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wdp" ContentType="image/vnd.ms-photo"/>
  <Default Extension="pptx" ContentType="application/vnd.openxmlformats-officedocument.presentationml.presentation"/>
  <Default Extension="gif" ContentType="image/gif"/>
  <Default Extension="tiff" ContentType="image/tiff"/>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charts/chart9.xml" ContentType="application/vnd.openxmlformats-officedocument.drawingml.chart+xml"/>
  <Override PartName="/word/charts/chart10.xml" ContentType="application/vnd.openxmlformats-officedocument.drawingml.chart+xml"/>
  <Override PartName="/word/charts/chart11.xml" ContentType="application/vnd.openxmlformats-officedocument.drawingml.chart+xml"/>
  <Override PartName="/word/theme/themeOverride1.xml" ContentType="application/vnd.openxmlformats-officedocument.themeOverride+xml"/>
  <Override PartName="/word/charts/chart12.xml" ContentType="application/vnd.openxmlformats-officedocument.drawingml.chart+xml"/>
  <Override PartName="/word/theme/themeOverride2.xml" ContentType="application/vnd.openxmlformats-officedocument.themeOverride+xml"/>
  <Override PartName="/word/charts/chart13.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3.xml" ContentType="application/vnd.openxmlformats-officedocument.themeOverride+xml"/>
  <Override PartName="/word/charts/chart14.xml" ContentType="application/vnd.openxmlformats-officedocument.drawingml.chart+xml"/>
  <Override PartName="/word/charts/style2.xml" ContentType="application/vnd.ms-office.chartstyle+xml"/>
  <Override PartName="/word/charts/colors2.xml" ContentType="application/vnd.ms-office.chartcolorstyle+xml"/>
  <Override PartName="/word/theme/themeOverride4.xml" ContentType="application/vnd.openxmlformats-officedocument.themeOverride+xml"/>
  <Override PartName="/word/charts/chart15.xml" ContentType="application/vnd.openxmlformats-officedocument.drawingml.chart+xml"/>
  <Override PartName="/word/charts/style3.xml" ContentType="application/vnd.ms-office.chartstyle+xml"/>
  <Override PartName="/word/charts/colors3.xml" ContentType="application/vnd.ms-office.chartcolorstyle+xml"/>
  <Override PartName="/word/theme/themeOverride5.xml" ContentType="application/vnd.openxmlformats-officedocument.themeOverride+xml"/>
  <Override PartName="/word/charts/chart16.xml" ContentType="application/vnd.openxmlformats-officedocument.drawingml.chart+xml"/>
  <Override PartName="/word/charts/style4.xml" ContentType="application/vnd.ms-office.chartstyle+xml"/>
  <Override PartName="/word/charts/colors4.xml" ContentType="application/vnd.ms-office.chartcolorstyle+xml"/>
  <Override PartName="/word/theme/themeOverride6.xml" ContentType="application/vnd.openxmlformats-officedocument.themeOverride+xml"/>
  <Override PartName="/word/charts/chart17.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18.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19.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20.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21.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22.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23.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24.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25.xml" ContentType="application/vnd.openxmlformats-officedocument.drawingml.chart+xml"/>
  <Override PartName="/word/charts/style13.xml" ContentType="application/vnd.ms-office.chartstyle+xml"/>
  <Override PartName="/word/charts/colors13.xml" ContentType="application/vnd.ms-office.chartcolorstyle+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harts/chart26.xml" ContentType="application/vnd.openxmlformats-officedocument.drawingml.chart+xml"/>
  <Override PartName="/word/charts/style14.xml" ContentType="application/vnd.ms-office.chartstyle+xml"/>
  <Override PartName="/word/charts/colors14.xml" ContentType="application/vnd.ms-office.chartcolorstyle+xml"/>
  <Override PartName="/word/charts/chart27.xml" ContentType="application/vnd.openxmlformats-officedocument.drawingml.chart+xml"/>
  <Override PartName="/word/charts/style15.xml" ContentType="application/vnd.ms-office.chartstyle+xml"/>
  <Override PartName="/word/charts/colors15.xml" ContentType="application/vnd.ms-office.chartcolorstyle+xml"/>
  <Override PartName="/word/charts/chart28.xml" ContentType="application/vnd.openxmlformats-officedocument.drawingml.chart+xml"/>
  <Override PartName="/word/charts/style16.xml" ContentType="application/vnd.ms-office.chartstyle+xml"/>
  <Override PartName="/word/charts/colors16.xml" ContentType="application/vnd.ms-office.chartcolorstyle+xml"/>
  <Override PartName="/word/charts/chart29.xml" ContentType="application/vnd.openxmlformats-officedocument.drawingml.chart+xml"/>
  <Override PartName="/word/charts/style17.xml" ContentType="application/vnd.ms-office.chartstyle+xml"/>
  <Override PartName="/word/charts/colors17.xml" ContentType="application/vnd.ms-office.chartcolorstyle+xml"/>
  <Override PartName="/word/charts/chart30.xml" ContentType="application/vnd.openxmlformats-officedocument.drawingml.chart+xml"/>
  <Override PartName="/word/charts/style18.xml" ContentType="application/vnd.ms-office.chartstyle+xml"/>
  <Override PartName="/word/charts/colors18.xml" ContentType="application/vnd.ms-office.chartcolorstyle+xml"/>
  <Override PartName="/word/charts/chart31.xml" ContentType="application/vnd.openxmlformats-officedocument.drawingml.chart+xml"/>
  <Override PartName="/word/charts/style19.xml" ContentType="application/vnd.ms-office.chartstyle+xml"/>
  <Override PartName="/word/charts/colors19.xml" ContentType="application/vnd.ms-office.chartcolorstyle+xml"/>
  <Override PartName="/word/charts/chart32.xml" ContentType="application/vnd.openxmlformats-officedocument.drawingml.chart+xml"/>
  <Override PartName="/word/charts/style20.xml" ContentType="application/vnd.ms-office.chartstyle+xml"/>
  <Override PartName="/word/charts/colors20.xml" ContentType="application/vnd.ms-office.chartcolorstyle+xml"/>
  <Override PartName="/word/charts/chart33.xml" ContentType="application/vnd.openxmlformats-officedocument.drawingml.chart+xml"/>
  <Override PartName="/word/charts/style21.xml" ContentType="application/vnd.ms-office.chartstyle+xml"/>
  <Override PartName="/word/charts/colors21.xml" ContentType="application/vnd.ms-office.chartcolorstyle+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Hlk525216063" w:displacedByCustomXml="next"/>
    <w:bookmarkEnd w:id="0" w:displacedByCustomXml="next"/>
    <w:sdt>
      <w:sdtPr>
        <w:id w:val="916827025"/>
        <w:lock w:val="sdtContentLocked"/>
        <w:picture/>
      </w:sdtPr>
      <w:sdtContent>
        <w:p w14:paraId="49E96882" w14:textId="77777777" w:rsidR="00F73ECF" w:rsidRPr="00701CB9" w:rsidRDefault="00C17C15" w:rsidP="00E37138">
          <w:pPr>
            <w:spacing w:before="60" w:after="60" w:line="240" w:lineRule="auto"/>
            <w:jc w:val="center"/>
          </w:pPr>
          <w:r>
            <w:rPr>
              <w:noProof/>
              <w:lang w:val="tr-TR" w:eastAsia="tr-TR"/>
            </w:rPr>
            <w:drawing>
              <wp:inline distT="0" distB="0" distL="0" distR="0" wp14:anchorId="2ECAC017" wp14:editId="3338084D">
                <wp:extent cx="5891842" cy="2505919"/>
                <wp:effectExtent l="0" t="0" r="0" b="889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5935923" cy="2524668"/>
                        </a:xfrm>
                        <a:prstGeom prst="rect">
                          <a:avLst/>
                        </a:prstGeom>
                        <a:noFill/>
                        <a:ln>
                          <a:noFill/>
                        </a:ln>
                      </pic:spPr>
                    </pic:pic>
                  </a:graphicData>
                </a:graphic>
              </wp:inline>
            </w:drawing>
          </w:r>
        </w:p>
      </w:sdtContent>
    </w:sdt>
    <w:sdt>
      <w:sdtPr>
        <w:alias w:val="Project Name"/>
        <w:tag w:val=""/>
        <w:id w:val="-1208025888"/>
        <w:lock w:val="sdtContentLocked"/>
        <w:placeholder>
          <w:docPart w:val="781400017EDA41358694B6ACF8B85CF3"/>
        </w:placeholder>
        <w:dataBinding w:prefixMappings="xmlns:ns0='http://purl.org/dc/elements/1.1/' xmlns:ns1='http://schemas.openxmlformats.org/package/2006/metadata/core-properties' " w:xpath="/ns1:coreProperties[1]/ns0:subject[1]" w:storeItemID="{6C3C8BC8-F283-45AE-878A-BAB7291924A1}"/>
        <w15:color w:val="FF0000"/>
        <w:text/>
      </w:sdtPr>
      <w:sdtContent>
        <w:p w14:paraId="1A5B2456" w14:textId="77777777" w:rsidR="008629D6" w:rsidRPr="00727D27" w:rsidRDefault="00F925FC" w:rsidP="00E37138">
          <w:pPr>
            <w:pStyle w:val="Title"/>
            <w:spacing w:before="60" w:after="60"/>
          </w:pPr>
          <w:r>
            <w:t>ODTÜ Very Light Aircraft Project</w:t>
          </w:r>
        </w:p>
      </w:sdtContent>
    </w:sdt>
    <w:sdt>
      <w:sdtPr>
        <w:alias w:val="Document Title"/>
        <w:tag w:val=""/>
        <w:id w:val="1173845030"/>
        <w:lock w:val="sdtContentLocked"/>
        <w:placeholder>
          <w:docPart w:val="65476E0B5C004C789BAEB6F29C6A92E9"/>
        </w:placeholder>
        <w:dataBinding w:prefixMappings="xmlns:ns0='http://purl.org/dc/elements/1.1/' xmlns:ns1='http://schemas.openxmlformats.org/package/2006/metadata/core-properties' " w:xpath="/ns1:coreProperties[1]/ns0:title[1]" w:storeItemID="{6C3C8BC8-F283-45AE-878A-BAB7291924A1}"/>
        <w15:color w:val="3366FF"/>
        <w:text/>
      </w:sdtPr>
      <w:sdtContent>
        <w:p w14:paraId="358DBA4E" w14:textId="77777777" w:rsidR="006768B8" w:rsidRPr="00B22C2F" w:rsidRDefault="00166EA3" w:rsidP="00E37138">
          <w:pPr>
            <w:pStyle w:val="Subtitle"/>
            <w:spacing w:before="60" w:after="60"/>
          </w:pPr>
          <w:r>
            <w:t>Preliminary Design Report</w:t>
          </w:r>
        </w:p>
      </w:sdtContent>
    </w:sdt>
    <w:p w14:paraId="19310B9E" w14:textId="77777777" w:rsidR="00B22C2F" w:rsidRPr="00701CB9" w:rsidRDefault="00B22C2F" w:rsidP="00E37138">
      <w:pPr>
        <w:pStyle w:val="NoSpacing"/>
        <w:spacing w:before="60" w:after="60"/>
        <w:rPr>
          <w:snapToGrid w:val="0"/>
          <w:sz w:val="24"/>
        </w:rPr>
      </w:pPr>
    </w:p>
    <w:p w14:paraId="0997789B" w14:textId="77777777" w:rsidR="001F763C" w:rsidRDefault="001F763C" w:rsidP="00E37138">
      <w:pPr>
        <w:pStyle w:val="NoSpacing"/>
        <w:spacing w:before="60" w:after="60"/>
        <w:jc w:val="both"/>
        <w:rPr>
          <w:snapToGrid w:val="0"/>
          <w:sz w:val="24"/>
        </w:rPr>
      </w:pPr>
    </w:p>
    <w:p w14:paraId="12FA7B5F" w14:textId="77777777" w:rsidR="00B22C2F" w:rsidRDefault="00B22C2F" w:rsidP="00E37138">
      <w:pPr>
        <w:pStyle w:val="NoSpacing"/>
        <w:spacing w:before="60" w:after="60"/>
        <w:jc w:val="both"/>
        <w:rPr>
          <w:snapToGrid w:val="0"/>
          <w:sz w:val="24"/>
        </w:rPr>
      </w:pPr>
    </w:p>
    <w:p w14:paraId="2E5BB3AB" w14:textId="77777777" w:rsidR="008D36FC" w:rsidRDefault="008D36FC" w:rsidP="00E37138">
      <w:pPr>
        <w:pStyle w:val="NoSpacing"/>
        <w:spacing w:before="60" w:after="60"/>
        <w:jc w:val="both"/>
        <w:rPr>
          <w:snapToGrid w:val="0"/>
          <w:sz w:val="24"/>
        </w:rPr>
      </w:pPr>
    </w:p>
    <w:p w14:paraId="0F087DE4" w14:textId="77777777" w:rsidR="008D36FC" w:rsidRDefault="008D36FC" w:rsidP="00E37138">
      <w:pPr>
        <w:pStyle w:val="NoSpacing"/>
        <w:spacing w:before="60" w:after="60"/>
        <w:jc w:val="both"/>
        <w:rPr>
          <w:snapToGrid w:val="0"/>
          <w:sz w:val="24"/>
        </w:rPr>
      </w:pPr>
    </w:p>
    <w:p w14:paraId="53D25457" w14:textId="77777777" w:rsidR="00B56436" w:rsidRPr="00701CB9" w:rsidRDefault="00B56436" w:rsidP="00E37138">
      <w:pPr>
        <w:pStyle w:val="NoSpacing"/>
        <w:spacing w:before="60" w:after="60"/>
        <w:jc w:val="both"/>
        <w:rPr>
          <w:snapToGrid w:val="0"/>
          <w:sz w:val="24"/>
        </w:rPr>
      </w:pPr>
    </w:p>
    <w:p w14:paraId="46FA7681" w14:textId="77777777" w:rsidR="006768B8" w:rsidRPr="00701CB9" w:rsidRDefault="009F22DF" w:rsidP="00E37138">
      <w:pPr>
        <w:pStyle w:val="NoSpacing"/>
        <w:spacing w:before="60" w:after="60"/>
        <w:jc w:val="both"/>
        <w:rPr>
          <w:snapToGrid w:val="0"/>
        </w:rPr>
      </w:pPr>
      <w:sdt>
        <w:sdtPr>
          <w:rPr>
            <w:snapToGrid w:val="0"/>
            <w:sz w:val="24"/>
          </w:rPr>
          <w:id w:val="285164261"/>
          <w:lock w:val="sdtContentLocked"/>
          <w:placeholder>
            <w:docPart w:val="DefaultPlaceholder_1081868575"/>
          </w:placeholder>
          <w:dropDownList>
            <w:listItem w:value="Choose an item."/>
          </w:dropDownList>
        </w:sdtPr>
        <w:sdtContent>
          <w:r w:rsidR="006768B8" w:rsidRPr="00C85C1F">
            <w:rPr>
              <w:snapToGrid w:val="0"/>
              <w:sz w:val="24"/>
            </w:rPr>
            <w:t>ABSTRACT</w:t>
          </w:r>
        </w:sdtContent>
      </w:sdt>
      <w:r w:rsidR="006768B8" w:rsidRPr="00701CB9">
        <w:rPr>
          <w:snapToGrid w:val="0"/>
          <w:sz w:val="24"/>
        </w:rPr>
        <w:t xml:space="preserve">: </w:t>
      </w:r>
      <w:sdt>
        <w:sdtPr>
          <w:rPr>
            <w:color w:val="2F5496" w:themeColor="accent5" w:themeShade="BF"/>
          </w:rPr>
          <w:alias w:val="Abstract"/>
          <w:tag w:val=""/>
          <w:id w:val="52365000"/>
          <w:lock w:val="sdtContentLocked"/>
          <w:placeholder>
            <w:docPart w:val="84740A0C04A44D008AFCED49AC840259"/>
          </w:placeholder>
          <w:dataBinding w:prefixMappings="xmlns:ns0='http://schemas.microsoft.com/office/2006/coverPageProps' " w:xpath="/ns0:CoverPageProperties[1]/ns0:Abstract[1]" w:storeItemID="{55AF091B-3C7A-41E3-B477-F2FDAA23CFDA}"/>
          <w15:color w:val="FF6600"/>
          <w:text/>
        </w:sdtPr>
        <w:sdtEndPr>
          <w:rPr>
            <w:sz w:val="24"/>
            <w:szCs w:val="24"/>
          </w:rPr>
        </w:sdtEndPr>
        <w:sdtContent>
          <w:r w:rsidR="00DE6D5C">
            <w:rPr>
              <w:color w:val="2F5496" w:themeColor="accent5" w:themeShade="BF"/>
            </w:rPr>
            <w:t>This report covers the conceptual and preliminary design and trade-off studies of VLA project.</w:t>
          </w:r>
        </w:sdtContent>
      </w:sdt>
    </w:p>
    <w:p w14:paraId="11A11818" w14:textId="77777777" w:rsidR="006768B8" w:rsidRPr="00701CB9" w:rsidRDefault="006768B8" w:rsidP="00E37138">
      <w:pPr>
        <w:pStyle w:val="NoSpacing"/>
        <w:spacing w:before="60" w:after="60"/>
        <w:rPr>
          <w:snapToGrid w:val="0"/>
        </w:rPr>
      </w:pPr>
    </w:p>
    <w:p w14:paraId="6C261367" w14:textId="77777777" w:rsidR="00C17C15" w:rsidRDefault="00C17C15" w:rsidP="00E37138">
      <w:pPr>
        <w:pStyle w:val="NoSpacing"/>
        <w:spacing w:before="60" w:after="60"/>
        <w:rPr>
          <w:snapToGrid w:val="0"/>
        </w:rPr>
      </w:pPr>
    </w:p>
    <w:p w14:paraId="0BC34996" w14:textId="77777777" w:rsidR="001F763C" w:rsidRDefault="001F763C" w:rsidP="00E37138">
      <w:pPr>
        <w:pStyle w:val="NoSpacing"/>
        <w:spacing w:before="60" w:after="60"/>
        <w:rPr>
          <w:snapToGrid w:val="0"/>
        </w:rPr>
      </w:pPr>
    </w:p>
    <w:p w14:paraId="5DEABA02" w14:textId="77777777" w:rsidR="00C85C1F" w:rsidRDefault="00C85C1F" w:rsidP="00E37138">
      <w:pPr>
        <w:pStyle w:val="NoSpacing"/>
        <w:spacing w:before="60" w:after="60"/>
        <w:rPr>
          <w:snapToGrid w:val="0"/>
        </w:rPr>
      </w:pPr>
    </w:p>
    <w:p w14:paraId="10EED99D" w14:textId="77777777" w:rsidR="001F763C" w:rsidRDefault="001F763C" w:rsidP="00E37138">
      <w:pPr>
        <w:pStyle w:val="NoSpacing"/>
        <w:spacing w:before="60" w:after="60"/>
        <w:rPr>
          <w:snapToGrid w:val="0"/>
        </w:rPr>
      </w:pPr>
    </w:p>
    <w:p w14:paraId="361F0B51" w14:textId="77777777" w:rsidR="00DC2F4B" w:rsidRDefault="00DC2F4B" w:rsidP="00E37138">
      <w:pPr>
        <w:pStyle w:val="NoSpacing"/>
        <w:spacing w:before="60" w:after="60"/>
        <w:rPr>
          <w:snapToGrid w:val="0"/>
        </w:rPr>
      </w:pPr>
    </w:p>
    <w:p w14:paraId="6001ED81" w14:textId="77777777" w:rsidR="005A65C2" w:rsidRDefault="005A65C2" w:rsidP="00E37138">
      <w:pPr>
        <w:pStyle w:val="NoSpacing"/>
        <w:spacing w:before="60" w:after="60"/>
        <w:rPr>
          <w:snapToGrid w:val="0"/>
        </w:rPr>
      </w:pPr>
    </w:p>
    <w:p w14:paraId="450147DA" w14:textId="77777777" w:rsidR="00B22C2F" w:rsidRPr="00701CB9" w:rsidRDefault="00B22C2F" w:rsidP="00E37138">
      <w:pPr>
        <w:pStyle w:val="NoSpacing"/>
        <w:spacing w:before="60" w:after="60"/>
        <w:rPr>
          <w:snapToGrid w:val="0"/>
        </w:rPr>
      </w:pPr>
    </w:p>
    <w:p w14:paraId="5D2E55CD" w14:textId="77777777" w:rsidR="006768B8" w:rsidRPr="00701CB9" w:rsidRDefault="009F22DF" w:rsidP="00E37138">
      <w:pPr>
        <w:pStyle w:val="Subtitle"/>
        <w:spacing w:before="60" w:after="60"/>
        <w:rPr>
          <w:sz w:val="20"/>
          <w:szCs w:val="20"/>
        </w:rPr>
      </w:pPr>
      <w:sdt>
        <w:sdtPr>
          <w:rPr>
            <w:color w:val="808080" w:themeColor="background1" w:themeShade="80"/>
            <w:sz w:val="20"/>
            <w:szCs w:val="20"/>
          </w:rPr>
          <w:id w:val="-1375471237"/>
          <w:lock w:val="sdtContentLocked"/>
          <w:placeholder>
            <w:docPart w:val="DefaultPlaceholder_1081868575"/>
          </w:placeholder>
          <w:dropDownList>
            <w:listItem w:value="Choose an item."/>
          </w:dropDownList>
        </w:sdtPr>
        <w:sdtContent>
          <w:r w:rsidR="006768B8" w:rsidRPr="00B56436">
            <w:rPr>
              <w:color w:val="808080" w:themeColor="background1" w:themeShade="80"/>
              <w:sz w:val="22"/>
              <w:szCs w:val="20"/>
            </w:rPr>
            <w:t>AUTHOR</w:t>
          </w:r>
          <w:r w:rsidR="00B56436" w:rsidRPr="00B56436">
            <w:rPr>
              <w:color w:val="808080" w:themeColor="background1" w:themeShade="80"/>
              <w:sz w:val="22"/>
              <w:szCs w:val="20"/>
            </w:rPr>
            <w:t>(s)</w:t>
          </w:r>
        </w:sdtContent>
      </w:sdt>
      <w:r w:rsidR="006768B8" w:rsidRPr="00701CB9">
        <w:rPr>
          <w:sz w:val="20"/>
          <w:szCs w:val="20"/>
        </w:rPr>
        <w:t xml:space="preserve">: </w:t>
      </w:r>
      <w:sdt>
        <w:sdtPr>
          <w:rPr>
            <w:sz w:val="20"/>
            <w:szCs w:val="20"/>
          </w:rPr>
          <w:alias w:val="Author"/>
          <w:tag w:val=""/>
          <w:id w:val="-583229428"/>
          <w:lock w:val="sdtContentLocked"/>
          <w:placeholder>
            <w:docPart w:val="80CB375B118745ED97CD89D2F524086E"/>
          </w:placeholder>
          <w:dataBinding w:prefixMappings="xmlns:ns0='http://purl.org/dc/elements/1.1/' xmlns:ns1='http://schemas.openxmlformats.org/package/2006/metadata/core-properties' " w:xpath="/ns1:coreProperties[1]/ns0:creator[1]" w:storeItemID="{6C3C8BC8-F283-45AE-878A-BAB7291924A1}"/>
          <w:text/>
        </w:sdtPr>
        <w:sdtContent>
          <w:r w:rsidR="00CB3668">
            <w:rPr>
              <w:sz w:val="20"/>
              <w:szCs w:val="20"/>
            </w:rPr>
            <w:t>ODTÜ VLA TEAM</w:t>
          </w:r>
        </w:sdtContent>
      </w:sdt>
    </w:p>
    <w:p w14:paraId="559E90FB" w14:textId="77777777" w:rsidR="006768B8" w:rsidRPr="00701CB9" w:rsidRDefault="009F22DF" w:rsidP="00E37138">
      <w:pPr>
        <w:pStyle w:val="Subtitle"/>
        <w:spacing w:before="60" w:after="60"/>
        <w:rPr>
          <w:sz w:val="20"/>
          <w:szCs w:val="20"/>
        </w:rPr>
      </w:pPr>
      <w:sdt>
        <w:sdtPr>
          <w:rPr>
            <w:color w:val="808080" w:themeColor="background1" w:themeShade="80"/>
            <w:sz w:val="20"/>
            <w:szCs w:val="20"/>
          </w:rPr>
          <w:id w:val="1087964488"/>
          <w:lock w:val="sdtContentLocked"/>
          <w:placeholder>
            <w:docPart w:val="DefaultPlaceholder_1081868575"/>
          </w:placeholder>
          <w:dropDownList>
            <w:listItem w:value="Choose an item."/>
          </w:dropDownList>
        </w:sdtPr>
        <w:sdtContent>
          <w:r w:rsidR="0022625E" w:rsidRPr="00B56436">
            <w:rPr>
              <w:color w:val="808080" w:themeColor="background1" w:themeShade="80"/>
              <w:sz w:val="22"/>
              <w:szCs w:val="20"/>
            </w:rPr>
            <w:t>APPROVER</w:t>
          </w:r>
          <w:r w:rsidR="00B56436" w:rsidRPr="00B56436">
            <w:rPr>
              <w:color w:val="808080" w:themeColor="background1" w:themeShade="80"/>
              <w:sz w:val="22"/>
              <w:szCs w:val="20"/>
            </w:rPr>
            <w:t>(s)</w:t>
          </w:r>
        </w:sdtContent>
      </w:sdt>
      <w:r w:rsidR="0022625E">
        <w:rPr>
          <w:color w:val="808080" w:themeColor="background1" w:themeShade="80"/>
          <w:sz w:val="20"/>
          <w:szCs w:val="20"/>
        </w:rPr>
        <w:t>:</w:t>
      </w:r>
      <w:r w:rsidR="006768B8" w:rsidRPr="00701CB9">
        <w:rPr>
          <w:sz w:val="20"/>
          <w:szCs w:val="20"/>
        </w:rPr>
        <w:t xml:space="preserve"> </w:t>
      </w:r>
      <w:sdt>
        <w:sdtPr>
          <w:rPr>
            <w:sz w:val="22"/>
          </w:rPr>
          <w:alias w:val="Approver"/>
          <w:tag w:val=""/>
          <w:id w:val="-1856336230"/>
          <w:placeholder>
            <w:docPart w:val="AA2A818F8136445FAFCD9561F06E372A"/>
          </w:placeholder>
          <w:showingPlcHdr/>
          <w:dataBinding w:prefixMappings="xmlns:ns0='http://schemas.openxmlformats.org/officeDocument/2006/extended-properties' " w:xpath="/ns0:Properties[1]/ns0:Manager[1]" w:storeItemID="{6668398D-A668-4E3E-A5EB-62B293D839F1}"/>
          <w15:color w:val="FFFF00"/>
          <w:text w:multiLine="1"/>
        </w:sdtPr>
        <w:sdtContent>
          <w:r w:rsidR="00782A46" w:rsidRPr="00007CF6">
            <w:rPr>
              <w:rStyle w:val="PlaceholderText"/>
            </w:rPr>
            <w:t>[Manager]</w:t>
          </w:r>
        </w:sdtContent>
      </w:sdt>
    </w:p>
    <w:p w14:paraId="3F2CE286" w14:textId="77777777" w:rsidR="00C85C1F" w:rsidRPr="001F763C" w:rsidRDefault="009F22DF" w:rsidP="00E37138">
      <w:pPr>
        <w:pStyle w:val="Subtitle"/>
        <w:spacing w:before="60" w:after="60"/>
        <w:rPr>
          <w:sz w:val="20"/>
          <w:szCs w:val="20"/>
        </w:rPr>
      </w:pPr>
      <w:sdt>
        <w:sdtPr>
          <w:rPr>
            <w:color w:val="808080" w:themeColor="background1" w:themeShade="80"/>
            <w:sz w:val="20"/>
            <w:szCs w:val="20"/>
          </w:rPr>
          <w:id w:val="-264536675"/>
          <w:lock w:val="sdtContentLocked"/>
          <w:placeholder>
            <w:docPart w:val="DefaultPlaceholder_1081868575"/>
          </w:placeholder>
          <w:dropDownList>
            <w:listItem w:value="Choose an item."/>
          </w:dropDownList>
        </w:sdtPr>
        <w:sdtContent>
          <w:r w:rsidR="006768B8" w:rsidRPr="00B56436">
            <w:rPr>
              <w:color w:val="808080" w:themeColor="background1" w:themeShade="80"/>
              <w:sz w:val="22"/>
              <w:szCs w:val="20"/>
            </w:rPr>
            <w:t>AUTHORIZER</w:t>
          </w:r>
          <w:r w:rsidR="00B56436">
            <w:rPr>
              <w:color w:val="808080" w:themeColor="background1" w:themeShade="80"/>
              <w:sz w:val="22"/>
              <w:szCs w:val="20"/>
            </w:rPr>
            <w:t>(s)</w:t>
          </w:r>
        </w:sdtContent>
      </w:sdt>
      <w:r w:rsidR="006768B8" w:rsidRPr="00701CB9">
        <w:rPr>
          <w:sz w:val="20"/>
          <w:szCs w:val="20"/>
        </w:rPr>
        <w:t xml:space="preserve">: </w:t>
      </w:r>
      <w:sdt>
        <w:sdtPr>
          <w:rPr>
            <w:sz w:val="20"/>
            <w:szCs w:val="20"/>
          </w:rPr>
          <w:alias w:val="Authorizer"/>
          <w:tag w:val=""/>
          <w:id w:val="-1117601991"/>
          <w:lock w:val="sdtContentLocked"/>
          <w:placeholder>
            <w:docPart w:val="FC278EEC20BC460598E3AC1F850E60F0"/>
          </w:placeholder>
          <w:showingPlcHdr/>
          <w:dataBinding w:prefixMappings="xmlns:ns0='http://purl.org/dc/elements/1.1/' xmlns:ns1='http://schemas.openxmlformats.org/package/2006/metadata/core-properties' " w:xpath="/ns1:coreProperties[1]/ns1:contentStatus[1]" w:storeItemID="{6C3C8BC8-F283-45AE-878A-BAB7291924A1}"/>
          <w15:color w:val="FF0000"/>
          <w:text w:multiLine="1"/>
        </w:sdtPr>
        <w:sdtContent>
          <w:r w:rsidR="00782A46" w:rsidRPr="00007CF6">
            <w:rPr>
              <w:rStyle w:val="PlaceholderText"/>
            </w:rPr>
            <w:t>[Status]</w:t>
          </w:r>
        </w:sdtContent>
      </w:sdt>
    </w:p>
    <w:p w14:paraId="37FAF364" w14:textId="77777777" w:rsidR="00DC2F4B" w:rsidRPr="00DC2F4B" w:rsidRDefault="009F22DF" w:rsidP="00E37138">
      <w:pPr>
        <w:pStyle w:val="Subtitle"/>
        <w:spacing w:before="60" w:after="60"/>
        <w:rPr>
          <w:rFonts w:asciiTheme="majorHAnsi" w:eastAsiaTheme="majorEastAsia" w:hAnsiTheme="majorHAnsi" w:cstheme="majorBidi"/>
          <w:sz w:val="20"/>
          <w:szCs w:val="32"/>
        </w:rPr>
      </w:pPr>
      <w:sdt>
        <w:sdtPr>
          <w:rPr>
            <w:color w:val="808080" w:themeColor="background1" w:themeShade="80"/>
            <w:sz w:val="20"/>
            <w:szCs w:val="20"/>
          </w:rPr>
          <w:id w:val="1081639590"/>
          <w:lock w:val="sdtContentLocked"/>
          <w:placeholder>
            <w:docPart w:val="DefaultPlaceholder_1081868575"/>
          </w:placeholder>
          <w:dropDownList>
            <w:listItem w:value="Choose an item."/>
          </w:dropDownList>
        </w:sdtPr>
        <w:sdtContent>
          <w:r w:rsidR="00DC2F4B">
            <w:rPr>
              <w:color w:val="808080" w:themeColor="background1" w:themeShade="80"/>
              <w:sz w:val="20"/>
              <w:szCs w:val="20"/>
            </w:rPr>
            <w:t>PUBLISH</w:t>
          </w:r>
          <w:r w:rsidR="006768B8" w:rsidRPr="00701CB9">
            <w:rPr>
              <w:color w:val="808080" w:themeColor="background1" w:themeShade="80"/>
              <w:sz w:val="20"/>
              <w:szCs w:val="20"/>
            </w:rPr>
            <w:t xml:space="preserve"> DATE</w:t>
          </w:r>
        </w:sdtContent>
      </w:sdt>
      <w:r w:rsidR="006768B8" w:rsidRPr="00701CB9">
        <w:rPr>
          <w:sz w:val="20"/>
          <w:szCs w:val="20"/>
        </w:rPr>
        <w:t xml:space="preserve">: </w:t>
      </w:r>
      <w:sdt>
        <w:sdtPr>
          <w:rPr>
            <w:rStyle w:val="TextChar"/>
          </w:rPr>
          <w:alias w:val="Issue Date"/>
          <w:tag w:val=""/>
          <w:id w:val="1844817428"/>
          <w:lock w:val="sdtContentLocked"/>
          <w:placeholder>
            <w:docPart w:val="47480CD026C2409BBE674915D8925844"/>
          </w:placeholder>
          <w:showingPlcHdr/>
          <w:dataBinding w:prefixMappings="xmlns:ns0='http://schemas.microsoft.com/office/2006/coverPageProps' " w:xpath="/ns0:CoverPageProperties[1]/ns0:PublishDate[1]" w:storeItemID="{55AF091B-3C7A-41E3-B477-F2FDAA23CFDA}"/>
          <w15:color w:val="008000"/>
          <w:date w:fullDate="2016-11-20T00:00:00Z">
            <w:dateFormat w:val="dd.MM.yyyy"/>
            <w:lid w:val="tr-TR"/>
            <w:storeMappedDataAs w:val="dateTime"/>
            <w:calendar w:val="gregorian"/>
          </w:date>
        </w:sdtPr>
        <w:sdtContent>
          <w:r w:rsidR="00DC2F4B" w:rsidRPr="005C3EA5">
            <w:rPr>
              <w:rStyle w:val="PlaceholderText"/>
              <w:sz w:val="20"/>
            </w:rPr>
            <w:t>[Publish Date]</w:t>
          </w:r>
        </w:sdtContent>
      </w:sdt>
    </w:p>
    <w:p w14:paraId="31580C76" w14:textId="77777777" w:rsidR="005A65C2" w:rsidRDefault="005A65C2" w:rsidP="00E37138">
      <w:pPr>
        <w:pStyle w:val="Subtitle"/>
        <w:spacing w:before="60" w:after="60"/>
        <w:jc w:val="center"/>
        <w:rPr>
          <w:b/>
          <w:snapToGrid w:val="0"/>
          <w:color w:val="auto"/>
          <w:sz w:val="24"/>
        </w:rPr>
      </w:pPr>
    </w:p>
    <w:p w14:paraId="19E2C923" w14:textId="77777777" w:rsidR="007041B6" w:rsidRPr="007041B6" w:rsidRDefault="007041B6" w:rsidP="007041B6"/>
    <w:p w14:paraId="2C4AF505" w14:textId="77777777" w:rsidR="00701CB9" w:rsidRPr="0030390D" w:rsidRDefault="00E775C4" w:rsidP="00E37138">
      <w:pPr>
        <w:pStyle w:val="Subtitle"/>
        <w:spacing w:before="60" w:after="60"/>
        <w:jc w:val="center"/>
        <w:rPr>
          <w:rFonts w:asciiTheme="majorHAnsi" w:eastAsiaTheme="majorEastAsia" w:hAnsiTheme="majorHAnsi" w:cstheme="majorBidi"/>
          <w:color w:val="auto"/>
          <w:sz w:val="20"/>
          <w:szCs w:val="32"/>
        </w:rPr>
      </w:pPr>
      <w:r w:rsidRPr="0030390D">
        <w:rPr>
          <w:b/>
          <w:snapToGrid w:val="0"/>
          <w:color w:val="auto"/>
          <w:sz w:val="24"/>
        </w:rPr>
        <w:t>This page intentionally left blank</w:t>
      </w:r>
      <w:r w:rsidR="00701CB9" w:rsidRPr="0030390D">
        <w:rPr>
          <w:b/>
          <w:snapToGrid w:val="0"/>
          <w:color w:val="auto"/>
          <w:sz w:val="24"/>
        </w:rPr>
        <w:t>.</w:t>
      </w:r>
    </w:p>
    <w:p w14:paraId="52A68839" w14:textId="77777777" w:rsidR="00701CB9" w:rsidRPr="00701CB9" w:rsidRDefault="00701CB9" w:rsidP="00E37138">
      <w:pPr>
        <w:spacing w:before="60" w:after="60" w:line="240" w:lineRule="auto"/>
      </w:pPr>
    </w:p>
    <w:p w14:paraId="59C4D084" w14:textId="77777777" w:rsidR="00701CB9" w:rsidRPr="00701CB9" w:rsidRDefault="00701CB9" w:rsidP="00E37138">
      <w:pPr>
        <w:spacing w:before="60" w:after="60" w:line="240" w:lineRule="auto"/>
      </w:pPr>
    </w:p>
    <w:p w14:paraId="6E8041AD" w14:textId="77777777" w:rsidR="00701CB9" w:rsidRPr="00701CB9" w:rsidRDefault="00701CB9" w:rsidP="00E37138">
      <w:pPr>
        <w:spacing w:before="60" w:after="60" w:line="240" w:lineRule="auto"/>
      </w:pPr>
    </w:p>
    <w:p w14:paraId="49646F00" w14:textId="77777777" w:rsidR="00701CB9" w:rsidRPr="00701CB9" w:rsidRDefault="006A7B08" w:rsidP="00E37138">
      <w:pPr>
        <w:tabs>
          <w:tab w:val="left" w:pos="3232"/>
        </w:tabs>
        <w:spacing w:before="60" w:after="60" w:line="240" w:lineRule="auto"/>
      </w:pPr>
      <w:r>
        <w:tab/>
      </w:r>
    </w:p>
    <w:p w14:paraId="2D03353C" w14:textId="77777777" w:rsidR="00701CB9" w:rsidRPr="00701CB9" w:rsidRDefault="00701CB9" w:rsidP="00E37138">
      <w:pPr>
        <w:spacing w:before="60" w:after="60" w:line="240" w:lineRule="auto"/>
      </w:pPr>
    </w:p>
    <w:p w14:paraId="6F1DF74A" w14:textId="77777777" w:rsidR="00701CB9" w:rsidRPr="00701CB9" w:rsidRDefault="00701CB9" w:rsidP="00E37138">
      <w:pPr>
        <w:spacing w:before="60" w:after="60" w:line="240" w:lineRule="auto"/>
      </w:pPr>
    </w:p>
    <w:p w14:paraId="6BA4D06F" w14:textId="77777777" w:rsidR="00701CB9" w:rsidRPr="00701CB9" w:rsidRDefault="00701CB9" w:rsidP="00E37138">
      <w:pPr>
        <w:spacing w:before="60" w:after="60" w:line="240" w:lineRule="auto"/>
      </w:pPr>
    </w:p>
    <w:p w14:paraId="2CDD2A96" w14:textId="77777777" w:rsidR="00701CB9" w:rsidRPr="00701CB9" w:rsidRDefault="00701CB9" w:rsidP="00E37138">
      <w:pPr>
        <w:spacing w:before="60" w:after="60" w:line="240" w:lineRule="auto"/>
      </w:pPr>
    </w:p>
    <w:p w14:paraId="3BB78480" w14:textId="77777777" w:rsidR="00701CB9" w:rsidRPr="00701CB9" w:rsidRDefault="00701CB9" w:rsidP="00E37138">
      <w:pPr>
        <w:spacing w:before="60" w:after="60" w:line="240" w:lineRule="auto"/>
      </w:pPr>
    </w:p>
    <w:p w14:paraId="0A62EB55" w14:textId="77777777" w:rsidR="00701CB9" w:rsidRPr="00701CB9" w:rsidRDefault="00701CB9" w:rsidP="00E37138">
      <w:pPr>
        <w:spacing w:before="60" w:after="60" w:line="240" w:lineRule="auto"/>
      </w:pPr>
    </w:p>
    <w:p w14:paraId="0FEAE4A3" w14:textId="77777777" w:rsidR="00701CB9" w:rsidRPr="00701CB9" w:rsidRDefault="00701CB9" w:rsidP="00E37138">
      <w:pPr>
        <w:spacing w:before="60" w:after="60" w:line="240" w:lineRule="auto"/>
      </w:pPr>
    </w:p>
    <w:p w14:paraId="41520301" w14:textId="77777777" w:rsidR="00701CB9" w:rsidRPr="00701CB9" w:rsidRDefault="00701CB9" w:rsidP="00E37138">
      <w:pPr>
        <w:spacing w:before="60" w:after="60" w:line="240" w:lineRule="auto"/>
      </w:pPr>
    </w:p>
    <w:p w14:paraId="024A0347" w14:textId="77777777" w:rsidR="00701CB9" w:rsidRPr="00701CB9" w:rsidRDefault="00701CB9" w:rsidP="00E37138">
      <w:pPr>
        <w:spacing w:before="60" w:after="60" w:line="240" w:lineRule="auto"/>
      </w:pPr>
    </w:p>
    <w:p w14:paraId="6C6C59F6" w14:textId="77777777" w:rsidR="00701CB9" w:rsidRPr="00701CB9" w:rsidRDefault="00701CB9" w:rsidP="00E37138">
      <w:pPr>
        <w:spacing w:before="60" w:after="60" w:line="240" w:lineRule="auto"/>
      </w:pPr>
    </w:p>
    <w:p w14:paraId="13C421CA" w14:textId="77777777" w:rsidR="00701CB9" w:rsidRPr="00701CB9" w:rsidRDefault="00701CB9" w:rsidP="00E37138">
      <w:pPr>
        <w:spacing w:before="60" w:after="60" w:line="240" w:lineRule="auto"/>
      </w:pPr>
    </w:p>
    <w:p w14:paraId="665110AE" w14:textId="77777777" w:rsidR="00701CB9" w:rsidRPr="00701CB9" w:rsidRDefault="00701CB9" w:rsidP="00E37138">
      <w:pPr>
        <w:spacing w:before="60" w:after="60" w:line="240" w:lineRule="auto"/>
      </w:pPr>
    </w:p>
    <w:p w14:paraId="4EF9DC4B" w14:textId="77777777" w:rsidR="00701CB9" w:rsidRPr="00701CB9" w:rsidRDefault="00701CB9" w:rsidP="00E37138">
      <w:pPr>
        <w:spacing w:before="60" w:after="60" w:line="240" w:lineRule="auto"/>
      </w:pPr>
    </w:p>
    <w:p w14:paraId="62851777" w14:textId="77777777" w:rsidR="00701CB9" w:rsidRPr="00701CB9" w:rsidRDefault="00701CB9" w:rsidP="00E37138">
      <w:pPr>
        <w:spacing w:before="60" w:after="60" w:line="240" w:lineRule="auto"/>
      </w:pPr>
    </w:p>
    <w:p w14:paraId="26E2117D" w14:textId="77777777" w:rsidR="00701CB9" w:rsidRPr="00701CB9" w:rsidRDefault="00701CB9" w:rsidP="00E37138">
      <w:pPr>
        <w:spacing w:before="60" w:after="60" w:line="240" w:lineRule="auto"/>
      </w:pPr>
    </w:p>
    <w:p w14:paraId="49C5B968" w14:textId="77777777" w:rsidR="00701CB9" w:rsidRPr="00701CB9" w:rsidRDefault="00701CB9" w:rsidP="00E37138">
      <w:pPr>
        <w:spacing w:before="60" w:after="60" w:line="240" w:lineRule="auto"/>
      </w:pPr>
    </w:p>
    <w:p w14:paraId="4166B22F" w14:textId="77777777" w:rsidR="00701CB9" w:rsidRPr="00701CB9" w:rsidRDefault="00701CB9" w:rsidP="00E37138">
      <w:pPr>
        <w:spacing w:before="60" w:after="60" w:line="240" w:lineRule="auto"/>
      </w:pPr>
    </w:p>
    <w:p w14:paraId="1BCE8207" w14:textId="77777777" w:rsidR="00701CB9" w:rsidRPr="00701CB9" w:rsidRDefault="00701CB9" w:rsidP="00E37138">
      <w:pPr>
        <w:spacing w:before="60" w:after="60" w:line="240" w:lineRule="auto"/>
      </w:pPr>
    </w:p>
    <w:p w14:paraId="5C5F0EEC" w14:textId="77777777" w:rsidR="00701CB9" w:rsidRPr="00701CB9" w:rsidRDefault="00701CB9" w:rsidP="00E37138">
      <w:pPr>
        <w:spacing w:before="60" w:after="60" w:line="240" w:lineRule="auto"/>
      </w:pPr>
    </w:p>
    <w:p w14:paraId="45CC5F68" w14:textId="77777777" w:rsidR="00701CB9" w:rsidRPr="00701CB9" w:rsidRDefault="00701CB9" w:rsidP="00E37138">
      <w:pPr>
        <w:spacing w:before="60" w:after="60" w:line="240" w:lineRule="auto"/>
      </w:pPr>
    </w:p>
    <w:p w14:paraId="4C74F34B" w14:textId="77777777" w:rsidR="00701CB9" w:rsidRPr="00701CB9" w:rsidRDefault="00701CB9" w:rsidP="00E37138">
      <w:pPr>
        <w:spacing w:before="60" w:after="60" w:line="240" w:lineRule="auto"/>
      </w:pPr>
    </w:p>
    <w:p w14:paraId="3DA66E45" w14:textId="77777777" w:rsidR="00701CB9" w:rsidRPr="00701CB9" w:rsidRDefault="00701CB9" w:rsidP="00E37138">
      <w:pPr>
        <w:spacing w:before="60" w:after="60" w:line="240" w:lineRule="auto"/>
      </w:pPr>
    </w:p>
    <w:p w14:paraId="34E127BB" w14:textId="77777777" w:rsidR="00701CB9" w:rsidRPr="00701CB9" w:rsidRDefault="00701CB9" w:rsidP="00E37138">
      <w:pPr>
        <w:spacing w:before="60" w:after="60" w:line="240" w:lineRule="auto"/>
      </w:pPr>
    </w:p>
    <w:p w14:paraId="3CBE0288" w14:textId="77777777" w:rsidR="00701CB9" w:rsidRPr="00701CB9" w:rsidRDefault="00701CB9" w:rsidP="00E37138">
      <w:pPr>
        <w:spacing w:before="60" w:after="60" w:line="240" w:lineRule="auto"/>
      </w:pPr>
    </w:p>
    <w:p w14:paraId="6073EDD3" w14:textId="77777777" w:rsidR="00701CB9" w:rsidRPr="00701CB9" w:rsidRDefault="00701CB9" w:rsidP="00E37138">
      <w:pPr>
        <w:tabs>
          <w:tab w:val="left" w:pos="4420"/>
        </w:tabs>
        <w:spacing w:before="60" w:after="60" w:line="240" w:lineRule="auto"/>
      </w:pPr>
      <w:r w:rsidRPr="00701CB9">
        <w:tab/>
      </w:r>
    </w:p>
    <w:p w14:paraId="5A77B05C" w14:textId="77777777" w:rsidR="00701CB9" w:rsidRDefault="00701CB9" w:rsidP="00E37138">
      <w:pPr>
        <w:spacing w:before="60" w:after="60" w:line="240" w:lineRule="auto"/>
      </w:pPr>
      <w:r w:rsidRPr="00701CB9">
        <w:br w:type="page"/>
      </w:r>
    </w:p>
    <w:p w14:paraId="3CB5AB2A" w14:textId="77777777" w:rsidR="008629D6" w:rsidRPr="00B84CFC" w:rsidRDefault="008629D6" w:rsidP="00E37138">
      <w:pPr>
        <w:pStyle w:val="Heading1"/>
        <w:numPr>
          <w:ilvl w:val="0"/>
          <w:numId w:val="0"/>
        </w:numPr>
        <w:spacing w:before="60" w:beforeAutospacing="0" w:after="60" w:afterAutospacing="0"/>
        <w:rPr>
          <w:rStyle w:val="Strong"/>
        </w:rPr>
      </w:pPr>
      <w:bookmarkStart w:id="1" w:name="_Toc525261804"/>
      <w:r w:rsidRPr="00B84CFC">
        <w:rPr>
          <w:rStyle w:val="Strong"/>
        </w:rPr>
        <w:lastRenderedPageBreak/>
        <w:t>APPROVAL &amp; AUTHORIZATION</w:t>
      </w:r>
      <w:r w:rsidR="00CB3668">
        <w:rPr>
          <w:rStyle w:val="Strong"/>
        </w:rPr>
        <w:t xml:space="preserve"> of CHAPTER 1</w:t>
      </w:r>
      <w:bookmarkEnd w:id="1"/>
    </w:p>
    <w:tbl>
      <w:tblPr>
        <w:tblStyle w:val="TableGridLight"/>
        <w:tblpPr w:leftFromText="180" w:rightFromText="180" w:vertAnchor="text" w:tblpY="1"/>
        <w:tblOverlap w:val="never"/>
        <w:tblW w:w="10428" w:type="dxa"/>
        <w:tblLayout w:type="fixed"/>
        <w:tblLook w:val="04A0" w:firstRow="1" w:lastRow="0" w:firstColumn="1" w:lastColumn="0" w:noHBand="0" w:noVBand="1"/>
      </w:tblPr>
      <w:tblGrid>
        <w:gridCol w:w="1268"/>
        <w:gridCol w:w="6665"/>
        <w:gridCol w:w="1276"/>
        <w:gridCol w:w="1219"/>
      </w:tblGrid>
      <w:tr w:rsidR="00396828" w:rsidRPr="00701CB9" w14:paraId="3B91DD30" w14:textId="77777777" w:rsidTr="00DE5A31">
        <w:trPr>
          <w:trHeight w:val="680"/>
        </w:trPr>
        <w:tc>
          <w:tcPr>
            <w:tcW w:w="1268" w:type="dxa"/>
            <w:vAlign w:val="center"/>
          </w:tcPr>
          <w:p w14:paraId="207439C2" w14:textId="77777777" w:rsidR="00396828" w:rsidRPr="00E6724C" w:rsidRDefault="00396828" w:rsidP="00DE5A31">
            <w:pPr>
              <w:pStyle w:val="Text"/>
              <w:ind w:left="0"/>
              <w:rPr>
                <w:b/>
              </w:rPr>
            </w:pPr>
            <w:r w:rsidRPr="00E6724C">
              <w:rPr>
                <w:b/>
              </w:rPr>
              <w:t>Responsible</w:t>
            </w:r>
          </w:p>
        </w:tc>
        <w:tc>
          <w:tcPr>
            <w:tcW w:w="6665" w:type="dxa"/>
            <w:vAlign w:val="center"/>
          </w:tcPr>
          <w:p w14:paraId="25D8969A" w14:textId="77777777" w:rsidR="00396828" w:rsidRPr="00E6724C" w:rsidRDefault="00396828" w:rsidP="00DE5A31">
            <w:pPr>
              <w:pStyle w:val="Text"/>
              <w:rPr>
                <w:b/>
              </w:rPr>
            </w:pPr>
            <w:r w:rsidRPr="00E6724C">
              <w:rPr>
                <w:b/>
              </w:rPr>
              <w:t>Name-Title</w:t>
            </w:r>
          </w:p>
        </w:tc>
        <w:tc>
          <w:tcPr>
            <w:tcW w:w="1276" w:type="dxa"/>
            <w:vAlign w:val="center"/>
          </w:tcPr>
          <w:p w14:paraId="01166498" w14:textId="77777777" w:rsidR="00396828" w:rsidRPr="00E6724C" w:rsidRDefault="00E6724C" w:rsidP="00DE5A31">
            <w:pPr>
              <w:pStyle w:val="Text"/>
              <w:ind w:left="0"/>
              <w:rPr>
                <w:b/>
              </w:rPr>
            </w:pPr>
            <w:r>
              <w:rPr>
                <w:b/>
              </w:rPr>
              <w:t>Da</w:t>
            </w:r>
            <w:r w:rsidR="00396828" w:rsidRPr="00E6724C">
              <w:rPr>
                <w:b/>
              </w:rPr>
              <w:t>te</w:t>
            </w:r>
          </w:p>
        </w:tc>
        <w:tc>
          <w:tcPr>
            <w:tcW w:w="1219" w:type="dxa"/>
            <w:vAlign w:val="center"/>
          </w:tcPr>
          <w:p w14:paraId="531DDC1B" w14:textId="77777777" w:rsidR="00396828" w:rsidRPr="00E6724C" w:rsidRDefault="00396828" w:rsidP="00DE5A31">
            <w:pPr>
              <w:pStyle w:val="Text"/>
              <w:ind w:left="0"/>
              <w:rPr>
                <w:b/>
              </w:rPr>
            </w:pPr>
            <w:r w:rsidRPr="00E6724C">
              <w:rPr>
                <w:b/>
              </w:rPr>
              <w:t>Sign</w:t>
            </w:r>
          </w:p>
        </w:tc>
      </w:tr>
      <w:tr w:rsidR="00396828" w:rsidRPr="00701CB9" w14:paraId="7A3EF600" w14:textId="77777777" w:rsidTr="00DE5A31">
        <w:trPr>
          <w:trHeight w:val="680"/>
        </w:trPr>
        <w:tc>
          <w:tcPr>
            <w:tcW w:w="1268" w:type="dxa"/>
            <w:vAlign w:val="center"/>
          </w:tcPr>
          <w:p w14:paraId="65DF5686" w14:textId="77777777" w:rsidR="00396828" w:rsidRPr="00701CB9" w:rsidRDefault="00CB3668" w:rsidP="00DE5A31">
            <w:pPr>
              <w:pStyle w:val="Text"/>
              <w:ind w:left="0"/>
            </w:pPr>
            <w:r>
              <w:t>Author</w:t>
            </w:r>
          </w:p>
        </w:tc>
        <w:tc>
          <w:tcPr>
            <w:tcW w:w="6665" w:type="dxa"/>
            <w:vAlign w:val="center"/>
          </w:tcPr>
          <w:p w14:paraId="44073596" w14:textId="77777777" w:rsidR="00396828" w:rsidRPr="007F469B" w:rsidRDefault="009F22DF" w:rsidP="00DE5A31">
            <w:pPr>
              <w:spacing w:before="60" w:after="60"/>
              <w:jc w:val="left"/>
              <w:rPr>
                <w:color w:val="2F5496" w:themeColor="accent5" w:themeShade="BF"/>
              </w:rPr>
            </w:pPr>
            <w:sdt>
              <w:sdtPr>
                <w:rPr>
                  <w:color w:val="2F5496" w:themeColor="accent5" w:themeShade="BF"/>
                  <w:szCs w:val="20"/>
                </w:rPr>
                <w:alias w:val="Author"/>
                <w:tag w:val=""/>
                <w:id w:val="-379793301"/>
                <w:lock w:val="sdtLocked"/>
                <w:placeholder>
                  <w:docPart w:val="B643C6D47FC74592BF648B6AE8BF8F0E"/>
                </w:placeholder>
                <w:dataBinding w:prefixMappings="xmlns:ns0='http://purl.org/dc/elements/1.1/' xmlns:ns1='http://schemas.openxmlformats.org/package/2006/metadata/core-properties' " w:xpath="/ns1:coreProperties[1]/ns0:creator[1]" w:storeItemID="{6C3C8BC8-F283-45AE-878A-BAB7291924A1}"/>
                <w15:color w:val="FF9900"/>
                <w:text/>
              </w:sdtPr>
              <w:sdtContent>
                <w:r w:rsidR="00CB3668">
                  <w:rPr>
                    <w:color w:val="2F5496" w:themeColor="accent5" w:themeShade="BF"/>
                    <w:szCs w:val="20"/>
                  </w:rPr>
                  <w:t>ODTÜ VLA TEAM</w:t>
                </w:r>
              </w:sdtContent>
            </w:sdt>
          </w:p>
        </w:tc>
        <w:tc>
          <w:tcPr>
            <w:tcW w:w="1276" w:type="dxa"/>
            <w:vAlign w:val="center"/>
          </w:tcPr>
          <w:p w14:paraId="639F8C57" w14:textId="77777777" w:rsidR="00396828" w:rsidRPr="005C3EA5" w:rsidRDefault="00396828" w:rsidP="00DE5A31">
            <w:pPr>
              <w:pStyle w:val="Text"/>
            </w:pPr>
          </w:p>
        </w:tc>
        <w:tc>
          <w:tcPr>
            <w:tcW w:w="1219" w:type="dxa"/>
            <w:vAlign w:val="center"/>
          </w:tcPr>
          <w:p w14:paraId="7AD7BF11" w14:textId="77777777" w:rsidR="00396828" w:rsidRDefault="00396828" w:rsidP="00DE5A31">
            <w:pPr>
              <w:pStyle w:val="Text"/>
            </w:pPr>
          </w:p>
          <w:p w14:paraId="41C9EABC" w14:textId="77777777" w:rsidR="00396828" w:rsidRPr="00701CB9" w:rsidRDefault="00396828" w:rsidP="00DE5A31">
            <w:pPr>
              <w:pStyle w:val="Text"/>
            </w:pPr>
          </w:p>
        </w:tc>
      </w:tr>
      <w:tr w:rsidR="00396828" w:rsidRPr="00701CB9" w14:paraId="17289E4A" w14:textId="77777777" w:rsidTr="00DE5A31">
        <w:trPr>
          <w:trHeight w:val="680"/>
        </w:trPr>
        <w:tc>
          <w:tcPr>
            <w:tcW w:w="1268" w:type="dxa"/>
            <w:vAlign w:val="center"/>
          </w:tcPr>
          <w:p w14:paraId="5C7057AF" w14:textId="77777777" w:rsidR="00396828" w:rsidRPr="00701CB9" w:rsidRDefault="00396828" w:rsidP="00DE5A31">
            <w:pPr>
              <w:pStyle w:val="Text"/>
              <w:ind w:left="0"/>
            </w:pPr>
            <w:r w:rsidRPr="00701CB9">
              <w:t xml:space="preserve">Contributor </w:t>
            </w:r>
          </w:p>
        </w:tc>
        <w:tc>
          <w:tcPr>
            <w:tcW w:w="6665" w:type="dxa"/>
            <w:vAlign w:val="center"/>
          </w:tcPr>
          <w:p w14:paraId="5CE0ADD0" w14:textId="77777777" w:rsidR="00396828" w:rsidRPr="007F469B" w:rsidRDefault="00CB3668" w:rsidP="00DE5A31">
            <w:pPr>
              <w:spacing w:before="60" w:after="60"/>
              <w:jc w:val="left"/>
              <w:rPr>
                <w:color w:val="2F5496" w:themeColor="accent5" w:themeShade="BF"/>
              </w:rPr>
            </w:pPr>
            <w:r>
              <w:rPr>
                <w:color w:val="2F5496" w:themeColor="accent5" w:themeShade="BF"/>
              </w:rPr>
              <w:t>Ömer Tunahan Liman</w:t>
            </w:r>
          </w:p>
        </w:tc>
        <w:tc>
          <w:tcPr>
            <w:tcW w:w="1276" w:type="dxa"/>
            <w:vAlign w:val="center"/>
          </w:tcPr>
          <w:p w14:paraId="3278EB37" w14:textId="77777777" w:rsidR="00396828" w:rsidRPr="005C3EA5" w:rsidRDefault="00396828" w:rsidP="00DE5A31">
            <w:pPr>
              <w:pStyle w:val="Text"/>
            </w:pPr>
          </w:p>
        </w:tc>
        <w:tc>
          <w:tcPr>
            <w:tcW w:w="1219" w:type="dxa"/>
            <w:vAlign w:val="center"/>
          </w:tcPr>
          <w:p w14:paraId="63E470F9" w14:textId="77777777" w:rsidR="00396828" w:rsidRDefault="00396828" w:rsidP="00DE5A31">
            <w:pPr>
              <w:pStyle w:val="Text"/>
            </w:pPr>
          </w:p>
          <w:p w14:paraId="4DCEF20C" w14:textId="77777777" w:rsidR="00396828" w:rsidRPr="00701CB9" w:rsidRDefault="00396828" w:rsidP="00DE5A31">
            <w:pPr>
              <w:pStyle w:val="Text"/>
            </w:pPr>
          </w:p>
        </w:tc>
      </w:tr>
      <w:tr w:rsidR="00924F74" w:rsidRPr="00701CB9" w14:paraId="38920AA2" w14:textId="77777777" w:rsidTr="00DE5A31">
        <w:trPr>
          <w:trHeight w:val="680"/>
        </w:trPr>
        <w:tc>
          <w:tcPr>
            <w:tcW w:w="1268" w:type="dxa"/>
            <w:vAlign w:val="center"/>
          </w:tcPr>
          <w:p w14:paraId="0C4D2DE4" w14:textId="77777777" w:rsidR="00924F74" w:rsidRDefault="00924F74" w:rsidP="00DE5A31">
            <w:pPr>
              <w:spacing w:before="60" w:after="60"/>
              <w:jc w:val="left"/>
            </w:pPr>
            <w:r w:rsidRPr="00256DA7">
              <w:t xml:space="preserve">Contributor </w:t>
            </w:r>
          </w:p>
        </w:tc>
        <w:tc>
          <w:tcPr>
            <w:tcW w:w="6665" w:type="dxa"/>
            <w:vAlign w:val="center"/>
          </w:tcPr>
          <w:p w14:paraId="07E62F5D" w14:textId="77777777" w:rsidR="00166EA3" w:rsidRPr="007F469B" w:rsidRDefault="00CB3668" w:rsidP="00DE5A31">
            <w:pPr>
              <w:spacing w:before="60" w:after="60"/>
              <w:jc w:val="left"/>
              <w:rPr>
                <w:color w:val="2F5496" w:themeColor="accent5" w:themeShade="BF"/>
              </w:rPr>
            </w:pPr>
            <w:r>
              <w:rPr>
                <w:color w:val="2F5496" w:themeColor="accent5" w:themeShade="BF"/>
              </w:rPr>
              <w:t>Veysel Burhan</w:t>
            </w:r>
          </w:p>
        </w:tc>
        <w:tc>
          <w:tcPr>
            <w:tcW w:w="1276" w:type="dxa"/>
            <w:vAlign w:val="center"/>
          </w:tcPr>
          <w:p w14:paraId="24B3CAB8" w14:textId="77777777" w:rsidR="00924F74" w:rsidRPr="005C3EA5" w:rsidRDefault="00924F74" w:rsidP="00DE5A31">
            <w:pPr>
              <w:pStyle w:val="Text"/>
            </w:pPr>
          </w:p>
        </w:tc>
        <w:tc>
          <w:tcPr>
            <w:tcW w:w="1219" w:type="dxa"/>
            <w:vAlign w:val="center"/>
          </w:tcPr>
          <w:p w14:paraId="2074B6B5" w14:textId="77777777" w:rsidR="00924F74" w:rsidRDefault="00924F74" w:rsidP="00DE5A31">
            <w:pPr>
              <w:pStyle w:val="Text"/>
            </w:pPr>
          </w:p>
        </w:tc>
      </w:tr>
      <w:tr w:rsidR="00924F74" w:rsidRPr="00701CB9" w14:paraId="3A24360F" w14:textId="77777777" w:rsidTr="00DE5A31">
        <w:trPr>
          <w:trHeight w:val="680"/>
        </w:trPr>
        <w:tc>
          <w:tcPr>
            <w:tcW w:w="1268" w:type="dxa"/>
            <w:vAlign w:val="center"/>
          </w:tcPr>
          <w:p w14:paraId="55AEAA43" w14:textId="77777777" w:rsidR="00924F74" w:rsidRDefault="00924F74" w:rsidP="00DE5A31">
            <w:pPr>
              <w:spacing w:before="60" w:after="60"/>
              <w:jc w:val="left"/>
            </w:pPr>
            <w:r w:rsidRPr="00256DA7">
              <w:t xml:space="preserve">Contributor </w:t>
            </w:r>
          </w:p>
        </w:tc>
        <w:tc>
          <w:tcPr>
            <w:tcW w:w="6665" w:type="dxa"/>
            <w:vAlign w:val="center"/>
          </w:tcPr>
          <w:p w14:paraId="28C6BC22" w14:textId="77777777" w:rsidR="00924F74" w:rsidRPr="007F469B" w:rsidRDefault="00166EA3" w:rsidP="00DE5A31">
            <w:pPr>
              <w:spacing w:before="60" w:after="60"/>
              <w:jc w:val="left"/>
              <w:rPr>
                <w:color w:val="2F5496" w:themeColor="accent5" w:themeShade="BF"/>
              </w:rPr>
            </w:pPr>
            <w:r>
              <w:rPr>
                <w:color w:val="2F5496" w:themeColor="accent5" w:themeShade="BF"/>
              </w:rPr>
              <w:t>Rüştü Görkem Yılmaz</w:t>
            </w:r>
          </w:p>
        </w:tc>
        <w:tc>
          <w:tcPr>
            <w:tcW w:w="1276" w:type="dxa"/>
            <w:vAlign w:val="center"/>
          </w:tcPr>
          <w:p w14:paraId="6B2C3E7D" w14:textId="77777777" w:rsidR="00924F74" w:rsidRPr="005C3EA5" w:rsidRDefault="00924F74" w:rsidP="00DE5A31">
            <w:pPr>
              <w:pStyle w:val="Text"/>
            </w:pPr>
          </w:p>
        </w:tc>
        <w:tc>
          <w:tcPr>
            <w:tcW w:w="1219" w:type="dxa"/>
            <w:vAlign w:val="center"/>
          </w:tcPr>
          <w:p w14:paraId="1B662EF5" w14:textId="77777777" w:rsidR="00924F74" w:rsidRDefault="00924F74" w:rsidP="00DE5A31">
            <w:pPr>
              <w:pStyle w:val="Text"/>
            </w:pPr>
          </w:p>
        </w:tc>
      </w:tr>
      <w:tr w:rsidR="00924F74" w:rsidRPr="00701CB9" w14:paraId="7A4DA001" w14:textId="77777777" w:rsidTr="00DE5A31">
        <w:trPr>
          <w:trHeight w:val="680"/>
        </w:trPr>
        <w:tc>
          <w:tcPr>
            <w:tcW w:w="1268" w:type="dxa"/>
            <w:vAlign w:val="center"/>
          </w:tcPr>
          <w:p w14:paraId="1A3ABB1D" w14:textId="77777777" w:rsidR="00924F74" w:rsidRDefault="00924F74" w:rsidP="00DE5A31">
            <w:pPr>
              <w:spacing w:before="60" w:after="60"/>
              <w:jc w:val="left"/>
            </w:pPr>
            <w:r w:rsidRPr="00256DA7">
              <w:t xml:space="preserve">Contributor </w:t>
            </w:r>
          </w:p>
        </w:tc>
        <w:tc>
          <w:tcPr>
            <w:tcW w:w="6665" w:type="dxa"/>
            <w:vAlign w:val="center"/>
          </w:tcPr>
          <w:p w14:paraId="5A28FCF5" w14:textId="77777777" w:rsidR="00924F74" w:rsidRPr="007F469B" w:rsidRDefault="00166EA3" w:rsidP="00DE5A31">
            <w:pPr>
              <w:spacing w:before="60" w:after="60"/>
              <w:jc w:val="left"/>
              <w:rPr>
                <w:color w:val="2F5496" w:themeColor="accent5" w:themeShade="BF"/>
              </w:rPr>
            </w:pPr>
            <w:r>
              <w:rPr>
                <w:color w:val="2F5496" w:themeColor="accent5" w:themeShade="BF"/>
              </w:rPr>
              <w:t>Mustafa Özdemir</w:t>
            </w:r>
          </w:p>
        </w:tc>
        <w:tc>
          <w:tcPr>
            <w:tcW w:w="1276" w:type="dxa"/>
            <w:vAlign w:val="center"/>
          </w:tcPr>
          <w:p w14:paraId="717D3066" w14:textId="77777777" w:rsidR="00924F74" w:rsidRPr="005C3EA5" w:rsidRDefault="00924F74" w:rsidP="00DE5A31">
            <w:pPr>
              <w:pStyle w:val="Text"/>
            </w:pPr>
          </w:p>
        </w:tc>
        <w:tc>
          <w:tcPr>
            <w:tcW w:w="1219" w:type="dxa"/>
            <w:vAlign w:val="center"/>
          </w:tcPr>
          <w:p w14:paraId="6AB69A62" w14:textId="77777777" w:rsidR="00924F74" w:rsidRDefault="00924F74" w:rsidP="00DE5A31">
            <w:pPr>
              <w:pStyle w:val="Text"/>
            </w:pPr>
          </w:p>
        </w:tc>
      </w:tr>
      <w:tr w:rsidR="00924F74" w:rsidRPr="00701CB9" w14:paraId="1F14635E" w14:textId="77777777" w:rsidTr="00DE5A31">
        <w:trPr>
          <w:trHeight w:val="680"/>
        </w:trPr>
        <w:tc>
          <w:tcPr>
            <w:tcW w:w="1268" w:type="dxa"/>
            <w:vAlign w:val="center"/>
          </w:tcPr>
          <w:p w14:paraId="0F00309D" w14:textId="77777777" w:rsidR="00924F74" w:rsidRDefault="00924F74" w:rsidP="00DE5A31">
            <w:pPr>
              <w:spacing w:before="60" w:after="60"/>
              <w:jc w:val="left"/>
            </w:pPr>
            <w:r w:rsidRPr="00256DA7">
              <w:t xml:space="preserve">Contributor </w:t>
            </w:r>
          </w:p>
        </w:tc>
        <w:tc>
          <w:tcPr>
            <w:tcW w:w="6665" w:type="dxa"/>
            <w:vAlign w:val="center"/>
          </w:tcPr>
          <w:p w14:paraId="1555C065" w14:textId="77777777" w:rsidR="00924F74" w:rsidRPr="007F469B" w:rsidRDefault="00166EA3" w:rsidP="00DE5A31">
            <w:pPr>
              <w:spacing w:before="60" w:after="60"/>
              <w:jc w:val="left"/>
              <w:rPr>
                <w:color w:val="2F5496" w:themeColor="accent5" w:themeShade="BF"/>
              </w:rPr>
            </w:pPr>
            <w:r>
              <w:rPr>
                <w:color w:val="2F5496" w:themeColor="accent5" w:themeShade="BF"/>
              </w:rPr>
              <w:t>Kaan Yenipazar</w:t>
            </w:r>
          </w:p>
        </w:tc>
        <w:tc>
          <w:tcPr>
            <w:tcW w:w="1276" w:type="dxa"/>
            <w:vAlign w:val="center"/>
          </w:tcPr>
          <w:p w14:paraId="15C28F80" w14:textId="77777777" w:rsidR="00924F74" w:rsidRPr="005C3EA5" w:rsidRDefault="00924F74" w:rsidP="00DE5A31">
            <w:pPr>
              <w:pStyle w:val="Text"/>
            </w:pPr>
          </w:p>
        </w:tc>
        <w:tc>
          <w:tcPr>
            <w:tcW w:w="1219" w:type="dxa"/>
            <w:vAlign w:val="center"/>
          </w:tcPr>
          <w:p w14:paraId="6407ECCD" w14:textId="77777777" w:rsidR="00924F74" w:rsidRDefault="00924F74" w:rsidP="00DE5A31">
            <w:pPr>
              <w:pStyle w:val="Text"/>
            </w:pPr>
          </w:p>
        </w:tc>
      </w:tr>
      <w:tr w:rsidR="00924F74" w:rsidRPr="00701CB9" w14:paraId="6BD7798E" w14:textId="77777777" w:rsidTr="00DE5A31">
        <w:trPr>
          <w:trHeight w:val="680"/>
        </w:trPr>
        <w:tc>
          <w:tcPr>
            <w:tcW w:w="1268" w:type="dxa"/>
            <w:vAlign w:val="center"/>
          </w:tcPr>
          <w:p w14:paraId="6C34E064" w14:textId="77777777" w:rsidR="00924F74" w:rsidRDefault="00924F74" w:rsidP="00DE5A31">
            <w:pPr>
              <w:spacing w:before="60" w:after="60"/>
              <w:jc w:val="left"/>
            </w:pPr>
            <w:r w:rsidRPr="00256DA7">
              <w:t xml:space="preserve">Contributor </w:t>
            </w:r>
          </w:p>
        </w:tc>
        <w:tc>
          <w:tcPr>
            <w:tcW w:w="6665" w:type="dxa"/>
            <w:vAlign w:val="center"/>
          </w:tcPr>
          <w:p w14:paraId="439154F6" w14:textId="77777777" w:rsidR="00924F74" w:rsidRPr="007F469B" w:rsidRDefault="00166EA3" w:rsidP="00DE5A31">
            <w:pPr>
              <w:spacing w:before="60" w:after="60"/>
              <w:jc w:val="left"/>
              <w:rPr>
                <w:color w:val="2F5496" w:themeColor="accent5" w:themeShade="BF"/>
              </w:rPr>
            </w:pPr>
            <w:r>
              <w:rPr>
                <w:color w:val="2F5496" w:themeColor="accent5" w:themeShade="BF"/>
              </w:rPr>
              <w:t>Berk Sarıkaya</w:t>
            </w:r>
          </w:p>
        </w:tc>
        <w:tc>
          <w:tcPr>
            <w:tcW w:w="1276" w:type="dxa"/>
            <w:vAlign w:val="center"/>
          </w:tcPr>
          <w:p w14:paraId="39754C4A" w14:textId="77777777" w:rsidR="00924F74" w:rsidRPr="005C3EA5" w:rsidRDefault="00924F74" w:rsidP="00DE5A31">
            <w:pPr>
              <w:pStyle w:val="Text"/>
            </w:pPr>
          </w:p>
        </w:tc>
        <w:tc>
          <w:tcPr>
            <w:tcW w:w="1219" w:type="dxa"/>
            <w:vAlign w:val="center"/>
          </w:tcPr>
          <w:p w14:paraId="63FC9470" w14:textId="77777777" w:rsidR="00924F74" w:rsidRDefault="00924F74" w:rsidP="00DE5A31">
            <w:pPr>
              <w:pStyle w:val="Text"/>
            </w:pPr>
          </w:p>
        </w:tc>
      </w:tr>
      <w:tr w:rsidR="00924F74" w:rsidRPr="00701CB9" w14:paraId="2F496639" w14:textId="77777777" w:rsidTr="00DE5A31">
        <w:trPr>
          <w:trHeight w:val="680"/>
        </w:trPr>
        <w:tc>
          <w:tcPr>
            <w:tcW w:w="1268" w:type="dxa"/>
            <w:vAlign w:val="center"/>
          </w:tcPr>
          <w:p w14:paraId="445F39DE" w14:textId="77777777" w:rsidR="00924F74" w:rsidRDefault="00924F74" w:rsidP="00DE5A31">
            <w:pPr>
              <w:spacing w:before="60" w:after="60"/>
              <w:jc w:val="left"/>
            </w:pPr>
            <w:r w:rsidRPr="00256DA7">
              <w:t xml:space="preserve">Contributor </w:t>
            </w:r>
          </w:p>
        </w:tc>
        <w:tc>
          <w:tcPr>
            <w:tcW w:w="6665" w:type="dxa"/>
            <w:vAlign w:val="center"/>
          </w:tcPr>
          <w:p w14:paraId="143BC81A" w14:textId="77777777" w:rsidR="00924F74" w:rsidRPr="002C41C0" w:rsidRDefault="002C41C0" w:rsidP="00DE5A31">
            <w:pPr>
              <w:spacing w:before="60" w:after="60"/>
              <w:jc w:val="left"/>
              <w:rPr>
                <w:color w:val="2F5496" w:themeColor="accent5" w:themeShade="BF"/>
                <w:lang w:val="tr-TR"/>
              </w:rPr>
            </w:pPr>
            <w:r>
              <w:rPr>
                <w:color w:val="2F5496" w:themeColor="accent5" w:themeShade="BF"/>
              </w:rPr>
              <w:t>Murat Alper Say</w:t>
            </w:r>
            <w:r>
              <w:rPr>
                <w:color w:val="2F5496" w:themeColor="accent5" w:themeShade="BF"/>
                <w:lang w:val="tr-TR"/>
              </w:rPr>
              <w:t>ıcı</w:t>
            </w:r>
          </w:p>
        </w:tc>
        <w:tc>
          <w:tcPr>
            <w:tcW w:w="1276" w:type="dxa"/>
            <w:vAlign w:val="center"/>
          </w:tcPr>
          <w:p w14:paraId="547847BD" w14:textId="77777777" w:rsidR="00924F74" w:rsidRPr="005C3EA5" w:rsidRDefault="00924F74" w:rsidP="00DE5A31">
            <w:pPr>
              <w:pStyle w:val="Text"/>
            </w:pPr>
          </w:p>
        </w:tc>
        <w:tc>
          <w:tcPr>
            <w:tcW w:w="1219" w:type="dxa"/>
            <w:vAlign w:val="center"/>
          </w:tcPr>
          <w:p w14:paraId="256503A4" w14:textId="77777777" w:rsidR="00924F74" w:rsidRDefault="00924F74" w:rsidP="00DE5A31">
            <w:pPr>
              <w:pStyle w:val="Text"/>
            </w:pPr>
          </w:p>
        </w:tc>
      </w:tr>
      <w:tr w:rsidR="005163A3" w:rsidRPr="00701CB9" w14:paraId="5468CCC4" w14:textId="77777777" w:rsidTr="00DE5A31">
        <w:trPr>
          <w:trHeight w:val="680"/>
        </w:trPr>
        <w:tc>
          <w:tcPr>
            <w:tcW w:w="1268" w:type="dxa"/>
            <w:vAlign w:val="center"/>
          </w:tcPr>
          <w:p w14:paraId="2DE362AA" w14:textId="77777777" w:rsidR="005163A3" w:rsidRDefault="005163A3" w:rsidP="00DE5A31">
            <w:pPr>
              <w:jc w:val="left"/>
            </w:pPr>
            <w:r w:rsidRPr="001F67FB">
              <w:t xml:space="preserve">Contributor </w:t>
            </w:r>
          </w:p>
        </w:tc>
        <w:tc>
          <w:tcPr>
            <w:tcW w:w="6665" w:type="dxa"/>
            <w:vAlign w:val="center"/>
          </w:tcPr>
          <w:p w14:paraId="074CD1F4" w14:textId="77777777" w:rsidR="005163A3" w:rsidRPr="007F469B" w:rsidRDefault="002C41C0" w:rsidP="00DE5A31">
            <w:pPr>
              <w:spacing w:before="60" w:after="60"/>
              <w:jc w:val="left"/>
              <w:rPr>
                <w:color w:val="2F5496" w:themeColor="accent5" w:themeShade="BF"/>
              </w:rPr>
            </w:pPr>
            <w:r>
              <w:rPr>
                <w:color w:val="2F5496" w:themeColor="accent5" w:themeShade="BF"/>
              </w:rPr>
              <w:t>Fatma Çağla Dağ</w:t>
            </w:r>
          </w:p>
        </w:tc>
        <w:tc>
          <w:tcPr>
            <w:tcW w:w="1276" w:type="dxa"/>
            <w:vAlign w:val="center"/>
          </w:tcPr>
          <w:p w14:paraId="291F27FA" w14:textId="77777777" w:rsidR="005163A3" w:rsidRPr="005C3EA5" w:rsidRDefault="005163A3" w:rsidP="00DE5A31">
            <w:pPr>
              <w:pStyle w:val="Text"/>
            </w:pPr>
          </w:p>
        </w:tc>
        <w:tc>
          <w:tcPr>
            <w:tcW w:w="1219" w:type="dxa"/>
            <w:vAlign w:val="center"/>
          </w:tcPr>
          <w:p w14:paraId="2B4D6D5A" w14:textId="77777777" w:rsidR="005163A3" w:rsidRDefault="005163A3" w:rsidP="00DE5A31">
            <w:pPr>
              <w:pStyle w:val="Text"/>
            </w:pPr>
          </w:p>
        </w:tc>
      </w:tr>
      <w:tr w:rsidR="005163A3" w:rsidRPr="00701CB9" w14:paraId="712F0E3F" w14:textId="77777777" w:rsidTr="00DE5A31">
        <w:trPr>
          <w:trHeight w:val="680"/>
        </w:trPr>
        <w:tc>
          <w:tcPr>
            <w:tcW w:w="1268" w:type="dxa"/>
            <w:vAlign w:val="center"/>
          </w:tcPr>
          <w:p w14:paraId="53846873" w14:textId="77777777" w:rsidR="005163A3" w:rsidRDefault="005163A3" w:rsidP="00DE5A31">
            <w:pPr>
              <w:jc w:val="left"/>
            </w:pPr>
            <w:r w:rsidRPr="001F67FB">
              <w:t xml:space="preserve">Contributor </w:t>
            </w:r>
          </w:p>
        </w:tc>
        <w:tc>
          <w:tcPr>
            <w:tcW w:w="6665" w:type="dxa"/>
            <w:vAlign w:val="center"/>
          </w:tcPr>
          <w:p w14:paraId="19A7D72D" w14:textId="77777777" w:rsidR="005163A3" w:rsidRPr="00782A46" w:rsidRDefault="00782A46" w:rsidP="00DE5A31">
            <w:pPr>
              <w:spacing w:before="60" w:after="60"/>
              <w:jc w:val="left"/>
              <w:rPr>
                <w:color w:val="2F5496" w:themeColor="accent5" w:themeShade="BF"/>
                <w:lang w:val="tr-TR"/>
              </w:rPr>
            </w:pPr>
            <w:r>
              <w:rPr>
                <w:color w:val="2F5496" w:themeColor="accent5" w:themeShade="BF"/>
              </w:rPr>
              <w:t>Mert Ali Andırın</w:t>
            </w:r>
          </w:p>
        </w:tc>
        <w:tc>
          <w:tcPr>
            <w:tcW w:w="1276" w:type="dxa"/>
            <w:vAlign w:val="center"/>
          </w:tcPr>
          <w:p w14:paraId="56F69331" w14:textId="77777777" w:rsidR="005163A3" w:rsidRPr="005C3EA5" w:rsidRDefault="005163A3" w:rsidP="00DE5A31">
            <w:pPr>
              <w:pStyle w:val="Text"/>
            </w:pPr>
          </w:p>
        </w:tc>
        <w:tc>
          <w:tcPr>
            <w:tcW w:w="1219" w:type="dxa"/>
            <w:vAlign w:val="center"/>
          </w:tcPr>
          <w:p w14:paraId="4C79A155" w14:textId="77777777" w:rsidR="005163A3" w:rsidRDefault="005163A3" w:rsidP="00DE5A31">
            <w:pPr>
              <w:pStyle w:val="Text"/>
            </w:pPr>
          </w:p>
        </w:tc>
      </w:tr>
      <w:tr w:rsidR="005163A3" w:rsidRPr="00701CB9" w14:paraId="359F9262" w14:textId="77777777" w:rsidTr="00DE5A31">
        <w:trPr>
          <w:trHeight w:val="680"/>
        </w:trPr>
        <w:tc>
          <w:tcPr>
            <w:tcW w:w="1268" w:type="dxa"/>
            <w:vAlign w:val="center"/>
          </w:tcPr>
          <w:p w14:paraId="354274F5" w14:textId="77777777" w:rsidR="005163A3" w:rsidRDefault="005163A3" w:rsidP="00DE5A31">
            <w:pPr>
              <w:jc w:val="left"/>
            </w:pPr>
            <w:r w:rsidRPr="001F67FB">
              <w:t xml:space="preserve">Contributor </w:t>
            </w:r>
          </w:p>
        </w:tc>
        <w:tc>
          <w:tcPr>
            <w:tcW w:w="6665" w:type="dxa"/>
            <w:vAlign w:val="center"/>
          </w:tcPr>
          <w:p w14:paraId="518DAE66" w14:textId="77777777" w:rsidR="005163A3" w:rsidRPr="007F469B" w:rsidRDefault="00782A46" w:rsidP="00DE5A31">
            <w:pPr>
              <w:spacing w:before="60" w:after="60"/>
              <w:jc w:val="left"/>
              <w:rPr>
                <w:color w:val="2F5496" w:themeColor="accent5" w:themeShade="BF"/>
              </w:rPr>
            </w:pPr>
            <w:r>
              <w:rPr>
                <w:color w:val="2F5496" w:themeColor="accent5" w:themeShade="BF"/>
              </w:rPr>
              <w:t>Özgür Zafer</w:t>
            </w:r>
          </w:p>
        </w:tc>
        <w:tc>
          <w:tcPr>
            <w:tcW w:w="1276" w:type="dxa"/>
            <w:vAlign w:val="center"/>
          </w:tcPr>
          <w:p w14:paraId="43685F43" w14:textId="77777777" w:rsidR="005163A3" w:rsidRPr="005C3EA5" w:rsidRDefault="005163A3" w:rsidP="00DE5A31">
            <w:pPr>
              <w:pStyle w:val="Text"/>
            </w:pPr>
          </w:p>
        </w:tc>
        <w:tc>
          <w:tcPr>
            <w:tcW w:w="1219" w:type="dxa"/>
            <w:vAlign w:val="center"/>
          </w:tcPr>
          <w:p w14:paraId="161B6FE0" w14:textId="77777777" w:rsidR="005163A3" w:rsidRDefault="005163A3" w:rsidP="00DE5A31">
            <w:pPr>
              <w:pStyle w:val="Text"/>
            </w:pPr>
          </w:p>
        </w:tc>
      </w:tr>
      <w:tr w:rsidR="00924F74" w:rsidRPr="00701CB9" w14:paraId="20A28DA8" w14:textId="77777777" w:rsidTr="00DE5A31">
        <w:trPr>
          <w:trHeight w:val="680"/>
        </w:trPr>
        <w:tc>
          <w:tcPr>
            <w:tcW w:w="1268" w:type="dxa"/>
            <w:vAlign w:val="center"/>
          </w:tcPr>
          <w:p w14:paraId="45BF814F" w14:textId="77777777" w:rsidR="00924F74" w:rsidRDefault="00924F74" w:rsidP="00DE5A31">
            <w:pPr>
              <w:spacing w:before="60" w:after="60"/>
              <w:jc w:val="left"/>
            </w:pPr>
            <w:r w:rsidRPr="00256DA7">
              <w:t xml:space="preserve">Contributor </w:t>
            </w:r>
          </w:p>
        </w:tc>
        <w:tc>
          <w:tcPr>
            <w:tcW w:w="6665" w:type="dxa"/>
            <w:vAlign w:val="center"/>
          </w:tcPr>
          <w:p w14:paraId="5ED08705" w14:textId="77777777" w:rsidR="00782A46" w:rsidRPr="007F469B" w:rsidRDefault="00782A46" w:rsidP="00DE5A31">
            <w:pPr>
              <w:spacing w:before="60" w:after="60"/>
              <w:rPr>
                <w:color w:val="2F5496" w:themeColor="accent5" w:themeShade="BF"/>
              </w:rPr>
            </w:pPr>
            <w:r w:rsidRPr="00782A46">
              <w:rPr>
                <w:color w:val="2F5496" w:themeColor="accent5" w:themeShade="BF"/>
              </w:rPr>
              <w:t>Nilay Kırcı</w:t>
            </w:r>
          </w:p>
        </w:tc>
        <w:tc>
          <w:tcPr>
            <w:tcW w:w="1276" w:type="dxa"/>
            <w:vAlign w:val="center"/>
          </w:tcPr>
          <w:p w14:paraId="00D8A40F" w14:textId="77777777" w:rsidR="00924F74" w:rsidRPr="005C3EA5" w:rsidRDefault="00924F74" w:rsidP="00DE5A31">
            <w:pPr>
              <w:pStyle w:val="Text"/>
            </w:pPr>
          </w:p>
        </w:tc>
        <w:tc>
          <w:tcPr>
            <w:tcW w:w="1219" w:type="dxa"/>
            <w:vAlign w:val="center"/>
          </w:tcPr>
          <w:p w14:paraId="121A93BE" w14:textId="77777777" w:rsidR="00924F74" w:rsidRDefault="00924F74" w:rsidP="00DE5A31">
            <w:pPr>
              <w:pStyle w:val="Text"/>
            </w:pPr>
          </w:p>
        </w:tc>
      </w:tr>
      <w:tr w:rsidR="00782A46" w:rsidRPr="00701CB9" w14:paraId="237AB2E1" w14:textId="77777777" w:rsidTr="00DE5A31">
        <w:trPr>
          <w:trHeight w:val="680"/>
        </w:trPr>
        <w:tc>
          <w:tcPr>
            <w:tcW w:w="1268" w:type="dxa"/>
            <w:vAlign w:val="center"/>
          </w:tcPr>
          <w:p w14:paraId="17213CC3" w14:textId="77777777" w:rsidR="00782A46" w:rsidRPr="00256DA7" w:rsidRDefault="00782A46" w:rsidP="00DE5A31">
            <w:pPr>
              <w:spacing w:before="60" w:after="60"/>
              <w:jc w:val="left"/>
            </w:pPr>
            <w:r w:rsidRPr="00256DA7">
              <w:t>Contributor</w:t>
            </w:r>
          </w:p>
        </w:tc>
        <w:tc>
          <w:tcPr>
            <w:tcW w:w="6665" w:type="dxa"/>
            <w:vAlign w:val="center"/>
          </w:tcPr>
          <w:p w14:paraId="7124D50C" w14:textId="77777777" w:rsidR="00782A46" w:rsidRDefault="00782A46" w:rsidP="00DE5A31">
            <w:pPr>
              <w:spacing w:before="60" w:after="60"/>
              <w:jc w:val="left"/>
              <w:rPr>
                <w:color w:val="2F5496" w:themeColor="accent5" w:themeShade="BF"/>
              </w:rPr>
            </w:pPr>
            <w:r w:rsidRPr="00782A46">
              <w:rPr>
                <w:color w:val="2F5496" w:themeColor="accent5" w:themeShade="BF"/>
              </w:rPr>
              <w:t>Sima Demir</w:t>
            </w:r>
          </w:p>
        </w:tc>
        <w:tc>
          <w:tcPr>
            <w:tcW w:w="1276" w:type="dxa"/>
            <w:vAlign w:val="center"/>
          </w:tcPr>
          <w:p w14:paraId="2D0E2B81" w14:textId="77777777" w:rsidR="00782A46" w:rsidRPr="005C3EA5" w:rsidRDefault="00782A46" w:rsidP="00DE5A31">
            <w:pPr>
              <w:pStyle w:val="Text"/>
            </w:pPr>
          </w:p>
        </w:tc>
        <w:tc>
          <w:tcPr>
            <w:tcW w:w="1219" w:type="dxa"/>
            <w:vAlign w:val="center"/>
          </w:tcPr>
          <w:p w14:paraId="13A7B295" w14:textId="77777777" w:rsidR="00782A46" w:rsidRDefault="00782A46" w:rsidP="00DE5A31">
            <w:pPr>
              <w:pStyle w:val="Text"/>
            </w:pPr>
          </w:p>
        </w:tc>
      </w:tr>
      <w:tr w:rsidR="00782A46" w:rsidRPr="00701CB9" w14:paraId="3184A6E9" w14:textId="77777777" w:rsidTr="00DE5A31">
        <w:trPr>
          <w:trHeight w:val="680"/>
        </w:trPr>
        <w:tc>
          <w:tcPr>
            <w:tcW w:w="1268" w:type="dxa"/>
            <w:vAlign w:val="center"/>
          </w:tcPr>
          <w:p w14:paraId="352D36C8" w14:textId="77777777" w:rsidR="00782A46" w:rsidRPr="00256DA7" w:rsidRDefault="00782A46" w:rsidP="00DE5A31">
            <w:pPr>
              <w:spacing w:before="60" w:after="60"/>
              <w:jc w:val="left"/>
            </w:pPr>
            <w:r w:rsidRPr="00256DA7">
              <w:t>Contributor</w:t>
            </w:r>
          </w:p>
        </w:tc>
        <w:tc>
          <w:tcPr>
            <w:tcW w:w="6665" w:type="dxa"/>
            <w:vAlign w:val="center"/>
          </w:tcPr>
          <w:p w14:paraId="229B76B7" w14:textId="77777777" w:rsidR="00782A46" w:rsidRDefault="00782A46" w:rsidP="00DE5A31">
            <w:pPr>
              <w:spacing w:before="60" w:after="60"/>
              <w:jc w:val="left"/>
              <w:rPr>
                <w:color w:val="2F5496" w:themeColor="accent5" w:themeShade="BF"/>
              </w:rPr>
            </w:pPr>
            <w:r w:rsidRPr="00782A46">
              <w:rPr>
                <w:color w:val="2F5496" w:themeColor="accent5" w:themeShade="BF"/>
              </w:rPr>
              <w:t>Eren Dönertaş</w:t>
            </w:r>
          </w:p>
        </w:tc>
        <w:tc>
          <w:tcPr>
            <w:tcW w:w="1276" w:type="dxa"/>
            <w:vAlign w:val="center"/>
          </w:tcPr>
          <w:p w14:paraId="41261F13" w14:textId="77777777" w:rsidR="00782A46" w:rsidRPr="005C3EA5" w:rsidRDefault="00782A46" w:rsidP="00DE5A31">
            <w:pPr>
              <w:pStyle w:val="Text"/>
            </w:pPr>
          </w:p>
        </w:tc>
        <w:tc>
          <w:tcPr>
            <w:tcW w:w="1219" w:type="dxa"/>
            <w:vAlign w:val="center"/>
          </w:tcPr>
          <w:p w14:paraId="6E82F883" w14:textId="77777777" w:rsidR="00782A46" w:rsidRDefault="00782A46" w:rsidP="00DE5A31">
            <w:pPr>
              <w:pStyle w:val="Text"/>
            </w:pPr>
          </w:p>
        </w:tc>
      </w:tr>
      <w:tr w:rsidR="00782A46" w:rsidRPr="00701CB9" w14:paraId="429E04E2" w14:textId="77777777" w:rsidTr="00DE5A31">
        <w:trPr>
          <w:trHeight w:val="680"/>
        </w:trPr>
        <w:tc>
          <w:tcPr>
            <w:tcW w:w="1268" w:type="dxa"/>
            <w:vAlign w:val="center"/>
          </w:tcPr>
          <w:p w14:paraId="49041315" w14:textId="77777777" w:rsidR="00782A46" w:rsidRPr="00256DA7" w:rsidRDefault="00782A46" w:rsidP="00DE5A31">
            <w:pPr>
              <w:spacing w:before="60" w:after="60"/>
              <w:jc w:val="left"/>
            </w:pPr>
            <w:r w:rsidRPr="00256DA7">
              <w:t>Contributor</w:t>
            </w:r>
          </w:p>
        </w:tc>
        <w:tc>
          <w:tcPr>
            <w:tcW w:w="6665" w:type="dxa"/>
            <w:vAlign w:val="center"/>
          </w:tcPr>
          <w:p w14:paraId="3C5CEFAF" w14:textId="77777777" w:rsidR="00782A46" w:rsidRDefault="00782A46" w:rsidP="00DE5A31">
            <w:pPr>
              <w:spacing w:before="60" w:after="60"/>
              <w:jc w:val="left"/>
              <w:rPr>
                <w:color w:val="2F5496" w:themeColor="accent5" w:themeShade="BF"/>
              </w:rPr>
            </w:pPr>
            <w:r w:rsidRPr="00782A46">
              <w:rPr>
                <w:color w:val="2F5496" w:themeColor="accent5" w:themeShade="BF"/>
              </w:rPr>
              <w:t>Alaaddin Furkan Uzunkaya</w:t>
            </w:r>
          </w:p>
        </w:tc>
        <w:tc>
          <w:tcPr>
            <w:tcW w:w="1276" w:type="dxa"/>
            <w:vAlign w:val="center"/>
          </w:tcPr>
          <w:p w14:paraId="5463EB5C" w14:textId="77777777" w:rsidR="00782A46" w:rsidRPr="005C3EA5" w:rsidRDefault="00782A46" w:rsidP="00DE5A31">
            <w:pPr>
              <w:pStyle w:val="Text"/>
            </w:pPr>
          </w:p>
        </w:tc>
        <w:tc>
          <w:tcPr>
            <w:tcW w:w="1219" w:type="dxa"/>
            <w:vAlign w:val="center"/>
          </w:tcPr>
          <w:p w14:paraId="1848F9A6" w14:textId="77777777" w:rsidR="00782A46" w:rsidRDefault="00782A46" w:rsidP="00DE5A31">
            <w:pPr>
              <w:pStyle w:val="Text"/>
            </w:pPr>
          </w:p>
        </w:tc>
      </w:tr>
      <w:tr w:rsidR="00782A46" w:rsidRPr="00701CB9" w14:paraId="23475F07" w14:textId="77777777" w:rsidTr="00DE5A31">
        <w:trPr>
          <w:trHeight w:val="680"/>
        </w:trPr>
        <w:tc>
          <w:tcPr>
            <w:tcW w:w="1268" w:type="dxa"/>
            <w:vAlign w:val="center"/>
          </w:tcPr>
          <w:p w14:paraId="432E390E" w14:textId="77777777" w:rsidR="00782A46" w:rsidRPr="00256DA7" w:rsidRDefault="00782A46" w:rsidP="00DE5A31">
            <w:pPr>
              <w:spacing w:before="60" w:after="60"/>
              <w:jc w:val="left"/>
            </w:pPr>
            <w:r w:rsidRPr="00256DA7">
              <w:t>Contributor</w:t>
            </w:r>
          </w:p>
        </w:tc>
        <w:tc>
          <w:tcPr>
            <w:tcW w:w="6665" w:type="dxa"/>
            <w:vAlign w:val="center"/>
          </w:tcPr>
          <w:p w14:paraId="5F4F9797" w14:textId="77777777" w:rsidR="00782A46" w:rsidRDefault="00782A46" w:rsidP="00DE5A31">
            <w:pPr>
              <w:spacing w:before="60" w:after="60"/>
              <w:jc w:val="left"/>
              <w:rPr>
                <w:color w:val="2F5496" w:themeColor="accent5" w:themeShade="BF"/>
              </w:rPr>
            </w:pPr>
            <w:r w:rsidRPr="00782A46">
              <w:rPr>
                <w:color w:val="2F5496" w:themeColor="accent5" w:themeShade="BF"/>
              </w:rPr>
              <w:t>Murat Yıldırım</w:t>
            </w:r>
          </w:p>
        </w:tc>
        <w:tc>
          <w:tcPr>
            <w:tcW w:w="1276" w:type="dxa"/>
            <w:vAlign w:val="center"/>
          </w:tcPr>
          <w:p w14:paraId="0B775CF7" w14:textId="77777777" w:rsidR="00782A46" w:rsidRPr="005C3EA5" w:rsidRDefault="00782A46" w:rsidP="00DE5A31">
            <w:pPr>
              <w:pStyle w:val="Text"/>
            </w:pPr>
          </w:p>
        </w:tc>
        <w:tc>
          <w:tcPr>
            <w:tcW w:w="1219" w:type="dxa"/>
            <w:vAlign w:val="center"/>
          </w:tcPr>
          <w:p w14:paraId="7D3632CA" w14:textId="77777777" w:rsidR="00782A46" w:rsidRDefault="00782A46" w:rsidP="00DE5A31">
            <w:pPr>
              <w:pStyle w:val="Text"/>
            </w:pPr>
          </w:p>
        </w:tc>
      </w:tr>
      <w:tr w:rsidR="00782A46" w:rsidRPr="00701CB9" w14:paraId="775E5749" w14:textId="77777777" w:rsidTr="00DE5A31">
        <w:trPr>
          <w:trHeight w:val="680"/>
        </w:trPr>
        <w:tc>
          <w:tcPr>
            <w:tcW w:w="1268" w:type="dxa"/>
            <w:vAlign w:val="center"/>
          </w:tcPr>
          <w:p w14:paraId="04155BE6" w14:textId="77777777" w:rsidR="00782A46" w:rsidRPr="00256DA7" w:rsidRDefault="00782A46" w:rsidP="00DE5A31">
            <w:pPr>
              <w:spacing w:before="60" w:after="60"/>
              <w:jc w:val="left"/>
            </w:pPr>
            <w:r w:rsidRPr="00256DA7">
              <w:t>Contributor</w:t>
            </w:r>
          </w:p>
        </w:tc>
        <w:tc>
          <w:tcPr>
            <w:tcW w:w="6665" w:type="dxa"/>
            <w:vAlign w:val="center"/>
          </w:tcPr>
          <w:p w14:paraId="42733D8D" w14:textId="77777777" w:rsidR="00782A46" w:rsidRDefault="00782A46" w:rsidP="00DE5A31">
            <w:pPr>
              <w:spacing w:before="60" w:after="60"/>
              <w:jc w:val="left"/>
              <w:rPr>
                <w:color w:val="2F5496" w:themeColor="accent5" w:themeShade="BF"/>
              </w:rPr>
            </w:pPr>
            <w:r>
              <w:rPr>
                <w:color w:val="2F5496" w:themeColor="accent5" w:themeShade="BF"/>
              </w:rPr>
              <w:t>Hüseyin Coskun</w:t>
            </w:r>
          </w:p>
        </w:tc>
        <w:tc>
          <w:tcPr>
            <w:tcW w:w="1276" w:type="dxa"/>
            <w:vAlign w:val="center"/>
          </w:tcPr>
          <w:p w14:paraId="5A0D3080" w14:textId="77777777" w:rsidR="00782A46" w:rsidRPr="005C3EA5" w:rsidRDefault="00782A46" w:rsidP="00DE5A31">
            <w:pPr>
              <w:pStyle w:val="Text"/>
            </w:pPr>
          </w:p>
        </w:tc>
        <w:tc>
          <w:tcPr>
            <w:tcW w:w="1219" w:type="dxa"/>
            <w:vAlign w:val="center"/>
          </w:tcPr>
          <w:p w14:paraId="470A7604" w14:textId="77777777" w:rsidR="00782A46" w:rsidRDefault="00782A46" w:rsidP="00DE5A31">
            <w:pPr>
              <w:pStyle w:val="Text"/>
            </w:pPr>
          </w:p>
        </w:tc>
      </w:tr>
      <w:tr w:rsidR="00391145" w:rsidRPr="00701CB9" w14:paraId="042E3E41" w14:textId="77777777" w:rsidTr="00DE5A31">
        <w:trPr>
          <w:trHeight w:val="680"/>
        </w:trPr>
        <w:tc>
          <w:tcPr>
            <w:tcW w:w="1268" w:type="dxa"/>
            <w:vAlign w:val="center"/>
          </w:tcPr>
          <w:p w14:paraId="79477192" w14:textId="77777777" w:rsidR="00391145" w:rsidRPr="00256DA7" w:rsidRDefault="00391145" w:rsidP="00DE5A31">
            <w:pPr>
              <w:spacing w:before="60" w:after="60"/>
              <w:jc w:val="left"/>
            </w:pPr>
            <w:r w:rsidRPr="00256DA7">
              <w:t>Contributor</w:t>
            </w:r>
          </w:p>
        </w:tc>
        <w:tc>
          <w:tcPr>
            <w:tcW w:w="6665" w:type="dxa"/>
            <w:vAlign w:val="center"/>
          </w:tcPr>
          <w:p w14:paraId="44DCD72A" w14:textId="77777777" w:rsidR="00391145" w:rsidRDefault="00391145" w:rsidP="00DE5A31">
            <w:pPr>
              <w:spacing w:before="60" w:after="60"/>
              <w:jc w:val="left"/>
              <w:rPr>
                <w:color w:val="2F5496" w:themeColor="accent5" w:themeShade="BF"/>
              </w:rPr>
            </w:pPr>
            <w:r>
              <w:rPr>
                <w:color w:val="2F5496" w:themeColor="accent5" w:themeShade="BF"/>
              </w:rPr>
              <w:t>Onur Ali Batmaz</w:t>
            </w:r>
          </w:p>
        </w:tc>
        <w:tc>
          <w:tcPr>
            <w:tcW w:w="1276" w:type="dxa"/>
            <w:vAlign w:val="center"/>
          </w:tcPr>
          <w:p w14:paraId="67373A1A" w14:textId="77777777" w:rsidR="00391145" w:rsidRPr="005C3EA5" w:rsidRDefault="00391145" w:rsidP="00DE5A31">
            <w:pPr>
              <w:pStyle w:val="Text"/>
            </w:pPr>
          </w:p>
        </w:tc>
        <w:tc>
          <w:tcPr>
            <w:tcW w:w="1219" w:type="dxa"/>
            <w:vAlign w:val="center"/>
          </w:tcPr>
          <w:p w14:paraId="4CBCDB19" w14:textId="77777777" w:rsidR="00391145" w:rsidRDefault="00391145" w:rsidP="00DE5A31">
            <w:pPr>
              <w:pStyle w:val="Text"/>
            </w:pPr>
          </w:p>
        </w:tc>
      </w:tr>
      <w:tr w:rsidR="00391145" w:rsidRPr="00701CB9" w14:paraId="6523665E" w14:textId="77777777" w:rsidTr="00DE5A31">
        <w:trPr>
          <w:trHeight w:val="680"/>
        </w:trPr>
        <w:tc>
          <w:tcPr>
            <w:tcW w:w="1268" w:type="dxa"/>
            <w:vAlign w:val="center"/>
          </w:tcPr>
          <w:p w14:paraId="7D16F3DD" w14:textId="77777777" w:rsidR="00391145" w:rsidRPr="00256DA7" w:rsidRDefault="00391145" w:rsidP="00DE5A31">
            <w:pPr>
              <w:spacing w:before="60" w:after="60"/>
              <w:jc w:val="left"/>
            </w:pPr>
            <w:r w:rsidRPr="00256DA7">
              <w:t>Contributor</w:t>
            </w:r>
          </w:p>
        </w:tc>
        <w:tc>
          <w:tcPr>
            <w:tcW w:w="6665" w:type="dxa"/>
            <w:vAlign w:val="center"/>
          </w:tcPr>
          <w:p w14:paraId="74966496" w14:textId="77777777" w:rsidR="00391145" w:rsidRPr="00391145" w:rsidRDefault="00391145" w:rsidP="00DE5A31">
            <w:pPr>
              <w:spacing w:before="60" w:after="60"/>
              <w:jc w:val="left"/>
              <w:rPr>
                <w:color w:val="2F5496" w:themeColor="accent5" w:themeShade="BF"/>
                <w:lang w:val="tr-TR"/>
              </w:rPr>
            </w:pPr>
            <w:r>
              <w:rPr>
                <w:color w:val="2F5496" w:themeColor="accent5" w:themeShade="BF"/>
              </w:rPr>
              <w:t xml:space="preserve">Eren </w:t>
            </w:r>
            <w:r>
              <w:rPr>
                <w:color w:val="2F5496" w:themeColor="accent5" w:themeShade="BF"/>
                <w:lang w:val="tr-TR"/>
              </w:rPr>
              <w:t>Çalış</w:t>
            </w:r>
          </w:p>
        </w:tc>
        <w:tc>
          <w:tcPr>
            <w:tcW w:w="1276" w:type="dxa"/>
            <w:vAlign w:val="center"/>
          </w:tcPr>
          <w:p w14:paraId="489DBFB5" w14:textId="77777777" w:rsidR="00391145" w:rsidRPr="005C3EA5" w:rsidRDefault="00391145" w:rsidP="00DE5A31">
            <w:pPr>
              <w:pStyle w:val="Text"/>
            </w:pPr>
          </w:p>
        </w:tc>
        <w:tc>
          <w:tcPr>
            <w:tcW w:w="1219" w:type="dxa"/>
            <w:vAlign w:val="center"/>
          </w:tcPr>
          <w:p w14:paraId="66D06E46" w14:textId="77777777" w:rsidR="00391145" w:rsidRDefault="00391145" w:rsidP="00DE5A31">
            <w:pPr>
              <w:pStyle w:val="Text"/>
            </w:pPr>
          </w:p>
        </w:tc>
      </w:tr>
      <w:tr w:rsidR="00391145" w:rsidRPr="00701CB9" w14:paraId="3380B78B" w14:textId="77777777" w:rsidTr="00DE5A31">
        <w:trPr>
          <w:trHeight w:val="680"/>
        </w:trPr>
        <w:tc>
          <w:tcPr>
            <w:tcW w:w="1268" w:type="dxa"/>
            <w:vAlign w:val="center"/>
          </w:tcPr>
          <w:p w14:paraId="1A1B166B" w14:textId="77777777" w:rsidR="00391145" w:rsidRPr="00256DA7" w:rsidRDefault="00391145" w:rsidP="00DE5A31">
            <w:pPr>
              <w:spacing w:before="60" w:after="60"/>
              <w:jc w:val="left"/>
            </w:pPr>
            <w:r w:rsidRPr="00256DA7">
              <w:lastRenderedPageBreak/>
              <w:t>Contributor</w:t>
            </w:r>
          </w:p>
        </w:tc>
        <w:tc>
          <w:tcPr>
            <w:tcW w:w="6665" w:type="dxa"/>
            <w:vAlign w:val="center"/>
          </w:tcPr>
          <w:p w14:paraId="1C37BA6D" w14:textId="77777777" w:rsidR="00391145" w:rsidRDefault="00391145" w:rsidP="00DE5A31">
            <w:pPr>
              <w:spacing w:before="60" w:after="60"/>
              <w:jc w:val="left"/>
              <w:rPr>
                <w:color w:val="2F5496" w:themeColor="accent5" w:themeShade="BF"/>
              </w:rPr>
            </w:pPr>
            <w:r>
              <w:rPr>
                <w:color w:val="2F5496" w:themeColor="accent5" w:themeShade="BF"/>
              </w:rPr>
              <w:t>Selçuk Güzel</w:t>
            </w:r>
          </w:p>
        </w:tc>
        <w:tc>
          <w:tcPr>
            <w:tcW w:w="1276" w:type="dxa"/>
            <w:vAlign w:val="center"/>
          </w:tcPr>
          <w:p w14:paraId="20F799E0" w14:textId="77777777" w:rsidR="00391145" w:rsidRPr="005C3EA5" w:rsidRDefault="00391145" w:rsidP="00DE5A31">
            <w:pPr>
              <w:pStyle w:val="Text"/>
            </w:pPr>
          </w:p>
        </w:tc>
        <w:tc>
          <w:tcPr>
            <w:tcW w:w="1219" w:type="dxa"/>
            <w:vAlign w:val="center"/>
          </w:tcPr>
          <w:p w14:paraId="55D6FBA4" w14:textId="77777777" w:rsidR="00391145" w:rsidRDefault="00391145" w:rsidP="00DE5A31">
            <w:pPr>
              <w:pStyle w:val="Text"/>
            </w:pPr>
          </w:p>
        </w:tc>
      </w:tr>
      <w:tr w:rsidR="00782A46" w:rsidRPr="00701CB9" w14:paraId="48E93E08" w14:textId="77777777" w:rsidTr="00DE5A31">
        <w:trPr>
          <w:trHeight w:val="680"/>
        </w:trPr>
        <w:tc>
          <w:tcPr>
            <w:tcW w:w="1268" w:type="dxa"/>
            <w:vAlign w:val="center"/>
          </w:tcPr>
          <w:p w14:paraId="6C0E17B9" w14:textId="77777777" w:rsidR="00782A46" w:rsidRPr="00256DA7" w:rsidRDefault="00782A46" w:rsidP="00DE5A31">
            <w:pPr>
              <w:spacing w:before="60" w:after="60"/>
              <w:jc w:val="left"/>
            </w:pPr>
            <w:r w:rsidRPr="00256DA7">
              <w:t>Contributor</w:t>
            </w:r>
          </w:p>
        </w:tc>
        <w:tc>
          <w:tcPr>
            <w:tcW w:w="6665" w:type="dxa"/>
            <w:vAlign w:val="center"/>
          </w:tcPr>
          <w:p w14:paraId="73B1184E" w14:textId="77777777" w:rsidR="00782A46" w:rsidRDefault="006806CC" w:rsidP="00DE5A31">
            <w:pPr>
              <w:spacing w:before="60" w:after="60"/>
              <w:jc w:val="left"/>
              <w:rPr>
                <w:color w:val="2F5496" w:themeColor="accent5" w:themeShade="BF"/>
              </w:rPr>
            </w:pPr>
            <w:r>
              <w:rPr>
                <w:color w:val="2F5496" w:themeColor="accent5" w:themeShade="BF"/>
              </w:rPr>
              <w:t>Alper Faruk Yiğit</w:t>
            </w:r>
          </w:p>
        </w:tc>
        <w:tc>
          <w:tcPr>
            <w:tcW w:w="1276" w:type="dxa"/>
            <w:vAlign w:val="center"/>
          </w:tcPr>
          <w:p w14:paraId="6BFE4B2A" w14:textId="77777777" w:rsidR="00782A46" w:rsidRPr="005C3EA5" w:rsidRDefault="00782A46" w:rsidP="00DE5A31">
            <w:pPr>
              <w:pStyle w:val="Text"/>
            </w:pPr>
          </w:p>
        </w:tc>
        <w:tc>
          <w:tcPr>
            <w:tcW w:w="1219" w:type="dxa"/>
            <w:vAlign w:val="center"/>
          </w:tcPr>
          <w:p w14:paraId="15967A94" w14:textId="77777777" w:rsidR="00782A46" w:rsidRDefault="00782A46" w:rsidP="00DE5A31">
            <w:pPr>
              <w:pStyle w:val="Text"/>
            </w:pPr>
          </w:p>
        </w:tc>
      </w:tr>
      <w:tr w:rsidR="00782A46" w:rsidRPr="00701CB9" w14:paraId="6A8B9001" w14:textId="77777777" w:rsidTr="00DE5A31">
        <w:trPr>
          <w:trHeight w:val="680"/>
        </w:trPr>
        <w:tc>
          <w:tcPr>
            <w:tcW w:w="1268" w:type="dxa"/>
            <w:vAlign w:val="center"/>
          </w:tcPr>
          <w:p w14:paraId="36FD9093" w14:textId="77777777" w:rsidR="00782A46" w:rsidRPr="00256DA7" w:rsidRDefault="00782A46" w:rsidP="00DE5A31">
            <w:pPr>
              <w:spacing w:before="60" w:after="60"/>
              <w:jc w:val="left"/>
            </w:pPr>
            <w:r w:rsidRPr="00256DA7">
              <w:t>Contributor</w:t>
            </w:r>
          </w:p>
        </w:tc>
        <w:tc>
          <w:tcPr>
            <w:tcW w:w="6665" w:type="dxa"/>
            <w:vAlign w:val="center"/>
          </w:tcPr>
          <w:p w14:paraId="38A01ECF" w14:textId="77777777" w:rsidR="00782A46" w:rsidRDefault="006806CC" w:rsidP="00DE5A31">
            <w:pPr>
              <w:spacing w:before="60" w:after="60"/>
              <w:jc w:val="left"/>
              <w:rPr>
                <w:color w:val="2F5496" w:themeColor="accent5" w:themeShade="BF"/>
              </w:rPr>
            </w:pPr>
            <w:r>
              <w:rPr>
                <w:color w:val="2F5496" w:themeColor="accent5" w:themeShade="BF"/>
              </w:rPr>
              <w:t>Güngör Yurttav</w:t>
            </w:r>
          </w:p>
        </w:tc>
        <w:tc>
          <w:tcPr>
            <w:tcW w:w="1276" w:type="dxa"/>
            <w:vAlign w:val="center"/>
          </w:tcPr>
          <w:p w14:paraId="71CAC902" w14:textId="77777777" w:rsidR="00782A46" w:rsidRPr="005C3EA5" w:rsidRDefault="00782A46" w:rsidP="00DE5A31">
            <w:pPr>
              <w:pStyle w:val="Text"/>
            </w:pPr>
          </w:p>
        </w:tc>
        <w:tc>
          <w:tcPr>
            <w:tcW w:w="1219" w:type="dxa"/>
            <w:vAlign w:val="center"/>
          </w:tcPr>
          <w:p w14:paraId="0B8E3B74" w14:textId="77777777" w:rsidR="00782A46" w:rsidRDefault="00782A46" w:rsidP="00DE5A31">
            <w:pPr>
              <w:pStyle w:val="Text"/>
            </w:pPr>
          </w:p>
        </w:tc>
      </w:tr>
      <w:tr w:rsidR="00782A46" w:rsidRPr="00701CB9" w14:paraId="34057D0F" w14:textId="77777777" w:rsidTr="00DE5A31">
        <w:trPr>
          <w:trHeight w:val="680"/>
        </w:trPr>
        <w:tc>
          <w:tcPr>
            <w:tcW w:w="1268" w:type="dxa"/>
            <w:vAlign w:val="center"/>
          </w:tcPr>
          <w:p w14:paraId="07205F6B" w14:textId="77777777" w:rsidR="00782A46" w:rsidRPr="00256DA7" w:rsidRDefault="00782A46" w:rsidP="00DE5A31">
            <w:pPr>
              <w:spacing w:before="60" w:after="60"/>
              <w:jc w:val="left"/>
            </w:pPr>
            <w:r w:rsidRPr="00256DA7">
              <w:t>Contributor</w:t>
            </w:r>
          </w:p>
        </w:tc>
        <w:tc>
          <w:tcPr>
            <w:tcW w:w="6665" w:type="dxa"/>
            <w:vAlign w:val="center"/>
          </w:tcPr>
          <w:p w14:paraId="7FF9324E" w14:textId="77777777" w:rsidR="00782A46" w:rsidRDefault="006806CC" w:rsidP="00DE5A31">
            <w:pPr>
              <w:spacing w:before="60" w:after="60"/>
              <w:jc w:val="left"/>
              <w:rPr>
                <w:color w:val="2F5496" w:themeColor="accent5" w:themeShade="BF"/>
              </w:rPr>
            </w:pPr>
            <w:r w:rsidRPr="006806CC">
              <w:rPr>
                <w:color w:val="2F5496" w:themeColor="accent5" w:themeShade="BF"/>
              </w:rPr>
              <w:t>Sefa Tak</w:t>
            </w:r>
          </w:p>
        </w:tc>
        <w:tc>
          <w:tcPr>
            <w:tcW w:w="1276" w:type="dxa"/>
            <w:vAlign w:val="center"/>
          </w:tcPr>
          <w:p w14:paraId="160BE182" w14:textId="77777777" w:rsidR="00782A46" w:rsidRPr="005C3EA5" w:rsidRDefault="00782A46" w:rsidP="00DE5A31">
            <w:pPr>
              <w:pStyle w:val="Text"/>
            </w:pPr>
          </w:p>
        </w:tc>
        <w:tc>
          <w:tcPr>
            <w:tcW w:w="1219" w:type="dxa"/>
            <w:vAlign w:val="center"/>
          </w:tcPr>
          <w:p w14:paraId="60D705C7" w14:textId="77777777" w:rsidR="00782A46" w:rsidRDefault="00782A46" w:rsidP="00DE5A31">
            <w:pPr>
              <w:pStyle w:val="Text"/>
            </w:pPr>
          </w:p>
        </w:tc>
      </w:tr>
      <w:tr w:rsidR="00782A46" w:rsidRPr="00701CB9" w14:paraId="750B8292" w14:textId="77777777" w:rsidTr="00DE5A31">
        <w:trPr>
          <w:trHeight w:val="680"/>
        </w:trPr>
        <w:tc>
          <w:tcPr>
            <w:tcW w:w="1268" w:type="dxa"/>
            <w:vAlign w:val="center"/>
          </w:tcPr>
          <w:p w14:paraId="519B7327" w14:textId="77777777" w:rsidR="00782A46" w:rsidRPr="00256DA7" w:rsidRDefault="00782A46" w:rsidP="00DE5A31">
            <w:pPr>
              <w:spacing w:before="60" w:after="60"/>
              <w:jc w:val="left"/>
            </w:pPr>
            <w:r w:rsidRPr="00256DA7">
              <w:t>Contributor</w:t>
            </w:r>
          </w:p>
        </w:tc>
        <w:tc>
          <w:tcPr>
            <w:tcW w:w="6665" w:type="dxa"/>
            <w:vAlign w:val="center"/>
          </w:tcPr>
          <w:p w14:paraId="539D7CAD" w14:textId="77777777" w:rsidR="00782A46" w:rsidRDefault="006806CC" w:rsidP="00DE5A31">
            <w:pPr>
              <w:spacing w:before="60" w:after="60"/>
              <w:jc w:val="left"/>
              <w:rPr>
                <w:color w:val="2F5496" w:themeColor="accent5" w:themeShade="BF"/>
              </w:rPr>
            </w:pPr>
            <w:r w:rsidRPr="006806CC">
              <w:rPr>
                <w:color w:val="2F5496" w:themeColor="accent5" w:themeShade="BF"/>
              </w:rPr>
              <w:t>Metehan Akinci</w:t>
            </w:r>
          </w:p>
        </w:tc>
        <w:tc>
          <w:tcPr>
            <w:tcW w:w="1276" w:type="dxa"/>
            <w:vAlign w:val="center"/>
          </w:tcPr>
          <w:p w14:paraId="5BC4ED0F" w14:textId="77777777" w:rsidR="00782A46" w:rsidRPr="005C3EA5" w:rsidRDefault="00782A46" w:rsidP="00DE5A31">
            <w:pPr>
              <w:pStyle w:val="Text"/>
            </w:pPr>
          </w:p>
        </w:tc>
        <w:tc>
          <w:tcPr>
            <w:tcW w:w="1219" w:type="dxa"/>
            <w:vAlign w:val="center"/>
          </w:tcPr>
          <w:p w14:paraId="2CC74E17" w14:textId="77777777" w:rsidR="00782A46" w:rsidRDefault="00782A46" w:rsidP="00DE5A31">
            <w:pPr>
              <w:pStyle w:val="Text"/>
            </w:pPr>
          </w:p>
        </w:tc>
      </w:tr>
      <w:tr w:rsidR="00782A46" w:rsidRPr="00701CB9" w14:paraId="5BA78AC6" w14:textId="77777777" w:rsidTr="00DE5A31">
        <w:trPr>
          <w:trHeight w:val="680"/>
        </w:trPr>
        <w:tc>
          <w:tcPr>
            <w:tcW w:w="1268" w:type="dxa"/>
            <w:vAlign w:val="center"/>
          </w:tcPr>
          <w:p w14:paraId="559D2069" w14:textId="77777777" w:rsidR="00782A46" w:rsidRPr="00256DA7" w:rsidRDefault="00782A46" w:rsidP="00DE5A31">
            <w:pPr>
              <w:spacing w:before="60" w:after="60"/>
              <w:jc w:val="left"/>
            </w:pPr>
            <w:r w:rsidRPr="00256DA7">
              <w:t>Contributor</w:t>
            </w:r>
          </w:p>
        </w:tc>
        <w:tc>
          <w:tcPr>
            <w:tcW w:w="6665" w:type="dxa"/>
            <w:vAlign w:val="center"/>
          </w:tcPr>
          <w:p w14:paraId="07F14247" w14:textId="77777777" w:rsidR="00782A46" w:rsidRDefault="006806CC" w:rsidP="00DE5A31">
            <w:pPr>
              <w:spacing w:before="60" w:after="60"/>
              <w:jc w:val="left"/>
              <w:rPr>
                <w:color w:val="2F5496" w:themeColor="accent5" w:themeShade="BF"/>
              </w:rPr>
            </w:pPr>
            <w:r w:rsidRPr="006806CC">
              <w:rPr>
                <w:color w:val="2F5496" w:themeColor="accent5" w:themeShade="BF"/>
              </w:rPr>
              <w:t>Uğur Polat</w:t>
            </w:r>
          </w:p>
        </w:tc>
        <w:tc>
          <w:tcPr>
            <w:tcW w:w="1276" w:type="dxa"/>
            <w:vAlign w:val="center"/>
          </w:tcPr>
          <w:p w14:paraId="4D884102" w14:textId="77777777" w:rsidR="00782A46" w:rsidRPr="005C3EA5" w:rsidRDefault="00782A46" w:rsidP="00DE5A31">
            <w:pPr>
              <w:pStyle w:val="Text"/>
            </w:pPr>
          </w:p>
        </w:tc>
        <w:tc>
          <w:tcPr>
            <w:tcW w:w="1219" w:type="dxa"/>
            <w:vAlign w:val="center"/>
          </w:tcPr>
          <w:p w14:paraId="7F32D1CC" w14:textId="77777777" w:rsidR="00782A46" w:rsidRDefault="00782A46" w:rsidP="00DE5A31">
            <w:pPr>
              <w:pStyle w:val="Text"/>
            </w:pPr>
          </w:p>
        </w:tc>
      </w:tr>
      <w:tr w:rsidR="00782A46" w:rsidRPr="00701CB9" w14:paraId="56698EC0" w14:textId="77777777" w:rsidTr="00DE5A31">
        <w:trPr>
          <w:trHeight w:val="680"/>
        </w:trPr>
        <w:tc>
          <w:tcPr>
            <w:tcW w:w="1268" w:type="dxa"/>
            <w:vAlign w:val="center"/>
          </w:tcPr>
          <w:p w14:paraId="4583BDF3" w14:textId="77777777" w:rsidR="00782A46" w:rsidRPr="00256DA7" w:rsidRDefault="00782A46" w:rsidP="00DE5A31">
            <w:pPr>
              <w:spacing w:before="60" w:after="60"/>
              <w:jc w:val="left"/>
            </w:pPr>
            <w:r w:rsidRPr="00256DA7">
              <w:t>Contributor</w:t>
            </w:r>
          </w:p>
        </w:tc>
        <w:tc>
          <w:tcPr>
            <w:tcW w:w="6665" w:type="dxa"/>
            <w:vAlign w:val="center"/>
          </w:tcPr>
          <w:p w14:paraId="6A1ADBF5" w14:textId="77777777" w:rsidR="00782A46" w:rsidRDefault="006806CC" w:rsidP="00DE5A31">
            <w:pPr>
              <w:spacing w:before="60" w:after="60"/>
              <w:jc w:val="left"/>
              <w:rPr>
                <w:color w:val="2F5496" w:themeColor="accent5" w:themeShade="BF"/>
              </w:rPr>
            </w:pPr>
            <w:r>
              <w:rPr>
                <w:color w:val="2F5496" w:themeColor="accent5" w:themeShade="BF"/>
              </w:rPr>
              <w:t>Hakan Doğan</w:t>
            </w:r>
          </w:p>
        </w:tc>
        <w:tc>
          <w:tcPr>
            <w:tcW w:w="1276" w:type="dxa"/>
            <w:vAlign w:val="center"/>
          </w:tcPr>
          <w:p w14:paraId="23752730" w14:textId="77777777" w:rsidR="00782A46" w:rsidRPr="005C3EA5" w:rsidRDefault="00782A46" w:rsidP="00DE5A31">
            <w:pPr>
              <w:pStyle w:val="Text"/>
            </w:pPr>
          </w:p>
        </w:tc>
        <w:tc>
          <w:tcPr>
            <w:tcW w:w="1219" w:type="dxa"/>
            <w:vAlign w:val="center"/>
          </w:tcPr>
          <w:p w14:paraId="606D2677" w14:textId="77777777" w:rsidR="00782A46" w:rsidRDefault="00782A46" w:rsidP="00DE5A31">
            <w:pPr>
              <w:pStyle w:val="Text"/>
            </w:pPr>
          </w:p>
        </w:tc>
      </w:tr>
      <w:tr w:rsidR="00782A46" w:rsidRPr="00701CB9" w14:paraId="275FA497" w14:textId="77777777" w:rsidTr="00DE5A31">
        <w:trPr>
          <w:trHeight w:val="680"/>
        </w:trPr>
        <w:tc>
          <w:tcPr>
            <w:tcW w:w="1268" w:type="dxa"/>
            <w:vAlign w:val="center"/>
          </w:tcPr>
          <w:p w14:paraId="2A964EB1" w14:textId="77777777" w:rsidR="00782A46" w:rsidRPr="00256DA7" w:rsidRDefault="00782A46" w:rsidP="00DE5A31">
            <w:pPr>
              <w:spacing w:before="60" w:after="60"/>
              <w:jc w:val="left"/>
            </w:pPr>
            <w:r w:rsidRPr="00256DA7">
              <w:t>Contributor</w:t>
            </w:r>
          </w:p>
        </w:tc>
        <w:tc>
          <w:tcPr>
            <w:tcW w:w="6665" w:type="dxa"/>
            <w:vAlign w:val="center"/>
          </w:tcPr>
          <w:p w14:paraId="6355A834" w14:textId="77777777" w:rsidR="00782A46" w:rsidRDefault="006806CC" w:rsidP="00DE5A31">
            <w:pPr>
              <w:spacing w:before="60" w:after="60"/>
              <w:jc w:val="left"/>
              <w:rPr>
                <w:color w:val="2F5496" w:themeColor="accent5" w:themeShade="BF"/>
              </w:rPr>
            </w:pPr>
            <w:r>
              <w:rPr>
                <w:color w:val="2F5496" w:themeColor="accent5" w:themeShade="BF"/>
              </w:rPr>
              <w:t>Utku Zengin</w:t>
            </w:r>
          </w:p>
        </w:tc>
        <w:tc>
          <w:tcPr>
            <w:tcW w:w="1276" w:type="dxa"/>
            <w:vAlign w:val="center"/>
          </w:tcPr>
          <w:p w14:paraId="6822ACCD" w14:textId="77777777" w:rsidR="00782A46" w:rsidRPr="005C3EA5" w:rsidRDefault="00782A46" w:rsidP="00DE5A31">
            <w:pPr>
              <w:pStyle w:val="Text"/>
            </w:pPr>
          </w:p>
        </w:tc>
        <w:tc>
          <w:tcPr>
            <w:tcW w:w="1219" w:type="dxa"/>
            <w:vAlign w:val="center"/>
          </w:tcPr>
          <w:p w14:paraId="154C337B" w14:textId="77777777" w:rsidR="00782A46" w:rsidRDefault="00782A46" w:rsidP="00DE5A31">
            <w:pPr>
              <w:pStyle w:val="Text"/>
            </w:pPr>
          </w:p>
        </w:tc>
      </w:tr>
      <w:tr w:rsidR="00782A46" w:rsidRPr="00701CB9" w14:paraId="33A5BAAB" w14:textId="77777777" w:rsidTr="00DE5A31">
        <w:trPr>
          <w:trHeight w:val="680"/>
        </w:trPr>
        <w:tc>
          <w:tcPr>
            <w:tcW w:w="1268" w:type="dxa"/>
            <w:vAlign w:val="center"/>
          </w:tcPr>
          <w:p w14:paraId="1B3A0375" w14:textId="77777777" w:rsidR="00782A46" w:rsidRPr="00256DA7" w:rsidRDefault="00782A46" w:rsidP="00DE5A31">
            <w:pPr>
              <w:spacing w:before="60" w:after="60"/>
              <w:jc w:val="left"/>
            </w:pPr>
            <w:r w:rsidRPr="00256DA7">
              <w:t>Contributor</w:t>
            </w:r>
          </w:p>
        </w:tc>
        <w:tc>
          <w:tcPr>
            <w:tcW w:w="6665" w:type="dxa"/>
            <w:vAlign w:val="center"/>
          </w:tcPr>
          <w:p w14:paraId="1BA367BD" w14:textId="77777777" w:rsidR="00782A46" w:rsidRDefault="006806CC" w:rsidP="00DE5A31">
            <w:pPr>
              <w:spacing w:before="60" w:after="60"/>
              <w:jc w:val="left"/>
              <w:rPr>
                <w:color w:val="2F5496" w:themeColor="accent5" w:themeShade="BF"/>
              </w:rPr>
            </w:pPr>
            <w:r>
              <w:rPr>
                <w:color w:val="2F5496" w:themeColor="accent5" w:themeShade="BF"/>
              </w:rPr>
              <w:t>Furkan Kaynar</w:t>
            </w:r>
          </w:p>
        </w:tc>
        <w:tc>
          <w:tcPr>
            <w:tcW w:w="1276" w:type="dxa"/>
            <w:vAlign w:val="center"/>
          </w:tcPr>
          <w:p w14:paraId="66CF7508" w14:textId="77777777" w:rsidR="00782A46" w:rsidRPr="005C3EA5" w:rsidRDefault="00782A46" w:rsidP="00DE5A31">
            <w:pPr>
              <w:pStyle w:val="Text"/>
            </w:pPr>
          </w:p>
        </w:tc>
        <w:tc>
          <w:tcPr>
            <w:tcW w:w="1219" w:type="dxa"/>
            <w:vAlign w:val="center"/>
          </w:tcPr>
          <w:p w14:paraId="3FC996A9" w14:textId="77777777" w:rsidR="00782A46" w:rsidRDefault="00782A46" w:rsidP="00DE5A31">
            <w:pPr>
              <w:pStyle w:val="Text"/>
            </w:pPr>
          </w:p>
        </w:tc>
      </w:tr>
      <w:tr w:rsidR="00782A46" w:rsidRPr="00701CB9" w14:paraId="26D3CC2C" w14:textId="77777777" w:rsidTr="00DE5A31">
        <w:trPr>
          <w:trHeight w:val="680"/>
        </w:trPr>
        <w:tc>
          <w:tcPr>
            <w:tcW w:w="1268" w:type="dxa"/>
            <w:vAlign w:val="center"/>
          </w:tcPr>
          <w:p w14:paraId="77F713D3" w14:textId="77777777" w:rsidR="00782A46" w:rsidRPr="00256DA7" w:rsidRDefault="00782A46" w:rsidP="00DE5A31">
            <w:pPr>
              <w:spacing w:before="60" w:after="60"/>
              <w:jc w:val="left"/>
            </w:pPr>
            <w:r w:rsidRPr="00256DA7">
              <w:t>Contributor</w:t>
            </w:r>
          </w:p>
        </w:tc>
        <w:tc>
          <w:tcPr>
            <w:tcW w:w="6665" w:type="dxa"/>
            <w:vAlign w:val="center"/>
          </w:tcPr>
          <w:p w14:paraId="5CC08075" w14:textId="77777777" w:rsidR="00782A46" w:rsidRDefault="006806CC" w:rsidP="00DE5A31">
            <w:pPr>
              <w:spacing w:before="60" w:after="60"/>
              <w:jc w:val="left"/>
              <w:rPr>
                <w:color w:val="2F5496" w:themeColor="accent5" w:themeShade="BF"/>
              </w:rPr>
            </w:pPr>
            <w:r>
              <w:rPr>
                <w:color w:val="2F5496" w:themeColor="accent5" w:themeShade="BF"/>
              </w:rPr>
              <w:t>Cem Semerci</w:t>
            </w:r>
          </w:p>
        </w:tc>
        <w:tc>
          <w:tcPr>
            <w:tcW w:w="1276" w:type="dxa"/>
            <w:vAlign w:val="center"/>
          </w:tcPr>
          <w:p w14:paraId="600CFD9D" w14:textId="77777777" w:rsidR="00782A46" w:rsidRPr="005C3EA5" w:rsidRDefault="00782A46" w:rsidP="00DE5A31">
            <w:pPr>
              <w:pStyle w:val="Text"/>
            </w:pPr>
          </w:p>
        </w:tc>
        <w:tc>
          <w:tcPr>
            <w:tcW w:w="1219" w:type="dxa"/>
            <w:vAlign w:val="center"/>
          </w:tcPr>
          <w:p w14:paraId="6D6A6C90" w14:textId="77777777" w:rsidR="00782A46" w:rsidRDefault="00782A46" w:rsidP="00DE5A31">
            <w:pPr>
              <w:pStyle w:val="Text"/>
            </w:pPr>
          </w:p>
        </w:tc>
      </w:tr>
      <w:tr w:rsidR="00782A46" w:rsidRPr="00701CB9" w14:paraId="39C29E01" w14:textId="77777777" w:rsidTr="00DE5A31">
        <w:trPr>
          <w:trHeight w:val="680"/>
        </w:trPr>
        <w:tc>
          <w:tcPr>
            <w:tcW w:w="1268" w:type="dxa"/>
            <w:vAlign w:val="center"/>
          </w:tcPr>
          <w:p w14:paraId="264C7134" w14:textId="77777777" w:rsidR="00782A46" w:rsidRPr="00256DA7" w:rsidRDefault="0064570F" w:rsidP="00DE5A31">
            <w:pPr>
              <w:spacing w:before="60" w:after="60"/>
              <w:jc w:val="left"/>
            </w:pPr>
            <w:r w:rsidRPr="00256DA7">
              <w:t>Contributor</w:t>
            </w:r>
          </w:p>
        </w:tc>
        <w:tc>
          <w:tcPr>
            <w:tcW w:w="6665" w:type="dxa"/>
            <w:vAlign w:val="center"/>
          </w:tcPr>
          <w:p w14:paraId="5D9F9ABA" w14:textId="77777777" w:rsidR="00782A46" w:rsidRDefault="0064570F" w:rsidP="00DE5A31">
            <w:pPr>
              <w:spacing w:before="60" w:after="60"/>
              <w:jc w:val="left"/>
              <w:rPr>
                <w:color w:val="2F5496" w:themeColor="accent5" w:themeShade="BF"/>
              </w:rPr>
            </w:pPr>
            <w:r>
              <w:rPr>
                <w:color w:val="2F5496" w:themeColor="accent5" w:themeShade="BF"/>
              </w:rPr>
              <w:t>Mehmet Şahin</w:t>
            </w:r>
          </w:p>
        </w:tc>
        <w:tc>
          <w:tcPr>
            <w:tcW w:w="1276" w:type="dxa"/>
            <w:vAlign w:val="center"/>
          </w:tcPr>
          <w:p w14:paraId="4EFFAC4F" w14:textId="77777777" w:rsidR="00782A46" w:rsidRPr="005C3EA5" w:rsidRDefault="00782A46" w:rsidP="00DE5A31">
            <w:pPr>
              <w:pStyle w:val="Text"/>
            </w:pPr>
          </w:p>
        </w:tc>
        <w:tc>
          <w:tcPr>
            <w:tcW w:w="1219" w:type="dxa"/>
            <w:vAlign w:val="center"/>
          </w:tcPr>
          <w:p w14:paraId="41822B44" w14:textId="77777777" w:rsidR="00782A46" w:rsidRDefault="00782A46" w:rsidP="00DE5A31">
            <w:pPr>
              <w:pStyle w:val="Text"/>
            </w:pPr>
          </w:p>
        </w:tc>
      </w:tr>
      <w:tr w:rsidR="00782A46" w:rsidRPr="00701CB9" w14:paraId="335128FD" w14:textId="77777777" w:rsidTr="00DE5A31">
        <w:trPr>
          <w:trHeight w:val="680"/>
        </w:trPr>
        <w:tc>
          <w:tcPr>
            <w:tcW w:w="1268" w:type="dxa"/>
            <w:vAlign w:val="center"/>
          </w:tcPr>
          <w:p w14:paraId="7A345F15" w14:textId="77777777" w:rsidR="00782A46" w:rsidRPr="00256DA7" w:rsidRDefault="00DE5A31" w:rsidP="00DE5A31">
            <w:pPr>
              <w:spacing w:before="60" w:after="60"/>
              <w:jc w:val="left"/>
            </w:pPr>
            <w:r w:rsidRPr="00256DA7">
              <w:t>Contributor</w:t>
            </w:r>
          </w:p>
        </w:tc>
        <w:tc>
          <w:tcPr>
            <w:tcW w:w="6665" w:type="dxa"/>
            <w:vAlign w:val="center"/>
          </w:tcPr>
          <w:p w14:paraId="463096D9" w14:textId="77777777" w:rsidR="00782A46" w:rsidRPr="00DE5A31" w:rsidRDefault="00DE5A31" w:rsidP="00DE5A31">
            <w:pPr>
              <w:spacing w:before="60" w:after="60"/>
              <w:jc w:val="left"/>
              <w:rPr>
                <w:color w:val="2F5496" w:themeColor="accent5" w:themeShade="BF"/>
                <w:lang w:val="tr-TR"/>
              </w:rPr>
            </w:pPr>
            <w:r>
              <w:rPr>
                <w:color w:val="2F5496" w:themeColor="accent5" w:themeShade="BF"/>
              </w:rPr>
              <w:t>Mert Ozan Ta</w:t>
            </w:r>
            <w:r>
              <w:rPr>
                <w:color w:val="2F5496" w:themeColor="accent5" w:themeShade="BF"/>
                <w:lang w:val="tr-TR"/>
              </w:rPr>
              <w:t>ş</w:t>
            </w:r>
          </w:p>
        </w:tc>
        <w:tc>
          <w:tcPr>
            <w:tcW w:w="1276" w:type="dxa"/>
            <w:vAlign w:val="center"/>
          </w:tcPr>
          <w:p w14:paraId="5117E42A" w14:textId="77777777" w:rsidR="00782A46" w:rsidRPr="005C3EA5" w:rsidRDefault="00782A46" w:rsidP="00DE5A31">
            <w:pPr>
              <w:pStyle w:val="Text"/>
            </w:pPr>
          </w:p>
        </w:tc>
        <w:tc>
          <w:tcPr>
            <w:tcW w:w="1219" w:type="dxa"/>
            <w:vAlign w:val="center"/>
          </w:tcPr>
          <w:p w14:paraId="1C98F73A" w14:textId="77777777" w:rsidR="00782A46" w:rsidRDefault="00782A46" w:rsidP="00DE5A31">
            <w:pPr>
              <w:pStyle w:val="Text"/>
            </w:pPr>
          </w:p>
        </w:tc>
      </w:tr>
      <w:tr w:rsidR="00DE5A31" w:rsidRPr="00701CB9" w14:paraId="121DE7D4" w14:textId="77777777" w:rsidTr="00DE5A31">
        <w:trPr>
          <w:trHeight w:val="680"/>
        </w:trPr>
        <w:tc>
          <w:tcPr>
            <w:tcW w:w="1268" w:type="dxa"/>
            <w:vAlign w:val="center"/>
          </w:tcPr>
          <w:p w14:paraId="4B9E3F3C" w14:textId="77777777" w:rsidR="00DE5A31" w:rsidRPr="00256DA7" w:rsidRDefault="00DE5A31" w:rsidP="00DE5A31">
            <w:pPr>
              <w:spacing w:before="60" w:after="60"/>
              <w:jc w:val="left"/>
            </w:pPr>
            <w:r w:rsidRPr="00256DA7">
              <w:t>Contributor</w:t>
            </w:r>
          </w:p>
        </w:tc>
        <w:tc>
          <w:tcPr>
            <w:tcW w:w="6665" w:type="dxa"/>
            <w:vAlign w:val="center"/>
          </w:tcPr>
          <w:p w14:paraId="10ECCC06" w14:textId="77777777" w:rsidR="00DE5A31" w:rsidRDefault="00DE5A31" w:rsidP="00DE5A31">
            <w:pPr>
              <w:spacing w:before="60" w:after="60"/>
              <w:jc w:val="left"/>
              <w:rPr>
                <w:color w:val="2F5496" w:themeColor="accent5" w:themeShade="BF"/>
              </w:rPr>
            </w:pPr>
            <w:r>
              <w:rPr>
                <w:color w:val="2F5496" w:themeColor="accent5" w:themeShade="BF"/>
              </w:rPr>
              <w:t>Haktan Bozkurt</w:t>
            </w:r>
          </w:p>
        </w:tc>
        <w:tc>
          <w:tcPr>
            <w:tcW w:w="1276" w:type="dxa"/>
            <w:vAlign w:val="center"/>
          </w:tcPr>
          <w:p w14:paraId="675BB2E2" w14:textId="77777777" w:rsidR="00DE5A31" w:rsidRPr="005C3EA5" w:rsidRDefault="00DE5A31" w:rsidP="00DE5A31">
            <w:pPr>
              <w:pStyle w:val="Text"/>
            </w:pPr>
          </w:p>
        </w:tc>
        <w:tc>
          <w:tcPr>
            <w:tcW w:w="1219" w:type="dxa"/>
            <w:vAlign w:val="center"/>
          </w:tcPr>
          <w:p w14:paraId="43EA647D" w14:textId="77777777" w:rsidR="00DE5A31" w:rsidRDefault="00DE5A31" w:rsidP="00DE5A31">
            <w:pPr>
              <w:pStyle w:val="Text"/>
            </w:pPr>
          </w:p>
        </w:tc>
      </w:tr>
      <w:tr w:rsidR="00DE5A31" w:rsidRPr="00701CB9" w14:paraId="0440EE09" w14:textId="77777777" w:rsidTr="00DE5A31">
        <w:trPr>
          <w:trHeight w:val="680"/>
        </w:trPr>
        <w:tc>
          <w:tcPr>
            <w:tcW w:w="1268" w:type="dxa"/>
            <w:vAlign w:val="center"/>
          </w:tcPr>
          <w:p w14:paraId="20537062" w14:textId="77777777" w:rsidR="00DE5A31" w:rsidRPr="00256DA7" w:rsidRDefault="00DE5A31" w:rsidP="00DE5A31">
            <w:pPr>
              <w:spacing w:before="60" w:after="60"/>
              <w:jc w:val="left"/>
            </w:pPr>
            <w:r w:rsidRPr="00256DA7">
              <w:t>Contributor</w:t>
            </w:r>
          </w:p>
        </w:tc>
        <w:tc>
          <w:tcPr>
            <w:tcW w:w="6665" w:type="dxa"/>
            <w:vAlign w:val="center"/>
          </w:tcPr>
          <w:p w14:paraId="3C0B1434" w14:textId="77777777" w:rsidR="00DE5A31" w:rsidRDefault="00DE5A31" w:rsidP="00DE5A31">
            <w:pPr>
              <w:spacing w:before="60" w:after="60"/>
              <w:jc w:val="left"/>
              <w:rPr>
                <w:color w:val="2F5496" w:themeColor="accent5" w:themeShade="BF"/>
              </w:rPr>
            </w:pPr>
            <w:r>
              <w:rPr>
                <w:color w:val="2F5496" w:themeColor="accent5" w:themeShade="BF"/>
              </w:rPr>
              <w:t>Salih Toker</w:t>
            </w:r>
          </w:p>
        </w:tc>
        <w:tc>
          <w:tcPr>
            <w:tcW w:w="1276" w:type="dxa"/>
            <w:vAlign w:val="center"/>
          </w:tcPr>
          <w:p w14:paraId="1012D600" w14:textId="77777777" w:rsidR="00DE5A31" w:rsidRPr="005C3EA5" w:rsidRDefault="00DE5A31" w:rsidP="00DE5A31">
            <w:pPr>
              <w:pStyle w:val="Text"/>
            </w:pPr>
          </w:p>
        </w:tc>
        <w:tc>
          <w:tcPr>
            <w:tcW w:w="1219" w:type="dxa"/>
            <w:vAlign w:val="center"/>
          </w:tcPr>
          <w:p w14:paraId="3DA87FF0" w14:textId="77777777" w:rsidR="00DE5A31" w:rsidRDefault="00DE5A31" w:rsidP="00DE5A31">
            <w:pPr>
              <w:pStyle w:val="Text"/>
            </w:pPr>
          </w:p>
        </w:tc>
      </w:tr>
      <w:tr w:rsidR="00DE5A31" w:rsidRPr="00701CB9" w14:paraId="04801AF9" w14:textId="77777777" w:rsidTr="00DE5A31">
        <w:trPr>
          <w:trHeight w:val="680"/>
        </w:trPr>
        <w:tc>
          <w:tcPr>
            <w:tcW w:w="1268" w:type="dxa"/>
            <w:vAlign w:val="center"/>
          </w:tcPr>
          <w:p w14:paraId="49F88C90" w14:textId="77777777" w:rsidR="00DE5A31" w:rsidRPr="00256DA7" w:rsidRDefault="00DE5A31" w:rsidP="00DE5A31">
            <w:pPr>
              <w:spacing w:before="60" w:after="60"/>
              <w:jc w:val="left"/>
            </w:pPr>
            <w:r w:rsidRPr="00256DA7">
              <w:t>Contributor</w:t>
            </w:r>
          </w:p>
        </w:tc>
        <w:tc>
          <w:tcPr>
            <w:tcW w:w="6665" w:type="dxa"/>
            <w:vAlign w:val="center"/>
          </w:tcPr>
          <w:p w14:paraId="5F353A1E" w14:textId="77777777" w:rsidR="00DE5A31" w:rsidRDefault="00DE5A31" w:rsidP="00DE5A31">
            <w:pPr>
              <w:spacing w:before="60" w:after="60"/>
              <w:jc w:val="left"/>
              <w:rPr>
                <w:color w:val="2F5496" w:themeColor="accent5" w:themeShade="BF"/>
              </w:rPr>
            </w:pPr>
            <w:r>
              <w:rPr>
                <w:color w:val="2F5496" w:themeColor="accent5" w:themeShade="BF"/>
              </w:rPr>
              <w:t>Ata Urun</w:t>
            </w:r>
          </w:p>
        </w:tc>
        <w:tc>
          <w:tcPr>
            <w:tcW w:w="1276" w:type="dxa"/>
            <w:vAlign w:val="center"/>
          </w:tcPr>
          <w:p w14:paraId="18036785" w14:textId="77777777" w:rsidR="00DE5A31" w:rsidRPr="005C3EA5" w:rsidRDefault="00DE5A31" w:rsidP="00DE5A31">
            <w:pPr>
              <w:pStyle w:val="Text"/>
            </w:pPr>
          </w:p>
        </w:tc>
        <w:tc>
          <w:tcPr>
            <w:tcW w:w="1219" w:type="dxa"/>
            <w:vAlign w:val="center"/>
          </w:tcPr>
          <w:p w14:paraId="55A70BE4" w14:textId="77777777" w:rsidR="00DE5A31" w:rsidRDefault="00DE5A31" w:rsidP="00DE5A31">
            <w:pPr>
              <w:pStyle w:val="Text"/>
            </w:pPr>
          </w:p>
        </w:tc>
      </w:tr>
      <w:tr w:rsidR="00DE5A31" w:rsidRPr="00701CB9" w14:paraId="68091629" w14:textId="77777777" w:rsidTr="00DE5A31">
        <w:trPr>
          <w:trHeight w:val="680"/>
        </w:trPr>
        <w:tc>
          <w:tcPr>
            <w:tcW w:w="1268" w:type="dxa"/>
            <w:vAlign w:val="center"/>
          </w:tcPr>
          <w:p w14:paraId="41978093" w14:textId="77777777" w:rsidR="00DE5A31" w:rsidRPr="00256DA7" w:rsidRDefault="00DE5A31" w:rsidP="00DE5A31">
            <w:pPr>
              <w:spacing w:before="60" w:after="60"/>
              <w:jc w:val="left"/>
            </w:pPr>
            <w:r w:rsidRPr="00256DA7">
              <w:t>Contributor</w:t>
            </w:r>
          </w:p>
        </w:tc>
        <w:tc>
          <w:tcPr>
            <w:tcW w:w="6665" w:type="dxa"/>
            <w:vAlign w:val="center"/>
          </w:tcPr>
          <w:p w14:paraId="6C2C5121" w14:textId="77777777" w:rsidR="00DE5A31" w:rsidRDefault="00DE5A31" w:rsidP="00DE5A31">
            <w:pPr>
              <w:spacing w:before="60" w:after="60"/>
              <w:jc w:val="left"/>
              <w:rPr>
                <w:color w:val="2F5496" w:themeColor="accent5" w:themeShade="BF"/>
              </w:rPr>
            </w:pPr>
            <w:r>
              <w:rPr>
                <w:color w:val="2F5496" w:themeColor="accent5" w:themeShade="BF"/>
              </w:rPr>
              <w:t>Çağlar Sevinç</w:t>
            </w:r>
          </w:p>
        </w:tc>
        <w:tc>
          <w:tcPr>
            <w:tcW w:w="1276" w:type="dxa"/>
            <w:vAlign w:val="center"/>
          </w:tcPr>
          <w:p w14:paraId="7B3154FF" w14:textId="77777777" w:rsidR="00DE5A31" w:rsidRPr="005C3EA5" w:rsidRDefault="00DE5A31" w:rsidP="00DE5A31">
            <w:pPr>
              <w:pStyle w:val="Text"/>
            </w:pPr>
          </w:p>
        </w:tc>
        <w:tc>
          <w:tcPr>
            <w:tcW w:w="1219" w:type="dxa"/>
            <w:vAlign w:val="center"/>
          </w:tcPr>
          <w:p w14:paraId="2E96BE23" w14:textId="77777777" w:rsidR="00DE5A31" w:rsidRDefault="00DE5A31" w:rsidP="00DE5A31">
            <w:pPr>
              <w:pStyle w:val="Text"/>
            </w:pPr>
          </w:p>
        </w:tc>
      </w:tr>
      <w:tr w:rsidR="00DE5A31" w:rsidRPr="00701CB9" w14:paraId="060440F3" w14:textId="77777777" w:rsidTr="00DE5A31">
        <w:trPr>
          <w:trHeight w:val="680"/>
        </w:trPr>
        <w:tc>
          <w:tcPr>
            <w:tcW w:w="1268" w:type="dxa"/>
            <w:vAlign w:val="center"/>
          </w:tcPr>
          <w:p w14:paraId="3FA40DBE" w14:textId="77777777" w:rsidR="00DE5A31" w:rsidRPr="00256DA7" w:rsidRDefault="00DE5A31" w:rsidP="00DE5A31">
            <w:pPr>
              <w:spacing w:before="60" w:after="60"/>
              <w:jc w:val="left"/>
            </w:pPr>
            <w:r w:rsidRPr="00256DA7">
              <w:t>Contributor</w:t>
            </w:r>
          </w:p>
        </w:tc>
        <w:tc>
          <w:tcPr>
            <w:tcW w:w="6665" w:type="dxa"/>
            <w:vAlign w:val="center"/>
          </w:tcPr>
          <w:p w14:paraId="13B00C9D" w14:textId="77777777" w:rsidR="00DE5A31" w:rsidRDefault="00DE5A31" w:rsidP="00DE5A31">
            <w:pPr>
              <w:spacing w:before="60" w:after="60"/>
              <w:jc w:val="left"/>
              <w:rPr>
                <w:color w:val="2F5496" w:themeColor="accent5" w:themeShade="BF"/>
              </w:rPr>
            </w:pPr>
            <w:r>
              <w:rPr>
                <w:color w:val="2F5496" w:themeColor="accent5" w:themeShade="BF"/>
              </w:rPr>
              <w:t>Batur Zafer</w:t>
            </w:r>
          </w:p>
        </w:tc>
        <w:tc>
          <w:tcPr>
            <w:tcW w:w="1276" w:type="dxa"/>
            <w:vAlign w:val="center"/>
          </w:tcPr>
          <w:p w14:paraId="63E0ADA9" w14:textId="77777777" w:rsidR="00DE5A31" w:rsidRPr="005C3EA5" w:rsidRDefault="00DE5A31" w:rsidP="00DE5A31">
            <w:pPr>
              <w:pStyle w:val="Text"/>
            </w:pPr>
          </w:p>
        </w:tc>
        <w:tc>
          <w:tcPr>
            <w:tcW w:w="1219" w:type="dxa"/>
            <w:vAlign w:val="center"/>
          </w:tcPr>
          <w:p w14:paraId="3D73294D" w14:textId="77777777" w:rsidR="00DE5A31" w:rsidRDefault="00DE5A31" w:rsidP="00DE5A31">
            <w:pPr>
              <w:pStyle w:val="Text"/>
            </w:pPr>
          </w:p>
        </w:tc>
      </w:tr>
      <w:tr w:rsidR="00DE5A31" w:rsidRPr="00701CB9" w14:paraId="303AAC64" w14:textId="77777777" w:rsidTr="00DE5A31">
        <w:trPr>
          <w:trHeight w:val="680"/>
        </w:trPr>
        <w:tc>
          <w:tcPr>
            <w:tcW w:w="1268" w:type="dxa"/>
            <w:vAlign w:val="center"/>
          </w:tcPr>
          <w:p w14:paraId="6C3C52D0" w14:textId="77777777" w:rsidR="00DE5A31" w:rsidRPr="00256DA7" w:rsidRDefault="00DE5A31" w:rsidP="00DE5A31">
            <w:pPr>
              <w:spacing w:before="60" w:after="60"/>
              <w:jc w:val="left"/>
            </w:pPr>
            <w:r w:rsidRPr="00256DA7">
              <w:t>Contributor</w:t>
            </w:r>
          </w:p>
        </w:tc>
        <w:tc>
          <w:tcPr>
            <w:tcW w:w="6665" w:type="dxa"/>
            <w:vAlign w:val="center"/>
          </w:tcPr>
          <w:p w14:paraId="6141D9AA" w14:textId="77777777" w:rsidR="00DE5A31" w:rsidRDefault="00DE5A31" w:rsidP="00DE5A31">
            <w:pPr>
              <w:spacing w:before="60" w:after="60"/>
              <w:jc w:val="left"/>
              <w:rPr>
                <w:color w:val="2F5496" w:themeColor="accent5" w:themeShade="BF"/>
              </w:rPr>
            </w:pPr>
            <w:r>
              <w:rPr>
                <w:color w:val="2F5496" w:themeColor="accent5" w:themeShade="BF"/>
              </w:rPr>
              <w:t>Hasan Gençarslan</w:t>
            </w:r>
          </w:p>
        </w:tc>
        <w:tc>
          <w:tcPr>
            <w:tcW w:w="1276" w:type="dxa"/>
            <w:vAlign w:val="center"/>
          </w:tcPr>
          <w:p w14:paraId="36484260" w14:textId="77777777" w:rsidR="00DE5A31" w:rsidRPr="005C3EA5" w:rsidRDefault="00DE5A31" w:rsidP="00DE5A31">
            <w:pPr>
              <w:pStyle w:val="Text"/>
            </w:pPr>
          </w:p>
        </w:tc>
        <w:tc>
          <w:tcPr>
            <w:tcW w:w="1219" w:type="dxa"/>
            <w:vAlign w:val="center"/>
          </w:tcPr>
          <w:p w14:paraId="0D271AC5" w14:textId="77777777" w:rsidR="00DE5A31" w:rsidRDefault="00DE5A31" w:rsidP="00DE5A31">
            <w:pPr>
              <w:pStyle w:val="Text"/>
            </w:pPr>
          </w:p>
        </w:tc>
      </w:tr>
      <w:tr w:rsidR="00DE5A31" w:rsidRPr="00701CB9" w14:paraId="3CF31681" w14:textId="77777777" w:rsidTr="00DE5A31">
        <w:trPr>
          <w:trHeight w:val="680"/>
        </w:trPr>
        <w:tc>
          <w:tcPr>
            <w:tcW w:w="1268" w:type="dxa"/>
            <w:vAlign w:val="center"/>
          </w:tcPr>
          <w:p w14:paraId="55F45457" w14:textId="77777777" w:rsidR="00DE5A31" w:rsidRPr="00256DA7" w:rsidRDefault="00DE5A31" w:rsidP="00DE5A31">
            <w:pPr>
              <w:spacing w:before="60" w:after="60"/>
              <w:jc w:val="left"/>
            </w:pPr>
            <w:r w:rsidRPr="00256DA7">
              <w:t>Contributor</w:t>
            </w:r>
          </w:p>
        </w:tc>
        <w:tc>
          <w:tcPr>
            <w:tcW w:w="6665" w:type="dxa"/>
            <w:vAlign w:val="center"/>
          </w:tcPr>
          <w:p w14:paraId="1954698C" w14:textId="77777777" w:rsidR="00DE5A31" w:rsidRDefault="00DE5A31" w:rsidP="00DE5A31">
            <w:pPr>
              <w:spacing w:before="60" w:after="60"/>
              <w:jc w:val="left"/>
              <w:rPr>
                <w:color w:val="2F5496" w:themeColor="accent5" w:themeShade="BF"/>
              </w:rPr>
            </w:pPr>
            <w:r>
              <w:rPr>
                <w:color w:val="2F5496" w:themeColor="accent5" w:themeShade="BF"/>
              </w:rPr>
              <w:t>Mehmet Kepenekçi</w:t>
            </w:r>
          </w:p>
        </w:tc>
        <w:tc>
          <w:tcPr>
            <w:tcW w:w="1276" w:type="dxa"/>
            <w:vAlign w:val="center"/>
          </w:tcPr>
          <w:p w14:paraId="5661CE77" w14:textId="77777777" w:rsidR="00DE5A31" w:rsidRPr="005C3EA5" w:rsidRDefault="00DE5A31" w:rsidP="00DE5A31">
            <w:pPr>
              <w:pStyle w:val="Text"/>
            </w:pPr>
          </w:p>
        </w:tc>
        <w:tc>
          <w:tcPr>
            <w:tcW w:w="1219" w:type="dxa"/>
            <w:vAlign w:val="center"/>
          </w:tcPr>
          <w:p w14:paraId="013A8453" w14:textId="77777777" w:rsidR="00DE5A31" w:rsidRDefault="00DE5A31" w:rsidP="00DE5A31">
            <w:pPr>
              <w:pStyle w:val="Text"/>
            </w:pPr>
          </w:p>
        </w:tc>
      </w:tr>
      <w:tr w:rsidR="00DE5A31" w:rsidRPr="00701CB9" w14:paraId="7AD4D438" w14:textId="77777777" w:rsidTr="00DE5A31">
        <w:trPr>
          <w:trHeight w:val="680"/>
        </w:trPr>
        <w:tc>
          <w:tcPr>
            <w:tcW w:w="1268" w:type="dxa"/>
            <w:vAlign w:val="center"/>
          </w:tcPr>
          <w:p w14:paraId="54B32F1A" w14:textId="77777777" w:rsidR="00DE5A31" w:rsidRPr="00256DA7" w:rsidRDefault="00DE5A31" w:rsidP="00DE5A31">
            <w:pPr>
              <w:spacing w:before="60" w:after="60"/>
              <w:jc w:val="left"/>
            </w:pPr>
            <w:r w:rsidRPr="00256DA7">
              <w:t>Contributor</w:t>
            </w:r>
          </w:p>
        </w:tc>
        <w:tc>
          <w:tcPr>
            <w:tcW w:w="6665" w:type="dxa"/>
            <w:vAlign w:val="center"/>
          </w:tcPr>
          <w:p w14:paraId="7922CE63" w14:textId="77777777" w:rsidR="00DE5A31" w:rsidRDefault="00DE5A31" w:rsidP="00DE5A31">
            <w:pPr>
              <w:spacing w:before="60" w:after="60"/>
              <w:jc w:val="left"/>
              <w:rPr>
                <w:color w:val="2F5496" w:themeColor="accent5" w:themeShade="BF"/>
              </w:rPr>
            </w:pPr>
            <w:r>
              <w:rPr>
                <w:color w:val="2F5496" w:themeColor="accent5" w:themeShade="BF"/>
              </w:rPr>
              <w:t>Mehmet Canpolat</w:t>
            </w:r>
          </w:p>
        </w:tc>
        <w:tc>
          <w:tcPr>
            <w:tcW w:w="1276" w:type="dxa"/>
            <w:vAlign w:val="center"/>
          </w:tcPr>
          <w:p w14:paraId="475492EB" w14:textId="77777777" w:rsidR="00DE5A31" w:rsidRPr="005C3EA5" w:rsidRDefault="00DE5A31" w:rsidP="00DE5A31">
            <w:pPr>
              <w:pStyle w:val="Text"/>
            </w:pPr>
          </w:p>
        </w:tc>
        <w:tc>
          <w:tcPr>
            <w:tcW w:w="1219" w:type="dxa"/>
            <w:vAlign w:val="center"/>
          </w:tcPr>
          <w:p w14:paraId="12950B07" w14:textId="77777777" w:rsidR="00DE5A31" w:rsidRDefault="00DE5A31" w:rsidP="00DE5A31">
            <w:pPr>
              <w:pStyle w:val="Text"/>
            </w:pPr>
          </w:p>
        </w:tc>
      </w:tr>
      <w:tr w:rsidR="00F47D15" w:rsidRPr="00701CB9" w14:paraId="7756BF5B" w14:textId="77777777" w:rsidTr="00DE5A31">
        <w:trPr>
          <w:trHeight w:val="680"/>
        </w:trPr>
        <w:tc>
          <w:tcPr>
            <w:tcW w:w="1268" w:type="dxa"/>
            <w:vAlign w:val="center"/>
          </w:tcPr>
          <w:p w14:paraId="51DE6FE3" w14:textId="77777777" w:rsidR="00F47D15" w:rsidRPr="00256DA7" w:rsidRDefault="00F47D15" w:rsidP="00DE5A31">
            <w:pPr>
              <w:spacing w:before="60" w:after="60"/>
              <w:jc w:val="left"/>
            </w:pPr>
            <w:r w:rsidRPr="00256DA7">
              <w:lastRenderedPageBreak/>
              <w:t>Contributor</w:t>
            </w:r>
          </w:p>
        </w:tc>
        <w:tc>
          <w:tcPr>
            <w:tcW w:w="6665" w:type="dxa"/>
            <w:vAlign w:val="center"/>
          </w:tcPr>
          <w:p w14:paraId="5D7747EE" w14:textId="77777777" w:rsidR="00F47D15" w:rsidRPr="00F47D15" w:rsidRDefault="00F47D15" w:rsidP="00DE5A31">
            <w:pPr>
              <w:spacing w:before="60" w:after="60"/>
              <w:jc w:val="left"/>
              <w:rPr>
                <w:color w:val="2F5496" w:themeColor="accent5" w:themeShade="BF"/>
              </w:rPr>
            </w:pPr>
            <w:r>
              <w:rPr>
                <w:color w:val="2F5496" w:themeColor="accent5" w:themeShade="BF"/>
              </w:rPr>
              <w:t>Can Erdo</w:t>
            </w:r>
            <w:r>
              <w:rPr>
                <w:color w:val="2F5496" w:themeColor="accent5" w:themeShade="BF"/>
                <w:lang w:val="tr-TR"/>
              </w:rPr>
              <w:t>ğ</w:t>
            </w:r>
            <w:r>
              <w:rPr>
                <w:color w:val="2F5496" w:themeColor="accent5" w:themeShade="BF"/>
              </w:rPr>
              <w:t>an</w:t>
            </w:r>
          </w:p>
        </w:tc>
        <w:tc>
          <w:tcPr>
            <w:tcW w:w="1276" w:type="dxa"/>
            <w:vAlign w:val="center"/>
          </w:tcPr>
          <w:p w14:paraId="440F67F4" w14:textId="77777777" w:rsidR="00F47D15" w:rsidRPr="005C3EA5" w:rsidRDefault="00F47D15" w:rsidP="00DE5A31">
            <w:pPr>
              <w:pStyle w:val="Text"/>
            </w:pPr>
          </w:p>
        </w:tc>
        <w:tc>
          <w:tcPr>
            <w:tcW w:w="1219" w:type="dxa"/>
            <w:vAlign w:val="center"/>
          </w:tcPr>
          <w:p w14:paraId="1E13C419" w14:textId="77777777" w:rsidR="00F47D15" w:rsidRDefault="00F47D15" w:rsidP="00DE5A31">
            <w:pPr>
              <w:pStyle w:val="Text"/>
            </w:pPr>
          </w:p>
        </w:tc>
      </w:tr>
      <w:tr w:rsidR="00396828" w:rsidRPr="00701CB9" w14:paraId="615DC6DA" w14:textId="77777777" w:rsidTr="00DE5A31">
        <w:trPr>
          <w:trHeight w:val="1497"/>
        </w:trPr>
        <w:tc>
          <w:tcPr>
            <w:tcW w:w="1268" w:type="dxa"/>
            <w:vAlign w:val="center"/>
          </w:tcPr>
          <w:p w14:paraId="55F802D0" w14:textId="77777777" w:rsidR="00396828" w:rsidRPr="00701CB9" w:rsidRDefault="00396828" w:rsidP="00DE5A31">
            <w:pPr>
              <w:pStyle w:val="Text"/>
              <w:ind w:left="0"/>
            </w:pPr>
            <w:r>
              <w:t>Approver</w:t>
            </w:r>
          </w:p>
        </w:tc>
        <w:sdt>
          <w:sdtPr>
            <w:rPr>
              <w:color w:val="2F5496" w:themeColor="accent5" w:themeShade="BF"/>
              <w:sz w:val="28"/>
            </w:rPr>
            <w:alias w:val="Approver"/>
            <w:tag w:val=""/>
            <w:id w:val="-271717075"/>
            <w:lock w:val="sdtLocked"/>
            <w:placeholder>
              <w:docPart w:val="88481869A3B34ECB8E7676881FF54791"/>
            </w:placeholder>
            <w:showingPlcHdr/>
            <w:dataBinding w:prefixMappings="xmlns:ns0='http://schemas.openxmlformats.org/officeDocument/2006/extended-properties' " w:xpath="/ns0:Properties[1]/ns0:Manager[1]" w:storeItemID="{6668398D-A668-4E3E-A5EB-62B293D839F1}"/>
            <w15:color w:val="FFFF00"/>
            <w:text w:multiLine="1"/>
          </w:sdtPr>
          <w:sdtContent>
            <w:tc>
              <w:tcPr>
                <w:tcW w:w="6665" w:type="dxa"/>
                <w:vAlign w:val="center"/>
              </w:tcPr>
              <w:p w14:paraId="2690D00A" w14:textId="77777777" w:rsidR="00396828" w:rsidRPr="007F469B" w:rsidRDefault="0064570F" w:rsidP="00DE5A31">
                <w:pPr>
                  <w:spacing w:before="60" w:after="60"/>
                  <w:jc w:val="left"/>
                  <w:rPr>
                    <w:color w:val="2F5496" w:themeColor="accent5" w:themeShade="BF"/>
                  </w:rPr>
                </w:pPr>
                <w:r w:rsidRPr="00007CF6">
                  <w:rPr>
                    <w:rStyle w:val="PlaceholderText"/>
                  </w:rPr>
                  <w:t>[Manager]</w:t>
                </w:r>
              </w:p>
            </w:tc>
          </w:sdtContent>
        </w:sdt>
        <w:tc>
          <w:tcPr>
            <w:tcW w:w="1276" w:type="dxa"/>
            <w:vAlign w:val="center"/>
          </w:tcPr>
          <w:p w14:paraId="1C89C762" w14:textId="77777777" w:rsidR="00396828" w:rsidRPr="005C3EA5" w:rsidRDefault="00396828" w:rsidP="00DE5A31">
            <w:pPr>
              <w:pStyle w:val="Text"/>
            </w:pPr>
          </w:p>
        </w:tc>
        <w:tc>
          <w:tcPr>
            <w:tcW w:w="1219" w:type="dxa"/>
            <w:vAlign w:val="center"/>
          </w:tcPr>
          <w:p w14:paraId="6CB2B378" w14:textId="77777777" w:rsidR="00396828" w:rsidRDefault="00396828" w:rsidP="00DE5A31">
            <w:pPr>
              <w:pStyle w:val="Text"/>
            </w:pPr>
          </w:p>
          <w:p w14:paraId="1E9BFDA1" w14:textId="77777777" w:rsidR="00396828" w:rsidRPr="00701CB9" w:rsidRDefault="00396828" w:rsidP="00DE5A31">
            <w:pPr>
              <w:pStyle w:val="Text"/>
            </w:pPr>
          </w:p>
        </w:tc>
      </w:tr>
      <w:tr w:rsidR="00396828" w:rsidRPr="00701CB9" w14:paraId="4E8C20A1" w14:textId="77777777" w:rsidTr="00DE5A31">
        <w:trPr>
          <w:trHeight w:val="1201"/>
        </w:trPr>
        <w:tc>
          <w:tcPr>
            <w:tcW w:w="1268" w:type="dxa"/>
            <w:vAlign w:val="center"/>
          </w:tcPr>
          <w:p w14:paraId="65A29054" w14:textId="77777777" w:rsidR="00396828" w:rsidRPr="00701CB9" w:rsidRDefault="00396828" w:rsidP="00DE5A31">
            <w:pPr>
              <w:pStyle w:val="Text"/>
              <w:ind w:left="0"/>
            </w:pPr>
            <w:r>
              <w:t>Authorizer</w:t>
            </w:r>
          </w:p>
        </w:tc>
        <w:tc>
          <w:tcPr>
            <w:tcW w:w="6665" w:type="dxa"/>
            <w:vAlign w:val="center"/>
          </w:tcPr>
          <w:p w14:paraId="2887DF60" w14:textId="77777777" w:rsidR="00396828" w:rsidRPr="007F469B" w:rsidRDefault="009F22DF" w:rsidP="00DE5A31">
            <w:pPr>
              <w:spacing w:before="60" w:after="60"/>
              <w:jc w:val="left"/>
              <w:rPr>
                <w:color w:val="2F5496" w:themeColor="accent5" w:themeShade="BF"/>
              </w:rPr>
            </w:pPr>
            <w:sdt>
              <w:sdtPr>
                <w:rPr>
                  <w:color w:val="2F5496" w:themeColor="accent5" w:themeShade="BF"/>
                  <w:sz w:val="28"/>
                </w:rPr>
                <w:alias w:val="Authorizer"/>
                <w:tag w:val=""/>
                <w:id w:val="-695156848"/>
                <w:lock w:val="sdtLocked"/>
                <w:placeholder>
                  <w:docPart w:val="CF6A3769448843C68A65854387F0E0D1"/>
                </w:placeholder>
                <w:showingPlcHdr/>
                <w:dataBinding w:prefixMappings="xmlns:ns0='http://purl.org/dc/elements/1.1/' xmlns:ns1='http://schemas.openxmlformats.org/package/2006/metadata/core-properties' " w:xpath="/ns1:coreProperties[1]/ns1:contentStatus[1]" w:storeItemID="{6C3C8BC8-F283-45AE-878A-BAB7291924A1}"/>
                <w15:color w:val="FF0000"/>
                <w:text w:multiLine="1"/>
              </w:sdtPr>
              <w:sdtContent>
                <w:r w:rsidR="0064570F" w:rsidRPr="00007CF6">
                  <w:rPr>
                    <w:rStyle w:val="PlaceholderText"/>
                  </w:rPr>
                  <w:t>[Status]</w:t>
                </w:r>
              </w:sdtContent>
            </w:sdt>
          </w:p>
        </w:tc>
        <w:tc>
          <w:tcPr>
            <w:tcW w:w="1276" w:type="dxa"/>
            <w:vAlign w:val="center"/>
          </w:tcPr>
          <w:p w14:paraId="7F913F30" w14:textId="77777777" w:rsidR="00396828" w:rsidRPr="005C3EA5" w:rsidRDefault="00396828" w:rsidP="00DE5A31">
            <w:pPr>
              <w:pStyle w:val="Text"/>
            </w:pPr>
          </w:p>
        </w:tc>
        <w:tc>
          <w:tcPr>
            <w:tcW w:w="1219" w:type="dxa"/>
            <w:vAlign w:val="center"/>
          </w:tcPr>
          <w:p w14:paraId="02320210" w14:textId="77777777" w:rsidR="00396828" w:rsidRDefault="00396828" w:rsidP="00DE5A31">
            <w:pPr>
              <w:pStyle w:val="Text"/>
            </w:pPr>
          </w:p>
          <w:p w14:paraId="5385C966" w14:textId="77777777" w:rsidR="00396828" w:rsidRPr="00701CB9" w:rsidRDefault="00396828" w:rsidP="00DE5A31">
            <w:pPr>
              <w:pStyle w:val="Text"/>
            </w:pPr>
          </w:p>
        </w:tc>
      </w:tr>
    </w:tbl>
    <w:p w14:paraId="70CC9168" w14:textId="77777777" w:rsidR="00701CB9" w:rsidRDefault="00DE5A31" w:rsidP="00E37138">
      <w:pPr>
        <w:pStyle w:val="Caption"/>
        <w:spacing w:before="60" w:after="60"/>
        <w:jc w:val="center"/>
      </w:pPr>
      <w:r>
        <w:br w:type="textWrapping" w:clear="all"/>
      </w:r>
      <w:bookmarkStart w:id="2" w:name="_Ref525307447"/>
      <w:bookmarkStart w:id="3" w:name="_Toc525256323"/>
      <w:r w:rsidR="00701CB9">
        <w:t xml:space="preserve">Table </w:t>
      </w:r>
      <w:r w:rsidR="00F47D15">
        <w:fldChar w:fldCharType="begin"/>
      </w:r>
      <w:r w:rsidR="00F47D15">
        <w:instrText xml:space="preserve"> STYLEREF 2 \s </w:instrText>
      </w:r>
      <w:r w:rsidR="00F47D15">
        <w:fldChar w:fldCharType="separate"/>
      </w:r>
      <w:r w:rsidR="00F47D15">
        <w:rPr>
          <w:noProof/>
        </w:rPr>
        <w:t>3.1</w:t>
      </w:r>
      <w:r w:rsidR="00F47D15">
        <w:fldChar w:fldCharType="end"/>
      </w:r>
      <w:r w:rsidR="00F47D15">
        <w:noBreakHyphen/>
      </w:r>
      <w:r w:rsidR="00F47D15">
        <w:fldChar w:fldCharType="begin"/>
      </w:r>
      <w:r w:rsidR="00F47D15">
        <w:instrText xml:space="preserve"> SEQ Table \* ARABIC \s 2 </w:instrText>
      </w:r>
      <w:r w:rsidR="00F47D15">
        <w:fldChar w:fldCharType="separate"/>
      </w:r>
      <w:r w:rsidR="00F47D15">
        <w:rPr>
          <w:noProof/>
        </w:rPr>
        <w:t>1</w:t>
      </w:r>
      <w:r w:rsidR="00F47D15">
        <w:fldChar w:fldCharType="end"/>
      </w:r>
      <w:bookmarkEnd w:id="2"/>
      <w:r w:rsidR="00701CB9">
        <w:t xml:space="preserve"> Approval &amp; Authorization</w:t>
      </w:r>
      <w:bookmarkEnd w:id="3"/>
    </w:p>
    <w:p w14:paraId="72F34993" w14:textId="77777777" w:rsidR="00701CB9" w:rsidRPr="00B84CFC" w:rsidRDefault="00924F74" w:rsidP="00E6724C">
      <w:pPr>
        <w:spacing w:before="60" w:after="60" w:line="240" w:lineRule="auto"/>
        <w:jc w:val="left"/>
        <w:rPr>
          <w:rStyle w:val="Strong"/>
        </w:rPr>
      </w:pPr>
      <w:r>
        <w:br w:type="page"/>
      </w:r>
      <w:r w:rsidR="00701CB9" w:rsidRPr="00B84CFC">
        <w:rPr>
          <w:rStyle w:val="Strong"/>
        </w:rPr>
        <w:lastRenderedPageBreak/>
        <w:t xml:space="preserve">DOCUMENT ID </w:t>
      </w:r>
    </w:p>
    <w:tbl>
      <w:tblPr>
        <w:tblStyle w:val="TableGridLight"/>
        <w:tblW w:w="10485" w:type="dxa"/>
        <w:tblLook w:val="04A0" w:firstRow="1" w:lastRow="0" w:firstColumn="1" w:lastColumn="0" w:noHBand="0" w:noVBand="1"/>
      </w:tblPr>
      <w:tblGrid>
        <w:gridCol w:w="2547"/>
        <w:gridCol w:w="7938"/>
      </w:tblGrid>
      <w:tr w:rsidR="00701CB9" w:rsidRPr="001F6C9D" w14:paraId="377B4634" w14:textId="77777777" w:rsidTr="003226FD">
        <w:trPr>
          <w:trHeight w:val="399"/>
        </w:trPr>
        <w:tc>
          <w:tcPr>
            <w:tcW w:w="2547" w:type="dxa"/>
          </w:tcPr>
          <w:p w14:paraId="7A5A83E9" w14:textId="77777777" w:rsidR="00701CB9" w:rsidRPr="001F6C9D" w:rsidRDefault="008629D6" w:rsidP="00E37138">
            <w:pPr>
              <w:spacing w:before="60" w:after="60"/>
              <w:rPr>
                <w:color w:val="000000"/>
                <w:sz w:val="22"/>
              </w:rPr>
            </w:pPr>
            <w:r w:rsidRPr="001F6C9D">
              <w:rPr>
                <w:color w:val="000000"/>
                <w:sz w:val="22"/>
              </w:rPr>
              <w:t>Doc</w:t>
            </w:r>
            <w:r w:rsidR="001F6C9D" w:rsidRPr="001F6C9D">
              <w:rPr>
                <w:color w:val="000000"/>
                <w:sz w:val="22"/>
              </w:rPr>
              <w:t>ument</w:t>
            </w:r>
            <w:r w:rsidRPr="001F6C9D">
              <w:rPr>
                <w:color w:val="000000"/>
                <w:sz w:val="22"/>
              </w:rPr>
              <w:t xml:space="preserve"> No</w:t>
            </w:r>
          </w:p>
        </w:tc>
        <w:sdt>
          <w:sdtPr>
            <w:rPr>
              <w:rFonts w:ascii="Calibri" w:hAnsi="Calibri"/>
              <w:color w:val="2F5496" w:themeColor="accent5" w:themeShade="BF"/>
              <w:szCs w:val="20"/>
            </w:rPr>
            <w:alias w:val="Document No"/>
            <w:tag w:val="Document No"/>
            <w:id w:val="80502860"/>
            <w:lock w:val="sdtLocked"/>
            <w:placeholder>
              <w:docPart w:val="674103A420014B31A2F3E7EBDC8A69BE"/>
            </w:placeholder>
            <w:dataBinding w:prefixMappings="xmlns:ns0='http://purl.org/dc/elements/1.1/' xmlns:ns1='http://schemas.openxmlformats.org/package/2006/metadata/core-properties' " w:xpath="/ns1:coreProperties[1]/ns0:description[1]" w:storeItemID="{6C3C8BC8-F283-45AE-878A-BAB7291924A1}"/>
            <w15:color w:val="0000FF"/>
            <w:text w:multiLine="1"/>
          </w:sdtPr>
          <w:sdtContent>
            <w:tc>
              <w:tcPr>
                <w:tcW w:w="7938" w:type="dxa"/>
              </w:tcPr>
              <w:p w14:paraId="7D83770E" w14:textId="77777777" w:rsidR="00701CB9" w:rsidRPr="00902315" w:rsidRDefault="00C85C1F" w:rsidP="00E37138">
                <w:pPr>
                  <w:spacing w:before="60" w:after="60"/>
                  <w:rPr>
                    <w:szCs w:val="20"/>
                  </w:rPr>
                </w:pPr>
                <w:r>
                  <w:rPr>
                    <w:rFonts w:ascii="Calibri" w:hAnsi="Calibri"/>
                    <w:color w:val="2F5496" w:themeColor="accent5" w:themeShade="BF"/>
                    <w:szCs w:val="20"/>
                  </w:rPr>
                  <w:t>XXXXXXXXXX</w:t>
                </w:r>
              </w:p>
            </w:tc>
          </w:sdtContent>
        </w:sdt>
      </w:tr>
      <w:tr w:rsidR="008629D6" w:rsidRPr="001F6C9D" w14:paraId="38A934D1" w14:textId="77777777" w:rsidTr="003226FD">
        <w:trPr>
          <w:trHeight w:val="399"/>
        </w:trPr>
        <w:tc>
          <w:tcPr>
            <w:tcW w:w="2547" w:type="dxa"/>
          </w:tcPr>
          <w:p w14:paraId="0F4104F2" w14:textId="77777777" w:rsidR="008629D6" w:rsidRPr="001F6C9D" w:rsidRDefault="001F6C9D" w:rsidP="00E37138">
            <w:pPr>
              <w:spacing w:before="60" w:after="60"/>
              <w:rPr>
                <w:color w:val="000000"/>
                <w:sz w:val="22"/>
              </w:rPr>
            </w:pPr>
            <w:r w:rsidRPr="001F6C9D">
              <w:rPr>
                <w:color w:val="000000"/>
                <w:sz w:val="22"/>
              </w:rPr>
              <w:t>Document Title</w:t>
            </w:r>
          </w:p>
        </w:tc>
        <w:tc>
          <w:tcPr>
            <w:tcW w:w="7938" w:type="dxa"/>
          </w:tcPr>
          <w:sdt>
            <w:sdtPr>
              <w:rPr>
                <w:rFonts w:eastAsiaTheme="majorEastAsia" w:cstheme="majorBidi"/>
                <w:color w:val="2F5496" w:themeColor="accent5" w:themeShade="BF"/>
                <w:spacing w:val="-10"/>
                <w:kern w:val="28"/>
                <w:szCs w:val="20"/>
              </w:rPr>
              <w:alias w:val="Document Title"/>
              <w:tag w:val=""/>
              <w:id w:val="2039540540"/>
              <w:lock w:val="sdtLocked"/>
              <w:placeholder>
                <w:docPart w:val="548B0A79AFB347209D93CB2E54801A37"/>
              </w:placeholder>
              <w:dataBinding w:prefixMappings="xmlns:ns0='http://purl.org/dc/elements/1.1/' xmlns:ns1='http://schemas.openxmlformats.org/package/2006/metadata/core-properties' " w:xpath="/ns1:coreProperties[1]/ns0:title[1]" w:storeItemID="{6C3C8BC8-F283-45AE-878A-BAB7291924A1}"/>
              <w15:color w:val="339966"/>
              <w:text/>
            </w:sdtPr>
            <w:sdtContent>
              <w:p w14:paraId="4C677967" w14:textId="77777777" w:rsidR="008629D6" w:rsidRPr="00902315" w:rsidRDefault="00CF1D69" w:rsidP="00E37138">
                <w:pPr>
                  <w:spacing w:before="60" w:after="60"/>
                  <w:rPr>
                    <w:szCs w:val="20"/>
                  </w:rPr>
                </w:pPr>
                <w:r>
                  <w:rPr>
                    <w:rFonts w:eastAsiaTheme="majorEastAsia" w:cstheme="majorBidi"/>
                    <w:color w:val="2F5496" w:themeColor="accent5" w:themeShade="BF"/>
                    <w:spacing w:val="-10"/>
                    <w:kern w:val="28"/>
                    <w:szCs w:val="20"/>
                  </w:rPr>
                  <w:t>Preliminary Design</w:t>
                </w:r>
                <w:r w:rsidR="006B5F49">
                  <w:rPr>
                    <w:rFonts w:eastAsiaTheme="majorEastAsia" w:cstheme="majorBidi"/>
                    <w:color w:val="2F5496" w:themeColor="accent5" w:themeShade="BF"/>
                    <w:spacing w:val="-10"/>
                    <w:kern w:val="28"/>
                    <w:szCs w:val="20"/>
                  </w:rPr>
                  <w:t xml:space="preserve"> R</w:t>
                </w:r>
                <w:r>
                  <w:rPr>
                    <w:rFonts w:eastAsiaTheme="majorEastAsia" w:cstheme="majorBidi"/>
                    <w:color w:val="2F5496" w:themeColor="accent5" w:themeShade="BF"/>
                    <w:spacing w:val="-10"/>
                    <w:kern w:val="28"/>
                    <w:szCs w:val="20"/>
                  </w:rPr>
                  <w:t>eport</w:t>
                </w:r>
              </w:p>
            </w:sdtContent>
          </w:sdt>
        </w:tc>
      </w:tr>
      <w:tr w:rsidR="00727D27" w:rsidRPr="001F6C9D" w14:paraId="72F58956" w14:textId="77777777" w:rsidTr="003226FD">
        <w:trPr>
          <w:trHeight w:val="399"/>
        </w:trPr>
        <w:tc>
          <w:tcPr>
            <w:tcW w:w="2547" w:type="dxa"/>
          </w:tcPr>
          <w:p w14:paraId="4E5C0BF1" w14:textId="77777777" w:rsidR="00727D27" w:rsidRPr="001F6C9D" w:rsidRDefault="001F6C9D" w:rsidP="00E37138">
            <w:pPr>
              <w:spacing w:before="60" w:after="60"/>
              <w:rPr>
                <w:color w:val="000000"/>
                <w:sz w:val="22"/>
              </w:rPr>
            </w:pPr>
            <w:r w:rsidRPr="001F6C9D">
              <w:rPr>
                <w:color w:val="000000"/>
                <w:sz w:val="22"/>
              </w:rPr>
              <w:t>Project</w:t>
            </w:r>
            <w:r w:rsidRPr="001F6C9D">
              <w:rPr>
                <w:color w:val="000000"/>
              </w:rPr>
              <w:t xml:space="preserve"> Name</w:t>
            </w:r>
          </w:p>
        </w:tc>
        <w:tc>
          <w:tcPr>
            <w:tcW w:w="7938" w:type="dxa"/>
          </w:tcPr>
          <w:sdt>
            <w:sdtPr>
              <w:rPr>
                <w:rFonts w:asciiTheme="minorHAnsi" w:hAnsiTheme="minorHAnsi"/>
                <w:sz w:val="20"/>
                <w:szCs w:val="20"/>
              </w:rPr>
              <w:alias w:val="Project Name"/>
              <w:tag w:val=""/>
              <w:id w:val="1790856168"/>
              <w:lock w:val="sdtLocked"/>
              <w:placeholder>
                <w:docPart w:val="C5328097FF7140B7BF9AE047CA4A947E"/>
              </w:placeholder>
              <w:dataBinding w:prefixMappings="xmlns:ns0='http://purl.org/dc/elements/1.1/' xmlns:ns1='http://schemas.openxmlformats.org/package/2006/metadata/core-properties' " w:xpath="/ns1:coreProperties[1]/ns0:subject[1]" w:storeItemID="{6C3C8BC8-F283-45AE-878A-BAB7291924A1}"/>
              <w15:color w:val="FF0000"/>
              <w:text/>
            </w:sdtPr>
            <w:sdtContent>
              <w:p w14:paraId="3C430A79" w14:textId="77777777" w:rsidR="00727D27" w:rsidRPr="00902315" w:rsidRDefault="00F925FC" w:rsidP="00E37138">
                <w:pPr>
                  <w:pStyle w:val="Title"/>
                  <w:spacing w:before="60" w:after="60"/>
                  <w:jc w:val="left"/>
                  <w:rPr>
                    <w:rFonts w:asciiTheme="minorHAnsi" w:eastAsiaTheme="minorHAnsi" w:hAnsiTheme="minorHAnsi" w:cstheme="minorBidi"/>
                    <w:color w:val="auto"/>
                    <w:spacing w:val="0"/>
                    <w:kern w:val="0"/>
                    <w:sz w:val="20"/>
                    <w:szCs w:val="20"/>
                  </w:rPr>
                </w:pPr>
                <w:r>
                  <w:rPr>
                    <w:rFonts w:asciiTheme="minorHAnsi" w:hAnsiTheme="minorHAnsi"/>
                    <w:sz w:val="20"/>
                    <w:szCs w:val="20"/>
                  </w:rPr>
                  <w:t>ODTÜ Very Light Aircraft Project</w:t>
                </w:r>
              </w:p>
            </w:sdtContent>
          </w:sdt>
        </w:tc>
      </w:tr>
      <w:tr w:rsidR="001365AE" w:rsidRPr="001F6C9D" w14:paraId="1306091A" w14:textId="77777777" w:rsidTr="003226FD">
        <w:trPr>
          <w:trHeight w:val="399"/>
        </w:trPr>
        <w:tc>
          <w:tcPr>
            <w:tcW w:w="2547" w:type="dxa"/>
          </w:tcPr>
          <w:p w14:paraId="50A2B016" w14:textId="77777777" w:rsidR="001365AE" w:rsidRPr="001F6C9D" w:rsidRDefault="001365AE" w:rsidP="00E37138">
            <w:pPr>
              <w:spacing w:before="60" w:after="60"/>
              <w:rPr>
                <w:color w:val="000000"/>
                <w:sz w:val="22"/>
              </w:rPr>
            </w:pPr>
            <w:r>
              <w:rPr>
                <w:color w:val="000000"/>
              </w:rPr>
              <w:t xml:space="preserve">Document </w:t>
            </w:r>
            <w:r w:rsidRPr="001F6C9D">
              <w:rPr>
                <w:color w:val="000000"/>
                <w:sz w:val="22"/>
              </w:rPr>
              <w:t>Type</w:t>
            </w:r>
          </w:p>
        </w:tc>
        <w:sdt>
          <w:sdtPr>
            <w:rPr>
              <w:color w:val="2F5496" w:themeColor="accent5" w:themeShade="BF"/>
              <w:szCs w:val="20"/>
            </w:rPr>
            <w:alias w:val="Document Type"/>
            <w:tag w:val="Document Type"/>
            <w:id w:val="-58098049"/>
            <w:lock w:val="sdtLocked"/>
            <w:placeholder>
              <w:docPart w:val="B8F27421B1AB409FA673C05D52B4F60A"/>
            </w:placeholder>
            <w15:color w:val="993300"/>
            <w:dropDownList>
              <w:listItem w:displayText="CC" w:value="CC"/>
              <w:listItem w:displayText="FM" w:value="FM"/>
              <w:listItem w:displayText="LS" w:value="LS"/>
              <w:listItem w:displayText="ME" w:value="ME"/>
              <w:listItem w:displayText="MN" w:value="MN"/>
              <w:listItem w:displayText="ON" w:value="ON"/>
              <w:listItem w:displayText="PL" w:value="PL"/>
              <w:listItem w:displayText="PP" w:value="PP"/>
              <w:listItem w:displayText="PR" w:value="PR"/>
              <w:listItem w:displayText="RE" w:value="RE"/>
              <w:listItem w:displayText="RFT" w:value="RFT"/>
              <w:listItem w:displayText="RP" w:value="RP"/>
              <w:listItem w:displayText="RQ" w:value="RQ"/>
              <w:listItem w:displayText="ST" w:value="ST"/>
              <w:listItem w:displayText="SC" w:value="SC"/>
              <w:listItem w:displayText="SP" w:value="SP"/>
              <w:listItem w:displayText="UG" w:value="UG"/>
              <w:listItem w:displayText="WD" w:value="WD"/>
            </w:dropDownList>
          </w:sdtPr>
          <w:sdtContent>
            <w:tc>
              <w:tcPr>
                <w:tcW w:w="7938" w:type="dxa"/>
              </w:tcPr>
              <w:p w14:paraId="0C4A21F9" w14:textId="77777777" w:rsidR="001365AE" w:rsidRPr="00902315" w:rsidRDefault="00166EA3" w:rsidP="00E37138">
                <w:pPr>
                  <w:keepNext/>
                  <w:spacing w:before="60" w:after="60"/>
                  <w:rPr>
                    <w:szCs w:val="20"/>
                  </w:rPr>
                </w:pPr>
                <w:r>
                  <w:rPr>
                    <w:color w:val="2F5496" w:themeColor="accent5" w:themeShade="BF"/>
                    <w:szCs w:val="20"/>
                  </w:rPr>
                  <w:t>PP</w:t>
                </w:r>
              </w:p>
            </w:tc>
          </w:sdtContent>
        </w:sdt>
      </w:tr>
      <w:tr w:rsidR="001365AE" w:rsidRPr="001F6C9D" w14:paraId="46811E5F" w14:textId="77777777" w:rsidTr="003226FD">
        <w:trPr>
          <w:trHeight w:val="399"/>
        </w:trPr>
        <w:tc>
          <w:tcPr>
            <w:tcW w:w="2547" w:type="dxa"/>
          </w:tcPr>
          <w:p w14:paraId="6997F466" w14:textId="77777777" w:rsidR="001365AE" w:rsidRPr="001F6C9D" w:rsidRDefault="001365AE" w:rsidP="00E37138">
            <w:pPr>
              <w:spacing w:before="60" w:after="60"/>
              <w:rPr>
                <w:color w:val="000000"/>
                <w:sz w:val="22"/>
              </w:rPr>
            </w:pPr>
            <w:r w:rsidRPr="001F6C9D">
              <w:rPr>
                <w:color w:val="000000"/>
                <w:sz w:val="22"/>
              </w:rPr>
              <w:t>Issue</w:t>
            </w:r>
          </w:p>
        </w:tc>
        <w:tc>
          <w:tcPr>
            <w:tcW w:w="7938" w:type="dxa"/>
          </w:tcPr>
          <w:p w14:paraId="0587D19D" w14:textId="77777777" w:rsidR="001365AE" w:rsidRPr="00902315" w:rsidRDefault="009F22DF" w:rsidP="00E37138">
            <w:pPr>
              <w:keepNext/>
              <w:spacing w:before="60" w:after="60"/>
              <w:rPr>
                <w:color w:val="2F5496" w:themeColor="accent5" w:themeShade="BF"/>
                <w:szCs w:val="20"/>
              </w:rPr>
            </w:pPr>
            <w:sdt>
              <w:sdtPr>
                <w:rPr>
                  <w:snapToGrid w:val="0"/>
                  <w:color w:val="2F5496" w:themeColor="accent5" w:themeShade="BF"/>
                </w:rPr>
                <w:alias w:val="Issue No"/>
                <w:tag w:val=""/>
                <w:id w:val="2041317627"/>
                <w:lock w:val="sdtLocked"/>
                <w:placeholder>
                  <w:docPart w:val="8B0C10BF6276462EAA11F68BB18A9A59"/>
                </w:placeholder>
                <w:dataBinding w:prefixMappings="xmlns:ns0='http://schemas.microsoft.com/office/2006/coverPageProps' " w:xpath="/ns0:CoverPageProperties[1]/ns0:CompanyFax[1]" w:storeItemID="{55AF091B-3C7A-41E3-B477-F2FDAA23CFDA}"/>
                <w15:color w:val="33CCCC"/>
                <w:text/>
              </w:sdtPr>
              <w:sdtContent>
                <w:r w:rsidR="008D3CAB">
                  <w:rPr>
                    <w:snapToGrid w:val="0"/>
                    <w:color w:val="2F5496" w:themeColor="accent5" w:themeShade="BF"/>
                  </w:rPr>
                  <w:t>1</w:t>
                </w:r>
              </w:sdtContent>
            </w:sdt>
          </w:p>
        </w:tc>
      </w:tr>
      <w:tr w:rsidR="001365AE" w:rsidRPr="001F6C9D" w14:paraId="402C206C" w14:textId="77777777" w:rsidTr="003226FD">
        <w:trPr>
          <w:trHeight w:val="399"/>
        </w:trPr>
        <w:tc>
          <w:tcPr>
            <w:tcW w:w="2547" w:type="dxa"/>
          </w:tcPr>
          <w:p w14:paraId="6276EE0A" w14:textId="77777777" w:rsidR="001365AE" w:rsidRPr="001F6C9D" w:rsidRDefault="001365AE" w:rsidP="00E37138">
            <w:pPr>
              <w:spacing w:before="60" w:after="60"/>
              <w:rPr>
                <w:color w:val="000000"/>
                <w:sz w:val="22"/>
              </w:rPr>
            </w:pPr>
            <w:r w:rsidRPr="001F6C9D">
              <w:rPr>
                <w:color w:val="000000"/>
                <w:sz w:val="22"/>
              </w:rPr>
              <w:t>Version</w:t>
            </w:r>
          </w:p>
        </w:tc>
        <w:sdt>
          <w:sdtPr>
            <w:rPr>
              <w:color w:val="2F5496" w:themeColor="accent5" w:themeShade="BF"/>
              <w:szCs w:val="20"/>
            </w:rPr>
            <w:alias w:val="Version"/>
            <w:tag w:val="Version"/>
            <w:id w:val="-1401351236"/>
            <w:lock w:val="sdtLocked"/>
            <w:placeholder>
              <w:docPart w:val="4A4B6D02FD054A9AA5CA8C83EBAF4D78"/>
            </w:placeholder>
            <w:dropDownList>
              <w:listItem w:displayText="1" w:value="1"/>
              <w:listItem w:displayText="2" w:value="2"/>
              <w:listItem w:displayText="3" w:value="3"/>
              <w:listItem w:displayText="4" w:value="4"/>
              <w:listItem w:displayText="5" w:value="5"/>
              <w:listItem w:displayText="6" w:value="6"/>
              <w:listItem w:displayText="7" w:value="7"/>
              <w:listItem w:displayText="8" w:value="8"/>
              <w:listItem w:displayText="9" w:value="9"/>
              <w:listItem w:displayText="10" w:value="10"/>
              <w:listItem w:displayText="11" w:value="11"/>
              <w:listItem w:displayText="12" w:value="12"/>
              <w:listItem w:displayText="13" w:value="13"/>
              <w:listItem w:displayText="14" w:value="14"/>
              <w:listItem w:displayText="15" w:value="15"/>
              <w:listItem w:displayText="16" w:value="16"/>
              <w:listItem w:displayText="17" w:value="17"/>
              <w:listItem w:displayText="18" w:value="18"/>
              <w:listItem w:displayText="19" w:value="19"/>
              <w:listItem w:displayText="20" w:value="20"/>
              <w:listItem w:displayText="21" w:value="21"/>
              <w:listItem w:displayText="22" w:value="22"/>
              <w:listItem w:displayText="23" w:value="23"/>
              <w:listItem w:displayText="24" w:value="24"/>
              <w:listItem w:displayText="25" w:value="25"/>
              <w:listItem w:displayText="26" w:value="26"/>
              <w:listItem w:displayText="27" w:value="27"/>
              <w:listItem w:displayText="28" w:value="28"/>
              <w:listItem w:displayText="29" w:value="29"/>
              <w:listItem w:displayText="30" w:value="30"/>
            </w:dropDownList>
          </w:sdtPr>
          <w:sdtContent>
            <w:tc>
              <w:tcPr>
                <w:tcW w:w="7938" w:type="dxa"/>
              </w:tcPr>
              <w:p w14:paraId="0796D312" w14:textId="77777777" w:rsidR="001365AE" w:rsidRPr="00902315" w:rsidRDefault="005163A3" w:rsidP="00E37138">
                <w:pPr>
                  <w:keepNext/>
                  <w:spacing w:before="60" w:after="60"/>
                  <w:rPr>
                    <w:color w:val="2F5496" w:themeColor="accent5" w:themeShade="BF"/>
                    <w:szCs w:val="20"/>
                  </w:rPr>
                </w:pPr>
                <w:r>
                  <w:rPr>
                    <w:color w:val="2F5496" w:themeColor="accent5" w:themeShade="BF"/>
                    <w:szCs w:val="20"/>
                  </w:rPr>
                  <w:t>1</w:t>
                </w:r>
              </w:p>
            </w:tc>
          </w:sdtContent>
        </w:sdt>
      </w:tr>
      <w:tr w:rsidR="001365AE" w:rsidRPr="001F6C9D" w14:paraId="41B5C132" w14:textId="77777777" w:rsidTr="003226FD">
        <w:trPr>
          <w:trHeight w:val="399"/>
        </w:trPr>
        <w:tc>
          <w:tcPr>
            <w:tcW w:w="2547" w:type="dxa"/>
          </w:tcPr>
          <w:p w14:paraId="77E4A2A0" w14:textId="77777777" w:rsidR="001365AE" w:rsidRPr="001F6C9D" w:rsidRDefault="001365AE" w:rsidP="00E37138">
            <w:pPr>
              <w:spacing w:before="60" w:after="60"/>
              <w:rPr>
                <w:color w:val="000000"/>
                <w:sz w:val="22"/>
              </w:rPr>
            </w:pPr>
            <w:r w:rsidRPr="001F6C9D">
              <w:rPr>
                <w:color w:val="000000"/>
                <w:sz w:val="22"/>
              </w:rPr>
              <w:t>Keywords</w:t>
            </w:r>
          </w:p>
        </w:tc>
        <w:sdt>
          <w:sdtPr>
            <w:rPr>
              <w:color w:val="2F5496" w:themeColor="accent5" w:themeShade="BF"/>
              <w:szCs w:val="20"/>
            </w:rPr>
            <w:alias w:val="Keywords"/>
            <w:tag w:val=""/>
            <w:id w:val="-123307572"/>
            <w:lock w:val="sdtLocked"/>
            <w:placeholder>
              <w:docPart w:val="6949894198D64E9AAC11E5FFF1915971"/>
            </w:placeholder>
            <w:dataBinding w:prefixMappings="xmlns:ns0='http://purl.org/dc/elements/1.1/' xmlns:ns1='http://schemas.openxmlformats.org/package/2006/metadata/core-properties' " w:xpath="/ns1:coreProperties[1]/ns1:keywords[1]" w:storeItemID="{6C3C8BC8-F283-45AE-878A-BAB7291924A1}"/>
            <w15:color w:val="FFFF00"/>
            <w:text/>
          </w:sdtPr>
          <w:sdtContent>
            <w:tc>
              <w:tcPr>
                <w:tcW w:w="7938" w:type="dxa"/>
              </w:tcPr>
              <w:p w14:paraId="193FDAB3" w14:textId="77777777" w:rsidR="001365AE" w:rsidRPr="00902315" w:rsidRDefault="005A7E75" w:rsidP="00E37138">
                <w:pPr>
                  <w:keepNext/>
                  <w:spacing w:before="60" w:after="60"/>
                  <w:rPr>
                    <w:szCs w:val="20"/>
                  </w:rPr>
                </w:pPr>
                <w:r w:rsidRPr="005A7E75">
                  <w:rPr>
                    <w:color w:val="2F5496" w:themeColor="accent5" w:themeShade="BF"/>
                    <w:szCs w:val="20"/>
                  </w:rPr>
                  <w:t>An index term, subject term, subject heading, or descriptor, in information retrieval, is a term that captures the essence of the topic of a document.</w:t>
                </w:r>
              </w:p>
            </w:tc>
          </w:sdtContent>
        </w:sdt>
      </w:tr>
      <w:tr w:rsidR="001365AE" w:rsidRPr="001F6C9D" w14:paraId="33C5F5B7" w14:textId="77777777" w:rsidTr="003226FD">
        <w:trPr>
          <w:trHeight w:val="399"/>
        </w:trPr>
        <w:tc>
          <w:tcPr>
            <w:tcW w:w="2547" w:type="dxa"/>
          </w:tcPr>
          <w:p w14:paraId="74C16F88" w14:textId="77777777" w:rsidR="001365AE" w:rsidRPr="001F6C9D" w:rsidRDefault="001365AE" w:rsidP="00E37138">
            <w:pPr>
              <w:spacing w:before="60" w:after="60"/>
              <w:rPr>
                <w:color w:val="000000"/>
                <w:sz w:val="22"/>
              </w:rPr>
            </w:pPr>
            <w:r w:rsidRPr="001F6C9D">
              <w:rPr>
                <w:color w:val="000000"/>
                <w:sz w:val="22"/>
              </w:rPr>
              <w:t>Baseline</w:t>
            </w:r>
          </w:p>
        </w:tc>
        <w:sdt>
          <w:sdtPr>
            <w:rPr>
              <w:color w:val="2F5496" w:themeColor="accent5" w:themeShade="BF"/>
              <w:szCs w:val="20"/>
            </w:rPr>
            <w:alias w:val="Baseline"/>
            <w:tag w:val="Baseline"/>
            <w:id w:val="773599463"/>
            <w:lock w:val="sdtLocked"/>
            <w:placeholder>
              <w:docPart w:val="3BC3CA34F1214D6381379ECCD29F2C6D"/>
            </w:placeholder>
            <w15:color w:val="808000"/>
            <w:dropDownList>
              <w:listItem w:displayText="N/A." w:value="N/A."/>
              <w:listItem w:displayText="Functional Baseline" w:value="Functional Baseline"/>
              <w:listItem w:displayText="Allocated Baseline" w:value="Allocated Baseline"/>
              <w:listItem w:displayText="Product Baseline" w:value="Product Baseline"/>
            </w:dropDownList>
          </w:sdtPr>
          <w:sdtContent>
            <w:tc>
              <w:tcPr>
                <w:tcW w:w="7938" w:type="dxa"/>
              </w:tcPr>
              <w:p w14:paraId="3BE0A27A" w14:textId="77777777" w:rsidR="001365AE" w:rsidRPr="00902315" w:rsidRDefault="00E6539C" w:rsidP="00E37138">
                <w:pPr>
                  <w:keepNext/>
                  <w:spacing w:before="60" w:after="60"/>
                  <w:rPr>
                    <w:szCs w:val="20"/>
                  </w:rPr>
                </w:pPr>
                <w:r>
                  <w:rPr>
                    <w:color w:val="2F5496" w:themeColor="accent5" w:themeShade="BF"/>
                    <w:szCs w:val="20"/>
                  </w:rPr>
                  <w:t>N/A.</w:t>
                </w:r>
              </w:p>
            </w:tc>
          </w:sdtContent>
        </w:sdt>
      </w:tr>
      <w:tr w:rsidR="001365AE" w:rsidRPr="001F6C9D" w14:paraId="2C333EF7" w14:textId="77777777" w:rsidTr="003226FD">
        <w:trPr>
          <w:trHeight w:val="399"/>
        </w:trPr>
        <w:tc>
          <w:tcPr>
            <w:tcW w:w="2547" w:type="dxa"/>
          </w:tcPr>
          <w:p w14:paraId="4C704DB0" w14:textId="77777777" w:rsidR="001365AE" w:rsidRPr="001F6C9D" w:rsidRDefault="001365AE" w:rsidP="00E37138">
            <w:pPr>
              <w:spacing w:before="60" w:after="60"/>
              <w:rPr>
                <w:color w:val="000000"/>
                <w:sz w:val="22"/>
              </w:rPr>
            </w:pPr>
            <w:r w:rsidRPr="001F6C9D">
              <w:rPr>
                <w:color w:val="000000"/>
                <w:sz w:val="22"/>
              </w:rPr>
              <w:t>CDRL/SVİL NO</w:t>
            </w:r>
            <w:r>
              <w:rPr>
                <w:color w:val="000000"/>
              </w:rPr>
              <w:t xml:space="preserve"> (if have)</w:t>
            </w:r>
          </w:p>
        </w:tc>
        <w:sdt>
          <w:sdtPr>
            <w:rPr>
              <w:color w:val="2F5496" w:themeColor="accent5" w:themeShade="BF"/>
              <w:szCs w:val="20"/>
            </w:rPr>
            <w:alias w:val="CDRL/SVİL NO"/>
            <w:tag w:val="CDRL/SVİL NO"/>
            <w:id w:val="2127882775"/>
            <w:lock w:val="sdtLocked"/>
            <w:placeholder>
              <w:docPart w:val="7617F4BF66A045208C6CB040068BBF63"/>
            </w:placeholder>
            <w15:color w:val="808000"/>
            <w:dropDownList>
              <w:listItem w:displayText="N/A." w:value="N/A."/>
              <w:listItem w:displayText="01" w:value="01"/>
              <w:listItem w:displayText="02" w:value="02"/>
              <w:listItem w:displayText="03" w:value="03"/>
              <w:listItem w:displayText="04" w:value="04"/>
              <w:listItem w:displayText="05" w:value="05"/>
              <w:listItem w:displayText="06" w:value="06"/>
              <w:listItem w:displayText="07" w:value="07"/>
              <w:listItem w:displayText="08" w:value="08"/>
              <w:listItem w:displayText="09" w:value="09"/>
              <w:listItem w:displayText="10" w:value="10"/>
              <w:listItem w:displayText="11" w:value="11"/>
              <w:listItem w:displayText="12" w:value="12"/>
              <w:listItem w:displayText="13" w:value="13"/>
              <w:listItem w:displayText="14" w:value="14"/>
              <w:listItem w:displayText="15" w:value="15"/>
              <w:listItem w:displayText="16" w:value="16"/>
              <w:listItem w:displayText="17" w:value="17"/>
              <w:listItem w:displayText="18" w:value="18"/>
              <w:listItem w:displayText="19" w:value="19"/>
              <w:listItem w:displayText="20" w:value="20"/>
              <w:listItem w:displayText="21" w:value="21"/>
              <w:listItem w:displayText="22" w:value="22"/>
              <w:listItem w:displayText="23" w:value="23"/>
              <w:listItem w:displayText="24" w:value="24"/>
              <w:listItem w:displayText="25" w:value="25"/>
              <w:listItem w:displayText="26" w:value="26"/>
              <w:listItem w:displayText="27" w:value="27"/>
              <w:listItem w:displayText="28" w:value="28"/>
              <w:listItem w:displayText="29" w:value="29"/>
              <w:listItem w:displayText="30" w:value="30"/>
              <w:listItem w:displayText="31" w:value="31"/>
              <w:listItem w:displayText="32" w:value="32"/>
              <w:listItem w:displayText="33" w:value="33"/>
              <w:listItem w:displayText="34" w:value="34"/>
              <w:listItem w:displayText="35" w:value="35"/>
              <w:listItem w:displayText="36" w:value="36"/>
              <w:listItem w:displayText="37" w:value="37"/>
              <w:listItem w:displayText="38" w:value="38"/>
              <w:listItem w:displayText="39" w:value="39"/>
              <w:listItem w:displayText="40" w:value="40"/>
              <w:listItem w:displayText="41" w:value="41"/>
              <w:listItem w:displayText="42" w:value="42"/>
              <w:listItem w:displayText="43" w:value="43"/>
              <w:listItem w:displayText="44" w:value="44"/>
              <w:listItem w:displayText="45" w:value="45"/>
              <w:listItem w:displayText="46" w:value="46"/>
              <w:listItem w:displayText="47" w:value="47"/>
              <w:listItem w:displayText="48" w:value="48"/>
              <w:listItem w:displayText="49" w:value="49"/>
              <w:listItem w:displayText="50" w:value="50"/>
            </w:dropDownList>
          </w:sdtPr>
          <w:sdtContent>
            <w:tc>
              <w:tcPr>
                <w:tcW w:w="7938" w:type="dxa"/>
              </w:tcPr>
              <w:p w14:paraId="0B613B79" w14:textId="77777777" w:rsidR="001365AE" w:rsidRPr="00902315" w:rsidRDefault="0060606D" w:rsidP="00E37138">
                <w:pPr>
                  <w:keepNext/>
                  <w:spacing w:before="60" w:after="60"/>
                  <w:rPr>
                    <w:szCs w:val="20"/>
                  </w:rPr>
                </w:pPr>
                <w:r>
                  <w:rPr>
                    <w:color w:val="2F5496" w:themeColor="accent5" w:themeShade="BF"/>
                    <w:szCs w:val="20"/>
                  </w:rPr>
                  <w:t>N/A.</w:t>
                </w:r>
              </w:p>
            </w:tc>
          </w:sdtContent>
        </w:sdt>
      </w:tr>
      <w:tr w:rsidR="001365AE" w:rsidRPr="001F6C9D" w14:paraId="6B5E6AF7" w14:textId="77777777" w:rsidTr="003226FD">
        <w:trPr>
          <w:trHeight w:val="399"/>
        </w:trPr>
        <w:tc>
          <w:tcPr>
            <w:tcW w:w="2547" w:type="dxa"/>
          </w:tcPr>
          <w:p w14:paraId="45035170" w14:textId="77777777" w:rsidR="001365AE" w:rsidRPr="001F6C9D" w:rsidRDefault="00DC2F4B" w:rsidP="00E37138">
            <w:pPr>
              <w:spacing w:before="60" w:after="60"/>
              <w:rPr>
                <w:color w:val="000000"/>
                <w:sz w:val="22"/>
              </w:rPr>
            </w:pPr>
            <w:r>
              <w:rPr>
                <w:color w:val="000000"/>
                <w:sz w:val="22"/>
              </w:rPr>
              <w:t>Publish</w:t>
            </w:r>
            <w:r w:rsidR="001365AE" w:rsidRPr="001F6C9D">
              <w:rPr>
                <w:color w:val="000000"/>
                <w:sz w:val="22"/>
              </w:rPr>
              <w:t xml:space="preserve"> Date</w:t>
            </w:r>
          </w:p>
        </w:tc>
        <w:sdt>
          <w:sdtPr>
            <w:rPr>
              <w:color w:val="2F5496" w:themeColor="accent5" w:themeShade="BF"/>
              <w:szCs w:val="20"/>
            </w:rPr>
            <w:alias w:val="FILLED BY CONFIGURATION MANAGEMENT DEPARTMENT ONLY."/>
            <w:tag w:val="FILLED BY CONFIGURATION MANAGEMENT DEPARTMENT ONLY."/>
            <w:id w:val="-725300857"/>
            <w:lock w:val="sdtContentLocked"/>
            <w:placeholder>
              <w:docPart w:val="53F17464689B4B12A68AA2B4B7036CBA"/>
            </w:placeholder>
            <w:showingPlcHdr/>
            <w:dataBinding w:prefixMappings="xmlns:ns0='http://schemas.microsoft.com/office/2006/coverPageProps' " w:xpath="/ns0:CoverPageProperties[1]/ns0:PublishDate[1]" w:storeItemID="{55AF091B-3C7A-41E3-B477-F2FDAA23CFDA}"/>
            <w15:color w:val="008000"/>
            <w:date w:fullDate="2016-11-20T00:00:00Z">
              <w:dateFormat w:val="dd.MM.yyyy"/>
              <w:lid w:val="tr-TR"/>
              <w:storeMappedDataAs w:val="dateTime"/>
              <w:calendar w:val="gregorian"/>
            </w:date>
          </w:sdtPr>
          <w:sdtContent>
            <w:tc>
              <w:tcPr>
                <w:tcW w:w="7938" w:type="dxa"/>
              </w:tcPr>
              <w:p w14:paraId="2B580902" w14:textId="77777777" w:rsidR="001365AE" w:rsidRPr="00902315" w:rsidRDefault="00DC2F4B" w:rsidP="00E37138">
                <w:pPr>
                  <w:keepNext/>
                  <w:spacing w:before="60" w:after="60"/>
                  <w:rPr>
                    <w:color w:val="2F5496" w:themeColor="accent5" w:themeShade="BF"/>
                    <w:szCs w:val="20"/>
                  </w:rPr>
                </w:pPr>
                <w:r w:rsidRPr="00F650F8">
                  <w:rPr>
                    <w:rStyle w:val="PlaceholderText"/>
                  </w:rPr>
                  <w:t>[Publish Date]</w:t>
                </w:r>
              </w:p>
            </w:tc>
          </w:sdtContent>
        </w:sdt>
      </w:tr>
      <w:tr w:rsidR="001365AE" w:rsidRPr="001F6C9D" w14:paraId="0D34DB8E" w14:textId="77777777" w:rsidTr="003226FD">
        <w:trPr>
          <w:trHeight w:val="399"/>
        </w:trPr>
        <w:tc>
          <w:tcPr>
            <w:tcW w:w="2547" w:type="dxa"/>
          </w:tcPr>
          <w:p w14:paraId="203A6C62" w14:textId="77777777" w:rsidR="001365AE" w:rsidRPr="001F6C9D" w:rsidRDefault="005C3EA5" w:rsidP="00E37138">
            <w:pPr>
              <w:spacing w:before="60" w:after="60"/>
              <w:rPr>
                <w:color w:val="000000"/>
                <w:sz w:val="22"/>
              </w:rPr>
            </w:pPr>
            <w:r w:rsidRPr="005C3EA5">
              <w:rPr>
                <w:color w:val="000000"/>
                <w:sz w:val="22"/>
              </w:rPr>
              <w:t>Abstract</w:t>
            </w:r>
          </w:p>
        </w:tc>
        <w:tc>
          <w:tcPr>
            <w:tcW w:w="7938" w:type="dxa"/>
          </w:tcPr>
          <w:p w14:paraId="7C5CBFBE" w14:textId="77777777" w:rsidR="001365AE" w:rsidRPr="009D5B77" w:rsidRDefault="009F22DF" w:rsidP="00E37138">
            <w:pPr>
              <w:keepNext/>
              <w:spacing w:before="60" w:after="60"/>
              <w:rPr>
                <w:color w:val="2F5496" w:themeColor="accent5" w:themeShade="BF"/>
              </w:rPr>
            </w:pPr>
            <w:sdt>
              <w:sdtPr>
                <w:rPr>
                  <w:color w:val="2F5496" w:themeColor="accent5" w:themeShade="BF"/>
                </w:rPr>
                <w:alias w:val="Abstract"/>
                <w:tag w:val=""/>
                <w:id w:val="925702580"/>
                <w:lock w:val="sdtLocked"/>
                <w:placeholder>
                  <w:docPart w:val="849898F65C12403589AEC2ECA521D791"/>
                </w:placeholder>
                <w:dataBinding w:prefixMappings="xmlns:ns0='http://schemas.microsoft.com/office/2006/coverPageProps' " w:xpath="/ns0:CoverPageProperties[1]/ns0:Abstract[1]" w:storeItemID="{55AF091B-3C7A-41E3-B477-F2FDAA23CFDA}"/>
                <w15:color w:val="FF6600"/>
                <w:text/>
              </w:sdtPr>
              <w:sdtContent>
                <w:r w:rsidR="00F925FC">
                  <w:rPr>
                    <w:color w:val="2F5496" w:themeColor="accent5" w:themeShade="BF"/>
                  </w:rPr>
                  <w:t>This report covers the conceptual and preliminary design and trade-off studies</w:t>
                </w:r>
                <w:r w:rsidR="00DE6D5C">
                  <w:rPr>
                    <w:color w:val="2F5496" w:themeColor="accent5" w:themeShade="BF"/>
                  </w:rPr>
                  <w:t xml:space="preserve"> of VLA project</w:t>
                </w:r>
                <w:r w:rsidR="00F925FC">
                  <w:rPr>
                    <w:color w:val="2F5496" w:themeColor="accent5" w:themeShade="BF"/>
                  </w:rPr>
                  <w:t>.</w:t>
                </w:r>
              </w:sdtContent>
            </w:sdt>
          </w:p>
        </w:tc>
      </w:tr>
      <w:tr w:rsidR="006A7B08" w:rsidRPr="001F6C9D" w14:paraId="5EEEDAB0" w14:textId="77777777" w:rsidTr="003226FD">
        <w:trPr>
          <w:trHeight w:val="399"/>
        </w:trPr>
        <w:tc>
          <w:tcPr>
            <w:tcW w:w="2547" w:type="dxa"/>
          </w:tcPr>
          <w:p w14:paraId="3FD7900E" w14:textId="77777777" w:rsidR="006A7B08" w:rsidRPr="001365AE" w:rsidRDefault="006A7B08" w:rsidP="00E37138">
            <w:pPr>
              <w:spacing w:before="60" w:after="60"/>
              <w:rPr>
                <w:color w:val="000000"/>
              </w:rPr>
            </w:pPr>
            <w:r w:rsidRPr="00A438C4">
              <w:rPr>
                <w:color w:val="000000"/>
                <w:sz w:val="22"/>
              </w:rPr>
              <w:t>Applicability</w:t>
            </w:r>
          </w:p>
        </w:tc>
        <w:tc>
          <w:tcPr>
            <w:tcW w:w="7938" w:type="dxa"/>
          </w:tcPr>
          <w:p w14:paraId="4BBE4F23" w14:textId="77777777" w:rsidR="006A7B08" w:rsidRPr="00A438C4" w:rsidRDefault="00A438C4" w:rsidP="00E37138">
            <w:pPr>
              <w:spacing w:before="60" w:after="60"/>
            </w:pPr>
            <w:r w:rsidRPr="00A438C4">
              <w:rPr>
                <w:color w:val="2F5496" w:themeColor="accent5" w:themeShade="BF"/>
              </w:rPr>
              <w:t xml:space="preserve">Applicability describes the Model(s) or the Type Version(s) this document is </w:t>
            </w:r>
            <w:r w:rsidR="0064570F" w:rsidRPr="00A438C4">
              <w:rPr>
                <w:color w:val="2F5496" w:themeColor="accent5" w:themeShade="BF"/>
              </w:rPr>
              <w:t>applicable or</w:t>
            </w:r>
            <w:r w:rsidRPr="00A438C4">
              <w:rPr>
                <w:color w:val="2F5496" w:themeColor="accent5" w:themeShade="BF"/>
              </w:rPr>
              <w:t xml:space="preserve"> can/shall/must be applied to.</w:t>
            </w:r>
          </w:p>
        </w:tc>
      </w:tr>
    </w:tbl>
    <w:p w14:paraId="0C487E23" w14:textId="77777777" w:rsidR="00902315" w:rsidRDefault="00701CB9" w:rsidP="00E37138">
      <w:pPr>
        <w:pStyle w:val="Caption"/>
        <w:spacing w:before="60" w:after="60"/>
        <w:jc w:val="center"/>
      </w:pPr>
      <w:bookmarkStart w:id="4" w:name="_Ref525307525"/>
      <w:bookmarkStart w:id="5" w:name="_Toc465928909"/>
      <w:bookmarkStart w:id="6" w:name="_Toc525256324"/>
      <w:r>
        <w:t xml:space="preserve">Table </w:t>
      </w:r>
      <w:r w:rsidR="00F47D15">
        <w:fldChar w:fldCharType="begin"/>
      </w:r>
      <w:r w:rsidR="00F47D15">
        <w:instrText xml:space="preserve"> STYLEREF 2 \s </w:instrText>
      </w:r>
      <w:r w:rsidR="00F47D15">
        <w:fldChar w:fldCharType="separate"/>
      </w:r>
      <w:r w:rsidR="00F47D15">
        <w:rPr>
          <w:noProof/>
        </w:rPr>
        <w:t>3.1</w:t>
      </w:r>
      <w:r w:rsidR="00F47D15">
        <w:fldChar w:fldCharType="end"/>
      </w:r>
      <w:r w:rsidR="00F47D15">
        <w:noBreakHyphen/>
      </w:r>
      <w:r w:rsidR="00F47D15">
        <w:fldChar w:fldCharType="begin"/>
      </w:r>
      <w:r w:rsidR="00F47D15">
        <w:instrText xml:space="preserve"> SEQ Table \* ARABIC \s 2 </w:instrText>
      </w:r>
      <w:r w:rsidR="00F47D15">
        <w:fldChar w:fldCharType="separate"/>
      </w:r>
      <w:r w:rsidR="00F47D15">
        <w:rPr>
          <w:noProof/>
        </w:rPr>
        <w:t>2</w:t>
      </w:r>
      <w:r w:rsidR="00F47D15">
        <w:fldChar w:fldCharType="end"/>
      </w:r>
      <w:bookmarkEnd w:id="4"/>
      <w:r>
        <w:t xml:space="preserve"> </w:t>
      </w:r>
      <w:r w:rsidRPr="002E5B6D">
        <w:t>Document I</w:t>
      </w:r>
      <w:r>
        <w:t>d</w:t>
      </w:r>
      <w:bookmarkEnd w:id="5"/>
      <w:bookmarkEnd w:id="6"/>
    </w:p>
    <w:p w14:paraId="541BC347" w14:textId="77777777" w:rsidR="00F906AB" w:rsidRPr="00F906AB" w:rsidRDefault="00F906AB" w:rsidP="00E37138">
      <w:pPr>
        <w:spacing w:before="60" w:after="60" w:line="240" w:lineRule="auto"/>
      </w:pPr>
    </w:p>
    <w:p w14:paraId="481F6E55" w14:textId="77777777" w:rsidR="00902315" w:rsidRPr="00B84CFC" w:rsidRDefault="00902315" w:rsidP="00E37138">
      <w:pPr>
        <w:pStyle w:val="Heading1"/>
        <w:numPr>
          <w:ilvl w:val="0"/>
          <w:numId w:val="0"/>
        </w:numPr>
        <w:spacing w:before="60" w:beforeAutospacing="0" w:after="60" w:afterAutospacing="0"/>
        <w:rPr>
          <w:rStyle w:val="Strong"/>
        </w:rPr>
      </w:pPr>
      <w:bookmarkStart w:id="7" w:name="_Toc525261805"/>
      <w:r w:rsidRPr="00B84CFC">
        <w:rPr>
          <w:rStyle w:val="Strong"/>
        </w:rPr>
        <w:t>DOCUMENT ID (PROJECT)</w:t>
      </w:r>
      <w:bookmarkEnd w:id="7"/>
      <w:r w:rsidRPr="00B84CFC">
        <w:rPr>
          <w:rStyle w:val="Strong"/>
        </w:rPr>
        <w:t xml:space="preserve"> </w:t>
      </w:r>
    </w:p>
    <w:tbl>
      <w:tblPr>
        <w:tblStyle w:val="TableGridLight"/>
        <w:tblW w:w="10485" w:type="dxa"/>
        <w:tblLook w:val="04A0" w:firstRow="1" w:lastRow="0" w:firstColumn="1" w:lastColumn="0" w:noHBand="0" w:noVBand="1"/>
      </w:tblPr>
      <w:tblGrid>
        <w:gridCol w:w="2547"/>
        <w:gridCol w:w="7938"/>
      </w:tblGrid>
      <w:tr w:rsidR="001365AE" w:rsidRPr="001F6C9D" w14:paraId="7DADE84F" w14:textId="77777777" w:rsidTr="003226FD">
        <w:trPr>
          <w:trHeight w:val="399"/>
        </w:trPr>
        <w:tc>
          <w:tcPr>
            <w:tcW w:w="2547" w:type="dxa"/>
            <w:vAlign w:val="center"/>
          </w:tcPr>
          <w:p w14:paraId="78D89029" w14:textId="77777777" w:rsidR="001365AE" w:rsidRPr="00902315" w:rsidRDefault="001365AE" w:rsidP="00E37138">
            <w:pPr>
              <w:spacing w:before="60" w:after="60"/>
              <w:rPr>
                <w:color w:val="000000"/>
                <w:sz w:val="22"/>
              </w:rPr>
            </w:pPr>
            <w:r w:rsidRPr="00902315">
              <w:rPr>
                <w:color w:val="000000"/>
                <w:sz w:val="22"/>
              </w:rPr>
              <w:t>ATA</w:t>
            </w:r>
          </w:p>
        </w:tc>
        <w:sdt>
          <w:sdtPr>
            <w:rPr>
              <w:color w:val="2F5496" w:themeColor="accent5" w:themeShade="BF"/>
            </w:rPr>
            <w:alias w:val="ATA"/>
            <w:tag w:val="ATA"/>
            <w:id w:val="-1531489916"/>
            <w:lock w:val="sdtLocked"/>
            <w:placeholder>
              <w:docPart w:val="1353E0EB5E7C43F39BE134FFC2B734C1"/>
            </w:placeholder>
            <w15:color w:val="99CCFF"/>
            <w:dropDownList>
              <w:listItem w:displayText="N/A." w:value="N/A."/>
              <w:listItem w:displayText="00-AIRCRAFT-ADMINISTRIVE" w:value="00-AIRCRAFT-ADMINISTRIVE"/>
              <w:listItem w:displayText="01-AIRCRAFT-MAINTENANCE POLICY" w:value="01-AIRCRAFT-MAINTENANCE POLICY"/>
              <w:listItem w:displayText="02-AIRCRAFT-OPERATIONS" w:value="02-AIRCRAFT-OPERATIONS"/>
              <w:listItem w:displayText="03-AIRCRAFT-SUPPORT" w:value="03-AIRCRAFT-SUPPORT"/>
              <w:listItem w:displayText="04-AIRCRAFT-AIRPLANE STATICS" w:value="04-AIRCRAFT-AIRPLANE STATICS"/>
              <w:listItem w:displayText="05-AIRCRAFT-TIME LIMITS/MAINTENANCE CHECKS" w:value="05-AIRCRAFT-TIME LIMITS/MAINTENANCE CHECKS"/>
              <w:listItem w:displayText="06-AIRCRAFT-DIMENSIONS AND AREAS" w:value="06-AIRCRAFT-DIMENSIONS AND AREAS"/>
              <w:listItem w:displayText="07-AIRCRAFT-LIFTING AND SHORING" w:value="07-AIRCRAFT-LIFTING AND SHORING"/>
              <w:listItem w:displayText="08-AIRCRAFT-LEVELING AND WEIGHING." w:value="08-AIRCRAFT-LEVELING AND WEIGHING."/>
              <w:listItem w:displayText="09-AIRCRAFT-TOWING AND TAXI" w:value="09-AIRCRAFT-TOWING AND TAXI"/>
              <w:listItem w:displayText="10-AIRCRAFT-PARKING, MOORING, STORAGE AND RETURN TO SERVICE" w:value="10-AIRCRAFT-PARKING, MOORING, STORAGE AND RETURN TO SERVICE"/>
              <w:listItem w:displayText="11-AIRCRAFT-PLACARDS AND MARKINGS" w:value="11-AIRCRAFT-PLACARDS AND MARKINGS"/>
              <w:listItem w:displayText="12-AIRCRAFT-SERVICING - ROUTINE MAINTENANCE" w:value="12-AIRCRAFT-SERVICING - ROUTINE MAINTENANCE"/>
              <w:listItem w:displayText="14-AIRCRAFT-HARDWARE" w:value="14-AIRCRAFT-HARDWARE"/>
              <w:listItem w:displayText="18-AIRCRAFT-VIBRATION AND NOISE ANALYSIS (HELICOPTER ONLY)" w:value="18-AIRCRAFT-VIBRATION AND NOISE ANALYSIS (HELICOPTER ONLY)"/>
              <w:listItem w:displayText="89-AIRCRAFT-FLIGHT TEST INSTALLATION" w:value="89-AIRCRAFT-FLIGHT TEST INSTALLATION"/>
              <w:listItem w:displayText="20-AIRFRAME-STANDARD PRACTICES - AIRFRAME" w:value="20-AIRFRAME-STANDARD PRACTICES - AIRFRAME"/>
              <w:listItem w:displayText="21-AIRFRAME-AIR CONDITIONING AND PRESSURIZATION" w:value="21-AIRFRAME-AIR CONDITIONING AND PRESSURIZATION"/>
              <w:listItem w:displayText="22-AIRFRAME-AUTO FLIGHT" w:value="22-AIRFRAME-AUTO FLIGHT"/>
              <w:listItem w:displayText="23-AIRFRAME-COMMUNICATIONS" w:value="23-AIRFRAME-COMMUNICATIONS"/>
              <w:listItem w:displayText="24-AIRFRAME-ELECTRICAL POWER" w:value="24-AIRFRAME-ELECTRICAL POWER"/>
              <w:listItem w:displayText="25-AIRFRAME-EQUIPMENT / FURNISHINGS" w:value="25-AIRFRAME-EQUIPMENT / FURNISHINGS"/>
              <w:listItem w:displayText="26-AIRFRAME-FIRE PROTECTION" w:value="26-AIRFRAME-FIRE PROTECTION"/>
              <w:listItem w:displayText="27-AIRFRAME-FLIGHT CONTROLS" w:value="27-AIRFRAME-FLIGHT CONTROLS"/>
              <w:listItem w:displayText="28-AIRFRAME-FUEL" w:value="28-AIRFRAME-FUEL"/>
              <w:listItem w:displayText="29-AIRFRAME-HYDRAULIC POWER" w:value="29-AIRFRAME-HYDRAULIC POWER"/>
              <w:listItem w:displayText="30-AIRFRAME-ICE AND RAIN PROTECTION" w:value="30-AIRFRAME-ICE AND RAIN PROTECTION"/>
              <w:listItem w:displayText="31-AIRFRAME-INDICATING / RECORDING SYSTEM" w:value="31-AIRFRAME-INDICATING / RECORDING SYSTEM"/>
              <w:listItem w:displayText="32-AIRFRAME-LANDING GEAR" w:value="32-AIRFRAME-LANDING GEAR"/>
              <w:listItem w:displayText="33-AIRFRAME-LIGHTS" w:value="33-AIRFRAME-LIGHTS"/>
              <w:listItem w:displayText="34-AIRFRAME-NAVIGATION" w:value="34-AIRFRAME-NAVIGATION"/>
              <w:listItem w:displayText="35-AIRFRAME-OXYGEN" w:value="35-AIRFRAME-OXYGEN"/>
              <w:listItem w:displayText="36-AIRFRAME-PNEUMATIC" w:value="36-AIRFRAME-PNEUMATIC"/>
              <w:listItem w:displayText="37-AIRFRAME-VACUUM / PRESSURE" w:value="37-AIRFRAME-VACUUM / PRESSURE"/>
              <w:listItem w:displayText="38-AIRFRAME-WATER / WASTE" w:value="38-AIRFRAME-WATER / WASTE"/>
              <w:listItem w:displayText="39-AIRFRAME-ELECTRICAL - ELECTRONIC PANELS AND MULTIPURPOSE COMPONENTS" w:value="39-AIRFRAME-ELECTRICAL - ELECTRONIC PANELS AND MULTIPURPOSE COMPONENTS"/>
              <w:listItem w:displayText="40-AIRFRAME-MULTISYSTEM" w:value="40-AIRFRAME-MULTISYSTEM"/>
              <w:listItem w:displayText="41-AIRFRAME-WATER BALLAST" w:value="41-AIRFRAME-WATER BALLAST"/>
              <w:listItem w:displayText="42-AIRFRAME-INTEGRATED MODULAR AVIONICS" w:value="42-AIRFRAME-INTEGRATED MODULAR AVIONICS"/>
              <w:listItem w:displayText="44-AIRFRAME-CABIN SYSTEMS" w:value="44-AIRFRAME-CABIN SYSTEMS"/>
              <w:listItem w:displayText="45-AIRFRAME-DIAGNOSTIC AND MAINTENANCE SYSTEM" w:value="45-AIRFRAME-DIAGNOSTIC AND MAINTENANCE SYSTEM"/>
              <w:listItem w:displayText="46-AIRFRAME-INFORMATION SYSTEMS" w:value="46-AIRFRAME-INFORMATION SYSTEMS"/>
              <w:listItem w:displayText="47-AIRFRAME-NITROGEN GENERATION SYSTEM" w:value="47-AIRFRAME-NITROGEN GENERATION SYSTEM"/>
              <w:listItem w:displayText="48-AIRFRAME-IN FLIGHT FUEL DISPENSING" w:value="48-AIRFRAME-IN FLIGHT FUEL DISPENSING"/>
              <w:listItem w:displayText="49-AIRFRAME-AIRBORNE AUXILIARY POWER" w:value="49-AIRFRAME-AIRBORNE AUXILIARY POWER"/>
              <w:listItem w:displayText="50-AIRFRAME-CARGO AND ACCESSORY COMPARTMENTS" w:value="50-AIRFRAME-CARGO AND ACCESSORY COMPARTMENTS"/>
              <w:listItem w:displayText="51-STRUCTURES -STANDARD PRACTICES AND STRUCTURES - GENERAL" w:value="51-STRUCTURES -STANDARD PRACTICES AND STRUCTURES - GENERAL"/>
              <w:listItem w:displayText="52-STRUCTURES -DOORS" w:value="52-STRUCTURES -DOORS"/>
              <w:listItem w:displayText="53-STRUCTURES -FUSELAGE" w:value="53-STRUCTURES -FUSELAGE"/>
              <w:listItem w:displayText="54-STRUCTURES -NACELLES/PYLONS" w:value="54-STRUCTURES -NACELLES/PYLONS"/>
              <w:listItem w:displayText="55-STRUCTURES -STABILIZERS" w:value="55-STRUCTURES -STABILIZERS"/>
              <w:listItem w:displayText="56-STRUCTURES -WINDOWS" w:value="56-STRUCTURES -WINDOWS"/>
              <w:listItem w:displayText="57-STRUCTURES -WINGS" w:value="57-STRUCTURES -WINGS"/>
              <w:listItem w:displayText="61-POWERPLANT-PROPELLERS" w:value="61-POWERPLANT-PROPELLERS"/>
              <w:listItem w:displayText="62-POWERPLANT-MAIN ROTOR" w:value="62-POWERPLANT-MAIN ROTOR"/>
              <w:listItem w:displayText="63-POWERPLANT-MAIN ROTOR DRIVE" w:value="63-POWERPLANT-MAIN ROTOR DRIVE"/>
              <w:listItem w:displayText="64-POWERPLANT-TAIL ROTOR" w:value="64-POWERPLANT-TAIL ROTOR"/>
              <w:listItem w:displayText="65-POWERPLANT-TAIL ROTOR DRIVE" w:value="65-POWERPLANT-TAIL ROTOR DRIVE"/>
              <w:listItem w:displayText="67-POWERPLANT-ROTORS FLIGHT CONTROL" w:value="67-POWERPLANT-ROTORS FLIGHT CONTROL"/>
              <w:listItem w:displayText="70-POWERPLANT-STANDARD PRACTICES ENGINE" w:value="70-POWERPLANT-STANDARD PRACTICES ENGINE"/>
              <w:listItem w:displayText="71-POWERPLANT-POWERPLANT" w:value="71-POWERPLANT-POWERPLANT"/>
              <w:listItem w:displayText="72-POWERPLANT-ENGINE GENERAL" w:value="72-POWERPLANT-ENGINE GENERAL"/>
              <w:listItem w:displayText="73-POWERPLANT-ENGINE - FUEL AND CONTROL" w:value="73-POWERPLANT-ENGINE - FUEL AND CONTROL"/>
              <w:listItem w:displayText="74-POWERPLANT-IGNITION" w:value="74-POWERPLANT-IGNITION"/>
              <w:listItem w:displayText="75-POWERPLANT-BLEED AIR" w:value="75-POWERPLANT-BLEED AIR"/>
              <w:listItem w:displayText="76-POWERPLANT-ENGINE CONTROLS" w:value="76-POWERPLANT-ENGINE CONTROLS"/>
              <w:listItem w:displayText="77-POWERPLANT-ENGINE INDICATING" w:value="77-POWERPLANT-ENGINE INDICATING"/>
              <w:listItem w:displayText="78-POWERPLANT-EXHAUST" w:value="78-POWERPLANT-EXHAUST"/>
              <w:listItem w:displayText="79-POWERPLANT-OIL" w:value="79-POWERPLANT-OIL"/>
              <w:listItem w:displayText="80-POWERPLANT-STARTING" w:value="80-POWERPLANT-STARTING"/>
              <w:listItem w:displayText="81-POWERPLANT-TURBINES (RECIPROCATING ENGINES)" w:value="81-POWERPLANT-TURBINES (RECIPROCATING ENGINES)"/>
              <w:listItem w:displayText="82-POWERPLANT-ENGINE WATER INJECTION" w:value="82-POWERPLANT-ENGINE WATER INJECTION"/>
              <w:listItem w:displayText="83-POWERPLANT-ACCESSORY GEARBOXES" w:value="83-POWERPLANT-ACCESSORY GEARBOXES"/>
              <w:listItem w:displayText="84-POWERPLANT-PROPULSION AUGMENTATION" w:value="84-POWERPLANT-PROPULSION AUGMENTATION"/>
              <w:listItem w:displayText="85-POWERPLANT-FUEL CELL SYSTEMS" w:value="85-POWERPLANT-FUEL CELL SYSTEMS"/>
              <w:listItem w:displayText="91-POWERPLANT-CHARTS" w:value="91-POWERPLANT-CHARTS"/>
              <w:listItem w:displayText="92-POWERPLANT-ELECTRICAL SYSTEM INSTALLATION" w:value="92-POWERPLANT-ELECTRICAL SYSTEM INSTALLATION"/>
              <w:listItem w:displayText="93-SURVEILLANCE" w:value="93-SURVEILLANCE"/>
              <w:listItem w:displayText="94-WEAPONS" w:value="94-WEAPONS"/>
              <w:listItem w:displayText="95-CREW ESCAPE AND SAFETY" w:value="95-CREW ESCAPE AND SAFETY"/>
              <w:listItem w:displayText="96-MISSILES, DRONES AND TELEMETRY" w:value="96-MISSILES, DRONES AND TELEMETRY"/>
              <w:listItem w:displayText="97-IMAGE RECORDING" w:value="97-IMAGE RECORDING"/>
              <w:listItem w:displayText="98-METEOROLOGICAL AND ATMOSPHERIC RESEARCH" w:value="98-METEOROLOGICAL AND ATMOSPHERIC RESEARCH"/>
              <w:listItem w:displayText="99-ELECTRONIC WARFARE" w:value="99-ELECTRONIC WARFARE"/>
            </w:dropDownList>
          </w:sdtPr>
          <w:sdtContent>
            <w:tc>
              <w:tcPr>
                <w:tcW w:w="7938" w:type="dxa"/>
                <w:vAlign w:val="center"/>
              </w:tcPr>
              <w:p w14:paraId="271F7A92" w14:textId="77777777" w:rsidR="001365AE" w:rsidRPr="009D5B77" w:rsidRDefault="009C57CE" w:rsidP="00E37138">
                <w:pPr>
                  <w:keepNext/>
                  <w:spacing w:before="60" w:after="60"/>
                  <w:rPr>
                    <w:color w:val="2F5496" w:themeColor="accent5" w:themeShade="BF"/>
                  </w:rPr>
                </w:pPr>
                <w:r>
                  <w:rPr>
                    <w:color w:val="2F5496" w:themeColor="accent5" w:themeShade="BF"/>
                  </w:rPr>
                  <w:t>N/A.</w:t>
                </w:r>
              </w:p>
            </w:tc>
          </w:sdtContent>
        </w:sdt>
      </w:tr>
      <w:tr w:rsidR="001365AE" w:rsidRPr="001F6C9D" w14:paraId="24A320CA" w14:textId="77777777" w:rsidTr="003226FD">
        <w:trPr>
          <w:trHeight w:val="399"/>
        </w:trPr>
        <w:tc>
          <w:tcPr>
            <w:tcW w:w="2547" w:type="dxa"/>
            <w:vAlign w:val="center"/>
          </w:tcPr>
          <w:p w14:paraId="13B62486" w14:textId="77777777" w:rsidR="001365AE" w:rsidRPr="00902315" w:rsidRDefault="001365AE" w:rsidP="00E37138">
            <w:pPr>
              <w:spacing w:before="60" w:after="60"/>
              <w:rPr>
                <w:color w:val="000000"/>
                <w:sz w:val="22"/>
              </w:rPr>
            </w:pPr>
            <w:r w:rsidRPr="00902315">
              <w:rPr>
                <w:color w:val="000000"/>
                <w:sz w:val="22"/>
              </w:rPr>
              <w:t>SUB ATA</w:t>
            </w:r>
          </w:p>
        </w:tc>
        <w:tc>
          <w:tcPr>
            <w:tcW w:w="7938" w:type="dxa"/>
            <w:vAlign w:val="center"/>
          </w:tcPr>
          <w:p w14:paraId="4DA3EC0A" w14:textId="77777777" w:rsidR="001365AE" w:rsidRPr="009D5B77" w:rsidRDefault="009F22DF" w:rsidP="00E37138">
            <w:pPr>
              <w:keepNext/>
              <w:spacing w:before="60" w:after="60"/>
              <w:rPr>
                <w:color w:val="2F5496" w:themeColor="accent5" w:themeShade="BF"/>
              </w:rPr>
            </w:pPr>
            <w:sdt>
              <w:sdtPr>
                <w:rPr>
                  <w:color w:val="2F5496" w:themeColor="accent5" w:themeShade="BF"/>
                </w:rPr>
                <w:alias w:val="SUBATA"/>
                <w:tag w:val="SUBATA"/>
                <w:id w:val="-1931957450"/>
                <w:lock w:val="sdtLocked"/>
                <w:placeholder>
                  <w:docPart w:val="01E89BE1239D4C5EB64EFFCB0272AAA1"/>
                </w:placeholder>
                <w15:color w:val="FF9900"/>
                <w:dropDownList>
                  <w:listItem w:displayText="N/A." w:value="N/A."/>
                  <w:listItem w:displayText="00" w:value="00"/>
                  <w:listItem w:displayText="10" w:value="10"/>
                  <w:listItem w:displayText="20" w:value="20"/>
                  <w:listItem w:displayText="30" w:value="30"/>
                  <w:listItem w:displayText="40" w:value="40"/>
                  <w:listItem w:displayText="50" w:value="50"/>
                  <w:listItem w:displayText="60" w:value="60"/>
                  <w:listItem w:displayText="70" w:value="70"/>
                  <w:listItem w:displayText="80" w:value="80"/>
                  <w:listItem w:displayText="90" w:value="90"/>
                </w:dropDownList>
              </w:sdtPr>
              <w:sdtContent>
                <w:r w:rsidR="009C57CE">
                  <w:rPr>
                    <w:color w:val="2F5496" w:themeColor="accent5" w:themeShade="BF"/>
                  </w:rPr>
                  <w:t>N/A.</w:t>
                </w:r>
              </w:sdtContent>
            </w:sdt>
          </w:p>
        </w:tc>
      </w:tr>
      <w:tr w:rsidR="00902315" w:rsidRPr="001F6C9D" w14:paraId="46E17D95" w14:textId="77777777" w:rsidTr="003226FD">
        <w:trPr>
          <w:trHeight w:val="399"/>
        </w:trPr>
        <w:tc>
          <w:tcPr>
            <w:tcW w:w="2547" w:type="dxa"/>
            <w:vAlign w:val="bottom"/>
          </w:tcPr>
          <w:p w14:paraId="212DA11A" w14:textId="77777777" w:rsidR="00902315" w:rsidRPr="00902315" w:rsidRDefault="00902315" w:rsidP="00E37138">
            <w:pPr>
              <w:spacing w:before="60" w:after="60"/>
              <w:rPr>
                <w:color w:val="000000"/>
                <w:sz w:val="22"/>
              </w:rPr>
            </w:pPr>
            <w:r w:rsidRPr="00902315">
              <w:rPr>
                <w:color w:val="000000"/>
                <w:sz w:val="22"/>
              </w:rPr>
              <w:t>System</w:t>
            </w:r>
          </w:p>
        </w:tc>
        <w:sdt>
          <w:sdtPr>
            <w:rPr>
              <w:color w:val="2F5496" w:themeColor="accent5" w:themeShade="BF"/>
            </w:rPr>
            <w:alias w:val="System"/>
            <w:tag w:val="System"/>
            <w:id w:val="917989860"/>
            <w:lock w:val="sdtLocked"/>
            <w:placeholder>
              <w:docPart w:val="6FBF858B1C9E4C2E83FFAF07173146B5"/>
            </w:placeholder>
            <w15:color w:val="FFFF00"/>
            <w:dropDownList>
              <w:listItem w:displayText="N/A." w:value="N/A."/>
              <w:listItem w:displayText="General" w:value="General"/>
              <w:listItem w:displayText="System1" w:value="System1"/>
              <w:listItem w:displayText="System2" w:value="System2"/>
              <w:listItem w:displayText="System3" w:value="System3"/>
              <w:listItem w:displayText="System4" w:value="System4"/>
              <w:listItem w:displayText="System5" w:value="System5"/>
            </w:dropDownList>
          </w:sdtPr>
          <w:sdtContent>
            <w:tc>
              <w:tcPr>
                <w:tcW w:w="7938" w:type="dxa"/>
                <w:vAlign w:val="center"/>
              </w:tcPr>
              <w:p w14:paraId="6E8A335E" w14:textId="77777777" w:rsidR="00902315" w:rsidRPr="009D5B77" w:rsidRDefault="009C57CE" w:rsidP="00E37138">
                <w:pPr>
                  <w:spacing w:before="60" w:after="60"/>
                  <w:rPr>
                    <w:color w:val="2F5496" w:themeColor="accent5" w:themeShade="BF"/>
                  </w:rPr>
                </w:pPr>
                <w:r>
                  <w:rPr>
                    <w:color w:val="2F5496" w:themeColor="accent5" w:themeShade="BF"/>
                  </w:rPr>
                  <w:t>N/A.</w:t>
                </w:r>
              </w:p>
            </w:tc>
          </w:sdtContent>
        </w:sdt>
      </w:tr>
      <w:tr w:rsidR="00902315" w:rsidRPr="001F6C9D" w14:paraId="5C933246" w14:textId="77777777" w:rsidTr="003226FD">
        <w:trPr>
          <w:trHeight w:val="399"/>
        </w:trPr>
        <w:tc>
          <w:tcPr>
            <w:tcW w:w="2547" w:type="dxa"/>
            <w:vAlign w:val="bottom"/>
          </w:tcPr>
          <w:p w14:paraId="539B8E46" w14:textId="77777777" w:rsidR="00902315" w:rsidRPr="00902315" w:rsidRDefault="00902315" w:rsidP="00E37138">
            <w:pPr>
              <w:spacing w:before="60" w:after="60"/>
              <w:rPr>
                <w:color w:val="000000"/>
                <w:sz w:val="22"/>
              </w:rPr>
            </w:pPr>
            <w:r w:rsidRPr="00902315">
              <w:rPr>
                <w:color w:val="000000"/>
                <w:sz w:val="22"/>
              </w:rPr>
              <w:t>Other System (impacted)</w:t>
            </w:r>
          </w:p>
        </w:tc>
        <w:sdt>
          <w:sdtPr>
            <w:rPr>
              <w:color w:val="2F5496" w:themeColor="accent5" w:themeShade="BF"/>
            </w:rPr>
            <w:alias w:val="Other System"/>
            <w:tag w:val="Other System"/>
            <w:id w:val="285019373"/>
            <w:lock w:val="sdtLocked"/>
            <w:placeholder>
              <w:docPart w:val="64BA0E991D7E43C59556AB895D855795"/>
            </w:placeholder>
            <w:dropDownList>
              <w:listItem w:displayText="N/A." w:value="N/A."/>
              <w:listItem w:displayText="Other System (impacted)1" w:value="Other System (impacted)1"/>
              <w:listItem w:displayText="General" w:value="General"/>
              <w:listItem w:displayText="Other System (impacted)2" w:value="Other System (impacted)2"/>
              <w:listItem w:displayText="Other System (impacted)3" w:value="Other System (impacted)3"/>
              <w:listItem w:displayText="Other System (impacted)4" w:value="Other System (impacted)4"/>
              <w:listItem w:displayText="Other System (impacted)5" w:value="Other System (impacted)5"/>
              <w:listItem w:displayText="Other System (impacted)6" w:value="Other System (impacted)6"/>
              <w:listItem w:displayText="Other System (impacted)7" w:value="Other System (impacted)7"/>
            </w:dropDownList>
          </w:sdtPr>
          <w:sdtContent>
            <w:tc>
              <w:tcPr>
                <w:tcW w:w="7938" w:type="dxa"/>
                <w:vAlign w:val="center"/>
              </w:tcPr>
              <w:p w14:paraId="11AE08C5" w14:textId="77777777" w:rsidR="00902315" w:rsidRPr="009D5B77" w:rsidRDefault="009C57CE" w:rsidP="00E37138">
                <w:pPr>
                  <w:keepNext/>
                  <w:spacing w:before="60" w:after="60"/>
                  <w:rPr>
                    <w:color w:val="2F5496" w:themeColor="accent5" w:themeShade="BF"/>
                  </w:rPr>
                </w:pPr>
                <w:r>
                  <w:rPr>
                    <w:color w:val="2F5496" w:themeColor="accent5" w:themeShade="BF"/>
                  </w:rPr>
                  <w:t>N/A.</w:t>
                </w:r>
              </w:p>
            </w:tc>
          </w:sdtContent>
        </w:sdt>
      </w:tr>
      <w:tr w:rsidR="00902315" w:rsidRPr="001F6C9D" w14:paraId="4D7E8773" w14:textId="77777777" w:rsidTr="003226FD">
        <w:trPr>
          <w:trHeight w:val="399"/>
        </w:trPr>
        <w:tc>
          <w:tcPr>
            <w:tcW w:w="2547" w:type="dxa"/>
            <w:vAlign w:val="bottom"/>
          </w:tcPr>
          <w:p w14:paraId="15FC96ED" w14:textId="77777777" w:rsidR="00902315" w:rsidRPr="00902315" w:rsidRDefault="00902315" w:rsidP="00E37138">
            <w:pPr>
              <w:spacing w:before="60" w:after="60"/>
              <w:rPr>
                <w:color w:val="000000"/>
                <w:sz w:val="22"/>
              </w:rPr>
            </w:pPr>
            <w:r w:rsidRPr="00902315">
              <w:rPr>
                <w:color w:val="000000"/>
                <w:sz w:val="22"/>
              </w:rPr>
              <w:t>Target Milestone</w:t>
            </w:r>
          </w:p>
        </w:tc>
        <w:sdt>
          <w:sdtPr>
            <w:rPr>
              <w:color w:val="2F5496" w:themeColor="accent5" w:themeShade="BF"/>
            </w:rPr>
            <w:alias w:val="Target Milestone"/>
            <w:tag w:val="Target Milestone"/>
            <w:id w:val="765890608"/>
            <w:lock w:val="sdtLocked"/>
            <w:placeholder>
              <w:docPart w:val="4B3D499C549C48A58FB66C88FD49F096"/>
            </w:placeholder>
            <w15:color w:val="CCFFCC"/>
            <w:dropDownList>
              <w:listItem w:displayText="N/A." w:value="N/A."/>
              <w:listItem w:displayText="Milestone1" w:value="Milestone1"/>
              <w:listItem w:displayText="Milestone2" w:value="Milestone2"/>
              <w:listItem w:displayText="Milestone3" w:value="Milestone3"/>
              <w:listItem w:displayText="Milestone4" w:value="Milestone4"/>
              <w:listItem w:displayText="Milestone5" w:value="Milestone5"/>
              <w:listItem w:displayText="Milestone6" w:value="Milestone6"/>
              <w:listItem w:displayText="Milestone7" w:value="Milestone7"/>
            </w:dropDownList>
          </w:sdtPr>
          <w:sdtContent>
            <w:tc>
              <w:tcPr>
                <w:tcW w:w="7938" w:type="dxa"/>
                <w:vAlign w:val="center"/>
              </w:tcPr>
              <w:p w14:paraId="1636C05E" w14:textId="77777777" w:rsidR="00902315" w:rsidRPr="009D5B77" w:rsidRDefault="005A7E75" w:rsidP="00E37138">
                <w:pPr>
                  <w:keepNext/>
                  <w:spacing w:before="60" w:after="60"/>
                  <w:rPr>
                    <w:color w:val="2F5496" w:themeColor="accent5" w:themeShade="BF"/>
                  </w:rPr>
                </w:pPr>
                <w:r>
                  <w:rPr>
                    <w:color w:val="2F5496" w:themeColor="accent5" w:themeShade="BF"/>
                  </w:rPr>
                  <w:t>N/A.</w:t>
                </w:r>
              </w:p>
            </w:tc>
          </w:sdtContent>
        </w:sdt>
      </w:tr>
    </w:tbl>
    <w:p w14:paraId="0A1F348D" w14:textId="77777777" w:rsidR="00924F74" w:rsidRDefault="00902315" w:rsidP="00E37138">
      <w:pPr>
        <w:pStyle w:val="Caption"/>
        <w:spacing w:before="60" w:after="60"/>
        <w:jc w:val="center"/>
      </w:pPr>
      <w:bookmarkStart w:id="8" w:name="_Toc525256325"/>
      <w:r>
        <w:t xml:space="preserve">Table </w:t>
      </w:r>
      <w:r w:rsidR="00F47D15">
        <w:fldChar w:fldCharType="begin"/>
      </w:r>
      <w:r w:rsidR="00F47D15">
        <w:instrText xml:space="preserve"> STYLEREF 2 \s </w:instrText>
      </w:r>
      <w:r w:rsidR="00F47D15">
        <w:fldChar w:fldCharType="separate"/>
      </w:r>
      <w:r w:rsidR="00F47D15">
        <w:rPr>
          <w:noProof/>
        </w:rPr>
        <w:t>3.1</w:t>
      </w:r>
      <w:r w:rsidR="00F47D15">
        <w:fldChar w:fldCharType="end"/>
      </w:r>
      <w:r w:rsidR="00F47D15">
        <w:noBreakHyphen/>
      </w:r>
      <w:r w:rsidR="00F47D15">
        <w:fldChar w:fldCharType="begin"/>
      </w:r>
      <w:r w:rsidR="00F47D15">
        <w:instrText xml:space="preserve"> SEQ Table \* ARABIC \s 2 </w:instrText>
      </w:r>
      <w:r w:rsidR="00F47D15">
        <w:fldChar w:fldCharType="separate"/>
      </w:r>
      <w:r w:rsidR="00F47D15">
        <w:rPr>
          <w:noProof/>
        </w:rPr>
        <w:t>1</w:t>
      </w:r>
      <w:r w:rsidR="00F47D15">
        <w:fldChar w:fldCharType="end"/>
      </w:r>
      <w:r>
        <w:t xml:space="preserve"> </w:t>
      </w:r>
      <w:r w:rsidRPr="002E5B6D">
        <w:t>Document I</w:t>
      </w:r>
      <w:r>
        <w:t>d (Project)</w:t>
      </w:r>
      <w:bookmarkEnd w:id="8"/>
    </w:p>
    <w:p w14:paraId="6A2FBCAB" w14:textId="77777777" w:rsidR="00924F74" w:rsidRDefault="00924F74" w:rsidP="00E37138">
      <w:pPr>
        <w:spacing w:before="60" w:after="60" w:line="240" w:lineRule="auto"/>
        <w:jc w:val="left"/>
        <w:rPr>
          <w:rFonts w:ascii="Calibri" w:eastAsia="Times New Roman" w:hAnsi="Calibri" w:cs="Times New Roman"/>
          <w:i/>
          <w:iCs/>
          <w:color w:val="44546A" w:themeColor="text2"/>
          <w:sz w:val="18"/>
          <w:szCs w:val="18"/>
        </w:rPr>
      </w:pPr>
      <w:r>
        <w:br w:type="page"/>
      </w:r>
    </w:p>
    <w:p w14:paraId="4465D5D8" w14:textId="77777777" w:rsidR="006A7B08" w:rsidRPr="002533CD" w:rsidRDefault="002533CD" w:rsidP="00E37138">
      <w:pPr>
        <w:pStyle w:val="Heading1"/>
        <w:numPr>
          <w:ilvl w:val="0"/>
          <w:numId w:val="0"/>
        </w:numPr>
        <w:spacing w:before="60" w:beforeAutospacing="0" w:after="60" w:afterAutospacing="0"/>
      </w:pPr>
      <w:bookmarkStart w:id="9" w:name="_Toc525261806"/>
      <w:r w:rsidRPr="002533CD">
        <w:rPr>
          <w:rStyle w:val="Strong"/>
        </w:rPr>
        <w:lastRenderedPageBreak/>
        <w:t>CONTENTS</w:t>
      </w:r>
      <w:bookmarkEnd w:id="9"/>
    </w:p>
    <w:sdt>
      <w:sdtPr>
        <w:id w:val="1265490953"/>
        <w:docPartObj>
          <w:docPartGallery w:val="Table of Contents"/>
          <w:docPartUnique/>
        </w:docPartObj>
      </w:sdtPr>
      <w:sdtEndPr>
        <w:rPr>
          <w:b/>
          <w:bCs/>
          <w:noProof/>
        </w:rPr>
      </w:sdtEndPr>
      <w:sdtContent>
        <w:p w14:paraId="11C9A4A0" w14:textId="77777777" w:rsidR="002733E9" w:rsidRDefault="00924F74">
          <w:pPr>
            <w:pStyle w:val="TOC1"/>
            <w:tabs>
              <w:tab w:val="right" w:leader="dot" w:pos="10790"/>
            </w:tabs>
            <w:rPr>
              <w:rFonts w:eastAsiaTheme="minorEastAsia"/>
              <w:noProof/>
              <w:sz w:val="22"/>
            </w:rPr>
          </w:pPr>
          <w:r>
            <w:fldChar w:fldCharType="begin"/>
          </w:r>
          <w:r>
            <w:instrText xml:space="preserve"> TOC \o "1-5" \h \z \u </w:instrText>
          </w:r>
          <w:r>
            <w:fldChar w:fldCharType="separate"/>
          </w:r>
          <w:hyperlink w:anchor="_Toc525261804" w:history="1">
            <w:r w:rsidR="002733E9" w:rsidRPr="00DC41AA">
              <w:rPr>
                <w:rStyle w:val="Hyperlink"/>
                <w:bCs/>
                <w:noProof/>
              </w:rPr>
              <w:t>APPROVAL &amp; AUTHORIZATION of CHAPTER 1</w:t>
            </w:r>
            <w:r w:rsidR="002733E9">
              <w:rPr>
                <w:noProof/>
                <w:webHidden/>
              </w:rPr>
              <w:tab/>
            </w:r>
            <w:r w:rsidR="002733E9">
              <w:rPr>
                <w:noProof/>
                <w:webHidden/>
              </w:rPr>
              <w:fldChar w:fldCharType="begin"/>
            </w:r>
            <w:r w:rsidR="002733E9">
              <w:rPr>
                <w:noProof/>
                <w:webHidden/>
              </w:rPr>
              <w:instrText xml:space="preserve"> PAGEREF _Toc525261804 \h </w:instrText>
            </w:r>
            <w:r w:rsidR="002733E9">
              <w:rPr>
                <w:noProof/>
                <w:webHidden/>
              </w:rPr>
            </w:r>
            <w:r w:rsidR="002733E9">
              <w:rPr>
                <w:noProof/>
                <w:webHidden/>
              </w:rPr>
              <w:fldChar w:fldCharType="separate"/>
            </w:r>
            <w:r w:rsidR="002733E9">
              <w:rPr>
                <w:noProof/>
                <w:webHidden/>
              </w:rPr>
              <w:t>3</w:t>
            </w:r>
            <w:r w:rsidR="002733E9">
              <w:rPr>
                <w:noProof/>
                <w:webHidden/>
              </w:rPr>
              <w:fldChar w:fldCharType="end"/>
            </w:r>
          </w:hyperlink>
        </w:p>
        <w:p w14:paraId="7FBD49D7" w14:textId="77777777" w:rsidR="002733E9" w:rsidRDefault="009F22DF">
          <w:pPr>
            <w:pStyle w:val="TOC1"/>
            <w:tabs>
              <w:tab w:val="right" w:leader="dot" w:pos="10790"/>
            </w:tabs>
            <w:rPr>
              <w:rFonts w:eastAsiaTheme="minorEastAsia"/>
              <w:noProof/>
              <w:sz w:val="22"/>
            </w:rPr>
          </w:pPr>
          <w:hyperlink w:anchor="_Toc525261805" w:history="1">
            <w:r w:rsidR="002733E9" w:rsidRPr="00DC41AA">
              <w:rPr>
                <w:rStyle w:val="Hyperlink"/>
                <w:bCs/>
                <w:noProof/>
              </w:rPr>
              <w:t>DOCUMENT ID (PROJECT)</w:t>
            </w:r>
            <w:r w:rsidR="002733E9">
              <w:rPr>
                <w:noProof/>
                <w:webHidden/>
              </w:rPr>
              <w:tab/>
            </w:r>
            <w:r w:rsidR="002733E9">
              <w:rPr>
                <w:noProof/>
                <w:webHidden/>
              </w:rPr>
              <w:fldChar w:fldCharType="begin"/>
            </w:r>
            <w:r w:rsidR="002733E9">
              <w:rPr>
                <w:noProof/>
                <w:webHidden/>
              </w:rPr>
              <w:instrText xml:space="preserve"> PAGEREF _Toc525261805 \h </w:instrText>
            </w:r>
            <w:r w:rsidR="002733E9">
              <w:rPr>
                <w:noProof/>
                <w:webHidden/>
              </w:rPr>
            </w:r>
            <w:r w:rsidR="002733E9">
              <w:rPr>
                <w:noProof/>
                <w:webHidden/>
              </w:rPr>
              <w:fldChar w:fldCharType="separate"/>
            </w:r>
            <w:r w:rsidR="002733E9">
              <w:rPr>
                <w:noProof/>
                <w:webHidden/>
              </w:rPr>
              <w:t>6</w:t>
            </w:r>
            <w:r w:rsidR="002733E9">
              <w:rPr>
                <w:noProof/>
                <w:webHidden/>
              </w:rPr>
              <w:fldChar w:fldCharType="end"/>
            </w:r>
          </w:hyperlink>
        </w:p>
        <w:p w14:paraId="1BC6B465" w14:textId="77777777" w:rsidR="002733E9" w:rsidRDefault="009F22DF">
          <w:pPr>
            <w:pStyle w:val="TOC1"/>
            <w:tabs>
              <w:tab w:val="right" w:leader="dot" w:pos="10790"/>
            </w:tabs>
            <w:rPr>
              <w:rFonts w:eastAsiaTheme="minorEastAsia"/>
              <w:noProof/>
              <w:sz w:val="22"/>
            </w:rPr>
          </w:pPr>
          <w:hyperlink w:anchor="_Toc525261806" w:history="1">
            <w:r w:rsidR="002733E9" w:rsidRPr="00DC41AA">
              <w:rPr>
                <w:rStyle w:val="Hyperlink"/>
                <w:bCs/>
                <w:noProof/>
              </w:rPr>
              <w:t>CONTENTS</w:t>
            </w:r>
            <w:r w:rsidR="002733E9">
              <w:rPr>
                <w:noProof/>
                <w:webHidden/>
              </w:rPr>
              <w:tab/>
            </w:r>
            <w:r w:rsidR="002733E9">
              <w:rPr>
                <w:noProof/>
                <w:webHidden/>
              </w:rPr>
              <w:fldChar w:fldCharType="begin"/>
            </w:r>
            <w:r w:rsidR="002733E9">
              <w:rPr>
                <w:noProof/>
                <w:webHidden/>
              </w:rPr>
              <w:instrText xml:space="preserve"> PAGEREF _Toc525261806 \h </w:instrText>
            </w:r>
            <w:r w:rsidR="002733E9">
              <w:rPr>
                <w:noProof/>
                <w:webHidden/>
              </w:rPr>
            </w:r>
            <w:r w:rsidR="002733E9">
              <w:rPr>
                <w:noProof/>
                <w:webHidden/>
              </w:rPr>
              <w:fldChar w:fldCharType="separate"/>
            </w:r>
            <w:r w:rsidR="002733E9">
              <w:rPr>
                <w:noProof/>
                <w:webHidden/>
              </w:rPr>
              <w:t>7</w:t>
            </w:r>
            <w:r w:rsidR="002733E9">
              <w:rPr>
                <w:noProof/>
                <w:webHidden/>
              </w:rPr>
              <w:fldChar w:fldCharType="end"/>
            </w:r>
          </w:hyperlink>
        </w:p>
        <w:p w14:paraId="310340C3" w14:textId="77777777" w:rsidR="002733E9" w:rsidRDefault="009F22DF">
          <w:pPr>
            <w:pStyle w:val="TOC1"/>
            <w:tabs>
              <w:tab w:val="right" w:leader="dot" w:pos="10790"/>
            </w:tabs>
            <w:rPr>
              <w:rFonts w:eastAsiaTheme="minorEastAsia"/>
              <w:noProof/>
              <w:sz w:val="22"/>
            </w:rPr>
          </w:pPr>
          <w:hyperlink w:anchor="_Toc525261807" w:history="1">
            <w:r w:rsidR="002733E9" w:rsidRPr="00DC41AA">
              <w:rPr>
                <w:rStyle w:val="Hyperlink"/>
                <w:bCs/>
                <w:noProof/>
              </w:rPr>
              <w:t>TABLES</w:t>
            </w:r>
            <w:r w:rsidR="002733E9">
              <w:rPr>
                <w:noProof/>
                <w:webHidden/>
              </w:rPr>
              <w:tab/>
            </w:r>
            <w:r w:rsidR="002733E9">
              <w:rPr>
                <w:noProof/>
                <w:webHidden/>
              </w:rPr>
              <w:fldChar w:fldCharType="begin"/>
            </w:r>
            <w:r w:rsidR="002733E9">
              <w:rPr>
                <w:noProof/>
                <w:webHidden/>
              </w:rPr>
              <w:instrText xml:space="preserve"> PAGEREF _Toc525261807 \h </w:instrText>
            </w:r>
            <w:r w:rsidR="002733E9">
              <w:rPr>
                <w:noProof/>
                <w:webHidden/>
              </w:rPr>
            </w:r>
            <w:r w:rsidR="002733E9">
              <w:rPr>
                <w:noProof/>
                <w:webHidden/>
              </w:rPr>
              <w:fldChar w:fldCharType="separate"/>
            </w:r>
            <w:r w:rsidR="002733E9">
              <w:rPr>
                <w:noProof/>
                <w:webHidden/>
              </w:rPr>
              <w:t>11</w:t>
            </w:r>
            <w:r w:rsidR="002733E9">
              <w:rPr>
                <w:noProof/>
                <w:webHidden/>
              </w:rPr>
              <w:fldChar w:fldCharType="end"/>
            </w:r>
          </w:hyperlink>
        </w:p>
        <w:p w14:paraId="64D849E9" w14:textId="77777777" w:rsidR="002733E9" w:rsidRDefault="009F22DF">
          <w:pPr>
            <w:pStyle w:val="TOC1"/>
            <w:tabs>
              <w:tab w:val="right" w:leader="dot" w:pos="10790"/>
            </w:tabs>
            <w:rPr>
              <w:rFonts w:eastAsiaTheme="minorEastAsia"/>
              <w:noProof/>
              <w:sz w:val="22"/>
            </w:rPr>
          </w:pPr>
          <w:hyperlink w:anchor="_Toc525261808" w:history="1">
            <w:r w:rsidR="002733E9" w:rsidRPr="00DC41AA">
              <w:rPr>
                <w:rStyle w:val="Hyperlink"/>
                <w:noProof/>
              </w:rPr>
              <w:t>FIGURES</w:t>
            </w:r>
            <w:r w:rsidR="002733E9">
              <w:rPr>
                <w:noProof/>
                <w:webHidden/>
              </w:rPr>
              <w:tab/>
            </w:r>
            <w:r w:rsidR="002733E9">
              <w:rPr>
                <w:noProof/>
                <w:webHidden/>
              </w:rPr>
              <w:fldChar w:fldCharType="begin"/>
            </w:r>
            <w:r w:rsidR="002733E9">
              <w:rPr>
                <w:noProof/>
                <w:webHidden/>
              </w:rPr>
              <w:instrText xml:space="preserve"> PAGEREF _Toc525261808 \h </w:instrText>
            </w:r>
            <w:r w:rsidR="002733E9">
              <w:rPr>
                <w:noProof/>
                <w:webHidden/>
              </w:rPr>
            </w:r>
            <w:r w:rsidR="002733E9">
              <w:rPr>
                <w:noProof/>
                <w:webHidden/>
              </w:rPr>
              <w:fldChar w:fldCharType="separate"/>
            </w:r>
            <w:r w:rsidR="002733E9">
              <w:rPr>
                <w:noProof/>
                <w:webHidden/>
              </w:rPr>
              <w:t>12</w:t>
            </w:r>
            <w:r w:rsidR="002733E9">
              <w:rPr>
                <w:noProof/>
                <w:webHidden/>
              </w:rPr>
              <w:fldChar w:fldCharType="end"/>
            </w:r>
          </w:hyperlink>
        </w:p>
        <w:p w14:paraId="58985E03" w14:textId="77777777" w:rsidR="002733E9" w:rsidRDefault="009F22DF">
          <w:pPr>
            <w:pStyle w:val="TOC1"/>
            <w:tabs>
              <w:tab w:val="left" w:pos="400"/>
              <w:tab w:val="right" w:leader="dot" w:pos="10790"/>
            </w:tabs>
            <w:rPr>
              <w:rFonts w:eastAsiaTheme="minorEastAsia"/>
              <w:noProof/>
              <w:sz w:val="22"/>
            </w:rPr>
          </w:pPr>
          <w:hyperlink w:anchor="_Toc525261809" w:history="1">
            <w:r w:rsidR="002733E9" w:rsidRPr="00DC41AA">
              <w:rPr>
                <w:rStyle w:val="Hyperlink"/>
                <w:noProof/>
              </w:rPr>
              <w:t>1.</w:t>
            </w:r>
            <w:r w:rsidR="002733E9">
              <w:rPr>
                <w:rFonts w:eastAsiaTheme="minorEastAsia"/>
                <w:noProof/>
                <w:sz w:val="22"/>
              </w:rPr>
              <w:tab/>
            </w:r>
            <w:r w:rsidR="002733E9" w:rsidRPr="00DC41AA">
              <w:rPr>
                <w:rStyle w:val="Hyperlink"/>
                <w:noProof/>
              </w:rPr>
              <w:t>PURPOSE</w:t>
            </w:r>
            <w:r w:rsidR="002733E9">
              <w:rPr>
                <w:noProof/>
                <w:webHidden/>
              </w:rPr>
              <w:tab/>
            </w:r>
            <w:r w:rsidR="002733E9">
              <w:rPr>
                <w:noProof/>
                <w:webHidden/>
              </w:rPr>
              <w:fldChar w:fldCharType="begin"/>
            </w:r>
            <w:r w:rsidR="002733E9">
              <w:rPr>
                <w:noProof/>
                <w:webHidden/>
              </w:rPr>
              <w:instrText xml:space="preserve"> PAGEREF _Toc525261809 \h </w:instrText>
            </w:r>
            <w:r w:rsidR="002733E9">
              <w:rPr>
                <w:noProof/>
                <w:webHidden/>
              </w:rPr>
            </w:r>
            <w:r w:rsidR="002733E9">
              <w:rPr>
                <w:noProof/>
                <w:webHidden/>
              </w:rPr>
              <w:fldChar w:fldCharType="separate"/>
            </w:r>
            <w:r w:rsidR="002733E9">
              <w:rPr>
                <w:noProof/>
                <w:webHidden/>
              </w:rPr>
              <w:t>16</w:t>
            </w:r>
            <w:r w:rsidR="002733E9">
              <w:rPr>
                <w:noProof/>
                <w:webHidden/>
              </w:rPr>
              <w:fldChar w:fldCharType="end"/>
            </w:r>
          </w:hyperlink>
        </w:p>
        <w:p w14:paraId="685B8848" w14:textId="77777777" w:rsidR="002733E9" w:rsidRDefault="009F22DF">
          <w:pPr>
            <w:pStyle w:val="TOC1"/>
            <w:tabs>
              <w:tab w:val="left" w:pos="400"/>
              <w:tab w:val="right" w:leader="dot" w:pos="10790"/>
            </w:tabs>
            <w:rPr>
              <w:rFonts w:eastAsiaTheme="minorEastAsia"/>
              <w:noProof/>
              <w:sz w:val="22"/>
            </w:rPr>
          </w:pPr>
          <w:hyperlink w:anchor="_Toc525261810" w:history="1">
            <w:r w:rsidR="002733E9" w:rsidRPr="00DC41AA">
              <w:rPr>
                <w:rStyle w:val="Hyperlink"/>
                <w:noProof/>
              </w:rPr>
              <w:t>2.</w:t>
            </w:r>
            <w:r w:rsidR="002733E9">
              <w:rPr>
                <w:rFonts w:eastAsiaTheme="minorEastAsia"/>
                <w:noProof/>
                <w:sz w:val="22"/>
              </w:rPr>
              <w:tab/>
            </w:r>
            <w:r w:rsidR="002733E9" w:rsidRPr="00DC41AA">
              <w:rPr>
                <w:rStyle w:val="Hyperlink"/>
                <w:noProof/>
              </w:rPr>
              <w:t>SCOPE</w:t>
            </w:r>
            <w:r w:rsidR="002733E9">
              <w:rPr>
                <w:noProof/>
                <w:webHidden/>
              </w:rPr>
              <w:tab/>
            </w:r>
            <w:r w:rsidR="002733E9">
              <w:rPr>
                <w:noProof/>
                <w:webHidden/>
              </w:rPr>
              <w:fldChar w:fldCharType="begin"/>
            </w:r>
            <w:r w:rsidR="002733E9">
              <w:rPr>
                <w:noProof/>
                <w:webHidden/>
              </w:rPr>
              <w:instrText xml:space="preserve"> PAGEREF _Toc525261810 \h </w:instrText>
            </w:r>
            <w:r w:rsidR="002733E9">
              <w:rPr>
                <w:noProof/>
                <w:webHidden/>
              </w:rPr>
            </w:r>
            <w:r w:rsidR="002733E9">
              <w:rPr>
                <w:noProof/>
                <w:webHidden/>
              </w:rPr>
              <w:fldChar w:fldCharType="separate"/>
            </w:r>
            <w:r w:rsidR="002733E9">
              <w:rPr>
                <w:noProof/>
                <w:webHidden/>
              </w:rPr>
              <w:t>16</w:t>
            </w:r>
            <w:r w:rsidR="002733E9">
              <w:rPr>
                <w:noProof/>
                <w:webHidden/>
              </w:rPr>
              <w:fldChar w:fldCharType="end"/>
            </w:r>
          </w:hyperlink>
        </w:p>
        <w:p w14:paraId="1A882147" w14:textId="77777777" w:rsidR="002733E9" w:rsidRDefault="009F22DF">
          <w:pPr>
            <w:pStyle w:val="TOC1"/>
            <w:tabs>
              <w:tab w:val="left" w:pos="400"/>
              <w:tab w:val="right" w:leader="dot" w:pos="10790"/>
            </w:tabs>
            <w:rPr>
              <w:rFonts w:eastAsiaTheme="minorEastAsia"/>
              <w:noProof/>
              <w:sz w:val="22"/>
            </w:rPr>
          </w:pPr>
          <w:hyperlink w:anchor="_Toc525261811" w:history="1">
            <w:r w:rsidR="002733E9" w:rsidRPr="00DC41AA">
              <w:rPr>
                <w:rStyle w:val="Hyperlink"/>
                <w:noProof/>
              </w:rPr>
              <w:t>3.</w:t>
            </w:r>
            <w:r w:rsidR="002733E9">
              <w:rPr>
                <w:rFonts w:eastAsiaTheme="minorEastAsia"/>
                <w:noProof/>
                <w:sz w:val="22"/>
              </w:rPr>
              <w:tab/>
            </w:r>
            <w:r w:rsidR="002733E9" w:rsidRPr="00DC41AA">
              <w:rPr>
                <w:rStyle w:val="Hyperlink"/>
                <w:noProof/>
              </w:rPr>
              <w:t>CONCEPTUAL DESIGN STUDIES</w:t>
            </w:r>
            <w:r w:rsidR="002733E9">
              <w:rPr>
                <w:noProof/>
                <w:webHidden/>
              </w:rPr>
              <w:tab/>
            </w:r>
            <w:r w:rsidR="002733E9">
              <w:rPr>
                <w:noProof/>
                <w:webHidden/>
              </w:rPr>
              <w:fldChar w:fldCharType="begin"/>
            </w:r>
            <w:r w:rsidR="002733E9">
              <w:rPr>
                <w:noProof/>
                <w:webHidden/>
              </w:rPr>
              <w:instrText xml:space="preserve"> PAGEREF _Toc525261811 \h </w:instrText>
            </w:r>
            <w:r w:rsidR="002733E9">
              <w:rPr>
                <w:noProof/>
                <w:webHidden/>
              </w:rPr>
            </w:r>
            <w:r w:rsidR="002733E9">
              <w:rPr>
                <w:noProof/>
                <w:webHidden/>
              </w:rPr>
              <w:fldChar w:fldCharType="separate"/>
            </w:r>
            <w:r w:rsidR="002733E9">
              <w:rPr>
                <w:noProof/>
                <w:webHidden/>
              </w:rPr>
              <w:t>16</w:t>
            </w:r>
            <w:r w:rsidR="002733E9">
              <w:rPr>
                <w:noProof/>
                <w:webHidden/>
              </w:rPr>
              <w:fldChar w:fldCharType="end"/>
            </w:r>
          </w:hyperlink>
        </w:p>
        <w:p w14:paraId="73716294" w14:textId="77777777" w:rsidR="002733E9" w:rsidRDefault="009F22DF">
          <w:pPr>
            <w:pStyle w:val="TOC2"/>
            <w:tabs>
              <w:tab w:val="left" w:pos="800"/>
              <w:tab w:val="right" w:leader="dot" w:pos="10790"/>
            </w:tabs>
            <w:rPr>
              <w:rFonts w:eastAsiaTheme="minorEastAsia"/>
              <w:noProof/>
              <w:sz w:val="22"/>
            </w:rPr>
          </w:pPr>
          <w:hyperlink w:anchor="_Toc525261812" w:history="1">
            <w:r w:rsidR="002733E9" w:rsidRPr="00DC41AA">
              <w:rPr>
                <w:rStyle w:val="Hyperlink"/>
                <w:noProof/>
                <w14:scene3d>
                  <w14:camera w14:prst="orthographicFront"/>
                  <w14:lightRig w14:rig="threePt" w14:dir="t">
                    <w14:rot w14:lat="0" w14:lon="0" w14:rev="0"/>
                  </w14:lightRig>
                </w14:scene3d>
              </w:rPr>
              <w:t>3.1.</w:t>
            </w:r>
            <w:r w:rsidR="002733E9">
              <w:rPr>
                <w:rFonts w:eastAsiaTheme="minorEastAsia"/>
                <w:noProof/>
                <w:sz w:val="22"/>
              </w:rPr>
              <w:tab/>
            </w:r>
            <w:r w:rsidR="002733E9" w:rsidRPr="00DC41AA">
              <w:rPr>
                <w:rStyle w:val="Hyperlink"/>
                <w:noProof/>
              </w:rPr>
              <w:t>Air Vehicle</w:t>
            </w:r>
            <w:r w:rsidR="002733E9">
              <w:rPr>
                <w:noProof/>
                <w:webHidden/>
              </w:rPr>
              <w:tab/>
            </w:r>
            <w:r w:rsidR="002733E9">
              <w:rPr>
                <w:noProof/>
                <w:webHidden/>
              </w:rPr>
              <w:fldChar w:fldCharType="begin"/>
            </w:r>
            <w:r w:rsidR="002733E9">
              <w:rPr>
                <w:noProof/>
                <w:webHidden/>
              </w:rPr>
              <w:instrText xml:space="preserve"> PAGEREF _Toc525261812 \h </w:instrText>
            </w:r>
            <w:r w:rsidR="002733E9">
              <w:rPr>
                <w:noProof/>
                <w:webHidden/>
              </w:rPr>
            </w:r>
            <w:r w:rsidR="002733E9">
              <w:rPr>
                <w:noProof/>
                <w:webHidden/>
              </w:rPr>
              <w:fldChar w:fldCharType="separate"/>
            </w:r>
            <w:r w:rsidR="002733E9">
              <w:rPr>
                <w:noProof/>
                <w:webHidden/>
              </w:rPr>
              <w:t>16</w:t>
            </w:r>
            <w:r w:rsidR="002733E9">
              <w:rPr>
                <w:noProof/>
                <w:webHidden/>
              </w:rPr>
              <w:fldChar w:fldCharType="end"/>
            </w:r>
          </w:hyperlink>
        </w:p>
        <w:p w14:paraId="5FDFB409" w14:textId="77777777" w:rsidR="002733E9" w:rsidRDefault="009F22DF">
          <w:pPr>
            <w:pStyle w:val="TOC3"/>
            <w:tabs>
              <w:tab w:val="left" w:pos="1100"/>
              <w:tab w:val="right" w:leader="dot" w:pos="10790"/>
            </w:tabs>
            <w:rPr>
              <w:rFonts w:eastAsiaTheme="minorEastAsia"/>
              <w:noProof/>
              <w:sz w:val="22"/>
            </w:rPr>
          </w:pPr>
          <w:hyperlink w:anchor="_Toc525261813" w:history="1">
            <w:r w:rsidR="002733E9" w:rsidRPr="00DC41AA">
              <w:rPr>
                <w:rStyle w:val="Hyperlink"/>
                <w:noProof/>
              </w:rPr>
              <w:t>3.1.1.</w:t>
            </w:r>
            <w:r w:rsidR="002733E9">
              <w:rPr>
                <w:rFonts w:eastAsiaTheme="minorEastAsia"/>
                <w:noProof/>
                <w:sz w:val="22"/>
              </w:rPr>
              <w:tab/>
            </w:r>
            <w:r w:rsidR="002733E9" w:rsidRPr="00DC41AA">
              <w:rPr>
                <w:rStyle w:val="Hyperlink"/>
                <w:noProof/>
              </w:rPr>
              <w:t>Aerodynamics</w:t>
            </w:r>
            <w:r w:rsidR="002733E9">
              <w:rPr>
                <w:noProof/>
                <w:webHidden/>
              </w:rPr>
              <w:tab/>
            </w:r>
            <w:r w:rsidR="002733E9">
              <w:rPr>
                <w:noProof/>
                <w:webHidden/>
              </w:rPr>
              <w:fldChar w:fldCharType="begin"/>
            </w:r>
            <w:r w:rsidR="002733E9">
              <w:rPr>
                <w:noProof/>
                <w:webHidden/>
              </w:rPr>
              <w:instrText xml:space="preserve"> PAGEREF _Toc525261813 \h </w:instrText>
            </w:r>
            <w:r w:rsidR="002733E9">
              <w:rPr>
                <w:noProof/>
                <w:webHidden/>
              </w:rPr>
            </w:r>
            <w:r w:rsidR="002733E9">
              <w:rPr>
                <w:noProof/>
                <w:webHidden/>
              </w:rPr>
              <w:fldChar w:fldCharType="separate"/>
            </w:r>
            <w:r w:rsidR="002733E9">
              <w:rPr>
                <w:noProof/>
                <w:webHidden/>
              </w:rPr>
              <w:t>16</w:t>
            </w:r>
            <w:r w:rsidR="002733E9">
              <w:rPr>
                <w:noProof/>
                <w:webHidden/>
              </w:rPr>
              <w:fldChar w:fldCharType="end"/>
            </w:r>
          </w:hyperlink>
        </w:p>
        <w:p w14:paraId="240AA93E" w14:textId="77777777" w:rsidR="002733E9" w:rsidRDefault="009F22DF">
          <w:pPr>
            <w:pStyle w:val="TOC4"/>
            <w:tabs>
              <w:tab w:val="left" w:pos="2160"/>
              <w:tab w:val="right" w:leader="dot" w:pos="10790"/>
            </w:tabs>
            <w:rPr>
              <w:rFonts w:eastAsiaTheme="minorEastAsia"/>
              <w:noProof/>
              <w:sz w:val="22"/>
            </w:rPr>
          </w:pPr>
          <w:hyperlink w:anchor="_Toc525261814" w:history="1">
            <w:r w:rsidR="002733E9" w:rsidRPr="00DC41AA">
              <w:rPr>
                <w:rStyle w:val="Hyperlink"/>
                <w:noProof/>
              </w:rPr>
              <w:t>3.1.1.1.</w:t>
            </w:r>
            <w:r w:rsidR="002733E9">
              <w:rPr>
                <w:rFonts w:eastAsiaTheme="minorEastAsia"/>
                <w:noProof/>
                <w:sz w:val="22"/>
              </w:rPr>
              <w:tab/>
            </w:r>
            <w:r w:rsidR="002733E9" w:rsidRPr="00DC41AA">
              <w:rPr>
                <w:rStyle w:val="Hyperlink"/>
                <w:noProof/>
              </w:rPr>
              <w:t>Airfoil Selection</w:t>
            </w:r>
            <w:r w:rsidR="002733E9">
              <w:rPr>
                <w:noProof/>
                <w:webHidden/>
              </w:rPr>
              <w:tab/>
            </w:r>
            <w:r w:rsidR="002733E9">
              <w:rPr>
                <w:noProof/>
                <w:webHidden/>
              </w:rPr>
              <w:fldChar w:fldCharType="begin"/>
            </w:r>
            <w:r w:rsidR="002733E9">
              <w:rPr>
                <w:noProof/>
                <w:webHidden/>
              </w:rPr>
              <w:instrText xml:space="preserve"> PAGEREF _Toc525261814 \h </w:instrText>
            </w:r>
            <w:r w:rsidR="002733E9">
              <w:rPr>
                <w:noProof/>
                <w:webHidden/>
              </w:rPr>
            </w:r>
            <w:r w:rsidR="002733E9">
              <w:rPr>
                <w:noProof/>
                <w:webHidden/>
              </w:rPr>
              <w:fldChar w:fldCharType="separate"/>
            </w:r>
            <w:r w:rsidR="002733E9">
              <w:rPr>
                <w:noProof/>
                <w:webHidden/>
              </w:rPr>
              <w:t>16</w:t>
            </w:r>
            <w:r w:rsidR="002733E9">
              <w:rPr>
                <w:noProof/>
                <w:webHidden/>
              </w:rPr>
              <w:fldChar w:fldCharType="end"/>
            </w:r>
          </w:hyperlink>
        </w:p>
        <w:p w14:paraId="480B7F8C" w14:textId="77777777" w:rsidR="002733E9" w:rsidRDefault="009F22DF">
          <w:pPr>
            <w:pStyle w:val="TOC5"/>
            <w:tabs>
              <w:tab w:val="left" w:pos="2160"/>
              <w:tab w:val="right" w:leader="dot" w:pos="10790"/>
            </w:tabs>
            <w:rPr>
              <w:rFonts w:eastAsiaTheme="minorEastAsia"/>
              <w:noProof/>
              <w:sz w:val="22"/>
            </w:rPr>
          </w:pPr>
          <w:hyperlink w:anchor="_Toc525261815" w:history="1">
            <w:r w:rsidR="002733E9" w:rsidRPr="00DC41AA">
              <w:rPr>
                <w:rStyle w:val="Hyperlink"/>
                <w:noProof/>
              </w:rPr>
              <w:t>3.1.1.1.1.</w:t>
            </w:r>
            <w:r w:rsidR="002733E9">
              <w:rPr>
                <w:rFonts w:eastAsiaTheme="minorEastAsia"/>
                <w:noProof/>
                <w:sz w:val="22"/>
              </w:rPr>
              <w:tab/>
            </w:r>
            <w:r w:rsidR="002733E9" w:rsidRPr="00DC41AA">
              <w:rPr>
                <w:rStyle w:val="Hyperlink"/>
                <w:noProof/>
              </w:rPr>
              <w:t>Literature Research and First Elimination Stage</w:t>
            </w:r>
            <w:r w:rsidR="002733E9">
              <w:rPr>
                <w:noProof/>
                <w:webHidden/>
              </w:rPr>
              <w:tab/>
            </w:r>
            <w:r w:rsidR="002733E9">
              <w:rPr>
                <w:noProof/>
                <w:webHidden/>
              </w:rPr>
              <w:fldChar w:fldCharType="begin"/>
            </w:r>
            <w:r w:rsidR="002733E9">
              <w:rPr>
                <w:noProof/>
                <w:webHidden/>
              </w:rPr>
              <w:instrText xml:space="preserve"> PAGEREF _Toc525261815 \h </w:instrText>
            </w:r>
            <w:r w:rsidR="002733E9">
              <w:rPr>
                <w:noProof/>
                <w:webHidden/>
              </w:rPr>
            </w:r>
            <w:r w:rsidR="002733E9">
              <w:rPr>
                <w:noProof/>
                <w:webHidden/>
              </w:rPr>
              <w:fldChar w:fldCharType="separate"/>
            </w:r>
            <w:r w:rsidR="002733E9">
              <w:rPr>
                <w:noProof/>
                <w:webHidden/>
              </w:rPr>
              <w:t>16</w:t>
            </w:r>
            <w:r w:rsidR="002733E9">
              <w:rPr>
                <w:noProof/>
                <w:webHidden/>
              </w:rPr>
              <w:fldChar w:fldCharType="end"/>
            </w:r>
          </w:hyperlink>
        </w:p>
        <w:p w14:paraId="7C28F765" w14:textId="77777777" w:rsidR="002733E9" w:rsidRDefault="009F22DF">
          <w:pPr>
            <w:pStyle w:val="TOC5"/>
            <w:tabs>
              <w:tab w:val="left" w:pos="2160"/>
              <w:tab w:val="right" w:leader="dot" w:pos="10790"/>
            </w:tabs>
            <w:rPr>
              <w:rFonts w:eastAsiaTheme="minorEastAsia"/>
              <w:noProof/>
              <w:sz w:val="22"/>
            </w:rPr>
          </w:pPr>
          <w:hyperlink w:anchor="_Toc525261816" w:history="1">
            <w:r w:rsidR="002733E9" w:rsidRPr="00DC41AA">
              <w:rPr>
                <w:rStyle w:val="Hyperlink"/>
                <w:noProof/>
              </w:rPr>
              <w:t>3.1.1.1.2.</w:t>
            </w:r>
            <w:r w:rsidR="002733E9">
              <w:rPr>
                <w:rFonts w:eastAsiaTheme="minorEastAsia"/>
                <w:noProof/>
                <w:sz w:val="22"/>
              </w:rPr>
              <w:tab/>
            </w:r>
            <w:r w:rsidR="002733E9" w:rsidRPr="00DC41AA">
              <w:rPr>
                <w:rStyle w:val="Hyperlink"/>
                <w:noProof/>
              </w:rPr>
              <w:t>2D Analysis and Second Elimination Stage</w:t>
            </w:r>
            <w:r w:rsidR="002733E9">
              <w:rPr>
                <w:noProof/>
                <w:webHidden/>
              </w:rPr>
              <w:tab/>
            </w:r>
            <w:r w:rsidR="002733E9">
              <w:rPr>
                <w:noProof/>
                <w:webHidden/>
              </w:rPr>
              <w:fldChar w:fldCharType="begin"/>
            </w:r>
            <w:r w:rsidR="002733E9">
              <w:rPr>
                <w:noProof/>
                <w:webHidden/>
              </w:rPr>
              <w:instrText xml:space="preserve"> PAGEREF _Toc525261816 \h </w:instrText>
            </w:r>
            <w:r w:rsidR="002733E9">
              <w:rPr>
                <w:noProof/>
                <w:webHidden/>
              </w:rPr>
            </w:r>
            <w:r w:rsidR="002733E9">
              <w:rPr>
                <w:noProof/>
                <w:webHidden/>
              </w:rPr>
              <w:fldChar w:fldCharType="separate"/>
            </w:r>
            <w:r w:rsidR="002733E9">
              <w:rPr>
                <w:noProof/>
                <w:webHidden/>
              </w:rPr>
              <w:t>17</w:t>
            </w:r>
            <w:r w:rsidR="002733E9">
              <w:rPr>
                <w:noProof/>
                <w:webHidden/>
              </w:rPr>
              <w:fldChar w:fldCharType="end"/>
            </w:r>
          </w:hyperlink>
        </w:p>
        <w:p w14:paraId="4AA7E037" w14:textId="77777777" w:rsidR="002733E9" w:rsidRDefault="009F22DF">
          <w:pPr>
            <w:pStyle w:val="TOC5"/>
            <w:tabs>
              <w:tab w:val="left" w:pos="2160"/>
              <w:tab w:val="right" w:leader="dot" w:pos="10790"/>
            </w:tabs>
            <w:rPr>
              <w:rFonts w:eastAsiaTheme="minorEastAsia"/>
              <w:noProof/>
              <w:sz w:val="22"/>
            </w:rPr>
          </w:pPr>
          <w:hyperlink w:anchor="_Toc525261817" w:history="1">
            <w:r w:rsidR="002733E9" w:rsidRPr="00DC41AA">
              <w:rPr>
                <w:rStyle w:val="Hyperlink"/>
                <w:noProof/>
              </w:rPr>
              <w:t>3.1.1.1.3.</w:t>
            </w:r>
            <w:r w:rsidR="002733E9">
              <w:rPr>
                <w:rFonts w:eastAsiaTheme="minorEastAsia"/>
                <w:noProof/>
                <w:sz w:val="22"/>
              </w:rPr>
              <w:tab/>
            </w:r>
            <w:r w:rsidR="002733E9" w:rsidRPr="00DC41AA">
              <w:rPr>
                <w:rStyle w:val="Hyperlink"/>
                <w:noProof/>
              </w:rPr>
              <w:t>2D Analysis and Third Elimination Stage</w:t>
            </w:r>
            <w:r w:rsidR="002733E9">
              <w:rPr>
                <w:noProof/>
                <w:webHidden/>
              </w:rPr>
              <w:tab/>
            </w:r>
            <w:r w:rsidR="002733E9">
              <w:rPr>
                <w:noProof/>
                <w:webHidden/>
              </w:rPr>
              <w:fldChar w:fldCharType="begin"/>
            </w:r>
            <w:r w:rsidR="002733E9">
              <w:rPr>
                <w:noProof/>
                <w:webHidden/>
              </w:rPr>
              <w:instrText xml:space="preserve"> PAGEREF _Toc525261817 \h </w:instrText>
            </w:r>
            <w:r w:rsidR="002733E9">
              <w:rPr>
                <w:noProof/>
                <w:webHidden/>
              </w:rPr>
            </w:r>
            <w:r w:rsidR="002733E9">
              <w:rPr>
                <w:noProof/>
                <w:webHidden/>
              </w:rPr>
              <w:fldChar w:fldCharType="separate"/>
            </w:r>
            <w:r w:rsidR="002733E9">
              <w:rPr>
                <w:noProof/>
                <w:webHidden/>
              </w:rPr>
              <w:t>22</w:t>
            </w:r>
            <w:r w:rsidR="002733E9">
              <w:rPr>
                <w:noProof/>
                <w:webHidden/>
              </w:rPr>
              <w:fldChar w:fldCharType="end"/>
            </w:r>
          </w:hyperlink>
        </w:p>
        <w:p w14:paraId="25518802" w14:textId="77777777" w:rsidR="002733E9" w:rsidRDefault="009F22DF">
          <w:pPr>
            <w:pStyle w:val="TOC5"/>
            <w:tabs>
              <w:tab w:val="left" w:pos="2160"/>
              <w:tab w:val="right" w:leader="dot" w:pos="10790"/>
            </w:tabs>
            <w:rPr>
              <w:rFonts w:eastAsiaTheme="minorEastAsia"/>
              <w:noProof/>
              <w:sz w:val="22"/>
            </w:rPr>
          </w:pPr>
          <w:hyperlink w:anchor="_Toc525261818" w:history="1">
            <w:r w:rsidR="002733E9" w:rsidRPr="00DC41AA">
              <w:rPr>
                <w:rStyle w:val="Hyperlink"/>
                <w:noProof/>
              </w:rPr>
              <w:t>3.1.1.1.4.</w:t>
            </w:r>
            <w:r w:rsidR="002733E9">
              <w:rPr>
                <w:rFonts w:eastAsiaTheme="minorEastAsia"/>
                <w:noProof/>
                <w:sz w:val="22"/>
              </w:rPr>
              <w:tab/>
            </w:r>
            <w:r w:rsidR="002733E9" w:rsidRPr="00DC41AA">
              <w:rPr>
                <w:rStyle w:val="Hyperlink"/>
                <w:noProof/>
              </w:rPr>
              <w:t>Detailed Analysis of SD7062 Airfoil</w:t>
            </w:r>
            <w:r w:rsidR="002733E9">
              <w:rPr>
                <w:noProof/>
                <w:webHidden/>
              </w:rPr>
              <w:tab/>
            </w:r>
            <w:r w:rsidR="002733E9">
              <w:rPr>
                <w:noProof/>
                <w:webHidden/>
              </w:rPr>
              <w:fldChar w:fldCharType="begin"/>
            </w:r>
            <w:r w:rsidR="002733E9">
              <w:rPr>
                <w:noProof/>
                <w:webHidden/>
              </w:rPr>
              <w:instrText xml:space="preserve"> PAGEREF _Toc525261818 \h </w:instrText>
            </w:r>
            <w:r w:rsidR="002733E9">
              <w:rPr>
                <w:noProof/>
                <w:webHidden/>
              </w:rPr>
            </w:r>
            <w:r w:rsidR="002733E9">
              <w:rPr>
                <w:noProof/>
                <w:webHidden/>
              </w:rPr>
              <w:fldChar w:fldCharType="separate"/>
            </w:r>
            <w:r w:rsidR="002733E9">
              <w:rPr>
                <w:noProof/>
                <w:webHidden/>
              </w:rPr>
              <w:t>24</w:t>
            </w:r>
            <w:r w:rsidR="002733E9">
              <w:rPr>
                <w:noProof/>
                <w:webHidden/>
              </w:rPr>
              <w:fldChar w:fldCharType="end"/>
            </w:r>
          </w:hyperlink>
        </w:p>
        <w:p w14:paraId="43DB6907" w14:textId="77777777" w:rsidR="002733E9" w:rsidRDefault="009F22DF">
          <w:pPr>
            <w:pStyle w:val="TOC4"/>
            <w:tabs>
              <w:tab w:val="left" w:pos="2160"/>
              <w:tab w:val="right" w:leader="dot" w:pos="10790"/>
            </w:tabs>
            <w:rPr>
              <w:rFonts w:eastAsiaTheme="minorEastAsia"/>
              <w:noProof/>
              <w:sz w:val="22"/>
            </w:rPr>
          </w:pPr>
          <w:hyperlink w:anchor="_Toc525261819" w:history="1">
            <w:r w:rsidR="002733E9" w:rsidRPr="00DC41AA">
              <w:rPr>
                <w:rStyle w:val="Hyperlink"/>
                <w:noProof/>
              </w:rPr>
              <w:t>3.1.1.2.</w:t>
            </w:r>
            <w:r w:rsidR="002733E9">
              <w:rPr>
                <w:rFonts w:eastAsiaTheme="minorEastAsia"/>
                <w:noProof/>
                <w:sz w:val="22"/>
              </w:rPr>
              <w:tab/>
            </w:r>
            <w:r w:rsidR="002733E9" w:rsidRPr="00DC41AA">
              <w:rPr>
                <w:rStyle w:val="Hyperlink"/>
                <w:noProof/>
              </w:rPr>
              <w:t>Flap Configuration Selection</w:t>
            </w:r>
            <w:r w:rsidR="002733E9">
              <w:rPr>
                <w:noProof/>
                <w:webHidden/>
              </w:rPr>
              <w:tab/>
            </w:r>
            <w:r w:rsidR="002733E9">
              <w:rPr>
                <w:noProof/>
                <w:webHidden/>
              </w:rPr>
              <w:fldChar w:fldCharType="begin"/>
            </w:r>
            <w:r w:rsidR="002733E9">
              <w:rPr>
                <w:noProof/>
                <w:webHidden/>
              </w:rPr>
              <w:instrText xml:space="preserve"> PAGEREF _Toc525261819 \h </w:instrText>
            </w:r>
            <w:r w:rsidR="002733E9">
              <w:rPr>
                <w:noProof/>
                <w:webHidden/>
              </w:rPr>
            </w:r>
            <w:r w:rsidR="002733E9">
              <w:rPr>
                <w:noProof/>
                <w:webHidden/>
              </w:rPr>
              <w:fldChar w:fldCharType="separate"/>
            </w:r>
            <w:r w:rsidR="002733E9">
              <w:rPr>
                <w:noProof/>
                <w:webHidden/>
              </w:rPr>
              <w:t>41</w:t>
            </w:r>
            <w:r w:rsidR="002733E9">
              <w:rPr>
                <w:noProof/>
                <w:webHidden/>
              </w:rPr>
              <w:fldChar w:fldCharType="end"/>
            </w:r>
          </w:hyperlink>
        </w:p>
        <w:p w14:paraId="53590324" w14:textId="77777777" w:rsidR="002733E9" w:rsidRDefault="009F22DF">
          <w:pPr>
            <w:pStyle w:val="TOC5"/>
            <w:tabs>
              <w:tab w:val="left" w:pos="2160"/>
              <w:tab w:val="right" w:leader="dot" w:pos="10790"/>
            </w:tabs>
            <w:rPr>
              <w:rFonts w:eastAsiaTheme="minorEastAsia"/>
              <w:noProof/>
              <w:sz w:val="22"/>
            </w:rPr>
          </w:pPr>
          <w:hyperlink w:anchor="_Toc525261820" w:history="1">
            <w:r w:rsidR="002733E9" w:rsidRPr="00DC41AA">
              <w:rPr>
                <w:rStyle w:val="Hyperlink"/>
                <w:noProof/>
              </w:rPr>
              <w:t>3.1.1.2.1.</w:t>
            </w:r>
            <w:r w:rsidR="002733E9">
              <w:rPr>
                <w:rFonts w:eastAsiaTheme="minorEastAsia"/>
                <w:noProof/>
                <w:sz w:val="22"/>
              </w:rPr>
              <w:tab/>
            </w:r>
            <w:r w:rsidR="002733E9" w:rsidRPr="00DC41AA">
              <w:rPr>
                <w:rStyle w:val="Hyperlink"/>
                <w:noProof/>
              </w:rPr>
              <w:t>Literature Research</w:t>
            </w:r>
            <w:r w:rsidR="002733E9">
              <w:rPr>
                <w:noProof/>
                <w:webHidden/>
              </w:rPr>
              <w:tab/>
            </w:r>
            <w:r w:rsidR="002733E9">
              <w:rPr>
                <w:noProof/>
                <w:webHidden/>
              </w:rPr>
              <w:fldChar w:fldCharType="begin"/>
            </w:r>
            <w:r w:rsidR="002733E9">
              <w:rPr>
                <w:noProof/>
                <w:webHidden/>
              </w:rPr>
              <w:instrText xml:space="preserve"> PAGEREF _Toc525261820 \h </w:instrText>
            </w:r>
            <w:r w:rsidR="002733E9">
              <w:rPr>
                <w:noProof/>
                <w:webHidden/>
              </w:rPr>
            </w:r>
            <w:r w:rsidR="002733E9">
              <w:rPr>
                <w:noProof/>
                <w:webHidden/>
              </w:rPr>
              <w:fldChar w:fldCharType="separate"/>
            </w:r>
            <w:r w:rsidR="002733E9">
              <w:rPr>
                <w:noProof/>
                <w:webHidden/>
              </w:rPr>
              <w:t>41</w:t>
            </w:r>
            <w:r w:rsidR="002733E9">
              <w:rPr>
                <w:noProof/>
                <w:webHidden/>
              </w:rPr>
              <w:fldChar w:fldCharType="end"/>
            </w:r>
          </w:hyperlink>
        </w:p>
        <w:p w14:paraId="18DA4E81" w14:textId="77777777" w:rsidR="002733E9" w:rsidRDefault="009F22DF">
          <w:pPr>
            <w:pStyle w:val="TOC5"/>
            <w:tabs>
              <w:tab w:val="left" w:pos="2160"/>
              <w:tab w:val="right" w:leader="dot" w:pos="10790"/>
            </w:tabs>
            <w:rPr>
              <w:rFonts w:eastAsiaTheme="minorEastAsia"/>
              <w:noProof/>
              <w:sz w:val="22"/>
            </w:rPr>
          </w:pPr>
          <w:hyperlink w:anchor="_Toc525261821" w:history="1">
            <w:r w:rsidR="002733E9" w:rsidRPr="00DC41AA">
              <w:rPr>
                <w:rStyle w:val="Hyperlink"/>
                <w:noProof/>
              </w:rPr>
              <w:t>3.1.1.2.2.</w:t>
            </w:r>
            <w:r w:rsidR="002733E9">
              <w:rPr>
                <w:rFonts w:eastAsiaTheme="minorEastAsia"/>
                <w:noProof/>
                <w:sz w:val="22"/>
              </w:rPr>
              <w:tab/>
            </w:r>
            <w:r w:rsidR="002733E9" w:rsidRPr="00DC41AA">
              <w:rPr>
                <w:rStyle w:val="Hyperlink"/>
                <w:noProof/>
              </w:rPr>
              <w:t>2D Analysis and Flap Configuration Selection</w:t>
            </w:r>
            <w:r w:rsidR="002733E9">
              <w:rPr>
                <w:noProof/>
                <w:webHidden/>
              </w:rPr>
              <w:tab/>
            </w:r>
            <w:r w:rsidR="002733E9">
              <w:rPr>
                <w:noProof/>
                <w:webHidden/>
              </w:rPr>
              <w:fldChar w:fldCharType="begin"/>
            </w:r>
            <w:r w:rsidR="002733E9">
              <w:rPr>
                <w:noProof/>
                <w:webHidden/>
              </w:rPr>
              <w:instrText xml:space="preserve"> PAGEREF _Toc525261821 \h </w:instrText>
            </w:r>
            <w:r w:rsidR="002733E9">
              <w:rPr>
                <w:noProof/>
                <w:webHidden/>
              </w:rPr>
            </w:r>
            <w:r w:rsidR="002733E9">
              <w:rPr>
                <w:noProof/>
                <w:webHidden/>
              </w:rPr>
              <w:fldChar w:fldCharType="separate"/>
            </w:r>
            <w:r w:rsidR="002733E9">
              <w:rPr>
                <w:noProof/>
                <w:webHidden/>
              </w:rPr>
              <w:t>42</w:t>
            </w:r>
            <w:r w:rsidR="002733E9">
              <w:rPr>
                <w:noProof/>
                <w:webHidden/>
              </w:rPr>
              <w:fldChar w:fldCharType="end"/>
            </w:r>
          </w:hyperlink>
        </w:p>
        <w:p w14:paraId="0A0256DA" w14:textId="77777777" w:rsidR="002733E9" w:rsidRDefault="009F22DF">
          <w:pPr>
            <w:pStyle w:val="TOC5"/>
            <w:tabs>
              <w:tab w:val="left" w:pos="2160"/>
              <w:tab w:val="right" w:leader="dot" w:pos="10790"/>
            </w:tabs>
            <w:rPr>
              <w:rFonts w:eastAsiaTheme="minorEastAsia"/>
              <w:noProof/>
              <w:sz w:val="22"/>
            </w:rPr>
          </w:pPr>
          <w:hyperlink w:anchor="_Toc525261822" w:history="1">
            <w:r w:rsidR="002733E9" w:rsidRPr="00DC41AA">
              <w:rPr>
                <w:rStyle w:val="Hyperlink"/>
                <w:noProof/>
              </w:rPr>
              <w:t>3.1.1.2.3.</w:t>
            </w:r>
            <w:r w:rsidR="002733E9">
              <w:rPr>
                <w:rFonts w:eastAsiaTheme="minorEastAsia"/>
                <w:noProof/>
                <w:sz w:val="22"/>
              </w:rPr>
              <w:tab/>
            </w:r>
            <w:r w:rsidR="002733E9" w:rsidRPr="00DC41AA">
              <w:rPr>
                <w:rStyle w:val="Hyperlink"/>
                <w:noProof/>
              </w:rPr>
              <w:t>Set up and Results</w:t>
            </w:r>
            <w:r w:rsidR="002733E9">
              <w:rPr>
                <w:noProof/>
                <w:webHidden/>
              </w:rPr>
              <w:tab/>
            </w:r>
            <w:r w:rsidR="002733E9">
              <w:rPr>
                <w:noProof/>
                <w:webHidden/>
              </w:rPr>
              <w:fldChar w:fldCharType="begin"/>
            </w:r>
            <w:r w:rsidR="002733E9">
              <w:rPr>
                <w:noProof/>
                <w:webHidden/>
              </w:rPr>
              <w:instrText xml:space="preserve"> PAGEREF _Toc525261822 \h </w:instrText>
            </w:r>
            <w:r w:rsidR="002733E9">
              <w:rPr>
                <w:noProof/>
                <w:webHidden/>
              </w:rPr>
            </w:r>
            <w:r w:rsidR="002733E9">
              <w:rPr>
                <w:noProof/>
                <w:webHidden/>
              </w:rPr>
              <w:fldChar w:fldCharType="separate"/>
            </w:r>
            <w:r w:rsidR="002733E9">
              <w:rPr>
                <w:noProof/>
                <w:webHidden/>
              </w:rPr>
              <w:t>45</w:t>
            </w:r>
            <w:r w:rsidR="002733E9">
              <w:rPr>
                <w:noProof/>
                <w:webHidden/>
              </w:rPr>
              <w:fldChar w:fldCharType="end"/>
            </w:r>
          </w:hyperlink>
        </w:p>
        <w:p w14:paraId="16CA8E36" w14:textId="77777777" w:rsidR="002733E9" w:rsidRDefault="009F22DF">
          <w:pPr>
            <w:pStyle w:val="TOC4"/>
            <w:tabs>
              <w:tab w:val="left" w:pos="2160"/>
              <w:tab w:val="right" w:leader="dot" w:pos="10790"/>
            </w:tabs>
            <w:rPr>
              <w:rFonts w:eastAsiaTheme="minorEastAsia"/>
              <w:noProof/>
              <w:sz w:val="22"/>
            </w:rPr>
          </w:pPr>
          <w:hyperlink w:anchor="_Toc525261823" w:history="1">
            <w:r w:rsidR="002733E9" w:rsidRPr="00DC41AA">
              <w:rPr>
                <w:rStyle w:val="Hyperlink"/>
                <w:noProof/>
              </w:rPr>
              <w:t>3.1.1.3.</w:t>
            </w:r>
            <w:r w:rsidR="002733E9">
              <w:rPr>
                <w:rFonts w:eastAsiaTheme="minorEastAsia"/>
                <w:noProof/>
                <w:sz w:val="22"/>
              </w:rPr>
              <w:tab/>
            </w:r>
            <w:r w:rsidR="002733E9" w:rsidRPr="00DC41AA">
              <w:rPr>
                <w:rStyle w:val="Hyperlink"/>
                <w:noProof/>
              </w:rPr>
              <w:t>Wing Analysis</w:t>
            </w:r>
            <w:r w:rsidR="002733E9">
              <w:rPr>
                <w:noProof/>
                <w:webHidden/>
              </w:rPr>
              <w:tab/>
            </w:r>
            <w:r w:rsidR="002733E9">
              <w:rPr>
                <w:noProof/>
                <w:webHidden/>
              </w:rPr>
              <w:fldChar w:fldCharType="begin"/>
            </w:r>
            <w:r w:rsidR="002733E9">
              <w:rPr>
                <w:noProof/>
                <w:webHidden/>
              </w:rPr>
              <w:instrText xml:space="preserve"> PAGEREF _Toc525261823 \h </w:instrText>
            </w:r>
            <w:r w:rsidR="002733E9">
              <w:rPr>
                <w:noProof/>
                <w:webHidden/>
              </w:rPr>
            </w:r>
            <w:r w:rsidR="002733E9">
              <w:rPr>
                <w:noProof/>
                <w:webHidden/>
              </w:rPr>
              <w:fldChar w:fldCharType="separate"/>
            </w:r>
            <w:r w:rsidR="002733E9">
              <w:rPr>
                <w:noProof/>
                <w:webHidden/>
              </w:rPr>
              <w:t>53</w:t>
            </w:r>
            <w:r w:rsidR="002733E9">
              <w:rPr>
                <w:noProof/>
                <w:webHidden/>
              </w:rPr>
              <w:fldChar w:fldCharType="end"/>
            </w:r>
          </w:hyperlink>
        </w:p>
        <w:p w14:paraId="73BE7D1D" w14:textId="77777777" w:rsidR="002733E9" w:rsidRDefault="009F22DF">
          <w:pPr>
            <w:pStyle w:val="TOC5"/>
            <w:tabs>
              <w:tab w:val="left" w:pos="2160"/>
              <w:tab w:val="right" w:leader="dot" w:pos="10790"/>
            </w:tabs>
            <w:rPr>
              <w:rFonts w:eastAsiaTheme="minorEastAsia"/>
              <w:noProof/>
              <w:sz w:val="22"/>
            </w:rPr>
          </w:pPr>
          <w:hyperlink w:anchor="_Toc525261824" w:history="1">
            <w:r w:rsidR="002733E9" w:rsidRPr="00DC41AA">
              <w:rPr>
                <w:rStyle w:val="Hyperlink"/>
                <w:noProof/>
              </w:rPr>
              <w:t>3.1.1.3.1.</w:t>
            </w:r>
            <w:r w:rsidR="002733E9">
              <w:rPr>
                <w:rFonts w:eastAsiaTheme="minorEastAsia"/>
                <w:noProof/>
                <w:sz w:val="22"/>
              </w:rPr>
              <w:tab/>
            </w:r>
            <w:r w:rsidR="002733E9" w:rsidRPr="00DC41AA">
              <w:rPr>
                <w:rStyle w:val="Hyperlink"/>
                <w:noProof/>
              </w:rPr>
              <w:t>Cruise Condition</w:t>
            </w:r>
            <w:r w:rsidR="002733E9">
              <w:rPr>
                <w:noProof/>
                <w:webHidden/>
              </w:rPr>
              <w:tab/>
            </w:r>
            <w:r w:rsidR="002733E9">
              <w:rPr>
                <w:noProof/>
                <w:webHidden/>
              </w:rPr>
              <w:fldChar w:fldCharType="begin"/>
            </w:r>
            <w:r w:rsidR="002733E9">
              <w:rPr>
                <w:noProof/>
                <w:webHidden/>
              </w:rPr>
              <w:instrText xml:space="preserve"> PAGEREF _Toc525261824 \h </w:instrText>
            </w:r>
            <w:r w:rsidR="002733E9">
              <w:rPr>
                <w:noProof/>
                <w:webHidden/>
              </w:rPr>
            </w:r>
            <w:r w:rsidR="002733E9">
              <w:rPr>
                <w:noProof/>
                <w:webHidden/>
              </w:rPr>
              <w:fldChar w:fldCharType="separate"/>
            </w:r>
            <w:r w:rsidR="002733E9">
              <w:rPr>
                <w:noProof/>
                <w:webHidden/>
              </w:rPr>
              <w:t>53</w:t>
            </w:r>
            <w:r w:rsidR="002733E9">
              <w:rPr>
                <w:noProof/>
                <w:webHidden/>
              </w:rPr>
              <w:fldChar w:fldCharType="end"/>
            </w:r>
          </w:hyperlink>
        </w:p>
        <w:p w14:paraId="6DD2B705" w14:textId="77777777" w:rsidR="002733E9" w:rsidRDefault="009F22DF">
          <w:pPr>
            <w:pStyle w:val="TOC5"/>
            <w:tabs>
              <w:tab w:val="left" w:pos="2160"/>
              <w:tab w:val="right" w:leader="dot" w:pos="10790"/>
            </w:tabs>
            <w:rPr>
              <w:rFonts w:eastAsiaTheme="minorEastAsia"/>
              <w:noProof/>
              <w:sz w:val="22"/>
            </w:rPr>
          </w:pPr>
          <w:hyperlink w:anchor="_Toc525261825" w:history="1">
            <w:r w:rsidR="002733E9" w:rsidRPr="00DC41AA">
              <w:rPr>
                <w:rStyle w:val="Hyperlink"/>
                <w:noProof/>
              </w:rPr>
              <w:t>3.1.1.3.2.</w:t>
            </w:r>
            <w:r w:rsidR="002733E9">
              <w:rPr>
                <w:rFonts w:eastAsiaTheme="minorEastAsia"/>
                <w:noProof/>
                <w:sz w:val="22"/>
              </w:rPr>
              <w:tab/>
            </w:r>
            <w:r w:rsidR="002733E9" w:rsidRPr="00DC41AA">
              <w:rPr>
                <w:rStyle w:val="Hyperlink"/>
                <w:noProof/>
              </w:rPr>
              <w:t>Takeoff and Landing Conditions</w:t>
            </w:r>
            <w:r w:rsidR="002733E9">
              <w:rPr>
                <w:noProof/>
                <w:webHidden/>
              </w:rPr>
              <w:tab/>
            </w:r>
            <w:r w:rsidR="002733E9">
              <w:rPr>
                <w:noProof/>
                <w:webHidden/>
              </w:rPr>
              <w:fldChar w:fldCharType="begin"/>
            </w:r>
            <w:r w:rsidR="002733E9">
              <w:rPr>
                <w:noProof/>
                <w:webHidden/>
              </w:rPr>
              <w:instrText xml:space="preserve"> PAGEREF _Toc525261825 \h </w:instrText>
            </w:r>
            <w:r w:rsidR="002733E9">
              <w:rPr>
                <w:noProof/>
                <w:webHidden/>
              </w:rPr>
            </w:r>
            <w:r w:rsidR="002733E9">
              <w:rPr>
                <w:noProof/>
                <w:webHidden/>
              </w:rPr>
              <w:fldChar w:fldCharType="separate"/>
            </w:r>
            <w:r w:rsidR="002733E9">
              <w:rPr>
                <w:noProof/>
                <w:webHidden/>
              </w:rPr>
              <w:t>57</w:t>
            </w:r>
            <w:r w:rsidR="002733E9">
              <w:rPr>
                <w:noProof/>
                <w:webHidden/>
              </w:rPr>
              <w:fldChar w:fldCharType="end"/>
            </w:r>
          </w:hyperlink>
        </w:p>
        <w:p w14:paraId="47C433D3" w14:textId="77777777" w:rsidR="002733E9" w:rsidRDefault="009F22DF">
          <w:pPr>
            <w:pStyle w:val="TOC3"/>
            <w:tabs>
              <w:tab w:val="left" w:pos="1100"/>
              <w:tab w:val="right" w:leader="dot" w:pos="10790"/>
            </w:tabs>
            <w:rPr>
              <w:rFonts w:eastAsiaTheme="minorEastAsia"/>
              <w:noProof/>
              <w:sz w:val="22"/>
            </w:rPr>
          </w:pPr>
          <w:hyperlink w:anchor="_Toc525261826" w:history="1">
            <w:r w:rsidR="002733E9" w:rsidRPr="00DC41AA">
              <w:rPr>
                <w:rStyle w:val="Hyperlink"/>
                <w:noProof/>
              </w:rPr>
              <w:t>3.1.2.</w:t>
            </w:r>
            <w:r w:rsidR="002733E9">
              <w:rPr>
                <w:rFonts w:eastAsiaTheme="minorEastAsia"/>
                <w:noProof/>
                <w:sz w:val="22"/>
              </w:rPr>
              <w:tab/>
            </w:r>
            <w:r w:rsidR="002733E9" w:rsidRPr="00DC41AA">
              <w:rPr>
                <w:rStyle w:val="Hyperlink"/>
                <w:noProof/>
              </w:rPr>
              <w:t>Flight Mechanics</w:t>
            </w:r>
            <w:r w:rsidR="002733E9">
              <w:rPr>
                <w:noProof/>
                <w:webHidden/>
              </w:rPr>
              <w:tab/>
            </w:r>
            <w:r w:rsidR="002733E9">
              <w:rPr>
                <w:noProof/>
                <w:webHidden/>
              </w:rPr>
              <w:fldChar w:fldCharType="begin"/>
            </w:r>
            <w:r w:rsidR="002733E9">
              <w:rPr>
                <w:noProof/>
                <w:webHidden/>
              </w:rPr>
              <w:instrText xml:space="preserve"> PAGEREF _Toc525261826 \h </w:instrText>
            </w:r>
            <w:r w:rsidR="002733E9">
              <w:rPr>
                <w:noProof/>
                <w:webHidden/>
              </w:rPr>
            </w:r>
            <w:r w:rsidR="002733E9">
              <w:rPr>
                <w:noProof/>
                <w:webHidden/>
              </w:rPr>
              <w:fldChar w:fldCharType="separate"/>
            </w:r>
            <w:r w:rsidR="002733E9">
              <w:rPr>
                <w:noProof/>
                <w:webHidden/>
              </w:rPr>
              <w:t>61</w:t>
            </w:r>
            <w:r w:rsidR="002733E9">
              <w:rPr>
                <w:noProof/>
                <w:webHidden/>
              </w:rPr>
              <w:fldChar w:fldCharType="end"/>
            </w:r>
          </w:hyperlink>
        </w:p>
        <w:p w14:paraId="4D050CFA" w14:textId="77777777" w:rsidR="002733E9" w:rsidRDefault="009F22DF">
          <w:pPr>
            <w:pStyle w:val="TOC4"/>
            <w:tabs>
              <w:tab w:val="left" w:pos="2160"/>
              <w:tab w:val="right" w:leader="dot" w:pos="10790"/>
            </w:tabs>
            <w:rPr>
              <w:rFonts w:eastAsiaTheme="minorEastAsia"/>
              <w:noProof/>
              <w:sz w:val="22"/>
            </w:rPr>
          </w:pPr>
          <w:hyperlink w:anchor="_Toc525261827" w:history="1">
            <w:r w:rsidR="002733E9" w:rsidRPr="00DC41AA">
              <w:rPr>
                <w:rStyle w:val="Hyperlink"/>
                <w:noProof/>
              </w:rPr>
              <w:t>3.1.2.1.</w:t>
            </w:r>
            <w:r w:rsidR="002733E9">
              <w:rPr>
                <w:rFonts w:eastAsiaTheme="minorEastAsia"/>
                <w:noProof/>
                <w:sz w:val="22"/>
              </w:rPr>
              <w:tab/>
            </w:r>
            <w:r w:rsidR="002733E9" w:rsidRPr="00DC41AA">
              <w:rPr>
                <w:rStyle w:val="Hyperlink"/>
                <w:noProof/>
              </w:rPr>
              <w:t>Design Requirements</w:t>
            </w:r>
            <w:r w:rsidR="002733E9">
              <w:rPr>
                <w:noProof/>
                <w:webHidden/>
              </w:rPr>
              <w:tab/>
            </w:r>
            <w:r w:rsidR="002733E9">
              <w:rPr>
                <w:noProof/>
                <w:webHidden/>
              </w:rPr>
              <w:fldChar w:fldCharType="begin"/>
            </w:r>
            <w:r w:rsidR="002733E9">
              <w:rPr>
                <w:noProof/>
                <w:webHidden/>
              </w:rPr>
              <w:instrText xml:space="preserve"> PAGEREF _Toc525261827 \h </w:instrText>
            </w:r>
            <w:r w:rsidR="002733E9">
              <w:rPr>
                <w:noProof/>
                <w:webHidden/>
              </w:rPr>
            </w:r>
            <w:r w:rsidR="002733E9">
              <w:rPr>
                <w:noProof/>
                <w:webHidden/>
              </w:rPr>
              <w:fldChar w:fldCharType="separate"/>
            </w:r>
            <w:r w:rsidR="002733E9">
              <w:rPr>
                <w:noProof/>
                <w:webHidden/>
              </w:rPr>
              <w:t>62</w:t>
            </w:r>
            <w:r w:rsidR="002733E9">
              <w:rPr>
                <w:noProof/>
                <w:webHidden/>
              </w:rPr>
              <w:fldChar w:fldCharType="end"/>
            </w:r>
          </w:hyperlink>
        </w:p>
        <w:p w14:paraId="55CFBF2A" w14:textId="77777777" w:rsidR="002733E9" w:rsidRDefault="009F22DF">
          <w:pPr>
            <w:pStyle w:val="TOC5"/>
            <w:tabs>
              <w:tab w:val="left" w:pos="2160"/>
              <w:tab w:val="right" w:leader="dot" w:pos="10790"/>
            </w:tabs>
            <w:rPr>
              <w:rFonts w:eastAsiaTheme="minorEastAsia"/>
              <w:noProof/>
              <w:sz w:val="22"/>
            </w:rPr>
          </w:pPr>
          <w:hyperlink w:anchor="_Toc525261828" w:history="1">
            <w:r w:rsidR="002733E9" w:rsidRPr="00DC41AA">
              <w:rPr>
                <w:rStyle w:val="Hyperlink"/>
                <w:noProof/>
              </w:rPr>
              <w:t>3.1.2.1.1.</w:t>
            </w:r>
            <w:r w:rsidR="002733E9">
              <w:rPr>
                <w:rFonts w:eastAsiaTheme="minorEastAsia"/>
                <w:noProof/>
                <w:sz w:val="22"/>
              </w:rPr>
              <w:tab/>
            </w:r>
            <w:r w:rsidR="002733E9" w:rsidRPr="00DC41AA">
              <w:rPr>
                <w:rStyle w:val="Hyperlink"/>
                <w:noProof/>
              </w:rPr>
              <w:t>Weight Fraction</w:t>
            </w:r>
            <w:r w:rsidR="002733E9">
              <w:rPr>
                <w:noProof/>
                <w:webHidden/>
              </w:rPr>
              <w:tab/>
            </w:r>
            <w:r w:rsidR="002733E9">
              <w:rPr>
                <w:noProof/>
                <w:webHidden/>
              </w:rPr>
              <w:fldChar w:fldCharType="begin"/>
            </w:r>
            <w:r w:rsidR="002733E9">
              <w:rPr>
                <w:noProof/>
                <w:webHidden/>
              </w:rPr>
              <w:instrText xml:space="preserve"> PAGEREF _Toc525261828 \h </w:instrText>
            </w:r>
            <w:r w:rsidR="002733E9">
              <w:rPr>
                <w:noProof/>
                <w:webHidden/>
              </w:rPr>
            </w:r>
            <w:r w:rsidR="002733E9">
              <w:rPr>
                <w:noProof/>
                <w:webHidden/>
              </w:rPr>
              <w:fldChar w:fldCharType="separate"/>
            </w:r>
            <w:r w:rsidR="002733E9">
              <w:rPr>
                <w:noProof/>
                <w:webHidden/>
              </w:rPr>
              <w:t>62</w:t>
            </w:r>
            <w:r w:rsidR="002733E9">
              <w:rPr>
                <w:noProof/>
                <w:webHidden/>
              </w:rPr>
              <w:fldChar w:fldCharType="end"/>
            </w:r>
          </w:hyperlink>
        </w:p>
        <w:p w14:paraId="1DE5A120" w14:textId="77777777" w:rsidR="002733E9" w:rsidRDefault="009F22DF">
          <w:pPr>
            <w:pStyle w:val="TOC5"/>
            <w:tabs>
              <w:tab w:val="left" w:pos="2160"/>
              <w:tab w:val="right" w:leader="dot" w:pos="10790"/>
            </w:tabs>
            <w:rPr>
              <w:rFonts w:eastAsiaTheme="minorEastAsia"/>
              <w:noProof/>
              <w:sz w:val="22"/>
            </w:rPr>
          </w:pPr>
          <w:hyperlink w:anchor="_Toc525261829" w:history="1">
            <w:r w:rsidR="002733E9" w:rsidRPr="00DC41AA">
              <w:rPr>
                <w:rStyle w:val="Hyperlink"/>
                <w:noProof/>
              </w:rPr>
              <w:t>3.1.2.1.2.</w:t>
            </w:r>
            <w:r w:rsidR="002733E9">
              <w:rPr>
                <w:rFonts w:eastAsiaTheme="minorEastAsia"/>
                <w:noProof/>
                <w:sz w:val="22"/>
              </w:rPr>
              <w:tab/>
            </w:r>
            <w:r w:rsidR="002733E9" w:rsidRPr="00DC41AA">
              <w:rPr>
                <w:rStyle w:val="Hyperlink"/>
                <w:noProof/>
              </w:rPr>
              <w:t>Sizing</w:t>
            </w:r>
            <w:r w:rsidR="002733E9">
              <w:rPr>
                <w:noProof/>
                <w:webHidden/>
              </w:rPr>
              <w:tab/>
            </w:r>
            <w:r w:rsidR="002733E9">
              <w:rPr>
                <w:noProof/>
                <w:webHidden/>
              </w:rPr>
              <w:fldChar w:fldCharType="begin"/>
            </w:r>
            <w:r w:rsidR="002733E9">
              <w:rPr>
                <w:noProof/>
                <w:webHidden/>
              </w:rPr>
              <w:instrText xml:space="preserve"> PAGEREF _Toc525261829 \h </w:instrText>
            </w:r>
            <w:r w:rsidR="002733E9">
              <w:rPr>
                <w:noProof/>
                <w:webHidden/>
              </w:rPr>
            </w:r>
            <w:r w:rsidR="002733E9">
              <w:rPr>
                <w:noProof/>
                <w:webHidden/>
              </w:rPr>
              <w:fldChar w:fldCharType="separate"/>
            </w:r>
            <w:r w:rsidR="002733E9">
              <w:rPr>
                <w:noProof/>
                <w:webHidden/>
              </w:rPr>
              <w:t>67</w:t>
            </w:r>
            <w:r w:rsidR="002733E9">
              <w:rPr>
                <w:noProof/>
                <w:webHidden/>
              </w:rPr>
              <w:fldChar w:fldCharType="end"/>
            </w:r>
          </w:hyperlink>
        </w:p>
        <w:p w14:paraId="0D630D90" w14:textId="77777777" w:rsidR="002733E9" w:rsidRDefault="009F22DF">
          <w:pPr>
            <w:pStyle w:val="TOC5"/>
            <w:tabs>
              <w:tab w:val="left" w:pos="2160"/>
              <w:tab w:val="right" w:leader="dot" w:pos="10790"/>
            </w:tabs>
            <w:rPr>
              <w:rFonts w:eastAsiaTheme="minorEastAsia"/>
              <w:noProof/>
              <w:sz w:val="22"/>
            </w:rPr>
          </w:pPr>
          <w:hyperlink w:anchor="_Toc525261830" w:history="1">
            <w:r w:rsidR="002733E9" w:rsidRPr="00DC41AA">
              <w:rPr>
                <w:rStyle w:val="Hyperlink"/>
                <w:noProof/>
              </w:rPr>
              <w:t>3.1.2.1.3.</w:t>
            </w:r>
            <w:r w:rsidR="002733E9">
              <w:rPr>
                <w:rFonts w:eastAsiaTheme="minorEastAsia"/>
                <w:noProof/>
                <w:sz w:val="22"/>
              </w:rPr>
              <w:tab/>
            </w:r>
            <w:r w:rsidR="002733E9" w:rsidRPr="00DC41AA">
              <w:rPr>
                <w:rStyle w:val="Hyperlink"/>
                <w:noProof/>
              </w:rPr>
              <w:t>Design of Control Surfaces</w:t>
            </w:r>
            <w:r w:rsidR="002733E9">
              <w:rPr>
                <w:noProof/>
                <w:webHidden/>
              </w:rPr>
              <w:tab/>
            </w:r>
            <w:r w:rsidR="002733E9">
              <w:rPr>
                <w:noProof/>
                <w:webHidden/>
              </w:rPr>
              <w:fldChar w:fldCharType="begin"/>
            </w:r>
            <w:r w:rsidR="002733E9">
              <w:rPr>
                <w:noProof/>
                <w:webHidden/>
              </w:rPr>
              <w:instrText xml:space="preserve"> PAGEREF _Toc525261830 \h </w:instrText>
            </w:r>
            <w:r w:rsidR="002733E9">
              <w:rPr>
                <w:noProof/>
                <w:webHidden/>
              </w:rPr>
            </w:r>
            <w:r w:rsidR="002733E9">
              <w:rPr>
                <w:noProof/>
                <w:webHidden/>
              </w:rPr>
              <w:fldChar w:fldCharType="separate"/>
            </w:r>
            <w:r w:rsidR="002733E9">
              <w:rPr>
                <w:noProof/>
                <w:webHidden/>
              </w:rPr>
              <w:t>85</w:t>
            </w:r>
            <w:r w:rsidR="002733E9">
              <w:rPr>
                <w:noProof/>
                <w:webHidden/>
              </w:rPr>
              <w:fldChar w:fldCharType="end"/>
            </w:r>
          </w:hyperlink>
        </w:p>
        <w:p w14:paraId="2C0C04FC" w14:textId="77777777" w:rsidR="002733E9" w:rsidRDefault="009F22DF">
          <w:pPr>
            <w:pStyle w:val="TOC3"/>
            <w:tabs>
              <w:tab w:val="left" w:pos="1100"/>
              <w:tab w:val="right" w:leader="dot" w:pos="10790"/>
            </w:tabs>
            <w:rPr>
              <w:rFonts w:eastAsiaTheme="minorEastAsia"/>
              <w:noProof/>
              <w:sz w:val="22"/>
            </w:rPr>
          </w:pPr>
          <w:hyperlink w:anchor="_Toc525261831" w:history="1">
            <w:r w:rsidR="002733E9" w:rsidRPr="00DC41AA">
              <w:rPr>
                <w:rStyle w:val="Hyperlink"/>
                <w:noProof/>
              </w:rPr>
              <w:t>3.1.3.</w:t>
            </w:r>
            <w:r w:rsidR="002733E9">
              <w:rPr>
                <w:rFonts w:eastAsiaTheme="minorEastAsia"/>
                <w:noProof/>
                <w:sz w:val="22"/>
              </w:rPr>
              <w:tab/>
            </w:r>
            <w:r w:rsidR="002733E9" w:rsidRPr="00DC41AA">
              <w:rPr>
                <w:rStyle w:val="Hyperlink"/>
                <w:noProof/>
              </w:rPr>
              <w:t>Performance</w:t>
            </w:r>
            <w:r w:rsidR="002733E9">
              <w:rPr>
                <w:noProof/>
                <w:webHidden/>
              </w:rPr>
              <w:tab/>
            </w:r>
            <w:r w:rsidR="002733E9">
              <w:rPr>
                <w:noProof/>
                <w:webHidden/>
              </w:rPr>
              <w:fldChar w:fldCharType="begin"/>
            </w:r>
            <w:r w:rsidR="002733E9">
              <w:rPr>
                <w:noProof/>
                <w:webHidden/>
              </w:rPr>
              <w:instrText xml:space="preserve"> PAGEREF _Toc525261831 \h </w:instrText>
            </w:r>
            <w:r w:rsidR="002733E9">
              <w:rPr>
                <w:noProof/>
                <w:webHidden/>
              </w:rPr>
            </w:r>
            <w:r w:rsidR="002733E9">
              <w:rPr>
                <w:noProof/>
                <w:webHidden/>
              </w:rPr>
              <w:fldChar w:fldCharType="separate"/>
            </w:r>
            <w:r w:rsidR="002733E9">
              <w:rPr>
                <w:noProof/>
                <w:webHidden/>
              </w:rPr>
              <w:t>90</w:t>
            </w:r>
            <w:r w:rsidR="002733E9">
              <w:rPr>
                <w:noProof/>
                <w:webHidden/>
              </w:rPr>
              <w:fldChar w:fldCharType="end"/>
            </w:r>
          </w:hyperlink>
        </w:p>
        <w:p w14:paraId="64280FCF" w14:textId="77777777" w:rsidR="002733E9" w:rsidRDefault="009F22DF">
          <w:pPr>
            <w:pStyle w:val="TOC4"/>
            <w:tabs>
              <w:tab w:val="left" w:pos="2160"/>
              <w:tab w:val="right" w:leader="dot" w:pos="10790"/>
            </w:tabs>
            <w:rPr>
              <w:rFonts w:eastAsiaTheme="minorEastAsia"/>
              <w:noProof/>
              <w:sz w:val="22"/>
            </w:rPr>
          </w:pPr>
          <w:hyperlink w:anchor="_Toc525261832" w:history="1">
            <w:r w:rsidR="002733E9" w:rsidRPr="00DC41AA">
              <w:rPr>
                <w:rStyle w:val="Hyperlink"/>
                <w:noProof/>
              </w:rPr>
              <w:t>3.1.3.1.</w:t>
            </w:r>
            <w:r w:rsidR="002733E9">
              <w:rPr>
                <w:rFonts w:eastAsiaTheme="minorEastAsia"/>
                <w:noProof/>
                <w:sz w:val="22"/>
              </w:rPr>
              <w:tab/>
            </w:r>
            <w:r w:rsidR="002733E9" w:rsidRPr="00DC41AA">
              <w:rPr>
                <w:rStyle w:val="Hyperlink"/>
                <w:noProof/>
              </w:rPr>
              <w:t>Inertia Calculations</w:t>
            </w:r>
            <w:r w:rsidR="002733E9">
              <w:rPr>
                <w:noProof/>
                <w:webHidden/>
              </w:rPr>
              <w:tab/>
            </w:r>
            <w:r w:rsidR="002733E9">
              <w:rPr>
                <w:noProof/>
                <w:webHidden/>
              </w:rPr>
              <w:fldChar w:fldCharType="begin"/>
            </w:r>
            <w:r w:rsidR="002733E9">
              <w:rPr>
                <w:noProof/>
                <w:webHidden/>
              </w:rPr>
              <w:instrText xml:space="preserve"> PAGEREF _Toc525261832 \h </w:instrText>
            </w:r>
            <w:r w:rsidR="002733E9">
              <w:rPr>
                <w:noProof/>
                <w:webHidden/>
              </w:rPr>
            </w:r>
            <w:r w:rsidR="002733E9">
              <w:rPr>
                <w:noProof/>
                <w:webHidden/>
              </w:rPr>
              <w:fldChar w:fldCharType="separate"/>
            </w:r>
            <w:r w:rsidR="002733E9">
              <w:rPr>
                <w:noProof/>
                <w:webHidden/>
              </w:rPr>
              <w:t>90</w:t>
            </w:r>
            <w:r w:rsidR="002733E9">
              <w:rPr>
                <w:noProof/>
                <w:webHidden/>
              </w:rPr>
              <w:fldChar w:fldCharType="end"/>
            </w:r>
          </w:hyperlink>
        </w:p>
        <w:p w14:paraId="6FF3775A" w14:textId="77777777" w:rsidR="002733E9" w:rsidRDefault="009F22DF">
          <w:pPr>
            <w:pStyle w:val="TOC4"/>
            <w:tabs>
              <w:tab w:val="left" w:pos="2160"/>
              <w:tab w:val="right" w:leader="dot" w:pos="10790"/>
            </w:tabs>
            <w:rPr>
              <w:rFonts w:eastAsiaTheme="minorEastAsia"/>
              <w:noProof/>
              <w:sz w:val="22"/>
            </w:rPr>
          </w:pPr>
          <w:hyperlink w:anchor="_Toc525261833" w:history="1">
            <w:r w:rsidR="002733E9" w:rsidRPr="00DC41AA">
              <w:rPr>
                <w:rStyle w:val="Hyperlink"/>
                <w:noProof/>
              </w:rPr>
              <w:t>3.1.3.2.</w:t>
            </w:r>
            <w:r w:rsidR="002733E9">
              <w:rPr>
                <w:rFonts w:eastAsiaTheme="minorEastAsia"/>
                <w:noProof/>
                <w:sz w:val="22"/>
              </w:rPr>
              <w:tab/>
            </w:r>
            <w:r w:rsidR="002733E9" w:rsidRPr="00DC41AA">
              <w:rPr>
                <w:rStyle w:val="Hyperlink"/>
                <w:noProof/>
              </w:rPr>
              <w:t>Performance Calculations</w:t>
            </w:r>
            <w:r w:rsidR="002733E9">
              <w:rPr>
                <w:noProof/>
                <w:webHidden/>
              </w:rPr>
              <w:tab/>
            </w:r>
            <w:r w:rsidR="002733E9">
              <w:rPr>
                <w:noProof/>
                <w:webHidden/>
              </w:rPr>
              <w:fldChar w:fldCharType="begin"/>
            </w:r>
            <w:r w:rsidR="002733E9">
              <w:rPr>
                <w:noProof/>
                <w:webHidden/>
              </w:rPr>
              <w:instrText xml:space="preserve"> PAGEREF _Toc525261833 \h </w:instrText>
            </w:r>
            <w:r w:rsidR="002733E9">
              <w:rPr>
                <w:noProof/>
                <w:webHidden/>
              </w:rPr>
            </w:r>
            <w:r w:rsidR="002733E9">
              <w:rPr>
                <w:noProof/>
                <w:webHidden/>
              </w:rPr>
              <w:fldChar w:fldCharType="separate"/>
            </w:r>
            <w:r w:rsidR="002733E9">
              <w:rPr>
                <w:noProof/>
                <w:webHidden/>
              </w:rPr>
              <w:t>90</w:t>
            </w:r>
            <w:r w:rsidR="002733E9">
              <w:rPr>
                <w:noProof/>
                <w:webHidden/>
              </w:rPr>
              <w:fldChar w:fldCharType="end"/>
            </w:r>
          </w:hyperlink>
        </w:p>
        <w:p w14:paraId="6A369AE6" w14:textId="77777777" w:rsidR="002733E9" w:rsidRDefault="009F22DF">
          <w:pPr>
            <w:pStyle w:val="TOC4"/>
            <w:tabs>
              <w:tab w:val="left" w:pos="2160"/>
              <w:tab w:val="right" w:leader="dot" w:pos="10790"/>
            </w:tabs>
            <w:rPr>
              <w:rFonts w:eastAsiaTheme="minorEastAsia"/>
              <w:noProof/>
              <w:sz w:val="22"/>
            </w:rPr>
          </w:pPr>
          <w:hyperlink w:anchor="_Toc525261834" w:history="1">
            <w:r w:rsidR="002733E9" w:rsidRPr="00DC41AA">
              <w:rPr>
                <w:rStyle w:val="Hyperlink"/>
                <w:noProof/>
              </w:rPr>
              <w:t>3.1.3.3.</w:t>
            </w:r>
            <w:r w:rsidR="002733E9">
              <w:rPr>
                <w:rFonts w:eastAsiaTheme="minorEastAsia"/>
                <w:noProof/>
                <w:sz w:val="22"/>
              </w:rPr>
              <w:tab/>
            </w:r>
            <w:r w:rsidR="002733E9" w:rsidRPr="00DC41AA">
              <w:rPr>
                <w:rStyle w:val="Hyperlink"/>
                <w:noProof/>
              </w:rPr>
              <w:t>DATCOM Method</w:t>
            </w:r>
            <w:r w:rsidR="002733E9">
              <w:rPr>
                <w:noProof/>
                <w:webHidden/>
              </w:rPr>
              <w:tab/>
            </w:r>
            <w:r w:rsidR="002733E9">
              <w:rPr>
                <w:noProof/>
                <w:webHidden/>
              </w:rPr>
              <w:fldChar w:fldCharType="begin"/>
            </w:r>
            <w:r w:rsidR="002733E9">
              <w:rPr>
                <w:noProof/>
                <w:webHidden/>
              </w:rPr>
              <w:instrText xml:space="preserve"> PAGEREF _Toc525261834 \h </w:instrText>
            </w:r>
            <w:r w:rsidR="002733E9">
              <w:rPr>
                <w:noProof/>
                <w:webHidden/>
              </w:rPr>
            </w:r>
            <w:r w:rsidR="002733E9">
              <w:rPr>
                <w:noProof/>
                <w:webHidden/>
              </w:rPr>
              <w:fldChar w:fldCharType="separate"/>
            </w:r>
            <w:r w:rsidR="002733E9">
              <w:rPr>
                <w:noProof/>
                <w:webHidden/>
              </w:rPr>
              <w:t>90</w:t>
            </w:r>
            <w:r w:rsidR="002733E9">
              <w:rPr>
                <w:noProof/>
                <w:webHidden/>
              </w:rPr>
              <w:fldChar w:fldCharType="end"/>
            </w:r>
          </w:hyperlink>
        </w:p>
        <w:p w14:paraId="4BE15646" w14:textId="77777777" w:rsidR="002733E9" w:rsidRDefault="009F22DF">
          <w:pPr>
            <w:pStyle w:val="TOC4"/>
            <w:tabs>
              <w:tab w:val="left" w:pos="2160"/>
              <w:tab w:val="right" w:leader="dot" w:pos="10790"/>
            </w:tabs>
            <w:rPr>
              <w:rFonts w:eastAsiaTheme="minorEastAsia"/>
              <w:noProof/>
              <w:sz w:val="22"/>
            </w:rPr>
          </w:pPr>
          <w:hyperlink w:anchor="_Toc525261835" w:history="1">
            <w:r w:rsidR="002733E9" w:rsidRPr="00DC41AA">
              <w:rPr>
                <w:rStyle w:val="Hyperlink"/>
                <w:noProof/>
              </w:rPr>
              <w:t>3.1.3.4.</w:t>
            </w:r>
            <w:r w:rsidR="002733E9">
              <w:rPr>
                <w:rFonts w:eastAsiaTheme="minorEastAsia"/>
                <w:noProof/>
                <w:sz w:val="22"/>
              </w:rPr>
              <w:tab/>
            </w:r>
            <w:r w:rsidR="002733E9" w:rsidRPr="00DC41AA">
              <w:rPr>
                <w:rStyle w:val="Hyperlink"/>
                <w:noProof/>
              </w:rPr>
              <w:t>Performance Parameters</w:t>
            </w:r>
            <w:r w:rsidR="002733E9">
              <w:rPr>
                <w:noProof/>
                <w:webHidden/>
              </w:rPr>
              <w:tab/>
            </w:r>
            <w:r w:rsidR="002733E9">
              <w:rPr>
                <w:noProof/>
                <w:webHidden/>
              </w:rPr>
              <w:fldChar w:fldCharType="begin"/>
            </w:r>
            <w:r w:rsidR="002733E9">
              <w:rPr>
                <w:noProof/>
                <w:webHidden/>
              </w:rPr>
              <w:instrText xml:space="preserve"> PAGEREF _Toc525261835 \h </w:instrText>
            </w:r>
            <w:r w:rsidR="002733E9">
              <w:rPr>
                <w:noProof/>
                <w:webHidden/>
              </w:rPr>
            </w:r>
            <w:r w:rsidR="002733E9">
              <w:rPr>
                <w:noProof/>
                <w:webHidden/>
              </w:rPr>
              <w:fldChar w:fldCharType="separate"/>
            </w:r>
            <w:r w:rsidR="002733E9">
              <w:rPr>
                <w:noProof/>
                <w:webHidden/>
              </w:rPr>
              <w:t>93</w:t>
            </w:r>
            <w:r w:rsidR="002733E9">
              <w:rPr>
                <w:noProof/>
                <w:webHidden/>
              </w:rPr>
              <w:fldChar w:fldCharType="end"/>
            </w:r>
          </w:hyperlink>
        </w:p>
        <w:p w14:paraId="1EB7AAC7" w14:textId="77777777" w:rsidR="002733E9" w:rsidRDefault="009F22DF">
          <w:pPr>
            <w:pStyle w:val="TOC3"/>
            <w:tabs>
              <w:tab w:val="left" w:pos="1100"/>
              <w:tab w:val="right" w:leader="dot" w:pos="10790"/>
            </w:tabs>
            <w:rPr>
              <w:rFonts w:eastAsiaTheme="minorEastAsia"/>
              <w:noProof/>
              <w:sz w:val="22"/>
            </w:rPr>
          </w:pPr>
          <w:hyperlink w:anchor="_Toc525261836" w:history="1">
            <w:r w:rsidR="002733E9" w:rsidRPr="00DC41AA">
              <w:rPr>
                <w:rStyle w:val="Hyperlink"/>
                <w:noProof/>
              </w:rPr>
              <w:t>3.1.4.</w:t>
            </w:r>
            <w:r w:rsidR="002733E9">
              <w:rPr>
                <w:rFonts w:eastAsiaTheme="minorEastAsia"/>
                <w:noProof/>
                <w:sz w:val="22"/>
              </w:rPr>
              <w:tab/>
            </w:r>
            <w:r w:rsidR="002733E9" w:rsidRPr="00DC41AA">
              <w:rPr>
                <w:rStyle w:val="Hyperlink"/>
                <w:noProof/>
              </w:rPr>
              <w:t>Loads</w:t>
            </w:r>
            <w:r w:rsidR="002733E9">
              <w:rPr>
                <w:noProof/>
                <w:webHidden/>
              </w:rPr>
              <w:tab/>
            </w:r>
            <w:r w:rsidR="002733E9">
              <w:rPr>
                <w:noProof/>
                <w:webHidden/>
              </w:rPr>
              <w:fldChar w:fldCharType="begin"/>
            </w:r>
            <w:r w:rsidR="002733E9">
              <w:rPr>
                <w:noProof/>
                <w:webHidden/>
              </w:rPr>
              <w:instrText xml:space="preserve"> PAGEREF _Toc525261836 \h </w:instrText>
            </w:r>
            <w:r w:rsidR="002733E9">
              <w:rPr>
                <w:noProof/>
                <w:webHidden/>
              </w:rPr>
            </w:r>
            <w:r w:rsidR="002733E9">
              <w:rPr>
                <w:noProof/>
                <w:webHidden/>
              </w:rPr>
              <w:fldChar w:fldCharType="separate"/>
            </w:r>
            <w:r w:rsidR="002733E9">
              <w:rPr>
                <w:noProof/>
                <w:webHidden/>
              </w:rPr>
              <w:t>93</w:t>
            </w:r>
            <w:r w:rsidR="002733E9">
              <w:rPr>
                <w:noProof/>
                <w:webHidden/>
              </w:rPr>
              <w:fldChar w:fldCharType="end"/>
            </w:r>
          </w:hyperlink>
        </w:p>
        <w:p w14:paraId="071F44A0" w14:textId="77777777" w:rsidR="002733E9" w:rsidRDefault="009F22DF">
          <w:pPr>
            <w:pStyle w:val="TOC4"/>
            <w:tabs>
              <w:tab w:val="left" w:pos="2160"/>
              <w:tab w:val="right" w:leader="dot" w:pos="10790"/>
            </w:tabs>
            <w:rPr>
              <w:rFonts w:eastAsiaTheme="minorEastAsia"/>
              <w:noProof/>
              <w:sz w:val="22"/>
            </w:rPr>
          </w:pPr>
          <w:hyperlink w:anchor="_Toc525261837" w:history="1">
            <w:r w:rsidR="002733E9" w:rsidRPr="00DC41AA">
              <w:rPr>
                <w:rStyle w:val="Hyperlink"/>
                <w:noProof/>
                <w:lang w:val="en-GB"/>
              </w:rPr>
              <w:t>3.1.4.1.</w:t>
            </w:r>
            <w:r w:rsidR="002733E9">
              <w:rPr>
                <w:rFonts w:eastAsiaTheme="minorEastAsia"/>
                <w:noProof/>
                <w:sz w:val="22"/>
              </w:rPr>
              <w:tab/>
            </w:r>
            <w:r w:rsidR="002733E9" w:rsidRPr="00DC41AA">
              <w:rPr>
                <w:rStyle w:val="Hyperlink"/>
                <w:noProof/>
                <w:lang w:val="en-GB"/>
              </w:rPr>
              <w:t>PURPOSE</w:t>
            </w:r>
            <w:r w:rsidR="002733E9">
              <w:rPr>
                <w:noProof/>
                <w:webHidden/>
              </w:rPr>
              <w:tab/>
            </w:r>
            <w:r w:rsidR="002733E9">
              <w:rPr>
                <w:noProof/>
                <w:webHidden/>
              </w:rPr>
              <w:fldChar w:fldCharType="begin"/>
            </w:r>
            <w:r w:rsidR="002733E9">
              <w:rPr>
                <w:noProof/>
                <w:webHidden/>
              </w:rPr>
              <w:instrText xml:space="preserve"> PAGEREF _Toc525261837 \h </w:instrText>
            </w:r>
            <w:r w:rsidR="002733E9">
              <w:rPr>
                <w:noProof/>
                <w:webHidden/>
              </w:rPr>
            </w:r>
            <w:r w:rsidR="002733E9">
              <w:rPr>
                <w:noProof/>
                <w:webHidden/>
              </w:rPr>
              <w:fldChar w:fldCharType="separate"/>
            </w:r>
            <w:r w:rsidR="002733E9">
              <w:rPr>
                <w:noProof/>
                <w:webHidden/>
              </w:rPr>
              <w:t>93</w:t>
            </w:r>
            <w:r w:rsidR="002733E9">
              <w:rPr>
                <w:noProof/>
                <w:webHidden/>
              </w:rPr>
              <w:fldChar w:fldCharType="end"/>
            </w:r>
          </w:hyperlink>
        </w:p>
        <w:p w14:paraId="559867AB" w14:textId="77777777" w:rsidR="002733E9" w:rsidRDefault="009F22DF">
          <w:pPr>
            <w:pStyle w:val="TOC4"/>
            <w:tabs>
              <w:tab w:val="left" w:pos="2160"/>
              <w:tab w:val="right" w:leader="dot" w:pos="10790"/>
            </w:tabs>
            <w:rPr>
              <w:rFonts w:eastAsiaTheme="minorEastAsia"/>
              <w:noProof/>
              <w:sz w:val="22"/>
            </w:rPr>
          </w:pPr>
          <w:hyperlink w:anchor="_Toc525261838" w:history="1">
            <w:r w:rsidR="002733E9" w:rsidRPr="00DC41AA">
              <w:rPr>
                <w:rStyle w:val="Hyperlink"/>
                <w:noProof/>
                <w:lang w:val="en-GB"/>
              </w:rPr>
              <w:t>3.1.4.2.</w:t>
            </w:r>
            <w:r w:rsidR="002733E9">
              <w:rPr>
                <w:rFonts w:eastAsiaTheme="minorEastAsia"/>
                <w:noProof/>
                <w:sz w:val="22"/>
              </w:rPr>
              <w:tab/>
            </w:r>
            <w:r w:rsidR="002733E9" w:rsidRPr="00DC41AA">
              <w:rPr>
                <w:rStyle w:val="Hyperlink"/>
                <w:noProof/>
                <w:lang w:val="en-GB"/>
              </w:rPr>
              <w:t>APPLICABILITY</w:t>
            </w:r>
            <w:r w:rsidR="002733E9">
              <w:rPr>
                <w:noProof/>
                <w:webHidden/>
              </w:rPr>
              <w:tab/>
            </w:r>
            <w:r w:rsidR="002733E9">
              <w:rPr>
                <w:noProof/>
                <w:webHidden/>
              </w:rPr>
              <w:fldChar w:fldCharType="begin"/>
            </w:r>
            <w:r w:rsidR="002733E9">
              <w:rPr>
                <w:noProof/>
                <w:webHidden/>
              </w:rPr>
              <w:instrText xml:space="preserve"> PAGEREF _Toc525261838 \h </w:instrText>
            </w:r>
            <w:r w:rsidR="002733E9">
              <w:rPr>
                <w:noProof/>
                <w:webHidden/>
              </w:rPr>
            </w:r>
            <w:r w:rsidR="002733E9">
              <w:rPr>
                <w:noProof/>
                <w:webHidden/>
              </w:rPr>
              <w:fldChar w:fldCharType="separate"/>
            </w:r>
            <w:r w:rsidR="002733E9">
              <w:rPr>
                <w:noProof/>
                <w:webHidden/>
              </w:rPr>
              <w:t>93</w:t>
            </w:r>
            <w:r w:rsidR="002733E9">
              <w:rPr>
                <w:noProof/>
                <w:webHidden/>
              </w:rPr>
              <w:fldChar w:fldCharType="end"/>
            </w:r>
          </w:hyperlink>
        </w:p>
        <w:p w14:paraId="52CDF824" w14:textId="77777777" w:rsidR="002733E9" w:rsidRDefault="009F22DF">
          <w:pPr>
            <w:pStyle w:val="TOC4"/>
            <w:tabs>
              <w:tab w:val="left" w:pos="2160"/>
              <w:tab w:val="right" w:leader="dot" w:pos="10790"/>
            </w:tabs>
            <w:rPr>
              <w:rFonts w:eastAsiaTheme="minorEastAsia"/>
              <w:noProof/>
              <w:sz w:val="22"/>
            </w:rPr>
          </w:pPr>
          <w:hyperlink w:anchor="_Toc525261839" w:history="1">
            <w:r w:rsidR="002733E9" w:rsidRPr="00DC41AA">
              <w:rPr>
                <w:rStyle w:val="Hyperlink"/>
                <w:noProof/>
                <w:lang w:val="en-GB"/>
              </w:rPr>
              <w:t>3.1.4.3.</w:t>
            </w:r>
            <w:r w:rsidR="002733E9">
              <w:rPr>
                <w:rFonts w:eastAsiaTheme="minorEastAsia"/>
                <w:noProof/>
                <w:sz w:val="22"/>
              </w:rPr>
              <w:tab/>
            </w:r>
            <w:r w:rsidR="002733E9" w:rsidRPr="00DC41AA">
              <w:rPr>
                <w:rStyle w:val="Hyperlink"/>
                <w:noProof/>
                <w:lang w:val="en-GB"/>
              </w:rPr>
              <w:t>NOMENCLATURE</w:t>
            </w:r>
            <w:r w:rsidR="002733E9">
              <w:rPr>
                <w:noProof/>
                <w:webHidden/>
              </w:rPr>
              <w:tab/>
            </w:r>
            <w:r w:rsidR="002733E9">
              <w:rPr>
                <w:noProof/>
                <w:webHidden/>
              </w:rPr>
              <w:fldChar w:fldCharType="begin"/>
            </w:r>
            <w:r w:rsidR="002733E9">
              <w:rPr>
                <w:noProof/>
                <w:webHidden/>
              </w:rPr>
              <w:instrText xml:space="preserve"> PAGEREF _Toc525261839 \h </w:instrText>
            </w:r>
            <w:r w:rsidR="002733E9">
              <w:rPr>
                <w:noProof/>
                <w:webHidden/>
              </w:rPr>
            </w:r>
            <w:r w:rsidR="002733E9">
              <w:rPr>
                <w:noProof/>
                <w:webHidden/>
              </w:rPr>
              <w:fldChar w:fldCharType="separate"/>
            </w:r>
            <w:r w:rsidR="002733E9">
              <w:rPr>
                <w:noProof/>
                <w:webHidden/>
              </w:rPr>
              <w:t>93</w:t>
            </w:r>
            <w:r w:rsidR="002733E9">
              <w:rPr>
                <w:noProof/>
                <w:webHidden/>
              </w:rPr>
              <w:fldChar w:fldCharType="end"/>
            </w:r>
          </w:hyperlink>
        </w:p>
        <w:p w14:paraId="42B561EF" w14:textId="77777777" w:rsidR="002733E9" w:rsidRDefault="009F22DF">
          <w:pPr>
            <w:pStyle w:val="TOC4"/>
            <w:tabs>
              <w:tab w:val="left" w:pos="2160"/>
              <w:tab w:val="right" w:leader="dot" w:pos="10790"/>
            </w:tabs>
            <w:rPr>
              <w:rFonts w:eastAsiaTheme="minorEastAsia"/>
              <w:noProof/>
              <w:sz w:val="22"/>
            </w:rPr>
          </w:pPr>
          <w:hyperlink w:anchor="_Toc525261840" w:history="1">
            <w:r w:rsidR="002733E9" w:rsidRPr="00DC41AA">
              <w:rPr>
                <w:rStyle w:val="Hyperlink"/>
                <w:noProof/>
                <w:lang w:val="tr-TR"/>
              </w:rPr>
              <w:t>3.1.4.4.</w:t>
            </w:r>
            <w:r w:rsidR="002733E9">
              <w:rPr>
                <w:rFonts w:eastAsiaTheme="minorEastAsia"/>
                <w:noProof/>
                <w:sz w:val="22"/>
              </w:rPr>
              <w:tab/>
            </w:r>
            <w:r w:rsidR="002733E9" w:rsidRPr="00DC41AA">
              <w:rPr>
                <w:rStyle w:val="Hyperlink"/>
                <w:noProof/>
                <w:lang w:val="tr-TR"/>
              </w:rPr>
              <w:t>GENERAL</w:t>
            </w:r>
            <w:r w:rsidR="002733E9">
              <w:rPr>
                <w:noProof/>
                <w:webHidden/>
              </w:rPr>
              <w:tab/>
            </w:r>
            <w:r w:rsidR="002733E9">
              <w:rPr>
                <w:noProof/>
                <w:webHidden/>
              </w:rPr>
              <w:fldChar w:fldCharType="begin"/>
            </w:r>
            <w:r w:rsidR="002733E9">
              <w:rPr>
                <w:noProof/>
                <w:webHidden/>
              </w:rPr>
              <w:instrText xml:space="preserve"> PAGEREF _Toc525261840 \h </w:instrText>
            </w:r>
            <w:r w:rsidR="002733E9">
              <w:rPr>
                <w:noProof/>
                <w:webHidden/>
              </w:rPr>
            </w:r>
            <w:r w:rsidR="002733E9">
              <w:rPr>
                <w:noProof/>
                <w:webHidden/>
              </w:rPr>
              <w:fldChar w:fldCharType="separate"/>
            </w:r>
            <w:r w:rsidR="002733E9">
              <w:rPr>
                <w:noProof/>
                <w:webHidden/>
              </w:rPr>
              <w:t>94</w:t>
            </w:r>
            <w:r w:rsidR="002733E9">
              <w:rPr>
                <w:noProof/>
                <w:webHidden/>
              </w:rPr>
              <w:fldChar w:fldCharType="end"/>
            </w:r>
          </w:hyperlink>
        </w:p>
        <w:p w14:paraId="437AD408" w14:textId="77777777" w:rsidR="002733E9" w:rsidRDefault="009F22DF">
          <w:pPr>
            <w:pStyle w:val="TOC5"/>
            <w:tabs>
              <w:tab w:val="left" w:pos="2160"/>
              <w:tab w:val="right" w:leader="dot" w:pos="10790"/>
            </w:tabs>
            <w:rPr>
              <w:rFonts w:eastAsiaTheme="minorEastAsia"/>
              <w:noProof/>
              <w:sz w:val="22"/>
            </w:rPr>
          </w:pPr>
          <w:hyperlink w:anchor="_Toc525261841" w:history="1">
            <w:r w:rsidR="002733E9" w:rsidRPr="00DC41AA">
              <w:rPr>
                <w:rStyle w:val="Hyperlink"/>
                <w:noProof/>
                <w:lang w:val="en-GB"/>
              </w:rPr>
              <w:t>3.1.4.4.1.</w:t>
            </w:r>
            <w:r w:rsidR="002733E9">
              <w:rPr>
                <w:rFonts w:eastAsiaTheme="minorEastAsia"/>
                <w:noProof/>
                <w:sz w:val="22"/>
              </w:rPr>
              <w:tab/>
            </w:r>
            <w:r w:rsidR="002733E9" w:rsidRPr="00DC41AA">
              <w:rPr>
                <w:rStyle w:val="Hyperlink"/>
                <w:noProof/>
                <w:lang w:val="en-GB"/>
              </w:rPr>
              <w:t>Flight Envelope</w:t>
            </w:r>
            <w:r w:rsidR="002733E9">
              <w:rPr>
                <w:noProof/>
                <w:webHidden/>
              </w:rPr>
              <w:tab/>
            </w:r>
            <w:r w:rsidR="002733E9">
              <w:rPr>
                <w:noProof/>
                <w:webHidden/>
              </w:rPr>
              <w:fldChar w:fldCharType="begin"/>
            </w:r>
            <w:r w:rsidR="002733E9">
              <w:rPr>
                <w:noProof/>
                <w:webHidden/>
              </w:rPr>
              <w:instrText xml:space="preserve"> PAGEREF _Toc525261841 \h </w:instrText>
            </w:r>
            <w:r w:rsidR="002733E9">
              <w:rPr>
                <w:noProof/>
                <w:webHidden/>
              </w:rPr>
            </w:r>
            <w:r w:rsidR="002733E9">
              <w:rPr>
                <w:noProof/>
                <w:webHidden/>
              </w:rPr>
              <w:fldChar w:fldCharType="separate"/>
            </w:r>
            <w:r w:rsidR="002733E9">
              <w:rPr>
                <w:noProof/>
                <w:webHidden/>
              </w:rPr>
              <w:t>95</w:t>
            </w:r>
            <w:r w:rsidR="002733E9">
              <w:rPr>
                <w:noProof/>
                <w:webHidden/>
              </w:rPr>
              <w:fldChar w:fldCharType="end"/>
            </w:r>
          </w:hyperlink>
        </w:p>
        <w:p w14:paraId="5A251850" w14:textId="77777777" w:rsidR="002733E9" w:rsidRDefault="009F22DF">
          <w:pPr>
            <w:pStyle w:val="TOC4"/>
            <w:tabs>
              <w:tab w:val="left" w:pos="2160"/>
              <w:tab w:val="right" w:leader="dot" w:pos="10790"/>
            </w:tabs>
            <w:rPr>
              <w:rFonts w:eastAsiaTheme="minorEastAsia"/>
              <w:noProof/>
              <w:sz w:val="22"/>
            </w:rPr>
          </w:pPr>
          <w:hyperlink w:anchor="_Toc525261842" w:history="1">
            <w:r w:rsidR="002733E9" w:rsidRPr="00DC41AA">
              <w:rPr>
                <w:rStyle w:val="Hyperlink"/>
                <w:noProof/>
                <w:lang w:val="tr-TR"/>
              </w:rPr>
              <w:t>3.1.4.5.</w:t>
            </w:r>
            <w:r w:rsidR="002733E9">
              <w:rPr>
                <w:rFonts w:eastAsiaTheme="minorEastAsia"/>
                <w:noProof/>
                <w:sz w:val="22"/>
              </w:rPr>
              <w:tab/>
            </w:r>
            <w:r w:rsidR="002733E9" w:rsidRPr="00DC41AA">
              <w:rPr>
                <w:rStyle w:val="Hyperlink"/>
                <w:noProof/>
                <w:lang w:val="tr-TR"/>
              </w:rPr>
              <w:t>CRITICAL LOADS ANALYSIS</w:t>
            </w:r>
            <w:r w:rsidR="002733E9">
              <w:rPr>
                <w:noProof/>
                <w:webHidden/>
              </w:rPr>
              <w:tab/>
            </w:r>
            <w:r w:rsidR="002733E9">
              <w:rPr>
                <w:noProof/>
                <w:webHidden/>
              </w:rPr>
              <w:fldChar w:fldCharType="begin"/>
            </w:r>
            <w:r w:rsidR="002733E9">
              <w:rPr>
                <w:noProof/>
                <w:webHidden/>
              </w:rPr>
              <w:instrText xml:space="preserve"> PAGEREF _Toc525261842 \h </w:instrText>
            </w:r>
            <w:r w:rsidR="002733E9">
              <w:rPr>
                <w:noProof/>
                <w:webHidden/>
              </w:rPr>
            </w:r>
            <w:r w:rsidR="002733E9">
              <w:rPr>
                <w:noProof/>
                <w:webHidden/>
              </w:rPr>
              <w:fldChar w:fldCharType="separate"/>
            </w:r>
            <w:r w:rsidR="002733E9">
              <w:rPr>
                <w:noProof/>
                <w:webHidden/>
              </w:rPr>
              <w:t>97</w:t>
            </w:r>
            <w:r w:rsidR="002733E9">
              <w:rPr>
                <w:noProof/>
                <w:webHidden/>
              </w:rPr>
              <w:fldChar w:fldCharType="end"/>
            </w:r>
          </w:hyperlink>
        </w:p>
        <w:p w14:paraId="5C2293FF" w14:textId="77777777" w:rsidR="002733E9" w:rsidRDefault="009F22DF">
          <w:pPr>
            <w:pStyle w:val="TOC5"/>
            <w:tabs>
              <w:tab w:val="left" w:pos="2160"/>
              <w:tab w:val="right" w:leader="dot" w:pos="10790"/>
            </w:tabs>
            <w:rPr>
              <w:rFonts w:eastAsiaTheme="minorEastAsia"/>
              <w:noProof/>
              <w:sz w:val="22"/>
            </w:rPr>
          </w:pPr>
          <w:hyperlink w:anchor="_Toc525261843" w:history="1">
            <w:r w:rsidR="002733E9" w:rsidRPr="00DC41AA">
              <w:rPr>
                <w:rStyle w:val="Hyperlink"/>
                <w:noProof/>
                <w:lang w:val="tr-TR"/>
              </w:rPr>
              <w:t>3.1.4.5.1.</w:t>
            </w:r>
            <w:r w:rsidR="002733E9">
              <w:rPr>
                <w:rFonts w:eastAsiaTheme="minorEastAsia"/>
                <w:noProof/>
                <w:sz w:val="22"/>
              </w:rPr>
              <w:tab/>
            </w:r>
            <w:r w:rsidR="002733E9" w:rsidRPr="00DC41AA">
              <w:rPr>
                <w:rStyle w:val="Hyperlink"/>
                <w:noProof/>
                <w:lang w:val="tr-TR"/>
              </w:rPr>
              <w:t>WING</w:t>
            </w:r>
            <w:r w:rsidR="002733E9">
              <w:rPr>
                <w:noProof/>
                <w:webHidden/>
              </w:rPr>
              <w:tab/>
            </w:r>
            <w:r w:rsidR="002733E9">
              <w:rPr>
                <w:noProof/>
                <w:webHidden/>
              </w:rPr>
              <w:fldChar w:fldCharType="begin"/>
            </w:r>
            <w:r w:rsidR="002733E9">
              <w:rPr>
                <w:noProof/>
                <w:webHidden/>
              </w:rPr>
              <w:instrText xml:space="preserve"> PAGEREF _Toc525261843 \h </w:instrText>
            </w:r>
            <w:r w:rsidR="002733E9">
              <w:rPr>
                <w:noProof/>
                <w:webHidden/>
              </w:rPr>
            </w:r>
            <w:r w:rsidR="002733E9">
              <w:rPr>
                <w:noProof/>
                <w:webHidden/>
              </w:rPr>
              <w:fldChar w:fldCharType="separate"/>
            </w:r>
            <w:r w:rsidR="002733E9">
              <w:rPr>
                <w:noProof/>
                <w:webHidden/>
              </w:rPr>
              <w:t>97</w:t>
            </w:r>
            <w:r w:rsidR="002733E9">
              <w:rPr>
                <w:noProof/>
                <w:webHidden/>
              </w:rPr>
              <w:fldChar w:fldCharType="end"/>
            </w:r>
          </w:hyperlink>
        </w:p>
        <w:p w14:paraId="35947CCC" w14:textId="77777777" w:rsidR="002733E9" w:rsidRDefault="009F22DF">
          <w:pPr>
            <w:pStyle w:val="TOC5"/>
            <w:tabs>
              <w:tab w:val="left" w:pos="2160"/>
              <w:tab w:val="right" w:leader="dot" w:pos="10790"/>
            </w:tabs>
            <w:rPr>
              <w:rFonts w:eastAsiaTheme="minorEastAsia"/>
              <w:noProof/>
              <w:sz w:val="22"/>
            </w:rPr>
          </w:pPr>
          <w:hyperlink w:anchor="_Toc525261844" w:history="1">
            <w:r w:rsidR="002733E9" w:rsidRPr="00DC41AA">
              <w:rPr>
                <w:rStyle w:val="Hyperlink"/>
                <w:noProof/>
                <w:lang w:val="tr-TR"/>
              </w:rPr>
              <w:t>3.1.4.5.2.</w:t>
            </w:r>
            <w:r w:rsidR="002733E9">
              <w:rPr>
                <w:rFonts w:eastAsiaTheme="minorEastAsia"/>
                <w:noProof/>
                <w:sz w:val="22"/>
              </w:rPr>
              <w:tab/>
            </w:r>
            <w:r w:rsidR="002733E9" w:rsidRPr="00DC41AA">
              <w:rPr>
                <w:rStyle w:val="Hyperlink"/>
                <w:noProof/>
                <w:lang w:val="tr-TR"/>
              </w:rPr>
              <w:t>HORIZONTAL TAIL</w:t>
            </w:r>
            <w:r w:rsidR="002733E9">
              <w:rPr>
                <w:noProof/>
                <w:webHidden/>
              </w:rPr>
              <w:tab/>
            </w:r>
            <w:r w:rsidR="002733E9">
              <w:rPr>
                <w:noProof/>
                <w:webHidden/>
              </w:rPr>
              <w:fldChar w:fldCharType="begin"/>
            </w:r>
            <w:r w:rsidR="002733E9">
              <w:rPr>
                <w:noProof/>
                <w:webHidden/>
              </w:rPr>
              <w:instrText xml:space="preserve"> PAGEREF _Toc525261844 \h </w:instrText>
            </w:r>
            <w:r w:rsidR="002733E9">
              <w:rPr>
                <w:noProof/>
                <w:webHidden/>
              </w:rPr>
            </w:r>
            <w:r w:rsidR="002733E9">
              <w:rPr>
                <w:noProof/>
                <w:webHidden/>
              </w:rPr>
              <w:fldChar w:fldCharType="separate"/>
            </w:r>
            <w:r w:rsidR="002733E9">
              <w:rPr>
                <w:noProof/>
                <w:webHidden/>
              </w:rPr>
              <w:t>109</w:t>
            </w:r>
            <w:r w:rsidR="002733E9">
              <w:rPr>
                <w:noProof/>
                <w:webHidden/>
              </w:rPr>
              <w:fldChar w:fldCharType="end"/>
            </w:r>
          </w:hyperlink>
        </w:p>
        <w:p w14:paraId="1C846BD0" w14:textId="77777777" w:rsidR="002733E9" w:rsidRDefault="009F22DF">
          <w:pPr>
            <w:pStyle w:val="TOC5"/>
            <w:tabs>
              <w:tab w:val="left" w:pos="2160"/>
              <w:tab w:val="right" w:leader="dot" w:pos="10790"/>
            </w:tabs>
            <w:rPr>
              <w:rFonts w:eastAsiaTheme="minorEastAsia"/>
              <w:noProof/>
              <w:sz w:val="22"/>
            </w:rPr>
          </w:pPr>
          <w:hyperlink w:anchor="_Toc525261845" w:history="1">
            <w:r w:rsidR="002733E9" w:rsidRPr="00DC41AA">
              <w:rPr>
                <w:rStyle w:val="Hyperlink"/>
                <w:noProof/>
                <w:lang w:val="tr-TR"/>
              </w:rPr>
              <w:t>3.1.4.5.3.</w:t>
            </w:r>
            <w:r w:rsidR="002733E9">
              <w:rPr>
                <w:rFonts w:eastAsiaTheme="minorEastAsia"/>
                <w:noProof/>
                <w:sz w:val="22"/>
              </w:rPr>
              <w:tab/>
            </w:r>
            <w:r w:rsidR="002733E9" w:rsidRPr="00DC41AA">
              <w:rPr>
                <w:rStyle w:val="Hyperlink"/>
                <w:noProof/>
                <w:lang w:val="tr-TR"/>
              </w:rPr>
              <w:t>VERTICAL TAIL</w:t>
            </w:r>
            <w:r w:rsidR="002733E9">
              <w:rPr>
                <w:noProof/>
                <w:webHidden/>
              </w:rPr>
              <w:tab/>
            </w:r>
            <w:r w:rsidR="002733E9">
              <w:rPr>
                <w:noProof/>
                <w:webHidden/>
              </w:rPr>
              <w:fldChar w:fldCharType="begin"/>
            </w:r>
            <w:r w:rsidR="002733E9">
              <w:rPr>
                <w:noProof/>
                <w:webHidden/>
              </w:rPr>
              <w:instrText xml:space="preserve"> PAGEREF _Toc525261845 \h </w:instrText>
            </w:r>
            <w:r w:rsidR="002733E9">
              <w:rPr>
                <w:noProof/>
                <w:webHidden/>
              </w:rPr>
            </w:r>
            <w:r w:rsidR="002733E9">
              <w:rPr>
                <w:noProof/>
                <w:webHidden/>
              </w:rPr>
              <w:fldChar w:fldCharType="separate"/>
            </w:r>
            <w:r w:rsidR="002733E9">
              <w:rPr>
                <w:noProof/>
                <w:webHidden/>
              </w:rPr>
              <w:t>112</w:t>
            </w:r>
            <w:r w:rsidR="002733E9">
              <w:rPr>
                <w:noProof/>
                <w:webHidden/>
              </w:rPr>
              <w:fldChar w:fldCharType="end"/>
            </w:r>
          </w:hyperlink>
        </w:p>
        <w:p w14:paraId="1F28CBE7" w14:textId="77777777" w:rsidR="002733E9" w:rsidRDefault="009F22DF">
          <w:pPr>
            <w:pStyle w:val="TOC3"/>
            <w:tabs>
              <w:tab w:val="left" w:pos="1100"/>
              <w:tab w:val="right" w:leader="dot" w:pos="10790"/>
            </w:tabs>
            <w:rPr>
              <w:rFonts w:eastAsiaTheme="minorEastAsia"/>
              <w:noProof/>
              <w:sz w:val="22"/>
            </w:rPr>
          </w:pPr>
          <w:hyperlink w:anchor="_Toc525261846" w:history="1">
            <w:r w:rsidR="002733E9" w:rsidRPr="00DC41AA">
              <w:rPr>
                <w:rStyle w:val="Hyperlink"/>
                <w:rFonts w:eastAsia="Times New Roman"/>
                <w:noProof/>
              </w:rPr>
              <w:t>3.1.5.</w:t>
            </w:r>
            <w:r w:rsidR="002733E9">
              <w:rPr>
                <w:rFonts w:eastAsiaTheme="minorEastAsia"/>
                <w:noProof/>
                <w:sz w:val="22"/>
              </w:rPr>
              <w:tab/>
            </w:r>
            <w:r w:rsidR="002733E9" w:rsidRPr="00DC41AA">
              <w:rPr>
                <w:rStyle w:val="Hyperlink"/>
                <w:rFonts w:eastAsia="Times New Roman"/>
                <w:noProof/>
              </w:rPr>
              <w:t>Weight and Balance</w:t>
            </w:r>
            <w:r w:rsidR="002733E9">
              <w:rPr>
                <w:noProof/>
                <w:webHidden/>
              </w:rPr>
              <w:tab/>
            </w:r>
            <w:r w:rsidR="002733E9">
              <w:rPr>
                <w:noProof/>
                <w:webHidden/>
              </w:rPr>
              <w:fldChar w:fldCharType="begin"/>
            </w:r>
            <w:r w:rsidR="002733E9">
              <w:rPr>
                <w:noProof/>
                <w:webHidden/>
              </w:rPr>
              <w:instrText xml:space="preserve"> PAGEREF _Toc525261846 \h </w:instrText>
            </w:r>
            <w:r w:rsidR="002733E9">
              <w:rPr>
                <w:noProof/>
                <w:webHidden/>
              </w:rPr>
            </w:r>
            <w:r w:rsidR="002733E9">
              <w:rPr>
                <w:noProof/>
                <w:webHidden/>
              </w:rPr>
              <w:fldChar w:fldCharType="separate"/>
            </w:r>
            <w:r w:rsidR="002733E9">
              <w:rPr>
                <w:noProof/>
                <w:webHidden/>
              </w:rPr>
              <w:t>116</w:t>
            </w:r>
            <w:r w:rsidR="002733E9">
              <w:rPr>
                <w:noProof/>
                <w:webHidden/>
              </w:rPr>
              <w:fldChar w:fldCharType="end"/>
            </w:r>
          </w:hyperlink>
        </w:p>
        <w:p w14:paraId="7B231F60" w14:textId="77777777" w:rsidR="002733E9" w:rsidRDefault="009F22DF">
          <w:pPr>
            <w:pStyle w:val="TOC4"/>
            <w:tabs>
              <w:tab w:val="left" w:pos="2160"/>
              <w:tab w:val="right" w:leader="dot" w:pos="10790"/>
            </w:tabs>
            <w:rPr>
              <w:rFonts w:eastAsiaTheme="minorEastAsia"/>
              <w:noProof/>
              <w:sz w:val="22"/>
            </w:rPr>
          </w:pPr>
          <w:hyperlink w:anchor="_Toc525261847" w:history="1">
            <w:r w:rsidR="002733E9" w:rsidRPr="00DC41AA">
              <w:rPr>
                <w:rStyle w:val="Hyperlink"/>
                <w:noProof/>
              </w:rPr>
              <w:t>3.1.5.1.</w:t>
            </w:r>
            <w:r w:rsidR="002733E9">
              <w:rPr>
                <w:rFonts w:eastAsiaTheme="minorEastAsia"/>
                <w:noProof/>
                <w:sz w:val="22"/>
              </w:rPr>
              <w:tab/>
            </w:r>
            <w:r w:rsidR="002733E9" w:rsidRPr="00DC41AA">
              <w:rPr>
                <w:rStyle w:val="Hyperlink"/>
                <w:noProof/>
              </w:rPr>
              <w:t>PURPOSE</w:t>
            </w:r>
            <w:r w:rsidR="002733E9">
              <w:rPr>
                <w:noProof/>
                <w:webHidden/>
              </w:rPr>
              <w:tab/>
            </w:r>
            <w:r w:rsidR="002733E9">
              <w:rPr>
                <w:noProof/>
                <w:webHidden/>
              </w:rPr>
              <w:fldChar w:fldCharType="begin"/>
            </w:r>
            <w:r w:rsidR="002733E9">
              <w:rPr>
                <w:noProof/>
                <w:webHidden/>
              </w:rPr>
              <w:instrText xml:space="preserve"> PAGEREF _Toc525261847 \h </w:instrText>
            </w:r>
            <w:r w:rsidR="002733E9">
              <w:rPr>
                <w:noProof/>
                <w:webHidden/>
              </w:rPr>
            </w:r>
            <w:r w:rsidR="002733E9">
              <w:rPr>
                <w:noProof/>
                <w:webHidden/>
              </w:rPr>
              <w:fldChar w:fldCharType="separate"/>
            </w:r>
            <w:r w:rsidR="002733E9">
              <w:rPr>
                <w:noProof/>
                <w:webHidden/>
              </w:rPr>
              <w:t>116</w:t>
            </w:r>
            <w:r w:rsidR="002733E9">
              <w:rPr>
                <w:noProof/>
                <w:webHidden/>
              </w:rPr>
              <w:fldChar w:fldCharType="end"/>
            </w:r>
          </w:hyperlink>
        </w:p>
        <w:p w14:paraId="0D77AA80" w14:textId="77777777" w:rsidR="002733E9" w:rsidRDefault="009F22DF">
          <w:pPr>
            <w:pStyle w:val="TOC4"/>
            <w:tabs>
              <w:tab w:val="left" w:pos="2160"/>
              <w:tab w:val="right" w:leader="dot" w:pos="10790"/>
            </w:tabs>
            <w:rPr>
              <w:rFonts w:eastAsiaTheme="minorEastAsia"/>
              <w:noProof/>
              <w:sz w:val="22"/>
            </w:rPr>
          </w:pPr>
          <w:hyperlink w:anchor="_Toc525261848" w:history="1">
            <w:r w:rsidR="002733E9" w:rsidRPr="00DC41AA">
              <w:rPr>
                <w:rStyle w:val="Hyperlink"/>
                <w:noProof/>
              </w:rPr>
              <w:t>3.1.5.2.</w:t>
            </w:r>
            <w:r w:rsidR="002733E9">
              <w:rPr>
                <w:rFonts w:eastAsiaTheme="minorEastAsia"/>
                <w:noProof/>
                <w:sz w:val="22"/>
              </w:rPr>
              <w:tab/>
            </w:r>
            <w:r w:rsidR="002733E9" w:rsidRPr="00DC41AA">
              <w:rPr>
                <w:rStyle w:val="Hyperlink"/>
                <w:noProof/>
              </w:rPr>
              <w:t>NOMENCLATURE</w:t>
            </w:r>
            <w:r w:rsidR="002733E9">
              <w:rPr>
                <w:noProof/>
                <w:webHidden/>
              </w:rPr>
              <w:tab/>
            </w:r>
            <w:r w:rsidR="002733E9">
              <w:rPr>
                <w:noProof/>
                <w:webHidden/>
              </w:rPr>
              <w:fldChar w:fldCharType="begin"/>
            </w:r>
            <w:r w:rsidR="002733E9">
              <w:rPr>
                <w:noProof/>
                <w:webHidden/>
              </w:rPr>
              <w:instrText xml:space="preserve"> PAGEREF _Toc525261848 \h </w:instrText>
            </w:r>
            <w:r w:rsidR="002733E9">
              <w:rPr>
                <w:noProof/>
                <w:webHidden/>
              </w:rPr>
            </w:r>
            <w:r w:rsidR="002733E9">
              <w:rPr>
                <w:noProof/>
                <w:webHidden/>
              </w:rPr>
              <w:fldChar w:fldCharType="separate"/>
            </w:r>
            <w:r w:rsidR="002733E9">
              <w:rPr>
                <w:noProof/>
                <w:webHidden/>
              </w:rPr>
              <w:t>116</w:t>
            </w:r>
            <w:r w:rsidR="002733E9">
              <w:rPr>
                <w:noProof/>
                <w:webHidden/>
              </w:rPr>
              <w:fldChar w:fldCharType="end"/>
            </w:r>
          </w:hyperlink>
        </w:p>
        <w:p w14:paraId="42D4B775" w14:textId="77777777" w:rsidR="002733E9" w:rsidRDefault="009F22DF">
          <w:pPr>
            <w:pStyle w:val="TOC4"/>
            <w:tabs>
              <w:tab w:val="left" w:pos="2160"/>
              <w:tab w:val="right" w:leader="dot" w:pos="10790"/>
            </w:tabs>
            <w:rPr>
              <w:rFonts w:eastAsiaTheme="minorEastAsia"/>
              <w:noProof/>
              <w:sz w:val="22"/>
            </w:rPr>
          </w:pPr>
          <w:hyperlink w:anchor="_Toc525261849" w:history="1">
            <w:r w:rsidR="002733E9" w:rsidRPr="00DC41AA">
              <w:rPr>
                <w:rStyle w:val="Hyperlink"/>
                <w:noProof/>
              </w:rPr>
              <w:t>3.1.5.3.</w:t>
            </w:r>
            <w:r w:rsidR="002733E9">
              <w:rPr>
                <w:rFonts w:eastAsiaTheme="minorEastAsia"/>
                <w:noProof/>
                <w:sz w:val="22"/>
              </w:rPr>
              <w:tab/>
            </w:r>
            <w:r w:rsidR="002733E9" w:rsidRPr="00DC41AA">
              <w:rPr>
                <w:rStyle w:val="Hyperlink"/>
                <w:noProof/>
              </w:rPr>
              <w:t>DEFINITIONS</w:t>
            </w:r>
            <w:r w:rsidR="002733E9">
              <w:rPr>
                <w:noProof/>
                <w:webHidden/>
              </w:rPr>
              <w:tab/>
            </w:r>
            <w:r w:rsidR="002733E9">
              <w:rPr>
                <w:noProof/>
                <w:webHidden/>
              </w:rPr>
              <w:fldChar w:fldCharType="begin"/>
            </w:r>
            <w:r w:rsidR="002733E9">
              <w:rPr>
                <w:noProof/>
                <w:webHidden/>
              </w:rPr>
              <w:instrText xml:space="preserve"> PAGEREF _Toc525261849 \h </w:instrText>
            </w:r>
            <w:r w:rsidR="002733E9">
              <w:rPr>
                <w:noProof/>
                <w:webHidden/>
              </w:rPr>
            </w:r>
            <w:r w:rsidR="002733E9">
              <w:rPr>
                <w:noProof/>
                <w:webHidden/>
              </w:rPr>
              <w:fldChar w:fldCharType="separate"/>
            </w:r>
            <w:r w:rsidR="002733E9">
              <w:rPr>
                <w:noProof/>
                <w:webHidden/>
              </w:rPr>
              <w:t>117</w:t>
            </w:r>
            <w:r w:rsidR="002733E9">
              <w:rPr>
                <w:noProof/>
                <w:webHidden/>
              </w:rPr>
              <w:fldChar w:fldCharType="end"/>
            </w:r>
          </w:hyperlink>
        </w:p>
        <w:p w14:paraId="758EDDDD" w14:textId="77777777" w:rsidR="002733E9" w:rsidRDefault="009F22DF">
          <w:pPr>
            <w:pStyle w:val="TOC4"/>
            <w:tabs>
              <w:tab w:val="left" w:pos="2160"/>
              <w:tab w:val="right" w:leader="dot" w:pos="10790"/>
            </w:tabs>
            <w:rPr>
              <w:rFonts w:eastAsiaTheme="minorEastAsia"/>
              <w:noProof/>
              <w:sz w:val="22"/>
            </w:rPr>
          </w:pPr>
          <w:hyperlink w:anchor="_Toc525261850" w:history="1">
            <w:r w:rsidR="002733E9" w:rsidRPr="00DC41AA">
              <w:rPr>
                <w:rStyle w:val="Hyperlink"/>
                <w:noProof/>
              </w:rPr>
              <w:t>3.1.5.4.</w:t>
            </w:r>
            <w:r w:rsidR="002733E9">
              <w:rPr>
                <w:rFonts w:eastAsiaTheme="minorEastAsia"/>
                <w:noProof/>
                <w:sz w:val="22"/>
              </w:rPr>
              <w:tab/>
            </w:r>
            <w:r w:rsidR="002733E9" w:rsidRPr="00DC41AA">
              <w:rPr>
                <w:rStyle w:val="Hyperlink"/>
                <w:noProof/>
              </w:rPr>
              <w:t>INPUTS</w:t>
            </w:r>
            <w:r w:rsidR="002733E9">
              <w:rPr>
                <w:noProof/>
                <w:webHidden/>
              </w:rPr>
              <w:tab/>
            </w:r>
            <w:r w:rsidR="002733E9">
              <w:rPr>
                <w:noProof/>
                <w:webHidden/>
              </w:rPr>
              <w:fldChar w:fldCharType="begin"/>
            </w:r>
            <w:r w:rsidR="002733E9">
              <w:rPr>
                <w:noProof/>
                <w:webHidden/>
              </w:rPr>
              <w:instrText xml:space="preserve"> PAGEREF _Toc525261850 \h </w:instrText>
            </w:r>
            <w:r w:rsidR="002733E9">
              <w:rPr>
                <w:noProof/>
                <w:webHidden/>
              </w:rPr>
            </w:r>
            <w:r w:rsidR="002733E9">
              <w:rPr>
                <w:noProof/>
                <w:webHidden/>
              </w:rPr>
              <w:fldChar w:fldCharType="separate"/>
            </w:r>
            <w:r w:rsidR="002733E9">
              <w:rPr>
                <w:noProof/>
                <w:webHidden/>
              </w:rPr>
              <w:t>119</w:t>
            </w:r>
            <w:r w:rsidR="002733E9">
              <w:rPr>
                <w:noProof/>
                <w:webHidden/>
              </w:rPr>
              <w:fldChar w:fldCharType="end"/>
            </w:r>
          </w:hyperlink>
        </w:p>
        <w:p w14:paraId="04E269BD" w14:textId="77777777" w:rsidR="002733E9" w:rsidRDefault="009F22DF">
          <w:pPr>
            <w:pStyle w:val="TOC4"/>
            <w:tabs>
              <w:tab w:val="left" w:pos="2160"/>
              <w:tab w:val="right" w:leader="dot" w:pos="10790"/>
            </w:tabs>
            <w:rPr>
              <w:rFonts w:eastAsiaTheme="minorEastAsia"/>
              <w:noProof/>
              <w:sz w:val="22"/>
            </w:rPr>
          </w:pPr>
          <w:hyperlink w:anchor="_Toc525261851" w:history="1">
            <w:r w:rsidR="002733E9" w:rsidRPr="00DC41AA">
              <w:rPr>
                <w:rStyle w:val="Hyperlink"/>
                <w:noProof/>
              </w:rPr>
              <w:t>3.1.5.5.</w:t>
            </w:r>
            <w:r w:rsidR="002733E9">
              <w:rPr>
                <w:rFonts w:eastAsiaTheme="minorEastAsia"/>
                <w:noProof/>
                <w:sz w:val="22"/>
              </w:rPr>
              <w:tab/>
            </w:r>
            <w:r w:rsidR="002733E9" w:rsidRPr="00DC41AA">
              <w:rPr>
                <w:rStyle w:val="Hyperlink"/>
                <w:noProof/>
              </w:rPr>
              <w:t>WEIGHT BREAKDOWNS</w:t>
            </w:r>
            <w:r w:rsidR="002733E9">
              <w:rPr>
                <w:noProof/>
                <w:webHidden/>
              </w:rPr>
              <w:tab/>
            </w:r>
            <w:r w:rsidR="002733E9">
              <w:rPr>
                <w:noProof/>
                <w:webHidden/>
              </w:rPr>
              <w:fldChar w:fldCharType="begin"/>
            </w:r>
            <w:r w:rsidR="002733E9">
              <w:rPr>
                <w:noProof/>
                <w:webHidden/>
              </w:rPr>
              <w:instrText xml:space="preserve"> PAGEREF _Toc525261851 \h </w:instrText>
            </w:r>
            <w:r w:rsidR="002733E9">
              <w:rPr>
                <w:noProof/>
                <w:webHidden/>
              </w:rPr>
            </w:r>
            <w:r w:rsidR="002733E9">
              <w:rPr>
                <w:noProof/>
                <w:webHidden/>
              </w:rPr>
              <w:fldChar w:fldCharType="separate"/>
            </w:r>
            <w:r w:rsidR="002733E9">
              <w:rPr>
                <w:noProof/>
                <w:webHidden/>
              </w:rPr>
              <w:t>121</w:t>
            </w:r>
            <w:r w:rsidR="002733E9">
              <w:rPr>
                <w:noProof/>
                <w:webHidden/>
              </w:rPr>
              <w:fldChar w:fldCharType="end"/>
            </w:r>
          </w:hyperlink>
        </w:p>
        <w:p w14:paraId="7CFF3446" w14:textId="77777777" w:rsidR="002733E9" w:rsidRDefault="009F22DF">
          <w:pPr>
            <w:pStyle w:val="TOC4"/>
            <w:tabs>
              <w:tab w:val="left" w:pos="2160"/>
              <w:tab w:val="right" w:leader="dot" w:pos="10790"/>
            </w:tabs>
            <w:rPr>
              <w:rFonts w:eastAsiaTheme="minorEastAsia"/>
              <w:noProof/>
              <w:sz w:val="22"/>
            </w:rPr>
          </w:pPr>
          <w:hyperlink w:anchor="_Toc525261852" w:history="1">
            <w:r w:rsidR="002733E9" w:rsidRPr="00DC41AA">
              <w:rPr>
                <w:rStyle w:val="Hyperlink"/>
                <w:noProof/>
              </w:rPr>
              <w:t>3.1.5.6.</w:t>
            </w:r>
            <w:r w:rsidR="002733E9">
              <w:rPr>
                <w:rFonts w:eastAsiaTheme="minorEastAsia"/>
                <w:noProof/>
                <w:sz w:val="22"/>
              </w:rPr>
              <w:tab/>
            </w:r>
            <w:r w:rsidR="002733E9" w:rsidRPr="00DC41AA">
              <w:rPr>
                <w:rStyle w:val="Hyperlink"/>
                <w:noProof/>
              </w:rPr>
              <w:t>C.G. CALCULATIONS</w:t>
            </w:r>
            <w:r w:rsidR="002733E9">
              <w:rPr>
                <w:noProof/>
                <w:webHidden/>
              </w:rPr>
              <w:tab/>
            </w:r>
            <w:r w:rsidR="002733E9">
              <w:rPr>
                <w:noProof/>
                <w:webHidden/>
              </w:rPr>
              <w:fldChar w:fldCharType="begin"/>
            </w:r>
            <w:r w:rsidR="002733E9">
              <w:rPr>
                <w:noProof/>
                <w:webHidden/>
              </w:rPr>
              <w:instrText xml:space="preserve"> PAGEREF _Toc525261852 \h </w:instrText>
            </w:r>
            <w:r w:rsidR="002733E9">
              <w:rPr>
                <w:noProof/>
                <w:webHidden/>
              </w:rPr>
            </w:r>
            <w:r w:rsidR="002733E9">
              <w:rPr>
                <w:noProof/>
                <w:webHidden/>
              </w:rPr>
              <w:fldChar w:fldCharType="separate"/>
            </w:r>
            <w:r w:rsidR="002733E9">
              <w:rPr>
                <w:noProof/>
                <w:webHidden/>
              </w:rPr>
              <w:t>122</w:t>
            </w:r>
            <w:r w:rsidR="002733E9">
              <w:rPr>
                <w:noProof/>
                <w:webHidden/>
              </w:rPr>
              <w:fldChar w:fldCharType="end"/>
            </w:r>
          </w:hyperlink>
        </w:p>
        <w:p w14:paraId="65855F9B" w14:textId="77777777" w:rsidR="002733E9" w:rsidRDefault="009F22DF">
          <w:pPr>
            <w:pStyle w:val="TOC4"/>
            <w:tabs>
              <w:tab w:val="left" w:pos="2160"/>
              <w:tab w:val="right" w:leader="dot" w:pos="10790"/>
            </w:tabs>
            <w:rPr>
              <w:rFonts w:eastAsiaTheme="minorEastAsia"/>
              <w:noProof/>
              <w:sz w:val="22"/>
            </w:rPr>
          </w:pPr>
          <w:hyperlink w:anchor="_Toc525261853" w:history="1">
            <w:r w:rsidR="002733E9" w:rsidRPr="00DC41AA">
              <w:rPr>
                <w:rStyle w:val="Hyperlink"/>
                <w:noProof/>
              </w:rPr>
              <w:t>3.1.5.7.</w:t>
            </w:r>
            <w:r w:rsidR="002733E9">
              <w:rPr>
                <w:rFonts w:eastAsiaTheme="minorEastAsia"/>
                <w:noProof/>
                <w:sz w:val="22"/>
              </w:rPr>
              <w:tab/>
            </w:r>
            <w:r w:rsidR="002733E9" w:rsidRPr="00DC41AA">
              <w:rPr>
                <w:rStyle w:val="Hyperlink"/>
                <w:noProof/>
              </w:rPr>
              <w:t>REFERENCES</w:t>
            </w:r>
            <w:r w:rsidR="002733E9">
              <w:rPr>
                <w:noProof/>
                <w:webHidden/>
              </w:rPr>
              <w:tab/>
            </w:r>
            <w:r w:rsidR="002733E9">
              <w:rPr>
                <w:noProof/>
                <w:webHidden/>
              </w:rPr>
              <w:fldChar w:fldCharType="begin"/>
            </w:r>
            <w:r w:rsidR="002733E9">
              <w:rPr>
                <w:noProof/>
                <w:webHidden/>
              </w:rPr>
              <w:instrText xml:space="preserve"> PAGEREF _Toc525261853 \h </w:instrText>
            </w:r>
            <w:r w:rsidR="002733E9">
              <w:rPr>
                <w:noProof/>
                <w:webHidden/>
              </w:rPr>
            </w:r>
            <w:r w:rsidR="002733E9">
              <w:rPr>
                <w:noProof/>
                <w:webHidden/>
              </w:rPr>
              <w:fldChar w:fldCharType="separate"/>
            </w:r>
            <w:r w:rsidR="002733E9">
              <w:rPr>
                <w:noProof/>
                <w:webHidden/>
              </w:rPr>
              <w:t>125</w:t>
            </w:r>
            <w:r w:rsidR="002733E9">
              <w:rPr>
                <w:noProof/>
                <w:webHidden/>
              </w:rPr>
              <w:fldChar w:fldCharType="end"/>
            </w:r>
          </w:hyperlink>
        </w:p>
        <w:p w14:paraId="48B1B904" w14:textId="77777777" w:rsidR="002733E9" w:rsidRDefault="009F22DF">
          <w:pPr>
            <w:pStyle w:val="TOC3"/>
            <w:tabs>
              <w:tab w:val="left" w:pos="1100"/>
              <w:tab w:val="right" w:leader="dot" w:pos="10790"/>
            </w:tabs>
            <w:rPr>
              <w:rFonts w:eastAsiaTheme="minorEastAsia"/>
              <w:noProof/>
              <w:sz w:val="22"/>
            </w:rPr>
          </w:pPr>
          <w:hyperlink w:anchor="_Toc525261854" w:history="1">
            <w:r w:rsidR="002733E9" w:rsidRPr="00DC41AA">
              <w:rPr>
                <w:rStyle w:val="Hyperlink"/>
                <w:rFonts w:eastAsia="Times New Roman"/>
                <w:noProof/>
              </w:rPr>
              <w:t>3.1.6.</w:t>
            </w:r>
            <w:r w:rsidR="002733E9">
              <w:rPr>
                <w:rFonts w:eastAsiaTheme="minorEastAsia"/>
                <w:noProof/>
                <w:sz w:val="22"/>
              </w:rPr>
              <w:tab/>
            </w:r>
            <w:r w:rsidR="002733E9" w:rsidRPr="00DC41AA">
              <w:rPr>
                <w:rStyle w:val="Hyperlink"/>
                <w:rFonts w:eastAsia="Times New Roman"/>
                <w:noProof/>
              </w:rPr>
              <w:t>Cockpit Design &amp; Human Factor</w:t>
            </w:r>
            <w:r w:rsidR="002733E9">
              <w:rPr>
                <w:noProof/>
                <w:webHidden/>
              </w:rPr>
              <w:tab/>
            </w:r>
            <w:r w:rsidR="002733E9">
              <w:rPr>
                <w:noProof/>
                <w:webHidden/>
              </w:rPr>
              <w:fldChar w:fldCharType="begin"/>
            </w:r>
            <w:r w:rsidR="002733E9">
              <w:rPr>
                <w:noProof/>
                <w:webHidden/>
              </w:rPr>
              <w:instrText xml:space="preserve"> PAGEREF _Toc525261854 \h </w:instrText>
            </w:r>
            <w:r w:rsidR="002733E9">
              <w:rPr>
                <w:noProof/>
                <w:webHidden/>
              </w:rPr>
            </w:r>
            <w:r w:rsidR="002733E9">
              <w:rPr>
                <w:noProof/>
                <w:webHidden/>
              </w:rPr>
              <w:fldChar w:fldCharType="separate"/>
            </w:r>
            <w:r w:rsidR="002733E9">
              <w:rPr>
                <w:noProof/>
                <w:webHidden/>
              </w:rPr>
              <w:t>127</w:t>
            </w:r>
            <w:r w:rsidR="002733E9">
              <w:rPr>
                <w:noProof/>
                <w:webHidden/>
              </w:rPr>
              <w:fldChar w:fldCharType="end"/>
            </w:r>
          </w:hyperlink>
        </w:p>
        <w:p w14:paraId="6513A405" w14:textId="77777777" w:rsidR="002733E9" w:rsidRDefault="009F22DF">
          <w:pPr>
            <w:pStyle w:val="TOC4"/>
            <w:tabs>
              <w:tab w:val="left" w:pos="2160"/>
              <w:tab w:val="right" w:leader="dot" w:pos="10790"/>
            </w:tabs>
            <w:rPr>
              <w:rFonts w:eastAsiaTheme="minorEastAsia"/>
              <w:noProof/>
              <w:sz w:val="22"/>
            </w:rPr>
          </w:pPr>
          <w:hyperlink w:anchor="_Toc525261855" w:history="1">
            <w:r w:rsidR="002733E9" w:rsidRPr="00DC41AA">
              <w:rPr>
                <w:rStyle w:val="Hyperlink"/>
                <w:noProof/>
              </w:rPr>
              <w:t>3.1.6.1.</w:t>
            </w:r>
            <w:r w:rsidR="002733E9">
              <w:rPr>
                <w:rFonts w:eastAsiaTheme="minorEastAsia"/>
                <w:noProof/>
                <w:sz w:val="22"/>
              </w:rPr>
              <w:tab/>
            </w:r>
            <w:r w:rsidR="002733E9" w:rsidRPr="00DC41AA">
              <w:rPr>
                <w:rStyle w:val="Hyperlink"/>
                <w:noProof/>
              </w:rPr>
              <w:t>INTRODUCTION</w:t>
            </w:r>
            <w:r w:rsidR="002733E9">
              <w:rPr>
                <w:noProof/>
                <w:webHidden/>
              </w:rPr>
              <w:tab/>
            </w:r>
            <w:r w:rsidR="002733E9">
              <w:rPr>
                <w:noProof/>
                <w:webHidden/>
              </w:rPr>
              <w:fldChar w:fldCharType="begin"/>
            </w:r>
            <w:r w:rsidR="002733E9">
              <w:rPr>
                <w:noProof/>
                <w:webHidden/>
              </w:rPr>
              <w:instrText xml:space="preserve"> PAGEREF _Toc525261855 \h </w:instrText>
            </w:r>
            <w:r w:rsidR="002733E9">
              <w:rPr>
                <w:noProof/>
                <w:webHidden/>
              </w:rPr>
            </w:r>
            <w:r w:rsidR="002733E9">
              <w:rPr>
                <w:noProof/>
                <w:webHidden/>
              </w:rPr>
              <w:fldChar w:fldCharType="separate"/>
            </w:r>
            <w:r w:rsidR="002733E9">
              <w:rPr>
                <w:noProof/>
                <w:webHidden/>
              </w:rPr>
              <w:t>127</w:t>
            </w:r>
            <w:r w:rsidR="002733E9">
              <w:rPr>
                <w:noProof/>
                <w:webHidden/>
              </w:rPr>
              <w:fldChar w:fldCharType="end"/>
            </w:r>
          </w:hyperlink>
        </w:p>
        <w:p w14:paraId="3D883E4A" w14:textId="77777777" w:rsidR="002733E9" w:rsidRDefault="009F22DF">
          <w:pPr>
            <w:pStyle w:val="TOC4"/>
            <w:tabs>
              <w:tab w:val="left" w:pos="2160"/>
              <w:tab w:val="right" w:leader="dot" w:pos="10790"/>
            </w:tabs>
            <w:rPr>
              <w:rFonts w:eastAsiaTheme="minorEastAsia"/>
              <w:noProof/>
              <w:sz w:val="22"/>
            </w:rPr>
          </w:pPr>
          <w:hyperlink w:anchor="_Toc525261856" w:history="1">
            <w:r w:rsidR="002733E9" w:rsidRPr="00DC41AA">
              <w:rPr>
                <w:rStyle w:val="Hyperlink"/>
                <w:noProof/>
              </w:rPr>
              <w:t>3.1.6.2.</w:t>
            </w:r>
            <w:r w:rsidR="002733E9">
              <w:rPr>
                <w:rFonts w:eastAsiaTheme="minorEastAsia"/>
                <w:noProof/>
                <w:sz w:val="22"/>
              </w:rPr>
              <w:tab/>
            </w:r>
            <w:r w:rsidR="002733E9" w:rsidRPr="00DC41AA">
              <w:rPr>
                <w:rStyle w:val="Hyperlink"/>
                <w:noProof/>
              </w:rPr>
              <w:t>CHAPTER 1:</w:t>
            </w:r>
            <w:r w:rsidR="002733E9">
              <w:rPr>
                <w:noProof/>
                <w:webHidden/>
              </w:rPr>
              <w:tab/>
            </w:r>
            <w:r w:rsidR="002733E9">
              <w:rPr>
                <w:noProof/>
                <w:webHidden/>
              </w:rPr>
              <w:fldChar w:fldCharType="begin"/>
            </w:r>
            <w:r w:rsidR="002733E9">
              <w:rPr>
                <w:noProof/>
                <w:webHidden/>
              </w:rPr>
              <w:instrText xml:space="preserve"> PAGEREF _Toc525261856 \h </w:instrText>
            </w:r>
            <w:r w:rsidR="002733E9">
              <w:rPr>
                <w:noProof/>
                <w:webHidden/>
              </w:rPr>
            </w:r>
            <w:r w:rsidR="002733E9">
              <w:rPr>
                <w:noProof/>
                <w:webHidden/>
              </w:rPr>
              <w:fldChar w:fldCharType="separate"/>
            </w:r>
            <w:r w:rsidR="002733E9">
              <w:rPr>
                <w:noProof/>
                <w:webHidden/>
              </w:rPr>
              <w:t>128</w:t>
            </w:r>
            <w:r w:rsidR="002733E9">
              <w:rPr>
                <w:noProof/>
                <w:webHidden/>
              </w:rPr>
              <w:fldChar w:fldCharType="end"/>
            </w:r>
          </w:hyperlink>
        </w:p>
        <w:p w14:paraId="2ECA7AFE" w14:textId="77777777" w:rsidR="002733E9" w:rsidRDefault="009F22DF">
          <w:pPr>
            <w:pStyle w:val="TOC4"/>
            <w:tabs>
              <w:tab w:val="left" w:pos="2160"/>
              <w:tab w:val="right" w:leader="dot" w:pos="10790"/>
            </w:tabs>
            <w:rPr>
              <w:rFonts w:eastAsiaTheme="minorEastAsia"/>
              <w:noProof/>
              <w:sz w:val="22"/>
            </w:rPr>
          </w:pPr>
          <w:hyperlink w:anchor="_Toc525261857" w:history="1">
            <w:r w:rsidR="002733E9" w:rsidRPr="00DC41AA">
              <w:rPr>
                <w:rStyle w:val="Hyperlink"/>
                <w:noProof/>
              </w:rPr>
              <w:t>3.1.6.3.</w:t>
            </w:r>
            <w:r w:rsidR="002733E9">
              <w:rPr>
                <w:rFonts w:eastAsiaTheme="minorEastAsia"/>
                <w:noProof/>
                <w:sz w:val="22"/>
              </w:rPr>
              <w:tab/>
            </w:r>
            <w:r w:rsidR="002733E9" w:rsidRPr="00DC41AA">
              <w:rPr>
                <w:rStyle w:val="Hyperlink"/>
                <w:noProof/>
              </w:rPr>
              <w:t>CHAPTER 2</w:t>
            </w:r>
            <w:r w:rsidR="002733E9">
              <w:rPr>
                <w:noProof/>
                <w:webHidden/>
              </w:rPr>
              <w:tab/>
            </w:r>
            <w:r w:rsidR="002733E9">
              <w:rPr>
                <w:noProof/>
                <w:webHidden/>
              </w:rPr>
              <w:fldChar w:fldCharType="begin"/>
            </w:r>
            <w:r w:rsidR="002733E9">
              <w:rPr>
                <w:noProof/>
                <w:webHidden/>
              </w:rPr>
              <w:instrText xml:space="preserve"> PAGEREF _Toc525261857 \h </w:instrText>
            </w:r>
            <w:r w:rsidR="002733E9">
              <w:rPr>
                <w:noProof/>
                <w:webHidden/>
              </w:rPr>
            </w:r>
            <w:r w:rsidR="002733E9">
              <w:rPr>
                <w:noProof/>
                <w:webHidden/>
              </w:rPr>
              <w:fldChar w:fldCharType="separate"/>
            </w:r>
            <w:r w:rsidR="002733E9">
              <w:rPr>
                <w:noProof/>
                <w:webHidden/>
              </w:rPr>
              <w:t>129</w:t>
            </w:r>
            <w:r w:rsidR="002733E9">
              <w:rPr>
                <w:noProof/>
                <w:webHidden/>
              </w:rPr>
              <w:fldChar w:fldCharType="end"/>
            </w:r>
          </w:hyperlink>
        </w:p>
        <w:p w14:paraId="28DD4182" w14:textId="77777777" w:rsidR="002733E9" w:rsidRDefault="009F22DF">
          <w:pPr>
            <w:pStyle w:val="TOC4"/>
            <w:tabs>
              <w:tab w:val="left" w:pos="2160"/>
              <w:tab w:val="right" w:leader="dot" w:pos="10790"/>
            </w:tabs>
            <w:rPr>
              <w:rFonts w:eastAsiaTheme="minorEastAsia"/>
              <w:noProof/>
              <w:sz w:val="22"/>
            </w:rPr>
          </w:pPr>
          <w:hyperlink w:anchor="_Toc525261858" w:history="1">
            <w:r w:rsidR="002733E9" w:rsidRPr="00DC41AA">
              <w:rPr>
                <w:rStyle w:val="Hyperlink"/>
                <w:noProof/>
              </w:rPr>
              <w:t>3.1.6.4.</w:t>
            </w:r>
            <w:r w:rsidR="002733E9">
              <w:rPr>
                <w:rFonts w:eastAsiaTheme="minorEastAsia"/>
                <w:noProof/>
                <w:sz w:val="22"/>
              </w:rPr>
              <w:tab/>
            </w:r>
            <w:r w:rsidR="002733E9" w:rsidRPr="00DC41AA">
              <w:rPr>
                <w:rStyle w:val="Hyperlink"/>
                <w:noProof/>
              </w:rPr>
              <w:t>CHAPTER 3</w:t>
            </w:r>
            <w:r w:rsidR="002733E9">
              <w:rPr>
                <w:noProof/>
                <w:webHidden/>
              </w:rPr>
              <w:tab/>
            </w:r>
            <w:r w:rsidR="002733E9">
              <w:rPr>
                <w:noProof/>
                <w:webHidden/>
              </w:rPr>
              <w:fldChar w:fldCharType="begin"/>
            </w:r>
            <w:r w:rsidR="002733E9">
              <w:rPr>
                <w:noProof/>
                <w:webHidden/>
              </w:rPr>
              <w:instrText xml:space="preserve"> PAGEREF _Toc525261858 \h </w:instrText>
            </w:r>
            <w:r w:rsidR="002733E9">
              <w:rPr>
                <w:noProof/>
                <w:webHidden/>
              </w:rPr>
            </w:r>
            <w:r w:rsidR="002733E9">
              <w:rPr>
                <w:noProof/>
                <w:webHidden/>
              </w:rPr>
              <w:fldChar w:fldCharType="separate"/>
            </w:r>
            <w:r w:rsidR="002733E9">
              <w:rPr>
                <w:noProof/>
                <w:webHidden/>
              </w:rPr>
              <w:t>131</w:t>
            </w:r>
            <w:r w:rsidR="002733E9">
              <w:rPr>
                <w:noProof/>
                <w:webHidden/>
              </w:rPr>
              <w:fldChar w:fldCharType="end"/>
            </w:r>
          </w:hyperlink>
        </w:p>
        <w:p w14:paraId="4B26ECE5" w14:textId="77777777" w:rsidR="002733E9" w:rsidRDefault="009F22DF">
          <w:pPr>
            <w:pStyle w:val="TOC4"/>
            <w:tabs>
              <w:tab w:val="left" w:pos="2160"/>
              <w:tab w:val="right" w:leader="dot" w:pos="10790"/>
            </w:tabs>
            <w:rPr>
              <w:rFonts w:eastAsiaTheme="minorEastAsia"/>
              <w:noProof/>
              <w:sz w:val="22"/>
            </w:rPr>
          </w:pPr>
          <w:hyperlink w:anchor="_Toc525261859" w:history="1">
            <w:r w:rsidR="002733E9" w:rsidRPr="00DC41AA">
              <w:rPr>
                <w:rStyle w:val="Hyperlink"/>
                <w:noProof/>
              </w:rPr>
              <w:t>3.1.6.5.</w:t>
            </w:r>
            <w:r w:rsidR="002733E9">
              <w:rPr>
                <w:rFonts w:eastAsiaTheme="minorEastAsia"/>
                <w:noProof/>
                <w:sz w:val="22"/>
              </w:rPr>
              <w:tab/>
            </w:r>
            <w:r w:rsidR="002733E9" w:rsidRPr="00DC41AA">
              <w:rPr>
                <w:rStyle w:val="Hyperlink"/>
                <w:noProof/>
              </w:rPr>
              <w:t>CHAPTER 4</w:t>
            </w:r>
            <w:r w:rsidR="002733E9">
              <w:rPr>
                <w:noProof/>
                <w:webHidden/>
              </w:rPr>
              <w:tab/>
            </w:r>
            <w:r w:rsidR="002733E9">
              <w:rPr>
                <w:noProof/>
                <w:webHidden/>
              </w:rPr>
              <w:fldChar w:fldCharType="begin"/>
            </w:r>
            <w:r w:rsidR="002733E9">
              <w:rPr>
                <w:noProof/>
                <w:webHidden/>
              </w:rPr>
              <w:instrText xml:space="preserve"> PAGEREF _Toc525261859 \h </w:instrText>
            </w:r>
            <w:r w:rsidR="002733E9">
              <w:rPr>
                <w:noProof/>
                <w:webHidden/>
              </w:rPr>
            </w:r>
            <w:r w:rsidR="002733E9">
              <w:rPr>
                <w:noProof/>
                <w:webHidden/>
              </w:rPr>
              <w:fldChar w:fldCharType="separate"/>
            </w:r>
            <w:r w:rsidR="002733E9">
              <w:rPr>
                <w:noProof/>
                <w:webHidden/>
              </w:rPr>
              <w:t>133</w:t>
            </w:r>
            <w:r w:rsidR="002733E9">
              <w:rPr>
                <w:noProof/>
                <w:webHidden/>
              </w:rPr>
              <w:fldChar w:fldCharType="end"/>
            </w:r>
          </w:hyperlink>
        </w:p>
        <w:p w14:paraId="2F5AF0C6" w14:textId="77777777" w:rsidR="002733E9" w:rsidRDefault="009F22DF">
          <w:pPr>
            <w:pStyle w:val="TOC4"/>
            <w:tabs>
              <w:tab w:val="left" w:pos="2160"/>
              <w:tab w:val="right" w:leader="dot" w:pos="10790"/>
            </w:tabs>
            <w:rPr>
              <w:rFonts w:eastAsiaTheme="minorEastAsia"/>
              <w:noProof/>
              <w:sz w:val="22"/>
            </w:rPr>
          </w:pPr>
          <w:hyperlink w:anchor="_Toc525261860" w:history="1">
            <w:r w:rsidR="002733E9" w:rsidRPr="00DC41AA">
              <w:rPr>
                <w:rStyle w:val="Hyperlink"/>
                <w:noProof/>
              </w:rPr>
              <w:t>3.1.6.6.</w:t>
            </w:r>
            <w:r w:rsidR="002733E9">
              <w:rPr>
                <w:rFonts w:eastAsiaTheme="minorEastAsia"/>
                <w:noProof/>
                <w:sz w:val="22"/>
              </w:rPr>
              <w:tab/>
            </w:r>
            <w:r w:rsidR="002733E9" w:rsidRPr="00DC41AA">
              <w:rPr>
                <w:rStyle w:val="Hyperlink"/>
                <w:noProof/>
              </w:rPr>
              <w:t>APPENDIX</w:t>
            </w:r>
            <w:r w:rsidR="002733E9">
              <w:rPr>
                <w:noProof/>
                <w:webHidden/>
              </w:rPr>
              <w:tab/>
            </w:r>
            <w:r w:rsidR="002733E9">
              <w:rPr>
                <w:noProof/>
                <w:webHidden/>
              </w:rPr>
              <w:fldChar w:fldCharType="begin"/>
            </w:r>
            <w:r w:rsidR="002733E9">
              <w:rPr>
                <w:noProof/>
                <w:webHidden/>
              </w:rPr>
              <w:instrText xml:space="preserve"> PAGEREF _Toc525261860 \h </w:instrText>
            </w:r>
            <w:r w:rsidR="002733E9">
              <w:rPr>
                <w:noProof/>
                <w:webHidden/>
              </w:rPr>
            </w:r>
            <w:r w:rsidR="002733E9">
              <w:rPr>
                <w:noProof/>
                <w:webHidden/>
              </w:rPr>
              <w:fldChar w:fldCharType="separate"/>
            </w:r>
            <w:r w:rsidR="002733E9">
              <w:rPr>
                <w:noProof/>
                <w:webHidden/>
              </w:rPr>
              <w:t>133</w:t>
            </w:r>
            <w:r w:rsidR="002733E9">
              <w:rPr>
                <w:noProof/>
                <w:webHidden/>
              </w:rPr>
              <w:fldChar w:fldCharType="end"/>
            </w:r>
          </w:hyperlink>
        </w:p>
        <w:p w14:paraId="4ED39EC4" w14:textId="77777777" w:rsidR="002733E9" w:rsidRDefault="009F22DF">
          <w:pPr>
            <w:pStyle w:val="TOC2"/>
            <w:tabs>
              <w:tab w:val="left" w:pos="800"/>
              <w:tab w:val="right" w:leader="dot" w:pos="10790"/>
            </w:tabs>
            <w:rPr>
              <w:rFonts w:eastAsiaTheme="minorEastAsia"/>
              <w:noProof/>
              <w:sz w:val="22"/>
            </w:rPr>
          </w:pPr>
          <w:hyperlink w:anchor="_Toc525261861" w:history="1">
            <w:r w:rsidR="002733E9" w:rsidRPr="00DC41AA">
              <w:rPr>
                <w:rStyle w:val="Hyperlink"/>
                <w:rFonts w:eastAsia="Times New Roman"/>
                <w:noProof/>
                <w14:scene3d>
                  <w14:camera w14:prst="orthographicFront"/>
                  <w14:lightRig w14:rig="threePt" w14:dir="t">
                    <w14:rot w14:lat="0" w14:lon="0" w14:rev="0"/>
                  </w14:lightRig>
                </w14:scene3d>
              </w:rPr>
              <w:t>3.2.</w:t>
            </w:r>
            <w:r w:rsidR="002733E9">
              <w:rPr>
                <w:rFonts w:eastAsiaTheme="minorEastAsia"/>
                <w:noProof/>
                <w:sz w:val="22"/>
              </w:rPr>
              <w:tab/>
            </w:r>
            <w:r w:rsidR="002733E9" w:rsidRPr="00DC41AA">
              <w:rPr>
                <w:rStyle w:val="Hyperlink"/>
                <w:rFonts w:eastAsia="Times New Roman"/>
                <w:noProof/>
              </w:rPr>
              <w:t>Airframe</w:t>
            </w:r>
            <w:r w:rsidR="002733E9">
              <w:rPr>
                <w:noProof/>
                <w:webHidden/>
              </w:rPr>
              <w:tab/>
            </w:r>
            <w:r w:rsidR="002733E9">
              <w:rPr>
                <w:noProof/>
                <w:webHidden/>
              </w:rPr>
              <w:fldChar w:fldCharType="begin"/>
            </w:r>
            <w:r w:rsidR="002733E9">
              <w:rPr>
                <w:noProof/>
                <w:webHidden/>
              </w:rPr>
              <w:instrText xml:space="preserve"> PAGEREF _Toc525261861 \h </w:instrText>
            </w:r>
            <w:r w:rsidR="002733E9">
              <w:rPr>
                <w:noProof/>
                <w:webHidden/>
              </w:rPr>
            </w:r>
            <w:r w:rsidR="002733E9">
              <w:rPr>
                <w:noProof/>
                <w:webHidden/>
              </w:rPr>
              <w:fldChar w:fldCharType="separate"/>
            </w:r>
            <w:r w:rsidR="002733E9">
              <w:rPr>
                <w:noProof/>
                <w:webHidden/>
              </w:rPr>
              <w:t>134</w:t>
            </w:r>
            <w:r w:rsidR="002733E9">
              <w:rPr>
                <w:noProof/>
                <w:webHidden/>
              </w:rPr>
              <w:fldChar w:fldCharType="end"/>
            </w:r>
          </w:hyperlink>
        </w:p>
        <w:p w14:paraId="277E9FF1" w14:textId="77777777" w:rsidR="002733E9" w:rsidRDefault="009F22DF">
          <w:pPr>
            <w:pStyle w:val="TOC3"/>
            <w:tabs>
              <w:tab w:val="left" w:pos="1100"/>
              <w:tab w:val="right" w:leader="dot" w:pos="10790"/>
            </w:tabs>
            <w:rPr>
              <w:rFonts w:eastAsiaTheme="minorEastAsia"/>
              <w:noProof/>
              <w:sz w:val="22"/>
            </w:rPr>
          </w:pPr>
          <w:hyperlink w:anchor="_Toc525261862" w:history="1">
            <w:r w:rsidR="002733E9" w:rsidRPr="00DC41AA">
              <w:rPr>
                <w:rStyle w:val="Hyperlink"/>
                <w:rFonts w:eastAsia="Times New Roman"/>
                <w:noProof/>
              </w:rPr>
              <w:t>3.2.1.</w:t>
            </w:r>
            <w:r w:rsidR="002733E9">
              <w:rPr>
                <w:rFonts w:eastAsiaTheme="minorEastAsia"/>
                <w:noProof/>
                <w:sz w:val="22"/>
              </w:rPr>
              <w:tab/>
            </w:r>
            <w:r w:rsidR="002733E9" w:rsidRPr="00DC41AA">
              <w:rPr>
                <w:rStyle w:val="Hyperlink"/>
                <w:rFonts w:eastAsia="Times New Roman"/>
                <w:noProof/>
              </w:rPr>
              <w:t>Structural Design</w:t>
            </w:r>
            <w:r w:rsidR="002733E9">
              <w:rPr>
                <w:noProof/>
                <w:webHidden/>
              </w:rPr>
              <w:tab/>
            </w:r>
            <w:r w:rsidR="002733E9">
              <w:rPr>
                <w:noProof/>
                <w:webHidden/>
              </w:rPr>
              <w:fldChar w:fldCharType="begin"/>
            </w:r>
            <w:r w:rsidR="002733E9">
              <w:rPr>
                <w:noProof/>
                <w:webHidden/>
              </w:rPr>
              <w:instrText xml:space="preserve"> PAGEREF _Toc525261862 \h </w:instrText>
            </w:r>
            <w:r w:rsidR="002733E9">
              <w:rPr>
                <w:noProof/>
                <w:webHidden/>
              </w:rPr>
            </w:r>
            <w:r w:rsidR="002733E9">
              <w:rPr>
                <w:noProof/>
                <w:webHidden/>
              </w:rPr>
              <w:fldChar w:fldCharType="separate"/>
            </w:r>
            <w:r w:rsidR="002733E9">
              <w:rPr>
                <w:noProof/>
                <w:webHidden/>
              </w:rPr>
              <w:t>134</w:t>
            </w:r>
            <w:r w:rsidR="002733E9">
              <w:rPr>
                <w:noProof/>
                <w:webHidden/>
              </w:rPr>
              <w:fldChar w:fldCharType="end"/>
            </w:r>
          </w:hyperlink>
        </w:p>
        <w:p w14:paraId="3FCAB91E" w14:textId="77777777" w:rsidR="002733E9" w:rsidRDefault="009F22DF">
          <w:pPr>
            <w:pStyle w:val="TOC4"/>
            <w:tabs>
              <w:tab w:val="left" w:pos="2160"/>
              <w:tab w:val="right" w:leader="dot" w:pos="10790"/>
            </w:tabs>
            <w:rPr>
              <w:rFonts w:eastAsiaTheme="minorEastAsia"/>
              <w:noProof/>
              <w:sz w:val="22"/>
            </w:rPr>
          </w:pPr>
          <w:hyperlink w:anchor="_Toc525261863" w:history="1">
            <w:r w:rsidR="002733E9" w:rsidRPr="00DC41AA">
              <w:rPr>
                <w:rStyle w:val="Hyperlink"/>
                <w:noProof/>
              </w:rPr>
              <w:t>3.2.1.1.</w:t>
            </w:r>
            <w:r w:rsidR="002733E9">
              <w:rPr>
                <w:rFonts w:eastAsiaTheme="minorEastAsia"/>
                <w:noProof/>
                <w:sz w:val="22"/>
              </w:rPr>
              <w:tab/>
            </w:r>
            <w:r w:rsidR="002733E9" w:rsidRPr="00DC41AA">
              <w:rPr>
                <w:rStyle w:val="Hyperlink"/>
                <w:noProof/>
              </w:rPr>
              <w:t>Fuselage Configuration</w:t>
            </w:r>
            <w:r w:rsidR="002733E9">
              <w:rPr>
                <w:noProof/>
                <w:webHidden/>
              </w:rPr>
              <w:tab/>
            </w:r>
            <w:r w:rsidR="002733E9">
              <w:rPr>
                <w:noProof/>
                <w:webHidden/>
              </w:rPr>
              <w:fldChar w:fldCharType="begin"/>
            </w:r>
            <w:r w:rsidR="002733E9">
              <w:rPr>
                <w:noProof/>
                <w:webHidden/>
              </w:rPr>
              <w:instrText xml:space="preserve"> PAGEREF _Toc525261863 \h </w:instrText>
            </w:r>
            <w:r w:rsidR="002733E9">
              <w:rPr>
                <w:noProof/>
                <w:webHidden/>
              </w:rPr>
            </w:r>
            <w:r w:rsidR="002733E9">
              <w:rPr>
                <w:noProof/>
                <w:webHidden/>
              </w:rPr>
              <w:fldChar w:fldCharType="separate"/>
            </w:r>
            <w:r w:rsidR="002733E9">
              <w:rPr>
                <w:noProof/>
                <w:webHidden/>
              </w:rPr>
              <w:t>134</w:t>
            </w:r>
            <w:r w:rsidR="002733E9">
              <w:rPr>
                <w:noProof/>
                <w:webHidden/>
              </w:rPr>
              <w:fldChar w:fldCharType="end"/>
            </w:r>
          </w:hyperlink>
        </w:p>
        <w:p w14:paraId="5F2C8232" w14:textId="77777777" w:rsidR="002733E9" w:rsidRDefault="009F22DF">
          <w:pPr>
            <w:pStyle w:val="TOC5"/>
            <w:tabs>
              <w:tab w:val="left" w:pos="2160"/>
              <w:tab w:val="right" w:leader="dot" w:pos="10790"/>
            </w:tabs>
            <w:rPr>
              <w:rFonts w:eastAsiaTheme="minorEastAsia"/>
              <w:noProof/>
              <w:sz w:val="22"/>
            </w:rPr>
          </w:pPr>
          <w:hyperlink w:anchor="_Toc525261864" w:history="1">
            <w:r w:rsidR="002733E9" w:rsidRPr="00DC41AA">
              <w:rPr>
                <w:rStyle w:val="Hyperlink"/>
                <w:noProof/>
              </w:rPr>
              <w:t>3.2.1.1.1.</w:t>
            </w:r>
            <w:r w:rsidR="002733E9">
              <w:rPr>
                <w:rFonts w:eastAsiaTheme="minorEastAsia"/>
                <w:noProof/>
                <w:sz w:val="22"/>
              </w:rPr>
              <w:tab/>
            </w:r>
            <w:r w:rsidR="002733E9" w:rsidRPr="00DC41AA">
              <w:rPr>
                <w:rStyle w:val="Hyperlink"/>
                <w:noProof/>
              </w:rPr>
              <w:t>Tuss type construction</w:t>
            </w:r>
            <w:r w:rsidR="002733E9">
              <w:rPr>
                <w:noProof/>
                <w:webHidden/>
              </w:rPr>
              <w:tab/>
            </w:r>
            <w:r w:rsidR="002733E9">
              <w:rPr>
                <w:noProof/>
                <w:webHidden/>
              </w:rPr>
              <w:fldChar w:fldCharType="begin"/>
            </w:r>
            <w:r w:rsidR="002733E9">
              <w:rPr>
                <w:noProof/>
                <w:webHidden/>
              </w:rPr>
              <w:instrText xml:space="preserve"> PAGEREF _Toc525261864 \h </w:instrText>
            </w:r>
            <w:r w:rsidR="002733E9">
              <w:rPr>
                <w:noProof/>
                <w:webHidden/>
              </w:rPr>
            </w:r>
            <w:r w:rsidR="002733E9">
              <w:rPr>
                <w:noProof/>
                <w:webHidden/>
              </w:rPr>
              <w:fldChar w:fldCharType="separate"/>
            </w:r>
            <w:r w:rsidR="002733E9">
              <w:rPr>
                <w:noProof/>
                <w:webHidden/>
              </w:rPr>
              <w:t>134</w:t>
            </w:r>
            <w:r w:rsidR="002733E9">
              <w:rPr>
                <w:noProof/>
                <w:webHidden/>
              </w:rPr>
              <w:fldChar w:fldCharType="end"/>
            </w:r>
          </w:hyperlink>
        </w:p>
        <w:p w14:paraId="498BB13F" w14:textId="77777777" w:rsidR="002733E9" w:rsidRDefault="009F22DF">
          <w:pPr>
            <w:pStyle w:val="TOC5"/>
            <w:tabs>
              <w:tab w:val="left" w:pos="2160"/>
              <w:tab w:val="right" w:leader="dot" w:pos="10790"/>
            </w:tabs>
            <w:rPr>
              <w:rFonts w:eastAsiaTheme="minorEastAsia"/>
              <w:noProof/>
              <w:sz w:val="22"/>
            </w:rPr>
          </w:pPr>
          <w:hyperlink w:anchor="_Toc525261865" w:history="1">
            <w:r w:rsidR="002733E9" w:rsidRPr="00DC41AA">
              <w:rPr>
                <w:rStyle w:val="Hyperlink"/>
                <w:noProof/>
              </w:rPr>
              <w:t>3.2.1.1.2.</w:t>
            </w:r>
            <w:r w:rsidR="002733E9">
              <w:rPr>
                <w:rFonts w:eastAsiaTheme="minorEastAsia"/>
                <w:noProof/>
                <w:sz w:val="22"/>
              </w:rPr>
              <w:tab/>
            </w:r>
            <w:r w:rsidR="002733E9" w:rsidRPr="00DC41AA">
              <w:rPr>
                <w:rStyle w:val="Hyperlink"/>
                <w:noProof/>
              </w:rPr>
              <w:t>Monocoque type construction</w:t>
            </w:r>
            <w:r w:rsidR="002733E9">
              <w:rPr>
                <w:noProof/>
                <w:webHidden/>
              </w:rPr>
              <w:tab/>
            </w:r>
            <w:r w:rsidR="002733E9">
              <w:rPr>
                <w:noProof/>
                <w:webHidden/>
              </w:rPr>
              <w:fldChar w:fldCharType="begin"/>
            </w:r>
            <w:r w:rsidR="002733E9">
              <w:rPr>
                <w:noProof/>
                <w:webHidden/>
              </w:rPr>
              <w:instrText xml:space="preserve"> PAGEREF _Toc525261865 \h </w:instrText>
            </w:r>
            <w:r w:rsidR="002733E9">
              <w:rPr>
                <w:noProof/>
                <w:webHidden/>
              </w:rPr>
            </w:r>
            <w:r w:rsidR="002733E9">
              <w:rPr>
                <w:noProof/>
                <w:webHidden/>
              </w:rPr>
              <w:fldChar w:fldCharType="separate"/>
            </w:r>
            <w:r w:rsidR="002733E9">
              <w:rPr>
                <w:noProof/>
                <w:webHidden/>
              </w:rPr>
              <w:t>135</w:t>
            </w:r>
            <w:r w:rsidR="002733E9">
              <w:rPr>
                <w:noProof/>
                <w:webHidden/>
              </w:rPr>
              <w:fldChar w:fldCharType="end"/>
            </w:r>
          </w:hyperlink>
        </w:p>
        <w:p w14:paraId="0F1BAC1C" w14:textId="77777777" w:rsidR="002733E9" w:rsidRDefault="009F22DF">
          <w:pPr>
            <w:pStyle w:val="TOC5"/>
            <w:tabs>
              <w:tab w:val="left" w:pos="2160"/>
              <w:tab w:val="right" w:leader="dot" w:pos="10790"/>
            </w:tabs>
            <w:rPr>
              <w:rFonts w:eastAsiaTheme="minorEastAsia"/>
              <w:noProof/>
              <w:sz w:val="22"/>
            </w:rPr>
          </w:pPr>
          <w:hyperlink w:anchor="_Toc525261866" w:history="1">
            <w:r w:rsidR="002733E9" w:rsidRPr="00DC41AA">
              <w:rPr>
                <w:rStyle w:val="Hyperlink"/>
                <w:noProof/>
              </w:rPr>
              <w:t>3.2.1.1.3.</w:t>
            </w:r>
            <w:r w:rsidR="002733E9">
              <w:rPr>
                <w:rFonts w:eastAsiaTheme="minorEastAsia"/>
                <w:noProof/>
                <w:sz w:val="22"/>
              </w:rPr>
              <w:tab/>
            </w:r>
            <w:r w:rsidR="002733E9" w:rsidRPr="00DC41AA">
              <w:rPr>
                <w:rStyle w:val="Hyperlink"/>
                <w:noProof/>
              </w:rPr>
              <w:t>Semi-monocoque type construction</w:t>
            </w:r>
            <w:r w:rsidR="002733E9">
              <w:rPr>
                <w:noProof/>
                <w:webHidden/>
              </w:rPr>
              <w:tab/>
            </w:r>
            <w:r w:rsidR="002733E9">
              <w:rPr>
                <w:noProof/>
                <w:webHidden/>
              </w:rPr>
              <w:fldChar w:fldCharType="begin"/>
            </w:r>
            <w:r w:rsidR="002733E9">
              <w:rPr>
                <w:noProof/>
                <w:webHidden/>
              </w:rPr>
              <w:instrText xml:space="preserve"> PAGEREF _Toc525261866 \h </w:instrText>
            </w:r>
            <w:r w:rsidR="002733E9">
              <w:rPr>
                <w:noProof/>
                <w:webHidden/>
              </w:rPr>
            </w:r>
            <w:r w:rsidR="002733E9">
              <w:rPr>
                <w:noProof/>
                <w:webHidden/>
              </w:rPr>
              <w:fldChar w:fldCharType="separate"/>
            </w:r>
            <w:r w:rsidR="002733E9">
              <w:rPr>
                <w:noProof/>
                <w:webHidden/>
              </w:rPr>
              <w:t>136</w:t>
            </w:r>
            <w:r w:rsidR="002733E9">
              <w:rPr>
                <w:noProof/>
                <w:webHidden/>
              </w:rPr>
              <w:fldChar w:fldCharType="end"/>
            </w:r>
          </w:hyperlink>
        </w:p>
        <w:p w14:paraId="33A66911" w14:textId="77777777" w:rsidR="002733E9" w:rsidRDefault="009F22DF">
          <w:pPr>
            <w:pStyle w:val="TOC4"/>
            <w:tabs>
              <w:tab w:val="left" w:pos="2160"/>
              <w:tab w:val="right" w:leader="dot" w:pos="10790"/>
            </w:tabs>
            <w:rPr>
              <w:rFonts w:eastAsiaTheme="minorEastAsia"/>
              <w:noProof/>
              <w:sz w:val="22"/>
            </w:rPr>
          </w:pPr>
          <w:hyperlink w:anchor="_Toc525261867" w:history="1">
            <w:r w:rsidR="002733E9" w:rsidRPr="00DC41AA">
              <w:rPr>
                <w:rStyle w:val="Hyperlink"/>
                <w:noProof/>
              </w:rPr>
              <w:t>3.2.1.2.</w:t>
            </w:r>
            <w:r w:rsidR="002733E9">
              <w:rPr>
                <w:rFonts w:eastAsiaTheme="minorEastAsia"/>
                <w:noProof/>
                <w:sz w:val="22"/>
              </w:rPr>
              <w:tab/>
            </w:r>
            <w:r w:rsidR="002733E9" w:rsidRPr="00DC41AA">
              <w:rPr>
                <w:rStyle w:val="Hyperlink"/>
                <w:noProof/>
              </w:rPr>
              <w:t>Competitors’ Fuselage Configuration</w:t>
            </w:r>
            <w:r w:rsidR="002733E9">
              <w:rPr>
                <w:noProof/>
                <w:webHidden/>
              </w:rPr>
              <w:tab/>
            </w:r>
            <w:r w:rsidR="002733E9">
              <w:rPr>
                <w:noProof/>
                <w:webHidden/>
              </w:rPr>
              <w:fldChar w:fldCharType="begin"/>
            </w:r>
            <w:r w:rsidR="002733E9">
              <w:rPr>
                <w:noProof/>
                <w:webHidden/>
              </w:rPr>
              <w:instrText xml:space="preserve"> PAGEREF _Toc525261867 \h </w:instrText>
            </w:r>
            <w:r w:rsidR="002733E9">
              <w:rPr>
                <w:noProof/>
                <w:webHidden/>
              </w:rPr>
            </w:r>
            <w:r w:rsidR="002733E9">
              <w:rPr>
                <w:noProof/>
                <w:webHidden/>
              </w:rPr>
              <w:fldChar w:fldCharType="separate"/>
            </w:r>
            <w:r w:rsidR="002733E9">
              <w:rPr>
                <w:noProof/>
                <w:webHidden/>
              </w:rPr>
              <w:t>137</w:t>
            </w:r>
            <w:r w:rsidR="002733E9">
              <w:rPr>
                <w:noProof/>
                <w:webHidden/>
              </w:rPr>
              <w:fldChar w:fldCharType="end"/>
            </w:r>
          </w:hyperlink>
        </w:p>
        <w:p w14:paraId="1219822D" w14:textId="77777777" w:rsidR="002733E9" w:rsidRDefault="009F22DF">
          <w:pPr>
            <w:pStyle w:val="TOC4"/>
            <w:tabs>
              <w:tab w:val="left" w:pos="2160"/>
              <w:tab w:val="right" w:leader="dot" w:pos="10790"/>
            </w:tabs>
            <w:rPr>
              <w:rFonts w:eastAsiaTheme="minorEastAsia"/>
              <w:noProof/>
              <w:sz w:val="22"/>
            </w:rPr>
          </w:pPr>
          <w:hyperlink w:anchor="_Toc525261868" w:history="1">
            <w:r w:rsidR="002733E9" w:rsidRPr="00DC41AA">
              <w:rPr>
                <w:rStyle w:val="Hyperlink"/>
                <w:noProof/>
              </w:rPr>
              <w:t>3.2.1.3.</w:t>
            </w:r>
            <w:r w:rsidR="002733E9">
              <w:rPr>
                <w:rFonts w:eastAsiaTheme="minorEastAsia"/>
                <w:noProof/>
                <w:sz w:val="22"/>
              </w:rPr>
              <w:tab/>
            </w:r>
            <w:r w:rsidR="002733E9" w:rsidRPr="00DC41AA">
              <w:rPr>
                <w:rStyle w:val="Hyperlink"/>
                <w:noProof/>
              </w:rPr>
              <w:t>Configuration Choice</w:t>
            </w:r>
            <w:r w:rsidR="002733E9">
              <w:rPr>
                <w:noProof/>
                <w:webHidden/>
              </w:rPr>
              <w:tab/>
            </w:r>
            <w:r w:rsidR="002733E9">
              <w:rPr>
                <w:noProof/>
                <w:webHidden/>
              </w:rPr>
              <w:fldChar w:fldCharType="begin"/>
            </w:r>
            <w:r w:rsidR="002733E9">
              <w:rPr>
                <w:noProof/>
                <w:webHidden/>
              </w:rPr>
              <w:instrText xml:space="preserve"> PAGEREF _Toc525261868 \h </w:instrText>
            </w:r>
            <w:r w:rsidR="002733E9">
              <w:rPr>
                <w:noProof/>
                <w:webHidden/>
              </w:rPr>
            </w:r>
            <w:r w:rsidR="002733E9">
              <w:rPr>
                <w:noProof/>
                <w:webHidden/>
              </w:rPr>
              <w:fldChar w:fldCharType="separate"/>
            </w:r>
            <w:r w:rsidR="002733E9">
              <w:rPr>
                <w:noProof/>
                <w:webHidden/>
              </w:rPr>
              <w:t>138</w:t>
            </w:r>
            <w:r w:rsidR="002733E9">
              <w:rPr>
                <w:noProof/>
                <w:webHidden/>
              </w:rPr>
              <w:fldChar w:fldCharType="end"/>
            </w:r>
          </w:hyperlink>
        </w:p>
        <w:p w14:paraId="77A3B962" w14:textId="77777777" w:rsidR="002733E9" w:rsidRDefault="009F22DF">
          <w:pPr>
            <w:pStyle w:val="TOC4"/>
            <w:tabs>
              <w:tab w:val="left" w:pos="2160"/>
              <w:tab w:val="right" w:leader="dot" w:pos="10790"/>
            </w:tabs>
            <w:rPr>
              <w:rFonts w:eastAsiaTheme="minorEastAsia"/>
              <w:noProof/>
              <w:sz w:val="22"/>
            </w:rPr>
          </w:pPr>
          <w:hyperlink w:anchor="_Toc525261869" w:history="1">
            <w:r w:rsidR="002733E9" w:rsidRPr="00DC41AA">
              <w:rPr>
                <w:rStyle w:val="Hyperlink"/>
                <w:noProof/>
              </w:rPr>
              <w:t>3.2.1.4.</w:t>
            </w:r>
            <w:r w:rsidR="002733E9">
              <w:rPr>
                <w:rFonts w:eastAsiaTheme="minorEastAsia"/>
                <w:noProof/>
                <w:sz w:val="22"/>
              </w:rPr>
              <w:tab/>
            </w:r>
            <w:r w:rsidR="002733E9" w:rsidRPr="00DC41AA">
              <w:rPr>
                <w:rStyle w:val="Hyperlink"/>
                <w:noProof/>
              </w:rPr>
              <w:t>REFERENCES</w:t>
            </w:r>
            <w:r w:rsidR="002733E9">
              <w:rPr>
                <w:noProof/>
                <w:webHidden/>
              </w:rPr>
              <w:tab/>
            </w:r>
            <w:r w:rsidR="002733E9">
              <w:rPr>
                <w:noProof/>
                <w:webHidden/>
              </w:rPr>
              <w:fldChar w:fldCharType="begin"/>
            </w:r>
            <w:r w:rsidR="002733E9">
              <w:rPr>
                <w:noProof/>
                <w:webHidden/>
              </w:rPr>
              <w:instrText xml:space="preserve"> PAGEREF _Toc525261869 \h </w:instrText>
            </w:r>
            <w:r w:rsidR="002733E9">
              <w:rPr>
                <w:noProof/>
                <w:webHidden/>
              </w:rPr>
            </w:r>
            <w:r w:rsidR="002733E9">
              <w:rPr>
                <w:noProof/>
                <w:webHidden/>
              </w:rPr>
              <w:fldChar w:fldCharType="separate"/>
            </w:r>
            <w:r w:rsidR="002733E9">
              <w:rPr>
                <w:noProof/>
                <w:webHidden/>
              </w:rPr>
              <w:t>139</w:t>
            </w:r>
            <w:r w:rsidR="002733E9">
              <w:rPr>
                <w:noProof/>
                <w:webHidden/>
              </w:rPr>
              <w:fldChar w:fldCharType="end"/>
            </w:r>
          </w:hyperlink>
        </w:p>
        <w:p w14:paraId="5F0BD7EA" w14:textId="77777777" w:rsidR="002733E9" w:rsidRDefault="009F22DF">
          <w:pPr>
            <w:pStyle w:val="TOC4"/>
            <w:tabs>
              <w:tab w:val="left" w:pos="2160"/>
              <w:tab w:val="right" w:leader="dot" w:pos="10790"/>
            </w:tabs>
            <w:rPr>
              <w:rFonts w:eastAsiaTheme="minorEastAsia"/>
              <w:noProof/>
              <w:sz w:val="22"/>
            </w:rPr>
          </w:pPr>
          <w:hyperlink w:anchor="_Toc525261870" w:history="1">
            <w:r w:rsidR="002733E9" w:rsidRPr="00DC41AA">
              <w:rPr>
                <w:rStyle w:val="Hyperlink"/>
                <w:noProof/>
              </w:rPr>
              <w:t>3.2.1.5.</w:t>
            </w:r>
            <w:r w:rsidR="002733E9">
              <w:rPr>
                <w:rFonts w:eastAsiaTheme="minorEastAsia"/>
                <w:noProof/>
                <w:sz w:val="22"/>
              </w:rPr>
              <w:tab/>
            </w:r>
            <w:r w:rsidR="002733E9" w:rsidRPr="00DC41AA">
              <w:rPr>
                <w:rStyle w:val="Hyperlink"/>
                <w:noProof/>
              </w:rPr>
              <w:t>TYPICAL CONFIGURATIONS OF A VLA TAIL</w:t>
            </w:r>
            <w:r w:rsidR="002733E9">
              <w:rPr>
                <w:noProof/>
                <w:webHidden/>
              </w:rPr>
              <w:tab/>
            </w:r>
            <w:r w:rsidR="002733E9">
              <w:rPr>
                <w:noProof/>
                <w:webHidden/>
              </w:rPr>
              <w:fldChar w:fldCharType="begin"/>
            </w:r>
            <w:r w:rsidR="002733E9">
              <w:rPr>
                <w:noProof/>
                <w:webHidden/>
              </w:rPr>
              <w:instrText xml:space="preserve"> PAGEREF _Toc525261870 \h </w:instrText>
            </w:r>
            <w:r w:rsidR="002733E9">
              <w:rPr>
                <w:noProof/>
                <w:webHidden/>
              </w:rPr>
            </w:r>
            <w:r w:rsidR="002733E9">
              <w:rPr>
                <w:noProof/>
                <w:webHidden/>
              </w:rPr>
              <w:fldChar w:fldCharType="separate"/>
            </w:r>
            <w:r w:rsidR="002733E9">
              <w:rPr>
                <w:noProof/>
                <w:webHidden/>
              </w:rPr>
              <w:t>139</w:t>
            </w:r>
            <w:r w:rsidR="002733E9">
              <w:rPr>
                <w:noProof/>
                <w:webHidden/>
              </w:rPr>
              <w:fldChar w:fldCharType="end"/>
            </w:r>
          </w:hyperlink>
        </w:p>
        <w:p w14:paraId="64671AD3" w14:textId="77777777" w:rsidR="002733E9" w:rsidRDefault="009F22DF">
          <w:pPr>
            <w:pStyle w:val="TOC5"/>
            <w:tabs>
              <w:tab w:val="left" w:pos="2160"/>
              <w:tab w:val="right" w:leader="dot" w:pos="10790"/>
            </w:tabs>
            <w:rPr>
              <w:rFonts w:eastAsiaTheme="minorEastAsia"/>
              <w:noProof/>
              <w:sz w:val="22"/>
            </w:rPr>
          </w:pPr>
          <w:hyperlink w:anchor="_Toc525261871" w:history="1">
            <w:r w:rsidR="002733E9" w:rsidRPr="00DC41AA">
              <w:rPr>
                <w:rStyle w:val="Hyperlink"/>
                <w:noProof/>
              </w:rPr>
              <w:t>3.2.1.5.1.</w:t>
            </w:r>
            <w:r w:rsidR="002733E9">
              <w:rPr>
                <w:rFonts w:eastAsiaTheme="minorEastAsia"/>
                <w:noProof/>
                <w:sz w:val="22"/>
              </w:rPr>
              <w:tab/>
            </w:r>
            <w:r w:rsidR="002733E9" w:rsidRPr="00DC41AA">
              <w:rPr>
                <w:rStyle w:val="Hyperlink"/>
                <w:noProof/>
              </w:rPr>
              <w:t>Conventional Tail Configuration</w:t>
            </w:r>
            <w:r w:rsidR="002733E9">
              <w:rPr>
                <w:noProof/>
                <w:webHidden/>
              </w:rPr>
              <w:tab/>
            </w:r>
            <w:r w:rsidR="002733E9">
              <w:rPr>
                <w:noProof/>
                <w:webHidden/>
              </w:rPr>
              <w:fldChar w:fldCharType="begin"/>
            </w:r>
            <w:r w:rsidR="002733E9">
              <w:rPr>
                <w:noProof/>
                <w:webHidden/>
              </w:rPr>
              <w:instrText xml:space="preserve"> PAGEREF _Toc525261871 \h </w:instrText>
            </w:r>
            <w:r w:rsidR="002733E9">
              <w:rPr>
                <w:noProof/>
                <w:webHidden/>
              </w:rPr>
            </w:r>
            <w:r w:rsidR="002733E9">
              <w:rPr>
                <w:noProof/>
                <w:webHidden/>
              </w:rPr>
              <w:fldChar w:fldCharType="separate"/>
            </w:r>
            <w:r w:rsidR="002733E9">
              <w:rPr>
                <w:noProof/>
                <w:webHidden/>
              </w:rPr>
              <w:t>139</w:t>
            </w:r>
            <w:r w:rsidR="002733E9">
              <w:rPr>
                <w:noProof/>
                <w:webHidden/>
              </w:rPr>
              <w:fldChar w:fldCharType="end"/>
            </w:r>
          </w:hyperlink>
        </w:p>
        <w:p w14:paraId="627D034A" w14:textId="77777777" w:rsidR="002733E9" w:rsidRDefault="009F22DF">
          <w:pPr>
            <w:pStyle w:val="TOC5"/>
            <w:tabs>
              <w:tab w:val="left" w:pos="2160"/>
              <w:tab w:val="right" w:leader="dot" w:pos="10790"/>
            </w:tabs>
            <w:rPr>
              <w:rFonts w:eastAsiaTheme="minorEastAsia"/>
              <w:noProof/>
              <w:sz w:val="22"/>
            </w:rPr>
          </w:pPr>
          <w:hyperlink w:anchor="_Toc525261872" w:history="1">
            <w:r w:rsidR="002733E9" w:rsidRPr="00DC41AA">
              <w:rPr>
                <w:rStyle w:val="Hyperlink"/>
                <w:noProof/>
              </w:rPr>
              <w:t>3.2.1.5.2.</w:t>
            </w:r>
            <w:r w:rsidR="002733E9">
              <w:rPr>
                <w:rFonts w:eastAsiaTheme="minorEastAsia"/>
                <w:noProof/>
                <w:sz w:val="22"/>
              </w:rPr>
              <w:tab/>
            </w:r>
            <w:r w:rsidR="002733E9" w:rsidRPr="00DC41AA">
              <w:rPr>
                <w:rStyle w:val="Hyperlink"/>
                <w:noProof/>
              </w:rPr>
              <w:t>Horizontal Tail</w:t>
            </w:r>
            <w:r w:rsidR="002733E9">
              <w:rPr>
                <w:noProof/>
                <w:webHidden/>
              </w:rPr>
              <w:tab/>
            </w:r>
            <w:r w:rsidR="002733E9">
              <w:rPr>
                <w:noProof/>
                <w:webHidden/>
              </w:rPr>
              <w:fldChar w:fldCharType="begin"/>
            </w:r>
            <w:r w:rsidR="002733E9">
              <w:rPr>
                <w:noProof/>
                <w:webHidden/>
              </w:rPr>
              <w:instrText xml:space="preserve"> PAGEREF _Toc525261872 \h </w:instrText>
            </w:r>
            <w:r w:rsidR="002733E9">
              <w:rPr>
                <w:noProof/>
                <w:webHidden/>
              </w:rPr>
            </w:r>
            <w:r w:rsidR="002733E9">
              <w:rPr>
                <w:noProof/>
                <w:webHidden/>
              </w:rPr>
              <w:fldChar w:fldCharType="separate"/>
            </w:r>
            <w:r w:rsidR="002733E9">
              <w:rPr>
                <w:noProof/>
                <w:webHidden/>
              </w:rPr>
              <w:t>139</w:t>
            </w:r>
            <w:r w:rsidR="002733E9">
              <w:rPr>
                <w:noProof/>
                <w:webHidden/>
              </w:rPr>
              <w:fldChar w:fldCharType="end"/>
            </w:r>
          </w:hyperlink>
        </w:p>
        <w:p w14:paraId="70F42AA3" w14:textId="77777777" w:rsidR="002733E9" w:rsidRDefault="009F22DF">
          <w:pPr>
            <w:pStyle w:val="TOC5"/>
            <w:tabs>
              <w:tab w:val="left" w:pos="2160"/>
              <w:tab w:val="right" w:leader="dot" w:pos="10790"/>
            </w:tabs>
            <w:rPr>
              <w:rFonts w:eastAsiaTheme="minorEastAsia"/>
              <w:noProof/>
              <w:sz w:val="22"/>
            </w:rPr>
          </w:pPr>
          <w:hyperlink w:anchor="_Toc525261873" w:history="1">
            <w:r w:rsidR="002733E9" w:rsidRPr="00DC41AA">
              <w:rPr>
                <w:rStyle w:val="Hyperlink"/>
                <w:noProof/>
              </w:rPr>
              <w:t>3.2.1.5.3.</w:t>
            </w:r>
            <w:r w:rsidR="002733E9">
              <w:rPr>
                <w:rFonts w:eastAsiaTheme="minorEastAsia"/>
                <w:noProof/>
                <w:sz w:val="22"/>
              </w:rPr>
              <w:tab/>
            </w:r>
            <w:r w:rsidR="002733E9" w:rsidRPr="00DC41AA">
              <w:rPr>
                <w:rStyle w:val="Hyperlink"/>
                <w:noProof/>
              </w:rPr>
              <w:t>Vertical Tail</w:t>
            </w:r>
            <w:r w:rsidR="002733E9">
              <w:rPr>
                <w:noProof/>
                <w:webHidden/>
              </w:rPr>
              <w:tab/>
            </w:r>
            <w:r w:rsidR="002733E9">
              <w:rPr>
                <w:noProof/>
                <w:webHidden/>
              </w:rPr>
              <w:fldChar w:fldCharType="begin"/>
            </w:r>
            <w:r w:rsidR="002733E9">
              <w:rPr>
                <w:noProof/>
                <w:webHidden/>
              </w:rPr>
              <w:instrText xml:space="preserve"> PAGEREF _Toc525261873 \h </w:instrText>
            </w:r>
            <w:r w:rsidR="002733E9">
              <w:rPr>
                <w:noProof/>
                <w:webHidden/>
              </w:rPr>
            </w:r>
            <w:r w:rsidR="002733E9">
              <w:rPr>
                <w:noProof/>
                <w:webHidden/>
              </w:rPr>
              <w:fldChar w:fldCharType="separate"/>
            </w:r>
            <w:r w:rsidR="002733E9">
              <w:rPr>
                <w:noProof/>
                <w:webHidden/>
              </w:rPr>
              <w:t>141</w:t>
            </w:r>
            <w:r w:rsidR="002733E9">
              <w:rPr>
                <w:noProof/>
                <w:webHidden/>
              </w:rPr>
              <w:fldChar w:fldCharType="end"/>
            </w:r>
          </w:hyperlink>
        </w:p>
        <w:p w14:paraId="6214999C" w14:textId="77777777" w:rsidR="002733E9" w:rsidRDefault="009F22DF">
          <w:pPr>
            <w:pStyle w:val="TOC5"/>
            <w:tabs>
              <w:tab w:val="left" w:pos="2160"/>
              <w:tab w:val="right" w:leader="dot" w:pos="10790"/>
            </w:tabs>
            <w:rPr>
              <w:rFonts w:eastAsiaTheme="minorEastAsia"/>
              <w:noProof/>
              <w:sz w:val="22"/>
            </w:rPr>
          </w:pPr>
          <w:hyperlink w:anchor="_Toc525261874" w:history="1">
            <w:r w:rsidR="002733E9" w:rsidRPr="00DC41AA">
              <w:rPr>
                <w:rStyle w:val="Hyperlink"/>
                <w:noProof/>
              </w:rPr>
              <w:t>3.2.1.5.4.</w:t>
            </w:r>
            <w:r w:rsidR="002733E9">
              <w:rPr>
                <w:rFonts w:eastAsiaTheme="minorEastAsia"/>
                <w:noProof/>
                <w:sz w:val="22"/>
              </w:rPr>
              <w:tab/>
            </w:r>
            <w:r w:rsidR="002733E9" w:rsidRPr="00DC41AA">
              <w:rPr>
                <w:rStyle w:val="Hyperlink"/>
                <w:noProof/>
              </w:rPr>
              <w:t>T-Tail Configuration</w:t>
            </w:r>
            <w:r w:rsidR="002733E9">
              <w:rPr>
                <w:noProof/>
                <w:webHidden/>
              </w:rPr>
              <w:tab/>
            </w:r>
            <w:r w:rsidR="002733E9">
              <w:rPr>
                <w:noProof/>
                <w:webHidden/>
              </w:rPr>
              <w:fldChar w:fldCharType="begin"/>
            </w:r>
            <w:r w:rsidR="002733E9">
              <w:rPr>
                <w:noProof/>
                <w:webHidden/>
              </w:rPr>
              <w:instrText xml:space="preserve"> PAGEREF _Toc525261874 \h </w:instrText>
            </w:r>
            <w:r w:rsidR="002733E9">
              <w:rPr>
                <w:noProof/>
                <w:webHidden/>
              </w:rPr>
            </w:r>
            <w:r w:rsidR="002733E9">
              <w:rPr>
                <w:noProof/>
                <w:webHidden/>
              </w:rPr>
              <w:fldChar w:fldCharType="separate"/>
            </w:r>
            <w:r w:rsidR="002733E9">
              <w:rPr>
                <w:noProof/>
                <w:webHidden/>
              </w:rPr>
              <w:t>141</w:t>
            </w:r>
            <w:r w:rsidR="002733E9">
              <w:rPr>
                <w:noProof/>
                <w:webHidden/>
              </w:rPr>
              <w:fldChar w:fldCharType="end"/>
            </w:r>
          </w:hyperlink>
        </w:p>
        <w:p w14:paraId="4B55F32D" w14:textId="77777777" w:rsidR="002733E9" w:rsidRDefault="009F22DF">
          <w:pPr>
            <w:pStyle w:val="TOC2"/>
            <w:tabs>
              <w:tab w:val="left" w:pos="800"/>
              <w:tab w:val="right" w:leader="dot" w:pos="10790"/>
            </w:tabs>
            <w:rPr>
              <w:rFonts w:eastAsiaTheme="minorEastAsia"/>
              <w:noProof/>
              <w:sz w:val="22"/>
            </w:rPr>
          </w:pPr>
          <w:hyperlink w:anchor="_Toc525261875" w:history="1">
            <w:r w:rsidR="002733E9" w:rsidRPr="00DC41AA">
              <w:rPr>
                <w:rStyle w:val="Hyperlink"/>
                <w:rFonts w:eastAsia="Times New Roman"/>
                <w:noProof/>
                <w14:scene3d>
                  <w14:camera w14:prst="orthographicFront"/>
                  <w14:lightRig w14:rig="threePt" w14:dir="t">
                    <w14:rot w14:lat="0" w14:lon="0" w14:rev="0"/>
                  </w14:lightRig>
                </w14:scene3d>
              </w:rPr>
              <w:t>3.3.</w:t>
            </w:r>
            <w:r w:rsidR="002733E9">
              <w:rPr>
                <w:rFonts w:eastAsiaTheme="minorEastAsia"/>
                <w:noProof/>
                <w:sz w:val="22"/>
              </w:rPr>
              <w:tab/>
            </w:r>
            <w:r w:rsidR="002733E9" w:rsidRPr="00DC41AA">
              <w:rPr>
                <w:rStyle w:val="Hyperlink"/>
                <w:rFonts w:eastAsia="Times New Roman"/>
                <w:noProof/>
              </w:rPr>
              <w:t>Propulsion &amp; Fuel Systems</w:t>
            </w:r>
            <w:r w:rsidR="002733E9">
              <w:rPr>
                <w:noProof/>
                <w:webHidden/>
              </w:rPr>
              <w:tab/>
            </w:r>
            <w:r w:rsidR="002733E9">
              <w:rPr>
                <w:noProof/>
                <w:webHidden/>
              </w:rPr>
              <w:fldChar w:fldCharType="begin"/>
            </w:r>
            <w:r w:rsidR="002733E9">
              <w:rPr>
                <w:noProof/>
                <w:webHidden/>
              </w:rPr>
              <w:instrText xml:space="preserve"> PAGEREF _Toc525261875 \h </w:instrText>
            </w:r>
            <w:r w:rsidR="002733E9">
              <w:rPr>
                <w:noProof/>
                <w:webHidden/>
              </w:rPr>
            </w:r>
            <w:r w:rsidR="002733E9">
              <w:rPr>
                <w:noProof/>
                <w:webHidden/>
              </w:rPr>
              <w:fldChar w:fldCharType="separate"/>
            </w:r>
            <w:r w:rsidR="002733E9">
              <w:rPr>
                <w:noProof/>
                <w:webHidden/>
              </w:rPr>
              <w:t>142</w:t>
            </w:r>
            <w:r w:rsidR="002733E9">
              <w:rPr>
                <w:noProof/>
                <w:webHidden/>
              </w:rPr>
              <w:fldChar w:fldCharType="end"/>
            </w:r>
          </w:hyperlink>
        </w:p>
        <w:p w14:paraId="3B5EE8B4" w14:textId="77777777" w:rsidR="002733E9" w:rsidRDefault="009F22DF">
          <w:pPr>
            <w:pStyle w:val="TOC3"/>
            <w:tabs>
              <w:tab w:val="left" w:pos="1100"/>
              <w:tab w:val="right" w:leader="dot" w:pos="10790"/>
            </w:tabs>
            <w:rPr>
              <w:rFonts w:eastAsiaTheme="minorEastAsia"/>
              <w:noProof/>
              <w:sz w:val="22"/>
            </w:rPr>
          </w:pPr>
          <w:hyperlink w:anchor="_Toc525261876" w:history="1">
            <w:r w:rsidR="002733E9" w:rsidRPr="00DC41AA">
              <w:rPr>
                <w:rStyle w:val="Hyperlink"/>
                <w:rFonts w:eastAsia="Times New Roman"/>
                <w:noProof/>
              </w:rPr>
              <w:t>3.3.1.</w:t>
            </w:r>
            <w:r w:rsidR="002733E9">
              <w:rPr>
                <w:rFonts w:eastAsiaTheme="minorEastAsia"/>
                <w:noProof/>
                <w:sz w:val="22"/>
              </w:rPr>
              <w:tab/>
            </w:r>
            <w:r w:rsidR="002733E9" w:rsidRPr="00DC41AA">
              <w:rPr>
                <w:rStyle w:val="Hyperlink"/>
                <w:rFonts w:eastAsia="Times New Roman"/>
                <w:noProof/>
              </w:rPr>
              <w:t>Propulsion</w:t>
            </w:r>
            <w:r w:rsidR="002733E9">
              <w:rPr>
                <w:noProof/>
                <w:webHidden/>
              </w:rPr>
              <w:tab/>
            </w:r>
            <w:r w:rsidR="002733E9">
              <w:rPr>
                <w:noProof/>
                <w:webHidden/>
              </w:rPr>
              <w:fldChar w:fldCharType="begin"/>
            </w:r>
            <w:r w:rsidR="002733E9">
              <w:rPr>
                <w:noProof/>
                <w:webHidden/>
              </w:rPr>
              <w:instrText xml:space="preserve"> PAGEREF _Toc525261876 \h </w:instrText>
            </w:r>
            <w:r w:rsidR="002733E9">
              <w:rPr>
                <w:noProof/>
                <w:webHidden/>
              </w:rPr>
            </w:r>
            <w:r w:rsidR="002733E9">
              <w:rPr>
                <w:noProof/>
                <w:webHidden/>
              </w:rPr>
              <w:fldChar w:fldCharType="separate"/>
            </w:r>
            <w:r w:rsidR="002733E9">
              <w:rPr>
                <w:noProof/>
                <w:webHidden/>
              </w:rPr>
              <w:t>142</w:t>
            </w:r>
            <w:r w:rsidR="002733E9">
              <w:rPr>
                <w:noProof/>
                <w:webHidden/>
              </w:rPr>
              <w:fldChar w:fldCharType="end"/>
            </w:r>
          </w:hyperlink>
        </w:p>
        <w:p w14:paraId="431215AF" w14:textId="77777777" w:rsidR="002733E9" w:rsidRDefault="009F22DF">
          <w:pPr>
            <w:pStyle w:val="TOC4"/>
            <w:tabs>
              <w:tab w:val="left" w:pos="2160"/>
              <w:tab w:val="right" w:leader="dot" w:pos="10790"/>
            </w:tabs>
            <w:rPr>
              <w:rFonts w:eastAsiaTheme="minorEastAsia"/>
              <w:noProof/>
              <w:sz w:val="22"/>
            </w:rPr>
          </w:pPr>
          <w:hyperlink w:anchor="_Toc525261877" w:history="1">
            <w:r w:rsidR="002733E9" w:rsidRPr="00DC41AA">
              <w:rPr>
                <w:rStyle w:val="Hyperlink"/>
                <w:noProof/>
              </w:rPr>
              <w:t>3.3.1.1.</w:t>
            </w:r>
            <w:r w:rsidR="002733E9">
              <w:rPr>
                <w:rFonts w:eastAsiaTheme="minorEastAsia"/>
                <w:noProof/>
                <w:sz w:val="22"/>
              </w:rPr>
              <w:tab/>
            </w:r>
            <w:r w:rsidR="002733E9" w:rsidRPr="00DC41AA">
              <w:rPr>
                <w:rStyle w:val="Hyperlink"/>
                <w:noProof/>
              </w:rPr>
              <w:t>Introduction</w:t>
            </w:r>
            <w:r w:rsidR="002733E9">
              <w:rPr>
                <w:noProof/>
                <w:webHidden/>
              </w:rPr>
              <w:tab/>
            </w:r>
            <w:r w:rsidR="002733E9">
              <w:rPr>
                <w:noProof/>
                <w:webHidden/>
              </w:rPr>
              <w:fldChar w:fldCharType="begin"/>
            </w:r>
            <w:r w:rsidR="002733E9">
              <w:rPr>
                <w:noProof/>
                <w:webHidden/>
              </w:rPr>
              <w:instrText xml:space="preserve"> PAGEREF _Toc525261877 \h </w:instrText>
            </w:r>
            <w:r w:rsidR="002733E9">
              <w:rPr>
                <w:noProof/>
                <w:webHidden/>
              </w:rPr>
            </w:r>
            <w:r w:rsidR="002733E9">
              <w:rPr>
                <w:noProof/>
                <w:webHidden/>
              </w:rPr>
              <w:fldChar w:fldCharType="separate"/>
            </w:r>
            <w:r w:rsidR="002733E9">
              <w:rPr>
                <w:noProof/>
                <w:webHidden/>
              </w:rPr>
              <w:t>142</w:t>
            </w:r>
            <w:r w:rsidR="002733E9">
              <w:rPr>
                <w:noProof/>
                <w:webHidden/>
              </w:rPr>
              <w:fldChar w:fldCharType="end"/>
            </w:r>
          </w:hyperlink>
        </w:p>
        <w:p w14:paraId="27D6C1AD" w14:textId="77777777" w:rsidR="002733E9" w:rsidRDefault="009F22DF">
          <w:pPr>
            <w:pStyle w:val="TOC4"/>
            <w:tabs>
              <w:tab w:val="left" w:pos="2160"/>
              <w:tab w:val="right" w:leader="dot" w:pos="10790"/>
            </w:tabs>
            <w:rPr>
              <w:rFonts w:eastAsiaTheme="minorEastAsia"/>
              <w:noProof/>
              <w:sz w:val="22"/>
            </w:rPr>
          </w:pPr>
          <w:hyperlink w:anchor="_Toc525261878" w:history="1">
            <w:r w:rsidR="002733E9" w:rsidRPr="00DC41AA">
              <w:rPr>
                <w:rStyle w:val="Hyperlink"/>
                <w:noProof/>
              </w:rPr>
              <w:t>3.3.1.2.</w:t>
            </w:r>
            <w:r w:rsidR="002733E9">
              <w:rPr>
                <w:rFonts w:eastAsiaTheme="minorEastAsia"/>
                <w:noProof/>
                <w:sz w:val="22"/>
              </w:rPr>
              <w:tab/>
            </w:r>
            <w:r w:rsidR="002733E9" w:rsidRPr="00DC41AA">
              <w:rPr>
                <w:rStyle w:val="Hyperlink"/>
                <w:noProof/>
              </w:rPr>
              <w:t>Discussion</w:t>
            </w:r>
            <w:r w:rsidR="002733E9">
              <w:rPr>
                <w:noProof/>
                <w:webHidden/>
              </w:rPr>
              <w:tab/>
            </w:r>
            <w:r w:rsidR="002733E9">
              <w:rPr>
                <w:noProof/>
                <w:webHidden/>
              </w:rPr>
              <w:fldChar w:fldCharType="begin"/>
            </w:r>
            <w:r w:rsidR="002733E9">
              <w:rPr>
                <w:noProof/>
                <w:webHidden/>
              </w:rPr>
              <w:instrText xml:space="preserve"> PAGEREF _Toc525261878 \h </w:instrText>
            </w:r>
            <w:r w:rsidR="002733E9">
              <w:rPr>
                <w:noProof/>
                <w:webHidden/>
              </w:rPr>
            </w:r>
            <w:r w:rsidR="002733E9">
              <w:rPr>
                <w:noProof/>
                <w:webHidden/>
              </w:rPr>
              <w:fldChar w:fldCharType="separate"/>
            </w:r>
            <w:r w:rsidR="002733E9">
              <w:rPr>
                <w:noProof/>
                <w:webHidden/>
              </w:rPr>
              <w:t>143</w:t>
            </w:r>
            <w:r w:rsidR="002733E9">
              <w:rPr>
                <w:noProof/>
                <w:webHidden/>
              </w:rPr>
              <w:fldChar w:fldCharType="end"/>
            </w:r>
          </w:hyperlink>
        </w:p>
        <w:p w14:paraId="74D0E149" w14:textId="77777777" w:rsidR="002733E9" w:rsidRDefault="009F22DF">
          <w:pPr>
            <w:pStyle w:val="TOC5"/>
            <w:tabs>
              <w:tab w:val="left" w:pos="2160"/>
              <w:tab w:val="right" w:leader="dot" w:pos="10790"/>
            </w:tabs>
            <w:rPr>
              <w:rFonts w:eastAsiaTheme="minorEastAsia"/>
              <w:noProof/>
              <w:sz w:val="22"/>
            </w:rPr>
          </w:pPr>
          <w:hyperlink w:anchor="_Toc525261879" w:history="1">
            <w:r w:rsidR="002733E9" w:rsidRPr="00DC41AA">
              <w:rPr>
                <w:rStyle w:val="Hyperlink"/>
                <w:noProof/>
              </w:rPr>
              <w:t>3.3.1.2.1.</w:t>
            </w:r>
            <w:r w:rsidR="002733E9">
              <w:rPr>
                <w:rFonts w:eastAsiaTheme="minorEastAsia"/>
                <w:noProof/>
                <w:sz w:val="22"/>
              </w:rPr>
              <w:tab/>
            </w:r>
            <w:r w:rsidR="002733E9" w:rsidRPr="00DC41AA">
              <w:rPr>
                <w:rStyle w:val="Hyperlink"/>
                <w:noProof/>
              </w:rPr>
              <w:t>Engine</w:t>
            </w:r>
            <w:r w:rsidR="002733E9">
              <w:rPr>
                <w:noProof/>
                <w:webHidden/>
              </w:rPr>
              <w:tab/>
            </w:r>
            <w:r w:rsidR="002733E9">
              <w:rPr>
                <w:noProof/>
                <w:webHidden/>
              </w:rPr>
              <w:fldChar w:fldCharType="begin"/>
            </w:r>
            <w:r w:rsidR="002733E9">
              <w:rPr>
                <w:noProof/>
                <w:webHidden/>
              </w:rPr>
              <w:instrText xml:space="preserve"> PAGEREF _Toc525261879 \h </w:instrText>
            </w:r>
            <w:r w:rsidR="002733E9">
              <w:rPr>
                <w:noProof/>
                <w:webHidden/>
              </w:rPr>
            </w:r>
            <w:r w:rsidR="002733E9">
              <w:rPr>
                <w:noProof/>
                <w:webHidden/>
              </w:rPr>
              <w:fldChar w:fldCharType="separate"/>
            </w:r>
            <w:r w:rsidR="002733E9">
              <w:rPr>
                <w:noProof/>
                <w:webHidden/>
              </w:rPr>
              <w:t>143</w:t>
            </w:r>
            <w:r w:rsidR="002733E9">
              <w:rPr>
                <w:noProof/>
                <w:webHidden/>
              </w:rPr>
              <w:fldChar w:fldCharType="end"/>
            </w:r>
          </w:hyperlink>
        </w:p>
        <w:p w14:paraId="0C5FACC0" w14:textId="77777777" w:rsidR="002733E9" w:rsidRDefault="009F22DF">
          <w:pPr>
            <w:pStyle w:val="TOC4"/>
            <w:tabs>
              <w:tab w:val="left" w:pos="2160"/>
              <w:tab w:val="right" w:leader="dot" w:pos="10790"/>
            </w:tabs>
            <w:rPr>
              <w:rFonts w:eastAsiaTheme="minorEastAsia"/>
              <w:noProof/>
              <w:sz w:val="22"/>
            </w:rPr>
          </w:pPr>
          <w:hyperlink w:anchor="_Toc525261880" w:history="1">
            <w:r w:rsidR="002733E9" w:rsidRPr="00DC41AA">
              <w:rPr>
                <w:rStyle w:val="Hyperlink"/>
                <w:noProof/>
              </w:rPr>
              <w:t>3.3.1.3.</w:t>
            </w:r>
            <w:r w:rsidR="002733E9">
              <w:rPr>
                <w:rFonts w:eastAsiaTheme="minorEastAsia"/>
                <w:noProof/>
                <w:sz w:val="22"/>
              </w:rPr>
              <w:tab/>
            </w:r>
            <w:r w:rsidR="002733E9" w:rsidRPr="00DC41AA">
              <w:rPr>
                <w:rStyle w:val="Hyperlink"/>
                <w:noProof/>
              </w:rPr>
              <w:t>Propeller</w:t>
            </w:r>
            <w:r w:rsidR="002733E9">
              <w:rPr>
                <w:noProof/>
                <w:webHidden/>
              </w:rPr>
              <w:tab/>
            </w:r>
            <w:r w:rsidR="002733E9">
              <w:rPr>
                <w:noProof/>
                <w:webHidden/>
              </w:rPr>
              <w:fldChar w:fldCharType="begin"/>
            </w:r>
            <w:r w:rsidR="002733E9">
              <w:rPr>
                <w:noProof/>
                <w:webHidden/>
              </w:rPr>
              <w:instrText xml:space="preserve"> PAGEREF _Toc525261880 \h </w:instrText>
            </w:r>
            <w:r w:rsidR="002733E9">
              <w:rPr>
                <w:noProof/>
                <w:webHidden/>
              </w:rPr>
            </w:r>
            <w:r w:rsidR="002733E9">
              <w:rPr>
                <w:noProof/>
                <w:webHidden/>
              </w:rPr>
              <w:fldChar w:fldCharType="separate"/>
            </w:r>
            <w:r w:rsidR="002733E9">
              <w:rPr>
                <w:noProof/>
                <w:webHidden/>
              </w:rPr>
              <w:t>153</w:t>
            </w:r>
            <w:r w:rsidR="002733E9">
              <w:rPr>
                <w:noProof/>
                <w:webHidden/>
              </w:rPr>
              <w:fldChar w:fldCharType="end"/>
            </w:r>
          </w:hyperlink>
        </w:p>
        <w:p w14:paraId="4D7305B6" w14:textId="77777777" w:rsidR="002733E9" w:rsidRDefault="009F22DF">
          <w:pPr>
            <w:pStyle w:val="TOC4"/>
            <w:tabs>
              <w:tab w:val="left" w:pos="2160"/>
              <w:tab w:val="right" w:leader="dot" w:pos="10790"/>
            </w:tabs>
            <w:rPr>
              <w:rFonts w:eastAsiaTheme="minorEastAsia"/>
              <w:noProof/>
              <w:sz w:val="22"/>
            </w:rPr>
          </w:pPr>
          <w:hyperlink w:anchor="_Toc525261881" w:history="1">
            <w:r w:rsidR="002733E9" w:rsidRPr="00DC41AA">
              <w:rPr>
                <w:rStyle w:val="Hyperlink"/>
                <w:noProof/>
              </w:rPr>
              <w:t>3.3.1.4.</w:t>
            </w:r>
            <w:r w:rsidR="002733E9">
              <w:rPr>
                <w:rFonts w:eastAsiaTheme="minorEastAsia"/>
                <w:noProof/>
                <w:sz w:val="22"/>
              </w:rPr>
              <w:tab/>
            </w:r>
            <w:r w:rsidR="002733E9" w:rsidRPr="00DC41AA">
              <w:rPr>
                <w:rStyle w:val="Hyperlink"/>
                <w:noProof/>
              </w:rPr>
              <w:t>Conclusion</w:t>
            </w:r>
            <w:r w:rsidR="002733E9">
              <w:rPr>
                <w:noProof/>
                <w:webHidden/>
              </w:rPr>
              <w:tab/>
            </w:r>
            <w:r w:rsidR="002733E9">
              <w:rPr>
                <w:noProof/>
                <w:webHidden/>
              </w:rPr>
              <w:fldChar w:fldCharType="begin"/>
            </w:r>
            <w:r w:rsidR="002733E9">
              <w:rPr>
                <w:noProof/>
                <w:webHidden/>
              </w:rPr>
              <w:instrText xml:space="preserve"> PAGEREF _Toc525261881 \h </w:instrText>
            </w:r>
            <w:r w:rsidR="002733E9">
              <w:rPr>
                <w:noProof/>
                <w:webHidden/>
              </w:rPr>
            </w:r>
            <w:r w:rsidR="002733E9">
              <w:rPr>
                <w:noProof/>
                <w:webHidden/>
              </w:rPr>
              <w:fldChar w:fldCharType="separate"/>
            </w:r>
            <w:r w:rsidR="002733E9">
              <w:rPr>
                <w:noProof/>
                <w:webHidden/>
              </w:rPr>
              <w:t>0</w:t>
            </w:r>
            <w:r w:rsidR="002733E9">
              <w:rPr>
                <w:noProof/>
                <w:webHidden/>
              </w:rPr>
              <w:fldChar w:fldCharType="end"/>
            </w:r>
          </w:hyperlink>
        </w:p>
        <w:p w14:paraId="50AEE74A" w14:textId="77777777" w:rsidR="002733E9" w:rsidRDefault="009F22DF">
          <w:pPr>
            <w:pStyle w:val="TOC4"/>
            <w:tabs>
              <w:tab w:val="left" w:pos="2160"/>
              <w:tab w:val="right" w:leader="dot" w:pos="10790"/>
            </w:tabs>
            <w:rPr>
              <w:rFonts w:eastAsiaTheme="minorEastAsia"/>
              <w:noProof/>
              <w:sz w:val="22"/>
            </w:rPr>
          </w:pPr>
          <w:hyperlink w:anchor="_Toc525261882" w:history="1">
            <w:r w:rsidR="002733E9" w:rsidRPr="00DC41AA">
              <w:rPr>
                <w:rStyle w:val="Hyperlink"/>
                <w:noProof/>
              </w:rPr>
              <w:t>3.3.1.5.</w:t>
            </w:r>
            <w:r w:rsidR="002733E9">
              <w:rPr>
                <w:rFonts w:eastAsiaTheme="minorEastAsia"/>
                <w:noProof/>
                <w:sz w:val="22"/>
              </w:rPr>
              <w:tab/>
            </w:r>
            <w:r w:rsidR="002733E9" w:rsidRPr="00DC41AA">
              <w:rPr>
                <w:rStyle w:val="Hyperlink"/>
                <w:noProof/>
              </w:rPr>
              <w:t>References</w:t>
            </w:r>
            <w:r w:rsidR="002733E9">
              <w:rPr>
                <w:noProof/>
                <w:webHidden/>
              </w:rPr>
              <w:tab/>
            </w:r>
            <w:r w:rsidR="002733E9">
              <w:rPr>
                <w:noProof/>
                <w:webHidden/>
              </w:rPr>
              <w:fldChar w:fldCharType="begin"/>
            </w:r>
            <w:r w:rsidR="002733E9">
              <w:rPr>
                <w:noProof/>
                <w:webHidden/>
              </w:rPr>
              <w:instrText xml:space="preserve"> PAGEREF _Toc525261882 \h </w:instrText>
            </w:r>
            <w:r w:rsidR="002733E9">
              <w:rPr>
                <w:noProof/>
                <w:webHidden/>
              </w:rPr>
            </w:r>
            <w:r w:rsidR="002733E9">
              <w:rPr>
                <w:noProof/>
                <w:webHidden/>
              </w:rPr>
              <w:fldChar w:fldCharType="separate"/>
            </w:r>
            <w:r w:rsidR="002733E9">
              <w:rPr>
                <w:noProof/>
                <w:webHidden/>
              </w:rPr>
              <w:t>1</w:t>
            </w:r>
            <w:r w:rsidR="002733E9">
              <w:rPr>
                <w:noProof/>
                <w:webHidden/>
              </w:rPr>
              <w:fldChar w:fldCharType="end"/>
            </w:r>
          </w:hyperlink>
        </w:p>
        <w:p w14:paraId="60EBE95B" w14:textId="77777777" w:rsidR="002733E9" w:rsidRDefault="009F22DF">
          <w:pPr>
            <w:pStyle w:val="TOC3"/>
            <w:tabs>
              <w:tab w:val="left" w:pos="1100"/>
              <w:tab w:val="right" w:leader="dot" w:pos="10790"/>
            </w:tabs>
            <w:rPr>
              <w:rFonts w:eastAsiaTheme="minorEastAsia"/>
              <w:noProof/>
              <w:sz w:val="22"/>
            </w:rPr>
          </w:pPr>
          <w:hyperlink w:anchor="_Toc525261883" w:history="1">
            <w:r w:rsidR="002733E9" w:rsidRPr="00DC41AA">
              <w:rPr>
                <w:rStyle w:val="Hyperlink"/>
                <w:noProof/>
              </w:rPr>
              <w:t>3.3.2.</w:t>
            </w:r>
            <w:r w:rsidR="002733E9">
              <w:rPr>
                <w:rFonts w:eastAsiaTheme="minorEastAsia"/>
                <w:noProof/>
                <w:sz w:val="22"/>
              </w:rPr>
              <w:tab/>
            </w:r>
            <w:r w:rsidR="002733E9" w:rsidRPr="00DC41AA">
              <w:rPr>
                <w:rStyle w:val="Hyperlink"/>
                <w:noProof/>
              </w:rPr>
              <w:t>Fuel System</w:t>
            </w:r>
            <w:r w:rsidR="002733E9">
              <w:rPr>
                <w:noProof/>
                <w:webHidden/>
              </w:rPr>
              <w:tab/>
            </w:r>
            <w:r w:rsidR="002733E9">
              <w:rPr>
                <w:noProof/>
                <w:webHidden/>
              </w:rPr>
              <w:fldChar w:fldCharType="begin"/>
            </w:r>
            <w:r w:rsidR="002733E9">
              <w:rPr>
                <w:noProof/>
                <w:webHidden/>
              </w:rPr>
              <w:instrText xml:space="preserve"> PAGEREF _Toc525261883 \h </w:instrText>
            </w:r>
            <w:r w:rsidR="002733E9">
              <w:rPr>
                <w:noProof/>
                <w:webHidden/>
              </w:rPr>
            </w:r>
            <w:r w:rsidR="002733E9">
              <w:rPr>
                <w:noProof/>
                <w:webHidden/>
              </w:rPr>
              <w:fldChar w:fldCharType="separate"/>
            </w:r>
            <w:r w:rsidR="002733E9">
              <w:rPr>
                <w:noProof/>
                <w:webHidden/>
              </w:rPr>
              <w:t>2</w:t>
            </w:r>
            <w:r w:rsidR="002733E9">
              <w:rPr>
                <w:noProof/>
                <w:webHidden/>
              </w:rPr>
              <w:fldChar w:fldCharType="end"/>
            </w:r>
          </w:hyperlink>
        </w:p>
        <w:p w14:paraId="55644257" w14:textId="77777777" w:rsidR="002733E9" w:rsidRDefault="009F22DF">
          <w:pPr>
            <w:pStyle w:val="TOC5"/>
            <w:tabs>
              <w:tab w:val="left" w:pos="2160"/>
              <w:tab w:val="right" w:leader="dot" w:pos="10790"/>
            </w:tabs>
            <w:rPr>
              <w:rFonts w:eastAsiaTheme="minorEastAsia"/>
              <w:noProof/>
              <w:sz w:val="22"/>
            </w:rPr>
          </w:pPr>
          <w:hyperlink w:anchor="_Toc525261884" w:history="1">
            <w:r w:rsidR="002733E9" w:rsidRPr="00DC41AA">
              <w:rPr>
                <w:rStyle w:val="Hyperlink"/>
                <w:noProof/>
              </w:rPr>
              <w:t>3.3.2.1.1.</w:t>
            </w:r>
            <w:r w:rsidR="002733E9">
              <w:rPr>
                <w:rFonts w:eastAsiaTheme="minorEastAsia"/>
                <w:noProof/>
                <w:sz w:val="22"/>
              </w:rPr>
              <w:tab/>
            </w:r>
            <w:r w:rsidR="002733E9" w:rsidRPr="00DC41AA">
              <w:rPr>
                <w:rStyle w:val="Hyperlink"/>
                <w:noProof/>
              </w:rPr>
              <w:t>Chapter 1: Fuel Tank Trade-Off Study</w:t>
            </w:r>
            <w:r w:rsidR="002733E9">
              <w:rPr>
                <w:noProof/>
                <w:webHidden/>
              </w:rPr>
              <w:tab/>
            </w:r>
            <w:r w:rsidR="002733E9">
              <w:rPr>
                <w:noProof/>
                <w:webHidden/>
              </w:rPr>
              <w:fldChar w:fldCharType="begin"/>
            </w:r>
            <w:r w:rsidR="002733E9">
              <w:rPr>
                <w:noProof/>
                <w:webHidden/>
              </w:rPr>
              <w:instrText xml:space="preserve"> PAGEREF _Toc525261884 \h </w:instrText>
            </w:r>
            <w:r w:rsidR="002733E9">
              <w:rPr>
                <w:noProof/>
                <w:webHidden/>
              </w:rPr>
            </w:r>
            <w:r w:rsidR="002733E9">
              <w:rPr>
                <w:noProof/>
                <w:webHidden/>
              </w:rPr>
              <w:fldChar w:fldCharType="separate"/>
            </w:r>
            <w:r w:rsidR="002733E9">
              <w:rPr>
                <w:noProof/>
                <w:webHidden/>
              </w:rPr>
              <w:t>2</w:t>
            </w:r>
            <w:r w:rsidR="002733E9">
              <w:rPr>
                <w:noProof/>
                <w:webHidden/>
              </w:rPr>
              <w:fldChar w:fldCharType="end"/>
            </w:r>
          </w:hyperlink>
        </w:p>
        <w:p w14:paraId="0251EE3C" w14:textId="77777777" w:rsidR="002733E9" w:rsidRDefault="009F22DF">
          <w:pPr>
            <w:pStyle w:val="TOC5"/>
            <w:tabs>
              <w:tab w:val="left" w:pos="2160"/>
              <w:tab w:val="right" w:leader="dot" w:pos="10790"/>
            </w:tabs>
            <w:rPr>
              <w:rFonts w:eastAsiaTheme="minorEastAsia"/>
              <w:noProof/>
              <w:sz w:val="22"/>
            </w:rPr>
          </w:pPr>
          <w:hyperlink w:anchor="_Toc525261885" w:history="1">
            <w:r w:rsidR="002733E9" w:rsidRPr="00DC41AA">
              <w:rPr>
                <w:rStyle w:val="Hyperlink"/>
                <w:noProof/>
              </w:rPr>
              <w:t>3.3.2.1.2.</w:t>
            </w:r>
            <w:r w:rsidR="002733E9">
              <w:rPr>
                <w:rFonts w:eastAsiaTheme="minorEastAsia"/>
                <w:noProof/>
                <w:sz w:val="22"/>
              </w:rPr>
              <w:tab/>
            </w:r>
            <w:r w:rsidR="002733E9" w:rsidRPr="00DC41AA">
              <w:rPr>
                <w:rStyle w:val="Hyperlink"/>
                <w:noProof/>
              </w:rPr>
              <w:t>Fuel Tank Type Selection</w:t>
            </w:r>
            <w:r w:rsidR="002733E9">
              <w:rPr>
                <w:noProof/>
                <w:webHidden/>
              </w:rPr>
              <w:tab/>
            </w:r>
            <w:r w:rsidR="002733E9">
              <w:rPr>
                <w:noProof/>
                <w:webHidden/>
              </w:rPr>
              <w:fldChar w:fldCharType="begin"/>
            </w:r>
            <w:r w:rsidR="002733E9">
              <w:rPr>
                <w:noProof/>
                <w:webHidden/>
              </w:rPr>
              <w:instrText xml:space="preserve"> PAGEREF _Toc525261885 \h </w:instrText>
            </w:r>
            <w:r w:rsidR="002733E9">
              <w:rPr>
                <w:noProof/>
                <w:webHidden/>
              </w:rPr>
            </w:r>
            <w:r w:rsidR="002733E9">
              <w:rPr>
                <w:noProof/>
                <w:webHidden/>
              </w:rPr>
              <w:fldChar w:fldCharType="separate"/>
            </w:r>
            <w:r w:rsidR="002733E9">
              <w:rPr>
                <w:noProof/>
                <w:webHidden/>
              </w:rPr>
              <w:t>3</w:t>
            </w:r>
            <w:r w:rsidR="002733E9">
              <w:rPr>
                <w:noProof/>
                <w:webHidden/>
              </w:rPr>
              <w:fldChar w:fldCharType="end"/>
            </w:r>
          </w:hyperlink>
        </w:p>
        <w:p w14:paraId="1C2D131F" w14:textId="77777777" w:rsidR="002733E9" w:rsidRDefault="009F22DF">
          <w:pPr>
            <w:pStyle w:val="TOC5"/>
            <w:tabs>
              <w:tab w:val="left" w:pos="2160"/>
              <w:tab w:val="right" w:leader="dot" w:pos="10790"/>
            </w:tabs>
            <w:rPr>
              <w:rFonts w:eastAsiaTheme="minorEastAsia"/>
              <w:noProof/>
              <w:sz w:val="22"/>
            </w:rPr>
          </w:pPr>
          <w:hyperlink w:anchor="_Toc525261886" w:history="1">
            <w:r w:rsidR="002733E9" w:rsidRPr="00DC41AA">
              <w:rPr>
                <w:rStyle w:val="Hyperlink"/>
                <w:noProof/>
              </w:rPr>
              <w:t>3.3.2.1.3.</w:t>
            </w:r>
            <w:r w:rsidR="002733E9">
              <w:rPr>
                <w:rFonts w:eastAsiaTheme="minorEastAsia"/>
                <w:noProof/>
                <w:sz w:val="22"/>
              </w:rPr>
              <w:tab/>
            </w:r>
            <w:r w:rsidR="002733E9" w:rsidRPr="00DC41AA">
              <w:rPr>
                <w:rStyle w:val="Hyperlink"/>
                <w:noProof/>
              </w:rPr>
              <w:t>Fuel Tank Locations</w:t>
            </w:r>
            <w:r w:rsidR="002733E9">
              <w:rPr>
                <w:noProof/>
                <w:webHidden/>
              </w:rPr>
              <w:tab/>
            </w:r>
            <w:r w:rsidR="002733E9">
              <w:rPr>
                <w:noProof/>
                <w:webHidden/>
              </w:rPr>
              <w:fldChar w:fldCharType="begin"/>
            </w:r>
            <w:r w:rsidR="002733E9">
              <w:rPr>
                <w:noProof/>
                <w:webHidden/>
              </w:rPr>
              <w:instrText xml:space="preserve"> PAGEREF _Toc525261886 \h </w:instrText>
            </w:r>
            <w:r w:rsidR="002733E9">
              <w:rPr>
                <w:noProof/>
                <w:webHidden/>
              </w:rPr>
            </w:r>
            <w:r w:rsidR="002733E9">
              <w:rPr>
                <w:noProof/>
                <w:webHidden/>
              </w:rPr>
              <w:fldChar w:fldCharType="separate"/>
            </w:r>
            <w:r w:rsidR="002733E9">
              <w:rPr>
                <w:noProof/>
                <w:webHidden/>
              </w:rPr>
              <w:t>4</w:t>
            </w:r>
            <w:r w:rsidR="002733E9">
              <w:rPr>
                <w:noProof/>
                <w:webHidden/>
              </w:rPr>
              <w:fldChar w:fldCharType="end"/>
            </w:r>
          </w:hyperlink>
        </w:p>
        <w:p w14:paraId="08433CE5" w14:textId="77777777" w:rsidR="002733E9" w:rsidRDefault="009F22DF">
          <w:pPr>
            <w:pStyle w:val="TOC5"/>
            <w:tabs>
              <w:tab w:val="left" w:pos="2160"/>
              <w:tab w:val="right" w:leader="dot" w:pos="10790"/>
            </w:tabs>
            <w:rPr>
              <w:rFonts w:eastAsiaTheme="minorEastAsia"/>
              <w:noProof/>
              <w:sz w:val="22"/>
            </w:rPr>
          </w:pPr>
          <w:hyperlink w:anchor="_Toc525261887" w:history="1">
            <w:r w:rsidR="002733E9" w:rsidRPr="00DC41AA">
              <w:rPr>
                <w:rStyle w:val="Hyperlink"/>
                <w:noProof/>
              </w:rPr>
              <w:t>3.3.2.1.4.</w:t>
            </w:r>
            <w:r w:rsidR="002733E9">
              <w:rPr>
                <w:rFonts w:eastAsiaTheme="minorEastAsia"/>
                <w:noProof/>
                <w:sz w:val="22"/>
              </w:rPr>
              <w:tab/>
            </w:r>
            <w:r w:rsidR="002733E9" w:rsidRPr="00DC41AA">
              <w:rPr>
                <w:rStyle w:val="Hyperlink"/>
                <w:noProof/>
              </w:rPr>
              <w:t>Fuel Tank Location Selection</w:t>
            </w:r>
            <w:r w:rsidR="002733E9">
              <w:rPr>
                <w:noProof/>
                <w:webHidden/>
              </w:rPr>
              <w:tab/>
            </w:r>
            <w:r w:rsidR="002733E9">
              <w:rPr>
                <w:noProof/>
                <w:webHidden/>
              </w:rPr>
              <w:fldChar w:fldCharType="begin"/>
            </w:r>
            <w:r w:rsidR="002733E9">
              <w:rPr>
                <w:noProof/>
                <w:webHidden/>
              </w:rPr>
              <w:instrText xml:space="preserve"> PAGEREF _Toc525261887 \h </w:instrText>
            </w:r>
            <w:r w:rsidR="002733E9">
              <w:rPr>
                <w:noProof/>
                <w:webHidden/>
              </w:rPr>
            </w:r>
            <w:r w:rsidR="002733E9">
              <w:rPr>
                <w:noProof/>
                <w:webHidden/>
              </w:rPr>
              <w:fldChar w:fldCharType="separate"/>
            </w:r>
            <w:r w:rsidR="002733E9">
              <w:rPr>
                <w:noProof/>
                <w:webHidden/>
              </w:rPr>
              <w:t>4</w:t>
            </w:r>
            <w:r w:rsidR="002733E9">
              <w:rPr>
                <w:noProof/>
                <w:webHidden/>
              </w:rPr>
              <w:fldChar w:fldCharType="end"/>
            </w:r>
          </w:hyperlink>
        </w:p>
        <w:p w14:paraId="1683E341" w14:textId="77777777" w:rsidR="002733E9" w:rsidRDefault="009F22DF">
          <w:pPr>
            <w:pStyle w:val="TOC5"/>
            <w:tabs>
              <w:tab w:val="left" w:pos="2160"/>
              <w:tab w:val="right" w:leader="dot" w:pos="10790"/>
            </w:tabs>
            <w:rPr>
              <w:rFonts w:eastAsiaTheme="minorEastAsia"/>
              <w:noProof/>
              <w:sz w:val="22"/>
            </w:rPr>
          </w:pPr>
          <w:hyperlink w:anchor="_Toc525261888" w:history="1">
            <w:r w:rsidR="002733E9" w:rsidRPr="00DC41AA">
              <w:rPr>
                <w:rStyle w:val="Hyperlink"/>
                <w:noProof/>
              </w:rPr>
              <w:t>3.3.2.1.5.</w:t>
            </w:r>
            <w:r w:rsidR="002733E9">
              <w:rPr>
                <w:rFonts w:eastAsiaTheme="minorEastAsia"/>
                <w:noProof/>
                <w:sz w:val="22"/>
              </w:rPr>
              <w:tab/>
            </w:r>
            <w:r w:rsidR="002733E9" w:rsidRPr="00DC41AA">
              <w:rPr>
                <w:rStyle w:val="Hyperlink"/>
                <w:noProof/>
              </w:rPr>
              <w:t>Result of Fuel Tank Trade-Off Study</w:t>
            </w:r>
            <w:r w:rsidR="002733E9">
              <w:rPr>
                <w:noProof/>
                <w:webHidden/>
              </w:rPr>
              <w:tab/>
            </w:r>
            <w:r w:rsidR="002733E9">
              <w:rPr>
                <w:noProof/>
                <w:webHidden/>
              </w:rPr>
              <w:fldChar w:fldCharType="begin"/>
            </w:r>
            <w:r w:rsidR="002733E9">
              <w:rPr>
                <w:noProof/>
                <w:webHidden/>
              </w:rPr>
              <w:instrText xml:space="preserve"> PAGEREF _Toc525261888 \h </w:instrText>
            </w:r>
            <w:r w:rsidR="002733E9">
              <w:rPr>
                <w:noProof/>
                <w:webHidden/>
              </w:rPr>
            </w:r>
            <w:r w:rsidR="002733E9">
              <w:rPr>
                <w:noProof/>
                <w:webHidden/>
              </w:rPr>
              <w:fldChar w:fldCharType="separate"/>
            </w:r>
            <w:r w:rsidR="002733E9">
              <w:rPr>
                <w:noProof/>
                <w:webHidden/>
              </w:rPr>
              <w:t>5</w:t>
            </w:r>
            <w:r w:rsidR="002733E9">
              <w:rPr>
                <w:noProof/>
                <w:webHidden/>
              </w:rPr>
              <w:fldChar w:fldCharType="end"/>
            </w:r>
          </w:hyperlink>
        </w:p>
        <w:p w14:paraId="5CB1E1B8" w14:textId="77777777" w:rsidR="002733E9" w:rsidRDefault="009F22DF">
          <w:pPr>
            <w:pStyle w:val="TOC4"/>
            <w:tabs>
              <w:tab w:val="left" w:pos="2160"/>
              <w:tab w:val="right" w:leader="dot" w:pos="10790"/>
            </w:tabs>
            <w:rPr>
              <w:rFonts w:eastAsiaTheme="minorEastAsia"/>
              <w:noProof/>
              <w:sz w:val="22"/>
            </w:rPr>
          </w:pPr>
          <w:hyperlink w:anchor="_Toc525261889" w:history="1">
            <w:r w:rsidR="002733E9" w:rsidRPr="00DC41AA">
              <w:rPr>
                <w:rStyle w:val="Hyperlink"/>
                <w:noProof/>
              </w:rPr>
              <w:t>3.3.2.2.</w:t>
            </w:r>
            <w:r w:rsidR="002733E9">
              <w:rPr>
                <w:rFonts w:eastAsiaTheme="minorEastAsia"/>
                <w:noProof/>
                <w:sz w:val="22"/>
              </w:rPr>
              <w:tab/>
            </w:r>
            <w:r w:rsidR="002733E9" w:rsidRPr="00DC41AA">
              <w:rPr>
                <w:rStyle w:val="Hyperlink"/>
                <w:noProof/>
              </w:rPr>
              <w:t>Chapter 2: Conceptual Fuel System Architecture</w:t>
            </w:r>
            <w:r w:rsidR="002733E9">
              <w:rPr>
                <w:noProof/>
                <w:webHidden/>
              </w:rPr>
              <w:tab/>
            </w:r>
            <w:r w:rsidR="002733E9">
              <w:rPr>
                <w:noProof/>
                <w:webHidden/>
              </w:rPr>
              <w:fldChar w:fldCharType="begin"/>
            </w:r>
            <w:r w:rsidR="002733E9">
              <w:rPr>
                <w:noProof/>
                <w:webHidden/>
              </w:rPr>
              <w:instrText xml:space="preserve"> PAGEREF _Toc525261889 \h </w:instrText>
            </w:r>
            <w:r w:rsidR="002733E9">
              <w:rPr>
                <w:noProof/>
                <w:webHidden/>
              </w:rPr>
            </w:r>
            <w:r w:rsidR="002733E9">
              <w:rPr>
                <w:noProof/>
                <w:webHidden/>
              </w:rPr>
              <w:fldChar w:fldCharType="separate"/>
            </w:r>
            <w:r w:rsidR="002733E9">
              <w:rPr>
                <w:noProof/>
                <w:webHidden/>
              </w:rPr>
              <w:t>6</w:t>
            </w:r>
            <w:r w:rsidR="002733E9">
              <w:rPr>
                <w:noProof/>
                <w:webHidden/>
              </w:rPr>
              <w:fldChar w:fldCharType="end"/>
            </w:r>
          </w:hyperlink>
        </w:p>
        <w:p w14:paraId="2F2D3705" w14:textId="77777777" w:rsidR="002733E9" w:rsidRDefault="009F22DF">
          <w:pPr>
            <w:pStyle w:val="TOC5"/>
            <w:tabs>
              <w:tab w:val="left" w:pos="2160"/>
              <w:tab w:val="right" w:leader="dot" w:pos="10790"/>
            </w:tabs>
            <w:rPr>
              <w:rFonts w:eastAsiaTheme="minorEastAsia"/>
              <w:noProof/>
              <w:sz w:val="22"/>
            </w:rPr>
          </w:pPr>
          <w:hyperlink w:anchor="_Toc525261890" w:history="1">
            <w:r w:rsidR="002733E9" w:rsidRPr="00DC41AA">
              <w:rPr>
                <w:rStyle w:val="Hyperlink"/>
                <w:noProof/>
              </w:rPr>
              <w:t>3.3.2.2.1.</w:t>
            </w:r>
            <w:r w:rsidR="002733E9">
              <w:rPr>
                <w:rFonts w:eastAsiaTheme="minorEastAsia"/>
                <w:noProof/>
                <w:sz w:val="22"/>
              </w:rPr>
              <w:tab/>
            </w:r>
            <w:r w:rsidR="002733E9" w:rsidRPr="00DC41AA">
              <w:rPr>
                <w:rStyle w:val="Hyperlink"/>
                <w:noProof/>
              </w:rPr>
              <w:t>Fuel System Schematic</w:t>
            </w:r>
            <w:r w:rsidR="002733E9">
              <w:rPr>
                <w:noProof/>
                <w:webHidden/>
              </w:rPr>
              <w:tab/>
            </w:r>
            <w:r w:rsidR="002733E9">
              <w:rPr>
                <w:noProof/>
                <w:webHidden/>
              </w:rPr>
              <w:fldChar w:fldCharType="begin"/>
            </w:r>
            <w:r w:rsidR="002733E9">
              <w:rPr>
                <w:noProof/>
                <w:webHidden/>
              </w:rPr>
              <w:instrText xml:space="preserve"> PAGEREF _Toc525261890 \h </w:instrText>
            </w:r>
            <w:r w:rsidR="002733E9">
              <w:rPr>
                <w:noProof/>
                <w:webHidden/>
              </w:rPr>
            </w:r>
            <w:r w:rsidR="002733E9">
              <w:rPr>
                <w:noProof/>
                <w:webHidden/>
              </w:rPr>
              <w:fldChar w:fldCharType="separate"/>
            </w:r>
            <w:r w:rsidR="002733E9">
              <w:rPr>
                <w:noProof/>
                <w:webHidden/>
              </w:rPr>
              <w:t>6</w:t>
            </w:r>
            <w:r w:rsidR="002733E9">
              <w:rPr>
                <w:noProof/>
                <w:webHidden/>
              </w:rPr>
              <w:fldChar w:fldCharType="end"/>
            </w:r>
          </w:hyperlink>
        </w:p>
        <w:p w14:paraId="74A49939" w14:textId="77777777" w:rsidR="002733E9" w:rsidRDefault="009F22DF">
          <w:pPr>
            <w:pStyle w:val="TOC5"/>
            <w:tabs>
              <w:tab w:val="left" w:pos="2160"/>
              <w:tab w:val="right" w:leader="dot" w:pos="10790"/>
            </w:tabs>
            <w:rPr>
              <w:rFonts w:eastAsiaTheme="minorEastAsia"/>
              <w:noProof/>
              <w:sz w:val="22"/>
            </w:rPr>
          </w:pPr>
          <w:hyperlink w:anchor="_Toc525261891" w:history="1">
            <w:r w:rsidR="002733E9" w:rsidRPr="00DC41AA">
              <w:rPr>
                <w:rStyle w:val="Hyperlink"/>
                <w:noProof/>
              </w:rPr>
              <w:t>3.3.2.2.2.</w:t>
            </w:r>
            <w:r w:rsidR="002733E9">
              <w:rPr>
                <w:rFonts w:eastAsiaTheme="minorEastAsia"/>
                <w:noProof/>
                <w:sz w:val="22"/>
              </w:rPr>
              <w:tab/>
            </w:r>
            <w:r w:rsidR="002733E9" w:rsidRPr="00DC41AA">
              <w:rPr>
                <w:rStyle w:val="Hyperlink"/>
                <w:noProof/>
              </w:rPr>
              <w:t>Fuel System Description</w:t>
            </w:r>
            <w:r w:rsidR="002733E9">
              <w:rPr>
                <w:noProof/>
                <w:webHidden/>
              </w:rPr>
              <w:tab/>
            </w:r>
            <w:r w:rsidR="002733E9">
              <w:rPr>
                <w:noProof/>
                <w:webHidden/>
              </w:rPr>
              <w:fldChar w:fldCharType="begin"/>
            </w:r>
            <w:r w:rsidR="002733E9">
              <w:rPr>
                <w:noProof/>
                <w:webHidden/>
              </w:rPr>
              <w:instrText xml:space="preserve"> PAGEREF _Toc525261891 \h </w:instrText>
            </w:r>
            <w:r w:rsidR="002733E9">
              <w:rPr>
                <w:noProof/>
                <w:webHidden/>
              </w:rPr>
            </w:r>
            <w:r w:rsidR="002733E9">
              <w:rPr>
                <w:noProof/>
                <w:webHidden/>
              </w:rPr>
              <w:fldChar w:fldCharType="separate"/>
            </w:r>
            <w:r w:rsidR="002733E9">
              <w:rPr>
                <w:noProof/>
                <w:webHidden/>
              </w:rPr>
              <w:t>7</w:t>
            </w:r>
            <w:r w:rsidR="002733E9">
              <w:rPr>
                <w:noProof/>
                <w:webHidden/>
              </w:rPr>
              <w:fldChar w:fldCharType="end"/>
            </w:r>
          </w:hyperlink>
        </w:p>
        <w:p w14:paraId="69971AD0" w14:textId="77777777" w:rsidR="002733E9" w:rsidRDefault="009F22DF">
          <w:pPr>
            <w:pStyle w:val="TOC5"/>
            <w:tabs>
              <w:tab w:val="left" w:pos="2160"/>
              <w:tab w:val="right" w:leader="dot" w:pos="10790"/>
            </w:tabs>
            <w:rPr>
              <w:rFonts w:eastAsiaTheme="minorEastAsia"/>
              <w:noProof/>
              <w:sz w:val="22"/>
            </w:rPr>
          </w:pPr>
          <w:hyperlink w:anchor="_Toc525261892" w:history="1">
            <w:r w:rsidR="002733E9" w:rsidRPr="00DC41AA">
              <w:rPr>
                <w:rStyle w:val="Hyperlink"/>
                <w:noProof/>
              </w:rPr>
              <w:t>3.3.2.2.3.</w:t>
            </w:r>
            <w:r w:rsidR="002733E9">
              <w:rPr>
                <w:rFonts w:eastAsiaTheme="minorEastAsia"/>
                <w:noProof/>
                <w:sz w:val="22"/>
              </w:rPr>
              <w:tab/>
            </w:r>
            <w:r w:rsidR="002733E9" w:rsidRPr="00DC41AA">
              <w:rPr>
                <w:rStyle w:val="Hyperlink"/>
                <w:noProof/>
              </w:rPr>
              <w:t>Fuel System Components</w:t>
            </w:r>
            <w:r w:rsidR="002733E9">
              <w:rPr>
                <w:noProof/>
                <w:webHidden/>
              </w:rPr>
              <w:tab/>
            </w:r>
            <w:r w:rsidR="002733E9">
              <w:rPr>
                <w:noProof/>
                <w:webHidden/>
              </w:rPr>
              <w:fldChar w:fldCharType="begin"/>
            </w:r>
            <w:r w:rsidR="002733E9">
              <w:rPr>
                <w:noProof/>
                <w:webHidden/>
              </w:rPr>
              <w:instrText xml:space="preserve"> PAGEREF _Toc525261892 \h </w:instrText>
            </w:r>
            <w:r w:rsidR="002733E9">
              <w:rPr>
                <w:noProof/>
                <w:webHidden/>
              </w:rPr>
            </w:r>
            <w:r w:rsidR="002733E9">
              <w:rPr>
                <w:noProof/>
                <w:webHidden/>
              </w:rPr>
              <w:fldChar w:fldCharType="separate"/>
            </w:r>
            <w:r w:rsidR="002733E9">
              <w:rPr>
                <w:noProof/>
                <w:webHidden/>
              </w:rPr>
              <w:t>7</w:t>
            </w:r>
            <w:r w:rsidR="002733E9">
              <w:rPr>
                <w:noProof/>
                <w:webHidden/>
              </w:rPr>
              <w:fldChar w:fldCharType="end"/>
            </w:r>
          </w:hyperlink>
        </w:p>
        <w:p w14:paraId="64EC882F" w14:textId="77777777" w:rsidR="002733E9" w:rsidRDefault="009F22DF">
          <w:pPr>
            <w:pStyle w:val="TOC4"/>
            <w:tabs>
              <w:tab w:val="left" w:pos="2160"/>
              <w:tab w:val="right" w:leader="dot" w:pos="10790"/>
            </w:tabs>
            <w:rPr>
              <w:rFonts w:eastAsiaTheme="minorEastAsia"/>
              <w:noProof/>
              <w:sz w:val="22"/>
            </w:rPr>
          </w:pPr>
          <w:hyperlink w:anchor="_Toc525261893" w:history="1">
            <w:r w:rsidR="002733E9" w:rsidRPr="00DC41AA">
              <w:rPr>
                <w:rStyle w:val="Hyperlink"/>
                <w:noProof/>
              </w:rPr>
              <w:t>3.3.2.3.</w:t>
            </w:r>
            <w:r w:rsidR="002733E9">
              <w:rPr>
                <w:rFonts w:eastAsiaTheme="minorEastAsia"/>
                <w:noProof/>
                <w:sz w:val="22"/>
              </w:rPr>
              <w:tab/>
            </w:r>
            <w:r w:rsidR="002733E9" w:rsidRPr="00DC41AA">
              <w:rPr>
                <w:rStyle w:val="Hyperlink"/>
                <w:noProof/>
              </w:rPr>
              <w:t>CONCLUSION</w:t>
            </w:r>
            <w:r w:rsidR="002733E9">
              <w:rPr>
                <w:noProof/>
                <w:webHidden/>
              </w:rPr>
              <w:tab/>
            </w:r>
            <w:r w:rsidR="002733E9">
              <w:rPr>
                <w:noProof/>
                <w:webHidden/>
              </w:rPr>
              <w:fldChar w:fldCharType="begin"/>
            </w:r>
            <w:r w:rsidR="002733E9">
              <w:rPr>
                <w:noProof/>
                <w:webHidden/>
              </w:rPr>
              <w:instrText xml:space="preserve"> PAGEREF _Toc525261893 \h </w:instrText>
            </w:r>
            <w:r w:rsidR="002733E9">
              <w:rPr>
                <w:noProof/>
                <w:webHidden/>
              </w:rPr>
            </w:r>
            <w:r w:rsidR="002733E9">
              <w:rPr>
                <w:noProof/>
                <w:webHidden/>
              </w:rPr>
              <w:fldChar w:fldCharType="separate"/>
            </w:r>
            <w:r w:rsidR="002733E9">
              <w:rPr>
                <w:noProof/>
                <w:webHidden/>
              </w:rPr>
              <w:t>10</w:t>
            </w:r>
            <w:r w:rsidR="002733E9">
              <w:rPr>
                <w:noProof/>
                <w:webHidden/>
              </w:rPr>
              <w:fldChar w:fldCharType="end"/>
            </w:r>
          </w:hyperlink>
        </w:p>
        <w:p w14:paraId="61315F1E" w14:textId="77777777" w:rsidR="002733E9" w:rsidRDefault="009F22DF">
          <w:pPr>
            <w:pStyle w:val="TOC4"/>
            <w:tabs>
              <w:tab w:val="left" w:pos="2160"/>
              <w:tab w:val="right" w:leader="dot" w:pos="10790"/>
            </w:tabs>
            <w:rPr>
              <w:rFonts w:eastAsiaTheme="minorEastAsia"/>
              <w:noProof/>
              <w:sz w:val="22"/>
            </w:rPr>
          </w:pPr>
          <w:hyperlink w:anchor="_Toc525261894" w:history="1">
            <w:r w:rsidR="002733E9" w:rsidRPr="00DC41AA">
              <w:rPr>
                <w:rStyle w:val="Hyperlink"/>
                <w:noProof/>
              </w:rPr>
              <w:t>3.3.2.4.</w:t>
            </w:r>
            <w:r w:rsidR="002733E9">
              <w:rPr>
                <w:rFonts w:eastAsiaTheme="minorEastAsia"/>
                <w:noProof/>
                <w:sz w:val="22"/>
              </w:rPr>
              <w:tab/>
            </w:r>
            <w:r w:rsidR="002733E9" w:rsidRPr="00DC41AA">
              <w:rPr>
                <w:rStyle w:val="Hyperlink"/>
                <w:noProof/>
              </w:rPr>
              <w:t>REFERENCES</w:t>
            </w:r>
            <w:r w:rsidR="002733E9">
              <w:rPr>
                <w:noProof/>
                <w:webHidden/>
              </w:rPr>
              <w:tab/>
            </w:r>
            <w:r w:rsidR="002733E9">
              <w:rPr>
                <w:noProof/>
                <w:webHidden/>
              </w:rPr>
              <w:fldChar w:fldCharType="begin"/>
            </w:r>
            <w:r w:rsidR="002733E9">
              <w:rPr>
                <w:noProof/>
                <w:webHidden/>
              </w:rPr>
              <w:instrText xml:space="preserve"> PAGEREF _Toc525261894 \h </w:instrText>
            </w:r>
            <w:r w:rsidR="002733E9">
              <w:rPr>
                <w:noProof/>
                <w:webHidden/>
              </w:rPr>
            </w:r>
            <w:r w:rsidR="002733E9">
              <w:rPr>
                <w:noProof/>
                <w:webHidden/>
              </w:rPr>
              <w:fldChar w:fldCharType="separate"/>
            </w:r>
            <w:r w:rsidR="002733E9">
              <w:rPr>
                <w:noProof/>
                <w:webHidden/>
              </w:rPr>
              <w:t>11</w:t>
            </w:r>
            <w:r w:rsidR="002733E9">
              <w:rPr>
                <w:noProof/>
                <w:webHidden/>
              </w:rPr>
              <w:fldChar w:fldCharType="end"/>
            </w:r>
          </w:hyperlink>
        </w:p>
        <w:p w14:paraId="3E1AFF41" w14:textId="77777777" w:rsidR="002733E9" w:rsidRDefault="009F22DF">
          <w:pPr>
            <w:pStyle w:val="TOC2"/>
            <w:tabs>
              <w:tab w:val="left" w:pos="800"/>
              <w:tab w:val="right" w:leader="dot" w:pos="10790"/>
            </w:tabs>
            <w:rPr>
              <w:rFonts w:eastAsiaTheme="minorEastAsia"/>
              <w:noProof/>
              <w:sz w:val="22"/>
            </w:rPr>
          </w:pPr>
          <w:hyperlink w:anchor="_Toc525261895" w:history="1">
            <w:r w:rsidR="002733E9" w:rsidRPr="00DC41AA">
              <w:rPr>
                <w:rStyle w:val="Hyperlink"/>
                <w:rFonts w:eastAsia="Times New Roman"/>
                <w:noProof/>
                <w14:scene3d>
                  <w14:camera w14:prst="orthographicFront"/>
                  <w14:lightRig w14:rig="threePt" w14:dir="t">
                    <w14:rot w14:lat="0" w14:lon="0" w14:rev="0"/>
                  </w14:lightRig>
                </w14:scene3d>
              </w:rPr>
              <w:t>3.4.</w:t>
            </w:r>
            <w:r w:rsidR="002733E9">
              <w:rPr>
                <w:rFonts w:eastAsiaTheme="minorEastAsia"/>
                <w:noProof/>
                <w:sz w:val="22"/>
              </w:rPr>
              <w:tab/>
            </w:r>
            <w:r w:rsidR="002733E9" w:rsidRPr="00DC41AA">
              <w:rPr>
                <w:rStyle w:val="Hyperlink"/>
                <w:rFonts w:eastAsia="Times New Roman"/>
                <w:noProof/>
              </w:rPr>
              <w:t>Air Vehicle Systems</w:t>
            </w:r>
            <w:r w:rsidR="002733E9">
              <w:rPr>
                <w:noProof/>
                <w:webHidden/>
              </w:rPr>
              <w:tab/>
            </w:r>
            <w:r w:rsidR="002733E9">
              <w:rPr>
                <w:noProof/>
                <w:webHidden/>
              </w:rPr>
              <w:fldChar w:fldCharType="begin"/>
            </w:r>
            <w:r w:rsidR="002733E9">
              <w:rPr>
                <w:noProof/>
                <w:webHidden/>
              </w:rPr>
              <w:instrText xml:space="preserve"> PAGEREF _Toc525261895 \h </w:instrText>
            </w:r>
            <w:r w:rsidR="002733E9">
              <w:rPr>
                <w:noProof/>
                <w:webHidden/>
              </w:rPr>
            </w:r>
            <w:r w:rsidR="002733E9">
              <w:rPr>
                <w:noProof/>
                <w:webHidden/>
              </w:rPr>
              <w:fldChar w:fldCharType="separate"/>
            </w:r>
            <w:r w:rsidR="002733E9">
              <w:rPr>
                <w:noProof/>
                <w:webHidden/>
              </w:rPr>
              <w:t>11</w:t>
            </w:r>
            <w:r w:rsidR="002733E9">
              <w:rPr>
                <w:noProof/>
                <w:webHidden/>
              </w:rPr>
              <w:fldChar w:fldCharType="end"/>
            </w:r>
          </w:hyperlink>
        </w:p>
        <w:p w14:paraId="2CBF3608" w14:textId="77777777" w:rsidR="002733E9" w:rsidRDefault="009F22DF">
          <w:pPr>
            <w:pStyle w:val="TOC3"/>
            <w:tabs>
              <w:tab w:val="left" w:pos="1100"/>
              <w:tab w:val="right" w:leader="dot" w:pos="10790"/>
            </w:tabs>
            <w:rPr>
              <w:rFonts w:eastAsiaTheme="minorEastAsia"/>
              <w:noProof/>
              <w:sz w:val="22"/>
            </w:rPr>
          </w:pPr>
          <w:hyperlink w:anchor="_Toc525261896" w:history="1">
            <w:r w:rsidR="002733E9" w:rsidRPr="00DC41AA">
              <w:rPr>
                <w:rStyle w:val="Hyperlink"/>
                <w:rFonts w:eastAsia="Times New Roman"/>
                <w:noProof/>
              </w:rPr>
              <w:t>3.4.1.</w:t>
            </w:r>
            <w:r w:rsidR="002733E9">
              <w:rPr>
                <w:rFonts w:eastAsiaTheme="minorEastAsia"/>
                <w:noProof/>
                <w:sz w:val="22"/>
              </w:rPr>
              <w:tab/>
            </w:r>
            <w:r w:rsidR="002733E9" w:rsidRPr="00DC41AA">
              <w:rPr>
                <w:rStyle w:val="Hyperlink"/>
                <w:rFonts w:eastAsia="Times New Roman"/>
                <w:noProof/>
              </w:rPr>
              <w:t>Flight Control</w:t>
            </w:r>
            <w:r w:rsidR="002733E9">
              <w:rPr>
                <w:noProof/>
                <w:webHidden/>
              </w:rPr>
              <w:tab/>
            </w:r>
            <w:r w:rsidR="002733E9">
              <w:rPr>
                <w:noProof/>
                <w:webHidden/>
              </w:rPr>
              <w:fldChar w:fldCharType="begin"/>
            </w:r>
            <w:r w:rsidR="002733E9">
              <w:rPr>
                <w:noProof/>
                <w:webHidden/>
              </w:rPr>
              <w:instrText xml:space="preserve"> PAGEREF _Toc525261896 \h </w:instrText>
            </w:r>
            <w:r w:rsidR="002733E9">
              <w:rPr>
                <w:noProof/>
                <w:webHidden/>
              </w:rPr>
            </w:r>
            <w:r w:rsidR="002733E9">
              <w:rPr>
                <w:noProof/>
                <w:webHidden/>
              </w:rPr>
              <w:fldChar w:fldCharType="separate"/>
            </w:r>
            <w:r w:rsidR="002733E9">
              <w:rPr>
                <w:noProof/>
                <w:webHidden/>
              </w:rPr>
              <w:t>11</w:t>
            </w:r>
            <w:r w:rsidR="002733E9">
              <w:rPr>
                <w:noProof/>
                <w:webHidden/>
              </w:rPr>
              <w:fldChar w:fldCharType="end"/>
            </w:r>
          </w:hyperlink>
        </w:p>
        <w:p w14:paraId="3E88AD71" w14:textId="77777777" w:rsidR="002733E9" w:rsidRDefault="009F22DF">
          <w:pPr>
            <w:pStyle w:val="TOC4"/>
            <w:tabs>
              <w:tab w:val="left" w:pos="2160"/>
              <w:tab w:val="right" w:leader="dot" w:pos="10790"/>
            </w:tabs>
            <w:rPr>
              <w:rFonts w:eastAsiaTheme="minorEastAsia"/>
              <w:noProof/>
              <w:sz w:val="22"/>
            </w:rPr>
          </w:pPr>
          <w:hyperlink w:anchor="_Toc525261897" w:history="1">
            <w:r w:rsidR="002733E9" w:rsidRPr="00DC41AA">
              <w:rPr>
                <w:rStyle w:val="Hyperlink"/>
                <w:noProof/>
              </w:rPr>
              <w:t>3.4.1.1.</w:t>
            </w:r>
            <w:r w:rsidR="002733E9">
              <w:rPr>
                <w:rFonts w:eastAsiaTheme="minorEastAsia"/>
                <w:noProof/>
                <w:sz w:val="22"/>
              </w:rPr>
              <w:tab/>
            </w:r>
            <w:r w:rsidR="002733E9" w:rsidRPr="00DC41AA">
              <w:rPr>
                <w:rStyle w:val="Hyperlink"/>
                <w:noProof/>
              </w:rPr>
              <w:t>Purpose</w:t>
            </w:r>
            <w:r w:rsidR="002733E9">
              <w:rPr>
                <w:noProof/>
                <w:webHidden/>
              </w:rPr>
              <w:tab/>
            </w:r>
            <w:r w:rsidR="002733E9">
              <w:rPr>
                <w:noProof/>
                <w:webHidden/>
              </w:rPr>
              <w:fldChar w:fldCharType="begin"/>
            </w:r>
            <w:r w:rsidR="002733E9">
              <w:rPr>
                <w:noProof/>
                <w:webHidden/>
              </w:rPr>
              <w:instrText xml:space="preserve"> PAGEREF _Toc525261897 \h </w:instrText>
            </w:r>
            <w:r w:rsidR="002733E9">
              <w:rPr>
                <w:noProof/>
                <w:webHidden/>
              </w:rPr>
            </w:r>
            <w:r w:rsidR="002733E9">
              <w:rPr>
                <w:noProof/>
                <w:webHidden/>
              </w:rPr>
              <w:fldChar w:fldCharType="separate"/>
            </w:r>
            <w:r w:rsidR="002733E9">
              <w:rPr>
                <w:noProof/>
                <w:webHidden/>
              </w:rPr>
              <w:t>11</w:t>
            </w:r>
            <w:r w:rsidR="002733E9">
              <w:rPr>
                <w:noProof/>
                <w:webHidden/>
              </w:rPr>
              <w:fldChar w:fldCharType="end"/>
            </w:r>
          </w:hyperlink>
        </w:p>
        <w:p w14:paraId="1C72AE68" w14:textId="77777777" w:rsidR="002733E9" w:rsidRDefault="009F22DF">
          <w:pPr>
            <w:pStyle w:val="TOC4"/>
            <w:tabs>
              <w:tab w:val="left" w:pos="2160"/>
              <w:tab w:val="right" w:leader="dot" w:pos="10790"/>
            </w:tabs>
            <w:rPr>
              <w:rFonts w:eastAsiaTheme="minorEastAsia"/>
              <w:noProof/>
              <w:sz w:val="22"/>
            </w:rPr>
          </w:pPr>
          <w:hyperlink w:anchor="_Toc525261898" w:history="1">
            <w:r w:rsidR="002733E9" w:rsidRPr="00DC41AA">
              <w:rPr>
                <w:rStyle w:val="Hyperlink"/>
                <w:noProof/>
              </w:rPr>
              <w:t>3.4.1.2.</w:t>
            </w:r>
            <w:r w:rsidR="002733E9">
              <w:rPr>
                <w:rFonts w:eastAsiaTheme="minorEastAsia"/>
                <w:noProof/>
                <w:sz w:val="22"/>
              </w:rPr>
              <w:tab/>
            </w:r>
            <w:r w:rsidR="002733E9" w:rsidRPr="00DC41AA">
              <w:rPr>
                <w:rStyle w:val="Hyperlink"/>
                <w:noProof/>
              </w:rPr>
              <w:t>Trade-Off Study</w:t>
            </w:r>
            <w:r w:rsidR="002733E9">
              <w:rPr>
                <w:noProof/>
                <w:webHidden/>
              </w:rPr>
              <w:tab/>
            </w:r>
            <w:r w:rsidR="002733E9">
              <w:rPr>
                <w:noProof/>
                <w:webHidden/>
              </w:rPr>
              <w:fldChar w:fldCharType="begin"/>
            </w:r>
            <w:r w:rsidR="002733E9">
              <w:rPr>
                <w:noProof/>
                <w:webHidden/>
              </w:rPr>
              <w:instrText xml:space="preserve"> PAGEREF _Toc525261898 \h </w:instrText>
            </w:r>
            <w:r w:rsidR="002733E9">
              <w:rPr>
                <w:noProof/>
                <w:webHidden/>
              </w:rPr>
            </w:r>
            <w:r w:rsidR="002733E9">
              <w:rPr>
                <w:noProof/>
                <w:webHidden/>
              </w:rPr>
              <w:fldChar w:fldCharType="separate"/>
            </w:r>
            <w:r w:rsidR="002733E9">
              <w:rPr>
                <w:noProof/>
                <w:webHidden/>
              </w:rPr>
              <w:t>11</w:t>
            </w:r>
            <w:r w:rsidR="002733E9">
              <w:rPr>
                <w:noProof/>
                <w:webHidden/>
              </w:rPr>
              <w:fldChar w:fldCharType="end"/>
            </w:r>
          </w:hyperlink>
        </w:p>
        <w:p w14:paraId="769983E6" w14:textId="77777777" w:rsidR="002733E9" w:rsidRDefault="009F22DF">
          <w:pPr>
            <w:pStyle w:val="TOC5"/>
            <w:tabs>
              <w:tab w:val="left" w:pos="2160"/>
              <w:tab w:val="right" w:leader="dot" w:pos="10790"/>
            </w:tabs>
            <w:rPr>
              <w:rFonts w:eastAsiaTheme="minorEastAsia"/>
              <w:noProof/>
              <w:sz w:val="22"/>
            </w:rPr>
          </w:pPr>
          <w:hyperlink w:anchor="_Toc525261899" w:history="1">
            <w:r w:rsidR="002733E9" w:rsidRPr="00DC41AA">
              <w:rPr>
                <w:rStyle w:val="Hyperlink"/>
                <w:noProof/>
              </w:rPr>
              <w:t>3.4.1.2.1.</w:t>
            </w:r>
            <w:r w:rsidR="002733E9">
              <w:rPr>
                <w:rFonts w:eastAsiaTheme="minorEastAsia"/>
                <w:noProof/>
                <w:sz w:val="22"/>
              </w:rPr>
              <w:tab/>
            </w:r>
            <w:r w:rsidR="002733E9" w:rsidRPr="00DC41AA">
              <w:rPr>
                <w:rStyle w:val="Hyperlink"/>
                <w:noProof/>
              </w:rPr>
              <w:t>Cable-Push Rod Selection</w:t>
            </w:r>
            <w:r w:rsidR="002733E9">
              <w:rPr>
                <w:noProof/>
                <w:webHidden/>
              </w:rPr>
              <w:tab/>
            </w:r>
            <w:r w:rsidR="002733E9">
              <w:rPr>
                <w:noProof/>
                <w:webHidden/>
              </w:rPr>
              <w:fldChar w:fldCharType="begin"/>
            </w:r>
            <w:r w:rsidR="002733E9">
              <w:rPr>
                <w:noProof/>
                <w:webHidden/>
              </w:rPr>
              <w:instrText xml:space="preserve"> PAGEREF _Toc525261899 \h </w:instrText>
            </w:r>
            <w:r w:rsidR="002733E9">
              <w:rPr>
                <w:noProof/>
                <w:webHidden/>
              </w:rPr>
            </w:r>
            <w:r w:rsidR="002733E9">
              <w:rPr>
                <w:noProof/>
                <w:webHidden/>
              </w:rPr>
              <w:fldChar w:fldCharType="separate"/>
            </w:r>
            <w:r w:rsidR="002733E9">
              <w:rPr>
                <w:noProof/>
                <w:webHidden/>
              </w:rPr>
              <w:t>11</w:t>
            </w:r>
            <w:r w:rsidR="002733E9">
              <w:rPr>
                <w:noProof/>
                <w:webHidden/>
              </w:rPr>
              <w:fldChar w:fldCharType="end"/>
            </w:r>
          </w:hyperlink>
        </w:p>
        <w:p w14:paraId="7A6610A1" w14:textId="77777777" w:rsidR="002733E9" w:rsidRDefault="009F22DF">
          <w:pPr>
            <w:pStyle w:val="TOC5"/>
            <w:tabs>
              <w:tab w:val="left" w:pos="2160"/>
              <w:tab w:val="right" w:leader="dot" w:pos="10790"/>
            </w:tabs>
            <w:rPr>
              <w:rFonts w:eastAsiaTheme="minorEastAsia"/>
              <w:noProof/>
              <w:sz w:val="22"/>
            </w:rPr>
          </w:pPr>
          <w:hyperlink w:anchor="_Toc525261900" w:history="1">
            <w:r w:rsidR="002733E9" w:rsidRPr="00DC41AA">
              <w:rPr>
                <w:rStyle w:val="Hyperlink"/>
                <w:noProof/>
              </w:rPr>
              <w:t>3.4.1.2.2.</w:t>
            </w:r>
            <w:r w:rsidR="002733E9">
              <w:rPr>
                <w:rFonts w:eastAsiaTheme="minorEastAsia"/>
                <w:noProof/>
                <w:sz w:val="22"/>
              </w:rPr>
              <w:tab/>
            </w:r>
            <w:r w:rsidR="002733E9" w:rsidRPr="00DC41AA">
              <w:rPr>
                <w:rStyle w:val="Hyperlink"/>
                <w:noProof/>
              </w:rPr>
              <w:t>Primary Control Mechanisms</w:t>
            </w:r>
            <w:r w:rsidR="002733E9">
              <w:rPr>
                <w:noProof/>
                <w:webHidden/>
              </w:rPr>
              <w:tab/>
            </w:r>
            <w:r w:rsidR="002733E9">
              <w:rPr>
                <w:noProof/>
                <w:webHidden/>
              </w:rPr>
              <w:fldChar w:fldCharType="begin"/>
            </w:r>
            <w:r w:rsidR="002733E9">
              <w:rPr>
                <w:noProof/>
                <w:webHidden/>
              </w:rPr>
              <w:instrText xml:space="preserve"> PAGEREF _Toc525261900 \h </w:instrText>
            </w:r>
            <w:r w:rsidR="002733E9">
              <w:rPr>
                <w:noProof/>
                <w:webHidden/>
              </w:rPr>
            </w:r>
            <w:r w:rsidR="002733E9">
              <w:rPr>
                <w:noProof/>
                <w:webHidden/>
              </w:rPr>
              <w:fldChar w:fldCharType="separate"/>
            </w:r>
            <w:r w:rsidR="002733E9">
              <w:rPr>
                <w:noProof/>
                <w:webHidden/>
              </w:rPr>
              <w:t>12</w:t>
            </w:r>
            <w:r w:rsidR="002733E9">
              <w:rPr>
                <w:noProof/>
                <w:webHidden/>
              </w:rPr>
              <w:fldChar w:fldCharType="end"/>
            </w:r>
          </w:hyperlink>
        </w:p>
        <w:p w14:paraId="3898D6EB" w14:textId="77777777" w:rsidR="002733E9" w:rsidRDefault="009F22DF">
          <w:pPr>
            <w:pStyle w:val="TOC5"/>
            <w:tabs>
              <w:tab w:val="left" w:pos="2160"/>
              <w:tab w:val="right" w:leader="dot" w:pos="10790"/>
            </w:tabs>
            <w:rPr>
              <w:rFonts w:eastAsiaTheme="minorEastAsia"/>
              <w:noProof/>
              <w:sz w:val="22"/>
            </w:rPr>
          </w:pPr>
          <w:hyperlink w:anchor="_Toc525261901" w:history="1">
            <w:r w:rsidR="002733E9" w:rsidRPr="00DC41AA">
              <w:rPr>
                <w:rStyle w:val="Hyperlink"/>
                <w:noProof/>
              </w:rPr>
              <w:t>3.4.1.2.3.</w:t>
            </w:r>
            <w:r w:rsidR="002733E9">
              <w:rPr>
                <w:rFonts w:eastAsiaTheme="minorEastAsia"/>
                <w:noProof/>
                <w:sz w:val="22"/>
              </w:rPr>
              <w:tab/>
            </w:r>
            <w:r w:rsidR="002733E9" w:rsidRPr="00DC41AA">
              <w:rPr>
                <w:rStyle w:val="Hyperlink"/>
                <w:noProof/>
              </w:rPr>
              <w:t>Secondary Control Mechanisms</w:t>
            </w:r>
            <w:r w:rsidR="002733E9">
              <w:rPr>
                <w:noProof/>
                <w:webHidden/>
              </w:rPr>
              <w:tab/>
            </w:r>
            <w:r w:rsidR="002733E9">
              <w:rPr>
                <w:noProof/>
                <w:webHidden/>
              </w:rPr>
              <w:fldChar w:fldCharType="begin"/>
            </w:r>
            <w:r w:rsidR="002733E9">
              <w:rPr>
                <w:noProof/>
                <w:webHidden/>
              </w:rPr>
              <w:instrText xml:space="preserve"> PAGEREF _Toc525261901 \h </w:instrText>
            </w:r>
            <w:r w:rsidR="002733E9">
              <w:rPr>
                <w:noProof/>
                <w:webHidden/>
              </w:rPr>
            </w:r>
            <w:r w:rsidR="002733E9">
              <w:rPr>
                <w:noProof/>
                <w:webHidden/>
              </w:rPr>
              <w:fldChar w:fldCharType="separate"/>
            </w:r>
            <w:r w:rsidR="002733E9">
              <w:rPr>
                <w:noProof/>
                <w:webHidden/>
              </w:rPr>
              <w:t>12</w:t>
            </w:r>
            <w:r w:rsidR="002733E9">
              <w:rPr>
                <w:noProof/>
                <w:webHidden/>
              </w:rPr>
              <w:fldChar w:fldCharType="end"/>
            </w:r>
          </w:hyperlink>
        </w:p>
        <w:p w14:paraId="5A79B489" w14:textId="77777777" w:rsidR="002733E9" w:rsidRDefault="009F22DF">
          <w:pPr>
            <w:pStyle w:val="TOC4"/>
            <w:tabs>
              <w:tab w:val="left" w:pos="2160"/>
              <w:tab w:val="right" w:leader="dot" w:pos="10790"/>
            </w:tabs>
            <w:rPr>
              <w:rFonts w:eastAsiaTheme="minorEastAsia"/>
              <w:noProof/>
              <w:sz w:val="22"/>
            </w:rPr>
          </w:pPr>
          <w:hyperlink w:anchor="_Toc525261902" w:history="1">
            <w:r w:rsidR="002733E9" w:rsidRPr="00DC41AA">
              <w:rPr>
                <w:rStyle w:val="Hyperlink"/>
                <w:noProof/>
              </w:rPr>
              <w:t>3.4.1.3.</w:t>
            </w:r>
            <w:r w:rsidR="002733E9">
              <w:rPr>
                <w:rFonts w:eastAsiaTheme="minorEastAsia"/>
                <w:noProof/>
                <w:sz w:val="22"/>
              </w:rPr>
              <w:tab/>
            </w:r>
            <w:r w:rsidR="002733E9" w:rsidRPr="00DC41AA">
              <w:rPr>
                <w:rStyle w:val="Hyperlink"/>
                <w:noProof/>
              </w:rPr>
              <w:t>Conceptual Designs</w:t>
            </w:r>
            <w:r w:rsidR="002733E9">
              <w:rPr>
                <w:noProof/>
                <w:webHidden/>
              </w:rPr>
              <w:tab/>
            </w:r>
            <w:r w:rsidR="002733E9">
              <w:rPr>
                <w:noProof/>
                <w:webHidden/>
              </w:rPr>
              <w:fldChar w:fldCharType="begin"/>
            </w:r>
            <w:r w:rsidR="002733E9">
              <w:rPr>
                <w:noProof/>
                <w:webHidden/>
              </w:rPr>
              <w:instrText xml:space="preserve"> PAGEREF _Toc525261902 \h </w:instrText>
            </w:r>
            <w:r w:rsidR="002733E9">
              <w:rPr>
                <w:noProof/>
                <w:webHidden/>
              </w:rPr>
            </w:r>
            <w:r w:rsidR="002733E9">
              <w:rPr>
                <w:noProof/>
                <w:webHidden/>
              </w:rPr>
              <w:fldChar w:fldCharType="separate"/>
            </w:r>
            <w:r w:rsidR="002733E9">
              <w:rPr>
                <w:noProof/>
                <w:webHidden/>
              </w:rPr>
              <w:t>13</w:t>
            </w:r>
            <w:r w:rsidR="002733E9">
              <w:rPr>
                <w:noProof/>
                <w:webHidden/>
              </w:rPr>
              <w:fldChar w:fldCharType="end"/>
            </w:r>
          </w:hyperlink>
        </w:p>
        <w:p w14:paraId="0A0FCA55" w14:textId="77777777" w:rsidR="002733E9" w:rsidRDefault="009F22DF">
          <w:pPr>
            <w:pStyle w:val="TOC5"/>
            <w:tabs>
              <w:tab w:val="left" w:pos="2160"/>
              <w:tab w:val="right" w:leader="dot" w:pos="10790"/>
            </w:tabs>
            <w:rPr>
              <w:rFonts w:eastAsiaTheme="minorEastAsia"/>
              <w:noProof/>
              <w:sz w:val="22"/>
            </w:rPr>
          </w:pPr>
          <w:hyperlink w:anchor="_Toc525261903" w:history="1">
            <w:r w:rsidR="002733E9" w:rsidRPr="00DC41AA">
              <w:rPr>
                <w:rStyle w:val="Hyperlink"/>
                <w:noProof/>
              </w:rPr>
              <w:t>3.4.1.3.1.</w:t>
            </w:r>
            <w:r w:rsidR="002733E9">
              <w:rPr>
                <w:rFonts w:eastAsiaTheme="minorEastAsia"/>
                <w:noProof/>
                <w:sz w:val="22"/>
              </w:rPr>
              <w:tab/>
            </w:r>
            <w:r w:rsidR="002733E9" w:rsidRPr="00DC41AA">
              <w:rPr>
                <w:rStyle w:val="Hyperlink"/>
                <w:noProof/>
              </w:rPr>
              <w:t>Primary Control Mechanisms</w:t>
            </w:r>
            <w:r w:rsidR="002733E9">
              <w:rPr>
                <w:noProof/>
                <w:webHidden/>
              </w:rPr>
              <w:tab/>
            </w:r>
            <w:r w:rsidR="002733E9">
              <w:rPr>
                <w:noProof/>
                <w:webHidden/>
              </w:rPr>
              <w:fldChar w:fldCharType="begin"/>
            </w:r>
            <w:r w:rsidR="002733E9">
              <w:rPr>
                <w:noProof/>
                <w:webHidden/>
              </w:rPr>
              <w:instrText xml:space="preserve"> PAGEREF _Toc525261903 \h </w:instrText>
            </w:r>
            <w:r w:rsidR="002733E9">
              <w:rPr>
                <w:noProof/>
                <w:webHidden/>
              </w:rPr>
            </w:r>
            <w:r w:rsidR="002733E9">
              <w:rPr>
                <w:noProof/>
                <w:webHidden/>
              </w:rPr>
              <w:fldChar w:fldCharType="separate"/>
            </w:r>
            <w:r w:rsidR="002733E9">
              <w:rPr>
                <w:noProof/>
                <w:webHidden/>
              </w:rPr>
              <w:t>13</w:t>
            </w:r>
            <w:r w:rsidR="002733E9">
              <w:rPr>
                <w:noProof/>
                <w:webHidden/>
              </w:rPr>
              <w:fldChar w:fldCharType="end"/>
            </w:r>
          </w:hyperlink>
        </w:p>
        <w:p w14:paraId="1AD1DB33" w14:textId="77777777" w:rsidR="002733E9" w:rsidRDefault="009F22DF">
          <w:pPr>
            <w:pStyle w:val="TOC4"/>
            <w:tabs>
              <w:tab w:val="left" w:pos="2160"/>
              <w:tab w:val="right" w:leader="dot" w:pos="10790"/>
            </w:tabs>
            <w:rPr>
              <w:rFonts w:eastAsiaTheme="minorEastAsia"/>
              <w:noProof/>
              <w:sz w:val="22"/>
            </w:rPr>
          </w:pPr>
          <w:hyperlink w:anchor="_Toc525261904" w:history="1">
            <w:r w:rsidR="002733E9" w:rsidRPr="00DC41AA">
              <w:rPr>
                <w:rStyle w:val="Hyperlink"/>
                <w:noProof/>
              </w:rPr>
              <w:t>3.4.1.4.</w:t>
            </w:r>
            <w:r w:rsidR="002733E9">
              <w:rPr>
                <w:rFonts w:eastAsiaTheme="minorEastAsia"/>
                <w:noProof/>
                <w:sz w:val="22"/>
              </w:rPr>
              <w:tab/>
            </w:r>
            <w:r w:rsidR="002733E9" w:rsidRPr="00DC41AA">
              <w:rPr>
                <w:rStyle w:val="Hyperlink"/>
                <w:noProof/>
              </w:rPr>
              <w:t>Conceptual Design Assembly</w:t>
            </w:r>
            <w:r w:rsidR="002733E9">
              <w:rPr>
                <w:noProof/>
                <w:webHidden/>
              </w:rPr>
              <w:tab/>
            </w:r>
            <w:r w:rsidR="002733E9">
              <w:rPr>
                <w:noProof/>
                <w:webHidden/>
              </w:rPr>
              <w:fldChar w:fldCharType="begin"/>
            </w:r>
            <w:r w:rsidR="002733E9">
              <w:rPr>
                <w:noProof/>
                <w:webHidden/>
              </w:rPr>
              <w:instrText xml:space="preserve"> PAGEREF _Toc525261904 \h </w:instrText>
            </w:r>
            <w:r w:rsidR="002733E9">
              <w:rPr>
                <w:noProof/>
                <w:webHidden/>
              </w:rPr>
            </w:r>
            <w:r w:rsidR="002733E9">
              <w:rPr>
                <w:noProof/>
                <w:webHidden/>
              </w:rPr>
              <w:fldChar w:fldCharType="separate"/>
            </w:r>
            <w:r w:rsidR="002733E9">
              <w:rPr>
                <w:noProof/>
                <w:webHidden/>
              </w:rPr>
              <w:t>15</w:t>
            </w:r>
            <w:r w:rsidR="002733E9">
              <w:rPr>
                <w:noProof/>
                <w:webHidden/>
              </w:rPr>
              <w:fldChar w:fldCharType="end"/>
            </w:r>
          </w:hyperlink>
        </w:p>
        <w:p w14:paraId="7FD2EF77" w14:textId="77777777" w:rsidR="002733E9" w:rsidRDefault="009F22DF">
          <w:pPr>
            <w:pStyle w:val="TOC3"/>
            <w:tabs>
              <w:tab w:val="left" w:pos="1100"/>
              <w:tab w:val="right" w:leader="dot" w:pos="10790"/>
            </w:tabs>
            <w:rPr>
              <w:rFonts w:eastAsiaTheme="minorEastAsia"/>
              <w:noProof/>
              <w:sz w:val="22"/>
            </w:rPr>
          </w:pPr>
          <w:hyperlink w:anchor="_Toc525261905" w:history="1">
            <w:r w:rsidR="002733E9" w:rsidRPr="00DC41AA">
              <w:rPr>
                <w:rStyle w:val="Hyperlink"/>
                <w:noProof/>
              </w:rPr>
              <w:t>3.4.2.</w:t>
            </w:r>
            <w:r w:rsidR="002733E9">
              <w:rPr>
                <w:rFonts w:eastAsiaTheme="minorEastAsia"/>
                <w:noProof/>
                <w:sz w:val="22"/>
              </w:rPr>
              <w:tab/>
            </w:r>
            <w:r w:rsidR="002733E9" w:rsidRPr="00DC41AA">
              <w:rPr>
                <w:rStyle w:val="Hyperlink"/>
                <w:noProof/>
              </w:rPr>
              <w:t>Landing Gear System</w:t>
            </w:r>
            <w:r w:rsidR="002733E9">
              <w:rPr>
                <w:noProof/>
                <w:webHidden/>
              </w:rPr>
              <w:tab/>
            </w:r>
            <w:r w:rsidR="002733E9">
              <w:rPr>
                <w:noProof/>
                <w:webHidden/>
              </w:rPr>
              <w:fldChar w:fldCharType="begin"/>
            </w:r>
            <w:r w:rsidR="002733E9">
              <w:rPr>
                <w:noProof/>
                <w:webHidden/>
              </w:rPr>
              <w:instrText xml:space="preserve"> PAGEREF _Toc525261905 \h </w:instrText>
            </w:r>
            <w:r w:rsidR="002733E9">
              <w:rPr>
                <w:noProof/>
                <w:webHidden/>
              </w:rPr>
            </w:r>
            <w:r w:rsidR="002733E9">
              <w:rPr>
                <w:noProof/>
                <w:webHidden/>
              </w:rPr>
              <w:fldChar w:fldCharType="separate"/>
            </w:r>
            <w:r w:rsidR="002733E9">
              <w:rPr>
                <w:noProof/>
                <w:webHidden/>
              </w:rPr>
              <w:t>16</w:t>
            </w:r>
            <w:r w:rsidR="002733E9">
              <w:rPr>
                <w:noProof/>
                <w:webHidden/>
              </w:rPr>
              <w:fldChar w:fldCharType="end"/>
            </w:r>
          </w:hyperlink>
        </w:p>
        <w:p w14:paraId="5A39B46C" w14:textId="77777777" w:rsidR="002733E9" w:rsidRDefault="009F22DF">
          <w:pPr>
            <w:pStyle w:val="TOC4"/>
            <w:tabs>
              <w:tab w:val="left" w:pos="2160"/>
              <w:tab w:val="right" w:leader="dot" w:pos="10790"/>
            </w:tabs>
            <w:rPr>
              <w:rFonts w:eastAsiaTheme="minorEastAsia"/>
              <w:noProof/>
              <w:sz w:val="22"/>
            </w:rPr>
          </w:pPr>
          <w:hyperlink w:anchor="_Toc525261906" w:history="1">
            <w:r w:rsidR="002733E9" w:rsidRPr="00DC41AA">
              <w:rPr>
                <w:rStyle w:val="Hyperlink"/>
                <w:noProof/>
              </w:rPr>
              <w:t>3.4.2.1.</w:t>
            </w:r>
            <w:r w:rsidR="002733E9">
              <w:rPr>
                <w:rFonts w:eastAsiaTheme="minorEastAsia"/>
                <w:noProof/>
                <w:sz w:val="22"/>
              </w:rPr>
              <w:tab/>
            </w:r>
            <w:r w:rsidR="002733E9" w:rsidRPr="00DC41AA">
              <w:rPr>
                <w:rStyle w:val="Hyperlink"/>
                <w:noProof/>
              </w:rPr>
              <w:t>Fork Design</w:t>
            </w:r>
            <w:r w:rsidR="002733E9">
              <w:rPr>
                <w:noProof/>
                <w:webHidden/>
              </w:rPr>
              <w:tab/>
            </w:r>
            <w:r w:rsidR="002733E9">
              <w:rPr>
                <w:noProof/>
                <w:webHidden/>
              </w:rPr>
              <w:fldChar w:fldCharType="begin"/>
            </w:r>
            <w:r w:rsidR="002733E9">
              <w:rPr>
                <w:noProof/>
                <w:webHidden/>
              </w:rPr>
              <w:instrText xml:space="preserve"> PAGEREF _Toc525261906 \h </w:instrText>
            </w:r>
            <w:r w:rsidR="002733E9">
              <w:rPr>
                <w:noProof/>
                <w:webHidden/>
              </w:rPr>
            </w:r>
            <w:r w:rsidR="002733E9">
              <w:rPr>
                <w:noProof/>
                <w:webHidden/>
              </w:rPr>
              <w:fldChar w:fldCharType="separate"/>
            </w:r>
            <w:r w:rsidR="002733E9">
              <w:rPr>
                <w:noProof/>
                <w:webHidden/>
              </w:rPr>
              <w:t>16</w:t>
            </w:r>
            <w:r w:rsidR="002733E9">
              <w:rPr>
                <w:noProof/>
                <w:webHidden/>
              </w:rPr>
              <w:fldChar w:fldCharType="end"/>
            </w:r>
          </w:hyperlink>
        </w:p>
        <w:p w14:paraId="72CB6760" w14:textId="77777777" w:rsidR="002733E9" w:rsidRDefault="009F22DF">
          <w:pPr>
            <w:pStyle w:val="TOC4"/>
            <w:tabs>
              <w:tab w:val="left" w:pos="2160"/>
              <w:tab w:val="right" w:leader="dot" w:pos="10790"/>
            </w:tabs>
            <w:rPr>
              <w:rFonts w:eastAsiaTheme="minorEastAsia"/>
              <w:noProof/>
              <w:sz w:val="22"/>
            </w:rPr>
          </w:pPr>
          <w:hyperlink w:anchor="_Toc525261907" w:history="1">
            <w:r w:rsidR="002733E9" w:rsidRPr="00DC41AA">
              <w:rPr>
                <w:rStyle w:val="Hyperlink"/>
                <w:noProof/>
              </w:rPr>
              <w:t>3.4.2.2.</w:t>
            </w:r>
            <w:r w:rsidR="002733E9">
              <w:rPr>
                <w:rFonts w:eastAsiaTheme="minorEastAsia"/>
                <w:noProof/>
                <w:sz w:val="22"/>
              </w:rPr>
              <w:tab/>
            </w:r>
            <w:r w:rsidR="002733E9" w:rsidRPr="00DC41AA">
              <w:rPr>
                <w:rStyle w:val="Hyperlink"/>
                <w:noProof/>
              </w:rPr>
              <w:t>Main Landing</w:t>
            </w:r>
            <w:r w:rsidR="002733E9">
              <w:rPr>
                <w:noProof/>
                <w:webHidden/>
              </w:rPr>
              <w:tab/>
            </w:r>
            <w:r w:rsidR="002733E9">
              <w:rPr>
                <w:noProof/>
                <w:webHidden/>
              </w:rPr>
              <w:fldChar w:fldCharType="begin"/>
            </w:r>
            <w:r w:rsidR="002733E9">
              <w:rPr>
                <w:noProof/>
                <w:webHidden/>
              </w:rPr>
              <w:instrText xml:space="preserve"> PAGEREF _Toc525261907 \h </w:instrText>
            </w:r>
            <w:r w:rsidR="002733E9">
              <w:rPr>
                <w:noProof/>
                <w:webHidden/>
              </w:rPr>
            </w:r>
            <w:r w:rsidR="002733E9">
              <w:rPr>
                <w:noProof/>
                <w:webHidden/>
              </w:rPr>
              <w:fldChar w:fldCharType="separate"/>
            </w:r>
            <w:r w:rsidR="002733E9">
              <w:rPr>
                <w:noProof/>
                <w:webHidden/>
              </w:rPr>
              <w:t>17</w:t>
            </w:r>
            <w:r w:rsidR="002733E9">
              <w:rPr>
                <w:noProof/>
                <w:webHidden/>
              </w:rPr>
              <w:fldChar w:fldCharType="end"/>
            </w:r>
          </w:hyperlink>
        </w:p>
        <w:p w14:paraId="0049CD68" w14:textId="77777777" w:rsidR="002733E9" w:rsidRDefault="009F22DF">
          <w:pPr>
            <w:pStyle w:val="TOC4"/>
            <w:tabs>
              <w:tab w:val="left" w:pos="2160"/>
              <w:tab w:val="right" w:leader="dot" w:pos="10790"/>
            </w:tabs>
            <w:rPr>
              <w:rFonts w:eastAsiaTheme="minorEastAsia"/>
              <w:noProof/>
              <w:sz w:val="22"/>
            </w:rPr>
          </w:pPr>
          <w:hyperlink w:anchor="_Toc525261908" w:history="1">
            <w:r w:rsidR="002733E9" w:rsidRPr="00DC41AA">
              <w:rPr>
                <w:rStyle w:val="Hyperlink"/>
                <w:noProof/>
              </w:rPr>
              <w:t>3.4.2.3.</w:t>
            </w:r>
            <w:r w:rsidR="002733E9">
              <w:rPr>
                <w:rFonts w:eastAsiaTheme="minorEastAsia"/>
                <w:noProof/>
                <w:sz w:val="22"/>
              </w:rPr>
              <w:tab/>
            </w:r>
            <w:r w:rsidR="002733E9" w:rsidRPr="00DC41AA">
              <w:rPr>
                <w:rStyle w:val="Hyperlink"/>
                <w:noProof/>
              </w:rPr>
              <w:t>Sample Drawing and Procedure of Design</w:t>
            </w:r>
            <w:r w:rsidR="002733E9">
              <w:rPr>
                <w:noProof/>
                <w:webHidden/>
              </w:rPr>
              <w:tab/>
            </w:r>
            <w:r w:rsidR="002733E9">
              <w:rPr>
                <w:noProof/>
                <w:webHidden/>
              </w:rPr>
              <w:fldChar w:fldCharType="begin"/>
            </w:r>
            <w:r w:rsidR="002733E9">
              <w:rPr>
                <w:noProof/>
                <w:webHidden/>
              </w:rPr>
              <w:instrText xml:space="preserve"> PAGEREF _Toc525261908 \h </w:instrText>
            </w:r>
            <w:r w:rsidR="002733E9">
              <w:rPr>
                <w:noProof/>
                <w:webHidden/>
              </w:rPr>
            </w:r>
            <w:r w:rsidR="002733E9">
              <w:rPr>
                <w:noProof/>
                <w:webHidden/>
              </w:rPr>
              <w:fldChar w:fldCharType="separate"/>
            </w:r>
            <w:r w:rsidR="002733E9">
              <w:rPr>
                <w:noProof/>
                <w:webHidden/>
              </w:rPr>
              <w:t>18</w:t>
            </w:r>
            <w:r w:rsidR="002733E9">
              <w:rPr>
                <w:noProof/>
                <w:webHidden/>
              </w:rPr>
              <w:fldChar w:fldCharType="end"/>
            </w:r>
          </w:hyperlink>
        </w:p>
        <w:p w14:paraId="2A59C841" w14:textId="77777777" w:rsidR="002733E9" w:rsidRDefault="009F22DF">
          <w:pPr>
            <w:pStyle w:val="TOC2"/>
            <w:tabs>
              <w:tab w:val="left" w:pos="800"/>
              <w:tab w:val="right" w:leader="dot" w:pos="10790"/>
            </w:tabs>
            <w:rPr>
              <w:rFonts w:eastAsiaTheme="minorEastAsia"/>
              <w:noProof/>
              <w:sz w:val="22"/>
            </w:rPr>
          </w:pPr>
          <w:hyperlink w:anchor="_Toc525261909" w:history="1">
            <w:r w:rsidR="002733E9" w:rsidRPr="00DC41AA">
              <w:rPr>
                <w:rStyle w:val="Hyperlink"/>
                <w:rFonts w:eastAsia="Times New Roman"/>
                <w:noProof/>
                <w14:scene3d>
                  <w14:camera w14:prst="orthographicFront"/>
                  <w14:lightRig w14:rig="threePt" w14:dir="t">
                    <w14:rot w14:lat="0" w14:lon="0" w14:rev="0"/>
                  </w14:lightRig>
                </w14:scene3d>
              </w:rPr>
              <w:t>3.5.</w:t>
            </w:r>
            <w:r w:rsidR="002733E9">
              <w:rPr>
                <w:rFonts w:eastAsiaTheme="minorEastAsia"/>
                <w:noProof/>
                <w:sz w:val="22"/>
              </w:rPr>
              <w:tab/>
            </w:r>
            <w:r w:rsidR="002733E9" w:rsidRPr="00DC41AA">
              <w:rPr>
                <w:rStyle w:val="Hyperlink"/>
                <w:rFonts w:eastAsia="Times New Roman"/>
                <w:noProof/>
              </w:rPr>
              <w:t>Avionics, Missions &amp; Electrical System</w:t>
            </w:r>
            <w:r w:rsidR="002733E9">
              <w:rPr>
                <w:noProof/>
                <w:webHidden/>
              </w:rPr>
              <w:tab/>
            </w:r>
            <w:r w:rsidR="002733E9">
              <w:rPr>
                <w:noProof/>
                <w:webHidden/>
              </w:rPr>
              <w:fldChar w:fldCharType="begin"/>
            </w:r>
            <w:r w:rsidR="002733E9">
              <w:rPr>
                <w:noProof/>
                <w:webHidden/>
              </w:rPr>
              <w:instrText xml:space="preserve"> PAGEREF _Toc525261909 \h </w:instrText>
            </w:r>
            <w:r w:rsidR="002733E9">
              <w:rPr>
                <w:noProof/>
                <w:webHidden/>
              </w:rPr>
            </w:r>
            <w:r w:rsidR="002733E9">
              <w:rPr>
                <w:noProof/>
                <w:webHidden/>
              </w:rPr>
              <w:fldChar w:fldCharType="separate"/>
            </w:r>
            <w:r w:rsidR="002733E9">
              <w:rPr>
                <w:noProof/>
                <w:webHidden/>
              </w:rPr>
              <w:t>19</w:t>
            </w:r>
            <w:r w:rsidR="002733E9">
              <w:rPr>
                <w:noProof/>
                <w:webHidden/>
              </w:rPr>
              <w:fldChar w:fldCharType="end"/>
            </w:r>
          </w:hyperlink>
        </w:p>
        <w:p w14:paraId="5164254E" w14:textId="77777777" w:rsidR="002733E9" w:rsidRDefault="009F22DF">
          <w:pPr>
            <w:pStyle w:val="TOC4"/>
            <w:tabs>
              <w:tab w:val="left" w:pos="2160"/>
              <w:tab w:val="right" w:leader="dot" w:pos="10790"/>
            </w:tabs>
            <w:rPr>
              <w:rFonts w:eastAsiaTheme="minorEastAsia"/>
              <w:noProof/>
              <w:sz w:val="22"/>
            </w:rPr>
          </w:pPr>
          <w:hyperlink w:anchor="_Toc525261910" w:history="1">
            <w:r w:rsidR="002733E9" w:rsidRPr="00DC41AA">
              <w:rPr>
                <w:rStyle w:val="Hyperlink"/>
                <w:noProof/>
              </w:rPr>
              <w:t>3.5.1.1.</w:t>
            </w:r>
            <w:r w:rsidR="002733E9">
              <w:rPr>
                <w:rFonts w:eastAsiaTheme="minorEastAsia"/>
                <w:noProof/>
                <w:sz w:val="22"/>
              </w:rPr>
              <w:tab/>
            </w:r>
            <w:r w:rsidR="002733E9" w:rsidRPr="00DC41AA">
              <w:rPr>
                <w:rStyle w:val="Hyperlink"/>
                <w:noProof/>
              </w:rPr>
              <w:t>Avionic and Electrical Architecture Proposal Report</w:t>
            </w:r>
            <w:r w:rsidR="002733E9">
              <w:rPr>
                <w:noProof/>
                <w:webHidden/>
              </w:rPr>
              <w:tab/>
            </w:r>
            <w:r w:rsidR="002733E9">
              <w:rPr>
                <w:noProof/>
                <w:webHidden/>
              </w:rPr>
              <w:fldChar w:fldCharType="begin"/>
            </w:r>
            <w:r w:rsidR="002733E9">
              <w:rPr>
                <w:noProof/>
                <w:webHidden/>
              </w:rPr>
              <w:instrText xml:space="preserve"> PAGEREF _Toc525261910 \h </w:instrText>
            </w:r>
            <w:r w:rsidR="002733E9">
              <w:rPr>
                <w:noProof/>
                <w:webHidden/>
              </w:rPr>
            </w:r>
            <w:r w:rsidR="002733E9">
              <w:rPr>
                <w:noProof/>
                <w:webHidden/>
              </w:rPr>
              <w:fldChar w:fldCharType="separate"/>
            </w:r>
            <w:r w:rsidR="002733E9">
              <w:rPr>
                <w:noProof/>
                <w:webHidden/>
              </w:rPr>
              <w:t>19</w:t>
            </w:r>
            <w:r w:rsidR="002733E9">
              <w:rPr>
                <w:noProof/>
                <w:webHidden/>
              </w:rPr>
              <w:fldChar w:fldCharType="end"/>
            </w:r>
          </w:hyperlink>
        </w:p>
        <w:p w14:paraId="09F7F256" w14:textId="77777777" w:rsidR="002733E9" w:rsidRDefault="009F22DF">
          <w:pPr>
            <w:pStyle w:val="TOC4"/>
            <w:tabs>
              <w:tab w:val="left" w:pos="2160"/>
              <w:tab w:val="right" w:leader="dot" w:pos="10790"/>
            </w:tabs>
            <w:rPr>
              <w:rFonts w:eastAsiaTheme="minorEastAsia"/>
              <w:noProof/>
              <w:sz w:val="22"/>
            </w:rPr>
          </w:pPr>
          <w:hyperlink w:anchor="_Toc525261911" w:history="1">
            <w:r w:rsidR="002733E9" w:rsidRPr="00DC41AA">
              <w:rPr>
                <w:rStyle w:val="Hyperlink"/>
                <w:noProof/>
              </w:rPr>
              <w:t>3.5.1.2.</w:t>
            </w:r>
            <w:r w:rsidR="002733E9">
              <w:rPr>
                <w:rFonts w:eastAsiaTheme="minorEastAsia"/>
                <w:noProof/>
                <w:sz w:val="22"/>
              </w:rPr>
              <w:tab/>
            </w:r>
            <w:r w:rsidR="002733E9" w:rsidRPr="00DC41AA">
              <w:rPr>
                <w:rStyle w:val="Hyperlink"/>
                <w:noProof/>
              </w:rPr>
              <w:t>Choosing the Necessary Lighting Equipments</w:t>
            </w:r>
            <w:r w:rsidR="002733E9">
              <w:rPr>
                <w:noProof/>
                <w:webHidden/>
              </w:rPr>
              <w:tab/>
            </w:r>
            <w:r w:rsidR="002733E9">
              <w:rPr>
                <w:noProof/>
                <w:webHidden/>
              </w:rPr>
              <w:fldChar w:fldCharType="begin"/>
            </w:r>
            <w:r w:rsidR="002733E9">
              <w:rPr>
                <w:noProof/>
                <w:webHidden/>
              </w:rPr>
              <w:instrText xml:space="preserve"> PAGEREF _Toc525261911 \h </w:instrText>
            </w:r>
            <w:r w:rsidR="002733E9">
              <w:rPr>
                <w:noProof/>
                <w:webHidden/>
              </w:rPr>
            </w:r>
            <w:r w:rsidR="002733E9">
              <w:rPr>
                <w:noProof/>
                <w:webHidden/>
              </w:rPr>
              <w:fldChar w:fldCharType="separate"/>
            </w:r>
            <w:r w:rsidR="002733E9">
              <w:rPr>
                <w:noProof/>
                <w:webHidden/>
              </w:rPr>
              <w:t>22</w:t>
            </w:r>
            <w:r w:rsidR="002733E9">
              <w:rPr>
                <w:noProof/>
                <w:webHidden/>
              </w:rPr>
              <w:fldChar w:fldCharType="end"/>
            </w:r>
          </w:hyperlink>
        </w:p>
        <w:p w14:paraId="08188E49" w14:textId="77777777" w:rsidR="002733E9" w:rsidRDefault="009F22DF">
          <w:pPr>
            <w:pStyle w:val="TOC4"/>
            <w:tabs>
              <w:tab w:val="left" w:pos="2160"/>
              <w:tab w:val="right" w:leader="dot" w:pos="10790"/>
            </w:tabs>
            <w:rPr>
              <w:rFonts w:eastAsiaTheme="minorEastAsia"/>
              <w:noProof/>
              <w:sz w:val="22"/>
            </w:rPr>
          </w:pPr>
          <w:hyperlink w:anchor="_Toc525261912" w:history="1">
            <w:r w:rsidR="002733E9" w:rsidRPr="00DC41AA">
              <w:rPr>
                <w:rStyle w:val="Hyperlink"/>
                <w:noProof/>
              </w:rPr>
              <w:t>3.5.1.3.</w:t>
            </w:r>
            <w:r w:rsidR="002733E9">
              <w:rPr>
                <w:rFonts w:eastAsiaTheme="minorEastAsia"/>
                <w:noProof/>
                <w:sz w:val="22"/>
              </w:rPr>
              <w:tab/>
            </w:r>
            <w:r w:rsidR="002733E9" w:rsidRPr="00DC41AA">
              <w:rPr>
                <w:rStyle w:val="Hyperlink"/>
                <w:noProof/>
              </w:rPr>
              <w:t>Choosing the Avionics</w:t>
            </w:r>
            <w:r w:rsidR="002733E9">
              <w:rPr>
                <w:noProof/>
                <w:webHidden/>
              </w:rPr>
              <w:tab/>
            </w:r>
            <w:r w:rsidR="002733E9">
              <w:rPr>
                <w:noProof/>
                <w:webHidden/>
              </w:rPr>
              <w:fldChar w:fldCharType="begin"/>
            </w:r>
            <w:r w:rsidR="002733E9">
              <w:rPr>
                <w:noProof/>
                <w:webHidden/>
              </w:rPr>
              <w:instrText xml:space="preserve"> PAGEREF _Toc525261912 \h </w:instrText>
            </w:r>
            <w:r w:rsidR="002733E9">
              <w:rPr>
                <w:noProof/>
                <w:webHidden/>
              </w:rPr>
            </w:r>
            <w:r w:rsidR="002733E9">
              <w:rPr>
                <w:noProof/>
                <w:webHidden/>
              </w:rPr>
              <w:fldChar w:fldCharType="separate"/>
            </w:r>
            <w:r w:rsidR="002733E9">
              <w:rPr>
                <w:noProof/>
                <w:webHidden/>
              </w:rPr>
              <w:t>23</w:t>
            </w:r>
            <w:r w:rsidR="002733E9">
              <w:rPr>
                <w:noProof/>
                <w:webHidden/>
              </w:rPr>
              <w:fldChar w:fldCharType="end"/>
            </w:r>
          </w:hyperlink>
        </w:p>
        <w:p w14:paraId="31172D1C" w14:textId="77777777" w:rsidR="002733E9" w:rsidRDefault="009F22DF">
          <w:pPr>
            <w:pStyle w:val="TOC1"/>
            <w:tabs>
              <w:tab w:val="left" w:pos="400"/>
              <w:tab w:val="right" w:leader="dot" w:pos="10790"/>
            </w:tabs>
            <w:rPr>
              <w:rFonts w:eastAsiaTheme="minorEastAsia"/>
              <w:noProof/>
              <w:sz w:val="22"/>
            </w:rPr>
          </w:pPr>
          <w:hyperlink w:anchor="_Toc525261913" w:history="1">
            <w:r w:rsidR="002733E9" w:rsidRPr="00DC41AA">
              <w:rPr>
                <w:rStyle w:val="Hyperlink"/>
                <w:noProof/>
              </w:rPr>
              <w:t>4.</w:t>
            </w:r>
            <w:r w:rsidR="002733E9">
              <w:rPr>
                <w:rFonts w:eastAsiaTheme="minorEastAsia"/>
                <w:noProof/>
                <w:sz w:val="22"/>
              </w:rPr>
              <w:tab/>
            </w:r>
            <w:r w:rsidR="002733E9" w:rsidRPr="00DC41AA">
              <w:rPr>
                <w:rStyle w:val="Hyperlink"/>
                <w:noProof/>
              </w:rPr>
              <w:t>APPENDIX (AERODYNAMICS, FLIGHT MECHANICS, FLIGHT PERFORMANCE)</w:t>
            </w:r>
            <w:r w:rsidR="002733E9">
              <w:rPr>
                <w:noProof/>
                <w:webHidden/>
              </w:rPr>
              <w:tab/>
            </w:r>
            <w:r w:rsidR="002733E9">
              <w:rPr>
                <w:noProof/>
                <w:webHidden/>
              </w:rPr>
              <w:fldChar w:fldCharType="begin"/>
            </w:r>
            <w:r w:rsidR="002733E9">
              <w:rPr>
                <w:noProof/>
                <w:webHidden/>
              </w:rPr>
              <w:instrText xml:space="preserve"> PAGEREF _Toc525261913 \h </w:instrText>
            </w:r>
            <w:r w:rsidR="002733E9">
              <w:rPr>
                <w:noProof/>
                <w:webHidden/>
              </w:rPr>
            </w:r>
            <w:r w:rsidR="002733E9">
              <w:rPr>
                <w:noProof/>
                <w:webHidden/>
              </w:rPr>
              <w:fldChar w:fldCharType="separate"/>
            </w:r>
            <w:r w:rsidR="002733E9">
              <w:rPr>
                <w:noProof/>
                <w:webHidden/>
              </w:rPr>
              <w:t>24</w:t>
            </w:r>
            <w:r w:rsidR="002733E9">
              <w:rPr>
                <w:noProof/>
                <w:webHidden/>
              </w:rPr>
              <w:fldChar w:fldCharType="end"/>
            </w:r>
          </w:hyperlink>
        </w:p>
        <w:p w14:paraId="612A538D" w14:textId="77777777" w:rsidR="002733E9" w:rsidRDefault="009F22DF">
          <w:pPr>
            <w:pStyle w:val="TOC2"/>
            <w:tabs>
              <w:tab w:val="left" w:pos="800"/>
              <w:tab w:val="right" w:leader="dot" w:pos="10790"/>
            </w:tabs>
            <w:rPr>
              <w:rFonts w:eastAsiaTheme="minorEastAsia"/>
              <w:noProof/>
              <w:sz w:val="22"/>
            </w:rPr>
          </w:pPr>
          <w:hyperlink w:anchor="_Toc525261914" w:history="1">
            <w:r w:rsidR="002733E9" w:rsidRPr="00DC41AA">
              <w:rPr>
                <w:rStyle w:val="Hyperlink"/>
                <w:noProof/>
                <w14:scene3d>
                  <w14:camera w14:prst="orthographicFront"/>
                  <w14:lightRig w14:rig="threePt" w14:dir="t">
                    <w14:rot w14:lat="0" w14:lon="0" w14:rev="0"/>
                  </w14:lightRig>
                </w14:scene3d>
              </w:rPr>
              <w:t>4.1.</w:t>
            </w:r>
            <w:r w:rsidR="002733E9">
              <w:rPr>
                <w:rFonts w:eastAsiaTheme="minorEastAsia"/>
                <w:noProof/>
                <w:sz w:val="22"/>
              </w:rPr>
              <w:tab/>
            </w:r>
            <w:r w:rsidR="002733E9" w:rsidRPr="00DC41AA">
              <w:rPr>
                <w:rStyle w:val="Hyperlink"/>
                <w:noProof/>
              </w:rPr>
              <w:t>APPENDIX A</w:t>
            </w:r>
            <w:r w:rsidR="002733E9">
              <w:rPr>
                <w:noProof/>
                <w:webHidden/>
              </w:rPr>
              <w:tab/>
            </w:r>
            <w:r w:rsidR="002733E9">
              <w:rPr>
                <w:noProof/>
                <w:webHidden/>
              </w:rPr>
              <w:fldChar w:fldCharType="begin"/>
            </w:r>
            <w:r w:rsidR="002733E9">
              <w:rPr>
                <w:noProof/>
                <w:webHidden/>
              </w:rPr>
              <w:instrText xml:space="preserve"> PAGEREF _Toc525261914 \h </w:instrText>
            </w:r>
            <w:r w:rsidR="002733E9">
              <w:rPr>
                <w:noProof/>
                <w:webHidden/>
              </w:rPr>
            </w:r>
            <w:r w:rsidR="002733E9">
              <w:rPr>
                <w:noProof/>
                <w:webHidden/>
              </w:rPr>
              <w:fldChar w:fldCharType="separate"/>
            </w:r>
            <w:r w:rsidR="002733E9">
              <w:rPr>
                <w:noProof/>
                <w:webHidden/>
              </w:rPr>
              <w:t>24</w:t>
            </w:r>
            <w:r w:rsidR="002733E9">
              <w:rPr>
                <w:noProof/>
                <w:webHidden/>
              </w:rPr>
              <w:fldChar w:fldCharType="end"/>
            </w:r>
          </w:hyperlink>
        </w:p>
        <w:p w14:paraId="2FD433E5" w14:textId="77777777" w:rsidR="002733E9" w:rsidRDefault="009F22DF">
          <w:pPr>
            <w:pStyle w:val="TOC2"/>
            <w:tabs>
              <w:tab w:val="left" w:pos="800"/>
              <w:tab w:val="right" w:leader="dot" w:pos="10790"/>
            </w:tabs>
            <w:rPr>
              <w:rFonts w:eastAsiaTheme="minorEastAsia"/>
              <w:noProof/>
              <w:sz w:val="22"/>
            </w:rPr>
          </w:pPr>
          <w:hyperlink w:anchor="_Toc525261915" w:history="1">
            <w:r w:rsidR="002733E9" w:rsidRPr="00DC41AA">
              <w:rPr>
                <w:rStyle w:val="Hyperlink"/>
                <w:noProof/>
                <w14:scene3d>
                  <w14:camera w14:prst="orthographicFront"/>
                  <w14:lightRig w14:rig="threePt" w14:dir="t">
                    <w14:rot w14:lat="0" w14:lon="0" w14:rev="0"/>
                  </w14:lightRig>
                </w14:scene3d>
              </w:rPr>
              <w:t>4.2.</w:t>
            </w:r>
            <w:r w:rsidR="002733E9">
              <w:rPr>
                <w:rFonts w:eastAsiaTheme="minorEastAsia"/>
                <w:noProof/>
                <w:sz w:val="22"/>
              </w:rPr>
              <w:tab/>
            </w:r>
            <w:r w:rsidR="002733E9" w:rsidRPr="00DC41AA">
              <w:rPr>
                <w:rStyle w:val="Hyperlink"/>
                <w:noProof/>
              </w:rPr>
              <w:t>APPENDIX B</w:t>
            </w:r>
            <w:r w:rsidR="002733E9">
              <w:rPr>
                <w:noProof/>
                <w:webHidden/>
              </w:rPr>
              <w:tab/>
            </w:r>
            <w:r w:rsidR="002733E9">
              <w:rPr>
                <w:noProof/>
                <w:webHidden/>
              </w:rPr>
              <w:fldChar w:fldCharType="begin"/>
            </w:r>
            <w:r w:rsidR="002733E9">
              <w:rPr>
                <w:noProof/>
                <w:webHidden/>
              </w:rPr>
              <w:instrText xml:space="preserve"> PAGEREF _Toc525261915 \h </w:instrText>
            </w:r>
            <w:r w:rsidR="002733E9">
              <w:rPr>
                <w:noProof/>
                <w:webHidden/>
              </w:rPr>
            </w:r>
            <w:r w:rsidR="002733E9">
              <w:rPr>
                <w:noProof/>
                <w:webHidden/>
              </w:rPr>
              <w:fldChar w:fldCharType="separate"/>
            </w:r>
            <w:r w:rsidR="002733E9">
              <w:rPr>
                <w:noProof/>
                <w:webHidden/>
              </w:rPr>
              <w:t>25</w:t>
            </w:r>
            <w:r w:rsidR="002733E9">
              <w:rPr>
                <w:noProof/>
                <w:webHidden/>
              </w:rPr>
              <w:fldChar w:fldCharType="end"/>
            </w:r>
          </w:hyperlink>
        </w:p>
        <w:p w14:paraId="7AD7B2B4" w14:textId="77777777" w:rsidR="002733E9" w:rsidRDefault="009F22DF">
          <w:pPr>
            <w:pStyle w:val="TOC2"/>
            <w:tabs>
              <w:tab w:val="left" w:pos="800"/>
              <w:tab w:val="right" w:leader="dot" w:pos="10790"/>
            </w:tabs>
            <w:rPr>
              <w:rFonts w:eastAsiaTheme="minorEastAsia"/>
              <w:noProof/>
              <w:sz w:val="22"/>
            </w:rPr>
          </w:pPr>
          <w:hyperlink w:anchor="_Toc525261916" w:history="1">
            <w:r w:rsidR="002733E9" w:rsidRPr="00DC41AA">
              <w:rPr>
                <w:rStyle w:val="Hyperlink"/>
                <w:noProof/>
                <w14:scene3d>
                  <w14:camera w14:prst="orthographicFront"/>
                  <w14:lightRig w14:rig="threePt" w14:dir="t">
                    <w14:rot w14:lat="0" w14:lon="0" w14:rev="0"/>
                  </w14:lightRig>
                </w14:scene3d>
              </w:rPr>
              <w:t>4.3.</w:t>
            </w:r>
            <w:r w:rsidR="002733E9">
              <w:rPr>
                <w:rFonts w:eastAsiaTheme="minorEastAsia"/>
                <w:noProof/>
                <w:sz w:val="22"/>
              </w:rPr>
              <w:tab/>
            </w:r>
            <w:r w:rsidR="002733E9" w:rsidRPr="00DC41AA">
              <w:rPr>
                <w:rStyle w:val="Hyperlink"/>
                <w:noProof/>
              </w:rPr>
              <w:t>APPENDIX C</w:t>
            </w:r>
            <w:r w:rsidR="002733E9">
              <w:rPr>
                <w:noProof/>
                <w:webHidden/>
              </w:rPr>
              <w:tab/>
            </w:r>
            <w:r w:rsidR="002733E9">
              <w:rPr>
                <w:noProof/>
                <w:webHidden/>
              </w:rPr>
              <w:fldChar w:fldCharType="begin"/>
            </w:r>
            <w:r w:rsidR="002733E9">
              <w:rPr>
                <w:noProof/>
                <w:webHidden/>
              </w:rPr>
              <w:instrText xml:space="preserve"> PAGEREF _Toc525261916 \h </w:instrText>
            </w:r>
            <w:r w:rsidR="002733E9">
              <w:rPr>
                <w:noProof/>
                <w:webHidden/>
              </w:rPr>
            </w:r>
            <w:r w:rsidR="002733E9">
              <w:rPr>
                <w:noProof/>
                <w:webHidden/>
              </w:rPr>
              <w:fldChar w:fldCharType="separate"/>
            </w:r>
            <w:r w:rsidR="002733E9">
              <w:rPr>
                <w:noProof/>
                <w:webHidden/>
              </w:rPr>
              <w:t>25</w:t>
            </w:r>
            <w:r w:rsidR="002733E9">
              <w:rPr>
                <w:noProof/>
                <w:webHidden/>
              </w:rPr>
              <w:fldChar w:fldCharType="end"/>
            </w:r>
          </w:hyperlink>
        </w:p>
        <w:p w14:paraId="3FEF8D6A" w14:textId="77777777" w:rsidR="002733E9" w:rsidRDefault="009F22DF">
          <w:pPr>
            <w:pStyle w:val="TOC2"/>
            <w:tabs>
              <w:tab w:val="left" w:pos="800"/>
              <w:tab w:val="right" w:leader="dot" w:pos="10790"/>
            </w:tabs>
            <w:rPr>
              <w:rFonts w:eastAsiaTheme="minorEastAsia"/>
              <w:noProof/>
              <w:sz w:val="22"/>
            </w:rPr>
          </w:pPr>
          <w:hyperlink w:anchor="_Toc525261917" w:history="1">
            <w:r w:rsidR="002733E9" w:rsidRPr="00DC41AA">
              <w:rPr>
                <w:rStyle w:val="Hyperlink"/>
                <w:noProof/>
                <w14:scene3d>
                  <w14:camera w14:prst="orthographicFront"/>
                  <w14:lightRig w14:rig="threePt" w14:dir="t">
                    <w14:rot w14:lat="0" w14:lon="0" w14:rev="0"/>
                  </w14:lightRig>
                </w14:scene3d>
              </w:rPr>
              <w:t>4.4.</w:t>
            </w:r>
            <w:r w:rsidR="002733E9">
              <w:rPr>
                <w:rFonts w:eastAsiaTheme="minorEastAsia"/>
                <w:noProof/>
                <w:sz w:val="22"/>
              </w:rPr>
              <w:tab/>
            </w:r>
            <w:r w:rsidR="002733E9" w:rsidRPr="00DC41AA">
              <w:rPr>
                <w:rStyle w:val="Hyperlink"/>
                <w:noProof/>
              </w:rPr>
              <w:t>APPENDIX D</w:t>
            </w:r>
            <w:r w:rsidR="002733E9">
              <w:rPr>
                <w:noProof/>
                <w:webHidden/>
              </w:rPr>
              <w:tab/>
            </w:r>
            <w:r w:rsidR="002733E9">
              <w:rPr>
                <w:noProof/>
                <w:webHidden/>
              </w:rPr>
              <w:fldChar w:fldCharType="begin"/>
            </w:r>
            <w:r w:rsidR="002733E9">
              <w:rPr>
                <w:noProof/>
                <w:webHidden/>
              </w:rPr>
              <w:instrText xml:space="preserve"> PAGEREF _Toc525261917 \h </w:instrText>
            </w:r>
            <w:r w:rsidR="002733E9">
              <w:rPr>
                <w:noProof/>
                <w:webHidden/>
              </w:rPr>
            </w:r>
            <w:r w:rsidR="002733E9">
              <w:rPr>
                <w:noProof/>
                <w:webHidden/>
              </w:rPr>
              <w:fldChar w:fldCharType="separate"/>
            </w:r>
            <w:r w:rsidR="002733E9">
              <w:rPr>
                <w:noProof/>
                <w:webHidden/>
              </w:rPr>
              <w:t>25</w:t>
            </w:r>
            <w:r w:rsidR="002733E9">
              <w:rPr>
                <w:noProof/>
                <w:webHidden/>
              </w:rPr>
              <w:fldChar w:fldCharType="end"/>
            </w:r>
          </w:hyperlink>
        </w:p>
        <w:p w14:paraId="6410F63E" w14:textId="77777777" w:rsidR="002733E9" w:rsidRDefault="009F22DF">
          <w:pPr>
            <w:pStyle w:val="TOC2"/>
            <w:tabs>
              <w:tab w:val="left" w:pos="800"/>
              <w:tab w:val="right" w:leader="dot" w:pos="10790"/>
            </w:tabs>
            <w:rPr>
              <w:rFonts w:eastAsiaTheme="minorEastAsia"/>
              <w:noProof/>
              <w:sz w:val="22"/>
            </w:rPr>
          </w:pPr>
          <w:hyperlink w:anchor="_Toc525261918" w:history="1">
            <w:r w:rsidR="002733E9" w:rsidRPr="00DC41AA">
              <w:rPr>
                <w:rStyle w:val="Hyperlink"/>
                <w:noProof/>
                <w14:scene3d>
                  <w14:camera w14:prst="orthographicFront"/>
                  <w14:lightRig w14:rig="threePt" w14:dir="t">
                    <w14:rot w14:lat="0" w14:lon="0" w14:rev="0"/>
                  </w14:lightRig>
                </w14:scene3d>
              </w:rPr>
              <w:t>4.5.</w:t>
            </w:r>
            <w:r w:rsidR="002733E9">
              <w:rPr>
                <w:rFonts w:eastAsiaTheme="minorEastAsia"/>
                <w:noProof/>
                <w:sz w:val="22"/>
              </w:rPr>
              <w:tab/>
            </w:r>
            <w:r w:rsidR="002733E9" w:rsidRPr="00DC41AA">
              <w:rPr>
                <w:rStyle w:val="Hyperlink"/>
                <w:noProof/>
              </w:rPr>
              <w:t>APPENDIX E</w:t>
            </w:r>
            <w:r w:rsidR="002733E9">
              <w:rPr>
                <w:noProof/>
                <w:webHidden/>
              </w:rPr>
              <w:tab/>
            </w:r>
            <w:r w:rsidR="002733E9">
              <w:rPr>
                <w:noProof/>
                <w:webHidden/>
              </w:rPr>
              <w:fldChar w:fldCharType="begin"/>
            </w:r>
            <w:r w:rsidR="002733E9">
              <w:rPr>
                <w:noProof/>
                <w:webHidden/>
              </w:rPr>
              <w:instrText xml:space="preserve"> PAGEREF _Toc525261918 \h </w:instrText>
            </w:r>
            <w:r w:rsidR="002733E9">
              <w:rPr>
                <w:noProof/>
                <w:webHidden/>
              </w:rPr>
            </w:r>
            <w:r w:rsidR="002733E9">
              <w:rPr>
                <w:noProof/>
                <w:webHidden/>
              </w:rPr>
              <w:fldChar w:fldCharType="separate"/>
            </w:r>
            <w:r w:rsidR="002733E9">
              <w:rPr>
                <w:noProof/>
                <w:webHidden/>
              </w:rPr>
              <w:t>26</w:t>
            </w:r>
            <w:r w:rsidR="002733E9">
              <w:rPr>
                <w:noProof/>
                <w:webHidden/>
              </w:rPr>
              <w:fldChar w:fldCharType="end"/>
            </w:r>
          </w:hyperlink>
        </w:p>
        <w:p w14:paraId="79C3A773" w14:textId="77777777" w:rsidR="002733E9" w:rsidRDefault="009F22DF">
          <w:pPr>
            <w:pStyle w:val="TOC2"/>
            <w:tabs>
              <w:tab w:val="left" w:pos="800"/>
              <w:tab w:val="right" w:leader="dot" w:pos="10790"/>
            </w:tabs>
            <w:rPr>
              <w:rFonts w:eastAsiaTheme="minorEastAsia"/>
              <w:noProof/>
              <w:sz w:val="22"/>
            </w:rPr>
          </w:pPr>
          <w:hyperlink w:anchor="_Toc525261919" w:history="1">
            <w:r w:rsidR="002733E9" w:rsidRPr="00DC41AA">
              <w:rPr>
                <w:rStyle w:val="Hyperlink"/>
                <w:noProof/>
                <w14:scene3d>
                  <w14:camera w14:prst="orthographicFront"/>
                  <w14:lightRig w14:rig="threePt" w14:dir="t">
                    <w14:rot w14:lat="0" w14:lon="0" w14:rev="0"/>
                  </w14:lightRig>
                </w14:scene3d>
              </w:rPr>
              <w:t>4.6.</w:t>
            </w:r>
            <w:r w:rsidR="002733E9">
              <w:rPr>
                <w:rFonts w:eastAsiaTheme="minorEastAsia"/>
                <w:noProof/>
                <w:sz w:val="22"/>
              </w:rPr>
              <w:tab/>
            </w:r>
            <w:r w:rsidR="002733E9" w:rsidRPr="00DC41AA">
              <w:rPr>
                <w:rStyle w:val="Hyperlink"/>
                <w:noProof/>
              </w:rPr>
              <w:t>APPENDIX F</w:t>
            </w:r>
            <w:r w:rsidR="002733E9">
              <w:rPr>
                <w:noProof/>
                <w:webHidden/>
              </w:rPr>
              <w:tab/>
            </w:r>
            <w:r w:rsidR="002733E9">
              <w:rPr>
                <w:noProof/>
                <w:webHidden/>
              </w:rPr>
              <w:fldChar w:fldCharType="begin"/>
            </w:r>
            <w:r w:rsidR="002733E9">
              <w:rPr>
                <w:noProof/>
                <w:webHidden/>
              </w:rPr>
              <w:instrText xml:space="preserve"> PAGEREF _Toc525261919 \h </w:instrText>
            </w:r>
            <w:r w:rsidR="002733E9">
              <w:rPr>
                <w:noProof/>
                <w:webHidden/>
              </w:rPr>
            </w:r>
            <w:r w:rsidR="002733E9">
              <w:rPr>
                <w:noProof/>
                <w:webHidden/>
              </w:rPr>
              <w:fldChar w:fldCharType="separate"/>
            </w:r>
            <w:r w:rsidR="002733E9">
              <w:rPr>
                <w:noProof/>
                <w:webHidden/>
              </w:rPr>
              <w:t>26</w:t>
            </w:r>
            <w:r w:rsidR="002733E9">
              <w:rPr>
                <w:noProof/>
                <w:webHidden/>
              </w:rPr>
              <w:fldChar w:fldCharType="end"/>
            </w:r>
          </w:hyperlink>
        </w:p>
        <w:p w14:paraId="61FBDB70" w14:textId="77777777" w:rsidR="002733E9" w:rsidRDefault="009F22DF">
          <w:pPr>
            <w:pStyle w:val="TOC2"/>
            <w:tabs>
              <w:tab w:val="left" w:pos="800"/>
              <w:tab w:val="right" w:leader="dot" w:pos="10790"/>
            </w:tabs>
            <w:rPr>
              <w:rFonts w:eastAsiaTheme="minorEastAsia"/>
              <w:noProof/>
              <w:sz w:val="22"/>
            </w:rPr>
          </w:pPr>
          <w:hyperlink w:anchor="_Toc525261920" w:history="1">
            <w:r w:rsidR="002733E9" w:rsidRPr="00DC41AA">
              <w:rPr>
                <w:rStyle w:val="Hyperlink"/>
                <w:noProof/>
                <w14:scene3d>
                  <w14:camera w14:prst="orthographicFront"/>
                  <w14:lightRig w14:rig="threePt" w14:dir="t">
                    <w14:rot w14:lat="0" w14:lon="0" w14:rev="0"/>
                  </w14:lightRig>
                </w14:scene3d>
              </w:rPr>
              <w:t>4.7.</w:t>
            </w:r>
            <w:r w:rsidR="002733E9">
              <w:rPr>
                <w:rFonts w:eastAsiaTheme="minorEastAsia"/>
                <w:noProof/>
                <w:sz w:val="22"/>
              </w:rPr>
              <w:tab/>
            </w:r>
            <w:r w:rsidR="002733E9" w:rsidRPr="00DC41AA">
              <w:rPr>
                <w:rStyle w:val="Hyperlink"/>
                <w:noProof/>
              </w:rPr>
              <w:t>APPENDIX G</w:t>
            </w:r>
            <w:r w:rsidR="002733E9">
              <w:rPr>
                <w:noProof/>
                <w:webHidden/>
              </w:rPr>
              <w:tab/>
            </w:r>
            <w:r w:rsidR="002733E9">
              <w:rPr>
                <w:noProof/>
                <w:webHidden/>
              </w:rPr>
              <w:fldChar w:fldCharType="begin"/>
            </w:r>
            <w:r w:rsidR="002733E9">
              <w:rPr>
                <w:noProof/>
                <w:webHidden/>
              </w:rPr>
              <w:instrText xml:space="preserve"> PAGEREF _Toc525261920 \h </w:instrText>
            </w:r>
            <w:r w:rsidR="002733E9">
              <w:rPr>
                <w:noProof/>
                <w:webHidden/>
              </w:rPr>
            </w:r>
            <w:r w:rsidR="002733E9">
              <w:rPr>
                <w:noProof/>
                <w:webHidden/>
              </w:rPr>
              <w:fldChar w:fldCharType="separate"/>
            </w:r>
            <w:r w:rsidR="002733E9">
              <w:rPr>
                <w:noProof/>
                <w:webHidden/>
              </w:rPr>
              <w:t>27</w:t>
            </w:r>
            <w:r w:rsidR="002733E9">
              <w:rPr>
                <w:noProof/>
                <w:webHidden/>
              </w:rPr>
              <w:fldChar w:fldCharType="end"/>
            </w:r>
          </w:hyperlink>
        </w:p>
        <w:p w14:paraId="161E50D9" w14:textId="77777777" w:rsidR="002733E9" w:rsidRDefault="009F22DF">
          <w:pPr>
            <w:pStyle w:val="TOC2"/>
            <w:tabs>
              <w:tab w:val="left" w:pos="800"/>
              <w:tab w:val="right" w:leader="dot" w:pos="10790"/>
            </w:tabs>
            <w:rPr>
              <w:rFonts w:eastAsiaTheme="minorEastAsia"/>
              <w:noProof/>
              <w:sz w:val="22"/>
            </w:rPr>
          </w:pPr>
          <w:hyperlink w:anchor="_Toc525261921" w:history="1">
            <w:r w:rsidR="002733E9" w:rsidRPr="00DC41AA">
              <w:rPr>
                <w:rStyle w:val="Hyperlink"/>
                <w:noProof/>
                <w14:scene3d>
                  <w14:camera w14:prst="orthographicFront"/>
                  <w14:lightRig w14:rig="threePt" w14:dir="t">
                    <w14:rot w14:lat="0" w14:lon="0" w14:rev="0"/>
                  </w14:lightRig>
                </w14:scene3d>
              </w:rPr>
              <w:t>4.8.</w:t>
            </w:r>
            <w:r w:rsidR="002733E9">
              <w:rPr>
                <w:rFonts w:eastAsiaTheme="minorEastAsia"/>
                <w:noProof/>
                <w:sz w:val="22"/>
              </w:rPr>
              <w:tab/>
            </w:r>
            <w:r w:rsidR="002733E9" w:rsidRPr="00DC41AA">
              <w:rPr>
                <w:rStyle w:val="Hyperlink"/>
                <w:noProof/>
              </w:rPr>
              <w:t>APPENDIX H</w:t>
            </w:r>
            <w:r w:rsidR="002733E9">
              <w:rPr>
                <w:noProof/>
                <w:webHidden/>
              </w:rPr>
              <w:tab/>
            </w:r>
            <w:r w:rsidR="002733E9">
              <w:rPr>
                <w:noProof/>
                <w:webHidden/>
              </w:rPr>
              <w:fldChar w:fldCharType="begin"/>
            </w:r>
            <w:r w:rsidR="002733E9">
              <w:rPr>
                <w:noProof/>
                <w:webHidden/>
              </w:rPr>
              <w:instrText xml:space="preserve"> PAGEREF _Toc525261921 \h </w:instrText>
            </w:r>
            <w:r w:rsidR="002733E9">
              <w:rPr>
                <w:noProof/>
                <w:webHidden/>
              </w:rPr>
            </w:r>
            <w:r w:rsidR="002733E9">
              <w:rPr>
                <w:noProof/>
                <w:webHidden/>
              </w:rPr>
              <w:fldChar w:fldCharType="separate"/>
            </w:r>
            <w:r w:rsidR="002733E9">
              <w:rPr>
                <w:noProof/>
                <w:webHidden/>
              </w:rPr>
              <w:t>28</w:t>
            </w:r>
            <w:r w:rsidR="002733E9">
              <w:rPr>
                <w:noProof/>
                <w:webHidden/>
              </w:rPr>
              <w:fldChar w:fldCharType="end"/>
            </w:r>
          </w:hyperlink>
        </w:p>
        <w:p w14:paraId="241063A9" w14:textId="77777777" w:rsidR="002733E9" w:rsidRDefault="009F22DF">
          <w:pPr>
            <w:pStyle w:val="TOC2"/>
            <w:tabs>
              <w:tab w:val="left" w:pos="800"/>
              <w:tab w:val="right" w:leader="dot" w:pos="10790"/>
            </w:tabs>
            <w:rPr>
              <w:rFonts w:eastAsiaTheme="minorEastAsia"/>
              <w:noProof/>
              <w:sz w:val="22"/>
            </w:rPr>
          </w:pPr>
          <w:hyperlink w:anchor="_Toc525261922" w:history="1">
            <w:r w:rsidR="002733E9" w:rsidRPr="00DC41AA">
              <w:rPr>
                <w:rStyle w:val="Hyperlink"/>
                <w:noProof/>
                <w14:scene3d>
                  <w14:camera w14:prst="orthographicFront"/>
                  <w14:lightRig w14:rig="threePt" w14:dir="t">
                    <w14:rot w14:lat="0" w14:lon="0" w14:rev="0"/>
                  </w14:lightRig>
                </w14:scene3d>
              </w:rPr>
              <w:t>4.9.</w:t>
            </w:r>
            <w:r w:rsidR="002733E9">
              <w:rPr>
                <w:rFonts w:eastAsiaTheme="minorEastAsia"/>
                <w:noProof/>
                <w:sz w:val="22"/>
              </w:rPr>
              <w:tab/>
            </w:r>
            <w:r w:rsidR="002733E9" w:rsidRPr="00DC41AA">
              <w:rPr>
                <w:rStyle w:val="Hyperlink"/>
                <w:noProof/>
              </w:rPr>
              <w:t>APPENDIX I</w:t>
            </w:r>
            <w:r w:rsidR="002733E9">
              <w:rPr>
                <w:noProof/>
                <w:webHidden/>
              </w:rPr>
              <w:tab/>
            </w:r>
            <w:r w:rsidR="002733E9">
              <w:rPr>
                <w:noProof/>
                <w:webHidden/>
              </w:rPr>
              <w:fldChar w:fldCharType="begin"/>
            </w:r>
            <w:r w:rsidR="002733E9">
              <w:rPr>
                <w:noProof/>
                <w:webHidden/>
              </w:rPr>
              <w:instrText xml:space="preserve"> PAGEREF _Toc525261922 \h </w:instrText>
            </w:r>
            <w:r w:rsidR="002733E9">
              <w:rPr>
                <w:noProof/>
                <w:webHidden/>
              </w:rPr>
            </w:r>
            <w:r w:rsidR="002733E9">
              <w:rPr>
                <w:noProof/>
                <w:webHidden/>
              </w:rPr>
              <w:fldChar w:fldCharType="separate"/>
            </w:r>
            <w:r w:rsidR="002733E9">
              <w:rPr>
                <w:noProof/>
                <w:webHidden/>
              </w:rPr>
              <w:t>28</w:t>
            </w:r>
            <w:r w:rsidR="002733E9">
              <w:rPr>
                <w:noProof/>
                <w:webHidden/>
              </w:rPr>
              <w:fldChar w:fldCharType="end"/>
            </w:r>
          </w:hyperlink>
        </w:p>
        <w:p w14:paraId="23CC012B" w14:textId="77777777" w:rsidR="002733E9" w:rsidRDefault="009F22DF">
          <w:pPr>
            <w:pStyle w:val="TOC2"/>
            <w:tabs>
              <w:tab w:val="left" w:pos="1100"/>
              <w:tab w:val="right" w:leader="dot" w:pos="10790"/>
            </w:tabs>
            <w:rPr>
              <w:rFonts w:eastAsiaTheme="minorEastAsia"/>
              <w:noProof/>
              <w:sz w:val="22"/>
            </w:rPr>
          </w:pPr>
          <w:hyperlink w:anchor="_Toc525261923" w:history="1">
            <w:r w:rsidR="002733E9" w:rsidRPr="00DC41AA">
              <w:rPr>
                <w:rStyle w:val="Hyperlink"/>
                <w:noProof/>
                <w14:scene3d>
                  <w14:camera w14:prst="orthographicFront"/>
                  <w14:lightRig w14:rig="threePt" w14:dir="t">
                    <w14:rot w14:lat="0" w14:lon="0" w14:rev="0"/>
                  </w14:lightRig>
                </w14:scene3d>
              </w:rPr>
              <w:t>4.10.</w:t>
            </w:r>
            <w:r w:rsidR="002733E9">
              <w:rPr>
                <w:rFonts w:eastAsiaTheme="minorEastAsia"/>
                <w:noProof/>
                <w:sz w:val="22"/>
              </w:rPr>
              <w:tab/>
            </w:r>
            <w:r w:rsidR="002733E9" w:rsidRPr="00DC41AA">
              <w:rPr>
                <w:rStyle w:val="Hyperlink"/>
                <w:noProof/>
              </w:rPr>
              <w:t>APPENDIX J</w:t>
            </w:r>
            <w:r w:rsidR="002733E9">
              <w:rPr>
                <w:noProof/>
                <w:webHidden/>
              </w:rPr>
              <w:tab/>
            </w:r>
            <w:r w:rsidR="002733E9">
              <w:rPr>
                <w:noProof/>
                <w:webHidden/>
              </w:rPr>
              <w:fldChar w:fldCharType="begin"/>
            </w:r>
            <w:r w:rsidR="002733E9">
              <w:rPr>
                <w:noProof/>
                <w:webHidden/>
              </w:rPr>
              <w:instrText xml:space="preserve"> PAGEREF _Toc525261923 \h </w:instrText>
            </w:r>
            <w:r w:rsidR="002733E9">
              <w:rPr>
                <w:noProof/>
                <w:webHidden/>
              </w:rPr>
            </w:r>
            <w:r w:rsidR="002733E9">
              <w:rPr>
                <w:noProof/>
                <w:webHidden/>
              </w:rPr>
              <w:fldChar w:fldCharType="separate"/>
            </w:r>
            <w:r w:rsidR="002733E9">
              <w:rPr>
                <w:noProof/>
                <w:webHidden/>
              </w:rPr>
              <w:t>29</w:t>
            </w:r>
            <w:r w:rsidR="002733E9">
              <w:rPr>
                <w:noProof/>
                <w:webHidden/>
              </w:rPr>
              <w:fldChar w:fldCharType="end"/>
            </w:r>
          </w:hyperlink>
        </w:p>
        <w:p w14:paraId="64559FFE" w14:textId="77777777" w:rsidR="002733E9" w:rsidRDefault="009F22DF">
          <w:pPr>
            <w:pStyle w:val="TOC2"/>
            <w:tabs>
              <w:tab w:val="left" w:pos="1100"/>
              <w:tab w:val="right" w:leader="dot" w:pos="10790"/>
            </w:tabs>
            <w:rPr>
              <w:rFonts w:eastAsiaTheme="minorEastAsia"/>
              <w:noProof/>
              <w:sz w:val="22"/>
            </w:rPr>
          </w:pPr>
          <w:hyperlink w:anchor="_Toc525261924" w:history="1">
            <w:r w:rsidR="002733E9" w:rsidRPr="00DC41AA">
              <w:rPr>
                <w:rStyle w:val="Hyperlink"/>
                <w:noProof/>
                <w14:scene3d>
                  <w14:camera w14:prst="orthographicFront"/>
                  <w14:lightRig w14:rig="threePt" w14:dir="t">
                    <w14:rot w14:lat="0" w14:lon="0" w14:rev="0"/>
                  </w14:lightRig>
                </w14:scene3d>
              </w:rPr>
              <w:t>4.11.</w:t>
            </w:r>
            <w:r w:rsidR="002733E9">
              <w:rPr>
                <w:rFonts w:eastAsiaTheme="minorEastAsia"/>
                <w:noProof/>
                <w:sz w:val="22"/>
              </w:rPr>
              <w:tab/>
            </w:r>
            <w:r w:rsidR="002733E9" w:rsidRPr="00DC41AA">
              <w:rPr>
                <w:rStyle w:val="Hyperlink"/>
                <w:noProof/>
              </w:rPr>
              <w:t>APPENDIX K</w:t>
            </w:r>
            <w:r w:rsidR="002733E9">
              <w:rPr>
                <w:noProof/>
                <w:webHidden/>
              </w:rPr>
              <w:tab/>
            </w:r>
            <w:r w:rsidR="002733E9">
              <w:rPr>
                <w:noProof/>
                <w:webHidden/>
              </w:rPr>
              <w:fldChar w:fldCharType="begin"/>
            </w:r>
            <w:r w:rsidR="002733E9">
              <w:rPr>
                <w:noProof/>
                <w:webHidden/>
              </w:rPr>
              <w:instrText xml:space="preserve"> PAGEREF _Toc525261924 \h </w:instrText>
            </w:r>
            <w:r w:rsidR="002733E9">
              <w:rPr>
                <w:noProof/>
                <w:webHidden/>
              </w:rPr>
            </w:r>
            <w:r w:rsidR="002733E9">
              <w:rPr>
                <w:noProof/>
                <w:webHidden/>
              </w:rPr>
              <w:fldChar w:fldCharType="separate"/>
            </w:r>
            <w:r w:rsidR="002733E9">
              <w:rPr>
                <w:noProof/>
                <w:webHidden/>
              </w:rPr>
              <w:t>29</w:t>
            </w:r>
            <w:r w:rsidR="002733E9">
              <w:rPr>
                <w:noProof/>
                <w:webHidden/>
              </w:rPr>
              <w:fldChar w:fldCharType="end"/>
            </w:r>
          </w:hyperlink>
        </w:p>
        <w:p w14:paraId="43E7B727" w14:textId="77777777" w:rsidR="002733E9" w:rsidRDefault="009F22DF">
          <w:pPr>
            <w:pStyle w:val="TOC2"/>
            <w:tabs>
              <w:tab w:val="left" w:pos="1100"/>
              <w:tab w:val="right" w:leader="dot" w:pos="10790"/>
            </w:tabs>
            <w:rPr>
              <w:rFonts w:eastAsiaTheme="minorEastAsia"/>
              <w:noProof/>
              <w:sz w:val="22"/>
            </w:rPr>
          </w:pPr>
          <w:hyperlink w:anchor="_Toc525261925" w:history="1">
            <w:r w:rsidR="002733E9" w:rsidRPr="00DC41AA">
              <w:rPr>
                <w:rStyle w:val="Hyperlink"/>
                <w:noProof/>
                <w14:scene3d>
                  <w14:camera w14:prst="orthographicFront"/>
                  <w14:lightRig w14:rig="threePt" w14:dir="t">
                    <w14:rot w14:lat="0" w14:lon="0" w14:rev="0"/>
                  </w14:lightRig>
                </w14:scene3d>
              </w:rPr>
              <w:t>4.12.</w:t>
            </w:r>
            <w:r w:rsidR="002733E9">
              <w:rPr>
                <w:rFonts w:eastAsiaTheme="minorEastAsia"/>
                <w:noProof/>
                <w:sz w:val="22"/>
              </w:rPr>
              <w:tab/>
            </w:r>
            <w:r w:rsidR="002733E9" w:rsidRPr="00DC41AA">
              <w:rPr>
                <w:rStyle w:val="Hyperlink"/>
                <w:noProof/>
              </w:rPr>
              <w:t>APPENDIX L</w:t>
            </w:r>
            <w:r w:rsidR="002733E9">
              <w:rPr>
                <w:noProof/>
                <w:webHidden/>
              </w:rPr>
              <w:tab/>
            </w:r>
            <w:r w:rsidR="002733E9">
              <w:rPr>
                <w:noProof/>
                <w:webHidden/>
              </w:rPr>
              <w:fldChar w:fldCharType="begin"/>
            </w:r>
            <w:r w:rsidR="002733E9">
              <w:rPr>
                <w:noProof/>
                <w:webHidden/>
              </w:rPr>
              <w:instrText xml:space="preserve"> PAGEREF _Toc525261925 \h </w:instrText>
            </w:r>
            <w:r w:rsidR="002733E9">
              <w:rPr>
                <w:noProof/>
                <w:webHidden/>
              </w:rPr>
            </w:r>
            <w:r w:rsidR="002733E9">
              <w:rPr>
                <w:noProof/>
                <w:webHidden/>
              </w:rPr>
              <w:fldChar w:fldCharType="separate"/>
            </w:r>
            <w:r w:rsidR="002733E9">
              <w:rPr>
                <w:noProof/>
                <w:webHidden/>
              </w:rPr>
              <w:t>31</w:t>
            </w:r>
            <w:r w:rsidR="002733E9">
              <w:rPr>
                <w:noProof/>
                <w:webHidden/>
              </w:rPr>
              <w:fldChar w:fldCharType="end"/>
            </w:r>
          </w:hyperlink>
        </w:p>
        <w:p w14:paraId="2B6A31E1" w14:textId="77777777" w:rsidR="002733E9" w:rsidRDefault="009F22DF">
          <w:pPr>
            <w:pStyle w:val="TOC2"/>
            <w:tabs>
              <w:tab w:val="left" w:pos="1100"/>
              <w:tab w:val="right" w:leader="dot" w:pos="10790"/>
            </w:tabs>
            <w:rPr>
              <w:rFonts w:eastAsiaTheme="minorEastAsia"/>
              <w:noProof/>
              <w:sz w:val="22"/>
            </w:rPr>
          </w:pPr>
          <w:hyperlink w:anchor="_Toc525261926" w:history="1">
            <w:r w:rsidR="002733E9" w:rsidRPr="00DC41AA">
              <w:rPr>
                <w:rStyle w:val="Hyperlink"/>
                <w:noProof/>
                <w14:scene3d>
                  <w14:camera w14:prst="orthographicFront"/>
                  <w14:lightRig w14:rig="threePt" w14:dir="t">
                    <w14:rot w14:lat="0" w14:lon="0" w14:rev="0"/>
                  </w14:lightRig>
                </w14:scene3d>
              </w:rPr>
              <w:t>4.13.</w:t>
            </w:r>
            <w:r w:rsidR="002733E9">
              <w:rPr>
                <w:rFonts w:eastAsiaTheme="minorEastAsia"/>
                <w:noProof/>
                <w:sz w:val="22"/>
              </w:rPr>
              <w:tab/>
            </w:r>
            <w:r w:rsidR="002733E9" w:rsidRPr="00DC41AA">
              <w:rPr>
                <w:rStyle w:val="Hyperlink"/>
                <w:noProof/>
              </w:rPr>
              <w:t>APPENDIX M</w:t>
            </w:r>
            <w:r w:rsidR="002733E9">
              <w:rPr>
                <w:noProof/>
                <w:webHidden/>
              </w:rPr>
              <w:tab/>
            </w:r>
            <w:r w:rsidR="002733E9">
              <w:rPr>
                <w:noProof/>
                <w:webHidden/>
              </w:rPr>
              <w:fldChar w:fldCharType="begin"/>
            </w:r>
            <w:r w:rsidR="002733E9">
              <w:rPr>
                <w:noProof/>
                <w:webHidden/>
              </w:rPr>
              <w:instrText xml:space="preserve"> PAGEREF _Toc525261926 \h </w:instrText>
            </w:r>
            <w:r w:rsidR="002733E9">
              <w:rPr>
                <w:noProof/>
                <w:webHidden/>
              </w:rPr>
            </w:r>
            <w:r w:rsidR="002733E9">
              <w:rPr>
                <w:noProof/>
                <w:webHidden/>
              </w:rPr>
              <w:fldChar w:fldCharType="separate"/>
            </w:r>
            <w:r w:rsidR="002733E9">
              <w:rPr>
                <w:noProof/>
                <w:webHidden/>
              </w:rPr>
              <w:t>32</w:t>
            </w:r>
            <w:r w:rsidR="002733E9">
              <w:rPr>
                <w:noProof/>
                <w:webHidden/>
              </w:rPr>
              <w:fldChar w:fldCharType="end"/>
            </w:r>
          </w:hyperlink>
        </w:p>
        <w:p w14:paraId="24084EFF" w14:textId="77777777" w:rsidR="002733E9" w:rsidRDefault="009F22DF">
          <w:pPr>
            <w:pStyle w:val="TOC2"/>
            <w:tabs>
              <w:tab w:val="left" w:pos="1100"/>
              <w:tab w:val="right" w:leader="dot" w:pos="10790"/>
            </w:tabs>
            <w:rPr>
              <w:rFonts w:eastAsiaTheme="minorEastAsia"/>
              <w:noProof/>
              <w:sz w:val="22"/>
            </w:rPr>
          </w:pPr>
          <w:hyperlink w:anchor="_Toc525261927" w:history="1">
            <w:r w:rsidR="002733E9" w:rsidRPr="00DC41AA">
              <w:rPr>
                <w:rStyle w:val="Hyperlink"/>
                <w:noProof/>
                <w14:scene3d>
                  <w14:camera w14:prst="orthographicFront"/>
                  <w14:lightRig w14:rig="threePt" w14:dir="t">
                    <w14:rot w14:lat="0" w14:lon="0" w14:rev="0"/>
                  </w14:lightRig>
                </w14:scene3d>
              </w:rPr>
              <w:t>4.14.</w:t>
            </w:r>
            <w:r w:rsidR="002733E9">
              <w:rPr>
                <w:rFonts w:eastAsiaTheme="minorEastAsia"/>
                <w:noProof/>
                <w:sz w:val="22"/>
              </w:rPr>
              <w:tab/>
            </w:r>
            <w:r w:rsidR="002733E9" w:rsidRPr="00DC41AA">
              <w:rPr>
                <w:rStyle w:val="Hyperlink"/>
                <w:noProof/>
              </w:rPr>
              <w:t>APPENDIX N</w:t>
            </w:r>
            <w:r w:rsidR="002733E9">
              <w:rPr>
                <w:noProof/>
                <w:webHidden/>
              </w:rPr>
              <w:tab/>
            </w:r>
            <w:r w:rsidR="002733E9">
              <w:rPr>
                <w:noProof/>
                <w:webHidden/>
              </w:rPr>
              <w:fldChar w:fldCharType="begin"/>
            </w:r>
            <w:r w:rsidR="002733E9">
              <w:rPr>
                <w:noProof/>
                <w:webHidden/>
              </w:rPr>
              <w:instrText xml:space="preserve"> PAGEREF _Toc525261927 \h </w:instrText>
            </w:r>
            <w:r w:rsidR="002733E9">
              <w:rPr>
                <w:noProof/>
                <w:webHidden/>
              </w:rPr>
            </w:r>
            <w:r w:rsidR="002733E9">
              <w:rPr>
                <w:noProof/>
                <w:webHidden/>
              </w:rPr>
              <w:fldChar w:fldCharType="separate"/>
            </w:r>
            <w:r w:rsidR="002733E9">
              <w:rPr>
                <w:noProof/>
                <w:webHidden/>
              </w:rPr>
              <w:t>33</w:t>
            </w:r>
            <w:r w:rsidR="002733E9">
              <w:rPr>
                <w:noProof/>
                <w:webHidden/>
              </w:rPr>
              <w:fldChar w:fldCharType="end"/>
            </w:r>
          </w:hyperlink>
        </w:p>
        <w:p w14:paraId="6DCB4056" w14:textId="77777777" w:rsidR="002733E9" w:rsidRDefault="009F22DF">
          <w:pPr>
            <w:pStyle w:val="TOC1"/>
            <w:tabs>
              <w:tab w:val="left" w:pos="400"/>
              <w:tab w:val="right" w:leader="dot" w:pos="10790"/>
            </w:tabs>
            <w:rPr>
              <w:rFonts w:eastAsiaTheme="minorEastAsia"/>
              <w:noProof/>
              <w:sz w:val="22"/>
            </w:rPr>
          </w:pPr>
          <w:hyperlink w:anchor="_Toc525261928" w:history="1">
            <w:r w:rsidR="002733E9" w:rsidRPr="00DC41AA">
              <w:rPr>
                <w:rStyle w:val="Hyperlink"/>
                <w:noProof/>
              </w:rPr>
              <w:t>5.</w:t>
            </w:r>
            <w:r w:rsidR="002733E9">
              <w:rPr>
                <w:rFonts w:eastAsiaTheme="minorEastAsia"/>
                <w:noProof/>
                <w:sz w:val="22"/>
              </w:rPr>
              <w:tab/>
            </w:r>
            <w:r w:rsidR="002733E9" w:rsidRPr="00DC41AA">
              <w:rPr>
                <w:rStyle w:val="Hyperlink"/>
                <w:noProof/>
              </w:rPr>
              <w:t>APPENDIX (LOADS)</w:t>
            </w:r>
            <w:r w:rsidR="002733E9">
              <w:rPr>
                <w:noProof/>
                <w:webHidden/>
              </w:rPr>
              <w:tab/>
            </w:r>
            <w:r w:rsidR="002733E9">
              <w:rPr>
                <w:noProof/>
                <w:webHidden/>
              </w:rPr>
              <w:fldChar w:fldCharType="begin"/>
            </w:r>
            <w:r w:rsidR="002733E9">
              <w:rPr>
                <w:noProof/>
                <w:webHidden/>
              </w:rPr>
              <w:instrText xml:space="preserve"> PAGEREF _Toc525261928 \h </w:instrText>
            </w:r>
            <w:r w:rsidR="002733E9">
              <w:rPr>
                <w:noProof/>
                <w:webHidden/>
              </w:rPr>
            </w:r>
            <w:r w:rsidR="002733E9">
              <w:rPr>
                <w:noProof/>
                <w:webHidden/>
              </w:rPr>
              <w:fldChar w:fldCharType="separate"/>
            </w:r>
            <w:r w:rsidR="002733E9">
              <w:rPr>
                <w:noProof/>
                <w:webHidden/>
              </w:rPr>
              <w:t>34</w:t>
            </w:r>
            <w:r w:rsidR="002733E9">
              <w:rPr>
                <w:noProof/>
                <w:webHidden/>
              </w:rPr>
              <w:fldChar w:fldCharType="end"/>
            </w:r>
          </w:hyperlink>
        </w:p>
        <w:p w14:paraId="297009D2" w14:textId="77777777" w:rsidR="002733E9" w:rsidRDefault="009F22DF">
          <w:pPr>
            <w:pStyle w:val="TOC2"/>
            <w:tabs>
              <w:tab w:val="left" w:pos="800"/>
              <w:tab w:val="right" w:leader="dot" w:pos="10790"/>
            </w:tabs>
            <w:rPr>
              <w:rFonts w:eastAsiaTheme="minorEastAsia"/>
              <w:noProof/>
              <w:sz w:val="22"/>
            </w:rPr>
          </w:pPr>
          <w:hyperlink w:anchor="_Toc525261929" w:history="1">
            <w:r w:rsidR="002733E9" w:rsidRPr="00DC41AA">
              <w:rPr>
                <w:rStyle w:val="Hyperlink"/>
                <w:noProof/>
                <w14:scene3d>
                  <w14:camera w14:prst="orthographicFront"/>
                  <w14:lightRig w14:rig="threePt" w14:dir="t">
                    <w14:rot w14:lat="0" w14:lon="0" w14:rev="0"/>
                  </w14:lightRig>
                </w14:scene3d>
              </w:rPr>
              <w:t>5.1.</w:t>
            </w:r>
            <w:r w:rsidR="002733E9">
              <w:rPr>
                <w:rFonts w:eastAsiaTheme="minorEastAsia"/>
                <w:noProof/>
                <w:sz w:val="22"/>
              </w:rPr>
              <w:tab/>
            </w:r>
            <w:r w:rsidR="002733E9" w:rsidRPr="00DC41AA">
              <w:rPr>
                <w:rStyle w:val="Hyperlink"/>
                <w:noProof/>
              </w:rPr>
              <w:t>APPENDIX A– HORIZONTAL TAIL SHEAR AND MOMENT DIAGRAMS FOR EACH CRITICAL CASE</w:t>
            </w:r>
            <w:r w:rsidR="002733E9">
              <w:rPr>
                <w:noProof/>
                <w:webHidden/>
              </w:rPr>
              <w:tab/>
            </w:r>
            <w:r w:rsidR="002733E9">
              <w:rPr>
                <w:noProof/>
                <w:webHidden/>
              </w:rPr>
              <w:fldChar w:fldCharType="begin"/>
            </w:r>
            <w:r w:rsidR="002733E9">
              <w:rPr>
                <w:noProof/>
                <w:webHidden/>
              </w:rPr>
              <w:instrText xml:space="preserve"> PAGEREF _Toc525261929 \h </w:instrText>
            </w:r>
            <w:r w:rsidR="002733E9">
              <w:rPr>
                <w:noProof/>
                <w:webHidden/>
              </w:rPr>
            </w:r>
            <w:r w:rsidR="002733E9">
              <w:rPr>
                <w:noProof/>
                <w:webHidden/>
              </w:rPr>
              <w:fldChar w:fldCharType="separate"/>
            </w:r>
            <w:r w:rsidR="002733E9">
              <w:rPr>
                <w:noProof/>
                <w:webHidden/>
              </w:rPr>
              <w:t>34</w:t>
            </w:r>
            <w:r w:rsidR="002733E9">
              <w:rPr>
                <w:noProof/>
                <w:webHidden/>
              </w:rPr>
              <w:fldChar w:fldCharType="end"/>
            </w:r>
          </w:hyperlink>
        </w:p>
        <w:p w14:paraId="4A358A64" w14:textId="77777777" w:rsidR="002733E9" w:rsidRDefault="009F22DF">
          <w:pPr>
            <w:pStyle w:val="TOC2"/>
            <w:tabs>
              <w:tab w:val="left" w:pos="800"/>
              <w:tab w:val="right" w:leader="dot" w:pos="10790"/>
            </w:tabs>
            <w:rPr>
              <w:rFonts w:eastAsiaTheme="minorEastAsia"/>
              <w:noProof/>
              <w:sz w:val="22"/>
            </w:rPr>
          </w:pPr>
          <w:hyperlink w:anchor="_Toc525261930" w:history="1">
            <w:r w:rsidR="002733E9" w:rsidRPr="00DC41AA">
              <w:rPr>
                <w:rStyle w:val="Hyperlink"/>
                <w:noProof/>
                <w14:scene3d>
                  <w14:camera w14:prst="orthographicFront"/>
                  <w14:lightRig w14:rig="threePt" w14:dir="t">
                    <w14:rot w14:lat="0" w14:lon="0" w14:rev="0"/>
                  </w14:lightRig>
                </w14:scene3d>
              </w:rPr>
              <w:t>5.2.</w:t>
            </w:r>
            <w:r w:rsidR="002733E9">
              <w:rPr>
                <w:rFonts w:eastAsiaTheme="minorEastAsia"/>
                <w:noProof/>
                <w:sz w:val="22"/>
              </w:rPr>
              <w:tab/>
            </w:r>
            <w:r w:rsidR="002733E9" w:rsidRPr="00DC41AA">
              <w:rPr>
                <w:rStyle w:val="Hyperlink"/>
                <w:noProof/>
              </w:rPr>
              <w:t>APPENDIX B – VERTICAL TAIL SHEAR AND MOMENT DIAGRAMS FOR EACH CRITICAL CASE</w:t>
            </w:r>
            <w:r w:rsidR="002733E9">
              <w:rPr>
                <w:noProof/>
                <w:webHidden/>
              </w:rPr>
              <w:tab/>
            </w:r>
            <w:r w:rsidR="002733E9">
              <w:rPr>
                <w:noProof/>
                <w:webHidden/>
              </w:rPr>
              <w:fldChar w:fldCharType="begin"/>
            </w:r>
            <w:r w:rsidR="002733E9">
              <w:rPr>
                <w:noProof/>
                <w:webHidden/>
              </w:rPr>
              <w:instrText xml:space="preserve"> PAGEREF _Toc525261930 \h </w:instrText>
            </w:r>
            <w:r w:rsidR="002733E9">
              <w:rPr>
                <w:noProof/>
                <w:webHidden/>
              </w:rPr>
            </w:r>
            <w:r w:rsidR="002733E9">
              <w:rPr>
                <w:noProof/>
                <w:webHidden/>
              </w:rPr>
              <w:fldChar w:fldCharType="separate"/>
            </w:r>
            <w:r w:rsidR="002733E9">
              <w:rPr>
                <w:noProof/>
                <w:webHidden/>
              </w:rPr>
              <w:t>39</w:t>
            </w:r>
            <w:r w:rsidR="002733E9">
              <w:rPr>
                <w:noProof/>
                <w:webHidden/>
              </w:rPr>
              <w:fldChar w:fldCharType="end"/>
            </w:r>
          </w:hyperlink>
        </w:p>
        <w:p w14:paraId="030AF4A6" w14:textId="77777777" w:rsidR="00575A13" w:rsidRDefault="00924F74" w:rsidP="00E37138">
          <w:pPr>
            <w:spacing w:before="60" w:after="60" w:line="240" w:lineRule="auto"/>
          </w:pPr>
          <w:r>
            <w:fldChar w:fldCharType="end"/>
          </w:r>
        </w:p>
        <w:p w14:paraId="5658415F" w14:textId="77777777" w:rsidR="00924F74" w:rsidRPr="0060606D" w:rsidRDefault="00575A13" w:rsidP="00E37138">
          <w:pPr>
            <w:spacing w:before="60" w:after="60" w:line="240" w:lineRule="auto"/>
            <w:jc w:val="left"/>
          </w:pPr>
          <w:r>
            <w:br w:type="page"/>
          </w:r>
        </w:p>
      </w:sdtContent>
    </w:sdt>
    <w:p w14:paraId="12D0B4C8" w14:textId="77777777" w:rsidR="009C57CE" w:rsidRPr="00B84CFC" w:rsidRDefault="009C57CE" w:rsidP="00E37138">
      <w:pPr>
        <w:pStyle w:val="Heading1"/>
        <w:numPr>
          <w:ilvl w:val="0"/>
          <w:numId w:val="0"/>
        </w:numPr>
        <w:spacing w:before="60" w:beforeAutospacing="0" w:after="60" w:afterAutospacing="0"/>
        <w:rPr>
          <w:rStyle w:val="Strong"/>
        </w:rPr>
      </w:pPr>
      <w:bookmarkStart w:id="10" w:name="_Toc525261807"/>
      <w:r w:rsidRPr="00B84CFC">
        <w:rPr>
          <w:rStyle w:val="Strong"/>
        </w:rPr>
        <w:lastRenderedPageBreak/>
        <w:t>TABLES</w:t>
      </w:r>
      <w:bookmarkEnd w:id="10"/>
    </w:p>
    <w:p w14:paraId="6BB409E9" w14:textId="77777777" w:rsidR="00E95DC8" w:rsidRDefault="00E95DC8">
      <w:pPr>
        <w:pStyle w:val="TableofFigures"/>
        <w:tabs>
          <w:tab w:val="right" w:leader="dot" w:pos="10790"/>
        </w:tabs>
        <w:rPr>
          <w:rFonts w:eastAsiaTheme="minorEastAsia"/>
          <w:noProof/>
          <w:sz w:val="22"/>
        </w:rPr>
      </w:pPr>
      <w:r>
        <w:fldChar w:fldCharType="begin"/>
      </w:r>
      <w:r>
        <w:instrText xml:space="preserve"> TOC \h \z \c "Table" </w:instrText>
      </w:r>
      <w:r>
        <w:fldChar w:fldCharType="separate"/>
      </w:r>
      <w:hyperlink w:anchor="_Toc525256323" w:history="1">
        <w:r w:rsidRPr="00CA4A27">
          <w:rPr>
            <w:rStyle w:val="Hyperlink"/>
            <w:noProof/>
          </w:rPr>
          <w:t>Table 3.1</w:t>
        </w:r>
        <w:r w:rsidRPr="00CA4A27">
          <w:rPr>
            <w:rStyle w:val="Hyperlink"/>
            <w:noProof/>
          </w:rPr>
          <w:noBreakHyphen/>
          <w:t>1 Approval &amp; Authorization</w:t>
        </w:r>
        <w:r>
          <w:rPr>
            <w:noProof/>
            <w:webHidden/>
          </w:rPr>
          <w:tab/>
        </w:r>
        <w:r>
          <w:rPr>
            <w:noProof/>
            <w:webHidden/>
          </w:rPr>
          <w:fldChar w:fldCharType="begin"/>
        </w:r>
        <w:r>
          <w:rPr>
            <w:noProof/>
            <w:webHidden/>
          </w:rPr>
          <w:instrText xml:space="preserve"> PAGEREF _Toc525256323 \h </w:instrText>
        </w:r>
        <w:r>
          <w:rPr>
            <w:noProof/>
            <w:webHidden/>
          </w:rPr>
        </w:r>
        <w:r>
          <w:rPr>
            <w:noProof/>
            <w:webHidden/>
          </w:rPr>
          <w:fldChar w:fldCharType="separate"/>
        </w:r>
        <w:r>
          <w:rPr>
            <w:noProof/>
            <w:webHidden/>
          </w:rPr>
          <w:t>5</w:t>
        </w:r>
        <w:r>
          <w:rPr>
            <w:noProof/>
            <w:webHidden/>
          </w:rPr>
          <w:fldChar w:fldCharType="end"/>
        </w:r>
      </w:hyperlink>
    </w:p>
    <w:p w14:paraId="74ED24C1" w14:textId="77777777" w:rsidR="00E95DC8" w:rsidRDefault="009F22DF">
      <w:pPr>
        <w:pStyle w:val="TableofFigures"/>
        <w:tabs>
          <w:tab w:val="right" w:leader="dot" w:pos="10790"/>
        </w:tabs>
        <w:rPr>
          <w:rFonts w:eastAsiaTheme="minorEastAsia"/>
          <w:noProof/>
          <w:sz w:val="22"/>
        </w:rPr>
      </w:pPr>
      <w:hyperlink w:anchor="_Toc525256324" w:history="1">
        <w:r w:rsidR="00E95DC8" w:rsidRPr="00CA4A27">
          <w:rPr>
            <w:rStyle w:val="Hyperlink"/>
            <w:noProof/>
          </w:rPr>
          <w:t>Table 3.1</w:t>
        </w:r>
        <w:r w:rsidR="00E95DC8" w:rsidRPr="00CA4A27">
          <w:rPr>
            <w:rStyle w:val="Hyperlink"/>
            <w:noProof/>
          </w:rPr>
          <w:noBreakHyphen/>
          <w:t>2 Document Id</w:t>
        </w:r>
        <w:r w:rsidR="00E95DC8">
          <w:rPr>
            <w:noProof/>
            <w:webHidden/>
          </w:rPr>
          <w:tab/>
        </w:r>
        <w:r w:rsidR="00E95DC8">
          <w:rPr>
            <w:noProof/>
            <w:webHidden/>
          </w:rPr>
          <w:fldChar w:fldCharType="begin"/>
        </w:r>
        <w:r w:rsidR="00E95DC8">
          <w:rPr>
            <w:noProof/>
            <w:webHidden/>
          </w:rPr>
          <w:instrText xml:space="preserve"> PAGEREF _Toc525256324 \h </w:instrText>
        </w:r>
        <w:r w:rsidR="00E95DC8">
          <w:rPr>
            <w:noProof/>
            <w:webHidden/>
          </w:rPr>
        </w:r>
        <w:r w:rsidR="00E95DC8">
          <w:rPr>
            <w:noProof/>
            <w:webHidden/>
          </w:rPr>
          <w:fldChar w:fldCharType="separate"/>
        </w:r>
        <w:r w:rsidR="00E95DC8">
          <w:rPr>
            <w:noProof/>
            <w:webHidden/>
          </w:rPr>
          <w:t>6</w:t>
        </w:r>
        <w:r w:rsidR="00E95DC8">
          <w:rPr>
            <w:noProof/>
            <w:webHidden/>
          </w:rPr>
          <w:fldChar w:fldCharType="end"/>
        </w:r>
      </w:hyperlink>
    </w:p>
    <w:p w14:paraId="48A7FCB8" w14:textId="77777777" w:rsidR="00E95DC8" w:rsidRDefault="009F22DF">
      <w:pPr>
        <w:pStyle w:val="TableofFigures"/>
        <w:tabs>
          <w:tab w:val="right" w:leader="dot" w:pos="10790"/>
        </w:tabs>
        <w:rPr>
          <w:rFonts w:eastAsiaTheme="minorEastAsia"/>
          <w:noProof/>
          <w:sz w:val="22"/>
        </w:rPr>
      </w:pPr>
      <w:hyperlink w:anchor="_Toc525256325" w:history="1">
        <w:r w:rsidR="00E95DC8" w:rsidRPr="00CA4A27">
          <w:rPr>
            <w:rStyle w:val="Hyperlink"/>
            <w:noProof/>
          </w:rPr>
          <w:t>Table 3.1</w:t>
        </w:r>
        <w:r w:rsidR="00E95DC8" w:rsidRPr="00CA4A27">
          <w:rPr>
            <w:rStyle w:val="Hyperlink"/>
            <w:noProof/>
          </w:rPr>
          <w:noBreakHyphen/>
          <w:t>1 Document Id (Project)</w:t>
        </w:r>
        <w:r w:rsidR="00E95DC8">
          <w:rPr>
            <w:noProof/>
            <w:webHidden/>
          </w:rPr>
          <w:tab/>
        </w:r>
        <w:r w:rsidR="00E95DC8">
          <w:rPr>
            <w:noProof/>
            <w:webHidden/>
          </w:rPr>
          <w:fldChar w:fldCharType="begin"/>
        </w:r>
        <w:r w:rsidR="00E95DC8">
          <w:rPr>
            <w:noProof/>
            <w:webHidden/>
          </w:rPr>
          <w:instrText xml:space="preserve"> PAGEREF _Toc525256325 \h </w:instrText>
        </w:r>
        <w:r w:rsidR="00E95DC8">
          <w:rPr>
            <w:noProof/>
            <w:webHidden/>
          </w:rPr>
        </w:r>
        <w:r w:rsidR="00E95DC8">
          <w:rPr>
            <w:noProof/>
            <w:webHidden/>
          </w:rPr>
          <w:fldChar w:fldCharType="separate"/>
        </w:r>
        <w:r w:rsidR="00E95DC8">
          <w:rPr>
            <w:noProof/>
            <w:webHidden/>
          </w:rPr>
          <w:t>6</w:t>
        </w:r>
        <w:r w:rsidR="00E95DC8">
          <w:rPr>
            <w:noProof/>
            <w:webHidden/>
          </w:rPr>
          <w:fldChar w:fldCharType="end"/>
        </w:r>
      </w:hyperlink>
    </w:p>
    <w:p w14:paraId="6F96FB61" w14:textId="77777777" w:rsidR="00E95DC8" w:rsidRDefault="009F22DF">
      <w:pPr>
        <w:pStyle w:val="TableofFigures"/>
        <w:tabs>
          <w:tab w:val="right" w:leader="dot" w:pos="10790"/>
        </w:tabs>
        <w:rPr>
          <w:rFonts w:eastAsiaTheme="minorEastAsia"/>
          <w:noProof/>
          <w:sz w:val="22"/>
        </w:rPr>
      </w:pPr>
      <w:hyperlink w:anchor="_Toc525256326" w:history="1">
        <w:r w:rsidR="00E95DC8" w:rsidRPr="00CA4A27">
          <w:rPr>
            <w:rStyle w:val="Hyperlink"/>
            <w:noProof/>
          </w:rPr>
          <w:t>Table 3.1</w:t>
        </w:r>
        <w:r w:rsidR="00E95DC8" w:rsidRPr="00CA4A27">
          <w:rPr>
            <w:rStyle w:val="Hyperlink"/>
            <w:noProof/>
          </w:rPr>
          <w:noBreakHyphen/>
          <w:t>1. Grid refinement with NACA4415 values at 5 degrees AOA</w:t>
        </w:r>
        <w:r w:rsidR="00E95DC8">
          <w:rPr>
            <w:noProof/>
            <w:webHidden/>
          </w:rPr>
          <w:tab/>
        </w:r>
        <w:r w:rsidR="00E95DC8">
          <w:rPr>
            <w:noProof/>
            <w:webHidden/>
          </w:rPr>
          <w:fldChar w:fldCharType="begin"/>
        </w:r>
        <w:r w:rsidR="00E95DC8">
          <w:rPr>
            <w:noProof/>
            <w:webHidden/>
          </w:rPr>
          <w:instrText xml:space="preserve"> PAGEREF _Toc525256326 \h </w:instrText>
        </w:r>
        <w:r w:rsidR="00E95DC8">
          <w:rPr>
            <w:noProof/>
            <w:webHidden/>
          </w:rPr>
        </w:r>
        <w:r w:rsidR="00E95DC8">
          <w:rPr>
            <w:noProof/>
            <w:webHidden/>
          </w:rPr>
          <w:fldChar w:fldCharType="separate"/>
        </w:r>
        <w:r w:rsidR="00E95DC8">
          <w:rPr>
            <w:noProof/>
            <w:webHidden/>
          </w:rPr>
          <w:t>18</w:t>
        </w:r>
        <w:r w:rsidR="00E95DC8">
          <w:rPr>
            <w:noProof/>
            <w:webHidden/>
          </w:rPr>
          <w:fldChar w:fldCharType="end"/>
        </w:r>
      </w:hyperlink>
    </w:p>
    <w:p w14:paraId="0E369E98" w14:textId="77777777" w:rsidR="00E95DC8" w:rsidRDefault="009F22DF">
      <w:pPr>
        <w:pStyle w:val="TableofFigures"/>
        <w:tabs>
          <w:tab w:val="right" w:leader="dot" w:pos="10790"/>
        </w:tabs>
        <w:rPr>
          <w:rFonts w:eastAsiaTheme="minorEastAsia"/>
          <w:noProof/>
          <w:sz w:val="22"/>
        </w:rPr>
      </w:pPr>
      <w:hyperlink w:anchor="_Toc525256327" w:history="1">
        <w:r w:rsidR="00E95DC8" w:rsidRPr="00CA4A27">
          <w:rPr>
            <w:rStyle w:val="Hyperlink"/>
            <w:noProof/>
          </w:rPr>
          <w:t>Table 3.1</w:t>
        </w:r>
        <w:r w:rsidR="00E95DC8" w:rsidRPr="00CA4A27">
          <w:rPr>
            <w:rStyle w:val="Hyperlink"/>
            <w:noProof/>
          </w:rPr>
          <w:noBreakHyphen/>
          <w:t>2. Grid refinement with Rhodes St. Genesee 32 Airfoil with slotted flaps deflected 15 degrees at 5 degrees AOA</w:t>
        </w:r>
        <w:r w:rsidR="00E95DC8">
          <w:rPr>
            <w:noProof/>
            <w:webHidden/>
          </w:rPr>
          <w:tab/>
        </w:r>
        <w:r w:rsidR="00E95DC8">
          <w:rPr>
            <w:noProof/>
            <w:webHidden/>
          </w:rPr>
          <w:fldChar w:fldCharType="begin"/>
        </w:r>
        <w:r w:rsidR="00E95DC8">
          <w:rPr>
            <w:noProof/>
            <w:webHidden/>
          </w:rPr>
          <w:instrText xml:space="preserve"> PAGEREF _Toc525256327 \h </w:instrText>
        </w:r>
        <w:r w:rsidR="00E95DC8">
          <w:rPr>
            <w:noProof/>
            <w:webHidden/>
          </w:rPr>
        </w:r>
        <w:r w:rsidR="00E95DC8">
          <w:rPr>
            <w:noProof/>
            <w:webHidden/>
          </w:rPr>
          <w:fldChar w:fldCharType="separate"/>
        </w:r>
        <w:r w:rsidR="00E95DC8">
          <w:rPr>
            <w:noProof/>
            <w:webHidden/>
          </w:rPr>
          <w:t>45</w:t>
        </w:r>
        <w:r w:rsidR="00E95DC8">
          <w:rPr>
            <w:noProof/>
            <w:webHidden/>
          </w:rPr>
          <w:fldChar w:fldCharType="end"/>
        </w:r>
      </w:hyperlink>
    </w:p>
    <w:p w14:paraId="606EE57D" w14:textId="77777777" w:rsidR="00E95DC8" w:rsidRDefault="009F22DF">
      <w:pPr>
        <w:pStyle w:val="TableofFigures"/>
        <w:tabs>
          <w:tab w:val="right" w:leader="dot" w:pos="10790"/>
        </w:tabs>
        <w:rPr>
          <w:rFonts w:eastAsiaTheme="minorEastAsia"/>
          <w:noProof/>
          <w:sz w:val="22"/>
        </w:rPr>
      </w:pPr>
      <w:hyperlink w:anchor="_Toc525256328" w:history="1">
        <w:r w:rsidR="00E95DC8" w:rsidRPr="00CA4A27">
          <w:rPr>
            <w:rStyle w:val="Hyperlink"/>
            <w:noProof/>
          </w:rPr>
          <w:t>Table 3.1</w:t>
        </w:r>
        <w:r w:rsidR="00E95DC8" w:rsidRPr="00CA4A27">
          <w:rPr>
            <w:rStyle w:val="Hyperlink"/>
            <w:noProof/>
          </w:rPr>
          <w:noBreakHyphen/>
          <w:t>3. Coefficients of the wing at 3 degrees of angle of attack</w:t>
        </w:r>
        <w:r w:rsidR="00E95DC8">
          <w:rPr>
            <w:noProof/>
            <w:webHidden/>
          </w:rPr>
          <w:tab/>
        </w:r>
        <w:r w:rsidR="00E95DC8">
          <w:rPr>
            <w:noProof/>
            <w:webHidden/>
          </w:rPr>
          <w:fldChar w:fldCharType="begin"/>
        </w:r>
        <w:r w:rsidR="00E95DC8">
          <w:rPr>
            <w:noProof/>
            <w:webHidden/>
          </w:rPr>
          <w:instrText xml:space="preserve"> PAGEREF _Toc525256328 \h </w:instrText>
        </w:r>
        <w:r w:rsidR="00E95DC8">
          <w:rPr>
            <w:noProof/>
            <w:webHidden/>
          </w:rPr>
        </w:r>
        <w:r w:rsidR="00E95DC8">
          <w:rPr>
            <w:noProof/>
            <w:webHidden/>
          </w:rPr>
          <w:fldChar w:fldCharType="separate"/>
        </w:r>
        <w:r w:rsidR="00E95DC8">
          <w:rPr>
            <w:noProof/>
            <w:webHidden/>
          </w:rPr>
          <w:t>57</w:t>
        </w:r>
        <w:r w:rsidR="00E95DC8">
          <w:rPr>
            <w:noProof/>
            <w:webHidden/>
          </w:rPr>
          <w:fldChar w:fldCharType="end"/>
        </w:r>
      </w:hyperlink>
    </w:p>
    <w:p w14:paraId="1966D610" w14:textId="77777777" w:rsidR="00E95DC8" w:rsidRDefault="009F22DF">
      <w:pPr>
        <w:pStyle w:val="TableofFigures"/>
        <w:tabs>
          <w:tab w:val="right" w:leader="dot" w:pos="10790"/>
        </w:tabs>
        <w:rPr>
          <w:rFonts w:eastAsiaTheme="minorEastAsia"/>
          <w:noProof/>
          <w:sz w:val="22"/>
        </w:rPr>
      </w:pPr>
      <w:hyperlink w:anchor="_Toc525256329" w:history="1">
        <w:r w:rsidR="00E95DC8" w:rsidRPr="00CA4A27">
          <w:rPr>
            <w:rStyle w:val="Hyperlink"/>
            <w:noProof/>
          </w:rPr>
          <w:t>Table 3.1</w:t>
        </w:r>
        <w:r w:rsidR="00E95DC8" w:rsidRPr="00CA4A27">
          <w:rPr>
            <w:rStyle w:val="Hyperlink"/>
            <w:noProof/>
          </w:rPr>
          <w:noBreakHyphen/>
          <w:t>4. Coefficients and generated force of the half wing at 13 degrees of angle of attack with 10 degrees of flap deflection</w:t>
        </w:r>
        <w:r w:rsidR="00E95DC8">
          <w:rPr>
            <w:noProof/>
            <w:webHidden/>
          </w:rPr>
          <w:tab/>
        </w:r>
        <w:r w:rsidR="00E95DC8">
          <w:rPr>
            <w:noProof/>
            <w:webHidden/>
          </w:rPr>
          <w:fldChar w:fldCharType="begin"/>
        </w:r>
        <w:r w:rsidR="00E95DC8">
          <w:rPr>
            <w:noProof/>
            <w:webHidden/>
          </w:rPr>
          <w:instrText xml:space="preserve"> PAGEREF _Toc525256329 \h </w:instrText>
        </w:r>
        <w:r w:rsidR="00E95DC8">
          <w:rPr>
            <w:noProof/>
            <w:webHidden/>
          </w:rPr>
        </w:r>
        <w:r w:rsidR="00E95DC8">
          <w:rPr>
            <w:noProof/>
            <w:webHidden/>
          </w:rPr>
          <w:fldChar w:fldCharType="separate"/>
        </w:r>
        <w:r w:rsidR="00E95DC8">
          <w:rPr>
            <w:noProof/>
            <w:webHidden/>
          </w:rPr>
          <w:t>59</w:t>
        </w:r>
        <w:r w:rsidR="00E95DC8">
          <w:rPr>
            <w:noProof/>
            <w:webHidden/>
          </w:rPr>
          <w:fldChar w:fldCharType="end"/>
        </w:r>
      </w:hyperlink>
    </w:p>
    <w:p w14:paraId="192EDBA3" w14:textId="77777777" w:rsidR="00E95DC8" w:rsidRDefault="009F22DF">
      <w:pPr>
        <w:pStyle w:val="TableofFigures"/>
        <w:tabs>
          <w:tab w:val="right" w:leader="dot" w:pos="10790"/>
        </w:tabs>
        <w:rPr>
          <w:rFonts w:eastAsiaTheme="minorEastAsia"/>
          <w:noProof/>
          <w:sz w:val="22"/>
        </w:rPr>
      </w:pPr>
      <w:hyperlink w:anchor="_Toc525256330" w:history="1">
        <w:r w:rsidR="00E95DC8" w:rsidRPr="00CA4A27">
          <w:rPr>
            <w:rStyle w:val="Hyperlink"/>
            <w:noProof/>
          </w:rPr>
          <w:t>Table 3.1</w:t>
        </w:r>
        <w:r w:rsidR="00E95DC8" w:rsidRPr="00CA4A27">
          <w:rPr>
            <w:rStyle w:val="Hyperlink"/>
            <w:noProof/>
          </w:rPr>
          <w:noBreakHyphen/>
          <w:t>5. Coefficients and generated force of the half wing at 13 degrees of angle of attack with 13 degrees of flap deflection</w:t>
        </w:r>
        <w:r w:rsidR="00E95DC8">
          <w:rPr>
            <w:noProof/>
            <w:webHidden/>
          </w:rPr>
          <w:tab/>
        </w:r>
        <w:r w:rsidR="00E95DC8">
          <w:rPr>
            <w:noProof/>
            <w:webHidden/>
          </w:rPr>
          <w:fldChar w:fldCharType="begin"/>
        </w:r>
        <w:r w:rsidR="00E95DC8">
          <w:rPr>
            <w:noProof/>
            <w:webHidden/>
          </w:rPr>
          <w:instrText xml:space="preserve"> PAGEREF _Toc525256330 \h </w:instrText>
        </w:r>
        <w:r w:rsidR="00E95DC8">
          <w:rPr>
            <w:noProof/>
            <w:webHidden/>
          </w:rPr>
        </w:r>
        <w:r w:rsidR="00E95DC8">
          <w:rPr>
            <w:noProof/>
            <w:webHidden/>
          </w:rPr>
          <w:fldChar w:fldCharType="separate"/>
        </w:r>
        <w:r w:rsidR="00E95DC8">
          <w:rPr>
            <w:noProof/>
            <w:webHidden/>
          </w:rPr>
          <w:t>60</w:t>
        </w:r>
        <w:r w:rsidR="00E95DC8">
          <w:rPr>
            <w:noProof/>
            <w:webHidden/>
          </w:rPr>
          <w:fldChar w:fldCharType="end"/>
        </w:r>
      </w:hyperlink>
    </w:p>
    <w:p w14:paraId="35ACBC0E" w14:textId="77777777" w:rsidR="00E95DC8" w:rsidRDefault="009F22DF">
      <w:pPr>
        <w:pStyle w:val="TableofFigures"/>
        <w:tabs>
          <w:tab w:val="right" w:leader="dot" w:pos="10790"/>
        </w:tabs>
        <w:rPr>
          <w:rFonts w:eastAsiaTheme="minorEastAsia"/>
          <w:noProof/>
          <w:sz w:val="22"/>
        </w:rPr>
      </w:pPr>
      <w:hyperlink w:anchor="_Toc525256331" w:history="1">
        <w:r w:rsidR="00E95DC8" w:rsidRPr="00CA4A27">
          <w:rPr>
            <w:rStyle w:val="Hyperlink"/>
            <w:noProof/>
          </w:rPr>
          <w:t>Table 3.1</w:t>
        </w:r>
        <w:r w:rsidR="00E95DC8" w:rsidRPr="00CA4A27">
          <w:rPr>
            <w:rStyle w:val="Hyperlink"/>
            <w:noProof/>
          </w:rPr>
          <w:noBreakHyphen/>
          <w:t>6. Propeller Specific Fuel Consumption</w:t>
        </w:r>
        <w:r w:rsidR="00E95DC8">
          <w:rPr>
            <w:noProof/>
            <w:webHidden/>
          </w:rPr>
          <w:tab/>
        </w:r>
        <w:r w:rsidR="00E95DC8">
          <w:rPr>
            <w:noProof/>
            <w:webHidden/>
          </w:rPr>
          <w:fldChar w:fldCharType="begin"/>
        </w:r>
        <w:r w:rsidR="00E95DC8">
          <w:rPr>
            <w:noProof/>
            <w:webHidden/>
          </w:rPr>
          <w:instrText xml:space="preserve"> PAGEREF _Toc525256331 \h </w:instrText>
        </w:r>
        <w:r w:rsidR="00E95DC8">
          <w:rPr>
            <w:noProof/>
            <w:webHidden/>
          </w:rPr>
        </w:r>
        <w:r w:rsidR="00E95DC8">
          <w:rPr>
            <w:noProof/>
            <w:webHidden/>
          </w:rPr>
          <w:fldChar w:fldCharType="separate"/>
        </w:r>
        <w:r w:rsidR="00E95DC8">
          <w:rPr>
            <w:noProof/>
            <w:webHidden/>
          </w:rPr>
          <w:t>64</w:t>
        </w:r>
        <w:r w:rsidR="00E95DC8">
          <w:rPr>
            <w:noProof/>
            <w:webHidden/>
          </w:rPr>
          <w:fldChar w:fldCharType="end"/>
        </w:r>
      </w:hyperlink>
    </w:p>
    <w:p w14:paraId="3EB735A2" w14:textId="77777777" w:rsidR="00E95DC8" w:rsidRDefault="009F22DF">
      <w:pPr>
        <w:pStyle w:val="TableofFigures"/>
        <w:tabs>
          <w:tab w:val="right" w:leader="dot" w:pos="10790"/>
        </w:tabs>
        <w:rPr>
          <w:rFonts w:eastAsiaTheme="minorEastAsia"/>
          <w:noProof/>
          <w:sz w:val="22"/>
        </w:rPr>
      </w:pPr>
      <w:hyperlink w:anchor="_Toc525256332" w:history="1">
        <w:r w:rsidR="00E95DC8" w:rsidRPr="00CA4A27">
          <w:rPr>
            <w:rStyle w:val="Hyperlink"/>
            <w:noProof/>
          </w:rPr>
          <w:t>Table 3.1</w:t>
        </w:r>
        <w:r w:rsidR="00E95DC8" w:rsidRPr="00CA4A27">
          <w:rPr>
            <w:rStyle w:val="Hyperlink"/>
            <w:noProof/>
          </w:rPr>
          <w:noBreakHyphen/>
          <w:t>7. Lift to Drag Ratio for Different Missions</w:t>
        </w:r>
        <w:r w:rsidR="00E95DC8">
          <w:rPr>
            <w:noProof/>
            <w:webHidden/>
          </w:rPr>
          <w:tab/>
        </w:r>
        <w:r w:rsidR="00E95DC8">
          <w:rPr>
            <w:noProof/>
            <w:webHidden/>
          </w:rPr>
          <w:fldChar w:fldCharType="begin"/>
        </w:r>
        <w:r w:rsidR="00E95DC8">
          <w:rPr>
            <w:noProof/>
            <w:webHidden/>
          </w:rPr>
          <w:instrText xml:space="preserve"> PAGEREF _Toc525256332 \h </w:instrText>
        </w:r>
        <w:r w:rsidR="00E95DC8">
          <w:rPr>
            <w:noProof/>
            <w:webHidden/>
          </w:rPr>
        </w:r>
        <w:r w:rsidR="00E95DC8">
          <w:rPr>
            <w:noProof/>
            <w:webHidden/>
          </w:rPr>
          <w:fldChar w:fldCharType="separate"/>
        </w:r>
        <w:r w:rsidR="00E95DC8">
          <w:rPr>
            <w:noProof/>
            <w:webHidden/>
          </w:rPr>
          <w:t>65</w:t>
        </w:r>
        <w:r w:rsidR="00E95DC8">
          <w:rPr>
            <w:noProof/>
            <w:webHidden/>
          </w:rPr>
          <w:fldChar w:fldCharType="end"/>
        </w:r>
      </w:hyperlink>
    </w:p>
    <w:p w14:paraId="15916BCF" w14:textId="77777777" w:rsidR="00E95DC8" w:rsidRDefault="009F22DF">
      <w:pPr>
        <w:pStyle w:val="TableofFigures"/>
        <w:tabs>
          <w:tab w:val="right" w:leader="dot" w:pos="10790"/>
        </w:tabs>
        <w:rPr>
          <w:rFonts w:eastAsiaTheme="minorEastAsia"/>
          <w:noProof/>
          <w:sz w:val="22"/>
        </w:rPr>
      </w:pPr>
      <w:hyperlink w:anchor="_Toc525256333" w:history="1">
        <w:r w:rsidR="00E95DC8" w:rsidRPr="00CA4A27">
          <w:rPr>
            <w:rStyle w:val="Hyperlink"/>
            <w:noProof/>
          </w:rPr>
          <w:t>Table 3.1</w:t>
        </w:r>
        <w:r w:rsidR="00E95DC8" w:rsidRPr="00CA4A27">
          <w:rPr>
            <w:rStyle w:val="Hyperlink"/>
            <w:noProof/>
          </w:rPr>
          <w:noBreakHyphen/>
          <w:t>8. Weight fraction Outputs</w:t>
        </w:r>
        <w:r w:rsidR="00E95DC8">
          <w:rPr>
            <w:noProof/>
            <w:webHidden/>
          </w:rPr>
          <w:tab/>
        </w:r>
        <w:r w:rsidR="00E95DC8">
          <w:rPr>
            <w:noProof/>
            <w:webHidden/>
          </w:rPr>
          <w:fldChar w:fldCharType="begin"/>
        </w:r>
        <w:r w:rsidR="00E95DC8">
          <w:rPr>
            <w:noProof/>
            <w:webHidden/>
          </w:rPr>
          <w:instrText xml:space="preserve"> PAGEREF _Toc525256333 \h </w:instrText>
        </w:r>
        <w:r w:rsidR="00E95DC8">
          <w:rPr>
            <w:noProof/>
            <w:webHidden/>
          </w:rPr>
        </w:r>
        <w:r w:rsidR="00E95DC8">
          <w:rPr>
            <w:noProof/>
            <w:webHidden/>
          </w:rPr>
          <w:fldChar w:fldCharType="separate"/>
        </w:r>
        <w:r w:rsidR="00E95DC8">
          <w:rPr>
            <w:noProof/>
            <w:webHidden/>
          </w:rPr>
          <w:t>66</w:t>
        </w:r>
        <w:r w:rsidR="00E95DC8">
          <w:rPr>
            <w:noProof/>
            <w:webHidden/>
          </w:rPr>
          <w:fldChar w:fldCharType="end"/>
        </w:r>
      </w:hyperlink>
    </w:p>
    <w:p w14:paraId="06E1A384" w14:textId="77777777" w:rsidR="00E95DC8" w:rsidRDefault="009F22DF">
      <w:pPr>
        <w:pStyle w:val="TableofFigures"/>
        <w:tabs>
          <w:tab w:val="right" w:leader="dot" w:pos="10790"/>
        </w:tabs>
        <w:rPr>
          <w:rFonts w:eastAsiaTheme="minorEastAsia"/>
          <w:noProof/>
          <w:sz w:val="22"/>
        </w:rPr>
      </w:pPr>
      <w:hyperlink w:anchor="_Toc525256334" w:history="1">
        <w:r w:rsidR="00E95DC8" w:rsidRPr="00CA4A27">
          <w:rPr>
            <w:rStyle w:val="Hyperlink"/>
            <w:noProof/>
          </w:rPr>
          <w:t>Table 3.1</w:t>
        </w:r>
        <w:r w:rsidR="00E95DC8" w:rsidRPr="00CA4A27">
          <w:rPr>
            <w:rStyle w:val="Hyperlink"/>
            <w:noProof/>
          </w:rPr>
          <w:noBreakHyphen/>
          <w:t>9. Altitude – Power required trade off</w:t>
        </w:r>
        <w:r w:rsidR="00E95DC8">
          <w:rPr>
            <w:noProof/>
            <w:webHidden/>
          </w:rPr>
          <w:tab/>
        </w:r>
        <w:r w:rsidR="00E95DC8">
          <w:rPr>
            <w:noProof/>
            <w:webHidden/>
          </w:rPr>
          <w:fldChar w:fldCharType="begin"/>
        </w:r>
        <w:r w:rsidR="00E95DC8">
          <w:rPr>
            <w:noProof/>
            <w:webHidden/>
          </w:rPr>
          <w:instrText xml:space="preserve"> PAGEREF _Toc525256334 \h </w:instrText>
        </w:r>
        <w:r w:rsidR="00E95DC8">
          <w:rPr>
            <w:noProof/>
            <w:webHidden/>
          </w:rPr>
        </w:r>
        <w:r w:rsidR="00E95DC8">
          <w:rPr>
            <w:noProof/>
            <w:webHidden/>
          </w:rPr>
          <w:fldChar w:fldCharType="separate"/>
        </w:r>
        <w:r w:rsidR="00E95DC8">
          <w:rPr>
            <w:noProof/>
            <w:webHidden/>
          </w:rPr>
          <w:t>66</w:t>
        </w:r>
        <w:r w:rsidR="00E95DC8">
          <w:rPr>
            <w:noProof/>
            <w:webHidden/>
          </w:rPr>
          <w:fldChar w:fldCharType="end"/>
        </w:r>
      </w:hyperlink>
    </w:p>
    <w:p w14:paraId="194AC517" w14:textId="77777777" w:rsidR="00E95DC8" w:rsidRDefault="009F22DF">
      <w:pPr>
        <w:pStyle w:val="TableofFigures"/>
        <w:tabs>
          <w:tab w:val="right" w:leader="dot" w:pos="10790"/>
        </w:tabs>
        <w:rPr>
          <w:rFonts w:eastAsiaTheme="minorEastAsia"/>
          <w:noProof/>
          <w:sz w:val="22"/>
        </w:rPr>
      </w:pPr>
      <w:hyperlink w:anchor="_Toc525256335" w:history="1">
        <w:r w:rsidR="00E95DC8" w:rsidRPr="00CA4A27">
          <w:rPr>
            <w:rStyle w:val="Hyperlink"/>
            <w:noProof/>
          </w:rPr>
          <w:t>Table 3.1</w:t>
        </w:r>
        <w:r w:rsidR="00E95DC8" w:rsidRPr="00CA4A27">
          <w:rPr>
            <w:rStyle w:val="Hyperlink"/>
            <w:noProof/>
          </w:rPr>
          <w:noBreakHyphen/>
          <w:t>10. Air Specifications at Cruise Altitude</w:t>
        </w:r>
        <w:r w:rsidR="00E95DC8">
          <w:rPr>
            <w:noProof/>
            <w:webHidden/>
          </w:rPr>
          <w:tab/>
        </w:r>
        <w:r w:rsidR="00E95DC8">
          <w:rPr>
            <w:noProof/>
            <w:webHidden/>
          </w:rPr>
          <w:fldChar w:fldCharType="begin"/>
        </w:r>
        <w:r w:rsidR="00E95DC8">
          <w:rPr>
            <w:noProof/>
            <w:webHidden/>
          </w:rPr>
          <w:instrText xml:space="preserve"> PAGEREF _Toc525256335 \h </w:instrText>
        </w:r>
        <w:r w:rsidR="00E95DC8">
          <w:rPr>
            <w:noProof/>
            <w:webHidden/>
          </w:rPr>
        </w:r>
        <w:r w:rsidR="00E95DC8">
          <w:rPr>
            <w:noProof/>
            <w:webHidden/>
          </w:rPr>
          <w:fldChar w:fldCharType="separate"/>
        </w:r>
        <w:r w:rsidR="00E95DC8">
          <w:rPr>
            <w:noProof/>
            <w:webHidden/>
          </w:rPr>
          <w:t>68</w:t>
        </w:r>
        <w:r w:rsidR="00E95DC8">
          <w:rPr>
            <w:noProof/>
            <w:webHidden/>
          </w:rPr>
          <w:fldChar w:fldCharType="end"/>
        </w:r>
      </w:hyperlink>
    </w:p>
    <w:p w14:paraId="6477B76E" w14:textId="77777777" w:rsidR="00E95DC8" w:rsidRDefault="009F22DF">
      <w:pPr>
        <w:pStyle w:val="TableofFigures"/>
        <w:tabs>
          <w:tab w:val="right" w:leader="dot" w:pos="10790"/>
        </w:tabs>
        <w:rPr>
          <w:rFonts w:eastAsiaTheme="minorEastAsia"/>
          <w:noProof/>
          <w:sz w:val="22"/>
        </w:rPr>
      </w:pPr>
      <w:hyperlink w:anchor="_Toc525256336" w:history="1">
        <w:r w:rsidR="00E95DC8" w:rsidRPr="00CA4A27">
          <w:rPr>
            <w:rStyle w:val="Hyperlink"/>
            <w:noProof/>
          </w:rPr>
          <w:t>Table 3.1</w:t>
        </w:r>
        <w:r w:rsidR="00E95DC8" w:rsidRPr="00CA4A27">
          <w:rPr>
            <w:rStyle w:val="Hyperlink"/>
            <w:noProof/>
          </w:rPr>
          <w:noBreakHyphen/>
          <w:t>11. Range and Endurance Formulas for Different Conditions</w:t>
        </w:r>
        <w:r w:rsidR="00E95DC8">
          <w:rPr>
            <w:noProof/>
            <w:webHidden/>
          </w:rPr>
          <w:tab/>
        </w:r>
        <w:r w:rsidR="00E95DC8">
          <w:rPr>
            <w:noProof/>
            <w:webHidden/>
          </w:rPr>
          <w:fldChar w:fldCharType="begin"/>
        </w:r>
        <w:r w:rsidR="00E95DC8">
          <w:rPr>
            <w:noProof/>
            <w:webHidden/>
          </w:rPr>
          <w:instrText xml:space="preserve"> PAGEREF _Toc525256336 \h </w:instrText>
        </w:r>
        <w:r w:rsidR="00E95DC8">
          <w:rPr>
            <w:noProof/>
            <w:webHidden/>
          </w:rPr>
        </w:r>
        <w:r w:rsidR="00E95DC8">
          <w:rPr>
            <w:noProof/>
            <w:webHidden/>
          </w:rPr>
          <w:fldChar w:fldCharType="separate"/>
        </w:r>
        <w:r w:rsidR="00E95DC8">
          <w:rPr>
            <w:noProof/>
            <w:webHidden/>
          </w:rPr>
          <w:t>72</w:t>
        </w:r>
        <w:r w:rsidR="00E95DC8">
          <w:rPr>
            <w:noProof/>
            <w:webHidden/>
          </w:rPr>
          <w:fldChar w:fldCharType="end"/>
        </w:r>
      </w:hyperlink>
    </w:p>
    <w:p w14:paraId="5FC4DA04" w14:textId="77777777" w:rsidR="00E95DC8" w:rsidRDefault="009F22DF">
      <w:pPr>
        <w:pStyle w:val="TableofFigures"/>
        <w:tabs>
          <w:tab w:val="right" w:leader="dot" w:pos="10790"/>
        </w:tabs>
        <w:rPr>
          <w:rFonts w:eastAsiaTheme="minorEastAsia"/>
          <w:noProof/>
          <w:sz w:val="22"/>
        </w:rPr>
      </w:pPr>
      <w:hyperlink w:anchor="_Toc525256337" w:history="1">
        <w:r w:rsidR="00E95DC8" w:rsidRPr="00CA4A27">
          <w:rPr>
            <w:rStyle w:val="Hyperlink"/>
            <w:noProof/>
          </w:rPr>
          <w:t>Table 3.1</w:t>
        </w:r>
        <w:r w:rsidR="00E95DC8" w:rsidRPr="00CA4A27">
          <w:rPr>
            <w:rStyle w:val="Hyperlink"/>
            <w:noProof/>
          </w:rPr>
          <w:noBreakHyphen/>
          <w:t>12. Outputs Of Performance Parameter</w:t>
        </w:r>
        <w:r w:rsidR="00E95DC8">
          <w:rPr>
            <w:noProof/>
            <w:webHidden/>
          </w:rPr>
          <w:tab/>
        </w:r>
        <w:r w:rsidR="00E95DC8">
          <w:rPr>
            <w:noProof/>
            <w:webHidden/>
          </w:rPr>
          <w:fldChar w:fldCharType="begin"/>
        </w:r>
        <w:r w:rsidR="00E95DC8">
          <w:rPr>
            <w:noProof/>
            <w:webHidden/>
          </w:rPr>
          <w:instrText xml:space="preserve"> PAGEREF _Toc525256337 \h </w:instrText>
        </w:r>
        <w:r w:rsidR="00E95DC8">
          <w:rPr>
            <w:noProof/>
            <w:webHidden/>
          </w:rPr>
        </w:r>
        <w:r w:rsidR="00E95DC8">
          <w:rPr>
            <w:noProof/>
            <w:webHidden/>
          </w:rPr>
          <w:fldChar w:fldCharType="separate"/>
        </w:r>
        <w:r w:rsidR="00E95DC8">
          <w:rPr>
            <w:noProof/>
            <w:webHidden/>
          </w:rPr>
          <w:t>73</w:t>
        </w:r>
        <w:r w:rsidR="00E95DC8">
          <w:rPr>
            <w:noProof/>
            <w:webHidden/>
          </w:rPr>
          <w:fldChar w:fldCharType="end"/>
        </w:r>
      </w:hyperlink>
    </w:p>
    <w:p w14:paraId="1DECAA3D" w14:textId="77777777" w:rsidR="00E95DC8" w:rsidRDefault="009F22DF">
      <w:pPr>
        <w:pStyle w:val="TableofFigures"/>
        <w:tabs>
          <w:tab w:val="right" w:leader="dot" w:pos="10790"/>
        </w:tabs>
        <w:rPr>
          <w:rFonts w:eastAsiaTheme="minorEastAsia"/>
          <w:noProof/>
          <w:sz w:val="22"/>
        </w:rPr>
      </w:pPr>
      <w:hyperlink w:anchor="_Toc525256338" w:history="1">
        <w:r w:rsidR="00E95DC8" w:rsidRPr="00CA4A27">
          <w:rPr>
            <w:rStyle w:val="Hyperlink"/>
            <w:noProof/>
          </w:rPr>
          <w:t>Table 3.1</w:t>
        </w:r>
        <w:r w:rsidR="00E95DC8" w:rsidRPr="00CA4A27">
          <w:rPr>
            <w:rStyle w:val="Hyperlink"/>
            <w:noProof/>
          </w:rPr>
          <w:noBreakHyphen/>
          <w:t>13. Wing Loadings for different conditions</w:t>
        </w:r>
        <w:r w:rsidR="00E95DC8">
          <w:rPr>
            <w:noProof/>
            <w:webHidden/>
          </w:rPr>
          <w:tab/>
        </w:r>
        <w:r w:rsidR="00E95DC8">
          <w:rPr>
            <w:noProof/>
            <w:webHidden/>
          </w:rPr>
          <w:fldChar w:fldCharType="begin"/>
        </w:r>
        <w:r w:rsidR="00E95DC8">
          <w:rPr>
            <w:noProof/>
            <w:webHidden/>
          </w:rPr>
          <w:instrText xml:space="preserve"> PAGEREF _Toc525256338 \h </w:instrText>
        </w:r>
        <w:r w:rsidR="00E95DC8">
          <w:rPr>
            <w:noProof/>
            <w:webHidden/>
          </w:rPr>
        </w:r>
        <w:r w:rsidR="00E95DC8">
          <w:rPr>
            <w:noProof/>
            <w:webHidden/>
          </w:rPr>
          <w:fldChar w:fldCharType="separate"/>
        </w:r>
        <w:r w:rsidR="00E95DC8">
          <w:rPr>
            <w:noProof/>
            <w:webHidden/>
          </w:rPr>
          <w:t>74</w:t>
        </w:r>
        <w:r w:rsidR="00E95DC8">
          <w:rPr>
            <w:noProof/>
            <w:webHidden/>
          </w:rPr>
          <w:fldChar w:fldCharType="end"/>
        </w:r>
      </w:hyperlink>
    </w:p>
    <w:p w14:paraId="1B4BB763" w14:textId="77777777" w:rsidR="00E95DC8" w:rsidRDefault="009F22DF">
      <w:pPr>
        <w:pStyle w:val="TableofFigures"/>
        <w:tabs>
          <w:tab w:val="right" w:leader="dot" w:pos="10790"/>
        </w:tabs>
        <w:rPr>
          <w:rFonts w:eastAsiaTheme="minorEastAsia"/>
          <w:noProof/>
          <w:sz w:val="22"/>
        </w:rPr>
      </w:pPr>
      <w:hyperlink w:anchor="_Toc525256339" w:history="1">
        <w:r w:rsidR="00E95DC8" w:rsidRPr="00CA4A27">
          <w:rPr>
            <w:rStyle w:val="Hyperlink"/>
            <w:noProof/>
          </w:rPr>
          <w:t>Table 3.1</w:t>
        </w:r>
        <w:r w:rsidR="00E95DC8" w:rsidRPr="00CA4A27">
          <w:rPr>
            <w:rStyle w:val="Hyperlink"/>
            <w:noProof/>
          </w:rPr>
          <w:noBreakHyphen/>
          <w:t>14. Equivalent Skin Friction Coefficient</w:t>
        </w:r>
        <w:r w:rsidR="00E95DC8">
          <w:rPr>
            <w:noProof/>
            <w:webHidden/>
          </w:rPr>
          <w:tab/>
        </w:r>
        <w:r w:rsidR="00E95DC8">
          <w:rPr>
            <w:noProof/>
            <w:webHidden/>
          </w:rPr>
          <w:fldChar w:fldCharType="begin"/>
        </w:r>
        <w:r w:rsidR="00E95DC8">
          <w:rPr>
            <w:noProof/>
            <w:webHidden/>
          </w:rPr>
          <w:instrText xml:space="preserve"> PAGEREF _Toc525256339 \h </w:instrText>
        </w:r>
        <w:r w:rsidR="00E95DC8">
          <w:rPr>
            <w:noProof/>
            <w:webHidden/>
          </w:rPr>
        </w:r>
        <w:r w:rsidR="00E95DC8">
          <w:rPr>
            <w:noProof/>
            <w:webHidden/>
          </w:rPr>
          <w:fldChar w:fldCharType="separate"/>
        </w:r>
        <w:r w:rsidR="00E95DC8">
          <w:rPr>
            <w:noProof/>
            <w:webHidden/>
          </w:rPr>
          <w:t>74</w:t>
        </w:r>
        <w:r w:rsidR="00E95DC8">
          <w:rPr>
            <w:noProof/>
            <w:webHidden/>
          </w:rPr>
          <w:fldChar w:fldCharType="end"/>
        </w:r>
      </w:hyperlink>
    </w:p>
    <w:p w14:paraId="42C7008B" w14:textId="77777777" w:rsidR="00E95DC8" w:rsidRDefault="009F22DF">
      <w:pPr>
        <w:pStyle w:val="TableofFigures"/>
        <w:tabs>
          <w:tab w:val="right" w:leader="dot" w:pos="10790"/>
        </w:tabs>
        <w:rPr>
          <w:rFonts w:eastAsiaTheme="minorEastAsia"/>
          <w:noProof/>
          <w:sz w:val="22"/>
        </w:rPr>
      </w:pPr>
      <w:hyperlink w:anchor="_Toc525256340" w:history="1">
        <w:r w:rsidR="00E95DC8" w:rsidRPr="00CA4A27">
          <w:rPr>
            <w:rStyle w:val="Hyperlink"/>
            <w:noProof/>
          </w:rPr>
          <w:t>Table 3.1</w:t>
        </w:r>
        <w:r w:rsidR="00E95DC8" w:rsidRPr="00CA4A27">
          <w:rPr>
            <w:rStyle w:val="Hyperlink"/>
            <w:noProof/>
          </w:rPr>
          <w:noBreakHyphen/>
          <w:t>15. DATCOM 3D Wing Analysis</w:t>
        </w:r>
        <w:r w:rsidR="00E95DC8">
          <w:rPr>
            <w:noProof/>
            <w:webHidden/>
          </w:rPr>
          <w:tab/>
        </w:r>
        <w:r w:rsidR="00E95DC8">
          <w:rPr>
            <w:noProof/>
            <w:webHidden/>
          </w:rPr>
          <w:fldChar w:fldCharType="begin"/>
        </w:r>
        <w:r w:rsidR="00E95DC8">
          <w:rPr>
            <w:noProof/>
            <w:webHidden/>
          </w:rPr>
          <w:instrText xml:space="preserve"> PAGEREF _Toc525256340 \h </w:instrText>
        </w:r>
        <w:r w:rsidR="00E95DC8">
          <w:rPr>
            <w:noProof/>
            <w:webHidden/>
          </w:rPr>
        </w:r>
        <w:r w:rsidR="00E95DC8">
          <w:rPr>
            <w:noProof/>
            <w:webHidden/>
          </w:rPr>
          <w:fldChar w:fldCharType="separate"/>
        </w:r>
        <w:r w:rsidR="00E95DC8">
          <w:rPr>
            <w:noProof/>
            <w:webHidden/>
          </w:rPr>
          <w:t>81</w:t>
        </w:r>
        <w:r w:rsidR="00E95DC8">
          <w:rPr>
            <w:noProof/>
            <w:webHidden/>
          </w:rPr>
          <w:fldChar w:fldCharType="end"/>
        </w:r>
      </w:hyperlink>
    </w:p>
    <w:p w14:paraId="676CBB72" w14:textId="77777777" w:rsidR="00E95DC8" w:rsidRDefault="009F22DF">
      <w:pPr>
        <w:pStyle w:val="TableofFigures"/>
        <w:tabs>
          <w:tab w:val="right" w:leader="dot" w:pos="10790"/>
        </w:tabs>
        <w:rPr>
          <w:rFonts w:eastAsiaTheme="minorEastAsia"/>
          <w:noProof/>
          <w:sz w:val="22"/>
        </w:rPr>
      </w:pPr>
      <w:hyperlink w:anchor="_Toc525256341" w:history="1">
        <w:r w:rsidR="00E95DC8" w:rsidRPr="00CA4A27">
          <w:rPr>
            <w:rStyle w:val="Hyperlink"/>
            <w:noProof/>
          </w:rPr>
          <w:t>Table 3.1</w:t>
        </w:r>
        <w:r w:rsidR="00E95DC8" w:rsidRPr="00CA4A27">
          <w:rPr>
            <w:rStyle w:val="Hyperlink"/>
            <w:noProof/>
          </w:rPr>
          <w:noBreakHyphen/>
          <w:t>16. 3D Wing Outputs From Different Software</w:t>
        </w:r>
        <w:r w:rsidR="00E95DC8">
          <w:rPr>
            <w:noProof/>
            <w:webHidden/>
          </w:rPr>
          <w:tab/>
        </w:r>
        <w:r w:rsidR="00E95DC8">
          <w:rPr>
            <w:noProof/>
            <w:webHidden/>
          </w:rPr>
          <w:fldChar w:fldCharType="begin"/>
        </w:r>
        <w:r w:rsidR="00E95DC8">
          <w:rPr>
            <w:noProof/>
            <w:webHidden/>
          </w:rPr>
          <w:instrText xml:space="preserve"> PAGEREF _Toc525256341 \h </w:instrText>
        </w:r>
        <w:r w:rsidR="00E95DC8">
          <w:rPr>
            <w:noProof/>
            <w:webHidden/>
          </w:rPr>
        </w:r>
        <w:r w:rsidR="00E95DC8">
          <w:rPr>
            <w:noProof/>
            <w:webHidden/>
          </w:rPr>
          <w:fldChar w:fldCharType="separate"/>
        </w:r>
        <w:r w:rsidR="00E95DC8">
          <w:rPr>
            <w:noProof/>
            <w:webHidden/>
          </w:rPr>
          <w:t>81</w:t>
        </w:r>
        <w:r w:rsidR="00E95DC8">
          <w:rPr>
            <w:noProof/>
            <w:webHidden/>
          </w:rPr>
          <w:fldChar w:fldCharType="end"/>
        </w:r>
      </w:hyperlink>
    </w:p>
    <w:p w14:paraId="515FF448" w14:textId="77777777" w:rsidR="00E95DC8" w:rsidRDefault="009F22DF">
      <w:pPr>
        <w:pStyle w:val="TableofFigures"/>
        <w:tabs>
          <w:tab w:val="right" w:leader="dot" w:pos="10790"/>
        </w:tabs>
        <w:rPr>
          <w:rFonts w:eastAsiaTheme="minorEastAsia"/>
          <w:noProof/>
          <w:sz w:val="22"/>
        </w:rPr>
      </w:pPr>
      <w:hyperlink w:anchor="_Toc525256342" w:history="1">
        <w:r w:rsidR="00E95DC8" w:rsidRPr="00CA4A27">
          <w:rPr>
            <w:rStyle w:val="Hyperlink"/>
            <w:noProof/>
          </w:rPr>
          <w:t>Table 3.1</w:t>
        </w:r>
        <w:r w:rsidR="00E95DC8" w:rsidRPr="00CA4A27">
          <w:rPr>
            <w:rStyle w:val="Hyperlink"/>
            <w:noProof/>
          </w:rPr>
          <w:noBreakHyphen/>
          <w:t>17. Fuselage Length vs W_0</w:t>
        </w:r>
        <w:r w:rsidR="00E95DC8">
          <w:rPr>
            <w:noProof/>
            <w:webHidden/>
          </w:rPr>
          <w:tab/>
        </w:r>
        <w:r w:rsidR="00E95DC8">
          <w:rPr>
            <w:noProof/>
            <w:webHidden/>
          </w:rPr>
          <w:fldChar w:fldCharType="begin"/>
        </w:r>
        <w:r w:rsidR="00E95DC8">
          <w:rPr>
            <w:noProof/>
            <w:webHidden/>
          </w:rPr>
          <w:instrText xml:space="preserve"> PAGEREF _Toc525256342 \h </w:instrText>
        </w:r>
        <w:r w:rsidR="00E95DC8">
          <w:rPr>
            <w:noProof/>
            <w:webHidden/>
          </w:rPr>
        </w:r>
        <w:r w:rsidR="00E95DC8">
          <w:rPr>
            <w:noProof/>
            <w:webHidden/>
          </w:rPr>
          <w:fldChar w:fldCharType="separate"/>
        </w:r>
        <w:r w:rsidR="00E95DC8">
          <w:rPr>
            <w:noProof/>
            <w:webHidden/>
          </w:rPr>
          <w:t>81</w:t>
        </w:r>
        <w:r w:rsidR="00E95DC8">
          <w:rPr>
            <w:noProof/>
            <w:webHidden/>
          </w:rPr>
          <w:fldChar w:fldCharType="end"/>
        </w:r>
      </w:hyperlink>
    </w:p>
    <w:p w14:paraId="692B4F43" w14:textId="77777777" w:rsidR="00E95DC8" w:rsidRDefault="009F22DF">
      <w:pPr>
        <w:pStyle w:val="TableofFigures"/>
        <w:tabs>
          <w:tab w:val="right" w:leader="dot" w:pos="10790"/>
        </w:tabs>
        <w:rPr>
          <w:rFonts w:eastAsiaTheme="minorEastAsia"/>
          <w:noProof/>
          <w:sz w:val="22"/>
        </w:rPr>
      </w:pPr>
      <w:hyperlink w:anchor="_Toc525256343" w:history="1">
        <w:r w:rsidR="00E95DC8" w:rsidRPr="00CA4A27">
          <w:rPr>
            <w:rStyle w:val="Hyperlink"/>
            <w:noProof/>
          </w:rPr>
          <w:t>Table 3.1</w:t>
        </w:r>
        <w:r w:rsidR="00E95DC8" w:rsidRPr="00CA4A27">
          <w:rPr>
            <w:rStyle w:val="Hyperlink"/>
            <w:noProof/>
          </w:rPr>
          <w:noBreakHyphen/>
          <w:t>18. Tail Volume Coefficient</w:t>
        </w:r>
        <w:r w:rsidR="00E95DC8">
          <w:rPr>
            <w:noProof/>
            <w:webHidden/>
          </w:rPr>
          <w:tab/>
        </w:r>
        <w:r w:rsidR="00E95DC8">
          <w:rPr>
            <w:noProof/>
            <w:webHidden/>
          </w:rPr>
          <w:fldChar w:fldCharType="begin"/>
        </w:r>
        <w:r w:rsidR="00E95DC8">
          <w:rPr>
            <w:noProof/>
            <w:webHidden/>
          </w:rPr>
          <w:instrText xml:space="preserve"> PAGEREF _Toc525256343 \h </w:instrText>
        </w:r>
        <w:r w:rsidR="00E95DC8">
          <w:rPr>
            <w:noProof/>
            <w:webHidden/>
          </w:rPr>
        </w:r>
        <w:r w:rsidR="00E95DC8">
          <w:rPr>
            <w:noProof/>
            <w:webHidden/>
          </w:rPr>
          <w:fldChar w:fldCharType="separate"/>
        </w:r>
        <w:r w:rsidR="00E95DC8">
          <w:rPr>
            <w:noProof/>
            <w:webHidden/>
          </w:rPr>
          <w:t>82</w:t>
        </w:r>
        <w:r w:rsidR="00E95DC8">
          <w:rPr>
            <w:noProof/>
            <w:webHidden/>
          </w:rPr>
          <w:fldChar w:fldCharType="end"/>
        </w:r>
      </w:hyperlink>
    </w:p>
    <w:p w14:paraId="3D8CA6C4" w14:textId="77777777" w:rsidR="00E95DC8" w:rsidRDefault="009F22DF">
      <w:pPr>
        <w:pStyle w:val="TableofFigures"/>
        <w:tabs>
          <w:tab w:val="right" w:leader="dot" w:pos="10790"/>
        </w:tabs>
        <w:rPr>
          <w:rFonts w:eastAsiaTheme="minorEastAsia"/>
          <w:noProof/>
          <w:sz w:val="22"/>
        </w:rPr>
      </w:pPr>
      <w:hyperlink w:anchor="_Toc525256344" w:history="1">
        <w:r w:rsidR="00E95DC8" w:rsidRPr="00CA4A27">
          <w:rPr>
            <w:rStyle w:val="Hyperlink"/>
            <w:noProof/>
          </w:rPr>
          <w:t>Table 3.1</w:t>
        </w:r>
        <w:r w:rsidR="00E95DC8" w:rsidRPr="00CA4A27">
          <w:rPr>
            <w:rStyle w:val="Hyperlink"/>
            <w:noProof/>
          </w:rPr>
          <w:noBreakHyphen/>
          <w:t>19. Tail Aspect Ratio and Taper Ratio</w:t>
        </w:r>
        <w:r w:rsidR="00E95DC8">
          <w:rPr>
            <w:noProof/>
            <w:webHidden/>
          </w:rPr>
          <w:tab/>
        </w:r>
        <w:r w:rsidR="00E95DC8">
          <w:rPr>
            <w:noProof/>
            <w:webHidden/>
          </w:rPr>
          <w:fldChar w:fldCharType="begin"/>
        </w:r>
        <w:r w:rsidR="00E95DC8">
          <w:rPr>
            <w:noProof/>
            <w:webHidden/>
          </w:rPr>
          <w:instrText xml:space="preserve"> PAGEREF _Toc525256344 \h </w:instrText>
        </w:r>
        <w:r w:rsidR="00E95DC8">
          <w:rPr>
            <w:noProof/>
            <w:webHidden/>
          </w:rPr>
        </w:r>
        <w:r w:rsidR="00E95DC8">
          <w:rPr>
            <w:noProof/>
            <w:webHidden/>
          </w:rPr>
          <w:fldChar w:fldCharType="separate"/>
        </w:r>
        <w:r w:rsidR="00E95DC8">
          <w:rPr>
            <w:noProof/>
            <w:webHidden/>
          </w:rPr>
          <w:t>82</w:t>
        </w:r>
        <w:r w:rsidR="00E95DC8">
          <w:rPr>
            <w:noProof/>
            <w:webHidden/>
          </w:rPr>
          <w:fldChar w:fldCharType="end"/>
        </w:r>
      </w:hyperlink>
    </w:p>
    <w:p w14:paraId="57E6767B" w14:textId="77777777" w:rsidR="00E95DC8" w:rsidRDefault="009F22DF">
      <w:pPr>
        <w:pStyle w:val="TableofFigures"/>
        <w:tabs>
          <w:tab w:val="right" w:leader="dot" w:pos="10790"/>
        </w:tabs>
        <w:rPr>
          <w:rFonts w:eastAsiaTheme="minorEastAsia"/>
          <w:noProof/>
          <w:sz w:val="22"/>
        </w:rPr>
      </w:pPr>
      <w:hyperlink w:anchor="_Toc525256345" w:history="1">
        <w:r w:rsidR="00E95DC8" w:rsidRPr="00CA4A27">
          <w:rPr>
            <w:rStyle w:val="Hyperlink"/>
            <w:noProof/>
          </w:rPr>
          <w:t>Table 3.1</w:t>
        </w:r>
        <w:r w:rsidR="00E95DC8" w:rsidRPr="00CA4A27">
          <w:rPr>
            <w:rStyle w:val="Hyperlink"/>
            <w:noProof/>
          </w:rPr>
          <w:noBreakHyphen/>
          <w:t>20. Geometric Outputs</w:t>
        </w:r>
        <w:r w:rsidR="00E95DC8">
          <w:rPr>
            <w:noProof/>
            <w:webHidden/>
          </w:rPr>
          <w:tab/>
        </w:r>
        <w:r w:rsidR="00E95DC8">
          <w:rPr>
            <w:noProof/>
            <w:webHidden/>
          </w:rPr>
          <w:fldChar w:fldCharType="begin"/>
        </w:r>
        <w:r w:rsidR="00E95DC8">
          <w:rPr>
            <w:noProof/>
            <w:webHidden/>
          </w:rPr>
          <w:instrText xml:space="preserve"> PAGEREF _Toc525256345 \h </w:instrText>
        </w:r>
        <w:r w:rsidR="00E95DC8">
          <w:rPr>
            <w:noProof/>
            <w:webHidden/>
          </w:rPr>
        </w:r>
        <w:r w:rsidR="00E95DC8">
          <w:rPr>
            <w:noProof/>
            <w:webHidden/>
          </w:rPr>
          <w:fldChar w:fldCharType="separate"/>
        </w:r>
        <w:r w:rsidR="00E95DC8">
          <w:rPr>
            <w:noProof/>
            <w:webHidden/>
          </w:rPr>
          <w:t>83</w:t>
        </w:r>
        <w:r w:rsidR="00E95DC8">
          <w:rPr>
            <w:noProof/>
            <w:webHidden/>
          </w:rPr>
          <w:fldChar w:fldCharType="end"/>
        </w:r>
      </w:hyperlink>
    </w:p>
    <w:p w14:paraId="3F5C3F40" w14:textId="77777777" w:rsidR="00E95DC8" w:rsidRDefault="009F22DF">
      <w:pPr>
        <w:pStyle w:val="TableofFigures"/>
        <w:tabs>
          <w:tab w:val="right" w:leader="dot" w:pos="10790"/>
        </w:tabs>
        <w:rPr>
          <w:rFonts w:eastAsiaTheme="minorEastAsia"/>
          <w:noProof/>
          <w:sz w:val="22"/>
        </w:rPr>
      </w:pPr>
      <w:hyperlink w:anchor="_Toc525256346" w:history="1">
        <w:r w:rsidR="00E95DC8" w:rsidRPr="00CA4A27">
          <w:rPr>
            <w:rStyle w:val="Hyperlink"/>
            <w:noProof/>
          </w:rPr>
          <w:t>Table 3.1</w:t>
        </w:r>
        <w:r w:rsidR="00E95DC8" w:rsidRPr="00CA4A27">
          <w:rPr>
            <w:rStyle w:val="Hyperlink"/>
            <w:noProof/>
          </w:rPr>
          <w:noBreakHyphen/>
          <w:t>21. Geometric Outputs in Both Units</w:t>
        </w:r>
        <w:r w:rsidR="00E95DC8">
          <w:rPr>
            <w:noProof/>
            <w:webHidden/>
          </w:rPr>
          <w:tab/>
        </w:r>
        <w:r w:rsidR="00E95DC8">
          <w:rPr>
            <w:noProof/>
            <w:webHidden/>
          </w:rPr>
          <w:fldChar w:fldCharType="begin"/>
        </w:r>
        <w:r w:rsidR="00E95DC8">
          <w:rPr>
            <w:noProof/>
            <w:webHidden/>
          </w:rPr>
          <w:instrText xml:space="preserve"> PAGEREF _Toc525256346 \h </w:instrText>
        </w:r>
        <w:r w:rsidR="00E95DC8">
          <w:rPr>
            <w:noProof/>
            <w:webHidden/>
          </w:rPr>
        </w:r>
        <w:r w:rsidR="00E95DC8">
          <w:rPr>
            <w:noProof/>
            <w:webHidden/>
          </w:rPr>
          <w:fldChar w:fldCharType="separate"/>
        </w:r>
        <w:r w:rsidR="00E95DC8">
          <w:rPr>
            <w:noProof/>
            <w:webHidden/>
          </w:rPr>
          <w:t>83</w:t>
        </w:r>
        <w:r w:rsidR="00E95DC8">
          <w:rPr>
            <w:noProof/>
            <w:webHidden/>
          </w:rPr>
          <w:fldChar w:fldCharType="end"/>
        </w:r>
      </w:hyperlink>
    </w:p>
    <w:p w14:paraId="50F349AC" w14:textId="77777777" w:rsidR="00E95DC8" w:rsidRDefault="009F22DF">
      <w:pPr>
        <w:pStyle w:val="TableofFigures"/>
        <w:tabs>
          <w:tab w:val="right" w:leader="dot" w:pos="10790"/>
        </w:tabs>
        <w:rPr>
          <w:rFonts w:eastAsiaTheme="minorEastAsia"/>
          <w:noProof/>
          <w:sz w:val="22"/>
        </w:rPr>
      </w:pPr>
      <w:hyperlink w:anchor="_Toc525256347" w:history="1">
        <w:r w:rsidR="00E95DC8" w:rsidRPr="00CA4A27">
          <w:rPr>
            <w:rStyle w:val="Hyperlink"/>
            <w:noProof/>
          </w:rPr>
          <w:t>Table 3.1</w:t>
        </w:r>
        <w:r w:rsidR="00E95DC8" w:rsidRPr="00CA4A27">
          <w:rPr>
            <w:rStyle w:val="Hyperlink"/>
            <w:noProof/>
          </w:rPr>
          <w:noBreakHyphen/>
          <w:t>22. Performance Output From Design Process</w:t>
        </w:r>
        <w:r w:rsidR="00E95DC8">
          <w:rPr>
            <w:noProof/>
            <w:webHidden/>
          </w:rPr>
          <w:tab/>
        </w:r>
        <w:r w:rsidR="00E95DC8">
          <w:rPr>
            <w:noProof/>
            <w:webHidden/>
          </w:rPr>
          <w:fldChar w:fldCharType="begin"/>
        </w:r>
        <w:r w:rsidR="00E95DC8">
          <w:rPr>
            <w:noProof/>
            <w:webHidden/>
          </w:rPr>
          <w:instrText xml:space="preserve"> PAGEREF _Toc525256347 \h </w:instrText>
        </w:r>
        <w:r w:rsidR="00E95DC8">
          <w:rPr>
            <w:noProof/>
            <w:webHidden/>
          </w:rPr>
        </w:r>
        <w:r w:rsidR="00E95DC8">
          <w:rPr>
            <w:noProof/>
            <w:webHidden/>
          </w:rPr>
          <w:fldChar w:fldCharType="separate"/>
        </w:r>
        <w:r w:rsidR="00E95DC8">
          <w:rPr>
            <w:noProof/>
            <w:webHidden/>
          </w:rPr>
          <w:t>84</w:t>
        </w:r>
        <w:r w:rsidR="00E95DC8">
          <w:rPr>
            <w:noProof/>
            <w:webHidden/>
          </w:rPr>
          <w:fldChar w:fldCharType="end"/>
        </w:r>
      </w:hyperlink>
    </w:p>
    <w:p w14:paraId="205E3A02" w14:textId="77777777" w:rsidR="00E95DC8" w:rsidRDefault="009F22DF">
      <w:pPr>
        <w:pStyle w:val="TableofFigures"/>
        <w:tabs>
          <w:tab w:val="right" w:leader="dot" w:pos="10790"/>
        </w:tabs>
        <w:rPr>
          <w:rFonts w:eastAsiaTheme="minorEastAsia"/>
          <w:noProof/>
          <w:sz w:val="22"/>
        </w:rPr>
      </w:pPr>
      <w:hyperlink w:anchor="_Toc525256348" w:history="1">
        <w:r w:rsidR="00E95DC8" w:rsidRPr="00CA4A27">
          <w:rPr>
            <w:rStyle w:val="Hyperlink"/>
            <w:noProof/>
          </w:rPr>
          <w:t>Table 3.1</w:t>
        </w:r>
        <w:r w:rsidR="00E95DC8" w:rsidRPr="00CA4A27">
          <w:rPr>
            <w:rStyle w:val="Hyperlink"/>
            <w:noProof/>
          </w:rPr>
          <w:noBreakHyphen/>
          <w:t>23. Definition of Fundamental Terms</w:t>
        </w:r>
        <w:r w:rsidR="00E95DC8">
          <w:rPr>
            <w:noProof/>
            <w:webHidden/>
          </w:rPr>
          <w:tab/>
        </w:r>
        <w:r w:rsidR="00E95DC8">
          <w:rPr>
            <w:noProof/>
            <w:webHidden/>
          </w:rPr>
          <w:fldChar w:fldCharType="begin"/>
        </w:r>
        <w:r w:rsidR="00E95DC8">
          <w:rPr>
            <w:noProof/>
            <w:webHidden/>
          </w:rPr>
          <w:instrText xml:space="preserve"> PAGEREF _Toc525256348 \h </w:instrText>
        </w:r>
        <w:r w:rsidR="00E95DC8">
          <w:rPr>
            <w:noProof/>
            <w:webHidden/>
          </w:rPr>
        </w:r>
        <w:r w:rsidR="00E95DC8">
          <w:rPr>
            <w:noProof/>
            <w:webHidden/>
          </w:rPr>
          <w:fldChar w:fldCharType="separate"/>
        </w:r>
        <w:r w:rsidR="00E95DC8">
          <w:rPr>
            <w:noProof/>
            <w:webHidden/>
          </w:rPr>
          <w:t>85</w:t>
        </w:r>
        <w:r w:rsidR="00E95DC8">
          <w:rPr>
            <w:noProof/>
            <w:webHidden/>
          </w:rPr>
          <w:fldChar w:fldCharType="end"/>
        </w:r>
      </w:hyperlink>
    </w:p>
    <w:p w14:paraId="59E40F21" w14:textId="77777777" w:rsidR="00E95DC8" w:rsidRDefault="009F22DF">
      <w:pPr>
        <w:pStyle w:val="TableofFigures"/>
        <w:tabs>
          <w:tab w:val="right" w:leader="dot" w:pos="10790"/>
        </w:tabs>
        <w:rPr>
          <w:rFonts w:eastAsiaTheme="minorEastAsia"/>
          <w:noProof/>
          <w:sz w:val="22"/>
        </w:rPr>
      </w:pPr>
      <w:hyperlink w:anchor="_Toc525256349" w:history="1">
        <w:r w:rsidR="00E95DC8" w:rsidRPr="00CA4A27">
          <w:rPr>
            <w:rStyle w:val="Hyperlink"/>
            <w:noProof/>
          </w:rPr>
          <w:t>Table 3.1</w:t>
        </w:r>
        <w:r w:rsidR="00E95DC8" w:rsidRPr="00CA4A27">
          <w:rPr>
            <w:rStyle w:val="Hyperlink"/>
            <w:noProof/>
          </w:rPr>
          <w:noBreakHyphen/>
          <w:t>24. Typical Values for Geometry of Control Surfaces</w:t>
        </w:r>
        <w:r w:rsidR="00E95DC8">
          <w:rPr>
            <w:noProof/>
            <w:webHidden/>
          </w:rPr>
          <w:tab/>
        </w:r>
        <w:r w:rsidR="00E95DC8">
          <w:rPr>
            <w:noProof/>
            <w:webHidden/>
          </w:rPr>
          <w:fldChar w:fldCharType="begin"/>
        </w:r>
        <w:r w:rsidR="00E95DC8">
          <w:rPr>
            <w:noProof/>
            <w:webHidden/>
          </w:rPr>
          <w:instrText xml:space="preserve"> PAGEREF _Toc525256349 \h </w:instrText>
        </w:r>
        <w:r w:rsidR="00E95DC8">
          <w:rPr>
            <w:noProof/>
            <w:webHidden/>
          </w:rPr>
        </w:r>
        <w:r w:rsidR="00E95DC8">
          <w:rPr>
            <w:noProof/>
            <w:webHidden/>
          </w:rPr>
          <w:fldChar w:fldCharType="separate"/>
        </w:r>
        <w:r w:rsidR="00E95DC8">
          <w:rPr>
            <w:noProof/>
            <w:webHidden/>
          </w:rPr>
          <w:t>86</w:t>
        </w:r>
        <w:r w:rsidR="00E95DC8">
          <w:rPr>
            <w:noProof/>
            <w:webHidden/>
          </w:rPr>
          <w:fldChar w:fldCharType="end"/>
        </w:r>
      </w:hyperlink>
    </w:p>
    <w:p w14:paraId="1D254BDE" w14:textId="77777777" w:rsidR="00E95DC8" w:rsidRDefault="009F22DF">
      <w:pPr>
        <w:pStyle w:val="TableofFigures"/>
        <w:tabs>
          <w:tab w:val="right" w:leader="dot" w:pos="10790"/>
        </w:tabs>
        <w:rPr>
          <w:rFonts w:eastAsiaTheme="minorEastAsia"/>
          <w:noProof/>
          <w:sz w:val="22"/>
        </w:rPr>
      </w:pPr>
      <w:hyperlink w:anchor="_Toc525256350" w:history="1">
        <w:r w:rsidR="00E95DC8" w:rsidRPr="00CA4A27">
          <w:rPr>
            <w:rStyle w:val="Hyperlink"/>
            <w:noProof/>
          </w:rPr>
          <w:t>Table 3.1</w:t>
        </w:r>
        <w:r w:rsidR="00E95DC8" w:rsidRPr="00CA4A27">
          <w:rPr>
            <w:rStyle w:val="Hyperlink"/>
            <w:noProof/>
          </w:rPr>
          <w:noBreakHyphen/>
          <w:t>25. Aircraft Classes</w:t>
        </w:r>
        <w:r w:rsidR="00E95DC8">
          <w:rPr>
            <w:noProof/>
            <w:webHidden/>
          </w:rPr>
          <w:tab/>
        </w:r>
        <w:r w:rsidR="00E95DC8">
          <w:rPr>
            <w:noProof/>
            <w:webHidden/>
          </w:rPr>
          <w:fldChar w:fldCharType="begin"/>
        </w:r>
        <w:r w:rsidR="00E95DC8">
          <w:rPr>
            <w:noProof/>
            <w:webHidden/>
          </w:rPr>
          <w:instrText xml:space="preserve"> PAGEREF _Toc525256350 \h </w:instrText>
        </w:r>
        <w:r w:rsidR="00E95DC8">
          <w:rPr>
            <w:noProof/>
            <w:webHidden/>
          </w:rPr>
        </w:r>
        <w:r w:rsidR="00E95DC8">
          <w:rPr>
            <w:noProof/>
            <w:webHidden/>
          </w:rPr>
          <w:fldChar w:fldCharType="separate"/>
        </w:r>
        <w:r w:rsidR="00E95DC8">
          <w:rPr>
            <w:noProof/>
            <w:webHidden/>
          </w:rPr>
          <w:t>86</w:t>
        </w:r>
        <w:r w:rsidR="00E95DC8">
          <w:rPr>
            <w:noProof/>
            <w:webHidden/>
          </w:rPr>
          <w:fldChar w:fldCharType="end"/>
        </w:r>
      </w:hyperlink>
    </w:p>
    <w:p w14:paraId="3ADC462F" w14:textId="77777777" w:rsidR="00E95DC8" w:rsidRDefault="009F22DF">
      <w:pPr>
        <w:pStyle w:val="TableofFigures"/>
        <w:tabs>
          <w:tab w:val="right" w:leader="dot" w:pos="10790"/>
        </w:tabs>
        <w:rPr>
          <w:rFonts w:eastAsiaTheme="minorEastAsia"/>
          <w:noProof/>
          <w:sz w:val="22"/>
        </w:rPr>
      </w:pPr>
      <w:hyperlink w:anchor="_Toc525256351" w:history="1">
        <w:r w:rsidR="00E95DC8" w:rsidRPr="00CA4A27">
          <w:rPr>
            <w:rStyle w:val="Hyperlink"/>
            <w:noProof/>
          </w:rPr>
          <w:t>Table 3.1</w:t>
        </w:r>
        <w:r w:rsidR="00E95DC8" w:rsidRPr="00CA4A27">
          <w:rPr>
            <w:rStyle w:val="Hyperlink"/>
            <w:noProof/>
          </w:rPr>
          <w:noBreakHyphen/>
          <w:t>26. Flight Phase Categories</w:t>
        </w:r>
        <w:r w:rsidR="00E95DC8">
          <w:rPr>
            <w:noProof/>
            <w:webHidden/>
          </w:rPr>
          <w:tab/>
        </w:r>
        <w:r w:rsidR="00E95DC8">
          <w:rPr>
            <w:noProof/>
            <w:webHidden/>
          </w:rPr>
          <w:fldChar w:fldCharType="begin"/>
        </w:r>
        <w:r w:rsidR="00E95DC8">
          <w:rPr>
            <w:noProof/>
            <w:webHidden/>
          </w:rPr>
          <w:instrText xml:space="preserve"> PAGEREF _Toc525256351 \h </w:instrText>
        </w:r>
        <w:r w:rsidR="00E95DC8">
          <w:rPr>
            <w:noProof/>
            <w:webHidden/>
          </w:rPr>
        </w:r>
        <w:r w:rsidR="00E95DC8">
          <w:rPr>
            <w:noProof/>
            <w:webHidden/>
          </w:rPr>
          <w:fldChar w:fldCharType="separate"/>
        </w:r>
        <w:r w:rsidR="00E95DC8">
          <w:rPr>
            <w:noProof/>
            <w:webHidden/>
          </w:rPr>
          <w:t>87</w:t>
        </w:r>
        <w:r w:rsidR="00E95DC8">
          <w:rPr>
            <w:noProof/>
            <w:webHidden/>
          </w:rPr>
          <w:fldChar w:fldCharType="end"/>
        </w:r>
      </w:hyperlink>
    </w:p>
    <w:p w14:paraId="2F7D5E4E" w14:textId="77777777" w:rsidR="00E95DC8" w:rsidRDefault="009F22DF">
      <w:pPr>
        <w:pStyle w:val="TableofFigures"/>
        <w:tabs>
          <w:tab w:val="right" w:leader="dot" w:pos="10790"/>
        </w:tabs>
        <w:rPr>
          <w:rFonts w:eastAsiaTheme="minorEastAsia"/>
          <w:noProof/>
          <w:sz w:val="22"/>
        </w:rPr>
      </w:pPr>
      <w:hyperlink w:anchor="_Toc525256352" w:history="1">
        <w:r w:rsidR="00E95DC8" w:rsidRPr="00CA4A27">
          <w:rPr>
            <w:rStyle w:val="Hyperlink"/>
            <w:noProof/>
          </w:rPr>
          <w:t>Table 3.1</w:t>
        </w:r>
        <w:r w:rsidR="00E95DC8" w:rsidRPr="00CA4A27">
          <w:rPr>
            <w:rStyle w:val="Hyperlink"/>
            <w:noProof/>
          </w:rPr>
          <w:noBreakHyphen/>
          <w:t>27. Level of Acceptability</w:t>
        </w:r>
        <w:r w:rsidR="00E95DC8">
          <w:rPr>
            <w:noProof/>
            <w:webHidden/>
          </w:rPr>
          <w:tab/>
        </w:r>
        <w:r w:rsidR="00E95DC8">
          <w:rPr>
            <w:noProof/>
            <w:webHidden/>
          </w:rPr>
          <w:fldChar w:fldCharType="begin"/>
        </w:r>
        <w:r w:rsidR="00E95DC8">
          <w:rPr>
            <w:noProof/>
            <w:webHidden/>
          </w:rPr>
          <w:instrText xml:space="preserve"> PAGEREF _Toc525256352 \h </w:instrText>
        </w:r>
        <w:r w:rsidR="00E95DC8">
          <w:rPr>
            <w:noProof/>
            <w:webHidden/>
          </w:rPr>
        </w:r>
        <w:r w:rsidR="00E95DC8">
          <w:rPr>
            <w:noProof/>
            <w:webHidden/>
          </w:rPr>
          <w:fldChar w:fldCharType="separate"/>
        </w:r>
        <w:r w:rsidR="00E95DC8">
          <w:rPr>
            <w:noProof/>
            <w:webHidden/>
          </w:rPr>
          <w:t>87</w:t>
        </w:r>
        <w:r w:rsidR="00E95DC8">
          <w:rPr>
            <w:noProof/>
            <w:webHidden/>
          </w:rPr>
          <w:fldChar w:fldCharType="end"/>
        </w:r>
      </w:hyperlink>
    </w:p>
    <w:p w14:paraId="77979905" w14:textId="77777777" w:rsidR="00E95DC8" w:rsidRDefault="009F22DF">
      <w:pPr>
        <w:pStyle w:val="TableofFigures"/>
        <w:tabs>
          <w:tab w:val="right" w:leader="dot" w:pos="10790"/>
        </w:tabs>
        <w:rPr>
          <w:rFonts w:eastAsiaTheme="minorEastAsia"/>
          <w:noProof/>
          <w:sz w:val="22"/>
        </w:rPr>
      </w:pPr>
      <w:hyperlink w:anchor="_Toc525256353" w:history="1">
        <w:r w:rsidR="00E95DC8" w:rsidRPr="00CA4A27">
          <w:rPr>
            <w:rStyle w:val="Hyperlink"/>
            <w:noProof/>
          </w:rPr>
          <w:t>Table 3.1</w:t>
        </w:r>
        <w:r w:rsidR="00E95DC8" w:rsidRPr="00CA4A27">
          <w:rPr>
            <w:rStyle w:val="Hyperlink"/>
            <w:noProof/>
          </w:rPr>
          <w:noBreakHyphen/>
          <w:t>28. Level Of Acceptability And Pilot Comfort</w:t>
        </w:r>
        <w:r w:rsidR="00E95DC8">
          <w:rPr>
            <w:noProof/>
            <w:webHidden/>
          </w:rPr>
          <w:tab/>
        </w:r>
        <w:r w:rsidR="00E95DC8">
          <w:rPr>
            <w:noProof/>
            <w:webHidden/>
          </w:rPr>
          <w:fldChar w:fldCharType="begin"/>
        </w:r>
        <w:r w:rsidR="00E95DC8">
          <w:rPr>
            <w:noProof/>
            <w:webHidden/>
          </w:rPr>
          <w:instrText xml:space="preserve"> PAGEREF _Toc525256353 \h </w:instrText>
        </w:r>
        <w:r w:rsidR="00E95DC8">
          <w:rPr>
            <w:noProof/>
            <w:webHidden/>
          </w:rPr>
        </w:r>
        <w:r w:rsidR="00E95DC8">
          <w:rPr>
            <w:noProof/>
            <w:webHidden/>
          </w:rPr>
          <w:fldChar w:fldCharType="separate"/>
        </w:r>
        <w:r w:rsidR="00E95DC8">
          <w:rPr>
            <w:noProof/>
            <w:webHidden/>
          </w:rPr>
          <w:t>87</w:t>
        </w:r>
        <w:r w:rsidR="00E95DC8">
          <w:rPr>
            <w:noProof/>
            <w:webHidden/>
          </w:rPr>
          <w:fldChar w:fldCharType="end"/>
        </w:r>
      </w:hyperlink>
    </w:p>
    <w:p w14:paraId="0DD647FC" w14:textId="77777777" w:rsidR="00E95DC8" w:rsidRDefault="009F22DF">
      <w:pPr>
        <w:pStyle w:val="TableofFigures"/>
        <w:tabs>
          <w:tab w:val="right" w:leader="dot" w:pos="10790"/>
        </w:tabs>
        <w:rPr>
          <w:rFonts w:eastAsiaTheme="minorEastAsia"/>
          <w:noProof/>
          <w:sz w:val="22"/>
        </w:rPr>
      </w:pPr>
      <w:hyperlink w:anchor="_Toc525256354" w:history="1">
        <w:r w:rsidR="00E95DC8" w:rsidRPr="00CA4A27">
          <w:rPr>
            <w:rStyle w:val="Hyperlink"/>
            <w:noProof/>
          </w:rPr>
          <w:t>Table 3.1</w:t>
        </w:r>
        <w:r w:rsidR="00E95DC8" w:rsidRPr="00CA4A27">
          <w:rPr>
            <w:rStyle w:val="Hyperlink"/>
            <w:noProof/>
          </w:rPr>
          <w:noBreakHyphen/>
          <w:t>29. Control Surface Sizes</w:t>
        </w:r>
        <w:r w:rsidR="00E95DC8">
          <w:rPr>
            <w:noProof/>
            <w:webHidden/>
          </w:rPr>
          <w:tab/>
        </w:r>
        <w:r w:rsidR="00E95DC8">
          <w:rPr>
            <w:noProof/>
            <w:webHidden/>
          </w:rPr>
          <w:fldChar w:fldCharType="begin"/>
        </w:r>
        <w:r w:rsidR="00E95DC8">
          <w:rPr>
            <w:noProof/>
            <w:webHidden/>
          </w:rPr>
          <w:instrText xml:space="preserve"> PAGEREF _Toc525256354 \h </w:instrText>
        </w:r>
        <w:r w:rsidR="00E95DC8">
          <w:rPr>
            <w:noProof/>
            <w:webHidden/>
          </w:rPr>
        </w:r>
        <w:r w:rsidR="00E95DC8">
          <w:rPr>
            <w:noProof/>
            <w:webHidden/>
          </w:rPr>
          <w:fldChar w:fldCharType="separate"/>
        </w:r>
        <w:r w:rsidR="00E95DC8">
          <w:rPr>
            <w:noProof/>
            <w:webHidden/>
          </w:rPr>
          <w:t>89</w:t>
        </w:r>
        <w:r w:rsidR="00E95DC8">
          <w:rPr>
            <w:noProof/>
            <w:webHidden/>
          </w:rPr>
          <w:fldChar w:fldCharType="end"/>
        </w:r>
      </w:hyperlink>
    </w:p>
    <w:p w14:paraId="70944910" w14:textId="77777777" w:rsidR="00E95DC8" w:rsidRDefault="009F22DF">
      <w:pPr>
        <w:pStyle w:val="TableofFigures"/>
        <w:tabs>
          <w:tab w:val="right" w:leader="dot" w:pos="10790"/>
        </w:tabs>
        <w:rPr>
          <w:rFonts w:eastAsiaTheme="minorEastAsia"/>
          <w:noProof/>
          <w:sz w:val="22"/>
        </w:rPr>
      </w:pPr>
      <w:hyperlink w:anchor="_Toc525256355" w:history="1">
        <w:r w:rsidR="00E95DC8" w:rsidRPr="00CA4A27">
          <w:rPr>
            <w:rStyle w:val="Hyperlink"/>
            <w:noProof/>
          </w:rPr>
          <w:t>Table 3.1</w:t>
        </w:r>
        <w:r w:rsidR="00E95DC8" w:rsidRPr="00CA4A27">
          <w:rPr>
            <w:rStyle w:val="Hyperlink"/>
            <w:noProof/>
          </w:rPr>
          <w:noBreakHyphen/>
          <w:t>30. Main Properties of the Aircraft used in the Analyses</w:t>
        </w:r>
        <w:r w:rsidR="00E95DC8">
          <w:rPr>
            <w:noProof/>
            <w:webHidden/>
          </w:rPr>
          <w:tab/>
        </w:r>
        <w:r w:rsidR="00E95DC8">
          <w:rPr>
            <w:noProof/>
            <w:webHidden/>
          </w:rPr>
          <w:fldChar w:fldCharType="begin"/>
        </w:r>
        <w:r w:rsidR="00E95DC8">
          <w:rPr>
            <w:noProof/>
            <w:webHidden/>
          </w:rPr>
          <w:instrText xml:space="preserve"> PAGEREF _Toc525256355 \h </w:instrText>
        </w:r>
        <w:r w:rsidR="00E95DC8">
          <w:rPr>
            <w:noProof/>
            <w:webHidden/>
          </w:rPr>
        </w:r>
        <w:r w:rsidR="00E95DC8">
          <w:rPr>
            <w:noProof/>
            <w:webHidden/>
          </w:rPr>
          <w:fldChar w:fldCharType="separate"/>
        </w:r>
        <w:r w:rsidR="00E95DC8">
          <w:rPr>
            <w:noProof/>
            <w:webHidden/>
          </w:rPr>
          <w:t>94</w:t>
        </w:r>
        <w:r w:rsidR="00E95DC8">
          <w:rPr>
            <w:noProof/>
            <w:webHidden/>
          </w:rPr>
          <w:fldChar w:fldCharType="end"/>
        </w:r>
      </w:hyperlink>
    </w:p>
    <w:p w14:paraId="03C3E5B3" w14:textId="77777777" w:rsidR="00E95DC8" w:rsidRDefault="009F22DF">
      <w:pPr>
        <w:pStyle w:val="TableofFigures"/>
        <w:tabs>
          <w:tab w:val="right" w:leader="dot" w:pos="10790"/>
        </w:tabs>
        <w:rPr>
          <w:rFonts w:eastAsiaTheme="minorEastAsia"/>
          <w:noProof/>
          <w:sz w:val="22"/>
        </w:rPr>
      </w:pPr>
      <w:hyperlink w:anchor="_Toc525256356" w:history="1">
        <w:r w:rsidR="00E95DC8" w:rsidRPr="00CA4A27">
          <w:rPr>
            <w:rStyle w:val="Hyperlink"/>
            <w:noProof/>
          </w:rPr>
          <w:t>Table 3.1</w:t>
        </w:r>
        <w:r w:rsidR="00E95DC8" w:rsidRPr="00CA4A27">
          <w:rPr>
            <w:rStyle w:val="Hyperlink"/>
            <w:noProof/>
          </w:rPr>
          <w:noBreakHyphen/>
          <w:t>32. Critical Load Cases for the Wing</w:t>
        </w:r>
        <w:r w:rsidR="00E95DC8">
          <w:rPr>
            <w:noProof/>
            <w:webHidden/>
          </w:rPr>
          <w:tab/>
        </w:r>
        <w:r w:rsidR="00E95DC8">
          <w:rPr>
            <w:noProof/>
            <w:webHidden/>
          </w:rPr>
          <w:fldChar w:fldCharType="begin"/>
        </w:r>
        <w:r w:rsidR="00E95DC8">
          <w:rPr>
            <w:noProof/>
            <w:webHidden/>
          </w:rPr>
          <w:instrText xml:space="preserve"> PAGEREF _Toc525256356 \h </w:instrText>
        </w:r>
        <w:r w:rsidR="00E95DC8">
          <w:rPr>
            <w:noProof/>
            <w:webHidden/>
          </w:rPr>
        </w:r>
        <w:r w:rsidR="00E95DC8">
          <w:rPr>
            <w:noProof/>
            <w:webHidden/>
          </w:rPr>
          <w:fldChar w:fldCharType="separate"/>
        </w:r>
        <w:r w:rsidR="00E95DC8">
          <w:rPr>
            <w:noProof/>
            <w:webHidden/>
          </w:rPr>
          <w:t>98</w:t>
        </w:r>
        <w:r w:rsidR="00E95DC8">
          <w:rPr>
            <w:noProof/>
            <w:webHidden/>
          </w:rPr>
          <w:fldChar w:fldCharType="end"/>
        </w:r>
      </w:hyperlink>
    </w:p>
    <w:p w14:paraId="0D4FB34F" w14:textId="77777777" w:rsidR="00E95DC8" w:rsidRDefault="009F22DF">
      <w:pPr>
        <w:pStyle w:val="TableofFigures"/>
        <w:tabs>
          <w:tab w:val="right" w:leader="dot" w:pos="10790"/>
        </w:tabs>
        <w:rPr>
          <w:rFonts w:eastAsiaTheme="minorEastAsia"/>
          <w:noProof/>
          <w:sz w:val="22"/>
        </w:rPr>
      </w:pPr>
      <w:hyperlink w:anchor="_Toc525256357" w:history="1">
        <w:r w:rsidR="00E95DC8" w:rsidRPr="00CA4A27">
          <w:rPr>
            <w:rStyle w:val="Hyperlink"/>
            <w:noProof/>
          </w:rPr>
          <w:t>Table 3.1</w:t>
        </w:r>
        <w:r w:rsidR="00E95DC8" w:rsidRPr="00CA4A27">
          <w:rPr>
            <w:rStyle w:val="Hyperlink"/>
            <w:noProof/>
          </w:rPr>
          <w:noBreakHyphen/>
          <w:t>33. Case 122 – STALL +N</w:t>
        </w:r>
        <w:r w:rsidR="00E95DC8">
          <w:rPr>
            <w:noProof/>
            <w:webHidden/>
          </w:rPr>
          <w:tab/>
        </w:r>
        <w:r w:rsidR="00E95DC8">
          <w:rPr>
            <w:noProof/>
            <w:webHidden/>
          </w:rPr>
          <w:fldChar w:fldCharType="begin"/>
        </w:r>
        <w:r w:rsidR="00E95DC8">
          <w:rPr>
            <w:noProof/>
            <w:webHidden/>
          </w:rPr>
          <w:instrText xml:space="preserve"> PAGEREF _Toc525256357 \h </w:instrText>
        </w:r>
        <w:r w:rsidR="00E95DC8">
          <w:rPr>
            <w:noProof/>
            <w:webHidden/>
          </w:rPr>
        </w:r>
        <w:r w:rsidR="00E95DC8">
          <w:rPr>
            <w:noProof/>
            <w:webHidden/>
          </w:rPr>
          <w:fldChar w:fldCharType="separate"/>
        </w:r>
        <w:r w:rsidR="00E95DC8">
          <w:rPr>
            <w:noProof/>
            <w:webHidden/>
          </w:rPr>
          <w:t>99</w:t>
        </w:r>
        <w:r w:rsidR="00E95DC8">
          <w:rPr>
            <w:noProof/>
            <w:webHidden/>
          </w:rPr>
          <w:fldChar w:fldCharType="end"/>
        </w:r>
      </w:hyperlink>
    </w:p>
    <w:p w14:paraId="459EA8C7" w14:textId="77777777" w:rsidR="00E95DC8" w:rsidRDefault="009F22DF">
      <w:pPr>
        <w:pStyle w:val="TableofFigures"/>
        <w:tabs>
          <w:tab w:val="right" w:leader="dot" w:pos="10790"/>
        </w:tabs>
        <w:rPr>
          <w:rFonts w:eastAsiaTheme="minorEastAsia"/>
          <w:noProof/>
          <w:sz w:val="22"/>
        </w:rPr>
      </w:pPr>
      <w:hyperlink w:anchor="_Toc525256358" w:history="1">
        <w:r w:rsidR="00E95DC8" w:rsidRPr="00CA4A27">
          <w:rPr>
            <w:rStyle w:val="Hyperlink"/>
            <w:noProof/>
          </w:rPr>
          <w:t>Table 3.1</w:t>
        </w:r>
        <w:r w:rsidR="00E95DC8" w:rsidRPr="00CA4A27">
          <w:rPr>
            <w:rStyle w:val="Hyperlink"/>
            <w:noProof/>
          </w:rPr>
          <w:noBreakHyphen/>
          <w:t>34. Case 205 – MAN D</w:t>
        </w:r>
        <w:r w:rsidR="00E95DC8">
          <w:rPr>
            <w:noProof/>
            <w:webHidden/>
          </w:rPr>
          <w:tab/>
        </w:r>
        <w:r w:rsidR="00E95DC8">
          <w:rPr>
            <w:noProof/>
            <w:webHidden/>
          </w:rPr>
          <w:fldChar w:fldCharType="begin"/>
        </w:r>
        <w:r w:rsidR="00E95DC8">
          <w:rPr>
            <w:noProof/>
            <w:webHidden/>
          </w:rPr>
          <w:instrText xml:space="preserve"> PAGEREF _Toc525256358 \h </w:instrText>
        </w:r>
        <w:r w:rsidR="00E95DC8">
          <w:rPr>
            <w:noProof/>
            <w:webHidden/>
          </w:rPr>
        </w:r>
        <w:r w:rsidR="00E95DC8">
          <w:rPr>
            <w:noProof/>
            <w:webHidden/>
          </w:rPr>
          <w:fldChar w:fldCharType="separate"/>
        </w:r>
        <w:r w:rsidR="00E95DC8">
          <w:rPr>
            <w:noProof/>
            <w:webHidden/>
          </w:rPr>
          <w:t>100</w:t>
        </w:r>
        <w:r w:rsidR="00E95DC8">
          <w:rPr>
            <w:noProof/>
            <w:webHidden/>
          </w:rPr>
          <w:fldChar w:fldCharType="end"/>
        </w:r>
      </w:hyperlink>
    </w:p>
    <w:p w14:paraId="72BDB447" w14:textId="77777777" w:rsidR="00E95DC8" w:rsidRDefault="009F22DF">
      <w:pPr>
        <w:pStyle w:val="TableofFigures"/>
        <w:tabs>
          <w:tab w:val="right" w:leader="dot" w:pos="10790"/>
        </w:tabs>
        <w:rPr>
          <w:rFonts w:eastAsiaTheme="minorEastAsia"/>
          <w:noProof/>
          <w:sz w:val="22"/>
        </w:rPr>
      </w:pPr>
      <w:hyperlink w:anchor="_Toc525256359" w:history="1">
        <w:r w:rsidR="00E95DC8" w:rsidRPr="00CA4A27">
          <w:rPr>
            <w:rStyle w:val="Hyperlink"/>
            <w:noProof/>
          </w:rPr>
          <w:t>Table 3.1</w:t>
        </w:r>
        <w:r w:rsidR="00E95DC8" w:rsidRPr="00CA4A27">
          <w:rPr>
            <w:rStyle w:val="Hyperlink"/>
            <w:noProof/>
          </w:rPr>
          <w:noBreakHyphen/>
          <w:t>35. Case 130 – GUST +C</w:t>
        </w:r>
        <w:r w:rsidR="00E95DC8">
          <w:rPr>
            <w:noProof/>
            <w:webHidden/>
          </w:rPr>
          <w:tab/>
        </w:r>
        <w:r w:rsidR="00E95DC8">
          <w:rPr>
            <w:noProof/>
            <w:webHidden/>
          </w:rPr>
          <w:fldChar w:fldCharType="begin"/>
        </w:r>
        <w:r w:rsidR="00E95DC8">
          <w:rPr>
            <w:noProof/>
            <w:webHidden/>
          </w:rPr>
          <w:instrText xml:space="preserve"> PAGEREF _Toc525256359 \h </w:instrText>
        </w:r>
        <w:r w:rsidR="00E95DC8">
          <w:rPr>
            <w:noProof/>
            <w:webHidden/>
          </w:rPr>
        </w:r>
        <w:r w:rsidR="00E95DC8">
          <w:rPr>
            <w:noProof/>
            <w:webHidden/>
          </w:rPr>
          <w:fldChar w:fldCharType="separate"/>
        </w:r>
        <w:r w:rsidR="00E95DC8">
          <w:rPr>
            <w:noProof/>
            <w:webHidden/>
          </w:rPr>
          <w:t>101</w:t>
        </w:r>
        <w:r w:rsidR="00E95DC8">
          <w:rPr>
            <w:noProof/>
            <w:webHidden/>
          </w:rPr>
          <w:fldChar w:fldCharType="end"/>
        </w:r>
      </w:hyperlink>
    </w:p>
    <w:p w14:paraId="72BA0DC3" w14:textId="77777777" w:rsidR="00E95DC8" w:rsidRDefault="009F22DF">
      <w:pPr>
        <w:pStyle w:val="TableofFigures"/>
        <w:tabs>
          <w:tab w:val="right" w:leader="dot" w:pos="10790"/>
        </w:tabs>
        <w:rPr>
          <w:rFonts w:eastAsiaTheme="minorEastAsia"/>
          <w:noProof/>
          <w:sz w:val="22"/>
        </w:rPr>
      </w:pPr>
      <w:hyperlink w:anchor="_Toc525256360" w:history="1">
        <w:r w:rsidR="00E95DC8" w:rsidRPr="00CA4A27">
          <w:rPr>
            <w:rStyle w:val="Hyperlink"/>
            <w:noProof/>
          </w:rPr>
          <w:t>Table 3.1</w:t>
        </w:r>
        <w:r w:rsidR="00E95DC8" w:rsidRPr="00CA4A27">
          <w:rPr>
            <w:rStyle w:val="Hyperlink"/>
            <w:noProof/>
          </w:rPr>
          <w:noBreakHyphen/>
          <w:t>36. Case 153 – GUST -C</w:t>
        </w:r>
        <w:r w:rsidR="00E95DC8">
          <w:rPr>
            <w:noProof/>
            <w:webHidden/>
          </w:rPr>
          <w:tab/>
        </w:r>
        <w:r w:rsidR="00E95DC8">
          <w:rPr>
            <w:noProof/>
            <w:webHidden/>
          </w:rPr>
          <w:fldChar w:fldCharType="begin"/>
        </w:r>
        <w:r w:rsidR="00E95DC8">
          <w:rPr>
            <w:noProof/>
            <w:webHidden/>
          </w:rPr>
          <w:instrText xml:space="preserve"> PAGEREF _Toc525256360 \h </w:instrText>
        </w:r>
        <w:r w:rsidR="00E95DC8">
          <w:rPr>
            <w:noProof/>
            <w:webHidden/>
          </w:rPr>
        </w:r>
        <w:r w:rsidR="00E95DC8">
          <w:rPr>
            <w:noProof/>
            <w:webHidden/>
          </w:rPr>
          <w:fldChar w:fldCharType="separate"/>
        </w:r>
        <w:r w:rsidR="00E95DC8">
          <w:rPr>
            <w:noProof/>
            <w:webHidden/>
          </w:rPr>
          <w:t>102</w:t>
        </w:r>
        <w:r w:rsidR="00E95DC8">
          <w:rPr>
            <w:noProof/>
            <w:webHidden/>
          </w:rPr>
          <w:fldChar w:fldCharType="end"/>
        </w:r>
      </w:hyperlink>
    </w:p>
    <w:p w14:paraId="66AEE959" w14:textId="77777777" w:rsidR="00E95DC8" w:rsidRDefault="009F22DF">
      <w:pPr>
        <w:pStyle w:val="TableofFigures"/>
        <w:tabs>
          <w:tab w:val="right" w:leader="dot" w:pos="10790"/>
        </w:tabs>
        <w:rPr>
          <w:rFonts w:eastAsiaTheme="minorEastAsia"/>
          <w:noProof/>
          <w:sz w:val="22"/>
        </w:rPr>
      </w:pPr>
      <w:hyperlink w:anchor="_Toc525256361" w:history="1">
        <w:r w:rsidR="00E95DC8" w:rsidRPr="00CA4A27">
          <w:rPr>
            <w:rStyle w:val="Hyperlink"/>
            <w:noProof/>
          </w:rPr>
          <w:t>Table 3.1</w:t>
        </w:r>
        <w:r w:rsidR="00E95DC8" w:rsidRPr="00CA4A27">
          <w:rPr>
            <w:rStyle w:val="Hyperlink"/>
            <w:noProof/>
          </w:rPr>
          <w:noBreakHyphen/>
          <w:t>37. Case 220 – AC ROLL</w:t>
        </w:r>
        <w:r w:rsidR="00E95DC8">
          <w:rPr>
            <w:noProof/>
            <w:webHidden/>
          </w:rPr>
          <w:tab/>
        </w:r>
        <w:r w:rsidR="00E95DC8">
          <w:rPr>
            <w:noProof/>
            <w:webHidden/>
          </w:rPr>
          <w:fldChar w:fldCharType="begin"/>
        </w:r>
        <w:r w:rsidR="00E95DC8">
          <w:rPr>
            <w:noProof/>
            <w:webHidden/>
          </w:rPr>
          <w:instrText xml:space="preserve"> PAGEREF _Toc525256361 \h </w:instrText>
        </w:r>
        <w:r w:rsidR="00E95DC8">
          <w:rPr>
            <w:noProof/>
            <w:webHidden/>
          </w:rPr>
        </w:r>
        <w:r w:rsidR="00E95DC8">
          <w:rPr>
            <w:noProof/>
            <w:webHidden/>
          </w:rPr>
          <w:fldChar w:fldCharType="separate"/>
        </w:r>
        <w:r w:rsidR="00E95DC8">
          <w:rPr>
            <w:noProof/>
            <w:webHidden/>
          </w:rPr>
          <w:t>103</w:t>
        </w:r>
        <w:r w:rsidR="00E95DC8">
          <w:rPr>
            <w:noProof/>
            <w:webHidden/>
          </w:rPr>
          <w:fldChar w:fldCharType="end"/>
        </w:r>
      </w:hyperlink>
    </w:p>
    <w:p w14:paraId="5F3AF0BE" w14:textId="77777777" w:rsidR="00E95DC8" w:rsidRDefault="009F22DF">
      <w:pPr>
        <w:pStyle w:val="TableofFigures"/>
        <w:tabs>
          <w:tab w:val="right" w:leader="dot" w:pos="10790"/>
        </w:tabs>
        <w:rPr>
          <w:rFonts w:eastAsiaTheme="minorEastAsia"/>
          <w:noProof/>
          <w:sz w:val="22"/>
        </w:rPr>
      </w:pPr>
      <w:hyperlink w:anchor="_Toc525256362" w:history="1">
        <w:r w:rsidR="00E95DC8" w:rsidRPr="00CA4A27">
          <w:rPr>
            <w:rStyle w:val="Hyperlink"/>
            <w:noProof/>
          </w:rPr>
          <w:t>Table 3.1</w:t>
        </w:r>
        <w:r w:rsidR="00E95DC8" w:rsidRPr="00CA4A27">
          <w:rPr>
            <w:rStyle w:val="Hyperlink"/>
            <w:noProof/>
          </w:rPr>
          <w:noBreakHyphen/>
          <w:t>38. Case 18 – ST ROL C</w:t>
        </w:r>
        <w:r w:rsidR="00E95DC8">
          <w:rPr>
            <w:noProof/>
            <w:webHidden/>
          </w:rPr>
          <w:tab/>
        </w:r>
        <w:r w:rsidR="00E95DC8">
          <w:rPr>
            <w:noProof/>
            <w:webHidden/>
          </w:rPr>
          <w:fldChar w:fldCharType="begin"/>
        </w:r>
        <w:r w:rsidR="00E95DC8">
          <w:rPr>
            <w:noProof/>
            <w:webHidden/>
          </w:rPr>
          <w:instrText xml:space="preserve"> PAGEREF _Toc525256362 \h </w:instrText>
        </w:r>
        <w:r w:rsidR="00E95DC8">
          <w:rPr>
            <w:noProof/>
            <w:webHidden/>
          </w:rPr>
        </w:r>
        <w:r w:rsidR="00E95DC8">
          <w:rPr>
            <w:noProof/>
            <w:webHidden/>
          </w:rPr>
          <w:fldChar w:fldCharType="separate"/>
        </w:r>
        <w:r w:rsidR="00E95DC8">
          <w:rPr>
            <w:noProof/>
            <w:webHidden/>
          </w:rPr>
          <w:t>104</w:t>
        </w:r>
        <w:r w:rsidR="00E95DC8">
          <w:rPr>
            <w:noProof/>
            <w:webHidden/>
          </w:rPr>
          <w:fldChar w:fldCharType="end"/>
        </w:r>
      </w:hyperlink>
    </w:p>
    <w:p w14:paraId="73329B10" w14:textId="77777777" w:rsidR="00E95DC8" w:rsidRDefault="009F22DF">
      <w:pPr>
        <w:pStyle w:val="TableofFigures"/>
        <w:tabs>
          <w:tab w:val="right" w:leader="dot" w:pos="10790"/>
        </w:tabs>
        <w:rPr>
          <w:rFonts w:eastAsiaTheme="minorEastAsia"/>
          <w:noProof/>
          <w:sz w:val="22"/>
        </w:rPr>
      </w:pPr>
      <w:hyperlink w:anchor="_Toc525256363" w:history="1">
        <w:r w:rsidR="00E95DC8" w:rsidRPr="00CA4A27">
          <w:rPr>
            <w:rStyle w:val="Hyperlink"/>
            <w:noProof/>
          </w:rPr>
          <w:t>Table 3.1</w:t>
        </w:r>
        <w:r w:rsidR="00E95DC8" w:rsidRPr="00CA4A27">
          <w:rPr>
            <w:rStyle w:val="Hyperlink"/>
            <w:noProof/>
          </w:rPr>
          <w:noBreakHyphen/>
          <w:t>39. Shear Forces [N] at Spanwise Locations</w:t>
        </w:r>
        <w:r w:rsidR="00E95DC8">
          <w:rPr>
            <w:noProof/>
            <w:webHidden/>
          </w:rPr>
          <w:tab/>
        </w:r>
        <w:r w:rsidR="00E95DC8">
          <w:rPr>
            <w:noProof/>
            <w:webHidden/>
          </w:rPr>
          <w:fldChar w:fldCharType="begin"/>
        </w:r>
        <w:r w:rsidR="00E95DC8">
          <w:rPr>
            <w:noProof/>
            <w:webHidden/>
          </w:rPr>
          <w:instrText xml:space="preserve"> PAGEREF _Toc525256363 \h </w:instrText>
        </w:r>
        <w:r w:rsidR="00E95DC8">
          <w:rPr>
            <w:noProof/>
            <w:webHidden/>
          </w:rPr>
        </w:r>
        <w:r w:rsidR="00E95DC8">
          <w:rPr>
            <w:noProof/>
            <w:webHidden/>
          </w:rPr>
          <w:fldChar w:fldCharType="separate"/>
        </w:r>
        <w:r w:rsidR="00E95DC8">
          <w:rPr>
            <w:noProof/>
            <w:webHidden/>
          </w:rPr>
          <w:t>116</w:t>
        </w:r>
        <w:r w:rsidR="00E95DC8">
          <w:rPr>
            <w:noProof/>
            <w:webHidden/>
          </w:rPr>
          <w:fldChar w:fldCharType="end"/>
        </w:r>
      </w:hyperlink>
    </w:p>
    <w:p w14:paraId="7773A02F" w14:textId="77777777" w:rsidR="00E95DC8" w:rsidRDefault="009F22DF">
      <w:pPr>
        <w:pStyle w:val="TableofFigures"/>
        <w:tabs>
          <w:tab w:val="right" w:leader="dot" w:pos="10790"/>
        </w:tabs>
        <w:rPr>
          <w:rFonts w:eastAsiaTheme="minorEastAsia"/>
          <w:noProof/>
          <w:sz w:val="22"/>
        </w:rPr>
      </w:pPr>
      <w:hyperlink w:anchor="_Toc525256364" w:history="1">
        <w:r w:rsidR="00E95DC8" w:rsidRPr="00CA4A27">
          <w:rPr>
            <w:rStyle w:val="Hyperlink"/>
            <w:noProof/>
          </w:rPr>
          <w:t>Table 3.1</w:t>
        </w:r>
        <w:r w:rsidR="00E95DC8" w:rsidRPr="00CA4A27">
          <w:rPr>
            <w:rStyle w:val="Hyperlink"/>
            <w:noProof/>
          </w:rPr>
          <w:noBreakHyphen/>
          <w:t>40. Moments [Nm] at Spanwise Locations</w:t>
        </w:r>
        <w:r w:rsidR="00E95DC8">
          <w:rPr>
            <w:noProof/>
            <w:webHidden/>
          </w:rPr>
          <w:tab/>
        </w:r>
        <w:r w:rsidR="00E95DC8">
          <w:rPr>
            <w:noProof/>
            <w:webHidden/>
          </w:rPr>
          <w:fldChar w:fldCharType="begin"/>
        </w:r>
        <w:r w:rsidR="00E95DC8">
          <w:rPr>
            <w:noProof/>
            <w:webHidden/>
          </w:rPr>
          <w:instrText xml:space="preserve"> PAGEREF _Toc525256364 \h </w:instrText>
        </w:r>
        <w:r w:rsidR="00E95DC8">
          <w:rPr>
            <w:noProof/>
            <w:webHidden/>
          </w:rPr>
        </w:r>
        <w:r w:rsidR="00E95DC8">
          <w:rPr>
            <w:noProof/>
            <w:webHidden/>
          </w:rPr>
          <w:fldChar w:fldCharType="separate"/>
        </w:r>
        <w:r w:rsidR="00E95DC8">
          <w:rPr>
            <w:noProof/>
            <w:webHidden/>
          </w:rPr>
          <w:t>116</w:t>
        </w:r>
        <w:r w:rsidR="00E95DC8">
          <w:rPr>
            <w:noProof/>
            <w:webHidden/>
          </w:rPr>
          <w:fldChar w:fldCharType="end"/>
        </w:r>
      </w:hyperlink>
    </w:p>
    <w:p w14:paraId="29D51027" w14:textId="77777777" w:rsidR="00E95DC8" w:rsidRDefault="009F22DF">
      <w:pPr>
        <w:pStyle w:val="TableofFigures"/>
        <w:tabs>
          <w:tab w:val="right" w:leader="dot" w:pos="10790"/>
        </w:tabs>
        <w:rPr>
          <w:rFonts w:eastAsiaTheme="minorEastAsia"/>
          <w:noProof/>
          <w:sz w:val="22"/>
        </w:rPr>
      </w:pPr>
      <w:hyperlink w:anchor="_Toc525256365" w:history="1">
        <w:r w:rsidR="00E95DC8" w:rsidRPr="00CA4A27">
          <w:rPr>
            <w:rStyle w:val="Hyperlink"/>
            <w:noProof/>
          </w:rPr>
          <w:t>Table 3.1</w:t>
        </w:r>
        <w:r w:rsidR="00E95DC8" w:rsidRPr="00CA4A27">
          <w:rPr>
            <w:rStyle w:val="Hyperlink"/>
            <w:noProof/>
          </w:rPr>
          <w:noBreakHyphen/>
          <w:t>41: Iterated Input Values for Empirical Weight Methods</w:t>
        </w:r>
        <w:r w:rsidR="00E95DC8">
          <w:rPr>
            <w:noProof/>
            <w:webHidden/>
          </w:rPr>
          <w:tab/>
        </w:r>
        <w:r w:rsidR="00E95DC8">
          <w:rPr>
            <w:noProof/>
            <w:webHidden/>
          </w:rPr>
          <w:fldChar w:fldCharType="begin"/>
        </w:r>
        <w:r w:rsidR="00E95DC8">
          <w:rPr>
            <w:noProof/>
            <w:webHidden/>
          </w:rPr>
          <w:instrText xml:space="preserve"> PAGEREF _Toc525256365 \h </w:instrText>
        </w:r>
        <w:r w:rsidR="00E95DC8">
          <w:rPr>
            <w:noProof/>
            <w:webHidden/>
          </w:rPr>
        </w:r>
        <w:r w:rsidR="00E95DC8">
          <w:rPr>
            <w:noProof/>
            <w:webHidden/>
          </w:rPr>
          <w:fldChar w:fldCharType="separate"/>
        </w:r>
        <w:r w:rsidR="00E95DC8">
          <w:rPr>
            <w:noProof/>
            <w:webHidden/>
          </w:rPr>
          <w:t>120</w:t>
        </w:r>
        <w:r w:rsidR="00E95DC8">
          <w:rPr>
            <w:noProof/>
            <w:webHidden/>
          </w:rPr>
          <w:fldChar w:fldCharType="end"/>
        </w:r>
      </w:hyperlink>
    </w:p>
    <w:p w14:paraId="6DD9835A" w14:textId="77777777" w:rsidR="00E95DC8" w:rsidRDefault="009F22DF">
      <w:pPr>
        <w:pStyle w:val="TableofFigures"/>
        <w:tabs>
          <w:tab w:val="right" w:leader="dot" w:pos="10790"/>
        </w:tabs>
        <w:rPr>
          <w:rFonts w:eastAsiaTheme="minorEastAsia"/>
          <w:noProof/>
          <w:sz w:val="22"/>
        </w:rPr>
      </w:pPr>
      <w:hyperlink w:anchor="_Toc525256366" w:history="1">
        <w:r w:rsidR="00E95DC8" w:rsidRPr="00CA4A27">
          <w:rPr>
            <w:rStyle w:val="Hyperlink"/>
            <w:rFonts w:ascii="Calibri" w:eastAsia="Calibri" w:hAnsi="Calibri" w:cs="Times New Roman"/>
            <w:i/>
            <w:iCs/>
            <w:noProof/>
            <w:lang w:val="tr-TR"/>
          </w:rPr>
          <w:t>Table 3.1</w:t>
        </w:r>
        <w:r w:rsidR="00E95DC8" w:rsidRPr="00CA4A27">
          <w:rPr>
            <w:rStyle w:val="Hyperlink"/>
            <w:rFonts w:ascii="Calibri" w:eastAsia="Calibri" w:hAnsi="Calibri" w:cs="Times New Roman"/>
            <w:i/>
            <w:iCs/>
            <w:noProof/>
            <w:lang w:val="tr-TR"/>
          </w:rPr>
          <w:noBreakHyphen/>
          <w:t>42: Weight Breakdown of the Components and Subsystems of the VLA</w:t>
        </w:r>
        <w:r w:rsidR="00E95DC8">
          <w:rPr>
            <w:noProof/>
            <w:webHidden/>
          </w:rPr>
          <w:tab/>
        </w:r>
        <w:r w:rsidR="00E95DC8">
          <w:rPr>
            <w:noProof/>
            <w:webHidden/>
          </w:rPr>
          <w:fldChar w:fldCharType="begin"/>
        </w:r>
        <w:r w:rsidR="00E95DC8">
          <w:rPr>
            <w:noProof/>
            <w:webHidden/>
          </w:rPr>
          <w:instrText xml:space="preserve"> PAGEREF _Toc525256366 \h </w:instrText>
        </w:r>
        <w:r w:rsidR="00E95DC8">
          <w:rPr>
            <w:noProof/>
            <w:webHidden/>
          </w:rPr>
        </w:r>
        <w:r w:rsidR="00E95DC8">
          <w:rPr>
            <w:noProof/>
            <w:webHidden/>
          </w:rPr>
          <w:fldChar w:fldCharType="separate"/>
        </w:r>
        <w:r w:rsidR="00E95DC8">
          <w:rPr>
            <w:noProof/>
            <w:webHidden/>
          </w:rPr>
          <w:t>121</w:t>
        </w:r>
        <w:r w:rsidR="00E95DC8">
          <w:rPr>
            <w:noProof/>
            <w:webHidden/>
          </w:rPr>
          <w:fldChar w:fldCharType="end"/>
        </w:r>
      </w:hyperlink>
    </w:p>
    <w:p w14:paraId="4C911612" w14:textId="77777777" w:rsidR="00E95DC8" w:rsidRDefault="009F22DF">
      <w:pPr>
        <w:pStyle w:val="TableofFigures"/>
        <w:tabs>
          <w:tab w:val="right" w:leader="dot" w:pos="10790"/>
        </w:tabs>
        <w:rPr>
          <w:rFonts w:eastAsiaTheme="minorEastAsia"/>
          <w:noProof/>
          <w:sz w:val="22"/>
        </w:rPr>
      </w:pPr>
      <w:hyperlink w:anchor="_Toc525256367" w:history="1">
        <w:r w:rsidR="00E95DC8" w:rsidRPr="00CA4A27">
          <w:rPr>
            <w:rStyle w:val="Hyperlink"/>
            <w:rFonts w:ascii="Calibri" w:eastAsia="Calibri" w:hAnsi="Calibri" w:cs="Times New Roman"/>
            <w:i/>
            <w:iCs/>
            <w:noProof/>
            <w:lang w:val="tr-TR"/>
          </w:rPr>
          <w:t>Table 3.1</w:t>
        </w:r>
        <w:r w:rsidR="00E95DC8" w:rsidRPr="00CA4A27">
          <w:rPr>
            <w:rStyle w:val="Hyperlink"/>
            <w:rFonts w:ascii="Calibri" w:eastAsia="Calibri" w:hAnsi="Calibri" w:cs="Times New Roman"/>
            <w:i/>
            <w:iCs/>
            <w:noProof/>
            <w:lang w:val="tr-TR"/>
          </w:rPr>
          <w:noBreakHyphen/>
          <w:t>43: Historical Components' Weight Ratio to MTOW</w:t>
        </w:r>
        <w:r w:rsidR="00E95DC8">
          <w:rPr>
            <w:noProof/>
            <w:webHidden/>
          </w:rPr>
          <w:tab/>
        </w:r>
        <w:r w:rsidR="00E95DC8">
          <w:rPr>
            <w:noProof/>
            <w:webHidden/>
          </w:rPr>
          <w:fldChar w:fldCharType="begin"/>
        </w:r>
        <w:r w:rsidR="00E95DC8">
          <w:rPr>
            <w:noProof/>
            <w:webHidden/>
          </w:rPr>
          <w:instrText xml:space="preserve"> PAGEREF _Toc525256367 \h </w:instrText>
        </w:r>
        <w:r w:rsidR="00E95DC8">
          <w:rPr>
            <w:noProof/>
            <w:webHidden/>
          </w:rPr>
        </w:r>
        <w:r w:rsidR="00E95DC8">
          <w:rPr>
            <w:noProof/>
            <w:webHidden/>
          </w:rPr>
          <w:fldChar w:fldCharType="separate"/>
        </w:r>
        <w:r w:rsidR="00E95DC8">
          <w:rPr>
            <w:noProof/>
            <w:webHidden/>
          </w:rPr>
          <w:t>121</w:t>
        </w:r>
        <w:r w:rsidR="00E95DC8">
          <w:rPr>
            <w:noProof/>
            <w:webHidden/>
          </w:rPr>
          <w:fldChar w:fldCharType="end"/>
        </w:r>
      </w:hyperlink>
    </w:p>
    <w:p w14:paraId="75088C79" w14:textId="77777777" w:rsidR="00E95DC8" w:rsidRDefault="009F22DF">
      <w:pPr>
        <w:pStyle w:val="TableofFigures"/>
        <w:tabs>
          <w:tab w:val="right" w:leader="dot" w:pos="10790"/>
        </w:tabs>
        <w:rPr>
          <w:rFonts w:eastAsiaTheme="minorEastAsia"/>
          <w:noProof/>
          <w:sz w:val="22"/>
        </w:rPr>
      </w:pPr>
      <w:hyperlink w:anchor="_Toc525256368" w:history="1">
        <w:r w:rsidR="00E95DC8" w:rsidRPr="00CA4A27">
          <w:rPr>
            <w:rStyle w:val="Hyperlink"/>
            <w:noProof/>
          </w:rPr>
          <w:t>Table 3.1</w:t>
        </w:r>
        <w:r w:rsidR="00E95DC8" w:rsidRPr="00CA4A27">
          <w:rPr>
            <w:rStyle w:val="Hyperlink"/>
            <w:noProof/>
          </w:rPr>
          <w:noBreakHyphen/>
          <w:t>44: Most Forward C.G.</w:t>
        </w:r>
        <w:r w:rsidR="00E95DC8">
          <w:rPr>
            <w:noProof/>
            <w:webHidden/>
          </w:rPr>
          <w:tab/>
        </w:r>
        <w:r w:rsidR="00E95DC8">
          <w:rPr>
            <w:noProof/>
            <w:webHidden/>
          </w:rPr>
          <w:fldChar w:fldCharType="begin"/>
        </w:r>
        <w:r w:rsidR="00E95DC8">
          <w:rPr>
            <w:noProof/>
            <w:webHidden/>
          </w:rPr>
          <w:instrText xml:space="preserve"> PAGEREF _Toc525256368 \h </w:instrText>
        </w:r>
        <w:r w:rsidR="00E95DC8">
          <w:rPr>
            <w:noProof/>
            <w:webHidden/>
          </w:rPr>
        </w:r>
        <w:r w:rsidR="00E95DC8">
          <w:rPr>
            <w:noProof/>
            <w:webHidden/>
          </w:rPr>
          <w:fldChar w:fldCharType="separate"/>
        </w:r>
        <w:r w:rsidR="00E95DC8">
          <w:rPr>
            <w:noProof/>
            <w:webHidden/>
          </w:rPr>
          <w:t>122</w:t>
        </w:r>
        <w:r w:rsidR="00E95DC8">
          <w:rPr>
            <w:noProof/>
            <w:webHidden/>
          </w:rPr>
          <w:fldChar w:fldCharType="end"/>
        </w:r>
      </w:hyperlink>
    </w:p>
    <w:p w14:paraId="6401F94A" w14:textId="77777777" w:rsidR="00E95DC8" w:rsidRDefault="009F22DF">
      <w:pPr>
        <w:pStyle w:val="TableofFigures"/>
        <w:tabs>
          <w:tab w:val="right" w:leader="dot" w:pos="10790"/>
        </w:tabs>
        <w:rPr>
          <w:rFonts w:eastAsiaTheme="minorEastAsia"/>
          <w:noProof/>
          <w:sz w:val="22"/>
        </w:rPr>
      </w:pPr>
      <w:hyperlink w:anchor="_Toc525256369" w:history="1">
        <w:r w:rsidR="00E95DC8" w:rsidRPr="00CA4A27">
          <w:rPr>
            <w:rStyle w:val="Hyperlink"/>
            <w:noProof/>
          </w:rPr>
          <w:t>Table 3.1</w:t>
        </w:r>
        <w:r w:rsidR="00E95DC8" w:rsidRPr="00CA4A27">
          <w:rPr>
            <w:rStyle w:val="Hyperlink"/>
            <w:noProof/>
          </w:rPr>
          <w:noBreakHyphen/>
          <w:t>45: Most Aft C.G.</w:t>
        </w:r>
        <w:r w:rsidR="00E95DC8">
          <w:rPr>
            <w:noProof/>
            <w:webHidden/>
          </w:rPr>
          <w:tab/>
        </w:r>
        <w:r w:rsidR="00E95DC8">
          <w:rPr>
            <w:noProof/>
            <w:webHidden/>
          </w:rPr>
          <w:fldChar w:fldCharType="begin"/>
        </w:r>
        <w:r w:rsidR="00E95DC8">
          <w:rPr>
            <w:noProof/>
            <w:webHidden/>
          </w:rPr>
          <w:instrText xml:space="preserve"> PAGEREF _Toc525256369 \h </w:instrText>
        </w:r>
        <w:r w:rsidR="00E95DC8">
          <w:rPr>
            <w:noProof/>
            <w:webHidden/>
          </w:rPr>
        </w:r>
        <w:r w:rsidR="00E95DC8">
          <w:rPr>
            <w:noProof/>
            <w:webHidden/>
          </w:rPr>
          <w:fldChar w:fldCharType="separate"/>
        </w:r>
        <w:r w:rsidR="00E95DC8">
          <w:rPr>
            <w:noProof/>
            <w:webHidden/>
          </w:rPr>
          <w:t>123</w:t>
        </w:r>
        <w:r w:rsidR="00E95DC8">
          <w:rPr>
            <w:noProof/>
            <w:webHidden/>
          </w:rPr>
          <w:fldChar w:fldCharType="end"/>
        </w:r>
      </w:hyperlink>
    </w:p>
    <w:p w14:paraId="3AC56520" w14:textId="77777777" w:rsidR="00E95DC8" w:rsidRDefault="009F22DF">
      <w:pPr>
        <w:pStyle w:val="TableofFigures"/>
        <w:tabs>
          <w:tab w:val="right" w:leader="dot" w:pos="10790"/>
        </w:tabs>
        <w:rPr>
          <w:rFonts w:eastAsiaTheme="minorEastAsia"/>
          <w:noProof/>
          <w:sz w:val="22"/>
        </w:rPr>
      </w:pPr>
      <w:hyperlink w:anchor="_Toc525256370" w:history="1">
        <w:r w:rsidR="00E95DC8" w:rsidRPr="00CA4A27">
          <w:rPr>
            <w:rStyle w:val="Hyperlink"/>
            <w:noProof/>
          </w:rPr>
          <w:t>Table 3.1</w:t>
        </w:r>
        <w:r w:rsidR="00E95DC8" w:rsidRPr="00CA4A27">
          <w:rPr>
            <w:rStyle w:val="Hyperlink"/>
            <w:noProof/>
          </w:rPr>
          <w:noBreakHyphen/>
          <w:t>46: C.G without fuel</w:t>
        </w:r>
        <w:r w:rsidR="00E95DC8">
          <w:rPr>
            <w:noProof/>
            <w:webHidden/>
          </w:rPr>
          <w:tab/>
        </w:r>
        <w:r w:rsidR="00E95DC8">
          <w:rPr>
            <w:noProof/>
            <w:webHidden/>
          </w:rPr>
          <w:fldChar w:fldCharType="begin"/>
        </w:r>
        <w:r w:rsidR="00E95DC8">
          <w:rPr>
            <w:noProof/>
            <w:webHidden/>
          </w:rPr>
          <w:instrText xml:space="preserve"> PAGEREF _Toc525256370 \h </w:instrText>
        </w:r>
        <w:r w:rsidR="00E95DC8">
          <w:rPr>
            <w:noProof/>
            <w:webHidden/>
          </w:rPr>
        </w:r>
        <w:r w:rsidR="00E95DC8">
          <w:rPr>
            <w:noProof/>
            <w:webHidden/>
          </w:rPr>
          <w:fldChar w:fldCharType="separate"/>
        </w:r>
        <w:r w:rsidR="00E95DC8">
          <w:rPr>
            <w:noProof/>
            <w:webHidden/>
          </w:rPr>
          <w:t>124</w:t>
        </w:r>
        <w:r w:rsidR="00E95DC8">
          <w:rPr>
            <w:noProof/>
            <w:webHidden/>
          </w:rPr>
          <w:fldChar w:fldCharType="end"/>
        </w:r>
      </w:hyperlink>
    </w:p>
    <w:p w14:paraId="41C53CEA" w14:textId="77777777" w:rsidR="00E95DC8" w:rsidRDefault="009F22DF">
      <w:pPr>
        <w:pStyle w:val="TableofFigures"/>
        <w:tabs>
          <w:tab w:val="right" w:leader="dot" w:pos="10790"/>
        </w:tabs>
        <w:rPr>
          <w:rFonts w:eastAsiaTheme="minorEastAsia"/>
          <w:noProof/>
          <w:sz w:val="22"/>
        </w:rPr>
      </w:pPr>
      <w:hyperlink w:anchor="_Toc525256371" w:history="1">
        <w:r w:rsidR="00E95DC8" w:rsidRPr="00CA4A27">
          <w:rPr>
            <w:rStyle w:val="Hyperlink"/>
            <w:noProof/>
          </w:rPr>
          <w:t>Table 3.2</w:t>
        </w:r>
        <w:r w:rsidR="00E95DC8" w:rsidRPr="00CA4A27">
          <w:rPr>
            <w:rStyle w:val="Hyperlink"/>
            <w:noProof/>
          </w:rPr>
          <w:noBreakHyphen/>
          <w:t>1. Competitors’ fuselage configuration type</w:t>
        </w:r>
        <w:r w:rsidR="00E95DC8">
          <w:rPr>
            <w:noProof/>
            <w:webHidden/>
          </w:rPr>
          <w:tab/>
        </w:r>
        <w:r w:rsidR="00E95DC8">
          <w:rPr>
            <w:noProof/>
            <w:webHidden/>
          </w:rPr>
          <w:fldChar w:fldCharType="begin"/>
        </w:r>
        <w:r w:rsidR="00E95DC8">
          <w:rPr>
            <w:noProof/>
            <w:webHidden/>
          </w:rPr>
          <w:instrText xml:space="preserve"> PAGEREF _Toc525256371 \h </w:instrText>
        </w:r>
        <w:r w:rsidR="00E95DC8">
          <w:rPr>
            <w:noProof/>
            <w:webHidden/>
          </w:rPr>
        </w:r>
        <w:r w:rsidR="00E95DC8">
          <w:rPr>
            <w:noProof/>
            <w:webHidden/>
          </w:rPr>
          <w:fldChar w:fldCharType="separate"/>
        </w:r>
        <w:r w:rsidR="00E95DC8">
          <w:rPr>
            <w:noProof/>
            <w:webHidden/>
          </w:rPr>
          <w:t>137</w:t>
        </w:r>
        <w:r w:rsidR="00E95DC8">
          <w:rPr>
            <w:noProof/>
            <w:webHidden/>
          </w:rPr>
          <w:fldChar w:fldCharType="end"/>
        </w:r>
      </w:hyperlink>
    </w:p>
    <w:p w14:paraId="46BEB101" w14:textId="77777777" w:rsidR="00E95DC8" w:rsidRDefault="009F22DF">
      <w:pPr>
        <w:pStyle w:val="TableofFigures"/>
        <w:tabs>
          <w:tab w:val="right" w:leader="dot" w:pos="10790"/>
        </w:tabs>
        <w:rPr>
          <w:rFonts w:eastAsiaTheme="minorEastAsia"/>
          <w:noProof/>
          <w:sz w:val="22"/>
        </w:rPr>
      </w:pPr>
      <w:hyperlink w:anchor="_Toc525256372" w:history="1">
        <w:r w:rsidR="00E95DC8" w:rsidRPr="00CA4A27">
          <w:rPr>
            <w:rStyle w:val="Hyperlink"/>
            <w:noProof/>
          </w:rPr>
          <w:t>Table 3.2</w:t>
        </w:r>
        <w:r w:rsidR="00E95DC8" w:rsidRPr="00CA4A27">
          <w:rPr>
            <w:rStyle w:val="Hyperlink"/>
            <w:noProof/>
          </w:rPr>
          <w:noBreakHyphen/>
          <w:t>2. Percentage of competitors’ fuselage configuration type</w:t>
        </w:r>
        <w:r w:rsidR="00E95DC8">
          <w:rPr>
            <w:noProof/>
            <w:webHidden/>
          </w:rPr>
          <w:tab/>
        </w:r>
        <w:r w:rsidR="00E95DC8">
          <w:rPr>
            <w:noProof/>
            <w:webHidden/>
          </w:rPr>
          <w:fldChar w:fldCharType="begin"/>
        </w:r>
        <w:r w:rsidR="00E95DC8">
          <w:rPr>
            <w:noProof/>
            <w:webHidden/>
          </w:rPr>
          <w:instrText xml:space="preserve"> PAGEREF _Toc525256372 \h </w:instrText>
        </w:r>
        <w:r w:rsidR="00E95DC8">
          <w:rPr>
            <w:noProof/>
            <w:webHidden/>
          </w:rPr>
        </w:r>
        <w:r w:rsidR="00E95DC8">
          <w:rPr>
            <w:noProof/>
            <w:webHidden/>
          </w:rPr>
          <w:fldChar w:fldCharType="separate"/>
        </w:r>
        <w:r w:rsidR="00E95DC8">
          <w:rPr>
            <w:noProof/>
            <w:webHidden/>
          </w:rPr>
          <w:t>137</w:t>
        </w:r>
        <w:r w:rsidR="00E95DC8">
          <w:rPr>
            <w:noProof/>
            <w:webHidden/>
          </w:rPr>
          <w:fldChar w:fldCharType="end"/>
        </w:r>
      </w:hyperlink>
    </w:p>
    <w:p w14:paraId="1C993E98" w14:textId="77777777" w:rsidR="00E95DC8" w:rsidRDefault="009F22DF">
      <w:pPr>
        <w:pStyle w:val="TableofFigures"/>
        <w:tabs>
          <w:tab w:val="right" w:leader="dot" w:pos="10790"/>
        </w:tabs>
        <w:rPr>
          <w:rFonts w:eastAsiaTheme="minorEastAsia"/>
          <w:noProof/>
          <w:sz w:val="22"/>
        </w:rPr>
      </w:pPr>
      <w:hyperlink w:anchor="_Toc525256373" w:history="1">
        <w:r w:rsidR="00E95DC8" w:rsidRPr="00CA4A27">
          <w:rPr>
            <w:rStyle w:val="Hyperlink"/>
            <w:rFonts w:ascii="Times New Roman" w:hAnsi="Times New Roman"/>
            <w:noProof/>
          </w:rPr>
          <w:t>Table 3.3</w:t>
        </w:r>
        <w:r w:rsidR="00E95DC8" w:rsidRPr="00CA4A27">
          <w:rPr>
            <w:rStyle w:val="Hyperlink"/>
            <w:rFonts w:ascii="Times New Roman" w:hAnsi="Times New Roman"/>
            <w:noProof/>
          </w:rPr>
          <w:noBreakHyphen/>
          <w:t>1 Competitors and their engines</w:t>
        </w:r>
        <w:r w:rsidR="00E95DC8">
          <w:rPr>
            <w:noProof/>
            <w:webHidden/>
          </w:rPr>
          <w:tab/>
        </w:r>
        <w:r w:rsidR="00E95DC8">
          <w:rPr>
            <w:noProof/>
            <w:webHidden/>
          </w:rPr>
          <w:fldChar w:fldCharType="begin"/>
        </w:r>
        <w:r w:rsidR="00E95DC8">
          <w:rPr>
            <w:noProof/>
            <w:webHidden/>
          </w:rPr>
          <w:instrText xml:space="preserve"> PAGEREF _Toc525256373 \h </w:instrText>
        </w:r>
        <w:r w:rsidR="00E95DC8">
          <w:rPr>
            <w:noProof/>
            <w:webHidden/>
          </w:rPr>
        </w:r>
        <w:r w:rsidR="00E95DC8">
          <w:rPr>
            <w:noProof/>
            <w:webHidden/>
          </w:rPr>
          <w:fldChar w:fldCharType="separate"/>
        </w:r>
        <w:r w:rsidR="00E95DC8">
          <w:rPr>
            <w:noProof/>
            <w:webHidden/>
          </w:rPr>
          <w:t>144</w:t>
        </w:r>
        <w:r w:rsidR="00E95DC8">
          <w:rPr>
            <w:noProof/>
            <w:webHidden/>
          </w:rPr>
          <w:fldChar w:fldCharType="end"/>
        </w:r>
      </w:hyperlink>
    </w:p>
    <w:p w14:paraId="3E030EC8" w14:textId="77777777" w:rsidR="00E95DC8" w:rsidRDefault="009F22DF">
      <w:pPr>
        <w:pStyle w:val="TableofFigures"/>
        <w:tabs>
          <w:tab w:val="right" w:leader="dot" w:pos="10790"/>
        </w:tabs>
        <w:rPr>
          <w:rFonts w:eastAsiaTheme="minorEastAsia"/>
          <w:noProof/>
          <w:sz w:val="22"/>
        </w:rPr>
      </w:pPr>
      <w:hyperlink w:anchor="_Toc525256374" w:history="1">
        <w:r w:rsidR="00E95DC8" w:rsidRPr="00CA4A27">
          <w:rPr>
            <w:rStyle w:val="Hyperlink"/>
            <w:rFonts w:ascii="Times New Roman" w:hAnsi="Times New Roman"/>
            <w:noProof/>
          </w:rPr>
          <w:t>Table 3.3</w:t>
        </w:r>
        <w:r w:rsidR="00E95DC8" w:rsidRPr="00CA4A27">
          <w:rPr>
            <w:rStyle w:val="Hyperlink"/>
            <w:rFonts w:ascii="Times New Roman" w:hAnsi="Times New Roman"/>
            <w:noProof/>
          </w:rPr>
          <w:noBreakHyphen/>
          <w:t>2 Candidate Engines and Fuel Consumption Data and Grading</w:t>
        </w:r>
        <w:r w:rsidR="00E95DC8">
          <w:rPr>
            <w:noProof/>
            <w:webHidden/>
          </w:rPr>
          <w:tab/>
        </w:r>
        <w:r w:rsidR="00E95DC8">
          <w:rPr>
            <w:noProof/>
            <w:webHidden/>
          </w:rPr>
          <w:fldChar w:fldCharType="begin"/>
        </w:r>
        <w:r w:rsidR="00E95DC8">
          <w:rPr>
            <w:noProof/>
            <w:webHidden/>
          </w:rPr>
          <w:instrText xml:space="preserve"> PAGEREF _Toc525256374 \h </w:instrText>
        </w:r>
        <w:r w:rsidR="00E95DC8">
          <w:rPr>
            <w:noProof/>
            <w:webHidden/>
          </w:rPr>
        </w:r>
        <w:r w:rsidR="00E95DC8">
          <w:rPr>
            <w:noProof/>
            <w:webHidden/>
          </w:rPr>
          <w:fldChar w:fldCharType="separate"/>
        </w:r>
        <w:r w:rsidR="00E95DC8">
          <w:rPr>
            <w:noProof/>
            <w:webHidden/>
          </w:rPr>
          <w:t>148</w:t>
        </w:r>
        <w:r w:rsidR="00E95DC8">
          <w:rPr>
            <w:noProof/>
            <w:webHidden/>
          </w:rPr>
          <w:fldChar w:fldCharType="end"/>
        </w:r>
      </w:hyperlink>
    </w:p>
    <w:p w14:paraId="165AE607" w14:textId="77777777" w:rsidR="00E95DC8" w:rsidRDefault="009F22DF">
      <w:pPr>
        <w:pStyle w:val="TableofFigures"/>
        <w:tabs>
          <w:tab w:val="right" w:leader="dot" w:pos="10790"/>
        </w:tabs>
        <w:rPr>
          <w:rFonts w:eastAsiaTheme="minorEastAsia"/>
          <w:noProof/>
          <w:sz w:val="22"/>
        </w:rPr>
      </w:pPr>
      <w:hyperlink w:anchor="_Toc525256375" w:history="1">
        <w:r w:rsidR="00E95DC8" w:rsidRPr="00CA4A27">
          <w:rPr>
            <w:rStyle w:val="Hyperlink"/>
            <w:rFonts w:ascii="Times New Roman" w:hAnsi="Times New Roman"/>
            <w:noProof/>
          </w:rPr>
          <w:t>Table 3.3</w:t>
        </w:r>
        <w:r w:rsidR="00E95DC8" w:rsidRPr="00CA4A27">
          <w:rPr>
            <w:rStyle w:val="Hyperlink"/>
            <w:rFonts w:ascii="Times New Roman" w:hAnsi="Times New Roman"/>
            <w:noProof/>
          </w:rPr>
          <w:noBreakHyphen/>
          <w:t>3 The table is put to show the comments about the selected five engines compared to each other</w:t>
        </w:r>
        <w:r w:rsidR="00E95DC8" w:rsidRPr="00CA4A27">
          <w:rPr>
            <w:rStyle w:val="Hyperlink"/>
            <w:noProof/>
          </w:rPr>
          <w:t>.</w:t>
        </w:r>
        <w:r w:rsidR="00E95DC8">
          <w:rPr>
            <w:noProof/>
            <w:webHidden/>
          </w:rPr>
          <w:tab/>
        </w:r>
        <w:r w:rsidR="00E95DC8">
          <w:rPr>
            <w:noProof/>
            <w:webHidden/>
          </w:rPr>
          <w:fldChar w:fldCharType="begin"/>
        </w:r>
        <w:r w:rsidR="00E95DC8">
          <w:rPr>
            <w:noProof/>
            <w:webHidden/>
          </w:rPr>
          <w:instrText xml:space="preserve"> PAGEREF _Toc525256375 \h </w:instrText>
        </w:r>
        <w:r w:rsidR="00E95DC8">
          <w:rPr>
            <w:noProof/>
            <w:webHidden/>
          </w:rPr>
        </w:r>
        <w:r w:rsidR="00E95DC8">
          <w:rPr>
            <w:noProof/>
            <w:webHidden/>
          </w:rPr>
          <w:fldChar w:fldCharType="separate"/>
        </w:r>
        <w:r w:rsidR="00E95DC8">
          <w:rPr>
            <w:noProof/>
            <w:webHidden/>
          </w:rPr>
          <w:t>150</w:t>
        </w:r>
        <w:r w:rsidR="00E95DC8">
          <w:rPr>
            <w:noProof/>
            <w:webHidden/>
          </w:rPr>
          <w:fldChar w:fldCharType="end"/>
        </w:r>
      </w:hyperlink>
    </w:p>
    <w:p w14:paraId="38374614" w14:textId="77777777" w:rsidR="00E95DC8" w:rsidRDefault="009F22DF">
      <w:pPr>
        <w:pStyle w:val="TableofFigures"/>
        <w:tabs>
          <w:tab w:val="right" w:leader="dot" w:pos="10790"/>
        </w:tabs>
        <w:rPr>
          <w:rFonts w:eastAsiaTheme="minorEastAsia"/>
          <w:noProof/>
          <w:sz w:val="22"/>
        </w:rPr>
      </w:pPr>
      <w:hyperlink w:anchor="_Toc525256376" w:history="1">
        <w:r w:rsidR="00E95DC8" w:rsidRPr="00CA4A27">
          <w:rPr>
            <w:rStyle w:val="Hyperlink"/>
            <w:rFonts w:ascii="Times New Roman" w:hAnsi="Times New Roman"/>
            <w:noProof/>
          </w:rPr>
          <w:t>Table 3.3</w:t>
        </w:r>
        <w:r w:rsidR="00E95DC8" w:rsidRPr="00CA4A27">
          <w:rPr>
            <w:rStyle w:val="Hyperlink"/>
            <w:rFonts w:ascii="Times New Roman" w:hAnsi="Times New Roman"/>
            <w:noProof/>
          </w:rPr>
          <w:noBreakHyphen/>
          <w:t>4 Bill of Materials</w:t>
        </w:r>
        <w:r w:rsidR="00E95DC8">
          <w:rPr>
            <w:noProof/>
            <w:webHidden/>
          </w:rPr>
          <w:tab/>
        </w:r>
        <w:r w:rsidR="00E95DC8">
          <w:rPr>
            <w:noProof/>
            <w:webHidden/>
          </w:rPr>
          <w:fldChar w:fldCharType="begin"/>
        </w:r>
        <w:r w:rsidR="00E95DC8">
          <w:rPr>
            <w:noProof/>
            <w:webHidden/>
          </w:rPr>
          <w:instrText xml:space="preserve"> PAGEREF _Toc525256376 \h </w:instrText>
        </w:r>
        <w:r w:rsidR="00E95DC8">
          <w:rPr>
            <w:noProof/>
            <w:webHidden/>
          </w:rPr>
        </w:r>
        <w:r w:rsidR="00E95DC8">
          <w:rPr>
            <w:noProof/>
            <w:webHidden/>
          </w:rPr>
          <w:fldChar w:fldCharType="separate"/>
        </w:r>
        <w:r w:rsidR="00E95DC8">
          <w:rPr>
            <w:noProof/>
            <w:webHidden/>
          </w:rPr>
          <w:t>151</w:t>
        </w:r>
        <w:r w:rsidR="00E95DC8">
          <w:rPr>
            <w:noProof/>
            <w:webHidden/>
          </w:rPr>
          <w:fldChar w:fldCharType="end"/>
        </w:r>
      </w:hyperlink>
    </w:p>
    <w:p w14:paraId="3B883533" w14:textId="77777777" w:rsidR="00E95DC8" w:rsidRDefault="009F22DF">
      <w:pPr>
        <w:pStyle w:val="TableofFigures"/>
        <w:tabs>
          <w:tab w:val="right" w:leader="dot" w:pos="10790"/>
        </w:tabs>
        <w:rPr>
          <w:rFonts w:eastAsiaTheme="minorEastAsia"/>
          <w:noProof/>
          <w:sz w:val="22"/>
        </w:rPr>
      </w:pPr>
      <w:hyperlink w:anchor="_Toc525256377" w:history="1">
        <w:r w:rsidR="00E95DC8" w:rsidRPr="00CA4A27">
          <w:rPr>
            <w:rStyle w:val="Hyperlink"/>
            <w:rFonts w:ascii="Times New Roman" w:hAnsi="Times New Roman"/>
            <w:noProof/>
          </w:rPr>
          <w:t>Table 3.3</w:t>
        </w:r>
        <w:r w:rsidR="00E95DC8" w:rsidRPr="00CA4A27">
          <w:rPr>
            <w:rStyle w:val="Hyperlink"/>
            <w:rFonts w:ascii="Times New Roman" w:hAnsi="Times New Roman"/>
            <w:noProof/>
          </w:rPr>
          <w:noBreakHyphen/>
          <w:t>5 Showing Trade-off for Number of Blades</w:t>
        </w:r>
        <w:r w:rsidR="00E95DC8">
          <w:rPr>
            <w:noProof/>
            <w:webHidden/>
          </w:rPr>
          <w:tab/>
        </w:r>
        <w:r w:rsidR="00E95DC8">
          <w:rPr>
            <w:noProof/>
            <w:webHidden/>
          </w:rPr>
          <w:fldChar w:fldCharType="begin"/>
        </w:r>
        <w:r w:rsidR="00E95DC8">
          <w:rPr>
            <w:noProof/>
            <w:webHidden/>
          </w:rPr>
          <w:instrText xml:space="preserve"> PAGEREF _Toc525256377 \h </w:instrText>
        </w:r>
        <w:r w:rsidR="00E95DC8">
          <w:rPr>
            <w:noProof/>
            <w:webHidden/>
          </w:rPr>
        </w:r>
        <w:r w:rsidR="00E95DC8">
          <w:rPr>
            <w:noProof/>
            <w:webHidden/>
          </w:rPr>
          <w:fldChar w:fldCharType="separate"/>
        </w:r>
        <w:r w:rsidR="00E95DC8">
          <w:rPr>
            <w:noProof/>
            <w:webHidden/>
          </w:rPr>
          <w:t>153</w:t>
        </w:r>
        <w:r w:rsidR="00E95DC8">
          <w:rPr>
            <w:noProof/>
            <w:webHidden/>
          </w:rPr>
          <w:fldChar w:fldCharType="end"/>
        </w:r>
      </w:hyperlink>
    </w:p>
    <w:p w14:paraId="736DA763" w14:textId="77777777" w:rsidR="00E95DC8" w:rsidRDefault="009F22DF">
      <w:pPr>
        <w:pStyle w:val="TableofFigures"/>
        <w:tabs>
          <w:tab w:val="right" w:leader="dot" w:pos="10790"/>
        </w:tabs>
        <w:rPr>
          <w:rFonts w:eastAsiaTheme="minorEastAsia"/>
          <w:noProof/>
          <w:sz w:val="22"/>
        </w:rPr>
      </w:pPr>
      <w:hyperlink w:anchor="_Toc525256378" w:history="1">
        <w:r w:rsidR="00E95DC8" w:rsidRPr="00CA4A27">
          <w:rPr>
            <w:rStyle w:val="Hyperlink"/>
            <w:rFonts w:ascii="Times New Roman" w:hAnsi="Times New Roman"/>
            <w:noProof/>
          </w:rPr>
          <w:t>Table 3.3</w:t>
        </w:r>
        <w:r w:rsidR="00E95DC8" w:rsidRPr="00CA4A27">
          <w:rPr>
            <w:rStyle w:val="Hyperlink"/>
            <w:rFonts w:ascii="Times New Roman" w:hAnsi="Times New Roman"/>
            <w:noProof/>
          </w:rPr>
          <w:noBreakHyphen/>
          <w:t>6 Trade-off for Pitch mechanism</w:t>
        </w:r>
        <w:r w:rsidR="00E95DC8">
          <w:rPr>
            <w:noProof/>
            <w:webHidden/>
          </w:rPr>
          <w:tab/>
        </w:r>
        <w:r w:rsidR="00E95DC8">
          <w:rPr>
            <w:noProof/>
            <w:webHidden/>
          </w:rPr>
          <w:fldChar w:fldCharType="begin"/>
        </w:r>
        <w:r w:rsidR="00E95DC8">
          <w:rPr>
            <w:noProof/>
            <w:webHidden/>
          </w:rPr>
          <w:instrText xml:space="preserve"> PAGEREF _Toc525256378 \h </w:instrText>
        </w:r>
        <w:r w:rsidR="00E95DC8">
          <w:rPr>
            <w:noProof/>
            <w:webHidden/>
          </w:rPr>
        </w:r>
        <w:r w:rsidR="00E95DC8">
          <w:rPr>
            <w:noProof/>
            <w:webHidden/>
          </w:rPr>
          <w:fldChar w:fldCharType="separate"/>
        </w:r>
        <w:r w:rsidR="00E95DC8">
          <w:rPr>
            <w:noProof/>
            <w:webHidden/>
          </w:rPr>
          <w:t>155</w:t>
        </w:r>
        <w:r w:rsidR="00E95DC8">
          <w:rPr>
            <w:noProof/>
            <w:webHidden/>
          </w:rPr>
          <w:fldChar w:fldCharType="end"/>
        </w:r>
      </w:hyperlink>
    </w:p>
    <w:p w14:paraId="50BB7434" w14:textId="77777777" w:rsidR="00E95DC8" w:rsidRDefault="009F22DF">
      <w:pPr>
        <w:pStyle w:val="TableofFigures"/>
        <w:tabs>
          <w:tab w:val="right" w:leader="dot" w:pos="10790"/>
        </w:tabs>
        <w:rPr>
          <w:rFonts w:eastAsiaTheme="minorEastAsia"/>
          <w:noProof/>
          <w:sz w:val="22"/>
        </w:rPr>
      </w:pPr>
      <w:hyperlink w:anchor="_Toc525256379" w:history="1">
        <w:r w:rsidR="00E95DC8" w:rsidRPr="00CA4A27">
          <w:rPr>
            <w:rStyle w:val="Hyperlink"/>
            <w:rFonts w:ascii="Times New Roman" w:hAnsi="Times New Roman"/>
            <w:noProof/>
          </w:rPr>
          <w:t>Table 3.3</w:t>
        </w:r>
        <w:r w:rsidR="00E95DC8" w:rsidRPr="00CA4A27">
          <w:rPr>
            <w:rStyle w:val="Hyperlink"/>
            <w:rFonts w:ascii="Times New Roman" w:hAnsi="Times New Roman"/>
            <w:noProof/>
          </w:rPr>
          <w:noBreakHyphen/>
          <w:t>7 Material trade-off</w:t>
        </w:r>
        <w:r w:rsidR="00E95DC8">
          <w:rPr>
            <w:noProof/>
            <w:webHidden/>
          </w:rPr>
          <w:tab/>
        </w:r>
        <w:r w:rsidR="00E95DC8">
          <w:rPr>
            <w:noProof/>
            <w:webHidden/>
          </w:rPr>
          <w:fldChar w:fldCharType="begin"/>
        </w:r>
        <w:r w:rsidR="00E95DC8">
          <w:rPr>
            <w:noProof/>
            <w:webHidden/>
          </w:rPr>
          <w:instrText xml:space="preserve"> PAGEREF _Toc525256379 \h </w:instrText>
        </w:r>
        <w:r w:rsidR="00E95DC8">
          <w:rPr>
            <w:noProof/>
            <w:webHidden/>
          </w:rPr>
        </w:r>
        <w:r w:rsidR="00E95DC8">
          <w:rPr>
            <w:noProof/>
            <w:webHidden/>
          </w:rPr>
          <w:fldChar w:fldCharType="separate"/>
        </w:r>
        <w:r w:rsidR="00E95DC8">
          <w:rPr>
            <w:noProof/>
            <w:webHidden/>
          </w:rPr>
          <w:t>156</w:t>
        </w:r>
        <w:r w:rsidR="00E95DC8">
          <w:rPr>
            <w:noProof/>
            <w:webHidden/>
          </w:rPr>
          <w:fldChar w:fldCharType="end"/>
        </w:r>
      </w:hyperlink>
    </w:p>
    <w:p w14:paraId="4265D6D1" w14:textId="77777777" w:rsidR="00E95DC8" w:rsidRDefault="009F22DF">
      <w:pPr>
        <w:pStyle w:val="TableofFigures"/>
        <w:tabs>
          <w:tab w:val="right" w:leader="dot" w:pos="10790"/>
        </w:tabs>
        <w:rPr>
          <w:rFonts w:eastAsiaTheme="minorEastAsia"/>
          <w:noProof/>
          <w:sz w:val="22"/>
        </w:rPr>
      </w:pPr>
      <w:hyperlink w:anchor="_Toc525256380" w:history="1">
        <w:r w:rsidR="00E95DC8" w:rsidRPr="00CA4A27">
          <w:rPr>
            <w:rStyle w:val="Hyperlink"/>
            <w:rFonts w:ascii="Times New Roman" w:hAnsi="Times New Roman"/>
            <w:noProof/>
          </w:rPr>
          <w:t>Table 3.3</w:t>
        </w:r>
        <w:r w:rsidR="00E95DC8" w:rsidRPr="00CA4A27">
          <w:rPr>
            <w:rStyle w:val="Hyperlink"/>
            <w:rFonts w:ascii="Times New Roman" w:hAnsi="Times New Roman"/>
            <w:noProof/>
          </w:rPr>
          <w:noBreakHyphen/>
          <w:t>8 Candidate Propellers</w:t>
        </w:r>
        <w:r w:rsidR="00E95DC8">
          <w:rPr>
            <w:noProof/>
            <w:webHidden/>
          </w:rPr>
          <w:tab/>
        </w:r>
        <w:r w:rsidR="00E95DC8">
          <w:rPr>
            <w:noProof/>
            <w:webHidden/>
          </w:rPr>
          <w:fldChar w:fldCharType="begin"/>
        </w:r>
        <w:r w:rsidR="00E95DC8">
          <w:rPr>
            <w:noProof/>
            <w:webHidden/>
          </w:rPr>
          <w:instrText xml:space="preserve"> PAGEREF _Toc525256380 \h </w:instrText>
        </w:r>
        <w:r w:rsidR="00E95DC8">
          <w:rPr>
            <w:noProof/>
            <w:webHidden/>
          </w:rPr>
        </w:r>
        <w:r w:rsidR="00E95DC8">
          <w:rPr>
            <w:noProof/>
            <w:webHidden/>
          </w:rPr>
          <w:fldChar w:fldCharType="separate"/>
        </w:r>
        <w:r w:rsidR="00E95DC8">
          <w:rPr>
            <w:noProof/>
            <w:webHidden/>
          </w:rPr>
          <w:t>159</w:t>
        </w:r>
        <w:r w:rsidR="00E95DC8">
          <w:rPr>
            <w:noProof/>
            <w:webHidden/>
          </w:rPr>
          <w:fldChar w:fldCharType="end"/>
        </w:r>
      </w:hyperlink>
    </w:p>
    <w:p w14:paraId="57EEE74B" w14:textId="77777777" w:rsidR="00E95DC8" w:rsidRDefault="009F22DF">
      <w:pPr>
        <w:pStyle w:val="TableofFigures"/>
        <w:tabs>
          <w:tab w:val="right" w:leader="dot" w:pos="10790"/>
        </w:tabs>
        <w:rPr>
          <w:rFonts w:eastAsiaTheme="minorEastAsia"/>
          <w:noProof/>
          <w:sz w:val="22"/>
        </w:rPr>
      </w:pPr>
      <w:hyperlink w:anchor="_Toc525256381" w:history="1">
        <w:r w:rsidR="00E95DC8" w:rsidRPr="00CA4A27">
          <w:rPr>
            <w:rStyle w:val="Hyperlink"/>
            <w:noProof/>
          </w:rPr>
          <w:t>Table 3.3</w:t>
        </w:r>
        <w:r w:rsidR="00E95DC8" w:rsidRPr="00CA4A27">
          <w:rPr>
            <w:rStyle w:val="Hyperlink"/>
            <w:noProof/>
          </w:rPr>
          <w:noBreakHyphen/>
          <w:t>9. Fuel Tank Type Trade-Off Study</w:t>
        </w:r>
        <w:r w:rsidR="00E95DC8">
          <w:rPr>
            <w:noProof/>
            <w:webHidden/>
          </w:rPr>
          <w:tab/>
        </w:r>
        <w:r w:rsidR="00E95DC8">
          <w:rPr>
            <w:noProof/>
            <w:webHidden/>
          </w:rPr>
          <w:fldChar w:fldCharType="begin"/>
        </w:r>
        <w:r w:rsidR="00E95DC8">
          <w:rPr>
            <w:noProof/>
            <w:webHidden/>
          </w:rPr>
          <w:instrText xml:space="preserve"> PAGEREF _Toc525256381 \h </w:instrText>
        </w:r>
        <w:r w:rsidR="00E95DC8">
          <w:rPr>
            <w:noProof/>
            <w:webHidden/>
          </w:rPr>
        </w:r>
        <w:r w:rsidR="00E95DC8">
          <w:rPr>
            <w:noProof/>
            <w:webHidden/>
          </w:rPr>
          <w:fldChar w:fldCharType="separate"/>
        </w:r>
        <w:r w:rsidR="00E95DC8">
          <w:rPr>
            <w:noProof/>
            <w:webHidden/>
          </w:rPr>
          <w:t>3</w:t>
        </w:r>
        <w:r w:rsidR="00E95DC8">
          <w:rPr>
            <w:noProof/>
            <w:webHidden/>
          </w:rPr>
          <w:fldChar w:fldCharType="end"/>
        </w:r>
      </w:hyperlink>
    </w:p>
    <w:p w14:paraId="032BFA26" w14:textId="77777777" w:rsidR="00E95DC8" w:rsidRDefault="009F22DF">
      <w:pPr>
        <w:pStyle w:val="TableofFigures"/>
        <w:tabs>
          <w:tab w:val="right" w:leader="dot" w:pos="10790"/>
        </w:tabs>
        <w:rPr>
          <w:rFonts w:eastAsiaTheme="minorEastAsia"/>
          <w:noProof/>
          <w:sz w:val="22"/>
        </w:rPr>
      </w:pPr>
      <w:hyperlink w:anchor="_Toc525256382" w:history="1">
        <w:r w:rsidR="00E95DC8" w:rsidRPr="00CA4A27">
          <w:rPr>
            <w:rStyle w:val="Hyperlink"/>
            <w:noProof/>
          </w:rPr>
          <w:t>Table 3.3</w:t>
        </w:r>
        <w:r w:rsidR="00E95DC8" w:rsidRPr="00CA4A27">
          <w:rPr>
            <w:rStyle w:val="Hyperlink"/>
            <w:noProof/>
          </w:rPr>
          <w:noBreakHyphen/>
          <w:t>10. Fuel Tank Location Trade-Off Study</w:t>
        </w:r>
        <w:r w:rsidR="00E95DC8">
          <w:rPr>
            <w:noProof/>
            <w:webHidden/>
          </w:rPr>
          <w:tab/>
        </w:r>
        <w:r w:rsidR="00E95DC8">
          <w:rPr>
            <w:noProof/>
            <w:webHidden/>
          </w:rPr>
          <w:fldChar w:fldCharType="begin"/>
        </w:r>
        <w:r w:rsidR="00E95DC8">
          <w:rPr>
            <w:noProof/>
            <w:webHidden/>
          </w:rPr>
          <w:instrText xml:space="preserve"> PAGEREF _Toc525256382 \h </w:instrText>
        </w:r>
        <w:r w:rsidR="00E95DC8">
          <w:rPr>
            <w:noProof/>
            <w:webHidden/>
          </w:rPr>
        </w:r>
        <w:r w:rsidR="00E95DC8">
          <w:rPr>
            <w:noProof/>
            <w:webHidden/>
          </w:rPr>
          <w:fldChar w:fldCharType="separate"/>
        </w:r>
        <w:r w:rsidR="00E95DC8">
          <w:rPr>
            <w:noProof/>
            <w:webHidden/>
          </w:rPr>
          <w:t>5</w:t>
        </w:r>
        <w:r w:rsidR="00E95DC8">
          <w:rPr>
            <w:noProof/>
            <w:webHidden/>
          </w:rPr>
          <w:fldChar w:fldCharType="end"/>
        </w:r>
      </w:hyperlink>
    </w:p>
    <w:p w14:paraId="4928255F" w14:textId="77777777" w:rsidR="00E95DC8" w:rsidRDefault="009F22DF">
      <w:pPr>
        <w:pStyle w:val="TableofFigures"/>
        <w:tabs>
          <w:tab w:val="right" w:leader="dot" w:pos="10790"/>
        </w:tabs>
        <w:rPr>
          <w:rFonts w:eastAsiaTheme="minorEastAsia"/>
          <w:noProof/>
          <w:sz w:val="22"/>
        </w:rPr>
      </w:pPr>
      <w:hyperlink w:anchor="_Toc525256383" w:history="1">
        <w:r w:rsidR="00E95DC8" w:rsidRPr="00CA4A27">
          <w:rPr>
            <w:rStyle w:val="Hyperlink"/>
            <w:rFonts w:cstheme="minorHAnsi"/>
            <w:noProof/>
          </w:rPr>
          <w:t>Table 3.5</w:t>
        </w:r>
        <w:r w:rsidR="00E95DC8" w:rsidRPr="00CA4A27">
          <w:rPr>
            <w:rStyle w:val="Hyperlink"/>
            <w:rFonts w:cstheme="minorHAnsi"/>
            <w:noProof/>
          </w:rPr>
          <w:noBreakHyphen/>
          <w:t>1 Corresponding Requirements for Avionics</w:t>
        </w:r>
        <w:r w:rsidR="00E95DC8">
          <w:rPr>
            <w:noProof/>
            <w:webHidden/>
          </w:rPr>
          <w:tab/>
        </w:r>
        <w:r w:rsidR="00E95DC8">
          <w:rPr>
            <w:noProof/>
            <w:webHidden/>
          </w:rPr>
          <w:fldChar w:fldCharType="begin"/>
        </w:r>
        <w:r w:rsidR="00E95DC8">
          <w:rPr>
            <w:noProof/>
            <w:webHidden/>
          </w:rPr>
          <w:instrText xml:space="preserve"> PAGEREF _Toc525256383 \h </w:instrText>
        </w:r>
        <w:r w:rsidR="00E95DC8">
          <w:rPr>
            <w:noProof/>
            <w:webHidden/>
          </w:rPr>
        </w:r>
        <w:r w:rsidR="00E95DC8">
          <w:rPr>
            <w:noProof/>
            <w:webHidden/>
          </w:rPr>
          <w:fldChar w:fldCharType="separate"/>
        </w:r>
        <w:r w:rsidR="00E95DC8">
          <w:rPr>
            <w:noProof/>
            <w:webHidden/>
          </w:rPr>
          <w:t>23</w:t>
        </w:r>
        <w:r w:rsidR="00E95DC8">
          <w:rPr>
            <w:noProof/>
            <w:webHidden/>
          </w:rPr>
          <w:fldChar w:fldCharType="end"/>
        </w:r>
      </w:hyperlink>
    </w:p>
    <w:p w14:paraId="242E95BE" w14:textId="77777777" w:rsidR="009C57CE" w:rsidRDefault="00E95DC8" w:rsidP="00E37138">
      <w:pPr>
        <w:spacing w:before="60" w:after="60" w:line="240" w:lineRule="auto"/>
      </w:pPr>
      <w:r>
        <w:fldChar w:fldCharType="end"/>
      </w:r>
    </w:p>
    <w:p w14:paraId="2A33578B" w14:textId="77777777" w:rsidR="00D01BFC" w:rsidRDefault="00D01BFC" w:rsidP="00E37138">
      <w:pPr>
        <w:pStyle w:val="Heading1"/>
        <w:numPr>
          <w:ilvl w:val="0"/>
          <w:numId w:val="0"/>
        </w:numPr>
        <w:spacing w:before="60" w:beforeAutospacing="0" w:after="60" w:afterAutospacing="0"/>
      </w:pPr>
      <w:bookmarkStart w:id="11" w:name="_Toc525261808"/>
      <w:r>
        <w:t>FIGURES</w:t>
      </w:r>
      <w:bookmarkEnd w:id="11"/>
    </w:p>
    <w:p w14:paraId="0EB227D8" w14:textId="77777777" w:rsidR="00E638C6" w:rsidRDefault="00E638C6">
      <w:pPr>
        <w:pStyle w:val="TableofFigures"/>
        <w:tabs>
          <w:tab w:val="right" w:leader="dot" w:pos="10790"/>
        </w:tabs>
        <w:rPr>
          <w:rFonts w:eastAsiaTheme="minorEastAsia"/>
          <w:noProof/>
          <w:sz w:val="22"/>
        </w:rPr>
      </w:pPr>
      <w:r>
        <w:fldChar w:fldCharType="begin"/>
      </w:r>
      <w:r>
        <w:instrText xml:space="preserve"> TOC \h \z \c "Figure" </w:instrText>
      </w:r>
      <w:r>
        <w:fldChar w:fldCharType="separate"/>
      </w:r>
      <w:hyperlink w:anchor="_Toc525254108" w:history="1">
        <w:r w:rsidRPr="00D86A4A">
          <w:rPr>
            <w:rStyle w:val="Hyperlink"/>
            <w:noProof/>
          </w:rPr>
          <w:t>Figure 3.1</w:t>
        </w:r>
        <w:r w:rsidRPr="00D86A4A">
          <w:rPr>
            <w:rStyle w:val="Hyperlink"/>
            <w:noProof/>
          </w:rPr>
          <w:noBreakHyphen/>
          <w:t>1. Fluid domain with airfoil geometry created in ICEM CFD</w:t>
        </w:r>
        <w:r>
          <w:rPr>
            <w:noProof/>
            <w:webHidden/>
          </w:rPr>
          <w:tab/>
        </w:r>
        <w:r>
          <w:rPr>
            <w:noProof/>
            <w:webHidden/>
          </w:rPr>
          <w:fldChar w:fldCharType="begin"/>
        </w:r>
        <w:r>
          <w:rPr>
            <w:noProof/>
            <w:webHidden/>
          </w:rPr>
          <w:instrText xml:space="preserve"> PAGEREF _Toc525254108 \h </w:instrText>
        </w:r>
        <w:r>
          <w:rPr>
            <w:noProof/>
            <w:webHidden/>
          </w:rPr>
        </w:r>
        <w:r>
          <w:rPr>
            <w:noProof/>
            <w:webHidden/>
          </w:rPr>
          <w:fldChar w:fldCharType="separate"/>
        </w:r>
        <w:r>
          <w:rPr>
            <w:noProof/>
            <w:webHidden/>
          </w:rPr>
          <w:t>16</w:t>
        </w:r>
        <w:r>
          <w:rPr>
            <w:noProof/>
            <w:webHidden/>
          </w:rPr>
          <w:fldChar w:fldCharType="end"/>
        </w:r>
      </w:hyperlink>
    </w:p>
    <w:p w14:paraId="63AF53B9" w14:textId="77777777" w:rsidR="00E638C6" w:rsidRDefault="009F22DF">
      <w:pPr>
        <w:pStyle w:val="TableofFigures"/>
        <w:tabs>
          <w:tab w:val="right" w:leader="dot" w:pos="10790"/>
        </w:tabs>
        <w:rPr>
          <w:rFonts w:eastAsiaTheme="minorEastAsia"/>
          <w:noProof/>
          <w:sz w:val="22"/>
        </w:rPr>
      </w:pPr>
      <w:hyperlink w:anchor="_Toc525254109" w:history="1">
        <w:r w:rsidR="00E638C6" w:rsidRPr="00D86A4A">
          <w:rPr>
            <w:rStyle w:val="Hyperlink"/>
            <w:noProof/>
          </w:rPr>
          <w:t>Figure 3.1</w:t>
        </w:r>
        <w:r w:rsidR="00E638C6" w:rsidRPr="00D86A4A">
          <w:rPr>
            <w:rStyle w:val="Hyperlink"/>
            <w:noProof/>
          </w:rPr>
          <w:noBreakHyphen/>
          <w:t>2. 2D structured meshed domain</w:t>
        </w:r>
        <w:r w:rsidR="00E638C6">
          <w:rPr>
            <w:noProof/>
            <w:webHidden/>
          </w:rPr>
          <w:tab/>
        </w:r>
        <w:r w:rsidR="00E638C6">
          <w:rPr>
            <w:noProof/>
            <w:webHidden/>
          </w:rPr>
          <w:fldChar w:fldCharType="begin"/>
        </w:r>
        <w:r w:rsidR="00E638C6">
          <w:rPr>
            <w:noProof/>
            <w:webHidden/>
          </w:rPr>
          <w:instrText xml:space="preserve"> PAGEREF _Toc525254109 \h </w:instrText>
        </w:r>
        <w:r w:rsidR="00E638C6">
          <w:rPr>
            <w:noProof/>
            <w:webHidden/>
          </w:rPr>
        </w:r>
        <w:r w:rsidR="00E638C6">
          <w:rPr>
            <w:noProof/>
            <w:webHidden/>
          </w:rPr>
          <w:fldChar w:fldCharType="separate"/>
        </w:r>
        <w:r w:rsidR="00E638C6">
          <w:rPr>
            <w:noProof/>
            <w:webHidden/>
          </w:rPr>
          <w:t>17</w:t>
        </w:r>
        <w:r w:rsidR="00E638C6">
          <w:rPr>
            <w:noProof/>
            <w:webHidden/>
          </w:rPr>
          <w:fldChar w:fldCharType="end"/>
        </w:r>
      </w:hyperlink>
    </w:p>
    <w:p w14:paraId="582BBA45" w14:textId="77777777" w:rsidR="00E638C6" w:rsidRDefault="009F22DF">
      <w:pPr>
        <w:pStyle w:val="TableofFigures"/>
        <w:tabs>
          <w:tab w:val="right" w:leader="dot" w:pos="10790"/>
        </w:tabs>
        <w:rPr>
          <w:rFonts w:eastAsiaTheme="minorEastAsia"/>
          <w:noProof/>
          <w:sz w:val="22"/>
        </w:rPr>
      </w:pPr>
      <w:hyperlink w:anchor="_Toc525254110" w:history="1">
        <w:r w:rsidR="00E638C6" w:rsidRPr="00D86A4A">
          <w:rPr>
            <w:rStyle w:val="Hyperlink"/>
            <w:noProof/>
          </w:rPr>
          <w:t>Figure 3.1</w:t>
        </w:r>
        <w:r w:rsidR="00E638C6" w:rsidRPr="00D86A4A">
          <w:rPr>
            <w:rStyle w:val="Hyperlink"/>
            <w:noProof/>
          </w:rPr>
          <w:noBreakHyphen/>
          <w:t>3. 2D structured mesh around the airfoil</w:t>
        </w:r>
        <w:r w:rsidR="00E638C6">
          <w:rPr>
            <w:noProof/>
            <w:webHidden/>
          </w:rPr>
          <w:tab/>
        </w:r>
        <w:r w:rsidR="00E638C6">
          <w:rPr>
            <w:noProof/>
            <w:webHidden/>
          </w:rPr>
          <w:fldChar w:fldCharType="begin"/>
        </w:r>
        <w:r w:rsidR="00E638C6">
          <w:rPr>
            <w:noProof/>
            <w:webHidden/>
          </w:rPr>
          <w:instrText xml:space="preserve"> PAGEREF _Toc525254110 \h </w:instrText>
        </w:r>
        <w:r w:rsidR="00E638C6">
          <w:rPr>
            <w:noProof/>
            <w:webHidden/>
          </w:rPr>
        </w:r>
        <w:r w:rsidR="00E638C6">
          <w:rPr>
            <w:noProof/>
            <w:webHidden/>
          </w:rPr>
          <w:fldChar w:fldCharType="separate"/>
        </w:r>
        <w:r w:rsidR="00E638C6">
          <w:rPr>
            <w:noProof/>
            <w:webHidden/>
          </w:rPr>
          <w:t>17</w:t>
        </w:r>
        <w:r w:rsidR="00E638C6">
          <w:rPr>
            <w:noProof/>
            <w:webHidden/>
          </w:rPr>
          <w:fldChar w:fldCharType="end"/>
        </w:r>
      </w:hyperlink>
    </w:p>
    <w:p w14:paraId="2095CFA5" w14:textId="77777777" w:rsidR="00E638C6" w:rsidRDefault="009F22DF">
      <w:pPr>
        <w:pStyle w:val="TableofFigures"/>
        <w:tabs>
          <w:tab w:val="right" w:leader="dot" w:pos="10790"/>
        </w:tabs>
        <w:rPr>
          <w:rFonts w:eastAsiaTheme="minorEastAsia"/>
          <w:noProof/>
          <w:sz w:val="22"/>
        </w:rPr>
      </w:pPr>
      <w:hyperlink w:anchor="_Toc525254111" w:history="1">
        <w:r w:rsidR="00E638C6" w:rsidRPr="00D86A4A">
          <w:rPr>
            <w:rStyle w:val="Hyperlink"/>
            <w:noProof/>
          </w:rPr>
          <w:t>Figure 3.1</w:t>
        </w:r>
        <w:r w:rsidR="00E638C6" w:rsidRPr="00D86A4A">
          <w:rPr>
            <w:rStyle w:val="Hyperlink"/>
            <w:noProof/>
          </w:rPr>
          <w:noBreakHyphen/>
          <w:t>4. Experimental Values of NACA4415 Airfoil</w:t>
        </w:r>
        <w:r w:rsidR="00E638C6">
          <w:rPr>
            <w:noProof/>
            <w:webHidden/>
          </w:rPr>
          <w:tab/>
        </w:r>
        <w:r w:rsidR="00E638C6">
          <w:rPr>
            <w:noProof/>
            <w:webHidden/>
          </w:rPr>
          <w:fldChar w:fldCharType="begin"/>
        </w:r>
        <w:r w:rsidR="00E638C6">
          <w:rPr>
            <w:noProof/>
            <w:webHidden/>
          </w:rPr>
          <w:instrText xml:space="preserve"> PAGEREF _Toc525254111 \h </w:instrText>
        </w:r>
        <w:r w:rsidR="00E638C6">
          <w:rPr>
            <w:noProof/>
            <w:webHidden/>
          </w:rPr>
        </w:r>
        <w:r w:rsidR="00E638C6">
          <w:rPr>
            <w:noProof/>
            <w:webHidden/>
          </w:rPr>
          <w:fldChar w:fldCharType="separate"/>
        </w:r>
        <w:r w:rsidR="00E638C6">
          <w:rPr>
            <w:noProof/>
            <w:webHidden/>
          </w:rPr>
          <w:t>18</w:t>
        </w:r>
        <w:r w:rsidR="00E638C6">
          <w:rPr>
            <w:noProof/>
            <w:webHidden/>
          </w:rPr>
          <w:fldChar w:fldCharType="end"/>
        </w:r>
      </w:hyperlink>
    </w:p>
    <w:p w14:paraId="2E4BB9F8" w14:textId="77777777" w:rsidR="00E638C6" w:rsidRDefault="009F22DF">
      <w:pPr>
        <w:pStyle w:val="TableofFigures"/>
        <w:tabs>
          <w:tab w:val="right" w:leader="dot" w:pos="10790"/>
        </w:tabs>
        <w:rPr>
          <w:rFonts w:eastAsiaTheme="minorEastAsia"/>
          <w:noProof/>
          <w:sz w:val="22"/>
        </w:rPr>
      </w:pPr>
      <w:hyperlink w:anchor="_Toc525254112" w:history="1">
        <w:r w:rsidR="00E638C6" w:rsidRPr="00D86A4A">
          <w:rPr>
            <w:rStyle w:val="Hyperlink"/>
            <w:noProof/>
          </w:rPr>
          <w:t>Figure 3.1</w:t>
        </w:r>
        <w:r w:rsidR="00E638C6" w:rsidRPr="00D86A4A">
          <w:rPr>
            <w:rStyle w:val="Hyperlink"/>
            <w:noProof/>
          </w:rPr>
          <w:noBreakHyphen/>
          <w:t>5. Change of Cl Values of thirteen airfoils with respect to angle of attack</w:t>
        </w:r>
        <w:r w:rsidR="00E638C6">
          <w:rPr>
            <w:noProof/>
            <w:webHidden/>
          </w:rPr>
          <w:tab/>
        </w:r>
        <w:r w:rsidR="00E638C6">
          <w:rPr>
            <w:noProof/>
            <w:webHidden/>
          </w:rPr>
          <w:fldChar w:fldCharType="begin"/>
        </w:r>
        <w:r w:rsidR="00E638C6">
          <w:rPr>
            <w:noProof/>
            <w:webHidden/>
          </w:rPr>
          <w:instrText xml:space="preserve"> PAGEREF _Toc525254112 \h </w:instrText>
        </w:r>
        <w:r w:rsidR="00E638C6">
          <w:rPr>
            <w:noProof/>
            <w:webHidden/>
          </w:rPr>
        </w:r>
        <w:r w:rsidR="00E638C6">
          <w:rPr>
            <w:noProof/>
            <w:webHidden/>
          </w:rPr>
          <w:fldChar w:fldCharType="separate"/>
        </w:r>
        <w:r w:rsidR="00E638C6">
          <w:rPr>
            <w:noProof/>
            <w:webHidden/>
          </w:rPr>
          <w:t>19</w:t>
        </w:r>
        <w:r w:rsidR="00E638C6">
          <w:rPr>
            <w:noProof/>
            <w:webHidden/>
          </w:rPr>
          <w:fldChar w:fldCharType="end"/>
        </w:r>
      </w:hyperlink>
    </w:p>
    <w:p w14:paraId="2A2A2E72" w14:textId="77777777" w:rsidR="00E638C6" w:rsidRDefault="009F22DF">
      <w:pPr>
        <w:pStyle w:val="TableofFigures"/>
        <w:tabs>
          <w:tab w:val="right" w:leader="dot" w:pos="10790"/>
        </w:tabs>
        <w:rPr>
          <w:rFonts w:eastAsiaTheme="minorEastAsia"/>
          <w:noProof/>
          <w:sz w:val="22"/>
        </w:rPr>
      </w:pPr>
      <w:hyperlink w:anchor="_Toc525254113" w:history="1">
        <w:r w:rsidR="00E638C6" w:rsidRPr="00D86A4A">
          <w:rPr>
            <w:rStyle w:val="Hyperlink"/>
            <w:noProof/>
          </w:rPr>
          <w:t>Figure 3.1</w:t>
        </w:r>
        <w:r w:rsidR="00E638C6" w:rsidRPr="00D86A4A">
          <w:rPr>
            <w:rStyle w:val="Hyperlink"/>
            <w:noProof/>
          </w:rPr>
          <w:noBreakHyphen/>
          <w:t>6. Change of Cd Values of thirteen airfoils with respect to angle of attack</w:t>
        </w:r>
        <w:r w:rsidR="00E638C6">
          <w:rPr>
            <w:noProof/>
            <w:webHidden/>
          </w:rPr>
          <w:tab/>
        </w:r>
        <w:r w:rsidR="00E638C6">
          <w:rPr>
            <w:noProof/>
            <w:webHidden/>
          </w:rPr>
          <w:fldChar w:fldCharType="begin"/>
        </w:r>
        <w:r w:rsidR="00E638C6">
          <w:rPr>
            <w:noProof/>
            <w:webHidden/>
          </w:rPr>
          <w:instrText xml:space="preserve"> PAGEREF _Toc525254113 \h </w:instrText>
        </w:r>
        <w:r w:rsidR="00E638C6">
          <w:rPr>
            <w:noProof/>
            <w:webHidden/>
          </w:rPr>
        </w:r>
        <w:r w:rsidR="00E638C6">
          <w:rPr>
            <w:noProof/>
            <w:webHidden/>
          </w:rPr>
          <w:fldChar w:fldCharType="separate"/>
        </w:r>
        <w:r w:rsidR="00E638C6">
          <w:rPr>
            <w:noProof/>
            <w:webHidden/>
          </w:rPr>
          <w:t>19</w:t>
        </w:r>
        <w:r w:rsidR="00E638C6">
          <w:rPr>
            <w:noProof/>
            <w:webHidden/>
          </w:rPr>
          <w:fldChar w:fldCharType="end"/>
        </w:r>
      </w:hyperlink>
    </w:p>
    <w:p w14:paraId="2F448C9A" w14:textId="77777777" w:rsidR="00E638C6" w:rsidRDefault="009F22DF">
      <w:pPr>
        <w:pStyle w:val="TableofFigures"/>
        <w:tabs>
          <w:tab w:val="right" w:leader="dot" w:pos="10790"/>
        </w:tabs>
        <w:rPr>
          <w:rFonts w:eastAsiaTheme="minorEastAsia"/>
          <w:noProof/>
          <w:sz w:val="22"/>
        </w:rPr>
      </w:pPr>
      <w:hyperlink w:anchor="_Toc525254114" w:history="1">
        <w:r w:rsidR="00E638C6" w:rsidRPr="00D86A4A">
          <w:rPr>
            <w:rStyle w:val="Hyperlink"/>
            <w:noProof/>
          </w:rPr>
          <w:t>Figure 3.1</w:t>
        </w:r>
        <w:r w:rsidR="00E638C6" w:rsidRPr="00D86A4A">
          <w:rPr>
            <w:rStyle w:val="Hyperlink"/>
            <w:noProof/>
          </w:rPr>
          <w:noBreakHyphen/>
          <w:t>7. Change of Cm Values around c/4 of thirteen airfoils with respect to angle of attack</w:t>
        </w:r>
        <w:r w:rsidR="00E638C6">
          <w:rPr>
            <w:noProof/>
            <w:webHidden/>
          </w:rPr>
          <w:tab/>
        </w:r>
        <w:r w:rsidR="00E638C6">
          <w:rPr>
            <w:noProof/>
            <w:webHidden/>
          </w:rPr>
          <w:fldChar w:fldCharType="begin"/>
        </w:r>
        <w:r w:rsidR="00E638C6">
          <w:rPr>
            <w:noProof/>
            <w:webHidden/>
          </w:rPr>
          <w:instrText xml:space="preserve"> PAGEREF _Toc525254114 \h </w:instrText>
        </w:r>
        <w:r w:rsidR="00E638C6">
          <w:rPr>
            <w:noProof/>
            <w:webHidden/>
          </w:rPr>
        </w:r>
        <w:r w:rsidR="00E638C6">
          <w:rPr>
            <w:noProof/>
            <w:webHidden/>
          </w:rPr>
          <w:fldChar w:fldCharType="separate"/>
        </w:r>
        <w:r w:rsidR="00E638C6">
          <w:rPr>
            <w:noProof/>
            <w:webHidden/>
          </w:rPr>
          <w:t>20</w:t>
        </w:r>
        <w:r w:rsidR="00E638C6">
          <w:rPr>
            <w:noProof/>
            <w:webHidden/>
          </w:rPr>
          <w:fldChar w:fldCharType="end"/>
        </w:r>
      </w:hyperlink>
    </w:p>
    <w:p w14:paraId="73D2CAD5" w14:textId="77777777" w:rsidR="00E638C6" w:rsidRDefault="009F22DF">
      <w:pPr>
        <w:pStyle w:val="TableofFigures"/>
        <w:tabs>
          <w:tab w:val="right" w:leader="dot" w:pos="10790"/>
        </w:tabs>
        <w:rPr>
          <w:rFonts w:eastAsiaTheme="minorEastAsia"/>
          <w:noProof/>
          <w:sz w:val="22"/>
        </w:rPr>
      </w:pPr>
      <w:hyperlink w:anchor="_Toc525254115" w:history="1">
        <w:r w:rsidR="00E638C6" w:rsidRPr="00D86A4A">
          <w:rPr>
            <w:rStyle w:val="Hyperlink"/>
            <w:noProof/>
          </w:rPr>
          <w:t>Figure 3.1</w:t>
        </w:r>
        <w:r w:rsidR="00E638C6" w:rsidRPr="00D86A4A">
          <w:rPr>
            <w:rStyle w:val="Hyperlink"/>
            <w:noProof/>
          </w:rPr>
          <w:noBreakHyphen/>
          <w:t>8. NACA4415</w:t>
        </w:r>
        <w:r w:rsidR="00E638C6">
          <w:rPr>
            <w:noProof/>
            <w:webHidden/>
          </w:rPr>
          <w:tab/>
        </w:r>
        <w:r w:rsidR="00E638C6">
          <w:rPr>
            <w:noProof/>
            <w:webHidden/>
          </w:rPr>
          <w:fldChar w:fldCharType="begin"/>
        </w:r>
        <w:r w:rsidR="00E638C6">
          <w:rPr>
            <w:noProof/>
            <w:webHidden/>
          </w:rPr>
          <w:instrText xml:space="preserve"> PAGEREF _Toc525254115 \h </w:instrText>
        </w:r>
        <w:r w:rsidR="00E638C6">
          <w:rPr>
            <w:noProof/>
            <w:webHidden/>
          </w:rPr>
        </w:r>
        <w:r w:rsidR="00E638C6">
          <w:rPr>
            <w:noProof/>
            <w:webHidden/>
          </w:rPr>
          <w:fldChar w:fldCharType="separate"/>
        </w:r>
        <w:r w:rsidR="00E638C6">
          <w:rPr>
            <w:noProof/>
            <w:webHidden/>
          </w:rPr>
          <w:t>20</w:t>
        </w:r>
        <w:r w:rsidR="00E638C6">
          <w:rPr>
            <w:noProof/>
            <w:webHidden/>
          </w:rPr>
          <w:fldChar w:fldCharType="end"/>
        </w:r>
      </w:hyperlink>
    </w:p>
    <w:p w14:paraId="78BC33E1" w14:textId="77777777" w:rsidR="00E638C6" w:rsidRDefault="009F22DF">
      <w:pPr>
        <w:pStyle w:val="TableofFigures"/>
        <w:tabs>
          <w:tab w:val="right" w:leader="dot" w:pos="10790"/>
        </w:tabs>
        <w:rPr>
          <w:rFonts w:eastAsiaTheme="minorEastAsia"/>
          <w:noProof/>
          <w:sz w:val="22"/>
        </w:rPr>
      </w:pPr>
      <w:hyperlink w:anchor="_Toc525254116" w:history="1">
        <w:r w:rsidR="00E638C6" w:rsidRPr="00D86A4A">
          <w:rPr>
            <w:rStyle w:val="Hyperlink"/>
            <w:noProof/>
          </w:rPr>
          <w:t>Figure 3.1</w:t>
        </w:r>
        <w:r w:rsidR="00E638C6" w:rsidRPr="00D86A4A">
          <w:rPr>
            <w:rStyle w:val="Hyperlink"/>
            <w:noProof/>
          </w:rPr>
          <w:noBreakHyphen/>
          <w:t>9. GOE 387</w:t>
        </w:r>
        <w:r w:rsidR="00E638C6">
          <w:rPr>
            <w:noProof/>
            <w:webHidden/>
          </w:rPr>
          <w:tab/>
        </w:r>
        <w:r w:rsidR="00E638C6">
          <w:rPr>
            <w:noProof/>
            <w:webHidden/>
          </w:rPr>
          <w:fldChar w:fldCharType="begin"/>
        </w:r>
        <w:r w:rsidR="00E638C6">
          <w:rPr>
            <w:noProof/>
            <w:webHidden/>
          </w:rPr>
          <w:instrText xml:space="preserve"> PAGEREF _Toc525254116 \h </w:instrText>
        </w:r>
        <w:r w:rsidR="00E638C6">
          <w:rPr>
            <w:noProof/>
            <w:webHidden/>
          </w:rPr>
        </w:r>
        <w:r w:rsidR="00E638C6">
          <w:rPr>
            <w:noProof/>
            <w:webHidden/>
          </w:rPr>
          <w:fldChar w:fldCharType="separate"/>
        </w:r>
        <w:r w:rsidR="00E638C6">
          <w:rPr>
            <w:noProof/>
            <w:webHidden/>
          </w:rPr>
          <w:t>20</w:t>
        </w:r>
        <w:r w:rsidR="00E638C6">
          <w:rPr>
            <w:noProof/>
            <w:webHidden/>
          </w:rPr>
          <w:fldChar w:fldCharType="end"/>
        </w:r>
      </w:hyperlink>
    </w:p>
    <w:p w14:paraId="671F2B28" w14:textId="77777777" w:rsidR="00E638C6" w:rsidRDefault="009F22DF">
      <w:pPr>
        <w:pStyle w:val="TableofFigures"/>
        <w:tabs>
          <w:tab w:val="right" w:leader="dot" w:pos="10790"/>
        </w:tabs>
        <w:rPr>
          <w:rFonts w:eastAsiaTheme="minorEastAsia"/>
          <w:noProof/>
          <w:sz w:val="22"/>
        </w:rPr>
      </w:pPr>
      <w:hyperlink w:anchor="_Toc525254117" w:history="1">
        <w:r w:rsidR="00E638C6" w:rsidRPr="00D86A4A">
          <w:rPr>
            <w:rStyle w:val="Hyperlink"/>
            <w:noProof/>
          </w:rPr>
          <w:t>Figure 3.1</w:t>
        </w:r>
        <w:r w:rsidR="00E638C6" w:rsidRPr="00D86A4A">
          <w:rPr>
            <w:rStyle w:val="Hyperlink"/>
            <w:noProof/>
          </w:rPr>
          <w:noBreakHyphen/>
          <w:t>10. Rhodes St. Genesee 32</w:t>
        </w:r>
        <w:r w:rsidR="00E638C6">
          <w:rPr>
            <w:noProof/>
            <w:webHidden/>
          </w:rPr>
          <w:tab/>
        </w:r>
        <w:r w:rsidR="00E638C6">
          <w:rPr>
            <w:noProof/>
            <w:webHidden/>
          </w:rPr>
          <w:fldChar w:fldCharType="begin"/>
        </w:r>
        <w:r w:rsidR="00E638C6">
          <w:rPr>
            <w:noProof/>
            <w:webHidden/>
          </w:rPr>
          <w:instrText xml:space="preserve"> PAGEREF _Toc525254117 \h </w:instrText>
        </w:r>
        <w:r w:rsidR="00E638C6">
          <w:rPr>
            <w:noProof/>
            <w:webHidden/>
          </w:rPr>
        </w:r>
        <w:r w:rsidR="00E638C6">
          <w:rPr>
            <w:noProof/>
            <w:webHidden/>
          </w:rPr>
          <w:fldChar w:fldCharType="separate"/>
        </w:r>
        <w:r w:rsidR="00E638C6">
          <w:rPr>
            <w:noProof/>
            <w:webHidden/>
          </w:rPr>
          <w:t>20</w:t>
        </w:r>
        <w:r w:rsidR="00E638C6">
          <w:rPr>
            <w:noProof/>
            <w:webHidden/>
          </w:rPr>
          <w:fldChar w:fldCharType="end"/>
        </w:r>
      </w:hyperlink>
    </w:p>
    <w:p w14:paraId="31C79771" w14:textId="77777777" w:rsidR="00E638C6" w:rsidRDefault="009F22DF">
      <w:pPr>
        <w:pStyle w:val="TableofFigures"/>
        <w:tabs>
          <w:tab w:val="right" w:leader="dot" w:pos="10790"/>
        </w:tabs>
        <w:rPr>
          <w:rFonts w:eastAsiaTheme="minorEastAsia"/>
          <w:noProof/>
          <w:sz w:val="22"/>
        </w:rPr>
      </w:pPr>
      <w:hyperlink w:anchor="_Toc525254118" w:history="1">
        <w:r w:rsidR="00E638C6" w:rsidRPr="00D86A4A">
          <w:rPr>
            <w:rStyle w:val="Hyperlink"/>
            <w:noProof/>
          </w:rPr>
          <w:t>Figure 3.1</w:t>
        </w:r>
        <w:r w:rsidR="00E638C6" w:rsidRPr="00D86A4A">
          <w:rPr>
            <w:rStyle w:val="Hyperlink"/>
            <w:noProof/>
          </w:rPr>
          <w:noBreakHyphen/>
          <w:t>11. SD 7062</w:t>
        </w:r>
        <w:r w:rsidR="00E638C6">
          <w:rPr>
            <w:noProof/>
            <w:webHidden/>
          </w:rPr>
          <w:tab/>
        </w:r>
        <w:r w:rsidR="00E638C6">
          <w:rPr>
            <w:noProof/>
            <w:webHidden/>
          </w:rPr>
          <w:fldChar w:fldCharType="begin"/>
        </w:r>
        <w:r w:rsidR="00E638C6">
          <w:rPr>
            <w:noProof/>
            <w:webHidden/>
          </w:rPr>
          <w:instrText xml:space="preserve"> PAGEREF _Toc525254118 \h </w:instrText>
        </w:r>
        <w:r w:rsidR="00E638C6">
          <w:rPr>
            <w:noProof/>
            <w:webHidden/>
          </w:rPr>
        </w:r>
        <w:r w:rsidR="00E638C6">
          <w:rPr>
            <w:noProof/>
            <w:webHidden/>
          </w:rPr>
          <w:fldChar w:fldCharType="separate"/>
        </w:r>
        <w:r w:rsidR="00E638C6">
          <w:rPr>
            <w:noProof/>
            <w:webHidden/>
          </w:rPr>
          <w:t>21</w:t>
        </w:r>
        <w:r w:rsidR="00E638C6">
          <w:rPr>
            <w:noProof/>
            <w:webHidden/>
          </w:rPr>
          <w:fldChar w:fldCharType="end"/>
        </w:r>
      </w:hyperlink>
    </w:p>
    <w:p w14:paraId="510991D5" w14:textId="77777777" w:rsidR="00E638C6" w:rsidRDefault="009F22DF">
      <w:pPr>
        <w:pStyle w:val="TableofFigures"/>
        <w:tabs>
          <w:tab w:val="right" w:leader="dot" w:pos="10790"/>
        </w:tabs>
        <w:rPr>
          <w:rFonts w:eastAsiaTheme="minorEastAsia"/>
          <w:noProof/>
          <w:sz w:val="22"/>
        </w:rPr>
      </w:pPr>
      <w:hyperlink w:anchor="_Toc525254119" w:history="1">
        <w:r w:rsidR="00E638C6" w:rsidRPr="00D86A4A">
          <w:rPr>
            <w:rStyle w:val="Hyperlink"/>
            <w:noProof/>
          </w:rPr>
          <w:t>Figure 3.1</w:t>
        </w:r>
        <w:r w:rsidR="00E638C6" w:rsidRPr="00D86A4A">
          <w:rPr>
            <w:rStyle w:val="Hyperlink"/>
            <w:noProof/>
          </w:rPr>
          <w:noBreakHyphen/>
          <w:t>12. Change of Cl values of four airfoils with respect to AOA and zero lift AOA</w:t>
        </w:r>
        <w:r w:rsidR="00E638C6">
          <w:rPr>
            <w:noProof/>
            <w:webHidden/>
          </w:rPr>
          <w:tab/>
        </w:r>
        <w:r w:rsidR="00E638C6">
          <w:rPr>
            <w:noProof/>
            <w:webHidden/>
          </w:rPr>
          <w:fldChar w:fldCharType="begin"/>
        </w:r>
        <w:r w:rsidR="00E638C6">
          <w:rPr>
            <w:noProof/>
            <w:webHidden/>
          </w:rPr>
          <w:instrText xml:space="preserve"> PAGEREF _Toc525254119 \h </w:instrText>
        </w:r>
        <w:r w:rsidR="00E638C6">
          <w:rPr>
            <w:noProof/>
            <w:webHidden/>
          </w:rPr>
        </w:r>
        <w:r w:rsidR="00E638C6">
          <w:rPr>
            <w:noProof/>
            <w:webHidden/>
          </w:rPr>
          <w:fldChar w:fldCharType="separate"/>
        </w:r>
        <w:r w:rsidR="00E638C6">
          <w:rPr>
            <w:noProof/>
            <w:webHidden/>
          </w:rPr>
          <w:t>21</w:t>
        </w:r>
        <w:r w:rsidR="00E638C6">
          <w:rPr>
            <w:noProof/>
            <w:webHidden/>
          </w:rPr>
          <w:fldChar w:fldCharType="end"/>
        </w:r>
      </w:hyperlink>
    </w:p>
    <w:p w14:paraId="772C72AA" w14:textId="77777777" w:rsidR="00E638C6" w:rsidRDefault="009F22DF">
      <w:pPr>
        <w:pStyle w:val="TableofFigures"/>
        <w:tabs>
          <w:tab w:val="right" w:leader="dot" w:pos="10790"/>
        </w:tabs>
        <w:rPr>
          <w:rFonts w:eastAsiaTheme="minorEastAsia"/>
          <w:noProof/>
          <w:sz w:val="22"/>
        </w:rPr>
      </w:pPr>
      <w:hyperlink w:anchor="_Toc525254120" w:history="1">
        <w:r w:rsidR="00E638C6" w:rsidRPr="00D86A4A">
          <w:rPr>
            <w:rStyle w:val="Hyperlink"/>
            <w:noProof/>
          </w:rPr>
          <w:t>Figure 3.1</w:t>
        </w:r>
        <w:r w:rsidR="00E638C6" w:rsidRPr="00D86A4A">
          <w:rPr>
            <w:rStyle w:val="Hyperlink"/>
            <w:noProof/>
          </w:rPr>
          <w:noBreakHyphen/>
          <w:t>13. Change of Cd values of four airfoils with respect to AOA</w:t>
        </w:r>
        <w:r w:rsidR="00E638C6">
          <w:rPr>
            <w:noProof/>
            <w:webHidden/>
          </w:rPr>
          <w:tab/>
        </w:r>
        <w:r w:rsidR="00E638C6">
          <w:rPr>
            <w:noProof/>
            <w:webHidden/>
          </w:rPr>
          <w:fldChar w:fldCharType="begin"/>
        </w:r>
        <w:r w:rsidR="00E638C6">
          <w:rPr>
            <w:noProof/>
            <w:webHidden/>
          </w:rPr>
          <w:instrText xml:space="preserve"> PAGEREF _Toc525254120 \h </w:instrText>
        </w:r>
        <w:r w:rsidR="00E638C6">
          <w:rPr>
            <w:noProof/>
            <w:webHidden/>
          </w:rPr>
        </w:r>
        <w:r w:rsidR="00E638C6">
          <w:rPr>
            <w:noProof/>
            <w:webHidden/>
          </w:rPr>
          <w:fldChar w:fldCharType="separate"/>
        </w:r>
        <w:r w:rsidR="00E638C6">
          <w:rPr>
            <w:noProof/>
            <w:webHidden/>
          </w:rPr>
          <w:t>21</w:t>
        </w:r>
        <w:r w:rsidR="00E638C6">
          <w:rPr>
            <w:noProof/>
            <w:webHidden/>
          </w:rPr>
          <w:fldChar w:fldCharType="end"/>
        </w:r>
      </w:hyperlink>
    </w:p>
    <w:p w14:paraId="7F37DF3C" w14:textId="77777777" w:rsidR="00E638C6" w:rsidRDefault="009F22DF">
      <w:pPr>
        <w:pStyle w:val="TableofFigures"/>
        <w:tabs>
          <w:tab w:val="right" w:leader="dot" w:pos="10790"/>
        </w:tabs>
        <w:rPr>
          <w:rFonts w:eastAsiaTheme="minorEastAsia"/>
          <w:noProof/>
          <w:sz w:val="22"/>
        </w:rPr>
      </w:pPr>
      <w:hyperlink w:anchor="_Toc525254121" w:history="1">
        <w:r w:rsidR="00E638C6" w:rsidRPr="00D86A4A">
          <w:rPr>
            <w:rStyle w:val="Hyperlink"/>
            <w:noProof/>
          </w:rPr>
          <w:t>Figure 3.1</w:t>
        </w:r>
        <w:r w:rsidR="00E638C6" w:rsidRPr="00D86A4A">
          <w:rPr>
            <w:rStyle w:val="Hyperlink"/>
            <w:noProof/>
          </w:rPr>
          <w:noBreakHyphen/>
          <w:t>14. Change of Cm values of four airfoils with respect to AOA</w:t>
        </w:r>
        <w:r w:rsidR="00E638C6">
          <w:rPr>
            <w:noProof/>
            <w:webHidden/>
          </w:rPr>
          <w:tab/>
        </w:r>
        <w:r w:rsidR="00E638C6">
          <w:rPr>
            <w:noProof/>
            <w:webHidden/>
          </w:rPr>
          <w:fldChar w:fldCharType="begin"/>
        </w:r>
        <w:r w:rsidR="00E638C6">
          <w:rPr>
            <w:noProof/>
            <w:webHidden/>
          </w:rPr>
          <w:instrText xml:space="preserve"> PAGEREF _Toc525254121 \h </w:instrText>
        </w:r>
        <w:r w:rsidR="00E638C6">
          <w:rPr>
            <w:noProof/>
            <w:webHidden/>
          </w:rPr>
        </w:r>
        <w:r w:rsidR="00E638C6">
          <w:rPr>
            <w:noProof/>
            <w:webHidden/>
          </w:rPr>
          <w:fldChar w:fldCharType="separate"/>
        </w:r>
        <w:r w:rsidR="00E638C6">
          <w:rPr>
            <w:noProof/>
            <w:webHidden/>
          </w:rPr>
          <w:t>22</w:t>
        </w:r>
        <w:r w:rsidR="00E638C6">
          <w:rPr>
            <w:noProof/>
            <w:webHidden/>
          </w:rPr>
          <w:fldChar w:fldCharType="end"/>
        </w:r>
      </w:hyperlink>
    </w:p>
    <w:p w14:paraId="1D7C0E30" w14:textId="77777777" w:rsidR="00E638C6" w:rsidRDefault="009F22DF">
      <w:pPr>
        <w:pStyle w:val="TableofFigures"/>
        <w:tabs>
          <w:tab w:val="right" w:leader="dot" w:pos="10790"/>
        </w:tabs>
        <w:rPr>
          <w:rFonts w:eastAsiaTheme="minorEastAsia"/>
          <w:noProof/>
          <w:sz w:val="22"/>
        </w:rPr>
      </w:pPr>
      <w:hyperlink w:anchor="_Toc525254122" w:history="1">
        <w:r w:rsidR="00E638C6" w:rsidRPr="00D86A4A">
          <w:rPr>
            <w:rStyle w:val="Hyperlink"/>
            <w:noProof/>
          </w:rPr>
          <w:t>Figure 3.1</w:t>
        </w:r>
        <w:r w:rsidR="00E638C6" w:rsidRPr="00D86A4A">
          <w:rPr>
            <w:rStyle w:val="Hyperlink"/>
            <w:noProof/>
          </w:rPr>
          <w:noBreakHyphen/>
          <w:t>15. Rhodes St. Genese 32  with %12 Thickness</w:t>
        </w:r>
        <w:r w:rsidR="00E638C6">
          <w:rPr>
            <w:noProof/>
            <w:webHidden/>
          </w:rPr>
          <w:tab/>
        </w:r>
        <w:r w:rsidR="00E638C6">
          <w:rPr>
            <w:noProof/>
            <w:webHidden/>
          </w:rPr>
          <w:fldChar w:fldCharType="begin"/>
        </w:r>
        <w:r w:rsidR="00E638C6">
          <w:rPr>
            <w:noProof/>
            <w:webHidden/>
          </w:rPr>
          <w:instrText xml:space="preserve"> PAGEREF _Toc525254122 \h </w:instrText>
        </w:r>
        <w:r w:rsidR="00E638C6">
          <w:rPr>
            <w:noProof/>
            <w:webHidden/>
          </w:rPr>
        </w:r>
        <w:r w:rsidR="00E638C6">
          <w:rPr>
            <w:noProof/>
            <w:webHidden/>
          </w:rPr>
          <w:fldChar w:fldCharType="separate"/>
        </w:r>
        <w:r w:rsidR="00E638C6">
          <w:rPr>
            <w:noProof/>
            <w:webHidden/>
          </w:rPr>
          <w:t>22</w:t>
        </w:r>
        <w:r w:rsidR="00E638C6">
          <w:rPr>
            <w:noProof/>
            <w:webHidden/>
          </w:rPr>
          <w:fldChar w:fldCharType="end"/>
        </w:r>
      </w:hyperlink>
    </w:p>
    <w:p w14:paraId="3B3917FC" w14:textId="77777777" w:rsidR="00E638C6" w:rsidRDefault="009F22DF">
      <w:pPr>
        <w:pStyle w:val="TableofFigures"/>
        <w:tabs>
          <w:tab w:val="right" w:leader="dot" w:pos="10790"/>
        </w:tabs>
        <w:rPr>
          <w:rFonts w:eastAsiaTheme="minorEastAsia"/>
          <w:noProof/>
          <w:sz w:val="22"/>
        </w:rPr>
      </w:pPr>
      <w:hyperlink w:anchor="_Toc525254123" w:history="1">
        <w:r w:rsidR="00E638C6" w:rsidRPr="00D86A4A">
          <w:rPr>
            <w:rStyle w:val="Hyperlink"/>
            <w:noProof/>
          </w:rPr>
          <w:t>Figure 3.1</w:t>
        </w:r>
        <w:r w:rsidR="00E638C6" w:rsidRPr="00D86A4A">
          <w:rPr>
            <w:rStyle w:val="Hyperlink"/>
            <w:noProof/>
          </w:rPr>
          <w:noBreakHyphen/>
          <w:t>16. SD 7062  with %14 thickness</w:t>
        </w:r>
        <w:r w:rsidR="00E638C6">
          <w:rPr>
            <w:noProof/>
            <w:webHidden/>
          </w:rPr>
          <w:tab/>
        </w:r>
        <w:r w:rsidR="00E638C6">
          <w:rPr>
            <w:noProof/>
            <w:webHidden/>
          </w:rPr>
          <w:fldChar w:fldCharType="begin"/>
        </w:r>
        <w:r w:rsidR="00E638C6">
          <w:rPr>
            <w:noProof/>
            <w:webHidden/>
          </w:rPr>
          <w:instrText xml:space="preserve"> PAGEREF _Toc525254123 \h </w:instrText>
        </w:r>
        <w:r w:rsidR="00E638C6">
          <w:rPr>
            <w:noProof/>
            <w:webHidden/>
          </w:rPr>
        </w:r>
        <w:r w:rsidR="00E638C6">
          <w:rPr>
            <w:noProof/>
            <w:webHidden/>
          </w:rPr>
          <w:fldChar w:fldCharType="separate"/>
        </w:r>
        <w:r w:rsidR="00E638C6">
          <w:rPr>
            <w:noProof/>
            <w:webHidden/>
          </w:rPr>
          <w:t>22</w:t>
        </w:r>
        <w:r w:rsidR="00E638C6">
          <w:rPr>
            <w:noProof/>
            <w:webHidden/>
          </w:rPr>
          <w:fldChar w:fldCharType="end"/>
        </w:r>
      </w:hyperlink>
    </w:p>
    <w:p w14:paraId="185A0281" w14:textId="77777777" w:rsidR="00E638C6" w:rsidRDefault="009F22DF">
      <w:pPr>
        <w:pStyle w:val="TableofFigures"/>
        <w:tabs>
          <w:tab w:val="right" w:leader="dot" w:pos="10790"/>
        </w:tabs>
        <w:rPr>
          <w:rFonts w:eastAsiaTheme="minorEastAsia"/>
          <w:noProof/>
          <w:sz w:val="22"/>
        </w:rPr>
      </w:pPr>
      <w:hyperlink w:anchor="_Toc525254124" w:history="1">
        <w:r w:rsidR="00E638C6" w:rsidRPr="00D86A4A">
          <w:rPr>
            <w:rStyle w:val="Hyperlink"/>
            <w:noProof/>
          </w:rPr>
          <w:t>Figure 3.1</w:t>
        </w:r>
        <w:r w:rsidR="00E638C6" w:rsidRPr="00D86A4A">
          <w:rPr>
            <w:rStyle w:val="Hyperlink"/>
            <w:noProof/>
          </w:rPr>
          <w:noBreakHyphen/>
          <w:t>17. Structured mesh for SD7062 with blunt TE.</w:t>
        </w:r>
        <w:r w:rsidR="00E638C6">
          <w:rPr>
            <w:noProof/>
            <w:webHidden/>
          </w:rPr>
          <w:tab/>
        </w:r>
        <w:r w:rsidR="00E638C6">
          <w:rPr>
            <w:noProof/>
            <w:webHidden/>
          </w:rPr>
          <w:fldChar w:fldCharType="begin"/>
        </w:r>
        <w:r w:rsidR="00E638C6">
          <w:rPr>
            <w:noProof/>
            <w:webHidden/>
          </w:rPr>
          <w:instrText xml:space="preserve"> PAGEREF _Toc525254124 \h </w:instrText>
        </w:r>
        <w:r w:rsidR="00E638C6">
          <w:rPr>
            <w:noProof/>
            <w:webHidden/>
          </w:rPr>
        </w:r>
        <w:r w:rsidR="00E638C6">
          <w:rPr>
            <w:noProof/>
            <w:webHidden/>
          </w:rPr>
          <w:fldChar w:fldCharType="separate"/>
        </w:r>
        <w:r w:rsidR="00E638C6">
          <w:rPr>
            <w:noProof/>
            <w:webHidden/>
          </w:rPr>
          <w:t>24</w:t>
        </w:r>
        <w:r w:rsidR="00E638C6">
          <w:rPr>
            <w:noProof/>
            <w:webHidden/>
          </w:rPr>
          <w:fldChar w:fldCharType="end"/>
        </w:r>
      </w:hyperlink>
    </w:p>
    <w:p w14:paraId="501ECE2D" w14:textId="77777777" w:rsidR="00E638C6" w:rsidRDefault="009F22DF">
      <w:pPr>
        <w:pStyle w:val="TableofFigures"/>
        <w:tabs>
          <w:tab w:val="right" w:leader="dot" w:pos="10790"/>
        </w:tabs>
        <w:rPr>
          <w:rFonts w:eastAsiaTheme="minorEastAsia"/>
          <w:noProof/>
          <w:sz w:val="22"/>
        </w:rPr>
      </w:pPr>
      <w:hyperlink w:anchor="_Toc525254125" w:history="1">
        <w:r w:rsidR="00E638C6" w:rsidRPr="00D86A4A">
          <w:rPr>
            <w:rStyle w:val="Hyperlink"/>
            <w:noProof/>
          </w:rPr>
          <w:t>Figure 3.1</w:t>
        </w:r>
        <w:r w:rsidR="00E638C6" w:rsidRPr="00D86A4A">
          <w:rPr>
            <w:rStyle w:val="Hyperlink"/>
            <w:noProof/>
          </w:rPr>
          <w:noBreakHyphen/>
          <w:t>18. Close-up of the structured mesh with blunt TE.</w:t>
        </w:r>
        <w:r w:rsidR="00E638C6">
          <w:rPr>
            <w:noProof/>
            <w:webHidden/>
          </w:rPr>
          <w:tab/>
        </w:r>
        <w:r w:rsidR="00E638C6">
          <w:rPr>
            <w:noProof/>
            <w:webHidden/>
          </w:rPr>
          <w:fldChar w:fldCharType="begin"/>
        </w:r>
        <w:r w:rsidR="00E638C6">
          <w:rPr>
            <w:noProof/>
            <w:webHidden/>
          </w:rPr>
          <w:instrText xml:space="preserve"> PAGEREF _Toc525254125 \h </w:instrText>
        </w:r>
        <w:r w:rsidR="00E638C6">
          <w:rPr>
            <w:noProof/>
            <w:webHidden/>
          </w:rPr>
        </w:r>
        <w:r w:rsidR="00E638C6">
          <w:rPr>
            <w:noProof/>
            <w:webHidden/>
          </w:rPr>
          <w:fldChar w:fldCharType="separate"/>
        </w:r>
        <w:r w:rsidR="00E638C6">
          <w:rPr>
            <w:noProof/>
            <w:webHidden/>
          </w:rPr>
          <w:t>25</w:t>
        </w:r>
        <w:r w:rsidR="00E638C6">
          <w:rPr>
            <w:noProof/>
            <w:webHidden/>
          </w:rPr>
          <w:fldChar w:fldCharType="end"/>
        </w:r>
      </w:hyperlink>
    </w:p>
    <w:p w14:paraId="48D880D8" w14:textId="77777777" w:rsidR="00E638C6" w:rsidRDefault="009F22DF">
      <w:pPr>
        <w:pStyle w:val="TableofFigures"/>
        <w:tabs>
          <w:tab w:val="right" w:leader="dot" w:pos="10790"/>
        </w:tabs>
        <w:rPr>
          <w:rFonts w:eastAsiaTheme="minorEastAsia"/>
          <w:noProof/>
          <w:sz w:val="22"/>
        </w:rPr>
      </w:pPr>
      <w:hyperlink w:anchor="_Toc525254126" w:history="1">
        <w:r w:rsidR="00E638C6" w:rsidRPr="00D86A4A">
          <w:rPr>
            <w:rStyle w:val="Hyperlink"/>
            <w:noProof/>
          </w:rPr>
          <w:t>Figure 3.1</w:t>
        </w:r>
        <w:r w:rsidR="00E638C6" w:rsidRPr="00D86A4A">
          <w:rPr>
            <w:rStyle w:val="Hyperlink"/>
            <w:noProof/>
          </w:rPr>
          <w:noBreakHyphen/>
          <w:t>19. Structured mesh for SD7062 with sharp TE.</w:t>
        </w:r>
        <w:r w:rsidR="00E638C6">
          <w:rPr>
            <w:noProof/>
            <w:webHidden/>
          </w:rPr>
          <w:tab/>
        </w:r>
        <w:r w:rsidR="00E638C6">
          <w:rPr>
            <w:noProof/>
            <w:webHidden/>
          </w:rPr>
          <w:fldChar w:fldCharType="begin"/>
        </w:r>
        <w:r w:rsidR="00E638C6">
          <w:rPr>
            <w:noProof/>
            <w:webHidden/>
          </w:rPr>
          <w:instrText xml:space="preserve"> PAGEREF _Toc525254126 \h </w:instrText>
        </w:r>
        <w:r w:rsidR="00E638C6">
          <w:rPr>
            <w:noProof/>
            <w:webHidden/>
          </w:rPr>
        </w:r>
        <w:r w:rsidR="00E638C6">
          <w:rPr>
            <w:noProof/>
            <w:webHidden/>
          </w:rPr>
          <w:fldChar w:fldCharType="separate"/>
        </w:r>
        <w:r w:rsidR="00E638C6">
          <w:rPr>
            <w:noProof/>
            <w:webHidden/>
          </w:rPr>
          <w:t>25</w:t>
        </w:r>
        <w:r w:rsidR="00E638C6">
          <w:rPr>
            <w:noProof/>
            <w:webHidden/>
          </w:rPr>
          <w:fldChar w:fldCharType="end"/>
        </w:r>
      </w:hyperlink>
    </w:p>
    <w:p w14:paraId="34D3B8E9" w14:textId="77777777" w:rsidR="00E638C6" w:rsidRDefault="009F22DF">
      <w:pPr>
        <w:pStyle w:val="TableofFigures"/>
        <w:tabs>
          <w:tab w:val="right" w:leader="dot" w:pos="10790"/>
        </w:tabs>
        <w:rPr>
          <w:rFonts w:eastAsiaTheme="minorEastAsia"/>
          <w:noProof/>
          <w:sz w:val="22"/>
        </w:rPr>
      </w:pPr>
      <w:hyperlink w:anchor="_Toc525254127" w:history="1">
        <w:r w:rsidR="00E638C6" w:rsidRPr="00D86A4A">
          <w:rPr>
            <w:rStyle w:val="Hyperlink"/>
            <w:noProof/>
          </w:rPr>
          <w:t>Figure 3.1</w:t>
        </w:r>
        <w:r w:rsidR="00E638C6" w:rsidRPr="00D86A4A">
          <w:rPr>
            <w:rStyle w:val="Hyperlink"/>
            <w:noProof/>
          </w:rPr>
          <w:noBreakHyphen/>
          <w:t>20. Close-up of the structured mesh with sharp TE.</w:t>
        </w:r>
        <w:r w:rsidR="00E638C6">
          <w:rPr>
            <w:noProof/>
            <w:webHidden/>
          </w:rPr>
          <w:tab/>
        </w:r>
        <w:r w:rsidR="00E638C6">
          <w:rPr>
            <w:noProof/>
            <w:webHidden/>
          </w:rPr>
          <w:fldChar w:fldCharType="begin"/>
        </w:r>
        <w:r w:rsidR="00E638C6">
          <w:rPr>
            <w:noProof/>
            <w:webHidden/>
          </w:rPr>
          <w:instrText xml:space="preserve"> PAGEREF _Toc525254127 \h </w:instrText>
        </w:r>
        <w:r w:rsidR="00E638C6">
          <w:rPr>
            <w:noProof/>
            <w:webHidden/>
          </w:rPr>
        </w:r>
        <w:r w:rsidR="00E638C6">
          <w:rPr>
            <w:noProof/>
            <w:webHidden/>
          </w:rPr>
          <w:fldChar w:fldCharType="separate"/>
        </w:r>
        <w:r w:rsidR="00E638C6">
          <w:rPr>
            <w:noProof/>
            <w:webHidden/>
          </w:rPr>
          <w:t>26</w:t>
        </w:r>
        <w:r w:rsidR="00E638C6">
          <w:rPr>
            <w:noProof/>
            <w:webHidden/>
          </w:rPr>
          <w:fldChar w:fldCharType="end"/>
        </w:r>
      </w:hyperlink>
    </w:p>
    <w:p w14:paraId="39697F56" w14:textId="77777777" w:rsidR="00E638C6" w:rsidRDefault="009F22DF">
      <w:pPr>
        <w:pStyle w:val="TableofFigures"/>
        <w:tabs>
          <w:tab w:val="right" w:leader="dot" w:pos="10790"/>
        </w:tabs>
        <w:rPr>
          <w:rFonts w:eastAsiaTheme="minorEastAsia"/>
          <w:noProof/>
          <w:sz w:val="22"/>
        </w:rPr>
      </w:pPr>
      <w:hyperlink w:anchor="_Toc525254128" w:history="1">
        <w:r w:rsidR="00E638C6" w:rsidRPr="00D86A4A">
          <w:rPr>
            <w:rStyle w:val="Hyperlink"/>
            <w:noProof/>
          </w:rPr>
          <w:t>Figure 3.1</w:t>
        </w:r>
        <w:r w:rsidR="00E638C6" w:rsidRPr="00D86A4A">
          <w:rPr>
            <w:rStyle w:val="Hyperlink"/>
            <w:noProof/>
          </w:rPr>
          <w:noBreakHyphen/>
          <w:t>21. The figure above shows the lift coefficient predictions of XFOIL, SU2 and Fluent for various angles of attack.</w:t>
        </w:r>
        <w:r w:rsidR="00E638C6">
          <w:rPr>
            <w:noProof/>
            <w:webHidden/>
          </w:rPr>
          <w:tab/>
        </w:r>
        <w:r w:rsidR="00E638C6">
          <w:rPr>
            <w:noProof/>
            <w:webHidden/>
          </w:rPr>
          <w:fldChar w:fldCharType="begin"/>
        </w:r>
        <w:r w:rsidR="00E638C6">
          <w:rPr>
            <w:noProof/>
            <w:webHidden/>
          </w:rPr>
          <w:instrText xml:space="preserve"> PAGEREF _Toc525254128 \h </w:instrText>
        </w:r>
        <w:r w:rsidR="00E638C6">
          <w:rPr>
            <w:noProof/>
            <w:webHidden/>
          </w:rPr>
        </w:r>
        <w:r w:rsidR="00E638C6">
          <w:rPr>
            <w:noProof/>
            <w:webHidden/>
          </w:rPr>
          <w:fldChar w:fldCharType="separate"/>
        </w:r>
        <w:r w:rsidR="00E638C6">
          <w:rPr>
            <w:noProof/>
            <w:webHidden/>
          </w:rPr>
          <w:t>26</w:t>
        </w:r>
        <w:r w:rsidR="00E638C6">
          <w:rPr>
            <w:noProof/>
            <w:webHidden/>
          </w:rPr>
          <w:fldChar w:fldCharType="end"/>
        </w:r>
      </w:hyperlink>
    </w:p>
    <w:p w14:paraId="1F46E507" w14:textId="77777777" w:rsidR="00E638C6" w:rsidRDefault="009F22DF">
      <w:pPr>
        <w:pStyle w:val="TableofFigures"/>
        <w:tabs>
          <w:tab w:val="right" w:leader="dot" w:pos="10790"/>
        </w:tabs>
        <w:rPr>
          <w:rFonts w:eastAsiaTheme="minorEastAsia"/>
          <w:noProof/>
          <w:sz w:val="22"/>
        </w:rPr>
      </w:pPr>
      <w:hyperlink w:anchor="_Toc525254129" w:history="1">
        <w:r w:rsidR="00E638C6" w:rsidRPr="00D86A4A">
          <w:rPr>
            <w:rStyle w:val="Hyperlink"/>
            <w:noProof/>
          </w:rPr>
          <w:t>Figure 3.1</w:t>
        </w:r>
        <w:r w:rsidR="00E638C6" w:rsidRPr="00D86A4A">
          <w:rPr>
            <w:rStyle w:val="Hyperlink"/>
            <w:noProof/>
          </w:rPr>
          <w:noBreakHyphen/>
          <w:t>22. The figure above shows the lift coefficient predictions of XFOIL, SU2 and Fluent for various angles of attack.</w:t>
        </w:r>
        <w:r w:rsidR="00E638C6">
          <w:rPr>
            <w:noProof/>
            <w:webHidden/>
          </w:rPr>
          <w:tab/>
        </w:r>
        <w:r w:rsidR="00E638C6">
          <w:rPr>
            <w:noProof/>
            <w:webHidden/>
          </w:rPr>
          <w:fldChar w:fldCharType="begin"/>
        </w:r>
        <w:r w:rsidR="00E638C6">
          <w:rPr>
            <w:noProof/>
            <w:webHidden/>
          </w:rPr>
          <w:instrText xml:space="preserve"> PAGEREF _Toc525254129 \h </w:instrText>
        </w:r>
        <w:r w:rsidR="00E638C6">
          <w:rPr>
            <w:noProof/>
            <w:webHidden/>
          </w:rPr>
        </w:r>
        <w:r w:rsidR="00E638C6">
          <w:rPr>
            <w:noProof/>
            <w:webHidden/>
          </w:rPr>
          <w:fldChar w:fldCharType="separate"/>
        </w:r>
        <w:r w:rsidR="00E638C6">
          <w:rPr>
            <w:noProof/>
            <w:webHidden/>
          </w:rPr>
          <w:t>27</w:t>
        </w:r>
        <w:r w:rsidR="00E638C6">
          <w:rPr>
            <w:noProof/>
            <w:webHidden/>
          </w:rPr>
          <w:fldChar w:fldCharType="end"/>
        </w:r>
      </w:hyperlink>
    </w:p>
    <w:p w14:paraId="7DCD0EC3" w14:textId="77777777" w:rsidR="00E638C6" w:rsidRDefault="009F22DF">
      <w:pPr>
        <w:pStyle w:val="TableofFigures"/>
        <w:tabs>
          <w:tab w:val="right" w:leader="dot" w:pos="10790"/>
        </w:tabs>
        <w:rPr>
          <w:rFonts w:eastAsiaTheme="minorEastAsia"/>
          <w:noProof/>
          <w:sz w:val="22"/>
        </w:rPr>
      </w:pPr>
      <w:hyperlink w:anchor="_Toc525254130" w:history="1">
        <w:r w:rsidR="00E638C6" w:rsidRPr="00D86A4A">
          <w:rPr>
            <w:rStyle w:val="Hyperlink"/>
            <w:noProof/>
          </w:rPr>
          <w:t>Figure 3.1</w:t>
        </w:r>
        <w:r w:rsidR="00E638C6" w:rsidRPr="00D86A4A">
          <w:rPr>
            <w:rStyle w:val="Hyperlink"/>
            <w:noProof/>
          </w:rPr>
          <w:noBreakHyphen/>
          <w:t>23. The figure above shows the moment coefficient predictions of XFOIL, SU2 and Fluent for various angles of attack.</w:t>
        </w:r>
        <w:r w:rsidR="00E638C6">
          <w:rPr>
            <w:noProof/>
            <w:webHidden/>
          </w:rPr>
          <w:tab/>
        </w:r>
        <w:r w:rsidR="00E638C6">
          <w:rPr>
            <w:noProof/>
            <w:webHidden/>
          </w:rPr>
          <w:fldChar w:fldCharType="begin"/>
        </w:r>
        <w:r w:rsidR="00E638C6">
          <w:rPr>
            <w:noProof/>
            <w:webHidden/>
          </w:rPr>
          <w:instrText xml:space="preserve"> PAGEREF _Toc525254130 \h </w:instrText>
        </w:r>
        <w:r w:rsidR="00E638C6">
          <w:rPr>
            <w:noProof/>
            <w:webHidden/>
          </w:rPr>
        </w:r>
        <w:r w:rsidR="00E638C6">
          <w:rPr>
            <w:noProof/>
            <w:webHidden/>
          </w:rPr>
          <w:fldChar w:fldCharType="separate"/>
        </w:r>
        <w:r w:rsidR="00E638C6">
          <w:rPr>
            <w:noProof/>
            <w:webHidden/>
          </w:rPr>
          <w:t>27</w:t>
        </w:r>
        <w:r w:rsidR="00E638C6">
          <w:rPr>
            <w:noProof/>
            <w:webHidden/>
          </w:rPr>
          <w:fldChar w:fldCharType="end"/>
        </w:r>
      </w:hyperlink>
    </w:p>
    <w:p w14:paraId="3EBC4B25" w14:textId="77777777" w:rsidR="00E638C6" w:rsidRDefault="009F22DF">
      <w:pPr>
        <w:pStyle w:val="TableofFigures"/>
        <w:tabs>
          <w:tab w:val="right" w:leader="dot" w:pos="10790"/>
        </w:tabs>
        <w:rPr>
          <w:rFonts w:eastAsiaTheme="minorEastAsia"/>
          <w:noProof/>
          <w:sz w:val="22"/>
        </w:rPr>
      </w:pPr>
      <w:hyperlink w:anchor="_Toc525254131" w:history="1">
        <w:r w:rsidR="00E638C6" w:rsidRPr="00D86A4A">
          <w:rPr>
            <w:rStyle w:val="Hyperlink"/>
            <w:noProof/>
          </w:rPr>
          <w:t>Figure 3.1</w:t>
        </w:r>
        <w:r w:rsidR="00E638C6" w:rsidRPr="00D86A4A">
          <w:rPr>
            <w:rStyle w:val="Hyperlink"/>
            <w:noProof/>
          </w:rPr>
          <w:noBreakHyphen/>
          <w:t>24. The figure above shows the lift coefficient vs. drag coefficient predictions of XFOIL, SU2 and Fluent for various angles of attack.</w:t>
        </w:r>
        <w:r w:rsidR="00E638C6">
          <w:rPr>
            <w:noProof/>
            <w:webHidden/>
          </w:rPr>
          <w:tab/>
        </w:r>
        <w:r w:rsidR="00E638C6">
          <w:rPr>
            <w:noProof/>
            <w:webHidden/>
          </w:rPr>
          <w:fldChar w:fldCharType="begin"/>
        </w:r>
        <w:r w:rsidR="00E638C6">
          <w:rPr>
            <w:noProof/>
            <w:webHidden/>
          </w:rPr>
          <w:instrText xml:space="preserve"> PAGEREF _Toc525254131 \h </w:instrText>
        </w:r>
        <w:r w:rsidR="00E638C6">
          <w:rPr>
            <w:noProof/>
            <w:webHidden/>
          </w:rPr>
        </w:r>
        <w:r w:rsidR="00E638C6">
          <w:rPr>
            <w:noProof/>
            <w:webHidden/>
          </w:rPr>
          <w:fldChar w:fldCharType="separate"/>
        </w:r>
        <w:r w:rsidR="00E638C6">
          <w:rPr>
            <w:noProof/>
            <w:webHidden/>
          </w:rPr>
          <w:t>28</w:t>
        </w:r>
        <w:r w:rsidR="00E638C6">
          <w:rPr>
            <w:noProof/>
            <w:webHidden/>
          </w:rPr>
          <w:fldChar w:fldCharType="end"/>
        </w:r>
      </w:hyperlink>
    </w:p>
    <w:p w14:paraId="589BB177" w14:textId="77777777" w:rsidR="00E638C6" w:rsidRDefault="009F22DF">
      <w:pPr>
        <w:pStyle w:val="TableofFigures"/>
        <w:tabs>
          <w:tab w:val="right" w:leader="dot" w:pos="10790"/>
        </w:tabs>
        <w:rPr>
          <w:rFonts w:eastAsiaTheme="minorEastAsia"/>
          <w:noProof/>
          <w:sz w:val="22"/>
        </w:rPr>
      </w:pPr>
      <w:hyperlink w:anchor="_Toc525254132" w:history="1">
        <w:r w:rsidR="00E638C6" w:rsidRPr="00D86A4A">
          <w:rPr>
            <w:rStyle w:val="Hyperlink"/>
            <w:noProof/>
          </w:rPr>
          <w:t>Figure 3.1</w:t>
        </w:r>
        <w:r w:rsidR="00E638C6" w:rsidRPr="00D86A4A">
          <w:rPr>
            <w:rStyle w:val="Hyperlink"/>
            <w:noProof/>
          </w:rPr>
          <w:noBreakHyphen/>
          <w:t>25. The figure above shows the lift coefficient divided by drag coefficient predictions of XFOIL, SU2 and Fluent for various angles of attack.</w:t>
        </w:r>
        <w:r w:rsidR="00E638C6">
          <w:rPr>
            <w:noProof/>
            <w:webHidden/>
          </w:rPr>
          <w:tab/>
        </w:r>
        <w:r w:rsidR="00E638C6">
          <w:rPr>
            <w:noProof/>
            <w:webHidden/>
          </w:rPr>
          <w:fldChar w:fldCharType="begin"/>
        </w:r>
        <w:r w:rsidR="00E638C6">
          <w:rPr>
            <w:noProof/>
            <w:webHidden/>
          </w:rPr>
          <w:instrText xml:space="preserve"> PAGEREF _Toc525254132 \h </w:instrText>
        </w:r>
        <w:r w:rsidR="00E638C6">
          <w:rPr>
            <w:noProof/>
            <w:webHidden/>
          </w:rPr>
        </w:r>
        <w:r w:rsidR="00E638C6">
          <w:rPr>
            <w:noProof/>
            <w:webHidden/>
          </w:rPr>
          <w:fldChar w:fldCharType="separate"/>
        </w:r>
        <w:r w:rsidR="00E638C6">
          <w:rPr>
            <w:noProof/>
            <w:webHidden/>
          </w:rPr>
          <w:t>28</w:t>
        </w:r>
        <w:r w:rsidR="00E638C6">
          <w:rPr>
            <w:noProof/>
            <w:webHidden/>
          </w:rPr>
          <w:fldChar w:fldCharType="end"/>
        </w:r>
      </w:hyperlink>
    </w:p>
    <w:p w14:paraId="67F41911" w14:textId="77777777" w:rsidR="00E638C6" w:rsidRDefault="009F22DF">
      <w:pPr>
        <w:pStyle w:val="TableofFigures"/>
        <w:tabs>
          <w:tab w:val="right" w:leader="dot" w:pos="10790"/>
        </w:tabs>
        <w:rPr>
          <w:rFonts w:eastAsiaTheme="minorEastAsia"/>
          <w:noProof/>
          <w:sz w:val="22"/>
        </w:rPr>
      </w:pPr>
      <w:hyperlink w:anchor="_Toc525254133" w:history="1">
        <w:r w:rsidR="00E638C6" w:rsidRPr="00D86A4A">
          <w:rPr>
            <w:rStyle w:val="Hyperlink"/>
            <w:noProof/>
          </w:rPr>
          <w:t>Figure 3.1</w:t>
        </w:r>
        <w:r w:rsidR="00E638C6" w:rsidRPr="00D86A4A">
          <w:rPr>
            <w:rStyle w:val="Hyperlink"/>
            <w:noProof/>
          </w:rPr>
          <w:noBreakHyphen/>
          <w:t>26. The figure above shows the lift coefficient to the power 3/2 over drag coefficient predictions of XFOIL, SU2 and Fluent for various angles of attack.</w:t>
        </w:r>
        <w:r w:rsidR="00E638C6">
          <w:rPr>
            <w:noProof/>
            <w:webHidden/>
          </w:rPr>
          <w:tab/>
        </w:r>
        <w:r w:rsidR="00E638C6">
          <w:rPr>
            <w:noProof/>
            <w:webHidden/>
          </w:rPr>
          <w:fldChar w:fldCharType="begin"/>
        </w:r>
        <w:r w:rsidR="00E638C6">
          <w:rPr>
            <w:noProof/>
            <w:webHidden/>
          </w:rPr>
          <w:instrText xml:space="preserve"> PAGEREF _Toc525254133 \h </w:instrText>
        </w:r>
        <w:r w:rsidR="00E638C6">
          <w:rPr>
            <w:noProof/>
            <w:webHidden/>
          </w:rPr>
        </w:r>
        <w:r w:rsidR="00E638C6">
          <w:rPr>
            <w:noProof/>
            <w:webHidden/>
          </w:rPr>
          <w:fldChar w:fldCharType="separate"/>
        </w:r>
        <w:r w:rsidR="00E638C6">
          <w:rPr>
            <w:noProof/>
            <w:webHidden/>
          </w:rPr>
          <w:t>29</w:t>
        </w:r>
        <w:r w:rsidR="00E638C6">
          <w:rPr>
            <w:noProof/>
            <w:webHidden/>
          </w:rPr>
          <w:fldChar w:fldCharType="end"/>
        </w:r>
      </w:hyperlink>
    </w:p>
    <w:p w14:paraId="1A727E2A" w14:textId="77777777" w:rsidR="00E638C6" w:rsidRDefault="009F22DF">
      <w:pPr>
        <w:pStyle w:val="TableofFigures"/>
        <w:tabs>
          <w:tab w:val="right" w:leader="dot" w:pos="10790"/>
        </w:tabs>
        <w:rPr>
          <w:rFonts w:eastAsiaTheme="minorEastAsia"/>
          <w:noProof/>
          <w:sz w:val="22"/>
        </w:rPr>
      </w:pPr>
      <w:hyperlink w:anchor="_Toc525254134" w:history="1">
        <w:r w:rsidR="00E638C6" w:rsidRPr="00D86A4A">
          <w:rPr>
            <w:rStyle w:val="Hyperlink"/>
            <w:noProof/>
          </w:rPr>
          <w:t>Figure 3.1</w:t>
        </w:r>
        <w:r w:rsidR="00E638C6" w:rsidRPr="00D86A4A">
          <w:rPr>
            <w:rStyle w:val="Hyperlink"/>
            <w:noProof/>
          </w:rPr>
          <w:noBreakHyphen/>
          <w:t>27. The figure above shows the lift coefficient predictions of SU2 for both sharp and blunt trailing edges.</w:t>
        </w:r>
        <w:r w:rsidR="00E638C6">
          <w:rPr>
            <w:noProof/>
            <w:webHidden/>
          </w:rPr>
          <w:tab/>
        </w:r>
        <w:r w:rsidR="00E638C6">
          <w:rPr>
            <w:noProof/>
            <w:webHidden/>
          </w:rPr>
          <w:fldChar w:fldCharType="begin"/>
        </w:r>
        <w:r w:rsidR="00E638C6">
          <w:rPr>
            <w:noProof/>
            <w:webHidden/>
          </w:rPr>
          <w:instrText xml:space="preserve"> PAGEREF _Toc525254134 \h </w:instrText>
        </w:r>
        <w:r w:rsidR="00E638C6">
          <w:rPr>
            <w:noProof/>
            <w:webHidden/>
          </w:rPr>
        </w:r>
        <w:r w:rsidR="00E638C6">
          <w:rPr>
            <w:noProof/>
            <w:webHidden/>
          </w:rPr>
          <w:fldChar w:fldCharType="separate"/>
        </w:r>
        <w:r w:rsidR="00E638C6">
          <w:rPr>
            <w:noProof/>
            <w:webHidden/>
          </w:rPr>
          <w:t>30</w:t>
        </w:r>
        <w:r w:rsidR="00E638C6">
          <w:rPr>
            <w:noProof/>
            <w:webHidden/>
          </w:rPr>
          <w:fldChar w:fldCharType="end"/>
        </w:r>
      </w:hyperlink>
    </w:p>
    <w:p w14:paraId="355ED4B2" w14:textId="77777777" w:rsidR="00E638C6" w:rsidRDefault="009F22DF">
      <w:pPr>
        <w:pStyle w:val="TableofFigures"/>
        <w:tabs>
          <w:tab w:val="right" w:leader="dot" w:pos="10790"/>
        </w:tabs>
        <w:rPr>
          <w:rFonts w:eastAsiaTheme="minorEastAsia"/>
          <w:noProof/>
          <w:sz w:val="22"/>
        </w:rPr>
      </w:pPr>
      <w:hyperlink w:anchor="_Toc525254135" w:history="1">
        <w:r w:rsidR="00E638C6" w:rsidRPr="00D86A4A">
          <w:rPr>
            <w:rStyle w:val="Hyperlink"/>
            <w:noProof/>
          </w:rPr>
          <w:t>Figure 3.1</w:t>
        </w:r>
        <w:r w:rsidR="00E638C6" w:rsidRPr="00D86A4A">
          <w:rPr>
            <w:rStyle w:val="Hyperlink"/>
            <w:noProof/>
          </w:rPr>
          <w:noBreakHyphen/>
          <w:t>28. The figure above shows the drag coefficient predictions of SU2 for both sharp and blunt trailing edges.</w:t>
        </w:r>
        <w:r w:rsidR="00E638C6">
          <w:rPr>
            <w:noProof/>
            <w:webHidden/>
          </w:rPr>
          <w:tab/>
        </w:r>
        <w:r w:rsidR="00E638C6">
          <w:rPr>
            <w:noProof/>
            <w:webHidden/>
          </w:rPr>
          <w:fldChar w:fldCharType="begin"/>
        </w:r>
        <w:r w:rsidR="00E638C6">
          <w:rPr>
            <w:noProof/>
            <w:webHidden/>
          </w:rPr>
          <w:instrText xml:space="preserve"> PAGEREF _Toc525254135 \h </w:instrText>
        </w:r>
        <w:r w:rsidR="00E638C6">
          <w:rPr>
            <w:noProof/>
            <w:webHidden/>
          </w:rPr>
        </w:r>
        <w:r w:rsidR="00E638C6">
          <w:rPr>
            <w:noProof/>
            <w:webHidden/>
          </w:rPr>
          <w:fldChar w:fldCharType="separate"/>
        </w:r>
        <w:r w:rsidR="00E638C6">
          <w:rPr>
            <w:noProof/>
            <w:webHidden/>
          </w:rPr>
          <w:t>30</w:t>
        </w:r>
        <w:r w:rsidR="00E638C6">
          <w:rPr>
            <w:noProof/>
            <w:webHidden/>
          </w:rPr>
          <w:fldChar w:fldCharType="end"/>
        </w:r>
      </w:hyperlink>
    </w:p>
    <w:p w14:paraId="1212766D" w14:textId="77777777" w:rsidR="00E638C6" w:rsidRDefault="009F22DF">
      <w:pPr>
        <w:pStyle w:val="TableofFigures"/>
        <w:tabs>
          <w:tab w:val="right" w:leader="dot" w:pos="10790"/>
        </w:tabs>
        <w:rPr>
          <w:rFonts w:eastAsiaTheme="minorEastAsia"/>
          <w:noProof/>
          <w:sz w:val="22"/>
        </w:rPr>
      </w:pPr>
      <w:hyperlink w:anchor="_Toc525254136" w:history="1">
        <w:r w:rsidR="00E638C6" w:rsidRPr="00D86A4A">
          <w:rPr>
            <w:rStyle w:val="Hyperlink"/>
            <w:noProof/>
          </w:rPr>
          <w:t>Figure 3.1</w:t>
        </w:r>
        <w:r w:rsidR="00E638C6" w:rsidRPr="00D86A4A">
          <w:rPr>
            <w:rStyle w:val="Hyperlink"/>
            <w:noProof/>
          </w:rPr>
          <w:noBreakHyphen/>
          <w:t>29. Lift coefficient over drag coefficient vs. angle of attack and lift coefficient versus drag coefficient plots, predicted by SU2.</w:t>
        </w:r>
        <w:r w:rsidR="00E638C6">
          <w:rPr>
            <w:noProof/>
            <w:webHidden/>
          </w:rPr>
          <w:tab/>
        </w:r>
        <w:r w:rsidR="00E638C6">
          <w:rPr>
            <w:noProof/>
            <w:webHidden/>
          </w:rPr>
          <w:fldChar w:fldCharType="begin"/>
        </w:r>
        <w:r w:rsidR="00E638C6">
          <w:rPr>
            <w:noProof/>
            <w:webHidden/>
          </w:rPr>
          <w:instrText xml:space="preserve"> PAGEREF _Toc525254136 \h </w:instrText>
        </w:r>
        <w:r w:rsidR="00E638C6">
          <w:rPr>
            <w:noProof/>
            <w:webHidden/>
          </w:rPr>
        </w:r>
        <w:r w:rsidR="00E638C6">
          <w:rPr>
            <w:noProof/>
            <w:webHidden/>
          </w:rPr>
          <w:fldChar w:fldCharType="separate"/>
        </w:r>
        <w:r w:rsidR="00E638C6">
          <w:rPr>
            <w:noProof/>
            <w:webHidden/>
          </w:rPr>
          <w:t>31</w:t>
        </w:r>
        <w:r w:rsidR="00E638C6">
          <w:rPr>
            <w:noProof/>
            <w:webHidden/>
          </w:rPr>
          <w:fldChar w:fldCharType="end"/>
        </w:r>
      </w:hyperlink>
    </w:p>
    <w:p w14:paraId="6955EB31" w14:textId="77777777" w:rsidR="00E638C6" w:rsidRDefault="009F22DF">
      <w:pPr>
        <w:pStyle w:val="TableofFigures"/>
        <w:tabs>
          <w:tab w:val="right" w:leader="dot" w:pos="10790"/>
        </w:tabs>
        <w:rPr>
          <w:rFonts w:eastAsiaTheme="minorEastAsia"/>
          <w:noProof/>
          <w:sz w:val="22"/>
        </w:rPr>
      </w:pPr>
      <w:hyperlink w:anchor="_Toc525254137" w:history="1">
        <w:r w:rsidR="00E638C6" w:rsidRPr="00D86A4A">
          <w:rPr>
            <w:rStyle w:val="Hyperlink"/>
            <w:noProof/>
          </w:rPr>
          <w:t>Figure 3.1</w:t>
        </w:r>
        <w:r w:rsidR="00E638C6" w:rsidRPr="00D86A4A">
          <w:rPr>
            <w:rStyle w:val="Hyperlink"/>
            <w:noProof/>
          </w:rPr>
          <w:noBreakHyphen/>
          <w:t>30. Pitching moment coefficient vs. angle of attack plot, predicted by SU2.</w:t>
        </w:r>
        <w:r w:rsidR="00E638C6">
          <w:rPr>
            <w:noProof/>
            <w:webHidden/>
          </w:rPr>
          <w:tab/>
        </w:r>
        <w:r w:rsidR="00E638C6">
          <w:rPr>
            <w:noProof/>
            <w:webHidden/>
          </w:rPr>
          <w:fldChar w:fldCharType="begin"/>
        </w:r>
        <w:r w:rsidR="00E638C6">
          <w:rPr>
            <w:noProof/>
            <w:webHidden/>
          </w:rPr>
          <w:instrText xml:space="preserve"> PAGEREF _Toc525254137 \h </w:instrText>
        </w:r>
        <w:r w:rsidR="00E638C6">
          <w:rPr>
            <w:noProof/>
            <w:webHidden/>
          </w:rPr>
        </w:r>
        <w:r w:rsidR="00E638C6">
          <w:rPr>
            <w:noProof/>
            <w:webHidden/>
          </w:rPr>
          <w:fldChar w:fldCharType="separate"/>
        </w:r>
        <w:r w:rsidR="00E638C6">
          <w:rPr>
            <w:noProof/>
            <w:webHidden/>
          </w:rPr>
          <w:t>31</w:t>
        </w:r>
        <w:r w:rsidR="00E638C6">
          <w:rPr>
            <w:noProof/>
            <w:webHidden/>
          </w:rPr>
          <w:fldChar w:fldCharType="end"/>
        </w:r>
      </w:hyperlink>
    </w:p>
    <w:p w14:paraId="202CAE77" w14:textId="77777777" w:rsidR="00E638C6" w:rsidRDefault="009F22DF">
      <w:pPr>
        <w:pStyle w:val="TableofFigures"/>
        <w:tabs>
          <w:tab w:val="right" w:leader="dot" w:pos="10790"/>
        </w:tabs>
        <w:rPr>
          <w:rFonts w:eastAsiaTheme="minorEastAsia"/>
          <w:noProof/>
          <w:sz w:val="22"/>
        </w:rPr>
      </w:pPr>
      <w:hyperlink w:anchor="_Toc525254138" w:history="1">
        <w:r w:rsidR="00E638C6" w:rsidRPr="00D86A4A">
          <w:rPr>
            <w:rStyle w:val="Hyperlink"/>
            <w:noProof/>
          </w:rPr>
          <w:t>Figure 3.1</w:t>
        </w:r>
        <w:r w:rsidR="00E638C6" w:rsidRPr="00D86A4A">
          <w:rPr>
            <w:rStyle w:val="Hyperlink"/>
            <w:noProof/>
          </w:rPr>
          <w:noBreakHyphen/>
          <w:t>31. The figure above shows lift coefficient predictions of SU2 and Fluent, both with sharp TE.</w:t>
        </w:r>
        <w:r w:rsidR="00E638C6">
          <w:rPr>
            <w:noProof/>
            <w:webHidden/>
          </w:rPr>
          <w:tab/>
        </w:r>
        <w:r w:rsidR="00E638C6">
          <w:rPr>
            <w:noProof/>
            <w:webHidden/>
          </w:rPr>
          <w:fldChar w:fldCharType="begin"/>
        </w:r>
        <w:r w:rsidR="00E638C6">
          <w:rPr>
            <w:noProof/>
            <w:webHidden/>
          </w:rPr>
          <w:instrText xml:space="preserve"> PAGEREF _Toc525254138 \h </w:instrText>
        </w:r>
        <w:r w:rsidR="00E638C6">
          <w:rPr>
            <w:noProof/>
            <w:webHidden/>
          </w:rPr>
        </w:r>
        <w:r w:rsidR="00E638C6">
          <w:rPr>
            <w:noProof/>
            <w:webHidden/>
          </w:rPr>
          <w:fldChar w:fldCharType="separate"/>
        </w:r>
        <w:r w:rsidR="00E638C6">
          <w:rPr>
            <w:noProof/>
            <w:webHidden/>
          </w:rPr>
          <w:t>32</w:t>
        </w:r>
        <w:r w:rsidR="00E638C6">
          <w:rPr>
            <w:noProof/>
            <w:webHidden/>
          </w:rPr>
          <w:fldChar w:fldCharType="end"/>
        </w:r>
      </w:hyperlink>
    </w:p>
    <w:p w14:paraId="6D2DC1C7" w14:textId="77777777" w:rsidR="00E638C6" w:rsidRDefault="009F22DF">
      <w:pPr>
        <w:pStyle w:val="TableofFigures"/>
        <w:tabs>
          <w:tab w:val="right" w:leader="dot" w:pos="10790"/>
        </w:tabs>
        <w:rPr>
          <w:rFonts w:eastAsiaTheme="minorEastAsia"/>
          <w:noProof/>
          <w:sz w:val="22"/>
        </w:rPr>
      </w:pPr>
      <w:hyperlink w:anchor="_Toc525254139" w:history="1">
        <w:r w:rsidR="00E638C6" w:rsidRPr="00D86A4A">
          <w:rPr>
            <w:rStyle w:val="Hyperlink"/>
            <w:noProof/>
          </w:rPr>
          <w:t>Figure 3.1</w:t>
        </w:r>
        <w:r w:rsidR="00E638C6" w:rsidRPr="00D86A4A">
          <w:rPr>
            <w:rStyle w:val="Hyperlink"/>
            <w:noProof/>
          </w:rPr>
          <w:noBreakHyphen/>
          <w:t>32. The figure above shows drag coefficient predictions of SU2 and Fluent, both with sharp TE.</w:t>
        </w:r>
        <w:r w:rsidR="00E638C6">
          <w:rPr>
            <w:noProof/>
            <w:webHidden/>
          </w:rPr>
          <w:tab/>
        </w:r>
        <w:r w:rsidR="00E638C6">
          <w:rPr>
            <w:noProof/>
            <w:webHidden/>
          </w:rPr>
          <w:fldChar w:fldCharType="begin"/>
        </w:r>
        <w:r w:rsidR="00E638C6">
          <w:rPr>
            <w:noProof/>
            <w:webHidden/>
          </w:rPr>
          <w:instrText xml:space="preserve"> PAGEREF _Toc525254139 \h </w:instrText>
        </w:r>
        <w:r w:rsidR="00E638C6">
          <w:rPr>
            <w:noProof/>
            <w:webHidden/>
          </w:rPr>
        </w:r>
        <w:r w:rsidR="00E638C6">
          <w:rPr>
            <w:noProof/>
            <w:webHidden/>
          </w:rPr>
          <w:fldChar w:fldCharType="separate"/>
        </w:r>
        <w:r w:rsidR="00E638C6">
          <w:rPr>
            <w:noProof/>
            <w:webHidden/>
          </w:rPr>
          <w:t>32</w:t>
        </w:r>
        <w:r w:rsidR="00E638C6">
          <w:rPr>
            <w:noProof/>
            <w:webHidden/>
          </w:rPr>
          <w:fldChar w:fldCharType="end"/>
        </w:r>
      </w:hyperlink>
    </w:p>
    <w:p w14:paraId="0F6FD220" w14:textId="77777777" w:rsidR="00E638C6" w:rsidRDefault="009F22DF">
      <w:pPr>
        <w:pStyle w:val="TableofFigures"/>
        <w:tabs>
          <w:tab w:val="right" w:leader="dot" w:pos="10790"/>
        </w:tabs>
        <w:rPr>
          <w:rFonts w:eastAsiaTheme="minorEastAsia"/>
          <w:noProof/>
          <w:sz w:val="22"/>
        </w:rPr>
      </w:pPr>
      <w:hyperlink w:anchor="_Toc525254140" w:history="1">
        <w:r w:rsidR="00E638C6" w:rsidRPr="00D86A4A">
          <w:rPr>
            <w:rStyle w:val="Hyperlink"/>
            <w:noProof/>
          </w:rPr>
          <w:t>Figure 3.1</w:t>
        </w:r>
        <w:r w:rsidR="00E638C6" w:rsidRPr="00D86A4A">
          <w:rPr>
            <w:rStyle w:val="Hyperlink"/>
            <w:noProof/>
          </w:rPr>
          <w:noBreakHyphen/>
          <w:t>33. The figure above shows lift coefficient divided by drag coefficient predictions of SU2 and Fluent, both with sharp TE.</w:t>
        </w:r>
        <w:r w:rsidR="00E638C6">
          <w:rPr>
            <w:noProof/>
            <w:webHidden/>
          </w:rPr>
          <w:tab/>
        </w:r>
        <w:r w:rsidR="00E638C6">
          <w:rPr>
            <w:noProof/>
            <w:webHidden/>
          </w:rPr>
          <w:fldChar w:fldCharType="begin"/>
        </w:r>
        <w:r w:rsidR="00E638C6">
          <w:rPr>
            <w:noProof/>
            <w:webHidden/>
          </w:rPr>
          <w:instrText xml:space="preserve"> PAGEREF _Toc525254140 \h </w:instrText>
        </w:r>
        <w:r w:rsidR="00E638C6">
          <w:rPr>
            <w:noProof/>
            <w:webHidden/>
          </w:rPr>
        </w:r>
        <w:r w:rsidR="00E638C6">
          <w:rPr>
            <w:noProof/>
            <w:webHidden/>
          </w:rPr>
          <w:fldChar w:fldCharType="separate"/>
        </w:r>
        <w:r w:rsidR="00E638C6">
          <w:rPr>
            <w:noProof/>
            <w:webHidden/>
          </w:rPr>
          <w:t>33</w:t>
        </w:r>
        <w:r w:rsidR="00E638C6">
          <w:rPr>
            <w:noProof/>
            <w:webHidden/>
          </w:rPr>
          <w:fldChar w:fldCharType="end"/>
        </w:r>
      </w:hyperlink>
    </w:p>
    <w:p w14:paraId="4FDCDF94" w14:textId="77777777" w:rsidR="00E638C6" w:rsidRDefault="009F22DF">
      <w:pPr>
        <w:pStyle w:val="TableofFigures"/>
        <w:tabs>
          <w:tab w:val="right" w:leader="dot" w:pos="10790"/>
        </w:tabs>
        <w:rPr>
          <w:rFonts w:eastAsiaTheme="minorEastAsia"/>
          <w:noProof/>
          <w:sz w:val="22"/>
        </w:rPr>
      </w:pPr>
      <w:hyperlink w:anchor="_Toc525254141" w:history="1">
        <w:r w:rsidR="00E638C6" w:rsidRPr="00D86A4A">
          <w:rPr>
            <w:rStyle w:val="Hyperlink"/>
            <w:noProof/>
          </w:rPr>
          <w:t>Figure 3.1</w:t>
        </w:r>
        <w:r w:rsidR="00E638C6" w:rsidRPr="00D86A4A">
          <w:rPr>
            <w:rStyle w:val="Hyperlink"/>
            <w:noProof/>
          </w:rPr>
          <w:noBreakHyphen/>
          <w:t>34. The figure above shows moment coefficient predictions of SU2 and Fluent, both with sharp TE.</w:t>
        </w:r>
        <w:r w:rsidR="00E638C6">
          <w:rPr>
            <w:noProof/>
            <w:webHidden/>
          </w:rPr>
          <w:tab/>
        </w:r>
        <w:r w:rsidR="00E638C6">
          <w:rPr>
            <w:noProof/>
            <w:webHidden/>
          </w:rPr>
          <w:fldChar w:fldCharType="begin"/>
        </w:r>
        <w:r w:rsidR="00E638C6">
          <w:rPr>
            <w:noProof/>
            <w:webHidden/>
          </w:rPr>
          <w:instrText xml:space="preserve"> PAGEREF _Toc525254141 \h </w:instrText>
        </w:r>
        <w:r w:rsidR="00E638C6">
          <w:rPr>
            <w:noProof/>
            <w:webHidden/>
          </w:rPr>
        </w:r>
        <w:r w:rsidR="00E638C6">
          <w:rPr>
            <w:noProof/>
            <w:webHidden/>
          </w:rPr>
          <w:fldChar w:fldCharType="separate"/>
        </w:r>
        <w:r w:rsidR="00E638C6">
          <w:rPr>
            <w:noProof/>
            <w:webHidden/>
          </w:rPr>
          <w:t>33</w:t>
        </w:r>
        <w:r w:rsidR="00E638C6">
          <w:rPr>
            <w:noProof/>
            <w:webHidden/>
          </w:rPr>
          <w:fldChar w:fldCharType="end"/>
        </w:r>
      </w:hyperlink>
    </w:p>
    <w:p w14:paraId="677A1551" w14:textId="77777777" w:rsidR="00E638C6" w:rsidRDefault="009F22DF">
      <w:pPr>
        <w:pStyle w:val="TableofFigures"/>
        <w:tabs>
          <w:tab w:val="right" w:leader="dot" w:pos="10790"/>
        </w:tabs>
        <w:rPr>
          <w:rFonts w:eastAsiaTheme="minorEastAsia"/>
          <w:noProof/>
          <w:sz w:val="22"/>
        </w:rPr>
      </w:pPr>
      <w:hyperlink w:anchor="_Toc525254142" w:history="1">
        <w:r w:rsidR="00E638C6" w:rsidRPr="00D86A4A">
          <w:rPr>
            <w:rStyle w:val="Hyperlink"/>
            <w:noProof/>
          </w:rPr>
          <w:t>Figure 3.1</w:t>
        </w:r>
        <w:r w:rsidR="00E638C6" w:rsidRPr="00D86A4A">
          <w:rPr>
            <w:rStyle w:val="Hyperlink"/>
            <w:noProof/>
          </w:rPr>
          <w:noBreakHyphen/>
          <w:t>35. The figure above shows the lift coefficient versus drag coefficient values predicted by SU2 and Fluent.</w:t>
        </w:r>
        <w:r w:rsidR="00E638C6">
          <w:rPr>
            <w:noProof/>
            <w:webHidden/>
          </w:rPr>
          <w:tab/>
        </w:r>
        <w:r w:rsidR="00E638C6">
          <w:rPr>
            <w:noProof/>
            <w:webHidden/>
          </w:rPr>
          <w:fldChar w:fldCharType="begin"/>
        </w:r>
        <w:r w:rsidR="00E638C6">
          <w:rPr>
            <w:noProof/>
            <w:webHidden/>
          </w:rPr>
          <w:instrText xml:space="preserve"> PAGEREF _Toc525254142 \h </w:instrText>
        </w:r>
        <w:r w:rsidR="00E638C6">
          <w:rPr>
            <w:noProof/>
            <w:webHidden/>
          </w:rPr>
        </w:r>
        <w:r w:rsidR="00E638C6">
          <w:rPr>
            <w:noProof/>
            <w:webHidden/>
          </w:rPr>
          <w:fldChar w:fldCharType="separate"/>
        </w:r>
        <w:r w:rsidR="00E638C6">
          <w:rPr>
            <w:noProof/>
            <w:webHidden/>
          </w:rPr>
          <w:t>34</w:t>
        </w:r>
        <w:r w:rsidR="00E638C6">
          <w:rPr>
            <w:noProof/>
            <w:webHidden/>
          </w:rPr>
          <w:fldChar w:fldCharType="end"/>
        </w:r>
      </w:hyperlink>
    </w:p>
    <w:p w14:paraId="5190BB7C" w14:textId="77777777" w:rsidR="00E638C6" w:rsidRDefault="009F22DF">
      <w:pPr>
        <w:pStyle w:val="TableofFigures"/>
        <w:tabs>
          <w:tab w:val="right" w:leader="dot" w:pos="10790"/>
        </w:tabs>
        <w:rPr>
          <w:rFonts w:eastAsiaTheme="minorEastAsia"/>
          <w:noProof/>
          <w:sz w:val="22"/>
        </w:rPr>
      </w:pPr>
      <w:hyperlink w:anchor="_Toc525254143" w:history="1">
        <w:r w:rsidR="00E638C6" w:rsidRPr="00D86A4A">
          <w:rPr>
            <w:rStyle w:val="Hyperlink"/>
            <w:noProof/>
          </w:rPr>
          <w:t>Figure 3.1</w:t>
        </w:r>
        <w:r w:rsidR="00E638C6" w:rsidRPr="00D86A4A">
          <w:rPr>
            <w:rStyle w:val="Hyperlink"/>
            <w:noProof/>
          </w:rPr>
          <w:noBreakHyphen/>
          <w:t>36. Contours of pressure coefficient for SD7062 at 3 degrees of angle of attack.</w:t>
        </w:r>
        <w:r w:rsidR="00E638C6">
          <w:rPr>
            <w:noProof/>
            <w:webHidden/>
          </w:rPr>
          <w:tab/>
        </w:r>
        <w:r w:rsidR="00E638C6">
          <w:rPr>
            <w:noProof/>
            <w:webHidden/>
          </w:rPr>
          <w:fldChar w:fldCharType="begin"/>
        </w:r>
        <w:r w:rsidR="00E638C6">
          <w:rPr>
            <w:noProof/>
            <w:webHidden/>
          </w:rPr>
          <w:instrText xml:space="preserve"> PAGEREF _Toc525254143 \h </w:instrText>
        </w:r>
        <w:r w:rsidR="00E638C6">
          <w:rPr>
            <w:noProof/>
            <w:webHidden/>
          </w:rPr>
        </w:r>
        <w:r w:rsidR="00E638C6">
          <w:rPr>
            <w:noProof/>
            <w:webHidden/>
          </w:rPr>
          <w:fldChar w:fldCharType="separate"/>
        </w:r>
        <w:r w:rsidR="00E638C6">
          <w:rPr>
            <w:noProof/>
            <w:webHidden/>
          </w:rPr>
          <w:t>34</w:t>
        </w:r>
        <w:r w:rsidR="00E638C6">
          <w:rPr>
            <w:noProof/>
            <w:webHidden/>
          </w:rPr>
          <w:fldChar w:fldCharType="end"/>
        </w:r>
      </w:hyperlink>
    </w:p>
    <w:p w14:paraId="387575F0" w14:textId="77777777" w:rsidR="00E638C6" w:rsidRDefault="009F22DF">
      <w:pPr>
        <w:pStyle w:val="TableofFigures"/>
        <w:tabs>
          <w:tab w:val="right" w:leader="dot" w:pos="10790"/>
        </w:tabs>
        <w:rPr>
          <w:rFonts w:eastAsiaTheme="minorEastAsia"/>
          <w:noProof/>
          <w:sz w:val="22"/>
        </w:rPr>
      </w:pPr>
      <w:hyperlink w:anchor="_Toc525254144" w:history="1">
        <w:r w:rsidR="00E638C6" w:rsidRPr="00D86A4A">
          <w:rPr>
            <w:rStyle w:val="Hyperlink"/>
            <w:noProof/>
          </w:rPr>
          <w:t>Figure 3.1</w:t>
        </w:r>
        <w:r w:rsidR="00E638C6" w:rsidRPr="00D86A4A">
          <w:rPr>
            <w:rStyle w:val="Hyperlink"/>
            <w:noProof/>
          </w:rPr>
          <w:noBreakHyphen/>
          <w:t>37. Contours of Mach number for SD7062 at 3 degrees of angle of attack.</w:t>
        </w:r>
        <w:r w:rsidR="00E638C6">
          <w:rPr>
            <w:noProof/>
            <w:webHidden/>
          </w:rPr>
          <w:tab/>
        </w:r>
        <w:r w:rsidR="00E638C6">
          <w:rPr>
            <w:noProof/>
            <w:webHidden/>
          </w:rPr>
          <w:fldChar w:fldCharType="begin"/>
        </w:r>
        <w:r w:rsidR="00E638C6">
          <w:rPr>
            <w:noProof/>
            <w:webHidden/>
          </w:rPr>
          <w:instrText xml:space="preserve"> PAGEREF _Toc525254144 \h </w:instrText>
        </w:r>
        <w:r w:rsidR="00E638C6">
          <w:rPr>
            <w:noProof/>
            <w:webHidden/>
          </w:rPr>
        </w:r>
        <w:r w:rsidR="00E638C6">
          <w:rPr>
            <w:noProof/>
            <w:webHidden/>
          </w:rPr>
          <w:fldChar w:fldCharType="separate"/>
        </w:r>
        <w:r w:rsidR="00E638C6">
          <w:rPr>
            <w:noProof/>
            <w:webHidden/>
          </w:rPr>
          <w:t>35</w:t>
        </w:r>
        <w:r w:rsidR="00E638C6">
          <w:rPr>
            <w:noProof/>
            <w:webHidden/>
          </w:rPr>
          <w:fldChar w:fldCharType="end"/>
        </w:r>
      </w:hyperlink>
    </w:p>
    <w:p w14:paraId="0D3A55A0" w14:textId="77777777" w:rsidR="00E638C6" w:rsidRDefault="009F22DF">
      <w:pPr>
        <w:pStyle w:val="TableofFigures"/>
        <w:tabs>
          <w:tab w:val="right" w:leader="dot" w:pos="10790"/>
        </w:tabs>
        <w:rPr>
          <w:rFonts w:eastAsiaTheme="minorEastAsia"/>
          <w:noProof/>
          <w:sz w:val="22"/>
        </w:rPr>
      </w:pPr>
      <w:hyperlink w:anchor="_Toc525254145" w:history="1">
        <w:r w:rsidR="00E638C6" w:rsidRPr="00D86A4A">
          <w:rPr>
            <w:rStyle w:val="Hyperlink"/>
            <w:noProof/>
          </w:rPr>
          <w:t>Figure 3.1</w:t>
        </w:r>
        <w:r w:rsidR="00E638C6" w:rsidRPr="00D86A4A">
          <w:rPr>
            <w:rStyle w:val="Hyperlink"/>
            <w:noProof/>
          </w:rPr>
          <w:noBreakHyphen/>
          <w:t>38. Contours of pressure coefficient for SD7062 at 6 degrees of angle of attack.</w:t>
        </w:r>
        <w:r w:rsidR="00E638C6">
          <w:rPr>
            <w:noProof/>
            <w:webHidden/>
          </w:rPr>
          <w:tab/>
        </w:r>
        <w:r w:rsidR="00E638C6">
          <w:rPr>
            <w:noProof/>
            <w:webHidden/>
          </w:rPr>
          <w:fldChar w:fldCharType="begin"/>
        </w:r>
        <w:r w:rsidR="00E638C6">
          <w:rPr>
            <w:noProof/>
            <w:webHidden/>
          </w:rPr>
          <w:instrText xml:space="preserve"> PAGEREF _Toc525254145 \h </w:instrText>
        </w:r>
        <w:r w:rsidR="00E638C6">
          <w:rPr>
            <w:noProof/>
            <w:webHidden/>
          </w:rPr>
        </w:r>
        <w:r w:rsidR="00E638C6">
          <w:rPr>
            <w:noProof/>
            <w:webHidden/>
          </w:rPr>
          <w:fldChar w:fldCharType="separate"/>
        </w:r>
        <w:r w:rsidR="00E638C6">
          <w:rPr>
            <w:noProof/>
            <w:webHidden/>
          </w:rPr>
          <w:t>35</w:t>
        </w:r>
        <w:r w:rsidR="00E638C6">
          <w:rPr>
            <w:noProof/>
            <w:webHidden/>
          </w:rPr>
          <w:fldChar w:fldCharType="end"/>
        </w:r>
      </w:hyperlink>
    </w:p>
    <w:p w14:paraId="11F3A203" w14:textId="77777777" w:rsidR="00E638C6" w:rsidRDefault="009F22DF">
      <w:pPr>
        <w:pStyle w:val="TableofFigures"/>
        <w:tabs>
          <w:tab w:val="right" w:leader="dot" w:pos="10790"/>
        </w:tabs>
        <w:rPr>
          <w:rFonts w:eastAsiaTheme="minorEastAsia"/>
          <w:noProof/>
          <w:sz w:val="22"/>
        </w:rPr>
      </w:pPr>
      <w:hyperlink w:anchor="_Toc525254146" w:history="1">
        <w:r w:rsidR="00E638C6" w:rsidRPr="00D86A4A">
          <w:rPr>
            <w:rStyle w:val="Hyperlink"/>
            <w:noProof/>
          </w:rPr>
          <w:t>Figure 3.1</w:t>
        </w:r>
        <w:r w:rsidR="00E638C6" w:rsidRPr="00D86A4A">
          <w:rPr>
            <w:rStyle w:val="Hyperlink"/>
            <w:noProof/>
          </w:rPr>
          <w:noBreakHyphen/>
          <w:t>39. Contours of Mach number for SD7062 at 6 degrees of angle of attack.</w:t>
        </w:r>
        <w:r w:rsidR="00E638C6">
          <w:rPr>
            <w:noProof/>
            <w:webHidden/>
          </w:rPr>
          <w:tab/>
        </w:r>
        <w:r w:rsidR="00E638C6">
          <w:rPr>
            <w:noProof/>
            <w:webHidden/>
          </w:rPr>
          <w:fldChar w:fldCharType="begin"/>
        </w:r>
        <w:r w:rsidR="00E638C6">
          <w:rPr>
            <w:noProof/>
            <w:webHidden/>
          </w:rPr>
          <w:instrText xml:space="preserve"> PAGEREF _Toc525254146 \h </w:instrText>
        </w:r>
        <w:r w:rsidR="00E638C6">
          <w:rPr>
            <w:noProof/>
            <w:webHidden/>
          </w:rPr>
        </w:r>
        <w:r w:rsidR="00E638C6">
          <w:rPr>
            <w:noProof/>
            <w:webHidden/>
          </w:rPr>
          <w:fldChar w:fldCharType="separate"/>
        </w:r>
        <w:r w:rsidR="00E638C6">
          <w:rPr>
            <w:noProof/>
            <w:webHidden/>
          </w:rPr>
          <w:t>36</w:t>
        </w:r>
        <w:r w:rsidR="00E638C6">
          <w:rPr>
            <w:noProof/>
            <w:webHidden/>
          </w:rPr>
          <w:fldChar w:fldCharType="end"/>
        </w:r>
      </w:hyperlink>
    </w:p>
    <w:p w14:paraId="4A9AFA1F" w14:textId="77777777" w:rsidR="00E638C6" w:rsidRDefault="009F22DF">
      <w:pPr>
        <w:pStyle w:val="TableofFigures"/>
        <w:tabs>
          <w:tab w:val="right" w:leader="dot" w:pos="10790"/>
        </w:tabs>
        <w:rPr>
          <w:rFonts w:eastAsiaTheme="minorEastAsia"/>
          <w:noProof/>
          <w:sz w:val="22"/>
        </w:rPr>
      </w:pPr>
      <w:hyperlink w:anchor="_Toc525254147" w:history="1">
        <w:r w:rsidR="00E638C6" w:rsidRPr="00D86A4A">
          <w:rPr>
            <w:rStyle w:val="Hyperlink"/>
            <w:noProof/>
          </w:rPr>
          <w:t>Figure 3.1</w:t>
        </w:r>
        <w:r w:rsidR="00E638C6" w:rsidRPr="00D86A4A">
          <w:rPr>
            <w:rStyle w:val="Hyperlink"/>
            <w:noProof/>
          </w:rPr>
          <w:noBreakHyphen/>
          <w:t>40. Contours of pressure coefficient for SD7062 at 9 degrees of angle of attack.</w:t>
        </w:r>
        <w:r w:rsidR="00E638C6">
          <w:rPr>
            <w:noProof/>
            <w:webHidden/>
          </w:rPr>
          <w:tab/>
        </w:r>
        <w:r w:rsidR="00E638C6">
          <w:rPr>
            <w:noProof/>
            <w:webHidden/>
          </w:rPr>
          <w:fldChar w:fldCharType="begin"/>
        </w:r>
        <w:r w:rsidR="00E638C6">
          <w:rPr>
            <w:noProof/>
            <w:webHidden/>
          </w:rPr>
          <w:instrText xml:space="preserve"> PAGEREF _Toc525254147 \h </w:instrText>
        </w:r>
        <w:r w:rsidR="00E638C6">
          <w:rPr>
            <w:noProof/>
            <w:webHidden/>
          </w:rPr>
        </w:r>
        <w:r w:rsidR="00E638C6">
          <w:rPr>
            <w:noProof/>
            <w:webHidden/>
          </w:rPr>
          <w:fldChar w:fldCharType="separate"/>
        </w:r>
        <w:r w:rsidR="00E638C6">
          <w:rPr>
            <w:noProof/>
            <w:webHidden/>
          </w:rPr>
          <w:t>36</w:t>
        </w:r>
        <w:r w:rsidR="00E638C6">
          <w:rPr>
            <w:noProof/>
            <w:webHidden/>
          </w:rPr>
          <w:fldChar w:fldCharType="end"/>
        </w:r>
      </w:hyperlink>
    </w:p>
    <w:p w14:paraId="367A5778" w14:textId="77777777" w:rsidR="00E638C6" w:rsidRDefault="009F22DF">
      <w:pPr>
        <w:pStyle w:val="TableofFigures"/>
        <w:tabs>
          <w:tab w:val="right" w:leader="dot" w:pos="10790"/>
        </w:tabs>
        <w:rPr>
          <w:rFonts w:eastAsiaTheme="minorEastAsia"/>
          <w:noProof/>
          <w:sz w:val="22"/>
        </w:rPr>
      </w:pPr>
      <w:hyperlink w:anchor="_Toc525254148" w:history="1">
        <w:r w:rsidR="00E638C6" w:rsidRPr="00D86A4A">
          <w:rPr>
            <w:rStyle w:val="Hyperlink"/>
            <w:noProof/>
          </w:rPr>
          <w:t>Figure 3.1</w:t>
        </w:r>
        <w:r w:rsidR="00E638C6" w:rsidRPr="00D86A4A">
          <w:rPr>
            <w:rStyle w:val="Hyperlink"/>
            <w:noProof/>
          </w:rPr>
          <w:noBreakHyphen/>
          <w:t>41. Contours of Mach number for SD7062 at 9 degrees of angle of attack.</w:t>
        </w:r>
        <w:r w:rsidR="00E638C6">
          <w:rPr>
            <w:noProof/>
            <w:webHidden/>
          </w:rPr>
          <w:tab/>
        </w:r>
        <w:r w:rsidR="00E638C6">
          <w:rPr>
            <w:noProof/>
            <w:webHidden/>
          </w:rPr>
          <w:fldChar w:fldCharType="begin"/>
        </w:r>
        <w:r w:rsidR="00E638C6">
          <w:rPr>
            <w:noProof/>
            <w:webHidden/>
          </w:rPr>
          <w:instrText xml:space="preserve"> PAGEREF _Toc525254148 \h </w:instrText>
        </w:r>
        <w:r w:rsidR="00E638C6">
          <w:rPr>
            <w:noProof/>
            <w:webHidden/>
          </w:rPr>
        </w:r>
        <w:r w:rsidR="00E638C6">
          <w:rPr>
            <w:noProof/>
            <w:webHidden/>
          </w:rPr>
          <w:fldChar w:fldCharType="separate"/>
        </w:r>
        <w:r w:rsidR="00E638C6">
          <w:rPr>
            <w:noProof/>
            <w:webHidden/>
          </w:rPr>
          <w:t>37</w:t>
        </w:r>
        <w:r w:rsidR="00E638C6">
          <w:rPr>
            <w:noProof/>
            <w:webHidden/>
          </w:rPr>
          <w:fldChar w:fldCharType="end"/>
        </w:r>
      </w:hyperlink>
    </w:p>
    <w:p w14:paraId="0E7A7921" w14:textId="77777777" w:rsidR="00E638C6" w:rsidRDefault="009F22DF">
      <w:pPr>
        <w:pStyle w:val="TableofFigures"/>
        <w:tabs>
          <w:tab w:val="right" w:leader="dot" w:pos="10790"/>
        </w:tabs>
        <w:rPr>
          <w:rFonts w:eastAsiaTheme="minorEastAsia"/>
          <w:noProof/>
          <w:sz w:val="22"/>
        </w:rPr>
      </w:pPr>
      <w:hyperlink w:anchor="_Toc525254149" w:history="1">
        <w:r w:rsidR="00E638C6" w:rsidRPr="00D86A4A">
          <w:rPr>
            <w:rStyle w:val="Hyperlink"/>
            <w:noProof/>
          </w:rPr>
          <w:t>Figure 3.1</w:t>
        </w:r>
        <w:r w:rsidR="00E638C6" w:rsidRPr="00D86A4A">
          <w:rPr>
            <w:rStyle w:val="Hyperlink"/>
            <w:noProof/>
          </w:rPr>
          <w:noBreakHyphen/>
          <w:t>42. Contours of pressure coefficient for SD7062 at 12 degrees of angle of attack.</w:t>
        </w:r>
        <w:r w:rsidR="00E638C6">
          <w:rPr>
            <w:noProof/>
            <w:webHidden/>
          </w:rPr>
          <w:tab/>
        </w:r>
        <w:r w:rsidR="00E638C6">
          <w:rPr>
            <w:noProof/>
            <w:webHidden/>
          </w:rPr>
          <w:fldChar w:fldCharType="begin"/>
        </w:r>
        <w:r w:rsidR="00E638C6">
          <w:rPr>
            <w:noProof/>
            <w:webHidden/>
          </w:rPr>
          <w:instrText xml:space="preserve"> PAGEREF _Toc525254149 \h </w:instrText>
        </w:r>
        <w:r w:rsidR="00E638C6">
          <w:rPr>
            <w:noProof/>
            <w:webHidden/>
          </w:rPr>
        </w:r>
        <w:r w:rsidR="00E638C6">
          <w:rPr>
            <w:noProof/>
            <w:webHidden/>
          </w:rPr>
          <w:fldChar w:fldCharType="separate"/>
        </w:r>
        <w:r w:rsidR="00E638C6">
          <w:rPr>
            <w:noProof/>
            <w:webHidden/>
          </w:rPr>
          <w:t>37</w:t>
        </w:r>
        <w:r w:rsidR="00E638C6">
          <w:rPr>
            <w:noProof/>
            <w:webHidden/>
          </w:rPr>
          <w:fldChar w:fldCharType="end"/>
        </w:r>
      </w:hyperlink>
    </w:p>
    <w:p w14:paraId="0B8594FF" w14:textId="77777777" w:rsidR="00E638C6" w:rsidRDefault="009F22DF">
      <w:pPr>
        <w:pStyle w:val="TableofFigures"/>
        <w:tabs>
          <w:tab w:val="right" w:leader="dot" w:pos="10790"/>
        </w:tabs>
        <w:rPr>
          <w:rFonts w:eastAsiaTheme="minorEastAsia"/>
          <w:noProof/>
          <w:sz w:val="22"/>
        </w:rPr>
      </w:pPr>
      <w:hyperlink w:anchor="_Toc525254150" w:history="1">
        <w:r w:rsidR="00E638C6" w:rsidRPr="00D86A4A">
          <w:rPr>
            <w:rStyle w:val="Hyperlink"/>
            <w:noProof/>
          </w:rPr>
          <w:t>Figure 3.1</w:t>
        </w:r>
        <w:r w:rsidR="00E638C6" w:rsidRPr="00D86A4A">
          <w:rPr>
            <w:rStyle w:val="Hyperlink"/>
            <w:noProof/>
          </w:rPr>
          <w:noBreakHyphen/>
          <w:t>43. Contours of Mach number for SD7062 at 12 degrees of angle of attack.</w:t>
        </w:r>
        <w:r w:rsidR="00E638C6">
          <w:rPr>
            <w:noProof/>
            <w:webHidden/>
          </w:rPr>
          <w:tab/>
        </w:r>
        <w:r w:rsidR="00E638C6">
          <w:rPr>
            <w:noProof/>
            <w:webHidden/>
          </w:rPr>
          <w:fldChar w:fldCharType="begin"/>
        </w:r>
        <w:r w:rsidR="00E638C6">
          <w:rPr>
            <w:noProof/>
            <w:webHidden/>
          </w:rPr>
          <w:instrText xml:space="preserve"> PAGEREF _Toc525254150 \h </w:instrText>
        </w:r>
        <w:r w:rsidR="00E638C6">
          <w:rPr>
            <w:noProof/>
            <w:webHidden/>
          </w:rPr>
        </w:r>
        <w:r w:rsidR="00E638C6">
          <w:rPr>
            <w:noProof/>
            <w:webHidden/>
          </w:rPr>
          <w:fldChar w:fldCharType="separate"/>
        </w:r>
        <w:r w:rsidR="00E638C6">
          <w:rPr>
            <w:noProof/>
            <w:webHidden/>
          </w:rPr>
          <w:t>38</w:t>
        </w:r>
        <w:r w:rsidR="00E638C6">
          <w:rPr>
            <w:noProof/>
            <w:webHidden/>
          </w:rPr>
          <w:fldChar w:fldCharType="end"/>
        </w:r>
      </w:hyperlink>
    </w:p>
    <w:p w14:paraId="1EB1C258" w14:textId="77777777" w:rsidR="00E638C6" w:rsidRDefault="009F22DF">
      <w:pPr>
        <w:pStyle w:val="TableofFigures"/>
        <w:tabs>
          <w:tab w:val="right" w:leader="dot" w:pos="10790"/>
        </w:tabs>
        <w:rPr>
          <w:rFonts w:eastAsiaTheme="minorEastAsia"/>
          <w:noProof/>
          <w:sz w:val="22"/>
        </w:rPr>
      </w:pPr>
      <w:hyperlink w:anchor="_Toc525254151" w:history="1">
        <w:r w:rsidR="00E638C6" w:rsidRPr="00D86A4A">
          <w:rPr>
            <w:rStyle w:val="Hyperlink"/>
            <w:noProof/>
          </w:rPr>
          <w:t>Figure 3.1</w:t>
        </w:r>
        <w:r w:rsidR="00E638C6" w:rsidRPr="00D86A4A">
          <w:rPr>
            <w:rStyle w:val="Hyperlink"/>
            <w:noProof/>
          </w:rPr>
          <w:noBreakHyphen/>
          <w:t>44. Contours of pressure coefficient for SD7062 at 15 degrees of angle of attack.</w:t>
        </w:r>
        <w:r w:rsidR="00E638C6">
          <w:rPr>
            <w:noProof/>
            <w:webHidden/>
          </w:rPr>
          <w:tab/>
        </w:r>
        <w:r w:rsidR="00E638C6">
          <w:rPr>
            <w:noProof/>
            <w:webHidden/>
          </w:rPr>
          <w:fldChar w:fldCharType="begin"/>
        </w:r>
        <w:r w:rsidR="00E638C6">
          <w:rPr>
            <w:noProof/>
            <w:webHidden/>
          </w:rPr>
          <w:instrText xml:space="preserve"> PAGEREF _Toc525254151 \h </w:instrText>
        </w:r>
        <w:r w:rsidR="00E638C6">
          <w:rPr>
            <w:noProof/>
            <w:webHidden/>
          </w:rPr>
        </w:r>
        <w:r w:rsidR="00E638C6">
          <w:rPr>
            <w:noProof/>
            <w:webHidden/>
          </w:rPr>
          <w:fldChar w:fldCharType="separate"/>
        </w:r>
        <w:r w:rsidR="00E638C6">
          <w:rPr>
            <w:noProof/>
            <w:webHidden/>
          </w:rPr>
          <w:t>38</w:t>
        </w:r>
        <w:r w:rsidR="00E638C6">
          <w:rPr>
            <w:noProof/>
            <w:webHidden/>
          </w:rPr>
          <w:fldChar w:fldCharType="end"/>
        </w:r>
      </w:hyperlink>
    </w:p>
    <w:p w14:paraId="24797D4B" w14:textId="77777777" w:rsidR="00E638C6" w:rsidRDefault="009F22DF">
      <w:pPr>
        <w:pStyle w:val="TableofFigures"/>
        <w:tabs>
          <w:tab w:val="right" w:leader="dot" w:pos="10790"/>
        </w:tabs>
        <w:rPr>
          <w:rFonts w:eastAsiaTheme="minorEastAsia"/>
          <w:noProof/>
          <w:sz w:val="22"/>
        </w:rPr>
      </w:pPr>
      <w:hyperlink w:anchor="_Toc525254152" w:history="1">
        <w:r w:rsidR="00E638C6" w:rsidRPr="00D86A4A">
          <w:rPr>
            <w:rStyle w:val="Hyperlink"/>
            <w:noProof/>
          </w:rPr>
          <w:t>Figure 3.1</w:t>
        </w:r>
        <w:r w:rsidR="00E638C6" w:rsidRPr="00D86A4A">
          <w:rPr>
            <w:rStyle w:val="Hyperlink"/>
            <w:noProof/>
          </w:rPr>
          <w:noBreakHyphen/>
          <w:t>45. Contours of Mach number for SD7062 at 15 degrees of angle of attack.</w:t>
        </w:r>
        <w:r w:rsidR="00E638C6">
          <w:rPr>
            <w:noProof/>
            <w:webHidden/>
          </w:rPr>
          <w:tab/>
        </w:r>
        <w:r w:rsidR="00E638C6">
          <w:rPr>
            <w:noProof/>
            <w:webHidden/>
          </w:rPr>
          <w:fldChar w:fldCharType="begin"/>
        </w:r>
        <w:r w:rsidR="00E638C6">
          <w:rPr>
            <w:noProof/>
            <w:webHidden/>
          </w:rPr>
          <w:instrText xml:space="preserve"> PAGEREF _Toc525254152 \h </w:instrText>
        </w:r>
        <w:r w:rsidR="00E638C6">
          <w:rPr>
            <w:noProof/>
            <w:webHidden/>
          </w:rPr>
        </w:r>
        <w:r w:rsidR="00E638C6">
          <w:rPr>
            <w:noProof/>
            <w:webHidden/>
          </w:rPr>
          <w:fldChar w:fldCharType="separate"/>
        </w:r>
        <w:r w:rsidR="00E638C6">
          <w:rPr>
            <w:noProof/>
            <w:webHidden/>
          </w:rPr>
          <w:t>39</w:t>
        </w:r>
        <w:r w:rsidR="00E638C6">
          <w:rPr>
            <w:noProof/>
            <w:webHidden/>
          </w:rPr>
          <w:fldChar w:fldCharType="end"/>
        </w:r>
      </w:hyperlink>
    </w:p>
    <w:p w14:paraId="63C8591F" w14:textId="77777777" w:rsidR="00E638C6" w:rsidRDefault="009F22DF">
      <w:pPr>
        <w:pStyle w:val="TableofFigures"/>
        <w:tabs>
          <w:tab w:val="right" w:leader="dot" w:pos="10790"/>
        </w:tabs>
        <w:rPr>
          <w:rFonts w:eastAsiaTheme="minorEastAsia"/>
          <w:noProof/>
          <w:sz w:val="22"/>
        </w:rPr>
      </w:pPr>
      <w:hyperlink w:anchor="_Toc525254153" w:history="1">
        <w:r w:rsidR="00E638C6" w:rsidRPr="00D86A4A">
          <w:rPr>
            <w:rStyle w:val="Hyperlink"/>
            <w:noProof/>
          </w:rPr>
          <w:t>Figure 3.1</w:t>
        </w:r>
        <w:r w:rsidR="00E638C6" w:rsidRPr="00D86A4A">
          <w:rPr>
            <w:rStyle w:val="Hyperlink"/>
            <w:noProof/>
          </w:rPr>
          <w:noBreakHyphen/>
          <w:t>46. Streamlines and separation bubble for SD7062 at 15 degrees of angle of attack.</w:t>
        </w:r>
        <w:r w:rsidR="00E638C6">
          <w:rPr>
            <w:noProof/>
            <w:webHidden/>
          </w:rPr>
          <w:tab/>
        </w:r>
        <w:r w:rsidR="00E638C6">
          <w:rPr>
            <w:noProof/>
            <w:webHidden/>
          </w:rPr>
          <w:fldChar w:fldCharType="begin"/>
        </w:r>
        <w:r w:rsidR="00E638C6">
          <w:rPr>
            <w:noProof/>
            <w:webHidden/>
          </w:rPr>
          <w:instrText xml:space="preserve"> PAGEREF _Toc525254153 \h </w:instrText>
        </w:r>
        <w:r w:rsidR="00E638C6">
          <w:rPr>
            <w:noProof/>
            <w:webHidden/>
          </w:rPr>
        </w:r>
        <w:r w:rsidR="00E638C6">
          <w:rPr>
            <w:noProof/>
            <w:webHidden/>
          </w:rPr>
          <w:fldChar w:fldCharType="separate"/>
        </w:r>
        <w:r w:rsidR="00E638C6">
          <w:rPr>
            <w:noProof/>
            <w:webHidden/>
          </w:rPr>
          <w:t>39</w:t>
        </w:r>
        <w:r w:rsidR="00E638C6">
          <w:rPr>
            <w:noProof/>
            <w:webHidden/>
          </w:rPr>
          <w:fldChar w:fldCharType="end"/>
        </w:r>
      </w:hyperlink>
    </w:p>
    <w:p w14:paraId="180FE0EB" w14:textId="77777777" w:rsidR="00E638C6" w:rsidRDefault="009F22DF">
      <w:pPr>
        <w:pStyle w:val="TableofFigures"/>
        <w:tabs>
          <w:tab w:val="right" w:leader="dot" w:pos="10790"/>
        </w:tabs>
        <w:rPr>
          <w:rFonts w:eastAsiaTheme="minorEastAsia"/>
          <w:noProof/>
          <w:sz w:val="22"/>
        </w:rPr>
      </w:pPr>
      <w:hyperlink w:anchor="_Toc525254154" w:history="1">
        <w:r w:rsidR="00E638C6" w:rsidRPr="00D86A4A">
          <w:rPr>
            <w:rStyle w:val="Hyperlink"/>
            <w:noProof/>
          </w:rPr>
          <w:t>Figure 3.1</w:t>
        </w:r>
        <w:r w:rsidR="00E638C6" w:rsidRPr="00D86A4A">
          <w:rPr>
            <w:rStyle w:val="Hyperlink"/>
            <w:noProof/>
          </w:rPr>
          <w:noBreakHyphen/>
          <w:t>47. Velocity profile near trailing edge between 0.55c and 0.75c.</w:t>
        </w:r>
        <w:r w:rsidR="00E638C6">
          <w:rPr>
            <w:noProof/>
            <w:webHidden/>
          </w:rPr>
          <w:tab/>
        </w:r>
        <w:r w:rsidR="00E638C6">
          <w:rPr>
            <w:noProof/>
            <w:webHidden/>
          </w:rPr>
          <w:fldChar w:fldCharType="begin"/>
        </w:r>
        <w:r w:rsidR="00E638C6">
          <w:rPr>
            <w:noProof/>
            <w:webHidden/>
          </w:rPr>
          <w:instrText xml:space="preserve"> PAGEREF _Toc525254154 \h </w:instrText>
        </w:r>
        <w:r w:rsidR="00E638C6">
          <w:rPr>
            <w:noProof/>
            <w:webHidden/>
          </w:rPr>
        </w:r>
        <w:r w:rsidR="00E638C6">
          <w:rPr>
            <w:noProof/>
            <w:webHidden/>
          </w:rPr>
          <w:fldChar w:fldCharType="separate"/>
        </w:r>
        <w:r w:rsidR="00E638C6">
          <w:rPr>
            <w:noProof/>
            <w:webHidden/>
          </w:rPr>
          <w:t>40</w:t>
        </w:r>
        <w:r w:rsidR="00E638C6">
          <w:rPr>
            <w:noProof/>
            <w:webHidden/>
          </w:rPr>
          <w:fldChar w:fldCharType="end"/>
        </w:r>
      </w:hyperlink>
    </w:p>
    <w:p w14:paraId="34344501" w14:textId="77777777" w:rsidR="00E638C6" w:rsidRDefault="009F22DF">
      <w:pPr>
        <w:pStyle w:val="TableofFigures"/>
        <w:tabs>
          <w:tab w:val="right" w:leader="dot" w:pos="10790"/>
        </w:tabs>
        <w:rPr>
          <w:rFonts w:eastAsiaTheme="minorEastAsia"/>
          <w:noProof/>
          <w:sz w:val="22"/>
        </w:rPr>
      </w:pPr>
      <w:hyperlink w:anchor="_Toc525254155" w:history="1">
        <w:r w:rsidR="00E638C6" w:rsidRPr="00D86A4A">
          <w:rPr>
            <w:rStyle w:val="Hyperlink"/>
            <w:noProof/>
          </w:rPr>
          <w:t>Figure 3.1</w:t>
        </w:r>
        <w:r w:rsidR="00E638C6" w:rsidRPr="00D86A4A">
          <w:rPr>
            <w:rStyle w:val="Hyperlink"/>
            <w:noProof/>
          </w:rPr>
          <w:noBreakHyphen/>
          <w:t>48. General Aviation Aircrafts and Flap Types used</w:t>
        </w:r>
        <w:r w:rsidR="00E638C6">
          <w:rPr>
            <w:noProof/>
            <w:webHidden/>
          </w:rPr>
          <w:tab/>
        </w:r>
        <w:r w:rsidR="00E638C6">
          <w:rPr>
            <w:noProof/>
            <w:webHidden/>
          </w:rPr>
          <w:fldChar w:fldCharType="begin"/>
        </w:r>
        <w:r w:rsidR="00E638C6">
          <w:rPr>
            <w:noProof/>
            <w:webHidden/>
          </w:rPr>
          <w:instrText xml:space="preserve"> PAGEREF _Toc525254155 \h </w:instrText>
        </w:r>
        <w:r w:rsidR="00E638C6">
          <w:rPr>
            <w:noProof/>
            <w:webHidden/>
          </w:rPr>
        </w:r>
        <w:r w:rsidR="00E638C6">
          <w:rPr>
            <w:noProof/>
            <w:webHidden/>
          </w:rPr>
          <w:fldChar w:fldCharType="separate"/>
        </w:r>
        <w:r w:rsidR="00E638C6">
          <w:rPr>
            <w:noProof/>
            <w:webHidden/>
          </w:rPr>
          <w:t>40</w:t>
        </w:r>
        <w:r w:rsidR="00E638C6">
          <w:rPr>
            <w:noProof/>
            <w:webHidden/>
          </w:rPr>
          <w:fldChar w:fldCharType="end"/>
        </w:r>
      </w:hyperlink>
    </w:p>
    <w:p w14:paraId="54480297" w14:textId="77777777" w:rsidR="00E638C6" w:rsidRDefault="009F22DF">
      <w:pPr>
        <w:pStyle w:val="TableofFigures"/>
        <w:tabs>
          <w:tab w:val="right" w:leader="dot" w:pos="10790"/>
        </w:tabs>
        <w:rPr>
          <w:rFonts w:eastAsiaTheme="minorEastAsia"/>
          <w:noProof/>
          <w:sz w:val="22"/>
        </w:rPr>
      </w:pPr>
      <w:hyperlink w:anchor="_Toc525254156" w:history="1">
        <w:r w:rsidR="00E638C6" w:rsidRPr="00D86A4A">
          <w:rPr>
            <w:rStyle w:val="Hyperlink"/>
            <w:noProof/>
          </w:rPr>
          <w:t>Figure 3.1</w:t>
        </w:r>
        <w:r w:rsidR="00E638C6" w:rsidRPr="00D86A4A">
          <w:rPr>
            <w:rStyle w:val="Hyperlink"/>
            <w:noProof/>
          </w:rPr>
          <w:noBreakHyphen/>
          <w:t>49. Airflow around an airfoil with Plain Flaps and Slotted Flaps</w:t>
        </w:r>
        <w:r w:rsidR="00E638C6">
          <w:rPr>
            <w:noProof/>
            <w:webHidden/>
          </w:rPr>
          <w:tab/>
        </w:r>
        <w:r w:rsidR="00E638C6">
          <w:rPr>
            <w:noProof/>
            <w:webHidden/>
          </w:rPr>
          <w:fldChar w:fldCharType="begin"/>
        </w:r>
        <w:r w:rsidR="00E638C6">
          <w:rPr>
            <w:noProof/>
            <w:webHidden/>
          </w:rPr>
          <w:instrText xml:space="preserve"> PAGEREF _Toc525254156 \h </w:instrText>
        </w:r>
        <w:r w:rsidR="00E638C6">
          <w:rPr>
            <w:noProof/>
            <w:webHidden/>
          </w:rPr>
        </w:r>
        <w:r w:rsidR="00E638C6">
          <w:rPr>
            <w:noProof/>
            <w:webHidden/>
          </w:rPr>
          <w:fldChar w:fldCharType="separate"/>
        </w:r>
        <w:r w:rsidR="00E638C6">
          <w:rPr>
            <w:noProof/>
            <w:webHidden/>
          </w:rPr>
          <w:t>41</w:t>
        </w:r>
        <w:r w:rsidR="00E638C6">
          <w:rPr>
            <w:noProof/>
            <w:webHidden/>
          </w:rPr>
          <w:fldChar w:fldCharType="end"/>
        </w:r>
      </w:hyperlink>
    </w:p>
    <w:p w14:paraId="699842C7" w14:textId="77777777" w:rsidR="00E638C6" w:rsidRDefault="009F22DF">
      <w:pPr>
        <w:pStyle w:val="TableofFigures"/>
        <w:tabs>
          <w:tab w:val="right" w:leader="dot" w:pos="10790"/>
        </w:tabs>
        <w:rPr>
          <w:rFonts w:eastAsiaTheme="minorEastAsia"/>
          <w:noProof/>
          <w:sz w:val="22"/>
        </w:rPr>
      </w:pPr>
      <w:hyperlink w:anchor="_Toc525254157" w:history="1">
        <w:r w:rsidR="00E638C6" w:rsidRPr="00D86A4A">
          <w:rPr>
            <w:rStyle w:val="Hyperlink"/>
            <w:noProof/>
          </w:rPr>
          <w:t>Figure 3.1</w:t>
        </w:r>
        <w:r w:rsidR="00E638C6" w:rsidRPr="00D86A4A">
          <w:rPr>
            <w:rStyle w:val="Hyperlink"/>
            <w:noProof/>
          </w:rPr>
          <w:noBreakHyphen/>
          <w:t>50. Geometry of SD 7062 Airfoil with Plain Flaps Deflected 15 Degrees at %30 Chord</w:t>
        </w:r>
        <w:r w:rsidR="00E638C6">
          <w:rPr>
            <w:noProof/>
            <w:webHidden/>
          </w:rPr>
          <w:tab/>
        </w:r>
        <w:r w:rsidR="00E638C6">
          <w:rPr>
            <w:noProof/>
            <w:webHidden/>
          </w:rPr>
          <w:fldChar w:fldCharType="begin"/>
        </w:r>
        <w:r w:rsidR="00E638C6">
          <w:rPr>
            <w:noProof/>
            <w:webHidden/>
          </w:rPr>
          <w:instrText xml:space="preserve"> PAGEREF _Toc525254157 \h </w:instrText>
        </w:r>
        <w:r w:rsidR="00E638C6">
          <w:rPr>
            <w:noProof/>
            <w:webHidden/>
          </w:rPr>
        </w:r>
        <w:r w:rsidR="00E638C6">
          <w:rPr>
            <w:noProof/>
            <w:webHidden/>
          </w:rPr>
          <w:fldChar w:fldCharType="separate"/>
        </w:r>
        <w:r w:rsidR="00E638C6">
          <w:rPr>
            <w:noProof/>
            <w:webHidden/>
          </w:rPr>
          <w:t>41</w:t>
        </w:r>
        <w:r w:rsidR="00E638C6">
          <w:rPr>
            <w:noProof/>
            <w:webHidden/>
          </w:rPr>
          <w:fldChar w:fldCharType="end"/>
        </w:r>
      </w:hyperlink>
    </w:p>
    <w:p w14:paraId="1146CA07" w14:textId="77777777" w:rsidR="00E638C6" w:rsidRDefault="009F22DF">
      <w:pPr>
        <w:pStyle w:val="TableofFigures"/>
        <w:tabs>
          <w:tab w:val="right" w:leader="dot" w:pos="10790"/>
        </w:tabs>
        <w:rPr>
          <w:rFonts w:eastAsiaTheme="minorEastAsia"/>
          <w:noProof/>
          <w:sz w:val="22"/>
        </w:rPr>
      </w:pPr>
      <w:hyperlink w:anchor="_Toc525254158" w:history="1">
        <w:r w:rsidR="00E638C6" w:rsidRPr="00D86A4A">
          <w:rPr>
            <w:rStyle w:val="Hyperlink"/>
            <w:noProof/>
          </w:rPr>
          <w:t>Figure 3.1</w:t>
        </w:r>
        <w:r w:rsidR="00E638C6" w:rsidRPr="00D86A4A">
          <w:rPr>
            <w:rStyle w:val="Hyperlink"/>
            <w:noProof/>
          </w:rPr>
          <w:noBreakHyphen/>
          <w:t>51. Geometry of SD 7062 Airfoil with Slotted Flaps Deflected 15 Degrees at %30 Chord</w:t>
        </w:r>
        <w:r w:rsidR="00E638C6">
          <w:rPr>
            <w:noProof/>
            <w:webHidden/>
          </w:rPr>
          <w:tab/>
        </w:r>
        <w:r w:rsidR="00E638C6">
          <w:rPr>
            <w:noProof/>
            <w:webHidden/>
          </w:rPr>
          <w:fldChar w:fldCharType="begin"/>
        </w:r>
        <w:r w:rsidR="00E638C6">
          <w:rPr>
            <w:noProof/>
            <w:webHidden/>
          </w:rPr>
          <w:instrText xml:space="preserve"> PAGEREF _Toc525254158 \h </w:instrText>
        </w:r>
        <w:r w:rsidR="00E638C6">
          <w:rPr>
            <w:noProof/>
            <w:webHidden/>
          </w:rPr>
        </w:r>
        <w:r w:rsidR="00E638C6">
          <w:rPr>
            <w:noProof/>
            <w:webHidden/>
          </w:rPr>
          <w:fldChar w:fldCharType="separate"/>
        </w:r>
        <w:r w:rsidR="00E638C6">
          <w:rPr>
            <w:noProof/>
            <w:webHidden/>
          </w:rPr>
          <w:t>42</w:t>
        </w:r>
        <w:r w:rsidR="00E638C6">
          <w:rPr>
            <w:noProof/>
            <w:webHidden/>
          </w:rPr>
          <w:fldChar w:fldCharType="end"/>
        </w:r>
      </w:hyperlink>
    </w:p>
    <w:p w14:paraId="63C11A13" w14:textId="77777777" w:rsidR="00E638C6" w:rsidRDefault="009F22DF">
      <w:pPr>
        <w:pStyle w:val="TableofFigures"/>
        <w:tabs>
          <w:tab w:val="right" w:leader="dot" w:pos="10790"/>
        </w:tabs>
        <w:rPr>
          <w:rFonts w:eastAsiaTheme="minorEastAsia"/>
          <w:noProof/>
          <w:sz w:val="22"/>
        </w:rPr>
      </w:pPr>
      <w:hyperlink w:anchor="_Toc525254159" w:history="1">
        <w:r w:rsidR="00E638C6" w:rsidRPr="00D86A4A">
          <w:rPr>
            <w:rStyle w:val="Hyperlink"/>
            <w:noProof/>
          </w:rPr>
          <w:t>Figure 3.1</w:t>
        </w:r>
        <w:r w:rsidR="00E638C6" w:rsidRPr="00D86A4A">
          <w:rPr>
            <w:rStyle w:val="Hyperlink"/>
            <w:noProof/>
          </w:rPr>
          <w:noBreakHyphen/>
          <w:t>52. Cessna 172 with deflected flaps</w:t>
        </w:r>
        <w:r w:rsidR="00E638C6">
          <w:rPr>
            <w:noProof/>
            <w:webHidden/>
          </w:rPr>
          <w:tab/>
        </w:r>
        <w:r w:rsidR="00E638C6">
          <w:rPr>
            <w:noProof/>
            <w:webHidden/>
          </w:rPr>
          <w:fldChar w:fldCharType="begin"/>
        </w:r>
        <w:r w:rsidR="00E638C6">
          <w:rPr>
            <w:noProof/>
            <w:webHidden/>
          </w:rPr>
          <w:instrText xml:space="preserve"> PAGEREF _Toc525254159 \h </w:instrText>
        </w:r>
        <w:r w:rsidR="00E638C6">
          <w:rPr>
            <w:noProof/>
            <w:webHidden/>
          </w:rPr>
        </w:r>
        <w:r w:rsidR="00E638C6">
          <w:rPr>
            <w:noProof/>
            <w:webHidden/>
          </w:rPr>
          <w:fldChar w:fldCharType="separate"/>
        </w:r>
        <w:r w:rsidR="00E638C6">
          <w:rPr>
            <w:noProof/>
            <w:webHidden/>
          </w:rPr>
          <w:t>42</w:t>
        </w:r>
        <w:r w:rsidR="00E638C6">
          <w:rPr>
            <w:noProof/>
            <w:webHidden/>
          </w:rPr>
          <w:fldChar w:fldCharType="end"/>
        </w:r>
      </w:hyperlink>
    </w:p>
    <w:p w14:paraId="02123933" w14:textId="77777777" w:rsidR="00E638C6" w:rsidRDefault="009F22DF">
      <w:pPr>
        <w:pStyle w:val="TableofFigures"/>
        <w:tabs>
          <w:tab w:val="right" w:leader="dot" w:pos="10790"/>
        </w:tabs>
        <w:rPr>
          <w:rFonts w:eastAsiaTheme="minorEastAsia"/>
          <w:noProof/>
          <w:sz w:val="22"/>
        </w:rPr>
      </w:pPr>
      <w:hyperlink w:anchor="_Toc525254160" w:history="1">
        <w:r w:rsidR="00E638C6" w:rsidRPr="00D86A4A">
          <w:rPr>
            <w:rStyle w:val="Hyperlink"/>
            <w:noProof/>
          </w:rPr>
          <w:t>Figure 3.1</w:t>
        </w:r>
        <w:r w:rsidR="00E638C6" w:rsidRPr="00D86A4A">
          <w:rPr>
            <w:rStyle w:val="Hyperlink"/>
            <w:noProof/>
          </w:rPr>
          <w:noBreakHyphen/>
          <w:t>53. Close up of slotted flaps of Cessna 172</w:t>
        </w:r>
        <w:r w:rsidR="00E638C6">
          <w:rPr>
            <w:noProof/>
            <w:webHidden/>
          </w:rPr>
          <w:tab/>
        </w:r>
        <w:r w:rsidR="00E638C6">
          <w:rPr>
            <w:noProof/>
            <w:webHidden/>
          </w:rPr>
          <w:fldChar w:fldCharType="begin"/>
        </w:r>
        <w:r w:rsidR="00E638C6">
          <w:rPr>
            <w:noProof/>
            <w:webHidden/>
          </w:rPr>
          <w:instrText xml:space="preserve"> PAGEREF _Toc525254160 \h </w:instrText>
        </w:r>
        <w:r w:rsidR="00E638C6">
          <w:rPr>
            <w:noProof/>
            <w:webHidden/>
          </w:rPr>
        </w:r>
        <w:r w:rsidR="00E638C6">
          <w:rPr>
            <w:noProof/>
            <w:webHidden/>
          </w:rPr>
          <w:fldChar w:fldCharType="separate"/>
        </w:r>
        <w:r w:rsidR="00E638C6">
          <w:rPr>
            <w:noProof/>
            <w:webHidden/>
          </w:rPr>
          <w:t>42</w:t>
        </w:r>
        <w:r w:rsidR="00E638C6">
          <w:rPr>
            <w:noProof/>
            <w:webHidden/>
          </w:rPr>
          <w:fldChar w:fldCharType="end"/>
        </w:r>
      </w:hyperlink>
    </w:p>
    <w:p w14:paraId="10291B64" w14:textId="77777777" w:rsidR="00E638C6" w:rsidRDefault="009F22DF">
      <w:pPr>
        <w:pStyle w:val="TableofFigures"/>
        <w:tabs>
          <w:tab w:val="right" w:leader="dot" w:pos="10790"/>
        </w:tabs>
        <w:rPr>
          <w:rFonts w:eastAsiaTheme="minorEastAsia"/>
          <w:noProof/>
          <w:sz w:val="22"/>
        </w:rPr>
      </w:pPr>
      <w:hyperlink w:anchor="_Toc525254161" w:history="1">
        <w:r w:rsidR="00E638C6" w:rsidRPr="00D86A4A">
          <w:rPr>
            <w:rStyle w:val="Hyperlink"/>
            <w:noProof/>
          </w:rPr>
          <w:t>Figure 3.1</w:t>
        </w:r>
        <w:r w:rsidR="00E638C6" w:rsidRPr="00D86A4A">
          <w:rPr>
            <w:rStyle w:val="Hyperlink"/>
            <w:noProof/>
          </w:rPr>
          <w:noBreakHyphen/>
          <w:t>54. Fluid domain around the airfoil with flaps</w:t>
        </w:r>
        <w:r w:rsidR="00E638C6">
          <w:rPr>
            <w:noProof/>
            <w:webHidden/>
          </w:rPr>
          <w:tab/>
        </w:r>
        <w:r w:rsidR="00E638C6">
          <w:rPr>
            <w:noProof/>
            <w:webHidden/>
          </w:rPr>
          <w:fldChar w:fldCharType="begin"/>
        </w:r>
        <w:r w:rsidR="00E638C6">
          <w:rPr>
            <w:noProof/>
            <w:webHidden/>
          </w:rPr>
          <w:instrText xml:space="preserve"> PAGEREF _Toc525254161 \h </w:instrText>
        </w:r>
        <w:r w:rsidR="00E638C6">
          <w:rPr>
            <w:noProof/>
            <w:webHidden/>
          </w:rPr>
        </w:r>
        <w:r w:rsidR="00E638C6">
          <w:rPr>
            <w:noProof/>
            <w:webHidden/>
          </w:rPr>
          <w:fldChar w:fldCharType="separate"/>
        </w:r>
        <w:r w:rsidR="00E638C6">
          <w:rPr>
            <w:noProof/>
            <w:webHidden/>
          </w:rPr>
          <w:t>43</w:t>
        </w:r>
        <w:r w:rsidR="00E638C6">
          <w:rPr>
            <w:noProof/>
            <w:webHidden/>
          </w:rPr>
          <w:fldChar w:fldCharType="end"/>
        </w:r>
      </w:hyperlink>
    </w:p>
    <w:p w14:paraId="140C9836" w14:textId="77777777" w:rsidR="00E638C6" w:rsidRDefault="009F22DF">
      <w:pPr>
        <w:pStyle w:val="TableofFigures"/>
        <w:tabs>
          <w:tab w:val="right" w:leader="dot" w:pos="10790"/>
        </w:tabs>
        <w:rPr>
          <w:rFonts w:eastAsiaTheme="minorEastAsia"/>
          <w:noProof/>
          <w:sz w:val="22"/>
        </w:rPr>
      </w:pPr>
      <w:hyperlink w:anchor="_Toc525254162" w:history="1">
        <w:r w:rsidR="00E638C6" w:rsidRPr="00D86A4A">
          <w:rPr>
            <w:rStyle w:val="Hyperlink"/>
            <w:noProof/>
          </w:rPr>
          <w:t>Figure 3.1</w:t>
        </w:r>
        <w:r w:rsidR="00E638C6" w:rsidRPr="00D86A4A">
          <w:rPr>
            <w:rStyle w:val="Hyperlink"/>
            <w:noProof/>
          </w:rPr>
          <w:noBreakHyphen/>
          <w:t>55. Meshing Around the Slotted Flapped Airfoil with deflection 15 degrees</w:t>
        </w:r>
        <w:r w:rsidR="00E638C6">
          <w:rPr>
            <w:noProof/>
            <w:webHidden/>
          </w:rPr>
          <w:tab/>
        </w:r>
        <w:r w:rsidR="00E638C6">
          <w:rPr>
            <w:noProof/>
            <w:webHidden/>
          </w:rPr>
          <w:fldChar w:fldCharType="begin"/>
        </w:r>
        <w:r w:rsidR="00E638C6">
          <w:rPr>
            <w:noProof/>
            <w:webHidden/>
          </w:rPr>
          <w:instrText xml:space="preserve"> PAGEREF _Toc525254162 \h </w:instrText>
        </w:r>
        <w:r w:rsidR="00E638C6">
          <w:rPr>
            <w:noProof/>
            <w:webHidden/>
          </w:rPr>
        </w:r>
        <w:r w:rsidR="00E638C6">
          <w:rPr>
            <w:noProof/>
            <w:webHidden/>
          </w:rPr>
          <w:fldChar w:fldCharType="separate"/>
        </w:r>
        <w:r w:rsidR="00E638C6">
          <w:rPr>
            <w:noProof/>
            <w:webHidden/>
          </w:rPr>
          <w:t>43</w:t>
        </w:r>
        <w:r w:rsidR="00E638C6">
          <w:rPr>
            <w:noProof/>
            <w:webHidden/>
          </w:rPr>
          <w:fldChar w:fldCharType="end"/>
        </w:r>
      </w:hyperlink>
    </w:p>
    <w:p w14:paraId="423801AB" w14:textId="77777777" w:rsidR="00E638C6" w:rsidRDefault="009F22DF">
      <w:pPr>
        <w:pStyle w:val="TableofFigures"/>
        <w:tabs>
          <w:tab w:val="right" w:leader="dot" w:pos="10790"/>
        </w:tabs>
        <w:rPr>
          <w:rFonts w:eastAsiaTheme="minorEastAsia"/>
          <w:noProof/>
          <w:sz w:val="22"/>
        </w:rPr>
      </w:pPr>
      <w:hyperlink w:anchor="_Toc525254163" w:history="1">
        <w:r w:rsidR="00E638C6" w:rsidRPr="00D86A4A">
          <w:rPr>
            <w:rStyle w:val="Hyperlink"/>
            <w:noProof/>
          </w:rPr>
          <w:t>Figure 3.1</w:t>
        </w:r>
        <w:r w:rsidR="00E638C6" w:rsidRPr="00D86A4A">
          <w:rPr>
            <w:rStyle w:val="Hyperlink"/>
            <w:noProof/>
          </w:rPr>
          <w:noBreakHyphen/>
          <w:t>56. Close up to meshing at crucial parts</w:t>
        </w:r>
        <w:r w:rsidR="00E638C6">
          <w:rPr>
            <w:noProof/>
            <w:webHidden/>
          </w:rPr>
          <w:tab/>
        </w:r>
        <w:r w:rsidR="00E638C6">
          <w:rPr>
            <w:noProof/>
            <w:webHidden/>
          </w:rPr>
          <w:fldChar w:fldCharType="begin"/>
        </w:r>
        <w:r w:rsidR="00E638C6">
          <w:rPr>
            <w:noProof/>
            <w:webHidden/>
          </w:rPr>
          <w:instrText xml:space="preserve"> PAGEREF _Toc525254163 \h </w:instrText>
        </w:r>
        <w:r w:rsidR="00E638C6">
          <w:rPr>
            <w:noProof/>
            <w:webHidden/>
          </w:rPr>
        </w:r>
        <w:r w:rsidR="00E638C6">
          <w:rPr>
            <w:noProof/>
            <w:webHidden/>
          </w:rPr>
          <w:fldChar w:fldCharType="separate"/>
        </w:r>
        <w:r w:rsidR="00E638C6">
          <w:rPr>
            <w:noProof/>
            <w:webHidden/>
          </w:rPr>
          <w:t>43</w:t>
        </w:r>
        <w:r w:rsidR="00E638C6">
          <w:rPr>
            <w:noProof/>
            <w:webHidden/>
          </w:rPr>
          <w:fldChar w:fldCharType="end"/>
        </w:r>
      </w:hyperlink>
    </w:p>
    <w:p w14:paraId="79A4E3D8" w14:textId="77777777" w:rsidR="00E638C6" w:rsidRDefault="009F22DF">
      <w:pPr>
        <w:pStyle w:val="TableofFigures"/>
        <w:tabs>
          <w:tab w:val="right" w:leader="dot" w:pos="10790"/>
        </w:tabs>
        <w:rPr>
          <w:rFonts w:eastAsiaTheme="minorEastAsia"/>
          <w:noProof/>
          <w:sz w:val="22"/>
        </w:rPr>
      </w:pPr>
      <w:hyperlink w:anchor="_Toc525254164" w:history="1">
        <w:r w:rsidR="00E638C6" w:rsidRPr="00D86A4A">
          <w:rPr>
            <w:rStyle w:val="Hyperlink"/>
            <w:noProof/>
          </w:rPr>
          <w:t>Figure 3.1</w:t>
        </w:r>
        <w:r w:rsidR="00E638C6" w:rsidRPr="00D86A4A">
          <w:rPr>
            <w:rStyle w:val="Hyperlink"/>
            <w:noProof/>
          </w:rPr>
          <w:noBreakHyphen/>
          <w:t>57. Refined mesh through the ANSYS Fluent</w:t>
        </w:r>
        <w:r w:rsidR="00E638C6">
          <w:rPr>
            <w:noProof/>
            <w:webHidden/>
          </w:rPr>
          <w:tab/>
        </w:r>
        <w:r w:rsidR="00E638C6">
          <w:rPr>
            <w:noProof/>
            <w:webHidden/>
          </w:rPr>
          <w:fldChar w:fldCharType="begin"/>
        </w:r>
        <w:r w:rsidR="00E638C6">
          <w:rPr>
            <w:noProof/>
            <w:webHidden/>
          </w:rPr>
          <w:instrText xml:space="preserve"> PAGEREF _Toc525254164 \h </w:instrText>
        </w:r>
        <w:r w:rsidR="00E638C6">
          <w:rPr>
            <w:noProof/>
            <w:webHidden/>
          </w:rPr>
        </w:r>
        <w:r w:rsidR="00E638C6">
          <w:rPr>
            <w:noProof/>
            <w:webHidden/>
          </w:rPr>
          <w:fldChar w:fldCharType="separate"/>
        </w:r>
        <w:r w:rsidR="00E638C6">
          <w:rPr>
            <w:noProof/>
            <w:webHidden/>
          </w:rPr>
          <w:t>44</w:t>
        </w:r>
        <w:r w:rsidR="00E638C6">
          <w:rPr>
            <w:noProof/>
            <w:webHidden/>
          </w:rPr>
          <w:fldChar w:fldCharType="end"/>
        </w:r>
      </w:hyperlink>
    </w:p>
    <w:p w14:paraId="45C5D6CC" w14:textId="77777777" w:rsidR="00E638C6" w:rsidRDefault="009F22DF">
      <w:pPr>
        <w:pStyle w:val="TableofFigures"/>
        <w:tabs>
          <w:tab w:val="right" w:leader="dot" w:pos="10790"/>
        </w:tabs>
        <w:rPr>
          <w:rFonts w:eastAsiaTheme="minorEastAsia"/>
          <w:noProof/>
          <w:sz w:val="22"/>
        </w:rPr>
      </w:pPr>
      <w:hyperlink w:anchor="_Toc525254165" w:history="1">
        <w:r w:rsidR="00E638C6" w:rsidRPr="00D86A4A">
          <w:rPr>
            <w:rStyle w:val="Hyperlink"/>
            <w:noProof/>
          </w:rPr>
          <w:t>Figure 3.1</w:t>
        </w:r>
        <w:r w:rsidR="00E638C6" w:rsidRPr="00D86A4A">
          <w:rPr>
            <w:rStyle w:val="Hyperlink"/>
            <w:noProof/>
          </w:rPr>
          <w:noBreakHyphen/>
          <w:t>58. Coupled Solution Procedure</w:t>
        </w:r>
        <w:r w:rsidR="00E638C6">
          <w:rPr>
            <w:noProof/>
            <w:webHidden/>
          </w:rPr>
          <w:tab/>
        </w:r>
        <w:r w:rsidR="00E638C6">
          <w:rPr>
            <w:noProof/>
            <w:webHidden/>
          </w:rPr>
          <w:fldChar w:fldCharType="begin"/>
        </w:r>
        <w:r w:rsidR="00E638C6">
          <w:rPr>
            <w:noProof/>
            <w:webHidden/>
          </w:rPr>
          <w:instrText xml:space="preserve"> PAGEREF _Toc525254165 \h </w:instrText>
        </w:r>
        <w:r w:rsidR="00E638C6">
          <w:rPr>
            <w:noProof/>
            <w:webHidden/>
          </w:rPr>
        </w:r>
        <w:r w:rsidR="00E638C6">
          <w:rPr>
            <w:noProof/>
            <w:webHidden/>
          </w:rPr>
          <w:fldChar w:fldCharType="separate"/>
        </w:r>
        <w:r w:rsidR="00E638C6">
          <w:rPr>
            <w:noProof/>
            <w:webHidden/>
          </w:rPr>
          <w:t>45</w:t>
        </w:r>
        <w:r w:rsidR="00E638C6">
          <w:rPr>
            <w:noProof/>
            <w:webHidden/>
          </w:rPr>
          <w:fldChar w:fldCharType="end"/>
        </w:r>
      </w:hyperlink>
    </w:p>
    <w:p w14:paraId="51CE175E" w14:textId="77777777" w:rsidR="00E638C6" w:rsidRDefault="009F22DF">
      <w:pPr>
        <w:pStyle w:val="TableofFigures"/>
        <w:tabs>
          <w:tab w:val="right" w:leader="dot" w:pos="10790"/>
        </w:tabs>
        <w:rPr>
          <w:rFonts w:eastAsiaTheme="minorEastAsia"/>
          <w:noProof/>
          <w:sz w:val="22"/>
        </w:rPr>
      </w:pPr>
      <w:hyperlink w:anchor="_Toc525254166" w:history="1">
        <w:r w:rsidR="00E638C6" w:rsidRPr="00D86A4A">
          <w:rPr>
            <w:rStyle w:val="Hyperlink"/>
            <w:noProof/>
          </w:rPr>
          <w:t>Figure 3.1</w:t>
        </w:r>
        <w:r w:rsidR="00E638C6" w:rsidRPr="00D86A4A">
          <w:rPr>
            <w:rStyle w:val="Hyperlink"/>
            <w:noProof/>
          </w:rPr>
          <w:noBreakHyphen/>
          <w:t>59. Change of lift coefficient of SD 7062 Airfoil Plain Flapped with Different deflections w.r.t. AOA</w:t>
        </w:r>
        <w:r w:rsidR="00E638C6">
          <w:rPr>
            <w:noProof/>
            <w:webHidden/>
          </w:rPr>
          <w:tab/>
        </w:r>
        <w:r w:rsidR="00E638C6">
          <w:rPr>
            <w:noProof/>
            <w:webHidden/>
          </w:rPr>
          <w:fldChar w:fldCharType="begin"/>
        </w:r>
        <w:r w:rsidR="00E638C6">
          <w:rPr>
            <w:noProof/>
            <w:webHidden/>
          </w:rPr>
          <w:instrText xml:space="preserve"> PAGEREF _Toc525254166 \h </w:instrText>
        </w:r>
        <w:r w:rsidR="00E638C6">
          <w:rPr>
            <w:noProof/>
            <w:webHidden/>
          </w:rPr>
        </w:r>
        <w:r w:rsidR="00E638C6">
          <w:rPr>
            <w:noProof/>
            <w:webHidden/>
          </w:rPr>
          <w:fldChar w:fldCharType="separate"/>
        </w:r>
        <w:r w:rsidR="00E638C6">
          <w:rPr>
            <w:noProof/>
            <w:webHidden/>
          </w:rPr>
          <w:t>45</w:t>
        </w:r>
        <w:r w:rsidR="00E638C6">
          <w:rPr>
            <w:noProof/>
            <w:webHidden/>
          </w:rPr>
          <w:fldChar w:fldCharType="end"/>
        </w:r>
      </w:hyperlink>
    </w:p>
    <w:p w14:paraId="6A634105" w14:textId="77777777" w:rsidR="00E638C6" w:rsidRDefault="009F22DF">
      <w:pPr>
        <w:pStyle w:val="TableofFigures"/>
        <w:tabs>
          <w:tab w:val="right" w:leader="dot" w:pos="10790"/>
        </w:tabs>
        <w:rPr>
          <w:rFonts w:eastAsiaTheme="minorEastAsia"/>
          <w:noProof/>
          <w:sz w:val="22"/>
        </w:rPr>
      </w:pPr>
      <w:hyperlink w:anchor="_Toc525254167" w:history="1">
        <w:r w:rsidR="00E638C6" w:rsidRPr="00D86A4A">
          <w:rPr>
            <w:rStyle w:val="Hyperlink"/>
            <w:noProof/>
          </w:rPr>
          <w:t>Figure 3.1</w:t>
        </w:r>
        <w:r w:rsidR="00E638C6" w:rsidRPr="00D86A4A">
          <w:rPr>
            <w:rStyle w:val="Hyperlink"/>
            <w:noProof/>
          </w:rPr>
          <w:noBreakHyphen/>
          <w:t>60. Change of drag coefficient of SD 7062 Airfoil Plain Flapped with Different deflections w.r.t. AOA</w:t>
        </w:r>
        <w:r w:rsidR="00E638C6">
          <w:rPr>
            <w:noProof/>
            <w:webHidden/>
          </w:rPr>
          <w:tab/>
        </w:r>
        <w:r w:rsidR="00E638C6">
          <w:rPr>
            <w:noProof/>
            <w:webHidden/>
          </w:rPr>
          <w:fldChar w:fldCharType="begin"/>
        </w:r>
        <w:r w:rsidR="00E638C6">
          <w:rPr>
            <w:noProof/>
            <w:webHidden/>
          </w:rPr>
          <w:instrText xml:space="preserve"> PAGEREF _Toc525254167 \h </w:instrText>
        </w:r>
        <w:r w:rsidR="00E638C6">
          <w:rPr>
            <w:noProof/>
            <w:webHidden/>
          </w:rPr>
        </w:r>
        <w:r w:rsidR="00E638C6">
          <w:rPr>
            <w:noProof/>
            <w:webHidden/>
          </w:rPr>
          <w:fldChar w:fldCharType="separate"/>
        </w:r>
        <w:r w:rsidR="00E638C6">
          <w:rPr>
            <w:noProof/>
            <w:webHidden/>
          </w:rPr>
          <w:t>46</w:t>
        </w:r>
        <w:r w:rsidR="00E638C6">
          <w:rPr>
            <w:noProof/>
            <w:webHidden/>
          </w:rPr>
          <w:fldChar w:fldCharType="end"/>
        </w:r>
      </w:hyperlink>
    </w:p>
    <w:p w14:paraId="7CC24EC7" w14:textId="77777777" w:rsidR="00E638C6" w:rsidRDefault="009F22DF">
      <w:pPr>
        <w:pStyle w:val="TableofFigures"/>
        <w:tabs>
          <w:tab w:val="right" w:leader="dot" w:pos="10790"/>
        </w:tabs>
        <w:rPr>
          <w:rFonts w:eastAsiaTheme="minorEastAsia"/>
          <w:noProof/>
          <w:sz w:val="22"/>
        </w:rPr>
      </w:pPr>
      <w:hyperlink w:anchor="_Toc525254168" w:history="1">
        <w:r w:rsidR="00E638C6" w:rsidRPr="00D86A4A">
          <w:rPr>
            <w:rStyle w:val="Hyperlink"/>
            <w:noProof/>
          </w:rPr>
          <w:t>Figure 3.1</w:t>
        </w:r>
        <w:r w:rsidR="00E638C6" w:rsidRPr="00D86A4A">
          <w:rPr>
            <w:rStyle w:val="Hyperlink"/>
            <w:noProof/>
          </w:rPr>
          <w:noBreakHyphen/>
          <w:t>61. Change of lift coefficient of SD 7062 Airfoil Slotted Flapped with Different deflections w.r.t. AOA</w:t>
        </w:r>
        <w:r w:rsidR="00E638C6">
          <w:rPr>
            <w:noProof/>
            <w:webHidden/>
          </w:rPr>
          <w:tab/>
        </w:r>
        <w:r w:rsidR="00E638C6">
          <w:rPr>
            <w:noProof/>
            <w:webHidden/>
          </w:rPr>
          <w:fldChar w:fldCharType="begin"/>
        </w:r>
        <w:r w:rsidR="00E638C6">
          <w:rPr>
            <w:noProof/>
            <w:webHidden/>
          </w:rPr>
          <w:instrText xml:space="preserve"> PAGEREF _Toc525254168 \h </w:instrText>
        </w:r>
        <w:r w:rsidR="00E638C6">
          <w:rPr>
            <w:noProof/>
            <w:webHidden/>
          </w:rPr>
        </w:r>
        <w:r w:rsidR="00E638C6">
          <w:rPr>
            <w:noProof/>
            <w:webHidden/>
          </w:rPr>
          <w:fldChar w:fldCharType="separate"/>
        </w:r>
        <w:r w:rsidR="00E638C6">
          <w:rPr>
            <w:noProof/>
            <w:webHidden/>
          </w:rPr>
          <w:t>46</w:t>
        </w:r>
        <w:r w:rsidR="00E638C6">
          <w:rPr>
            <w:noProof/>
            <w:webHidden/>
          </w:rPr>
          <w:fldChar w:fldCharType="end"/>
        </w:r>
      </w:hyperlink>
    </w:p>
    <w:p w14:paraId="4555330F" w14:textId="77777777" w:rsidR="00E638C6" w:rsidRDefault="009F22DF">
      <w:pPr>
        <w:pStyle w:val="TableofFigures"/>
        <w:tabs>
          <w:tab w:val="right" w:leader="dot" w:pos="10790"/>
        </w:tabs>
        <w:rPr>
          <w:rFonts w:eastAsiaTheme="minorEastAsia"/>
          <w:noProof/>
          <w:sz w:val="22"/>
        </w:rPr>
      </w:pPr>
      <w:hyperlink w:anchor="_Toc525254169" w:history="1">
        <w:r w:rsidR="00E638C6" w:rsidRPr="00D86A4A">
          <w:rPr>
            <w:rStyle w:val="Hyperlink"/>
            <w:noProof/>
          </w:rPr>
          <w:t>Figure 3.1</w:t>
        </w:r>
        <w:r w:rsidR="00E638C6" w:rsidRPr="00D86A4A">
          <w:rPr>
            <w:rStyle w:val="Hyperlink"/>
            <w:noProof/>
          </w:rPr>
          <w:noBreakHyphen/>
          <w:t>62. Change of drag coefficient of SD 7062 Airfoil Slotted Flapped with Different deflections w.r.t. AOA</w:t>
        </w:r>
        <w:r w:rsidR="00E638C6">
          <w:rPr>
            <w:noProof/>
            <w:webHidden/>
          </w:rPr>
          <w:tab/>
        </w:r>
        <w:r w:rsidR="00E638C6">
          <w:rPr>
            <w:noProof/>
            <w:webHidden/>
          </w:rPr>
          <w:fldChar w:fldCharType="begin"/>
        </w:r>
        <w:r w:rsidR="00E638C6">
          <w:rPr>
            <w:noProof/>
            <w:webHidden/>
          </w:rPr>
          <w:instrText xml:space="preserve"> PAGEREF _Toc525254169 \h </w:instrText>
        </w:r>
        <w:r w:rsidR="00E638C6">
          <w:rPr>
            <w:noProof/>
            <w:webHidden/>
          </w:rPr>
        </w:r>
        <w:r w:rsidR="00E638C6">
          <w:rPr>
            <w:noProof/>
            <w:webHidden/>
          </w:rPr>
          <w:fldChar w:fldCharType="separate"/>
        </w:r>
        <w:r w:rsidR="00E638C6">
          <w:rPr>
            <w:noProof/>
            <w:webHidden/>
          </w:rPr>
          <w:t>47</w:t>
        </w:r>
        <w:r w:rsidR="00E638C6">
          <w:rPr>
            <w:noProof/>
            <w:webHidden/>
          </w:rPr>
          <w:fldChar w:fldCharType="end"/>
        </w:r>
      </w:hyperlink>
    </w:p>
    <w:p w14:paraId="7094AF92" w14:textId="77777777" w:rsidR="00E638C6" w:rsidRDefault="009F22DF">
      <w:pPr>
        <w:pStyle w:val="TableofFigures"/>
        <w:tabs>
          <w:tab w:val="right" w:leader="dot" w:pos="10790"/>
        </w:tabs>
        <w:rPr>
          <w:rFonts w:eastAsiaTheme="minorEastAsia"/>
          <w:noProof/>
          <w:sz w:val="22"/>
        </w:rPr>
      </w:pPr>
      <w:hyperlink w:anchor="_Toc525254170" w:history="1">
        <w:r w:rsidR="00E638C6" w:rsidRPr="00D86A4A">
          <w:rPr>
            <w:rStyle w:val="Hyperlink"/>
            <w:noProof/>
          </w:rPr>
          <w:t>Figure 3.1</w:t>
        </w:r>
        <w:r w:rsidR="00E638C6" w:rsidRPr="00D86A4A">
          <w:rPr>
            <w:rStyle w:val="Hyperlink"/>
            <w:noProof/>
          </w:rPr>
          <w:noBreakHyphen/>
          <w:t>63. Comparison of lift coefficient values of SD 7062 Airfoil with Plain and Slotted Flaps at 15 degrees of deflection</w:t>
        </w:r>
        <w:r w:rsidR="00E638C6">
          <w:rPr>
            <w:noProof/>
            <w:webHidden/>
          </w:rPr>
          <w:tab/>
        </w:r>
        <w:r w:rsidR="00E638C6">
          <w:rPr>
            <w:noProof/>
            <w:webHidden/>
          </w:rPr>
          <w:fldChar w:fldCharType="begin"/>
        </w:r>
        <w:r w:rsidR="00E638C6">
          <w:rPr>
            <w:noProof/>
            <w:webHidden/>
          </w:rPr>
          <w:instrText xml:space="preserve"> PAGEREF _Toc525254170 \h </w:instrText>
        </w:r>
        <w:r w:rsidR="00E638C6">
          <w:rPr>
            <w:noProof/>
            <w:webHidden/>
          </w:rPr>
        </w:r>
        <w:r w:rsidR="00E638C6">
          <w:rPr>
            <w:noProof/>
            <w:webHidden/>
          </w:rPr>
          <w:fldChar w:fldCharType="separate"/>
        </w:r>
        <w:r w:rsidR="00E638C6">
          <w:rPr>
            <w:noProof/>
            <w:webHidden/>
          </w:rPr>
          <w:t>47</w:t>
        </w:r>
        <w:r w:rsidR="00E638C6">
          <w:rPr>
            <w:noProof/>
            <w:webHidden/>
          </w:rPr>
          <w:fldChar w:fldCharType="end"/>
        </w:r>
      </w:hyperlink>
    </w:p>
    <w:p w14:paraId="13206E2D" w14:textId="77777777" w:rsidR="00E638C6" w:rsidRDefault="009F22DF">
      <w:pPr>
        <w:pStyle w:val="TableofFigures"/>
        <w:tabs>
          <w:tab w:val="right" w:leader="dot" w:pos="10790"/>
        </w:tabs>
        <w:rPr>
          <w:rFonts w:eastAsiaTheme="minorEastAsia"/>
          <w:noProof/>
          <w:sz w:val="22"/>
        </w:rPr>
      </w:pPr>
      <w:hyperlink w:anchor="_Toc525254171" w:history="1">
        <w:r w:rsidR="00E638C6" w:rsidRPr="00D86A4A">
          <w:rPr>
            <w:rStyle w:val="Hyperlink"/>
            <w:noProof/>
          </w:rPr>
          <w:t>Figure 3.1</w:t>
        </w:r>
        <w:r w:rsidR="00E638C6" w:rsidRPr="00D86A4A">
          <w:rPr>
            <w:rStyle w:val="Hyperlink"/>
            <w:noProof/>
          </w:rPr>
          <w:noBreakHyphen/>
          <w:t>64. Comparison of lift coefficient values of SD 7062 Airfoil with Plain and Slotted Flaps at 15 degrees of deflection</w:t>
        </w:r>
        <w:r w:rsidR="00E638C6">
          <w:rPr>
            <w:noProof/>
            <w:webHidden/>
          </w:rPr>
          <w:tab/>
        </w:r>
        <w:r w:rsidR="00E638C6">
          <w:rPr>
            <w:noProof/>
            <w:webHidden/>
          </w:rPr>
          <w:fldChar w:fldCharType="begin"/>
        </w:r>
        <w:r w:rsidR="00E638C6">
          <w:rPr>
            <w:noProof/>
            <w:webHidden/>
          </w:rPr>
          <w:instrText xml:space="preserve"> PAGEREF _Toc525254171 \h </w:instrText>
        </w:r>
        <w:r w:rsidR="00E638C6">
          <w:rPr>
            <w:noProof/>
            <w:webHidden/>
          </w:rPr>
        </w:r>
        <w:r w:rsidR="00E638C6">
          <w:rPr>
            <w:noProof/>
            <w:webHidden/>
          </w:rPr>
          <w:fldChar w:fldCharType="separate"/>
        </w:r>
        <w:r w:rsidR="00E638C6">
          <w:rPr>
            <w:noProof/>
            <w:webHidden/>
          </w:rPr>
          <w:t>48</w:t>
        </w:r>
        <w:r w:rsidR="00E638C6">
          <w:rPr>
            <w:noProof/>
            <w:webHidden/>
          </w:rPr>
          <w:fldChar w:fldCharType="end"/>
        </w:r>
      </w:hyperlink>
    </w:p>
    <w:p w14:paraId="5E2F6AD2" w14:textId="77777777" w:rsidR="00E638C6" w:rsidRDefault="009F22DF">
      <w:pPr>
        <w:pStyle w:val="TableofFigures"/>
        <w:tabs>
          <w:tab w:val="right" w:leader="dot" w:pos="10790"/>
        </w:tabs>
        <w:rPr>
          <w:rFonts w:eastAsiaTheme="minorEastAsia"/>
          <w:noProof/>
          <w:sz w:val="22"/>
        </w:rPr>
      </w:pPr>
      <w:hyperlink w:anchor="_Toc525254172" w:history="1">
        <w:r w:rsidR="00E638C6" w:rsidRPr="00D86A4A">
          <w:rPr>
            <w:rStyle w:val="Hyperlink"/>
            <w:noProof/>
          </w:rPr>
          <w:t>Figure 3.1</w:t>
        </w:r>
        <w:r w:rsidR="00E638C6" w:rsidRPr="00D86A4A">
          <w:rPr>
            <w:rStyle w:val="Hyperlink"/>
            <w:noProof/>
          </w:rPr>
          <w:noBreakHyphen/>
          <w:t>65. Comparison of drag coefficient values of SD 7062 Airfoil with Plain and Slotted Flaps at 15 degrees of deflection</w:t>
        </w:r>
        <w:r w:rsidR="00E638C6">
          <w:rPr>
            <w:noProof/>
            <w:webHidden/>
          </w:rPr>
          <w:tab/>
        </w:r>
        <w:r w:rsidR="00E638C6">
          <w:rPr>
            <w:noProof/>
            <w:webHidden/>
          </w:rPr>
          <w:fldChar w:fldCharType="begin"/>
        </w:r>
        <w:r w:rsidR="00E638C6">
          <w:rPr>
            <w:noProof/>
            <w:webHidden/>
          </w:rPr>
          <w:instrText xml:space="preserve"> PAGEREF _Toc525254172 \h </w:instrText>
        </w:r>
        <w:r w:rsidR="00E638C6">
          <w:rPr>
            <w:noProof/>
            <w:webHidden/>
          </w:rPr>
        </w:r>
        <w:r w:rsidR="00E638C6">
          <w:rPr>
            <w:noProof/>
            <w:webHidden/>
          </w:rPr>
          <w:fldChar w:fldCharType="separate"/>
        </w:r>
        <w:r w:rsidR="00E638C6">
          <w:rPr>
            <w:noProof/>
            <w:webHidden/>
          </w:rPr>
          <w:t>48</w:t>
        </w:r>
        <w:r w:rsidR="00E638C6">
          <w:rPr>
            <w:noProof/>
            <w:webHidden/>
          </w:rPr>
          <w:fldChar w:fldCharType="end"/>
        </w:r>
      </w:hyperlink>
    </w:p>
    <w:p w14:paraId="5C21D626" w14:textId="77777777" w:rsidR="00E638C6" w:rsidRDefault="009F22DF">
      <w:pPr>
        <w:pStyle w:val="TableofFigures"/>
        <w:tabs>
          <w:tab w:val="right" w:leader="dot" w:pos="10790"/>
        </w:tabs>
        <w:rPr>
          <w:rFonts w:eastAsiaTheme="minorEastAsia"/>
          <w:noProof/>
          <w:sz w:val="22"/>
        </w:rPr>
      </w:pPr>
      <w:hyperlink w:anchor="_Toc525254173" w:history="1">
        <w:r w:rsidR="00E638C6" w:rsidRPr="00D86A4A">
          <w:rPr>
            <w:rStyle w:val="Hyperlink"/>
            <w:noProof/>
          </w:rPr>
          <w:t>Figure 3.1</w:t>
        </w:r>
        <w:r w:rsidR="00E638C6" w:rsidRPr="00D86A4A">
          <w:rPr>
            <w:rStyle w:val="Hyperlink"/>
            <w:noProof/>
          </w:rPr>
          <w:noBreakHyphen/>
          <w:t>66. Comparison of drag coefficient values of SD 7062 Airfoil with Plain and Slotted Flaps at 30 degrees of deflection</w:t>
        </w:r>
        <w:r w:rsidR="00E638C6">
          <w:rPr>
            <w:noProof/>
            <w:webHidden/>
          </w:rPr>
          <w:tab/>
        </w:r>
        <w:r w:rsidR="00E638C6">
          <w:rPr>
            <w:noProof/>
            <w:webHidden/>
          </w:rPr>
          <w:fldChar w:fldCharType="begin"/>
        </w:r>
        <w:r w:rsidR="00E638C6">
          <w:rPr>
            <w:noProof/>
            <w:webHidden/>
          </w:rPr>
          <w:instrText xml:space="preserve"> PAGEREF _Toc525254173 \h </w:instrText>
        </w:r>
        <w:r w:rsidR="00E638C6">
          <w:rPr>
            <w:noProof/>
            <w:webHidden/>
          </w:rPr>
        </w:r>
        <w:r w:rsidR="00E638C6">
          <w:rPr>
            <w:noProof/>
            <w:webHidden/>
          </w:rPr>
          <w:fldChar w:fldCharType="separate"/>
        </w:r>
        <w:r w:rsidR="00E638C6">
          <w:rPr>
            <w:noProof/>
            <w:webHidden/>
          </w:rPr>
          <w:t>49</w:t>
        </w:r>
        <w:r w:rsidR="00E638C6">
          <w:rPr>
            <w:noProof/>
            <w:webHidden/>
          </w:rPr>
          <w:fldChar w:fldCharType="end"/>
        </w:r>
      </w:hyperlink>
    </w:p>
    <w:p w14:paraId="1921642C" w14:textId="77777777" w:rsidR="00E638C6" w:rsidRDefault="009F22DF">
      <w:pPr>
        <w:pStyle w:val="TableofFigures"/>
        <w:tabs>
          <w:tab w:val="right" w:leader="dot" w:pos="10790"/>
        </w:tabs>
        <w:rPr>
          <w:rFonts w:eastAsiaTheme="minorEastAsia"/>
          <w:noProof/>
          <w:sz w:val="22"/>
        </w:rPr>
      </w:pPr>
      <w:hyperlink w:anchor="_Toc525254174" w:history="1">
        <w:r w:rsidR="00E638C6" w:rsidRPr="00D86A4A">
          <w:rPr>
            <w:rStyle w:val="Hyperlink"/>
            <w:noProof/>
          </w:rPr>
          <w:t>Figure 3.1</w:t>
        </w:r>
        <w:r w:rsidR="00E638C6" w:rsidRPr="00D86A4A">
          <w:rPr>
            <w:rStyle w:val="Hyperlink"/>
            <w:noProof/>
          </w:rPr>
          <w:noBreakHyphen/>
          <w:t>67. Comparison of moment coefficient values of SD 7062 Airfoil with Plain and Slotted Flaps at 15 degrees of deflection</w:t>
        </w:r>
        <w:r w:rsidR="00E638C6">
          <w:rPr>
            <w:noProof/>
            <w:webHidden/>
          </w:rPr>
          <w:tab/>
        </w:r>
        <w:r w:rsidR="00E638C6">
          <w:rPr>
            <w:noProof/>
            <w:webHidden/>
          </w:rPr>
          <w:fldChar w:fldCharType="begin"/>
        </w:r>
        <w:r w:rsidR="00E638C6">
          <w:rPr>
            <w:noProof/>
            <w:webHidden/>
          </w:rPr>
          <w:instrText xml:space="preserve"> PAGEREF _Toc525254174 \h </w:instrText>
        </w:r>
        <w:r w:rsidR="00E638C6">
          <w:rPr>
            <w:noProof/>
            <w:webHidden/>
          </w:rPr>
        </w:r>
        <w:r w:rsidR="00E638C6">
          <w:rPr>
            <w:noProof/>
            <w:webHidden/>
          </w:rPr>
          <w:fldChar w:fldCharType="separate"/>
        </w:r>
        <w:r w:rsidR="00E638C6">
          <w:rPr>
            <w:noProof/>
            <w:webHidden/>
          </w:rPr>
          <w:t>49</w:t>
        </w:r>
        <w:r w:rsidR="00E638C6">
          <w:rPr>
            <w:noProof/>
            <w:webHidden/>
          </w:rPr>
          <w:fldChar w:fldCharType="end"/>
        </w:r>
      </w:hyperlink>
    </w:p>
    <w:p w14:paraId="310CA2D5" w14:textId="77777777" w:rsidR="00E638C6" w:rsidRDefault="009F22DF">
      <w:pPr>
        <w:pStyle w:val="TableofFigures"/>
        <w:tabs>
          <w:tab w:val="right" w:leader="dot" w:pos="10790"/>
        </w:tabs>
        <w:rPr>
          <w:rFonts w:eastAsiaTheme="minorEastAsia"/>
          <w:noProof/>
          <w:sz w:val="22"/>
        </w:rPr>
      </w:pPr>
      <w:hyperlink w:anchor="_Toc525254175" w:history="1">
        <w:r w:rsidR="00E638C6" w:rsidRPr="00D86A4A">
          <w:rPr>
            <w:rStyle w:val="Hyperlink"/>
            <w:noProof/>
          </w:rPr>
          <w:t>Figure 3.1</w:t>
        </w:r>
        <w:r w:rsidR="00E638C6" w:rsidRPr="00D86A4A">
          <w:rPr>
            <w:rStyle w:val="Hyperlink"/>
            <w:noProof/>
          </w:rPr>
          <w:noBreakHyphen/>
          <w:t>68. Comparison of moment coefficient values of SD 7062 Airfoil with Plain and Slotted Flaps at 30 degrees of deflection</w:t>
        </w:r>
        <w:r w:rsidR="00E638C6">
          <w:rPr>
            <w:noProof/>
            <w:webHidden/>
          </w:rPr>
          <w:tab/>
        </w:r>
        <w:r w:rsidR="00E638C6">
          <w:rPr>
            <w:noProof/>
            <w:webHidden/>
          </w:rPr>
          <w:fldChar w:fldCharType="begin"/>
        </w:r>
        <w:r w:rsidR="00E638C6">
          <w:rPr>
            <w:noProof/>
            <w:webHidden/>
          </w:rPr>
          <w:instrText xml:space="preserve"> PAGEREF _Toc525254175 \h </w:instrText>
        </w:r>
        <w:r w:rsidR="00E638C6">
          <w:rPr>
            <w:noProof/>
            <w:webHidden/>
          </w:rPr>
        </w:r>
        <w:r w:rsidR="00E638C6">
          <w:rPr>
            <w:noProof/>
            <w:webHidden/>
          </w:rPr>
          <w:fldChar w:fldCharType="separate"/>
        </w:r>
        <w:r w:rsidR="00E638C6">
          <w:rPr>
            <w:noProof/>
            <w:webHidden/>
          </w:rPr>
          <w:t>50</w:t>
        </w:r>
        <w:r w:rsidR="00E638C6">
          <w:rPr>
            <w:noProof/>
            <w:webHidden/>
          </w:rPr>
          <w:fldChar w:fldCharType="end"/>
        </w:r>
      </w:hyperlink>
    </w:p>
    <w:p w14:paraId="4CCF9DB8" w14:textId="77777777" w:rsidR="00E638C6" w:rsidRDefault="009F22DF">
      <w:pPr>
        <w:pStyle w:val="TableofFigures"/>
        <w:tabs>
          <w:tab w:val="right" w:leader="dot" w:pos="10790"/>
        </w:tabs>
        <w:rPr>
          <w:rFonts w:eastAsiaTheme="minorEastAsia"/>
          <w:noProof/>
          <w:sz w:val="22"/>
        </w:rPr>
      </w:pPr>
      <w:hyperlink w:anchor="_Toc525254176" w:history="1">
        <w:r w:rsidR="00E638C6" w:rsidRPr="00D86A4A">
          <w:rPr>
            <w:rStyle w:val="Hyperlink"/>
            <w:noProof/>
          </w:rPr>
          <w:t>Figure 3.1</w:t>
        </w:r>
        <w:r w:rsidR="00E638C6" w:rsidRPr="00D86A4A">
          <w:rPr>
            <w:rStyle w:val="Hyperlink"/>
            <w:noProof/>
          </w:rPr>
          <w:noBreakHyphen/>
          <w:t>69. Velocity Distribution over SD 7062 Airfoil with 15 degrees deflected slotted flap at AOA=0</w:t>
        </w:r>
        <w:r w:rsidR="00E638C6">
          <w:rPr>
            <w:noProof/>
            <w:webHidden/>
          </w:rPr>
          <w:tab/>
        </w:r>
        <w:r w:rsidR="00E638C6">
          <w:rPr>
            <w:noProof/>
            <w:webHidden/>
          </w:rPr>
          <w:fldChar w:fldCharType="begin"/>
        </w:r>
        <w:r w:rsidR="00E638C6">
          <w:rPr>
            <w:noProof/>
            <w:webHidden/>
          </w:rPr>
          <w:instrText xml:space="preserve"> PAGEREF _Toc525254176 \h </w:instrText>
        </w:r>
        <w:r w:rsidR="00E638C6">
          <w:rPr>
            <w:noProof/>
            <w:webHidden/>
          </w:rPr>
        </w:r>
        <w:r w:rsidR="00E638C6">
          <w:rPr>
            <w:noProof/>
            <w:webHidden/>
          </w:rPr>
          <w:fldChar w:fldCharType="separate"/>
        </w:r>
        <w:r w:rsidR="00E638C6">
          <w:rPr>
            <w:noProof/>
            <w:webHidden/>
          </w:rPr>
          <w:t>51</w:t>
        </w:r>
        <w:r w:rsidR="00E638C6">
          <w:rPr>
            <w:noProof/>
            <w:webHidden/>
          </w:rPr>
          <w:fldChar w:fldCharType="end"/>
        </w:r>
      </w:hyperlink>
    </w:p>
    <w:p w14:paraId="53E27B9A" w14:textId="77777777" w:rsidR="00E638C6" w:rsidRDefault="009F22DF">
      <w:pPr>
        <w:pStyle w:val="TableofFigures"/>
        <w:tabs>
          <w:tab w:val="right" w:leader="dot" w:pos="10790"/>
        </w:tabs>
        <w:rPr>
          <w:rFonts w:eastAsiaTheme="minorEastAsia"/>
          <w:noProof/>
          <w:sz w:val="22"/>
        </w:rPr>
      </w:pPr>
      <w:hyperlink w:anchor="_Toc525254177" w:history="1">
        <w:r w:rsidR="00E638C6" w:rsidRPr="00D86A4A">
          <w:rPr>
            <w:rStyle w:val="Hyperlink"/>
            <w:noProof/>
          </w:rPr>
          <w:t>Figure 3.1</w:t>
        </w:r>
        <w:r w:rsidR="00E638C6" w:rsidRPr="00D86A4A">
          <w:rPr>
            <w:rStyle w:val="Hyperlink"/>
            <w:noProof/>
          </w:rPr>
          <w:noBreakHyphen/>
          <w:t>70. Pressure Distribution over SD 7062 Airfoil with 15 degrees deflected slotted flap at AOA=0</w:t>
        </w:r>
        <w:r w:rsidR="00E638C6">
          <w:rPr>
            <w:noProof/>
            <w:webHidden/>
          </w:rPr>
          <w:tab/>
        </w:r>
        <w:r w:rsidR="00E638C6">
          <w:rPr>
            <w:noProof/>
            <w:webHidden/>
          </w:rPr>
          <w:fldChar w:fldCharType="begin"/>
        </w:r>
        <w:r w:rsidR="00E638C6">
          <w:rPr>
            <w:noProof/>
            <w:webHidden/>
          </w:rPr>
          <w:instrText xml:space="preserve"> PAGEREF _Toc525254177 \h </w:instrText>
        </w:r>
        <w:r w:rsidR="00E638C6">
          <w:rPr>
            <w:noProof/>
            <w:webHidden/>
          </w:rPr>
        </w:r>
        <w:r w:rsidR="00E638C6">
          <w:rPr>
            <w:noProof/>
            <w:webHidden/>
          </w:rPr>
          <w:fldChar w:fldCharType="separate"/>
        </w:r>
        <w:r w:rsidR="00E638C6">
          <w:rPr>
            <w:noProof/>
            <w:webHidden/>
          </w:rPr>
          <w:t>51</w:t>
        </w:r>
        <w:r w:rsidR="00E638C6">
          <w:rPr>
            <w:noProof/>
            <w:webHidden/>
          </w:rPr>
          <w:fldChar w:fldCharType="end"/>
        </w:r>
      </w:hyperlink>
    </w:p>
    <w:p w14:paraId="32ACA208" w14:textId="77777777" w:rsidR="00E638C6" w:rsidRDefault="009F22DF">
      <w:pPr>
        <w:pStyle w:val="TableofFigures"/>
        <w:tabs>
          <w:tab w:val="right" w:leader="dot" w:pos="10790"/>
        </w:tabs>
        <w:rPr>
          <w:rFonts w:eastAsiaTheme="minorEastAsia"/>
          <w:noProof/>
          <w:sz w:val="22"/>
        </w:rPr>
      </w:pPr>
      <w:hyperlink w:anchor="_Toc525254178" w:history="1">
        <w:r w:rsidR="00E638C6" w:rsidRPr="00D86A4A">
          <w:rPr>
            <w:rStyle w:val="Hyperlink"/>
            <w:noProof/>
          </w:rPr>
          <w:t>Figure 3.1</w:t>
        </w:r>
        <w:r w:rsidR="00E638C6" w:rsidRPr="00D86A4A">
          <w:rPr>
            <w:rStyle w:val="Hyperlink"/>
            <w:noProof/>
          </w:rPr>
          <w:noBreakHyphen/>
          <w:t>71. Velocity Distribution over SD 7062 Airfoil with 30 degrees deflected slotted flap at AOA=0</w:t>
        </w:r>
        <w:r w:rsidR="00E638C6">
          <w:rPr>
            <w:noProof/>
            <w:webHidden/>
          </w:rPr>
          <w:tab/>
        </w:r>
        <w:r w:rsidR="00E638C6">
          <w:rPr>
            <w:noProof/>
            <w:webHidden/>
          </w:rPr>
          <w:fldChar w:fldCharType="begin"/>
        </w:r>
        <w:r w:rsidR="00E638C6">
          <w:rPr>
            <w:noProof/>
            <w:webHidden/>
          </w:rPr>
          <w:instrText xml:space="preserve"> PAGEREF _Toc525254178 \h </w:instrText>
        </w:r>
        <w:r w:rsidR="00E638C6">
          <w:rPr>
            <w:noProof/>
            <w:webHidden/>
          </w:rPr>
        </w:r>
        <w:r w:rsidR="00E638C6">
          <w:rPr>
            <w:noProof/>
            <w:webHidden/>
          </w:rPr>
          <w:fldChar w:fldCharType="separate"/>
        </w:r>
        <w:r w:rsidR="00E638C6">
          <w:rPr>
            <w:noProof/>
            <w:webHidden/>
          </w:rPr>
          <w:t>51</w:t>
        </w:r>
        <w:r w:rsidR="00E638C6">
          <w:rPr>
            <w:noProof/>
            <w:webHidden/>
          </w:rPr>
          <w:fldChar w:fldCharType="end"/>
        </w:r>
      </w:hyperlink>
    </w:p>
    <w:p w14:paraId="23D0D3A4" w14:textId="77777777" w:rsidR="00E638C6" w:rsidRDefault="009F22DF">
      <w:pPr>
        <w:pStyle w:val="TableofFigures"/>
        <w:tabs>
          <w:tab w:val="right" w:leader="dot" w:pos="10790"/>
        </w:tabs>
        <w:rPr>
          <w:rFonts w:eastAsiaTheme="minorEastAsia"/>
          <w:noProof/>
          <w:sz w:val="22"/>
        </w:rPr>
      </w:pPr>
      <w:hyperlink w:anchor="_Toc525254179" w:history="1">
        <w:r w:rsidR="00E638C6" w:rsidRPr="00D86A4A">
          <w:rPr>
            <w:rStyle w:val="Hyperlink"/>
            <w:noProof/>
          </w:rPr>
          <w:t>Figure 3.1</w:t>
        </w:r>
        <w:r w:rsidR="00E638C6" w:rsidRPr="00D86A4A">
          <w:rPr>
            <w:rStyle w:val="Hyperlink"/>
            <w:noProof/>
          </w:rPr>
          <w:noBreakHyphen/>
          <w:t>72. Pressure Distribution over SD 7062 Airfoil with 30 degrees deflected slotted flap at AOA=0</w:t>
        </w:r>
        <w:r w:rsidR="00E638C6">
          <w:rPr>
            <w:noProof/>
            <w:webHidden/>
          </w:rPr>
          <w:tab/>
        </w:r>
        <w:r w:rsidR="00E638C6">
          <w:rPr>
            <w:noProof/>
            <w:webHidden/>
          </w:rPr>
          <w:fldChar w:fldCharType="begin"/>
        </w:r>
        <w:r w:rsidR="00E638C6">
          <w:rPr>
            <w:noProof/>
            <w:webHidden/>
          </w:rPr>
          <w:instrText xml:space="preserve"> PAGEREF _Toc525254179 \h </w:instrText>
        </w:r>
        <w:r w:rsidR="00E638C6">
          <w:rPr>
            <w:noProof/>
            <w:webHidden/>
          </w:rPr>
        </w:r>
        <w:r w:rsidR="00E638C6">
          <w:rPr>
            <w:noProof/>
            <w:webHidden/>
          </w:rPr>
          <w:fldChar w:fldCharType="separate"/>
        </w:r>
        <w:r w:rsidR="00E638C6">
          <w:rPr>
            <w:noProof/>
            <w:webHidden/>
          </w:rPr>
          <w:t>52</w:t>
        </w:r>
        <w:r w:rsidR="00E638C6">
          <w:rPr>
            <w:noProof/>
            <w:webHidden/>
          </w:rPr>
          <w:fldChar w:fldCharType="end"/>
        </w:r>
      </w:hyperlink>
    </w:p>
    <w:p w14:paraId="1D54000A" w14:textId="77777777" w:rsidR="00E638C6" w:rsidRDefault="009F22DF">
      <w:pPr>
        <w:pStyle w:val="TableofFigures"/>
        <w:tabs>
          <w:tab w:val="right" w:leader="dot" w:pos="10790"/>
        </w:tabs>
        <w:rPr>
          <w:rFonts w:eastAsiaTheme="minorEastAsia"/>
          <w:noProof/>
          <w:sz w:val="22"/>
        </w:rPr>
      </w:pPr>
      <w:hyperlink w:anchor="_Toc525254180" w:history="1">
        <w:r w:rsidR="00E638C6" w:rsidRPr="00D86A4A">
          <w:rPr>
            <w:rStyle w:val="Hyperlink"/>
            <w:noProof/>
          </w:rPr>
          <w:t>Figure 3.1</w:t>
        </w:r>
        <w:r w:rsidR="00E638C6" w:rsidRPr="00D86A4A">
          <w:rPr>
            <w:rStyle w:val="Hyperlink"/>
            <w:noProof/>
          </w:rPr>
          <w:noBreakHyphen/>
          <w:t>73. In trim condition generated lift force will be equal to the total weight</w:t>
        </w:r>
        <w:r w:rsidR="00E638C6">
          <w:rPr>
            <w:noProof/>
            <w:webHidden/>
          </w:rPr>
          <w:tab/>
        </w:r>
        <w:r w:rsidR="00E638C6">
          <w:rPr>
            <w:noProof/>
            <w:webHidden/>
          </w:rPr>
          <w:fldChar w:fldCharType="begin"/>
        </w:r>
        <w:r w:rsidR="00E638C6">
          <w:rPr>
            <w:noProof/>
            <w:webHidden/>
          </w:rPr>
          <w:instrText xml:space="preserve"> PAGEREF _Toc525254180 \h </w:instrText>
        </w:r>
        <w:r w:rsidR="00E638C6">
          <w:rPr>
            <w:noProof/>
            <w:webHidden/>
          </w:rPr>
        </w:r>
        <w:r w:rsidR="00E638C6">
          <w:rPr>
            <w:noProof/>
            <w:webHidden/>
          </w:rPr>
          <w:fldChar w:fldCharType="separate"/>
        </w:r>
        <w:r w:rsidR="00E638C6">
          <w:rPr>
            <w:noProof/>
            <w:webHidden/>
          </w:rPr>
          <w:t>52</w:t>
        </w:r>
        <w:r w:rsidR="00E638C6">
          <w:rPr>
            <w:noProof/>
            <w:webHidden/>
          </w:rPr>
          <w:fldChar w:fldCharType="end"/>
        </w:r>
      </w:hyperlink>
    </w:p>
    <w:p w14:paraId="3A9241B8" w14:textId="77777777" w:rsidR="00E638C6" w:rsidRDefault="009F22DF">
      <w:pPr>
        <w:pStyle w:val="TableofFigures"/>
        <w:tabs>
          <w:tab w:val="right" w:leader="dot" w:pos="10790"/>
        </w:tabs>
        <w:rPr>
          <w:rFonts w:eastAsiaTheme="minorEastAsia"/>
          <w:noProof/>
          <w:sz w:val="22"/>
        </w:rPr>
      </w:pPr>
      <w:hyperlink w:anchor="_Toc525254181" w:history="1">
        <w:r w:rsidR="00E638C6" w:rsidRPr="00D86A4A">
          <w:rPr>
            <w:rStyle w:val="Hyperlink"/>
            <w:noProof/>
          </w:rPr>
          <w:t>Figure 3.1</w:t>
        </w:r>
        <w:r w:rsidR="00E638C6" w:rsidRPr="00D86A4A">
          <w:rPr>
            <w:rStyle w:val="Hyperlink"/>
            <w:noProof/>
          </w:rPr>
          <w:noBreakHyphen/>
          <w:t>74. Top view of wing geometry</w:t>
        </w:r>
        <w:r w:rsidR="00E638C6">
          <w:rPr>
            <w:noProof/>
            <w:webHidden/>
          </w:rPr>
          <w:tab/>
        </w:r>
        <w:r w:rsidR="00E638C6">
          <w:rPr>
            <w:noProof/>
            <w:webHidden/>
          </w:rPr>
          <w:fldChar w:fldCharType="begin"/>
        </w:r>
        <w:r w:rsidR="00E638C6">
          <w:rPr>
            <w:noProof/>
            <w:webHidden/>
          </w:rPr>
          <w:instrText xml:space="preserve"> PAGEREF _Toc525254181 \h </w:instrText>
        </w:r>
        <w:r w:rsidR="00E638C6">
          <w:rPr>
            <w:noProof/>
            <w:webHidden/>
          </w:rPr>
        </w:r>
        <w:r w:rsidR="00E638C6">
          <w:rPr>
            <w:noProof/>
            <w:webHidden/>
          </w:rPr>
          <w:fldChar w:fldCharType="separate"/>
        </w:r>
        <w:r w:rsidR="00E638C6">
          <w:rPr>
            <w:noProof/>
            <w:webHidden/>
          </w:rPr>
          <w:t>53</w:t>
        </w:r>
        <w:r w:rsidR="00E638C6">
          <w:rPr>
            <w:noProof/>
            <w:webHidden/>
          </w:rPr>
          <w:fldChar w:fldCharType="end"/>
        </w:r>
      </w:hyperlink>
    </w:p>
    <w:p w14:paraId="17F011A1" w14:textId="77777777" w:rsidR="00E638C6" w:rsidRDefault="009F22DF">
      <w:pPr>
        <w:pStyle w:val="TableofFigures"/>
        <w:tabs>
          <w:tab w:val="right" w:leader="dot" w:pos="10790"/>
        </w:tabs>
        <w:rPr>
          <w:rFonts w:eastAsiaTheme="minorEastAsia"/>
          <w:noProof/>
          <w:sz w:val="22"/>
        </w:rPr>
      </w:pPr>
      <w:hyperlink w:anchor="_Toc525254182" w:history="1">
        <w:r w:rsidR="00E638C6" w:rsidRPr="00D86A4A">
          <w:rPr>
            <w:rStyle w:val="Hyperlink"/>
            <w:noProof/>
          </w:rPr>
          <w:t>Figure 3.1</w:t>
        </w:r>
        <w:r w:rsidR="00E638C6" w:rsidRPr="00D86A4A">
          <w:rPr>
            <w:rStyle w:val="Hyperlink"/>
            <w:noProof/>
          </w:rPr>
          <w:noBreakHyphen/>
          <w:t>75. Fluid domain around the wing and sizing box</w:t>
        </w:r>
        <w:r w:rsidR="00E638C6">
          <w:rPr>
            <w:noProof/>
            <w:webHidden/>
          </w:rPr>
          <w:tab/>
        </w:r>
        <w:r w:rsidR="00E638C6">
          <w:rPr>
            <w:noProof/>
            <w:webHidden/>
          </w:rPr>
          <w:fldChar w:fldCharType="begin"/>
        </w:r>
        <w:r w:rsidR="00E638C6">
          <w:rPr>
            <w:noProof/>
            <w:webHidden/>
          </w:rPr>
          <w:instrText xml:space="preserve"> PAGEREF _Toc525254182 \h </w:instrText>
        </w:r>
        <w:r w:rsidR="00E638C6">
          <w:rPr>
            <w:noProof/>
            <w:webHidden/>
          </w:rPr>
        </w:r>
        <w:r w:rsidR="00E638C6">
          <w:rPr>
            <w:noProof/>
            <w:webHidden/>
          </w:rPr>
          <w:fldChar w:fldCharType="separate"/>
        </w:r>
        <w:r w:rsidR="00E638C6">
          <w:rPr>
            <w:noProof/>
            <w:webHidden/>
          </w:rPr>
          <w:t>53</w:t>
        </w:r>
        <w:r w:rsidR="00E638C6">
          <w:rPr>
            <w:noProof/>
            <w:webHidden/>
          </w:rPr>
          <w:fldChar w:fldCharType="end"/>
        </w:r>
      </w:hyperlink>
    </w:p>
    <w:p w14:paraId="6FE10289" w14:textId="77777777" w:rsidR="00E638C6" w:rsidRDefault="009F22DF">
      <w:pPr>
        <w:pStyle w:val="TableofFigures"/>
        <w:tabs>
          <w:tab w:val="right" w:leader="dot" w:pos="10790"/>
        </w:tabs>
        <w:rPr>
          <w:rFonts w:eastAsiaTheme="minorEastAsia"/>
          <w:noProof/>
          <w:sz w:val="22"/>
        </w:rPr>
      </w:pPr>
      <w:hyperlink w:anchor="_Toc525254183" w:history="1">
        <w:r w:rsidR="00E638C6" w:rsidRPr="00D86A4A">
          <w:rPr>
            <w:rStyle w:val="Hyperlink"/>
            <w:noProof/>
          </w:rPr>
          <w:t>Figure 3.1</w:t>
        </w:r>
        <w:r w:rsidR="00E638C6" w:rsidRPr="00D86A4A">
          <w:rPr>
            <w:rStyle w:val="Hyperlink"/>
            <w:noProof/>
          </w:rPr>
          <w:noBreakHyphen/>
          <w:t>76. Mesh sizing around the wing at the symmetry view</w:t>
        </w:r>
        <w:r w:rsidR="00E638C6">
          <w:rPr>
            <w:noProof/>
            <w:webHidden/>
          </w:rPr>
          <w:tab/>
        </w:r>
        <w:r w:rsidR="00E638C6">
          <w:rPr>
            <w:noProof/>
            <w:webHidden/>
          </w:rPr>
          <w:fldChar w:fldCharType="begin"/>
        </w:r>
        <w:r w:rsidR="00E638C6">
          <w:rPr>
            <w:noProof/>
            <w:webHidden/>
          </w:rPr>
          <w:instrText xml:space="preserve"> PAGEREF _Toc525254183 \h </w:instrText>
        </w:r>
        <w:r w:rsidR="00E638C6">
          <w:rPr>
            <w:noProof/>
            <w:webHidden/>
          </w:rPr>
        </w:r>
        <w:r w:rsidR="00E638C6">
          <w:rPr>
            <w:noProof/>
            <w:webHidden/>
          </w:rPr>
          <w:fldChar w:fldCharType="separate"/>
        </w:r>
        <w:r w:rsidR="00E638C6">
          <w:rPr>
            <w:noProof/>
            <w:webHidden/>
          </w:rPr>
          <w:t>54</w:t>
        </w:r>
        <w:r w:rsidR="00E638C6">
          <w:rPr>
            <w:noProof/>
            <w:webHidden/>
          </w:rPr>
          <w:fldChar w:fldCharType="end"/>
        </w:r>
      </w:hyperlink>
    </w:p>
    <w:p w14:paraId="262B32B0" w14:textId="77777777" w:rsidR="00E638C6" w:rsidRDefault="009F22DF">
      <w:pPr>
        <w:pStyle w:val="TableofFigures"/>
        <w:tabs>
          <w:tab w:val="right" w:leader="dot" w:pos="10790"/>
        </w:tabs>
        <w:rPr>
          <w:rFonts w:eastAsiaTheme="minorEastAsia"/>
          <w:noProof/>
          <w:sz w:val="22"/>
        </w:rPr>
      </w:pPr>
      <w:hyperlink w:anchor="_Toc525254184" w:history="1">
        <w:r w:rsidR="00E638C6" w:rsidRPr="00D86A4A">
          <w:rPr>
            <w:rStyle w:val="Hyperlink"/>
            <w:noProof/>
          </w:rPr>
          <w:t>Figure 3.1</w:t>
        </w:r>
        <w:r w:rsidR="00E638C6" w:rsidRPr="00D86A4A">
          <w:rPr>
            <w:rStyle w:val="Hyperlink"/>
            <w:noProof/>
          </w:rPr>
          <w:noBreakHyphen/>
          <w:t>77. Surface mesh on the wing</w:t>
        </w:r>
        <w:r w:rsidR="00E638C6">
          <w:rPr>
            <w:noProof/>
            <w:webHidden/>
          </w:rPr>
          <w:tab/>
        </w:r>
        <w:r w:rsidR="00E638C6">
          <w:rPr>
            <w:noProof/>
            <w:webHidden/>
          </w:rPr>
          <w:fldChar w:fldCharType="begin"/>
        </w:r>
        <w:r w:rsidR="00E638C6">
          <w:rPr>
            <w:noProof/>
            <w:webHidden/>
          </w:rPr>
          <w:instrText xml:space="preserve"> PAGEREF _Toc525254184 \h </w:instrText>
        </w:r>
        <w:r w:rsidR="00E638C6">
          <w:rPr>
            <w:noProof/>
            <w:webHidden/>
          </w:rPr>
        </w:r>
        <w:r w:rsidR="00E638C6">
          <w:rPr>
            <w:noProof/>
            <w:webHidden/>
          </w:rPr>
          <w:fldChar w:fldCharType="separate"/>
        </w:r>
        <w:r w:rsidR="00E638C6">
          <w:rPr>
            <w:noProof/>
            <w:webHidden/>
          </w:rPr>
          <w:t>54</w:t>
        </w:r>
        <w:r w:rsidR="00E638C6">
          <w:rPr>
            <w:noProof/>
            <w:webHidden/>
          </w:rPr>
          <w:fldChar w:fldCharType="end"/>
        </w:r>
      </w:hyperlink>
    </w:p>
    <w:p w14:paraId="62445996" w14:textId="77777777" w:rsidR="00E638C6" w:rsidRDefault="009F22DF">
      <w:pPr>
        <w:pStyle w:val="TableofFigures"/>
        <w:tabs>
          <w:tab w:val="right" w:leader="dot" w:pos="10790"/>
        </w:tabs>
        <w:rPr>
          <w:rFonts w:eastAsiaTheme="minorEastAsia"/>
          <w:noProof/>
          <w:sz w:val="22"/>
        </w:rPr>
      </w:pPr>
      <w:hyperlink w:anchor="_Toc525254185" w:history="1">
        <w:r w:rsidR="00E638C6" w:rsidRPr="00D86A4A">
          <w:rPr>
            <w:rStyle w:val="Hyperlink"/>
            <w:noProof/>
          </w:rPr>
          <w:t>Figure 3.1</w:t>
        </w:r>
        <w:r w:rsidR="00E638C6" w:rsidRPr="00D86A4A">
          <w:rPr>
            <w:rStyle w:val="Hyperlink"/>
            <w:noProof/>
          </w:rPr>
          <w:noBreakHyphen/>
          <w:t>78. Change of lift coefficient with Angle of Attack for 3D Wing and 2D airfoil</w:t>
        </w:r>
        <w:r w:rsidR="00E638C6">
          <w:rPr>
            <w:noProof/>
            <w:webHidden/>
          </w:rPr>
          <w:tab/>
        </w:r>
        <w:r w:rsidR="00E638C6">
          <w:rPr>
            <w:noProof/>
            <w:webHidden/>
          </w:rPr>
          <w:fldChar w:fldCharType="begin"/>
        </w:r>
        <w:r w:rsidR="00E638C6">
          <w:rPr>
            <w:noProof/>
            <w:webHidden/>
          </w:rPr>
          <w:instrText xml:space="preserve"> PAGEREF _Toc525254185 \h </w:instrText>
        </w:r>
        <w:r w:rsidR="00E638C6">
          <w:rPr>
            <w:noProof/>
            <w:webHidden/>
          </w:rPr>
        </w:r>
        <w:r w:rsidR="00E638C6">
          <w:rPr>
            <w:noProof/>
            <w:webHidden/>
          </w:rPr>
          <w:fldChar w:fldCharType="separate"/>
        </w:r>
        <w:r w:rsidR="00E638C6">
          <w:rPr>
            <w:noProof/>
            <w:webHidden/>
          </w:rPr>
          <w:t>55</w:t>
        </w:r>
        <w:r w:rsidR="00E638C6">
          <w:rPr>
            <w:noProof/>
            <w:webHidden/>
          </w:rPr>
          <w:fldChar w:fldCharType="end"/>
        </w:r>
      </w:hyperlink>
    </w:p>
    <w:p w14:paraId="732DAC8D" w14:textId="77777777" w:rsidR="00E638C6" w:rsidRDefault="009F22DF">
      <w:pPr>
        <w:pStyle w:val="TableofFigures"/>
        <w:tabs>
          <w:tab w:val="right" w:leader="dot" w:pos="10790"/>
        </w:tabs>
        <w:rPr>
          <w:rFonts w:eastAsiaTheme="minorEastAsia"/>
          <w:noProof/>
          <w:sz w:val="22"/>
        </w:rPr>
      </w:pPr>
      <w:hyperlink w:anchor="_Toc525254186" w:history="1">
        <w:r w:rsidR="00E638C6" w:rsidRPr="00D86A4A">
          <w:rPr>
            <w:rStyle w:val="Hyperlink"/>
            <w:noProof/>
          </w:rPr>
          <w:t>Figure 3.1</w:t>
        </w:r>
        <w:r w:rsidR="00E638C6" w:rsidRPr="00D86A4A">
          <w:rPr>
            <w:rStyle w:val="Hyperlink"/>
            <w:noProof/>
          </w:rPr>
          <w:noBreakHyphen/>
          <w:t>79. Tip vortices obtained from CFD Results</w:t>
        </w:r>
        <w:r w:rsidR="00E638C6">
          <w:rPr>
            <w:noProof/>
            <w:webHidden/>
          </w:rPr>
          <w:tab/>
        </w:r>
        <w:r w:rsidR="00E638C6">
          <w:rPr>
            <w:noProof/>
            <w:webHidden/>
          </w:rPr>
          <w:fldChar w:fldCharType="begin"/>
        </w:r>
        <w:r w:rsidR="00E638C6">
          <w:rPr>
            <w:noProof/>
            <w:webHidden/>
          </w:rPr>
          <w:instrText xml:space="preserve"> PAGEREF _Toc525254186 \h </w:instrText>
        </w:r>
        <w:r w:rsidR="00E638C6">
          <w:rPr>
            <w:noProof/>
            <w:webHidden/>
          </w:rPr>
        </w:r>
        <w:r w:rsidR="00E638C6">
          <w:rPr>
            <w:noProof/>
            <w:webHidden/>
          </w:rPr>
          <w:fldChar w:fldCharType="separate"/>
        </w:r>
        <w:r w:rsidR="00E638C6">
          <w:rPr>
            <w:noProof/>
            <w:webHidden/>
          </w:rPr>
          <w:t>55</w:t>
        </w:r>
        <w:r w:rsidR="00E638C6">
          <w:rPr>
            <w:noProof/>
            <w:webHidden/>
          </w:rPr>
          <w:fldChar w:fldCharType="end"/>
        </w:r>
      </w:hyperlink>
    </w:p>
    <w:p w14:paraId="3A418DFE" w14:textId="77777777" w:rsidR="00E638C6" w:rsidRDefault="009F22DF">
      <w:pPr>
        <w:pStyle w:val="TableofFigures"/>
        <w:tabs>
          <w:tab w:val="right" w:leader="dot" w:pos="10790"/>
        </w:tabs>
        <w:rPr>
          <w:rFonts w:eastAsiaTheme="minorEastAsia"/>
          <w:noProof/>
          <w:sz w:val="22"/>
        </w:rPr>
      </w:pPr>
      <w:hyperlink w:anchor="_Toc525254187" w:history="1">
        <w:r w:rsidR="00E638C6" w:rsidRPr="00D86A4A">
          <w:rPr>
            <w:rStyle w:val="Hyperlink"/>
            <w:noProof/>
          </w:rPr>
          <w:t>Figure 3.1</w:t>
        </w:r>
        <w:r w:rsidR="00E638C6" w:rsidRPr="00D86A4A">
          <w:rPr>
            <w:rStyle w:val="Hyperlink"/>
            <w:noProof/>
          </w:rPr>
          <w:noBreakHyphen/>
          <w:t>80. Pressure counters on the wing at 3 degrees of angle of attack</w:t>
        </w:r>
        <w:r w:rsidR="00E638C6">
          <w:rPr>
            <w:noProof/>
            <w:webHidden/>
          </w:rPr>
          <w:tab/>
        </w:r>
        <w:r w:rsidR="00E638C6">
          <w:rPr>
            <w:noProof/>
            <w:webHidden/>
          </w:rPr>
          <w:fldChar w:fldCharType="begin"/>
        </w:r>
        <w:r w:rsidR="00E638C6">
          <w:rPr>
            <w:noProof/>
            <w:webHidden/>
          </w:rPr>
          <w:instrText xml:space="preserve"> PAGEREF _Toc525254187 \h </w:instrText>
        </w:r>
        <w:r w:rsidR="00E638C6">
          <w:rPr>
            <w:noProof/>
            <w:webHidden/>
          </w:rPr>
        </w:r>
        <w:r w:rsidR="00E638C6">
          <w:rPr>
            <w:noProof/>
            <w:webHidden/>
          </w:rPr>
          <w:fldChar w:fldCharType="separate"/>
        </w:r>
        <w:r w:rsidR="00E638C6">
          <w:rPr>
            <w:noProof/>
            <w:webHidden/>
          </w:rPr>
          <w:t>56</w:t>
        </w:r>
        <w:r w:rsidR="00E638C6">
          <w:rPr>
            <w:noProof/>
            <w:webHidden/>
          </w:rPr>
          <w:fldChar w:fldCharType="end"/>
        </w:r>
      </w:hyperlink>
    </w:p>
    <w:p w14:paraId="7FF10AFB" w14:textId="77777777" w:rsidR="00E638C6" w:rsidRDefault="009F22DF">
      <w:pPr>
        <w:pStyle w:val="TableofFigures"/>
        <w:tabs>
          <w:tab w:val="right" w:leader="dot" w:pos="10790"/>
        </w:tabs>
        <w:rPr>
          <w:rFonts w:eastAsiaTheme="minorEastAsia"/>
          <w:noProof/>
          <w:sz w:val="22"/>
        </w:rPr>
      </w:pPr>
      <w:hyperlink w:anchor="_Toc525254188" w:history="1">
        <w:r w:rsidR="00E638C6" w:rsidRPr="00D86A4A">
          <w:rPr>
            <w:rStyle w:val="Hyperlink"/>
            <w:noProof/>
          </w:rPr>
          <w:t>Figure 3.1</w:t>
        </w:r>
        <w:r w:rsidR="00E638C6" w:rsidRPr="00D86A4A">
          <w:rPr>
            <w:rStyle w:val="Hyperlink"/>
            <w:noProof/>
          </w:rPr>
          <w:noBreakHyphen/>
          <w:t>81. Top view of the wing and flap geometry</w:t>
        </w:r>
        <w:r w:rsidR="00E638C6">
          <w:rPr>
            <w:noProof/>
            <w:webHidden/>
          </w:rPr>
          <w:tab/>
        </w:r>
        <w:r w:rsidR="00E638C6">
          <w:rPr>
            <w:noProof/>
            <w:webHidden/>
          </w:rPr>
          <w:fldChar w:fldCharType="begin"/>
        </w:r>
        <w:r w:rsidR="00E638C6">
          <w:rPr>
            <w:noProof/>
            <w:webHidden/>
          </w:rPr>
          <w:instrText xml:space="preserve"> PAGEREF _Toc525254188 \h </w:instrText>
        </w:r>
        <w:r w:rsidR="00E638C6">
          <w:rPr>
            <w:noProof/>
            <w:webHidden/>
          </w:rPr>
        </w:r>
        <w:r w:rsidR="00E638C6">
          <w:rPr>
            <w:noProof/>
            <w:webHidden/>
          </w:rPr>
          <w:fldChar w:fldCharType="separate"/>
        </w:r>
        <w:r w:rsidR="00E638C6">
          <w:rPr>
            <w:noProof/>
            <w:webHidden/>
          </w:rPr>
          <w:t>56</w:t>
        </w:r>
        <w:r w:rsidR="00E638C6">
          <w:rPr>
            <w:noProof/>
            <w:webHidden/>
          </w:rPr>
          <w:fldChar w:fldCharType="end"/>
        </w:r>
      </w:hyperlink>
    </w:p>
    <w:p w14:paraId="5D3F4AD9" w14:textId="77777777" w:rsidR="00E638C6" w:rsidRDefault="009F22DF">
      <w:pPr>
        <w:pStyle w:val="TableofFigures"/>
        <w:tabs>
          <w:tab w:val="right" w:leader="dot" w:pos="10790"/>
        </w:tabs>
        <w:rPr>
          <w:rFonts w:eastAsiaTheme="minorEastAsia"/>
          <w:noProof/>
          <w:sz w:val="22"/>
        </w:rPr>
      </w:pPr>
      <w:hyperlink w:anchor="_Toc525254189" w:history="1">
        <w:r w:rsidR="00E638C6" w:rsidRPr="00D86A4A">
          <w:rPr>
            <w:rStyle w:val="Hyperlink"/>
            <w:noProof/>
          </w:rPr>
          <w:t>Figure 3.1</w:t>
        </w:r>
        <w:r w:rsidR="00E638C6" w:rsidRPr="00D86A4A">
          <w:rPr>
            <w:rStyle w:val="Hyperlink"/>
            <w:noProof/>
          </w:rPr>
          <w:noBreakHyphen/>
          <w:t>82. Isometric view of the wing and flap geometry with 15 degrees of deflection</w:t>
        </w:r>
        <w:r w:rsidR="00E638C6">
          <w:rPr>
            <w:noProof/>
            <w:webHidden/>
          </w:rPr>
          <w:tab/>
        </w:r>
        <w:r w:rsidR="00E638C6">
          <w:rPr>
            <w:noProof/>
            <w:webHidden/>
          </w:rPr>
          <w:fldChar w:fldCharType="begin"/>
        </w:r>
        <w:r w:rsidR="00E638C6">
          <w:rPr>
            <w:noProof/>
            <w:webHidden/>
          </w:rPr>
          <w:instrText xml:space="preserve"> PAGEREF _Toc525254189 \h </w:instrText>
        </w:r>
        <w:r w:rsidR="00E638C6">
          <w:rPr>
            <w:noProof/>
            <w:webHidden/>
          </w:rPr>
        </w:r>
        <w:r w:rsidR="00E638C6">
          <w:rPr>
            <w:noProof/>
            <w:webHidden/>
          </w:rPr>
          <w:fldChar w:fldCharType="separate"/>
        </w:r>
        <w:r w:rsidR="00E638C6">
          <w:rPr>
            <w:noProof/>
            <w:webHidden/>
          </w:rPr>
          <w:t>57</w:t>
        </w:r>
        <w:r w:rsidR="00E638C6">
          <w:rPr>
            <w:noProof/>
            <w:webHidden/>
          </w:rPr>
          <w:fldChar w:fldCharType="end"/>
        </w:r>
      </w:hyperlink>
    </w:p>
    <w:p w14:paraId="602756D9" w14:textId="77777777" w:rsidR="00E638C6" w:rsidRDefault="009F22DF">
      <w:pPr>
        <w:pStyle w:val="TableofFigures"/>
        <w:tabs>
          <w:tab w:val="right" w:leader="dot" w:pos="10790"/>
        </w:tabs>
        <w:rPr>
          <w:rFonts w:eastAsiaTheme="minorEastAsia"/>
          <w:noProof/>
          <w:sz w:val="22"/>
        </w:rPr>
      </w:pPr>
      <w:hyperlink w:anchor="_Toc525254190" w:history="1">
        <w:r w:rsidR="00E638C6" w:rsidRPr="00D86A4A">
          <w:rPr>
            <w:rStyle w:val="Hyperlink"/>
            <w:noProof/>
          </w:rPr>
          <w:t>Figure 3.1</w:t>
        </w:r>
        <w:r w:rsidR="00E638C6" w:rsidRPr="00D86A4A">
          <w:rPr>
            <w:rStyle w:val="Hyperlink"/>
            <w:noProof/>
          </w:rPr>
          <w:noBreakHyphen/>
          <w:t>83. Surface mesh on the 15 degrees flap deflected wing</w:t>
        </w:r>
        <w:r w:rsidR="00E638C6">
          <w:rPr>
            <w:noProof/>
            <w:webHidden/>
          </w:rPr>
          <w:tab/>
        </w:r>
        <w:r w:rsidR="00E638C6">
          <w:rPr>
            <w:noProof/>
            <w:webHidden/>
          </w:rPr>
          <w:fldChar w:fldCharType="begin"/>
        </w:r>
        <w:r w:rsidR="00E638C6">
          <w:rPr>
            <w:noProof/>
            <w:webHidden/>
          </w:rPr>
          <w:instrText xml:space="preserve"> PAGEREF _Toc525254190 \h </w:instrText>
        </w:r>
        <w:r w:rsidR="00E638C6">
          <w:rPr>
            <w:noProof/>
            <w:webHidden/>
          </w:rPr>
        </w:r>
        <w:r w:rsidR="00E638C6">
          <w:rPr>
            <w:noProof/>
            <w:webHidden/>
          </w:rPr>
          <w:fldChar w:fldCharType="separate"/>
        </w:r>
        <w:r w:rsidR="00E638C6">
          <w:rPr>
            <w:noProof/>
            <w:webHidden/>
          </w:rPr>
          <w:t>57</w:t>
        </w:r>
        <w:r w:rsidR="00E638C6">
          <w:rPr>
            <w:noProof/>
            <w:webHidden/>
          </w:rPr>
          <w:fldChar w:fldCharType="end"/>
        </w:r>
      </w:hyperlink>
    </w:p>
    <w:p w14:paraId="603BB1E0" w14:textId="77777777" w:rsidR="00E638C6" w:rsidRDefault="009F22DF">
      <w:pPr>
        <w:pStyle w:val="TableofFigures"/>
        <w:tabs>
          <w:tab w:val="right" w:leader="dot" w:pos="10790"/>
        </w:tabs>
        <w:rPr>
          <w:rFonts w:eastAsiaTheme="minorEastAsia"/>
          <w:noProof/>
          <w:sz w:val="22"/>
        </w:rPr>
      </w:pPr>
      <w:hyperlink w:anchor="_Toc525254191" w:history="1">
        <w:r w:rsidR="00E638C6" w:rsidRPr="00D86A4A">
          <w:rPr>
            <w:rStyle w:val="Hyperlink"/>
            <w:noProof/>
          </w:rPr>
          <w:t>Figure 3.1</w:t>
        </w:r>
        <w:r w:rsidR="00E638C6" w:rsidRPr="00D86A4A">
          <w:rPr>
            <w:rStyle w:val="Hyperlink"/>
            <w:noProof/>
          </w:rPr>
          <w:noBreakHyphen/>
          <w:t>84. Lift coefficient of the wing vs Angle of attack with different flap deflections</w:t>
        </w:r>
        <w:r w:rsidR="00E638C6">
          <w:rPr>
            <w:noProof/>
            <w:webHidden/>
          </w:rPr>
          <w:tab/>
        </w:r>
        <w:r w:rsidR="00E638C6">
          <w:rPr>
            <w:noProof/>
            <w:webHidden/>
          </w:rPr>
          <w:fldChar w:fldCharType="begin"/>
        </w:r>
        <w:r w:rsidR="00E638C6">
          <w:rPr>
            <w:noProof/>
            <w:webHidden/>
          </w:rPr>
          <w:instrText xml:space="preserve"> PAGEREF _Toc525254191 \h </w:instrText>
        </w:r>
        <w:r w:rsidR="00E638C6">
          <w:rPr>
            <w:noProof/>
            <w:webHidden/>
          </w:rPr>
        </w:r>
        <w:r w:rsidR="00E638C6">
          <w:rPr>
            <w:noProof/>
            <w:webHidden/>
          </w:rPr>
          <w:fldChar w:fldCharType="separate"/>
        </w:r>
        <w:r w:rsidR="00E638C6">
          <w:rPr>
            <w:noProof/>
            <w:webHidden/>
          </w:rPr>
          <w:t>58</w:t>
        </w:r>
        <w:r w:rsidR="00E638C6">
          <w:rPr>
            <w:noProof/>
            <w:webHidden/>
          </w:rPr>
          <w:fldChar w:fldCharType="end"/>
        </w:r>
      </w:hyperlink>
    </w:p>
    <w:p w14:paraId="6D23BF8E" w14:textId="77777777" w:rsidR="00E638C6" w:rsidRDefault="009F22DF">
      <w:pPr>
        <w:pStyle w:val="TableofFigures"/>
        <w:tabs>
          <w:tab w:val="right" w:leader="dot" w:pos="10790"/>
        </w:tabs>
        <w:rPr>
          <w:rFonts w:eastAsiaTheme="minorEastAsia"/>
          <w:noProof/>
          <w:sz w:val="22"/>
        </w:rPr>
      </w:pPr>
      <w:hyperlink w:anchor="_Toc525254192" w:history="1">
        <w:r w:rsidR="00E638C6" w:rsidRPr="00D86A4A">
          <w:rPr>
            <w:rStyle w:val="Hyperlink"/>
            <w:noProof/>
          </w:rPr>
          <w:t>Figure 3.1</w:t>
        </w:r>
        <w:r w:rsidR="00E638C6" w:rsidRPr="00D86A4A">
          <w:rPr>
            <w:rStyle w:val="Hyperlink"/>
            <w:noProof/>
          </w:rPr>
          <w:noBreakHyphen/>
          <w:t>85. Isometric view of the pressure counters on the wing with 15 degrees of flap deflections</w:t>
        </w:r>
        <w:r w:rsidR="00E638C6">
          <w:rPr>
            <w:noProof/>
            <w:webHidden/>
          </w:rPr>
          <w:tab/>
        </w:r>
        <w:r w:rsidR="00E638C6">
          <w:rPr>
            <w:noProof/>
            <w:webHidden/>
          </w:rPr>
          <w:fldChar w:fldCharType="begin"/>
        </w:r>
        <w:r w:rsidR="00E638C6">
          <w:rPr>
            <w:noProof/>
            <w:webHidden/>
          </w:rPr>
          <w:instrText xml:space="preserve"> PAGEREF _Toc525254192 \h </w:instrText>
        </w:r>
        <w:r w:rsidR="00E638C6">
          <w:rPr>
            <w:noProof/>
            <w:webHidden/>
          </w:rPr>
        </w:r>
        <w:r w:rsidR="00E638C6">
          <w:rPr>
            <w:noProof/>
            <w:webHidden/>
          </w:rPr>
          <w:fldChar w:fldCharType="separate"/>
        </w:r>
        <w:r w:rsidR="00E638C6">
          <w:rPr>
            <w:noProof/>
            <w:webHidden/>
          </w:rPr>
          <w:t>58</w:t>
        </w:r>
        <w:r w:rsidR="00E638C6">
          <w:rPr>
            <w:noProof/>
            <w:webHidden/>
          </w:rPr>
          <w:fldChar w:fldCharType="end"/>
        </w:r>
      </w:hyperlink>
    </w:p>
    <w:p w14:paraId="0F789AFB" w14:textId="77777777" w:rsidR="00E638C6" w:rsidRDefault="009F22DF">
      <w:pPr>
        <w:pStyle w:val="TableofFigures"/>
        <w:tabs>
          <w:tab w:val="right" w:leader="dot" w:pos="10790"/>
        </w:tabs>
        <w:rPr>
          <w:rFonts w:eastAsiaTheme="minorEastAsia"/>
          <w:noProof/>
          <w:sz w:val="22"/>
        </w:rPr>
      </w:pPr>
      <w:hyperlink w:anchor="_Toc525254193" w:history="1">
        <w:r w:rsidR="00E638C6" w:rsidRPr="00D86A4A">
          <w:rPr>
            <w:rStyle w:val="Hyperlink"/>
            <w:noProof/>
          </w:rPr>
          <w:t>Figure 3.1</w:t>
        </w:r>
        <w:r w:rsidR="00E638C6" w:rsidRPr="00D86A4A">
          <w:rPr>
            <w:rStyle w:val="Hyperlink"/>
            <w:noProof/>
          </w:rPr>
          <w:noBreakHyphen/>
          <w:t>86. Velocity counters on the 15 degrees flap deflected wing for three different sections.</w:t>
        </w:r>
        <w:r w:rsidR="00E638C6">
          <w:rPr>
            <w:noProof/>
            <w:webHidden/>
          </w:rPr>
          <w:tab/>
        </w:r>
        <w:r w:rsidR="00E638C6">
          <w:rPr>
            <w:noProof/>
            <w:webHidden/>
          </w:rPr>
          <w:fldChar w:fldCharType="begin"/>
        </w:r>
        <w:r w:rsidR="00E638C6">
          <w:rPr>
            <w:noProof/>
            <w:webHidden/>
          </w:rPr>
          <w:instrText xml:space="preserve"> PAGEREF _Toc525254193 \h </w:instrText>
        </w:r>
        <w:r w:rsidR="00E638C6">
          <w:rPr>
            <w:noProof/>
            <w:webHidden/>
          </w:rPr>
        </w:r>
        <w:r w:rsidR="00E638C6">
          <w:rPr>
            <w:noProof/>
            <w:webHidden/>
          </w:rPr>
          <w:fldChar w:fldCharType="separate"/>
        </w:r>
        <w:r w:rsidR="00E638C6">
          <w:rPr>
            <w:noProof/>
            <w:webHidden/>
          </w:rPr>
          <w:t>59</w:t>
        </w:r>
        <w:r w:rsidR="00E638C6">
          <w:rPr>
            <w:noProof/>
            <w:webHidden/>
          </w:rPr>
          <w:fldChar w:fldCharType="end"/>
        </w:r>
      </w:hyperlink>
    </w:p>
    <w:p w14:paraId="20DE5458" w14:textId="77777777" w:rsidR="00E638C6" w:rsidRDefault="009F22DF">
      <w:pPr>
        <w:pStyle w:val="TableofFigures"/>
        <w:tabs>
          <w:tab w:val="right" w:leader="dot" w:pos="10790"/>
        </w:tabs>
        <w:rPr>
          <w:rFonts w:eastAsiaTheme="minorEastAsia"/>
          <w:noProof/>
          <w:sz w:val="22"/>
        </w:rPr>
      </w:pPr>
      <w:hyperlink w:anchor="_Toc525254194" w:history="1">
        <w:r w:rsidR="00E638C6" w:rsidRPr="00D86A4A">
          <w:rPr>
            <w:rStyle w:val="Hyperlink"/>
            <w:noProof/>
          </w:rPr>
          <w:t>Figure 3.1</w:t>
        </w:r>
        <w:r w:rsidR="00E638C6" w:rsidRPr="00D86A4A">
          <w:rPr>
            <w:rStyle w:val="Hyperlink"/>
            <w:noProof/>
          </w:rPr>
          <w:noBreakHyphen/>
          <w:t>87. Pressure counters on the 15 degrees flap deflected wing for three different sections</w:t>
        </w:r>
        <w:r w:rsidR="00E638C6">
          <w:rPr>
            <w:noProof/>
            <w:webHidden/>
          </w:rPr>
          <w:tab/>
        </w:r>
        <w:r w:rsidR="00E638C6">
          <w:rPr>
            <w:noProof/>
            <w:webHidden/>
          </w:rPr>
          <w:fldChar w:fldCharType="begin"/>
        </w:r>
        <w:r w:rsidR="00E638C6">
          <w:rPr>
            <w:noProof/>
            <w:webHidden/>
          </w:rPr>
          <w:instrText xml:space="preserve"> PAGEREF _Toc525254194 \h </w:instrText>
        </w:r>
        <w:r w:rsidR="00E638C6">
          <w:rPr>
            <w:noProof/>
            <w:webHidden/>
          </w:rPr>
        </w:r>
        <w:r w:rsidR="00E638C6">
          <w:rPr>
            <w:noProof/>
            <w:webHidden/>
          </w:rPr>
          <w:fldChar w:fldCharType="separate"/>
        </w:r>
        <w:r w:rsidR="00E638C6">
          <w:rPr>
            <w:noProof/>
            <w:webHidden/>
          </w:rPr>
          <w:t>60</w:t>
        </w:r>
        <w:r w:rsidR="00E638C6">
          <w:rPr>
            <w:noProof/>
            <w:webHidden/>
          </w:rPr>
          <w:fldChar w:fldCharType="end"/>
        </w:r>
      </w:hyperlink>
    </w:p>
    <w:p w14:paraId="0C56808D" w14:textId="77777777" w:rsidR="00E638C6" w:rsidRDefault="009F22DF">
      <w:pPr>
        <w:pStyle w:val="TableofFigures"/>
        <w:tabs>
          <w:tab w:val="right" w:leader="dot" w:pos="10790"/>
        </w:tabs>
        <w:rPr>
          <w:rFonts w:eastAsiaTheme="minorEastAsia"/>
          <w:noProof/>
          <w:sz w:val="22"/>
        </w:rPr>
      </w:pPr>
      <w:hyperlink w:anchor="_Toc525254195" w:history="1">
        <w:r w:rsidR="00E638C6" w:rsidRPr="00D86A4A">
          <w:rPr>
            <w:rStyle w:val="Hyperlink"/>
            <w:noProof/>
          </w:rPr>
          <w:t>Figure 3.1</w:t>
        </w:r>
        <w:r w:rsidR="00E638C6" w:rsidRPr="00D86A4A">
          <w:rPr>
            <w:rStyle w:val="Hyperlink"/>
            <w:noProof/>
          </w:rPr>
          <w:noBreakHyphen/>
          <w:t>88. Simple Cruise Mission Sketch</w:t>
        </w:r>
        <w:r w:rsidR="00E638C6">
          <w:rPr>
            <w:noProof/>
            <w:webHidden/>
          </w:rPr>
          <w:tab/>
        </w:r>
        <w:r w:rsidR="00E638C6">
          <w:rPr>
            <w:noProof/>
            <w:webHidden/>
          </w:rPr>
          <w:fldChar w:fldCharType="begin"/>
        </w:r>
        <w:r w:rsidR="00E638C6">
          <w:rPr>
            <w:noProof/>
            <w:webHidden/>
          </w:rPr>
          <w:instrText xml:space="preserve"> PAGEREF _Toc525254195 \h </w:instrText>
        </w:r>
        <w:r w:rsidR="00E638C6">
          <w:rPr>
            <w:noProof/>
            <w:webHidden/>
          </w:rPr>
        </w:r>
        <w:r w:rsidR="00E638C6">
          <w:rPr>
            <w:noProof/>
            <w:webHidden/>
          </w:rPr>
          <w:fldChar w:fldCharType="separate"/>
        </w:r>
        <w:r w:rsidR="00E638C6">
          <w:rPr>
            <w:noProof/>
            <w:webHidden/>
          </w:rPr>
          <w:t>60</w:t>
        </w:r>
        <w:r w:rsidR="00E638C6">
          <w:rPr>
            <w:noProof/>
            <w:webHidden/>
          </w:rPr>
          <w:fldChar w:fldCharType="end"/>
        </w:r>
      </w:hyperlink>
    </w:p>
    <w:p w14:paraId="6D8E46C2" w14:textId="77777777" w:rsidR="00E638C6" w:rsidRDefault="009F22DF">
      <w:pPr>
        <w:pStyle w:val="TableofFigures"/>
        <w:tabs>
          <w:tab w:val="right" w:leader="dot" w:pos="10790"/>
        </w:tabs>
        <w:rPr>
          <w:rFonts w:eastAsiaTheme="minorEastAsia"/>
          <w:noProof/>
          <w:sz w:val="22"/>
        </w:rPr>
      </w:pPr>
      <w:hyperlink w:anchor="_Toc525254196" w:history="1">
        <w:r w:rsidR="00E638C6" w:rsidRPr="00D86A4A">
          <w:rPr>
            <w:rStyle w:val="Hyperlink"/>
            <w:noProof/>
          </w:rPr>
          <w:t>Figure 3.1</w:t>
        </w:r>
        <w:r w:rsidR="00E638C6" w:rsidRPr="00D86A4A">
          <w:rPr>
            <w:rStyle w:val="Hyperlink"/>
            <w:noProof/>
          </w:rPr>
          <w:noBreakHyphen/>
          <w:t>89. Constants for empty weight fractions</w:t>
        </w:r>
        <w:r w:rsidR="00E638C6">
          <w:rPr>
            <w:noProof/>
            <w:webHidden/>
          </w:rPr>
          <w:tab/>
        </w:r>
        <w:r w:rsidR="00E638C6">
          <w:rPr>
            <w:noProof/>
            <w:webHidden/>
          </w:rPr>
          <w:fldChar w:fldCharType="begin"/>
        </w:r>
        <w:r w:rsidR="00E638C6">
          <w:rPr>
            <w:noProof/>
            <w:webHidden/>
          </w:rPr>
          <w:instrText xml:space="preserve"> PAGEREF _Toc525254196 \h </w:instrText>
        </w:r>
        <w:r w:rsidR="00E638C6">
          <w:rPr>
            <w:noProof/>
            <w:webHidden/>
          </w:rPr>
        </w:r>
        <w:r w:rsidR="00E638C6">
          <w:rPr>
            <w:noProof/>
            <w:webHidden/>
          </w:rPr>
          <w:fldChar w:fldCharType="separate"/>
        </w:r>
        <w:r w:rsidR="00E638C6">
          <w:rPr>
            <w:noProof/>
            <w:webHidden/>
          </w:rPr>
          <w:t>62</w:t>
        </w:r>
        <w:r w:rsidR="00E638C6">
          <w:rPr>
            <w:noProof/>
            <w:webHidden/>
          </w:rPr>
          <w:fldChar w:fldCharType="end"/>
        </w:r>
      </w:hyperlink>
    </w:p>
    <w:p w14:paraId="063D80C2" w14:textId="77777777" w:rsidR="00E638C6" w:rsidRDefault="009F22DF">
      <w:pPr>
        <w:pStyle w:val="TableofFigures"/>
        <w:tabs>
          <w:tab w:val="right" w:leader="dot" w:pos="10790"/>
        </w:tabs>
        <w:rPr>
          <w:rFonts w:eastAsiaTheme="minorEastAsia"/>
          <w:noProof/>
          <w:sz w:val="22"/>
        </w:rPr>
      </w:pPr>
      <w:hyperlink w:anchor="_Toc525254197" w:history="1">
        <w:r w:rsidR="00E638C6" w:rsidRPr="00D86A4A">
          <w:rPr>
            <w:rStyle w:val="Hyperlink"/>
            <w:noProof/>
          </w:rPr>
          <w:t>Figure 3.1</w:t>
        </w:r>
        <w:r w:rsidR="00E638C6" w:rsidRPr="00D86A4A">
          <w:rPr>
            <w:rStyle w:val="Hyperlink"/>
            <w:noProof/>
          </w:rPr>
          <w:noBreakHyphen/>
          <w:t>90. Wetted Area Ratios</w:t>
        </w:r>
        <w:r w:rsidR="00E638C6">
          <w:rPr>
            <w:noProof/>
            <w:webHidden/>
          </w:rPr>
          <w:tab/>
        </w:r>
        <w:r w:rsidR="00E638C6">
          <w:rPr>
            <w:noProof/>
            <w:webHidden/>
          </w:rPr>
          <w:fldChar w:fldCharType="begin"/>
        </w:r>
        <w:r w:rsidR="00E638C6">
          <w:rPr>
            <w:noProof/>
            <w:webHidden/>
          </w:rPr>
          <w:instrText xml:space="preserve"> PAGEREF _Toc525254197 \h </w:instrText>
        </w:r>
        <w:r w:rsidR="00E638C6">
          <w:rPr>
            <w:noProof/>
            <w:webHidden/>
          </w:rPr>
        </w:r>
        <w:r w:rsidR="00E638C6">
          <w:rPr>
            <w:noProof/>
            <w:webHidden/>
          </w:rPr>
          <w:fldChar w:fldCharType="separate"/>
        </w:r>
        <w:r w:rsidR="00E638C6">
          <w:rPr>
            <w:noProof/>
            <w:webHidden/>
          </w:rPr>
          <w:t>63</w:t>
        </w:r>
        <w:r w:rsidR="00E638C6">
          <w:rPr>
            <w:noProof/>
            <w:webHidden/>
          </w:rPr>
          <w:fldChar w:fldCharType="end"/>
        </w:r>
      </w:hyperlink>
    </w:p>
    <w:p w14:paraId="008144C2" w14:textId="77777777" w:rsidR="00E638C6" w:rsidRDefault="009F22DF">
      <w:pPr>
        <w:pStyle w:val="TableofFigures"/>
        <w:tabs>
          <w:tab w:val="right" w:leader="dot" w:pos="10790"/>
        </w:tabs>
        <w:rPr>
          <w:rFonts w:eastAsiaTheme="minorEastAsia"/>
          <w:noProof/>
          <w:sz w:val="22"/>
        </w:rPr>
      </w:pPr>
      <w:hyperlink w:anchor="_Toc525254198" w:history="1">
        <w:r w:rsidR="00E638C6" w:rsidRPr="00D86A4A">
          <w:rPr>
            <w:rStyle w:val="Hyperlink"/>
            <w:noProof/>
          </w:rPr>
          <w:t>Figure 3.1</w:t>
        </w:r>
        <w:r w:rsidR="00E638C6" w:rsidRPr="00D86A4A">
          <w:rPr>
            <w:rStyle w:val="Hyperlink"/>
            <w:noProof/>
          </w:rPr>
          <w:noBreakHyphen/>
          <w:t>91. Maximum L/D Trends</w:t>
        </w:r>
        <w:r w:rsidR="00E638C6">
          <w:rPr>
            <w:noProof/>
            <w:webHidden/>
          </w:rPr>
          <w:tab/>
        </w:r>
        <w:r w:rsidR="00E638C6">
          <w:rPr>
            <w:noProof/>
            <w:webHidden/>
          </w:rPr>
          <w:fldChar w:fldCharType="begin"/>
        </w:r>
        <w:r w:rsidR="00E638C6">
          <w:rPr>
            <w:noProof/>
            <w:webHidden/>
          </w:rPr>
          <w:instrText xml:space="preserve"> PAGEREF _Toc525254198 \h </w:instrText>
        </w:r>
        <w:r w:rsidR="00E638C6">
          <w:rPr>
            <w:noProof/>
            <w:webHidden/>
          </w:rPr>
        </w:r>
        <w:r w:rsidR="00E638C6">
          <w:rPr>
            <w:noProof/>
            <w:webHidden/>
          </w:rPr>
          <w:fldChar w:fldCharType="separate"/>
        </w:r>
        <w:r w:rsidR="00E638C6">
          <w:rPr>
            <w:noProof/>
            <w:webHidden/>
          </w:rPr>
          <w:t>64</w:t>
        </w:r>
        <w:r w:rsidR="00E638C6">
          <w:rPr>
            <w:noProof/>
            <w:webHidden/>
          </w:rPr>
          <w:fldChar w:fldCharType="end"/>
        </w:r>
      </w:hyperlink>
    </w:p>
    <w:p w14:paraId="7A377561" w14:textId="77777777" w:rsidR="00E638C6" w:rsidRDefault="009F22DF">
      <w:pPr>
        <w:pStyle w:val="TableofFigures"/>
        <w:tabs>
          <w:tab w:val="right" w:leader="dot" w:pos="10790"/>
        </w:tabs>
        <w:rPr>
          <w:rFonts w:eastAsiaTheme="minorEastAsia"/>
          <w:noProof/>
          <w:sz w:val="22"/>
        </w:rPr>
      </w:pPr>
      <w:hyperlink w:anchor="_Toc525254199" w:history="1">
        <w:r w:rsidR="00E638C6" w:rsidRPr="00D86A4A">
          <w:rPr>
            <w:rStyle w:val="Hyperlink"/>
            <w:noProof/>
          </w:rPr>
          <w:t>Figure 3.1</w:t>
        </w:r>
        <w:r w:rsidR="00E638C6" w:rsidRPr="00D86A4A">
          <w:rPr>
            <w:rStyle w:val="Hyperlink"/>
            <w:noProof/>
          </w:rPr>
          <w:noBreakHyphen/>
          <w:t>92. Range – Weight trade off</w:t>
        </w:r>
        <w:r w:rsidR="00E638C6">
          <w:rPr>
            <w:noProof/>
            <w:webHidden/>
          </w:rPr>
          <w:tab/>
        </w:r>
        <w:r w:rsidR="00E638C6">
          <w:rPr>
            <w:noProof/>
            <w:webHidden/>
          </w:rPr>
          <w:fldChar w:fldCharType="begin"/>
        </w:r>
        <w:r w:rsidR="00E638C6">
          <w:rPr>
            <w:noProof/>
            <w:webHidden/>
          </w:rPr>
          <w:instrText xml:space="preserve"> PAGEREF _Toc525254199 \h </w:instrText>
        </w:r>
        <w:r w:rsidR="00E638C6">
          <w:rPr>
            <w:noProof/>
            <w:webHidden/>
          </w:rPr>
        </w:r>
        <w:r w:rsidR="00E638C6">
          <w:rPr>
            <w:noProof/>
            <w:webHidden/>
          </w:rPr>
          <w:fldChar w:fldCharType="separate"/>
        </w:r>
        <w:r w:rsidR="00E638C6">
          <w:rPr>
            <w:noProof/>
            <w:webHidden/>
          </w:rPr>
          <w:t>66</w:t>
        </w:r>
        <w:r w:rsidR="00E638C6">
          <w:rPr>
            <w:noProof/>
            <w:webHidden/>
          </w:rPr>
          <w:fldChar w:fldCharType="end"/>
        </w:r>
      </w:hyperlink>
    </w:p>
    <w:p w14:paraId="3C9EFF34" w14:textId="77777777" w:rsidR="00E638C6" w:rsidRDefault="009F22DF">
      <w:pPr>
        <w:pStyle w:val="TableofFigures"/>
        <w:tabs>
          <w:tab w:val="right" w:leader="dot" w:pos="10790"/>
        </w:tabs>
        <w:rPr>
          <w:rFonts w:eastAsiaTheme="minorEastAsia"/>
          <w:noProof/>
          <w:sz w:val="22"/>
        </w:rPr>
      </w:pPr>
      <w:hyperlink w:anchor="_Toc525254200" w:history="1">
        <w:r w:rsidR="00E638C6" w:rsidRPr="00D86A4A">
          <w:rPr>
            <w:rStyle w:val="Hyperlink"/>
            <w:noProof/>
          </w:rPr>
          <w:t>Figure 3.1</w:t>
        </w:r>
        <w:r w:rsidR="00E638C6" w:rsidRPr="00D86A4A">
          <w:rPr>
            <w:rStyle w:val="Hyperlink"/>
            <w:noProof/>
          </w:rPr>
          <w:noBreakHyphen/>
          <w:t>93. Endurance – Weight trade off</w:t>
        </w:r>
        <w:r w:rsidR="00E638C6">
          <w:rPr>
            <w:noProof/>
            <w:webHidden/>
          </w:rPr>
          <w:tab/>
        </w:r>
        <w:r w:rsidR="00E638C6">
          <w:rPr>
            <w:noProof/>
            <w:webHidden/>
          </w:rPr>
          <w:fldChar w:fldCharType="begin"/>
        </w:r>
        <w:r w:rsidR="00E638C6">
          <w:rPr>
            <w:noProof/>
            <w:webHidden/>
          </w:rPr>
          <w:instrText xml:space="preserve"> PAGEREF _Toc525254200 \h </w:instrText>
        </w:r>
        <w:r w:rsidR="00E638C6">
          <w:rPr>
            <w:noProof/>
            <w:webHidden/>
          </w:rPr>
        </w:r>
        <w:r w:rsidR="00E638C6">
          <w:rPr>
            <w:noProof/>
            <w:webHidden/>
          </w:rPr>
          <w:fldChar w:fldCharType="separate"/>
        </w:r>
        <w:r w:rsidR="00E638C6">
          <w:rPr>
            <w:noProof/>
            <w:webHidden/>
          </w:rPr>
          <w:t>66</w:t>
        </w:r>
        <w:r w:rsidR="00E638C6">
          <w:rPr>
            <w:noProof/>
            <w:webHidden/>
          </w:rPr>
          <w:fldChar w:fldCharType="end"/>
        </w:r>
      </w:hyperlink>
    </w:p>
    <w:p w14:paraId="3AB141BC" w14:textId="77777777" w:rsidR="00E638C6" w:rsidRDefault="009F22DF">
      <w:pPr>
        <w:pStyle w:val="TableofFigures"/>
        <w:tabs>
          <w:tab w:val="right" w:leader="dot" w:pos="10790"/>
        </w:tabs>
        <w:rPr>
          <w:rFonts w:eastAsiaTheme="minorEastAsia"/>
          <w:noProof/>
          <w:sz w:val="22"/>
        </w:rPr>
      </w:pPr>
      <w:hyperlink w:anchor="_Toc525254201" w:history="1">
        <w:r w:rsidR="00E638C6" w:rsidRPr="00D86A4A">
          <w:rPr>
            <w:rStyle w:val="Hyperlink"/>
            <w:noProof/>
          </w:rPr>
          <w:t>Figure 3.1</w:t>
        </w:r>
        <w:r w:rsidR="00E638C6" w:rsidRPr="00D86A4A">
          <w:rPr>
            <w:rStyle w:val="Hyperlink"/>
            <w:noProof/>
          </w:rPr>
          <w:noBreakHyphen/>
          <w:t>94. Aerodynamic Forces</w:t>
        </w:r>
        <w:r w:rsidR="00E638C6">
          <w:rPr>
            <w:noProof/>
            <w:webHidden/>
          </w:rPr>
          <w:tab/>
        </w:r>
        <w:r w:rsidR="00E638C6">
          <w:rPr>
            <w:noProof/>
            <w:webHidden/>
          </w:rPr>
          <w:fldChar w:fldCharType="begin"/>
        </w:r>
        <w:r w:rsidR="00E638C6">
          <w:rPr>
            <w:noProof/>
            <w:webHidden/>
          </w:rPr>
          <w:instrText xml:space="preserve"> PAGEREF _Toc525254201 \h </w:instrText>
        </w:r>
        <w:r w:rsidR="00E638C6">
          <w:rPr>
            <w:noProof/>
            <w:webHidden/>
          </w:rPr>
        </w:r>
        <w:r w:rsidR="00E638C6">
          <w:rPr>
            <w:noProof/>
            <w:webHidden/>
          </w:rPr>
          <w:fldChar w:fldCharType="separate"/>
        </w:r>
        <w:r w:rsidR="00E638C6">
          <w:rPr>
            <w:noProof/>
            <w:webHidden/>
          </w:rPr>
          <w:t>68</w:t>
        </w:r>
        <w:r w:rsidR="00E638C6">
          <w:rPr>
            <w:noProof/>
            <w:webHidden/>
          </w:rPr>
          <w:fldChar w:fldCharType="end"/>
        </w:r>
      </w:hyperlink>
    </w:p>
    <w:p w14:paraId="3D33ACF4" w14:textId="77777777" w:rsidR="00E638C6" w:rsidRDefault="009F22DF">
      <w:pPr>
        <w:pStyle w:val="TableofFigures"/>
        <w:tabs>
          <w:tab w:val="right" w:leader="dot" w:pos="10790"/>
        </w:tabs>
        <w:rPr>
          <w:rFonts w:eastAsiaTheme="minorEastAsia"/>
          <w:noProof/>
          <w:sz w:val="22"/>
        </w:rPr>
      </w:pPr>
      <w:hyperlink w:anchor="_Toc525254202" w:history="1">
        <w:r w:rsidR="00E638C6" w:rsidRPr="00D86A4A">
          <w:rPr>
            <w:rStyle w:val="Hyperlink"/>
            <w:noProof/>
          </w:rPr>
          <w:t>Figure 3.1</w:t>
        </w:r>
        <w:r w:rsidR="00E638C6" w:rsidRPr="00D86A4A">
          <w:rPr>
            <w:rStyle w:val="Hyperlink"/>
            <w:noProof/>
          </w:rPr>
          <w:noBreakHyphen/>
          <w:t>95. Drag Force Components</w:t>
        </w:r>
        <w:r w:rsidR="00E638C6">
          <w:rPr>
            <w:noProof/>
            <w:webHidden/>
          </w:rPr>
          <w:tab/>
        </w:r>
        <w:r w:rsidR="00E638C6">
          <w:rPr>
            <w:noProof/>
            <w:webHidden/>
          </w:rPr>
          <w:fldChar w:fldCharType="begin"/>
        </w:r>
        <w:r w:rsidR="00E638C6">
          <w:rPr>
            <w:noProof/>
            <w:webHidden/>
          </w:rPr>
          <w:instrText xml:space="preserve"> PAGEREF _Toc525254202 \h </w:instrText>
        </w:r>
        <w:r w:rsidR="00E638C6">
          <w:rPr>
            <w:noProof/>
            <w:webHidden/>
          </w:rPr>
        </w:r>
        <w:r w:rsidR="00E638C6">
          <w:rPr>
            <w:noProof/>
            <w:webHidden/>
          </w:rPr>
          <w:fldChar w:fldCharType="separate"/>
        </w:r>
        <w:r w:rsidR="00E638C6">
          <w:rPr>
            <w:noProof/>
            <w:webHidden/>
          </w:rPr>
          <w:t>68</w:t>
        </w:r>
        <w:r w:rsidR="00E638C6">
          <w:rPr>
            <w:noProof/>
            <w:webHidden/>
          </w:rPr>
          <w:fldChar w:fldCharType="end"/>
        </w:r>
      </w:hyperlink>
    </w:p>
    <w:p w14:paraId="027ED673" w14:textId="77777777" w:rsidR="00E638C6" w:rsidRDefault="009F22DF">
      <w:pPr>
        <w:pStyle w:val="TableofFigures"/>
        <w:tabs>
          <w:tab w:val="right" w:leader="dot" w:pos="10790"/>
        </w:tabs>
        <w:rPr>
          <w:rFonts w:eastAsiaTheme="minorEastAsia"/>
          <w:noProof/>
          <w:sz w:val="22"/>
        </w:rPr>
      </w:pPr>
      <w:hyperlink w:anchor="_Toc525254203" w:history="1">
        <w:r w:rsidR="00E638C6" w:rsidRPr="00D86A4A">
          <w:rPr>
            <w:rStyle w:val="Hyperlink"/>
            <w:noProof/>
          </w:rPr>
          <w:t>Figure 3.1</w:t>
        </w:r>
        <w:r w:rsidR="00E638C6" w:rsidRPr="00D86A4A">
          <w:rPr>
            <w:rStyle w:val="Hyperlink"/>
            <w:noProof/>
          </w:rPr>
          <w:noBreakHyphen/>
          <w:t>96. Maximum L/D for Cambered and Zero Camber Wing</w:t>
        </w:r>
        <w:r w:rsidR="00E638C6">
          <w:rPr>
            <w:noProof/>
            <w:webHidden/>
          </w:rPr>
          <w:tab/>
        </w:r>
        <w:r w:rsidR="00E638C6">
          <w:rPr>
            <w:noProof/>
            <w:webHidden/>
          </w:rPr>
          <w:fldChar w:fldCharType="begin"/>
        </w:r>
        <w:r w:rsidR="00E638C6">
          <w:rPr>
            <w:noProof/>
            <w:webHidden/>
          </w:rPr>
          <w:instrText xml:space="preserve"> PAGEREF _Toc525254203 \h </w:instrText>
        </w:r>
        <w:r w:rsidR="00E638C6">
          <w:rPr>
            <w:noProof/>
            <w:webHidden/>
          </w:rPr>
        </w:r>
        <w:r w:rsidR="00E638C6">
          <w:rPr>
            <w:noProof/>
            <w:webHidden/>
          </w:rPr>
          <w:fldChar w:fldCharType="separate"/>
        </w:r>
        <w:r w:rsidR="00E638C6">
          <w:rPr>
            <w:noProof/>
            <w:webHidden/>
          </w:rPr>
          <w:t>69</w:t>
        </w:r>
        <w:r w:rsidR="00E638C6">
          <w:rPr>
            <w:noProof/>
            <w:webHidden/>
          </w:rPr>
          <w:fldChar w:fldCharType="end"/>
        </w:r>
      </w:hyperlink>
    </w:p>
    <w:p w14:paraId="56F5AA08" w14:textId="77777777" w:rsidR="00E638C6" w:rsidRDefault="009F22DF">
      <w:pPr>
        <w:pStyle w:val="TableofFigures"/>
        <w:tabs>
          <w:tab w:val="right" w:leader="dot" w:pos="10790"/>
        </w:tabs>
        <w:rPr>
          <w:rFonts w:eastAsiaTheme="minorEastAsia"/>
          <w:noProof/>
          <w:sz w:val="22"/>
        </w:rPr>
      </w:pPr>
      <w:hyperlink w:anchor="_Toc525254204" w:history="1">
        <w:r w:rsidR="00E638C6" w:rsidRPr="00D86A4A">
          <w:rPr>
            <w:rStyle w:val="Hyperlink"/>
            <w:noProof/>
          </w:rPr>
          <w:t>Figure 3.1</w:t>
        </w:r>
        <w:r w:rsidR="00E638C6" w:rsidRPr="00D86A4A">
          <w:rPr>
            <w:rStyle w:val="Hyperlink"/>
            <w:noProof/>
          </w:rPr>
          <w:noBreakHyphen/>
          <w:t>97. Min Power Required and Maximum Lift To Drag Ratio Point</w:t>
        </w:r>
        <w:r w:rsidR="00E638C6">
          <w:rPr>
            <w:noProof/>
            <w:webHidden/>
          </w:rPr>
          <w:tab/>
        </w:r>
        <w:r w:rsidR="00E638C6">
          <w:rPr>
            <w:noProof/>
            <w:webHidden/>
          </w:rPr>
          <w:fldChar w:fldCharType="begin"/>
        </w:r>
        <w:r w:rsidR="00E638C6">
          <w:rPr>
            <w:noProof/>
            <w:webHidden/>
          </w:rPr>
          <w:instrText xml:space="preserve"> PAGEREF _Toc525254204 \h </w:instrText>
        </w:r>
        <w:r w:rsidR="00E638C6">
          <w:rPr>
            <w:noProof/>
            <w:webHidden/>
          </w:rPr>
        </w:r>
        <w:r w:rsidR="00E638C6">
          <w:rPr>
            <w:noProof/>
            <w:webHidden/>
          </w:rPr>
          <w:fldChar w:fldCharType="separate"/>
        </w:r>
        <w:r w:rsidR="00E638C6">
          <w:rPr>
            <w:noProof/>
            <w:webHidden/>
          </w:rPr>
          <w:t>69</w:t>
        </w:r>
        <w:r w:rsidR="00E638C6">
          <w:rPr>
            <w:noProof/>
            <w:webHidden/>
          </w:rPr>
          <w:fldChar w:fldCharType="end"/>
        </w:r>
      </w:hyperlink>
    </w:p>
    <w:p w14:paraId="2988CDDA" w14:textId="77777777" w:rsidR="00E638C6" w:rsidRDefault="009F22DF">
      <w:pPr>
        <w:pStyle w:val="TableofFigures"/>
        <w:tabs>
          <w:tab w:val="right" w:leader="dot" w:pos="10790"/>
        </w:tabs>
        <w:rPr>
          <w:rFonts w:eastAsiaTheme="minorEastAsia"/>
          <w:noProof/>
          <w:sz w:val="22"/>
        </w:rPr>
      </w:pPr>
      <w:hyperlink w:anchor="_Toc525254205" w:history="1">
        <w:r w:rsidR="00E638C6" w:rsidRPr="00D86A4A">
          <w:rPr>
            <w:rStyle w:val="Hyperlink"/>
            <w:noProof/>
          </w:rPr>
          <w:t>Figure 3.1</w:t>
        </w:r>
        <w:r w:rsidR="00E638C6" w:rsidRPr="00D86A4A">
          <w:rPr>
            <w:rStyle w:val="Hyperlink"/>
            <w:noProof/>
          </w:rPr>
          <w:noBreakHyphen/>
          <w:t>98. Available And Required Power Versus Velocity</w:t>
        </w:r>
        <w:r w:rsidR="00E638C6">
          <w:rPr>
            <w:noProof/>
            <w:webHidden/>
          </w:rPr>
          <w:tab/>
        </w:r>
        <w:r w:rsidR="00E638C6">
          <w:rPr>
            <w:noProof/>
            <w:webHidden/>
          </w:rPr>
          <w:fldChar w:fldCharType="begin"/>
        </w:r>
        <w:r w:rsidR="00E638C6">
          <w:rPr>
            <w:noProof/>
            <w:webHidden/>
          </w:rPr>
          <w:instrText xml:space="preserve"> PAGEREF _Toc525254205 \h </w:instrText>
        </w:r>
        <w:r w:rsidR="00E638C6">
          <w:rPr>
            <w:noProof/>
            <w:webHidden/>
          </w:rPr>
        </w:r>
        <w:r w:rsidR="00E638C6">
          <w:rPr>
            <w:noProof/>
            <w:webHidden/>
          </w:rPr>
          <w:fldChar w:fldCharType="separate"/>
        </w:r>
        <w:r w:rsidR="00E638C6">
          <w:rPr>
            <w:noProof/>
            <w:webHidden/>
          </w:rPr>
          <w:t>70</w:t>
        </w:r>
        <w:r w:rsidR="00E638C6">
          <w:rPr>
            <w:noProof/>
            <w:webHidden/>
          </w:rPr>
          <w:fldChar w:fldCharType="end"/>
        </w:r>
      </w:hyperlink>
    </w:p>
    <w:p w14:paraId="004DDF9E" w14:textId="77777777" w:rsidR="00E638C6" w:rsidRDefault="009F22DF">
      <w:pPr>
        <w:pStyle w:val="TableofFigures"/>
        <w:tabs>
          <w:tab w:val="right" w:leader="dot" w:pos="10790"/>
        </w:tabs>
        <w:rPr>
          <w:rFonts w:eastAsiaTheme="minorEastAsia"/>
          <w:noProof/>
          <w:sz w:val="22"/>
        </w:rPr>
      </w:pPr>
      <w:hyperlink w:anchor="_Toc525254206" w:history="1">
        <w:r w:rsidR="00E638C6" w:rsidRPr="00D86A4A">
          <w:rPr>
            <w:rStyle w:val="Hyperlink"/>
            <w:noProof/>
          </w:rPr>
          <w:t>Figure 3.1</w:t>
        </w:r>
        <w:r w:rsidR="00E638C6" w:rsidRPr="00D86A4A">
          <w:rPr>
            <w:rStyle w:val="Hyperlink"/>
            <w:noProof/>
          </w:rPr>
          <w:noBreakHyphen/>
          <w:t>99. Power Required versus Flight Speed</w:t>
        </w:r>
        <w:r w:rsidR="00E638C6">
          <w:rPr>
            <w:noProof/>
            <w:webHidden/>
          </w:rPr>
          <w:tab/>
        </w:r>
        <w:r w:rsidR="00E638C6">
          <w:rPr>
            <w:noProof/>
            <w:webHidden/>
          </w:rPr>
          <w:fldChar w:fldCharType="begin"/>
        </w:r>
        <w:r w:rsidR="00E638C6">
          <w:rPr>
            <w:noProof/>
            <w:webHidden/>
          </w:rPr>
          <w:instrText xml:space="preserve"> PAGEREF _Toc525254206 \h </w:instrText>
        </w:r>
        <w:r w:rsidR="00E638C6">
          <w:rPr>
            <w:noProof/>
            <w:webHidden/>
          </w:rPr>
        </w:r>
        <w:r w:rsidR="00E638C6">
          <w:rPr>
            <w:noProof/>
            <w:webHidden/>
          </w:rPr>
          <w:fldChar w:fldCharType="separate"/>
        </w:r>
        <w:r w:rsidR="00E638C6">
          <w:rPr>
            <w:noProof/>
            <w:webHidden/>
          </w:rPr>
          <w:t>70</w:t>
        </w:r>
        <w:r w:rsidR="00E638C6">
          <w:rPr>
            <w:noProof/>
            <w:webHidden/>
          </w:rPr>
          <w:fldChar w:fldCharType="end"/>
        </w:r>
      </w:hyperlink>
    </w:p>
    <w:p w14:paraId="46886573" w14:textId="77777777" w:rsidR="00E638C6" w:rsidRDefault="009F22DF">
      <w:pPr>
        <w:pStyle w:val="TableofFigures"/>
        <w:tabs>
          <w:tab w:val="right" w:leader="dot" w:pos="10790"/>
        </w:tabs>
        <w:rPr>
          <w:rFonts w:eastAsiaTheme="minorEastAsia"/>
          <w:noProof/>
          <w:sz w:val="22"/>
        </w:rPr>
      </w:pPr>
      <w:hyperlink w:anchor="_Toc525254207" w:history="1">
        <w:r w:rsidR="00E638C6" w:rsidRPr="00D86A4A">
          <w:rPr>
            <w:rStyle w:val="Hyperlink"/>
            <w:noProof/>
          </w:rPr>
          <w:t>Figure 3.1</w:t>
        </w:r>
        <w:r w:rsidR="00E638C6" w:rsidRPr="00D86A4A">
          <w:rPr>
            <w:rStyle w:val="Hyperlink"/>
            <w:noProof/>
          </w:rPr>
          <w:noBreakHyphen/>
          <w:t>100. SD7062 airfoil XFLR5 analysis</w:t>
        </w:r>
        <w:r w:rsidR="00E638C6">
          <w:rPr>
            <w:noProof/>
            <w:webHidden/>
          </w:rPr>
          <w:tab/>
        </w:r>
        <w:r w:rsidR="00E638C6">
          <w:rPr>
            <w:noProof/>
            <w:webHidden/>
          </w:rPr>
          <w:fldChar w:fldCharType="begin"/>
        </w:r>
        <w:r w:rsidR="00E638C6">
          <w:rPr>
            <w:noProof/>
            <w:webHidden/>
          </w:rPr>
          <w:instrText xml:space="preserve"> PAGEREF _Toc525254207 \h </w:instrText>
        </w:r>
        <w:r w:rsidR="00E638C6">
          <w:rPr>
            <w:noProof/>
            <w:webHidden/>
          </w:rPr>
        </w:r>
        <w:r w:rsidR="00E638C6">
          <w:rPr>
            <w:noProof/>
            <w:webHidden/>
          </w:rPr>
          <w:fldChar w:fldCharType="separate"/>
        </w:r>
        <w:r w:rsidR="00E638C6">
          <w:rPr>
            <w:noProof/>
            <w:webHidden/>
          </w:rPr>
          <w:t>74</w:t>
        </w:r>
        <w:r w:rsidR="00E638C6">
          <w:rPr>
            <w:noProof/>
            <w:webHidden/>
          </w:rPr>
          <w:fldChar w:fldCharType="end"/>
        </w:r>
      </w:hyperlink>
    </w:p>
    <w:p w14:paraId="79A8B754" w14:textId="77777777" w:rsidR="00E638C6" w:rsidRDefault="009F22DF">
      <w:pPr>
        <w:pStyle w:val="TableofFigures"/>
        <w:tabs>
          <w:tab w:val="right" w:leader="dot" w:pos="10790"/>
        </w:tabs>
        <w:rPr>
          <w:rFonts w:eastAsiaTheme="minorEastAsia"/>
          <w:noProof/>
          <w:sz w:val="22"/>
        </w:rPr>
      </w:pPr>
      <w:hyperlink w:anchor="_Toc525254208" w:history="1">
        <w:r w:rsidR="00E638C6" w:rsidRPr="00D86A4A">
          <w:rPr>
            <w:rStyle w:val="Hyperlink"/>
            <w:noProof/>
          </w:rPr>
          <w:t>Figure 3.1</w:t>
        </w:r>
        <w:r w:rsidR="00E638C6" w:rsidRPr="00D86A4A">
          <w:rPr>
            <w:rStyle w:val="Hyperlink"/>
            <w:noProof/>
          </w:rPr>
          <w:noBreakHyphen/>
          <w:t>101. XFLR5 analysis of different wing Platforms</w:t>
        </w:r>
        <w:r w:rsidR="00E638C6">
          <w:rPr>
            <w:noProof/>
            <w:webHidden/>
          </w:rPr>
          <w:tab/>
        </w:r>
        <w:r w:rsidR="00E638C6">
          <w:rPr>
            <w:noProof/>
            <w:webHidden/>
          </w:rPr>
          <w:fldChar w:fldCharType="begin"/>
        </w:r>
        <w:r w:rsidR="00E638C6">
          <w:rPr>
            <w:noProof/>
            <w:webHidden/>
          </w:rPr>
          <w:instrText xml:space="preserve"> PAGEREF _Toc525254208 \h </w:instrText>
        </w:r>
        <w:r w:rsidR="00E638C6">
          <w:rPr>
            <w:noProof/>
            <w:webHidden/>
          </w:rPr>
        </w:r>
        <w:r w:rsidR="00E638C6">
          <w:rPr>
            <w:noProof/>
            <w:webHidden/>
          </w:rPr>
          <w:fldChar w:fldCharType="separate"/>
        </w:r>
        <w:r w:rsidR="00E638C6">
          <w:rPr>
            <w:noProof/>
            <w:webHidden/>
          </w:rPr>
          <w:t>75</w:t>
        </w:r>
        <w:r w:rsidR="00E638C6">
          <w:rPr>
            <w:noProof/>
            <w:webHidden/>
          </w:rPr>
          <w:fldChar w:fldCharType="end"/>
        </w:r>
      </w:hyperlink>
    </w:p>
    <w:p w14:paraId="588E15D6" w14:textId="77777777" w:rsidR="00E638C6" w:rsidRDefault="009F22DF">
      <w:pPr>
        <w:pStyle w:val="TableofFigures"/>
        <w:tabs>
          <w:tab w:val="right" w:leader="dot" w:pos="10790"/>
        </w:tabs>
        <w:rPr>
          <w:rFonts w:eastAsiaTheme="minorEastAsia"/>
          <w:noProof/>
          <w:sz w:val="22"/>
        </w:rPr>
      </w:pPr>
      <w:hyperlink w:anchor="_Toc525254209" w:history="1">
        <w:r w:rsidR="00E638C6" w:rsidRPr="00D86A4A">
          <w:rPr>
            <w:rStyle w:val="Hyperlink"/>
            <w:noProof/>
          </w:rPr>
          <w:t>Figure 3.1</w:t>
        </w:r>
        <w:r w:rsidR="00E638C6" w:rsidRPr="00D86A4A">
          <w:rPr>
            <w:rStyle w:val="Hyperlink"/>
            <w:noProof/>
          </w:rPr>
          <w:noBreakHyphen/>
          <w:t>102. OpenVSP CL vs Alpha Graph</w:t>
        </w:r>
        <w:r w:rsidR="00E638C6">
          <w:rPr>
            <w:noProof/>
            <w:webHidden/>
          </w:rPr>
          <w:tab/>
        </w:r>
        <w:r w:rsidR="00E638C6">
          <w:rPr>
            <w:noProof/>
            <w:webHidden/>
          </w:rPr>
          <w:fldChar w:fldCharType="begin"/>
        </w:r>
        <w:r w:rsidR="00E638C6">
          <w:rPr>
            <w:noProof/>
            <w:webHidden/>
          </w:rPr>
          <w:instrText xml:space="preserve"> PAGEREF _Toc525254209 \h </w:instrText>
        </w:r>
        <w:r w:rsidR="00E638C6">
          <w:rPr>
            <w:noProof/>
            <w:webHidden/>
          </w:rPr>
        </w:r>
        <w:r w:rsidR="00E638C6">
          <w:rPr>
            <w:noProof/>
            <w:webHidden/>
          </w:rPr>
          <w:fldChar w:fldCharType="separate"/>
        </w:r>
        <w:r w:rsidR="00E638C6">
          <w:rPr>
            <w:noProof/>
            <w:webHidden/>
          </w:rPr>
          <w:t>75</w:t>
        </w:r>
        <w:r w:rsidR="00E638C6">
          <w:rPr>
            <w:noProof/>
            <w:webHidden/>
          </w:rPr>
          <w:fldChar w:fldCharType="end"/>
        </w:r>
      </w:hyperlink>
    </w:p>
    <w:p w14:paraId="5DE8AA8D" w14:textId="77777777" w:rsidR="00E638C6" w:rsidRDefault="009F22DF">
      <w:pPr>
        <w:pStyle w:val="TableofFigures"/>
        <w:tabs>
          <w:tab w:val="right" w:leader="dot" w:pos="10790"/>
        </w:tabs>
        <w:rPr>
          <w:rFonts w:eastAsiaTheme="minorEastAsia"/>
          <w:noProof/>
          <w:sz w:val="22"/>
        </w:rPr>
      </w:pPr>
      <w:hyperlink w:anchor="_Toc525254210" w:history="1">
        <w:r w:rsidR="00E638C6" w:rsidRPr="00D86A4A">
          <w:rPr>
            <w:rStyle w:val="Hyperlink"/>
            <w:noProof/>
          </w:rPr>
          <w:t>Figure 3.1</w:t>
        </w:r>
        <w:r w:rsidR="00E638C6" w:rsidRPr="00D86A4A">
          <w:rPr>
            <w:rStyle w:val="Hyperlink"/>
            <w:noProof/>
          </w:rPr>
          <w:noBreakHyphen/>
          <w:t>103. XFLR5 CL vs Alpha Graph</w:t>
        </w:r>
        <w:r w:rsidR="00E638C6">
          <w:rPr>
            <w:noProof/>
            <w:webHidden/>
          </w:rPr>
          <w:tab/>
        </w:r>
        <w:r w:rsidR="00E638C6">
          <w:rPr>
            <w:noProof/>
            <w:webHidden/>
          </w:rPr>
          <w:fldChar w:fldCharType="begin"/>
        </w:r>
        <w:r w:rsidR="00E638C6">
          <w:rPr>
            <w:noProof/>
            <w:webHidden/>
          </w:rPr>
          <w:instrText xml:space="preserve"> PAGEREF _Toc525254210 \h </w:instrText>
        </w:r>
        <w:r w:rsidR="00E638C6">
          <w:rPr>
            <w:noProof/>
            <w:webHidden/>
          </w:rPr>
        </w:r>
        <w:r w:rsidR="00E638C6">
          <w:rPr>
            <w:noProof/>
            <w:webHidden/>
          </w:rPr>
          <w:fldChar w:fldCharType="separate"/>
        </w:r>
        <w:r w:rsidR="00E638C6">
          <w:rPr>
            <w:noProof/>
            <w:webHidden/>
          </w:rPr>
          <w:t>76</w:t>
        </w:r>
        <w:r w:rsidR="00E638C6">
          <w:rPr>
            <w:noProof/>
            <w:webHidden/>
          </w:rPr>
          <w:fldChar w:fldCharType="end"/>
        </w:r>
      </w:hyperlink>
    </w:p>
    <w:p w14:paraId="41E3CE12" w14:textId="77777777" w:rsidR="00E638C6" w:rsidRDefault="009F22DF">
      <w:pPr>
        <w:pStyle w:val="TableofFigures"/>
        <w:tabs>
          <w:tab w:val="right" w:leader="dot" w:pos="10790"/>
        </w:tabs>
        <w:rPr>
          <w:rFonts w:eastAsiaTheme="minorEastAsia"/>
          <w:noProof/>
          <w:sz w:val="22"/>
        </w:rPr>
      </w:pPr>
      <w:hyperlink w:anchor="_Toc525254211" w:history="1">
        <w:r w:rsidR="00E638C6" w:rsidRPr="00D86A4A">
          <w:rPr>
            <w:rStyle w:val="Hyperlink"/>
            <w:noProof/>
          </w:rPr>
          <w:t>Figure 3.1</w:t>
        </w:r>
        <w:r w:rsidR="00E638C6" w:rsidRPr="00D86A4A">
          <w:rPr>
            <w:rStyle w:val="Hyperlink"/>
            <w:noProof/>
          </w:rPr>
          <w:noBreakHyphen/>
          <w:t>104. OpenVSP CD0 vs Alpha Graph</w:t>
        </w:r>
        <w:r w:rsidR="00E638C6">
          <w:rPr>
            <w:noProof/>
            <w:webHidden/>
          </w:rPr>
          <w:tab/>
        </w:r>
        <w:r w:rsidR="00E638C6">
          <w:rPr>
            <w:noProof/>
            <w:webHidden/>
          </w:rPr>
          <w:fldChar w:fldCharType="begin"/>
        </w:r>
        <w:r w:rsidR="00E638C6">
          <w:rPr>
            <w:noProof/>
            <w:webHidden/>
          </w:rPr>
          <w:instrText xml:space="preserve"> PAGEREF _Toc525254211 \h </w:instrText>
        </w:r>
        <w:r w:rsidR="00E638C6">
          <w:rPr>
            <w:noProof/>
            <w:webHidden/>
          </w:rPr>
        </w:r>
        <w:r w:rsidR="00E638C6">
          <w:rPr>
            <w:noProof/>
            <w:webHidden/>
          </w:rPr>
          <w:fldChar w:fldCharType="separate"/>
        </w:r>
        <w:r w:rsidR="00E638C6">
          <w:rPr>
            <w:noProof/>
            <w:webHidden/>
          </w:rPr>
          <w:t>76</w:t>
        </w:r>
        <w:r w:rsidR="00E638C6">
          <w:rPr>
            <w:noProof/>
            <w:webHidden/>
          </w:rPr>
          <w:fldChar w:fldCharType="end"/>
        </w:r>
      </w:hyperlink>
    </w:p>
    <w:p w14:paraId="5B656320" w14:textId="77777777" w:rsidR="00E638C6" w:rsidRDefault="009F22DF">
      <w:pPr>
        <w:pStyle w:val="TableofFigures"/>
        <w:tabs>
          <w:tab w:val="right" w:leader="dot" w:pos="10790"/>
        </w:tabs>
        <w:rPr>
          <w:rFonts w:eastAsiaTheme="minorEastAsia"/>
          <w:noProof/>
          <w:sz w:val="22"/>
        </w:rPr>
      </w:pPr>
      <w:hyperlink w:anchor="_Toc525254212" w:history="1">
        <w:r w:rsidR="00E638C6" w:rsidRPr="00D86A4A">
          <w:rPr>
            <w:rStyle w:val="Hyperlink"/>
            <w:noProof/>
          </w:rPr>
          <w:t>Figure 3.1</w:t>
        </w:r>
        <w:r w:rsidR="00E638C6" w:rsidRPr="00D86A4A">
          <w:rPr>
            <w:rStyle w:val="Hyperlink"/>
            <w:noProof/>
          </w:rPr>
          <w:noBreakHyphen/>
          <w:t>105. XFLR5 CD0 vs Alpha Graph</w:t>
        </w:r>
        <w:r w:rsidR="00E638C6">
          <w:rPr>
            <w:noProof/>
            <w:webHidden/>
          </w:rPr>
          <w:tab/>
        </w:r>
        <w:r w:rsidR="00E638C6">
          <w:rPr>
            <w:noProof/>
            <w:webHidden/>
          </w:rPr>
          <w:fldChar w:fldCharType="begin"/>
        </w:r>
        <w:r w:rsidR="00E638C6">
          <w:rPr>
            <w:noProof/>
            <w:webHidden/>
          </w:rPr>
          <w:instrText xml:space="preserve"> PAGEREF _Toc525254212 \h </w:instrText>
        </w:r>
        <w:r w:rsidR="00E638C6">
          <w:rPr>
            <w:noProof/>
            <w:webHidden/>
          </w:rPr>
        </w:r>
        <w:r w:rsidR="00E638C6">
          <w:rPr>
            <w:noProof/>
            <w:webHidden/>
          </w:rPr>
          <w:fldChar w:fldCharType="separate"/>
        </w:r>
        <w:r w:rsidR="00E638C6">
          <w:rPr>
            <w:noProof/>
            <w:webHidden/>
          </w:rPr>
          <w:t>77</w:t>
        </w:r>
        <w:r w:rsidR="00E638C6">
          <w:rPr>
            <w:noProof/>
            <w:webHidden/>
          </w:rPr>
          <w:fldChar w:fldCharType="end"/>
        </w:r>
      </w:hyperlink>
    </w:p>
    <w:p w14:paraId="5B98B39E" w14:textId="77777777" w:rsidR="00E638C6" w:rsidRDefault="009F22DF">
      <w:pPr>
        <w:pStyle w:val="TableofFigures"/>
        <w:tabs>
          <w:tab w:val="right" w:leader="dot" w:pos="10790"/>
        </w:tabs>
        <w:rPr>
          <w:rFonts w:eastAsiaTheme="minorEastAsia"/>
          <w:noProof/>
          <w:sz w:val="22"/>
        </w:rPr>
      </w:pPr>
      <w:hyperlink w:anchor="_Toc525254213" w:history="1">
        <w:r w:rsidR="00E638C6" w:rsidRPr="00D86A4A">
          <w:rPr>
            <w:rStyle w:val="Hyperlink"/>
            <w:noProof/>
          </w:rPr>
          <w:t>Figure 3.1</w:t>
        </w:r>
        <w:r w:rsidR="00E638C6" w:rsidRPr="00D86A4A">
          <w:rPr>
            <w:rStyle w:val="Hyperlink"/>
            <w:noProof/>
          </w:rPr>
          <w:noBreakHyphen/>
          <w:t>106. OpenVSP CD vs Alpha Graph</w:t>
        </w:r>
        <w:r w:rsidR="00E638C6">
          <w:rPr>
            <w:noProof/>
            <w:webHidden/>
          </w:rPr>
          <w:tab/>
        </w:r>
        <w:r w:rsidR="00E638C6">
          <w:rPr>
            <w:noProof/>
            <w:webHidden/>
          </w:rPr>
          <w:fldChar w:fldCharType="begin"/>
        </w:r>
        <w:r w:rsidR="00E638C6">
          <w:rPr>
            <w:noProof/>
            <w:webHidden/>
          </w:rPr>
          <w:instrText xml:space="preserve"> PAGEREF _Toc525254213 \h </w:instrText>
        </w:r>
        <w:r w:rsidR="00E638C6">
          <w:rPr>
            <w:noProof/>
            <w:webHidden/>
          </w:rPr>
        </w:r>
        <w:r w:rsidR="00E638C6">
          <w:rPr>
            <w:noProof/>
            <w:webHidden/>
          </w:rPr>
          <w:fldChar w:fldCharType="separate"/>
        </w:r>
        <w:r w:rsidR="00E638C6">
          <w:rPr>
            <w:noProof/>
            <w:webHidden/>
          </w:rPr>
          <w:t>77</w:t>
        </w:r>
        <w:r w:rsidR="00E638C6">
          <w:rPr>
            <w:noProof/>
            <w:webHidden/>
          </w:rPr>
          <w:fldChar w:fldCharType="end"/>
        </w:r>
      </w:hyperlink>
    </w:p>
    <w:p w14:paraId="0C2F8AF2" w14:textId="77777777" w:rsidR="00E638C6" w:rsidRDefault="009F22DF">
      <w:pPr>
        <w:pStyle w:val="TableofFigures"/>
        <w:tabs>
          <w:tab w:val="right" w:leader="dot" w:pos="10790"/>
        </w:tabs>
        <w:rPr>
          <w:rFonts w:eastAsiaTheme="minorEastAsia"/>
          <w:noProof/>
          <w:sz w:val="22"/>
        </w:rPr>
      </w:pPr>
      <w:hyperlink w:anchor="_Toc525254214" w:history="1">
        <w:r w:rsidR="00E638C6" w:rsidRPr="00D86A4A">
          <w:rPr>
            <w:rStyle w:val="Hyperlink"/>
            <w:noProof/>
          </w:rPr>
          <w:t>Figure 3.1</w:t>
        </w:r>
        <w:r w:rsidR="00E638C6" w:rsidRPr="00D86A4A">
          <w:rPr>
            <w:rStyle w:val="Hyperlink"/>
            <w:noProof/>
          </w:rPr>
          <w:noBreakHyphen/>
          <w:t>107. XFLR5 CD vs Alpha Graph</w:t>
        </w:r>
        <w:r w:rsidR="00E638C6">
          <w:rPr>
            <w:noProof/>
            <w:webHidden/>
          </w:rPr>
          <w:tab/>
        </w:r>
        <w:r w:rsidR="00E638C6">
          <w:rPr>
            <w:noProof/>
            <w:webHidden/>
          </w:rPr>
          <w:fldChar w:fldCharType="begin"/>
        </w:r>
        <w:r w:rsidR="00E638C6">
          <w:rPr>
            <w:noProof/>
            <w:webHidden/>
          </w:rPr>
          <w:instrText xml:space="preserve"> PAGEREF _Toc525254214 \h </w:instrText>
        </w:r>
        <w:r w:rsidR="00E638C6">
          <w:rPr>
            <w:noProof/>
            <w:webHidden/>
          </w:rPr>
        </w:r>
        <w:r w:rsidR="00E638C6">
          <w:rPr>
            <w:noProof/>
            <w:webHidden/>
          </w:rPr>
          <w:fldChar w:fldCharType="separate"/>
        </w:r>
        <w:r w:rsidR="00E638C6">
          <w:rPr>
            <w:noProof/>
            <w:webHidden/>
          </w:rPr>
          <w:t>78</w:t>
        </w:r>
        <w:r w:rsidR="00E638C6">
          <w:rPr>
            <w:noProof/>
            <w:webHidden/>
          </w:rPr>
          <w:fldChar w:fldCharType="end"/>
        </w:r>
      </w:hyperlink>
    </w:p>
    <w:p w14:paraId="16F21186" w14:textId="77777777" w:rsidR="00E638C6" w:rsidRDefault="009F22DF">
      <w:pPr>
        <w:pStyle w:val="TableofFigures"/>
        <w:tabs>
          <w:tab w:val="right" w:leader="dot" w:pos="10790"/>
        </w:tabs>
        <w:rPr>
          <w:rFonts w:eastAsiaTheme="minorEastAsia"/>
          <w:noProof/>
          <w:sz w:val="22"/>
        </w:rPr>
      </w:pPr>
      <w:hyperlink w:anchor="_Toc525254215" w:history="1">
        <w:r w:rsidR="00E638C6" w:rsidRPr="00D86A4A">
          <w:rPr>
            <w:rStyle w:val="Hyperlink"/>
            <w:noProof/>
          </w:rPr>
          <w:t>Figure 3.1</w:t>
        </w:r>
        <w:r w:rsidR="00E638C6" w:rsidRPr="00D86A4A">
          <w:rPr>
            <w:rStyle w:val="Hyperlink"/>
            <w:noProof/>
          </w:rPr>
          <w:noBreakHyphen/>
          <w:t>108. OpenVSP (L/D) vs Alpha Graph</w:t>
        </w:r>
        <w:r w:rsidR="00E638C6">
          <w:rPr>
            <w:noProof/>
            <w:webHidden/>
          </w:rPr>
          <w:tab/>
        </w:r>
        <w:r w:rsidR="00E638C6">
          <w:rPr>
            <w:noProof/>
            <w:webHidden/>
          </w:rPr>
          <w:fldChar w:fldCharType="begin"/>
        </w:r>
        <w:r w:rsidR="00E638C6">
          <w:rPr>
            <w:noProof/>
            <w:webHidden/>
          </w:rPr>
          <w:instrText xml:space="preserve"> PAGEREF _Toc525254215 \h </w:instrText>
        </w:r>
        <w:r w:rsidR="00E638C6">
          <w:rPr>
            <w:noProof/>
            <w:webHidden/>
          </w:rPr>
        </w:r>
        <w:r w:rsidR="00E638C6">
          <w:rPr>
            <w:noProof/>
            <w:webHidden/>
          </w:rPr>
          <w:fldChar w:fldCharType="separate"/>
        </w:r>
        <w:r w:rsidR="00E638C6">
          <w:rPr>
            <w:noProof/>
            <w:webHidden/>
          </w:rPr>
          <w:t>78</w:t>
        </w:r>
        <w:r w:rsidR="00E638C6">
          <w:rPr>
            <w:noProof/>
            <w:webHidden/>
          </w:rPr>
          <w:fldChar w:fldCharType="end"/>
        </w:r>
      </w:hyperlink>
    </w:p>
    <w:p w14:paraId="5F971094" w14:textId="77777777" w:rsidR="00E638C6" w:rsidRDefault="009F22DF">
      <w:pPr>
        <w:pStyle w:val="TableofFigures"/>
        <w:tabs>
          <w:tab w:val="right" w:leader="dot" w:pos="10790"/>
        </w:tabs>
        <w:rPr>
          <w:rFonts w:eastAsiaTheme="minorEastAsia"/>
          <w:noProof/>
          <w:sz w:val="22"/>
        </w:rPr>
      </w:pPr>
      <w:hyperlink w:anchor="_Toc525254216" w:history="1">
        <w:r w:rsidR="00E638C6" w:rsidRPr="00D86A4A">
          <w:rPr>
            <w:rStyle w:val="Hyperlink"/>
            <w:noProof/>
          </w:rPr>
          <w:t>Figure 3.1</w:t>
        </w:r>
        <w:r w:rsidR="00E638C6" w:rsidRPr="00D86A4A">
          <w:rPr>
            <w:rStyle w:val="Hyperlink"/>
            <w:noProof/>
          </w:rPr>
          <w:noBreakHyphen/>
          <w:t>109. XFLR5 (L/D) vs Alpha Graph</w:t>
        </w:r>
        <w:r w:rsidR="00E638C6">
          <w:rPr>
            <w:noProof/>
            <w:webHidden/>
          </w:rPr>
          <w:tab/>
        </w:r>
        <w:r w:rsidR="00E638C6">
          <w:rPr>
            <w:noProof/>
            <w:webHidden/>
          </w:rPr>
          <w:fldChar w:fldCharType="begin"/>
        </w:r>
        <w:r w:rsidR="00E638C6">
          <w:rPr>
            <w:noProof/>
            <w:webHidden/>
          </w:rPr>
          <w:instrText xml:space="preserve"> PAGEREF _Toc525254216 \h </w:instrText>
        </w:r>
        <w:r w:rsidR="00E638C6">
          <w:rPr>
            <w:noProof/>
            <w:webHidden/>
          </w:rPr>
        </w:r>
        <w:r w:rsidR="00E638C6">
          <w:rPr>
            <w:noProof/>
            <w:webHidden/>
          </w:rPr>
          <w:fldChar w:fldCharType="separate"/>
        </w:r>
        <w:r w:rsidR="00E638C6">
          <w:rPr>
            <w:noProof/>
            <w:webHidden/>
          </w:rPr>
          <w:t>79</w:t>
        </w:r>
        <w:r w:rsidR="00E638C6">
          <w:rPr>
            <w:noProof/>
            <w:webHidden/>
          </w:rPr>
          <w:fldChar w:fldCharType="end"/>
        </w:r>
      </w:hyperlink>
    </w:p>
    <w:p w14:paraId="4163E1DF" w14:textId="77777777" w:rsidR="00E638C6" w:rsidRDefault="009F22DF">
      <w:pPr>
        <w:pStyle w:val="TableofFigures"/>
        <w:tabs>
          <w:tab w:val="right" w:leader="dot" w:pos="10790"/>
        </w:tabs>
        <w:rPr>
          <w:rFonts w:eastAsiaTheme="minorEastAsia"/>
          <w:noProof/>
          <w:sz w:val="22"/>
        </w:rPr>
      </w:pPr>
      <w:hyperlink w:anchor="_Toc525254217" w:history="1">
        <w:r w:rsidR="00E638C6" w:rsidRPr="00D86A4A">
          <w:rPr>
            <w:rStyle w:val="Hyperlink"/>
            <w:noProof/>
          </w:rPr>
          <w:t>Figure 3.1</w:t>
        </w:r>
        <w:r w:rsidR="00E638C6" w:rsidRPr="00D86A4A">
          <w:rPr>
            <w:rStyle w:val="Hyperlink"/>
            <w:noProof/>
          </w:rPr>
          <w:noBreakHyphen/>
          <w:t>110. XFLR5 3D Wing Analysis VLM method</w:t>
        </w:r>
        <w:r w:rsidR="00E638C6">
          <w:rPr>
            <w:noProof/>
            <w:webHidden/>
          </w:rPr>
          <w:tab/>
        </w:r>
        <w:r w:rsidR="00E638C6">
          <w:rPr>
            <w:noProof/>
            <w:webHidden/>
          </w:rPr>
          <w:fldChar w:fldCharType="begin"/>
        </w:r>
        <w:r w:rsidR="00E638C6">
          <w:rPr>
            <w:noProof/>
            <w:webHidden/>
          </w:rPr>
          <w:instrText xml:space="preserve"> PAGEREF _Toc525254217 \h </w:instrText>
        </w:r>
        <w:r w:rsidR="00E638C6">
          <w:rPr>
            <w:noProof/>
            <w:webHidden/>
          </w:rPr>
        </w:r>
        <w:r w:rsidR="00E638C6">
          <w:rPr>
            <w:noProof/>
            <w:webHidden/>
          </w:rPr>
          <w:fldChar w:fldCharType="separate"/>
        </w:r>
        <w:r w:rsidR="00E638C6">
          <w:rPr>
            <w:noProof/>
            <w:webHidden/>
          </w:rPr>
          <w:t>79</w:t>
        </w:r>
        <w:r w:rsidR="00E638C6">
          <w:rPr>
            <w:noProof/>
            <w:webHidden/>
          </w:rPr>
          <w:fldChar w:fldCharType="end"/>
        </w:r>
      </w:hyperlink>
    </w:p>
    <w:p w14:paraId="2FDCF544" w14:textId="77777777" w:rsidR="00E638C6" w:rsidRDefault="009F22DF">
      <w:pPr>
        <w:pStyle w:val="TableofFigures"/>
        <w:tabs>
          <w:tab w:val="right" w:leader="dot" w:pos="10790"/>
        </w:tabs>
        <w:rPr>
          <w:rFonts w:eastAsiaTheme="minorEastAsia"/>
          <w:noProof/>
          <w:sz w:val="22"/>
        </w:rPr>
      </w:pPr>
      <w:hyperlink w:anchor="_Toc525254218" w:history="1">
        <w:r w:rsidR="00E638C6" w:rsidRPr="00D86A4A">
          <w:rPr>
            <w:rStyle w:val="Hyperlink"/>
            <w:noProof/>
          </w:rPr>
          <w:t>Figure 3.1</w:t>
        </w:r>
        <w:r w:rsidR="00E638C6" w:rsidRPr="00D86A4A">
          <w:rPr>
            <w:rStyle w:val="Hyperlink"/>
            <w:noProof/>
          </w:rPr>
          <w:noBreakHyphen/>
          <w:t>111. Top and Isometric View</w:t>
        </w:r>
        <w:r w:rsidR="00E638C6">
          <w:rPr>
            <w:noProof/>
            <w:webHidden/>
          </w:rPr>
          <w:tab/>
        </w:r>
        <w:r w:rsidR="00E638C6">
          <w:rPr>
            <w:noProof/>
            <w:webHidden/>
          </w:rPr>
          <w:fldChar w:fldCharType="begin"/>
        </w:r>
        <w:r w:rsidR="00E638C6">
          <w:rPr>
            <w:noProof/>
            <w:webHidden/>
          </w:rPr>
          <w:instrText xml:space="preserve"> PAGEREF _Toc525254218 \h </w:instrText>
        </w:r>
        <w:r w:rsidR="00E638C6">
          <w:rPr>
            <w:noProof/>
            <w:webHidden/>
          </w:rPr>
        </w:r>
        <w:r w:rsidR="00E638C6">
          <w:rPr>
            <w:noProof/>
            <w:webHidden/>
          </w:rPr>
          <w:fldChar w:fldCharType="separate"/>
        </w:r>
        <w:r w:rsidR="00E638C6">
          <w:rPr>
            <w:noProof/>
            <w:webHidden/>
          </w:rPr>
          <w:t>83</w:t>
        </w:r>
        <w:r w:rsidR="00E638C6">
          <w:rPr>
            <w:noProof/>
            <w:webHidden/>
          </w:rPr>
          <w:fldChar w:fldCharType="end"/>
        </w:r>
      </w:hyperlink>
    </w:p>
    <w:p w14:paraId="4AB9EF98" w14:textId="77777777" w:rsidR="00E638C6" w:rsidRDefault="009F22DF">
      <w:pPr>
        <w:pStyle w:val="TableofFigures"/>
        <w:tabs>
          <w:tab w:val="right" w:leader="dot" w:pos="10790"/>
        </w:tabs>
        <w:rPr>
          <w:rFonts w:eastAsiaTheme="minorEastAsia"/>
          <w:noProof/>
          <w:sz w:val="22"/>
        </w:rPr>
      </w:pPr>
      <w:hyperlink w:anchor="_Toc525254219" w:history="1">
        <w:r w:rsidR="00E638C6" w:rsidRPr="00D86A4A">
          <w:rPr>
            <w:rStyle w:val="Hyperlink"/>
            <w:noProof/>
          </w:rPr>
          <w:t>Figure 3.1</w:t>
        </w:r>
        <w:r w:rsidR="00E638C6" w:rsidRPr="00D86A4A">
          <w:rPr>
            <w:rStyle w:val="Hyperlink"/>
            <w:noProof/>
          </w:rPr>
          <w:noBreakHyphen/>
          <w:t>112. Front View</w:t>
        </w:r>
        <w:r w:rsidR="00E638C6">
          <w:rPr>
            <w:noProof/>
            <w:webHidden/>
          </w:rPr>
          <w:tab/>
        </w:r>
        <w:r w:rsidR="00E638C6">
          <w:rPr>
            <w:noProof/>
            <w:webHidden/>
          </w:rPr>
          <w:fldChar w:fldCharType="begin"/>
        </w:r>
        <w:r w:rsidR="00E638C6">
          <w:rPr>
            <w:noProof/>
            <w:webHidden/>
          </w:rPr>
          <w:instrText xml:space="preserve"> PAGEREF _Toc525254219 \h </w:instrText>
        </w:r>
        <w:r w:rsidR="00E638C6">
          <w:rPr>
            <w:noProof/>
            <w:webHidden/>
          </w:rPr>
        </w:r>
        <w:r w:rsidR="00E638C6">
          <w:rPr>
            <w:noProof/>
            <w:webHidden/>
          </w:rPr>
          <w:fldChar w:fldCharType="separate"/>
        </w:r>
        <w:r w:rsidR="00E638C6">
          <w:rPr>
            <w:noProof/>
            <w:webHidden/>
          </w:rPr>
          <w:t>83</w:t>
        </w:r>
        <w:r w:rsidR="00E638C6">
          <w:rPr>
            <w:noProof/>
            <w:webHidden/>
          </w:rPr>
          <w:fldChar w:fldCharType="end"/>
        </w:r>
      </w:hyperlink>
    </w:p>
    <w:p w14:paraId="5A297568" w14:textId="77777777" w:rsidR="00E638C6" w:rsidRDefault="009F22DF">
      <w:pPr>
        <w:pStyle w:val="TableofFigures"/>
        <w:tabs>
          <w:tab w:val="right" w:leader="dot" w:pos="10790"/>
        </w:tabs>
        <w:rPr>
          <w:rFonts w:eastAsiaTheme="minorEastAsia"/>
          <w:noProof/>
          <w:sz w:val="22"/>
        </w:rPr>
      </w:pPr>
      <w:hyperlink w:anchor="_Toc525254220" w:history="1">
        <w:r w:rsidR="00E638C6" w:rsidRPr="00D86A4A">
          <w:rPr>
            <w:rStyle w:val="Hyperlink"/>
            <w:noProof/>
          </w:rPr>
          <w:t>Figure 3.1</w:t>
        </w:r>
        <w:r w:rsidR="00E638C6" w:rsidRPr="00D86A4A">
          <w:rPr>
            <w:rStyle w:val="Hyperlink"/>
            <w:noProof/>
          </w:rPr>
          <w:noBreakHyphen/>
          <w:t>113. Left View</w:t>
        </w:r>
        <w:r w:rsidR="00E638C6">
          <w:rPr>
            <w:noProof/>
            <w:webHidden/>
          </w:rPr>
          <w:tab/>
        </w:r>
        <w:r w:rsidR="00E638C6">
          <w:rPr>
            <w:noProof/>
            <w:webHidden/>
          </w:rPr>
          <w:fldChar w:fldCharType="begin"/>
        </w:r>
        <w:r w:rsidR="00E638C6">
          <w:rPr>
            <w:noProof/>
            <w:webHidden/>
          </w:rPr>
          <w:instrText xml:space="preserve"> PAGEREF _Toc525254220 \h </w:instrText>
        </w:r>
        <w:r w:rsidR="00E638C6">
          <w:rPr>
            <w:noProof/>
            <w:webHidden/>
          </w:rPr>
        </w:r>
        <w:r w:rsidR="00E638C6">
          <w:rPr>
            <w:noProof/>
            <w:webHidden/>
          </w:rPr>
          <w:fldChar w:fldCharType="separate"/>
        </w:r>
        <w:r w:rsidR="00E638C6">
          <w:rPr>
            <w:noProof/>
            <w:webHidden/>
          </w:rPr>
          <w:t>84</w:t>
        </w:r>
        <w:r w:rsidR="00E638C6">
          <w:rPr>
            <w:noProof/>
            <w:webHidden/>
          </w:rPr>
          <w:fldChar w:fldCharType="end"/>
        </w:r>
      </w:hyperlink>
    </w:p>
    <w:p w14:paraId="0389F2CC" w14:textId="77777777" w:rsidR="00E638C6" w:rsidRDefault="009F22DF">
      <w:pPr>
        <w:pStyle w:val="TableofFigures"/>
        <w:tabs>
          <w:tab w:val="right" w:leader="dot" w:pos="10790"/>
        </w:tabs>
        <w:rPr>
          <w:rFonts w:eastAsiaTheme="minorEastAsia"/>
          <w:noProof/>
          <w:sz w:val="22"/>
        </w:rPr>
      </w:pPr>
      <w:hyperlink w:anchor="_Toc525254221" w:history="1">
        <w:r w:rsidR="00E638C6" w:rsidRPr="00D86A4A">
          <w:rPr>
            <w:rStyle w:val="Hyperlink"/>
            <w:noProof/>
          </w:rPr>
          <w:t>Figure 3.1</w:t>
        </w:r>
        <w:r w:rsidR="00E638C6" w:rsidRPr="00D86A4A">
          <w:rPr>
            <w:rStyle w:val="Hyperlink"/>
            <w:noProof/>
          </w:rPr>
          <w:noBreakHyphen/>
          <w:t>114. Classification of Conventional Control Surfaces</w:t>
        </w:r>
        <w:r w:rsidR="00E638C6">
          <w:rPr>
            <w:noProof/>
            <w:webHidden/>
          </w:rPr>
          <w:tab/>
        </w:r>
        <w:r w:rsidR="00E638C6">
          <w:rPr>
            <w:noProof/>
            <w:webHidden/>
          </w:rPr>
          <w:fldChar w:fldCharType="begin"/>
        </w:r>
        <w:r w:rsidR="00E638C6">
          <w:rPr>
            <w:noProof/>
            <w:webHidden/>
          </w:rPr>
          <w:instrText xml:space="preserve"> PAGEREF _Toc525254221 \h </w:instrText>
        </w:r>
        <w:r w:rsidR="00E638C6">
          <w:rPr>
            <w:noProof/>
            <w:webHidden/>
          </w:rPr>
        </w:r>
        <w:r w:rsidR="00E638C6">
          <w:rPr>
            <w:noProof/>
            <w:webHidden/>
          </w:rPr>
          <w:fldChar w:fldCharType="separate"/>
        </w:r>
        <w:r w:rsidR="00E638C6">
          <w:rPr>
            <w:noProof/>
            <w:webHidden/>
          </w:rPr>
          <w:t>85</w:t>
        </w:r>
        <w:r w:rsidR="00E638C6">
          <w:rPr>
            <w:noProof/>
            <w:webHidden/>
          </w:rPr>
          <w:fldChar w:fldCharType="end"/>
        </w:r>
      </w:hyperlink>
    </w:p>
    <w:p w14:paraId="5E3431AE" w14:textId="77777777" w:rsidR="00E638C6" w:rsidRDefault="009F22DF">
      <w:pPr>
        <w:pStyle w:val="TableofFigures"/>
        <w:tabs>
          <w:tab w:val="right" w:leader="dot" w:pos="10790"/>
        </w:tabs>
        <w:rPr>
          <w:rFonts w:eastAsiaTheme="minorEastAsia"/>
          <w:noProof/>
          <w:sz w:val="22"/>
        </w:rPr>
      </w:pPr>
      <w:hyperlink w:anchor="_Toc525254222" w:history="1">
        <w:r w:rsidR="00E638C6" w:rsidRPr="00D86A4A">
          <w:rPr>
            <w:rStyle w:val="Hyperlink"/>
            <w:noProof/>
          </w:rPr>
          <w:t>Figure 3.1</w:t>
        </w:r>
        <w:r w:rsidR="00E638C6" w:rsidRPr="00D86A4A">
          <w:rPr>
            <w:rStyle w:val="Hyperlink"/>
            <w:noProof/>
          </w:rPr>
          <w:noBreakHyphen/>
          <w:t>115. Geometry of Aileron (a) Top View of The Wing and Aileron (b) Side View of the Wing and Aileron</w:t>
        </w:r>
        <w:r w:rsidR="00E638C6">
          <w:rPr>
            <w:noProof/>
            <w:webHidden/>
          </w:rPr>
          <w:tab/>
        </w:r>
        <w:r w:rsidR="00E638C6">
          <w:rPr>
            <w:noProof/>
            <w:webHidden/>
          </w:rPr>
          <w:fldChar w:fldCharType="begin"/>
        </w:r>
        <w:r w:rsidR="00E638C6">
          <w:rPr>
            <w:noProof/>
            <w:webHidden/>
          </w:rPr>
          <w:instrText xml:space="preserve"> PAGEREF _Toc525254222 \h </w:instrText>
        </w:r>
        <w:r w:rsidR="00E638C6">
          <w:rPr>
            <w:noProof/>
            <w:webHidden/>
          </w:rPr>
        </w:r>
        <w:r w:rsidR="00E638C6">
          <w:rPr>
            <w:noProof/>
            <w:webHidden/>
          </w:rPr>
          <w:fldChar w:fldCharType="separate"/>
        </w:r>
        <w:r w:rsidR="00E638C6">
          <w:rPr>
            <w:noProof/>
            <w:webHidden/>
          </w:rPr>
          <w:t>87</w:t>
        </w:r>
        <w:r w:rsidR="00E638C6">
          <w:rPr>
            <w:noProof/>
            <w:webHidden/>
          </w:rPr>
          <w:fldChar w:fldCharType="end"/>
        </w:r>
      </w:hyperlink>
    </w:p>
    <w:p w14:paraId="1362DB8C" w14:textId="77777777" w:rsidR="00E638C6" w:rsidRDefault="009F22DF">
      <w:pPr>
        <w:pStyle w:val="TableofFigures"/>
        <w:tabs>
          <w:tab w:val="right" w:leader="dot" w:pos="10790"/>
        </w:tabs>
        <w:rPr>
          <w:rFonts w:eastAsiaTheme="minorEastAsia"/>
          <w:noProof/>
          <w:sz w:val="22"/>
        </w:rPr>
      </w:pPr>
      <w:hyperlink w:anchor="_Toc525254223" w:history="1">
        <w:r w:rsidR="00E638C6" w:rsidRPr="00D86A4A">
          <w:rPr>
            <w:rStyle w:val="Hyperlink"/>
            <w:noProof/>
          </w:rPr>
          <w:t>Figure 3.1</w:t>
        </w:r>
        <w:r w:rsidR="00E638C6" w:rsidRPr="00D86A4A">
          <w:rPr>
            <w:rStyle w:val="Hyperlink"/>
            <w:noProof/>
          </w:rPr>
          <w:noBreakHyphen/>
          <w:t>116. Horizontal Tail and Elevator Geometry</w:t>
        </w:r>
        <w:r w:rsidR="00E638C6">
          <w:rPr>
            <w:noProof/>
            <w:webHidden/>
          </w:rPr>
          <w:tab/>
        </w:r>
        <w:r w:rsidR="00E638C6">
          <w:rPr>
            <w:noProof/>
            <w:webHidden/>
          </w:rPr>
          <w:fldChar w:fldCharType="begin"/>
        </w:r>
        <w:r w:rsidR="00E638C6">
          <w:rPr>
            <w:noProof/>
            <w:webHidden/>
          </w:rPr>
          <w:instrText xml:space="preserve"> PAGEREF _Toc525254223 \h </w:instrText>
        </w:r>
        <w:r w:rsidR="00E638C6">
          <w:rPr>
            <w:noProof/>
            <w:webHidden/>
          </w:rPr>
        </w:r>
        <w:r w:rsidR="00E638C6">
          <w:rPr>
            <w:noProof/>
            <w:webHidden/>
          </w:rPr>
          <w:fldChar w:fldCharType="separate"/>
        </w:r>
        <w:r w:rsidR="00E638C6">
          <w:rPr>
            <w:noProof/>
            <w:webHidden/>
          </w:rPr>
          <w:t>88</w:t>
        </w:r>
        <w:r w:rsidR="00E638C6">
          <w:rPr>
            <w:noProof/>
            <w:webHidden/>
          </w:rPr>
          <w:fldChar w:fldCharType="end"/>
        </w:r>
      </w:hyperlink>
    </w:p>
    <w:p w14:paraId="528D3C96" w14:textId="77777777" w:rsidR="00E638C6" w:rsidRDefault="009F22DF">
      <w:pPr>
        <w:pStyle w:val="TableofFigures"/>
        <w:tabs>
          <w:tab w:val="right" w:leader="dot" w:pos="10790"/>
        </w:tabs>
        <w:rPr>
          <w:rFonts w:eastAsiaTheme="minorEastAsia"/>
          <w:noProof/>
          <w:sz w:val="22"/>
        </w:rPr>
      </w:pPr>
      <w:hyperlink w:anchor="_Toc525254224" w:history="1">
        <w:r w:rsidR="00E638C6" w:rsidRPr="00D86A4A">
          <w:rPr>
            <w:rStyle w:val="Hyperlink"/>
            <w:noProof/>
          </w:rPr>
          <w:t>Figure 3.1</w:t>
        </w:r>
        <w:r w:rsidR="00E638C6" w:rsidRPr="00D86A4A">
          <w:rPr>
            <w:rStyle w:val="Hyperlink"/>
            <w:noProof/>
          </w:rPr>
          <w:noBreakHyphen/>
          <w:t>117. Directional Control via Rudder Deflection Top View</w:t>
        </w:r>
        <w:r w:rsidR="00E638C6">
          <w:rPr>
            <w:noProof/>
            <w:webHidden/>
          </w:rPr>
          <w:tab/>
        </w:r>
        <w:r w:rsidR="00E638C6">
          <w:rPr>
            <w:noProof/>
            <w:webHidden/>
          </w:rPr>
          <w:fldChar w:fldCharType="begin"/>
        </w:r>
        <w:r w:rsidR="00E638C6">
          <w:rPr>
            <w:noProof/>
            <w:webHidden/>
          </w:rPr>
          <w:instrText xml:space="preserve"> PAGEREF _Toc525254224 \h </w:instrText>
        </w:r>
        <w:r w:rsidR="00E638C6">
          <w:rPr>
            <w:noProof/>
            <w:webHidden/>
          </w:rPr>
        </w:r>
        <w:r w:rsidR="00E638C6">
          <w:rPr>
            <w:noProof/>
            <w:webHidden/>
          </w:rPr>
          <w:fldChar w:fldCharType="separate"/>
        </w:r>
        <w:r w:rsidR="00E638C6">
          <w:rPr>
            <w:noProof/>
            <w:webHidden/>
          </w:rPr>
          <w:t>88</w:t>
        </w:r>
        <w:r w:rsidR="00E638C6">
          <w:rPr>
            <w:noProof/>
            <w:webHidden/>
          </w:rPr>
          <w:fldChar w:fldCharType="end"/>
        </w:r>
      </w:hyperlink>
    </w:p>
    <w:p w14:paraId="0F5A1F36" w14:textId="77777777" w:rsidR="00E638C6" w:rsidRDefault="009F22DF">
      <w:pPr>
        <w:pStyle w:val="TableofFigures"/>
        <w:tabs>
          <w:tab w:val="right" w:leader="dot" w:pos="10790"/>
        </w:tabs>
        <w:rPr>
          <w:rFonts w:eastAsiaTheme="minorEastAsia"/>
          <w:noProof/>
          <w:sz w:val="22"/>
        </w:rPr>
      </w:pPr>
      <w:hyperlink w:anchor="_Toc525254225" w:history="1">
        <w:r w:rsidR="00E638C6" w:rsidRPr="00D86A4A">
          <w:rPr>
            <w:rStyle w:val="Hyperlink"/>
            <w:noProof/>
          </w:rPr>
          <w:t>Figure 3.1</w:t>
        </w:r>
        <w:r w:rsidR="00E638C6" w:rsidRPr="00D86A4A">
          <w:rPr>
            <w:rStyle w:val="Hyperlink"/>
            <w:noProof/>
          </w:rPr>
          <w:noBreakHyphen/>
          <w:t>118. Layout of the Aircraft</w:t>
        </w:r>
        <w:r w:rsidR="00E638C6">
          <w:rPr>
            <w:noProof/>
            <w:webHidden/>
          </w:rPr>
          <w:tab/>
        </w:r>
        <w:r w:rsidR="00E638C6">
          <w:rPr>
            <w:noProof/>
            <w:webHidden/>
          </w:rPr>
          <w:fldChar w:fldCharType="begin"/>
        </w:r>
        <w:r w:rsidR="00E638C6">
          <w:rPr>
            <w:noProof/>
            <w:webHidden/>
          </w:rPr>
          <w:instrText xml:space="preserve"> PAGEREF _Toc525254225 \h </w:instrText>
        </w:r>
        <w:r w:rsidR="00E638C6">
          <w:rPr>
            <w:noProof/>
            <w:webHidden/>
          </w:rPr>
        </w:r>
        <w:r w:rsidR="00E638C6">
          <w:rPr>
            <w:noProof/>
            <w:webHidden/>
          </w:rPr>
          <w:fldChar w:fldCharType="separate"/>
        </w:r>
        <w:r w:rsidR="00E638C6">
          <w:rPr>
            <w:noProof/>
            <w:webHidden/>
          </w:rPr>
          <w:t>89</w:t>
        </w:r>
        <w:r w:rsidR="00E638C6">
          <w:rPr>
            <w:noProof/>
            <w:webHidden/>
          </w:rPr>
          <w:fldChar w:fldCharType="end"/>
        </w:r>
      </w:hyperlink>
    </w:p>
    <w:p w14:paraId="0F6C107E" w14:textId="77777777" w:rsidR="00E638C6" w:rsidRDefault="009F22DF">
      <w:pPr>
        <w:pStyle w:val="TableofFigures"/>
        <w:tabs>
          <w:tab w:val="right" w:leader="dot" w:pos="10790"/>
        </w:tabs>
        <w:rPr>
          <w:rFonts w:eastAsiaTheme="minorEastAsia"/>
          <w:noProof/>
          <w:sz w:val="22"/>
        </w:rPr>
      </w:pPr>
      <w:hyperlink w:anchor="_Toc525254226" w:history="1">
        <w:r w:rsidR="00E638C6" w:rsidRPr="00D86A4A">
          <w:rPr>
            <w:rStyle w:val="Hyperlink"/>
            <w:noProof/>
          </w:rPr>
          <w:t>Figure 3.1</w:t>
        </w:r>
        <w:r w:rsidR="00E638C6" w:rsidRPr="00D86A4A">
          <w:rPr>
            <w:rStyle w:val="Hyperlink"/>
            <w:noProof/>
          </w:rPr>
          <w:noBreakHyphen/>
          <w:t>119. CD vs AOA</w:t>
        </w:r>
        <w:r w:rsidR="00E638C6">
          <w:rPr>
            <w:noProof/>
            <w:webHidden/>
          </w:rPr>
          <w:tab/>
        </w:r>
        <w:r w:rsidR="00E638C6">
          <w:rPr>
            <w:noProof/>
            <w:webHidden/>
          </w:rPr>
          <w:fldChar w:fldCharType="begin"/>
        </w:r>
        <w:r w:rsidR="00E638C6">
          <w:rPr>
            <w:noProof/>
            <w:webHidden/>
          </w:rPr>
          <w:instrText xml:space="preserve"> PAGEREF _Toc525254226 \h </w:instrText>
        </w:r>
        <w:r w:rsidR="00E638C6">
          <w:rPr>
            <w:noProof/>
            <w:webHidden/>
          </w:rPr>
        </w:r>
        <w:r w:rsidR="00E638C6">
          <w:rPr>
            <w:noProof/>
            <w:webHidden/>
          </w:rPr>
          <w:fldChar w:fldCharType="separate"/>
        </w:r>
        <w:r w:rsidR="00E638C6">
          <w:rPr>
            <w:noProof/>
            <w:webHidden/>
          </w:rPr>
          <w:t>90</w:t>
        </w:r>
        <w:r w:rsidR="00E638C6">
          <w:rPr>
            <w:noProof/>
            <w:webHidden/>
          </w:rPr>
          <w:fldChar w:fldCharType="end"/>
        </w:r>
      </w:hyperlink>
    </w:p>
    <w:p w14:paraId="3FC17C41" w14:textId="77777777" w:rsidR="00E638C6" w:rsidRDefault="009F22DF">
      <w:pPr>
        <w:pStyle w:val="TableofFigures"/>
        <w:tabs>
          <w:tab w:val="right" w:leader="dot" w:pos="10790"/>
        </w:tabs>
        <w:rPr>
          <w:rFonts w:eastAsiaTheme="minorEastAsia"/>
          <w:noProof/>
          <w:sz w:val="22"/>
        </w:rPr>
      </w:pPr>
      <w:hyperlink w:anchor="_Toc525254227" w:history="1">
        <w:r w:rsidR="00E638C6" w:rsidRPr="00D86A4A">
          <w:rPr>
            <w:rStyle w:val="Hyperlink"/>
            <w:noProof/>
          </w:rPr>
          <w:t>Figure 3.1</w:t>
        </w:r>
        <w:r w:rsidR="00E638C6" w:rsidRPr="00D86A4A">
          <w:rPr>
            <w:rStyle w:val="Hyperlink"/>
            <w:noProof/>
          </w:rPr>
          <w:noBreakHyphen/>
          <w:t>120. CL vs AOA</w:t>
        </w:r>
        <w:r w:rsidR="00E638C6">
          <w:rPr>
            <w:noProof/>
            <w:webHidden/>
          </w:rPr>
          <w:tab/>
        </w:r>
        <w:r w:rsidR="00E638C6">
          <w:rPr>
            <w:noProof/>
            <w:webHidden/>
          </w:rPr>
          <w:fldChar w:fldCharType="begin"/>
        </w:r>
        <w:r w:rsidR="00E638C6">
          <w:rPr>
            <w:noProof/>
            <w:webHidden/>
          </w:rPr>
          <w:instrText xml:space="preserve"> PAGEREF _Toc525254227 \h </w:instrText>
        </w:r>
        <w:r w:rsidR="00E638C6">
          <w:rPr>
            <w:noProof/>
            <w:webHidden/>
          </w:rPr>
        </w:r>
        <w:r w:rsidR="00E638C6">
          <w:rPr>
            <w:noProof/>
            <w:webHidden/>
          </w:rPr>
          <w:fldChar w:fldCharType="separate"/>
        </w:r>
        <w:r w:rsidR="00E638C6">
          <w:rPr>
            <w:noProof/>
            <w:webHidden/>
          </w:rPr>
          <w:t>90</w:t>
        </w:r>
        <w:r w:rsidR="00E638C6">
          <w:rPr>
            <w:noProof/>
            <w:webHidden/>
          </w:rPr>
          <w:fldChar w:fldCharType="end"/>
        </w:r>
      </w:hyperlink>
    </w:p>
    <w:p w14:paraId="7CC89237" w14:textId="77777777" w:rsidR="00E638C6" w:rsidRDefault="009F22DF">
      <w:pPr>
        <w:pStyle w:val="TableofFigures"/>
        <w:tabs>
          <w:tab w:val="right" w:leader="dot" w:pos="10790"/>
        </w:tabs>
        <w:rPr>
          <w:rFonts w:eastAsiaTheme="minorEastAsia"/>
          <w:noProof/>
          <w:sz w:val="22"/>
        </w:rPr>
      </w:pPr>
      <w:hyperlink w:anchor="_Toc525254228" w:history="1">
        <w:r w:rsidR="00E638C6" w:rsidRPr="00D86A4A">
          <w:rPr>
            <w:rStyle w:val="Hyperlink"/>
            <w:noProof/>
          </w:rPr>
          <w:t>Figure 3.1</w:t>
        </w:r>
        <w:r w:rsidR="00E638C6" w:rsidRPr="00D86A4A">
          <w:rPr>
            <w:rStyle w:val="Hyperlink"/>
            <w:noProof/>
          </w:rPr>
          <w:noBreakHyphen/>
          <w:t>121. CM vs AOA</w:t>
        </w:r>
        <w:r w:rsidR="00E638C6">
          <w:rPr>
            <w:noProof/>
            <w:webHidden/>
          </w:rPr>
          <w:tab/>
        </w:r>
        <w:r w:rsidR="00E638C6">
          <w:rPr>
            <w:noProof/>
            <w:webHidden/>
          </w:rPr>
          <w:fldChar w:fldCharType="begin"/>
        </w:r>
        <w:r w:rsidR="00E638C6">
          <w:rPr>
            <w:noProof/>
            <w:webHidden/>
          </w:rPr>
          <w:instrText xml:space="preserve"> PAGEREF _Toc525254228 \h </w:instrText>
        </w:r>
        <w:r w:rsidR="00E638C6">
          <w:rPr>
            <w:noProof/>
            <w:webHidden/>
          </w:rPr>
        </w:r>
        <w:r w:rsidR="00E638C6">
          <w:rPr>
            <w:noProof/>
            <w:webHidden/>
          </w:rPr>
          <w:fldChar w:fldCharType="separate"/>
        </w:r>
        <w:r w:rsidR="00E638C6">
          <w:rPr>
            <w:noProof/>
            <w:webHidden/>
          </w:rPr>
          <w:t>91</w:t>
        </w:r>
        <w:r w:rsidR="00E638C6">
          <w:rPr>
            <w:noProof/>
            <w:webHidden/>
          </w:rPr>
          <w:fldChar w:fldCharType="end"/>
        </w:r>
      </w:hyperlink>
    </w:p>
    <w:p w14:paraId="359E488F" w14:textId="77777777" w:rsidR="00E638C6" w:rsidRDefault="009F22DF">
      <w:pPr>
        <w:pStyle w:val="TableofFigures"/>
        <w:tabs>
          <w:tab w:val="right" w:leader="dot" w:pos="10790"/>
        </w:tabs>
        <w:rPr>
          <w:rFonts w:eastAsiaTheme="minorEastAsia"/>
          <w:noProof/>
          <w:sz w:val="22"/>
        </w:rPr>
      </w:pPr>
      <w:hyperlink w:anchor="_Toc525254229" w:history="1">
        <w:r w:rsidR="00E638C6" w:rsidRPr="00D86A4A">
          <w:rPr>
            <w:rStyle w:val="Hyperlink"/>
            <w:noProof/>
          </w:rPr>
          <w:t>Figure 3.1</w:t>
        </w:r>
        <w:r w:rsidR="00E638C6" w:rsidRPr="00D86A4A">
          <w:rPr>
            <w:rStyle w:val="Hyperlink"/>
            <w:noProof/>
          </w:rPr>
          <w:noBreakHyphen/>
          <w:t>122. L/D vs AOA</w:t>
        </w:r>
        <w:r w:rsidR="00E638C6">
          <w:rPr>
            <w:noProof/>
            <w:webHidden/>
          </w:rPr>
          <w:tab/>
        </w:r>
        <w:r w:rsidR="00E638C6">
          <w:rPr>
            <w:noProof/>
            <w:webHidden/>
          </w:rPr>
          <w:fldChar w:fldCharType="begin"/>
        </w:r>
        <w:r w:rsidR="00E638C6">
          <w:rPr>
            <w:noProof/>
            <w:webHidden/>
          </w:rPr>
          <w:instrText xml:space="preserve"> PAGEREF _Toc525254229 \h </w:instrText>
        </w:r>
        <w:r w:rsidR="00E638C6">
          <w:rPr>
            <w:noProof/>
            <w:webHidden/>
          </w:rPr>
        </w:r>
        <w:r w:rsidR="00E638C6">
          <w:rPr>
            <w:noProof/>
            <w:webHidden/>
          </w:rPr>
          <w:fldChar w:fldCharType="separate"/>
        </w:r>
        <w:r w:rsidR="00E638C6">
          <w:rPr>
            <w:noProof/>
            <w:webHidden/>
          </w:rPr>
          <w:t>91</w:t>
        </w:r>
        <w:r w:rsidR="00E638C6">
          <w:rPr>
            <w:noProof/>
            <w:webHidden/>
          </w:rPr>
          <w:fldChar w:fldCharType="end"/>
        </w:r>
      </w:hyperlink>
    </w:p>
    <w:p w14:paraId="1452641A" w14:textId="77777777" w:rsidR="00E638C6" w:rsidRDefault="009F22DF">
      <w:pPr>
        <w:pStyle w:val="TableofFigures"/>
        <w:tabs>
          <w:tab w:val="right" w:leader="dot" w:pos="10790"/>
        </w:tabs>
        <w:rPr>
          <w:rFonts w:eastAsiaTheme="minorEastAsia"/>
          <w:noProof/>
          <w:sz w:val="22"/>
        </w:rPr>
      </w:pPr>
      <w:hyperlink w:anchor="_Toc525254230" w:history="1">
        <w:r w:rsidR="00E638C6" w:rsidRPr="00D86A4A">
          <w:rPr>
            <w:rStyle w:val="Hyperlink"/>
            <w:noProof/>
          </w:rPr>
          <w:t>Figure 3.1</w:t>
        </w:r>
        <w:r w:rsidR="00E638C6" w:rsidRPr="00D86A4A">
          <w:rPr>
            <w:rStyle w:val="Hyperlink"/>
            <w:noProof/>
          </w:rPr>
          <w:noBreakHyphen/>
          <w:t>123. Combined Flight Envelope</w:t>
        </w:r>
        <w:r w:rsidR="00E638C6">
          <w:rPr>
            <w:noProof/>
            <w:webHidden/>
          </w:rPr>
          <w:tab/>
        </w:r>
        <w:r w:rsidR="00E638C6">
          <w:rPr>
            <w:noProof/>
            <w:webHidden/>
          </w:rPr>
          <w:fldChar w:fldCharType="begin"/>
        </w:r>
        <w:r w:rsidR="00E638C6">
          <w:rPr>
            <w:noProof/>
            <w:webHidden/>
          </w:rPr>
          <w:instrText xml:space="preserve"> PAGEREF _Toc525254230 \h </w:instrText>
        </w:r>
        <w:r w:rsidR="00E638C6">
          <w:rPr>
            <w:noProof/>
            <w:webHidden/>
          </w:rPr>
        </w:r>
        <w:r w:rsidR="00E638C6">
          <w:rPr>
            <w:noProof/>
            <w:webHidden/>
          </w:rPr>
          <w:fldChar w:fldCharType="separate"/>
        </w:r>
        <w:r w:rsidR="00E638C6">
          <w:rPr>
            <w:noProof/>
            <w:webHidden/>
          </w:rPr>
          <w:t>95</w:t>
        </w:r>
        <w:r w:rsidR="00E638C6">
          <w:rPr>
            <w:noProof/>
            <w:webHidden/>
          </w:rPr>
          <w:fldChar w:fldCharType="end"/>
        </w:r>
      </w:hyperlink>
    </w:p>
    <w:p w14:paraId="37D6FE3B" w14:textId="77777777" w:rsidR="00E638C6" w:rsidRDefault="009F22DF">
      <w:pPr>
        <w:pStyle w:val="TableofFigures"/>
        <w:tabs>
          <w:tab w:val="right" w:leader="dot" w:pos="10790"/>
        </w:tabs>
        <w:rPr>
          <w:rFonts w:eastAsiaTheme="minorEastAsia"/>
          <w:noProof/>
          <w:sz w:val="22"/>
        </w:rPr>
      </w:pPr>
      <w:hyperlink r:id="rId11" w:anchor="_Toc525254231" w:history="1">
        <w:r w:rsidR="00E638C6" w:rsidRPr="00D86A4A">
          <w:rPr>
            <w:rStyle w:val="Hyperlink"/>
            <w:noProof/>
          </w:rPr>
          <w:t>Figure 3.1</w:t>
        </w:r>
        <w:r w:rsidR="00E638C6" w:rsidRPr="00D86A4A">
          <w:rPr>
            <w:rStyle w:val="Hyperlink"/>
            <w:noProof/>
          </w:rPr>
          <w:noBreakHyphen/>
          <w:t>124. Half-Wing Geometry used in FAR23 Loads</w:t>
        </w:r>
        <w:r w:rsidR="00E638C6">
          <w:rPr>
            <w:noProof/>
            <w:webHidden/>
          </w:rPr>
          <w:tab/>
        </w:r>
        <w:r w:rsidR="00E638C6">
          <w:rPr>
            <w:noProof/>
            <w:webHidden/>
          </w:rPr>
          <w:fldChar w:fldCharType="begin"/>
        </w:r>
        <w:r w:rsidR="00E638C6">
          <w:rPr>
            <w:noProof/>
            <w:webHidden/>
          </w:rPr>
          <w:instrText xml:space="preserve"> PAGEREF _Toc525254231 \h </w:instrText>
        </w:r>
        <w:r w:rsidR="00E638C6">
          <w:rPr>
            <w:noProof/>
            <w:webHidden/>
          </w:rPr>
        </w:r>
        <w:r w:rsidR="00E638C6">
          <w:rPr>
            <w:noProof/>
            <w:webHidden/>
          </w:rPr>
          <w:fldChar w:fldCharType="separate"/>
        </w:r>
        <w:r w:rsidR="00E638C6">
          <w:rPr>
            <w:noProof/>
            <w:webHidden/>
          </w:rPr>
          <w:t>96</w:t>
        </w:r>
        <w:r w:rsidR="00E638C6">
          <w:rPr>
            <w:noProof/>
            <w:webHidden/>
          </w:rPr>
          <w:fldChar w:fldCharType="end"/>
        </w:r>
      </w:hyperlink>
    </w:p>
    <w:p w14:paraId="4DE3ED88" w14:textId="77777777" w:rsidR="00E638C6" w:rsidRDefault="009F22DF">
      <w:pPr>
        <w:pStyle w:val="TableofFigures"/>
        <w:tabs>
          <w:tab w:val="right" w:leader="dot" w:pos="10790"/>
        </w:tabs>
        <w:rPr>
          <w:rFonts w:eastAsiaTheme="minorEastAsia"/>
          <w:noProof/>
          <w:sz w:val="22"/>
        </w:rPr>
      </w:pPr>
      <w:hyperlink w:anchor="_Toc525254232" w:history="1">
        <w:r w:rsidR="00E638C6" w:rsidRPr="00D86A4A">
          <w:rPr>
            <w:rStyle w:val="Hyperlink"/>
            <w:noProof/>
          </w:rPr>
          <w:t>Figure 3.1</w:t>
        </w:r>
        <w:r w:rsidR="00E638C6" w:rsidRPr="00D86A4A">
          <w:rPr>
            <w:rStyle w:val="Hyperlink"/>
            <w:noProof/>
          </w:rPr>
          <w:noBreakHyphen/>
          <w:t>125. Shear Forces in z-dir. along Half Span</w:t>
        </w:r>
        <w:r w:rsidR="00E638C6">
          <w:rPr>
            <w:noProof/>
            <w:webHidden/>
          </w:rPr>
          <w:tab/>
        </w:r>
        <w:r w:rsidR="00E638C6">
          <w:rPr>
            <w:noProof/>
            <w:webHidden/>
          </w:rPr>
          <w:fldChar w:fldCharType="begin"/>
        </w:r>
        <w:r w:rsidR="00E638C6">
          <w:rPr>
            <w:noProof/>
            <w:webHidden/>
          </w:rPr>
          <w:instrText xml:space="preserve"> PAGEREF _Toc525254232 \h </w:instrText>
        </w:r>
        <w:r w:rsidR="00E638C6">
          <w:rPr>
            <w:noProof/>
            <w:webHidden/>
          </w:rPr>
        </w:r>
        <w:r w:rsidR="00E638C6">
          <w:rPr>
            <w:noProof/>
            <w:webHidden/>
          </w:rPr>
          <w:fldChar w:fldCharType="separate"/>
        </w:r>
        <w:r w:rsidR="00E638C6">
          <w:rPr>
            <w:noProof/>
            <w:webHidden/>
          </w:rPr>
          <w:t>104</w:t>
        </w:r>
        <w:r w:rsidR="00E638C6">
          <w:rPr>
            <w:noProof/>
            <w:webHidden/>
          </w:rPr>
          <w:fldChar w:fldCharType="end"/>
        </w:r>
      </w:hyperlink>
    </w:p>
    <w:p w14:paraId="3C1C5AEA" w14:textId="77777777" w:rsidR="00E638C6" w:rsidRDefault="009F22DF">
      <w:pPr>
        <w:pStyle w:val="TableofFigures"/>
        <w:tabs>
          <w:tab w:val="right" w:leader="dot" w:pos="10790"/>
        </w:tabs>
        <w:rPr>
          <w:rFonts w:eastAsiaTheme="minorEastAsia"/>
          <w:noProof/>
          <w:sz w:val="22"/>
        </w:rPr>
      </w:pPr>
      <w:hyperlink w:anchor="_Toc525254233" w:history="1">
        <w:r w:rsidR="00E638C6" w:rsidRPr="00D86A4A">
          <w:rPr>
            <w:rStyle w:val="Hyperlink"/>
            <w:noProof/>
          </w:rPr>
          <w:t>Figure 3.1</w:t>
        </w:r>
        <w:r w:rsidR="00E638C6" w:rsidRPr="00D86A4A">
          <w:rPr>
            <w:rStyle w:val="Hyperlink"/>
            <w:noProof/>
          </w:rPr>
          <w:noBreakHyphen/>
          <w:t>126. Shear Forces in x-dir. along Half Span</w:t>
        </w:r>
        <w:r w:rsidR="00E638C6">
          <w:rPr>
            <w:noProof/>
            <w:webHidden/>
          </w:rPr>
          <w:tab/>
        </w:r>
        <w:r w:rsidR="00E638C6">
          <w:rPr>
            <w:noProof/>
            <w:webHidden/>
          </w:rPr>
          <w:fldChar w:fldCharType="begin"/>
        </w:r>
        <w:r w:rsidR="00E638C6">
          <w:rPr>
            <w:noProof/>
            <w:webHidden/>
          </w:rPr>
          <w:instrText xml:space="preserve"> PAGEREF _Toc525254233 \h </w:instrText>
        </w:r>
        <w:r w:rsidR="00E638C6">
          <w:rPr>
            <w:noProof/>
            <w:webHidden/>
          </w:rPr>
        </w:r>
        <w:r w:rsidR="00E638C6">
          <w:rPr>
            <w:noProof/>
            <w:webHidden/>
          </w:rPr>
          <w:fldChar w:fldCharType="separate"/>
        </w:r>
        <w:r w:rsidR="00E638C6">
          <w:rPr>
            <w:noProof/>
            <w:webHidden/>
          </w:rPr>
          <w:t>104</w:t>
        </w:r>
        <w:r w:rsidR="00E638C6">
          <w:rPr>
            <w:noProof/>
            <w:webHidden/>
          </w:rPr>
          <w:fldChar w:fldCharType="end"/>
        </w:r>
      </w:hyperlink>
    </w:p>
    <w:p w14:paraId="26D89B0D" w14:textId="77777777" w:rsidR="00E638C6" w:rsidRDefault="009F22DF">
      <w:pPr>
        <w:pStyle w:val="TableofFigures"/>
        <w:tabs>
          <w:tab w:val="right" w:leader="dot" w:pos="10790"/>
        </w:tabs>
        <w:rPr>
          <w:rFonts w:eastAsiaTheme="minorEastAsia"/>
          <w:noProof/>
          <w:sz w:val="22"/>
        </w:rPr>
      </w:pPr>
      <w:hyperlink w:anchor="_Toc525254234" w:history="1">
        <w:r w:rsidR="00E638C6" w:rsidRPr="00D86A4A">
          <w:rPr>
            <w:rStyle w:val="Hyperlink"/>
            <w:noProof/>
          </w:rPr>
          <w:t>Figure 3.1</w:t>
        </w:r>
        <w:r w:rsidR="00E638C6" w:rsidRPr="00D86A4A">
          <w:rPr>
            <w:rStyle w:val="Hyperlink"/>
            <w:noProof/>
          </w:rPr>
          <w:noBreakHyphen/>
          <w:t>127. Moments about x-axis along Half Span</w:t>
        </w:r>
        <w:r w:rsidR="00E638C6">
          <w:rPr>
            <w:noProof/>
            <w:webHidden/>
          </w:rPr>
          <w:tab/>
        </w:r>
        <w:r w:rsidR="00E638C6">
          <w:rPr>
            <w:noProof/>
            <w:webHidden/>
          </w:rPr>
          <w:fldChar w:fldCharType="begin"/>
        </w:r>
        <w:r w:rsidR="00E638C6">
          <w:rPr>
            <w:noProof/>
            <w:webHidden/>
          </w:rPr>
          <w:instrText xml:space="preserve"> PAGEREF _Toc525254234 \h </w:instrText>
        </w:r>
        <w:r w:rsidR="00E638C6">
          <w:rPr>
            <w:noProof/>
            <w:webHidden/>
          </w:rPr>
        </w:r>
        <w:r w:rsidR="00E638C6">
          <w:rPr>
            <w:noProof/>
            <w:webHidden/>
          </w:rPr>
          <w:fldChar w:fldCharType="separate"/>
        </w:r>
        <w:r w:rsidR="00E638C6">
          <w:rPr>
            <w:noProof/>
            <w:webHidden/>
          </w:rPr>
          <w:t>105</w:t>
        </w:r>
        <w:r w:rsidR="00E638C6">
          <w:rPr>
            <w:noProof/>
            <w:webHidden/>
          </w:rPr>
          <w:fldChar w:fldCharType="end"/>
        </w:r>
      </w:hyperlink>
    </w:p>
    <w:p w14:paraId="5EC1059B" w14:textId="77777777" w:rsidR="00E638C6" w:rsidRDefault="009F22DF">
      <w:pPr>
        <w:pStyle w:val="TableofFigures"/>
        <w:tabs>
          <w:tab w:val="right" w:leader="dot" w:pos="10790"/>
        </w:tabs>
        <w:rPr>
          <w:rFonts w:eastAsiaTheme="minorEastAsia"/>
          <w:noProof/>
          <w:sz w:val="22"/>
        </w:rPr>
      </w:pPr>
      <w:hyperlink w:anchor="_Toc525254235" w:history="1">
        <w:r w:rsidR="00E638C6" w:rsidRPr="00D86A4A">
          <w:rPr>
            <w:rStyle w:val="Hyperlink"/>
            <w:noProof/>
          </w:rPr>
          <w:t>Figure 3.1</w:t>
        </w:r>
        <w:r w:rsidR="00E638C6" w:rsidRPr="00D86A4A">
          <w:rPr>
            <w:rStyle w:val="Hyperlink"/>
            <w:noProof/>
          </w:rPr>
          <w:noBreakHyphen/>
          <w:t>128. Moments about y-axis along Half Span</w:t>
        </w:r>
        <w:r w:rsidR="00E638C6">
          <w:rPr>
            <w:noProof/>
            <w:webHidden/>
          </w:rPr>
          <w:tab/>
        </w:r>
        <w:r w:rsidR="00E638C6">
          <w:rPr>
            <w:noProof/>
            <w:webHidden/>
          </w:rPr>
          <w:fldChar w:fldCharType="begin"/>
        </w:r>
        <w:r w:rsidR="00E638C6">
          <w:rPr>
            <w:noProof/>
            <w:webHidden/>
          </w:rPr>
          <w:instrText xml:space="preserve"> PAGEREF _Toc525254235 \h </w:instrText>
        </w:r>
        <w:r w:rsidR="00E638C6">
          <w:rPr>
            <w:noProof/>
            <w:webHidden/>
          </w:rPr>
        </w:r>
        <w:r w:rsidR="00E638C6">
          <w:rPr>
            <w:noProof/>
            <w:webHidden/>
          </w:rPr>
          <w:fldChar w:fldCharType="separate"/>
        </w:r>
        <w:r w:rsidR="00E638C6">
          <w:rPr>
            <w:noProof/>
            <w:webHidden/>
          </w:rPr>
          <w:t>105</w:t>
        </w:r>
        <w:r w:rsidR="00E638C6">
          <w:rPr>
            <w:noProof/>
            <w:webHidden/>
          </w:rPr>
          <w:fldChar w:fldCharType="end"/>
        </w:r>
      </w:hyperlink>
    </w:p>
    <w:p w14:paraId="2E00FAE1" w14:textId="77777777" w:rsidR="00E638C6" w:rsidRDefault="009F22DF">
      <w:pPr>
        <w:pStyle w:val="TableofFigures"/>
        <w:tabs>
          <w:tab w:val="right" w:leader="dot" w:pos="10790"/>
        </w:tabs>
        <w:rPr>
          <w:rFonts w:eastAsiaTheme="minorEastAsia"/>
          <w:noProof/>
          <w:sz w:val="22"/>
        </w:rPr>
      </w:pPr>
      <w:hyperlink w:anchor="_Toc525254236" w:history="1">
        <w:r w:rsidR="00E638C6" w:rsidRPr="00D86A4A">
          <w:rPr>
            <w:rStyle w:val="Hyperlink"/>
            <w:noProof/>
          </w:rPr>
          <w:t>Figure 3.1</w:t>
        </w:r>
        <w:r w:rsidR="00E638C6" w:rsidRPr="00D86A4A">
          <w:rPr>
            <w:rStyle w:val="Hyperlink"/>
            <w:noProof/>
          </w:rPr>
          <w:noBreakHyphen/>
          <w:t>129. Moments about z-axis along Half Span</w:t>
        </w:r>
        <w:r w:rsidR="00E638C6">
          <w:rPr>
            <w:noProof/>
            <w:webHidden/>
          </w:rPr>
          <w:tab/>
        </w:r>
        <w:r w:rsidR="00E638C6">
          <w:rPr>
            <w:noProof/>
            <w:webHidden/>
          </w:rPr>
          <w:fldChar w:fldCharType="begin"/>
        </w:r>
        <w:r w:rsidR="00E638C6">
          <w:rPr>
            <w:noProof/>
            <w:webHidden/>
          </w:rPr>
          <w:instrText xml:space="preserve"> PAGEREF _Toc525254236 \h </w:instrText>
        </w:r>
        <w:r w:rsidR="00E638C6">
          <w:rPr>
            <w:noProof/>
            <w:webHidden/>
          </w:rPr>
        </w:r>
        <w:r w:rsidR="00E638C6">
          <w:rPr>
            <w:noProof/>
            <w:webHidden/>
          </w:rPr>
          <w:fldChar w:fldCharType="separate"/>
        </w:r>
        <w:r w:rsidR="00E638C6">
          <w:rPr>
            <w:noProof/>
            <w:webHidden/>
          </w:rPr>
          <w:t>106</w:t>
        </w:r>
        <w:r w:rsidR="00E638C6">
          <w:rPr>
            <w:noProof/>
            <w:webHidden/>
          </w:rPr>
          <w:fldChar w:fldCharType="end"/>
        </w:r>
      </w:hyperlink>
    </w:p>
    <w:p w14:paraId="76A54EF8" w14:textId="77777777" w:rsidR="00E638C6" w:rsidRDefault="009F22DF">
      <w:pPr>
        <w:pStyle w:val="TableofFigures"/>
        <w:tabs>
          <w:tab w:val="right" w:leader="dot" w:pos="10790"/>
        </w:tabs>
        <w:rPr>
          <w:rFonts w:eastAsiaTheme="minorEastAsia"/>
          <w:noProof/>
          <w:sz w:val="22"/>
        </w:rPr>
      </w:pPr>
      <w:hyperlink w:anchor="_Toc525254237" w:history="1">
        <w:r w:rsidR="00E638C6" w:rsidRPr="00D86A4A">
          <w:rPr>
            <w:rStyle w:val="Hyperlink"/>
            <w:noProof/>
          </w:rPr>
          <w:t>Figure 3.1</w:t>
        </w:r>
        <w:r w:rsidR="00E638C6" w:rsidRPr="00D86A4A">
          <w:rPr>
            <w:rStyle w:val="Hyperlink"/>
            <w:noProof/>
          </w:rPr>
          <w:noBreakHyphen/>
          <w:t>130. Force Resultants in z-dir. along Half Span</w:t>
        </w:r>
        <w:r w:rsidR="00E638C6">
          <w:rPr>
            <w:noProof/>
            <w:webHidden/>
          </w:rPr>
          <w:tab/>
        </w:r>
        <w:r w:rsidR="00E638C6">
          <w:rPr>
            <w:noProof/>
            <w:webHidden/>
          </w:rPr>
          <w:fldChar w:fldCharType="begin"/>
        </w:r>
        <w:r w:rsidR="00E638C6">
          <w:rPr>
            <w:noProof/>
            <w:webHidden/>
          </w:rPr>
          <w:instrText xml:space="preserve"> PAGEREF _Toc525254237 \h </w:instrText>
        </w:r>
        <w:r w:rsidR="00E638C6">
          <w:rPr>
            <w:noProof/>
            <w:webHidden/>
          </w:rPr>
        </w:r>
        <w:r w:rsidR="00E638C6">
          <w:rPr>
            <w:noProof/>
            <w:webHidden/>
          </w:rPr>
          <w:fldChar w:fldCharType="separate"/>
        </w:r>
        <w:r w:rsidR="00E638C6">
          <w:rPr>
            <w:noProof/>
            <w:webHidden/>
          </w:rPr>
          <w:t>106</w:t>
        </w:r>
        <w:r w:rsidR="00E638C6">
          <w:rPr>
            <w:noProof/>
            <w:webHidden/>
          </w:rPr>
          <w:fldChar w:fldCharType="end"/>
        </w:r>
      </w:hyperlink>
    </w:p>
    <w:p w14:paraId="3ED37A01" w14:textId="77777777" w:rsidR="00E638C6" w:rsidRDefault="009F22DF">
      <w:pPr>
        <w:pStyle w:val="TableofFigures"/>
        <w:tabs>
          <w:tab w:val="right" w:leader="dot" w:pos="10790"/>
        </w:tabs>
        <w:rPr>
          <w:rFonts w:eastAsiaTheme="minorEastAsia"/>
          <w:noProof/>
          <w:sz w:val="22"/>
        </w:rPr>
      </w:pPr>
      <w:hyperlink w:anchor="_Toc525254238" w:history="1">
        <w:r w:rsidR="00E638C6" w:rsidRPr="00D86A4A">
          <w:rPr>
            <w:rStyle w:val="Hyperlink"/>
            <w:noProof/>
          </w:rPr>
          <w:t>Figure 3.1</w:t>
        </w:r>
        <w:r w:rsidR="00E638C6" w:rsidRPr="00D86A4A">
          <w:rPr>
            <w:rStyle w:val="Hyperlink"/>
            <w:noProof/>
          </w:rPr>
          <w:noBreakHyphen/>
          <w:t>131. Force Resultants in z-dir. along Half Span</w:t>
        </w:r>
        <w:r w:rsidR="00E638C6">
          <w:rPr>
            <w:noProof/>
            <w:webHidden/>
          </w:rPr>
          <w:tab/>
        </w:r>
        <w:r w:rsidR="00E638C6">
          <w:rPr>
            <w:noProof/>
            <w:webHidden/>
          </w:rPr>
          <w:fldChar w:fldCharType="begin"/>
        </w:r>
        <w:r w:rsidR="00E638C6">
          <w:rPr>
            <w:noProof/>
            <w:webHidden/>
          </w:rPr>
          <w:instrText xml:space="preserve"> PAGEREF _Toc525254238 \h </w:instrText>
        </w:r>
        <w:r w:rsidR="00E638C6">
          <w:rPr>
            <w:noProof/>
            <w:webHidden/>
          </w:rPr>
        </w:r>
        <w:r w:rsidR="00E638C6">
          <w:rPr>
            <w:noProof/>
            <w:webHidden/>
          </w:rPr>
          <w:fldChar w:fldCharType="separate"/>
        </w:r>
        <w:r w:rsidR="00E638C6">
          <w:rPr>
            <w:noProof/>
            <w:webHidden/>
          </w:rPr>
          <w:t>107</w:t>
        </w:r>
        <w:r w:rsidR="00E638C6">
          <w:rPr>
            <w:noProof/>
            <w:webHidden/>
          </w:rPr>
          <w:fldChar w:fldCharType="end"/>
        </w:r>
      </w:hyperlink>
    </w:p>
    <w:p w14:paraId="51FC4038" w14:textId="77777777" w:rsidR="00E638C6" w:rsidRDefault="009F22DF">
      <w:pPr>
        <w:pStyle w:val="TableofFigures"/>
        <w:tabs>
          <w:tab w:val="right" w:leader="dot" w:pos="10790"/>
        </w:tabs>
        <w:rPr>
          <w:rFonts w:eastAsiaTheme="minorEastAsia"/>
          <w:noProof/>
          <w:sz w:val="22"/>
        </w:rPr>
      </w:pPr>
      <w:hyperlink r:id="rId12" w:anchor="_Toc525254239" w:history="1">
        <w:r w:rsidR="00E638C6" w:rsidRPr="00D86A4A">
          <w:rPr>
            <w:rStyle w:val="Hyperlink"/>
            <w:noProof/>
          </w:rPr>
          <w:t>Figure 3.1</w:t>
        </w:r>
        <w:r w:rsidR="00E638C6" w:rsidRPr="00D86A4A">
          <w:rPr>
            <w:rStyle w:val="Hyperlink"/>
            <w:noProof/>
          </w:rPr>
          <w:noBreakHyphen/>
          <w:t>132. The Horizontal Tail Geometry along Half Span</w:t>
        </w:r>
        <w:r w:rsidR="00E638C6">
          <w:rPr>
            <w:noProof/>
            <w:webHidden/>
          </w:rPr>
          <w:tab/>
        </w:r>
        <w:r w:rsidR="00E638C6">
          <w:rPr>
            <w:noProof/>
            <w:webHidden/>
          </w:rPr>
          <w:fldChar w:fldCharType="begin"/>
        </w:r>
        <w:r w:rsidR="00E638C6">
          <w:rPr>
            <w:noProof/>
            <w:webHidden/>
          </w:rPr>
          <w:instrText xml:space="preserve"> PAGEREF _Toc525254239 \h </w:instrText>
        </w:r>
        <w:r w:rsidR="00E638C6">
          <w:rPr>
            <w:noProof/>
            <w:webHidden/>
          </w:rPr>
        </w:r>
        <w:r w:rsidR="00E638C6">
          <w:rPr>
            <w:noProof/>
            <w:webHidden/>
          </w:rPr>
          <w:fldChar w:fldCharType="separate"/>
        </w:r>
        <w:r w:rsidR="00E638C6">
          <w:rPr>
            <w:noProof/>
            <w:webHidden/>
          </w:rPr>
          <w:t>108</w:t>
        </w:r>
        <w:r w:rsidR="00E638C6">
          <w:rPr>
            <w:noProof/>
            <w:webHidden/>
          </w:rPr>
          <w:fldChar w:fldCharType="end"/>
        </w:r>
      </w:hyperlink>
    </w:p>
    <w:p w14:paraId="5538859A" w14:textId="77777777" w:rsidR="00E638C6" w:rsidRDefault="009F22DF">
      <w:pPr>
        <w:pStyle w:val="TableofFigures"/>
        <w:tabs>
          <w:tab w:val="right" w:leader="dot" w:pos="10790"/>
        </w:tabs>
        <w:rPr>
          <w:rFonts w:eastAsiaTheme="minorEastAsia"/>
          <w:noProof/>
          <w:sz w:val="22"/>
        </w:rPr>
      </w:pPr>
      <w:hyperlink r:id="rId13" w:anchor="_Toc525254240" w:history="1">
        <w:r w:rsidR="00E638C6" w:rsidRPr="00D86A4A">
          <w:rPr>
            <w:rStyle w:val="Hyperlink"/>
            <w:noProof/>
          </w:rPr>
          <w:t>Figure 3.1</w:t>
        </w:r>
        <w:r w:rsidR="00E638C6" w:rsidRPr="00D86A4A">
          <w:rPr>
            <w:rStyle w:val="Hyperlink"/>
            <w:noProof/>
          </w:rPr>
          <w:noBreakHyphen/>
          <w:t>133. Back-View Illustration of the Left Half of The Tail of an Aircraft</w:t>
        </w:r>
        <w:r w:rsidR="00E638C6">
          <w:rPr>
            <w:noProof/>
            <w:webHidden/>
          </w:rPr>
          <w:tab/>
        </w:r>
        <w:r w:rsidR="00E638C6">
          <w:rPr>
            <w:noProof/>
            <w:webHidden/>
          </w:rPr>
          <w:fldChar w:fldCharType="begin"/>
        </w:r>
        <w:r w:rsidR="00E638C6">
          <w:rPr>
            <w:noProof/>
            <w:webHidden/>
          </w:rPr>
          <w:instrText xml:space="preserve"> PAGEREF _Toc525254240 \h </w:instrText>
        </w:r>
        <w:r w:rsidR="00E638C6">
          <w:rPr>
            <w:noProof/>
            <w:webHidden/>
          </w:rPr>
        </w:r>
        <w:r w:rsidR="00E638C6">
          <w:rPr>
            <w:noProof/>
            <w:webHidden/>
          </w:rPr>
          <w:fldChar w:fldCharType="separate"/>
        </w:r>
        <w:r w:rsidR="00E638C6">
          <w:rPr>
            <w:noProof/>
            <w:webHidden/>
          </w:rPr>
          <w:t>109</w:t>
        </w:r>
        <w:r w:rsidR="00E638C6">
          <w:rPr>
            <w:noProof/>
            <w:webHidden/>
          </w:rPr>
          <w:fldChar w:fldCharType="end"/>
        </w:r>
      </w:hyperlink>
    </w:p>
    <w:p w14:paraId="746A35F1" w14:textId="77777777" w:rsidR="00E638C6" w:rsidRDefault="009F22DF">
      <w:pPr>
        <w:pStyle w:val="TableofFigures"/>
        <w:tabs>
          <w:tab w:val="right" w:leader="dot" w:pos="10790"/>
        </w:tabs>
        <w:rPr>
          <w:rFonts w:eastAsiaTheme="minorEastAsia"/>
          <w:noProof/>
          <w:sz w:val="22"/>
        </w:rPr>
      </w:pPr>
      <w:hyperlink w:anchor="_Toc525254241" w:history="1">
        <w:r w:rsidR="00E638C6" w:rsidRPr="00D86A4A">
          <w:rPr>
            <w:rStyle w:val="Hyperlink"/>
            <w:noProof/>
          </w:rPr>
          <w:t>Figure 3.1</w:t>
        </w:r>
        <w:r w:rsidR="00E638C6" w:rsidRPr="00D86A4A">
          <w:rPr>
            <w:rStyle w:val="Hyperlink"/>
            <w:noProof/>
          </w:rPr>
          <w:noBreakHyphen/>
          <w:t>134. V-y for all 13 Cases</w:t>
        </w:r>
        <w:r w:rsidR="00E638C6">
          <w:rPr>
            <w:noProof/>
            <w:webHidden/>
          </w:rPr>
          <w:tab/>
        </w:r>
        <w:r w:rsidR="00E638C6">
          <w:rPr>
            <w:noProof/>
            <w:webHidden/>
          </w:rPr>
          <w:fldChar w:fldCharType="begin"/>
        </w:r>
        <w:r w:rsidR="00E638C6">
          <w:rPr>
            <w:noProof/>
            <w:webHidden/>
          </w:rPr>
          <w:instrText xml:space="preserve"> PAGEREF _Toc525254241 \h </w:instrText>
        </w:r>
        <w:r w:rsidR="00E638C6">
          <w:rPr>
            <w:noProof/>
            <w:webHidden/>
          </w:rPr>
        </w:r>
        <w:r w:rsidR="00E638C6">
          <w:rPr>
            <w:noProof/>
            <w:webHidden/>
          </w:rPr>
          <w:fldChar w:fldCharType="separate"/>
        </w:r>
        <w:r w:rsidR="00E638C6">
          <w:rPr>
            <w:noProof/>
            <w:webHidden/>
          </w:rPr>
          <w:t>110</w:t>
        </w:r>
        <w:r w:rsidR="00E638C6">
          <w:rPr>
            <w:noProof/>
            <w:webHidden/>
          </w:rPr>
          <w:fldChar w:fldCharType="end"/>
        </w:r>
      </w:hyperlink>
    </w:p>
    <w:p w14:paraId="29A445F4" w14:textId="77777777" w:rsidR="00E638C6" w:rsidRDefault="009F22DF">
      <w:pPr>
        <w:pStyle w:val="TableofFigures"/>
        <w:tabs>
          <w:tab w:val="right" w:leader="dot" w:pos="10790"/>
        </w:tabs>
        <w:rPr>
          <w:rFonts w:eastAsiaTheme="minorEastAsia"/>
          <w:noProof/>
          <w:sz w:val="22"/>
        </w:rPr>
      </w:pPr>
      <w:hyperlink w:anchor="_Toc525254242" w:history="1">
        <w:r w:rsidR="00E638C6" w:rsidRPr="00D86A4A">
          <w:rPr>
            <w:rStyle w:val="Hyperlink"/>
            <w:noProof/>
          </w:rPr>
          <w:t>Figure 3.1</w:t>
        </w:r>
        <w:r w:rsidR="00E638C6" w:rsidRPr="00D86A4A">
          <w:rPr>
            <w:rStyle w:val="Hyperlink"/>
            <w:noProof/>
          </w:rPr>
          <w:noBreakHyphen/>
          <w:t>135. M-y for all 13 Cases</w:t>
        </w:r>
        <w:r w:rsidR="00E638C6">
          <w:rPr>
            <w:noProof/>
            <w:webHidden/>
          </w:rPr>
          <w:tab/>
        </w:r>
        <w:r w:rsidR="00E638C6">
          <w:rPr>
            <w:noProof/>
            <w:webHidden/>
          </w:rPr>
          <w:fldChar w:fldCharType="begin"/>
        </w:r>
        <w:r w:rsidR="00E638C6">
          <w:rPr>
            <w:noProof/>
            <w:webHidden/>
          </w:rPr>
          <w:instrText xml:space="preserve"> PAGEREF _Toc525254242 \h </w:instrText>
        </w:r>
        <w:r w:rsidR="00E638C6">
          <w:rPr>
            <w:noProof/>
            <w:webHidden/>
          </w:rPr>
        </w:r>
        <w:r w:rsidR="00E638C6">
          <w:rPr>
            <w:noProof/>
            <w:webHidden/>
          </w:rPr>
          <w:fldChar w:fldCharType="separate"/>
        </w:r>
        <w:r w:rsidR="00E638C6">
          <w:rPr>
            <w:noProof/>
            <w:webHidden/>
          </w:rPr>
          <w:t>111</w:t>
        </w:r>
        <w:r w:rsidR="00E638C6">
          <w:rPr>
            <w:noProof/>
            <w:webHidden/>
          </w:rPr>
          <w:fldChar w:fldCharType="end"/>
        </w:r>
      </w:hyperlink>
    </w:p>
    <w:p w14:paraId="1E1C6E98" w14:textId="77777777" w:rsidR="00E638C6" w:rsidRDefault="009F22DF">
      <w:pPr>
        <w:pStyle w:val="TableofFigures"/>
        <w:tabs>
          <w:tab w:val="right" w:leader="dot" w:pos="10790"/>
        </w:tabs>
        <w:rPr>
          <w:rFonts w:eastAsiaTheme="minorEastAsia"/>
          <w:noProof/>
          <w:sz w:val="22"/>
        </w:rPr>
      </w:pPr>
      <w:hyperlink w:anchor="_Toc525254243" w:history="1">
        <w:r w:rsidR="00E638C6" w:rsidRPr="00D86A4A">
          <w:rPr>
            <w:rStyle w:val="Hyperlink"/>
            <w:noProof/>
          </w:rPr>
          <w:t>Figure 3.1</w:t>
        </w:r>
        <w:r w:rsidR="00E638C6" w:rsidRPr="00D86A4A">
          <w:rPr>
            <w:rStyle w:val="Hyperlink"/>
            <w:noProof/>
          </w:rPr>
          <w:noBreakHyphen/>
          <w:t>136. Vertical Tail Geometry</w:t>
        </w:r>
        <w:r w:rsidR="00E638C6">
          <w:rPr>
            <w:noProof/>
            <w:webHidden/>
          </w:rPr>
          <w:tab/>
        </w:r>
        <w:r w:rsidR="00E638C6">
          <w:rPr>
            <w:noProof/>
            <w:webHidden/>
          </w:rPr>
          <w:fldChar w:fldCharType="begin"/>
        </w:r>
        <w:r w:rsidR="00E638C6">
          <w:rPr>
            <w:noProof/>
            <w:webHidden/>
          </w:rPr>
          <w:instrText xml:space="preserve"> PAGEREF _Toc525254243 \h </w:instrText>
        </w:r>
        <w:r w:rsidR="00E638C6">
          <w:rPr>
            <w:noProof/>
            <w:webHidden/>
          </w:rPr>
        </w:r>
        <w:r w:rsidR="00E638C6">
          <w:rPr>
            <w:noProof/>
            <w:webHidden/>
          </w:rPr>
          <w:fldChar w:fldCharType="separate"/>
        </w:r>
        <w:r w:rsidR="00E638C6">
          <w:rPr>
            <w:noProof/>
            <w:webHidden/>
          </w:rPr>
          <w:t>112</w:t>
        </w:r>
        <w:r w:rsidR="00E638C6">
          <w:rPr>
            <w:noProof/>
            <w:webHidden/>
          </w:rPr>
          <w:fldChar w:fldCharType="end"/>
        </w:r>
      </w:hyperlink>
    </w:p>
    <w:p w14:paraId="43CB8599" w14:textId="77777777" w:rsidR="00E638C6" w:rsidRDefault="009F22DF">
      <w:pPr>
        <w:pStyle w:val="TableofFigures"/>
        <w:tabs>
          <w:tab w:val="right" w:leader="dot" w:pos="10790"/>
        </w:tabs>
        <w:rPr>
          <w:rFonts w:eastAsiaTheme="minorEastAsia"/>
          <w:noProof/>
          <w:sz w:val="22"/>
        </w:rPr>
      </w:pPr>
      <w:hyperlink r:id="rId14" w:anchor="_Toc525254244" w:history="1">
        <w:r w:rsidR="00E638C6" w:rsidRPr="00D86A4A">
          <w:rPr>
            <w:rStyle w:val="Hyperlink"/>
            <w:noProof/>
          </w:rPr>
          <w:t>Figure 3.1</w:t>
        </w:r>
        <w:r w:rsidR="00E638C6" w:rsidRPr="00D86A4A">
          <w:rPr>
            <w:rStyle w:val="Hyperlink"/>
            <w:noProof/>
          </w:rPr>
          <w:noBreakHyphen/>
          <w:t>137. Sample Force Distribution on the Vertical Tail Shown on the Back-View Illustration of an Aircraft</w:t>
        </w:r>
        <w:r w:rsidR="00E638C6">
          <w:rPr>
            <w:noProof/>
            <w:webHidden/>
          </w:rPr>
          <w:tab/>
        </w:r>
        <w:r w:rsidR="00E638C6">
          <w:rPr>
            <w:noProof/>
            <w:webHidden/>
          </w:rPr>
          <w:fldChar w:fldCharType="begin"/>
        </w:r>
        <w:r w:rsidR="00E638C6">
          <w:rPr>
            <w:noProof/>
            <w:webHidden/>
          </w:rPr>
          <w:instrText xml:space="preserve"> PAGEREF _Toc525254244 \h </w:instrText>
        </w:r>
        <w:r w:rsidR="00E638C6">
          <w:rPr>
            <w:noProof/>
            <w:webHidden/>
          </w:rPr>
        </w:r>
        <w:r w:rsidR="00E638C6">
          <w:rPr>
            <w:noProof/>
            <w:webHidden/>
          </w:rPr>
          <w:fldChar w:fldCharType="separate"/>
        </w:r>
        <w:r w:rsidR="00E638C6">
          <w:rPr>
            <w:noProof/>
            <w:webHidden/>
          </w:rPr>
          <w:t>113</w:t>
        </w:r>
        <w:r w:rsidR="00E638C6">
          <w:rPr>
            <w:noProof/>
            <w:webHidden/>
          </w:rPr>
          <w:fldChar w:fldCharType="end"/>
        </w:r>
      </w:hyperlink>
    </w:p>
    <w:p w14:paraId="71D12A40" w14:textId="77777777" w:rsidR="00E638C6" w:rsidRDefault="009F22DF">
      <w:pPr>
        <w:pStyle w:val="TableofFigures"/>
        <w:tabs>
          <w:tab w:val="right" w:leader="dot" w:pos="10790"/>
        </w:tabs>
        <w:rPr>
          <w:rFonts w:eastAsiaTheme="minorEastAsia"/>
          <w:noProof/>
          <w:sz w:val="22"/>
        </w:rPr>
      </w:pPr>
      <w:hyperlink w:anchor="_Toc525254245" w:history="1">
        <w:r w:rsidR="00E638C6" w:rsidRPr="00D86A4A">
          <w:rPr>
            <w:rStyle w:val="Hyperlink"/>
            <w:noProof/>
          </w:rPr>
          <w:t>Figure 3.1</w:t>
        </w:r>
        <w:r w:rsidR="00E638C6" w:rsidRPr="00D86A4A">
          <w:rPr>
            <w:rStyle w:val="Hyperlink"/>
            <w:noProof/>
          </w:rPr>
          <w:noBreakHyphen/>
          <w:t>138. V-z far all Four Cases</w:t>
        </w:r>
        <w:r w:rsidR="00E638C6">
          <w:rPr>
            <w:noProof/>
            <w:webHidden/>
          </w:rPr>
          <w:tab/>
        </w:r>
        <w:r w:rsidR="00E638C6">
          <w:rPr>
            <w:noProof/>
            <w:webHidden/>
          </w:rPr>
          <w:fldChar w:fldCharType="begin"/>
        </w:r>
        <w:r w:rsidR="00E638C6">
          <w:rPr>
            <w:noProof/>
            <w:webHidden/>
          </w:rPr>
          <w:instrText xml:space="preserve"> PAGEREF _Toc525254245 \h </w:instrText>
        </w:r>
        <w:r w:rsidR="00E638C6">
          <w:rPr>
            <w:noProof/>
            <w:webHidden/>
          </w:rPr>
        </w:r>
        <w:r w:rsidR="00E638C6">
          <w:rPr>
            <w:noProof/>
            <w:webHidden/>
          </w:rPr>
          <w:fldChar w:fldCharType="separate"/>
        </w:r>
        <w:r w:rsidR="00E638C6">
          <w:rPr>
            <w:noProof/>
            <w:webHidden/>
          </w:rPr>
          <w:t>114</w:t>
        </w:r>
        <w:r w:rsidR="00E638C6">
          <w:rPr>
            <w:noProof/>
            <w:webHidden/>
          </w:rPr>
          <w:fldChar w:fldCharType="end"/>
        </w:r>
      </w:hyperlink>
    </w:p>
    <w:p w14:paraId="004EDA22" w14:textId="77777777" w:rsidR="00E638C6" w:rsidRDefault="009F22DF">
      <w:pPr>
        <w:pStyle w:val="TableofFigures"/>
        <w:tabs>
          <w:tab w:val="right" w:leader="dot" w:pos="10790"/>
        </w:tabs>
        <w:rPr>
          <w:rFonts w:eastAsiaTheme="minorEastAsia"/>
          <w:noProof/>
          <w:sz w:val="22"/>
        </w:rPr>
      </w:pPr>
      <w:hyperlink w:anchor="_Toc525254246" w:history="1">
        <w:r w:rsidR="00E638C6" w:rsidRPr="00D86A4A">
          <w:rPr>
            <w:rStyle w:val="Hyperlink"/>
            <w:noProof/>
          </w:rPr>
          <w:t>Figure 3.1</w:t>
        </w:r>
        <w:r w:rsidR="00E638C6" w:rsidRPr="00D86A4A">
          <w:rPr>
            <w:rStyle w:val="Hyperlink"/>
            <w:noProof/>
          </w:rPr>
          <w:noBreakHyphen/>
          <w:t>139. M-z for all Four Cases</w:t>
        </w:r>
        <w:r w:rsidR="00E638C6">
          <w:rPr>
            <w:noProof/>
            <w:webHidden/>
          </w:rPr>
          <w:tab/>
        </w:r>
        <w:r w:rsidR="00E638C6">
          <w:rPr>
            <w:noProof/>
            <w:webHidden/>
          </w:rPr>
          <w:fldChar w:fldCharType="begin"/>
        </w:r>
        <w:r w:rsidR="00E638C6">
          <w:rPr>
            <w:noProof/>
            <w:webHidden/>
          </w:rPr>
          <w:instrText xml:space="preserve"> PAGEREF _Toc525254246 \h </w:instrText>
        </w:r>
        <w:r w:rsidR="00E638C6">
          <w:rPr>
            <w:noProof/>
            <w:webHidden/>
          </w:rPr>
        </w:r>
        <w:r w:rsidR="00E638C6">
          <w:rPr>
            <w:noProof/>
            <w:webHidden/>
          </w:rPr>
          <w:fldChar w:fldCharType="separate"/>
        </w:r>
        <w:r w:rsidR="00E638C6">
          <w:rPr>
            <w:noProof/>
            <w:webHidden/>
          </w:rPr>
          <w:t>114</w:t>
        </w:r>
        <w:r w:rsidR="00E638C6">
          <w:rPr>
            <w:noProof/>
            <w:webHidden/>
          </w:rPr>
          <w:fldChar w:fldCharType="end"/>
        </w:r>
      </w:hyperlink>
    </w:p>
    <w:p w14:paraId="6C12E7A5" w14:textId="77777777" w:rsidR="00E638C6" w:rsidRDefault="009F22DF">
      <w:pPr>
        <w:pStyle w:val="TableofFigures"/>
        <w:tabs>
          <w:tab w:val="right" w:leader="dot" w:pos="10790"/>
        </w:tabs>
        <w:rPr>
          <w:rFonts w:eastAsiaTheme="minorEastAsia"/>
          <w:noProof/>
          <w:sz w:val="22"/>
        </w:rPr>
      </w:pPr>
      <w:hyperlink w:anchor="_Toc525254247" w:history="1">
        <w:r w:rsidR="00E638C6" w:rsidRPr="00D86A4A">
          <w:rPr>
            <w:rStyle w:val="Hyperlink"/>
            <w:noProof/>
          </w:rPr>
          <w:t>Figure 3.2</w:t>
        </w:r>
        <w:r w:rsidR="00E638C6" w:rsidRPr="00D86A4A">
          <w:rPr>
            <w:rStyle w:val="Hyperlink"/>
            <w:noProof/>
          </w:rPr>
          <w:noBreakHyphen/>
          <w:t>1. Truss type construction</w:t>
        </w:r>
        <w:r w:rsidR="00E638C6">
          <w:rPr>
            <w:noProof/>
            <w:webHidden/>
          </w:rPr>
          <w:tab/>
        </w:r>
        <w:r w:rsidR="00E638C6">
          <w:rPr>
            <w:noProof/>
            <w:webHidden/>
          </w:rPr>
          <w:fldChar w:fldCharType="begin"/>
        </w:r>
        <w:r w:rsidR="00E638C6">
          <w:rPr>
            <w:noProof/>
            <w:webHidden/>
          </w:rPr>
          <w:instrText xml:space="preserve"> PAGEREF _Toc525254247 \h </w:instrText>
        </w:r>
        <w:r w:rsidR="00E638C6">
          <w:rPr>
            <w:noProof/>
            <w:webHidden/>
          </w:rPr>
        </w:r>
        <w:r w:rsidR="00E638C6">
          <w:rPr>
            <w:noProof/>
            <w:webHidden/>
          </w:rPr>
          <w:fldChar w:fldCharType="separate"/>
        </w:r>
        <w:r w:rsidR="00E638C6">
          <w:rPr>
            <w:noProof/>
            <w:webHidden/>
          </w:rPr>
          <w:t>133</w:t>
        </w:r>
        <w:r w:rsidR="00E638C6">
          <w:rPr>
            <w:noProof/>
            <w:webHidden/>
          </w:rPr>
          <w:fldChar w:fldCharType="end"/>
        </w:r>
      </w:hyperlink>
    </w:p>
    <w:p w14:paraId="2C4DA5F9" w14:textId="77777777" w:rsidR="00E638C6" w:rsidRDefault="009F22DF">
      <w:pPr>
        <w:pStyle w:val="TableofFigures"/>
        <w:tabs>
          <w:tab w:val="right" w:leader="dot" w:pos="10790"/>
        </w:tabs>
        <w:rPr>
          <w:rFonts w:eastAsiaTheme="minorEastAsia"/>
          <w:noProof/>
          <w:sz w:val="22"/>
        </w:rPr>
      </w:pPr>
      <w:hyperlink w:anchor="_Toc525254248" w:history="1">
        <w:r w:rsidR="00E638C6" w:rsidRPr="00D86A4A">
          <w:rPr>
            <w:rStyle w:val="Hyperlink"/>
            <w:noProof/>
          </w:rPr>
          <w:t>Figure 3.2</w:t>
        </w:r>
        <w:r w:rsidR="00E638C6" w:rsidRPr="00D86A4A">
          <w:rPr>
            <w:rStyle w:val="Hyperlink"/>
            <w:noProof/>
          </w:rPr>
          <w:noBreakHyphen/>
          <w:t>2. Pratt truss type construction</w:t>
        </w:r>
        <w:r w:rsidR="00E638C6">
          <w:rPr>
            <w:noProof/>
            <w:webHidden/>
          </w:rPr>
          <w:tab/>
        </w:r>
        <w:r w:rsidR="00E638C6">
          <w:rPr>
            <w:noProof/>
            <w:webHidden/>
          </w:rPr>
          <w:fldChar w:fldCharType="begin"/>
        </w:r>
        <w:r w:rsidR="00E638C6">
          <w:rPr>
            <w:noProof/>
            <w:webHidden/>
          </w:rPr>
          <w:instrText xml:space="preserve"> PAGEREF _Toc525254248 \h </w:instrText>
        </w:r>
        <w:r w:rsidR="00E638C6">
          <w:rPr>
            <w:noProof/>
            <w:webHidden/>
          </w:rPr>
        </w:r>
        <w:r w:rsidR="00E638C6">
          <w:rPr>
            <w:noProof/>
            <w:webHidden/>
          </w:rPr>
          <w:fldChar w:fldCharType="separate"/>
        </w:r>
        <w:r w:rsidR="00E638C6">
          <w:rPr>
            <w:noProof/>
            <w:webHidden/>
          </w:rPr>
          <w:t>133</w:t>
        </w:r>
        <w:r w:rsidR="00E638C6">
          <w:rPr>
            <w:noProof/>
            <w:webHidden/>
          </w:rPr>
          <w:fldChar w:fldCharType="end"/>
        </w:r>
      </w:hyperlink>
    </w:p>
    <w:p w14:paraId="39E4FB14" w14:textId="77777777" w:rsidR="00E638C6" w:rsidRDefault="009F22DF">
      <w:pPr>
        <w:pStyle w:val="TableofFigures"/>
        <w:tabs>
          <w:tab w:val="right" w:leader="dot" w:pos="10790"/>
        </w:tabs>
        <w:rPr>
          <w:rFonts w:eastAsiaTheme="minorEastAsia"/>
          <w:noProof/>
          <w:sz w:val="22"/>
        </w:rPr>
      </w:pPr>
      <w:hyperlink w:anchor="_Toc525254249" w:history="1">
        <w:r w:rsidR="00E638C6" w:rsidRPr="00D86A4A">
          <w:rPr>
            <w:rStyle w:val="Hyperlink"/>
            <w:noProof/>
          </w:rPr>
          <w:t>Figure 3.2</w:t>
        </w:r>
        <w:r w:rsidR="00E638C6" w:rsidRPr="00D86A4A">
          <w:rPr>
            <w:rStyle w:val="Hyperlink"/>
            <w:noProof/>
          </w:rPr>
          <w:noBreakHyphen/>
          <w:t>3. Warren truss type construction</w:t>
        </w:r>
        <w:r w:rsidR="00E638C6">
          <w:rPr>
            <w:noProof/>
            <w:webHidden/>
          </w:rPr>
          <w:tab/>
        </w:r>
        <w:r w:rsidR="00E638C6">
          <w:rPr>
            <w:noProof/>
            <w:webHidden/>
          </w:rPr>
          <w:fldChar w:fldCharType="begin"/>
        </w:r>
        <w:r w:rsidR="00E638C6">
          <w:rPr>
            <w:noProof/>
            <w:webHidden/>
          </w:rPr>
          <w:instrText xml:space="preserve"> PAGEREF _Toc525254249 \h </w:instrText>
        </w:r>
        <w:r w:rsidR="00E638C6">
          <w:rPr>
            <w:noProof/>
            <w:webHidden/>
          </w:rPr>
        </w:r>
        <w:r w:rsidR="00E638C6">
          <w:rPr>
            <w:noProof/>
            <w:webHidden/>
          </w:rPr>
          <w:fldChar w:fldCharType="separate"/>
        </w:r>
        <w:r w:rsidR="00E638C6">
          <w:rPr>
            <w:noProof/>
            <w:webHidden/>
          </w:rPr>
          <w:t>134</w:t>
        </w:r>
        <w:r w:rsidR="00E638C6">
          <w:rPr>
            <w:noProof/>
            <w:webHidden/>
          </w:rPr>
          <w:fldChar w:fldCharType="end"/>
        </w:r>
      </w:hyperlink>
    </w:p>
    <w:p w14:paraId="2080FBE5" w14:textId="77777777" w:rsidR="00E638C6" w:rsidRDefault="009F22DF">
      <w:pPr>
        <w:pStyle w:val="TableofFigures"/>
        <w:tabs>
          <w:tab w:val="right" w:leader="dot" w:pos="10790"/>
        </w:tabs>
        <w:rPr>
          <w:rFonts w:eastAsiaTheme="minorEastAsia"/>
          <w:noProof/>
          <w:sz w:val="22"/>
        </w:rPr>
      </w:pPr>
      <w:hyperlink w:anchor="_Toc525254250" w:history="1">
        <w:r w:rsidR="00E638C6" w:rsidRPr="00D86A4A">
          <w:rPr>
            <w:rStyle w:val="Hyperlink"/>
            <w:noProof/>
          </w:rPr>
          <w:t>Figure 3.2</w:t>
        </w:r>
        <w:r w:rsidR="00E638C6" w:rsidRPr="00D86A4A">
          <w:rPr>
            <w:rStyle w:val="Hyperlink"/>
            <w:noProof/>
          </w:rPr>
          <w:noBreakHyphen/>
          <w:t>4. Monocoque type construction</w:t>
        </w:r>
        <w:r w:rsidR="00E638C6">
          <w:rPr>
            <w:noProof/>
            <w:webHidden/>
          </w:rPr>
          <w:tab/>
        </w:r>
        <w:r w:rsidR="00E638C6">
          <w:rPr>
            <w:noProof/>
            <w:webHidden/>
          </w:rPr>
          <w:fldChar w:fldCharType="begin"/>
        </w:r>
        <w:r w:rsidR="00E638C6">
          <w:rPr>
            <w:noProof/>
            <w:webHidden/>
          </w:rPr>
          <w:instrText xml:space="preserve"> PAGEREF _Toc525254250 \h </w:instrText>
        </w:r>
        <w:r w:rsidR="00E638C6">
          <w:rPr>
            <w:noProof/>
            <w:webHidden/>
          </w:rPr>
        </w:r>
        <w:r w:rsidR="00E638C6">
          <w:rPr>
            <w:noProof/>
            <w:webHidden/>
          </w:rPr>
          <w:fldChar w:fldCharType="separate"/>
        </w:r>
        <w:r w:rsidR="00E638C6">
          <w:rPr>
            <w:noProof/>
            <w:webHidden/>
          </w:rPr>
          <w:t>134</w:t>
        </w:r>
        <w:r w:rsidR="00E638C6">
          <w:rPr>
            <w:noProof/>
            <w:webHidden/>
          </w:rPr>
          <w:fldChar w:fldCharType="end"/>
        </w:r>
      </w:hyperlink>
    </w:p>
    <w:p w14:paraId="0F4C3A90" w14:textId="77777777" w:rsidR="00E638C6" w:rsidRDefault="009F22DF">
      <w:pPr>
        <w:pStyle w:val="TableofFigures"/>
        <w:tabs>
          <w:tab w:val="right" w:leader="dot" w:pos="10790"/>
        </w:tabs>
        <w:rPr>
          <w:rFonts w:eastAsiaTheme="minorEastAsia"/>
          <w:noProof/>
          <w:sz w:val="22"/>
        </w:rPr>
      </w:pPr>
      <w:hyperlink w:anchor="_Toc525254251" w:history="1">
        <w:r w:rsidR="00E638C6" w:rsidRPr="00D86A4A">
          <w:rPr>
            <w:rStyle w:val="Hyperlink"/>
            <w:noProof/>
          </w:rPr>
          <w:t>Figure 3.2</w:t>
        </w:r>
        <w:r w:rsidR="00E638C6" w:rsidRPr="00D86A4A">
          <w:rPr>
            <w:rStyle w:val="Hyperlink"/>
            <w:noProof/>
          </w:rPr>
          <w:noBreakHyphen/>
          <w:t>5. Semi-monocoque type construction</w:t>
        </w:r>
        <w:r w:rsidR="00E638C6">
          <w:rPr>
            <w:noProof/>
            <w:webHidden/>
          </w:rPr>
          <w:tab/>
        </w:r>
        <w:r w:rsidR="00E638C6">
          <w:rPr>
            <w:noProof/>
            <w:webHidden/>
          </w:rPr>
          <w:fldChar w:fldCharType="begin"/>
        </w:r>
        <w:r w:rsidR="00E638C6">
          <w:rPr>
            <w:noProof/>
            <w:webHidden/>
          </w:rPr>
          <w:instrText xml:space="preserve"> PAGEREF _Toc525254251 \h </w:instrText>
        </w:r>
        <w:r w:rsidR="00E638C6">
          <w:rPr>
            <w:noProof/>
            <w:webHidden/>
          </w:rPr>
        </w:r>
        <w:r w:rsidR="00E638C6">
          <w:rPr>
            <w:noProof/>
            <w:webHidden/>
          </w:rPr>
          <w:fldChar w:fldCharType="separate"/>
        </w:r>
        <w:r w:rsidR="00E638C6">
          <w:rPr>
            <w:noProof/>
            <w:webHidden/>
          </w:rPr>
          <w:t>135</w:t>
        </w:r>
        <w:r w:rsidR="00E638C6">
          <w:rPr>
            <w:noProof/>
            <w:webHidden/>
          </w:rPr>
          <w:fldChar w:fldCharType="end"/>
        </w:r>
      </w:hyperlink>
    </w:p>
    <w:p w14:paraId="7A6F6CE4" w14:textId="77777777" w:rsidR="00E638C6" w:rsidRDefault="009F22DF">
      <w:pPr>
        <w:pStyle w:val="TableofFigures"/>
        <w:tabs>
          <w:tab w:val="right" w:leader="dot" w:pos="10790"/>
        </w:tabs>
        <w:rPr>
          <w:rFonts w:eastAsiaTheme="minorEastAsia"/>
          <w:noProof/>
          <w:sz w:val="22"/>
        </w:rPr>
      </w:pPr>
      <w:hyperlink w:anchor="_Toc525254252" w:history="1">
        <w:r w:rsidR="00E638C6" w:rsidRPr="00D86A4A">
          <w:rPr>
            <w:rStyle w:val="Hyperlink"/>
            <w:noProof/>
          </w:rPr>
          <w:t>Figure 3.2</w:t>
        </w:r>
        <w:r w:rsidR="00E638C6" w:rsidRPr="00D86A4A">
          <w:rPr>
            <w:rStyle w:val="Hyperlink"/>
            <w:noProof/>
          </w:rPr>
          <w:noBreakHyphen/>
          <w:t>6 Conventional Tail</w:t>
        </w:r>
        <w:r w:rsidR="00E638C6">
          <w:rPr>
            <w:noProof/>
            <w:webHidden/>
          </w:rPr>
          <w:tab/>
        </w:r>
        <w:r w:rsidR="00E638C6">
          <w:rPr>
            <w:noProof/>
            <w:webHidden/>
          </w:rPr>
          <w:fldChar w:fldCharType="begin"/>
        </w:r>
        <w:r w:rsidR="00E638C6">
          <w:rPr>
            <w:noProof/>
            <w:webHidden/>
          </w:rPr>
          <w:instrText xml:space="preserve"> PAGEREF _Toc525254252 \h </w:instrText>
        </w:r>
        <w:r w:rsidR="00E638C6">
          <w:rPr>
            <w:noProof/>
            <w:webHidden/>
          </w:rPr>
        </w:r>
        <w:r w:rsidR="00E638C6">
          <w:rPr>
            <w:noProof/>
            <w:webHidden/>
          </w:rPr>
          <w:fldChar w:fldCharType="separate"/>
        </w:r>
        <w:r w:rsidR="00E638C6">
          <w:rPr>
            <w:noProof/>
            <w:webHidden/>
          </w:rPr>
          <w:t>138</w:t>
        </w:r>
        <w:r w:rsidR="00E638C6">
          <w:rPr>
            <w:noProof/>
            <w:webHidden/>
          </w:rPr>
          <w:fldChar w:fldCharType="end"/>
        </w:r>
      </w:hyperlink>
    </w:p>
    <w:p w14:paraId="1FB16B14" w14:textId="77777777" w:rsidR="00E638C6" w:rsidRDefault="009F22DF">
      <w:pPr>
        <w:pStyle w:val="TableofFigures"/>
        <w:tabs>
          <w:tab w:val="right" w:leader="dot" w:pos="10790"/>
        </w:tabs>
        <w:rPr>
          <w:rFonts w:eastAsiaTheme="minorEastAsia"/>
          <w:noProof/>
          <w:sz w:val="22"/>
        </w:rPr>
      </w:pPr>
      <w:hyperlink w:anchor="_Toc525254253" w:history="1">
        <w:r w:rsidR="00E638C6" w:rsidRPr="00D86A4A">
          <w:rPr>
            <w:rStyle w:val="Hyperlink"/>
            <w:noProof/>
          </w:rPr>
          <w:t>Figure 3.2</w:t>
        </w:r>
        <w:r w:rsidR="00E638C6" w:rsidRPr="00D86A4A">
          <w:rPr>
            <w:rStyle w:val="Hyperlink"/>
            <w:noProof/>
          </w:rPr>
          <w:noBreakHyphen/>
          <w:t>7. Permanently fixed mount</w:t>
        </w:r>
        <w:r w:rsidR="00E638C6">
          <w:rPr>
            <w:noProof/>
            <w:webHidden/>
          </w:rPr>
          <w:tab/>
        </w:r>
        <w:r w:rsidR="00E638C6">
          <w:rPr>
            <w:noProof/>
            <w:webHidden/>
          </w:rPr>
          <w:fldChar w:fldCharType="begin"/>
        </w:r>
        <w:r w:rsidR="00E638C6">
          <w:rPr>
            <w:noProof/>
            <w:webHidden/>
          </w:rPr>
          <w:instrText xml:space="preserve"> PAGEREF _Toc525254253 \h </w:instrText>
        </w:r>
        <w:r w:rsidR="00E638C6">
          <w:rPr>
            <w:noProof/>
            <w:webHidden/>
          </w:rPr>
        </w:r>
        <w:r w:rsidR="00E638C6">
          <w:rPr>
            <w:noProof/>
            <w:webHidden/>
          </w:rPr>
          <w:fldChar w:fldCharType="separate"/>
        </w:r>
        <w:r w:rsidR="00E638C6">
          <w:rPr>
            <w:noProof/>
            <w:webHidden/>
          </w:rPr>
          <w:t>138</w:t>
        </w:r>
        <w:r w:rsidR="00E638C6">
          <w:rPr>
            <w:noProof/>
            <w:webHidden/>
          </w:rPr>
          <w:fldChar w:fldCharType="end"/>
        </w:r>
      </w:hyperlink>
    </w:p>
    <w:p w14:paraId="7465A8AB" w14:textId="77777777" w:rsidR="00E638C6" w:rsidRDefault="009F22DF">
      <w:pPr>
        <w:pStyle w:val="TableofFigures"/>
        <w:tabs>
          <w:tab w:val="right" w:leader="dot" w:pos="10790"/>
        </w:tabs>
        <w:rPr>
          <w:rFonts w:eastAsiaTheme="minorEastAsia"/>
          <w:noProof/>
          <w:sz w:val="22"/>
        </w:rPr>
      </w:pPr>
      <w:hyperlink w:anchor="_Toc525254254" w:history="1">
        <w:r w:rsidR="00E638C6" w:rsidRPr="00D86A4A">
          <w:rPr>
            <w:rStyle w:val="Hyperlink"/>
            <w:noProof/>
          </w:rPr>
          <w:t>Figure 3.2</w:t>
        </w:r>
        <w:r w:rsidR="00E638C6" w:rsidRPr="00D86A4A">
          <w:rPr>
            <w:rStyle w:val="Hyperlink"/>
            <w:noProof/>
          </w:rPr>
          <w:noBreakHyphen/>
          <w:t>8. Jackscrew mechanism</w:t>
        </w:r>
        <w:r w:rsidR="00E638C6">
          <w:rPr>
            <w:noProof/>
            <w:webHidden/>
          </w:rPr>
          <w:tab/>
        </w:r>
        <w:r w:rsidR="00E638C6">
          <w:rPr>
            <w:noProof/>
            <w:webHidden/>
          </w:rPr>
          <w:fldChar w:fldCharType="begin"/>
        </w:r>
        <w:r w:rsidR="00E638C6">
          <w:rPr>
            <w:noProof/>
            <w:webHidden/>
          </w:rPr>
          <w:instrText xml:space="preserve"> PAGEREF _Toc525254254 \h </w:instrText>
        </w:r>
        <w:r w:rsidR="00E638C6">
          <w:rPr>
            <w:noProof/>
            <w:webHidden/>
          </w:rPr>
        </w:r>
        <w:r w:rsidR="00E638C6">
          <w:rPr>
            <w:noProof/>
            <w:webHidden/>
          </w:rPr>
          <w:fldChar w:fldCharType="separate"/>
        </w:r>
        <w:r w:rsidR="00E638C6">
          <w:rPr>
            <w:noProof/>
            <w:webHidden/>
          </w:rPr>
          <w:t>139</w:t>
        </w:r>
        <w:r w:rsidR="00E638C6">
          <w:rPr>
            <w:noProof/>
            <w:webHidden/>
          </w:rPr>
          <w:fldChar w:fldCharType="end"/>
        </w:r>
      </w:hyperlink>
    </w:p>
    <w:p w14:paraId="7B04901E" w14:textId="77777777" w:rsidR="00E638C6" w:rsidRDefault="009F22DF">
      <w:pPr>
        <w:pStyle w:val="TableofFigures"/>
        <w:tabs>
          <w:tab w:val="right" w:leader="dot" w:pos="10790"/>
        </w:tabs>
        <w:rPr>
          <w:rFonts w:eastAsiaTheme="minorEastAsia"/>
          <w:noProof/>
          <w:sz w:val="22"/>
        </w:rPr>
      </w:pPr>
      <w:hyperlink w:anchor="_Toc525254255" w:history="1">
        <w:r w:rsidR="00E638C6" w:rsidRPr="00D86A4A">
          <w:rPr>
            <w:rStyle w:val="Hyperlink"/>
            <w:noProof/>
          </w:rPr>
          <w:t>Figure 3.2</w:t>
        </w:r>
        <w:r w:rsidR="00E638C6" w:rsidRPr="00D86A4A">
          <w:rPr>
            <w:rStyle w:val="Hyperlink"/>
            <w:noProof/>
          </w:rPr>
          <w:noBreakHyphen/>
          <w:t>9. Taileron movement</w:t>
        </w:r>
        <w:r w:rsidR="00E638C6">
          <w:rPr>
            <w:noProof/>
            <w:webHidden/>
          </w:rPr>
          <w:tab/>
        </w:r>
        <w:r w:rsidR="00E638C6">
          <w:rPr>
            <w:noProof/>
            <w:webHidden/>
          </w:rPr>
          <w:fldChar w:fldCharType="begin"/>
        </w:r>
        <w:r w:rsidR="00E638C6">
          <w:rPr>
            <w:noProof/>
            <w:webHidden/>
          </w:rPr>
          <w:instrText xml:space="preserve"> PAGEREF _Toc525254255 \h </w:instrText>
        </w:r>
        <w:r w:rsidR="00E638C6">
          <w:rPr>
            <w:noProof/>
            <w:webHidden/>
          </w:rPr>
        </w:r>
        <w:r w:rsidR="00E638C6">
          <w:rPr>
            <w:noProof/>
            <w:webHidden/>
          </w:rPr>
          <w:fldChar w:fldCharType="separate"/>
        </w:r>
        <w:r w:rsidR="00E638C6">
          <w:rPr>
            <w:noProof/>
            <w:webHidden/>
          </w:rPr>
          <w:t>139</w:t>
        </w:r>
        <w:r w:rsidR="00E638C6">
          <w:rPr>
            <w:noProof/>
            <w:webHidden/>
          </w:rPr>
          <w:fldChar w:fldCharType="end"/>
        </w:r>
      </w:hyperlink>
    </w:p>
    <w:p w14:paraId="7919D398" w14:textId="77777777" w:rsidR="00E638C6" w:rsidRDefault="009F22DF">
      <w:pPr>
        <w:pStyle w:val="TableofFigures"/>
        <w:tabs>
          <w:tab w:val="right" w:leader="dot" w:pos="10790"/>
        </w:tabs>
        <w:rPr>
          <w:rFonts w:eastAsiaTheme="minorEastAsia"/>
          <w:noProof/>
          <w:sz w:val="22"/>
        </w:rPr>
      </w:pPr>
      <w:hyperlink w:anchor="_Toc525254256" w:history="1">
        <w:r w:rsidR="00E638C6" w:rsidRPr="00D86A4A">
          <w:rPr>
            <w:rStyle w:val="Hyperlink"/>
            <w:noProof/>
          </w:rPr>
          <w:t>Figure 3.2</w:t>
        </w:r>
        <w:r w:rsidR="00E638C6" w:rsidRPr="00D86A4A">
          <w:rPr>
            <w:rStyle w:val="Hyperlink"/>
            <w:noProof/>
          </w:rPr>
          <w:noBreakHyphen/>
          <w:t>10. Flying tail of Aero AT-3</w:t>
        </w:r>
        <w:r w:rsidR="00E638C6">
          <w:rPr>
            <w:noProof/>
            <w:webHidden/>
          </w:rPr>
          <w:tab/>
        </w:r>
        <w:r w:rsidR="00E638C6">
          <w:rPr>
            <w:noProof/>
            <w:webHidden/>
          </w:rPr>
          <w:fldChar w:fldCharType="begin"/>
        </w:r>
        <w:r w:rsidR="00E638C6">
          <w:rPr>
            <w:noProof/>
            <w:webHidden/>
          </w:rPr>
          <w:instrText xml:space="preserve"> PAGEREF _Toc525254256 \h </w:instrText>
        </w:r>
        <w:r w:rsidR="00E638C6">
          <w:rPr>
            <w:noProof/>
            <w:webHidden/>
          </w:rPr>
        </w:r>
        <w:r w:rsidR="00E638C6">
          <w:rPr>
            <w:noProof/>
            <w:webHidden/>
          </w:rPr>
          <w:fldChar w:fldCharType="separate"/>
        </w:r>
        <w:r w:rsidR="00E638C6">
          <w:rPr>
            <w:noProof/>
            <w:webHidden/>
          </w:rPr>
          <w:t>139</w:t>
        </w:r>
        <w:r w:rsidR="00E638C6">
          <w:rPr>
            <w:noProof/>
            <w:webHidden/>
          </w:rPr>
          <w:fldChar w:fldCharType="end"/>
        </w:r>
      </w:hyperlink>
    </w:p>
    <w:p w14:paraId="6ED7626E" w14:textId="77777777" w:rsidR="00E638C6" w:rsidRDefault="009F22DF">
      <w:pPr>
        <w:pStyle w:val="TableofFigures"/>
        <w:tabs>
          <w:tab w:val="right" w:leader="dot" w:pos="10790"/>
        </w:tabs>
        <w:rPr>
          <w:rFonts w:eastAsiaTheme="minorEastAsia"/>
          <w:noProof/>
          <w:sz w:val="22"/>
        </w:rPr>
      </w:pPr>
      <w:hyperlink w:anchor="_Toc525254257" w:history="1">
        <w:r w:rsidR="00E638C6" w:rsidRPr="00D86A4A">
          <w:rPr>
            <w:rStyle w:val="Hyperlink"/>
            <w:noProof/>
          </w:rPr>
          <w:t>Figure 3.2</w:t>
        </w:r>
        <w:r w:rsidR="00E638C6" w:rsidRPr="00D86A4A">
          <w:rPr>
            <w:rStyle w:val="Hyperlink"/>
            <w:noProof/>
          </w:rPr>
          <w:noBreakHyphen/>
          <w:t>11. Fixed vertical tail</w:t>
        </w:r>
        <w:r w:rsidR="00E638C6">
          <w:rPr>
            <w:noProof/>
            <w:webHidden/>
          </w:rPr>
          <w:tab/>
        </w:r>
        <w:r w:rsidR="00E638C6">
          <w:rPr>
            <w:noProof/>
            <w:webHidden/>
          </w:rPr>
          <w:fldChar w:fldCharType="begin"/>
        </w:r>
        <w:r w:rsidR="00E638C6">
          <w:rPr>
            <w:noProof/>
            <w:webHidden/>
          </w:rPr>
          <w:instrText xml:space="preserve"> PAGEREF _Toc525254257 \h </w:instrText>
        </w:r>
        <w:r w:rsidR="00E638C6">
          <w:rPr>
            <w:noProof/>
            <w:webHidden/>
          </w:rPr>
        </w:r>
        <w:r w:rsidR="00E638C6">
          <w:rPr>
            <w:noProof/>
            <w:webHidden/>
          </w:rPr>
          <w:fldChar w:fldCharType="separate"/>
        </w:r>
        <w:r w:rsidR="00E638C6">
          <w:rPr>
            <w:noProof/>
            <w:webHidden/>
          </w:rPr>
          <w:t>140</w:t>
        </w:r>
        <w:r w:rsidR="00E638C6">
          <w:rPr>
            <w:noProof/>
            <w:webHidden/>
          </w:rPr>
          <w:fldChar w:fldCharType="end"/>
        </w:r>
      </w:hyperlink>
    </w:p>
    <w:p w14:paraId="57E80BAC" w14:textId="77777777" w:rsidR="00E638C6" w:rsidRDefault="009F22DF">
      <w:pPr>
        <w:pStyle w:val="TableofFigures"/>
        <w:tabs>
          <w:tab w:val="right" w:leader="dot" w:pos="10790"/>
        </w:tabs>
        <w:rPr>
          <w:rFonts w:eastAsiaTheme="minorEastAsia"/>
          <w:noProof/>
          <w:sz w:val="22"/>
        </w:rPr>
      </w:pPr>
      <w:hyperlink w:anchor="_Toc525254258" w:history="1">
        <w:r w:rsidR="00E638C6" w:rsidRPr="00D86A4A">
          <w:rPr>
            <w:rStyle w:val="Hyperlink"/>
            <w:noProof/>
          </w:rPr>
          <w:t>Figure 3.2</w:t>
        </w:r>
        <w:r w:rsidR="00E638C6" w:rsidRPr="00D86A4A">
          <w:rPr>
            <w:rStyle w:val="Hyperlink"/>
            <w:noProof/>
          </w:rPr>
          <w:noBreakHyphen/>
          <w:t>12 T-Tail Configuration</w:t>
        </w:r>
        <w:r w:rsidR="00E638C6">
          <w:rPr>
            <w:noProof/>
            <w:webHidden/>
          </w:rPr>
          <w:tab/>
        </w:r>
        <w:r w:rsidR="00E638C6">
          <w:rPr>
            <w:noProof/>
            <w:webHidden/>
          </w:rPr>
          <w:fldChar w:fldCharType="begin"/>
        </w:r>
        <w:r w:rsidR="00E638C6">
          <w:rPr>
            <w:noProof/>
            <w:webHidden/>
          </w:rPr>
          <w:instrText xml:space="preserve"> PAGEREF _Toc525254258 \h </w:instrText>
        </w:r>
        <w:r w:rsidR="00E638C6">
          <w:rPr>
            <w:noProof/>
            <w:webHidden/>
          </w:rPr>
        </w:r>
        <w:r w:rsidR="00E638C6">
          <w:rPr>
            <w:noProof/>
            <w:webHidden/>
          </w:rPr>
          <w:fldChar w:fldCharType="separate"/>
        </w:r>
        <w:r w:rsidR="00E638C6">
          <w:rPr>
            <w:noProof/>
            <w:webHidden/>
          </w:rPr>
          <w:t>140</w:t>
        </w:r>
        <w:r w:rsidR="00E638C6">
          <w:rPr>
            <w:noProof/>
            <w:webHidden/>
          </w:rPr>
          <w:fldChar w:fldCharType="end"/>
        </w:r>
      </w:hyperlink>
    </w:p>
    <w:p w14:paraId="7C14AD1B" w14:textId="77777777" w:rsidR="00E638C6" w:rsidRDefault="009F22DF">
      <w:pPr>
        <w:pStyle w:val="TableofFigures"/>
        <w:tabs>
          <w:tab w:val="right" w:leader="dot" w:pos="10790"/>
        </w:tabs>
        <w:rPr>
          <w:rFonts w:eastAsiaTheme="minorEastAsia"/>
          <w:noProof/>
          <w:sz w:val="22"/>
        </w:rPr>
      </w:pPr>
      <w:hyperlink w:anchor="_Toc525254259" w:history="1">
        <w:r w:rsidR="00E638C6" w:rsidRPr="00D86A4A">
          <w:rPr>
            <w:rStyle w:val="Hyperlink"/>
            <w:noProof/>
          </w:rPr>
          <w:t>Figure 3.2</w:t>
        </w:r>
        <w:r w:rsidR="00E638C6" w:rsidRPr="00D86A4A">
          <w:rPr>
            <w:rStyle w:val="Hyperlink"/>
            <w:noProof/>
          </w:rPr>
          <w:noBreakHyphen/>
          <w:t>13. A comparison of the vertical fin stiffness requirement between a low tail and a T-tail design</w:t>
        </w:r>
        <w:r w:rsidR="00E638C6">
          <w:rPr>
            <w:noProof/>
            <w:webHidden/>
          </w:rPr>
          <w:tab/>
        </w:r>
        <w:r w:rsidR="00E638C6">
          <w:rPr>
            <w:noProof/>
            <w:webHidden/>
          </w:rPr>
          <w:fldChar w:fldCharType="begin"/>
        </w:r>
        <w:r w:rsidR="00E638C6">
          <w:rPr>
            <w:noProof/>
            <w:webHidden/>
          </w:rPr>
          <w:instrText xml:space="preserve"> PAGEREF _Toc525254259 \h </w:instrText>
        </w:r>
        <w:r w:rsidR="00E638C6">
          <w:rPr>
            <w:noProof/>
            <w:webHidden/>
          </w:rPr>
        </w:r>
        <w:r w:rsidR="00E638C6">
          <w:rPr>
            <w:noProof/>
            <w:webHidden/>
          </w:rPr>
          <w:fldChar w:fldCharType="separate"/>
        </w:r>
        <w:r w:rsidR="00E638C6">
          <w:rPr>
            <w:noProof/>
            <w:webHidden/>
          </w:rPr>
          <w:t>141</w:t>
        </w:r>
        <w:r w:rsidR="00E638C6">
          <w:rPr>
            <w:noProof/>
            <w:webHidden/>
          </w:rPr>
          <w:fldChar w:fldCharType="end"/>
        </w:r>
      </w:hyperlink>
    </w:p>
    <w:p w14:paraId="4041ED07" w14:textId="77777777" w:rsidR="00E638C6" w:rsidRDefault="009F22DF">
      <w:pPr>
        <w:pStyle w:val="TableofFigures"/>
        <w:tabs>
          <w:tab w:val="right" w:leader="dot" w:pos="10790"/>
        </w:tabs>
        <w:rPr>
          <w:rFonts w:eastAsiaTheme="minorEastAsia"/>
          <w:noProof/>
          <w:sz w:val="22"/>
        </w:rPr>
      </w:pPr>
      <w:hyperlink w:anchor="_Toc525254260" w:history="1">
        <w:r w:rsidR="00E638C6" w:rsidRPr="00D86A4A">
          <w:rPr>
            <w:rStyle w:val="Hyperlink"/>
            <w:noProof/>
          </w:rPr>
          <w:t>Figure 3.3</w:t>
        </w:r>
        <w:r w:rsidR="00E638C6" w:rsidRPr="00D86A4A">
          <w:rPr>
            <w:rStyle w:val="Hyperlink"/>
            <w:noProof/>
          </w:rPr>
          <w:noBreakHyphen/>
          <w:t>1. Piston- Propeller Engine</w:t>
        </w:r>
        <w:r w:rsidR="00E638C6">
          <w:rPr>
            <w:noProof/>
            <w:webHidden/>
          </w:rPr>
          <w:tab/>
        </w:r>
        <w:r w:rsidR="00E638C6">
          <w:rPr>
            <w:noProof/>
            <w:webHidden/>
          </w:rPr>
          <w:fldChar w:fldCharType="begin"/>
        </w:r>
        <w:r w:rsidR="00E638C6">
          <w:rPr>
            <w:noProof/>
            <w:webHidden/>
          </w:rPr>
          <w:instrText xml:space="preserve"> PAGEREF _Toc525254260 \h </w:instrText>
        </w:r>
        <w:r w:rsidR="00E638C6">
          <w:rPr>
            <w:noProof/>
            <w:webHidden/>
          </w:rPr>
        </w:r>
        <w:r w:rsidR="00E638C6">
          <w:rPr>
            <w:noProof/>
            <w:webHidden/>
          </w:rPr>
          <w:fldChar w:fldCharType="separate"/>
        </w:r>
        <w:r w:rsidR="00E638C6">
          <w:rPr>
            <w:noProof/>
            <w:webHidden/>
          </w:rPr>
          <w:t>142</w:t>
        </w:r>
        <w:r w:rsidR="00E638C6">
          <w:rPr>
            <w:noProof/>
            <w:webHidden/>
          </w:rPr>
          <w:fldChar w:fldCharType="end"/>
        </w:r>
      </w:hyperlink>
    </w:p>
    <w:p w14:paraId="3C2F0813" w14:textId="77777777" w:rsidR="00E638C6" w:rsidRDefault="009F22DF">
      <w:pPr>
        <w:pStyle w:val="TableofFigures"/>
        <w:tabs>
          <w:tab w:val="right" w:leader="dot" w:pos="10790"/>
        </w:tabs>
        <w:rPr>
          <w:rFonts w:eastAsiaTheme="minorEastAsia"/>
          <w:noProof/>
          <w:sz w:val="22"/>
        </w:rPr>
      </w:pPr>
      <w:hyperlink w:anchor="_Toc525254261" w:history="1">
        <w:r w:rsidR="00E638C6" w:rsidRPr="00D86A4A">
          <w:rPr>
            <w:rStyle w:val="Hyperlink"/>
            <w:noProof/>
          </w:rPr>
          <w:t>Figure 3.3</w:t>
        </w:r>
        <w:r w:rsidR="00E638C6" w:rsidRPr="00D86A4A">
          <w:rPr>
            <w:rStyle w:val="Hyperlink"/>
            <w:noProof/>
          </w:rPr>
          <w:noBreakHyphen/>
          <w:t>2. Change of available power with altitude</w:t>
        </w:r>
        <w:r w:rsidR="00E638C6">
          <w:rPr>
            <w:noProof/>
            <w:webHidden/>
          </w:rPr>
          <w:tab/>
        </w:r>
        <w:r w:rsidR="00E638C6">
          <w:rPr>
            <w:noProof/>
            <w:webHidden/>
          </w:rPr>
          <w:fldChar w:fldCharType="begin"/>
        </w:r>
        <w:r w:rsidR="00E638C6">
          <w:rPr>
            <w:noProof/>
            <w:webHidden/>
          </w:rPr>
          <w:instrText xml:space="preserve"> PAGEREF _Toc525254261 \h </w:instrText>
        </w:r>
        <w:r w:rsidR="00E638C6">
          <w:rPr>
            <w:noProof/>
            <w:webHidden/>
          </w:rPr>
        </w:r>
        <w:r w:rsidR="00E638C6">
          <w:rPr>
            <w:noProof/>
            <w:webHidden/>
          </w:rPr>
          <w:fldChar w:fldCharType="separate"/>
        </w:r>
        <w:r w:rsidR="00E638C6">
          <w:rPr>
            <w:noProof/>
            <w:webHidden/>
          </w:rPr>
          <w:t>144</w:t>
        </w:r>
        <w:r w:rsidR="00E638C6">
          <w:rPr>
            <w:noProof/>
            <w:webHidden/>
          </w:rPr>
          <w:fldChar w:fldCharType="end"/>
        </w:r>
      </w:hyperlink>
    </w:p>
    <w:p w14:paraId="73559545" w14:textId="77777777" w:rsidR="00E638C6" w:rsidRDefault="009F22DF">
      <w:pPr>
        <w:pStyle w:val="TableofFigures"/>
        <w:tabs>
          <w:tab w:val="right" w:leader="dot" w:pos="10790"/>
        </w:tabs>
        <w:rPr>
          <w:rFonts w:eastAsiaTheme="minorEastAsia"/>
          <w:noProof/>
          <w:sz w:val="22"/>
        </w:rPr>
      </w:pPr>
      <w:hyperlink w:anchor="_Toc525254262" w:history="1">
        <w:r w:rsidR="00E638C6" w:rsidRPr="00D86A4A">
          <w:rPr>
            <w:rStyle w:val="Hyperlink"/>
            <w:noProof/>
          </w:rPr>
          <w:t>Figure 3.3</w:t>
        </w:r>
        <w:r w:rsidR="00E638C6" w:rsidRPr="00D86A4A">
          <w:rPr>
            <w:rStyle w:val="Hyperlink"/>
            <w:noProof/>
          </w:rPr>
          <w:noBreakHyphen/>
          <w:t>3. Thrust to Weight ratio vs Wing Loading</w:t>
        </w:r>
        <w:r w:rsidR="00E638C6">
          <w:rPr>
            <w:noProof/>
            <w:webHidden/>
          </w:rPr>
          <w:tab/>
        </w:r>
        <w:r w:rsidR="00E638C6">
          <w:rPr>
            <w:noProof/>
            <w:webHidden/>
          </w:rPr>
          <w:fldChar w:fldCharType="begin"/>
        </w:r>
        <w:r w:rsidR="00E638C6">
          <w:rPr>
            <w:noProof/>
            <w:webHidden/>
          </w:rPr>
          <w:instrText xml:space="preserve"> PAGEREF _Toc525254262 \h </w:instrText>
        </w:r>
        <w:r w:rsidR="00E638C6">
          <w:rPr>
            <w:noProof/>
            <w:webHidden/>
          </w:rPr>
        </w:r>
        <w:r w:rsidR="00E638C6">
          <w:rPr>
            <w:noProof/>
            <w:webHidden/>
          </w:rPr>
          <w:fldChar w:fldCharType="separate"/>
        </w:r>
        <w:r w:rsidR="00E638C6">
          <w:rPr>
            <w:noProof/>
            <w:webHidden/>
          </w:rPr>
          <w:t>145</w:t>
        </w:r>
        <w:r w:rsidR="00E638C6">
          <w:rPr>
            <w:noProof/>
            <w:webHidden/>
          </w:rPr>
          <w:fldChar w:fldCharType="end"/>
        </w:r>
      </w:hyperlink>
    </w:p>
    <w:p w14:paraId="354C6623" w14:textId="77777777" w:rsidR="00E638C6" w:rsidRDefault="009F22DF">
      <w:pPr>
        <w:pStyle w:val="TableofFigures"/>
        <w:tabs>
          <w:tab w:val="right" w:leader="dot" w:pos="10790"/>
        </w:tabs>
        <w:rPr>
          <w:rFonts w:eastAsiaTheme="minorEastAsia"/>
          <w:noProof/>
          <w:sz w:val="22"/>
        </w:rPr>
      </w:pPr>
      <w:hyperlink w:anchor="_Toc525254263" w:history="1">
        <w:r w:rsidR="00E638C6" w:rsidRPr="00D86A4A">
          <w:rPr>
            <w:rStyle w:val="Hyperlink"/>
            <w:noProof/>
          </w:rPr>
          <w:t>Figure 3.3</w:t>
        </w:r>
        <w:r w:rsidR="00E638C6" w:rsidRPr="00D86A4A">
          <w:rPr>
            <w:rStyle w:val="Hyperlink"/>
            <w:noProof/>
          </w:rPr>
          <w:noBreakHyphen/>
          <w:t>4. Power vs Wing Loading</w:t>
        </w:r>
        <w:r w:rsidR="00E638C6">
          <w:rPr>
            <w:noProof/>
            <w:webHidden/>
          </w:rPr>
          <w:tab/>
        </w:r>
        <w:r w:rsidR="00E638C6">
          <w:rPr>
            <w:noProof/>
            <w:webHidden/>
          </w:rPr>
          <w:fldChar w:fldCharType="begin"/>
        </w:r>
        <w:r w:rsidR="00E638C6">
          <w:rPr>
            <w:noProof/>
            <w:webHidden/>
          </w:rPr>
          <w:instrText xml:space="preserve"> PAGEREF _Toc525254263 \h </w:instrText>
        </w:r>
        <w:r w:rsidR="00E638C6">
          <w:rPr>
            <w:noProof/>
            <w:webHidden/>
          </w:rPr>
        </w:r>
        <w:r w:rsidR="00E638C6">
          <w:rPr>
            <w:noProof/>
            <w:webHidden/>
          </w:rPr>
          <w:fldChar w:fldCharType="separate"/>
        </w:r>
        <w:r w:rsidR="00E638C6">
          <w:rPr>
            <w:noProof/>
            <w:webHidden/>
          </w:rPr>
          <w:t>146</w:t>
        </w:r>
        <w:r w:rsidR="00E638C6">
          <w:rPr>
            <w:noProof/>
            <w:webHidden/>
          </w:rPr>
          <w:fldChar w:fldCharType="end"/>
        </w:r>
      </w:hyperlink>
    </w:p>
    <w:p w14:paraId="4EF7201C" w14:textId="77777777" w:rsidR="00E638C6" w:rsidRDefault="009F22DF">
      <w:pPr>
        <w:pStyle w:val="TableofFigures"/>
        <w:tabs>
          <w:tab w:val="right" w:leader="dot" w:pos="10790"/>
        </w:tabs>
        <w:rPr>
          <w:rFonts w:eastAsiaTheme="minorEastAsia"/>
          <w:noProof/>
          <w:sz w:val="22"/>
        </w:rPr>
      </w:pPr>
      <w:hyperlink w:anchor="_Toc525254264" w:history="1">
        <w:r w:rsidR="00E638C6" w:rsidRPr="00D86A4A">
          <w:rPr>
            <w:rStyle w:val="Hyperlink"/>
            <w:noProof/>
          </w:rPr>
          <w:t>Figure 3.3</w:t>
        </w:r>
        <w:r w:rsidR="00E638C6" w:rsidRPr="00D86A4A">
          <w:rPr>
            <w:rStyle w:val="Hyperlink"/>
            <w:noProof/>
          </w:rPr>
          <w:noBreakHyphen/>
          <w:t>5.Engines and their overall grading</w:t>
        </w:r>
        <w:r w:rsidR="00E638C6">
          <w:rPr>
            <w:noProof/>
            <w:webHidden/>
          </w:rPr>
          <w:tab/>
        </w:r>
        <w:r w:rsidR="00E638C6">
          <w:rPr>
            <w:noProof/>
            <w:webHidden/>
          </w:rPr>
          <w:fldChar w:fldCharType="begin"/>
        </w:r>
        <w:r w:rsidR="00E638C6">
          <w:rPr>
            <w:noProof/>
            <w:webHidden/>
          </w:rPr>
          <w:instrText xml:space="preserve"> PAGEREF _Toc525254264 \h </w:instrText>
        </w:r>
        <w:r w:rsidR="00E638C6">
          <w:rPr>
            <w:noProof/>
            <w:webHidden/>
          </w:rPr>
        </w:r>
        <w:r w:rsidR="00E638C6">
          <w:rPr>
            <w:noProof/>
            <w:webHidden/>
          </w:rPr>
          <w:fldChar w:fldCharType="separate"/>
        </w:r>
        <w:r w:rsidR="00E638C6">
          <w:rPr>
            <w:noProof/>
            <w:webHidden/>
          </w:rPr>
          <w:t>148</w:t>
        </w:r>
        <w:r w:rsidR="00E638C6">
          <w:rPr>
            <w:noProof/>
            <w:webHidden/>
          </w:rPr>
          <w:fldChar w:fldCharType="end"/>
        </w:r>
      </w:hyperlink>
    </w:p>
    <w:p w14:paraId="7997B260" w14:textId="77777777" w:rsidR="00E638C6" w:rsidRDefault="009F22DF">
      <w:pPr>
        <w:pStyle w:val="TableofFigures"/>
        <w:tabs>
          <w:tab w:val="right" w:leader="dot" w:pos="10790"/>
        </w:tabs>
        <w:rPr>
          <w:rFonts w:eastAsiaTheme="minorEastAsia"/>
          <w:noProof/>
          <w:sz w:val="22"/>
        </w:rPr>
      </w:pPr>
      <w:hyperlink r:id="rId15" w:anchor="_Toc525254265" w:history="1">
        <w:r w:rsidR="00E638C6" w:rsidRPr="00D86A4A">
          <w:rPr>
            <w:rStyle w:val="Hyperlink"/>
            <w:noProof/>
          </w:rPr>
          <w:t>Figure 3.3</w:t>
        </w:r>
        <w:r w:rsidR="00E638C6" w:rsidRPr="00D86A4A">
          <w:rPr>
            <w:rStyle w:val="Hyperlink"/>
            <w:noProof/>
          </w:rPr>
          <w:noBreakHyphen/>
          <w:t>6. Rotax 912 iSc Sport</w:t>
        </w:r>
        <w:r w:rsidR="00E638C6">
          <w:rPr>
            <w:noProof/>
            <w:webHidden/>
          </w:rPr>
          <w:tab/>
        </w:r>
        <w:r w:rsidR="00E638C6">
          <w:rPr>
            <w:noProof/>
            <w:webHidden/>
          </w:rPr>
          <w:fldChar w:fldCharType="begin"/>
        </w:r>
        <w:r w:rsidR="00E638C6">
          <w:rPr>
            <w:noProof/>
            <w:webHidden/>
          </w:rPr>
          <w:instrText xml:space="preserve"> PAGEREF _Toc525254265 \h </w:instrText>
        </w:r>
        <w:r w:rsidR="00E638C6">
          <w:rPr>
            <w:noProof/>
            <w:webHidden/>
          </w:rPr>
        </w:r>
        <w:r w:rsidR="00E638C6">
          <w:rPr>
            <w:noProof/>
            <w:webHidden/>
          </w:rPr>
          <w:fldChar w:fldCharType="separate"/>
        </w:r>
        <w:r w:rsidR="00E638C6">
          <w:rPr>
            <w:noProof/>
            <w:webHidden/>
          </w:rPr>
          <w:t>149</w:t>
        </w:r>
        <w:r w:rsidR="00E638C6">
          <w:rPr>
            <w:noProof/>
            <w:webHidden/>
          </w:rPr>
          <w:fldChar w:fldCharType="end"/>
        </w:r>
      </w:hyperlink>
    </w:p>
    <w:p w14:paraId="4BA315C5" w14:textId="77777777" w:rsidR="00E638C6" w:rsidRDefault="009F22DF">
      <w:pPr>
        <w:pStyle w:val="TableofFigures"/>
        <w:tabs>
          <w:tab w:val="right" w:leader="dot" w:pos="10790"/>
        </w:tabs>
        <w:rPr>
          <w:rFonts w:eastAsiaTheme="minorEastAsia"/>
          <w:noProof/>
          <w:sz w:val="22"/>
        </w:rPr>
      </w:pPr>
      <w:hyperlink w:anchor="_Toc525254266" w:history="1">
        <w:r w:rsidR="00E638C6" w:rsidRPr="00D86A4A">
          <w:rPr>
            <w:rStyle w:val="Hyperlink"/>
            <w:noProof/>
          </w:rPr>
          <w:t>Figure 3.3</w:t>
        </w:r>
        <w:r w:rsidR="00E638C6" w:rsidRPr="00D86A4A">
          <w:rPr>
            <w:rStyle w:val="Hyperlink"/>
            <w:noProof/>
          </w:rPr>
          <w:noBreakHyphen/>
          <w:t>7. Engine System Architecture for Rotax 912 iSc Sport</w:t>
        </w:r>
        <w:r w:rsidR="00E638C6">
          <w:rPr>
            <w:noProof/>
            <w:webHidden/>
          </w:rPr>
          <w:tab/>
        </w:r>
        <w:r w:rsidR="00E638C6">
          <w:rPr>
            <w:noProof/>
            <w:webHidden/>
          </w:rPr>
          <w:fldChar w:fldCharType="begin"/>
        </w:r>
        <w:r w:rsidR="00E638C6">
          <w:rPr>
            <w:noProof/>
            <w:webHidden/>
          </w:rPr>
          <w:instrText xml:space="preserve"> PAGEREF _Toc525254266 \h </w:instrText>
        </w:r>
        <w:r w:rsidR="00E638C6">
          <w:rPr>
            <w:noProof/>
            <w:webHidden/>
          </w:rPr>
        </w:r>
        <w:r w:rsidR="00E638C6">
          <w:rPr>
            <w:noProof/>
            <w:webHidden/>
          </w:rPr>
          <w:fldChar w:fldCharType="separate"/>
        </w:r>
        <w:r w:rsidR="00E638C6">
          <w:rPr>
            <w:noProof/>
            <w:webHidden/>
          </w:rPr>
          <w:t>151</w:t>
        </w:r>
        <w:r w:rsidR="00E638C6">
          <w:rPr>
            <w:noProof/>
            <w:webHidden/>
          </w:rPr>
          <w:fldChar w:fldCharType="end"/>
        </w:r>
      </w:hyperlink>
    </w:p>
    <w:p w14:paraId="4A86FB03" w14:textId="77777777" w:rsidR="00E638C6" w:rsidRDefault="009F22DF">
      <w:pPr>
        <w:pStyle w:val="TableofFigures"/>
        <w:tabs>
          <w:tab w:val="right" w:leader="dot" w:pos="10790"/>
        </w:tabs>
        <w:rPr>
          <w:rFonts w:eastAsiaTheme="minorEastAsia"/>
          <w:noProof/>
          <w:sz w:val="22"/>
        </w:rPr>
      </w:pPr>
      <w:hyperlink r:id="rId16" w:anchor="_Toc525254267" w:history="1">
        <w:r w:rsidR="00E638C6" w:rsidRPr="00D86A4A">
          <w:rPr>
            <w:rStyle w:val="Hyperlink"/>
            <w:noProof/>
          </w:rPr>
          <w:t>Figure 3.3</w:t>
        </w:r>
        <w:r w:rsidR="00E638C6" w:rsidRPr="00D86A4A">
          <w:rPr>
            <w:rStyle w:val="Hyperlink"/>
            <w:noProof/>
          </w:rPr>
          <w:noBreakHyphen/>
          <w:t>8.2 and 3-blade propellers</w:t>
        </w:r>
        <w:r w:rsidR="00E638C6">
          <w:rPr>
            <w:noProof/>
            <w:webHidden/>
          </w:rPr>
          <w:tab/>
        </w:r>
        <w:r w:rsidR="00E638C6">
          <w:rPr>
            <w:noProof/>
            <w:webHidden/>
          </w:rPr>
          <w:fldChar w:fldCharType="begin"/>
        </w:r>
        <w:r w:rsidR="00E638C6">
          <w:rPr>
            <w:noProof/>
            <w:webHidden/>
          </w:rPr>
          <w:instrText xml:space="preserve"> PAGEREF _Toc525254267 \h </w:instrText>
        </w:r>
        <w:r w:rsidR="00E638C6">
          <w:rPr>
            <w:noProof/>
            <w:webHidden/>
          </w:rPr>
        </w:r>
        <w:r w:rsidR="00E638C6">
          <w:rPr>
            <w:noProof/>
            <w:webHidden/>
          </w:rPr>
          <w:fldChar w:fldCharType="separate"/>
        </w:r>
        <w:r w:rsidR="00E638C6">
          <w:rPr>
            <w:noProof/>
            <w:webHidden/>
          </w:rPr>
          <w:t>152</w:t>
        </w:r>
        <w:r w:rsidR="00E638C6">
          <w:rPr>
            <w:noProof/>
            <w:webHidden/>
          </w:rPr>
          <w:fldChar w:fldCharType="end"/>
        </w:r>
      </w:hyperlink>
    </w:p>
    <w:p w14:paraId="375870C4" w14:textId="77777777" w:rsidR="00E638C6" w:rsidRDefault="009F22DF">
      <w:pPr>
        <w:pStyle w:val="TableofFigures"/>
        <w:tabs>
          <w:tab w:val="right" w:leader="dot" w:pos="10790"/>
        </w:tabs>
        <w:rPr>
          <w:rFonts w:eastAsiaTheme="minorEastAsia"/>
          <w:noProof/>
          <w:sz w:val="22"/>
        </w:rPr>
      </w:pPr>
      <w:hyperlink w:anchor="_Toc525254268" w:history="1">
        <w:r w:rsidR="00E638C6" w:rsidRPr="00D86A4A">
          <w:rPr>
            <w:rStyle w:val="Hyperlink"/>
            <w:noProof/>
          </w:rPr>
          <w:t>Figure 3.3</w:t>
        </w:r>
        <w:r w:rsidR="00E638C6" w:rsidRPr="00D86A4A">
          <w:rPr>
            <w:rStyle w:val="Hyperlink"/>
            <w:noProof/>
          </w:rPr>
          <w:noBreakHyphen/>
          <w:t>9.Showing how constant speed propeller Works</w:t>
        </w:r>
        <w:r w:rsidR="00E638C6">
          <w:rPr>
            <w:noProof/>
            <w:webHidden/>
          </w:rPr>
          <w:tab/>
        </w:r>
        <w:r w:rsidR="00E638C6">
          <w:rPr>
            <w:noProof/>
            <w:webHidden/>
          </w:rPr>
          <w:fldChar w:fldCharType="begin"/>
        </w:r>
        <w:r w:rsidR="00E638C6">
          <w:rPr>
            <w:noProof/>
            <w:webHidden/>
          </w:rPr>
          <w:instrText xml:space="preserve"> PAGEREF _Toc525254268 \h </w:instrText>
        </w:r>
        <w:r w:rsidR="00E638C6">
          <w:rPr>
            <w:noProof/>
            <w:webHidden/>
          </w:rPr>
        </w:r>
        <w:r w:rsidR="00E638C6">
          <w:rPr>
            <w:noProof/>
            <w:webHidden/>
          </w:rPr>
          <w:fldChar w:fldCharType="separate"/>
        </w:r>
        <w:r w:rsidR="00E638C6">
          <w:rPr>
            <w:noProof/>
            <w:webHidden/>
          </w:rPr>
          <w:t>153</w:t>
        </w:r>
        <w:r w:rsidR="00E638C6">
          <w:rPr>
            <w:noProof/>
            <w:webHidden/>
          </w:rPr>
          <w:fldChar w:fldCharType="end"/>
        </w:r>
      </w:hyperlink>
    </w:p>
    <w:p w14:paraId="56EADE67" w14:textId="77777777" w:rsidR="00E638C6" w:rsidRDefault="009F22DF">
      <w:pPr>
        <w:pStyle w:val="TableofFigures"/>
        <w:tabs>
          <w:tab w:val="right" w:leader="dot" w:pos="10790"/>
        </w:tabs>
        <w:rPr>
          <w:rFonts w:eastAsiaTheme="minorEastAsia"/>
          <w:noProof/>
          <w:sz w:val="22"/>
        </w:rPr>
      </w:pPr>
      <w:hyperlink r:id="rId17" w:anchor="_Toc525254269" w:history="1">
        <w:r w:rsidR="00E638C6" w:rsidRPr="00D86A4A">
          <w:rPr>
            <w:rStyle w:val="Hyperlink"/>
            <w:noProof/>
          </w:rPr>
          <w:t>Figure 3.3</w:t>
        </w:r>
        <w:r w:rsidR="00E638C6" w:rsidRPr="00D86A4A">
          <w:rPr>
            <w:rStyle w:val="Hyperlink"/>
            <w:noProof/>
          </w:rPr>
          <w:noBreakHyphen/>
          <w:t>10. Showing the difference between fixed propeller and constant speed propeller [2]</w:t>
        </w:r>
        <w:r w:rsidR="00E638C6">
          <w:rPr>
            <w:noProof/>
            <w:webHidden/>
          </w:rPr>
          <w:tab/>
        </w:r>
        <w:r w:rsidR="00E638C6">
          <w:rPr>
            <w:noProof/>
            <w:webHidden/>
          </w:rPr>
          <w:fldChar w:fldCharType="begin"/>
        </w:r>
        <w:r w:rsidR="00E638C6">
          <w:rPr>
            <w:noProof/>
            <w:webHidden/>
          </w:rPr>
          <w:instrText xml:space="preserve"> PAGEREF _Toc525254269 \h </w:instrText>
        </w:r>
        <w:r w:rsidR="00E638C6">
          <w:rPr>
            <w:noProof/>
            <w:webHidden/>
          </w:rPr>
        </w:r>
        <w:r w:rsidR="00E638C6">
          <w:rPr>
            <w:noProof/>
            <w:webHidden/>
          </w:rPr>
          <w:fldChar w:fldCharType="separate"/>
        </w:r>
        <w:r w:rsidR="00E638C6">
          <w:rPr>
            <w:noProof/>
            <w:webHidden/>
          </w:rPr>
          <w:t>154</w:t>
        </w:r>
        <w:r w:rsidR="00E638C6">
          <w:rPr>
            <w:noProof/>
            <w:webHidden/>
          </w:rPr>
          <w:fldChar w:fldCharType="end"/>
        </w:r>
      </w:hyperlink>
    </w:p>
    <w:p w14:paraId="0B62EF09" w14:textId="77777777" w:rsidR="00E638C6" w:rsidRDefault="009F22DF">
      <w:pPr>
        <w:pStyle w:val="TableofFigures"/>
        <w:tabs>
          <w:tab w:val="right" w:leader="dot" w:pos="10790"/>
        </w:tabs>
        <w:rPr>
          <w:rFonts w:eastAsiaTheme="minorEastAsia"/>
          <w:noProof/>
          <w:sz w:val="22"/>
        </w:rPr>
      </w:pPr>
      <w:hyperlink w:anchor="_Toc525254270" w:history="1">
        <w:r w:rsidR="00E638C6" w:rsidRPr="00D86A4A">
          <w:rPr>
            <w:rStyle w:val="Hyperlink"/>
            <w:noProof/>
          </w:rPr>
          <w:t>Figure 3.3</w:t>
        </w:r>
        <w:r w:rsidR="00E638C6" w:rsidRPr="00D86A4A">
          <w:rPr>
            <w:rStyle w:val="Hyperlink"/>
            <w:noProof/>
          </w:rPr>
          <w:noBreakHyphen/>
          <w:t>11.Showing tip speed limits for different materials[2]</w:t>
        </w:r>
        <w:r w:rsidR="00E638C6">
          <w:rPr>
            <w:noProof/>
            <w:webHidden/>
          </w:rPr>
          <w:tab/>
        </w:r>
        <w:r w:rsidR="00E638C6">
          <w:rPr>
            <w:noProof/>
            <w:webHidden/>
          </w:rPr>
          <w:fldChar w:fldCharType="begin"/>
        </w:r>
        <w:r w:rsidR="00E638C6">
          <w:rPr>
            <w:noProof/>
            <w:webHidden/>
          </w:rPr>
          <w:instrText xml:space="preserve"> PAGEREF _Toc525254270 \h </w:instrText>
        </w:r>
        <w:r w:rsidR="00E638C6">
          <w:rPr>
            <w:noProof/>
            <w:webHidden/>
          </w:rPr>
        </w:r>
        <w:r w:rsidR="00E638C6">
          <w:rPr>
            <w:noProof/>
            <w:webHidden/>
          </w:rPr>
          <w:fldChar w:fldCharType="separate"/>
        </w:r>
        <w:r w:rsidR="00E638C6">
          <w:rPr>
            <w:noProof/>
            <w:webHidden/>
          </w:rPr>
          <w:t>155</w:t>
        </w:r>
        <w:r w:rsidR="00E638C6">
          <w:rPr>
            <w:noProof/>
            <w:webHidden/>
          </w:rPr>
          <w:fldChar w:fldCharType="end"/>
        </w:r>
      </w:hyperlink>
    </w:p>
    <w:p w14:paraId="6D78E909" w14:textId="77777777" w:rsidR="00E638C6" w:rsidRDefault="009F22DF">
      <w:pPr>
        <w:pStyle w:val="TableofFigures"/>
        <w:tabs>
          <w:tab w:val="right" w:leader="dot" w:pos="10790"/>
        </w:tabs>
        <w:rPr>
          <w:rFonts w:eastAsiaTheme="minorEastAsia"/>
          <w:noProof/>
          <w:sz w:val="22"/>
        </w:rPr>
      </w:pPr>
      <w:hyperlink w:anchor="_Toc525254271" w:history="1">
        <w:r w:rsidR="00E638C6" w:rsidRPr="00D86A4A">
          <w:rPr>
            <w:rStyle w:val="Hyperlink"/>
            <w:noProof/>
          </w:rPr>
          <w:t>Figure 3.3</w:t>
        </w:r>
        <w:r w:rsidR="00E638C6" w:rsidRPr="00D86A4A">
          <w:rPr>
            <w:rStyle w:val="Hyperlink"/>
            <w:noProof/>
          </w:rPr>
          <w:noBreakHyphen/>
          <w:t>12: Fuel Tank Types</w:t>
        </w:r>
        <w:r w:rsidR="00E638C6">
          <w:rPr>
            <w:noProof/>
            <w:webHidden/>
          </w:rPr>
          <w:tab/>
        </w:r>
        <w:r w:rsidR="00E638C6">
          <w:rPr>
            <w:noProof/>
            <w:webHidden/>
          </w:rPr>
          <w:fldChar w:fldCharType="begin"/>
        </w:r>
        <w:r w:rsidR="00E638C6">
          <w:rPr>
            <w:noProof/>
            <w:webHidden/>
          </w:rPr>
          <w:instrText xml:space="preserve"> PAGEREF _Toc525254271 \h </w:instrText>
        </w:r>
        <w:r w:rsidR="00E638C6">
          <w:rPr>
            <w:noProof/>
            <w:webHidden/>
          </w:rPr>
        </w:r>
        <w:r w:rsidR="00E638C6">
          <w:rPr>
            <w:noProof/>
            <w:webHidden/>
          </w:rPr>
          <w:fldChar w:fldCharType="separate"/>
        </w:r>
        <w:r w:rsidR="00E638C6">
          <w:rPr>
            <w:noProof/>
            <w:webHidden/>
          </w:rPr>
          <w:t>2</w:t>
        </w:r>
        <w:r w:rsidR="00E638C6">
          <w:rPr>
            <w:noProof/>
            <w:webHidden/>
          </w:rPr>
          <w:fldChar w:fldCharType="end"/>
        </w:r>
      </w:hyperlink>
    </w:p>
    <w:p w14:paraId="5290E405" w14:textId="77777777" w:rsidR="00E638C6" w:rsidRDefault="009F22DF">
      <w:pPr>
        <w:pStyle w:val="TableofFigures"/>
        <w:tabs>
          <w:tab w:val="right" w:leader="dot" w:pos="10790"/>
        </w:tabs>
        <w:rPr>
          <w:rFonts w:eastAsiaTheme="minorEastAsia"/>
          <w:noProof/>
          <w:sz w:val="22"/>
        </w:rPr>
      </w:pPr>
      <w:hyperlink r:id="rId18" w:anchor="_Toc525254272" w:history="1">
        <w:r w:rsidR="00E638C6" w:rsidRPr="00D86A4A">
          <w:rPr>
            <w:rStyle w:val="Hyperlink"/>
            <w:noProof/>
          </w:rPr>
          <w:t>Figure 3.3</w:t>
        </w:r>
        <w:r w:rsidR="00E638C6" w:rsidRPr="00D86A4A">
          <w:rPr>
            <w:rStyle w:val="Hyperlink"/>
            <w:noProof/>
          </w:rPr>
          <w:noBreakHyphen/>
          <w:t>13. Rigid Removable Tank</w:t>
        </w:r>
        <w:r w:rsidR="00E638C6">
          <w:rPr>
            <w:noProof/>
            <w:webHidden/>
          </w:rPr>
          <w:tab/>
        </w:r>
        <w:r w:rsidR="00E638C6">
          <w:rPr>
            <w:noProof/>
            <w:webHidden/>
          </w:rPr>
          <w:fldChar w:fldCharType="begin"/>
        </w:r>
        <w:r w:rsidR="00E638C6">
          <w:rPr>
            <w:noProof/>
            <w:webHidden/>
          </w:rPr>
          <w:instrText xml:space="preserve"> PAGEREF _Toc525254272 \h </w:instrText>
        </w:r>
        <w:r w:rsidR="00E638C6">
          <w:rPr>
            <w:noProof/>
            <w:webHidden/>
          </w:rPr>
        </w:r>
        <w:r w:rsidR="00E638C6">
          <w:rPr>
            <w:noProof/>
            <w:webHidden/>
          </w:rPr>
          <w:fldChar w:fldCharType="separate"/>
        </w:r>
        <w:r w:rsidR="00E638C6">
          <w:rPr>
            <w:noProof/>
            <w:webHidden/>
          </w:rPr>
          <w:t>2</w:t>
        </w:r>
        <w:r w:rsidR="00E638C6">
          <w:rPr>
            <w:noProof/>
            <w:webHidden/>
          </w:rPr>
          <w:fldChar w:fldCharType="end"/>
        </w:r>
      </w:hyperlink>
    </w:p>
    <w:p w14:paraId="1B88876F" w14:textId="77777777" w:rsidR="00E638C6" w:rsidRDefault="009F22DF">
      <w:pPr>
        <w:pStyle w:val="TableofFigures"/>
        <w:tabs>
          <w:tab w:val="right" w:leader="dot" w:pos="10790"/>
        </w:tabs>
        <w:rPr>
          <w:rFonts w:eastAsiaTheme="minorEastAsia"/>
          <w:noProof/>
          <w:sz w:val="22"/>
        </w:rPr>
      </w:pPr>
      <w:hyperlink r:id="rId19" w:anchor="_Toc525254273" w:history="1">
        <w:r w:rsidR="00E638C6" w:rsidRPr="00D86A4A">
          <w:rPr>
            <w:rStyle w:val="Hyperlink"/>
            <w:noProof/>
          </w:rPr>
          <w:t>Figure 3.3</w:t>
        </w:r>
        <w:r w:rsidR="00E638C6" w:rsidRPr="00D86A4A">
          <w:rPr>
            <w:rStyle w:val="Hyperlink"/>
            <w:noProof/>
          </w:rPr>
          <w:noBreakHyphen/>
          <w:t>14. Bladder Tank</w:t>
        </w:r>
        <w:r w:rsidR="00E638C6">
          <w:rPr>
            <w:noProof/>
            <w:webHidden/>
          </w:rPr>
          <w:tab/>
        </w:r>
        <w:r w:rsidR="00E638C6">
          <w:rPr>
            <w:noProof/>
            <w:webHidden/>
          </w:rPr>
          <w:fldChar w:fldCharType="begin"/>
        </w:r>
        <w:r w:rsidR="00E638C6">
          <w:rPr>
            <w:noProof/>
            <w:webHidden/>
          </w:rPr>
          <w:instrText xml:space="preserve"> PAGEREF _Toc525254273 \h </w:instrText>
        </w:r>
        <w:r w:rsidR="00E638C6">
          <w:rPr>
            <w:noProof/>
            <w:webHidden/>
          </w:rPr>
        </w:r>
        <w:r w:rsidR="00E638C6">
          <w:rPr>
            <w:noProof/>
            <w:webHidden/>
          </w:rPr>
          <w:fldChar w:fldCharType="separate"/>
        </w:r>
        <w:r w:rsidR="00E638C6">
          <w:rPr>
            <w:noProof/>
            <w:webHidden/>
          </w:rPr>
          <w:t>2</w:t>
        </w:r>
        <w:r w:rsidR="00E638C6">
          <w:rPr>
            <w:noProof/>
            <w:webHidden/>
          </w:rPr>
          <w:fldChar w:fldCharType="end"/>
        </w:r>
      </w:hyperlink>
    </w:p>
    <w:p w14:paraId="5FC06B37" w14:textId="77777777" w:rsidR="00E638C6" w:rsidRDefault="009F22DF">
      <w:pPr>
        <w:pStyle w:val="TableofFigures"/>
        <w:tabs>
          <w:tab w:val="right" w:leader="dot" w:pos="10790"/>
        </w:tabs>
        <w:rPr>
          <w:rFonts w:eastAsiaTheme="minorEastAsia"/>
          <w:noProof/>
          <w:sz w:val="22"/>
        </w:rPr>
      </w:pPr>
      <w:hyperlink w:anchor="_Toc525254274" w:history="1">
        <w:r w:rsidR="00E638C6" w:rsidRPr="00D86A4A">
          <w:rPr>
            <w:rStyle w:val="Hyperlink"/>
            <w:noProof/>
          </w:rPr>
          <w:t>Figure 3.3</w:t>
        </w:r>
        <w:r w:rsidR="00E638C6" w:rsidRPr="00D86A4A">
          <w:rPr>
            <w:rStyle w:val="Hyperlink"/>
            <w:noProof/>
          </w:rPr>
          <w:noBreakHyphen/>
          <w:t>15. Fuel Tank Locations</w:t>
        </w:r>
        <w:r w:rsidR="00E638C6">
          <w:rPr>
            <w:noProof/>
            <w:webHidden/>
          </w:rPr>
          <w:tab/>
        </w:r>
        <w:r w:rsidR="00E638C6">
          <w:rPr>
            <w:noProof/>
            <w:webHidden/>
          </w:rPr>
          <w:fldChar w:fldCharType="begin"/>
        </w:r>
        <w:r w:rsidR="00E638C6">
          <w:rPr>
            <w:noProof/>
            <w:webHidden/>
          </w:rPr>
          <w:instrText xml:space="preserve"> PAGEREF _Toc525254274 \h </w:instrText>
        </w:r>
        <w:r w:rsidR="00E638C6">
          <w:rPr>
            <w:noProof/>
            <w:webHidden/>
          </w:rPr>
        </w:r>
        <w:r w:rsidR="00E638C6">
          <w:rPr>
            <w:noProof/>
            <w:webHidden/>
          </w:rPr>
          <w:fldChar w:fldCharType="separate"/>
        </w:r>
        <w:r w:rsidR="00E638C6">
          <w:rPr>
            <w:noProof/>
            <w:webHidden/>
          </w:rPr>
          <w:t>4</w:t>
        </w:r>
        <w:r w:rsidR="00E638C6">
          <w:rPr>
            <w:noProof/>
            <w:webHidden/>
          </w:rPr>
          <w:fldChar w:fldCharType="end"/>
        </w:r>
      </w:hyperlink>
    </w:p>
    <w:p w14:paraId="73DDF82A" w14:textId="77777777" w:rsidR="00E638C6" w:rsidRDefault="009F22DF">
      <w:pPr>
        <w:pStyle w:val="TableofFigures"/>
        <w:tabs>
          <w:tab w:val="right" w:leader="dot" w:pos="10790"/>
        </w:tabs>
        <w:rPr>
          <w:rFonts w:eastAsiaTheme="minorEastAsia"/>
          <w:noProof/>
          <w:sz w:val="22"/>
        </w:rPr>
      </w:pPr>
      <w:hyperlink w:anchor="_Toc525254275" w:history="1">
        <w:r w:rsidR="00E638C6" w:rsidRPr="00D86A4A">
          <w:rPr>
            <w:rStyle w:val="Hyperlink"/>
            <w:noProof/>
          </w:rPr>
          <w:t>Figure 3.3</w:t>
        </w:r>
        <w:r w:rsidR="00E638C6" w:rsidRPr="00D86A4A">
          <w:rPr>
            <w:rStyle w:val="Hyperlink"/>
            <w:noProof/>
          </w:rPr>
          <w:noBreakHyphen/>
          <w:t>16. Fuel Tank Locations on an Aircraft</w:t>
        </w:r>
        <w:r w:rsidR="00E638C6">
          <w:rPr>
            <w:noProof/>
            <w:webHidden/>
          </w:rPr>
          <w:tab/>
        </w:r>
        <w:r w:rsidR="00E638C6">
          <w:rPr>
            <w:noProof/>
            <w:webHidden/>
          </w:rPr>
          <w:fldChar w:fldCharType="begin"/>
        </w:r>
        <w:r w:rsidR="00E638C6">
          <w:rPr>
            <w:noProof/>
            <w:webHidden/>
          </w:rPr>
          <w:instrText xml:space="preserve"> PAGEREF _Toc525254275 \h </w:instrText>
        </w:r>
        <w:r w:rsidR="00E638C6">
          <w:rPr>
            <w:noProof/>
            <w:webHidden/>
          </w:rPr>
        </w:r>
        <w:r w:rsidR="00E638C6">
          <w:rPr>
            <w:noProof/>
            <w:webHidden/>
          </w:rPr>
          <w:fldChar w:fldCharType="separate"/>
        </w:r>
        <w:r w:rsidR="00E638C6">
          <w:rPr>
            <w:noProof/>
            <w:webHidden/>
          </w:rPr>
          <w:t>4</w:t>
        </w:r>
        <w:r w:rsidR="00E638C6">
          <w:rPr>
            <w:noProof/>
            <w:webHidden/>
          </w:rPr>
          <w:fldChar w:fldCharType="end"/>
        </w:r>
      </w:hyperlink>
    </w:p>
    <w:p w14:paraId="258665A3" w14:textId="77777777" w:rsidR="00E638C6" w:rsidRDefault="009F22DF">
      <w:pPr>
        <w:pStyle w:val="TableofFigures"/>
        <w:tabs>
          <w:tab w:val="right" w:leader="dot" w:pos="10790"/>
        </w:tabs>
        <w:rPr>
          <w:rFonts w:eastAsiaTheme="minorEastAsia"/>
          <w:noProof/>
          <w:sz w:val="22"/>
        </w:rPr>
      </w:pPr>
      <w:hyperlink w:anchor="_Toc525254276" w:history="1">
        <w:r w:rsidR="00E638C6" w:rsidRPr="00D86A4A">
          <w:rPr>
            <w:rStyle w:val="Hyperlink"/>
            <w:noProof/>
          </w:rPr>
          <w:t>Figure 3.3</w:t>
        </w:r>
        <w:r w:rsidR="00E638C6" w:rsidRPr="00D86A4A">
          <w:rPr>
            <w:rStyle w:val="Hyperlink"/>
            <w:noProof/>
          </w:rPr>
          <w:noBreakHyphen/>
          <w:t>17. Fuel System Schematic</w:t>
        </w:r>
        <w:r w:rsidR="00E638C6">
          <w:rPr>
            <w:noProof/>
            <w:webHidden/>
          </w:rPr>
          <w:tab/>
        </w:r>
        <w:r w:rsidR="00E638C6">
          <w:rPr>
            <w:noProof/>
            <w:webHidden/>
          </w:rPr>
          <w:fldChar w:fldCharType="begin"/>
        </w:r>
        <w:r w:rsidR="00E638C6">
          <w:rPr>
            <w:noProof/>
            <w:webHidden/>
          </w:rPr>
          <w:instrText xml:space="preserve"> PAGEREF _Toc525254276 \h </w:instrText>
        </w:r>
        <w:r w:rsidR="00E638C6">
          <w:rPr>
            <w:noProof/>
            <w:webHidden/>
          </w:rPr>
        </w:r>
        <w:r w:rsidR="00E638C6">
          <w:rPr>
            <w:noProof/>
            <w:webHidden/>
          </w:rPr>
          <w:fldChar w:fldCharType="separate"/>
        </w:r>
        <w:r w:rsidR="00E638C6">
          <w:rPr>
            <w:noProof/>
            <w:webHidden/>
          </w:rPr>
          <w:t>6</w:t>
        </w:r>
        <w:r w:rsidR="00E638C6">
          <w:rPr>
            <w:noProof/>
            <w:webHidden/>
          </w:rPr>
          <w:fldChar w:fldCharType="end"/>
        </w:r>
      </w:hyperlink>
    </w:p>
    <w:p w14:paraId="2FF5D3CA" w14:textId="77777777" w:rsidR="00E638C6" w:rsidRDefault="009F22DF">
      <w:pPr>
        <w:pStyle w:val="TableofFigures"/>
        <w:tabs>
          <w:tab w:val="right" w:leader="dot" w:pos="10790"/>
        </w:tabs>
        <w:rPr>
          <w:rFonts w:eastAsiaTheme="minorEastAsia"/>
          <w:noProof/>
          <w:sz w:val="22"/>
        </w:rPr>
      </w:pPr>
      <w:hyperlink r:id="rId20" w:anchor="_Toc525254277" w:history="1">
        <w:r w:rsidR="00E638C6" w:rsidRPr="00D86A4A">
          <w:rPr>
            <w:rStyle w:val="Hyperlink"/>
            <w:noProof/>
          </w:rPr>
          <w:t>Figure 3.3</w:t>
        </w:r>
        <w:r w:rsidR="00E638C6" w:rsidRPr="00D86A4A">
          <w:rPr>
            <w:rStyle w:val="Hyperlink"/>
            <w:noProof/>
          </w:rPr>
          <w:noBreakHyphen/>
          <w:t>18. Electrical Fuel Pump Set</w:t>
        </w:r>
        <w:r w:rsidR="00E638C6">
          <w:rPr>
            <w:noProof/>
            <w:webHidden/>
          </w:rPr>
          <w:tab/>
        </w:r>
        <w:r w:rsidR="00E638C6">
          <w:rPr>
            <w:noProof/>
            <w:webHidden/>
          </w:rPr>
          <w:fldChar w:fldCharType="begin"/>
        </w:r>
        <w:r w:rsidR="00E638C6">
          <w:rPr>
            <w:noProof/>
            <w:webHidden/>
          </w:rPr>
          <w:instrText xml:space="preserve"> PAGEREF _Toc525254277 \h </w:instrText>
        </w:r>
        <w:r w:rsidR="00E638C6">
          <w:rPr>
            <w:noProof/>
            <w:webHidden/>
          </w:rPr>
        </w:r>
        <w:r w:rsidR="00E638C6">
          <w:rPr>
            <w:noProof/>
            <w:webHidden/>
          </w:rPr>
          <w:fldChar w:fldCharType="separate"/>
        </w:r>
        <w:r w:rsidR="00E638C6">
          <w:rPr>
            <w:noProof/>
            <w:webHidden/>
          </w:rPr>
          <w:t>8</w:t>
        </w:r>
        <w:r w:rsidR="00E638C6">
          <w:rPr>
            <w:noProof/>
            <w:webHidden/>
          </w:rPr>
          <w:fldChar w:fldCharType="end"/>
        </w:r>
      </w:hyperlink>
    </w:p>
    <w:p w14:paraId="04CAC15B" w14:textId="77777777" w:rsidR="00E638C6" w:rsidRDefault="009F22DF">
      <w:pPr>
        <w:pStyle w:val="TableofFigures"/>
        <w:tabs>
          <w:tab w:val="right" w:leader="dot" w:pos="10790"/>
        </w:tabs>
        <w:rPr>
          <w:rFonts w:eastAsiaTheme="minorEastAsia"/>
          <w:noProof/>
          <w:sz w:val="22"/>
        </w:rPr>
      </w:pPr>
      <w:hyperlink w:anchor="_Toc525254278" w:history="1">
        <w:r w:rsidR="00E638C6" w:rsidRPr="00D86A4A">
          <w:rPr>
            <w:rStyle w:val="Hyperlink"/>
            <w:noProof/>
          </w:rPr>
          <w:t>Figure 3.3</w:t>
        </w:r>
        <w:r w:rsidR="00E638C6" w:rsidRPr="00D86A4A">
          <w:rPr>
            <w:rStyle w:val="Hyperlink"/>
            <w:noProof/>
          </w:rPr>
          <w:noBreakHyphen/>
          <w:t>19. Selector Valve</w:t>
        </w:r>
        <w:r w:rsidR="00E638C6">
          <w:rPr>
            <w:noProof/>
            <w:webHidden/>
          </w:rPr>
          <w:tab/>
        </w:r>
        <w:r w:rsidR="00E638C6">
          <w:rPr>
            <w:noProof/>
            <w:webHidden/>
          </w:rPr>
          <w:fldChar w:fldCharType="begin"/>
        </w:r>
        <w:r w:rsidR="00E638C6">
          <w:rPr>
            <w:noProof/>
            <w:webHidden/>
          </w:rPr>
          <w:instrText xml:space="preserve"> PAGEREF _Toc525254278 \h </w:instrText>
        </w:r>
        <w:r w:rsidR="00E638C6">
          <w:rPr>
            <w:noProof/>
            <w:webHidden/>
          </w:rPr>
        </w:r>
        <w:r w:rsidR="00E638C6">
          <w:rPr>
            <w:noProof/>
            <w:webHidden/>
          </w:rPr>
          <w:fldChar w:fldCharType="separate"/>
        </w:r>
        <w:r w:rsidR="00E638C6">
          <w:rPr>
            <w:noProof/>
            <w:webHidden/>
          </w:rPr>
          <w:t>8</w:t>
        </w:r>
        <w:r w:rsidR="00E638C6">
          <w:rPr>
            <w:noProof/>
            <w:webHidden/>
          </w:rPr>
          <w:fldChar w:fldCharType="end"/>
        </w:r>
      </w:hyperlink>
    </w:p>
    <w:p w14:paraId="716872C8" w14:textId="77777777" w:rsidR="00E638C6" w:rsidRDefault="009F22DF">
      <w:pPr>
        <w:pStyle w:val="TableofFigures"/>
        <w:tabs>
          <w:tab w:val="right" w:leader="dot" w:pos="10790"/>
        </w:tabs>
        <w:rPr>
          <w:rFonts w:eastAsiaTheme="minorEastAsia"/>
          <w:noProof/>
          <w:sz w:val="22"/>
        </w:rPr>
      </w:pPr>
      <w:hyperlink w:anchor="_Toc525254279" w:history="1">
        <w:r w:rsidR="00E638C6" w:rsidRPr="00D86A4A">
          <w:rPr>
            <w:rStyle w:val="Hyperlink"/>
            <w:noProof/>
          </w:rPr>
          <w:t>Figure 3.4</w:t>
        </w:r>
        <w:r w:rsidR="00E638C6" w:rsidRPr="00D86A4A">
          <w:rPr>
            <w:rStyle w:val="Hyperlink"/>
            <w:noProof/>
          </w:rPr>
          <w:noBreakHyphen/>
          <w:t>1: Isometric View of the Stick</w:t>
        </w:r>
        <w:r w:rsidR="00E638C6">
          <w:rPr>
            <w:noProof/>
            <w:webHidden/>
          </w:rPr>
          <w:tab/>
        </w:r>
        <w:r w:rsidR="00E638C6">
          <w:rPr>
            <w:noProof/>
            <w:webHidden/>
          </w:rPr>
          <w:fldChar w:fldCharType="begin"/>
        </w:r>
        <w:r w:rsidR="00E638C6">
          <w:rPr>
            <w:noProof/>
            <w:webHidden/>
          </w:rPr>
          <w:instrText xml:space="preserve"> PAGEREF _Toc525254279 \h </w:instrText>
        </w:r>
        <w:r w:rsidR="00E638C6">
          <w:rPr>
            <w:noProof/>
            <w:webHidden/>
          </w:rPr>
        </w:r>
        <w:r w:rsidR="00E638C6">
          <w:rPr>
            <w:noProof/>
            <w:webHidden/>
          </w:rPr>
          <w:fldChar w:fldCharType="separate"/>
        </w:r>
        <w:r w:rsidR="00E638C6">
          <w:rPr>
            <w:noProof/>
            <w:webHidden/>
          </w:rPr>
          <w:t>13</w:t>
        </w:r>
        <w:r w:rsidR="00E638C6">
          <w:rPr>
            <w:noProof/>
            <w:webHidden/>
          </w:rPr>
          <w:fldChar w:fldCharType="end"/>
        </w:r>
      </w:hyperlink>
    </w:p>
    <w:p w14:paraId="4F0861BC" w14:textId="77777777" w:rsidR="00E638C6" w:rsidRDefault="009F22DF">
      <w:pPr>
        <w:pStyle w:val="TableofFigures"/>
        <w:tabs>
          <w:tab w:val="right" w:leader="dot" w:pos="10790"/>
        </w:tabs>
        <w:rPr>
          <w:rFonts w:eastAsiaTheme="minorEastAsia"/>
          <w:noProof/>
          <w:sz w:val="22"/>
        </w:rPr>
      </w:pPr>
      <w:hyperlink w:anchor="_Toc525254280" w:history="1">
        <w:r w:rsidR="00E638C6" w:rsidRPr="00D86A4A">
          <w:rPr>
            <w:rStyle w:val="Hyperlink"/>
            <w:noProof/>
          </w:rPr>
          <w:t>Figure 3.4</w:t>
        </w:r>
        <w:r w:rsidR="00E638C6" w:rsidRPr="00D86A4A">
          <w:rPr>
            <w:rStyle w:val="Hyperlink"/>
            <w:noProof/>
          </w:rPr>
          <w:noBreakHyphen/>
          <w:t>2: Isometric View of the Pedal</w:t>
        </w:r>
        <w:r w:rsidR="00E638C6">
          <w:rPr>
            <w:noProof/>
            <w:webHidden/>
          </w:rPr>
          <w:tab/>
        </w:r>
        <w:r w:rsidR="00E638C6">
          <w:rPr>
            <w:noProof/>
            <w:webHidden/>
          </w:rPr>
          <w:fldChar w:fldCharType="begin"/>
        </w:r>
        <w:r w:rsidR="00E638C6">
          <w:rPr>
            <w:noProof/>
            <w:webHidden/>
          </w:rPr>
          <w:instrText xml:space="preserve"> PAGEREF _Toc525254280 \h </w:instrText>
        </w:r>
        <w:r w:rsidR="00E638C6">
          <w:rPr>
            <w:noProof/>
            <w:webHidden/>
          </w:rPr>
        </w:r>
        <w:r w:rsidR="00E638C6">
          <w:rPr>
            <w:noProof/>
            <w:webHidden/>
          </w:rPr>
          <w:fldChar w:fldCharType="separate"/>
        </w:r>
        <w:r w:rsidR="00E638C6">
          <w:rPr>
            <w:noProof/>
            <w:webHidden/>
          </w:rPr>
          <w:t>14</w:t>
        </w:r>
        <w:r w:rsidR="00E638C6">
          <w:rPr>
            <w:noProof/>
            <w:webHidden/>
          </w:rPr>
          <w:fldChar w:fldCharType="end"/>
        </w:r>
      </w:hyperlink>
    </w:p>
    <w:p w14:paraId="0F9A4589" w14:textId="77777777" w:rsidR="00E638C6" w:rsidRDefault="009F22DF">
      <w:pPr>
        <w:pStyle w:val="TableofFigures"/>
        <w:tabs>
          <w:tab w:val="right" w:leader="dot" w:pos="10790"/>
        </w:tabs>
        <w:rPr>
          <w:rFonts w:eastAsiaTheme="minorEastAsia"/>
          <w:noProof/>
          <w:sz w:val="22"/>
        </w:rPr>
      </w:pPr>
      <w:hyperlink w:anchor="_Toc525254281" w:history="1">
        <w:r w:rsidR="00E638C6" w:rsidRPr="00D86A4A">
          <w:rPr>
            <w:rStyle w:val="Hyperlink"/>
            <w:noProof/>
          </w:rPr>
          <w:t>Figure 3.4</w:t>
        </w:r>
        <w:r w:rsidR="00E638C6" w:rsidRPr="00D86A4A">
          <w:rPr>
            <w:rStyle w:val="Hyperlink"/>
            <w:noProof/>
          </w:rPr>
          <w:noBreakHyphen/>
          <w:t>3: Isometric View of Flap System</w:t>
        </w:r>
        <w:r w:rsidR="00E638C6">
          <w:rPr>
            <w:noProof/>
            <w:webHidden/>
          </w:rPr>
          <w:tab/>
        </w:r>
        <w:r w:rsidR="00E638C6">
          <w:rPr>
            <w:noProof/>
            <w:webHidden/>
          </w:rPr>
          <w:fldChar w:fldCharType="begin"/>
        </w:r>
        <w:r w:rsidR="00E638C6">
          <w:rPr>
            <w:noProof/>
            <w:webHidden/>
          </w:rPr>
          <w:instrText xml:space="preserve"> PAGEREF _Toc525254281 \h </w:instrText>
        </w:r>
        <w:r w:rsidR="00E638C6">
          <w:rPr>
            <w:noProof/>
            <w:webHidden/>
          </w:rPr>
        </w:r>
        <w:r w:rsidR="00E638C6">
          <w:rPr>
            <w:noProof/>
            <w:webHidden/>
          </w:rPr>
          <w:fldChar w:fldCharType="separate"/>
        </w:r>
        <w:r w:rsidR="00E638C6">
          <w:rPr>
            <w:noProof/>
            <w:webHidden/>
          </w:rPr>
          <w:t>14</w:t>
        </w:r>
        <w:r w:rsidR="00E638C6">
          <w:rPr>
            <w:noProof/>
            <w:webHidden/>
          </w:rPr>
          <w:fldChar w:fldCharType="end"/>
        </w:r>
      </w:hyperlink>
    </w:p>
    <w:p w14:paraId="2C6A6340" w14:textId="77777777" w:rsidR="00E638C6" w:rsidRDefault="009F22DF">
      <w:pPr>
        <w:pStyle w:val="TableofFigures"/>
        <w:tabs>
          <w:tab w:val="right" w:leader="dot" w:pos="10790"/>
        </w:tabs>
        <w:rPr>
          <w:rFonts w:eastAsiaTheme="minorEastAsia"/>
          <w:noProof/>
          <w:sz w:val="22"/>
        </w:rPr>
      </w:pPr>
      <w:hyperlink w:anchor="_Toc525254282" w:history="1">
        <w:r w:rsidR="00E638C6" w:rsidRPr="00D86A4A">
          <w:rPr>
            <w:rStyle w:val="Hyperlink"/>
            <w:noProof/>
          </w:rPr>
          <w:t>Figure 3.4</w:t>
        </w:r>
        <w:r w:rsidR="00E638C6" w:rsidRPr="00D86A4A">
          <w:rPr>
            <w:rStyle w:val="Hyperlink"/>
            <w:noProof/>
          </w:rPr>
          <w:noBreakHyphen/>
          <w:t>4: Final Assembly</w:t>
        </w:r>
        <w:r w:rsidR="00E638C6">
          <w:rPr>
            <w:noProof/>
            <w:webHidden/>
          </w:rPr>
          <w:tab/>
        </w:r>
        <w:r w:rsidR="00E638C6">
          <w:rPr>
            <w:noProof/>
            <w:webHidden/>
          </w:rPr>
          <w:fldChar w:fldCharType="begin"/>
        </w:r>
        <w:r w:rsidR="00E638C6">
          <w:rPr>
            <w:noProof/>
            <w:webHidden/>
          </w:rPr>
          <w:instrText xml:space="preserve"> PAGEREF _Toc525254282 \h </w:instrText>
        </w:r>
        <w:r w:rsidR="00E638C6">
          <w:rPr>
            <w:noProof/>
            <w:webHidden/>
          </w:rPr>
        </w:r>
        <w:r w:rsidR="00E638C6">
          <w:rPr>
            <w:noProof/>
            <w:webHidden/>
          </w:rPr>
          <w:fldChar w:fldCharType="separate"/>
        </w:r>
        <w:r w:rsidR="00E638C6">
          <w:rPr>
            <w:noProof/>
            <w:webHidden/>
          </w:rPr>
          <w:t>15</w:t>
        </w:r>
        <w:r w:rsidR="00E638C6">
          <w:rPr>
            <w:noProof/>
            <w:webHidden/>
          </w:rPr>
          <w:fldChar w:fldCharType="end"/>
        </w:r>
      </w:hyperlink>
    </w:p>
    <w:p w14:paraId="086E56DC" w14:textId="77777777" w:rsidR="00E638C6" w:rsidRDefault="009F22DF">
      <w:pPr>
        <w:pStyle w:val="TableofFigures"/>
        <w:tabs>
          <w:tab w:val="right" w:leader="dot" w:pos="10790"/>
        </w:tabs>
        <w:rPr>
          <w:rFonts w:eastAsiaTheme="minorEastAsia"/>
          <w:noProof/>
          <w:sz w:val="22"/>
        </w:rPr>
      </w:pPr>
      <w:hyperlink w:anchor="_Toc525254283" w:history="1">
        <w:r w:rsidR="00E638C6" w:rsidRPr="00D86A4A">
          <w:rPr>
            <w:rStyle w:val="Hyperlink"/>
            <w:rFonts w:cstheme="minorHAnsi"/>
            <w:noProof/>
          </w:rPr>
          <w:t>Figure 3.5</w:t>
        </w:r>
        <w:r w:rsidR="00E638C6" w:rsidRPr="00D86A4A">
          <w:rPr>
            <w:rStyle w:val="Hyperlink"/>
            <w:rFonts w:cstheme="minorHAnsi"/>
            <w:noProof/>
          </w:rPr>
          <w:noBreakHyphen/>
          <w:t>1 : The crude electrical architecture</w:t>
        </w:r>
        <w:r w:rsidR="00E638C6">
          <w:rPr>
            <w:noProof/>
            <w:webHidden/>
          </w:rPr>
          <w:tab/>
        </w:r>
        <w:r w:rsidR="00E638C6">
          <w:rPr>
            <w:noProof/>
            <w:webHidden/>
          </w:rPr>
          <w:fldChar w:fldCharType="begin"/>
        </w:r>
        <w:r w:rsidR="00E638C6">
          <w:rPr>
            <w:noProof/>
            <w:webHidden/>
          </w:rPr>
          <w:instrText xml:space="preserve"> PAGEREF _Toc525254283 \h </w:instrText>
        </w:r>
        <w:r w:rsidR="00E638C6">
          <w:rPr>
            <w:noProof/>
            <w:webHidden/>
          </w:rPr>
        </w:r>
        <w:r w:rsidR="00E638C6">
          <w:rPr>
            <w:noProof/>
            <w:webHidden/>
          </w:rPr>
          <w:fldChar w:fldCharType="separate"/>
        </w:r>
        <w:r w:rsidR="00E638C6">
          <w:rPr>
            <w:noProof/>
            <w:webHidden/>
          </w:rPr>
          <w:t>20</w:t>
        </w:r>
        <w:r w:rsidR="00E638C6">
          <w:rPr>
            <w:noProof/>
            <w:webHidden/>
          </w:rPr>
          <w:fldChar w:fldCharType="end"/>
        </w:r>
      </w:hyperlink>
    </w:p>
    <w:p w14:paraId="0C06E9C7" w14:textId="77777777" w:rsidR="00E638C6" w:rsidRDefault="009F22DF">
      <w:pPr>
        <w:pStyle w:val="TableofFigures"/>
        <w:tabs>
          <w:tab w:val="right" w:leader="dot" w:pos="10790"/>
        </w:tabs>
        <w:rPr>
          <w:rFonts w:eastAsiaTheme="minorEastAsia"/>
          <w:noProof/>
          <w:sz w:val="22"/>
        </w:rPr>
      </w:pPr>
      <w:hyperlink w:anchor="_Toc525254284" w:history="1">
        <w:r w:rsidR="00E638C6" w:rsidRPr="00D86A4A">
          <w:rPr>
            <w:rStyle w:val="Hyperlink"/>
            <w:rFonts w:cstheme="minorHAnsi"/>
            <w:noProof/>
          </w:rPr>
          <w:t>Figure 3.5</w:t>
        </w:r>
        <w:r w:rsidR="00E638C6" w:rsidRPr="00D86A4A">
          <w:rPr>
            <w:rStyle w:val="Hyperlink"/>
            <w:rFonts w:cstheme="minorHAnsi"/>
            <w:noProof/>
          </w:rPr>
          <w:noBreakHyphen/>
          <w:t>2 : The proposed avinoic architecture. Notice the legend.</w:t>
        </w:r>
        <w:r w:rsidR="00E638C6">
          <w:rPr>
            <w:noProof/>
            <w:webHidden/>
          </w:rPr>
          <w:tab/>
        </w:r>
        <w:r w:rsidR="00E638C6">
          <w:rPr>
            <w:noProof/>
            <w:webHidden/>
          </w:rPr>
          <w:fldChar w:fldCharType="begin"/>
        </w:r>
        <w:r w:rsidR="00E638C6">
          <w:rPr>
            <w:noProof/>
            <w:webHidden/>
          </w:rPr>
          <w:instrText xml:space="preserve"> PAGEREF _Toc525254284 \h </w:instrText>
        </w:r>
        <w:r w:rsidR="00E638C6">
          <w:rPr>
            <w:noProof/>
            <w:webHidden/>
          </w:rPr>
        </w:r>
        <w:r w:rsidR="00E638C6">
          <w:rPr>
            <w:noProof/>
            <w:webHidden/>
          </w:rPr>
          <w:fldChar w:fldCharType="separate"/>
        </w:r>
        <w:r w:rsidR="00E638C6">
          <w:rPr>
            <w:noProof/>
            <w:webHidden/>
          </w:rPr>
          <w:t>21</w:t>
        </w:r>
        <w:r w:rsidR="00E638C6">
          <w:rPr>
            <w:noProof/>
            <w:webHidden/>
          </w:rPr>
          <w:fldChar w:fldCharType="end"/>
        </w:r>
      </w:hyperlink>
    </w:p>
    <w:p w14:paraId="00431F16" w14:textId="77777777" w:rsidR="00E638C6" w:rsidRDefault="009F22DF">
      <w:pPr>
        <w:pStyle w:val="TableofFigures"/>
        <w:tabs>
          <w:tab w:val="right" w:leader="dot" w:pos="10790"/>
        </w:tabs>
        <w:rPr>
          <w:rFonts w:eastAsiaTheme="minorEastAsia"/>
          <w:noProof/>
          <w:sz w:val="22"/>
        </w:rPr>
      </w:pPr>
      <w:hyperlink r:id="rId21" w:anchor="_Toc525254285" w:history="1">
        <w:r w:rsidR="00E638C6" w:rsidRPr="00D86A4A">
          <w:rPr>
            <w:rStyle w:val="Hyperlink"/>
            <w:noProof/>
          </w:rPr>
          <w:t>Figure 3.5</w:t>
        </w:r>
        <w:r w:rsidR="00E638C6" w:rsidRPr="00D86A4A">
          <w:rPr>
            <w:rStyle w:val="Hyperlink"/>
            <w:noProof/>
          </w:rPr>
          <w:noBreakHyphen/>
          <w:t>3 Anti-collision LED light – Red or White</w:t>
        </w:r>
        <w:r w:rsidR="00E638C6">
          <w:rPr>
            <w:noProof/>
            <w:webHidden/>
          </w:rPr>
          <w:tab/>
        </w:r>
        <w:r w:rsidR="00E638C6">
          <w:rPr>
            <w:noProof/>
            <w:webHidden/>
          </w:rPr>
          <w:fldChar w:fldCharType="begin"/>
        </w:r>
        <w:r w:rsidR="00E638C6">
          <w:rPr>
            <w:noProof/>
            <w:webHidden/>
          </w:rPr>
          <w:instrText xml:space="preserve"> PAGEREF _Toc525254285 \h </w:instrText>
        </w:r>
        <w:r w:rsidR="00E638C6">
          <w:rPr>
            <w:noProof/>
            <w:webHidden/>
          </w:rPr>
        </w:r>
        <w:r w:rsidR="00E638C6">
          <w:rPr>
            <w:noProof/>
            <w:webHidden/>
          </w:rPr>
          <w:fldChar w:fldCharType="separate"/>
        </w:r>
        <w:r w:rsidR="00E638C6">
          <w:rPr>
            <w:noProof/>
            <w:webHidden/>
          </w:rPr>
          <w:t>22</w:t>
        </w:r>
        <w:r w:rsidR="00E638C6">
          <w:rPr>
            <w:noProof/>
            <w:webHidden/>
          </w:rPr>
          <w:fldChar w:fldCharType="end"/>
        </w:r>
      </w:hyperlink>
    </w:p>
    <w:p w14:paraId="2A0C2D6A" w14:textId="77777777" w:rsidR="00E638C6" w:rsidRDefault="009F22DF">
      <w:pPr>
        <w:pStyle w:val="TableofFigures"/>
        <w:tabs>
          <w:tab w:val="right" w:leader="dot" w:pos="10790"/>
        </w:tabs>
        <w:rPr>
          <w:rFonts w:eastAsiaTheme="minorEastAsia"/>
          <w:noProof/>
          <w:sz w:val="22"/>
        </w:rPr>
      </w:pPr>
      <w:hyperlink r:id="rId22" w:anchor="_Toc525254286" w:history="1">
        <w:r w:rsidR="00E638C6" w:rsidRPr="00D86A4A">
          <w:rPr>
            <w:rStyle w:val="Hyperlink"/>
            <w:noProof/>
          </w:rPr>
          <w:t>Figure 3.5</w:t>
        </w:r>
        <w:r w:rsidR="00E638C6" w:rsidRPr="00D86A4A">
          <w:rPr>
            <w:rStyle w:val="Hyperlink"/>
            <w:noProof/>
          </w:rPr>
          <w:noBreakHyphen/>
          <w:t>4 Navigation / Position / Strobe LED light</w:t>
        </w:r>
        <w:r w:rsidR="00E638C6">
          <w:rPr>
            <w:noProof/>
            <w:webHidden/>
          </w:rPr>
          <w:tab/>
        </w:r>
        <w:r w:rsidR="00E638C6">
          <w:rPr>
            <w:noProof/>
            <w:webHidden/>
          </w:rPr>
          <w:fldChar w:fldCharType="begin"/>
        </w:r>
        <w:r w:rsidR="00E638C6">
          <w:rPr>
            <w:noProof/>
            <w:webHidden/>
          </w:rPr>
          <w:instrText xml:space="preserve"> PAGEREF _Toc525254286 \h </w:instrText>
        </w:r>
        <w:r w:rsidR="00E638C6">
          <w:rPr>
            <w:noProof/>
            <w:webHidden/>
          </w:rPr>
        </w:r>
        <w:r w:rsidR="00E638C6">
          <w:rPr>
            <w:noProof/>
            <w:webHidden/>
          </w:rPr>
          <w:fldChar w:fldCharType="separate"/>
        </w:r>
        <w:r w:rsidR="00E638C6">
          <w:rPr>
            <w:noProof/>
            <w:webHidden/>
          </w:rPr>
          <w:t>22</w:t>
        </w:r>
        <w:r w:rsidR="00E638C6">
          <w:rPr>
            <w:noProof/>
            <w:webHidden/>
          </w:rPr>
          <w:fldChar w:fldCharType="end"/>
        </w:r>
      </w:hyperlink>
    </w:p>
    <w:p w14:paraId="30370B9C" w14:textId="77777777" w:rsidR="00E37138" w:rsidRPr="005C14C1" w:rsidRDefault="00E638C6" w:rsidP="005C14C1">
      <w:pPr>
        <w:spacing w:before="60" w:after="60" w:line="240" w:lineRule="auto"/>
        <w:rPr>
          <w:rStyle w:val="Strong"/>
          <w:bCs w:val="0"/>
        </w:rPr>
      </w:pPr>
      <w:r>
        <w:fldChar w:fldCharType="end"/>
      </w:r>
      <w:r w:rsidR="009C57CE">
        <w:br w:type="page"/>
      </w:r>
      <w:bookmarkStart w:id="12" w:name="_Toc465780697"/>
    </w:p>
    <w:p w14:paraId="4AC52834" w14:textId="77777777" w:rsidR="001C5B3C" w:rsidRPr="00F40B15" w:rsidRDefault="001C5B3C" w:rsidP="00E37138">
      <w:pPr>
        <w:pStyle w:val="Heading1"/>
        <w:spacing w:before="60" w:beforeAutospacing="0" w:after="60" w:afterAutospacing="0"/>
      </w:pPr>
      <w:bookmarkStart w:id="13" w:name="_Toc525261809"/>
      <w:r w:rsidRPr="00F40B15">
        <w:lastRenderedPageBreak/>
        <w:t>PURPOSE</w:t>
      </w:r>
      <w:bookmarkEnd w:id="12"/>
      <w:bookmarkEnd w:id="13"/>
    </w:p>
    <w:p w14:paraId="08A42624" w14:textId="77777777" w:rsidR="00693AF1" w:rsidRPr="00F40B15" w:rsidRDefault="00860651" w:rsidP="001B1A20">
      <w:pPr>
        <w:pStyle w:val="Text"/>
      </w:pPr>
      <w:r>
        <w:t xml:space="preserve">Purpose of this report is to show </w:t>
      </w:r>
      <w:r w:rsidR="00712048">
        <w:t xml:space="preserve">the preliminary design and </w:t>
      </w:r>
      <w:r w:rsidR="0011237D">
        <w:t>trade off studies of VLA project.</w:t>
      </w:r>
    </w:p>
    <w:p w14:paraId="1C57DEFD" w14:textId="77777777" w:rsidR="001C5B3C" w:rsidRPr="00F40B15" w:rsidRDefault="001C5B3C" w:rsidP="00E37138">
      <w:pPr>
        <w:pStyle w:val="Heading1"/>
        <w:spacing w:before="60" w:beforeAutospacing="0" w:after="60" w:afterAutospacing="0"/>
      </w:pPr>
      <w:bookmarkStart w:id="14" w:name="_Toc465780698"/>
      <w:bookmarkStart w:id="15" w:name="_Toc525261810"/>
      <w:r w:rsidRPr="00575A13">
        <w:t>SCOPE</w:t>
      </w:r>
      <w:bookmarkEnd w:id="14"/>
      <w:bookmarkEnd w:id="15"/>
    </w:p>
    <w:p w14:paraId="72125451" w14:textId="77777777" w:rsidR="00A06D86" w:rsidRPr="00F40B15" w:rsidRDefault="00A06D86" w:rsidP="001B1A20">
      <w:pPr>
        <w:pStyle w:val="Text"/>
      </w:pPr>
    </w:p>
    <w:p w14:paraId="4439A169" w14:textId="77777777" w:rsidR="00395009" w:rsidRPr="00395009" w:rsidRDefault="005E6346" w:rsidP="00186AF5">
      <w:pPr>
        <w:pStyle w:val="Heading1"/>
      </w:pPr>
      <w:bookmarkStart w:id="16" w:name="_Toc525261811"/>
      <w:r w:rsidRPr="00395009">
        <w:t>CONCEPTUAL DESIGN STUD</w:t>
      </w:r>
      <w:bookmarkStart w:id="17" w:name="_Toc525133061"/>
      <w:r w:rsidR="00186AF5">
        <w:t>IES</w:t>
      </w:r>
      <w:bookmarkEnd w:id="16"/>
    </w:p>
    <w:p w14:paraId="71F207E4" w14:textId="77777777" w:rsidR="005E6346" w:rsidRPr="00395009" w:rsidRDefault="005E6346" w:rsidP="00186AF5">
      <w:pPr>
        <w:pStyle w:val="Heading2"/>
      </w:pPr>
      <w:bookmarkStart w:id="18" w:name="_Toc525261812"/>
      <w:r w:rsidRPr="00395009">
        <w:rPr>
          <w:rStyle w:val="Heading3Char"/>
          <w:b/>
        </w:rPr>
        <w:t>Air Vehicle</w:t>
      </w:r>
      <w:bookmarkEnd w:id="17"/>
      <w:bookmarkEnd w:id="18"/>
    </w:p>
    <w:p w14:paraId="6D25B25B" w14:textId="77777777" w:rsidR="005E6346" w:rsidRPr="00395009" w:rsidRDefault="005E6346" w:rsidP="00186AF5">
      <w:pPr>
        <w:pStyle w:val="Heading3"/>
        <w:rPr>
          <w:sz w:val="24"/>
        </w:rPr>
      </w:pPr>
      <w:bookmarkStart w:id="19" w:name="_Toc525133062"/>
      <w:bookmarkStart w:id="20" w:name="_Toc525261813"/>
      <w:r w:rsidRPr="00395009">
        <w:rPr>
          <w:rStyle w:val="Heading4Char"/>
          <w:b/>
        </w:rPr>
        <w:t>Aerodynamics</w:t>
      </w:r>
      <w:bookmarkEnd w:id="19"/>
      <w:bookmarkEnd w:id="20"/>
    </w:p>
    <w:p w14:paraId="5A384910" w14:textId="77777777" w:rsidR="005E6346" w:rsidRPr="005E6346" w:rsidRDefault="005E6346" w:rsidP="005E6346">
      <w:pPr>
        <w:spacing w:line="240" w:lineRule="auto"/>
        <w:ind w:left="851"/>
      </w:pPr>
      <w:r w:rsidRPr="005E6346">
        <w:rPr>
          <w:szCs w:val="20"/>
        </w:rPr>
        <w:t xml:space="preserve">Aim of this section is to briefly introduce the procedures of CFD analysis of 2-D airfoils and 2-D airfoils with flaps and select the appropriate airfoil and flap configuration for the very light aircraft. Computational tools like ANSYS Fluent, ICEM CFD, and SU2 were used to gather the necessary data to compare the different cases and choose the best options eventually. </w:t>
      </w:r>
      <w:r w:rsidRPr="005E6346">
        <w:t>Approximately 30 airfoil types will be considered during the airfoil selection process, in general. To achieve the most efficient airfoil for our very light aircraft, airfoils will be eliminated one by one according to some of the needs. To achieve the best option for the flap configuration, there will be a competitor study and then analyze the configurations one by one to see the advantages and disadvantages of them.</w:t>
      </w:r>
    </w:p>
    <w:p w14:paraId="3C57DC54" w14:textId="77777777" w:rsidR="005E6346" w:rsidRPr="005E6346" w:rsidRDefault="005E6346" w:rsidP="005E6346">
      <w:pPr>
        <w:spacing w:line="240" w:lineRule="auto"/>
        <w:ind w:left="851"/>
      </w:pPr>
      <w:r w:rsidRPr="005E6346">
        <w:t>First, the selection of the right airfoil for the aircraft has been made and then skipped to the subject of choosing the right configuration of flaps. To begin the selection of the most suitable airfoil, approximately 30 airfoils were chosen from competitors and literature. Half of the airfoils has been eliminated before the analysis due to the restrictions of the technical requirements, limitations of the manufacturing processes and obvious poor performances. When only four airfoil options were left, a detailed analysis has been hold to see the advantages and disadvantages of these four. Then, according to our needs and avoids the best airfoil option will be selected for the very light aircraft.</w:t>
      </w:r>
    </w:p>
    <w:p w14:paraId="11AC637A" w14:textId="77777777" w:rsidR="005E6346" w:rsidRPr="005E6346" w:rsidRDefault="005E6346" w:rsidP="005E6346">
      <w:pPr>
        <w:spacing w:line="240" w:lineRule="auto"/>
        <w:ind w:left="851"/>
      </w:pPr>
      <w:r w:rsidRPr="005E6346">
        <w:t xml:space="preserve">Second, the selection of the right flap configuration the aircraft has been made. A competitor study was held to see which kind of flaps that the previously made very light aircrafts has </w:t>
      </w:r>
      <w:r w:rsidR="0064570F" w:rsidRPr="005E6346">
        <w:t>used and</w:t>
      </w:r>
      <w:r w:rsidRPr="005E6346">
        <w:t xml:space="preserve"> started the analysis with three type of flaps. A detailed analysis was hold to see the required data of the different configurations and best option to hold the needs of our aircraft was made.</w:t>
      </w:r>
    </w:p>
    <w:p w14:paraId="1D70F472" w14:textId="77777777" w:rsidR="005E6346" w:rsidRPr="00395009" w:rsidRDefault="005E6346" w:rsidP="00186AF5">
      <w:pPr>
        <w:pStyle w:val="Heading4"/>
      </w:pPr>
      <w:bookmarkStart w:id="21" w:name="_Toc525019256"/>
      <w:bookmarkStart w:id="22" w:name="_Toc525261814"/>
      <w:r w:rsidRPr="00395009">
        <w:t>Airfoil Selection</w:t>
      </w:r>
      <w:bookmarkEnd w:id="21"/>
      <w:bookmarkEnd w:id="22"/>
    </w:p>
    <w:p w14:paraId="115E8AF0" w14:textId="77777777" w:rsidR="005E6346" w:rsidRPr="00395009" w:rsidRDefault="005E6346" w:rsidP="00B23065">
      <w:pPr>
        <w:pStyle w:val="Heading5"/>
      </w:pPr>
      <w:bookmarkStart w:id="23" w:name="_Toc525019257"/>
      <w:bookmarkStart w:id="24" w:name="_Toc525261815"/>
      <w:r w:rsidRPr="00395009">
        <w:t>Literature Research and First Elimination Stage</w:t>
      </w:r>
      <w:bookmarkEnd w:id="23"/>
      <w:bookmarkEnd w:id="24"/>
    </w:p>
    <w:p w14:paraId="7304E4A3" w14:textId="6ECD1D05" w:rsidR="005E6346" w:rsidRPr="005E6346" w:rsidRDefault="005E6346" w:rsidP="005E6346">
      <w:pPr>
        <w:ind w:left="720"/>
        <w:contextualSpacing/>
      </w:pPr>
      <w:r w:rsidRPr="005E6346">
        <w:t>Different aircrafts in the category of very light aircrafts has been examined and some of the airfoils has been taken to the list of options to analyze later. Competitor study started with most commonly used airfoils like NACA4415, 2415, 24012 and 24015. Although these are the most commonly used airfoils at the previous aircrafts, studies were not limited here and further researches has been made to gather more airfoil data and maybe find one better airfoil.  So, the not-very-detailed elimination process has approximately begin with 30 airfoils. Due to the technical requirements and limitations of the manufacturing processes, almost half of the airfoils has been eliminated at the first stage. Here are the list of remaining airfoils, later to be analyzed</w:t>
      </w:r>
      <w:r w:rsidR="007A2D2E">
        <w:t>:</w:t>
      </w:r>
    </w:p>
    <w:p w14:paraId="1DC43E0C" w14:textId="77777777" w:rsidR="005E6346" w:rsidRPr="005E6346" w:rsidRDefault="005E6346" w:rsidP="005E6346">
      <w:pPr>
        <w:ind w:left="720"/>
        <w:contextualSpacing/>
        <w:rPr>
          <w:noProof/>
          <w:lang w:val="en-GB" w:eastAsia="en-GB"/>
        </w:rPr>
      </w:pPr>
    </w:p>
    <w:p w14:paraId="0C8D1D84" w14:textId="77777777" w:rsidR="005E6346" w:rsidRPr="005E6346" w:rsidRDefault="005E6346" w:rsidP="006E307A">
      <w:pPr>
        <w:numPr>
          <w:ilvl w:val="0"/>
          <w:numId w:val="4"/>
        </w:numPr>
        <w:contextualSpacing/>
        <w:rPr>
          <w:b/>
        </w:rPr>
      </w:pPr>
      <w:r w:rsidRPr="005E6346">
        <w:rPr>
          <w:b/>
        </w:rPr>
        <w:t>NACA4412</w:t>
      </w:r>
    </w:p>
    <w:p w14:paraId="1CB20B8D" w14:textId="77777777" w:rsidR="005E6346" w:rsidRPr="005E6346" w:rsidRDefault="005E6346" w:rsidP="006E307A">
      <w:pPr>
        <w:numPr>
          <w:ilvl w:val="0"/>
          <w:numId w:val="4"/>
        </w:numPr>
        <w:contextualSpacing/>
        <w:rPr>
          <w:b/>
        </w:rPr>
      </w:pPr>
      <w:r w:rsidRPr="005E6346">
        <w:rPr>
          <w:b/>
        </w:rPr>
        <w:t>NACA4415</w:t>
      </w:r>
    </w:p>
    <w:p w14:paraId="7571D558" w14:textId="77777777" w:rsidR="005E6346" w:rsidRPr="005E6346" w:rsidRDefault="005E6346" w:rsidP="006E307A">
      <w:pPr>
        <w:numPr>
          <w:ilvl w:val="0"/>
          <w:numId w:val="4"/>
        </w:numPr>
        <w:contextualSpacing/>
        <w:rPr>
          <w:b/>
        </w:rPr>
      </w:pPr>
      <w:r w:rsidRPr="005E6346">
        <w:rPr>
          <w:b/>
        </w:rPr>
        <w:t>NACA23012</w:t>
      </w:r>
    </w:p>
    <w:p w14:paraId="2B1288DB" w14:textId="77777777" w:rsidR="005E6346" w:rsidRPr="005E6346" w:rsidRDefault="005E6346" w:rsidP="006E307A">
      <w:pPr>
        <w:numPr>
          <w:ilvl w:val="0"/>
          <w:numId w:val="4"/>
        </w:numPr>
        <w:contextualSpacing/>
        <w:rPr>
          <w:b/>
        </w:rPr>
      </w:pPr>
      <w:r w:rsidRPr="005E6346">
        <w:rPr>
          <w:b/>
        </w:rPr>
        <w:t>NACA23015</w:t>
      </w:r>
    </w:p>
    <w:p w14:paraId="01190504" w14:textId="77777777" w:rsidR="005E6346" w:rsidRPr="005E6346" w:rsidRDefault="005E6346" w:rsidP="006E307A">
      <w:pPr>
        <w:numPr>
          <w:ilvl w:val="0"/>
          <w:numId w:val="4"/>
        </w:numPr>
        <w:contextualSpacing/>
        <w:rPr>
          <w:b/>
        </w:rPr>
      </w:pPr>
      <w:r w:rsidRPr="005E6346">
        <w:rPr>
          <w:b/>
        </w:rPr>
        <w:t>Eppler 1210</w:t>
      </w:r>
    </w:p>
    <w:p w14:paraId="37E21A8F" w14:textId="77777777" w:rsidR="005E6346" w:rsidRPr="005E6346" w:rsidRDefault="005E6346" w:rsidP="006E307A">
      <w:pPr>
        <w:numPr>
          <w:ilvl w:val="0"/>
          <w:numId w:val="4"/>
        </w:numPr>
        <w:contextualSpacing/>
        <w:rPr>
          <w:b/>
        </w:rPr>
      </w:pPr>
      <w:r w:rsidRPr="005E6346">
        <w:rPr>
          <w:b/>
        </w:rPr>
        <w:t>SD 7062</w:t>
      </w:r>
    </w:p>
    <w:p w14:paraId="7821AAF3" w14:textId="77777777" w:rsidR="005E6346" w:rsidRPr="005E6346" w:rsidRDefault="005E6346" w:rsidP="006E307A">
      <w:pPr>
        <w:numPr>
          <w:ilvl w:val="0"/>
          <w:numId w:val="4"/>
        </w:numPr>
        <w:contextualSpacing/>
        <w:rPr>
          <w:b/>
        </w:rPr>
      </w:pPr>
      <w:r w:rsidRPr="005E6346">
        <w:rPr>
          <w:b/>
        </w:rPr>
        <w:t>GOE222</w:t>
      </w:r>
    </w:p>
    <w:p w14:paraId="3EA83120" w14:textId="77777777" w:rsidR="005E6346" w:rsidRPr="005E6346" w:rsidRDefault="005E6346" w:rsidP="006E307A">
      <w:pPr>
        <w:numPr>
          <w:ilvl w:val="0"/>
          <w:numId w:val="4"/>
        </w:numPr>
        <w:contextualSpacing/>
        <w:rPr>
          <w:b/>
        </w:rPr>
      </w:pPr>
      <w:r w:rsidRPr="005E6346">
        <w:rPr>
          <w:b/>
        </w:rPr>
        <w:t>GOE366</w:t>
      </w:r>
    </w:p>
    <w:p w14:paraId="55717469" w14:textId="77777777" w:rsidR="005E6346" w:rsidRPr="005E6346" w:rsidRDefault="005E6346" w:rsidP="006E307A">
      <w:pPr>
        <w:numPr>
          <w:ilvl w:val="0"/>
          <w:numId w:val="4"/>
        </w:numPr>
        <w:contextualSpacing/>
        <w:rPr>
          <w:b/>
        </w:rPr>
      </w:pPr>
      <w:r w:rsidRPr="005E6346">
        <w:rPr>
          <w:b/>
        </w:rPr>
        <w:t>GOE387</w:t>
      </w:r>
    </w:p>
    <w:p w14:paraId="7C8BCD89" w14:textId="77777777" w:rsidR="005E6346" w:rsidRPr="005E6346" w:rsidRDefault="005E6346" w:rsidP="006E307A">
      <w:pPr>
        <w:numPr>
          <w:ilvl w:val="0"/>
          <w:numId w:val="4"/>
        </w:numPr>
        <w:contextualSpacing/>
        <w:rPr>
          <w:b/>
        </w:rPr>
      </w:pPr>
      <w:r w:rsidRPr="005E6346">
        <w:rPr>
          <w:b/>
        </w:rPr>
        <w:t>GOE646</w:t>
      </w:r>
    </w:p>
    <w:p w14:paraId="1A590878" w14:textId="77777777" w:rsidR="005E6346" w:rsidRPr="005E6346" w:rsidRDefault="005E6346" w:rsidP="006E307A">
      <w:pPr>
        <w:numPr>
          <w:ilvl w:val="0"/>
          <w:numId w:val="4"/>
        </w:numPr>
        <w:contextualSpacing/>
        <w:rPr>
          <w:b/>
        </w:rPr>
      </w:pPr>
      <w:r w:rsidRPr="005E6346">
        <w:rPr>
          <w:b/>
        </w:rPr>
        <w:t>GOE702</w:t>
      </w:r>
    </w:p>
    <w:p w14:paraId="64A69545" w14:textId="77777777" w:rsidR="005E6346" w:rsidRPr="005E6346" w:rsidRDefault="005E6346" w:rsidP="006E307A">
      <w:pPr>
        <w:numPr>
          <w:ilvl w:val="0"/>
          <w:numId w:val="4"/>
        </w:numPr>
        <w:contextualSpacing/>
        <w:rPr>
          <w:b/>
        </w:rPr>
      </w:pPr>
      <w:r w:rsidRPr="005E6346">
        <w:rPr>
          <w:b/>
        </w:rPr>
        <w:t>GOE769</w:t>
      </w:r>
    </w:p>
    <w:p w14:paraId="65B96250" w14:textId="77777777" w:rsidR="005E6346" w:rsidRPr="005E6346" w:rsidRDefault="005E6346" w:rsidP="006E307A">
      <w:pPr>
        <w:numPr>
          <w:ilvl w:val="0"/>
          <w:numId w:val="4"/>
        </w:numPr>
        <w:contextualSpacing/>
        <w:rPr>
          <w:b/>
        </w:rPr>
      </w:pPr>
      <w:r w:rsidRPr="005E6346">
        <w:rPr>
          <w:b/>
        </w:rPr>
        <w:t>Rhodes St. Genesee 32</w:t>
      </w:r>
    </w:p>
    <w:p w14:paraId="13FD86A2" w14:textId="77777777" w:rsidR="005E6346" w:rsidRDefault="005E6346" w:rsidP="006E307A">
      <w:pPr>
        <w:numPr>
          <w:ilvl w:val="0"/>
          <w:numId w:val="4"/>
        </w:numPr>
        <w:contextualSpacing/>
        <w:rPr>
          <w:b/>
        </w:rPr>
      </w:pPr>
      <w:r w:rsidRPr="005E6346">
        <w:rPr>
          <w:b/>
        </w:rPr>
        <w:t>Rhodes St. Genesee 34</w:t>
      </w:r>
    </w:p>
    <w:p w14:paraId="0022BA17" w14:textId="77777777" w:rsidR="00395009" w:rsidRDefault="00395009" w:rsidP="00395009">
      <w:pPr>
        <w:contextualSpacing/>
        <w:rPr>
          <w:b/>
        </w:rPr>
      </w:pPr>
    </w:p>
    <w:p w14:paraId="4F49B189" w14:textId="77777777" w:rsidR="00395009" w:rsidRDefault="00395009" w:rsidP="00395009">
      <w:pPr>
        <w:contextualSpacing/>
        <w:rPr>
          <w:b/>
        </w:rPr>
      </w:pPr>
    </w:p>
    <w:p w14:paraId="592CC2EA" w14:textId="77777777" w:rsidR="00395009" w:rsidRDefault="00395009" w:rsidP="00395009">
      <w:pPr>
        <w:contextualSpacing/>
        <w:rPr>
          <w:b/>
        </w:rPr>
      </w:pPr>
    </w:p>
    <w:p w14:paraId="253E73AF" w14:textId="77777777" w:rsidR="00395009" w:rsidRPr="005E6346" w:rsidRDefault="00395009" w:rsidP="00395009">
      <w:pPr>
        <w:contextualSpacing/>
        <w:rPr>
          <w:b/>
        </w:rPr>
      </w:pPr>
    </w:p>
    <w:p w14:paraId="67E8D0E5" w14:textId="77777777" w:rsidR="005E6346" w:rsidRPr="005E6346" w:rsidRDefault="005E6346" w:rsidP="00B23065">
      <w:pPr>
        <w:pStyle w:val="Heading5"/>
      </w:pPr>
      <w:bookmarkStart w:id="25" w:name="_Toc525019258"/>
      <w:bookmarkStart w:id="26" w:name="_Toc525261816"/>
      <w:r w:rsidRPr="005E6346">
        <w:rPr>
          <w:noProof/>
        </w:rPr>
        <w:t>2D Analysis and Second Elimination Stage</w:t>
      </w:r>
      <w:bookmarkEnd w:id="25"/>
      <w:bookmarkEnd w:id="26"/>
    </w:p>
    <w:p w14:paraId="69A2D69A" w14:textId="77777777" w:rsidR="005E6346" w:rsidRDefault="005E6346" w:rsidP="005E6346">
      <w:pPr>
        <w:ind w:left="720"/>
        <w:contextualSpacing/>
      </w:pPr>
      <w:r w:rsidRPr="005E6346">
        <w:t xml:space="preserve">In order to be more specific about which airfoil would be best option for the very light aircraft, remaining thirteen airfoils have been analyzed using CFD tools. </w:t>
      </w:r>
    </w:p>
    <w:p w14:paraId="270FC3FD" w14:textId="77777777" w:rsidR="00395009" w:rsidRPr="005E6346" w:rsidRDefault="00395009" w:rsidP="005E6346">
      <w:pPr>
        <w:ind w:left="720"/>
        <w:contextualSpacing/>
      </w:pPr>
    </w:p>
    <w:p w14:paraId="22DE85EC" w14:textId="77777777" w:rsidR="005E6346" w:rsidRPr="00B23065" w:rsidRDefault="005E6346" w:rsidP="00395009">
      <w:pPr>
        <w:rPr>
          <w:b/>
        </w:rPr>
      </w:pPr>
      <w:r w:rsidRPr="00B23065">
        <w:rPr>
          <w:b/>
          <w:noProof/>
        </w:rPr>
        <w:t>Grid Refinement</w:t>
      </w:r>
    </w:p>
    <w:p w14:paraId="4DC46D60" w14:textId="77777777" w:rsidR="005E6346" w:rsidRPr="005E6346" w:rsidRDefault="005E6346" w:rsidP="005E6346">
      <w:pPr>
        <w:ind w:left="720"/>
        <w:contextualSpacing/>
      </w:pPr>
      <w:r w:rsidRPr="005E6346">
        <w:t>Meshing part is the most demanding part of the CFD analysis, choosing the right mesh type according to the flow type is really important. In our case to choose the airfoil, we aren’t really interested in the angle of attacks where the flow becomes highly turbulent. That’s why, while choosing the airfoil type structured mesh that was created in ICEM CFD which is a meshing tool of ANSYS has been used to create the mesh and also the geometries</w:t>
      </w:r>
      <w:r w:rsidR="007A2D2E">
        <w:t xml:space="preserve"> (</w:t>
      </w:r>
      <w:r w:rsidR="007A2D2E">
        <w:fldChar w:fldCharType="begin"/>
      </w:r>
      <w:r w:rsidR="007A2D2E">
        <w:instrText xml:space="preserve"> REF _Ref525305344 \h </w:instrText>
      </w:r>
      <w:r w:rsidR="007A2D2E">
        <w:fldChar w:fldCharType="separate"/>
      </w:r>
      <w:r w:rsidR="007A2D2E">
        <w:t xml:space="preserve">Figure </w:t>
      </w:r>
      <w:r w:rsidR="007A2D2E">
        <w:rPr>
          <w:noProof/>
        </w:rPr>
        <w:t>3.1</w:t>
      </w:r>
      <w:r w:rsidR="007A2D2E">
        <w:noBreakHyphen/>
      </w:r>
      <w:r w:rsidR="007A2D2E">
        <w:rPr>
          <w:noProof/>
        </w:rPr>
        <w:t>1</w:t>
      </w:r>
      <w:r w:rsidR="007A2D2E">
        <w:fldChar w:fldCharType="end"/>
      </w:r>
      <w:r w:rsidR="007A2D2E">
        <w:t>)</w:t>
      </w:r>
      <w:r w:rsidRPr="005E6346">
        <w:t xml:space="preserve">. </w:t>
      </w:r>
    </w:p>
    <w:p w14:paraId="03A4D006" w14:textId="77777777" w:rsidR="0064570F" w:rsidRDefault="005E6346" w:rsidP="0064570F">
      <w:pPr>
        <w:keepNext/>
        <w:jc w:val="center"/>
      </w:pPr>
      <w:r w:rsidRPr="005E6346">
        <w:rPr>
          <w:noProof/>
          <w:lang w:val="tr-TR" w:eastAsia="tr-TR"/>
        </w:rPr>
        <w:drawing>
          <wp:inline distT="0" distB="0" distL="0" distR="0" wp14:anchorId="79931177" wp14:editId="1A11E92F">
            <wp:extent cx="3514725" cy="2669480"/>
            <wp:effectExtent l="19050" t="0" r="9525" b="0"/>
            <wp:docPr id="20" name="Resim 13" descr="C:\Users\win7\Desktop\Yaz TAI\Rapor\Figures\Domain-Structur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win7\Desktop\Yaz TAI\Rapor\Figures\Domain-Structured.jpg"/>
                    <pic:cNvPicPr>
                      <a:picLocks noChangeAspect="1" noChangeArrowheads="1"/>
                    </pic:cNvPicPr>
                  </pic:nvPicPr>
                  <pic:blipFill>
                    <a:blip r:embed="rId23" cstate="print"/>
                    <a:srcRect/>
                    <a:stretch>
                      <a:fillRect/>
                    </a:stretch>
                  </pic:blipFill>
                  <pic:spPr bwMode="auto">
                    <a:xfrm>
                      <a:off x="0" y="0"/>
                      <a:ext cx="3521781" cy="2674839"/>
                    </a:xfrm>
                    <a:prstGeom prst="rect">
                      <a:avLst/>
                    </a:prstGeom>
                    <a:noFill/>
                    <a:ln w="9525">
                      <a:noFill/>
                      <a:miter lim="800000"/>
                      <a:headEnd/>
                      <a:tailEnd/>
                    </a:ln>
                  </pic:spPr>
                </pic:pic>
              </a:graphicData>
            </a:graphic>
          </wp:inline>
        </w:drawing>
      </w:r>
    </w:p>
    <w:p w14:paraId="64CD28FB" w14:textId="77777777" w:rsidR="005E6346" w:rsidRPr="005E6346" w:rsidRDefault="0064570F" w:rsidP="0064570F">
      <w:pPr>
        <w:pStyle w:val="Caption"/>
        <w:jc w:val="center"/>
      </w:pPr>
      <w:bookmarkStart w:id="27" w:name="_Ref525305344"/>
      <w:bookmarkStart w:id="28" w:name="_Toc525254108"/>
      <w:r>
        <w:t xml:space="preserve">Figure </w:t>
      </w:r>
      <w:r w:rsidR="00F47D15">
        <w:fldChar w:fldCharType="begin"/>
      </w:r>
      <w:r w:rsidR="00F47D15">
        <w:instrText xml:space="preserve"> STYLEREF 2 \s </w:instrText>
      </w:r>
      <w:r w:rsidR="00F47D15">
        <w:fldChar w:fldCharType="separate"/>
      </w:r>
      <w:r w:rsidR="00F47D15">
        <w:rPr>
          <w:noProof/>
        </w:rPr>
        <w:t>3.1</w:t>
      </w:r>
      <w:r w:rsidR="00F47D15">
        <w:fldChar w:fldCharType="end"/>
      </w:r>
      <w:r w:rsidR="00F47D15">
        <w:noBreakHyphen/>
      </w:r>
      <w:r w:rsidR="00F47D15">
        <w:fldChar w:fldCharType="begin"/>
      </w:r>
      <w:r w:rsidR="00F47D15">
        <w:instrText xml:space="preserve"> SEQ Figure \* ARABIC \s 2 </w:instrText>
      </w:r>
      <w:r w:rsidR="00F47D15">
        <w:fldChar w:fldCharType="separate"/>
      </w:r>
      <w:r w:rsidR="00F47D15">
        <w:rPr>
          <w:noProof/>
        </w:rPr>
        <w:t>1</w:t>
      </w:r>
      <w:r w:rsidR="00F47D15">
        <w:fldChar w:fldCharType="end"/>
      </w:r>
      <w:bookmarkEnd w:id="27"/>
      <w:r>
        <w:t xml:space="preserve">. </w:t>
      </w:r>
      <w:r w:rsidRPr="0017483F">
        <w:t>Fluid domain with airfoil geometry created in ICEM CFD</w:t>
      </w:r>
      <w:bookmarkEnd w:id="28"/>
    </w:p>
    <w:p w14:paraId="2DAA04DE" w14:textId="77777777" w:rsidR="005E6346" w:rsidRPr="005E6346" w:rsidRDefault="005E6346" w:rsidP="0064570F">
      <w:pPr>
        <w:spacing w:before="60" w:after="60" w:line="240" w:lineRule="auto"/>
        <w:rPr>
          <w:rFonts w:ascii="Calibri" w:eastAsia="Times New Roman" w:hAnsi="Calibri" w:cs="Times New Roman"/>
          <w:i/>
          <w:iCs/>
          <w:color w:val="44546A" w:themeColor="text2"/>
          <w:sz w:val="18"/>
          <w:szCs w:val="18"/>
        </w:rPr>
      </w:pPr>
    </w:p>
    <w:p w14:paraId="6E8990C3" w14:textId="77777777" w:rsidR="005E6346" w:rsidRPr="005E6346" w:rsidRDefault="005E6346" w:rsidP="005E6346"/>
    <w:p w14:paraId="2E837A0F" w14:textId="77777777" w:rsidR="005E6346" w:rsidRPr="005E6346" w:rsidRDefault="005E6346" w:rsidP="005E6346">
      <w:pPr>
        <w:ind w:left="720"/>
        <w:contextualSpacing/>
      </w:pPr>
      <w:r w:rsidRPr="005E6346">
        <w:t>C-Grid type is used with enough element numbers, element numbers to be used was determined by a grid refinement, and Y+ value of 1 to better predict the flow around the airfoil</w:t>
      </w:r>
      <w:r w:rsidR="007A2D2E">
        <w:t xml:space="preserve"> (</w:t>
      </w:r>
      <w:r w:rsidR="007A2D2E">
        <w:fldChar w:fldCharType="begin"/>
      </w:r>
      <w:r w:rsidR="007A2D2E">
        <w:instrText xml:space="preserve"> REF _Ref525305370 \h </w:instrText>
      </w:r>
      <w:r w:rsidR="007A2D2E">
        <w:fldChar w:fldCharType="separate"/>
      </w:r>
      <w:r w:rsidR="007A2D2E">
        <w:t xml:space="preserve">Figure </w:t>
      </w:r>
      <w:r w:rsidR="007A2D2E">
        <w:rPr>
          <w:noProof/>
        </w:rPr>
        <w:t>3.1</w:t>
      </w:r>
      <w:r w:rsidR="007A2D2E">
        <w:noBreakHyphen/>
      </w:r>
      <w:r w:rsidR="007A2D2E">
        <w:rPr>
          <w:noProof/>
        </w:rPr>
        <w:t>2</w:t>
      </w:r>
      <w:r w:rsidR="007A2D2E">
        <w:fldChar w:fldCharType="end"/>
      </w:r>
      <w:r w:rsidR="007A2D2E">
        <w:t xml:space="preserve">, </w:t>
      </w:r>
      <w:r w:rsidR="007A2D2E">
        <w:fldChar w:fldCharType="begin"/>
      </w:r>
      <w:r w:rsidR="007A2D2E">
        <w:instrText xml:space="preserve"> REF _Ref525305371 \h </w:instrText>
      </w:r>
      <w:r w:rsidR="007A2D2E">
        <w:fldChar w:fldCharType="separate"/>
      </w:r>
      <w:r w:rsidR="007A2D2E">
        <w:t xml:space="preserve">Figure </w:t>
      </w:r>
      <w:r w:rsidR="007A2D2E">
        <w:rPr>
          <w:noProof/>
        </w:rPr>
        <w:t>3.1</w:t>
      </w:r>
      <w:r w:rsidR="007A2D2E">
        <w:noBreakHyphen/>
      </w:r>
      <w:r w:rsidR="007A2D2E">
        <w:rPr>
          <w:noProof/>
        </w:rPr>
        <w:t>3</w:t>
      </w:r>
      <w:r w:rsidR="007A2D2E">
        <w:fldChar w:fldCharType="end"/>
      </w:r>
      <w:r w:rsidR="007A2D2E">
        <w:t>)</w:t>
      </w:r>
      <w:r w:rsidRPr="005E6346">
        <w:t>.</w:t>
      </w:r>
    </w:p>
    <w:p w14:paraId="04EE569D" w14:textId="77777777" w:rsidR="0064570F" w:rsidRDefault="005E6346" w:rsidP="0064570F">
      <w:pPr>
        <w:keepNext/>
        <w:jc w:val="center"/>
      </w:pPr>
      <w:r w:rsidRPr="005E6346">
        <w:rPr>
          <w:noProof/>
          <w:lang w:val="tr-TR" w:eastAsia="tr-TR"/>
        </w:rPr>
        <w:lastRenderedPageBreak/>
        <w:drawing>
          <wp:inline distT="0" distB="0" distL="0" distR="0" wp14:anchorId="3C2B79BB" wp14:editId="6AE9C39D">
            <wp:extent cx="3524250" cy="2839764"/>
            <wp:effectExtent l="19050" t="0" r="0" b="0"/>
            <wp:docPr id="21" name="Resim 14" descr="C:\Users\win7\Desktop\Yaz TAI\Rapor\Figures\Mesh-Structur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win7\Desktop\Yaz TAI\Rapor\Figures\Mesh-Structured.jpg"/>
                    <pic:cNvPicPr>
                      <a:picLocks noChangeAspect="1" noChangeArrowheads="1"/>
                    </pic:cNvPicPr>
                  </pic:nvPicPr>
                  <pic:blipFill>
                    <a:blip r:embed="rId24" cstate="print"/>
                    <a:srcRect/>
                    <a:stretch>
                      <a:fillRect/>
                    </a:stretch>
                  </pic:blipFill>
                  <pic:spPr bwMode="auto">
                    <a:xfrm>
                      <a:off x="0" y="0"/>
                      <a:ext cx="3531221" cy="2845381"/>
                    </a:xfrm>
                    <a:prstGeom prst="rect">
                      <a:avLst/>
                    </a:prstGeom>
                    <a:noFill/>
                    <a:ln w="9525">
                      <a:noFill/>
                      <a:miter lim="800000"/>
                      <a:headEnd/>
                      <a:tailEnd/>
                    </a:ln>
                  </pic:spPr>
                </pic:pic>
              </a:graphicData>
            </a:graphic>
          </wp:inline>
        </w:drawing>
      </w:r>
    </w:p>
    <w:p w14:paraId="467D6B40" w14:textId="77777777" w:rsidR="005E6346" w:rsidRPr="005E6346" w:rsidRDefault="0064570F" w:rsidP="0064570F">
      <w:pPr>
        <w:pStyle w:val="Caption"/>
        <w:jc w:val="center"/>
      </w:pPr>
      <w:bookmarkStart w:id="29" w:name="_Ref525305370"/>
      <w:bookmarkStart w:id="30" w:name="_Toc525254109"/>
      <w:r>
        <w:t xml:space="preserve">Figure </w:t>
      </w:r>
      <w:r w:rsidR="00F47D15">
        <w:fldChar w:fldCharType="begin"/>
      </w:r>
      <w:r w:rsidR="00F47D15">
        <w:instrText xml:space="preserve"> STYLEREF 2 \s </w:instrText>
      </w:r>
      <w:r w:rsidR="00F47D15">
        <w:fldChar w:fldCharType="separate"/>
      </w:r>
      <w:r w:rsidR="00F47D15">
        <w:rPr>
          <w:noProof/>
        </w:rPr>
        <w:t>3.1</w:t>
      </w:r>
      <w:r w:rsidR="00F47D15">
        <w:fldChar w:fldCharType="end"/>
      </w:r>
      <w:r w:rsidR="00F47D15">
        <w:noBreakHyphen/>
      </w:r>
      <w:r w:rsidR="00F47D15">
        <w:fldChar w:fldCharType="begin"/>
      </w:r>
      <w:r w:rsidR="00F47D15">
        <w:instrText xml:space="preserve"> SEQ Figure \* ARABIC \s 2 </w:instrText>
      </w:r>
      <w:r w:rsidR="00F47D15">
        <w:fldChar w:fldCharType="separate"/>
      </w:r>
      <w:r w:rsidR="00F47D15">
        <w:rPr>
          <w:noProof/>
        </w:rPr>
        <w:t>2</w:t>
      </w:r>
      <w:r w:rsidR="00F47D15">
        <w:fldChar w:fldCharType="end"/>
      </w:r>
      <w:bookmarkEnd w:id="29"/>
      <w:r>
        <w:t xml:space="preserve">. </w:t>
      </w:r>
      <w:r w:rsidRPr="00106235">
        <w:t>2D structured meshed domain</w:t>
      </w:r>
      <w:bookmarkEnd w:id="30"/>
    </w:p>
    <w:p w14:paraId="54884227" w14:textId="77777777" w:rsidR="0064570F" w:rsidRDefault="005E6346" w:rsidP="0064570F">
      <w:pPr>
        <w:keepNext/>
        <w:jc w:val="center"/>
      </w:pPr>
      <w:r w:rsidRPr="005E6346">
        <w:rPr>
          <w:noProof/>
          <w:lang w:val="tr-TR" w:eastAsia="tr-TR"/>
        </w:rPr>
        <w:drawing>
          <wp:inline distT="0" distB="0" distL="0" distR="0" wp14:anchorId="25023F38" wp14:editId="62401172">
            <wp:extent cx="3601765" cy="1552575"/>
            <wp:effectExtent l="19050" t="0" r="0" b="0"/>
            <wp:docPr id="42" name="Resim 32" descr="C:\Users\win7\Desktop\Yaz TAI\Rapor\Figures\Mesh-Structured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win7\Desktop\Yaz TAI\Rapor\Figures\Mesh-Structured 2.jpg"/>
                    <pic:cNvPicPr>
                      <a:picLocks noChangeAspect="1" noChangeArrowheads="1"/>
                    </pic:cNvPicPr>
                  </pic:nvPicPr>
                  <pic:blipFill>
                    <a:blip r:embed="rId25" cstate="print"/>
                    <a:srcRect/>
                    <a:stretch>
                      <a:fillRect/>
                    </a:stretch>
                  </pic:blipFill>
                  <pic:spPr bwMode="auto">
                    <a:xfrm>
                      <a:off x="0" y="0"/>
                      <a:ext cx="3610205" cy="1556213"/>
                    </a:xfrm>
                    <a:prstGeom prst="rect">
                      <a:avLst/>
                    </a:prstGeom>
                    <a:noFill/>
                    <a:ln w="9525">
                      <a:noFill/>
                      <a:miter lim="800000"/>
                      <a:headEnd/>
                      <a:tailEnd/>
                    </a:ln>
                  </pic:spPr>
                </pic:pic>
              </a:graphicData>
            </a:graphic>
          </wp:inline>
        </w:drawing>
      </w:r>
    </w:p>
    <w:p w14:paraId="0A5EAC16" w14:textId="77777777" w:rsidR="005E6346" w:rsidRPr="005E6346" w:rsidRDefault="0064570F" w:rsidP="0064570F">
      <w:pPr>
        <w:pStyle w:val="Caption"/>
        <w:jc w:val="center"/>
      </w:pPr>
      <w:bookmarkStart w:id="31" w:name="_Ref525305371"/>
      <w:bookmarkStart w:id="32" w:name="_Toc525254110"/>
      <w:r>
        <w:t xml:space="preserve">Figure </w:t>
      </w:r>
      <w:r w:rsidR="00F47D15">
        <w:fldChar w:fldCharType="begin"/>
      </w:r>
      <w:r w:rsidR="00F47D15">
        <w:instrText xml:space="preserve"> STYLEREF 2 \s </w:instrText>
      </w:r>
      <w:r w:rsidR="00F47D15">
        <w:fldChar w:fldCharType="separate"/>
      </w:r>
      <w:r w:rsidR="00F47D15">
        <w:rPr>
          <w:noProof/>
        </w:rPr>
        <w:t>3.1</w:t>
      </w:r>
      <w:r w:rsidR="00F47D15">
        <w:fldChar w:fldCharType="end"/>
      </w:r>
      <w:r w:rsidR="00F47D15">
        <w:noBreakHyphen/>
      </w:r>
      <w:r w:rsidR="00F47D15">
        <w:fldChar w:fldCharType="begin"/>
      </w:r>
      <w:r w:rsidR="00F47D15">
        <w:instrText xml:space="preserve"> SEQ Figure \* ARABIC \s 2 </w:instrText>
      </w:r>
      <w:r w:rsidR="00F47D15">
        <w:fldChar w:fldCharType="separate"/>
      </w:r>
      <w:r w:rsidR="00F47D15">
        <w:rPr>
          <w:noProof/>
        </w:rPr>
        <w:t>3</w:t>
      </w:r>
      <w:r w:rsidR="00F47D15">
        <w:fldChar w:fldCharType="end"/>
      </w:r>
      <w:bookmarkEnd w:id="31"/>
      <w:r>
        <w:t xml:space="preserve">. </w:t>
      </w:r>
      <w:r w:rsidRPr="000829A0">
        <w:t>2D structured mesh around the airfoil</w:t>
      </w:r>
      <w:bookmarkEnd w:id="32"/>
    </w:p>
    <w:p w14:paraId="6CFC7A44" w14:textId="0186F8D4" w:rsidR="005E6346" w:rsidRDefault="005E6346" w:rsidP="005E6346">
      <w:pPr>
        <w:ind w:left="720"/>
        <w:contextualSpacing/>
      </w:pPr>
      <w:r w:rsidRPr="005E6346">
        <w:t>Grid refinement has been done in two different ways. First of all, NACA4415 airfoil was</w:t>
      </w:r>
      <w:r w:rsidR="007A2D2E">
        <w:t xml:space="preserve"> chosen</w:t>
      </w:r>
      <w:r w:rsidRPr="005E6346">
        <w:t xml:space="preserve"> to </w:t>
      </w:r>
      <w:r w:rsidR="007A2D2E">
        <w:t xml:space="preserve">perform </w:t>
      </w:r>
      <w:r w:rsidRPr="005E6346">
        <w:t xml:space="preserve">the grid refinement </w:t>
      </w:r>
      <w:r w:rsidR="007A2D2E">
        <w:t xml:space="preserve">study </w:t>
      </w:r>
      <w:r w:rsidRPr="005E6346">
        <w:t xml:space="preserve">since it is a widely used airfoil and there are many data on the internet that can be compared with our data. Started with a low number of elements, as the number of elements increased, the error between </w:t>
      </w:r>
      <w:r w:rsidR="00BA24E7">
        <w:t>finer</w:t>
      </w:r>
      <w:r w:rsidR="00BA24E7" w:rsidRPr="005E6346">
        <w:t xml:space="preserve"> </w:t>
      </w:r>
      <w:r w:rsidRPr="005E6346">
        <w:t>C</w:t>
      </w:r>
      <w:r w:rsidRPr="009F22DF">
        <w:rPr>
          <w:vertAlign w:val="subscript"/>
        </w:rPr>
        <w:t>l</w:t>
      </w:r>
      <w:r w:rsidRPr="005E6346">
        <w:t>, C</w:t>
      </w:r>
      <w:r w:rsidRPr="009F22DF">
        <w:rPr>
          <w:vertAlign w:val="subscript"/>
        </w:rPr>
        <w:t>d</w:t>
      </w:r>
      <w:r w:rsidRPr="005E6346">
        <w:t xml:space="preserve"> values and previous </w:t>
      </w:r>
      <w:r w:rsidR="00BA24E7">
        <w:t xml:space="preserve">coarser </w:t>
      </w:r>
      <w:r w:rsidRPr="005E6346">
        <w:t>C</w:t>
      </w:r>
      <w:r w:rsidRPr="009F22DF">
        <w:rPr>
          <w:vertAlign w:val="subscript"/>
        </w:rPr>
        <w:t>l</w:t>
      </w:r>
      <w:r w:rsidRPr="005E6346">
        <w:t>,</w:t>
      </w:r>
      <w:r w:rsidR="007A2D2E">
        <w:t xml:space="preserve"> </w:t>
      </w:r>
      <w:r w:rsidRPr="005E6346">
        <w:t>C</w:t>
      </w:r>
      <w:r w:rsidRPr="009F22DF">
        <w:rPr>
          <w:vertAlign w:val="subscript"/>
        </w:rPr>
        <w:t>d</w:t>
      </w:r>
      <w:r w:rsidRPr="005E6346">
        <w:t xml:space="preserve"> values have been calculated</w:t>
      </w:r>
      <w:r w:rsidR="00BA24E7">
        <w:t xml:space="preserve"> (</w:t>
      </w:r>
      <w:r w:rsidR="00BA24E7">
        <w:fldChar w:fldCharType="begin"/>
      </w:r>
      <w:r w:rsidR="00BA24E7">
        <w:instrText xml:space="preserve"> REF _Ref525307447 \h </w:instrText>
      </w:r>
      <w:r w:rsidR="00BA24E7">
        <w:fldChar w:fldCharType="separate"/>
      </w:r>
      <w:r w:rsidR="00BA24E7">
        <w:t xml:space="preserve">Table </w:t>
      </w:r>
      <w:r w:rsidR="00BA24E7">
        <w:rPr>
          <w:noProof/>
        </w:rPr>
        <w:t>3.1</w:t>
      </w:r>
      <w:r w:rsidR="00BA24E7">
        <w:noBreakHyphen/>
      </w:r>
      <w:r w:rsidR="00BA24E7">
        <w:rPr>
          <w:noProof/>
        </w:rPr>
        <w:t>1</w:t>
      </w:r>
      <w:r w:rsidR="00BA24E7">
        <w:fldChar w:fldCharType="end"/>
      </w:r>
      <w:r w:rsidR="00BA24E7">
        <w:t>)</w:t>
      </w:r>
      <w:r w:rsidRPr="005E6346">
        <w:t xml:space="preserve">. Calculations has been made </w:t>
      </w:r>
      <w:r w:rsidR="007A2D2E">
        <w:t>for the flow conditions at</w:t>
      </w:r>
      <w:r w:rsidR="007A2D2E" w:rsidRPr="005E6346">
        <w:t xml:space="preserve"> </w:t>
      </w:r>
      <w:r w:rsidRPr="005E6346">
        <w:t>7500 ft and 5 degree AOA</w:t>
      </w:r>
      <w:r w:rsidR="00BA24E7">
        <w:t>.</w:t>
      </w:r>
      <w:r w:rsidRPr="005E6346">
        <w:t>.</w:t>
      </w:r>
    </w:p>
    <w:p w14:paraId="2CEB7E56" w14:textId="77777777" w:rsidR="00BA24E7" w:rsidRDefault="00BA24E7" w:rsidP="005E6346">
      <w:pPr>
        <w:ind w:left="720"/>
        <w:contextualSpacing/>
      </w:pPr>
    </w:p>
    <w:p w14:paraId="615A77FD" w14:textId="77777777" w:rsidR="00BA24E7" w:rsidRPr="005E6346" w:rsidRDefault="00BA24E7" w:rsidP="00BA24E7">
      <w:pPr>
        <w:pStyle w:val="Caption"/>
        <w:jc w:val="center"/>
      </w:pPr>
      <w:r>
        <w:t xml:space="preserve">Table </w:t>
      </w:r>
      <w:r>
        <w:fldChar w:fldCharType="begin"/>
      </w:r>
      <w:r>
        <w:instrText xml:space="preserve"> STYLEREF 2 \s </w:instrText>
      </w:r>
      <w:r>
        <w:fldChar w:fldCharType="separate"/>
      </w:r>
      <w:r>
        <w:rPr>
          <w:noProof/>
        </w:rPr>
        <w:t>3.1</w:t>
      </w:r>
      <w:r>
        <w:fldChar w:fldCharType="end"/>
      </w:r>
      <w:r>
        <w:noBreakHyphen/>
      </w:r>
      <w:r>
        <w:fldChar w:fldCharType="begin"/>
      </w:r>
      <w:r>
        <w:instrText xml:space="preserve"> SEQ Table \* ARABIC \s 2 </w:instrText>
      </w:r>
      <w:r>
        <w:fldChar w:fldCharType="separate"/>
      </w:r>
      <w:r>
        <w:rPr>
          <w:noProof/>
        </w:rPr>
        <w:t>1</w:t>
      </w:r>
      <w:r>
        <w:fldChar w:fldCharType="end"/>
      </w:r>
      <w:r>
        <w:t xml:space="preserve">. </w:t>
      </w:r>
      <w:r w:rsidRPr="00391080">
        <w:t xml:space="preserve">Grid refinement </w:t>
      </w:r>
      <w:r>
        <w:t xml:space="preserve">study </w:t>
      </w:r>
      <w:r w:rsidRPr="00391080">
        <w:t>with NACA4415</w:t>
      </w:r>
      <w:r>
        <w:t xml:space="preserve"> </w:t>
      </w:r>
      <w:r w:rsidRPr="00391080">
        <w:t>at 5 degree AOA</w:t>
      </w:r>
    </w:p>
    <w:p w14:paraId="66BA2170" w14:textId="77777777" w:rsidR="00BA24E7" w:rsidRPr="005E6346" w:rsidRDefault="00BA24E7" w:rsidP="005E6346">
      <w:pPr>
        <w:ind w:left="720"/>
        <w:contextualSpacing/>
      </w:pPr>
    </w:p>
    <w:tbl>
      <w:tblPr>
        <w:tblW w:w="10140" w:type="dxa"/>
        <w:jc w:val="center"/>
        <w:tblLook w:val="04A0" w:firstRow="1" w:lastRow="0" w:firstColumn="1" w:lastColumn="0" w:noHBand="0" w:noVBand="1"/>
      </w:tblPr>
      <w:tblGrid>
        <w:gridCol w:w="1980"/>
        <w:gridCol w:w="1960"/>
        <w:gridCol w:w="1560"/>
        <w:gridCol w:w="1660"/>
        <w:gridCol w:w="1580"/>
        <w:gridCol w:w="1400"/>
      </w:tblGrid>
      <w:tr w:rsidR="005E6346" w:rsidRPr="005E6346" w14:paraId="0E29128E" w14:textId="77777777" w:rsidTr="005E6346">
        <w:trPr>
          <w:trHeight w:val="300"/>
          <w:jc w:val="center"/>
        </w:trPr>
        <w:tc>
          <w:tcPr>
            <w:tcW w:w="19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DA1C18C" w14:textId="77777777" w:rsidR="005E6346" w:rsidRPr="005E6346" w:rsidRDefault="005E6346" w:rsidP="005E6346">
            <w:pPr>
              <w:spacing w:after="0" w:line="240" w:lineRule="auto"/>
              <w:jc w:val="center"/>
              <w:rPr>
                <w:rFonts w:ascii="Calibri" w:eastAsia="Times New Roman" w:hAnsi="Calibri" w:cs="Times New Roman"/>
                <w:color w:val="000000"/>
                <w:sz w:val="22"/>
                <w:lang w:val="en-GB" w:eastAsia="en-GB"/>
              </w:rPr>
            </w:pPr>
          </w:p>
        </w:tc>
        <w:tc>
          <w:tcPr>
            <w:tcW w:w="1960" w:type="dxa"/>
            <w:tcBorders>
              <w:top w:val="single" w:sz="4" w:space="0" w:color="auto"/>
              <w:left w:val="nil"/>
              <w:bottom w:val="single" w:sz="4" w:space="0" w:color="auto"/>
              <w:right w:val="single" w:sz="4" w:space="0" w:color="auto"/>
            </w:tcBorders>
            <w:shd w:val="clear" w:color="auto" w:fill="auto"/>
            <w:noWrap/>
            <w:vAlign w:val="bottom"/>
            <w:hideMark/>
          </w:tcPr>
          <w:p w14:paraId="118AD501" w14:textId="77777777" w:rsidR="005E6346" w:rsidRPr="005E6346" w:rsidRDefault="005E6346" w:rsidP="005E6346">
            <w:pPr>
              <w:spacing w:after="0" w:line="240" w:lineRule="auto"/>
              <w:jc w:val="center"/>
              <w:rPr>
                <w:rFonts w:ascii="Calibri" w:eastAsia="Times New Roman" w:hAnsi="Calibri" w:cs="Times New Roman"/>
                <w:color w:val="000000"/>
                <w:sz w:val="22"/>
                <w:lang w:val="en-GB" w:eastAsia="en-GB"/>
              </w:rPr>
            </w:pPr>
            <w:r w:rsidRPr="005E6346">
              <w:rPr>
                <w:rFonts w:ascii="Calibri" w:eastAsia="Times New Roman" w:hAnsi="Calibri" w:cs="Times New Roman"/>
                <w:color w:val="000000"/>
                <w:sz w:val="22"/>
                <w:lang w:val="en-GB" w:eastAsia="en-GB"/>
              </w:rPr>
              <w:t>Number of Elements</w:t>
            </w:r>
          </w:p>
        </w:tc>
        <w:tc>
          <w:tcPr>
            <w:tcW w:w="1560" w:type="dxa"/>
            <w:tcBorders>
              <w:top w:val="single" w:sz="4" w:space="0" w:color="auto"/>
              <w:left w:val="nil"/>
              <w:bottom w:val="single" w:sz="4" w:space="0" w:color="auto"/>
              <w:right w:val="single" w:sz="4" w:space="0" w:color="auto"/>
            </w:tcBorders>
            <w:shd w:val="clear" w:color="auto" w:fill="auto"/>
            <w:noWrap/>
            <w:vAlign w:val="bottom"/>
            <w:hideMark/>
          </w:tcPr>
          <w:p w14:paraId="161A433C" w14:textId="77777777" w:rsidR="005E6346" w:rsidRPr="005E6346" w:rsidRDefault="005E6346" w:rsidP="005E6346">
            <w:pPr>
              <w:spacing w:after="0" w:line="240" w:lineRule="auto"/>
              <w:jc w:val="center"/>
              <w:rPr>
                <w:rFonts w:ascii="Calibri" w:eastAsia="Times New Roman" w:hAnsi="Calibri" w:cs="Times New Roman"/>
                <w:color w:val="000000"/>
                <w:sz w:val="22"/>
                <w:lang w:val="en-GB" w:eastAsia="en-GB"/>
              </w:rPr>
            </w:pPr>
            <w:r w:rsidRPr="005E6346">
              <w:rPr>
                <w:rFonts w:ascii="Calibri" w:eastAsia="Times New Roman" w:hAnsi="Calibri" w:cs="Times New Roman"/>
                <w:color w:val="000000"/>
                <w:sz w:val="22"/>
                <w:lang w:val="en-GB" w:eastAsia="en-GB"/>
              </w:rPr>
              <w:t>C</w:t>
            </w:r>
            <w:r w:rsidRPr="009F22DF">
              <w:rPr>
                <w:rFonts w:ascii="Calibri" w:eastAsia="Times New Roman" w:hAnsi="Calibri" w:cs="Times New Roman"/>
                <w:color w:val="000000"/>
                <w:sz w:val="22"/>
                <w:vertAlign w:val="subscript"/>
                <w:lang w:val="en-GB" w:eastAsia="en-GB"/>
              </w:rPr>
              <w:t>l</w:t>
            </w:r>
          </w:p>
        </w:tc>
        <w:tc>
          <w:tcPr>
            <w:tcW w:w="1660" w:type="dxa"/>
            <w:tcBorders>
              <w:top w:val="single" w:sz="4" w:space="0" w:color="auto"/>
              <w:left w:val="nil"/>
              <w:bottom w:val="single" w:sz="4" w:space="0" w:color="auto"/>
              <w:right w:val="single" w:sz="4" w:space="0" w:color="auto"/>
            </w:tcBorders>
            <w:shd w:val="clear" w:color="auto" w:fill="auto"/>
            <w:noWrap/>
            <w:vAlign w:val="bottom"/>
            <w:hideMark/>
          </w:tcPr>
          <w:p w14:paraId="08920D4C" w14:textId="77777777" w:rsidR="005E6346" w:rsidRPr="005E6346" w:rsidRDefault="005E6346" w:rsidP="005E6346">
            <w:pPr>
              <w:spacing w:after="0" w:line="240" w:lineRule="auto"/>
              <w:jc w:val="center"/>
              <w:rPr>
                <w:rFonts w:ascii="Calibri" w:eastAsia="Times New Roman" w:hAnsi="Calibri" w:cs="Times New Roman"/>
                <w:color w:val="000000"/>
                <w:sz w:val="22"/>
                <w:lang w:val="en-GB" w:eastAsia="en-GB"/>
              </w:rPr>
            </w:pPr>
            <w:r w:rsidRPr="005E6346">
              <w:rPr>
                <w:rFonts w:ascii="Calibri" w:eastAsia="Times New Roman" w:hAnsi="Calibri" w:cs="Times New Roman"/>
                <w:color w:val="000000"/>
                <w:sz w:val="22"/>
                <w:lang w:val="en-GB" w:eastAsia="en-GB"/>
              </w:rPr>
              <w:t>C</w:t>
            </w:r>
            <w:r w:rsidRPr="009F22DF">
              <w:rPr>
                <w:rFonts w:ascii="Calibri" w:eastAsia="Times New Roman" w:hAnsi="Calibri" w:cs="Times New Roman"/>
                <w:color w:val="000000"/>
                <w:sz w:val="22"/>
                <w:vertAlign w:val="subscript"/>
                <w:lang w:val="en-GB" w:eastAsia="en-GB"/>
              </w:rPr>
              <w:t>d</w:t>
            </w:r>
          </w:p>
        </w:tc>
        <w:tc>
          <w:tcPr>
            <w:tcW w:w="1580" w:type="dxa"/>
            <w:tcBorders>
              <w:top w:val="single" w:sz="4" w:space="0" w:color="auto"/>
              <w:left w:val="nil"/>
              <w:bottom w:val="single" w:sz="4" w:space="0" w:color="auto"/>
              <w:right w:val="single" w:sz="4" w:space="0" w:color="auto"/>
            </w:tcBorders>
            <w:shd w:val="clear" w:color="auto" w:fill="auto"/>
            <w:noWrap/>
            <w:vAlign w:val="bottom"/>
            <w:hideMark/>
          </w:tcPr>
          <w:p w14:paraId="6614CE6F" w14:textId="77777777" w:rsidR="005E6346" w:rsidRPr="005E6346" w:rsidRDefault="005E6346" w:rsidP="005E6346">
            <w:pPr>
              <w:spacing w:after="0" w:line="240" w:lineRule="auto"/>
              <w:jc w:val="center"/>
              <w:rPr>
                <w:rFonts w:ascii="Calibri" w:eastAsia="Times New Roman" w:hAnsi="Calibri" w:cs="Times New Roman"/>
                <w:color w:val="000000"/>
                <w:sz w:val="22"/>
                <w:lang w:val="en-GB" w:eastAsia="en-GB"/>
              </w:rPr>
            </w:pPr>
            <w:r w:rsidRPr="005E6346">
              <w:rPr>
                <w:rFonts w:ascii="Calibri" w:eastAsia="Times New Roman" w:hAnsi="Calibri" w:cs="Times New Roman"/>
                <w:color w:val="000000"/>
                <w:sz w:val="22"/>
                <w:lang w:val="en-GB" w:eastAsia="en-GB"/>
              </w:rPr>
              <w:t>C</w:t>
            </w:r>
            <w:r w:rsidRPr="009F22DF">
              <w:rPr>
                <w:rFonts w:ascii="Calibri" w:eastAsia="Times New Roman" w:hAnsi="Calibri" w:cs="Times New Roman"/>
                <w:color w:val="000000"/>
                <w:sz w:val="22"/>
                <w:vertAlign w:val="subscript"/>
                <w:lang w:val="en-GB" w:eastAsia="en-GB"/>
              </w:rPr>
              <w:t xml:space="preserve">l </w:t>
            </w:r>
            <w:r w:rsidRPr="005E6346">
              <w:rPr>
                <w:rFonts w:ascii="Calibri" w:eastAsia="Times New Roman" w:hAnsi="Calibri" w:cs="Times New Roman"/>
                <w:color w:val="000000"/>
                <w:sz w:val="22"/>
                <w:lang w:val="en-GB" w:eastAsia="en-GB"/>
              </w:rPr>
              <w:t>Error %</w:t>
            </w:r>
          </w:p>
        </w:tc>
        <w:tc>
          <w:tcPr>
            <w:tcW w:w="1400" w:type="dxa"/>
            <w:tcBorders>
              <w:top w:val="single" w:sz="4" w:space="0" w:color="auto"/>
              <w:left w:val="nil"/>
              <w:bottom w:val="single" w:sz="4" w:space="0" w:color="auto"/>
              <w:right w:val="single" w:sz="4" w:space="0" w:color="auto"/>
            </w:tcBorders>
            <w:shd w:val="clear" w:color="auto" w:fill="auto"/>
            <w:noWrap/>
            <w:vAlign w:val="bottom"/>
            <w:hideMark/>
          </w:tcPr>
          <w:p w14:paraId="47407082" w14:textId="77777777" w:rsidR="005E6346" w:rsidRPr="005E6346" w:rsidRDefault="005E6346" w:rsidP="005E6346">
            <w:pPr>
              <w:spacing w:after="0" w:line="240" w:lineRule="auto"/>
              <w:jc w:val="center"/>
              <w:rPr>
                <w:rFonts w:ascii="Calibri" w:eastAsia="Times New Roman" w:hAnsi="Calibri" w:cs="Times New Roman"/>
                <w:color w:val="000000"/>
                <w:sz w:val="22"/>
                <w:lang w:val="en-GB" w:eastAsia="en-GB"/>
              </w:rPr>
            </w:pPr>
            <w:r w:rsidRPr="005E6346">
              <w:rPr>
                <w:rFonts w:ascii="Calibri" w:eastAsia="Times New Roman" w:hAnsi="Calibri" w:cs="Times New Roman"/>
                <w:color w:val="000000"/>
                <w:sz w:val="22"/>
                <w:lang w:val="en-GB" w:eastAsia="en-GB"/>
              </w:rPr>
              <w:t>C</w:t>
            </w:r>
            <w:r w:rsidRPr="009F22DF">
              <w:rPr>
                <w:rFonts w:ascii="Calibri" w:eastAsia="Times New Roman" w:hAnsi="Calibri" w:cs="Times New Roman"/>
                <w:color w:val="000000"/>
                <w:sz w:val="22"/>
                <w:vertAlign w:val="subscript"/>
                <w:lang w:val="en-GB" w:eastAsia="en-GB"/>
              </w:rPr>
              <w:t xml:space="preserve">d </w:t>
            </w:r>
            <w:r w:rsidRPr="005E6346">
              <w:rPr>
                <w:rFonts w:ascii="Calibri" w:eastAsia="Times New Roman" w:hAnsi="Calibri" w:cs="Times New Roman"/>
                <w:color w:val="000000"/>
                <w:sz w:val="22"/>
                <w:lang w:val="en-GB" w:eastAsia="en-GB"/>
              </w:rPr>
              <w:t>Error %</w:t>
            </w:r>
          </w:p>
        </w:tc>
      </w:tr>
      <w:tr w:rsidR="005E6346" w:rsidRPr="005E6346" w14:paraId="22A9D6DA" w14:textId="77777777" w:rsidTr="005E6346">
        <w:trPr>
          <w:trHeight w:val="300"/>
          <w:jc w:val="center"/>
        </w:trPr>
        <w:tc>
          <w:tcPr>
            <w:tcW w:w="1980" w:type="dxa"/>
            <w:tcBorders>
              <w:top w:val="nil"/>
              <w:left w:val="single" w:sz="4" w:space="0" w:color="auto"/>
              <w:bottom w:val="single" w:sz="4" w:space="0" w:color="auto"/>
              <w:right w:val="single" w:sz="4" w:space="0" w:color="auto"/>
            </w:tcBorders>
            <w:shd w:val="clear" w:color="auto" w:fill="auto"/>
            <w:noWrap/>
            <w:vAlign w:val="bottom"/>
            <w:hideMark/>
          </w:tcPr>
          <w:p w14:paraId="58B99791" w14:textId="02F96893" w:rsidR="005E6346" w:rsidRPr="005E6346" w:rsidRDefault="007A2D2E" w:rsidP="005E6346">
            <w:pPr>
              <w:spacing w:after="0" w:line="240" w:lineRule="auto"/>
              <w:jc w:val="center"/>
              <w:rPr>
                <w:rFonts w:ascii="Calibri" w:eastAsia="Times New Roman" w:hAnsi="Calibri" w:cs="Times New Roman"/>
                <w:color w:val="000000"/>
                <w:sz w:val="22"/>
                <w:lang w:val="en-GB" w:eastAsia="en-GB"/>
              </w:rPr>
            </w:pPr>
            <w:r>
              <w:rPr>
                <w:rFonts w:ascii="Calibri" w:eastAsia="Times New Roman" w:hAnsi="Calibri" w:cs="Times New Roman"/>
                <w:color w:val="000000"/>
                <w:sz w:val="22"/>
                <w:lang w:val="en-GB" w:eastAsia="en-GB"/>
              </w:rPr>
              <w:t>Mesh</w:t>
            </w:r>
            <w:r w:rsidRPr="005E6346">
              <w:rPr>
                <w:rFonts w:ascii="Calibri" w:eastAsia="Times New Roman" w:hAnsi="Calibri" w:cs="Times New Roman"/>
                <w:color w:val="000000"/>
                <w:sz w:val="22"/>
                <w:lang w:val="en-GB" w:eastAsia="en-GB"/>
              </w:rPr>
              <w:t xml:space="preserve"> </w:t>
            </w:r>
            <w:r w:rsidR="005E6346" w:rsidRPr="005E6346">
              <w:rPr>
                <w:rFonts w:ascii="Calibri" w:eastAsia="Times New Roman" w:hAnsi="Calibri" w:cs="Times New Roman"/>
                <w:color w:val="000000"/>
                <w:sz w:val="22"/>
                <w:lang w:val="en-GB" w:eastAsia="en-GB"/>
              </w:rPr>
              <w:t>1</w:t>
            </w:r>
          </w:p>
        </w:tc>
        <w:tc>
          <w:tcPr>
            <w:tcW w:w="1960" w:type="dxa"/>
            <w:tcBorders>
              <w:top w:val="nil"/>
              <w:left w:val="nil"/>
              <w:bottom w:val="single" w:sz="4" w:space="0" w:color="auto"/>
              <w:right w:val="single" w:sz="4" w:space="0" w:color="auto"/>
            </w:tcBorders>
            <w:shd w:val="clear" w:color="auto" w:fill="auto"/>
            <w:noWrap/>
            <w:vAlign w:val="bottom"/>
            <w:hideMark/>
          </w:tcPr>
          <w:p w14:paraId="62F8888A" w14:textId="77777777" w:rsidR="005E6346" w:rsidRPr="005E6346" w:rsidRDefault="005E6346" w:rsidP="005E6346">
            <w:pPr>
              <w:spacing w:after="0" w:line="240" w:lineRule="auto"/>
              <w:jc w:val="center"/>
              <w:rPr>
                <w:rFonts w:ascii="Calibri" w:eastAsia="Times New Roman" w:hAnsi="Calibri" w:cs="Times New Roman"/>
                <w:color w:val="000000"/>
                <w:sz w:val="22"/>
                <w:lang w:val="en-GB" w:eastAsia="en-GB"/>
              </w:rPr>
            </w:pPr>
            <w:r w:rsidRPr="005E6346">
              <w:rPr>
                <w:rFonts w:ascii="Calibri" w:eastAsia="Times New Roman" w:hAnsi="Calibri" w:cs="Times New Roman"/>
                <w:color w:val="000000"/>
                <w:sz w:val="22"/>
                <w:lang w:val="en-GB" w:eastAsia="en-GB"/>
              </w:rPr>
              <w:t>3000</w:t>
            </w:r>
          </w:p>
        </w:tc>
        <w:tc>
          <w:tcPr>
            <w:tcW w:w="1560" w:type="dxa"/>
            <w:tcBorders>
              <w:top w:val="nil"/>
              <w:left w:val="nil"/>
              <w:bottom w:val="single" w:sz="4" w:space="0" w:color="auto"/>
              <w:right w:val="single" w:sz="4" w:space="0" w:color="auto"/>
            </w:tcBorders>
            <w:shd w:val="clear" w:color="auto" w:fill="auto"/>
            <w:noWrap/>
            <w:vAlign w:val="bottom"/>
            <w:hideMark/>
          </w:tcPr>
          <w:p w14:paraId="739B016D" w14:textId="352D8F51" w:rsidR="005E6346" w:rsidRPr="005E6346" w:rsidRDefault="005E6346" w:rsidP="005E6346">
            <w:pPr>
              <w:spacing w:after="0" w:line="240" w:lineRule="auto"/>
              <w:jc w:val="center"/>
              <w:rPr>
                <w:rFonts w:ascii="Calibri" w:eastAsia="Times New Roman" w:hAnsi="Calibri" w:cs="Times New Roman"/>
                <w:color w:val="000000"/>
                <w:sz w:val="22"/>
                <w:lang w:val="en-GB" w:eastAsia="en-GB"/>
              </w:rPr>
            </w:pPr>
            <w:r w:rsidRPr="005E6346">
              <w:rPr>
                <w:rFonts w:ascii="Calibri" w:eastAsia="Times New Roman" w:hAnsi="Calibri" w:cs="Times New Roman"/>
                <w:color w:val="000000"/>
                <w:sz w:val="22"/>
                <w:lang w:val="en-GB" w:eastAsia="en-GB"/>
              </w:rPr>
              <w:t>0</w:t>
            </w:r>
            <w:r w:rsidR="007A2D2E">
              <w:rPr>
                <w:rFonts w:ascii="Calibri" w:eastAsia="Times New Roman" w:hAnsi="Calibri" w:cs="Times New Roman"/>
                <w:color w:val="000000"/>
                <w:sz w:val="22"/>
                <w:lang w:val="en-GB" w:eastAsia="en-GB"/>
              </w:rPr>
              <w:t>.</w:t>
            </w:r>
            <w:r w:rsidRPr="005E6346">
              <w:rPr>
                <w:rFonts w:ascii="Calibri" w:eastAsia="Times New Roman" w:hAnsi="Calibri" w:cs="Times New Roman"/>
                <w:color w:val="000000"/>
                <w:sz w:val="22"/>
                <w:lang w:val="en-GB" w:eastAsia="en-GB"/>
              </w:rPr>
              <w:t>4543</w:t>
            </w:r>
          </w:p>
        </w:tc>
        <w:tc>
          <w:tcPr>
            <w:tcW w:w="1660" w:type="dxa"/>
            <w:tcBorders>
              <w:top w:val="nil"/>
              <w:left w:val="nil"/>
              <w:bottom w:val="single" w:sz="4" w:space="0" w:color="auto"/>
              <w:right w:val="single" w:sz="4" w:space="0" w:color="auto"/>
            </w:tcBorders>
            <w:shd w:val="clear" w:color="auto" w:fill="auto"/>
            <w:noWrap/>
            <w:vAlign w:val="bottom"/>
            <w:hideMark/>
          </w:tcPr>
          <w:p w14:paraId="1C92B700" w14:textId="2FDFEDF2" w:rsidR="005E6346" w:rsidRPr="005E6346" w:rsidRDefault="005E6346" w:rsidP="005E6346">
            <w:pPr>
              <w:spacing w:after="0" w:line="240" w:lineRule="auto"/>
              <w:jc w:val="center"/>
              <w:rPr>
                <w:rFonts w:ascii="Calibri" w:eastAsia="Times New Roman" w:hAnsi="Calibri" w:cs="Times New Roman"/>
                <w:color w:val="000000"/>
                <w:sz w:val="22"/>
                <w:lang w:val="en-GB" w:eastAsia="en-GB"/>
              </w:rPr>
            </w:pPr>
            <w:r w:rsidRPr="005E6346">
              <w:rPr>
                <w:rFonts w:ascii="Calibri" w:eastAsia="Times New Roman" w:hAnsi="Calibri" w:cs="Times New Roman"/>
                <w:color w:val="000000"/>
                <w:sz w:val="22"/>
                <w:lang w:val="en-GB" w:eastAsia="en-GB"/>
              </w:rPr>
              <w:t>0</w:t>
            </w:r>
            <w:r w:rsidR="007A2D2E">
              <w:rPr>
                <w:rFonts w:ascii="Calibri" w:eastAsia="Times New Roman" w:hAnsi="Calibri" w:cs="Times New Roman"/>
                <w:color w:val="000000"/>
                <w:sz w:val="22"/>
                <w:lang w:val="en-GB" w:eastAsia="en-GB"/>
              </w:rPr>
              <w:t>.</w:t>
            </w:r>
            <w:r w:rsidRPr="005E6346">
              <w:rPr>
                <w:rFonts w:ascii="Calibri" w:eastAsia="Times New Roman" w:hAnsi="Calibri" w:cs="Times New Roman"/>
                <w:color w:val="000000"/>
                <w:sz w:val="22"/>
                <w:lang w:val="en-GB" w:eastAsia="en-GB"/>
              </w:rPr>
              <w:t>0036</w:t>
            </w:r>
          </w:p>
        </w:tc>
        <w:tc>
          <w:tcPr>
            <w:tcW w:w="1580" w:type="dxa"/>
            <w:tcBorders>
              <w:top w:val="nil"/>
              <w:left w:val="nil"/>
              <w:bottom w:val="single" w:sz="4" w:space="0" w:color="auto"/>
              <w:right w:val="single" w:sz="4" w:space="0" w:color="auto"/>
            </w:tcBorders>
            <w:shd w:val="clear" w:color="auto" w:fill="auto"/>
            <w:noWrap/>
            <w:vAlign w:val="bottom"/>
            <w:hideMark/>
          </w:tcPr>
          <w:p w14:paraId="43832CFA" w14:textId="77777777" w:rsidR="005E6346" w:rsidRPr="005E6346" w:rsidRDefault="005E6346" w:rsidP="005E6346">
            <w:pPr>
              <w:spacing w:after="0" w:line="240" w:lineRule="auto"/>
              <w:jc w:val="center"/>
              <w:rPr>
                <w:rFonts w:ascii="Calibri" w:eastAsia="Times New Roman" w:hAnsi="Calibri" w:cs="Times New Roman"/>
                <w:color w:val="000000"/>
                <w:sz w:val="22"/>
                <w:lang w:val="en-GB" w:eastAsia="en-GB"/>
              </w:rPr>
            </w:pPr>
          </w:p>
        </w:tc>
        <w:tc>
          <w:tcPr>
            <w:tcW w:w="1400" w:type="dxa"/>
            <w:tcBorders>
              <w:top w:val="nil"/>
              <w:left w:val="nil"/>
              <w:bottom w:val="single" w:sz="4" w:space="0" w:color="auto"/>
              <w:right w:val="single" w:sz="4" w:space="0" w:color="auto"/>
            </w:tcBorders>
            <w:shd w:val="clear" w:color="auto" w:fill="auto"/>
            <w:noWrap/>
            <w:vAlign w:val="bottom"/>
            <w:hideMark/>
          </w:tcPr>
          <w:p w14:paraId="1A615295" w14:textId="77777777" w:rsidR="005E6346" w:rsidRPr="005E6346" w:rsidRDefault="005E6346" w:rsidP="005E6346">
            <w:pPr>
              <w:spacing w:after="0" w:line="240" w:lineRule="auto"/>
              <w:jc w:val="center"/>
              <w:rPr>
                <w:rFonts w:ascii="Calibri" w:eastAsia="Times New Roman" w:hAnsi="Calibri" w:cs="Times New Roman"/>
                <w:color w:val="000000"/>
                <w:sz w:val="22"/>
                <w:lang w:val="en-GB" w:eastAsia="en-GB"/>
              </w:rPr>
            </w:pPr>
          </w:p>
        </w:tc>
      </w:tr>
      <w:tr w:rsidR="005E6346" w:rsidRPr="005E6346" w14:paraId="46EF1D25" w14:textId="77777777" w:rsidTr="005E6346">
        <w:trPr>
          <w:trHeight w:val="300"/>
          <w:jc w:val="center"/>
        </w:trPr>
        <w:tc>
          <w:tcPr>
            <w:tcW w:w="1980" w:type="dxa"/>
            <w:tcBorders>
              <w:top w:val="nil"/>
              <w:left w:val="single" w:sz="4" w:space="0" w:color="auto"/>
              <w:bottom w:val="single" w:sz="4" w:space="0" w:color="auto"/>
              <w:right w:val="single" w:sz="4" w:space="0" w:color="auto"/>
            </w:tcBorders>
            <w:shd w:val="clear" w:color="auto" w:fill="auto"/>
            <w:noWrap/>
            <w:vAlign w:val="bottom"/>
            <w:hideMark/>
          </w:tcPr>
          <w:p w14:paraId="68A42FED" w14:textId="3CB82D63" w:rsidR="005E6346" w:rsidRPr="005E6346" w:rsidRDefault="007A2D2E" w:rsidP="005E6346">
            <w:pPr>
              <w:spacing w:after="0" w:line="240" w:lineRule="auto"/>
              <w:jc w:val="center"/>
              <w:rPr>
                <w:rFonts w:ascii="Calibri" w:eastAsia="Times New Roman" w:hAnsi="Calibri" w:cs="Times New Roman"/>
                <w:color w:val="000000"/>
                <w:sz w:val="22"/>
                <w:lang w:val="en-GB" w:eastAsia="en-GB"/>
              </w:rPr>
            </w:pPr>
            <w:r>
              <w:rPr>
                <w:rFonts w:ascii="Calibri" w:eastAsia="Times New Roman" w:hAnsi="Calibri" w:cs="Times New Roman"/>
                <w:color w:val="000000"/>
                <w:sz w:val="22"/>
                <w:lang w:val="en-GB" w:eastAsia="en-GB"/>
              </w:rPr>
              <w:t xml:space="preserve">Mesh </w:t>
            </w:r>
            <w:r w:rsidR="005E6346" w:rsidRPr="005E6346">
              <w:rPr>
                <w:rFonts w:ascii="Calibri" w:eastAsia="Times New Roman" w:hAnsi="Calibri" w:cs="Times New Roman"/>
                <w:color w:val="000000"/>
                <w:sz w:val="22"/>
                <w:lang w:val="en-GB" w:eastAsia="en-GB"/>
              </w:rPr>
              <w:t>2</w:t>
            </w:r>
          </w:p>
        </w:tc>
        <w:tc>
          <w:tcPr>
            <w:tcW w:w="1960" w:type="dxa"/>
            <w:tcBorders>
              <w:top w:val="nil"/>
              <w:left w:val="nil"/>
              <w:bottom w:val="single" w:sz="4" w:space="0" w:color="auto"/>
              <w:right w:val="single" w:sz="4" w:space="0" w:color="auto"/>
            </w:tcBorders>
            <w:shd w:val="clear" w:color="auto" w:fill="auto"/>
            <w:noWrap/>
            <w:vAlign w:val="bottom"/>
            <w:hideMark/>
          </w:tcPr>
          <w:p w14:paraId="7DCF82EB" w14:textId="77777777" w:rsidR="005E6346" w:rsidRPr="005E6346" w:rsidRDefault="005E6346" w:rsidP="005E6346">
            <w:pPr>
              <w:spacing w:after="0" w:line="240" w:lineRule="auto"/>
              <w:jc w:val="center"/>
              <w:rPr>
                <w:rFonts w:ascii="Calibri" w:eastAsia="Times New Roman" w:hAnsi="Calibri" w:cs="Times New Roman"/>
                <w:color w:val="000000"/>
                <w:sz w:val="22"/>
                <w:lang w:val="en-GB" w:eastAsia="en-GB"/>
              </w:rPr>
            </w:pPr>
            <w:r w:rsidRPr="005E6346">
              <w:rPr>
                <w:rFonts w:ascii="Calibri" w:eastAsia="Times New Roman" w:hAnsi="Calibri" w:cs="Times New Roman"/>
                <w:color w:val="000000"/>
                <w:sz w:val="22"/>
                <w:lang w:val="en-GB" w:eastAsia="en-GB"/>
              </w:rPr>
              <w:t>5000</w:t>
            </w:r>
          </w:p>
        </w:tc>
        <w:tc>
          <w:tcPr>
            <w:tcW w:w="1560" w:type="dxa"/>
            <w:tcBorders>
              <w:top w:val="nil"/>
              <w:left w:val="nil"/>
              <w:bottom w:val="single" w:sz="4" w:space="0" w:color="auto"/>
              <w:right w:val="single" w:sz="4" w:space="0" w:color="auto"/>
            </w:tcBorders>
            <w:shd w:val="clear" w:color="auto" w:fill="auto"/>
            <w:noWrap/>
            <w:vAlign w:val="bottom"/>
            <w:hideMark/>
          </w:tcPr>
          <w:p w14:paraId="1CDE59D3" w14:textId="00B20BF4" w:rsidR="005E6346" w:rsidRPr="005E6346" w:rsidRDefault="005E6346" w:rsidP="005E6346">
            <w:pPr>
              <w:spacing w:after="0" w:line="240" w:lineRule="auto"/>
              <w:jc w:val="center"/>
              <w:rPr>
                <w:rFonts w:ascii="Calibri" w:eastAsia="Times New Roman" w:hAnsi="Calibri" w:cs="Times New Roman"/>
                <w:color w:val="000000"/>
                <w:sz w:val="22"/>
                <w:lang w:val="en-GB" w:eastAsia="en-GB"/>
              </w:rPr>
            </w:pPr>
            <w:r w:rsidRPr="005E6346">
              <w:rPr>
                <w:rFonts w:ascii="Calibri" w:eastAsia="Times New Roman" w:hAnsi="Calibri" w:cs="Times New Roman"/>
                <w:color w:val="000000"/>
                <w:sz w:val="22"/>
                <w:lang w:val="en-GB" w:eastAsia="en-GB"/>
              </w:rPr>
              <w:t>0</w:t>
            </w:r>
            <w:r w:rsidR="007A2D2E">
              <w:rPr>
                <w:rFonts w:ascii="Calibri" w:eastAsia="Times New Roman" w:hAnsi="Calibri" w:cs="Times New Roman"/>
                <w:color w:val="000000"/>
                <w:sz w:val="22"/>
                <w:lang w:val="en-GB" w:eastAsia="en-GB"/>
              </w:rPr>
              <w:t>.</w:t>
            </w:r>
            <w:r w:rsidRPr="005E6346">
              <w:rPr>
                <w:rFonts w:ascii="Calibri" w:eastAsia="Times New Roman" w:hAnsi="Calibri" w:cs="Times New Roman"/>
                <w:color w:val="000000"/>
                <w:sz w:val="22"/>
                <w:lang w:val="en-GB" w:eastAsia="en-GB"/>
              </w:rPr>
              <w:t>5801</w:t>
            </w:r>
          </w:p>
        </w:tc>
        <w:tc>
          <w:tcPr>
            <w:tcW w:w="1660" w:type="dxa"/>
            <w:tcBorders>
              <w:top w:val="nil"/>
              <w:left w:val="nil"/>
              <w:bottom w:val="single" w:sz="4" w:space="0" w:color="auto"/>
              <w:right w:val="single" w:sz="4" w:space="0" w:color="auto"/>
            </w:tcBorders>
            <w:shd w:val="clear" w:color="auto" w:fill="auto"/>
            <w:noWrap/>
            <w:vAlign w:val="bottom"/>
            <w:hideMark/>
          </w:tcPr>
          <w:p w14:paraId="1928AF39" w14:textId="49815313" w:rsidR="005E6346" w:rsidRPr="005E6346" w:rsidRDefault="005E6346" w:rsidP="005E6346">
            <w:pPr>
              <w:spacing w:after="0" w:line="240" w:lineRule="auto"/>
              <w:jc w:val="center"/>
              <w:rPr>
                <w:rFonts w:ascii="Calibri" w:eastAsia="Times New Roman" w:hAnsi="Calibri" w:cs="Times New Roman"/>
                <w:color w:val="000000"/>
                <w:sz w:val="22"/>
                <w:lang w:val="en-GB" w:eastAsia="en-GB"/>
              </w:rPr>
            </w:pPr>
            <w:r w:rsidRPr="005E6346">
              <w:rPr>
                <w:rFonts w:ascii="Calibri" w:eastAsia="Times New Roman" w:hAnsi="Calibri" w:cs="Times New Roman"/>
                <w:color w:val="000000"/>
                <w:sz w:val="22"/>
                <w:lang w:val="en-GB" w:eastAsia="en-GB"/>
              </w:rPr>
              <w:t>0</w:t>
            </w:r>
            <w:r w:rsidR="007A2D2E">
              <w:rPr>
                <w:rFonts w:ascii="Calibri" w:eastAsia="Times New Roman" w:hAnsi="Calibri" w:cs="Times New Roman"/>
                <w:color w:val="000000"/>
                <w:sz w:val="22"/>
                <w:lang w:val="en-GB" w:eastAsia="en-GB"/>
              </w:rPr>
              <w:t>.</w:t>
            </w:r>
            <w:r w:rsidRPr="005E6346">
              <w:rPr>
                <w:rFonts w:ascii="Calibri" w:eastAsia="Times New Roman" w:hAnsi="Calibri" w:cs="Times New Roman"/>
                <w:color w:val="000000"/>
                <w:sz w:val="22"/>
                <w:lang w:val="en-GB" w:eastAsia="en-GB"/>
              </w:rPr>
              <w:t>0044</w:t>
            </w:r>
          </w:p>
        </w:tc>
        <w:tc>
          <w:tcPr>
            <w:tcW w:w="1580" w:type="dxa"/>
            <w:tcBorders>
              <w:top w:val="nil"/>
              <w:left w:val="nil"/>
              <w:bottom w:val="single" w:sz="4" w:space="0" w:color="auto"/>
              <w:right w:val="single" w:sz="4" w:space="0" w:color="auto"/>
            </w:tcBorders>
            <w:shd w:val="clear" w:color="auto" w:fill="auto"/>
            <w:noWrap/>
            <w:vAlign w:val="bottom"/>
            <w:hideMark/>
          </w:tcPr>
          <w:p w14:paraId="48D6E0B1" w14:textId="015CEC07" w:rsidR="005E6346" w:rsidRPr="005E6346" w:rsidRDefault="005E6346" w:rsidP="005E6346">
            <w:pPr>
              <w:spacing w:after="0" w:line="240" w:lineRule="auto"/>
              <w:jc w:val="center"/>
              <w:rPr>
                <w:rFonts w:ascii="Calibri" w:eastAsia="Times New Roman" w:hAnsi="Calibri" w:cs="Times New Roman"/>
                <w:color w:val="000000"/>
                <w:sz w:val="22"/>
                <w:lang w:val="en-GB" w:eastAsia="en-GB"/>
              </w:rPr>
            </w:pPr>
            <w:r w:rsidRPr="005E6346">
              <w:rPr>
                <w:rFonts w:ascii="Calibri" w:eastAsia="Times New Roman" w:hAnsi="Calibri" w:cs="Times New Roman"/>
                <w:color w:val="000000"/>
                <w:sz w:val="22"/>
                <w:lang w:val="en-GB" w:eastAsia="en-GB"/>
              </w:rPr>
              <w:t>21</w:t>
            </w:r>
            <w:r w:rsidR="007A2D2E">
              <w:rPr>
                <w:rFonts w:ascii="Calibri" w:eastAsia="Times New Roman" w:hAnsi="Calibri" w:cs="Times New Roman"/>
                <w:color w:val="000000"/>
                <w:sz w:val="22"/>
                <w:lang w:val="en-GB" w:eastAsia="en-GB"/>
              </w:rPr>
              <w:t>.</w:t>
            </w:r>
            <w:r w:rsidRPr="005E6346">
              <w:rPr>
                <w:rFonts w:ascii="Calibri" w:eastAsia="Times New Roman" w:hAnsi="Calibri" w:cs="Times New Roman"/>
                <w:color w:val="000000"/>
                <w:sz w:val="22"/>
                <w:lang w:val="en-GB" w:eastAsia="en-GB"/>
              </w:rPr>
              <w:t>68%</w:t>
            </w:r>
          </w:p>
        </w:tc>
        <w:tc>
          <w:tcPr>
            <w:tcW w:w="1400" w:type="dxa"/>
            <w:tcBorders>
              <w:top w:val="nil"/>
              <w:left w:val="nil"/>
              <w:bottom w:val="single" w:sz="4" w:space="0" w:color="auto"/>
              <w:right w:val="single" w:sz="4" w:space="0" w:color="auto"/>
            </w:tcBorders>
            <w:shd w:val="clear" w:color="auto" w:fill="auto"/>
            <w:noWrap/>
            <w:vAlign w:val="bottom"/>
            <w:hideMark/>
          </w:tcPr>
          <w:p w14:paraId="7676CEF9" w14:textId="64D78B9A" w:rsidR="005E6346" w:rsidRPr="005E6346" w:rsidRDefault="005E6346" w:rsidP="005E6346">
            <w:pPr>
              <w:spacing w:after="0" w:line="240" w:lineRule="auto"/>
              <w:jc w:val="center"/>
              <w:rPr>
                <w:rFonts w:ascii="Calibri" w:eastAsia="Times New Roman" w:hAnsi="Calibri" w:cs="Times New Roman"/>
                <w:color w:val="000000"/>
                <w:sz w:val="22"/>
                <w:lang w:val="en-GB" w:eastAsia="en-GB"/>
              </w:rPr>
            </w:pPr>
            <w:r w:rsidRPr="005E6346">
              <w:rPr>
                <w:rFonts w:ascii="Calibri" w:eastAsia="Times New Roman" w:hAnsi="Calibri" w:cs="Times New Roman"/>
                <w:color w:val="000000"/>
                <w:sz w:val="22"/>
                <w:lang w:val="en-GB" w:eastAsia="en-GB"/>
              </w:rPr>
              <w:t>19</w:t>
            </w:r>
            <w:r w:rsidR="007A2D2E">
              <w:rPr>
                <w:rFonts w:ascii="Calibri" w:eastAsia="Times New Roman" w:hAnsi="Calibri" w:cs="Times New Roman"/>
                <w:color w:val="000000"/>
                <w:sz w:val="22"/>
                <w:lang w:val="en-GB" w:eastAsia="en-GB"/>
              </w:rPr>
              <w:t>.</w:t>
            </w:r>
            <w:r w:rsidRPr="005E6346">
              <w:rPr>
                <w:rFonts w:ascii="Calibri" w:eastAsia="Times New Roman" w:hAnsi="Calibri" w:cs="Times New Roman"/>
                <w:color w:val="000000"/>
                <w:sz w:val="22"/>
                <w:lang w:val="en-GB" w:eastAsia="en-GB"/>
              </w:rPr>
              <w:t>09%</w:t>
            </w:r>
          </w:p>
        </w:tc>
      </w:tr>
      <w:tr w:rsidR="005E6346" w:rsidRPr="005E6346" w14:paraId="213896FC" w14:textId="77777777" w:rsidTr="005E6346">
        <w:trPr>
          <w:trHeight w:val="300"/>
          <w:jc w:val="center"/>
        </w:trPr>
        <w:tc>
          <w:tcPr>
            <w:tcW w:w="1980" w:type="dxa"/>
            <w:tcBorders>
              <w:top w:val="nil"/>
              <w:left w:val="single" w:sz="4" w:space="0" w:color="auto"/>
              <w:bottom w:val="single" w:sz="4" w:space="0" w:color="auto"/>
              <w:right w:val="single" w:sz="4" w:space="0" w:color="auto"/>
            </w:tcBorders>
            <w:shd w:val="clear" w:color="auto" w:fill="auto"/>
            <w:noWrap/>
            <w:vAlign w:val="bottom"/>
            <w:hideMark/>
          </w:tcPr>
          <w:p w14:paraId="5E3DE37D" w14:textId="3C138297" w:rsidR="005E6346" w:rsidRPr="005E6346" w:rsidRDefault="007A2D2E" w:rsidP="005E6346">
            <w:pPr>
              <w:spacing w:after="0" w:line="240" w:lineRule="auto"/>
              <w:jc w:val="center"/>
              <w:rPr>
                <w:rFonts w:ascii="Calibri" w:eastAsia="Times New Roman" w:hAnsi="Calibri" w:cs="Times New Roman"/>
                <w:color w:val="000000"/>
                <w:sz w:val="22"/>
                <w:lang w:val="en-GB" w:eastAsia="en-GB"/>
              </w:rPr>
            </w:pPr>
            <w:r>
              <w:rPr>
                <w:rFonts w:ascii="Calibri" w:eastAsia="Times New Roman" w:hAnsi="Calibri" w:cs="Times New Roman"/>
                <w:color w:val="000000"/>
                <w:sz w:val="22"/>
                <w:lang w:val="en-GB" w:eastAsia="en-GB"/>
              </w:rPr>
              <w:t>Mesh</w:t>
            </w:r>
            <w:r w:rsidR="005E6346" w:rsidRPr="005E6346">
              <w:rPr>
                <w:rFonts w:ascii="Calibri" w:eastAsia="Times New Roman" w:hAnsi="Calibri" w:cs="Times New Roman"/>
                <w:color w:val="000000"/>
                <w:sz w:val="22"/>
                <w:lang w:val="en-GB" w:eastAsia="en-GB"/>
              </w:rPr>
              <w:t xml:space="preserve"> 3</w:t>
            </w:r>
          </w:p>
        </w:tc>
        <w:tc>
          <w:tcPr>
            <w:tcW w:w="1960" w:type="dxa"/>
            <w:tcBorders>
              <w:top w:val="nil"/>
              <w:left w:val="nil"/>
              <w:bottom w:val="single" w:sz="4" w:space="0" w:color="auto"/>
              <w:right w:val="single" w:sz="4" w:space="0" w:color="auto"/>
            </w:tcBorders>
            <w:shd w:val="clear" w:color="auto" w:fill="auto"/>
            <w:noWrap/>
            <w:vAlign w:val="bottom"/>
            <w:hideMark/>
          </w:tcPr>
          <w:p w14:paraId="074D2474" w14:textId="77777777" w:rsidR="005E6346" w:rsidRPr="005E6346" w:rsidRDefault="005E6346" w:rsidP="005E6346">
            <w:pPr>
              <w:spacing w:after="0" w:line="240" w:lineRule="auto"/>
              <w:jc w:val="center"/>
              <w:rPr>
                <w:rFonts w:ascii="Calibri" w:eastAsia="Times New Roman" w:hAnsi="Calibri" w:cs="Times New Roman"/>
                <w:color w:val="000000"/>
                <w:sz w:val="22"/>
                <w:lang w:val="en-GB" w:eastAsia="en-GB"/>
              </w:rPr>
            </w:pPr>
            <w:r w:rsidRPr="005E6346">
              <w:rPr>
                <w:rFonts w:ascii="Calibri" w:eastAsia="Times New Roman" w:hAnsi="Calibri" w:cs="Times New Roman"/>
                <w:color w:val="000000"/>
                <w:sz w:val="22"/>
                <w:lang w:val="en-GB" w:eastAsia="en-GB"/>
              </w:rPr>
              <w:t>8000</w:t>
            </w:r>
          </w:p>
        </w:tc>
        <w:tc>
          <w:tcPr>
            <w:tcW w:w="1560" w:type="dxa"/>
            <w:tcBorders>
              <w:top w:val="nil"/>
              <w:left w:val="nil"/>
              <w:bottom w:val="single" w:sz="4" w:space="0" w:color="auto"/>
              <w:right w:val="single" w:sz="4" w:space="0" w:color="auto"/>
            </w:tcBorders>
            <w:shd w:val="clear" w:color="auto" w:fill="auto"/>
            <w:noWrap/>
            <w:vAlign w:val="bottom"/>
            <w:hideMark/>
          </w:tcPr>
          <w:p w14:paraId="357C3B27" w14:textId="5385B285" w:rsidR="005E6346" w:rsidRPr="005E6346" w:rsidRDefault="005E6346" w:rsidP="005E6346">
            <w:pPr>
              <w:spacing w:after="0" w:line="240" w:lineRule="auto"/>
              <w:jc w:val="center"/>
              <w:rPr>
                <w:rFonts w:ascii="Calibri" w:eastAsia="Times New Roman" w:hAnsi="Calibri" w:cs="Times New Roman"/>
                <w:color w:val="000000"/>
                <w:sz w:val="22"/>
                <w:lang w:val="en-GB" w:eastAsia="en-GB"/>
              </w:rPr>
            </w:pPr>
            <w:r w:rsidRPr="005E6346">
              <w:rPr>
                <w:rFonts w:ascii="Calibri" w:eastAsia="Times New Roman" w:hAnsi="Calibri" w:cs="Times New Roman"/>
                <w:color w:val="000000"/>
                <w:sz w:val="22"/>
                <w:lang w:val="en-GB" w:eastAsia="en-GB"/>
              </w:rPr>
              <w:t>0</w:t>
            </w:r>
            <w:r w:rsidR="007A2D2E">
              <w:rPr>
                <w:rFonts w:ascii="Calibri" w:eastAsia="Times New Roman" w:hAnsi="Calibri" w:cs="Times New Roman"/>
                <w:color w:val="000000"/>
                <w:sz w:val="22"/>
                <w:lang w:val="en-GB" w:eastAsia="en-GB"/>
              </w:rPr>
              <w:t>.</w:t>
            </w:r>
            <w:r w:rsidRPr="005E6346">
              <w:rPr>
                <w:rFonts w:ascii="Calibri" w:eastAsia="Times New Roman" w:hAnsi="Calibri" w:cs="Times New Roman"/>
                <w:color w:val="000000"/>
                <w:sz w:val="22"/>
                <w:lang w:val="en-GB" w:eastAsia="en-GB"/>
              </w:rPr>
              <w:t>7446</w:t>
            </w:r>
          </w:p>
        </w:tc>
        <w:tc>
          <w:tcPr>
            <w:tcW w:w="1660" w:type="dxa"/>
            <w:tcBorders>
              <w:top w:val="nil"/>
              <w:left w:val="nil"/>
              <w:bottom w:val="single" w:sz="4" w:space="0" w:color="auto"/>
              <w:right w:val="single" w:sz="4" w:space="0" w:color="auto"/>
            </w:tcBorders>
            <w:shd w:val="clear" w:color="auto" w:fill="auto"/>
            <w:noWrap/>
            <w:vAlign w:val="bottom"/>
            <w:hideMark/>
          </w:tcPr>
          <w:p w14:paraId="79F605CE" w14:textId="4B1E8616" w:rsidR="005E6346" w:rsidRPr="005E6346" w:rsidRDefault="005E6346" w:rsidP="005E6346">
            <w:pPr>
              <w:spacing w:after="0" w:line="240" w:lineRule="auto"/>
              <w:jc w:val="center"/>
              <w:rPr>
                <w:rFonts w:ascii="Calibri" w:eastAsia="Times New Roman" w:hAnsi="Calibri" w:cs="Times New Roman"/>
                <w:color w:val="000000"/>
                <w:sz w:val="22"/>
                <w:lang w:val="en-GB" w:eastAsia="en-GB"/>
              </w:rPr>
            </w:pPr>
            <w:r w:rsidRPr="005E6346">
              <w:rPr>
                <w:rFonts w:ascii="Calibri" w:eastAsia="Times New Roman" w:hAnsi="Calibri" w:cs="Times New Roman"/>
                <w:color w:val="000000"/>
                <w:sz w:val="22"/>
                <w:lang w:val="en-GB" w:eastAsia="en-GB"/>
              </w:rPr>
              <w:t>0</w:t>
            </w:r>
            <w:r w:rsidR="007A2D2E">
              <w:rPr>
                <w:rFonts w:ascii="Calibri" w:eastAsia="Times New Roman" w:hAnsi="Calibri" w:cs="Times New Roman"/>
                <w:color w:val="000000"/>
                <w:sz w:val="22"/>
                <w:lang w:val="en-GB" w:eastAsia="en-GB"/>
              </w:rPr>
              <w:t>.</w:t>
            </w:r>
            <w:r w:rsidRPr="005E6346">
              <w:rPr>
                <w:rFonts w:ascii="Calibri" w:eastAsia="Times New Roman" w:hAnsi="Calibri" w:cs="Times New Roman"/>
                <w:color w:val="000000"/>
                <w:sz w:val="22"/>
                <w:lang w:val="en-GB" w:eastAsia="en-GB"/>
              </w:rPr>
              <w:t>0164</w:t>
            </w:r>
          </w:p>
        </w:tc>
        <w:tc>
          <w:tcPr>
            <w:tcW w:w="1580" w:type="dxa"/>
            <w:tcBorders>
              <w:top w:val="nil"/>
              <w:left w:val="nil"/>
              <w:bottom w:val="single" w:sz="4" w:space="0" w:color="auto"/>
              <w:right w:val="single" w:sz="4" w:space="0" w:color="auto"/>
            </w:tcBorders>
            <w:shd w:val="clear" w:color="auto" w:fill="auto"/>
            <w:noWrap/>
            <w:vAlign w:val="bottom"/>
            <w:hideMark/>
          </w:tcPr>
          <w:p w14:paraId="6E49AA57" w14:textId="6D0AD7CD" w:rsidR="005E6346" w:rsidRPr="005E6346" w:rsidRDefault="005E6346" w:rsidP="005E6346">
            <w:pPr>
              <w:spacing w:after="0" w:line="240" w:lineRule="auto"/>
              <w:jc w:val="center"/>
              <w:rPr>
                <w:rFonts w:ascii="Calibri" w:eastAsia="Times New Roman" w:hAnsi="Calibri" w:cs="Times New Roman"/>
                <w:color w:val="000000"/>
                <w:sz w:val="22"/>
                <w:lang w:val="en-GB" w:eastAsia="en-GB"/>
              </w:rPr>
            </w:pPr>
            <w:r w:rsidRPr="005E6346">
              <w:rPr>
                <w:rFonts w:ascii="Calibri" w:eastAsia="Times New Roman" w:hAnsi="Calibri" w:cs="Times New Roman"/>
                <w:color w:val="000000"/>
                <w:sz w:val="22"/>
                <w:lang w:val="en-GB" w:eastAsia="en-GB"/>
              </w:rPr>
              <w:t>22</w:t>
            </w:r>
            <w:r w:rsidR="007A2D2E">
              <w:rPr>
                <w:rFonts w:ascii="Calibri" w:eastAsia="Times New Roman" w:hAnsi="Calibri" w:cs="Times New Roman"/>
                <w:color w:val="000000"/>
                <w:sz w:val="22"/>
                <w:lang w:val="en-GB" w:eastAsia="en-GB"/>
              </w:rPr>
              <w:t>.</w:t>
            </w:r>
            <w:r w:rsidRPr="005E6346">
              <w:rPr>
                <w:rFonts w:ascii="Calibri" w:eastAsia="Times New Roman" w:hAnsi="Calibri" w:cs="Times New Roman"/>
                <w:color w:val="000000"/>
                <w:sz w:val="22"/>
                <w:lang w:val="en-GB" w:eastAsia="en-GB"/>
              </w:rPr>
              <w:t>09%</w:t>
            </w:r>
          </w:p>
        </w:tc>
        <w:tc>
          <w:tcPr>
            <w:tcW w:w="1400" w:type="dxa"/>
            <w:tcBorders>
              <w:top w:val="nil"/>
              <w:left w:val="nil"/>
              <w:bottom w:val="single" w:sz="4" w:space="0" w:color="auto"/>
              <w:right w:val="single" w:sz="4" w:space="0" w:color="auto"/>
            </w:tcBorders>
            <w:shd w:val="clear" w:color="auto" w:fill="auto"/>
            <w:noWrap/>
            <w:vAlign w:val="bottom"/>
            <w:hideMark/>
          </w:tcPr>
          <w:p w14:paraId="1B18CB36" w14:textId="5405BD32" w:rsidR="005E6346" w:rsidRPr="005E6346" w:rsidRDefault="005E6346" w:rsidP="005E6346">
            <w:pPr>
              <w:spacing w:after="0" w:line="240" w:lineRule="auto"/>
              <w:jc w:val="center"/>
              <w:rPr>
                <w:rFonts w:ascii="Calibri" w:eastAsia="Times New Roman" w:hAnsi="Calibri" w:cs="Times New Roman"/>
                <w:color w:val="000000"/>
                <w:sz w:val="22"/>
                <w:lang w:val="en-GB" w:eastAsia="en-GB"/>
              </w:rPr>
            </w:pPr>
            <w:r w:rsidRPr="005E6346">
              <w:rPr>
                <w:rFonts w:ascii="Calibri" w:eastAsia="Times New Roman" w:hAnsi="Calibri" w:cs="Times New Roman"/>
                <w:color w:val="000000"/>
                <w:sz w:val="22"/>
                <w:lang w:val="en-GB" w:eastAsia="en-GB"/>
              </w:rPr>
              <w:t>73</w:t>
            </w:r>
            <w:r w:rsidR="007A2D2E">
              <w:rPr>
                <w:rFonts w:ascii="Calibri" w:eastAsia="Times New Roman" w:hAnsi="Calibri" w:cs="Times New Roman"/>
                <w:color w:val="000000"/>
                <w:sz w:val="22"/>
                <w:lang w:val="en-GB" w:eastAsia="en-GB"/>
              </w:rPr>
              <w:t>.</w:t>
            </w:r>
            <w:r w:rsidRPr="005E6346">
              <w:rPr>
                <w:rFonts w:ascii="Calibri" w:eastAsia="Times New Roman" w:hAnsi="Calibri" w:cs="Times New Roman"/>
                <w:color w:val="000000"/>
                <w:sz w:val="22"/>
                <w:lang w:val="en-GB" w:eastAsia="en-GB"/>
              </w:rPr>
              <w:t>14%</w:t>
            </w:r>
          </w:p>
        </w:tc>
      </w:tr>
      <w:tr w:rsidR="005E6346" w:rsidRPr="005E6346" w14:paraId="58B92F26" w14:textId="77777777" w:rsidTr="005E6346">
        <w:trPr>
          <w:trHeight w:val="300"/>
          <w:jc w:val="center"/>
        </w:trPr>
        <w:tc>
          <w:tcPr>
            <w:tcW w:w="1980" w:type="dxa"/>
            <w:tcBorders>
              <w:top w:val="nil"/>
              <w:left w:val="single" w:sz="4" w:space="0" w:color="auto"/>
              <w:bottom w:val="single" w:sz="4" w:space="0" w:color="auto"/>
              <w:right w:val="single" w:sz="4" w:space="0" w:color="auto"/>
            </w:tcBorders>
            <w:shd w:val="clear" w:color="auto" w:fill="auto"/>
            <w:noWrap/>
            <w:vAlign w:val="bottom"/>
            <w:hideMark/>
          </w:tcPr>
          <w:p w14:paraId="1304F626" w14:textId="7B380C64" w:rsidR="005E6346" w:rsidRPr="005E6346" w:rsidRDefault="007A2D2E" w:rsidP="005E6346">
            <w:pPr>
              <w:spacing w:after="0" w:line="240" w:lineRule="auto"/>
              <w:jc w:val="center"/>
              <w:rPr>
                <w:rFonts w:ascii="Calibri" w:eastAsia="Times New Roman" w:hAnsi="Calibri" w:cs="Times New Roman"/>
                <w:color w:val="000000"/>
                <w:sz w:val="22"/>
                <w:lang w:val="en-GB" w:eastAsia="en-GB"/>
              </w:rPr>
            </w:pPr>
            <w:r>
              <w:rPr>
                <w:rFonts w:ascii="Calibri" w:eastAsia="Times New Roman" w:hAnsi="Calibri" w:cs="Times New Roman"/>
                <w:color w:val="000000"/>
                <w:sz w:val="22"/>
                <w:lang w:val="en-GB" w:eastAsia="en-GB"/>
              </w:rPr>
              <w:t>Mesh</w:t>
            </w:r>
            <w:r w:rsidR="005E6346" w:rsidRPr="005E6346">
              <w:rPr>
                <w:rFonts w:ascii="Calibri" w:eastAsia="Times New Roman" w:hAnsi="Calibri" w:cs="Times New Roman"/>
                <w:color w:val="000000"/>
                <w:sz w:val="22"/>
                <w:lang w:val="en-GB" w:eastAsia="en-GB"/>
              </w:rPr>
              <w:t xml:space="preserve"> 4</w:t>
            </w:r>
          </w:p>
        </w:tc>
        <w:tc>
          <w:tcPr>
            <w:tcW w:w="1960" w:type="dxa"/>
            <w:tcBorders>
              <w:top w:val="nil"/>
              <w:left w:val="nil"/>
              <w:bottom w:val="single" w:sz="4" w:space="0" w:color="auto"/>
              <w:right w:val="single" w:sz="4" w:space="0" w:color="auto"/>
            </w:tcBorders>
            <w:shd w:val="clear" w:color="auto" w:fill="auto"/>
            <w:noWrap/>
            <w:vAlign w:val="bottom"/>
            <w:hideMark/>
          </w:tcPr>
          <w:p w14:paraId="4063D6E9" w14:textId="77777777" w:rsidR="005E6346" w:rsidRPr="005E6346" w:rsidRDefault="005E6346" w:rsidP="005E6346">
            <w:pPr>
              <w:spacing w:after="0" w:line="240" w:lineRule="auto"/>
              <w:jc w:val="center"/>
              <w:rPr>
                <w:rFonts w:ascii="Calibri" w:eastAsia="Times New Roman" w:hAnsi="Calibri" w:cs="Times New Roman"/>
                <w:color w:val="000000"/>
                <w:sz w:val="22"/>
                <w:lang w:val="en-GB" w:eastAsia="en-GB"/>
              </w:rPr>
            </w:pPr>
            <w:r w:rsidRPr="005E6346">
              <w:rPr>
                <w:rFonts w:ascii="Calibri" w:eastAsia="Times New Roman" w:hAnsi="Calibri" w:cs="Times New Roman"/>
                <w:color w:val="000000"/>
                <w:sz w:val="22"/>
                <w:lang w:val="en-GB" w:eastAsia="en-GB"/>
              </w:rPr>
              <w:t>14000</w:t>
            </w:r>
          </w:p>
        </w:tc>
        <w:tc>
          <w:tcPr>
            <w:tcW w:w="1560" w:type="dxa"/>
            <w:tcBorders>
              <w:top w:val="nil"/>
              <w:left w:val="nil"/>
              <w:bottom w:val="single" w:sz="4" w:space="0" w:color="auto"/>
              <w:right w:val="single" w:sz="4" w:space="0" w:color="auto"/>
            </w:tcBorders>
            <w:shd w:val="clear" w:color="auto" w:fill="auto"/>
            <w:noWrap/>
            <w:vAlign w:val="bottom"/>
            <w:hideMark/>
          </w:tcPr>
          <w:p w14:paraId="513890F2" w14:textId="30404161" w:rsidR="005E6346" w:rsidRPr="005E6346" w:rsidRDefault="005E6346" w:rsidP="005E6346">
            <w:pPr>
              <w:spacing w:after="0" w:line="240" w:lineRule="auto"/>
              <w:jc w:val="center"/>
              <w:rPr>
                <w:rFonts w:ascii="Calibri" w:eastAsia="Times New Roman" w:hAnsi="Calibri" w:cs="Times New Roman"/>
                <w:color w:val="000000"/>
                <w:sz w:val="22"/>
                <w:lang w:val="en-GB" w:eastAsia="en-GB"/>
              </w:rPr>
            </w:pPr>
            <w:r w:rsidRPr="005E6346">
              <w:rPr>
                <w:rFonts w:ascii="Calibri" w:eastAsia="Times New Roman" w:hAnsi="Calibri" w:cs="Times New Roman"/>
                <w:color w:val="000000"/>
                <w:sz w:val="22"/>
                <w:lang w:val="en-GB" w:eastAsia="en-GB"/>
              </w:rPr>
              <w:t>0</w:t>
            </w:r>
            <w:r w:rsidR="007A2D2E">
              <w:rPr>
                <w:rFonts w:ascii="Calibri" w:eastAsia="Times New Roman" w:hAnsi="Calibri" w:cs="Times New Roman"/>
                <w:color w:val="000000"/>
                <w:sz w:val="22"/>
                <w:lang w:val="en-GB" w:eastAsia="en-GB"/>
              </w:rPr>
              <w:t>.</w:t>
            </w:r>
            <w:r w:rsidRPr="005E6346">
              <w:rPr>
                <w:rFonts w:ascii="Calibri" w:eastAsia="Times New Roman" w:hAnsi="Calibri" w:cs="Times New Roman"/>
                <w:color w:val="000000"/>
                <w:sz w:val="22"/>
                <w:lang w:val="en-GB" w:eastAsia="en-GB"/>
              </w:rPr>
              <w:t>8782</w:t>
            </w:r>
          </w:p>
        </w:tc>
        <w:tc>
          <w:tcPr>
            <w:tcW w:w="1660" w:type="dxa"/>
            <w:tcBorders>
              <w:top w:val="nil"/>
              <w:left w:val="nil"/>
              <w:bottom w:val="single" w:sz="4" w:space="0" w:color="auto"/>
              <w:right w:val="single" w:sz="4" w:space="0" w:color="auto"/>
            </w:tcBorders>
            <w:shd w:val="clear" w:color="auto" w:fill="auto"/>
            <w:noWrap/>
            <w:vAlign w:val="bottom"/>
            <w:hideMark/>
          </w:tcPr>
          <w:p w14:paraId="021D67C3" w14:textId="2C18F331" w:rsidR="005E6346" w:rsidRPr="005E6346" w:rsidRDefault="005E6346" w:rsidP="005E6346">
            <w:pPr>
              <w:spacing w:after="0" w:line="240" w:lineRule="auto"/>
              <w:jc w:val="center"/>
              <w:rPr>
                <w:rFonts w:ascii="Calibri" w:eastAsia="Times New Roman" w:hAnsi="Calibri" w:cs="Times New Roman"/>
                <w:color w:val="000000"/>
                <w:sz w:val="22"/>
                <w:lang w:val="en-GB" w:eastAsia="en-GB"/>
              </w:rPr>
            </w:pPr>
            <w:r w:rsidRPr="005E6346">
              <w:rPr>
                <w:rFonts w:ascii="Calibri" w:eastAsia="Times New Roman" w:hAnsi="Calibri" w:cs="Times New Roman"/>
                <w:color w:val="000000"/>
                <w:sz w:val="22"/>
                <w:lang w:val="en-GB" w:eastAsia="en-GB"/>
              </w:rPr>
              <w:t>0</w:t>
            </w:r>
            <w:r w:rsidR="007A2D2E">
              <w:rPr>
                <w:rFonts w:ascii="Calibri" w:eastAsia="Times New Roman" w:hAnsi="Calibri" w:cs="Times New Roman"/>
                <w:color w:val="000000"/>
                <w:sz w:val="22"/>
                <w:lang w:val="en-GB" w:eastAsia="en-GB"/>
              </w:rPr>
              <w:t>.</w:t>
            </w:r>
            <w:r w:rsidRPr="005E6346">
              <w:rPr>
                <w:rFonts w:ascii="Calibri" w:eastAsia="Times New Roman" w:hAnsi="Calibri" w:cs="Times New Roman"/>
                <w:color w:val="000000"/>
                <w:sz w:val="22"/>
                <w:lang w:val="en-GB" w:eastAsia="en-GB"/>
              </w:rPr>
              <w:t>0221</w:t>
            </w:r>
          </w:p>
        </w:tc>
        <w:tc>
          <w:tcPr>
            <w:tcW w:w="1580" w:type="dxa"/>
            <w:tcBorders>
              <w:top w:val="nil"/>
              <w:left w:val="nil"/>
              <w:bottom w:val="single" w:sz="4" w:space="0" w:color="auto"/>
              <w:right w:val="single" w:sz="4" w:space="0" w:color="auto"/>
            </w:tcBorders>
            <w:shd w:val="clear" w:color="auto" w:fill="auto"/>
            <w:noWrap/>
            <w:vAlign w:val="bottom"/>
            <w:hideMark/>
          </w:tcPr>
          <w:p w14:paraId="3D226122" w14:textId="5436672E" w:rsidR="005E6346" w:rsidRPr="005E6346" w:rsidRDefault="005E6346" w:rsidP="005E6346">
            <w:pPr>
              <w:spacing w:after="0" w:line="240" w:lineRule="auto"/>
              <w:jc w:val="center"/>
              <w:rPr>
                <w:rFonts w:ascii="Calibri" w:eastAsia="Times New Roman" w:hAnsi="Calibri" w:cs="Times New Roman"/>
                <w:color w:val="000000"/>
                <w:sz w:val="22"/>
                <w:lang w:val="en-GB" w:eastAsia="en-GB"/>
              </w:rPr>
            </w:pPr>
            <w:r w:rsidRPr="005E6346">
              <w:rPr>
                <w:rFonts w:ascii="Calibri" w:eastAsia="Times New Roman" w:hAnsi="Calibri" w:cs="Times New Roman"/>
                <w:color w:val="000000"/>
                <w:sz w:val="22"/>
                <w:lang w:val="en-GB" w:eastAsia="en-GB"/>
              </w:rPr>
              <w:t>15</w:t>
            </w:r>
            <w:r w:rsidR="007A2D2E">
              <w:rPr>
                <w:rFonts w:ascii="Calibri" w:eastAsia="Times New Roman" w:hAnsi="Calibri" w:cs="Times New Roman"/>
                <w:color w:val="000000"/>
                <w:sz w:val="22"/>
                <w:lang w:val="en-GB" w:eastAsia="en-GB"/>
              </w:rPr>
              <w:t>.</w:t>
            </w:r>
            <w:r w:rsidRPr="005E6346">
              <w:rPr>
                <w:rFonts w:ascii="Calibri" w:eastAsia="Times New Roman" w:hAnsi="Calibri" w:cs="Times New Roman"/>
                <w:color w:val="000000"/>
                <w:sz w:val="22"/>
                <w:lang w:val="en-GB" w:eastAsia="en-GB"/>
              </w:rPr>
              <w:t>22%</w:t>
            </w:r>
          </w:p>
        </w:tc>
        <w:tc>
          <w:tcPr>
            <w:tcW w:w="1400" w:type="dxa"/>
            <w:tcBorders>
              <w:top w:val="nil"/>
              <w:left w:val="nil"/>
              <w:bottom w:val="single" w:sz="4" w:space="0" w:color="auto"/>
              <w:right w:val="single" w:sz="4" w:space="0" w:color="auto"/>
            </w:tcBorders>
            <w:shd w:val="clear" w:color="auto" w:fill="auto"/>
            <w:noWrap/>
            <w:vAlign w:val="bottom"/>
            <w:hideMark/>
          </w:tcPr>
          <w:p w14:paraId="6AF51F28" w14:textId="46213B62" w:rsidR="005E6346" w:rsidRPr="005E6346" w:rsidRDefault="005E6346" w:rsidP="005E6346">
            <w:pPr>
              <w:spacing w:after="0" w:line="240" w:lineRule="auto"/>
              <w:jc w:val="center"/>
              <w:rPr>
                <w:rFonts w:ascii="Calibri" w:eastAsia="Times New Roman" w:hAnsi="Calibri" w:cs="Times New Roman"/>
                <w:color w:val="000000"/>
                <w:sz w:val="22"/>
                <w:lang w:val="en-GB" w:eastAsia="en-GB"/>
              </w:rPr>
            </w:pPr>
            <w:r w:rsidRPr="005E6346">
              <w:rPr>
                <w:rFonts w:ascii="Calibri" w:eastAsia="Times New Roman" w:hAnsi="Calibri" w:cs="Times New Roman"/>
                <w:color w:val="000000"/>
                <w:sz w:val="22"/>
                <w:lang w:val="en-GB" w:eastAsia="en-GB"/>
              </w:rPr>
              <w:t>25</w:t>
            </w:r>
            <w:r w:rsidR="007A2D2E">
              <w:rPr>
                <w:rFonts w:ascii="Calibri" w:eastAsia="Times New Roman" w:hAnsi="Calibri" w:cs="Times New Roman"/>
                <w:color w:val="000000"/>
                <w:sz w:val="22"/>
                <w:lang w:val="en-GB" w:eastAsia="en-GB"/>
              </w:rPr>
              <w:t>.</w:t>
            </w:r>
            <w:r w:rsidRPr="005E6346">
              <w:rPr>
                <w:rFonts w:ascii="Calibri" w:eastAsia="Times New Roman" w:hAnsi="Calibri" w:cs="Times New Roman"/>
                <w:color w:val="000000"/>
                <w:sz w:val="22"/>
                <w:lang w:val="en-GB" w:eastAsia="en-GB"/>
              </w:rPr>
              <w:t>79%</w:t>
            </w:r>
          </w:p>
        </w:tc>
      </w:tr>
      <w:tr w:rsidR="005E6346" w:rsidRPr="005E6346" w14:paraId="0A50D10E" w14:textId="77777777" w:rsidTr="005E6346">
        <w:trPr>
          <w:trHeight w:val="300"/>
          <w:jc w:val="center"/>
        </w:trPr>
        <w:tc>
          <w:tcPr>
            <w:tcW w:w="1980" w:type="dxa"/>
            <w:tcBorders>
              <w:top w:val="nil"/>
              <w:left w:val="single" w:sz="4" w:space="0" w:color="auto"/>
              <w:bottom w:val="single" w:sz="4" w:space="0" w:color="auto"/>
              <w:right w:val="single" w:sz="4" w:space="0" w:color="auto"/>
            </w:tcBorders>
            <w:shd w:val="clear" w:color="auto" w:fill="auto"/>
            <w:noWrap/>
            <w:vAlign w:val="bottom"/>
            <w:hideMark/>
          </w:tcPr>
          <w:p w14:paraId="5352BB1E" w14:textId="03EFF91E" w:rsidR="005E6346" w:rsidRPr="005E6346" w:rsidRDefault="007A2D2E" w:rsidP="005E6346">
            <w:pPr>
              <w:spacing w:after="0" w:line="240" w:lineRule="auto"/>
              <w:jc w:val="center"/>
              <w:rPr>
                <w:rFonts w:ascii="Calibri" w:eastAsia="Times New Roman" w:hAnsi="Calibri" w:cs="Times New Roman"/>
                <w:color w:val="000000"/>
                <w:sz w:val="22"/>
                <w:lang w:val="en-GB" w:eastAsia="en-GB"/>
              </w:rPr>
            </w:pPr>
            <w:r>
              <w:rPr>
                <w:rFonts w:ascii="Calibri" w:eastAsia="Times New Roman" w:hAnsi="Calibri" w:cs="Times New Roman"/>
                <w:color w:val="000000"/>
                <w:sz w:val="22"/>
                <w:lang w:val="en-GB" w:eastAsia="en-GB"/>
              </w:rPr>
              <w:t>Mesh</w:t>
            </w:r>
            <w:r w:rsidR="005E6346" w:rsidRPr="005E6346">
              <w:rPr>
                <w:rFonts w:ascii="Calibri" w:eastAsia="Times New Roman" w:hAnsi="Calibri" w:cs="Times New Roman"/>
                <w:color w:val="000000"/>
                <w:sz w:val="22"/>
                <w:lang w:val="en-GB" w:eastAsia="en-GB"/>
              </w:rPr>
              <w:t xml:space="preserve"> 5</w:t>
            </w:r>
          </w:p>
        </w:tc>
        <w:tc>
          <w:tcPr>
            <w:tcW w:w="1960" w:type="dxa"/>
            <w:tcBorders>
              <w:top w:val="nil"/>
              <w:left w:val="nil"/>
              <w:bottom w:val="single" w:sz="4" w:space="0" w:color="auto"/>
              <w:right w:val="single" w:sz="4" w:space="0" w:color="auto"/>
            </w:tcBorders>
            <w:shd w:val="clear" w:color="auto" w:fill="auto"/>
            <w:noWrap/>
            <w:vAlign w:val="bottom"/>
            <w:hideMark/>
          </w:tcPr>
          <w:p w14:paraId="27E14079" w14:textId="77777777" w:rsidR="005E6346" w:rsidRPr="005E6346" w:rsidRDefault="005E6346" w:rsidP="005E6346">
            <w:pPr>
              <w:spacing w:after="0" w:line="240" w:lineRule="auto"/>
              <w:jc w:val="center"/>
              <w:rPr>
                <w:rFonts w:ascii="Calibri" w:eastAsia="Times New Roman" w:hAnsi="Calibri" w:cs="Times New Roman"/>
                <w:color w:val="000000"/>
                <w:sz w:val="22"/>
                <w:lang w:val="en-GB" w:eastAsia="en-GB"/>
              </w:rPr>
            </w:pPr>
            <w:r w:rsidRPr="005E6346">
              <w:rPr>
                <w:rFonts w:ascii="Calibri" w:eastAsia="Times New Roman" w:hAnsi="Calibri" w:cs="Times New Roman"/>
                <w:color w:val="000000"/>
                <w:sz w:val="22"/>
                <w:lang w:val="en-GB" w:eastAsia="en-GB"/>
              </w:rPr>
              <w:t>25000</w:t>
            </w:r>
          </w:p>
        </w:tc>
        <w:tc>
          <w:tcPr>
            <w:tcW w:w="1560" w:type="dxa"/>
            <w:tcBorders>
              <w:top w:val="nil"/>
              <w:left w:val="nil"/>
              <w:bottom w:val="single" w:sz="4" w:space="0" w:color="auto"/>
              <w:right w:val="single" w:sz="4" w:space="0" w:color="auto"/>
            </w:tcBorders>
            <w:shd w:val="clear" w:color="auto" w:fill="auto"/>
            <w:noWrap/>
            <w:vAlign w:val="bottom"/>
            <w:hideMark/>
          </w:tcPr>
          <w:p w14:paraId="07731BE1" w14:textId="2834B78F" w:rsidR="005E6346" w:rsidRPr="005E6346" w:rsidRDefault="005E6346" w:rsidP="005E6346">
            <w:pPr>
              <w:spacing w:after="0" w:line="240" w:lineRule="auto"/>
              <w:jc w:val="center"/>
              <w:rPr>
                <w:rFonts w:ascii="Calibri" w:eastAsia="Times New Roman" w:hAnsi="Calibri" w:cs="Times New Roman"/>
                <w:color w:val="000000"/>
                <w:sz w:val="22"/>
                <w:lang w:val="en-GB" w:eastAsia="en-GB"/>
              </w:rPr>
            </w:pPr>
            <w:r w:rsidRPr="005E6346">
              <w:rPr>
                <w:rFonts w:ascii="Calibri" w:eastAsia="Times New Roman" w:hAnsi="Calibri" w:cs="Times New Roman"/>
                <w:color w:val="000000"/>
                <w:sz w:val="22"/>
                <w:lang w:val="en-GB" w:eastAsia="en-GB"/>
              </w:rPr>
              <w:t>0</w:t>
            </w:r>
            <w:r w:rsidR="007A2D2E">
              <w:rPr>
                <w:rFonts w:ascii="Calibri" w:eastAsia="Times New Roman" w:hAnsi="Calibri" w:cs="Times New Roman"/>
                <w:color w:val="000000"/>
                <w:sz w:val="22"/>
                <w:lang w:val="en-GB" w:eastAsia="en-GB"/>
              </w:rPr>
              <w:t>.</w:t>
            </w:r>
            <w:r w:rsidRPr="005E6346">
              <w:rPr>
                <w:rFonts w:ascii="Calibri" w:eastAsia="Times New Roman" w:hAnsi="Calibri" w:cs="Times New Roman"/>
                <w:color w:val="000000"/>
                <w:sz w:val="22"/>
                <w:lang w:val="en-GB" w:eastAsia="en-GB"/>
              </w:rPr>
              <w:t>8896</w:t>
            </w:r>
          </w:p>
        </w:tc>
        <w:tc>
          <w:tcPr>
            <w:tcW w:w="1660" w:type="dxa"/>
            <w:tcBorders>
              <w:top w:val="nil"/>
              <w:left w:val="nil"/>
              <w:bottom w:val="single" w:sz="4" w:space="0" w:color="auto"/>
              <w:right w:val="single" w:sz="4" w:space="0" w:color="auto"/>
            </w:tcBorders>
            <w:shd w:val="clear" w:color="auto" w:fill="auto"/>
            <w:noWrap/>
            <w:vAlign w:val="bottom"/>
            <w:hideMark/>
          </w:tcPr>
          <w:p w14:paraId="660149DF" w14:textId="0972C39E" w:rsidR="005E6346" w:rsidRPr="005E6346" w:rsidRDefault="005E6346" w:rsidP="005E6346">
            <w:pPr>
              <w:spacing w:after="0" w:line="240" w:lineRule="auto"/>
              <w:jc w:val="center"/>
              <w:rPr>
                <w:rFonts w:ascii="Calibri" w:eastAsia="Times New Roman" w:hAnsi="Calibri" w:cs="Times New Roman"/>
                <w:color w:val="000000"/>
                <w:sz w:val="22"/>
                <w:lang w:val="en-GB" w:eastAsia="en-GB"/>
              </w:rPr>
            </w:pPr>
            <w:r w:rsidRPr="005E6346">
              <w:rPr>
                <w:rFonts w:ascii="Calibri" w:eastAsia="Times New Roman" w:hAnsi="Calibri" w:cs="Times New Roman"/>
                <w:color w:val="000000"/>
                <w:sz w:val="22"/>
                <w:lang w:val="en-GB" w:eastAsia="en-GB"/>
              </w:rPr>
              <w:t>0</w:t>
            </w:r>
            <w:r w:rsidR="007A2D2E">
              <w:rPr>
                <w:rFonts w:ascii="Calibri" w:eastAsia="Times New Roman" w:hAnsi="Calibri" w:cs="Times New Roman"/>
                <w:color w:val="000000"/>
                <w:sz w:val="22"/>
                <w:lang w:val="en-GB" w:eastAsia="en-GB"/>
              </w:rPr>
              <w:t>.</w:t>
            </w:r>
            <w:r w:rsidRPr="005E6346">
              <w:rPr>
                <w:rFonts w:ascii="Calibri" w:eastAsia="Times New Roman" w:hAnsi="Calibri" w:cs="Times New Roman"/>
                <w:color w:val="000000"/>
                <w:sz w:val="22"/>
                <w:lang w:val="en-GB" w:eastAsia="en-GB"/>
              </w:rPr>
              <w:t>0225</w:t>
            </w:r>
          </w:p>
        </w:tc>
        <w:tc>
          <w:tcPr>
            <w:tcW w:w="1580" w:type="dxa"/>
            <w:tcBorders>
              <w:top w:val="nil"/>
              <w:left w:val="nil"/>
              <w:bottom w:val="single" w:sz="4" w:space="0" w:color="auto"/>
              <w:right w:val="single" w:sz="4" w:space="0" w:color="auto"/>
            </w:tcBorders>
            <w:shd w:val="clear" w:color="auto" w:fill="auto"/>
            <w:noWrap/>
            <w:vAlign w:val="bottom"/>
            <w:hideMark/>
          </w:tcPr>
          <w:p w14:paraId="5A7BE69F" w14:textId="12C72FA3" w:rsidR="005E6346" w:rsidRPr="005E6346" w:rsidRDefault="005E6346" w:rsidP="005E6346">
            <w:pPr>
              <w:spacing w:after="0" w:line="240" w:lineRule="auto"/>
              <w:jc w:val="center"/>
              <w:rPr>
                <w:rFonts w:ascii="Calibri" w:eastAsia="Times New Roman" w:hAnsi="Calibri" w:cs="Times New Roman"/>
                <w:color w:val="000000"/>
                <w:sz w:val="22"/>
                <w:lang w:val="en-GB" w:eastAsia="en-GB"/>
              </w:rPr>
            </w:pPr>
            <w:r w:rsidRPr="005E6346">
              <w:rPr>
                <w:rFonts w:ascii="Calibri" w:eastAsia="Times New Roman" w:hAnsi="Calibri" w:cs="Times New Roman"/>
                <w:color w:val="000000"/>
                <w:sz w:val="22"/>
                <w:lang w:val="en-GB" w:eastAsia="en-GB"/>
              </w:rPr>
              <w:t>1</w:t>
            </w:r>
            <w:r w:rsidR="007A2D2E">
              <w:rPr>
                <w:rFonts w:ascii="Calibri" w:eastAsia="Times New Roman" w:hAnsi="Calibri" w:cs="Times New Roman"/>
                <w:color w:val="000000"/>
                <w:sz w:val="22"/>
                <w:lang w:val="en-GB" w:eastAsia="en-GB"/>
              </w:rPr>
              <w:t>.</w:t>
            </w:r>
            <w:r w:rsidRPr="005E6346">
              <w:rPr>
                <w:rFonts w:ascii="Calibri" w:eastAsia="Times New Roman" w:hAnsi="Calibri" w:cs="Times New Roman"/>
                <w:color w:val="000000"/>
                <w:sz w:val="22"/>
                <w:lang w:val="en-GB" w:eastAsia="en-GB"/>
              </w:rPr>
              <w:t>28%</w:t>
            </w:r>
          </w:p>
        </w:tc>
        <w:tc>
          <w:tcPr>
            <w:tcW w:w="1400" w:type="dxa"/>
            <w:tcBorders>
              <w:top w:val="nil"/>
              <w:left w:val="nil"/>
              <w:bottom w:val="single" w:sz="4" w:space="0" w:color="auto"/>
              <w:right w:val="single" w:sz="4" w:space="0" w:color="auto"/>
            </w:tcBorders>
            <w:shd w:val="clear" w:color="auto" w:fill="auto"/>
            <w:noWrap/>
            <w:vAlign w:val="bottom"/>
            <w:hideMark/>
          </w:tcPr>
          <w:p w14:paraId="5E4B5034" w14:textId="7E7B2C45" w:rsidR="005E6346" w:rsidRPr="005E6346" w:rsidRDefault="005E6346" w:rsidP="005E6346">
            <w:pPr>
              <w:spacing w:after="0" w:line="240" w:lineRule="auto"/>
              <w:jc w:val="center"/>
              <w:rPr>
                <w:rFonts w:ascii="Calibri" w:eastAsia="Times New Roman" w:hAnsi="Calibri" w:cs="Times New Roman"/>
                <w:color w:val="000000"/>
                <w:sz w:val="22"/>
                <w:lang w:val="en-GB" w:eastAsia="en-GB"/>
              </w:rPr>
            </w:pPr>
            <w:r w:rsidRPr="005E6346">
              <w:rPr>
                <w:rFonts w:ascii="Calibri" w:eastAsia="Times New Roman" w:hAnsi="Calibri" w:cs="Times New Roman"/>
                <w:color w:val="000000"/>
                <w:sz w:val="22"/>
                <w:lang w:val="en-GB" w:eastAsia="en-GB"/>
              </w:rPr>
              <w:t>1</w:t>
            </w:r>
            <w:r w:rsidR="007A2D2E">
              <w:rPr>
                <w:rFonts w:ascii="Calibri" w:eastAsia="Times New Roman" w:hAnsi="Calibri" w:cs="Times New Roman"/>
                <w:color w:val="000000"/>
                <w:sz w:val="22"/>
                <w:lang w:val="en-GB" w:eastAsia="en-GB"/>
              </w:rPr>
              <w:t>.</w:t>
            </w:r>
            <w:r w:rsidRPr="005E6346">
              <w:rPr>
                <w:rFonts w:ascii="Calibri" w:eastAsia="Times New Roman" w:hAnsi="Calibri" w:cs="Times New Roman"/>
                <w:color w:val="000000"/>
                <w:sz w:val="22"/>
                <w:lang w:val="en-GB" w:eastAsia="en-GB"/>
              </w:rPr>
              <w:t>98%</w:t>
            </w:r>
          </w:p>
        </w:tc>
      </w:tr>
      <w:tr w:rsidR="005E6346" w:rsidRPr="005E6346" w14:paraId="3FFA0AAE" w14:textId="77777777" w:rsidTr="005E6346">
        <w:trPr>
          <w:trHeight w:val="300"/>
          <w:jc w:val="center"/>
        </w:trPr>
        <w:tc>
          <w:tcPr>
            <w:tcW w:w="1980" w:type="dxa"/>
            <w:tcBorders>
              <w:top w:val="nil"/>
              <w:left w:val="single" w:sz="4" w:space="0" w:color="auto"/>
              <w:bottom w:val="single" w:sz="4" w:space="0" w:color="auto"/>
              <w:right w:val="single" w:sz="4" w:space="0" w:color="auto"/>
            </w:tcBorders>
            <w:shd w:val="clear" w:color="auto" w:fill="auto"/>
            <w:noWrap/>
            <w:vAlign w:val="bottom"/>
            <w:hideMark/>
          </w:tcPr>
          <w:p w14:paraId="5970CAB8" w14:textId="565E4BC6" w:rsidR="005E6346" w:rsidRPr="005E6346" w:rsidRDefault="007A2D2E" w:rsidP="005E6346">
            <w:pPr>
              <w:spacing w:after="0" w:line="240" w:lineRule="auto"/>
              <w:jc w:val="center"/>
              <w:rPr>
                <w:rFonts w:ascii="Calibri" w:eastAsia="Times New Roman" w:hAnsi="Calibri" w:cs="Times New Roman"/>
                <w:color w:val="000000"/>
                <w:sz w:val="22"/>
                <w:lang w:val="en-GB" w:eastAsia="en-GB"/>
              </w:rPr>
            </w:pPr>
            <w:r>
              <w:rPr>
                <w:rFonts w:ascii="Calibri" w:eastAsia="Times New Roman" w:hAnsi="Calibri" w:cs="Times New Roman"/>
                <w:color w:val="000000"/>
                <w:sz w:val="22"/>
                <w:lang w:val="en-GB" w:eastAsia="en-GB"/>
              </w:rPr>
              <w:t>Mesh</w:t>
            </w:r>
            <w:r w:rsidR="005E6346" w:rsidRPr="005E6346">
              <w:rPr>
                <w:rFonts w:ascii="Calibri" w:eastAsia="Times New Roman" w:hAnsi="Calibri" w:cs="Times New Roman"/>
                <w:color w:val="000000"/>
                <w:sz w:val="22"/>
                <w:lang w:val="en-GB" w:eastAsia="en-GB"/>
              </w:rPr>
              <w:t xml:space="preserve"> 6</w:t>
            </w:r>
          </w:p>
        </w:tc>
        <w:tc>
          <w:tcPr>
            <w:tcW w:w="1960" w:type="dxa"/>
            <w:tcBorders>
              <w:top w:val="nil"/>
              <w:left w:val="nil"/>
              <w:bottom w:val="single" w:sz="4" w:space="0" w:color="auto"/>
              <w:right w:val="single" w:sz="4" w:space="0" w:color="auto"/>
            </w:tcBorders>
            <w:shd w:val="clear" w:color="auto" w:fill="auto"/>
            <w:noWrap/>
            <w:vAlign w:val="bottom"/>
            <w:hideMark/>
          </w:tcPr>
          <w:p w14:paraId="571DDD5E" w14:textId="77777777" w:rsidR="005E6346" w:rsidRPr="005E6346" w:rsidRDefault="005E6346" w:rsidP="005E6346">
            <w:pPr>
              <w:spacing w:after="0" w:line="240" w:lineRule="auto"/>
              <w:jc w:val="center"/>
              <w:rPr>
                <w:rFonts w:ascii="Calibri" w:eastAsia="Times New Roman" w:hAnsi="Calibri" w:cs="Times New Roman"/>
                <w:color w:val="000000"/>
                <w:sz w:val="22"/>
                <w:lang w:val="en-GB" w:eastAsia="en-GB"/>
              </w:rPr>
            </w:pPr>
            <w:r w:rsidRPr="005E6346">
              <w:rPr>
                <w:rFonts w:ascii="Calibri" w:eastAsia="Times New Roman" w:hAnsi="Calibri" w:cs="Times New Roman"/>
                <w:color w:val="000000"/>
                <w:sz w:val="22"/>
                <w:lang w:val="en-GB" w:eastAsia="en-GB"/>
              </w:rPr>
              <w:t>52000</w:t>
            </w:r>
          </w:p>
        </w:tc>
        <w:tc>
          <w:tcPr>
            <w:tcW w:w="1560" w:type="dxa"/>
            <w:tcBorders>
              <w:top w:val="nil"/>
              <w:left w:val="nil"/>
              <w:bottom w:val="single" w:sz="4" w:space="0" w:color="auto"/>
              <w:right w:val="single" w:sz="4" w:space="0" w:color="auto"/>
            </w:tcBorders>
            <w:shd w:val="clear" w:color="auto" w:fill="auto"/>
            <w:noWrap/>
            <w:vAlign w:val="bottom"/>
            <w:hideMark/>
          </w:tcPr>
          <w:p w14:paraId="2FC247E6" w14:textId="7A8DDCBE" w:rsidR="005E6346" w:rsidRPr="005E6346" w:rsidRDefault="005E6346" w:rsidP="005E6346">
            <w:pPr>
              <w:spacing w:after="0" w:line="240" w:lineRule="auto"/>
              <w:jc w:val="center"/>
              <w:rPr>
                <w:rFonts w:ascii="Calibri" w:eastAsia="Times New Roman" w:hAnsi="Calibri" w:cs="Times New Roman"/>
                <w:color w:val="000000"/>
                <w:sz w:val="22"/>
                <w:lang w:val="en-GB" w:eastAsia="en-GB"/>
              </w:rPr>
            </w:pPr>
            <w:r w:rsidRPr="005E6346">
              <w:rPr>
                <w:rFonts w:ascii="Calibri" w:eastAsia="Times New Roman" w:hAnsi="Calibri" w:cs="Times New Roman"/>
                <w:color w:val="000000"/>
                <w:sz w:val="22"/>
                <w:lang w:val="en-GB" w:eastAsia="en-GB"/>
              </w:rPr>
              <w:t>0</w:t>
            </w:r>
            <w:r w:rsidR="007A2D2E">
              <w:rPr>
                <w:rFonts w:ascii="Calibri" w:eastAsia="Times New Roman" w:hAnsi="Calibri" w:cs="Times New Roman"/>
                <w:color w:val="000000"/>
                <w:sz w:val="22"/>
                <w:lang w:val="en-GB" w:eastAsia="en-GB"/>
              </w:rPr>
              <w:t>.</w:t>
            </w:r>
            <w:r w:rsidRPr="005E6346">
              <w:rPr>
                <w:rFonts w:ascii="Calibri" w:eastAsia="Times New Roman" w:hAnsi="Calibri" w:cs="Times New Roman"/>
                <w:color w:val="000000"/>
                <w:sz w:val="22"/>
                <w:lang w:val="en-GB" w:eastAsia="en-GB"/>
              </w:rPr>
              <w:t>8903</w:t>
            </w:r>
          </w:p>
        </w:tc>
        <w:tc>
          <w:tcPr>
            <w:tcW w:w="1660" w:type="dxa"/>
            <w:tcBorders>
              <w:top w:val="nil"/>
              <w:left w:val="nil"/>
              <w:bottom w:val="single" w:sz="4" w:space="0" w:color="auto"/>
              <w:right w:val="single" w:sz="4" w:space="0" w:color="auto"/>
            </w:tcBorders>
            <w:shd w:val="clear" w:color="auto" w:fill="auto"/>
            <w:noWrap/>
            <w:vAlign w:val="bottom"/>
            <w:hideMark/>
          </w:tcPr>
          <w:p w14:paraId="4B4D19D9" w14:textId="2F5A61DB" w:rsidR="005E6346" w:rsidRPr="005E6346" w:rsidRDefault="005E6346" w:rsidP="005E6346">
            <w:pPr>
              <w:spacing w:after="0" w:line="240" w:lineRule="auto"/>
              <w:jc w:val="center"/>
              <w:rPr>
                <w:rFonts w:ascii="Calibri" w:eastAsia="Times New Roman" w:hAnsi="Calibri" w:cs="Times New Roman"/>
                <w:color w:val="000000"/>
                <w:sz w:val="22"/>
                <w:lang w:val="en-GB" w:eastAsia="en-GB"/>
              </w:rPr>
            </w:pPr>
            <w:r w:rsidRPr="005E6346">
              <w:rPr>
                <w:rFonts w:ascii="Calibri" w:eastAsia="Times New Roman" w:hAnsi="Calibri" w:cs="Times New Roman"/>
                <w:color w:val="000000"/>
                <w:sz w:val="22"/>
                <w:lang w:val="en-GB" w:eastAsia="en-GB"/>
              </w:rPr>
              <w:t>0</w:t>
            </w:r>
            <w:r w:rsidR="007A2D2E">
              <w:rPr>
                <w:rFonts w:ascii="Calibri" w:eastAsia="Times New Roman" w:hAnsi="Calibri" w:cs="Times New Roman"/>
                <w:color w:val="000000"/>
                <w:sz w:val="22"/>
                <w:lang w:val="en-GB" w:eastAsia="en-GB"/>
              </w:rPr>
              <w:t>.</w:t>
            </w:r>
            <w:r w:rsidRPr="005E6346">
              <w:rPr>
                <w:rFonts w:ascii="Calibri" w:eastAsia="Times New Roman" w:hAnsi="Calibri" w:cs="Times New Roman"/>
                <w:color w:val="000000"/>
                <w:sz w:val="22"/>
                <w:lang w:val="en-GB" w:eastAsia="en-GB"/>
              </w:rPr>
              <w:t>0228</w:t>
            </w:r>
          </w:p>
        </w:tc>
        <w:tc>
          <w:tcPr>
            <w:tcW w:w="1580" w:type="dxa"/>
            <w:tcBorders>
              <w:top w:val="nil"/>
              <w:left w:val="nil"/>
              <w:bottom w:val="single" w:sz="4" w:space="0" w:color="auto"/>
              <w:right w:val="single" w:sz="4" w:space="0" w:color="auto"/>
            </w:tcBorders>
            <w:shd w:val="clear" w:color="auto" w:fill="auto"/>
            <w:noWrap/>
            <w:vAlign w:val="bottom"/>
            <w:hideMark/>
          </w:tcPr>
          <w:p w14:paraId="67E564C2" w14:textId="3968D9B6" w:rsidR="005E6346" w:rsidRPr="005E6346" w:rsidRDefault="005E6346" w:rsidP="005E6346">
            <w:pPr>
              <w:spacing w:after="0" w:line="240" w:lineRule="auto"/>
              <w:jc w:val="center"/>
              <w:rPr>
                <w:rFonts w:ascii="Calibri" w:eastAsia="Times New Roman" w:hAnsi="Calibri" w:cs="Times New Roman"/>
                <w:color w:val="000000"/>
                <w:sz w:val="22"/>
                <w:lang w:val="en-GB" w:eastAsia="en-GB"/>
              </w:rPr>
            </w:pPr>
            <w:r w:rsidRPr="005E6346">
              <w:rPr>
                <w:rFonts w:ascii="Calibri" w:eastAsia="Times New Roman" w:hAnsi="Calibri" w:cs="Times New Roman"/>
                <w:color w:val="000000"/>
                <w:sz w:val="22"/>
                <w:lang w:val="en-GB" w:eastAsia="en-GB"/>
              </w:rPr>
              <w:t>0</w:t>
            </w:r>
            <w:r w:rsidR="007A2D2E">
              <w:rPr>
                <w:rFonts w:ascii="Calibri" w:eastAsia="Times New Roman" w:hAnsi="Calibri" w:cs="Times New Roman"/>
                <w:color w:val="000000"/>
                <w:sz w:val="22"/>
                <w:lang w:val="en-GB" w:eastAsia="en-GB"/>
              </w:rPr>
              <w:t>.</w:t>
            </w:r>
            <w:r w:rsidRPr="005E6346">
              <w:rPr>
                <w:rFonts w:ascii="Calibri" w:eastAsia="Times New Roman" w:hAnsi="Calibri" w:cs="Times New Roman"/>
                <w:color w:val="000000"/>
                <w:sz w:val="22"/>
                <w:lang w:val="en-GB" w:eastAsia="en-GB"/>
              </w:rPr>
              <w:t>08%</w:t>
            </w:r>
          </w:p>
        </w:tc>
        <w:tc>
          <w:tcPr>
            <w:tcW w:w="1400" w:type="dxa"/>
            <w:tcBorders>
              <w:top w:val="nil"/>
              <w:left w:val="nil"/>
              <w:bottom w:val="single" w:sz="4" w:space="0" w:color="auto"/>
              <w:right w:val="single" w:sz="4" w:space="0" w:color="auto"/>
            </w:tcBorders>
            <w:shd w:val="clear" w:color="auto" w:fill="auto"/>
            <w:noWrap/>
            <w:vAlign w:val="bottom"/>
            <w:hideMark/>
          </w:tcPr>
          <w:p w14:paraId="665758E4" w14:textId="0674FC14" w:rsidR="005E6346" w:rsidRPr="005E6346" w:rsidRDefault="005E6346" w:rsidP="0064570F">
            <w:pPr>
              <w:keepNext/>
              <w:spacing w:after="0" w:line="240" w:lineRule="auto"/>
              <w:jc w:val="center"/>
              <w:rPr>
                <w:rFonts w:ascii="Calibri" w:eastAsia="Times New Roman" w:hAnsi="Calibri" w:cs="Times New Roman"/>
                <w:color w:val="000000"/>
                <w:sz w:val="22"/>
                <w:lang w:val="en-GB" w:eastAsia="en-GB"/>
              </w:rPr>
            </w:pPr>
            <w:r w:rsidRPr="005E6346">
              <w:rPr>
                <w:rFonts w:ascii="Calibri" w:eastAsia="Times New Roman" w:hAnsi="Calibri" w:cs="Times New Roman"/>
                <w:color w:val="000000"/>
                <w:sz w:val="22"/>
                <w:lang w:val="en-GB" w:eastAsia="en-GB"/>
              </w:rPr>
              <w:t>1</w:t>
            </w:r>
            <w:r w:rsidR="007A2D2E">
              <w:rPr>
                <w:rFonts w:ascii="Calibri" w:eastAsia="Times New Roman" w:hAnsi="Calibri" w:cs="Times New Roman"/>
                <w:color w:val="000000"/>
                <w:sz w:val="22"/>
                <w:lang w:val="en-GB" w:eastAsia="en-GB"/>
              </w:rPr>
              <w:t>.</w:t>
            </w:r>
            <w:r w:rsidRPr="005E6346">
              <w:rPr>
                <w:rFonts w:ascii="Calibri" w:eastAsia="Times New Roman" w:hAnsi="Calibri" w:cs="Times New Roman"/>
                <w:color w:val="000000"/>
                <w:sz w:val="22"/>
                <w:lang w:val="en-GB" w:eastAsia="en-GB"/>
              </w:rPr>
              <w:t>27%</w:t>
            </w:r>
          </w:p>
        </w:tc>
      </w:tr>
    </w:tbl>
    <w:p w14:paraId="08AA87B1" w14:textId="47852A14" w:rsidR="005E6346" w:rsidRPr="005E6346" w:rsidRDefault="007A2D2E" w:rsidP="005E6346">
      <w:r>
        <w:t>The mesh sizing of</w:t>
      </w:r>
      <w:r w:rsidR="005E6346" w:rsidRPr="005E6346">
        <w:t xml:space="preserve"> </w:t>
      </w:r>
      <w:r>
        <w:t>Mesh</w:t>
      </w:r>
      <w:r w:rsidRPr="005E6346">
        <w:t xml:space="preserve"> </w:t>
      </w:r>
      <w:r w:rsidR="005E6346" w:rsidRPr="005E6346">
        <w:t xml:space="preserve">5 has been used </w:t>
      </w:r>
      <w:r>
        <w:t>for the following analysis</w:t>
      </w:r>
      <w:r w:rsidR="005E6346" w:rsidRPr="005E6346">
        <w:t xml:space="preserve">. Second check that has been done was the compare the </w:t>
      </w:r>
      <w:r w:rsidRPr="005E6346">
        <w:t>C</w:t>
      </w:r>
      <w:r w:rsidRPr="009F22DF">
        <w:rPr>
          <w:vertAlign w:val="subscript"/>
        </w:rPr>
        <w:t>l</w:t>
      </w:r>
      <w:r w:rsidR="005E6346" w:rsidRPr="005E6346">
        <w:t xml:space="preserve">, Cd and Cm values of NACA4415 that were obtained at the iteration 5 was compared with the experimental value of NACA4415 in the </w:t>
      </w:r>
      <w:r w:rsidR="005E6346" w:rsidRPr="005E6346">
        <w:rPr>
          <w:u w:val="single"/>
        </w:rPr>
        <w:t xml:space="preserve">Theory of Wing Sections: Including Summary of Airfoil Data </w:t>
      </w:r>
      <w:r w:rsidR="005E6346" w:rsidRPr="005E6346">
        <w:t>book</w:t>
      </w:r>
      <w:r>
        <w:t xml:space="preserve"> (</w:t>
      </w:r>
      <w:r>
        <w:fldChar w:fldCharType="begin"/>
      </w:r>
      <w:r>
        <w:instrText xml:space="preserve"> REF _Ref525305681 \h </w:instrText>
      </w:r>
      <w:r>
        <w:fldChar w:fldCharType="separate"/>
      </w:r>
      <w:r>
        <w:t xml:space="preserve">Figure </w:t>
      </w:r>
      <w:r>
        <w:rPr>
          <w:noProof/>
        </w:rPr>
        <w:t>3.1</w:t>
      </w:r>
      <w:r>
        <w:noBreakHyphen/>
      </w:r>
      <w:r>
        <w:rPr>
          <w:noProof/>
        </w:rPr>
        <w:t>4</w:t>
      </w:r>
      <w:r>
        <w:fldChar w:fldCharType="end"/>
      </w:r>
      <w:r>
        <w:t>)</w:t>
      </w:r>
      <w:r w:rsidR="005E6346" w:rsidRPr="005E6346">
        <w:t>.</w:t>
      </w:r>
    </w:p>
    <w:p w14:paraId="112458DC" w14:textId="77777777" w:rsidR="0064570F" w:rsidRDefault="005E6346" w:rsidP="0064570F">
      <w:pPr>
        <w:keepNext/>
        <w:jc w:val="center"/>
      </w:pPr>
      <w:r w:rsidRPr="005E6346">
        <w:rPr>
          <w:noProof/>
          <w:lang w:val="tr-TR" w:eastAsia="tr-TR"/>
        </w:rPr>
        <w:lastRenderedPageBreak/>
        <w:drawing>
          <wp:inline distT="0" distB="0" distL="0" distR="0" wp14:anchorId="4EEA34E7" wp14:editId="09FC70BE">
            <wp:extent cx="2971800" cy="4588460"/>
            <wp:effectExtent l="19050" t="0" r="0" b="0"/>
            <wp:docPr id="26" name="Resim 18" descr="C:\Users\win7\Desktop\Yaz TAI\Rapor\Figures\NACA4415_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win7\Desktop\Yaz TAI\Rapor\Figures\NACA4415_2.gif"/>
                    <pic:cNvPicPr>
                      <a:picLocks noChangeAspect="1" noChangeArrowheads="1"/>
                    </pic:cNvPicPr>
                  </pic:nvPicPr>
                  <pic:blipFill>
                    <a:blip r:embed="rId26" cstate="print"/>
                    <a:srcRect/>
                    <a:stretch>
                      <a:fillRect/>
                    </a:stretch>
                  </pic:blipFill>
                  <pic:spPr bwMode="auto">
                    <a:xfrm>
                      <a:off x="0" y="0"/>
                      <a:ext cx="2971800" cy="4588460"/>
                    </a:xfrm>
                    <a:prstGeom prst="rect">
                      <a:avLst/>
                    </a:prstGeom>
                    <a:noFill/>
                    <a:ln w="9525">
                      <a:noFill/>
                      <a:miter lim="800000"/>
                      <a:headEnd/>
                      <a:tailEnd/>
                    </a:ln>
                  </pic:spPr>
                </pic:pic>
              </a:graphicData>
            </a:graphic>
          </wp:inline>
        </w:drawing>
      </w:r>
      <w:r w:rsidR="0064570F" w:rsidRPr="005E6346">
        <w:rPr>
          <w:noProof/>
          <w:lang w:val="tr-TR" w:eastAsia="tr-TR"/>
        </w:rPr>
        <w:drawing>
          <wp:inline distT="0" distB="0" distL="0" distR="0" wp14:anchorId="347DCEF0" wp14:editId="5978A394">
            <wp:extent cx="2855071" cy="4476750"/>
            <wp:effectExtent l="19050" t="0" r="2429" b="0"/>
            <wp:docPr id="27" name="Resim 19" descr="C:\Users\win7\Desktop\Yaz TAI\Rapor\Figures\NACA4415_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win7\Desktop\Yaz TAI\Rapor\Figures\NACA4415_1.gif"/>
                    <pic:cNvPicPr>
                      <a:picLocks noChangeAspect="1" noChangeArrowheads="1"/>
                    </pic:cNvPicPr>
                  </pic:nvPicPr>
                  <pic:blipFill>
                    <a:blip r:embed="rId27" cstate="print"/>
                    <a:srcRect/>
                    <a:stretch>
                      <a:fillRect/>
                    </a:stretch>
                  </pic:blipFill>
                  <pic:spPr bwMode="auto">
                    <a:xfrm>
                      <a:off x="0" y="0"/>
                      <a:ext cx="2855872" cy="4478006"/>
                    </a:xfrm>
                    <a:prstGeom prst="rect">
                      <a:avLst/>
                    </a:prstGeom>
                    <a:noFill/>
                    <a:ln w="9525">
                      <a:noFill/>
                      <a:miter lim="800000"/>
                      <a:headEnd/>
                      <a:tailEnd/>
                    </a:ln>
                  </pic:spPr>
                </pic:pic>
              </a:graphicData>
            </a:graphic>
          </wp:inline>
        </w:drawing>
      </w:r>
    </w:p>
    <w:p w14:paraId="3A71B54E" w14:textId="77777777" w:rsidR="0064570F" w:rsidRDefault="0064570F" w:rsidP="0064570F">
      <w:pPr>
        <w:pStyle w:val="Caption"/>
        <w:jc w:val="center"/>
      </w:pPr>
      <w:bookmarkStart w:id="33" w:name="_Ref525305681"/>
      <w:bookmarkStart w:id="34" w:name="_Toc525254111"/>
      <w:r>
        <w:t xml:space="preserve">Figure </w:t>
      </w:r>
      <w:r w:rsidR="00F47D15">
        <w:fldChar w:fldCharType="begin"/>
      </w:r>
      <w:r w:rsidR="00F47D15">
        <w:instrText xml:space="preserve"> STYLEREF 2 \s </w:instrText>
      </w:r>
      <w:r w:rsidR="00F47D15">
        <w:fldChar w:fldCharType="separate"/>
      </w:r>
      <w:r w:rsidR="00F47D15">
        <w:rPr>
          <w:noProof/>
        </w:rPr>
        <w:t>3.1</w:t>
      </w:r>
      <w:r w:rsidR="00F47D15">
        <w:fldChar w:fldCharType="end"/>
      </w:r>
      <w:r w:rsidR="00F47D15">
        <w:noBreakHyphen/>
      </w:r>
      <w:r w:rsidR="00F47D15">
        <w:fldChar w:fldCharType="begin"/>
      </w:r>
      <w:r w:rsidR="00F47D15">
        <w:instrText xml:space="preserve"> SEQ Figure \* ARABIC \s 2 </w:instrText>
      </w:r>
      <w:r w:rsidR="00F47D15">
        <w:fldChar w:fldCharType="separate"/>
      </w:r>
      <w:r w:rsidR="00F47D15">
        <w:rPr>
          <w:noProof/>
        </w:rPr>
        <w:t>4</w:t>
      </w:r>
      <w:r w:rsidR="00F47D15">
        <w:fldChar w:fldCharType="end"/>
      </w:r>
      <w:bookmarkEnd w:id="33"/>
      <w:r>
        <w:t xml:space="preserve">. </w:t>
      </w:r>
      <w:r w:rsidRPr="004157E2">
        <w:t>Experimental Values of NACA4415 Airfoil</w:t>
      </w:r>
      <w:bookmarkEnd w:id="34"/>
    </w:p>
    <w:p w14:paraId="374552D2" w14:textId="77777777" w:rsidR="005E6346" w:rsidRPr="005E6346" w:rsidRDefault="005E6346" w:rsidP="005E6346">
      <w:pPr>
        <w:jc w:val="center"/>
      </w:pPr>
    </w:p>
    <w:p w14:paraId="798701D3" w14:textId="77777777" w:rsidR="005E6346" w:rsidRPr="005E6346" w:rsidRDefault="005E6346" w:rsidP="005E6346">
      <w:r w:rsidRPr="005E6346">
        <w:t>Get Data Graph Digitizer software was used the extract the data from the graphics and compared with CFD values, the error was around %5 and counted it acceptable since there might always be some difference between CFD and experimental data.</w:t>
      </w:r>
    </w:p>
    <w:p w14:paraId="4B5DFD0E" w14:textId="77777777" w:rsidR="005E6346" w:rsidRPr="00395009" w:rsidRDefault="005E6346" w:rsidP="00395009">
      <w:pPr>
        <w:rPr>
          <w:b/>
        </w:rPr>
      </w:pPr>
      <w:r w:rsidRPr="00395009">
        <w:rPr>
          <w:b/>
        </w:rPr>
        <w:t>Set Up and Results</w:t>
      </w:r>
    </w:p>
    <w:p w14:paraId="6FC1D03C" w14:textId="6F4261BF" w:rsidR="005E6346" w:rsidRPr="005E6346" w:rsidRDefault="005E6346" w:rsidP="005E6346">
      <w:r w:rsidRPr="005E6346">
        <w:t xml:space="preserve">All calculations was made with the atmospheric conditions of 7500 ft altitude, 81 Knots Speed.  The governing equations </w:t>
      </w:r>
      <w:r w:rsidR="007A2D2E">
        <w:t>are</w:t>
      </w:r>
      <w:r w:rsidRPr="005E6346">
        <w:t xml:space="preserve"> solved by </w:t>
      </w:r>
      <w:r w:rsidR="007A2D2E" w:rsidRPr="007A2D2E">
        <w:t xml:space="preserve"> </w:t>
      </w:r>
      <w:r w:rsidR="007A2D2E">
        <w:t>k</w:t>
      </w:r>
      <w:r w:rsidR="007A2D2E" w:rsidRPr="005E6346">
        <w:t>-omega (k-w)</w:t>
      </w:r>
      <w:r w:rsidRPr="005E6346">
        <w:t xml:space="preserve"> turbulence model . Since at this stage there are yet many airfoils to be eliminated, it was a bit challenging to get to the next stage. The mesh type and element numbers that were obtained in </w:t>
      </w:r>
      <w:r w:rsidR="007A2D2E">
        <w:t xml:space="preserve">the </w:t>
      </w:r>
      <w:r w:rsidRPr="005E6346">
        <w:t xml:space="preserve">grid refinement </w:t>
      </w:r>
      <w:r w:rsidR="007A2D2E">
        <w:t>study</w:t>
      </w:r>
      <w:r w:rsidR="007A2D2E" w:rsidRPr="005E6346">
        <w:t xml:space="preserve"> </w:t>
      </w:r>
      <w:r w:rsidRPr="005E6346">
        <w:t>has been used for all the airfoils.</w:t>
      </w:r>
      <w:r w:rsidR="00D76DC3">
        <w:t xml:space="preserve"> The comparison of the aerodynamic coefficients for 13 airfoils investigated are given in </w:t>
      </w:r>
      <w:r w:rsidR="00D76DC3">
        <w:fldChar w:fldCharType="begin"/>
      </w:r>
      <w:r w:rsidR="00D76DC3">
        <w:instrText xml:space="preserve"> REF _Ref525305854 \h </w:instrText>
      </w:r>
      <w:r w:rsidR="00D76DC3">
        <w:fldChar w:fldCharType="separate"/>
      </w:r>
      <w:r w:rsidR="00D76DC3">
        <w:t xml:space="preserve">Figure </w:t>
      </w:r>
      <w:r w:rsidR="00D76DC3">
        <w:rPr>
          <w:noProof/>
        </w:rPr>
        <w:t>3.1</w:t>
      </w:r>
      <w:r w:rsidR="00D76DC3">
        <w:noBreakHyphen/>
      </w:r>
      <w:r w:rsidR="00D76DC3">
        <w:rPr>
          <w:noProof/>
        </w:rPr>
        <w:t>5</w:t>
      </w:r>
      <w:r w:rsidR="00D76DC3">
        <w:fldChar w:fldCharType="end"/>
      </w:r>
      <w:r w:rsidR="00D76DC3">
        <w:t xml:space="preserve"> -</w:t>
      </w:r>
      <w:r w:rsidR="00D76DC3">
        <w:fldChar w:fldCharType="begin"/>
      </w:r>
      <w:r w:rsidR="00D76DC3">
        <w:instrText xml:space="preserve"> REF _Ref525305881 \h </w:instrText>
      </w:r>
      <w:r w:rsidR="00D76DC3">
        <w:fldChar w:fldCharType="separate"/>
      </w:r>
      <w:r w:rsidR="00D76DC3">
        <w:t xml:space="preserve">Figure </w:t>
      </w:r>
      <w:r w:rsidR="00D76DC3">
        <w:rPr>
          <w:noProof/>
        </w:rPr>
        <w:t>3.1</w:t>
      </w:r>
      <w:r w:rsidR="00D76DC3">
        <w:noBreakHyphen/>
      </w:r>
      <w:r w:rsidR="00D76DC3">
        <w:rPr>
          <w:noProof/>
        </w:rPr>
        <w:t>7</w:t>
      </w:r>
      <w:r w:rsidR="00D76DC3">
        <w:fldChar w:fldCharType="end"/>
      </w:r>
      <w:r w:rsidR="00D76DC3">
        <w:t>.</w:t>
      </w:r>
    </w:p>
    <w:p w14:paraId="795E78F1" w14:textId="77777777" w:rsidR="0064570F" w:rsidRDefault="005E6346" w:rsidP="0064570F">
      <w:pPr>
        <w:keepNext/>
        <w:jc w:val="center"/>
      </w:pPr>
      <w:r w:rsidRPr="005E6346">
        <w:rPr>
          <w:noProof/>
          <w:lang w:val="tr-TR" w:eastAsia="tr-TR"/>
        </w:rPr>
        <w:lastRenderedPageBreak/>
        <w:drawing>
          <wp:inline distT="0" distB="0" distL="0" distR="0" wp14:anchorId="04284F2B" wp14:editId="1971D567">
            <wp:extent cx="6871897" cy="3276600"/>
            <wp:effectExtent l="19050" t="0" r="5153" b="0"/>
            <wp:docPr id="28" name="Resim 20" descr="C:\Users\win7\Desktop\Yaz TAI\Rapor\Figures\Cl heps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win7\Desktop\Yaz TAI\Rapor\Figures\Cl hepsi.jpg"/>
                    <pic:cNvPicPr>
                      <a:picLocks noChangeAspect="1" noChangeArrowheads="1"/>
                    </pic:cNvPicPr>
                  </pic:nvPicPr>
                  <pic:blipFill>
                    <a:blip r:embed="rId28" cstate="print"/>
                    <a:srcRect/>
                    <a:stretch>
                      <a:fillRect/>
                    </a:stretch>
                  </pic:blipFill>
                  <pic:spPr bwMode="auto">
                    <a:xfrm>
                      <a:off x="0" y="0"/>
                      <a:ext cx="6871897" cy="3276600"/>
                    </a:xfrm>
                    <a:prstGeom prst="rect">
                      <a:avLst/>
                    </a:prstGeom>
                    <a:noFill/>
                    <a:ln w="9525">
                      <a:noFill/>
                      <a:miter lim="800000"/>
                      <a:headEnd/>
                      <a:tailEnd/>
                    </a:ln>
                  </pic:spPr>
                </pic:pic>
              </a:graphicData>
            </a:graphic>
          </wp:inline>
        </w:drawing>
      </w:r>
    </w:p>
    <w:p w14:paraId="3852AC2A" w14:textId="54235E08" w:rsidR="005E6346" w:rsidRPr="005E6346" w:rsidRDefault="0064570F" w:rsidP="0064570F">
      <w:pPr>
        <w:pStyle w:val="Caption"/>
        <w:jc w:val="center"/>
      </w:pPr>
      <w:bookmarkStart w:id="35" w:name="_Ref525305854"/>
      <w:bookmarkStart w:id="36" w:name="_Toc525254112"/>
      <w:r>
        <w:t xml:space="preserve">Figure </w:t>
      </w:r>
      <w:r w:rsidR="00F47D15">
        <w:fldChar w:fldCharType="begin"/>
      </w:r>
      <w:r w:rsidR="00F47D15">
        <w:instrText xml:space="preserve"> STYLEREF 2 \s </w:instrText>
      </w:r>
      <w:r w:rsidR="00F47D15">
        <w:fldChar w:fldCharType="separate"/>
      </w:r>
      <w:r w:rsidR="00F47D15">
        <w:rPr>
          <w:noProof/>
        </w:rPr>
        <w:t>3.1</w:t>
      </w:r>
      <w:r w:rsidR="00F47D15">
        <w:fldChar w:fldCharType="end"/>
      </w:r>
      <w:r w:rsidR="00F47D15">
        <w:noBreakHyphen/>
      </w:r>
      <w:r w:rsidR="00F47D15">
        <w:fldChar w:fldCharType="begin"/>
      </w:r>
      <w:r w:rsidR="00F47D15">
        <w:instrText xml:space="preserve"> SEQ Figure \* ARABIC \s 2 </w:instrText>
      </w:r>
      <w:r w:rsidR="00F47D15">
        <w:fldChar w:fldCharType="separate"/>
      </w:r>
      <w:r w:rsidR="00F47D15">
        <w:rPr>
          <w:noProof/>
        </w:rPr>
        <w:t>5</w:t>
      </w:r>
      <w:r w:rsidR="00F47D15">
        <w:fldChar w:fldCharType="end"/>
      </w:r>
      <w:bookmarkEnd w:id="35"/>
      <w:r>
        <w:t xml:space="preserve">. </w:t>
      </w:r>
      <w:r w:rsidRPr="004F3C75">
        <w:t>f C</w:t>
      </w:r>
      <w:r w:rsidRPr="009F22DF">
        <w:rPr>
          <w:vertAlign w:val="subscript"/>
        </w:rPr>
        <w:t>l</w:t>
      </w:r>
      <w:r w:rsidRPr="004F3C75">
        <w:t xml:space="preserve"> </w:t>
      </w:r>
      <w:r w:rsidR="007A2D2E">
        <w:t>versus</w:t>
      </w:r>
      <w:r w:rsidR="007A2D2E" w:rsidRPr="004F3C75">
        <w:t xml:space="preserve"> angle of attack </w:t>
      </w:r>
      <w:r w:rsidR="007A2D2E">
        <w:t>for</w:t>
      </w:r>
      <w:r w:rsidRPr="004F3C75">
        <w:t xml:space="preserve"> thirteen airfoils </w:t>
      </w:r>
      <w:r w:rsidR="007A2D2E">
        <w:t>investigated</w:t>
      </w:r>
      <w:bookmarkEnd w:id="36"/>
    </w:p>
    <w:p w14:paraId="56A38F6A" w14:textId="77777777" w:rsidR="0064570F" w:rsidRDefault="005E6346" w:rsidP="0064570F">
      <w:pPr>
        <w:keepNext/>
      </w:pPr>
      <w:r w:rsidRPr="005E6346">
        <w:rPr>
          <w:noProof/>
          <w:lang w:val="tr-TR" w:eastAsia="tr-TR"/>
        </w:rPr>
        <w:drawing>
          <wp:inline distT="0" distB="0" distL="0" distR="0" wp14:anchorId="3F148D69" wp14:editId="1281C971">
            <wp:extent cx="6911850" cy="3295650"/>
            <wp:effectExtent l="19050" t="0" r="3300" b="0"/>
            <wp:docPr id="29" name="Resim 21" descr="C:\Users\win7\Desktop\Yaz TAI\Rapor\Figures\Cd heps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win7\Desktop\Yaz TAI\Rapor\Figures\Cd hepsi.jpg"/>
                    <pic:cNvPicPr>
                      <a:picLocks noChangeAspect="1" noChangeArrowheads="1"/>
                    </pic:cNvPicPr>
                  </pic:nvPicPr>
                  <pic:blipFill>
                    <a:blip r:embed="rId29" cstate="print"/>
                    <a:srcRect/>
                    <a:stretch>
                      <a:fillRect/>
                    </a:stretch>
                  </pic:blipFill>
                  <pic:spPr bwMode="auto">
                    <a:xfrm>
                      <a:off x="0" y="0"/>
                      <a:ext cx="6911850" cy="3295650"/>
                    </a:xfrm>
                    <a:prstGeom prst="rect">
                      <a:avLst/>
                    </a:prstGeom>
                    <a:noFill/>
                    <a:ln w="9525">
                      <a:noFill/>
                      <a:miter lim="800000"/>
                      <a:headEnd/>
                      <a:tailEnd/>
                    </a:ln>
                  </pic:spPr>
                </pic:pic>
              </a:graphicData>
            </a:graphic>
          </wp:inline>
        </w:drawing>
      </w:r>
    </w:p>
    <w:p w14:paraId="5BC1AC46" w14:textId="357240AB" w:rsidR="005E6346" w:rsidRPr="005E6346" w:rsidRDefault="0064570F" w:rsidP="0064570F">
      <w:pPr>
        <w:pStyle w:val="Caption"/>
        <w:jc w:val="center"/>
      </w:pPr>
      <w:bookmarkStart w:id="37" w:name="_Ref525305856"/>
      <w:bookmarkStart w:id="38" w:name="_Toc525254113"/>
      <w:r>
        <w:t xml:space="preserve">Figure </w:t>
      </w:r>
      <w:r w:rsidR="00F47D15">
        <w:fldChar w:fldCharType="begin"/>
      </w:r>
      <w:r w:rsidR="00F47D15">
        <w:instrText xml:space="preserve"> STYLEREF 2 \s </w:instrText>
      </w:r>
      <w:r w:rsidR="00F47D15">
        <w:fldChar w:fldCharType="separate"/>
      </w:r>
      <w:r w:rsidR="00F47D15">
        <w:rPr>
          <w:noProof/>
        </w:rPr>
        <w:t>3.1</w:t>
      </w:r>
      <w:r w:rsidR="00F47D15">
        <w:fldChar w:fldCharType="end"/>
      </w:r>
      <w:r w:rsidR="00F47D15">
        <w:noBreakHyphen/>
      </w:r>
      <w:r w:rsidR="00F47D15">
        <w:fldChar w:fldCharType="begin"/>
      </w:r>
      <w:r w:rsidR="00F47D15">
        <w:instrText xml:space="preserve"> SEQ Figure \* ARABIC \s 2 </w:instrText>
      </w:r>
      <w:r w:rsidR="00F47D15">
        <w:fldChar w:fldCharType="separate"/>
      </w:r>
      <w:r w:rsidR="00F47D15">
        <w:rPr>
          <w:noProof/>
        </w:rPr>
        <w:t>6</w:t>
      </w:r>
      <w:r w:rsidR="00F47D15">
        <w:fldChar w:fldCharType="end"/>
      </w:r>
      <w:bookmarkEnd w:id="37"/>
      <w:r>
        <w:t xml:space="preserve">. </w:t>
      </w:r>
      <w:r w:rsidRPr="00696BD7">
        <w:t>C</w:t>
      </w:r>
      <w:r w:rsidRPr="009F22DF">
        <w:rPr>
          <w:vertAlign w:val="subscript"/>
        </w:rPr>
        <w:t>d</w:t>
      </w:r>
      <w:r w:rsidRPr="00696BD7">
        <w:t xml:space="preserve"> </w:t>
      </w:r>
      <w:r w:rsidR="007A2D2E">
        <w:t xml:space="preserve">versus </w:t>
      </w:r>
      <w:r w:rsidR="007A2D2E" w:rsidRPr="00696BD7">
        <w:t xml:space="preserve">angle of attack </w:t>
      </w:r>
      <w:r w:rsidR="009F22DF">
        <w:t>for</w:t>
      </w:r>
      <w:r w:rsidR="009F22DF" w:rsidRPr="00696BD7">
        <w:t xml:space="preserve"> </w:t>
      </w:r>
      <w:r w:rsidRPr="00696BD7">
        <w:t xml:space="preserve">thirteen airfoils </w:t>
      </w:r>
      <w:r w:rsidR="007A2D2E">
        <w:t xml:space="preserve">investigated </w:t>
      </w:r>
      <w:r w:rsidRPr="00696BD7">
        <w:t xml:space="preserve"> </w:t>
      </w:r>
      <w:bookmarkEnd w:id="38"/>
    </w:p>
    <w:p w14:paraId="2FFAE04F" w14:textId="77777777" w:rsidR="005E6346" w:rsidRPr="005E6346" w:rsidRDefault="005E6346" w:rsidP="005E6346"/>
    <w:p w14:paraId="467BF93C" w14:textId="77777777" w:rsidR="005E6346" w:rsidRPr="005E6346" w:rsidRDefault="005E6346" w:rsidP="005E6346"/>
    <w:p w14:paraId="1D155807" w14:textId="77777777" w:rsidR="005E6346" w:rsidRPr="005E6346" w:rsidRDefault="005E6346" w:rsidP="005E6346"/>
    <w:p w14:paraId="56DEC73A" w14:textId="77777777" w:rsidR="0064570F" w:rsidRDefault="005E6346" w:rsidP="0064570F">
      <w:pPr>
        <w:keepNext/>
      </w:pPr>
      <w:r w:rsidRPr="005E6346">
        <w:rPr>
          <w:noProof/>
          <w:lang w:val="tr-TR" w:eastAsia="tr-TR"/>
        </w:rPr>
        <w:lastRenderedPageBreak/>
        <w:drawing>
          <wp:inline distT="0" distB="0" distL="0" distR="0" wp14:anchorId="1819B4CB" wp14:editId="2D3980D3">
            <wp:extent cx="6572250" cy="3133725"/>
            <wp:effectExtent l="19050" t="0" r="0" b="0"/>
            <wp:docPr id="30" name="Resim 22" descr="C:\Users\win7\Desktop\Yaz TAI\Rapor\Figures\Cm heps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win7\Desktop\Yaz TAI\Rapor\Figures\Cm hepsi.jpg"/>
                    <pic:cNvPicPr>
                      <a:picLocks noChangeAspect="1" noChangeArrowheads="1"/>
                    </pic:cNvPicPr>
                  </pic:nvPicPr>
                  <pic:blipFill>
                    <a:blip r:embed="rId30" cstate="print"/>
                    <a:srcRect/>
                    <a:stretch>
                      <a:fillRect/>
                    </a:stretch>
                  </pic:blipFill>
                  <pic:spPr bwMode="auto">
                    <a:xfrm>
                      <a:off x="0" y="0"/>
                      <a:ext cx="6572250" cy="3133725"/>
                    </a:xfrm>
                    <a:prstGeom prst="rect">
                      <a:avLst/>
                    </a:prstGeom>
                    <a:noFill/>
                    <a:ln w="9525">
                      <a:noFill/>
                      <a:miter lim="800000"/>
                      <a:headEnd/>
                      <a:tailEnd/>
                    </a:ln>
                  </pic:spPr>
                </pic:pic>
              </a:graphicData>
            </a:graphic>
          </wp:inline>
        </w:drawing>
      </w:r>
    </w:p>
    <w:p w14:paraId="3B8DEF3C" w14:textId="77777777" w:rsidR="005E6346" w:rsidRPr="005E6346" w:rsidRDefault="0064570F" w:rsidP="0064570F">
      <w:pPr>
        <w:pStyle w:val="Caption"/>
        <w:jc w:val="center"/>
      </w:pPr>
      <w:bookmarkStart w:id="39" w:name="_Ref525305881"/>
      <w:bookmarkStart w:id="40" w:name="_Toc525254114"/>
      <w:r>
        <w:t xml:space="preserve">Figure </w:t>
      </w:r>
      <w:r w:rsidR="00F47D15">
        <w:fldChar w:fldCharType="begin"/>
      </w:r>
      <w:r w:rsidR="00F47D15">
        <w:instrText xml:space="preserve"> STYLEREF 2 \s </w:instrText>
      </w:r>
      <w:r w:rsidR="00F47D15">
        <w:fldChar w:fldCharType="separate"/>
      </w:r>
      <w:r w:rsidR="00F47D15">
        <w:rPr>
          <w:noProof/>
        </w:rPr>
        <w:t>3.1</w:t>
      </w:r>
      <w:r w:rsidR="00F47D15">
        <w:fldChar w:fldCharType="end"/>
      </w:r>
      <w:r w:rsidR="00F47D15">
        <w:noBreakHyphen/>
      </w:r>
      <w:r w:rsidR="00F47D15">
        <w:fldChar w:fldCharType="begin"/>
      </w:r>
      <w:r w:rsidR="00F47D15">
        <w:instrText xml:space="preserve"> SEQ Figure \* ARABIC \s 2 </w:instrText>
      </w:r>
      <w:r w:rsidR="00F47D15">
        <w:fldChar w:fldCharType="separate"/>
      </w:r>
      <w:r w:rsidR="00F47D15">
        <w:rPr>
          <w:noProof/>
        </w:rPr>
        <w:t>7</w:t>
      </w:r>
      <w:r w:rsidR="00F47D15">
        <w:fldChar w:fldCharType="end"/>
      </w:r>
      <w:bookmarkEnd w:id="39"/>
      <w:r>
        <w:t xml:space="preserve">. </w:t>
      </w:r>
      <w:r w:rsidRPr="00D93377">
        <w:t>Change of Cm Values around c/4 of thirteen airfoils with respect to angle of attack</w:t>
      </w:r>
      <w:bookmarkEnd w:id="40"/>
    </w:p>
    <w:p w14:paraId="4F1FB19B" w14:textId="77777777" w:rsidR="005E6346" w:rsidRPr="005E6346" w:rsidRDefault="005E6346" w:rsidP="005E6346">
      <w:r w:rsidRPr="005E6346">
        <w:t>Checking all the data further elimination was made according to some criteria. Although some of the airfoils like GOE222 are giving very high C</w:t>
      </w:r>
      <w:r w:rsidRPr="009F22DF">
        <w:rPr>
          <w:vertAlign w:val="subscript"/>
        </w:rPr>
        <w:t>l</w:t>
      </w:r>
      <w:r w:rsidRPr="005E6346">
        <w:t xml:space="preserve"> values, since also their C</w:t>
      </w:r>
      <w:r w:rsidRPr="009F22DF">
        <w:rPr>
          <w:vertAlign w:val="subscript"/>
        </w:rPr>
        <w:t>m</w:t>
      </w:r>
      <w:r w:rsidRPr="005E6346">
        <w:t xml:space="preserve"> and C</w:t>
      </w:r>
      <w:r w:rsidRPr="009F22DF">
        <w:rPr>
          <w:vertAlign w:val="subscript"/>
        </w:rPr>
        <w:t>d</w:t>
      </w:r>
      <w:r w:rsidRPr="005E6346">
        <w:t xml:space="preserve"> values being very high they were eliminated during the process. </w:t>
      </w:r>
    </w:p>
    <w:p w14:paraId="0DED54DD" w14:textId="3CEDD15C" w:rsidR="005E6346" w:rsidRPr="005E6346" w:rsidRDefault="005E6346" w:rsidP="005E6346">
      <w:r w:rsidRPr="005E6346">
        <w:t xml:space="preserve">5 </w:t>
      </w:r>
      <w:r w:rsidR="00D76DC3">
        <w:t>d</w:t>
      </w:r>
      <w:r w:rsidRPr="005E6346">
        <w:t>igit NACA Airfoils like 23012 and 23015 were eliminated during this process although they are giving the best values of C</w:t>
      </w:r>
      <w:r w:rsidRPr="009F22DF">
        <w:rPr>
          <w:vertAlign w:val="subscript"/>
        </w:rPr>
        <w:t>d</w:t>
      </w:r>
      <w:r w:rsidRPr="005E6346">
        <w:t xml:space="preserve"> and especially C</w:t>
      </w:r>
      <w:r w:rsidRPr="009F22DF">
        <w:rPr>
          <w:vertAlign w:val="subscript"/>
        </w:rPr>
        <w:t>m</w:t>
      </w:r>
      <w:r w:rsidR="00D76DC3">
        <w:t xml:space="preserve"> since</w:t>
      </w:r>
      <w:r w:rsidRPr="005E6346">
        <w:t xml:space="preserve"> they cannot reach the required maximum C</w:t>
      </w:r>
      <w:r w:rsidRPr="009F22DF">
        <w:rPr>
          <w:vertAlign w:val="subscript"/>
        </w:rPr>
        <w:t>l</w:t>
      </w:r>
      <w:r w:rsidRPr="005E6346">
        <w:t xml:space="preserve"> values for our VLA.</w:t>
      </w:r>
    </w:p>
    <w:p w14:paraId="64DD55AF" w14:textId="414CA864" w:rsidR="005E6346" w:rsidRPr="005E6346" w:rsidRDefault="005E6346" w:rsidP="005E6346">
      <w:r w:rsidRPr="005E6346">
        <w:t>With some optimization of remaining airfoils according to the C</w:t>
      </w:r>
      <w:r w:rsidRPr="009F22DF">
        <w:rPr>
          <w:vertAlign w:val="subscript"/>
        </w:rPr>
        <w:t>l</w:t>
      </w:r>
      <w:r w:rsidRPr="005E6346">
        <w:t xml:space="preserve">, </w:t>
      </w:r>
      <w:r w:rsidR="00D76DC3" w:rsidRPr="005E6346">
        <w:t>C</w:t>
      </w:r>
      <w:r w:rsidR="00D76DC3" w:rsidRPr="009F22DF">
        <w:rPr>
          <w:vertAlign w:val="subscript"/>
        </w:rPr>
        <w:t>d</w:t>
      </w:r>
      <w:r w:rsidRPr="005E6346">
        <w:t>, C</w:t>
      </w:r>
      <w:r w:rsidR="00D76DC3" w:rsidRPr="009F22DF">
        <w:rPr>
          <w:vertAlign w:val="subscript"/>
        </w:rPr>
        <w:t>m</w:t>
      </w:r>
      <w:r w:rsidRPr="005E6346">
        <w:t xml:space="preserve"> values and manufacturing limitations, number of airfoil candidates has been reduced to only four. These are to be; NACA4415, GOE 387, Rhodes St. Genesee 32 and SD 7062</w:t>
      </w:r>
      <w:r w:rsidR="00D76DC3">
        <w:t xml:space="preserve"> (</w:t>
      </w:r>
      <w:r w:rsidR="00D76DC3">
        <w:fldChar w:fldCharType="begin"/>
      </w:r>
      <w:r w:rsidR="00D76DC3">
        <w:instrText xml:space="preserve"> REF _Ref525305976 \h </w:instrText>
      </w:r>
      <w:r w:rsidR="00D76DC3">
        <w:fldChar w:fldCharType="separate"/>
      </w:r>
      <w:r w:rsidR="00D76DC3">
        <w:t xml:space="preserve">Figure </w:t>
      </w:r>
      <w:r w:rsidR="00D76DC3">
        <w:rPr>
          <w:noProof/>
        </w:rPr>
        <w:t>3.1</w:t>
      </w:r>
      <w:r w:rsidR="00D76DC3">
        <w:noBreakHyphen/>
      </w:r>
      <w:r w:rsidR="00D76DC3">
        <w:rPr>
          <w:noProof/>
        </w:rPr>
        <w:t>11</w:t>
      </w:r>
      <w:r w:rsidR="00D76DC3">
        <w:fldChar w:fldCharType="end"/>
      </w:r>
      <w:r w:rsidR="00D76DC3">
        <w:t>)</w:t>
      </w:r>
      <w:r w:rsidRPr="005E6346">
        <w:t>.</w:t>
      </w:r>
    </w:p>
    <w:p w14:paraId="1A2D0BA5" w14:textId="77777777" w:rsidR="0064570F" w:rsidRDefault="005E6346" w:rsidP="0064570F">
      <w:pPr>
        <w:keepNext/>
        <w:jc w:val="center"/>
      </w:pPr>
      <w:r w:rsidRPr="005E6346">
        <w:rPr>
          <w:noProof/>
          <w:lang w:val="tr-TR" w:eastAsia="tr-TR"/>
        </w:rPr>
        <w:drawing>
          <wp:inline distT="0" distB="0" distL="0" distR="0" wp14:anchorId="120FF785" wp14:editId="09976D21">
            <wp:extent cx="2686050" cy="804790"/>
            <wp:effectExtent l="19050" t="0" r="0" b="0"/>
            <wp:docPr id="59"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cstate="print"/>
                    <a:srcRect/>
                    <a:stretch>
                      <a:fillRect/>
                    </a:stretch>
                  </pic:blipFill>
                  <pic:spPr bwMode="auto">
                    <a:xfrm>
                      <a:off x="0" y="0"/>
                      <a:ext cx="2686050" cy="804790"/>
                    </a:xfrm>
                    <a:prstGeom prst="rect">
                      <a:avLst/>
                    </a:prstGeom>
                    <a:noFill/>
                    <a:ln w="9525">
                      <a:noFill/>
                      <a:miter lim="800000"/>
                      <a:headEnd/>
                      <a:tailEnd/>
                    </a:ln>
                  </pic:spPr>
                </pic:pic>
              </a:graphicData>
            </a:graphic>
          </wp:inline>
        </w:drawing>
      </w:r>
    </w:p>
    <w:p w14:paraId="4D247017" w14:textId="77777777" w:rsidR="0064570F" w:rsidRDefault="0064570F" w:rsidP="0064570F">
      <w:pPr>
        <w:pStyle w:val="Caption"/>
        <w:jc w:val="center"/>
      </w:pPr>
      <w:bookmarkStart w:id="41" w:name="_Toc525254115"/>
      <w:r>
        <w:t xml:space="preserve">Figure </w:t>
      </w:r>
      <w:r w:rsidR="00F47D15">
        <w:fldChar w:fldCharType="begin"/>
      </w:r>
      <w:r w:rsidR="00F47D15">
        <w:instrText xml:space="preserve"> STYLEREF 2 \s </w:instrText>
      </w:r>
      <w:r w:rsidR="00F47D15">
        <w:fldChar w:fldCharType="separate"/>
      </w:r>
      <w:r w:rsidR="00F47D15">
        <w:rPr>
          <w:noProof/>
        </w:rPr>
        <w:t>3.1</w:t>
      </w:r>
      <w:r w:rsidR="00F47D15">
        <w:fldChar w:fldCharType="end"/>
      </w:r>
      <w:r w:rsidR="00F47D15">
        <w:noBreakHyphen/>
      </w:r>
      <w:r w:rsidR="00F47D15">
        <w:fldChar w:fldCharType="begin"/>
      </w:r>
      <w:r w:rsidR="00F47D15">
        <w:instrText xml:space="preserve"> SEQ Figure \* ARABIC \s 2 </w:instrText>
      </w:r>
      <w:r w:rsidR="00F47D15">
        <w:fldChar w:fldCharType="separate"/>
      </w:r>
      <w:r w:rsidR="00F47D15">
        <w:rPr>
          <w:noProof/>
        </w:rPr>
        <w:t>8</w:t>
      </w:r>
      <w:r w:rsidR="00F47D15">
        <w:fldChar w:fldCharType="end"/>
      </w:r>
      <w:r>
        <w:t xml:space="preserve">. </w:t>
      </w:r>
      <w:r w:rsidRPr="004B4065">
        <w:t>NACA4415</w:t>
      </w:r>
      <w:bookmarkEnd w:id="41"/>
    </w:p>
    <w:p w14:paraId="09ECF036" w14:textId="77777777" w:rsidR="0064570F" w:rsidRDefault="0064570F" w:rsidP="0064570F">
      <w:pPr>
        <w:keepNext/>
        <w:jc w:val="center"/>
      </w:pPr>
      <w:r w:rsidRPr="005E6346">
        <w:rPr>
          <w:noProof/>
          <w:lang w:val="tr-TR" w:eastAsia="tr-TR"/>
        </w:rPr>
        <w:drawing>
          <wp:inline distT="0" distB="0" distL="0" distR="0" wp14:anchorId="11424D3A" wp14:editId="3799736D">
            <wp:extent cx="2562225" cy="783855"/>
            <wp:effectExtent l="19050" t="0" r="9525" b="0"/>
            <wp:docPr id="58"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cstate="print"/>
                    <a:srcRect/>
                    <a:stretch>
                      <a:fillRect/>
                    </a:stretch>
                  </pic:blipFill>
                  <pic:spPr bwMode="auto">
                    <a:xfrm>
                      <a:off x="0" y="0"/>
                      <a:ext cx="2562225" cy="783855"/>
                    </a:xfrm>
                    <a:prstGeom prst="rect">
                      <a:avLst/>
                    </a:prstGeom>
                    <a:noFill/>
                    <a:ln w="9525">
                      <a:noFill/>
                      <a:miter lim="800000"/>
                      <a:headEnd/>
                      <a:tailEnd/>
                    </a:ln>
                  </pic:spPr>
                </pic:pic>
              </a:graphicData>
            </a:graphic>
          </wp:inline>
        </w:drawing>
      </w:r>
    </w:p>
    <w:p w14:paraId="61C7F087" w14:textId="77777777" w:rsidR="0064570F" w:rsidRDefault="0064570F" w:rsidP="0064570F">
      <w:pPr>
        <w:pStyle w:val="Caption"/>
        <w:jc w:val="center"/>
      </w:pPr>
      <w:bookmarkStart w:id="42" w:name="_Toc525254116"/>
      <w:r>
        <w:t xml:space="preserve">Figure </w:t>
      </w:r>
      <w:r w:rsidR="00F47D15">
        <w:fldChar w:fldCharType="begin"/>
      </w:r>
      <w:r w:rsidR="00F47D15">
        <w:instrText xml:space="preserve"> STYLEREF 2 \s </w:instrText>
      </w:r>
      <w:r w:rsidR="00F47D15">
        <w:fldChar w:fldCharType="separate"/>
      </w:r>
      <w:r w:rsidR="00F47D15">
        <w:rPr>
          <w:noProof/>
        </w:rPr>
        <w:t>3.1</w:t>
      </w:r>
      <w:r w:rsidR="00F47D15">
        <w:fldChar w:fldCharType="end"/>
      </w:r>
      <w:r w:rsidR="00F47D15">
        <w:noBreakHyphen/>
      </w:r>
      <w:r w:rsidR="00F47D15">
        <w:fldChar w:fldCharType="begin"/>
      </w:r>
      <w:r w:rsidR="00F47D15">
        <w:instrText xml:space="preserve"> SEQ Figure \* ARABIC \s 2 </w:instrText>
      </w:r>
      <w:r w:rsidR="00F47D15">
        <w:fldChar w:fldCharType="separate"/>
      </w:r>
      <w:r w:rsidR="00F47D15">
        <w:rPr>
          <w:noProof/>
        </w:rPr>
        <w:t>9</w:t>
      </w:r>
      <w:r w:rsidR="00F47D15">
        <w:fldChar w:fldCharType="end"/>
      </w:r>
      <w:r>
        <w:t xml:space="preserve">. </w:t>
      </w:r>
      <w:r w:rsidRPr="00E803AD">
        <w:t>GOE 387</w:t>
      </w:r>
      <w:bookmarkEnd w:id="42"/>
    </w:p>
    <w:p w14:paraId="4E634BA0" w14:textId="77777777" w:rsidR="005E6346" w:rsidRPr="005E6346" w:rsidRDefault="005E6346" w:rsidP="0064570F">
      <w:pPr>
        <w:jc w:val="center"/>
      </w:pPr>
      <w:r w:rsidRPr="005E6346">
        <w:t xml:space="preserve"> </w:t>
      </w:r>
    </w:p>
    <w:p w14:paraId="52591822" w14:textId="77777777" w:rsidR="0064570F" w:rsidRDefault="005E6346" w:rsidP="0064570F">
      <w:pPr>
        <w:keepNext/>
        <w:jc w:val="center"/>
      </w:pPr>
      <w:r w:rsidRPr="005E6346">
        <w:rPr>
          <w:noProof/>
          <w:lang w:val="tr-TR" w:eastAsia="tr-TR"/>
        </w:rPr>
        <w:drawing>
          <wp:inline distT="0" distB="0" distL="0" distR="0" wp14:anchorId="14EDEFC5" wp14:editId="071423E0">
            <wp:extent cx="2676525" cy="810605"/>
            <wp:effectExtent l="19050" t="0" r="0" b="0"/>
            <wp:docPr id="9"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cstate="print"/>
                    <a:srcRect/>
                    <a:stretch>
                      <a:fillRect/>
                    </a:stretch>
                  </pic:blipFill>
                  <pic:spPr bwMode="auto">
                    <a:xfrm>
                      <a:off x="0" y="0"/>
                      <a:ext cx="2690461" cy="814826"/>
                    </a:xfrm>
                    <a:prstGeom prst="rect">
                      <a:avLst/>
                    </a:prstGeom>
                    <a:noFill/>
                    <a:ln w="9525">
                      <a:noFill/>
                      <a:miter lim="800000"/>
                      <a:headEnd/>
                      <a:tailEnd/>
                    </a:ln>
                  </pic:spPr>
                </pic:pic>
              </a:graphicData>
            </a:graphic>
          </wp:inline>
        </w:drawing>
      </w:r>
    </w:p>
    <w:p w14:paraId="3EFFB67B" w14:textId="77777777" w:rsidR="0064570F" w:rsidRDefault="0064570F" w:rsidP="0064570F">
      <w:pPr>
        <w:pStyle w:val="Caption"/>
        <w:jc w:val="center"/>
      </w:pPr>
      <w:bookmarkStart w:id="43" w:name="_Toc525254117"/>
      <w:r>
        <w:t xml:space="preserve">Figure </w:t>
      </w:r>
      <w:r w:rsidR="00F47D15">
        <w:fldChar w:fldCharType="begin"/>
      </w:r>
      <w:r w:rsidR="00F47D15">
        <w:instrText xml:space="preserve"> STYLEREF 2 \s </w:instrText>
      </w:r>
      <w:r w:rsidR="00F47D15">
        <w:fldChar w:fldCharType="separate"/>
      </w:r>
      <w:r w:rsidR="00F47D15">
        <w:rPr>
          <w:noProof/>
        </w:rPr>
        <w:t>3.1</w:t>
      </w:r>
      <w:r w:rsidR="00F47D15">
        <w:fldChar w:fldCharType="end"/>
      </w:r>
      <w:r w:rsidR="00F47D15">
        <w:noBreakHyphen/>
      </w:r>
      <w:r w:rsidR="00F47D15">
        <w:fldChar w:fldCharType="begin"/>
      </w:r>
      <w:r w:rsidR="00F47D15">
        <w:instrText xml:space="preserve"> SEQ Figure \* ARABIC \s 2 </w:instrText>
      </w:r>
      <w:r w:rsidR="00F47D15">
        <w:fldChar w:fldCharType="separate"/>
      </w:r>
      <w:r w:rsidR="00F47D15">
        <w:rPr>
          <w:noProof/>
        </w:rPr>
        <w:t>10</w:t>
      </w:r>
      <w:r w:rsidR="00F47D15">
        <w:fldChar w:fldCharType="end"/>
      </w:r>
      <w:r>
        <w:t>.</w:t>
      </w:r>
      <w:r w:rsidRPr="006C4F95">
        <w:t xml:space="preserve"> Rhodes St. Genesee 32</w:t>
      </w:r>
      <w:bookmarkEnd w:id="43"/>
    </w:p>
    <w:p w14:paraId="73085643" w14:textId="77777777" w:rsidR="005E6346" w:rsidRPr="005E6346" w:rsidRDefault="005E6346" w:rsidP="005E6346">
      <w:pPr>
        <w:jc w:val="center"/>
      </w:pPr>
      <w:r w:rsidRPr="005E6346">
        <w:t xml:space="preserve">             </w:t>
      </w:r>
    </w:p>
    <w:p w14:paraId="21E2306B" w14:textId="77777777" w:rsidR="0064570F" w:rsidRDefault="0064570F" w:rsidP="0064570F">
      <w:pPr>
        <w:keepNext/>
        <w:spacing w:before="60" w:after="60" w:line="240" w:lineRule="auto"/>
        <w:jc w:val="center"/>
      </w:pPr>
      <w:r w:rsidRPr="005E6346">
        <w:rPr>
          <w:noProof/>
          <w:lang w:val="tr-TR" w:eastAsia="tr-TR"/>
        </w:rPr>
        <w:lastRenderedPageBreak/>
        <w:drawing>
          <wp:inline distT="0" distB="0" distL="0" distR="0" wp14:anchorId="2AB0EA8B" wp14:editId="6022A9BD">
            <wp:extent cx="2587782" cy="790575"/>
            <wp:effectExtent l="19050" t="0" r="3018" b="0"/>
            <wp:docPr id="57"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srcRect/>
                    <a:stretch>
                      <a:fillRect/>
                    </a:stretch>
                  </pic:blipFill>
                  <pic:spPr bwMode="auto">
                    <a:xfrm>
                      <a:off x="0" y="0"/>
                      <a:ext cx="2600576" cy="794484"/>
                    </a:xfrm>
                    <a:prstGeom prst="rect">
                      <a:avLst/>
                    </a:prstGeom>
                    <a:noFill/>
                    <a:ln w="9525">
                      <a:noFill/>
                      <a:miter lim="800000"/>
                      <a:headEnd/>
                      <a:tailEnd/>
                    </a:ln>
                  </pic:spPr>
                </pic:pic>
              </a:graphicData>
            </a:graphic>
          </wp:inline>
        </w:drawing>
      </w:r>
    </w:p>
    <w:p w14:paraId="7D6837E2" w14:textId="77777777" w:rsidR="005E6346" w:rsidRPr="0064570F" w:rsidRDefault="0064570F" w:rsidP="0064570F">
      <w:pPr>
        <w:pStyle w:val="Caption"/>
        <w:jc w:val="center"/>
        <w:rPr>
          <w:i w:val="0"/>
          <w:iCs w:val="0"/>
        </w:rPr>
      </w:pPr>
      <w:bookmarkStart w:id="44" w:name="_Ref525305976"/>
      <w:bookmarkStart w:id="45" w:name="_Toc525254118"/>
      <w:r>
        <w:t xml:space="preserve">Figure </w:t>
      </w:r>
      <w:r w:rsidR="00F47D15">
        <w:fldChar w:fldCharType="begin"/>
      </w:r>
      <w:r w:rsidR="00F47D15">
        <w:instrText xml:space="preserve"> STYLEREF 2 \s </w:instrText>
      </w:r>
      <w:r w:rsidR="00F47D15">
        <w:fldChar w:fldCharType="separate"/>
      </w:r>
      <w:r w:rsidR="00F47D15">
        <w:rPr>
          <w:noProof/>
        </w:rPr>
        <w:t>3.1</w:t>
      </w:r>
      <w:r w:rsidR="00F47D15">
        <w:fldChar w:fldCharType="end"/>
      </w:r>
      <w:r w:rsidR="00F47D15">
        <w:noBreakHyphen/>
      </w:r>
      <w:r w:rsidR="00F47D15">
        <w:fldChar w:fldCharType="begin"/>
      </w:r>
      <w:r w:rsidR="00F47D15">
        <w:instrText xml:space="preserve"> SEQ Figure \* ARABIC \s 2 </w:instrText>
      </w:r>
      <w:r w:rsidR="00F47D15">
        <w:fldChar w:fldCharType="separate"/>
      </w:r>
      <w:r w:rsidR="00F47D15">
        <w:rPr>
          <w:noProof/>
        </w:rPr>
        <w:t>11</w:t>
      </w:r>
      <w:r w:rsidR="00F47D15">
        <w:fldChar w:fldCharType="end"/>
      </w:r>
      <w:bookmarkEnd w:id="44"/>
      <w:r>
        <w:t xml:space="preserve">. </w:t>
      </w:r>
      <w:r w:rsidRPr="00BB2662">
        <w:t>SD 7062</w:t>
      </w:r>
      <w:bookmarkEnd w:id="45"/>
    </w:p>
    <w:p w14:paraId="2234D017" w14:textId="77777777" w:rsidR="005E6346" w:rsidRPr="00395009" w:rsidRDefault="005E6346" w:rsidP="00B23065">
      <w:pPr>
        <w:pStyle w:val="Heading5"/>
      </w:pPr>
      <w:bookmarkStart w:id="46" w:name="_Toc525019259"/>
      <w:bookmarkStart w:id="47" w:name="_Toc525261817"/>
      <w:r w:rsidRPr="00395009">
        <w:t>2D Analysis and Third Elimination Stage</w:t>
      </w:r>
      <w:bookmarkEnd w:id="46"/>
      <w:bookmarkEnd w:id="47"/>
    </w:p>
    <w:p w14:paraId="5F1FC6EA" w14:textId="77777777" w:rsidR="005E6346" w:rsidRPr="005E6346" w:rsidRDefault="005E6346" w:rsidP="005E6346">
      <w:pPr>
        <w:jc w:val="left"/>
      </w:pPr>
      <w:r w:rsidRPr="005E6346">
        <w:t>During this process remaining four airfoils has been analyzed even with further details by checking the zero lift angle of attacks, lift curve slopes, efficiencies and endurances</w:t>
      </w:r>
      <w:r w:rsidR="00D76DC3">
        <w:t xml:space="preserve"> (</w:t>
      </w:r>
      <w:r w:rsidR="00D76DC3">
        <w:fldChar w:fldCharType="begin"/>
      </w:r>
      <w:r w:rsidR="00D76DC3">
        <w:instrText xml:space="preserve"> REF _Ref525305998 \h </w:instrText>
      </w:r>
      <w:r w:rsidR="00D76DC3">
        <w:fldChar w:fldCharType="separate"/>
      </w:r>
      <w:r w:rsidR="00D76DC3">
        <w:t xml:space="preserve">Figure </w:t>
      </w:r>
      <w:r w:rsidR="00D76DC3">
        <w:rPr>
          <w:noProof/>
        </w:rPr>
        <w:t>3.1</w:t>
      </w:r>
      <w:r w:rsidR="00D76DC3">
        <w:noBreakHyphen/>
      </w:r>
      <w:r w:rsidR="00D76DC3">
        <w:rPr>
          <w:noProof/>
        </w:rPr>
        <w:t>12</w:t>
      </w:r>
      <w:r w:rsidR="00D76DC3">
        <w:fldChar w:fldCharType="end"/>
      </w:r>
      <w:r w:rsidR="00D76DC3">
        <w:t>-</w:t>
      </w:r>
      <w:r w:rsidR="00D76DC3">
        <w:fldChar w:fldCharType="begin"/>
      </w:r>
      <w:r w:rsidR="00D76DC3">
        <w:instrText xml:space="preserve"> REF _Ref525306003 \h </w:instrText>
      </w:r>
      <w:r w:rsidR="00D76DC3">
        <w:fldChar w:fldCharType="separate"/>
      </w:r>
      <w:r w:rsidR="00D76DC3">
        <w:t xml:space="preserve">Figure </w:t>
      </w:r>
      <w:r w:rsidR="00D76DC3">
        <w:rPr>
          <w:noProof/>
        </w:rPr>
        <w:t>3.1</w:t>
      </w:r>
      <w:r w:rsidR="00D76DC3">
        <w:noBreakHyphen/>
      </w:r>
      <w:r w:rsidR="00D76DC3">
        <w:rPr>
          <w:noProof/>
        </w:rPr>
        <w:t>14</w:t>
      </w:r>
      <w:r w:rsidR="00D76DC3">
        <w:fldChar w:fldCharType="end"/>
      </w:r>
      <w:r w:rsidR="00D76DC3">
        <w:t>)</w:t>
      </w:r>
      <w:r w:rsidRPr="005E6346">
        <w:t>.</w:t>
      </w:r>
    </w:p>
    <w:p w14:paraId="611EE090" w14:textId="77777777" w:rsidR="00DE5A31" w:rsidRDefault="005E6346" w:rsidP="00DE5A31">
      <w:pPr>
        <w:keepNext/>
        <w:jc w:val="left"/>
      </w:pPr>
      <w:r w:rsidRPr="005E6346">
        <w:rPr>
          <w:noProof/>
          <w:lang w:val="tr-TR" w:eastAsia="tr-TR"/>
        </w:rPr>
        <w:drawing>
          <wp:inline distT="0" distB="0" distL="0" distR="0" wp14:anchorId="2CD6B04C" wp14:editId="43361805">
            <wp:extent cx="6570980" cy="3136265"/>
            <wp:effectExtent l="19050" t="0" r="1270" b="0"/>
            <wp:docPr id="5" name="4 Resim" descr="C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jpg"/>
                    <pic:cNvPicPr/>
                  </pic:nvPicPr>
                  <pic:blipFill>
                    <a:blip r:embed="rId35" cstate="print"/>
                    <a:stretch>
                      <a:fillRect/>
                    </a:stretch>
                  </pic:blipFill>
                  <pic:spPr>
                    <a:xfrm>
                      <a:off x="0" y="0"/>
                      <a:ext cx="6570980" cy="3136265"/>
                    </a:xfrm>
                    <a:prstGeom prst="rect">
                      <a:avLst/>
                    </a:prstGeom>
                  </pic:spPr>
                </pic:pic>
              </a:graphicData>
            </a:graphic>
          </wp:inline>
        </w:drawing>
      </w:r>
    </w:p>
    <w:p w14:paraId="7899E12E" w14:textId="0528931E" w:rsidR="005E6346" w:rsidRPr="005E6346" w:rsidRDefault="00DE5A31" w:rsidP="00DE5A31">
      <w:pPr>
        <w:pStyle w:val="Caption"/>
        <w:jc w:val="center"/>
      </w:pPr>
      <w:bookmarkStart w:id="48" w:name="_Ref525305998"/>
      <w:bookmarkStart w:id="49" w:name="_Toc525254119"/>
      <w:r>
        <w:t xml:space="preserve">Figure </w:t>
      </w:r>
      <w:r w:rsidR="00F47D15">
        <w:fldChar w:fldCharType="begin"/>
      </w:r>
      <w:r w:rsidR="00F47D15">
        <w:instrText xml:space="preserve"> STYLEREF 2 \s </w:instrText>
      </w:r>
      <w:r w:rsidR="00F47D15">
        <w:fldChar w:fldCharType="separate"/>
      </w:r>
      <w:r w:rsidR="00F47D15">
        <w:rPr>
          <w:noProof/>
        </w:rPr>
        <w:t>3.1</w:t>
      </w:r>
      <w:r w:rsidR="00F47D15">
        <w:fldChar w:fldCharType="end"/>
      </w:r>
      <w:r w:rsidR="00F47D15">
        <w:noBreakHyphen/>
      </w:r>
      <w:r w:rsidR="00F47D15">
        <w:fldChar w:fldCharType="begin"/>
      </w:r>
      <w:r w:rsidR="00F47D15">
        <w:instrText xml:space="preserve"> SEQ Figure \* ARABIC \s 2 </w:instrText>
      </w:r>
      <w:r w:rsidR="00F47D15">
        <w:fldChar w:fldCharType="separate"/>
      </w:r>
      <w:r w:rsidR="00F47D15">
        <w:rPr>
          <w:noProof/>
        </w:rPr>
        <w:t>12</w:t>
      </w:r>
      <w:r w:rsidR="00F47D15">
        <w:fldChar w:fldCharType="end"/>
      </w:r>
      <w:bookmarkEnd w:id="48"/>
      <w:r>
        <w:t xml:space="preserve">. </w:t>
      </w:r>
      <w:r w:rsidRPr="00B43600">
        <w:t>C</w:t>
      </w:r>
      <w:r w:rsidRPr="009F22DF">
        <w:rPr>
          <w:vertAlign w:val="subscript"/>
        </w:rPr>
        <w:t>l</w:t>
      </w:r>
      <w:r w:rsidRPr="00B43600">
        <w:t xml:space="preserve"> </w:t>
      </w:r>
      <w:r w:rsidR="00D76DC3">
        <w:t xml:space="preserve">versus α </w:t>
      </w:r>
      <w:r w:rsidRPr="00B43600">
        <w:t xml:space="preserve"> </w:t>
      </w:r>
      <w:r w:rsidR="00D76DC3">
        <w:t>for</w:t>
      </w:r>
      <w:r w:rsidRPr="00B43600">
        <w:t xml:space="preserve"> four airfoils and zero lift AOA</w:t>
      </w:r>
      <w:bookmarkEnd w:id="49"/>
    </w:p>
    <w:p w14:paraId="42609EFE" w14:textId="77777777" w:rsidR="00DE5A31" w:rsidRDefault="005E6346" w:rsidP="00DE5A31">
      <w:pPr>
        <w:keepNext/>
      </w:pPr>
      <w:r w:rsidRPr="005E6346">
        <w:rPr>
          <w:noProof/>
          <w:lang w:val="tr-TR" w:eastAsia="tr-TR"/>
        </w:rPr>
        <w:drawing>
          <wp:inline distT="0" distB="0" distL="0" distR="0" wp14:anchorId="0D444B71" wp14:editId="100ED671">
            <wp:extent cx="6570980" cy="3136265"/>
            <wp:effectExtent l="19050" t="0" r="1270" b="0"/>
            <wp:docPr id="6" name="5 Resim" descr="C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d.jpg"/>
                    <pic:cNvPicPr/>
                  </pic:nvPicPr>
                  <pic:blipFill>
                    <a:blip r:embed="rId36" cstate="print"/>
                    <a:stretch>
                      <a:fillRect/>
                    </a:stretch>
                  </pic:blipFill>
                  <pic:spPr>
                    <a:xfrm>
                      <a:off x="0" y="0"/>
                      <a:ext cx="6570980" cy="3136265"/>
                    </a:xfrm>
                    <a:prstGeom prst="rect">
                      <a:avLst/>
                    </a:prstGeom>
                  </pic:spPr>
                </pic:pic>
              </a:graphicData>
            </a:graphic>
          </wp:inline>
        </w:drawing>
      </w:r>
    </w:p>
    <w:p w14:paraId="0FC044BA" w14:textId="5B28EAB4" w:rsidR="005E6346" w:rsidRPr="005E6346" w:rsidRDefault="00DE5A31" w:rsidP="00DE5A31">
      <w:pPr>
        <w:pStyle w:val="Caption"/>
        <w:jc w:val="center"/>
      </w:pPr>
      <w:bookmarkStart w:id="50" w:name="_Toc525254120"/>
      <w:r>
        <w:t xml:space="preserve">Figure </w:t>
      </w:r>
      <w:r w:rsidR="00F47D15">
        <w:fldChar w:fldCharType="begin"/>
      </w:r>
      <w:r w:rsidR="00F47D15">
        <w:instrText xml:space="preserve"> STYLEREF 2 \s </w:instrText>
      </w:r>
      <w:r w:rsidR="00F47D15">
        <w:fldChar w:fldCharType="separate"/>
      </w:r>
      <w:r w:rsidR="00F47D15">
        <w:rPr>
          <w:noProof/>
        </w:rPr>
        <w:t>3.1</w:t>
      </w:r>
      <w:r w:rsidR="00F47D15">
        <w:fldChar w:fldCharType="end"/>
      </w:r>
      <w:r w:rsidR="00F47D15">
        <w:noBreakHyphen/>
      </w:r>
      <w:r w:rsidR="00F47D15">
        <w:fldChar w:fldCharType="begin"/>
      </w:r>
      <w:r w:rsidR="00F47D15">
        <w:instrText xml:space="preserve"> SEQ Figure \* ARABIC \s 2 </w:instrText>
      </w:r>
      <w:r w:rsidR="00F47D15">
        <w:fldChar w:fldCharType="separate"/>
      </w:r>
      <w:r w:rsidR="00F47D15">
        <w:rPr>
          <w:noProof/>
        </w:rPr>
        <w:t>13</w:t>
      </w:r>
      <w:r w:rsidR="00F47D15">
        <w:fldChar w:fldCharType="end"/>
      </w:r>
      <w:r>
        <w:t xml:space="preserve">. </w:t>
      </w:r>
      <w:r w:rsidRPr="00E60698">
        <w:t>C</w:t>
      </w:r>
      <w:r w:rsidRPr="009F22DF">
        <w:rPr>
          <w:vertAlign w:val="subscript"/>
        </w:rPr>
        <w:t>d</w:t>
      </w:r>
      <w:r w:rsidRPr="00E60698">
        <w:t xml:space="preserve"> </w:t>
      </w:r>
      <w:r w:rsidR="00D76DC3">
        <w:t>versus α for</w:t>
      </w:r>
      <w:r w:rsidRPr="00E60698">
        <w:t xml:space="preserve"> four airfoils </w:t>
      </w:r>
      <w:bookmarkEnd w:id="50"/>
    </w:p>
    <w:p w14:paraId="5E194DDD" w14:textId="77777777" w:rsidR="005E6346" w:rsidRPr="005E6346" w:rsidRDefault="005E6346" w:rsidP="005E6346"/>
    <w:p w14:paraId="0BCCFD44" w14:textId="77777777" w:rsidR="00DE5A31" w:rsidRDefault="005E6346" w:rsidP="00DE5A31">
      <w:pPr>
        <w:keepNext/>
        <w:jc w:val="left"/>
      </w:pPr>
      <w:r w:rsidRPr="005E6346">
        <w:rPr>
          <w:noProof/>
          <w:lang w:val="tr-TR" w:eastAsia="tr-TR"/>
        </w:rPr>
        <w:lastRenderedPageBreak/>
        <w:drawing>
          <wp:inline distT="0" distB="0" distL="0" distR="0" wp14:anchorId="24455CDB" wp14:editId="1408130E">
            <wp:extent cx="6570980" cy="3136265"/>
            <wp:effectExtent l="19050" t="0" r="1270" b="0"/>
            <wp:docPr id="7" name="6 Resim" descr="C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m.jpg"/>
                    <pic:cNvPicPr/>
                  </pic:nvPicPr>
                  <pic:blipFill>
                    <a:blip r:embed="rId37" cstate="print"/>
                    <a:stretch>
                      <a:fillRect/>
                    </a:stretch>
                  </pic:blipFill>
                  <pic:spPr>
                    <a:xfrm>
                      <a:off x="0" y="0"/>
                      <a:ext cx="6570980" cy="3136265"/>
                    </a:xfrm>
                    <a:prstGeom prst="rect">
                      <a:avLst/>
                    </a:prstGeom>
                  </pic:spPr>
                </pic:pic>
              </a:graphicData>
            </a:graphic>
          </wp:inline>
        </w:drawing>
      </w:r>
    </w:p>
    <w:p w14:paraId="521CD558" w14:textId="7B299016" w:rsidR="005E6346" w:rsidRPr="005E6346" w:rsidRDefault="00DE5A31" w:rsidP="00DE5A31">
      <w:pPr>
        <w:pStyle w:val="Caption"/>
        <w:jc w:val="center"/>
      </w:pPr>
      <w:bookmarkStart w:id="51" w:name="_Ref525306003"/>
      <w:bookmarkStart w:id="52" w:name="_Toc525254121"/>
      <w:r>
        <w:t xml:space="preserve">Figure </w:t>
      </w:r>
      <w:r w:rsidR="00F47D15">
        <w:fldChar w:fldCharType="begin"/>
      </w:r>
      <w:r w:rsidR="00F47D15">
        <w:instrText xml:space="preserve"> STYLEREF 2 \s </w:instrText>
      </w:r>
      <w:r w:rsidR="00F47D15">
        <w:fldChar w:fldCharType="separate"/>
      </w:r>
      <w:r w:rsidR="00F47D15">
        <w:rPr>
          <w:noProof/>
        </w:rPr>
        <w:t>3.1</w:t>
      </w:r>
      <w:r w:rsidR="00F47D15">
        <w:fldChar w:fldCharType="end"/>
      </w:r>
      <w:r w:rsidR="00F47D15">
        <w:noBreakHyphen/>
      </w:r>
      <w:r w:rsidR="00F47D15">
        <w:fldChar w:fldCharType="begin"/>
      </w:r>
      <w:r w:rsidR="00F47D15">
        <w:instrText xml:space="preserve"> SEQ Figure \* ARABIC \s 2 </w:instrText>
      </w:r>
      <w:r w:rsidR="00F47D15">
        <w:fldChar w:fldCharType="separate"/>
      </w:r>
      <w:r w:rsidR="00F47D15">
        <w:rPr>
          <w:noProof/>
        </w:rPr>
        <w:t>14</w:t>
      </w:r>
      <w:r w:rsidR="00F47D15">
        <w:fldChar w:fldCharType="end"/>
      </w:r>
      <w:bookmarkEnd w:id="51"/>
      <w:r>
        <w:t xml:space="preserve">. </w:t>
      </w:r>
      <w:r w:rsidRPr="001424FD">
        <w:t>C</w:t>
      </w:r>
      <w:r w:rsidRPr="009F22DF">
        <w:rPr>
          <w:vertAlign w:val="subscript"/>
        </w:rPr>
        <w:t>m</w:t>
      </w:r>
      <w:r w:rsidRPr="001424FD">
        <w:t xml:space="preserve"> </w:t>
      </w:r>
      <w:r w:rsidR="00D76DC3">
        <w:t xml:space="preserve">versus α for </w:t>
      </w:r>
      <w:r w:rsidRPr="001424FD">
        <w:t xml:space="preserve"> four airfoils </w:t>
      </w:r>
      <w:bookmarkEnd w:id="52"/>
    </w:p>
    <w:p w14:paraId="3731814A" w14:textId="77777777" w:rsidR="005E6346" w:rsidRPr="005E6346" w:rsidRDefault="005E6346" w:rsidP="005E6346"/>
    <w:p w14:paraId="0139B214" w14:textId="77777777" w:rsidR="005E6346" w:rsidRPr="005E6346" w:rsidRDefault="005E6346" w:rsidP="005E6346"/>
    <w:p w14:paraId="1D71539A" w14:textId="3902AF2C" w:rsidR="005E6346" w:rsidRPr="005E6346" w:rsidRDefault="005E6346" w:rsidP="005E6346">
      <w:r w:rsidRPr="005E6346">
        <w:t>Although S</w:t>
      </w:r>
      <w:r w:rsidR="00D76DC3">
        <w:t>D</w:t>
      </w:r>
      <w:r w:rsidRPr="005E6346">
        <w:t xml:space="preserve"> 7062 airfoil is one step ahead than other three airfoils, their stall angle</w:t>
      </w:r>
      <w:r w:rsidR="00D76DC3">
        <w:t>s</w:t>
      </w:r>
      <w:r w:rsidRPr="005E6346">
        <w:t xml:space="preserve"> differs a little bit. Among them NACA4415 having the best stall characteristics, Rhodes St. Genesee 32 ha</w:t>
      </w:r>
      <w:r w:rsidR="00D76DC3">
        <w:t>s</w:t>
      </w:r>
      <w:r w:rsidRPr="005E6346">
        <w:t xml:space="preserve"> the highe</w:t>
      </w:r>
      <w:r w:rsidR="00D76DC3">
        <w:t>st</w:t>
      </w:r>
      <w:r w:rsidRPr="005E6346">
        <w:t xml:space="preserve"> C</w:t>
      </w:r>
      <w:r w:rsidRPr="009F22DF">
        <w:rPr>
          <w:vertAlign w:val="subscript"/>
        </w:rPr>
        <w:t>l</w:t>
      </w:r>
      <w:r w:rsidRPr="005E6346">
        <w:t xml:space="preserve"> value </w:t>
      </w:r>
      <w:r w:rsidR="00D76DC3">
        <w:t xml:space="preserve">along the linear interval of the </w:t>
      </w:r>
      <w:r w:rsidRPr="005E6346">
        <w:t>C</w:t>
      </w:r>
      <w:r w:rsidRPr="009F22DF">
        <w:rPr>
          <w:vertAlign w:val="subscript"/>
        </w:rPr>
        <w:t>l</w:t>
      </w:r>
      <w:r w:rsidRPr="005E6346">
        <w:t xml:space="preserve"> graph. At slow angle of attacks Rhodes St. Genesee 32, GOE 387 and NACA4415 almost having the same C</w:t>
      </w:r>
      <w:r w:rsidRPr="009F22DF">
        <w:rPr>
          <w:vertAlign w:val="subscript"/>
        </w:rPr>
        <w:t>d</w:t>
      </w:r>
      <w:r w:rsidRPr="005E6346">
        <w:t xml:space="preserve"> values at lower AOA’s, SD 7062 has the BEST Cd characteristics. Comparing the moment coefficients, Rhodes St. Genese32 undisputed has the best values. Considering our VLA will cruise in trim with low AOA’s, checking the efficiencies by C</w:t>
      </w:r>
      <w:r w:rsidRPr="009F22DF">
        <w:rPr>
          <w:vertAlign w:val="subscript"/>
        </w:rPr>
        <w:t>l</w:t>
      </w:r>
      <w:r w:rsidRPr="005E6346">
        <w:t>/C</w:t>
      </w:r>
      <w:r w:rsidRPr="009F22DF">
        <w:rPr>
          <w:vertAlign w:val="subscript"/>
        </w:rPr>
        <w:t>d</w:t>
      </w:r>
      <w:r w:rsidRPr="005E6346">
        <w:t xml:space="preserve"> values, SD 7062 also have the best values.</w:t>
      </w:r>
    </w:p>
    <w:p w14:paraId="1FA1067A" w14:textId="5445CC1D" w:rsidR="005E6346" w:rsidRPr="005E6346" w:rsidRDefault="005E6346" w:rsidP="005E6346">
      <w:r w:rsidRPr="005E6346">
        <w:t xml:space="preserve">Rhodes St. Genesee airfoil having the flat bottom surface also </w:t>
      </w:r>
      <w:r w:rsidR="00FE25FA">
        <w:t>results an</w:t>
      </w:r>
      <w:r w:rsidRPr="005E6346">
        <w:t xml:space="preserve"> eas</w:t>
      </w:r>
      <w:r w:rsidR="00FE25FA">
        <w:t>y</w:t>
      </w:r>
      <w:r w:rsidRPr="005E6346">
        <w:t xml:space="preserve"> manufactur</w:t>
      </w:r>
      <w:r w:rsidR="00FE25FA">
        <w:t>ing procedure</w:t>
      </w:r>
      <w:r w:rsidRPr="005E6346">
        <w:t xml:space="preserve">. Some airfoils have better characteristics for some parameters and some of them have better for some other parameters. Optimizing between the airfoils, </w:t>
      </w:r>
      <w:r w:rsidRPr="005E6346">
        <w:rPr>
          <w:u w:val="single"/>
        </w:rPr>
        <w:t xml:space="preserve">Rhodes St. Genesee 32 </w:t>
      </w:r>
      <w:r w:rsidR="00BA24E7">
        <w:rPr>
          <w:u w:val="single"/>
        </w:rPr>
        <w:t>(</w:t>
      </w:r>
      <w:r w:rsidR="00BA24E7">
        <w:rPr>
          <w:u w:val="single"/>
        </w:rPr>
        <w:fldChar w:fldCharType="begin"/>
      </w:r>
      <w:r w:rsidR="00BA24E7">
        <w:rPr>
          <w:u w:val="single"/>
        </w:rPr>
        <w:instrText xml:space="preserve"> REF _Ref525307300 \h </w:instrText>
      </w:r>
      <w:r w:rsidR="00BA24E7">
        <w:rPr>
          <w:u w:val="single"/>
        </w:rPr>
      </w:r>
      <w:r w:rsidR="00BA24E7">
        <w:rPr>
          <w:u w:val="single"/>
        </w:rPr>
        <w:fldChar w:fldCharType="separate"/>
      </w:r>
      <w:r w:rsidR="00BA24E7">
        <w:t xml:space="preserve">Figure </w:t>
      </w:r>
      <w:r w:rsidR="00BA24E7">
        <w:rPr>
          <w:noProof/>
        </w:rPr>
        <w:t>3.1</w:t>
      </w:r>
      <w:r w:rsidR="00BA24E7">
        <w:noBreakHyphen/>
      </w:r>
      <w:r w:rsidR="00BA24E7">
        <w:rPr>
          <w:noProof/>
        </w:rPr>
        <w:t>15</w:t>
      </w:r>
      <w:r w:rsidR="00BA24E7">
        <w:rPr>
          <w:u w:val="single"/>
        </w:rPr>
        <w:fldChar w:fldCharType="end"/>
      </w:r>
      <w:r w:rsidR="00BA24E7">
        <w:rPr>
          <w:u w:val="single"/>
        </w:rPr>
        <w:t xml:space="preserve">) </w:t>
      </w:r>
      <w:r w:rsidRPr="005E6346">
        <w:rPr>
          <w:u w:val="single"/>
        </w:rPr>
        <w:t>or SD 7062</w:t>
      </w:r>
      <w:r w:rsidRPr="005E6346">
        <w:t xml:space="preserve"> </w:t>
      </w:r>
      <w:r w:rsidR="00BA24E7">
        <w:t>(</w:t>
      </w:r>
      <w:r w:rsidR="00BA24E7">
        <w:fldChar w:fldCharType="begin"/>
      </w:r>
      <w:r w:rsidR="00BA24E7">
        <w:instrText xml:space="preserve"> REF _Ref525307314 \h </w:instrText>
      </w:r>
      <w:r w:rsidR="00BA24E7">
        <w:fldChar w:fldCharType="separate"/>
      </w:r>
      <w:r w:rsidR="00BA24E7">
        <w:t xml:space="preserve">Figure </w:t>
      </w:r>
      <w:r w:rsidR="00BA24E7">
        <w:rPr>
          <w:noProof/>
        </w:rPr>
        <w:t>3.1</w:t>
      </w:r>
      <w:r w:rsidR="00BA24E7">
        <w:noBreakHyphen/>
      </w:r>
      <w:r w:rsidR="00BA24E7">
        <w:rPr>
          <w:noProof/>
        </w:rPr>
        <w:t>16</w:t>
      </w:r>
      <w:r w:rsidR="00BA24E7">
        <w:fldChar w:fldCharType="end"/>
      </w:r>
      <w:r w:rsidR="00BA24E7">
        <w:t xml:space="preserve">) </w:t>
      </w:r>
      <w:r w:rsidRPr="005E6346">
        <w:t>would likely to be the best option for our VLA. Rhodes St. Genesee 32 having the thickness of 12</w:t>
      </w:r>
      <w:r w:rsidR="00FE25FA">
        <w:t>%</w:t>
      </w:r>
      <w:r w:rsidRPr="005E6346">
        <w:t xml:space="preserve"> chord gives it some disadvantages with the perspective of structural design, and SD 7062 has the maximum thickness of 14</w:t>
      </w:r>
      <w:r w:rsidR="00FE25FA">
        <w:t>%</w:t>
      </w:r>
      <w:r w:rsidRPr="005E6346">
        <w:t xml:space="preserve"> chord. That’s why in this stage it is wise to keep up with both of them.</w:t>
      </w:r>
    </w:p>
    <w:p w14:paraId="7F8238E4" w14:textId="77777777" w:rsidR="005E6346" w:rsidRPr="005E6346" w:rsidRDefault="005E6346" w:rsidP="005E6346"/>
    <w:p w14:paraId="41CD7EB9" w14:textId="77777777" w:rsidR="005E6346" w:rsidRPr="005E6346" w:rsidRDefault="005E6346" w:rsidP="005E6346"/>
    <w:p w14:paraId="0383530E" w14:textId="77777777" w:rsidR="00DE5A31" w:rsidRDefault="005E6346" w:rsidP="00DE5A31">
      <w:pPr>
        <w:keepNext/>
        <w:jc w:val="center"/>
      </w:pPr>
      <w:r w:rsidRPr="005E6346">
        <w:rPr>
          <w:noProof/>
          <w:lang w:val="tr-TR" w:eastAsia="tr-TR"/>
        </w:rPr>
        <w:drawing>
          <wp:inline distT="0" distB="0" distL="0" distR="0" wp14:anchorId="14CFBD3B" wp14:editId="009B3C4E">
            <wp:extent cx="2676525" cy="810605"/>
            <wp:effectExtent l="19050" t="0" r="0" b="0"/>
            <wp:docPr id="61"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cstate="print"/>
                    <a:srcRect/>
                    <a:stretch>
                      <a:fillRect/>
                    </a:stretch>
                  </pic:blipFill>
                  <pic:spPr bwMode="auto">
                    <a:xfrm>
                      <a:off x="0" y="0"/>
                      <a:ext cx="2690461" cy="814826"/>
                    </a:xfrm>
                    <a:prstGeom prst="rect">
                      <a:avLst/>
                    </a:prstGeom>
                    <a:noFill/>
                    <a:ln w="9525">
                      <a:noFill/>
                      <a:miter lim="800000"/>
                      <a:headEnd/>
                      <a:tailEnd/>
                    </a:ln>
                  </pic:spPr>
                </pic:pic>
              </a:graphicData>
            </a:graphic>
          </wp:inline>
        </w:drawing>
      </w:r>
    </w:p>
    <w:p w14:paraId="6015FD60" w14:textId="66F86A79" w:rsidR="00DE5A31" w:rsidRDefault="00DE5A31" w:rsidP="00DE5A31">
      <w:pPr>
        <w:pStyle w:val="Caption"/>
        <w:jc w:val="center"/>
      </w:pPr>
      <w:bookmarkStart w:id="53" w:name="_Ref525307300"/>
      <w:bookmarkStart w:id="54" w:name="_Toc525254122"/>
      <w:r>
        <w:t xml:space="preserve">Figure </w:t>
      </w:r>
      <w:r w:rsidR="00F47D15">
        <w:fldChar w:fldCharType="begin"/>
      </w:r>
      <w:r w:rsidR="00F47D15">
        <w:instrText xml:space="preserve"> STYLEREF 2 \s </w:instrText>
      </w:r>
      <w:r w:rsidR="00F47D15">
        <w:fldChar w:fldCharType="separate"/>
      </w:r>
      <w:r w:rsidR="00F47D15">
        <w:rPr>
          <w:noProof/>
        </w:rPr>
        <w:t>3.1</w:t>
      </w:r>
      <w:r w:rsidR="00F47D15">
        <w:fldChar w:fldCharType="end"/>
      </w:r>
      <w:r w:rsidR="00F47D15">
        <w:noBreakHyphen/>
      </w:r>
      <w:r w:rsidR="00F47D15">
        <w:fldChar w:fldCharType="begin"/>
      </w:r>
      <w:r w:rsidR="00F47D15">
        <w:instrText xml:space="preserve"> SEQ Figure \* ARABIC \s 2 </w:instrText>
      </w:r>
      <w:r w:rsidR="00F47D15">
        <w:fldChar w:fldCharType="separate"/>
      </w:r>
      <w:r w:rsidR="00F47D15">
        <w:rPr>
          <w:noProof/>
        </w:rPr>
        <w:t>15</w:t>
      </w:r>
      <w:r w:rsidR="00F47D15">
        <w:fldChar w:fldCharType="end"/>
      </w:r>
      <w:bookmarkEnd w:id="53"/>
      <w:r>
        <w:t xml:space="preserve">. </w:t>
      </w:r>
      <w:r w:rsidRPr="006635E0">
        <w:t>Rhodes St. Genese 32 with 12</w:t>
      </w:r>
      <w:r w:rsidR="00FE25FA" w:rsidRPr="006635E0">
        <w:t>%</w:t>
      </w:r>
      <w:r w:rsidRPr="006635E0">
        <w:t xml:space="preserve"> Thicknes</w:t>
      </w:r>
      <w:r>
        <w:t>s</w:t>
      </w:r>
      <w:bookmarkEnd w:id="54"/>
    </w:p>
    <w:p w14:paraId="46A63C0B" w14:textId="77777777" w:rsidR="00DE5A31" w:rsidRDefault="005E6346" w:rsidP="005E6346">
      <w:pPr>
        <w:jc w:val="center"/>
      </w:pPr>
      <w:r w:rsidRPr="005E6346">
        <w:t xml:space="preserve">         </w:t>
      </w:r>
    </w:p>
    <w:p w14:paraId="725A489C" w14:textId="77777777" w:rsidR="00DE5A31" w:rsidRDefault="005E6346" w:rsidP="00DE5A31">
      <w:pPr>
        <w:keepNext/>
        <w:jc w:val="center"/>
      </w:pPr>
      <w:r w:rsidRPr="005E6346">
        <w:t xml:space="preserve">    </w:t>
      </w:r>
      <w:r w:rsidRPr="005E6346">
        <w:rPr>
          <w:noProof/>
          <w:lang w:val="tr-TR" w:eastAsia="tr-TR"/>
        </w:rPr>
        <w:drawing>
          <wp:inline distT="0" distB="0" distL="0" distR="0" wp14:anchorId="5E6534D5" wp14:editId="6BA8A791">
            <wp:extent cx="2587782" cy="790575"/>
            <wp:effectExtent l="19050" t="0" r="3018" b="0"/>
            <wp:docPr id="64"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srcRect/>
                    <a:stretch>
                      <a:fillRect/>
                    </a:stretch>
                  </pic:blipFill>
                  <pic:spPr bwMode="auto">
                    <a:xfrm>
                      <a:off x="0" y="0"/>
                      <a:ext cx="2600576" cy="794484"/>
                    </a:xfrm>
                    <a:prstGeom prst="rect">
                      <a:avLst/>
                    </a:prstGeom>
                    <a:noFill/>
                    <a:ln w="9525">
                      <a:noFill/>
                      <a:miter lim="800000"/>
                      <a:headEnd/>
                      <a:tailEnd/>
                    </a:ln>
                  </pic:spPr>
                </pic:pic>
              </a:graphicData>
            </a:graphic>
          </wp:inline>
        </w:drawing>
      </w:r>
    </w:p>
    <w:p w14:paraId="0CA087FA" w14:textId="77777777" w:rsidR="005E6346" w:rsidRPr="005E6346" w:rsidRDefault="00DE5A31" w:rsidP="00DE5A31">
      <w:pPr>
        <w:pStyle w:val="Caption"/>
        <w:jc w:val="center"/>
      </w:pPr>
      <w:bookmarkStart w:id="55" w:name="_Ref525307314"/>
      <w:bookmarkStart w:id="56" w:name="_Toc525254123"/>
      <w:r>
        <w:t xml:space="preserve">Figure </w:t>
      </w:r>
      <w:r w:rsidR="00F47D15">
        <w:fldChar w:fldCharType="begin"/>
      </w:r>
      <w:r w:rsidR="00F47D15">
        <w:instrText xml:space="preserve"> STYLEREF 2 \s </w:instrText>
      </w:r>
      <w:r w:rsidR="00F47D15">
        <w:fldChar w:fldCharType="separate"/>
      </w:r>
      <w:r w:rsidR="00F47D15">
        <w:rPr>
          <w:noProof/>
        </w:rPr>
        <w:t>3.1</w:t>
      </w:r>
      <w:r w:rsidR="00F47D15">
        <w:fldChar w:fldCharType="end"/>
      </w:r>
      <w:r w:rsidR="00F47D15">
        <w:noBreakHyphen/>
      </w:r>
      <w:r w:rsidR="00F47D15">
        <w:fldChar w:fldCharType="begin"/>
      </w:r>
      <w:r w:rsidR="00F47D15">
        <w:instrText xml:space="preserve"> SEQ Figure \* ARABIC \s 2 </w:instrText>
      </w:r>
      <w:r w:rsidR="00F47D15">
        <w:fldChar w:fldCharType="separate"/>
      </w:r>
      <w:r w:rsidR="00F47D15">
        <w:rPr>
          <w:noProof/>
        </w:rPr>
        <w:t>16</w:t>
      </w:r>
      <w:r w:rsidR="00F47D15">
        <w:fldChar w:fldCharType="end"/>
      </w:r>
      <w:bookmarkEnd w:id="55"/>
      <w:r>
        <w:t xml:space="preserve">. </w:t>
      </w:r>
      <w:r w:rsidRPr="00A24468">
        <w:t>SD 7062  with %14 thickness</w:t>
      </w:r>
      <w:bookmarkEnd w:id="56"/>
    </w:p>
    <w:p w14:paraId="058D4CAD" w14:textId="7AE18E95" w:rsidR="005E6346" w:rsidRPr="005E6346" w:rsidRDefault="005E6346" w:rsidP="005E6346">
      <w:r w:rsidRPr="005E6346">
        <w:rPr>
          <w:b/>
          <w:u w:val="single"/>
        </w:rPr>
        <w:lastRenderedPageBreak/>
        <w:t>Finally SD 7062</w:t>
      </w:r>
      <w:r w:rsidRPr="005E6346">
        <w:t xml:space="preserve"> </w:t>
      </w:r>
      <w:r w:rsidR="00BA24E7">
        <w:t xml:space="preserve">was chosen as </w:t>
      </w:r>
      <w:r w:rsidRPr="005E6346">
        <w:t xml:space="preserve">airfoil </w:t>
      </w:r>
      <w:r w:rsidR="00BA24E7">
        <w:t xml:space="preserve">type </w:t>
      </w:r>
      <w:r w:rsidRPr="005E6346">
        <w:t xml:space="preserve">because </w:t>
      </w:r>
      <w:r w:rsidR="00BA24E7">
        <w:t>it</w:t>
      </w:r>
      <w:r w:rsidR="00BA24E7" w:rsidRPr="005E6346">
        <w:t xml:space="preserve"> </w:t>
      </w:r>
      <w:r w:rsidRPr="005E6346">
        <w:t xml:space="preserve">was the only airfoil </w:t>
      </w:r>
      <w:r w:rsidR="00BA24E7">
        <w:t xml:space="preserve">which </w:t>
      </w:r>
      <w:r w:rsidRPr="005E6346">
        <w:t>fulfills the requirement of C</w:t>
      </w:r>
      <w:r w:rsidRPr="009F22DF">
        <w:rPr>
          <w:vertAlign w:val="subscript"/>
        </w:rPr>
        <w:t>lmax</w:t>
      </w:r>
      <w:r w:rsidRPr="005E6346">
        <w:t xml:space="preserve">. </w:t>
      </w:r>
      <w:r w:rsidR="00DE5A31" w:rsidRPr="005E6346">
        <w:rPr>
          <w:u w:val="single"/>
        </w:rPr>
        <w:t>However,</w:t>
      </w:r>
      <w:r w:rsidRPr="005E6346">
        <w:t xml:space="preserve"> it wasn’t really clear to go with either of the airfoils. So, </w:t>
      </w:r>
      <w:r w:rsidRPr="005E6346">
        <w:rPr>
          <w:u w:val="single"/>
        </w:rPr>
        <w:t>the flap analyses have been done with Rhodes St. Genese 32 airfoil.</w:t>
      </w:r>
    </w:p>
    <w:p w14:paraId="18C34DEF" w14:textId="77777777" w:rsidR="005E6346" w:rsidRPr="005E6346" w:rsidRDefault="005E6346" w:rsidP="005E6346"/>
    <w:p w14:paraId="17918F6F" w14:textId="77777777" w:rsidR="005E6346" w:rsidRPr="00395009" w:rsidRDefault="005E6346" w:rsidP="00B23065">
      <w:pPr>
        <w:pStyle w:val="Heading5"/>
      </w:pPr>
      <w:bookmarkStart w:id="57" w:name="_Toc525019260"/>
      <w:bookmarkStart w:id="58" w:name="_Toc525261818"/>
      <w:r w:rsidRPr="00395009">
        <w:t>Detailed Analysis of SD7062 Airfoil</w:t>
      </w:r>
      <w:bookmarkEnd w:id="57"/>
      <w:bookmarkEnd w:id="58"/>
    </w:p>
    <w:p w14:paraId="46386559" w14:textId="77777777" w:rsidR="005E6346" w:rsidRPr="005E6346" w:rsidRDefault="005E6346" w:rsidP="005E6346">
      <w:pPr>
        <w:ind w:firstLine="708"/>
      </w:pPr>
      <w:r w:rsidRPr="005E6346">
        <w:t xml:space="preserve">Since we have chosen SD7062 for the aircraft, detailed analyses are required. In this case, it is good practice to use various CFD codes.  We are required to check the CFD and panel code performance difference of the aforementioned airfoil. For CFD analyses ANSYS Fluent V19.1 and </w:t>
      </w:r>
      <w:r w:rsidRPr="005E6346">
        <w:rPr>
          <w:b/>
        </w:rPr>
        <w:t>SU2</w:t>
      </w:r>
      <w:r w:rsidRPr="005E6346">
        <w:t xml:space="preserve"> (Stanford University Unstructured), which is an </w:t>
      </w:r>
      <w:r w:rsidRPr="005E6346">
        <w:rPr>
          <w:b/>
        </w:rPr>
        <w:t>open-source code</w:t>
      </w:r>
      <w:r w:rsidRPr="005E6346">
        <w:t>, are put to test. Since we also plan to use SU2 in TAI and also in the project this will also be a good comparison in 2D. SU2 has many capabilities but many of them are of academic interest (Hybrid DES, DDES etc.). However, turbulence models provided are verified. To name a few, Spalart-Allmaras (SA), its variants (SA_NEG, SA_E, SA_COMP, and SA_E_COMP) and Menter’s Shear Stress Transport (SST) turbulence models are available. All the results provided are obtained using SST turbulence model.</w:t>
      </w:r>
    </w:p>
    <w:p w14:paraId="7C94E0DE" w14:textId="3A27D4AD" w:rsidR="005E6346" w:rsidRPr="005E6346" w:rsidRDefault="005E6346" w:rsidP="005E6346">
      <w:pPr>
        <w:ind w:firstLine="708"/>
      </w:pPr>
      <w:r w:rsidRPr="005E6346">
        <w:t xml:space="preserve">In order to use SST model, having a y+ (non-dimensional wall distance) value around 0.5 will give good results, if not excellent. If unable to do so, the user will not resolve the near wall effects. However, if the first layer of the grid is not in the viscous sublayer (y+ around 30) one can get away using wall functions in Fluent but it is not possible yet in SU2. Thus, SU2 grids are more ‘computationally expensive’ if wall functions on Fluent are used </w:t>
      </w:r>
      <w:r w:rsidRPr="005E6346">
        <w:rPr>
          <w:noProof/>
        </w:rPr>
        <w:t>(Palacios et al., 2014)</w:t>
      </w:r>
      <w:r w:rsidR="001C4FC2">
        <w:rPr>
          <w:noProof/>
        </w:rPr>
        <w:t>.</w:t>
      </w:r>
    </w:p>
    <w:p w14:paraId="7683A72C" w14:textId="77777777" w:rsidR="005E6346" w:rsidRDefault="005E6346" w:rsidP="005E6346">
      <w:pPr>
        <w:ind w:firstLine="708"/>
      </w:pPr>
      <w:r w:rsidRPr="005E6346">
        <w:t>Also, since SD7062 is a sharp trailing edged airfoil, creating a blunt trailing edge is essential since sharp trailing edges are not easy to manufacture.</w:t>
      </w:r>
    </w:p>
    <w:p w14:paraId="33B12D02" w14:textId="77777777" w:rsidR="001C4FC2" w:rsidRDefault="001C4FC2" w:rsidP="005E6346">
      <w:pPr>
        <w:ind w:firstLine="708"/>
      </w:pPr>
    </w:p>
    <w:p w14:paraId="2F188077" w14:textId="2516D614" w:rsidR="001C4FC2" w:rsidRPr="005E6346" w:rsidRDefault="001C4FC2" w:rsidP="001C4FC2">
      <w:pPr>
        <w:ind w:firstLine="708"/>
        <w:jc w:val="center"/>
      </w:pPr>
      <w:r>
        <w:t xml:space="preserve">Table </w:t>
      </w:r>
      <w:r>
        <w:fldChar w:fldCharType="begin"/>
      </w:r>
      <w:r>
        <w:instrText xml:space="preserve"> STYLEREF 2 \s </w:instrText>
      </w:r>
      <w:r>
        <w:fldChar w:fldCharType="separate"/>
      </w:r>
      <w:r>
        <w:rPr>
          <w:noProof/>
        </w:rPr>
        <w:t>3.1</w:t>
      </w:r>
      <w:r>
        <w:fldChar w:fldCharType="end"/>
      </w:r>
      <w:r>
        <w:noBreakHyphen/>
      </w:r>
      <w:r>
        <w:fldChar w:fldCharType="begin"/>
      </w:r>
      <w:r>
        <w:instrText xml:space="preserve"> SEQ Table \* ARABIC \s 2 </w:instrText>
      </w:r>
      <w:r>
        <w:fldChar w:fldCharType="separate"/>
      </w:r>
      <w:r>
        <w:rPr>
          <w:noProof/>
        </w:rPr>
        <w:t>2</w:t>
      </w:r>
      <w:r>
        <w:fldChar w:fldCharType="end"/>
      </w:r>
      <w:r>
        <w:t>. Trailing Edge Type</w:t>
      </w:r>
    </w:p>
    <w:p w14:paraId="5A052DCB" w14:textId="77777777" w:rsidR="005E6346" w:rsidRPr="005E6346" w:rsidRDefault="005E6346" w:rsidP="005E6346"/>
    <w:tbl>
      <w:tblPr>
        <w:tblStyle w:val="TableGrid1"/>
        <w:tblW w:w="0" w:type="auto"/>
        <w:tblInd w:w="2235" w:type="dxa"/>
        <w:tblLook w:val="04A0" w:firstRow="1" w:lastRow="0" w:firstColumn="1" w:lastColumn="0" w:noHBand="0" w:noVBand="1"/>
      </w:tblPr>
      <w:tblGrid>
        <w:gridCol w:w="1559"/>
        <w:gridCol w:w="1276"/>
        <w:gridCol w:w="1842"/>
        <w:gridCol w:w="1134"/>
      </w:tblGrid>
      <w:tr w:rsidR="005E6346" w:rsidRPr="005E6346" w14:paraId="442E2F21" w14:textId="77777777" w:rsidTr="005E6346">
        <w:tc>
          <w:tcPr>
            <w:tcW w:w="1559" w:type="dxa"/>
            <w:tcBorders>
              <w:top w:val="nil"/>
              <w:left w:val="nil"/>
              <w:bottom w:val="single" w:sz="4" w:space="0" w:color="auto"/>
              <w:right w:val="single" w:sz="4" w:space="0" w:color="auto"/>
            </w:tcBorders>
          </w:tcPr>
          <w:p w14:paraId="13BAB96A" w14:textId="77777777" w:rsidR="005E6346" w:rsidRPr="005E6346" w:rsidRDefault="005E6346" w:rsidP="005E6346">
            <w:pPr>
              <w:jc w:val="center"/>
            </w:pPr>
          </w:p>
        </w:tc>
        <w:tc>
          <w:tcPr>
            <w:tcW w:w="1276" w:type="dxa"/>
            <w:tcBorders>
              <w:left w:val="single" w:sz="4" w:space="0" w:color="auto"/>
            </w:tcBorders>
          </w:tcPr>
          <w:p w14:paraId="7D67C3DD" w14:textId="77777777" w:rsidR="005E6346" w:rsidRPr="005E6346" w:rsidRDefault="005E6346" w:rsidP="005E6346">
            <w:pPr>
              <w:jc w:val="center"/>
              <w:rPr>
                <w:color w:val="FF0000"/>
              </w:rPr>
            </w:pPr>
            <w:r w:rsidRPr="005E6346">
              <w:rPr>
                <w:color w:val="FF0000"/>
              </w:rPr>
              <w:t>FLUENT</w:t>
            </w:r>
          </w:p>
        </w:tc>
        <w:tc>
          <w:tcPr>
            <w:tcW w:w="1842" w:type="dxa"/>
          </w:tcPr>
          <w:p w14:paraId="10D1E382" w14:textId="77777777" w:rsidR="005E6346" w:rsidRPr="005E6346" w:rsidRDefault="005E6346" w:rsidP="005E6346">
            <w:pPr>
              <w:jc w:val="center"/>
              <w:rPr>
                <w:color w:val="FF0000"/>
              </w:rPr>
            </w:pPr>
            <w:r w:rsidRPr="005E6346">
              <w:rPr>
                <w:color w:val="FF0000"/>
              </w:rPr>
              <w:t>SU2</w:t>
            </w:r>
          </w:p>
        </w:tc>
        <w:tc>
          <w:tcPr>
            <w:tcW w:w="1134" w:type="dxa"/>
          </w:tcPr>
          <w:p w14:paraId="5F11AD32" w14:textId="77777777" w:rsidR="005E6346" w:rsidRPr="005E6346" w:rsidRDefault="005E6346" w:rsidP="005E6346">
            <w:pPr>
              <w:jc w:val="center"/>
              <w:rPr>
                <w:color w:val="FF0000"/>
              </w:rPr>
            </w:pPr>
            <w:r w:rsidRPr="005E6346">
              <w:rPr>
                <w:color w:val="FF0000"/>
              </w:rPr>
              <w:t>XFOIL</w:t>
            </w:r>
          </w:p>
        </w:tc>
      </w:tr>
      <w:tr w:rsidR="005E6346" w:rsidRPr="005E6346" w14:paraId="65CD8644" w14:textId="77777777" w:rsidTr="005E6346">
        <w:tc>
          <w:tcPr>
            <w:tcW w:w="1559" w:type="dxa"/>
            <w:tcBorders>
              <w:top w:val="single" w:sz="4" w:space="0" w:color="auto"/>
            </w:tcBorders>
          </w:tcPr>
          <w:p w14:paraId="3AD2E845" w14:textId="77777777" w:rsidR="005E6346" w:rsidRPr="005E6346" w:rsidRDefault="005E6346" w:rsidP="005E6346">
            <w:pPr>
              <w:jc w:val="center"/>
            </w:pPr>
            <w:r w:rsidRPr="005E6346">
              <w:t>Type(s) of TE</w:t>
            </w:r>
          </w:p>
        </w:tc>
        <w:tc>
          <w:tcPr>
            <w:tcW w:w="1276" w:type="dxa"/>
          </w:tcPr>
          <w:p w14:paraId="48256C64" w14:textId="77777777" w:rsidR="005E6346" w:rsidRPr="005E6346" w:rsidRDefault="005E6346" w:rsidP="005E6346">
            <w:pPr>
              <w:jc w:val="center"/>
            </w:pPr>
            <w:r w:rsidRPr="005E6346">
              <w:t>Sharp</w:t>
            </w:r>
          </w:p>
        </w:tc>
        <w:tc>
          <w:tcPr>
            <w:tcW w:w="1842" w:type="dxa"/>
          </w:tcPr>
          <w:p w14:paraId="5EBC238D" w14:textId="77777777" w:rsidR="005E6346" w:rsidRPr="005E6346" w:rsidRDefault="005E6346" w:rsidP="005E6346">
            <w:pPr>
              <w:jc w:val="center"/>
            </w:pPr>
            <w:r w:rsidRPr="005E6346">
              <w:t>Sharp &amp; Blunt</w:t>
            </w:r>
          </w:p>
        </w:tc>
        <w:tc>
          <w:tcPr>
            <w:tcW w:w="1134" w:type="dxa"/>
          </w:tcPr>
          <w:p w14:paraId="72ACAF49" w14:textId="77777777" w:rsidR="005E6346" w:rsidRPr="005E6346" w:rsidRDefault="005E6346" w:rsidP="005E6346">
            <w:pPr>
              <w:jc w:val="center"/>
            </w:pPr>
            <w:r w:rsidRPr="005E6346">
              <w:t>Sharp</w:t>
            </w:r>
          </w:p>
        </w:tc>
      </w:tr>
    </w:tbl>
    <w:p w14:paraId="18A4DD8F" w14:textId="77777777" w:rsidR="005E6346" w:rsidRPr="005E6346" w:rsidRDefault="005E6346" w:rsidP="005E6346"/>
    <w:p w14:paraId="07D47E49" w14:textId="781F7FF3" w:rsidR="005E6346" w:rsidRPr="005E6346" w:rsidRDefault="005E6346" w:rsidP="005E6346">
      <w:pPr>
        <w:ind w:firstLine="360"/>
      </w:pPr>
      <w:r w:rsidRPr="005E6346">
        <w:t xml:space="preserve">From </w:t>
      </w:r>
      <w:r w:rsidR="001C4FC2">
        <w:fldChar w:fldCharType="begin"/>
      </w:r>
      <w:r w:rsidR="001C4FC2">
        <w:instrText xml:space="preserve"> REF _Ref525307525 \h </w:instrText>
      </w:r>
      <w:r w:rsidR="001C4FC2">
        <w:fldChar w:fldCharType="separate"/>
      </w:r>
      <w:r w:rsidR="001C4FC2">
        <w:t xml:space="preserve">Table </w:t>
      </w:r>
      <w:r w:rsidR="001C4FC2">
        <w:rPr>
          <w:noProof/>
        </w:rPr>
        <w:t>3.1</w:t>
      </w:r>
      <w:r w:rsidR="001C4FC2">
        <w:noBreakHyphen/>
      </w:r>
      <w:r w:rsidR="001C4FC2">
        <w:rPr>
          <w:noProof/>
        </w:rPr>
        <w:t>2</w:t>
      </w:r>
      <w:r w:rsidR="001C4FC2">
        <w:fldChar w:fldCharType="end"/>
      </w:r>
      <w:r w:rsidRPr="005E6346">
        <w:t>, one can see that it is possible to compare:</w:t>
      </w:r>
    </w:p>
    <w:p w14:paraId="7DFD66FF" w14:textId="77777777" w:rsidR="005E6346" w:rsidRPr="005E6346" w:rsidRDefault="005E6346" w:rsidP="006E307A">
      <w:pPr>
        <w:numPr>
          <w:ilvl w:val="0"/>
          <w:numId w:val="6"/>
        </w:numPr>
        <w:contextualSpacing/>
      </w:pPr>
      <w:r w:rsidRPr="005E6346">
        <w:t>Sharp TE vs. Blunt TE using SU2</w:t>
      </w:r>
      <w:r w:rsidRPr="005E6346">
        <w:tab/>
      </w:r>
    </w:p>
    <w:p w14:paraId="7D65327A" w14:textId="77777777" w:rsidR="001C4FC2" w:rsidRPr="001C4FC2" w:rsidRDefault="005E6346" w:rsidP="001C4FC2">
      <w:pPr>
        <w:numPr>
          <w:ilvl w:val="0"/>
          <w:numId w:val="6"/>
        </w:numPr>
        <w:contextualSpacing/>
        <w:rPr>
          <w:rFonts w:asciiTheme="majorHAnsi" w:eastAsiaTheme="majorEastAsia" w:hAnsiTheme="majorHAnsi" w:cstheme="majorBidi"/>
          <w:b/>
          <w:szCs w:val="32"/>
        </w:rPr>
      </w:pPr>
      <w:r w:rsidRPr="005E6346">
        <w:t>Sharp TE analysis using SU2, Fluent, XFOIL</w:t>
      </w:r>
    </w:p>
    <w:p w14:paraId="2E4E7D9D" w14:textId="77777777" w:rsidR="001C4FC2" w:rsidRDefault="001C4FC2" w:rsidP="009F22DF">
      <w:pPr>
        <w:rPr>
          <w:rFonts w:asciiTheme="majorHAnsi" w:eastAsiaTheme="majorEastAsia" w:hAnsiTheme="majorHAnsi" w:cstheme="majorBidi"/>
          <w:b/>
          <w:szCs w:val="32"/>
        </w:rPr>
      </w:pPr>
    </w:p>
    <w:p w14:paraId="1435BD4A" w14:textId="77777777" w:rsidR="001C4FC2" w:rsidRDefault="001C4FC2" w:rsidP="001C4FC2">
      <w:pPr>
        <w:rPr>
          <w:rFonts w:asciiTheme="majorHAnsi" w:eastAsiaTheme="majorEastAsia" w:hAnsiTheme="majorHAnsi" w:cstheme="majorBidi"/>
          <w:b/>
          <w:szCs w:val="32"/>
        </w:rPr>
      </w:pPr>
    </w:p>
    <w:p w14:paraId="6CAB7DC5" w14:textId="77777777" w:rsidR="001C4FC2" w:rsidRDefault="001C4FC2" w:rsidP="009F22DF">
      <w:pPr>
        <w:contextualSpacing/>
        <w:rPr>
          <w:rFonts w:asciiTheme="majorHAnsi" w:eastAsiaTheme="majorEastAsia" w:hAnsiTheme="majorHAnsi" w:cstheme="majorBidi"/>
          <w:b/>
          <w:szCs w:val="32"/>
        </w:rPr>
      </w:pPr>
    </w:p>
    <w:p w14:paraId="0A04F01F" w14:textId="30FF586B" w:rsidR="001C4FC2" w:rsidRDefault="001C4FC2" w:rsidP="009F22DF">
      <w:pPr>
        <w:contextualSpacing/>
        <w:rPr>
          <w:rFonts w:asciiTheme="majorHAnsi" w:eastAsiaTheme="majorEastAsia" w:hAnsiTheme="majorHAnsi" w:cstheme="majorBidi"/>
          <w:szCs w:val="32"/>
        </w:rPr>
      </w:pPr>
      <w:r>
        <w:rPr>
          <w:rFonts w:asciiTheme="majorHAnsi" w:eastAsiaTheme="majorEastAsia" w:hAnsiTheme="majorHAnsi" w:cstheme="majorBidi"/>
          <w:b/>
          <w:szCs w:val="32"/>
        </w:rPr>
        <w:fldChar w:fldCharType="begin"/>
      </w:r>
      <w:r>
        <w:rPr>
          <w:rFonts w:asciiTheme="majorHAnsi" w:eastAsiaTheme="majorEastAsia" w:hAnsiTheme="majorHAnsi" w:cstheme="majorBidi"/>
          <w:b/>
          <w:szCs w:val="32"/>
        </w:rPr>
        <w:instrText xml:space="preserve"> REF _Ref525307638 \h </w:instrText>
      </w:r>
      <w:r>
        <w:rPr>
          <w:rFonts w:asciiTheme="majorHAnsi" w:eastAsiaTheme="majorEastAsia" w:hAnsiTheme="majorHAnsi" w:cstheme="majorBidi"/>
          <w:b/>
          <w:szCs w:val="32"/>
        </w:rPr>
      </w:r>
      <w:r>
        <w:rPr>
          <w:rFonts w:asciiTheme="majorHAnsi" w:eastAsiaTheme="majorEastAsia" w:hAnsiTheme="majorHAnsi" w:cstheme="majorBidi"/>
          <w:b/>
          <w:szCs w:val="32"/>
        </w:rPr>
        <w:fldChar w:fldCharType="separate"/>
      </w:r>
      <w:r>
        <w:t xml:space="preserve">Figure </w:t>
      </w:r>
      <w:r>
        <w:rPr>
          <w:noProof/>
        </w:rPr>
        <w:t>3.1</w:t>
      </w:r>
      <w:r>
        <w:noBreakHyphen/>
      </w:r>
      <w:r>
        <w:rPr>
          <w:noProof/>
        </w:rPr>
        <w:t>17</w:t>
      </w:r>
      <w:r>
        <w:rPr>
          <w:rFonts w:asciiTheme="majorHAnsi" w:eastAsiaTheme="majorEastAsia" w:hAnsiTheme="majorHAnsi" w:cstheme="majorBidi"/>
          <w:b/>
          <w:szCs w:val="32"/>
        </w:rPr>
        <w:fldChar w:fldCharType="end"/>
      </w:r>
      <w:r>
        <w:rPr>
          <w:rFonts w:asciiTheme="majorHAnsi" w:eastAsiaTheme="majorEastAsia" w:hAnsiTheme="majorHAnsi" w:cstheme="majorBidi"/>
          <w:b/>
          <w:szCs w:val="32"/>
        </w:rPr>
        <w:t xml:space="preserve"> shows the whole grid domain of SD7062 airfoil with blunt trailing edge and </w:t>
      </w:r>
      <w:r>
        <w:rPr>
          <w:rFonts w:asciiTheme="majorHAnsi" w:eastAsiaTheme="majorEastAsia" w:hAnsiTheme="majorHAnsi" w:cstheme="majorBidi"/>
          <w:b/>
          <w:szCs w:val="32"/>
        </w:rPr>
        <w:fldChar w:fldCharType="begin"/>
      </w:r>
      <w:r>
        <w:rPr>
          <w:rFonts w:asciiTheme="majorHAnsi" w:eastAsiaTheme="majorEastAsia" w:hAnsiTheme="majorHAnsi" w:cstheme="majorBidi"/>
          <w:b/>
          <w:szCs w:val="32"/>
        </w:rPr>
        <w:instrText xml:space="preserve"> REF _Ref525307684 \h </w:instrText>
      </w:r>
      <w:r>
        <w:rPr>
          <w:rFonts w:asciiTheme="majorHAnsi" w:eastAsiaTheme="majorEastAsia" w:hAnsiTheme="majorHAnsi" w:cstheme="majorBidi"/>
          <w:b/>
          <w:szCs w:val="32"/>
        </w:rPr>
      </w:r>
      <w:r>
        <w:rPr>
          <w:rFonts w:asciiTheme="majorHAnsi" w:eastAsiaTheme="majorEastAsia" w:hAnsiTheme="majorHAnsi" w:cstheme="majorBidi"/>
          <w:b/>
          <w:szCs w:val="32"/>
        </w:rPr>
        <w:fldChar w:fldCharType="separate"/>
      </w:r>
      <w:r>
        <w:t xml:space="preserve">Figure </w:t>
      </w:r>
      <w:r>
        <w:rPr>
          <w:noProof/>
        </w:rPr>
        <w:t>3.1</w:t>
      </w:r>
      <w:r>
        <w:noBreakHyphen/>
      </w:r>
      <w:r>
        <w:rPr>
          <w:noProof/>
        </w:rPr>
        <w:t>18</w:t>
      </w:r>
      <w:r>
        <w:rPr>
          <w:rFonts w:asciiTheme="majorHAnsi" w:eastAsiaTheme="majorEastAsia" w:hAnsiTheme="majorHAnsi" w:cstheme="majorBidi"/>
          <w:b/>
          <w:szCs w:val="32"/>
        </w:rPr>
        <w:fldChar w:fldCharType="end"/>
      </w:r>
      <w:r>
        <w:rPr>
          <w:rFonts w:asciiTheme="majorHAnsi" w:eastAsiaTheme="majorEastAsia" w:hAnsiTheme="majorHAnsi" w:cstheme="majorBidi"/>
          <w:b/>
          <w:szCs w:val="32"/>
        </w:rPr>
        <w:t xml:space="preserve"> shows a zoomed view of the mesh around the airfoil. Similarly, </w:t>
      </w:r>
      <w:r>
        <w:rPr>
          <w:rFonts w:asciiTheme="majorHAnsi" w:eastAsiaTheme="majorEastAsia" w:hAnsiTheme="majorHAnsi" w:cstheme="majorBidi"/>
          <w:b/>
          <w:szCs w:val="32"/>
        </w:rPr>
        <w:fldChar w:fldCharType="begin"/>
      </w:r>
      <w:r>
        <w:rPr>
          <w:rFonts w:asciiTheme="majorHAnsi" w:eastAsiaTheme="majorEastAsia" w:hAnsiTheme="majorHAnsi" w:cstheme="majorBidi"/>
          <w:b/>
          <w:szCs w:val="32"/>
        </w:rPr>
        <w:instrText xml:space="preserve"> REF _Ref525307686 \h </w:instrText>
      </w:r>
      <w:r>
        <w:rPr>
          <w:rFonts w:asciiTheme="majorHAnsi" w:eastAsiaTheme="majorEastAsia" w:hAnsiTheme="majorHAnsi" w:cstheme="majorBidi"/>
          <w:b/>
          <w:szCs w:val="32"/>
        </w:rPr>
      </w:r>
      <w:r>
        <w:rPr>
          <w:rFonts w:asciiTheme="majorHAnsi" w:eastAsiaTheme="majorEastAsia" w:hAnsiTheme="majorHAnsi" w:cstheme="majorBidi"/>
          <w:b/>
          <w:szCs w:val="32"/>
        </w:rPr>
        <w:fldChar w:fldCharType="separate"/>
      </w:r>
      <w:r>
        <w:t xml:space="preserve">Figure </w:t>
      </w:r>
      <w:r>
        <w:rPr>
          <w:noProof/>
        </w:rPr>
        <w:t>3.1</w:t>
      </w:r>
      <w:r>
        <w:noBreakHyphen/>
      </w:r>
      <w:r>
        <w:rPr>
          <w:noProof/>
        </w:rPr>
        <w:t>19</w:t>
      </w:r>
      <w:r>
        <w:rPr>
          <w:rFonts w:asciiTheme="majorHAnsi" w:eastAsiaTheme="majorEastAsia" w:hAnsiTheme="majorHAnsi" w:cstheme="majorBidi"/>
          <w:b/>
          <w:szCs w:val="32"/>
        </w:rPr>
        <w:fldChar w:fldCharType="end"/>
      </w:r>
      <w:r>
        <w:rPr>
          <w:rFonts w:asciiTheme="majorHAnsi" w:eastAsiaTheme="majorEastAsia" w:hAnsiTheme="majorHAnsi" w:cstheme="majorBidi"/>
          <w:b/>
          <w:szCs w:val="32"/>
        </w:rPr>
        <w:t xml:space="preserve"> shows the mesh for the SD7062 airfoil with sharp trailing edge and </w:t>
      </w:r>
      <w:r>
        <w:rPr>
          <w:rFonts w:asciiTheme="majorHAnsi" w:eastAsiaTheme="majorEastAsia" w:hAnsiTheme="majorHAnsi" w:cstheme="majorBidi"/>
          <w:b/>
          <w:szCs w:val="32"/>
        </w:rPr>
        <w:fldChar w:fldCharType="begin"/>
      </w:r>
      <w:r>
        <w:rPr>
          <w:rFonts w:asciiTheme="majorHAnsi" w:eastAsiaTheme="majorEastAsia" w:hAnsiTheme="majorHAnsi" w:cstheme="majorBidi"/>
          <w:b/>
          <w:szCs w:val="32"/>
        </w:rPr>
        <w:instrText xml:space="preserve"> REF _Ref525307688 \h </w:instrText>
      </w:r>
      <w:r>
        <w:rPr>
          <w:rFonts w:asciiTheme="majorHAnsi" w:eastAsiaTheme="majorEastAsia" w:hAnsiTheme="majorHAnsi" w:cstheme="majorBidi"/>
          <w:b/>
          <w:szCs w:val="32"/>
        </w:rPr>
      </w:r>
      <w:r>
        <w:rPr>
          <w:rFonts w:asciiTheme="majorHAnsi" w:eastAsiaTheme="majorEastAsia" w:hAnsiTheme="majorHAnsi" w:cstheme="majorBidi"/>
          <w:b/>
          <w:szCs w:val="32"/>
        </w:rPr>
        <w:fldChar w:fldCharType="separate"/>
      </w:r>
      <w:r>
        <w:t xml:space="preserve">Figure </w:t>
      </w:r>
      <w:r>
        <w:rPr>
          <w:noProof/>
        </w:rPr>
        <w:t>3.1</w:t>
      </w:r>
      <w:r>
        <w:noBreakHyphen/>
      </w:r>
      <w:r>
        <w:rPr>
          <w:noProof/>
        </w:rPr>
        <w:t>20</w:t>
      </w:r>
      <w:r>
        <w:rPr>
          <w:rFonts w:asciiTheme="majorHAnsi" w:eastAsiaTheme="majorEastAsia" w:hAnsiTheme="majorHAnsi" w:cstheme="majorBidi"/>
          <w:b/>
          <w:szCs w:val="32"/>
        </w:rPr>
        <w:fldChar w:fldCharType="end"/>
      </w:r>
      <w:r>
        <w:rPr>
          <w:rFonts w:asciiTheme="majorHAnsi" w:eastAsiaTheme="majorEastAsia" w:hAnsiTheme="majorHAnsi" w:cstheme="majorBidi"/>
          <w:b/>
          <w:szCs w:val="32"/>
        </w:rPr>
        <w:t xml:space="preserve"> is close view to the grid around the airfoil. </w:t>
      </w:r>
      <w:r w:rsidRPr="005E6346">
        <w:rPr>
          <w:rFonts w:asciiTheme="majorHAnsi" w:eastAsiaTheme="majorEastAsia" w:hAnsiTheme="majorHAnsi" w:cstheme="majorBidi"/>
          <w:szCs w:val="32"/>
        </w:rPr>
        <w:t>Both meshes have y+ values of 0.5 (roughly).</w:t>
      </w:r>
    </w:p>
    <w:p w14:paraId="7A7C8AFB" w14:textId="77777777" w:rsidR="001C4FC2" w:rsidRPr="001C4FC2" w:rsidRDefault="001C4FC2" w:rsidP="001C4FC2">
      <w:pPr>
        <w:rPr>
          <w:rFonts w:asciiTheme="majorHAnsi" w:eastAsiaTheme="majorEastAsia" w:hAnsiTheme="majorHAnsi" w:cstheme="majorBidi"/>
          <w:b/>
          <w:szCs w:val="32"/>
        </w:rPr>
      </w:pPr>
    </w:p>
    <w:p w14:paraId="16ECC874" w14:textId="77777777" w:rsidR="00DE5A31" w:rsidRDefault="005E6346" w:rsidP="00DE5A31">
      <w:pPr>
        <w:keepNext/>
        <w:jc w:val="center"/>
      </w:pPr>
      <w:r w:rsidRPr="005E6346">
        <w:rPr>
          <w:rFonts w:asciiTheme="majorHAnsi" w:eastAsiaTheme="majorEastAsia" w:hAnsiTheme="majorHAnsi" w:cstheme="majorBidi"/>
          <w:noProof/>
          <w:szCs w:val="32"/>
          <w:lang w:val="tr-TR" w:eastAsia="tr-TR"/>
        </w:rPr>
        <w:lastRenderedPageBreak/>
        <w:drawing>
          <wp:inline distT="0" distB="0" distL="0" distR="0" wp14:anchorId="09F09463" wp14:editId="6D795E12">
            <wp:extent cx="3933825" cy="3584927"/>
            <wp:effectExtent l="0" t="0" r="0" b="0"/>
            <wp:docPr id="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2226" t="3417" r="6503" b="2962"/>
                    <a:stretch/>
                  </pic:blipFill>
                  <pic:spPr bwMode="auto">
                    <a:xfrm>
                      <a:off x="0" y="0"/>
                      <a:ext cx="3936591" cy="3587448"/>
                    </a:xfrm>
                    <a:prstGeom prst="rect">
                      <a:avLst/>
                    </a:prstGeom>
                    <a:noFill/>
                    <a:ln>
                      <a:noFill/>
                    </a:ln>
                    <a:extLst>
                      <a:ext uri="{53640926-AAD7-44D8-BBD7-CCE9431645EC}">
                        <a14:shadowObscured xmlns:a14="http://schemas.microsoft.com/office/drawing/2010/main"/>
                      </a:ext>
                    </a:extLst>
                  </pic:spPr>
                </pic:pic>
              </a:graphicData>
            </a:graphic>
          </wp:inline>
        </w:drawing>
      </w:r>
    </w:p>
    <w:p w14:paraId="14D2DAFE" w14:textId="77777777" w:rsidR="00DE5A31" w:rsidRDefault="00DE5A31" w:rsidP="00DE5A31">
      <w:pPr>
        <w:pStyle w:val="Caption"/>
        <w:jc w:val="center"/>
      </w:pPr>
      <w:bookmarkStart w:id="59" w:name="_Ref525307638"/>
      <w:bookmarkStart w:id="60" w:name="_Toc525254124"/>
      <w:r>
        <w:t xml:space="preserve">Figure </w:t>
      </w:r>
      <w:r w:rsidR="00F47D15">
        <w:fldChar w:fldCharType="begin"/>
      </w:r>
      <w:r w:rsidR="00F47D15">
        <w:instrText xml:space="preserve"> STYLEREF 2 \s </w:instrText>
      </w:r>
      <w:r w:rsidR="00F47D15">
        <w:fldChar w:fldCharType="separate"/>
      </w:r>
      <w:r w:rsidR="00F47D15">
        <w:rPr>
          <w:noProof/>
        </w:rPr>
        <w:t>3.1</w:t>
      </w:r>
      <w:r w:rsidR="00F47D15">
        <w:fldChar w:fldCharType="end"/>
      </w:r>
      <w:r w:rsidR="00F47D15">
        <w:noBreakHyphen/>
      </w:r>
      <w:r w:rsidR="00F47D15">
        <w:fldChar w:fldCharType="begin"/>
      </w:r>
      <w:r w:rsidR="00F47D15">
        <w:instrText xml:space="preserve"> SEQ Figure \* ARABIC \s 2 </w:instrText>
      </w:r>
      <w:r w:rsidR="00F47D15">
        <w:fldChar w:fldCharType="separate"/>
      </w:r>
      <w:r w:rsidR="00F47D15">
        <w:rPr>
          <w:noProof/>
        </w:rPr>
        <w:t>17</w:t>
      </w:r>
      <w:r w:rsidR="00F47D15">
        <w:fldChar w:fldCharType="end"/>
      </w:r>
      <w:bookmarkEnd w:id="59"/>
      <w:r>
        <w:t xml:space="preserve">. </w:t>
      </w:r>
      <w:r w:rsidRPr="00423916">
        <w:t>Structured mesh for SD7062 with blunt TE.</w:t>
      </w:r>
      <w:bookmarkEnd w:id="60"/>
    </w:p>
    <w:p w14:paraId="7827F55F" w14:textId="77777777" w:rsidR="005E6346" w:rsidRPr="005E6346" w:rsidRDefault="005E6346" w:rsidP="005E6346">
      <w:pPr>
        <w:jc w:val="center"/>
        <w:rPr>
          <w:rFonts w:asciiTheme="majorHAnsi" w:eastAsiaTheme="majorEastAsia" w:hAnsiTheme="majorHAnsi" w:cstheme="majorBidi"/>
          <w:szCs w:val="32"/>
        </w:rPr>
      </w:pPr>
    </w:p>
    <w:p w14:paraId="2FFD3912" w14:textId="77777777" w:rsidR="00DE5A31" w:rsidRDefault="005E6346" w:rsidP="00DE5A31">
      <w:pPr>
        <w:keepNext/>
        <w:jc w:val="center"/>
      </w:pPr>
      <w:r w:rsidRPr="005E6346">
        <w:rPr>
          <w:rFonts w:asciiTheme="majorHAnsi" w:eastAsiaTheme="majorEastAsia" w:hAnsiTheme="majorHAnsi" w:cstheme="majorBidi"/>
          <w:noProof/>
          <w:szCs w:val="32"/>
          <w:lang w:val="tr-TR" w:eastAsia="tr-TR"/>
        </w:rPr>
        <w:drawing>
          <wp:inline distT="0" distB="0" distL="0" distR="0" wp14:anchorId="641ADD03" wp14:editId="759D9B52">
            <wp:extent cx="3857625" cy="3348285"/>
            <wp:effectExtent l="0" t="0" r="0" b="5080"/>
            <wp:docPr id="3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2244" t="4595" r="3470" b="3263"/>
                    <a:stretch/>
                  </pic:blipFill>
                  <pic:spPr bwMode="auto">
                    <a:xfrm>
                      <a:off x="0" y="0"/>
                      <a:ext cx="3870075" cy="3359091"/>
                    </a:xfrm>
                    <a:prstGeom prst="rect">
                      <a:avLst/>
                    </a:prstGeom>
                    <a:noFill/>
                    <a:ln>
                      <a:noFill/>
                    </a:ln>
                    <a:extLst>
                      <a:ext uri="{53640926-AAD7-44D8-BBD7-CCE9431645EC}">
                        <a14:shadowObscured xmlns:a14="http://schemas.microsoft.com/office/drawing/2010/main"/>
                      </a:ext>
                    </a:extLst>
                  </pic:spPr>
                </pic:pic>
              </a:graphicData>
            </a:graphic>
          </wp:inline>
        </w:drawing>
      </w:r>
    </w:p>
    <w:p w14:paraId="20832F3F" w14:textId="77777777" w:rsidR="005E6346" w:rsidRPr="005E6346" w:rsidRDefault="00DE5A31" w:rsidP="00DE5A31">
      <w:pPr>
        <w:pStyle w:val="Caption"/>
        <w:jc w:val="center"/>
      </w:pPr>
      <w:bookmarkStart w:id="61" w:name="_Ref525307684"/>
      <w:bookmarkStart w:id="62" w:name="_Toc525254125"/>
      <w:r>
        <w:t xml:space="preserve">Figure </w:t>
      </w:r>
      <w:r w:rsidR="00F47D15">
        <w:fldChar w:fldCharType="begin"/>
      </w:r>
      <w:r w:rsidR="00F47D15">
        <w:instrText xml:space="preserve"> STYLEREF 2 \s </w:instrText>
      </w:r>
      <w:r w:rsidR="00F47D15">
        <w:fldChar w:fldCharType="separate"/>
      </w:r>
      <w:r w:rsidR="00F47D15">
        <w:rPr>
          <w:noProof/>
        </w:rPr>
        <w:t>3.1</w:t>
      </w:r>
      <w:r w:rsidR="00F47D15">
        <w:fldChar w:fldCharType="end"/>
      </w:r>
      <w:r w:rsidR="00F47D15">
        <w:noBreakHyphen/>
      </w:r>
      <w:r w:rsidR="00F47D15">
        <w:fldChar w:fldCharType="begin"/>
      </w:r>
      <w:r w:rsidR="00F47D15">
        <w:instrText xml:space="preserve"> SEQ Figure \* ARABIC \s 2 </w:instrText>
      </w:r>
      <w:r w:rsidR="00F47D15">
        <w:fldChar w:fldCharType="separate"/>
      </w:r>
      <w:r w:rsidR="00F47D15">
        <w:rPr>
          <w:noProof/>
        </w:rPr>
        <w:t>18</w:t>
      </w:r>
      <w:r w:rsidR="00F47D15">
        <w:fldChar w:fldCharType="end"/>
      </w:r>
      <w:bookmarkEnd w:id="61"/>
      <w:r>
        <w:t xml:space="preserve">. </w:t>
      </w:r>
      <w:r w:rsidRPr="004A365C">
        <w:t>Close-up of the structured mesh with blunt TE.</w:t>
      </w:r>
      <w:bookmarkEnd w:id="62"/>
    </w:p>
    <w:p w14:paraId="63B85735" w14:textId="77777777" w:rsidR="00DE5A31" w:rsidRDefault="005E6346" w:rsidP="00DE5A31">
      <w:pPr>
        <w:keepNext/>
        <w:jc w:val="center"/>
      </w:pPr>
      <w:r w:rsidRPr="005E6346">
        <w:rPr>
          <w:rFonts w:asciiTheme="majorHAnsi" w:eastAsiaTheme="majorEastAsia" w:hAnsiTheme="majorHAnsi" w:cstheme="majorBidi"/>
          <w:noProof/>
          <w:szCs w:val="32"/>
          <w:lang w:val="tr-TR" w:eastAsia="tr-TR"/>
        </w:rPr>
        <w:lastRenderedPageBreak/>
        <w:drawing>
          <wp:inline distT="0" distB="0" distL="0" distR="0" wp14:anchorId="3A5C93D2" wp14:editId="0C9FC306">
            <wp:extent cx="3883534" cy="3619500"/>
            <wp:effectExtent l="0" t="0" r="0" b="0"/>
            <wp:docPr id="3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2279" t="5899" r="10451" b="2548"/>
                    <a:stretch/>
                  </pic:blipFill>
                  <pic:spPr bwMode="auto">
                    <a:xfrm>
                      <a:off x="0" y="0"/>
                      <a:ext cx="3890650" cy="3626132"/>
                    </a:xfrm>
                    <a:prstGeom prst="rect">
                      <a:avLst/>
                    </a:prstGeom>
                    <a:noFill/>
                    <a:ln>
                      <a:noFill/>
                    </a:ln>
                    <a:extLst>
                      <a:ext uri="{53640926-AAD7-44D8-BBD7-CCE9431645EC}">
                        <a14:shadowObscured xmlns:a14="http://schemas.microsoft.com/office/drawing/2010/main"/>
                      </a:ext>
                    </a:extLst>
                  </pic:spPr>
                </pic:pic>
              </a:graphicData>
            </a:graphic>
          </wp:inline>
        </w:drawing>
      </w:r>
    </w:p>
    <w:p w14:paraId="31F6657F" w14:textId="77777777" w:rsidR="005E6346" w:rsidRPr="005E6346" w:rsidRDefault="00DE5A31" w:rsidP="00DE5A31">
      <w:pPr>
        <w:pStyle w:val="Caption"/>
        <w:jc w:val="center"/>
      </w:pPr>
      <w:bookmarkStart w:id="63" w:name="_Ref525307686"/>
      <w:bookmarkStart w:id="64" w:name="_Toc525254126"/>
      <w:r>
        <w:t xml:space="preserve">Figure </w:t>
      </w:r>
      <w:r w:rsidR="00F47D15">
        <w:fldChar w:fldCharType="begin"/>
      </w:r>
      <w:r w:rsidR="00F47D15">
        <w:instrText xml:space="preserve"> STYLEREF 2 \s </w:instrText>
      </w:r>
      <w:r w:rsidR="00F47D15">
        <w:fldChar w:fldCharType="separate"/>
      </w:r>
      <w:r w:rsidR="00F47D15">
        <w:rPr>
          <w:noProof/>
        </w:rPr>
        <w:t>3.1</w:t>
      </w:r>
      <w:r w:rsidR="00F47D15">
        <w:fldChar w:fldCharType="end"/>
      </w:r>
      <w:r w:rsidR="00F47D15">
        <w:noBreakHyphen/>
      </w:r>
      <w:r w:rsidR="00F47D15">
        <w:fldChar w:fldCharType="begin"/>
      </w:r>
      <w:r w:rsidR="00F47D15">
        <w:instrText xml:space="preserve"> SEQ Figure \* ARABIC \s 2 </w:instrText>
      </w:r>
      <w:r w:rsidR="00F47D15">
        <w:fldChar w:fldCharType="separate"/>
      </w:r>
      <w:r w:rsidR="00F47D15">
        <w:rPr>
          <w:noProof/>
        </w:rPr>
        <w:t>19</w:t>
      </w:r>
      <w:r w:rsidR="00F47D15">
        <w:fldChar w:fldCharType="end"/>
      </w:r>
      <w:bookmarkEnd w:id="63"/>
      <w:r>
        <w:t xml:space="preserve">. </w:t>
      </w:r>
      <w:r w:rsidRPr="00816DFD">
        <w:t>Structured mesh for SD7062 with sharp TE.</w:t>
      </w:r>
      <w:bookmarkEnd w:id="64"/>
    </w:p>
    <w:p w14:paraId="2B5F1E98" w14:textId="77777777" w:rsidR="00DE5A31" w:rsidRDefault="005E6346" w:rsidP="00DE5A31">
      <w:pPr>
        <w:keepNext/>
        <w:spacing w:after="200" w:line="240" w:lineRule="auto"/>
        <w:jc w:val="center"/>
      </w:pPr>
      <w:r w:rsidRPr="005E6346">
        <w:rPr>
          <w:rFonts w:asciiTheme="majorHAnsi" w:eastAsiaTheme="majorEastAsia" w:hAnsiTheme="majorHAnsi" w:cstheme="majorBidi"/>
          <w:i/>
          <w:iCs/>
          <w:noProof/>
          <w:color w:val="44546A" w:themeColor="text2"/>
          <w:sz w:val="18"/>
          <w:szCs w:val="32"/>
          <w:lang w:val="tr-TR" w:eastAsia="tr-TR"/>
        </w:rPr>
        <w:drawing>
          <wp:inline distT="0" distB="0" distL="0" distR="0" wp14:anchorId="68096796" wp14:editId="4BD7DE5A">
            <wp:extent cx="3657600" cy="3190875"/>
            <wp:effectExtent l="0" t="0" r="0" b="0"/>
            <wp:docPr id="3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2658" t="5981" r="4589" b="2936"/>
                    <a:stretch/>
                  </pic:blipFill>
                  <pic:spPr bwMode="auto">
                    <a:xfrm>
                      <a:off x="0" y="0"/>
                      <a:ext cx="3664651" cy="3197027"/>
                    </a:xfrm>
                    <a:prstGeom prst="rect">
                      <a:avLst/>
                    </a:prstGeom>
                    <a:noFill/>
                    <a:ln>
                      <a:noFill/>
                    </a:ln>
                    <a:extLst>
                      <a:ext uri="{53640926-AAD7-44D8-BBD7-CCE9431645EC}">
                        <a14:shadowObscured xmlns:a14="http://schemas.microsoft.com/office/drawing/2010/main"/>
                      </a:ext>
                    </a:extLst>
                  </pic:spPr>
                </pic:pic>
              </a:graphicData>
            </a:graphic>
          </wp:inline>
        </w:drawing>
      </w:r>
    </w:p>
    <w:p w14:paraId="7B257872" w14:textId="77777777" w:rsidR="005E6346" w:rsidRPr="00DE5A31" w:rsidRDefault="00DE5A31" w:rsidP="00DE5A31">
      <w:pPr>
        <w:pStyle w:val="Caption"/>
        <w:jc w:val="center"/>
        <w:rPr>
          <w:i w:val="0"/>
          <w:iCs w:val="0"/>
        </w:rPr>
      </w:pPr>
      <w:bookmarkStart w:id="65" w:name="_Ref525307688"/>
      <w:bookmarkStart w:id="66" w:name="_Toc525254127"/>
      <w:r>
        <w:t xml:space="preserve">Figure </w:t>
      </w:r>
      <w:r w:rsidR="00F47D15">
        <w:fldChar w:fldCharType="begin"/>
      </w:r>
      <w:r w:rsidR="00F47D15">
        <w:instrText xml:space="preserve"> STYLEREF 2 \s </w:instrText>
      </w:r>
      <w:r w:rsidR="00F47D15">
        <w:fldChar w:fldCharType="separate"/>
      </w:r>
      <w:r w:rsidR="00F47D15">
        <w:rPr>
          <w:noProof/>
        </w:rPr>
        <w:t>3.1</w:t>
      </w:r>
      <w:r w:rsidR="00F47D15">
        <w:fldChar w:fldCharType="end"/>
      </w:r>
      <w:r w:rsidR="00F47D15">
        <w:noBreakHyphen/>
      </w:r>
      <w:r w:rsidR="00F47D15">
        <w:fldChar w:fldCharType="begin"/>
      </w:r>
      <w:r w:rsidR="00F47D15">
        <w:instrText xml:space="preserve"> SEQ Figure \* ARABIC \s 2 </w:instrText>
      </w:r>
      <w:r w:rsidR="00F47D15">
        <w:fldChar w:fldCharType="separate"/>
      </w:r>
      <w:r w:rsidR="00F47D15">
        <w:rPr>
          <w:noProof/>
        </w:rPr>
        <w:t>20</w:t>
      </w:r>
      <w:r w:rsidR="00F47D15">
        <w:fldChar w:fldCharType="end"/>
      </w:r>
      <w:bookmarkEnd w:id="65"/>
      <w:r>
        <w:t xml:space="preserve">. </w:t>
      </w:r>
      <w:r w:rsidRPr="00692340">
        <w:t>Close-up of the structured mesh with sharp TE.</w:t>
      </w:r>
      <w:bookmarkEnd w:id="66"/>
    </w:p>
    <w:p w14:paraId="678A9556" w14:textId="77777777" w:rsidR="005E6346" w:rsidRDefault="005E6346" w:rsidP="005E6346">
      <w:pPr>
        <w:rPr>
          <w:rFonts w:asciiTheme="majorHAnsi" w:eastAsiaTheme="majorEastAsia" w:hAnsiTheme="majorHAnsi" w:cstheme="majorBidi"/>
          <w:szCs w:val="32"/>
        </w:rPr>
      </w:pPr>
    </w:p>
    <w:p w14:paraId="4A90020C" w14:textId="77777777" w:rsidR="008B3754" w:rsidRDefault="008B3754" w:rsidP="005E6346">
      <w:pPr>
        <w:rPr>
          <w:rFonts w:asciiTheme="majorHAnsi" w:eastAsiaTheme="majorEastAsia" w:hAnsiTheme="majorHAnsi" w:cstheme="majorBidi"/>
          <w:szCs w:val="32"/>
        </w:rPr>
      </w:pPr>
    </w:p>
    <w:p w14:paraId="11AB5F3A" w14:textId="77777777" w:rsidR="008B3754" w:rsidRDefault="008B3754" w:rsidP="005E6346">
      <w:pPr>
        <w:rPr>
          <w:rFonts w:asciiTheme="majorHAnsi" w:eastAsiaTheme="majorEastAsia" w:hAnsiTheme="majorHAnsi" w:cstheme="majorBidi"/>
          <w:szCs w:val="32"/>
        </w:rPr>
      </w:pPr>
    </w:p>
    <w:p w14:paraId="7670F7E1" w14:textId="77777777" w:rsidR="008B3754" w:rsidRPr="005E6346" w:rsidRDefault="008B3754" w:rsidP="005E6346">
      <w:pPr>
        <w:rPr>
          <w:rFonts w:asciiTheme="majorHAnsi" w:eastAsiaTheme="majorEastAsia" w:hAnsiTheme="majorHAnsi" w:cstheme="majorBidi"/>
          <w:szCs w:val="32"/>
        </w:rPr>
      </w:pPr>
    </w:p>
    <w:p w14:paraId="14D6E1F7" w14:textId="77777777" w:rsidR="00395009" w:rsidRPr="005E6346" w:rsidRDefault="00395009" w:rsidP="005E6346">
      <w:pPr>
        <w:ind w:left="720"/>
        <w:contextualSpacing/>
      </w:pPr>
    </w:p>
    <w:p w14:paraId="12A76D8A" w14:textId="77777777" w:rsidR="005E6346" w:rsidRDefault="005E6346" w:rsidP="00395009">
      <w:pPr>
        <w:rPr>
          <w:b/>
        </w:rPr>
      </w:pPr>
      <w:r w:rsidRPr="00395009">
        <w:rPr>
          <w:b/>
        </w:rPr>
        <w:t>Case 1: Comparisons of the solvers</w:t>
      </w:r>
    </w:p>
    <w:p w14:paraId="3C221270" w14:textId="77777777" w:rsidR="00D37FB0" w:rsidRDefault="00D37FB0" w:rsidP="00395009">
      <w:pPr>
        <w:rPr>
          <w:b/>
        </w:rPr>
      </w:pPr>
    </w:p>
    <w:p w14:paraId="022A1B39" w14:textId="77777777" w:rsidR="00D37FB0" w:rsidRPr="00395009" w:rsidRDefault="00D37FB0" w:rsidP="00395009">
      <w:pPr>
        <w:rPr>
          <w:b/>
        </w:rPr>
      </w:pPr>
      <w:r>
        <w:fldChar w:fldCharType="begin"/>
      </w:r>
      <w:r>
        <w:instrText xml:space="preserve"> REF _Ref525307847 \h </w:instrText>
      </w:r>
      <w:r>
        <w:fldChar w:fldCharType="separate"/>
      </w:r>
      <w:r>
        <w:t xml:space="preserve">Figure </w:t>
      </w:r>
      <w:r>
        <w:rPr>
          <w:noProof/>
        </w:rPr>
        <w:t>3.1</w:t>
      </w:r>
      <w:r>
        <w:noBreakHyphen/>
      </w:r>
      <w:r>
        <w:rPr>
          <w:noProof/>
        </w:rPr>
        <w:t>21</w:t>
      </w:r>
      <w:r>
        <w:fldChar w:fldCharType="end"/>
      </w:r>
      <w:r>
        <w:t xml:space="preserve"> shows the lift coefficient versus angle of attack curve of SD 7062 airfoil obtained from analysis of  XFOIL, SU2 and Fluent. The drag coefficient versus angle of attack curve is given in </w:t>
      </w:r>
      <w:r>
        <w:fldChar w:fldCharType="begin"/>
      </w:r>
      <w:r>
        <w:instrText xml:space="preserve"> REF _Ref525307957 \h </w:instrText>
      </w:r>
      <w:r>
        <w:fldChar w:fldCharType="separate"/>
      </w:r>
      <w:r>
        <w:t xml:space="preserve">Figure </w:t>
      </w:r>
      <w:r>
        <w:rPr>
          <w:noProof/>
        </w:rPr>
        <w:t>3.1</w:t>
      </w:r>
      <w:r>
        <w:noBreakHyphen/>
      </w:r>
      <w:r>
        <w:rPr>
          <w:noProof/>
        </w:rPr>
        <w:t>22</w:t>
      </w:r>
      <w:r>
        <w:fldChar w:fldCharType="end"/>
      </w:r>
      <w:r>
        <w:t>.</w:t>
      </w:r>
    </w:p>
    <w:p w14:paraId="24630697" w14:textId="77777777" w:rsidR="00DE5A31" w:rsidRDefault="005E6346" w:rsidP="00DE5A31">
      <w:pPr>
        <w:keepNext/>
        <w:jc w:val="center"/>
      </w:pPr>
      <w:r w:rsidRPr="005E6346">
        <w:rPr>
          <w:noProof/>
          <w:lang w:val="tr-TR" w:eastAsia="tr-TR"/>
        </w:rPr>
        <w:drawing>
          <wp:inline distT="0" distB="0" distL="0" distR="0" wp14:anchorId="3379FC03" wp14:editId="69C5C658">
            <wp:extent cx="4619625" cy="3464719"/>
            <wp:effectExtent l="0" t="0" r="0" b="0"/>
            <wp:docPr id="3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627425" cy="3470569"/>
                    </a:xfrm>
                    <a:prstGeom prst="rect">
                      <a:avLst/>
                    </a:prstGeom>
                    <a:noFill/>
                    <a:ln>
                      <a:noFill/>
                    </a:ln>
                  </pic:spPr>
                </pic:pic>
              </a:graphicData>
            </a:graphic>
          </wp:inline>
        </w:drawing>
      </w:r>
    </w:p>
    <w:p w14:paraId="0600A122" w14:textId="6310A501" w:rsidR="005E6346" w:rsidRPr="005E6346" w:rsidRDefault="00DE5A31" w:rsidP="00DE5A31">
      <w:pPr>
        <w:pStyle w:val="Caption"/>
        <w:jc w:val="center"/>
      </w:pPr>
      <w:bookmarkStart w:id="67" w:name="_Ref525307847"/>
      <w:bookmarkStart w:id="68" w:name="_Toc525254128"/>
      <w:r>
        <w:t xml:space="preserve">Figure </w:t>
      </w:r>
      <w:r w:rsidR="00F47D15">
        <w:fldChar w:fldCharType="begin"/>
      </w:r>
      <w:r w:rsidR="00F47D15">
        <w:instrText xml:space="preserve"> STYLEREF 2 \s </w:instrText>
      </w:r>
      <w:r w:rsidR="00F47D15">
        <w:fldChar w:fldCharType="separate"/>
      </w:r>
      <w:r w:rsidR="00F47D15">
        <w:rPr>
          <w:noProof/>
        </w:rPr>
        <w:t>3.1</w:t>
      </w:r>
      <w:r w:rsidR="00F47D15">
        <w:fldChar w:fldCharType="end"/>
      </w:r>
      <w:r w:rsidR="00F47D15">
        <w:noBreakHyphen/>
      </w:r>
      <w:r w:rsidR="00F47D15">
        <w:fldChar w:fldCharType="begin"/>
      </w:r>
      <w:r w:rsidR="00F47D15">
        <w:instrText xml:space="preserve"> SEQ Figure \* ARABIC \s 2 </w:instrText>
      </w:r>
      <w:r w:rsidR="00F47D15">
        <w:fldChar w:fldCharType="separate"/>
      </w:r>
      <w:r w:rsidR="00F47D15">
        <w:rPr>
          <w:noProof/>
        </w:rPr>
        <w:t>21</w:t>
      </w:r>
      <w:r w:rsidR="00F47D15">
        <w:fldChar w:fldCharType="end"/>
      </w:r>
      <w:bookmarkEnd w:id="67"/>
      <w:r>
        <w:t xml:space="preserve">. </w:t>
      </w:r>
      <w:r w:rsidR="00D37FB0">
        <w:t>C</w:t>
      </w:r>
      <w:r w:rsidR="00D37FB0" w:rsidRPr="009F22DF">
        <w:rPr>
          <w:vertAlign w:val="subscript"/>
        </w:rPr>
        <w:t>l</w:t>
      </w:r>
      <w:r w:rsidR="00D37FB0">
        <w:t xml:space="preserve"> versus α curves obtained from</w:t>
      </w:r>
      <w:r w:rsidRPr="00D07318">
        <w:t xml:space="preserve"> XFOIL, SU2 and Fluent</w:t>
      </w:r>
      <w:r w:rsidR="00D37FB0">
        <w:t xml:space="preserve"> analyses</w:t>
      </w:r>
      <w:r w:rsidRPr="00D07318">
        <w:t>.</w:t>
      </w:r>
      <w:bookmarkEnd w:id="68"/>
    </w:p>
    <w:p w14:paraId="61324A66" w14:textId="1096F1BB" w:rsidR="005E6346" w:rsidRPr="005E6346" w:rsidRDefault="005E6346" w:rsidP="005E6346">
      <w:pPr>
        <w:ind w:firstLine="708"/>
      </w:pPr>
      <w:r w:rsidRPr="005E6346">
        <w:t xml:space="preserve">From </w:t>
      </w:r>
      <w:r w:rsidR="008B3754">
        <w:fldChar w:fldCharType="begin"/>
      </w:r>
      <w:r w:rsidR="008B3754">
        <w:instrText xml:space="preserve"> REF _Ref525307847 \h </w:instrText>
      </w:r>
      <w:r w:rsidR="008B3754">
        <w:fldChar w:fldCharType="separate"/>
      </w:r>
      <w:r w:rsidR="008B3754">
        <w:t xml:space="preserve">Figure </w:t>
      </w:r>
      <w:r w:rsidR="008B3754">
        <w:rPr>
          <w:noProof/>
        </w:rPr>
        <w:t>3.1</w:t>
      </w:r>
      <w:r w:rsidR="008B3754">
        <w:noBreakHyphen/>
      </w:r>
      <w:r w:rsidR="008B3754">
        <w:rPr>
          <w:noProof/>
        </w:rPr>
        <w:t>21</w:t>
      </w:r>
      <w:r w:rsidR="008B3754">
        <w:fldChar w:fldCharType="end"/>
      </w:r>
      <w:r w:rsidRPr="005E6346">
        <w:t>, we can see that Fluent and SU2 sharp TE are in perfect agreement. However, the more realistic case, blunt TE case has the same lift curve slope but lower zero lift angle of attack which makes sense. XFOIL gives acceptable results for this case.</w:t>
      </w:r>
    </w:p>
    <w:p w14:paraId="615D1BF8" w14:textId="77777777" w:rsidR="00DE5A31" w:rsidRDefault="005E6346" w:rsidP="00DE5A31">
      <w:pPr>
        <w:keepNext/>
        <w:jc w:val="center"/>
      </w:pPr>
      <w:r w:rsidRPr="005E6346">
        <w:rPr>
          <w:noProof/>
          <w:lang w:val="tr-TR" w:eastAsia="tr-TR"/>
        </w:rPr>
        <w:drawing>
          <wp:inline distT="0" distB="0" distL="0" distR="0" wp14:anchorId="63571434" wp14:editId="1EAF00DC">
            <wp:extent cx="4902200" cy="3676650"/>
            <wp:effectExtent l="0" t="0" r="0" b="0"/>
            <wp:docPr id="35"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918823" cy="3689117"/>
                    </a:xfrm>
                    <a:prstGeom prst="rect">
                      <a:avLst/>
                    </a:prstGeom>
                    <a:noFill/>
                    <a:ln>
                      <a:noFill/>
                    </a:ln>
                  </pic:spPr>
                </pic:pic>
              </a:graphicData>
            </a:graphic>
          </wp:inline>
        </w:drawing>
      </w:r>
    </w:p>
    <w:p w14:paraId="4C06EF08" w14:textId="6A82C308" w:rsidR="005E6346" w:rsidRPr="005E6346" w:rsidRDefault="00DE5A31" w:rsidP="00DE5A31">
      <w:pPr>
        <w:pStyle w:val="Caption"/>
        <w:jc w:val="center"/>
      </w:pPr>
      <w:bookmarkStart w:id="69" w:name="_Ref525307957"/>
      <w:bookmarkStart w:id="70" w:name="_Toc525254129"/>
      <w:r>
        <w:t xml:space="preserve">Figure </w:t>
      </w:r>
      <w:r w:rsidR="00F47D15">
        <w:fldChar w:fldCharType="begin"/>
      </w:r>
      <w:r w:rsidR="00F47D15">
        <w:instrText xml:space="preserve"> STYLEREF 2 \s </w:instrText>
      </w:r>
      <w:r w:rsidR="00F47D15">
        <w:fldChar w:fldCharType="separate"/>
      </w:r>
      <w:r w:rsidR="00F47D15">
        <w:rPr>
          <w:noProof/>
        </w:rPr>
        <w:t>3.1</w:t>
      </w:r>
      <w:r w:rsidR="00F47D15">
        <w:fldChar w:fldCharType="end"/>
      </w:r>
      <w:r w:rsidR="00F47D15">
        <w:noBreakHyphen/>
      </w:r>
      <w:r w:rsidR="00F47D15">
        <w:fldChar w:fldCharType="begin"/>
      </w:r>
      <w:r w:rsidR="00F47D15">
        <w:instrText xml:space="preserve"> SEQ Figure \* ARABIC \s 2 </w:instrText>
      </w:r>
      <w:r w:rsidR="00F47D15">
        <w:fldChar w:fldCharType="separate"/>
      </w:r>
      <w:r w:rsidR="00F47D15">
        <w:rPr>
          <w:noProof/>
        </w:rPr>
        <w:t>22</w:t>
      </w:r>
      <w:r w:rsidR="00F47D15">
        <w:fldChar w:fldCharType="end"/>
      </w:r>
      <w:bookmarkEnd w:id="69"/>
      <w:r>
        <w:t xml:space="preserve">. </w:t>
      </w:r>
      <w:r w:rsidR="00D37FB0">
        <w:t>Cd versus α curves obtained from</w:t>
      </w:r>
      <w:r w:rsidRPr="00BA7B5C">
        <w:t xml:space="preserve"> XFOIL, SU2 and Fluent</w:t>
      </w:r>
      <w:r w:rsidR="00D37FB0">
        <w:t xml:space="preserve"> analyses</w:t>
      </w:r>
      <w:r w:rsidRPr="00BA7B5C">
        <w:t>.</w:t>
      </w:r>
      <w:bookmarkEnd w:id="70"/>
    </w:p>
    <w:p w14:paraId="410CDC00" w14:textId="325F467E" w:rsidR="005E6346" w:rsidRPr="005E6346" w:rsidRDefault="005E6346" w:rsidP="005E6346">
      <w:pPr>
        <w:ind w:firstLine="708"/>
      </w:pPr>
      <w:r w:rsidRPr="005E6346">
        <w:lastRenderedPageBreak/>
        <w:t xml:space="preserve">From </w:t>
      </w:r>
      <w:r w:rsidR="00D37FB0">
        <w:fldChar w:fldCharType="begin"/>
      </w:r>
      <w:r w:rsidR="00D37FB0">
        <w:instrText xml:space="preserve"> REF _Ref525307957 \h </w:instrText>
      </w:r>
      <w:r w:rsidR="00D37FB0">
        <w:fldChar w:fldCharType="separate"/>
      </w:r>
      <w:r w:rsidR="00D37FB0">
        <w:t xml:space="preserve">Figure </w:t>
      </w:r>
      <w:r w:rsidR="00D37FB0">
        <w:rPr>
          <w:noProof/>
        </w:rPr>
        <w:t>3.1</w:t>
      </w:r>
      <w:r w:rsidR="00D37FB0">
        <w:noBreakHyphen/>
      </w:r>
      <w:r w:rsidR="00D37FB0">
        <w:rPr>
          <w:noProof/>
        </w:rPr>
        <w:t>22</w:t>
      </w:r>
      <w:r w:rsidR="00D37FB0">
        <w:fldChar w:fldCharType="end"/>
      </w:r>
      <w:r w:rsidRPr="005E6346">
        <w:t>, again, SU2 and Fluent are in agreement. We can conclude that SU2 may be over predicting the drag. Since drag is hard to predict on CFD, the results are more than acceptable with small margins of error. Parasitic drag is around 0.01 and drag coefficient increases quadratically. However, this is where XFOIL starts to fail. Since XFOIL is a panel code, the drag prediction is not that great.</w:t>
      </w:r>
    </w:p>
    <w:p w14:paraId="2560BA87" w14:textId="77777777" w:rsidR="00DE5A31" w:rsidRDefault="005E6346" w:rsidP="00DE5A31">
      <w:pPr>
        <w:keepNext/>
        <w:jc w:val="center"/>
      </w:pPr>
      <w:r w:rsidRPr="005E6346">
        <w:rPr>
          <w:noProof/>
          <w:lang w:val="tr-TR" w:eastAsia="tr-TR"/>
        </w:rPr>
        <w:drawing>
          <wp:inline distT="0" distB="0" distL="0" distR="0" wp14:anchorId="4EF0152E" wp14:editId="6B696DDC">
            <wp:extent cx="4940298" cy="3705225"/>
            <wp:effectExtent l="0" t="0" r="0" b="0"/>
            <wp:docPr id="36"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953752" cy="3715316"/>
                    </a:xfrm>
                    <a:prstGeom prst="rect">
                      <a:avLst/>
                    </a:prstGeom>
                    <a:noFill/>
                    <a:ln>
                      <a:noFill/>
                    </a:ln>
                  </pic:spPr>
                </pic:pic>
              </a:graphicData>
            </a:graphic>
          </wp:inline>
        </w:drawing>
      </w:r>
    </w:p>
    <w:p w14:paraId="0AE08E4F" w14:textId="0A1A9EB7" w:rsidR="005E6346" w:rsidRPr="005E6346" w:rsidRDefault="00DE5A31" w:rsidP="00DE5A31">
      <w:pPr>
        <w:pStyle w:val="Caption"/>
        <w:jc w:val="center"/>
      </w:pPr>
      <w:bookmarkStart w:id="71" w:name="_Toc525254130"/>
      <w:r>
        <w:t xml:space="preserve">Figure </w:t>
      </w:r>
      <w:r w:rsidR="00F47D15">
        <w:fldChar w:fldCharType="begin"/>
      </w:r>
      <w:r w:rsidR="00F47D15">
        <w:instrText xml:space="preserve"> STYLEREF 2 \s </w:instrText>
      </w:r>
      <w:r w:rsidR="00F47D15">
        <w:fldChar w:fldCharType="separate"/>
      </w:r>
      <w:r w:rsidR="00F47D15">
        <w:rPr>
          <w:noProof/>
        </w:rPr>
        <w:t>3.1</w:t>
      </w:r>
      <w:r w:rsidR="00F47D15">
        <w:fldChar w:fldCharType="end"/>
      </w:r>
      <w:r w:rsidR="00F47D15">
        <w:noBreakHyphen/>
      </w:r>
      <w:r w:rsidR="00F47D15">
        <w:fldChar w:fldCharType="begin"/>
      </w:r>
      <w:r w:rsidR="00F47D15">
        <w:instrText xml:space="preserve"> SEQ Figure \* ARABIC \s 2 </w:instrText>
      </w:r>
      <w:r w:rsidR="00F47D15">
        <w:fldChar w:fldCharType="separate"/>
      </w:r>
      <w:r w:rsidR="00F47D15">
        <w:rPr>
          <w:noProof/>
        </w:rPr>
        <w:t>23</w:t>
      </w:r>
      <w:r w:rsidR="00F47D15">
        <w:fldChar w:fldCharType="end"/>
      </w:r>
      <w:r>
        <w:t xml:space="preserve">. </w:t>
      </w:r>
      <w:r w:rsidR="00D37FB0">
        <w:t xml:space="preserve">Cm versus α curves obtained from </w:t>
      </w:r>
      <w:r w:rsidRPr="004A79B2">
        <w:t xml:space="preserve"> XFOIL, SU2 and Fluent </w:t>
      </w:r>
      <w:r w:rsidR="00D37FB0">
        <w:t>analysis</w:t>
      </w:r>
      <w:r w:rsidRPr="004A79B2">
        <w:t>.</w:t>
      </w:r>
      <w:bookmarkEnd w:id="71"/>
    </w:p>
    <w:p w14:paraId="63C02831" w14:textId="77777777" w:rsidR="005E6346" w:rsidRPr="005E6346" w:rsidRDefault="005E6346" w:rsidP="005E6346">
      <w:pPr>
        <w:ind w:firstLine="708"/>
      </w:pPr>
      <w:r w:rsidRPr="005E6346">
        <w:t>Again, SU2 sharp TE and Fluent give similar results for the pitching moment. One can also see the impact of having a blunter trailing edge in pitching moment coefficients. This behavior is expected. Why? Because trailing edge sharpness and TE ‘direction’ are crucial for pitching moment coefficient values. Theoretically, it is possible to have an airfoil/wing with zero pitching moment: ‘reflexed airfoil’. However, this is beyond the scope of this report and will not be discussed.</w:t>
      </w:r>
    </w:p>
    <w:p w14:paraId="5DD2C22E" w14:textId="77777777" w:rsidR="00DE5A31" w:rsidRDefault="005E6346" w:rsidP="00DE5A31">
      <w:pPr>
        <w:keepNext/>
        <w:jc w:val="center"/>
      </w:pPr>
      <w:r w:rsidRPr="005E6346">
        <w:rPr>
          <w:noProof/>
          <w:lang w:val="tr-TR" w:eastAsia="tr-TR"/>
        </w:rPr>
        <w:lastRenderedPageBreak/>
        <w:drawing>
          <wp:inline distT="0" distB="0" distL="0" distR="0" wp14:anchorId="46A87D31" wp14:editId="48D7ACC6">
            <wp:extent cx="4619625" cy="3464719"/>
            <wp:effectExtent l="0" t="0" r="0" b="0"/>
            <wp:docPr id="37"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625017" cy="3468763"/>
                    </a:xfrm>
                    <a:prstGeom prst="rect">
                      <a:avLst/>
                    </a:prstGeom>
                    <a:noFill/>
                    <a:ln>
                      <a:noFill/>
                    </a:ln>
                  </pic:spPr>
                </pic:pic>
              </a:graphicData>
            </a:graphic>
          </wp:inline>
        </w:drawing>
      </w:r>
    </w:p>
    <w:p w14:paraId="79704B81" w14:textId="66C80435" w:rsidR="005E6346" w:rsidRPr="005E6346" w:rsidRDefault="00DE5A31" w:rsidP="00DE5A31">
      <w:pPr>
        <w:pStyle w:val="Caption"/>
        <w:jc w:val="center"/>
      </w:pPr>
      <w:bookmarkStart w:id="72" w:name="_Toc525254131"/>
      <w:r>
        <w:t xml:space="preserve">Figure </w:t>
      </w:r>
      <w:r w:rsidR="00F47D15">
        <w:fldChar w:fldCharType="begin"/>
      </w:r>
      <w:r w:rsidR="00F47D15">
        <w:instrText xml:space="preserve"> STYLEREF 2 \s </w:instrText>
      </w:r>
      <w:r w:rsidR="00F47D15">
        <w:fldChar w:fldCharType="separate"/>
      </w:r>
      <w:r w:rsidR="00F47D15">
        <w:rPr>
          <w:noProof/>
        </w:rPr>
        <w:t>3.1</w:t>
      </w:r>
      <w:r w:rsidR="00F47D15">
        <w:fldChar w:fldCharType="end"/>
      </w:r>
      <w:r w:rsidR="00F47D15">
        <w:noBreakHyphen/>
      </w:r>
      <w:r w:rsidR="00F47D15">
        <w:fldChar w:fldCharType="begin"/>
      </w:r>
      <w:r w:rsidR="00F47D15">
        <w:instrText xml:space="preserve"> SEQ Figure \* ARABIC \s 2 </w:instrText>
      </w:r>
      <w:r w:rsidR="00F47D15">
        <w:fldChar w:fldCharType="separate"/>
      </w:r>
      <w:r w:rsidR="00F47D15">
        <w:rPr>
          <w:noProof/>
        </w:rPr>
        <w:t>24</w:t>
      </w:r>
      <w:r w:rsidR="00F47D15">
        <w:fldChar w:fldCharType="end"/>
      </w:r>
      <w:r>
        <w:t xml:space="preserve">. </w:t>
      </w:r>
      <w:r w:rsidR="00E809C7">
        <w:t>L</w:t>
      </w:r>
      <w:r w:rsidRPr="00F2193E">
        <w:t>ift coefficient vs. drag coefficient predictions of XFOIL, SU2 and Fluent for various angles of attack.</w:t>
      </w:r>
      <w:bookmarkEnd w:id="72"/>
    </w:p>
    <w:p w14:paraId="640D8A2C" w14:textId="77777777" w:rsidR="005E6346" w:rsidRPr="005E6346" w:rsidRDefault="005E6346" w:rsidP="005E6346">
      <w:pPr>
        <w:ind w:firstLine="708"/>
      </w:pPr>
      <w:r w:rsidRPr="005E6346">
        <w:t>Results are fairly close in SU2 and Fluent side, but not on XFOIL side. We can also see the quadratic behavior of drag. Not much to say, since it’s similar to drag coefficient vs. angle of attack figure.</w:t>
      </w:r>
    </w:p>
    <w:p w14:paraId="767AB2FE" w14:textId="77777777" w:rsidR="00DE5A31" w:rsidRDefault="005E6346" w:rsidP="00DE5A31">
      <w:pPr>
        <w:keepNext/>
        <w:ind w:firstLine="708"/>
        <w:jc w:val="center"/>
      </w:pPr>
      <w:r w:rsidRPr="005E6346">
        <w:rPr>
          <w:noProof/>
          <w:lang w:val="tr-TR" w:eastAsia="tr-TR"/>
        </w:rPr>
        <w:drawing>
          <wp:inline distT="0" distB="0" distL="0" distR="0" wp14:anchorId="150BF7F5" wp14:editId="0734252F">
            <wp:extent cx="4695825" cy="3521869"/>
            <wp:effectExtent l="0" t="0" r="0" b="0"/>
            <wp:docPr id="38"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698262" cy="3523697"/>
                    </a:xfrm>
                    <a:prstGeom prst="rect">
                      <a:avLst/>
                    </a:prstGeom>
                    <a:noFill/>
                    <a:ln>
                      <a:noFill/>
                    </a:ln>
                  </pic:spPr>
                </pic:pic>
              </a:graphicData>
            </a:graphic>
          </wp:inline>
        </w:drawing>
      </w:r>
    </w:p>
    <w:p w14:paraId="5C31A186" w14:textId="22564517" w:rsidR="00DE5A31" w:rsidRPr="00DE5A31" w:rsidRDefault="00DE5A31" w:rsidP="00DE5A31">
      <w:pPr>
        <w:pStyle w:val="Caption"/>
        <w:jc w:val="center"/>
      </w:pPr>
      <w:bookmarkStart w:id="73" w:name="_Toc525254132"/>
      <w:r>
        <w:t xml:space="preserve">Figure </w:t>
      </w:r>
      <w:r w:rsidR="00F47D15">
        <w:fldChar w:fldCharType="begin"/>
      </w:r>
      <w:r w:rsidR="00F47D15">
        <w:instrText xml:space="preserve"> STYLEREF 2 \s </w:instrText>
      </w:r>
      <w:r w:rsidR="00F47D15">
        <w:fldChar w:fldCharType="separate"/>
      </w:r>
      <w:r w:rsidR="00F47D15">
        <w:rPr>
          <w:noProof/>
        </w:rPr>
        <w:t>3.1</w:t>
      </w:r>
      <w:r w:rsidR="00F47D15">
        <w:fldChar w:fldCharType="end"/>
      </w:r>
      <w:r w:rsidR="00F47D15">
        <w:noBreakHyphen/>
      </w:r>
      <w:r w:rsidR="00F47D15">
        <w:fldChar w:fldCharType="begin"/>
      </w:r>
      <w:r w:rsidR="00F47D15">
        <w:instrText xml:space="preserve"> SEQ Figure \* ARABIC \s 2 </w:instrText>
      </w:r>
      <w:r w:rsidR="00F47D15">
        <w:fldChar w:fldCharType="separate"/>
      </w:r>
      <w:r w:rsidR="00F47D15">
        <w:rPr>
          <w:noProof/>
        </w:rPr>
        <w:t>25</w:t>
      </w:r>
      <w:r w:rsidR="00F47D15">
        <w:fldChar w:fldCharType="end"/>
      </w:r>
      <w:r>
        <w:t xml:space="preserve">. </w:t>
      </w:r>
      <w:r w:rsidR="00E809C7">
        <w:t>Cl/Cd ratio</w:t>
      </w:r>
      <w:r w:rsidRPr="00CE4AC1">
        <w:t xml:space="preserve"> predictions of XFOIL, SU2 and Fluent for various angles of attack.</w:t>
      </w:r>
      <w:bookmarkEnd w:id="73"/>
    </w:p>
    <w:p w14:paraId="770E7734" w14:textId="77777777" w:rsidR="005E6346" w:rsidRPr="005E6346" w:rsidRDefault="005E6346" w:rsidP="00DE5A31">
      <w:pPr>
        <w:spacing w:after="200" w:line="240" w:lineRule="auto"/>
        <w:rPr>
          <w:rFonts w:ascii="Calibri" w:eastAsia="Times New Roman" w:hAnsi="Calibri" w:cs="Times New Roman"/>
          <w:i/>
          <w:iCs/>
          <w:color w:val="44546A" w:themeColor="text2"/>
          <w:sz w:val="18"/>
          <w:szCs w:val="18"/>
        </w:rPr>
      </w:pPr>
    </w:p>
    <w:p w14:paraId="01000AD1" w14:textId="77777777" w:rsidR="004D3FB1" w:rsidRDefault="005E6346" w:rsidP="004D3FB1">
      <w:pPr>
        <w:spacing w:line="240" w:lineRule="auto"/>
      </w:pPr>
      <w:r w:rsidRPr="005E6346">
        <w:t>For this case, again XFOIL is off by miles. SU2 and Fluent results are very close, with both peaking around 6 degrees and having values 60 and 80, respectively. Since we plan to have 3 degrees of incidence in the wing; 3 degrees of angle of attack in order to get maximum range is not bad.</w:t>
      </w:r>
    </w:p>
    <w:p w14:paraId="79ABB064" w14:textId="77777777" w:rsidR="004D3FB1" w:rsidRDefault="005E6346" w:rsidP="004D3FB1">
      <w:pPr>
        <w:keepNext/>
        <w:ind w:firstLine="708"/>
        <w:jc w:val="center"/>
      </w:pPr>
      <w:r w:rsidRPr="005E6346">
        <w:rPr>
          <w:noProof/>
          <w:lang w:val="tr-TR" w:eastAsia="tr-TR"/>
        </w:rPr>
        <w:lastRenderedPageBreak/>
        <w:drawing>
          <wp:inline distT="0" distB="0" distL="0" distR="0" wp14:anchorId="768331DF" wp14:editId="221D21E3">
            <wp:extent cx="4705350" cy="3529013"/>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720214" cy="3540161"/>
                    </a:xfrm>
                    <a:prstGeom prst="rect">
                      <a:avLst/>
                    </a:prstGeom>
                    <a:noFill/>
                    <a:ln>
                      <a:noFill/>
                    </a:ln>
                  </pic:spPr>
                </pic:pic>
              </a:graphicData>
            </a:graphic>
          </wp:inline>
        </w:drawing>
      </w:r>
    </w:p>
    <w:p w14:paraId="4A9ADC92" w14:textId="7909E5F8" w:rsidR="005E6346" w:rsidRPr="005E6346" w:rsidRDefault="004D3FB1" w:rsidP="004D3FB1">
      <w:pPr>
        <w:pStyle w:val="Caption"/>
        <w:jc w:val="center"/>
      </w:pPr>
      <w:bookmarkStart w:id="74" w:name="_Toc525254133"/>
      <w:r>
        <w:t xml:space="preserve">Figure </w:t>
      </w:r>
      <w:r w:rsidR="00F47D15">
        <w:fldChar w:fldCharType="begin"/>
      </w:r>
      <w:r w:rsidR="00F47D15">
        <w:instrText xml:space="preserve"> STYLEREF 2 \s </w:instrText>
      </w:r>
      <w:r w:rsidR="00F47D15">
        <w:fldChar w:fldCharType="separate"/>
      </w:r>
      <w:r w:rsidR="00F47D15">
        <w:rPr>
          <w:noProof/>
        </w:rPr>
        <w:t>3.1</w:t>
      </w:r>
      <w:r w:rsidR="00F47D15">
        <w:fldChar w:fldCharType="end"/>
      </w:r>
      <w:r w:rsidR="00F47D15">
        <w:noBreakHyphen/>
      </w:r>
      <w:r w:rsidR="00F47D15">
        <w:fldChar w:fldCharType="begin"/>
      </w:r>
      <w:r w:rsidR="00F47D15">
        <w:instrText xml:space="preserve"> SEQ Figure \* ARABIC \s 2 </w:instrText>
      </w:r>
      <w:r w:rsidR="00F47D15">
        <w:fldChar w:fldCharType="separate"/>
      </w:r>
      <w:r w:rsidR="00F47D15">
        <w:rPr>
          <w:noProof/>
        </w:rPr>
        <w:t>26</w:t>
      </w:r>
      <w:r w:rsidR="00F47D15">
        <w:fldChar w:fldCharType="end"/>
      </w:r>
      <w:r>
        <w:t xml:space="preserve">. </w:t>
      </w:r>
      <w:r w:rsidR="00E809C7">
        <w:t>C</w:t>
      </w:r>
      <w:r w:rsidR="00E809C7" w:rsidRPr="009F22DF">
        <w:rPr>
          <w:vertAlign w:val="subscript"/>
        </w:rPr>
        <w:t>l</w:t>
      </w:r>
      <w:r w:rsidRPr="00081BE6">
        <w:t xml:space="preserve"> </w:t>
      </w:r>
      <w:r w:rsidRPr="009F22DF">
        <w:rPr>
          <w:vertAlign w:val="superscript"/>
        </w:rPr>
        <w:t>3/2</w:t>
      </w:r>
      <w:r w:rsidR="00E809C7">
        <w:t>/C</w:t>
      </w:r>
      <w:r w:rsidR="00E809C7" w:rsidRPr="009F22DF">
        <w:rPr>
          <w:vertAlign w:val="subscript"/>
        </w:rPr>
        <w:t>d</w:t>
      </w:r>
      <w:r w:rsidRPr="00081BE6">
        <w:t xml:space="preserve"> predictions of XFOIL, SU2 and Fluent for various angles of attack.</w:t>
      </w:r>
      <w:bookmarkEnd w:id="74"/>
    </w:p>
    <w:p w14:paraId="320CB62A" w14:textId="77777777" w:rsidR="005E6346" w:rsidRPr="005E6346" w:rsidRDefault="005E6346" w:rsidP="004D3FB1">
      <w:pPr>
        <w:spacing w:line="240" w:lineRule="auto"/>
      </w:pPr>
      <w:r w:rsidRPr="005E6346">
        <w:tab/>
        <w:t>In order to maximize the range, we need to check the plot above and fly with the alpha where we have a peak. Fluent and SU2 are again close. Both peaking at 8 degrees, SU2 and Fluent gives 60 and 80, respectively. This means, with 3 degrees of incidence, we have to fly with 5 degrees of alpha in order to maximize the endurance.</w:t>
      </w:r>
    </w:p>
    <w:p w14:paraId="2CB53D07" w14:textId="77777777" w:rsidR="005E6346" w:rsidRDefault="005E6346" w:rsidP="005E6346">
      <w:r w:rsidRPr="005E6346">
        <w:tab/>
        <w:t xml:space="preserve">Conclusion for case 1: Fluent and SU2 gives similar results in 2D. We should also compare them for 3D cases. XFOIL gives reasonable results for back of the envelope calculations but should not be relied on too much. </w:t>
      </w:r>
    </w:p>
    <w:p w14:paraId="3FF3123B" w14:textId="77777777" w:rsidR="00395009" w:rsidRDefault="00395009" w:rsidP="005E6346"/>
    <w:p w14:paraId="6B0F2F5B" w14:textId="77777777" w:rsidR="00395009" w:rsidRDefault="00395009" w:rsidP="005E6346"/>
    <w:p w14:paraId="4098B2AA" w14:textId="77777777" w:rsidR="00395009" w:rsidRDefault="00395009" w:rsidP="005E6346"/>
    <w:p w14:paraId="3D0B004B" w14:textId="77777777" w:rsidR="00395009" w:rsidRDefault="00395009" w:rsidP="005E6346"/>
    <w:p w14:paraId="6A172399" w14:textId="77777777" w:rsidR="00395009" w:rsidRDefault="00395009" w:rsidP="005E6346"/>
    <w:p w14:paraId="14BD8312" w14:textId="77777777" w:rsidR="00395009" w:rsidRDefault="00395009" w:rsidP="005E6346"/>
    <w:p w14:paraId="4559FEE3" w14:textId="77777777" w:rsidR="00395009" w:rsidRDefault="00395009" w:rsidP="005E6346"/>
    <w:p w14:paraId="289430E5" w14:textId="77777777" w:rsidR="00395009" w:rsidRDefault="00395009" w:rsidP="005E6346"/>
    <w:p w14:paraId="58248048" w14:textId="77777777" w:rsidR="00395009" w:rsidRDefault="00395009" w:rsidP="005E6346"/>
    <w:p w14:paraId="0B5A21C0" w14:textId="77777777" w:rsidR="00395009" w:rsidRDefault="00395009" w:rsidP="005E6346"/>
    <w:p w14:paraId="1BCD8331" w14:textId="77777777" w:rsidR="00395009" w:rsidRDefault="00395009" w:rsidP="005E6346"/>
    <w:p w14:paraId="362EAA5F" w14:textId="77777777" w:rsidR="00395009" w:rsidRDefault="00395009" w:rsidP="005E6346"/>
    <w:p w14:paraId="374AC180" w14:textId="77777777" w:rsidR="00395009" w:rsidRPr="005E6346" w:rsidRDefault="00395009" w:rsidP="005E6346"/>
    <w:p w14:paraId="49EE0DD0" w14:textId="77777777" w:rsidR="005E6346" w:rsidRPr="00395009" w:rsidRDefault="005E6346" w:rsidP="00395009">
      <w:pPr>
        <w:rPr>
          <w:b/>
        </w:rPr>
      </w:pPr>
      <w:r w:rsidRPr="00395009">
        <w:rPr>
          <w:b/>
        </w:rPr>
        <w:t>Case 2:  Sharp Trailing Edge versus Blunt Trailing Edge</w:t>
      </w:r>
    </w:p>
    <w:p w14:paraId="4C94B4E3" w14:textId="77777777" w:rsidR="004D3FB1" w:rsidRDefault="005E6346" w:rsidP="004D3FB1">
      <w:pPr>
        <w:keepNext/>
        <w:jc w:val="center"/>
      </w:pPr>
      <w:r w:rsidRPr="005E6346">
        <w:rPr>
          <w:noProof/>
          <w:lang w:val="tr-TR" w:eastAsia="tr-TR"/>
        </w:rPr>
        <w:lastRenderedPageBreak/>
        <w:drawing>
          <wp:inline distT="0" distB="0" distL="0" distR="0" wp14:anchorId="52A9CE44" wp14:editId="575AE782">
            <wp:extent cx="4162425" cy="3121819"/>
            <wp:effectExtent l="0" t="0" r="0" b="0"/>
            <wp:docPr id="39"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187817" cy="3140863"/>
                    </a:xfrm>
                    <a:prstGeom prst="rect">
                      <a:avLst/>
                    </a:prstGeom>
                    <a:noFill/>
                    <a:ln>
                      <a:noFill/>
                    </a:ln>
                  </pic:spPr>
                </pic:pic>
              </a:graphicData>
            </a:graphic>
          </wp:inline>
        </w:drawing>
      </w:r>
    </w:p>
    <w:p w14:paraId="7FEC3783" w14:textId="77777777" w:rsidR="005E6346" w:rsidRPr="005E6346" w:rsidRDefault="004D3FB1" w:rsidP="004D3FB1">
      <w:pPr>
        <w:pStyle w:val="Caption"/>
        <w:jc w:val="center"/>
      </w:pPr>
      <w:bookmarkStart w:id="75" w:name="_Toc525254134"/>
      <w:r>
        <w:t xml:space="preserve">Figure </w:t>
      </w:r>
      <w:r w:rsidR="00F47D15">
        <w:fldChar w:fldCharType="begin"/>
      </w:r>
      <w:r w:rsidR="00F47D15">
        <w:instrText xml:space="preserve"> STYLEREF 2 \s </w:instrText>
      </w:r>
      <w:r w:rsidR="00F47D15">
        <w:fldChar w:fldCharType="separate"/>
      </w:r>
      <w:r w:rsidR="00F47D15">
        <w:rPr>
          <w:noProof/>
        </w:rPr>
        <w:t>3.1</w:t>
      </w:r>
      <w:r w:rsidR="00F47D15">
        <w:fldChar w:fldCharType="end"/>
      </w:r>
      <w:r w:rsidR="00F47D15">
        <w:noBreakHyphen/>
      </w:r>
      <w:r w:rsidR="00F47D15">
        <w:fldChar w:fldCharType="begin"/>
      </w:r>
      <w:r w:rsidR="00F47D15">
        <w:instrText xml:space="preserve"> SEQ Figure \* ARABIC \s 2 </w:instrText>
      </w:r>
      <w:r w:rsidR="00F47D15">
        <w:fldChar w:fldCharType="separate"/>
      </w:r>
      <w:r w:rsidR="00F47D15">
        <w:rPr>
          <w:noProof/>
        </w:rPr>
        <w:t>27</w:t>
      </w:r>
      <w:r w:rsidR="00F47D15">
        <w:fldChar w:fldCharType="end"/>
      </w:r>
      <w:r>
        <w:t xml:space="preserve">. </w:t>
      </w:r>
      <w:r w:rsidRPr="00B72331">
        <w:t>The figure above shows the lift coefficient predictions of SU2 for both sharp and blunt trailing edges.</w:t>
      </w:r>
      <w:bookmarkEnd w:id="75"/>
    </w:p>
    <w:p w14:paraId="241A8EA2" w14:textId="77777777" w:rsidR="005E6346" w:rsidRPr="005E6346" w:rsidRDefault="005E6346" w:rsidP="005E6346">
      <w:pPr>
        <w:ind w:firstLine="708"/>
      </w:pPr>
      <w:r w:rsidRPr="005E6346">
        <w:t>Both cases yield similar lift curve slopes, similar maximum lift coefficients.</w:t>
      </w:r>
    </w:p>
    <w:p w14:paraId="29DEA203" w14:textId="77777777" w:rsidR="004D3FB1" w:rsidRDefault="005E6346" w:rsidP="004D3FB1">
      <w:pPr>
        <w:keepNext/>
        <w:ind w:firstLine="708"/>
        <w:jc w:val="center"/>
      </w:pPr>
      <w:r w:rsidRPr="005E6346">
        <w:rPr>
          <w:noProof/>
          <w:lang w:val="tr-TR" w:eastAsia="tr-TR"/>
        </w:rPr>
        <w:drawing>
          <wp:inline distT="0" distB="0" distL="0" distR="0" wp14:anchorId="55705A24" wp14:editId="523EF0D7">
            <wp:extent cx="4133850" cy="3100388"/>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137538" cy="3103154"/>
                    </a:xfrm>
                    <a:prstGeom prst="rect">
                      <a:avLst/>
                    </a:prstGeom>
                    <a:noFill/>
                    <a:ln>
                      <a:noFill/>
                    </a:ln>
                  </pic:spPr>
                </pic:pic>
              </a:graphicData>
            </a:graphic>
          </wp:inline>
        </w:drawing>
      </w:r>
    </w:p>
    <w:p w14:paraId="5CFA19AA" w14:textId="77777777" w:rsidR="005E6346" w:rsidRPr="005E6346" w:rsidRDefault="004D3FB1" w:rsidP="004D3FB1">
      <w:pPr>
        <w:pStyle w:val="Caption"/>
        <w:jc w:val="center"/>
      </w:pPr>
      <w:bookmarkStart w:id="76" w:name="_Toc525254135"/>
      <w:r>
        <w:t xml:space="preserve">Figure </w:t>
      </w:r>
      <w:r w:rsidR="00F47D15">
        <w:fldChar w:fldCharType="begin"/>
      </w:r>
      <w:r w:rsidR="00F47D15">
        <w:instrText xml:space="preserve"> STYLEREF 2 \s </w:instrText>
      </w:r>
      <w:r w:rsidR="00F47D15">
        <w:fldChar w:fldCharType="separate"/>
      </w:r>
      <w:r w:rsidR="00F47D15">
        <w:rPr>
          <w:noProof/>
        </w:rPr>
        <w:t>3.1</w:t>
      </w:r>
      <w:r w:rsidR="00F47D15">
        <w:fldChar w:fldCharType="end"/>
      </w:r>
      <w:r w:rsidR="00F47D15">
        <w:noBreakHyphen/>
      </w:r>
      <w:r w:rsidR="00F47D15">
        <w:fldChar w:fldCharType="begin"/>
      </w:r>
      <w:r w:rsidR="00F47D15">
        <w:instrText xml:space="preserve"> SEQ Figure \* ARABIC \s 2 </w:instrText>
      </w:r>
      <w:r w:rsidR="00F47D15">
        <w:fldChar w:fldCharType="separate"/>
      </w:r>
      <w:r w:rsidR="00F47D15">
        <w:rPr>
          <w:noProof/>
        </w:rPr>
        <w:t>28</w:t>
      </w:r>
      <w:r w:rsidR="00F47D15">
        <w:fldChar w:fldCharType="end"/>
      </w:r>
      <w:r>
        <w:t xml:space="preserve">. </w:t>
      </w:r>
      <w:r w:rsidRPr="00FE11E6">
        <w:t>The figure above shows the drag coefficient predictions of SU2 for both sharp and blunt trailing edges.</w:t>
      </w:r>
      <w:bookmarkEnd w:id="76"/>
    </w:p>
    <w:p w14:paraId="01B78107" w14:textId="77777777" w:rsidR="005E6346" w:rsidRPr="005E6346" w:rsidRDefault="005E6346" w:rsidP="005E6346">
      <w:pPr>
        <w:ind w:firstLine="708"/>
      </w:pPr>
      <w:r w:rsidRPr="005E6346">
        <w:t>Very similar results in terms of drag when both cases are considered, note the quadratic behavior of the drag.</w:t>
      </w:r>
    </w:p>
    <w:p w14:paraId="77DD9D17" w14:textId="77777777" w:rsidR="005E6346" w:rsidRPr="005E6346" w:rsidRDefault="005E6346" w:rsidP="005E6346">
      <w:pPr>
        <w:ind w:firstLine="708"/>
      </w:pPr>
    </w:p>
    <w:p w14:paraId="0BE07A5D" w14:textId="77777777" w:rsidR="005E6346" w:rsidRPr="005E6346" w:rsidRDefault="005E6346" w:rsidP="005E6346">
      <w:pPr>
        <w:jc w:val="left"/>
      </w:pPr>
      <w:r w:rsidRPr="005E6346">
        <w:br w:type="page"/>
      </w:r>
    </w:p>
    <w:p w14:paraId="3DC307B2" w14:textId="77777777" w:rsidR="004D3FB1" w:rsidRDefault="004D3FB1" w:rsidP="004D3FB1">
      <w:pPr>
        <w:keepNext/>
        <w:jc w:val="right"/>
      </w:pPr>
      <w:r w:rsidRPr="005E6346">
        <w:rPr>
          <w:noProof/>
          <w:lang w:val="tr-TR" w:eastAsia="tr-TR"/>
        </w:rPr>
        <w:lastRenderedPageBreak/>
        <w:drawing>
          <wp:inline distT="0" distB="0" distL="0" distR="0" wp14:anchorId="53AA592C" wp14:editId="492BCA7F">
            <wp:extent cx="3190875" cy="2393156"/>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201734" cy="2401301"/>
                    </a:xfrm>
                    <a:prstGeom prst="rect">
                      <a:avLst/>
                    </a:prstGeom>
                    <a:noFill/>
                    <a:ln>
                      <a:noFill/>
                    </a:ln>
                  </pic:spPr>
                </pic:pic>
              </a:graphicData>
            </a:graphic>
          </wp:inline>
        </w:drawing>
      </w:r>
      <w:r w:rsidR="005E6346" w:rsidRPr="005E6346">
        <w:rPr>
          <w:noProof/>
          <w:lang w:val="tr-TR" w:eastAsia="tr-TR"/>
        </w:rPr>
        <w:drawing>
          <wp:inline distT="0" distB="0" distL="0" distR="0" wp14:anchorId="300437FD" wp14:editId="2CE4B430">
            <wp:extent cx="3162302" cy="237172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174713" cy="2381033"/>
                    </a:xfrm>
                    <a:prstGeom prst="rect">
                      <a:avLst/>
                    </a:prstGeom>
                    <a:noFill/>
                    <a:ln>
                      <a:noFill/>
                    </a:ln>
                  </pic:spPr>
                </pic:pic>
              </a:graphicData>
            </a:graphic>
          </wp:inline>
        </w:drawing>
      </w:r>
    </w:p>
    <w:p w14:paraId="7E0AFD32" w14:textId="77777777" w:rsidR="004D3FB1" w:rsidRDefault="004D3FB1" w:rsidP="004D3FB1">
      <w:pPr>
        <w:pStyle w:val="Caption"/>
        <w:jc w:val="right"/>
      </w:pPr>
      <w:bookmarkStart w:id="77" w:name="_Toc525254136"/>
      <w:r>
        <w:t xml:space="preserve">Figure </w:t>
      </w:r>
      <w:r w:rsidR="00F47D15">
        <w:fldChar w:fldCharType="begin"/>
      </w:r>
      <w:r w:rsidR="00F47D15">
        <w:instrText xml:space="preserve"> STYLEREF 2 \s </w:instrText>
      </w:r>
      <w:r w:rsidR="00F47D15">
        <w:fldChar w:fldCharType="separate"/>
      </w:r>
      <w:r w:rsidR="00F47D15">
        <w:rPr>
          <w:noProof/>
        </w:rPr>
        <w:t>3.1</w:t>
      </w:r>
      <w:r w:rsidR="00F47D15">
        <w:fldChar w:fldCharType="end"/>
      </w:r>
      <w:r w:rsidR="00F47D15">
        <w:noBreakHyphen/>
      </w:r>
      <w:r w:rsidR="00F47D15">
        <w:fldChar w:fldCharType="begin"/>
      </w:r>
      <w:r w:rsidR="00F47D15">
        <w:instrText xml:space="preserve"> SEQ Figure \* ARABIC \s 2 </w:instrText>
      </w:r>
      <w:r w:rsidR="00F47D15">
        <w:fldChar w:fldCharType="separate"/>
      </w:r>
      <w:r w:rsidR="00F47D15">
        <w:rPr>
          <w:noProof/>
        </w:rPr>
        <w:t>29</w:t>
      </w:r>
      <w:r w:rsidR="00F47D15">
        <w:fldChar w:fldCharType="end"/>
      </w:r>
      <w:r>
        <w:t xml:space="preserve">. </w:t>
      </w:r>
      <w:r w:rsidRPr="00663924">
        <w:t>Lift coefficient over drag coefficient vs. angle of attack and lift coefficient versus drag coefficient plots, predicted by SU2.</w:t>
      </w:r>
      <w:bookmarkEnd w:id="77"/>
    </w:p>
    <w:p w14:paraId="06A05696" w14:textId="77777777" w:rsidR="005E6346" w:rsidRPr="005E6346" w:rsidRDefault="005E6346" w:rsidP="005E6346">
      <w:pPr>
        <w:keepNext/>
        <w:jc w:val="right"/>
      </w:pPr>
    </w:p>
    <w:p w14:paraId="50266FDD" w14:textId="77777777" w:rsidR="004D3FB1" w:rsidRDefault="005E6346" w:rsidP="004D3FB1">
      <w:pPr>
        <w:keepNext/>
        <w:jc w:val="center"/>
      </w:pPr>
      <w:r w:rsidRPr="005E6346">
        <w:rPr>
          <w:noProof/>
          <w:lang w:val="tr-TR" w:eastAsia="tr-TR"/>
        </w:rPr>
        <w:drawing>
          <wp:inline distT="0" distB="0" distL="0" distR="0" wp14:anchorId="5CE14FA8" wp14:editId="4AB9BF0A">
            <wp:extent cx="4200525" cy="3150394"/>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201103" cy="3150828"/>
                    </a:xfrm>
                    <a:prstGeom prst="rect">
                      <a:avLst/>
                    </a:prstGeom>
                    <a:noFill/>
                    <a:ln>
                      <a:noFill/>
                    </a:ln>
                  </pic:spPr>
                </pic:pic>
              </a:graphicData>
            </a:graphic>
          </wp:inline>
        </w:drawing>
      </w:r>
    </w:p>
    <w:p w14:paraId="6D9E540A" w14:textId="77777777" w:rsidR="005E6346" w:rsidRPr="005E6346" w:rsidRDefault="004D3FB1" w:rsidP="004D3FB1">
      <w:pPr>
        <w:pStyle w:val="Caption"/>
        <w:jc w:val="center"/>
      </w:pPr>
      <w:bookmarkStart w:id="78" w:name="_Toc525254137"/>
      <w:r>
        <w:t xml:space="preserve">Figure </w:t>
      </w:r>
      <w:r w:rsidR="00F47D15">
        <w:fldChar w:fldCharType="begin"/>
      </w:r>
      <w:r w:rsidR="00F47D15">
        <w:instrText xml:space="preserve"> STYLEREF 2 \s </w:instrText>
      </w:r>
      <w:r w:rsidR="00F47D15">
        <w:fldChar w:fldCharType="separate"/>
      </w:r>
      <w:r w:rsidR="00F47D15">
        <w:rPr>
          <w:noProof/>
        </w:rPr>
        <w:t>3.1</w:t>
      </w:r>
      <w:r w:rsidR="00F47D15">
        <w:fldChar w:fldCharType="end"/>
      </w:r>
      <w:r w:rsidR="00F47D15">
        <w:noBreakHyphen/>
      </w:r>
      <w:r w:rsidR="00F47D15">
        <w:fldChar w:fldCharType="begin"/>
      </w:r>
      <w:r w:rsidR="00F47D15">
        <w:instrText xml:space="preserve"> SEQ Figure \* ARABIC \s 2 </w:instrText>
      </w:r>
      <w:r w:rsidR="00F47D15">
        <w:fldChar w:fldCharType="separate"/>
      </w:r>
      <w:r w:rsidR="00F47D15">
        <w:rPr>
          <w:noProof/>
        </w:rPr>
        <w:t>30</w:t>
      </w:r>
      <w:r w:rsidR="00F47D15">
        <w:fldChar w:fldCharType="end"/>
      </w:r>
      <w:r>
        <w:t xml:space="preserve">. </w:t>
      </w:r>
      <w:r w:rsidRPr="006E795B">
        <w:t>Pitching moment coefficient vs. angle of attack plot, predicted by SU2.</w:t>
      </w:r>
      <w:bookmarkEnd w:id="78"/>
    </w:p>
    <w:p w14:paraId="6E0AECE8" w14:textId="77777777" w:rsidR="005E6346" w:rsidRDefault="005E6346" w:rsidP="005E6346">
      <w:pPr>
        <w:ind w:firstLine="708"/>
      </w:pPr>
      <w:r w:rsidRPr="005E6346">
        <w:t>From the figure above, we can see that bluntness is beneficial for the VLA since we need to have smaller pitching moment to act on the aircraft. Having a greater amount of pitching moment requires having a greater moment arm (since moment is counteracted by the horizontal tail), hence the added weight.</w:t>
      </w:r>
    </w:p>
    <w:p w14:paraId="342F6210" w14:textId="77777777" w:rsidR="00395009" w:rsidRDefault="00395009" w:rsidP="005E6346">
      <w:pPr>
        <w:ind w:firstLine="708"/>
      </w:pPr>
    </w:p>
    <w:p w14:paraId="18D1DB4D" w14:textId="77777777" w:rsidR="00395009" w:rsidRDefault="00395009" w:rsidP="005E6346">
      <w:pPr>
        <w:ind w:firstLine="708"/>
      </w:pPr>
    </w:p>
    <w:p w14:paraId="45D6EA7F" w14:textId="77777777" w:rsidR="00395009" w:rsidRDefault="00395009" w:rsidP="005E6346">
      <w:pPr>
        <w:ind w:firstLine="708"/>
      </w:pPr>
    </w:p>
    <w:p w14:paraId="60EED596" w14:textId="77777777" w:rsidR="00395009" w:rsidRDefault="00395009" w:rsidP="005E6346">
      <w:pPr>
        <w:ind w:firstLine="708"/>
      </w:pPr>
    </w:p>
    <w:p w14:paraId="4584D853" w14:textId="77777777" w:rsidR="00395009" w:rsidRDefault="00395009" w:rsidP="005E6346">
      <w:pPr>
        <w:ind w:firstLine="708"/>
      </w:pPr>
    </w:p>
    <w:p w14:paraId="146BB329" w14:textId="77777777" w:rsidR="00395009" w:rsidRDefault="00395009" w:rsidP="005E6346">
      <w:pPr>
        <w:ind w:firstLine="708"/>
      </w:pPr>
    </w:p>
    <w:p w14:paraId="02C4D88E" w14:textId="77777777" w:rsidR="00395009" w:rsidRDefault="00395009" w:rsidP="005E6346">
      <w:pPr>
        <w:ind w:firstLine="708"/>
      </w:pPr>
    </w:p>
    <w:p w14:paraId="54B47CF4" w14:textId="77777777" w:rsidR="00395009" w:rsidRPr="005E6346" w:rsidRDefault="00395009" w:rsidP="005E6346">
      <w:pPr>
        <w:ind w:firstLine="708"/>
      </w:pPr>
    </w:p>
    <w:p w14:paraId="2B2A6D6B" w14:textId="77777777" w:rsidR="005E6346" w:rsidRPr="00395009" w:rsidRDefault="005E6346" w:rsidP="00395009">
      <w:pPr>
        <w:rPr>
          <w:b/>
        </w:rPr>
      </w:pPr>
      <w:r w:rsidRPr="00395009">
        <w:rPr>
          <w:b/>
        </w:rPr>
        <w:t>Case 3: Fluent vs SU2</w:t>
      </w:r>
    </w:p>
    <w:p w14:paraId="15B46502" w14:textId="77777777" w:rsidR="004D3FB1" w:rsidRDefault="005E6346" w:rsidP="004D3FB1">
      <w:pPr>
        <w:keepNext/>
        <w:jc w:val="center"/>
      </w:pPr>
      <w:r w:rsidRPr="005E6346">
        <w:rPr>
          <w:noProof/>
          <w:lang w:val="tr-TR" w:eastAsia="tr-TR"/>
        </w:rPr>
        <w:drawing>
          <wp:inline distT="0" distB="0" distL="0" distR="0" wp14:anchorId="52E2C8C2" wp14:editId="613CAA6B">
            <wp:extent cx="3895725" cy="2921794"/>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899803" cy="2924852"/>
                    </a:xfrm>
                    <a:prstGeom prst="rect">
                      <a:avLst/>
                    </a:prstGeom>
                    <a:noFill/>
                    <a:ln>
                      <a:noFill/>
                    </a:ln>
                  </pic:spPr>
                </pic:pic>
              </a:graphicData>
            </a:graphic>
          </wp:inline>
        </w:drawing>
      </w:r>
    </w:p>
    <w:p w14:paraId="4493CDFA" w14:textId="77777777" w:rsidR="005E6346" w:rsidRPr="005E6346" w:rsidRDefault="004D3FB1" w:rsidP="004D3FB1">
      <w:pPr>
        <w:pStyle w:val="Caption"/>
        <w:jc w:val="center"/>
      </w:pPr>
      <w:bookmarkStart w:id="79" w:name="_Toc525254138"/>
      <w:r>
        <w:t xml:space="preserve">Figure </w:t>
      </w:r>
      <w:r w:rsidR="00F47D15">
        <w:fldChar w:fldCharType="begin"/>
      </w:r>
      <w:r w:rsidR="00F47D15">
        <w:instrText xml:space="preserve"> STYLEREF 2 \s </w:instrText>
      </w:r>
      <w:r w:rsidR="00F47D15">
        <w:fldChar w:fldCharType="separate"/>
      </w:r>
      <w:r w:rsidR="00F47D15">
        <w:rPr>
          <w:noProof/>
        </w:rPr>
        <w:t>3.1</w:t>
      </w:r>
      <w:r w:rsidR="00F47D15">
        <w:fldChar w:fldCharType="end"/>
      </w:r>
      <w:r w:rsidR="00F47D15">
        <w:noBreakHyphen/>
      </w:r>
      <w:r w:rsidR="00F47D15">
        <w:fldChar w:fldCharType="begin"/>
      </w:r>
      <w:r w:rsidR="00F47D15">
        <w:instrText xml:space="preserve"> SEQ Figure \* ARABIC \s 2 </w:instrText>
      </w:r>
      <w:r w:rsidR="00F47D15">
        <w:fldChar w:fldCharType="separate"/>
      </w:r>
      <w:r w:rsidR="00F47D15">
        <w:rPr>
          <w:noProof/>
        </w:rPr>
        <w:t>31</w:t>
      </w:r>
      <w:r w:rsidR="00F47D15">
        <w:fldChar w:fldCharType="end"/>
      </w:r>
      <w:r>
        <w:t xml:space="preserve">. </w:t>
      </w:r>
      <w:r w:rsidRPr="00A15567">
        <w:t>The figure above shows lift coefficient predictions of SU2 and Fluent, both with sharp TE.</w:t>
      </w:r>
      <w:bookmarkEnd w:id="79"/>
    </w:p>
    <w:p w14:paraId="7551B7E6" w14:textId="77777777" w:rsidR="005E6346" w:rsidRPr="005E6346" w:rsidRDefault="005E6346" w:rsidP="005E6346">
      <w:r w:rsidRPr="005E6346">
        <w:tab/>
        <w:t>It seems that SU2 starts stalling a bit early, apart from that the lift curves predicted are identical.</w:t>
      </w:r>
    </w:p>
    <w:p w14:paraId="5B08E8B7" w14:textId="77777777" w:rsidR="004D3FB1" w:rsidRDefault="005E6346" w:rsidP="004D3FB1">
      <w:pPr>
        <w:keepNext/>
        <w:jc w:val="center"/>
      </w:pPr>
      <w:r w:rsidRPr="005E6346">
        <w:rPr>
          <w:noProof/>
          <w:lang w:val="tr-TR" w:eastAsia="tr-TR"/>
        </w:rPr>
        <w:drawing>
          <wp:inline distT="0" distB="0" distL="0" distR="0" wp14:anchorId="6F62B2F2" wp14:editId="3877D338">
            <wp:extent cx="4724400" cy="35433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727241" cy="3545431"/>
                    </a:xfrm>
                    <a:prstGeom prst="rect">
                      <a:avLst/>
                    </a:prstGeom>
                    <a:noFill/>
                    <a:ln>
                      <a:noFill/>
                    </a:ln>
                  </pic:spPr>
                </pic:pic>
              </a:graphicData>
            </a:graphic>
          </wp:inline>
        </w:drawing>
      </w:r>
    </w:p>
    <w:p w14:paraId="7FD49F8D" w14:textId="77777777" w:rsidR="005E6346" w:rsidRPr="005E6346" w:rsidRDefault="004D3FB1" w:rsidP="004D3FB1">
      <w:pPr>
        <w:pStyle w:val="Caption"/>
        <w:jc w:val="center"/>
      </w:pPr>
      <w:bookmarkStart w:id="80" w:name="_Toc525254139"/>
      <w:r>
        <w:t xml:space="preserve">Figure </w:t>
      </w:r>
      <w:r w:rsidR="00F47D15">
        <w:fldChar w:fldCharType="begin"/>
      </w:r>
      <w:r w:rsidR="00F47D15">
        <w:instrText xml:space="preserve"> STYLEREF 2 \s </w:instrText>
      </w:r>
      <w:r w:rsidR="00F47D15">
        <w:fldChar w:fldCharType="separate"/>
      </w:r>
      <w:r w:rsidR="00F47D15">
        <w:rPr>
          <w:noProof/>
        </w:rPr>
        <w:t>3.1</w:t>
      </w:r>
      <w:r w:rsidR="00F47D15">
        <w:fldChar w:fldCharType="end"/>
      </w:r>
      <w:r w:rsidR="00F47D15">
        <w:noBreakHyphen/>
      </w:r>
      <w:r w:rsidR="00F47D15">
        <w:fldChar w:fldCharType="begin"/>
      </w:r>
      <w:r w:rsidR="00F47D15">
        <w:instrText xml:space="preserve"> SEQ Figure \* ARABIC \s 2 </w:instrText>
      </w:r>
      <w:r w:rsidR="00F47D15">
        <w:fldChar w:fldCharType="separate"/>
      </w:r>
      <w:r w:rsidR="00F47D15">
        <w:rPr>
          <w:noProof/>
        </w:rPr>
        <w:t>32</w:t>
      </w:r>
      <w:r w:rsidR="00F47D15">
        <w:fldChar w:fldCharType="end"/>
      </w:r>
      <w:r>
        <w:t xml:space="preserve">. </w:t>
      </w:r>
      <w:r w:rsidRPr="00F3505C">
        <w:t>The figure above shows drag coefficient predictions of SU2 and Fluent, both with sharp TE.</w:t>
      </w:r>
      <w:bookmarkEnd w:id="80"/>
    </w:p>
    <w:p w14:paraId="1AF9D3B8" w14:textId="77777777" w:rsidR="005E6346" w:rsidRPr="005E6346" w:rsidRDefault="005E6346" w:rsidP="005E6346">
      <w:r w:rsidRPr="005E6346">
        <w:tab/>
        <w:t>From the figure above, SU2 can be said to be over predicting the drag coefficient. However, it is not much of an over prediction and can be considered acceptable.</w:t>
      </w:r>
    </w:p>
    <w:p w14:paraId="7D3BF81B" w14:textId="77777777" w:rsidR="004D3FB1" w:rsidRDefault="005E6346" w:rsidP="004D3FB1">
      <w:pPr>
        <w:keepNext/>
        <w:jc w:val="center"/>
      </w:pPr>
      <w:r w:rsidRPr="005E6346">
        <w:rPr>
          <w:noProof/>
          <w:lang w:val="tr-TR" w:eastAsia="tr-TR"/>
        </w:rPr>
        <w:lastRenderedPageBreak/>
        <w:drawing>
          <wp:inline distT="0" distB="0" distL="0" distR="0" wp14:anchorId="67EED4FF" wp14:editId="506E29AE">
            <wp:extent cx="4095750" cy="3071813"/>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9440" cy="3074580"/>
                    </a:xfrm>
                    <a:prstGeom prst="rect">
                      <a:avLst/>
                    </a:prstGeom>
                    <a:noFill/>
                    <a:ln>
                      <a:noFill/>
                    </a:ln>
                  </pic:spPr>
                </pic:pic>
              </a:graphicData>
            </a:graphic>
          </wp:inline>
        </w:drawing>
      </w:r>
    </w:p>
    <w:p w14:paraId="00AA21D8" w14:textId="77777777" w:rsidR="005E6346" w:rsidRPr="005E6346" w:rsidRDefault="004D3FB1" w:rsidP="004D3FB1">
      <w:pPr>
        <w:pStyle w:val="Caption"/>
        <w:jc w:val="center"/>
      </w:pPr>
      <w:bookmarkStart w:id="81" w:name="_Toc525254140"/>
      <w:r>
        <w:t xml:space="preserve">Figure </w:t>
      </w:r>
      <w:r w:rsidR="00F47D15">
        <w:fldChar w:fldCharType="begin"/>
      </w:r>
      <w:r w:rsidR="00F47D15">
        <w:instrText xml:space="preserve"> STYLEREF 2 \s </w:instrText>
      </w:r>
      <w:r w:rsidR="00F47D15">
        <w:fldChar w:fldCharType="separate"/>
      </w:r>
      <w:r w:rsidR="00F47D15">
        <w:rPr>
          <w:noProof/>
        </w:rPr>
        <w:t>3.1</w:t>
      </w:r>
      <w:r w:rsidR="00F47D15">
        <w:fldChar w:fldCharType="end"/>
      </w:r>
      <w:r w:rsidR="00F47D15">
        <w:noBreakHyphen/>
      </w:r>
      <w:r w:rsidR="00F47D15">
        <w:fldChar w:fldCharType="begin"/>
      </w:r>
      <w:r w:rsidR="00F47D15">
        <w:instrText xml:space="preserve"> SEQ Figure \* ARABIC \s 2 </w:instrText>
      </w:r>
      <w:r w:rsidR="00F47D15">
        <w:fldChar w:fldCharType="separate"/>
      </w:r>
      <w:r w:rsidR="00F47D15">
        <w:rPr>
          <w:noProof/>
        </w:rPr>
        <w:t>33</w:t>
      </w:r>
      <w:r w:rsidR="00F47D15">
        <w:fldChar w:fldCharType="end"/>
      </w:r>
      <w:r>
        <w:t xml:space="preserve">. </w:t>
      </w:r>
      <w:r w:rsidRPr="00C7109B">
        <w:t>The figure above shows lift coefficient divided by drag coefficient predictions of SU2 and Fluent, both with sharp TE.</w:t>
      </w:r>
      <w:bookmarkEnd w:id="81"/>
    </w:p>
    <w:p w14:paraId="19E0FCAA" w14:textId="77777777" w:rsidR="005E6346" w:rsidRPr="005E6346" w:rsidRDefault="005E6346" w:rsidP="005E6346">
      <w:pPr>
        <w:ind w:firstLine="708"/>
        <w:jc w:val="left"/>
      </w:pPr>
      <w:r w:rsidRPr="005E6346">
        <w:t xml:space="preserve">The figure above shows that this is where SU2 and Fluent differ a bit. Since there is a bit of an over prediction on SU2 side, consequently having a greater denominator in the plot above, it results in lower peak values. </w:t>
      </w:r>
    </w:p>
    <w:p w14:paraId="6749CB24" w14:textId="77777777" w:rsidR="004D3FB1" w:rsidRDefault="005E6346" w:rsidP="004D3FB1">
      <w:pPr>
        <w:keepNext/>
        <w:jc w:val="center"/>
      </w:pPr>
      <w:r w:rsidRPr="005E6346">
        <w:rPr>
          <w:noProof/>
          <w:lang w:val="tr-TR" w:eastAsia="tr-TR"/>
        </w:rPr>
        <w:drawing>
          <wp:inline distT="0" distB="0" distL="0" distR="0" wp14:anchorId="2D41D965" wp14:editId="523DC1B8">
            <wp:extent cx="4162425" cy="3121819"/>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167510" cy="3125633"/>
                    </a:xfrm>
                    <a:prstGeom prst="rect">
                      <a:avLst/>
                    </a:prstGeom>
                    <a:noFill/>
                    <a:ln>
                      <a:noFill/>
                    </a:ln>
                  </pic:spPr>
                </pic:pic>
              </a:graphicData>
            </a:graphic>
          </wp:inline>
        </w:drawing>
      </w:r>
    </w:p>
    <w:p w14:paraId="15031110" w14:textId="77777777" w:rsidR="005E6346" w:rsidRPr="005E6346" w:rsidRDefault="004D3FB1" w:rsidP="004D3FB1">
      <w:pPr>
        <w:pStyle w:val="Caption"/>
        <w:jc w:val="center"/>
      </w:pPr>
      <w:bookmarkStart w:id="82" w:name="_Toc525254141"/>
      <w:r>
        <w:t xml:space="preserve">Figure </w:t>
      </w:r>
      <w:r w:rsidR="00F47D15">
        <w:fldChar w:fldCharType="begin"/>
      </w:r>
      <w:r w:rsidR="00F47D15">
        <w:instrText xml:space="preserve"> STYLEREF 2 \s </w:instrText>
      </w:r>
      <w:r w:rsidR="00F47D15">
        <w:fldChar w:fldCharType="separate"/>
      </w:r>
      <w:r w:rsidR="00F47D15">
        <w:rPr>
          <w:noProof/>
        </w:rPr>
        <w:t>3.1</w:t>
      </w:r>
      <w:r w:rsidR="00F47D15">
        <w:fldChar w:fldCharType="end"/>
      </w:r>
      <w:r w:rsidR="00F47D15">
        <w:noBreakHyphen/>
      </w:r>
      <w:r w:rsidR="00F47D15">
        <w:fldChar w:fldCharType="begin"/>
      </w:r>
      <w:r w:rsidR="00F47D15">
        <w:instrText xml:space="preserve"> SEQ Figure \* ARABIC \s 2 </w:instrText>
      </w:r>
      <w:r w:rsidR="00F47D15">
        <w:fldChar w:fldCharType="separate"/>
      </w:r>
      <w:r w:rsidR="00F47D15">
        <w:rPr>
          <w:noProof/>
        </w:rPr>
        <w:t>34</w:t>
      </w:r>
      <w:r w:rsidR="00F47D15">
        <w:fldChar w:fldCharType="end"/>
      </w:r>
      <w:r>
        <w:t xml:space="preserve">. </w:t>
      </w:r>
      <w:r w:rsidRPr="00BA35D2">
        <w:t>The figure above shows moment coefficient predictions of SU2 and Fluent, both with sharp TE.</w:t>
      </w:r>
      <w:bookmarkEnd w:id="82"/>
    </w:p>
    <w:p w14:paraId="31B2610A" w14:textId="77777777" w:rsidR="005E6346" w:rsidRPr="005E6346" w:rsidRDefault="005E6346" w:rsidP="005E6346">
      <w:r w:rsidRPr="005E6346">
        <w:tab/>
        <w:t>The results are in good agreement. Taking fluent results as the baseline reference, SU2 over predicts again, but not too much. We may need to investigate stall and post-stall behavior in the future.</w:t>
      </w:r>
    </w:p>
    <w:p w14:paraId="23418863" w14:textId="77777777" w:rsidR="005E6346" w:rsidRPr="005E6346" w:rsidRDefault="005E6346" w:rsidP="005E6346">
      <w:pPr>
        <w:jc w:val="left"/>
      </w:pPr>
      <w:r w:rsidRPr="005E6346">
        <w:br w:type="page"/>
      </w:r>
    </w:p>
    <w:p w14:paraId="241A09F2" w14:textId="77777777" w:rsidR="00391145" w:rsidRDefault="005E6346" w:rsidP="00391145">
      <w:pPr>
        <w:keepNext/>
        <w:jc w:val="center"/>
      </w:pPr>
      <w:r w:rsidRPr="005E6346">
        <w:rPr>
          <w:noProof/>
          <w:lang w:val="tr-TR" w:eastAsia="tr-TR"/>
        </w:rPr>
        <w:lastRenderedPageBreak/>
        <w:drawing>
          <wp:inline distT="0" distB="0" distL="0" distR="0" wp14:anchorId="263D9B5E" wp14:editId="247E31BA">
            <wp:extent cx="3686175" cy="2764631"/>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689604" cy="2767202"/>
                    </a:xfrm>
                    <a:prstGeom prst="rect">
                      <a:avLst/>
                    </a:prstGeom>
                    <a:noFill/>
                    <a:ln>
                      <a:noFill/>
                    </a:ln>
                  </pic:spPr>
                </pic:pic>
              </a:graphicData>
            </a:graphic>
          </wp:inline>
        </w:drawing>
      </w:r>
    </w:p>
    <w:p w14:paraId="15FC4370" w14:textId="77777777" w:rsidR="005E6346" w:rsidRPr="005E6346" w:rsidRDefault="00391145" w:rsidP="00391145">
      <w:pPr>
        <w:pStyle w:val="Caption"/>
        <w:jc w:val="center"/>
      </w:pPr>
      <w:bookmarkStart w:id="83" w:name="_Toc525254142"/>
      <w:r>
        <w:t xml:space="preserve">Figure </w:t>
      </w:r>
      <w:r w:rsidR="00F47D15">
        <w:fldChar w:fldCharType="begin"/>
      </w:r>
      <w:r w:rsidR="00F47D15">
        <w:instrText xml:space="preserve"> STYLEREF 2 \s </w:instrText>
      </w:r>
      <w:r w:rsidR="00F47D15">
        <w:fldChar w:fldCharType="separate"/>
      </w:r>
      <w:r w:rsidR="00F47D15">
        <w:rPr>
          <w:noProof/>
        </w:rPr>
        <w:t>3.1</w:t>
      </w:r>
      <w:r w:rsidR="00F47D15">
        <w:fldChar w:fldCharType="end"/>
      </w:r>
      <w:r w:rsidR="00F47D15">
        <w:noBreakHyphen/>
      </w:r>
      <w:r w:rsidR="00F47D15">
        <w:fldChar w:fldCharType="begin"/>
      </w:r>
      <w:r w:rsidR="00F47D15">
        <w:instrText xml:space="preserve"> SEQ Figure \* ARABIC \s 2 </w:instrText>
      </w:r>
      <w:r w:rsidR="00F47D15">
        <w:fldChar w:fldCharType="separate"/>
      </w:r>
      <w:r w:rsidR="00F47D15">
        <w:rPr>
          <w:noProof/>
        </w:rPr>
        <w:t>35</w:t>
      </w:r>
      <w:r w:rsidR="00F47D15">
        <w:fldChar w:fldCharType="end"/>
      </w:r>
      <w:r>
        <w:t xml:space="preserve">. </w:t>
      </w:r>
      <w:r w:rsidRPr="00FB1A4D">
        <w:t>The figure above shows the lift coefficient versus drag coefficient values predicted by SU2 and Fluent.</w:t>
      </w:r>
      <w:bookmarkEnd w:id="83"/>
    </w:p>
    <w:p w14:paraId="09B3CDD9" w14:textId="77777777" w:rsidR="005E6346" w:rsidRPr="005E6346" w:rsidRDefault="005E6346" w:rsidP="005E6346"/>
    <w:p w14:paraId="51ECAD1C" w14:textId="77777777" w:rsidR="005E6346" w:rsidRPr="005E6346" w:rsidRDefault="005E6346" w:rsidP="005E6346">
      <w:pPr>
        <w:ind w:firstLine="708"/>
      </w:pPr>
      <w:r w:rsidRPr="005E6346">
        <w:t>Conclusion: SU2 results are fairly accurate, if we consider Fluent as a reference. The over prediction issue might be solved by changing the solver settings.</w:t>
      </w:r>
    </w:p>
    <w:p w14:paraId="7FB9FC9C" w14:textId="77777777" w:rsidR="004D3FB1" w:rsidRDefault="005E6346" w:rsidP="004D3FB1">
      <w:pPr>
        <w:keepNext/>
        <w:ind w:firstLine="708"/>
        <w:jc w:val="center"/>
      </w:pPr>
      <w:r w:rsidRPr="005E6346">
        <w:rPr>
          <w:noProof/>
          <w:lang w:val="tr-TR" w:eastAsia="tr-TR"/>
        </w:rPr>
        <w:drawing>
          <wp:inline distT="0" distB="0" distL="0" distR="0" wp14:anchorId="1846787A" wp14:editId="628893DF">
            <wp:extent cx="4257000" cy="363855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l="3795" t="7538" r="4003" b="3757"/>
                    <a:stretch/>
                  </pic:blipFill>
                  <pic:spPr bwMode="auto">
                    <a:xfrm>
                      <a:off x="0" y="0"/>
                      <a:ext cx="4275820" cy="3654636"/>
                    </a:xfrm>
                    <a:prstGeom prst="rect">
                      <a:avLst/>
                    </a:prstGeom>
                    <a:noFill/>
                    <a:ln>
                      <a:noFill/>
                    </a:ln>
                    <a:extLst>
                      <a:ext uri="{53640926-AAD7-44D8-BBD7-CCE9431645EC}">
                        <a14:shadowObscured xmlns:a14="http://schemas.microsoft.com/office/drawing/2010/main"/>
                      </a:ext>
                    </a:extLst>
                  </pic:spPr>
                </pic:pic>
              </a:graphicData>
            </a:graphic>
          </wp:inline>
        </w:drawing>
      </w:r>
    </w:p>
    <w:p w14:paraId="1D1CED07" w14:textId="0BC8474B" w:rsidR="005E6346" w:rsidRPr="005E6346" w:rsidRDefault="004D3FB1" w:rsidP="004D3FB1">
      <w:pPr>
        <w:pStyle w:val="Caption"/>
        <w:jc w:val="center"/>
      </w:pPr>
      <w:bookmarkStart w:id="84" w:name="_Toc525254143"/>
      <w:r>
        <w:t xml:space="preserve">Figure </w:t>
      </w:r>
      <w:r w:rsidR="00F47D15">
        <w:fldChar w:fldCharType="begin"/>
      </w:r>
      <w:r w:rsidR="00F47D15">
        <w:instrText xml:space="preserve"> STYLEREF 2 \s </w:instrText>
      </w:r>
      <w:r w:rsidR="00F47D15">
        <w:fldChar w:fldCharType="separate"/>
      </w:r>
      <w:r w:rsidR="00F47D15">
        <w:rPr>
          <w:noProof/>
        </w:rPr>
        <w:t>3.1</w:t>
      </w:r>
      <w:r w:rsidR="00F47D15">
        <w:fldChar w:fldCharType="end"/>
      </w:r>
      <w:r w:rsidR="00F47D15">
        <w:noBreakHyphen/>
      </w:r>
      <w:r w:rsidR="00F47D15">
        <w:fldChar w:fldCharType="begin"/>
      </w:r>
      <w:r w:rsidR="00F47D15">
        <w:instrText xml:space="preserve"> SEQ Figure \* ARABIC \s 2 </w:instrText>
      </w:r>
      <w:r w:rsidR="00F47D15">
        <w:fldChar w:fldCharType="separate"/>
      </w:r>
      <w:r w:rsidR="00F47D15">
        <w:rPr>
          <w:noProof/>
        </w:rPr>
        <w:t>36</w:t>
      </w:r>
      <w:r w:rsidR="00F47D15">
        <w:fldChar w:fldCharType="end"/>
      </w:r>
      <w:r>
        <w:t xml:space="preserve">. </w:t>
      </w:r>
      <w:r w:rsidRPr="00775522">
        <w:t xml:space="preserve">Contours of pressure coefficient for SD7062 at </w:t>
      </w:r>
      <w:r w:rsidR="00E809C7">
        <w:t>α=</w:t>
      </w:r>
      <w:r w:rsidRPr="00775522">
        <w:t>3</w:t>
      </w:r>
      <w:r w:rsidR="00E809C7">
        <w:t>°</w:t>
      </w:r>
      <w:r w:rsidRPr="00775522">
        <w:t>.</w:t>
      </w:r>
      <w:bookmarkEnd w:id="84"/>
    </w:p>
    <w:p w14:paraId="79BDDEDC" w14:textId="77777777" w:rsidR="004D3FB1" w:rsidRDefault="005E6346" w:rsidP="004D3FB1">
      <w:pPr>
        <w:keepNext/>
        <w:jc w:val="center"/>
      </w:pPr>
      <w:r w:rsidRPr="005E6346">
        <w:rPr>
          <w:noProof/>
          <w:lang w:val="tr-TR" w:eastAsia="tr-TR"/>
        </w:rPr>
        <w:lastRenderedPageBreak/>
        <w:drawing>
          <wp:inline distT="0" distB="0" distL="0" distR="0" wp14:anchorId="2C9DAAA7" wp14:editId="37A89DF0">
            <wp:extent cx="4127500" cy="3398813"/>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1072" t="9146" r="3498" b="2401"/>
                    <a:stretch/>
                  </pic:blipFill>
                  <pic:spPr bwMode="auto">
                    <a:xfrm>
                      <a:off x="0" y="0"/>
                      <a:ext cx="4140202" cy="3409272"/>
                    </a:xfrm>
                    <a:prstGeom prst="rect">
                      <a:avLst/>
                    </a:prstGeom>
                    <a:noFill/>
                    <a:ln>
                      <a:noFill/>
                    </a:ln>
                    <a:extLst>
                      <a:ext uri="{53640926-AAD7-44D8-BBD7-CCE9431645EC}">
                        <a14:shadowObscured xmlns:a14="http://schemas.microsoft.com/office/drawing/2010/main"/>
                      </a:ext>
                    </a:extLst>
                  </pic:spPr>
                </pic:pic>
              </a:graphicData>
            </a:graphic>
          </wp:inline>
        </w:drawing>
      </w:r>
    </w:p>
    <w:p w14:paraId="041B9C68" w14:textId="1D63C6D0" w:rsidR="005E6346" w:rsidRPr="005E6346" w:rsidRDefault="004D3FB1" w:rsidP="004D3FB1">
      <w:pPr>
        <w:pStyle w:val="Caption"/>
        <w:jc w:val="center"/>
      </w:pPr>
      <w:bookmarkStart w:id="85" w:name="_Toc525254144"/>
      <w:r>
        <w:t xml:space="preserve">Figure </w:t>
      </w:r>
      <w:r w:rsidR="00F47D15">
        <w:fldChar w:fldCharType="begin"/>
      </w:r>
      <w:r w:rsidR="00F47D15">
        <w:instrText xml:space="preserve"> STYLEREF 2 \s </w:instrText>
      </w:r>
      <w:r w:rsidR="00F47D15">
        <w:fldChar w:fldCharType="separate"/>
      </w:r>
      <w:r w:rsidR="00F47D15">
        <w:rPr>
          <w:noProof/>
        </w:rPr>
        <w:t>3.1</w:t>
      </w:r>
      <w:r w:rsidR="00F47D15">
        <w:fldChar w:fldCharType="end"/>
      </w:r>
      <w:r w:rsidR="00F47D15">
        <w:noBreakHyphen/>
      </w:r>
      <w:r w:rsidR="00F47D15">
        <w:fldChar w:fldCharType="begin"/>
      </w:r>
      <w:r w:rsidR="00F47D15">
        <w:instrText xml:space="preserve"> SEQ Figure \* ARABIC \s 2 </w:instrText>
      </w:r>
      <w:r w:rsidR="00F47D15">
        <w:fldChar w:fldCharType="separate"/>
      </w:r>
      <w:r w:rsidR="00F47D15">
        <w:rPr>
          <w:noProof/>
        </w:rPr>
        <w:t>37</w:t>
      </w:r>
      <w:r w:rsidR="00F47D15">
        <w:fldChar w:fldCharType="end"/>
      </w:r>
      <w:r>
        <w:t xml:space="preserve">. </w:t>
      </w:r>
      <w:r w:rsidRPr="00E85B8F">
        <w:t xml:space="preserve">Contours of Mach number for SD7062 at </w:t>
      </w:r>
      <w:r w:rsidR="00E809C7">
        <w:t>α=</w:t>
      </w:r>
      <w:r w:rsidR="00E809C7" w:rsidRPr="00775522">
        <w:t>3</w:t>
      </w:r>
      <w:r w:rsidR="00E809C7">
        <w:t>°</w:t>
      </w:r>
      <w:r w:rsidRPr="00E85B8F">
        <w:t>.</w:t>
      </w:r>
      <w:bookmarkEnd w:id="85"/>
    </w:p>
    <w:p w14:paraId="324BE646" w14:textId="77777777" w:rsidR="004D3FB1" w:rsidRDefault="005E6346" w:rsidP="004D3FB1">
      <w:pPr>
        <w:keepNext/>
        <w:ind w:firstLine="708"/>
        <w:jc w:val="center"/>
      </w:pPr>
      <w:r w:rsidRPr="005E6346">
        <w:rPr>
          <w:noProof/>
          <w:lang w:val="tr-TR" w:eastAsia="tr-TR"/>
        </w:rPr>
        <w:drawing>
          <wp:inline distT="0" distB="0" distL="0" distR="0" wp14:anchorId="5ABFCEC9" wp14:editId="0B6CE39E">
            <wp:extent cx="3981450" cy="351472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l="3572" t="3265" r="3111" b="4007"/>
                    <a:stretch/>
                  </pic:blipFill>
                  <pic:spPr bwMode="auto">
                    <a:xfrm>
                      <a:off x="0" y="0"/>
                      <a:ext cx="3990949" cy="3523111"/>
                    </a:xfrm>
                    <a:prstGeom prst="rect">
                      <a:avLst/>
                    </a:prstGeom>
                    <a:noFill/>
                    <a:ln>
                      <a:noFill/>
                    </a:ln>
                    <a:extLst>
                      <a:ext uri="{53640926-AAD7-44D8-BBD7-CCE9431645EC}">
                        <a14:shadowObscured xmlns:a14="http://schemas.microsoft.com/office/drawing/2010/main"/>
                      </a:ext>
                    </a:extLst>
                  </pic:spPr>
                </pic:pic>
              </a:graphicData>
            </a:graphic>
          </wp:inline>
        </w:drawing>
      </w:r>
    </w:p>
    <w:p w14:paraId="24CDD084" w14:textId="7776BDF1" w:rsidR="005E6346" w:rsidRPr="005E6346" w:rsidRDefault="004D3FB1" w:rsidP="004D3FB1">
      <w:pPr>
        <w:pStyle w:val="Caption"/>
        <w:jc w:val="center"/>
      </w:pPr>
      <w:bookmarkStart w:id="86" w:name="_Toc525254145"/>
      <w:r>
        <w:t xml:space="preserve">Figure </w:t>
      </w:r>
      <w:r w:rsidR="00F47D15">
        <w:fldChar w:fldCharType="begin"/>
      </w:r>
      <w:r w:rsidR="00F47D15">
        <w:instrText xml:space="preserve"> STYLEREF 2 \s </w:instrText>
      </w:r>
      <w:r w:rsidR="00F47D15">
        <w:fldChar w:fldCharType="separate"/>
      </w:r>
      <w:r w:rsidR="00F47D15">
        <w:rPr>
          <w:noProof/>
        </w:rPr>
        <w:t>3.1</w:t>
      </w:r>
      <w:r w:rsidR="00F47D15">
        <w:fldChar w:fldCharType="end"/>
      </w:r>
      <w:r w:rsidR="00F47D15">
        <w:noBreakHyphen/>
      </w:r>
      <w:r w:rsidR="00F47D15">
        <w:fldChar w:fldCharType="begin"/>
      </w:r>
      <w:r w:rsidR="00F47D15">
        <w:instrText xml:space="preserve"> SEQ Figure \* ARABIC \s 2 </w:instrText>
      </w:r>
      <w:r w:rsidR="00F47D15">
        <w:fldChar w:fldCharType="separate"/>
      </w:r>
      <w:r w:rsidR="00F47D15">
        <w:rPr>
          <w:noProof/>
        </w:rPr>
        <w:t>38</w:t>
      </w:r>
      <w:r w:rsidR="00F47D15">
        <w:fldChar w:fldCharType="end"/>
      </w:r>
      <w:r>
        <w:t xml:space="preserve">. </w:t>
      </w:r>
      <w:r w:rsidRPr="00731FF9">
        <w:t xml:space="preserve">Contours of pressure coefficient for SD7062 at </w:t>
      </w:r>
      <w:r w:rsidR="00E809C7">
        <w:t>α=6°</w:t>
      </w:r>
      <w:r w:rsidRPr="00731FF9">
        <w:t>.</w:t>
      </w:r>
      <w:bookmarkEnd w:id="86"/>
    </w:p>
    <w:p w14:paraId="06C51D91" w14:textId="77777777" w:rsidR="004D3FB1" w:rsidRDefault="005E6346" w:rsidP="004D3FB1">
      <w:pPr>
        <w:keepNext/>
        <w:jc w:val="center"/>
      </w:pPr>
      <w:r w:rsidRPr="005E6346">
        <w:rPr>
          <w:noProof/>
          <w:lang w:val="tr-TR" w:eastAsia="tr-TR"/>
        </w:rPr>
        <w:lastRenderedPageBreak/>
        <w:drawing>
          <wp:inline distT="0" distB="0" distL="0" distR="0" wp14:anchorId="6B64DBC5" wp14:editId="174FF753">
            <wp:extent cx="3876675" cy="337185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l="3671" t="5164" r="2967" b="3430"/>
                    <a:stretch/>
                  </pic:blipFill>
                  <pic:spPr bwMode="auto">
                    <a:xfrm>
                      <a:off x="0" y="0"/>
                      <a:ext cx="3883520" cy="3377803"/>
                    </a:xfrm>
                    <a:prstGeom prst="rect">
                      <a:avLst/>
                    </a:prstGeom>
                    <a:noFill/>
                    <a:ln>
                      <a:noFill/>
                    </a:ln>
                    <a:extLst>
                      <a:ext uri="{53640926-AAD7-44D8-BBD7-CCE9431645EC}">
                        <a14:shadowObscured xmlns:a14="http://schemas.microsoft.com/office/drawing/2010/main"/>
                      </a:ext>
                    </a:extLst>
                  </pic:spPr>
                </pic:pic>
              </a:graphicData>
            </a:graphic>
          </wp:inline>
        </w:drawing>
      </w:r>
    </w:p>
    <w:p w14:paraId="530BED56" w14:textId="2161CC3A" w:rsidR="005E6346" w:rsidRPr="005E6346" w:rsidRDefault="004D3FB1" w:rsidP="004D3FB1">
      <w:pPr>
        <w:pStyle w:val="Caption"/>
        <w:jc w:val="center"/>
      </w:pPr>
      <w:bookmarkStart w:id="87" w:name="_Toc525254146"/>
      <w:r>
        <w:t xml:space="preserve">Figure </w:t>
      </w:r>
      <w:r w:rsidR="00F47D15">
        <w:fldChar w:fldCharType="begin"/>
      </w:r>
      <w:r w:rsidR="00F47D15">
        <w:instrText xml:space="preserve"> STYLEREF 2 \s </w:instrText>
      </w:r>
      <w:r w:rsidR="00F47D15">
        <w:fldChar w:fldCharType="separate"/>
      </w:r>
      <w:r w:rsidR="00F47D15">
        <w:rPr>
          <w:noProof/>
        </w:rPr>
        <w:t>3.1</w:t>
      </w:r>
      <w:r w:rsidR="00F47D15">
        <w:fldChar w:fldCharType="end"/>
      </w:r>
      <w:r w:rsidR="00F47D15">
        <w:noBreakHyphen/>
      </w:r>
      <w:r w:rsidR="00F47D15">
        <w:fldChar w:fldCharType="begin"/>
      </w:r>
      <w:r w:rsidR="00F47D15">
        <w:instrText xml:space="preserve"> SEQ Figure \* ARABIC \s 2 </w:instrText>
      </w:r>
      <w:r w:rsidR="00F47D15">
        <w:fldChar w:fldCharType="separate"/>
      </w:r>
      <w:r w:rsidR="00F47D15">
        <w:rPr>
          <w:noProof/>
        </w:rPr>
        <w:t>39</w:t>
      </w:r>
      <w:r w:rsidR="00F47D15">
        <w:fldChar w:fldCharType="end"/>
      </w:r>
      <w:r>
        <w:t xml:space="preserve">. </w:t>
      </w:r>
      <w:r w:rsidRPr="004976FD">
        <w:t xml:space="preserve">Contours of Mach number for SD7062 at </w:t>
      </w:r>
      <w:r w:rsidR="00E809C7">
        <w:t>α=6°</w:t>
      </w:r>
      <w:r w:rsidRPr="004976FD">
        <w:t>.</w:t>
      </w:r>
      <w:bookmarkEnd w:id="87"/>
    </w:p>
    <w:p w14:paraId="0B9CD5C9" w14:textId="77777777" w:rsidR="004D3FB1" w:rsidRDefault="005E6346" w:rsidP="004D3FB1">
      <w:pPr>
        <w:keepNext/>
        <w:jc w:val="center"/>
      </w:pPr>
      <w:r w:rsidRPr="005E6346">
        <w:rPr>
          <w:noProof/>
          <w:lang w:val="tr-TR" w:eastAsia="tr-TR"/>
        </w:rPr>
        <w:drawing>
          <wp:inline distT="0" distB="0" distL="0" distR="0" wp14:anchorId="71CFEE36" wp14:editId="50F27D42">
            <wp:extent cx="3934529" cy="338137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l="3383" t="6664" r="3368" b="3132"/>
                    <a:stretch/>
                  </pic:blipFill>
                  <pic:spPr bwMode="auto">
                    <a:xfrm>
                      <a:off x="0" y="0"/>
                      <a:ext cx="3942956" cy="3388617"/>
                    </a:xfrm>
                    <a:prstGeom prst="rect">
                      <a:avLst/>
                    </a:prstGeom>
                    <a:noFill/>
                    <a:ln>
                      <a:noFill/>
                    </a:ln>
                    <a:extLst>
                      <a:ext uri="{53640926-AAD7-44D8-BBD7-CCE9431645EC}">
                        <a14:shadowObscured xmlns:a14="http://schemas.microsoft.com/office/drawing/2010/main"/>
                      </a:ext>
                    </a:extLst>
                  </pic:spPr>
                </pic:pic>
              </a:graphicData>
            </a:graphic>
          </wp:inline>
        </w:drawing>
      </w:r>
    </w:p>
    <w:p w14:paraId="1AC235D2" w14:textId="3FE48258" w:rsidR="005E6346" w:rsidRPr="005E6346" w:rsidRDefault="004D3FB1" w:rsidP="004D3FB1">
      <w:pPr>
        <w:pStyle w:val="Caption"/>
        <w:jc w:val="center"/>
      </w:pPr>
      <w:bookmarkStart w:id="88" w:name="_Toc525254147"/>
      <w:r>
        <w:t xml:space="preserve">Figure </w:t>
      </w:r>
      <w:r w:rsidR="00F47D15">
        <w:fldChar w:fldCharType="begin"/>
      </w:r>
      <w:r w:rsidR="00F47D15">
        <w:instrText xml:space="preserve"> STYLEREF 2 \s </w:instrText>
      </w:r>
      <w:r w:rsidR="00F47D15">
        <w:fldChar w:fldCharType="separate"/>
      </w:r>
      <w:r w:rsidR="00F47D15">
        <w:rPr>
          <w:noProof/>
        </w:rPr>
        <w:t>3.1</w:t>
      </w:r>
      <w:r w:rsidR="00F47D15">
        <w:fldChar w:fldCharType="end"/>
      </w:r>
      <w:r w:rsidR="00F47D15">
        <w:noBreakHyphen/>
      </w:r>
      <w:r w:rsidR="00F47D15">
        <w:fldChar w:fldCharType="begin"/>
      </w:r>
      <w:r w:rsidR="00F47D15">
        <w:instrText xml:space="preserve"> SEQ Figure \* ARABIC \s 2 </w:instrText>
      </w:r>
      <w:r w:rsidR="00F47D15">
        <w:fldChar w:fldCharType="separate"/>
      </w:r>
      <w:r w:rsidR="00F47D15">
        <w:rPr>
          <w:noProof/>
        </w:rPr>
        <w:t>40</w:t>
      </w:r>
      <w:r w:rsidR="00F47D15">
        <w:fldChar w:fldCharType="end"/>
      </w:r>
      <w:r>
        <w:t xml:space="preserve">. </w:t>
      </w:r>
      <w:r w:rsidRPr="008379EE">
        <w:t xml:space="preserve">Contours of pressure coefficient for SD7062 at </w:t>
      </w:r>
      <w:r w:rsidR="00E809C7">
        <w:t>α=9°</w:t>
      </w:r>
      <w:r w:rsidRPr="008379EE">
        <w:t>.</w:t>
      </w:r>
      <w:bookmarkEnd w:id="88"/>
    </w:p>
    <w:p w14:paraId="27977CCD" w14:textId="77777777" w:rsidR="004D3FB1" w:rsidRDefault="005E6346" w:rsidP="004D3FB1">
      <w:pPr>
        <w:keepNext/>
        <w:jc w:val="center"/>
      </w:pPr>
      <w:r w:rsidRPr="005E6346">
        <w:rPr>
          <w:noProof/>
          <w:lang w:val="tr-TR" w:eastAsia="tr-TR"/>
        </w:rPr>
        <w:lastRenderedPageBreak/>
        <w:drawing>
          <wp:inline distT="0" distB="0" distL="0" distR="0" wp14:anchorId="01BC3FB2" wp14:editId="2DE446AA">
            <wp:extent cx="3857625" cy="343852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l="3892" t="3867" r="3358" b="3076"/>
                    <a:stretch/>
                  </pic:blipFill>
                  <pic:spPr bwMode="auto">
                    <a:xfrm>
                      <a:off x="0" y="0"/>
                      <a:ext cx="3865017" cy="3445114"/>
                    </a:xfrm>
                    <a:prstGeom prst="rect">
                      <a:avLst/>
                    </a:prstGeom>
                    <a:noFill/>
                    <a:ln>
                      <a:noFill/>
                    </a:ln>
                    <a:extLst>
                      <a:ext uri="{53640926-AAD7-44D8-BBD7-CCE9431645EC}">
                        <a14:shadowObscured xmlns:a14="http://schemas.microsoft.com/office/drawing/2010/main"/>
                      </a:ext>
                    </a:extLst>
                  </pic:spPr>
                </pic:pic>
              </a:graphicData>
            </a:graphic>
          </wp:inline>
        </w:drawing>
      </w:r>
    </w:p>
    <w:p w14:paraId="799B9132" w14:textId="3C69496E" w:rsidR="005E6346" w:rsidRPr="005E6346" w:rsidRDefault="004D3FB1" w:rsidP="004D3FB1">
      <w:pPr>
        <w:pStyle w:val="Caption"/>
        <w:jc w:val="center"/>
      </w:pPr>
      <w:bookmarkStart w:id="89" w:name="_Toc525254148"/>
      <w:r>
        <w:t xml:space="preserve">Figure </w:t>
      </w:r>
      <w:r w:rsidR="00F47D15">
        <w:fldChar w:fldCharType="begin"/>
      </w:r>
      <w:r w:rsidR="00F47D15">
        <w:instrText xml:space="preserve"> STYLEREF 2 \s </w:instrText>
      </w:r>
      <w:r w:rsidR="00F47D15">
        <w:fldChar w:fldCharType="separate"/>
      </w:r>
      <w:r w:rsidR="00F47D15">
        <w:rPr>
          <w:noProof/>
        </w:rPr>
        <w:t>3.1</w:t>
      </w:r>
      <w:r w:rsidR="00F47D15">
        <w:fldChar w:fldCharType="end"/>
      </w:r>
      <w:r w:rsidR="00F47D15">
        <w:noBreakHyphen/>
      </w:r>
      <w:r w:rsidR="00F47D15">
        <w:fldChar w:fldCharType="begin"/>
      </w:r>
      <w:r w:rsidR="00F47D15">
        <w:instrText xml:space="preserve"> SEQ Figure \* ARABIC \s 2 </w:instrText>
      </w:r>
      <w:r w:rsidR="00F47D15">
        <w:fldChar w:fldCharType="separate"/>
      </w:r>
      <w:r w:rsidR="00F47D15">
        <w:rPr>
          <w:noProof/>
        </w:rPr>
        <w:t>41</w:t>
      </w:r>
      <w:r w:rsidR="00F47D15">
        <w:fldChar w:fldCharType="end"/>
      </w:r>
      <w:r>
        <w:t xml:space="preserve">. </w:t>
      </w:r>
      <w:r w:rsidRPr="001D19A8">
        <w:t xml:space="preserve">Contours of Mach number for SD7062 at </w:t>
      </w:r>
      <w:r w:rsidR="00E809C7">
        <w:t>α=9°</w:t>
      </w:r>
      <w:r w:rsidRPr="001D19A8">
        <w:t>.</w:t>
      </w:r>
      <w:bookmarkEnd w:id="89"/>
    </w:p>
    <w:p w14:paraId="601E2B5D" w14:textId="77777777" w:rsidR="00915260" w:rsidRDefault="005E6346" w:rsidP="00915260">
      <w:pPr>
        <w:keepNext/>
        <w:jc w:val="center"/>
      </w:pPr>
      <w:r w:rsidRPr="005E6346">
        <w:rPr>
          <w:noProof/>
          <w:lang w:val="tr-TR" w:eastAsia="tr-TR"/>
        </w:rPr>
        <w:drawing>
          <wp:inline distT="0" distB="0" distL="0" distR="0" wp14:anchorId="2977A7AD" wp14:editId="6E686000">
            <wp:extent cx="3981450" cy="338137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l="3324" t="8230" r="4054" b="3226"/>
                    <a:stretch/>
                  </pic:blipFill>
                  <pic:spPr bwMode="auto">
                    <a:xfrm>
                      <a:off x="0" y="0"/>
                      <a:ext cx="3988515" cy="3387375"/>
                    </a:xfrm>
                    <a:prstGeom prst="rect">
                      <a:avLst/>
                    </a:prstGeom>
                    <a:noFill/>
                    <a:ln>
                      <a:noFill/>
                    </a:ln>
                    <a:extLst>
                      <a:ext uri="{53640926-AAD7-44D8-BBD7-CCE9431645EC}">
                        <a14:shadowObscured xmlns:a14="http://schemas.microsoft.com/office/drawing/2010/main"/>
                      </a:ext>
                    </a:extLst>
                  </pic:spPr>
                </pic:pic>
              </a:graphicData>
            </a:graphic>
          </wp:inline>
        </w:drawing>
      </w:r>
    </w:p>
    <w:p w14:paraId="007286E6" w14:textId="2E32C42C" w:rsidR="005E6346" w:rsidRPr="005E6346" w:rsidRDefault="00915260" w:rsidP="00915260">
      <w:pPr>
        <w:pStyle w:val="Caption"/>
        <w:jc w:val="center"/>
      </w:pPr>
      <w:bookmarkStart w:id="90" w:name="_Toc525254149"/>
      <w:r>
        <w:t xml:space="preserve">Figure </w:t>
      </w:r>
      <w:r w:rsidR="00F47D15">
        <w:fldChar w:fldCharType="begin"/>
      </w:r>
      <w:r w:rsidR="00F47D15">
        <w:instrText xml:space="preserve"> STYLEREF 2 \s </w:instrText>
      </w:r>
      <w:r w:rsidR="00F47D15">
        <w:fldChar w:fldCharType="separate"/>
      </w:r>
      <w:r w:rsidR="00F47D15">
        <w:rPr>
          <w:noProof/>
        </w:rPr>
        <w:t>3.1</w:t>
      </w:r>
      <w:r w:rsidR="00F47D15">
        <w:fldChar w:fldCharType="end"/>
      </w:r>
      <w:r w:rsidR="00F47D15">
        <w:noBreakHyphen/>
      </w:r>
      <w:r w:rsidR="00F47D15">
        <w:fldChar w:fldCharType="begin"/>
      </w:r>
      <w:r w:rsidR="00F47D15">
        <w:instrText xml:space="preserve"> SEQ Figure \* ARABIC \s 2 </w:instrText>
      </w:r>
      <w:r w:rsidR="00F47D15">
        <w:fldChar w:fldCharType="separate"/>
      </w:r>
      <w:r w:rsidR="00F47D15">
        <w:rPr>
          <w:noProof/>
        </w:rPr>
        <w:t>42</w:t>
      </w:r>
      <w:r w:rsidR="00F47D15">
        <w:fldChar w:fldCharType="end"/>
      </w:r>
      <w:r>
        <w:t xml:space="preserve">. </w:t>
      </w:r>
      <w:r w:rsidRPr="007F29CA">
        <w:t xml:space="preserve">Contours of pressure coefficient for SD7062 at </w:t>
      </w:r>
      <w:r w:rsidR="00E809C7">
        <w:t>α=12°</w:t>
      </w:r>
      <w:r w:rsidRPr="007F29CA">
        <w:t>.</w:t>
      </w:r>
      <w:bookmarkEnd w:id="90"/>
    </w:p>
    <w:p w14:paraId="44ADDF8D" w14:textId="77777777" w:rsidR="00915260" w:rsidRDefault="005E6346" w:rsidP="00915260">
      <w:pPr>
        <w:keepNext/>
        <w:jc w:val="center"/>
      </w:pPr>
      <w:r w:rsidRPr="005E6346">
        <w:rPr>
          <w:noProof/>
          <w:lang w:val="tr-TR" w:eastAsia="tr-TR"/>
        </w:rPr>
        <w:lastRenderedPageBreak/>
        <w:drawing>
          <wp:inline distT="0" distB="0" distL="0" distR="0" wp14:anchorId="3537DD22" wp14:editId="3B2B2204">
            <wp:extent cx="3855885" cy="320992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l="2920" t="7942" r="2661" b="3582"/>
                    <a:stretch/>
                  </pic:blipFill>
                  <pic:spPr bwMode="auto">
                    <a:xfrm>
                      <a:off x="0" y="0"/>
                      <a:ext cx="3865287" cy="3217752"/>
                    </a:xfrm>
                    <a:prstGeom prst="rect">
                      <a:avLst/>
                    </a:prstGeom>
                    <a:noFill/>
                    <a:ln>
                      <a:noFill/>
                    </a:ln>
                    <a:extLst>
                      <a:ext uri="{53640926-AAD7-44D8-BBD7-CCE9431645EC}">
                        <a14:shadowObscured xmlns:a14="http://schemas.microsoft.com/office/drawing/2010/main"/>
                      </a:ext>
                    </a:extLst>
                  </pic:spPr>
                </pic:pic>
              </a:graphicData>
            </a:graphic>
          </wp:inline>
        </w:drawing>
      </w:r>
    </w:p>
    <w:p w14:paraId="5D65EE54" w14:textId="6C9CA333" w:rsidR="005E6346" w:rsidRPr="00915260" w:rsidRDefault="00915260" w:rsidP="00915260">
      <w:pPr>
        <w:pStyle w:val="Caption"/>
        <w:jc w:val="center"/>
      </w:pPr>
      <w:bookmarkStart w:id="91" w:name="_Toc525254150"/>
      <w:r>
        <w:t xml:space="preserve">Figure </w:t>
      </w:r>
      <w:r w:rsidR="00F47D15">
        <w:fldChar w:fldCharType="begin"/>
      </w:r>
      <w:r w:rsidR="00F47D15">
        <w:instrText xml:space="preserve"> STYLEREF 2 \s </w:instrText>
      </w:r>
      <w:r w:rsidR="00F47D15">
        <w:fldChar w:fldCharType="separate"/>
      </w:r>
      <w:r w:rsidR="00F47D15">
        <w:rPr>
          <w:noProof/>
        </w:rPr>
        <w:t>3.1</w:t>
      </w:r>
      <w:r w:rsidR="00F47D15">
        <w:fldChar w:fldCharType="end"/>
      </w:r>
      <w:r w:rsidR="00F47D15">
        <w:noBreakHyphen/>
      </w:r>
      <w:r w:rsidR="00F47D15">
        <w:fldChar w:fldCharType="begin"/>
      </w:r>
      <w:r w:rsidR="00F47D15">
        <w:instrText xml:space="preserve"> SEQ Figure \* ARABIC \s 2 </w:instrText>
      </w:r>
      <w:r w:rsidR="00F47D15">
        <w:fldChar w:fldCharType="separate"/>
      </w:r>
      <w:r w:rsidR="00F47D15">
        <w:rPr>
          <w:noProof/>
        </w:rPr>
        <w:t>43</w:t>
      </w:r>
      <w:r w:rsidR="00F47D15">
        <w:fldChar w:fldCharType="end"/>
      </w:r>
      <w:r>
        <w:t xml:space="preserve">. </w:t>
      </w:r>
      <w:r w:rsidRPr="00A47585">
        <w:t xml:space="preserve">Contours of Mach number for SD7062 at </w:t>
      </w:r>
      <w:r w:rsidR="00E809C7">
        <w:t>α=12°</w:t>
      </w:r>
      <w:r w:rsidRPr="00A47585">
        <w:t>.</w:t>
      </w:r>
      <w:bookmarkEnd w:id="91"/>
    </w:p>
    <w:p w14:paraId="2A74E41C" w14:textId="77777777" w:rsidR="00915260" w:rsidRDefault="005E6346" w:rsidP="00915260">
      <w:pPr>
        <w:keepNext/>
        <w:jc w:val="center"/>
      </w:pPr>
      <w:r w:rsidRPr="005E6346">
        <w:rPr>
          <w:noProof/>
          <w:lang w:val="tr-TR" w:eastAsia="tr-TR"/>
        </w:rPr>
        <w:drawing>
          <wp:inline distT="0" distB="0" distL="0" distR="0" wp14:anchorId="00C4C3EE" wp14:editId="179D3816">
            <wp:extent cx="3867150" cy="340042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l="3444" t="4393" r="3337" b="3343"/>
                    <a:stretch/>
                  </pic:blipFill>
                  <pic:spPr bwMode="auto">
                    <a:xfrm>
                      <a:off x="0" y="0"/>
                      <a:ext cx="3873495" cy="3406004"/>
                    </a:xfrm>
                    <a:prstGeom prst="rect">
                      <a:avLst/>
                    </a:prstGeom>
                    <a:noFill/>
                    <a:ln>
                      <a:noFill/>
                    </a:ln>
                    <a:extLst>
                      <a:ext uri="{53640926-AAD7-44D8-BBD7-CCE9431645EC}">
                        <a14:shadowObscured xmlns:a14="http://schemas.microsoft.com/office/drawing/2010/main"/>
                      </a:ext>
                    </a:extLst>
                  </pic:spPr>
                </pic:pic>
              </a:graphicData>
            </a:graphic>
          </wp:inline>
        </w:drawing>
      </w:r>
    </w:p>
    <w:p w14:paraId="615FC69C" w14:textId="502DC5DA" w:rsidR="005E6346" w:rsidRPr="005E6346" w:rsidRDefault="00915260" w:rsidP="00915260">
      <w:pPr>
        <w:pStyle w:val="Caption"/>
        <w:jc w:val="center"/>
      </w:pPr>
      <w:bookmarkStart w:id="92" w:name="_Toc525254151"/>
      <w:r>
        <w:t xml:space="preserve">Figure </w:t>
      </w:r>
      <w:r w:rsidR="00F47D15">
        <w:fldChar w:fldCharType="begin"/>
      </w:r>
      <w:r w:rsidR="00F47D15">
        <w:instrText xml:space="preserve"> STYLEREF 2 \s </w:instrText>
      </w:r>
      <w:r w:rsidR="00F47D15">
        <w:fldChar w:fldCharType="separate"/>
      </w:r>
      <w:r w:rsidR="00F47D15">
        <w:rPr>
          <w:noProof/>
        </w:rPr>
        <w:t>3.1</w:t>
      </w:r>
      <w:r w:rsidR="00F47D15">
        <w:fldChar w:fldCharType="end"/>
      </w:r>
      <w:r w:rsidR="00F47D15">
        <w:noBreakHyphen/>
      </w:r>
      <w:r w:rsidR="00F47D15">
        <w:fldChar w:fldCharType="begin"/>
      </w:r>
      <w:r w:rsidR="00F47D15">
        <w:instrText xml:space="preserve"> SEQ Figure \* ARABIC \s 2 </w:instrText>
      </w:r>
      <w:r w:rsidR="00F47D15">
        <w:fldChar w:fldCharType="separate"/>
      </w:r>
      <w:r w:rsidR="00F47D15">
        <w:rPr>
          <w:noProof/>
        </w:rPr>
        <w:t>44</w:t>
      </w:r>
      <w:r w:rsidR="00F47D15">
        <w:fldChar w:fldCharType="end"/>
      </w:r>
      <w:r>
        <w:t xml:space="preserve">. </w:t>
      </w:r>
      <w:r w:rsidRPr="00D856F1">
        <w:t xml:space="preserve">Contours of pressure coefficient for SD7062 at </w:t>
      </w:r>
      <w:r w:rsidR="00E809C7">
        <w:t>α=15°</w:t>
      </w:r>
      <w:r w:rsidRPr="00D856F1">
        <w:t>.</w:t>
      </w:r>
      <w:bookmarkEnd w:id="92"/>
    </w:p>
    <w:p w14:paraId="3253309B" w14:textId="77777777" w:rsidR="00915260" w:rsidRDefault="005E6346" w:rsidP="00915260">
      <w:pPr>
        <w:keepNext/>
        <w:jc w:val="center"/>
      </w:pPr>
      <w:r w:rsidRPr="005E6346">
        <w:rPr>
          <w:noProof/>
          <w:lang w:val="tr-TR" w:eastAsia="tr-TR"/>
        </w:rPr>
        <w:lastRenderedPageBreak/>
        <w:drawing>
          <wp:inline distT="0" distB="0" distL="0" distR="0" wp14:anchorId="057D676F" wp14:editId="36F5B839">
            <wp:extent cx="4171950" cy="3574558"/>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l="4387" t="7160" r="2178" b="2728"/>
                    <a:stretch/>
                  </pic:blipFill>
                  <pic:spPr bwMode="auto">
                    <a:xfrm>
                      <a:off x="0" y="0"/>
                      <a:ext cx="4176992" cy="3578878"/>
                    </a:xfrm>
                    <a:prstGeom prst="rect">
                      <a:avLst/>
                    </a:prstGeom>
                    <a:noFill/>
                    <a:ln>
                      <a:noFill/>
                    </a:ln>
                    <a:extLst>
                      <a:ext uri="{53640926-AAD7-44D8-BBD7-CCE9431645EC}">
                        <a14:shadowObscured xmlns:a14="http://schemas.microsoft.com/office/drawing/2010/main"/>
                      </a:ext>
                    </a:extLst>
                  </pic:spPr>
                </pic:pic>
              </a:graphicData>
            </a:graphic>
          </wp:inline>
        </w:drawing>
      </w:r>
    </w:p>
    <w:p w14:paraId="3C7C6D4C" w14:textId="070C0C73" w:rsidR="005E6346" w:rsidRPr="005E6346" w:rsidRDefault="00915260" w:rsidP="00915260">
      <w:pPr>
        <w:pStyle w:val="Caption"/>
        <w:jc w:val="center"/>
      </w:pPr>
      <w:bookmarkStart w:id="93" w:name="_Toc525254152"/>
      <w:r>
        <w:t xml:space="preserve">Figure </w:t>
      </w:r>
      <w:r w:rsidR="00F47D15">
        <w:fldChar w:fldCharType="begin"/>
      </w:r>
      <w:r w:rsidR="00F47D15">
        <w:instrText xml:space="preserve"> STYLEREF 2 \s </w:instrText>
      </w:r>
      <w:r w:rsidR="00F47D15">
        <w:fldChar w:fldCharType="separate"/>
      </w:r>
      <w:r w:rsidR="00F47D15">
        <w:rPr>
          <w:noProof/>
        </w:rPr>
        <w:t>3.1</w:t>
      </w:r>
      <w:r w:rsidR="00F47D15">
        <w:fldChar w:fldCharType="end"/>
      </w:r>
      <w:r w:rsidR="00F47D15">
        <w:noBreakHyphen/>
      </w:r>
      <w:r w:rsidR="00F47D15">
        <w:fldChar w:fldCharType="begin"/>
      </w:r>
      <w:r w:rsidR="00F47D15">
        <w:instrText xml:space="preserve"> SEQ Figure \* ARABIC \s 2 </w:instrText>
      </w:r>
      <w:r w:rsidR="00F47D15">
        <w:fldChar w:fldCharType="separate"/>
      </w:r>
      <w:r w:rsidR="00F47D15">
        <w:rPr>
          <w:noProof/>
        </w:rPr>
        <w:t>45</w:t>
      </w:r>
      <w:r w:rsidR="00F47D15">
        <w:fldChar w:fldCharType="end"/>
      </w:r>
      <w:r>
        <w:t xml:space="preserve">. </w:t>
      </w:r>
      <w:r w:rsidRPr="00CF7567">
        <w:t xml:space="preserve">Contours of Mach number for SD7062 at </w:t>
      </w:r>
      <w:r w:rsidR="00E809C7">
        <w:t>α=15°</w:t>
      </w:r>
      <w:r w:rsidRPr="00CF7567">
        <w:t>.</w:t>
      </w:r>
      <w:bookmarkEnd w:id="93"/>
    </w:p>
    <w:p w14:paraId="0C79BEED" w14:textId="77777777" w:rsidR="00915260" w:rsidRDefault="005E6346" w:rsidP="00915260">
      <w:pPr>
        <w:keepNext/>
        <w:jc w:val="center"/>
      </w:pPr>
      <w:r w:rsidRPr="005E6346">
        <w:rPr>
          <w:noProof/>
          <w:lang w:val="tr-TR" w:eastAsia="tr-TR"/>
        </w:rPr>
        <w:drawing>
          <wp:inline distT="0" distB="0" distL="0" distR="0" wp14:anchorId="0BA928F5" wp14:editId="7394EA4F">
            <wp:extent cx="4448175" cy="392430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l="4349" t="4449" r="3359" b="3901"/>
                    <a:stretch/>
                  </pic:blipFill>
                  <pic:spPr bwMode="auto">
                    <a:xfrm>
                      <a:off x="0" y="0"/>
                      <a:ext cx="4449224" cy="3925225"/>
                    </a:xfrm>
                    <a:prstGeom prst="rect">
                      <a:avLst/>
                    </a:prstGeom>
                    <a:noFill/>
                    <a:ln>
                      <a:noFill/>
                    </a:ln>
                    <a:extLst>
                      <a:ext uri="{53640926-AAD7-44D8-BBD7-CCE9431645EC}">
                        <a14:shadowObscured xmlns:a14="http://schemas.microsoft.com/office/drawing/2010/main"/>
                      </a:ext>
                    </a:extLst>
                  </pic:spPr>
                </pic:pic>
              </a:graphicData>
            </a:graphic>
          </wp:inline>
        </w:drawing>
      </w:r>
    </w:p>
    <w:p w14:paraId="359E340F" w14:textId="7446397E" w:rsidR="005E6346" w:rsidRPr="005E6346" w:rsidRDefault="00915260" w:rsidP="00915260">
      <w:pPr>
        <w:pStyle w:val="Caption"/>
        <w:jc w:val="center"/>
      </w:pPr>
      <w:bookmarkStart w:id="94" w:name="_Toc525254153"/>
      <w:r>
        <w:t xml:space="preserve">Figure </w:t>
      </w:r>
      <w:r w:rsidR="00F47D15">
        <w:fldChar w:fldCharType="begin"/>
      </w:r>
      <w:r w:rsidR="00F47D15">
        <w:instrText xml:space="preserve"> STYLEREF 2 \s </w:instrText>
      </w:r>
      <w:r w:rsidR="00F47D15">
        <w:fldChar w:fldCharType="separate"/>
      </w:r>
      <w:r w:rsidR="00F47D15">
        <w:rPr>
          <w:noProof/>
        </w:rPr>
        <w:t>3.1</w:t>
      </w:r>
      <w:r w:rsidR="00F47D15">
        <w:fldChar w:fldCharType="end"/>
      </w:r>
      <w:r w:rsidR="00F47D15">
        <w:noBreakHyphen/>
      </w:r>
      <w:r w:rsidR="00F47D15">
        <w:fldChar w:fldCharType="begin"/>
      </w:r>
      <w:r w:rsidR="00F47D15">
        <w:instrText xml:space="preserve"> SEQ Figure \* ARABIC \s 2 </w:instrText>
      </w:r>
      <w:r w:rsidR="00F47D15">
        <w:fldChar w:fldCharType="separate"/>
      </w:r>
      <w:r w:rsidR="00F47D15">
        <w:rPr>
          <w:noProof/>
        </w:rPr>
        <w:t>46</w:t>
      </w:r>
      <w:r w:rsidR="00F47D15">
        <w:fldChar w:fldCharType="end"/>
      </w:r>
      <w:r>
        <w:t xml:space="preserve">. </w:t>
      </w:r>
      <w:r w:rsidRPr="00320B8D">
        <w:t xml:space="preserve">Streamlines and separation bubble for SD7062 at </w:t>
      </w:r>
      <w:r w:rsidR="00E809C7">
        <w:t>α=15°</w:t>
      </w:r>
      <w:r w:rsidRPr="00320B8D">
        <w:t>.</w:t>
      </w:r>
      <w:bookmarkEnd w:id="94"/>
    </w:p>
    <w:p w14:paraId="113FF280" w14:textId="77777777" w:rsidR="00915260" w:rsidRDefault="005E6346" w:rsidP="00915260">
      <w:pPr>
        <w:keepNext/>
        <w:jc w:val="center"/>
      </w:pPr>
      <w:r w:rsidRPr="005E6346">
        <w:rPr>
          <w:noProof/>
          <w:lang w:val="tr-TR" w:eastAsia="tr-TR"/>
        </w:rPr>
        <w:lastRenderedPageBreak/>
        <w:drawing>
          <wp:inline distT="0" distB="0" distL="0" distR="0" wp14:anchorId="32EDD874" wp14:editId="6995A870">
            <wp:extent cx="4076187" cy="3621308"/>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084738" cy="3628904"/>
                    </a:xfrm>
                    <a:prstGeom prst="rect">
                      <a:avLst/>
                    </a:prstGeom>
                    <a:noFill/>
                    <a:ln>
                      <a:noFill/>
                    </a:ln>
                  </pic:spPr>
                </pic:pic>
              </a:graphicData>
            </a:graphic>
          </wp:inline>
        </w:drawing>
      </w:r>
    </w:p>
    <w:p w14:paraId="5D46E42D" w14:textId="77777777" w:rsidR="005E6346" w:rsidRPr="005E6346" w:rsidRDefault="00915260" w:rsidP="00915260">
      <w:pPr>
        <w:pStyle w:val="Caption"/>
        <w:jc w:val="center"/>
      </w:pPr>
      <w:bookmarkStart w:id="95" w:name="_Toc525254154"/>
      <w:r>
        <w:t xml:space="preserve">Figure </w:t>
      </w:r>
      <w:r w:rsidR="00F47D15">
        <w:fldChar w:fldCharType="begin"/>
      </w:r>
      <w:r w:rsidR="00F47D15">
        <w:instrText xml:space="preserve"> STYLEREF 2 \s </w:instrText>
      </w:r>
      <w:r w:rsidR="00F47D15">
        <w:fldChar w:fldCharType="separate"/>
      </w:r>
      <w:r w:rsidR="00F47D15">
        <w:rPr>
          <w:noProof/>
        </w:rPr>
        <w:t>3.1</w:t>
      </w:r>
      <w:r w:rsidR="00F47D15">
        <w:fldChar w:fldCharType="end"/>
      </w:r>
      <w:r w:rsidR="00F47D15">
        <w:noBreakHyphen/>
      </w:r>
      <w:r w:rsidR="00F47D15">
        <w:fldChar w:fldCharType="begin"/>
      </w:r>
      <w:r w:rsidR="00F47D15">
        <w:instrText xml:space="preserve"> SEQ Figure \* ARABIC \s 2 </w:instrText>
      </w:r>
      <w:r w:rsidR="00F47D15">
        <w:fldChar w:fldCharType="separate"/>
      </w:r>
      <w:r w:rsidR="00F47D15">
        <w:rPr>
          <w:noProof/>
        </w:rPr>
        <w:t>47</w:t>
      </w:r>
      <w:r w:rsidR="00F47D15">
        <w:fldChar w:fldCharType="end"/>
      </w:r>
      <w:r>
        <w:t xml:space="preserve">. </w:t>
      </w:r>
      <w:r w:rsidRPr="00755E52">
        <w:t>Velocity profile near trailing edge between 0.55c and 0.75c.</w:t>
      </w:r>
      <w:bookmarkEnd w:id="95"/>
    </w:p>
    <w:p w14:paraId="03AC7DB9" w14:textId="77777777" w:rsidR="005E6346" w:rsidRPr="005E6346" w:rsidRDefault="005E6346" w:rsidP="005E6346">
      <w:r w:rsidRPr="005E6346">
        <w:t>With increasing angle of attack, by figures, pressure coefficient on upper surface decreases, which is what we want. This results in a higher lift. However, since we predict the stall to be around 15 degrees, we need to check flow field at 15 degrees of angle of attack. We have a separation bubble which moves upstream with increasing angle of attack, this results in stall. This separation bubble is caused by flow separation at x = 0.65c, which can be seen in the figure above.</w:t>
      </w:r>
    </w:p>
    <w:p w14:paraId="0B5FE0DA" w14:textId="77777777" w:rsidR="005E6346" w:rsidRPr="005E6346" w:rsidRDefault="005E6346" w:rsidP="00B23065">
      <w:pPr>
        <w:pStyle w:val="Heading4"/>
      </w:pPr>
      <w:bookmarkStart w:id="96" w:name="_Toc525019261"/>
      <w:bookmarkStart w:id="97" w:name="_Toc525261819"/>
      <w:r w:rsidRPr="005E6346">
        <w:t>Flap Configuration Selection</w:t>
      </w:r>
      <w:bookmarkEnd w:id="96"/>
      <w:bookmarkEnd w:id="97"/>
    </w:p>
    <w:p w14:paraId="7841B8F9" w14:textId="77777777" w:rsidR="005E6346" w:rsidRPr="005E6346" w:rsidRDefault="005E6346" w:rsidP="00B23065">
      <w:pPr>
        <w:pStyle w:val="Heading5"/>
      </w:pPr>
      <w:bookmarkStart w:id="98" w:name="_Toc525019262"/>
      <w:bookmarkStart w:id="99" w:name="_Toc525261820"/>
      <w:r w:rsidRPr="005E6346">
        <w:t>Literature Research</w:t>
      </w:r>
      <w:bookmarkEnd w:id="98"/>
      <w:bookmarkEnd w:id="99"/>
    </w:p>
    <w:p w14:paraId="0C6227FD" w14:textId="77777777" w:rsidR="005E6346" w:rsidRPr="005E6346" w:rsidRDefault="005E6346" w:rsidP="005E6346">
      <w:pPr>
        <w:rPr>
          <w:color w:val="000000"/>
          <w:szCs w:val="20"/>
        </w:rPr>
      </w:pPr>
      <w:r w:rsidRPr="005E6346">
        <w:rPr>
          <w:color w:val="000000"/>
          <w:szCs w:val="20"/>
        </w:rPr>
        <w:t xml:space="preserve">Relatively high wing loading leads to increase in fuel efficient in commercial as well as in small general aviation aircraft, but requires sophisticated high lift devices to keep the take-off and landing distances within acceptable limits. High lift devices can in turn have a detrimental effect on cruise performance, and thus fuel efficiency, in the form of additional parasitic drag of the high lift system mechanism fairings under the wing. In addition, the weight and complexity of the high lift system increases with its performance. </w:t>
      </w:r>
    </w:p>
    <w:p w14:paraId="2CA4CE62" w14:textId="77777777" w:rsidR="005E6346" w:rsidRPr="005E6346" w:rsidRDefault="005E6346" w:rsidP="005E6346">
      <w:pPr>
        <w:rPr>
          <w:szCs w:val="20"/>
        </w:rPr>
      </w:pPr>
    </w:p>
    <w:p w14:paraId="498E454A" w14:textId="77777777" w:rsidR="00915260" w:rsidRDefault="005E6346" w:rsidP="00915260">
      <w:pPr>
        <w:keepNext/>
      </w:pPr>
      <w:r w:rsidRPr="005E6346">
        <w:rPr>
          <w:noProof/>
          <w:lang w:val="tr-TR" w:eastAsia="tr-TR"/>
        </w:rPr>
        <w:drawing>
          <wp:inline distT="0" distB="0" distL="0" distR="0" wp14:anchorId="2D6BC9C6" wp14:editId="1B2878CA">
            <wp:extent cx="6572250" cy="933450"/>
            <wp:effectExtent l="19050" t="0" r="0" b="0"/>
            <wp:docPr id="18" name="Resim 10" descr="C:\Users\win7\Desktop\Yaz TAI\Rapor\Figures\Flap litera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win7\Desktop\Yaz TAI\Rapor\Figures\Flap literature.png"/>
                    <pic:cNvPicPr>
                      <a:picLocks noChangeAspect="1" noChangeArrowheads="1"/>
                    </pic:cNvPicPr>
                  </pic:nvPicPr>
                  <pic:blipFill>
                    <a:blip r:embed="rId70" cstate="print"/>
                    <a:srcRect/>
                    <a:stretch>
                      <a:fillRect/>
                    </a:stretch>
                  </pic:blipFill>
                  <pic:spPr bwMode="auto">
                    <a:xfrm>
                      <a:off x="0" y="0"/>
                      <a:ext cx="6572250" cy="933450"/>
                    </a:xfrm>
                    <a:prstGeom prst="rect">
                      <a:avLst/>
                    </a:prstGeom>
                    <a:noFill/>
                    <a:ln w="9525">
                      <a:noFill/>
                      <a:miter lim="800000"/>
                      <a:headEnd/>
                      <a:tailEnd/>
                    </a:ln>
                  </pic:spPr>
                </pic:pic>
              </a:graphicData>
            </a:graphic>
          </wp:inline>
        </w:drawing>
      </w:r>
    </w:p>
    <w:p w14:paraId="720510DB" w14:textId="77777777" w:rsidR="005E6346" w:rsidRPr="005E6346" w:rsidRDefault="00915260" w:rsidP="00915260">
      <w:pPr>
        <w:pStyle w:val="Caption"/>
        <w:jc w:val="center"/>
      </w:pPr>
      <w:bookmarkStart w:id="100" w:name="_Toc525254155"/>
      <w:r>
        <w:t xml:space="preserve">Figure </w:t>
      </w:r>
      <w:r w:rsidR="00F47D15">
        <w:fldChar w:fldCharType="begin"/>
      </w:r>
      <w:r w:rsidR="00F47D15">
        <w:instrText xml:space="preserve"> STYLEREF 2 \s </w:instrText>
      </w:r>
      <w:r w:rsidR="00F47D15">
        <w:fldChar w:fldCharType="separate"/>
      </w:r>
      <w:r w:rsidR="00F47D15">
        <w:rPr>
          <w:noProof/>
        </w:rPr>
        <w:t>3.1</w:t>
      </w:r>
      <w:r w:rsidR="00F47D15">
        <w:fldChar w:fldCharType="end"/>
      </w:r>
      <w:r w:rsidR="00F47D15">
        <w:noBreakHyphen/>
      </w:r>
      <w:r w:rsidR="00F47D15">
        <w:fldChar w:fldCharType="begin"/>
      </w:r>
      <w:r w:rsidR="00F47D15">
        <w:instrText xml:space="preserve"> SEQ Figure \* ARABIC \s 2 </w:instrText>
      </w:r>
      <w:r w:rsidR="00F47D15">
        <w:fldChar w:fldCharType="separate"/>
      </w:r>
      <w:r w:rsidR="00F47D15">
        <w:rPr>
          <w:noProof/>
        </w:rPr>
        <w:t>48</w:t>
      </w:r>
      <w:r w:rsidR="00F47D15">
        <w:fldChar w:fldCharType="end"/>
      </w:r>
      <w:r>
        <w:t xml:space="preserve">. </w:t>
      </w:r>
      <w:r w:rsidRPr="00C35305">
        <w:t>General Aviation Aircrafts and Flap Types used</w:t>
      </w:r>
      <w:bookmarkEnd w:id="100"/>
    </w:p>
    <w:p w14:paraId="47648DC1" w14:textId="77777777" w:rsidR="005E6346" w:rsidRPr="005E6346" w:rsidRDefault="005E6346" w:rsidP="00395009">
      <w:pPr>
        <w:spacing w:before="150" w:after="150" w:line="420" w:lineRule="atLeast"/>
        <w:rPr>
          <w:rFonts w:eastAsia="Times New Roman" w:cs="Arial"/>
          <w:szCs w:val="20"/>
          <w:lang w:val="en-GB" w:eastAsia="en-GB"/>
        </w:rPr>
      </w:pPr>
      <w:r w:rsidRPr="005E6346">
        <w:rPr>
          <w:rFonts w:eastAsiaTheme="minorEastAsia" w:cs="Times New Roman"/>
          <w:szCs w:val="20"/>
        </w:rPr>
        <w:t xml:space="preserve">Looking at the literature, most of the smaller general aviation aircrafts have been designed with mostly plain flaps and slotted flaps. </w:t>
      </w:r>
      <w:r w:rsidRPr="005E6346">
        <w:rPr>
          <w:rFonts w:eastAsiaTheme="minorEastAsia" w:cs="Arial"/>
          <w:szCs w:val="20"/>
        </w:rPr>
        <w:t xml:space="preserve">The simplest flap is the plain flap. Plain flaps hinge to the back of the wing, and they pivot down when you extend them. However, they're fairly limited in the amount of lift they can create. That's because as air moves over the wing, it loses energy and starts to separate from the wing. By extending flaps, the airflow separation is even more pronounced, creating a large wake behind the wing. </w:t>
      </w:r>
      <w:r w:rsidRPr="005E6346">
        <w:rPr>
          <w:rFonts w:eastAsia="Times New Roman" w:cs="Arial"/>
          <w:szCs w:val="20"/>
          <w:lang w:val="en-GB" w:eastAsia="en-GB"/>
        </w:rPr>
        <w:lastRenderedPageBreak/>
        <w:t>Slotted flaps are the most commonly used flaps today, and they can be found on both small and large aircraft. What makes them so special? Two things:</w:t>
      </w:r>
    </w:p>
    <w:p w14:paraId="779F0A0A" w14:textId="77777777" w:rsidR="005E6346" w:rsidRPr="005E6346" w:rsidRDefault="005E6346" w:rsidP="006E307A">
      <w:pPr>
        <w:numPr>
          <w:ilvl w:val="0"/>
          <w:numId w:val="5"/>
        </w:numPr>
        <w:spacing w:after="75" w:line="420" w:lineRule="atLeast"/>
        <w:ind w:left="450"/>
        <w:rPr>
          <w:rFonts w:eastAsia="Times New Roman" w:cs="Arial"/>
          <w:szCs w:val="20"/>
          <w:lang w:val="en-GB" w:eastAsia="en-GB"/>
        </w:rPr>
      </w:pPr>
      <w:r w:rsidRPr="005E6346">
        <w:rPr>
          <w:rFonts w:eastAsia="Times New Roman" w:cs="Arial"/>
          <w:szCs w:val="20"/>
          <w:lang w:val="en-GB" w:eastAsia="en-GB"/>
        </w:rPr>
        <w:t>They increase wing camber, like other flaps</w:t>
      </w:r>
    </w:p>
    <w:p w14:paraId="2B51152D" w14:textId="77777777" w:rsidR="005E6346" w:rsidRPr="005E6346" w:rsidRDefault="005E6346" w:rsidP="006E307A">
      <w:pPr>
        <w:numPr>
          <w:ilvl w:val="0"/>
          <w:numId w:val="5"/>
        </w:numPr>
        <w:spacing w:after="75" w:line="420" w:lineRule="atLeast"/>
        <w:ind w:left="450"/>
        <w:rPr>
          <w:rFonts w:eastAsia="Times New Roman" w:cs="Arial"/>
          <w:szCs w:val="20"/>
          <w:lang w:val="en-GB" w:eastAsia="en-GB"/>
        </w:rPr>
      </w:pPr>
      <w:r w:rsidRPr="005E6346">
        <w:rPr>
          <w:rFonts w:eastAsia="Times New Roman" w:cs="Arial"/>
          <w:szCs w:val="20"/>
          <w:lang w:val="en-GB" w:eastAsia="en-GB"/>
        </w:rPr>
        <w:t>When extended, they open a slot between the wing and the flap</w:t>
      </w:r>
    </w:p>
    <w:p w14:paraId="60A6166B" w14:textId="77777777" w:rsidR="005E6346" w:rsidRPr="005E6346" w:rsidRDefault="005E6346" w:rsidP="005E6346">
      <w:pPr>
        <w:rPr>
          <w:rFonts w:cs="Arial"/>
          <w:szCs w:val="20"/>
        </w:rPr>
      </w:pPr>
      <w:r w:rsidRPr="005E6346">
        <w:rPr>
          <w:rFonts w:cs="Arial"/>
          <w:szCs w:val="20"/>
        </w:rPr>
        <w:t>By opening a slot between the wing and the flap, high pressure air from the bottom of the wing flows through the slot into the upper surface. This adds energy to the wing's boundary layer, delays airflow separation, and produces less drag. The result is lots of additional lift, without the excessive drag.</w:t>
      </w:r>
    </w:p>
    <w:p w14:paraId="5EB6F41D" w14:textId="77777777" w:rsidR="005E6346" w:rsidRPr="005E6346" w:rsidRDefault="005E6346" w:rsidP="005E6346">
      <w:pPr>
        <w:rPr>
          <w:rFonts w:cs="Arial"/>
          <w:szCs w:val="20"/>
        </w:rPr>
      </w:pPr>
      <w:r w:rsidRPr="005E6346">
        <w:rPr>
          <w:rFonts w:cs="Arial"/>
          <w:szCs w:val="20"/>
        </w:rPr>
        <w:t>In this part of the report, two configurations will be will be considered and analyzed with already chosen airfoil geometry. The flaps will be deflected at the %30 chord of the airfoil.</w:t>
      </w:r>
    </w:p>
    <w:p w14:paraId="2BBFF64C" w14:textId="77777777" w:rsidR="005E6346" w:rsidRPr="005E6346" w:rsidRDefault="005E6346" w:rsidP="005E6346">
      <w:pPr>
        <w:rPr>
          <w:rFonts w:cs="Arial"/>
          <w:szCs w:val="20"/>
        </w:rPr>
      </w:pPr>
    </w:p>
    <w:p w14:paraId="7E587B73" w14:textId="77777777" w:rsidR="00915260" w:rsidRDefault="005E6346" w:rsidP="00915260">
      <w:pPr>
        <w:keepNext/>
        <w:jc w:val="center"/>
      </w:pPr>
      <w:r w:rsidRPr="005E6346">
        <w:rPr>
          <w:rFonts w:cs="Arial"/>
          <w:noProof/>
          <w:szCs w:val="20"/>
          <w:lang w:val="tr-TR" w:eastAsia="tr-TR"/>
        </w:rPr>
        <w:drawing>
          <wp:inline distT="0" distB="0" distL="0" distR="0" wp14:anchorId="7AAE9846" wp14:editId="1714ACCB">
            <wp:extent cx="4972050" cy="914400"/>
            <wp:effectExtent l="19050" t="0" r="0" b="0"/>
            <wp:docPr id="19" name="Resim 11" descr="C:\Users\win7\Desktop\Yaz TAI\Rapor\Figures\plain slot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win7\Desktop\Yaz TAI\Rapor\Figures\plain slotted.png"/>
                    <pic:cNvPicPr>
                      <a:picLocks noChangeAspect="1" noChangeArrowheads="1"/>
                    </pic:cNvPicPr>
                  </pic:nvPicPr>
                  <pic:blipFill>
                    <a:blip r:embed="rId71" cstate="print"/>
                    <a:srcRect/>
                    <a:stretch>
                      <a:fillRect/>
                    </a:stretch>
                  </pic:blipFill>
                  <pic:spPr bwMode="auto">
                    <a:xfrm>
                      <a:off x="0" y="0"/>
                      <a:ext cx="4972050" cy="914400"/>
                    </a:xfrm>
                    <a:prstGeom prst="rect">
                      <a:avLst/>
                    </a:prstGeom>
                    <a:noFill/>
                    <a:ln w="9525">
                      <a:noFill/>
                      <a:miter lim="800000"/>
                      <a:headEnd/>
                      <a:tailEnd/>
                    </a:ln>
                  </pic:spPr>
                </pic:pic>
              </a:graphicData>
            </a:graphic>
          </wp:inline>
        </w:drawing>
      </w:r>
    </w:p>
    <w:p w14:paraId="2384F3AC" w14:textId="77777777" w:rsidR="005E6346" w:rsidRPr="005E6346" w:rsidRDefault="00915260" w:rsidP="00915260">
      <w:pPr>
        <w:pStyle w:val="Caption"/>
        <w:jc w:val="center"/>
        <w:rPr>
          <w:szCs w:val="20"/>
        </w:rPr>
      </w:pPr>
      <w:bookmarkStart w:id="101" w:name="_Toc525254156"/>
      <w:r>
        <w:t xml:space="preserve">Figure </w:t>
      </w:r>
      <w:r w:rsidR="00F47D15">
        <w:fldChar w:fldCharType="begin"/>
      </w:r>
      <w:r w:rsidR="00F47D15">
        <w:instrText xml:space="preserve"> STYLEREF 2 \s </w:instrText>
      </w:r>
      <w:r w:rsidR="00F47D15">
        <w:fldChar w:fldCharType="separate"/>
      </w:r>
      <w:r w:rsidR="00F47D15">
        <w:rPr>
          <w:noProof/>
        </w:rPr>
        <w:t>3.1</w:t>
      </w:r>
      <w:r w:rsidR="00F47D15">
        <w:fldChar w:fldCharType="end"/>
      </w:r>
      <w:r w:rsidR="00F47D15">
        <w:noBreakHyphen/>
      </w:r>
      <w:r w:rsidR="00F47D15">
        <w:fldChar w:fldCharType="begin"/>
      </w:r>
      <w:r w:rsidR="00F47D15">
        <w:instrText xml:space="preserve"> SEQ Figure \* ARABIC \s 2 </w:instrText>
      </w:r>
      <w:r w:rsidR="00F47D15">
        <w:fldChar w:fldCharType="separate"/>
      </w:r>
      <w:r w:rsidR="00F47D15">
        <w:rPr>
          <w:noProof/>
        </w:rPr>
        <w:t>49</w:t>
      </w:r>
      <w:r w:rsidR="00F47D15">
        <w:fldChar w:fldCharType="end"/>
      </w:r>
      <w:r>
        <w:t xml:space="preserve">. </w:t>
      </w:r>
      <w:r w:rsidRPr="00C94C4C">
        <w:t>Airflow around an airfoil with Plain Flaps and Slotted Flaps</w:t>
      </w:r>
      <w:bookmarkEnd w:id="101"/>
    </w:p>
    <w:p w14:paraId="3E84E1EE" w14:textId="77777777" w:rsidR="005E6346" w:rsidRPr="005E6346" w:rsidRDefault="005E6346" w:rsidP="00B23065">
      <w:pPr>
        <w:pStyle w:val="Heading5"/>
      </w:pPr>
      <w:bookmarkStart w:id="102" w:name="_Toc525019263"/>
      <w:bookmarkStart w:id="103" w:name="_Toc525261821"/>
      <w:r w:rsidRPr="005E6346">
        <w:t>2D Analysis and Flap Configuration Selection</w:t>
      </w:r>
      <w:bookmarkEnd w:id="102"/>
      <w:bookmarkEnd w:id="103"/>
    </w:p>
    <w:p w14:paraId="0ADC3624" w14:textId="77777777" w:rsidR="005E6346" w:rsidRPr="00395009" w:rsidRDefault="005E6346" w:rsidP="00395009">
      <w:pPr>
        <w:rPr>
          <w:b/>
        </w:rPr>
      </w:pPr>
      <w:r w:rsidRPr="00395009">
        <w:rPr>
          <w:b/>
        </w:rPr>
        <w:t> Grid Refinement</w:t>
      </w:r>
    </w:p>
    <w:p w14:paraId="3D15ABEA" w14:textId="77777777" w:rsidR="005E6346" w:rsidRPr="005E6346" w:rsidRDefault="005E6346" w:rsidP="005E6346">
      <w:r w:rsidRPr="005E6346">
        <w:t>In the previous chapter, we didn’t have to deal with very complex flows around the airfoil, so structured mesh with less element numbers were enough to observe the flow around different airfoils. In this chapter, we will be dealing with somehow complex flows due to the high deflections rates of different types of flaps and more complex geometries. That’s why, in this case it would be wiser to use unstructured mesh around a bit more complex geometries to observe the flow better. ANSYS meshing tool was used to create the mesh and adapting feature in ANSYS Fluent has been used to refine the important regions a bit further. Geometries were created in ANSYS Design Modeler tool.</w:t>
      </w:r>
    </w:p>
    <w:p w14:paraId="037109A0" w14:textId="77777777" w:rsidR="00391145" w:rsidRDefault="00BE76BC" w:rsidP="00391145">
      <w:pPr>
        <w:pStyle w:val="NormalWeb"/>
        <w:keepNext/>
        <w:shd w:val="clear" w:color="auto" w:fill="FFFFFF"/>
        <w:spacing w:before="120" w:beforeAutospacing="0" w:after="120" w:afterAutospacing="0"/>
        <w:jc w:val="center"/>
      </w:pPr>
      <w:r>
        <w:rPr>
          <w:rFonts w:asciiTheme="minorHAnsi" w:hAnsiTheme="minorHAnsi" w:cs="Arial"/>
          <w:noProof/>
          <w:sz w:val="22"/>
          <w:szCs w:val="22"/>
          <w:lang w:val="tr-TR" w:eastAsia="tr-TR"/>
        </w:rPr>
        <w:drawing>
          <wp:inline distT="0" distB="0" distL="0" distR="0" wp14:anchorId="0F35A8DD" wp14:editId="189BD3D8">
            <wp:extent cx="4140835" cy="1544320"/>
            <wp:effectExtent l="0" t="0" r="0" b="0"/>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140835" cy="1544320"/>
                    </a:xfrm>
                    <a:prstGeom prst="rect">
                      <a:avLst/>
                    </a:prstGeom>
                    <a:noFill/>
                    <a:ln>
                      <a:noFill/>
                    </a:ln>
                  </pic:spPr>
                </pic:pic>
              </a:graphicData>
            </a:graphic>
          </wp:inline>
        </w:drawing>
      </w:r>
    </w:p>
    <w:p w14:paraId="228AFBE5" w14:textId="45188CEF" w:rsidR="00BE76BC" w:rsidRDefault="00391145" w:rsidP="00391145">
      <w:pPr>
        <w:pStyle w:val="Caption"/>
        <w:jc w:val="center"/>
        <w:rPr>
          <w:rFonts w:asciiTheme="minorHAnsi" w:hAnsiTheme="minorHAnsi" w:cs="Arial"/>
          <w:sz w:val="22"/>
          <w:szCs w:val="22"/>
        </w:rPr>
      </w:pPr>
      <w:bookmarkStart w:id="104" w:name="_Toc525254157"/>
      <w:r>
        <w:t xml:space="preserve">Figure </w:t>
      </w:r>
      <w:r w:rsidR="00F47D15">
        <w:fldChar w:fldCharType="begin"/>
      </w:r>
      <w:r w:rsidR="00F47D15">
        <w:instrText xml:space="preserve"> STYLEREF 2 \s </w:instrText>
      </w:r>
      <w:r w:rsidR="00F47D15">
        <w:fldChar w:fldCharType="separate"/>
      </w:r>
      <w:r w:rsidR="00F47D15">
        <w:rPr>
          <w:noProof/>
        </w:rPr>
        <w:t>3.1</w:t>
      </w:r>
      <w:r w:rsidR="00F47D15">
        <w:fldChar w:fldCharType="end"/>
      </w:r>
      <w:r w:rsidR="00F47D15">
        <w:noBreakHyphen/>
      </w:r>
      <w:r w:rsidR="00F47D15">
        <w:fldChar w:fldCharType="begin"/>
      </w:r>
      <w:r w:rsidR="00F47D15">
        <w:instrText xml:space="preserve"> SEQ Figure \* ARABIC \s 2 </w:instrText>
      </w:r>
      <w:r w:rsidR="00F47D15">
        <w:fldChar w:fldCharType="separate"/>
      </w:r>
      <w:r w:rsidR="00F47D15">
        <w:rPr>
          <w:noProof/>
        </w:rPr>
        <w:t>50</w:t>
      </w:r>
      <w:r w:rsidR="00F47D15">
        <w:fldChar w:fldCharType="end"/>
      </w:r>
      <w:r>
        <w:t xml:space="preserve">. </w:t>
      </w:r>
      <w:r w:rsidRPr="00A922B9">
        <w:t>Geometry of SD 7062 Airfoil with Plain Flaps Deflected 15 Degrees at 30</w:t>
      </w:r>
      <w:r w:rsidR="00E809C7">
        <w:t>%</w:t>
      </w:r>
      <w:r w:rsidRPr="00A922B9">
        <w:t xml:space="preserve"> Chord</w:t>
      </w:r>
      <w:bookmarkEnd w:id="104"/>
    </w:p>
    <w:p w14:paraId="48EE3F95" w14:textId="77777777" w:rsidR="00BE76BC" w:rsidRDefault="00BE76BC" w:rsidP="00BE76BC">
      <w:pPr>
        <w:pStyle w:val="NormalWeb"/>
        <w:shd w:val="clear" w:color="auto" w:fill="FFFFFF"/>
        <w:spacing w:before="120" w:beforeAutospacing="0" w:after="120" w:afterAutospacing="0"/>
        <w:ind w:firstLine="360"/>
        <w:jc w:val="center"/>
        <w:rPr>
          <w:rFonts w:asciiTheme="minorHAnsi" w:hAnsiTheme="minorHAnsi" w:cs="Arial"/>
          <w:sz w:val="22"/>
          <w:szCs w:val="22"/>
        </w:rPr>
      </w:pPr>
    </w:p>
    <w:p w14:paraId="770A043A" w14:textId="77777777" w:rsidR="00391145" w:rsidRDefault="00BE76BC" w:rsidP="00391145">
      <w:pPr>
        <w:pStyle w:val="NormalWeb"/>
        <w:keepNext/>
        <w:shd w:val="clear" w:color="auto" w:fill="FFFFFF"/>
        <w:spacing w:before="120" w:beforeAutospacing="0" w:after="120" w:afterAutospacing="0"/>
        <w:jc w:val="center"/>
      </w:pPr>
      <w:r>
        <w:rPr>
          <w:rFonts w:asciiTheme="minorHAnsi" w:hAnsiTheme="minorHAnsi" w:cs="Arial"/>
          <w:noProof/>
          <w:sz w:val="22"/>
          <w:szCs w:val="22"/>
          <w:lang w:val="tr-TR" w:eastAsia="tr-TR"/>
        </w:rPr>
        <w:lastRenderedPageBreak/>
        <w:drawing>
          <wp:inline distT="0" distB="0" distL="0" distR="0" wp14:anchorId="2D1AC9BB" wp14:editId="77B9D09D">
            <wp:extent cx="4080510" cy="1802765"/>
            <wp:effectExtent l="0" t="0" r="0" b="6985"/>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1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080510" cy="1802765"/>
                    </a:xfrm>
                    <a:prstGeom prst="rect">
                      <a:avLst/>
                    </a:prstGeom>
                    <a:noFill/>
                    <a:ln>
                      <a:noFill/>
                    </a:ln>
                  </pic:spPr>
                </pic:pic>
              </a:graphicData>
            </a:graphic>
          </wp:inline>
        </w:drawing>
      </w:r>
    </w:p>
    <w:p w14:paraId="565121C0" w14:textId="59E397E5" w:rsidR="00BE76BC" w:rsidRDefault="00391145" w:rsidP="00391145">
      <w:pPr>
        <w:pStyle w:val="Caption"/>
        <w:jc w:val="center"/>
        <w:rPr>
          <w:rFonts w:asciiTheme="minorHAnsi" w:hAnsiTheme="minorHAnsi" w:cs="Arial"/>
          <w:sz w:val="22"/>
          <w:szCs w:val="22"/>
        </w:rPr>
      </w:pPr>
      <w:bookmarkStart w:id="105" w:name="_Toc525254158"/>
      <w:r>
        <w:t xml:space="preserve">Figure </w:t>
      </w:r>
      <w:r w:rsidR="00F47D15">
        <w:fldChar w:fldCharType="begin"/>
      </w:r>
      <w:r w:rsidR="00F47D15">
        <w:instrText xml:space="preserve"> STYLEREF 2 \s </w:instrText>
      </w:r>
      <w:r w:rsidR="00F47D15">
        <w:fldChar w:fldCharType="separate"/>
      </w:r>
      <w:r w:rsidR="00F47D15">
        <w:rPr>
          <w:noProof/>
        </w:rPr>
        <w:t>3.1</w:t>
      </w:r>
      <w:r w:rsidR="00F47D15">
        <w:fldChar w:fldCharType="end"/>
      </w:r>
      <w:r w:rsidR="00F47D15">
        <w:noBreakHyphen/>
      </w:r>
      <w:r w:rsidR="00F47D15">
        <w:fldChar w:fldCharType="begin"/>
      </w:r>
      <w:r w:rsidR="00F47D15">
        <w:instrText xml:space="preserve"> SEQ Figure \* ARABIC \s 2 </w:instrText>
      </w:r>
      <w:r w:rsidR="00F47D15">
        <w:fldChar w:fldCharType="separate"/>
      </w:r>
      <w:r w:rsidR="00F47D15">
        <w:rPr>
          <w:noProof/>
        </w:rPr>
        <w:t>51</w:t>
      </w:r>
      <w:r w:rsidR="00F47D15">
        <w:fldChar w:fldCharType="end"/>
      </w:r>
      <w:r>
        <w:t xml:space="preserve">. </w:t>
      </w:r>
      <w:r w:rsidRPr="00085899">
        <w:t>Geometry of SD 7062 Airfoil with Slotted Flaps Deflected 15 Degrees at 30</w:t>
      </w:r>
      <w:r w:rsidR="00E809C7">
        <w:t>%</w:t>
      </w:r>
      <w:r w:rsidRPr="00085899">
        <w:t xml:space="preserve"> Chord</w:t>
      </w:r>
      <w:bookmarkEnd w:id="105"/>
    </w:p>
    <w:p w14:paraId="0188A62F" w14:textId="77777777" w:rsidR="005E6346" w:rsidRPr="005E6346" w:rsidRDefault="005E6346" w:rsidP="00395009">
      <w:pPr>
        <w:shd w:val="clear" w:color="auto" w:fill="FFFFFF"/>
        <w:spacing w:before="120" w:after="120" w:line="240" w:lineRule="auto"/>
        <w:jc w:val="left"/>
        <w:rPr>
          <w:rFonts w:eastAsiaTheme="minorEastAsia" w:cs="Arial"/>
          <w:szCs w:val="20"/>
        </w:rPr>
      </w:pPr>
    </w:p>
    <w:p w14:paraId="725C0DF9" w14:textId="0B471BB0" w:rsidR="005E6346" w:rsidRPr="005E6346" w:rsidRDefault="005E6346" w:rsidP="00395009">
      <w:pPr>
        <w:shd w:val="clear" w:color="auto" w:fill="FFFFFF"/>
        <w:spacing w:before="120" w:after="120" w:line="240" w:lineRule="auto"/>
        <w:rPr>
          <w:rFonts w:eastAsiaTheme="minorEastAsia" w:cs="Arial"/>
          <w:szCs w:val="20"/>
        </w:rPr>
      </w:pPr>
      <w:r w:rsidRPr="005E6346">
        <w:rPr>
          <w:rFonts w:eastAsiaTheme="minorEastAsia" w:cs="Arial"/>
          <w:szCs w:val="20"/>
        </w:rPr>
        <w:t>Design of the plain flaps was made simply placing a hinge at the 70</w:t>
      </w:r>
      <w:r w:rsidR="00E809C7">
        <w:rPr>
          <w:rFonts w:eastAsiaTheme="minorEastAsia" w:cs="Arial"/>
          <w:szCs w:val="20"/>
        </w:rPr>
        <w:t>%</w:t>
      </w:r>
      <w:r w:rsidRPr="005E6346">
        <w:rPr>
          <w:rFonts w:eastAsiaTheme="minorEastAsia" w:cs="Arial"/>
          <w:szCs w:val="20"/>
        </w:rPr>
        <w:t xml:space="preserve"> chord of the airfoil and rotating it around the hinge axis. For the design of the slotted flaps it was a bit more challenging since there are many types of slotted flaps that’s been used in the literature. To create the geometry of the slotted flaps, the flaps that’s been used in Cessna 172 Aircraft was inspired.</w:t>
      </w:r>
    </w:p>
    <w:p w14:paraId="5090EC70" w14:textId="77777777" w:rsidR="005E6346" w:rsidRPr="005E6346" w:rsidRDefault="005E6346" w:rsidP="00395009">
      <w:pPr>
        <w:shd w:val="clear" w:color="auto" w:fill="FFFFFF"/>
        <w:spacing w:before="120" w:after="120" w:line="240" w:lineRule="auto"/>
        <w:jc w:val="left"/>
        <w:rPr>
          <w:rFonts w:eastAsiaTheme="minorEastAsia" w:cs="Arial"/>
          <w:szCs w:val="20"/>
        </w:rPr>
      </w:pPr>
    </w:p>
    <w:p w14:paraId="62CB681E" w14:textId="77777777" w:rsidR="005E6346" w:rsidRPr="005E6346" w:rsidRDefault="005E6346" w:rsidP="00395009">
      <w:pPr>
        <w:shd w:val="clear" w:color="auto" w:fill="FFFFFF"/>
        <w:spacing w:before="120" w:after="120" w:line="240" w:lineRule="auto"/>
        <w:rPr>
          <w:rFonts w:eastAsiaTheme="minorEastAsia" w:cs="Arial"/>
          <w:noProof/>
          <w:sz w:val="22"/>
          <w:lang w:val="tr-TR" w:eastAsia="tr-TR"/>
        </w:rPr>
      </w:pPr>
    </w:p>
    <w:p w14:paraId="3066222A" w14:textId="77777777" w:rsidR="00915260" w:rsidRDefault="005E6346" w:rsidP="00915260">
      <w:pPr>
        <w:keepNext/>
        <w:shd w:val="clear" w:color="auto" w:fill="FFFFFF"/>
        <w:spacing w:before="120" w:after="120" w:line="240" w:lineRule="auto"/>
        <w:jc w:val="center"/>
      </w:pPr>
      <w:r w:rsidRPr="005E6346">
        <w:rPr>
          <w:rFonts w:eastAsiaTheme="minorEastAsia" w:cs="Arial"/>
          <w:noProof/>
          <w:sz w:val="22"/>
          <w:lang w:val="tr-TR" w:eastAsia="tr-TR"/>
        </w:rPr>
        <w:drawing>
          <wp:inline distT="0" distB="0" distL="0" distR="0" wp14:anchorId="2E851464" wp14:editId="426C15D2">
            <wp:extent cx="3183588" cy="1962150"/>
            <wp:effectExtent l="19050" t="0" r="0" b="0"/>
            <wp:docPr id="45" name="Resim 17" descr="C:\Users\win7\Desktop\Yaz TAI\Rapor\Figures\Cessna 172 Flap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win7\Desktop\Yaz TAI\Rapor\Figures\Cessna 172 Flaps.png"/>
                    <pic:cNvPicPr>
                      <a:picLocks noChangeAspect="1" noChangeArrowheads="1"/>
                    </pic:cNvPicPr>
                  </pic:nvPicPr>
                  <pic:blipFill>
                    <a:blip r:embed="rId74" cstate="print"/>
                    <a:srcRect/>
                    <a:stretch>
                      <a:fillRect/>
                    </a:stretch>
                  </pic:blipFill>
                  <pic:spPr bwMode="auto">
                    <a:xfrm>
                      <a:off x="0" y="0"/>
                      <a:ext cx="3189865" cy="1966018"/>
                    </a:xfrm>
                    <a:prstGeom prst="rect">
                      <a:avLst/>
                    </a:prstGeom>
                    <a:noFill/>
                    <a:ln w="9525">
                      <a:noFill/>
                      <a:miter lim="800000"/>
                      <a:headEnd/>
                      <a:tailEnd/>
                    </a:ln>
                  </pic:spPr>
                </pic:pic>
              </a:graphicData>
            </a:graphic>
          </wp:inline>
        </w:drawing>
      </w:r>
    </w:p>
    <w:p w14:paraId="593961E0" w14:textId="77777777" w:rsidR="005E6346" w:rsidRPr="005E6346" w:rsidRDefault="00915260" w:rsidP="00915260">
      <w:pPr>
        <w:pStyle w:val="Caption"/>
        <w:jc w:val="center"/>
        <w:rPr>
          <w:rFonts w:eastAsiaTheme="minorEastAsia" w:cs="Arial"/>
          <w:sz w:val="22"/>
        </w:rPr>
      </w:pPr>
      <w:bookmarkStart w:id="106" w:name="_Toc525254159"/>
      <w:r>
        <w:t xml:space="preserve">Figure </w:t>
      </w:r>
      <w:r w:rsidR="00F47D15">
        <w:fldChar w:fldCharType="begin"/>
      </w:r>
      <w:r w:rsidR="00F47D15">
        <w:instrText xml:space="preserve"> STYLEREF 2 \s </w:instrText>
      </w:r>
      <w:r w:rsidR="00F47D15">
        <w:fldChar w:fldCharType="separate"/>
      </w:r>
      <w:r w:rsidR="00F47D15">
        <w:rPr>
          <w:noProof/>
        </w:rPr>
        <w:t>3.1</w:t>
      </w:r>
      <w:r w:rsidR="00F47D15">
        <w:fldChar w:fldCharType="end"/>
      </w:r>
      <w:r w:rsidR="00F47D15">
        <w:noBreakHyphen/>
      </w:r>
      <w:r w:rsidR="00F47D15">
        <w:fldChar w:fldCharType="begin"/>
      </w:r>
      <w:r w:rsidR="00F47D15">
        <w:instrText xml:space="preserve"> SEQ Figure \* ARABIC \s 2 </w:instrText>
      </w:r>
      <w:r w:rsidR="00F47D15">
        <w:fldChar w:fldCharType="separate"/>
      </w:r>
      <w:r w:rsidR="00F47D15">
        <w:rPr>
          <w:noProof/>
        </w:rPr>
        <w:t>52</w:t>
      </w:r>
      <w:r w:rsidR="00F47D15">
        <w:fldChar w:fldCharType="end"/>
      </w:r>
      <w:r>
        <w:t xml:space="preserve">. </w:t>
      </w:r>
      <w:r w:rsidRPr="00C63189">
        <w:t>Cessna 172 with deflected flaps</w:t>
      </w:r>
      <w:bookmarkEnd w:id="106"/>
    </w:p>
    <w:p w14:paraId="096CA632" w14:textId="77777777" w:rsidR="00915260" w:rsidRDefault="005E6346" w:rsidP="00915260">
      <w:pPr>
        <w:keepNext/>
        <w:shd w:val="clear" w:color="auto" w:fill="FFFFFF"/>
        <w:spacing w:before="120" w:after="120" w:line="240" w:lineRule="auto"/>
        <w:jc w:val="center"/>
      </w:pPr>
      <w:r w:rsidRPr="005E6346">
        <w:rPr>
          <w:rFonts w:eastAsiaTheme="minorEastAsia" w:cs="Arial"/>
          <w:noProof/>
          <w:sz w:val="22"/>
          <w:lang w:val="tr-TR" w:eastAsia="tr-TR"/>
        </w:rPr>
        <w:drawing>
          <wp:inline distT="0" distB="0" distL="0" distR="0" wp14:anchorId="478DFCCB" wp14:editId="2D27D9FB">
            <wp:extent cx="2724150" cy="1963417"/>
            <wp:effectExtent l="19050" t="0" r="0" b="0"/>
            <wp:docPr id="46" name="Resim 18" descr="C:\Users\win7\Desktop\Yaz TAI\Rapor\Figures\cessna 172 flaps yakı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win7\Desktop\Yaz TAI\Rapor\Figures\cessna 172 flaps yakın.png"/>
                    <pic:cNvPicPr>
                      <a:picLocks noChangeAspect="1" noChangeArrowheads="1"/>
                    </pic:cNvPicPr>
                  </pic:nvPicPr>
                  <pic:blipFill>
                    <a:blip r:embed="rId75" cstate="print"/>
                    <a:srcRect/>
                    <a:stretch>
                      <a:fillRect/>
                    </a:stretch>
                  </pic:blipFill>
                  <pic:spPr bwMode="auto">
                    <a:xfrm>
                      <a:off x="0" y="0"/>
                      <a:ext cx="2730844" cy="1968242"/>
                    </a:xfrm>
                    <a:prstGeom prst="rect">
                      <a:avLst/>
                    </a:prstGeom>
                    <a:noFill/>
                    <a:ln w="9525">
                      <a:noFill/>
                      <a:miter lim="800000"/>
                      <a:headEnd/>
                      <a:tailEnd/>
                    </a:ln>
                  </pic:spPr>
                </pic:pic>
              </a:graphicData>
            </a:graphic>
          </wp:inline>
        </w:drawing>
      </w:r>
    </w:p>
    <w:p w14:paraId="28307B25" w14:textId="77777777" w:rsidR="005E6346" w:rsidRPr="005E6346" w:rsidRDefault="00915260" w:rsidP="00915260">
      <w:pPr>
        <w:pStyle w:val="Caption"/>
        <w:jc w:val="center"/>
        <w:rPr>
          <w:rFonts w:eastAsiaTheme="minorEastAsia" w:cs="Arial"/>
          <w:sz w:val="22"/>
        </w:rPr>
      </w:pPr>
      <w:bookmarkStart w:id="107" w:name="_Toc525254160"/>
      <w:r>
        <w:t xml:space="preserve">Figure </w:t>
      </w:r>
      <w:r w:rsidR="00F47D15">
        <w:fldChar w:fldCharType="begin"/>
      </w:r>
      <w:r w:rsidR="00F47D15">
        <w:instrText xml:space="preserve"> STYLEREF 2 \s </w:instrText>
      </w:r>
      <w:r w:rsidR="00F47D15">
        <w:fldChar w:fldCharType="separate"/>
      </w:r>
      <w:r w:rsidR="00F47D15">
        <w:rPr>
          <w:noProof/>
        </w:rPr>
        <w:t>3.1</w:t>
      </w:r>
      <w:r w:rsidR="00F47D15">
        <w:fldChar w:fldCharType="end"/>
      </w:r>
      <w:r w:rsidR="00F47D15">
        <w:noBreakHyphen/>
      </w:r>
      <w:r w:rsidR="00F47D15">
        <w:fldChar w:fldCharType="begin"/>
      </w:r>
      <w:r w:rsidR="00F47D15">
        <w:instrText xml:space="preserve"> SEQ Figure \* ARABIC \s 2 </w:instrText>
      </w:r>
      <w:r w:rsidR="00F47D15">
        <w:fldChar w:fldCharType="separate"/>
      </w:r>
      <w:r w:rsidR="00F47D15">
        <w:rPr>
          <w:noProof/>
        </w:rPr>
        <w:t>53</w:t>
      </w:r>
      <w:r w:rsidR="00F47D15">
        <w:fldChar w:fldCharType="end"/>
      </w:r>
      <w:r>
        <w:t xml:space="preserve">. </w:t>
      </w:r>
      <w:r w:rsidRPr="00BB09F8">
        <w:t>Close up of slotted flaps of Cessna 172</w:t>
      </w:r>
      <w:bookmarkEnd w:id="107"/>
    </w:p>
    <w:p w14:paraId="66F11002" w14:textId="77777777" w:rsidR="005E6346" w:rsidRPr="005E6346" w:rsidRDefault="005E6346" w:rsidP="00915260">
      <w:pPr>
        <w:spacing w:before="60" w:after="60" w:line="240" w:lineRule="auto"/>
        <w:rPr>
          <w:rFonts w:ascii="Calibri" w:eastAsia="Times New Roman" w:hAnsi="Calibri" w:cs="Times New Roman"/>
          <w:i/>
          <w:iCs/>
          <w:color w:val="44546A" w:themeColor="text2"/>
          <w:sz w:val="18"/>
          <w:szCs w:val="18"/>
        </w:rPr>
      </w:pPr>
    </w:p>
    <w:p w14:paraId="49000733" w14:textId="77777777" w:rsidR="005E6346" w:rsidRPr="005E6346" w:rsidRDefault="005E6346" w:rsidP="00395009">
      <w:pPr>
        <w:shd w:val="clear" w:color="auto" w:fill="FFFFFF"/>
        <w:spacing w:before="120" w:after="120" w:line="240" w:lineRule="auto"/>
        <w:ind w:left="360"/>
        <w:jc w:val="left"/>
        <w:rPr>
          <w:rFonts w:eastAsiaTheme="minorEastAsia" w:cs="Arial"/>
          <w:noProof/>
          <w:szCs w:val="20"/>
          <w:lang w:val="en-GB" w:eastAsia="en-GB"/>
        </w:rPr>
      </w:pPr>
    </w:p>
    <w:p w14:paraId="21210DA4" w14:textId="77777777" w:rsidR="005E6346" w:rsidRPr="005E6346" w:rsidRDefault="005E6346" w:rsidP="00395009">
      <w:pPr>
        <w:shd w:val="clear" w:color="auto" w:fill="FFFFFF"/>
        <w:spacing w:before="120" w:after="120" w:line="240" w:lineRule="auto"/>
        <w:ind w:left="360"/>
        <w:rPr>
          <w:rFonts w:eastAsiaTheme="minorEastAsia" w:cs="Arial"/>
          <w:noProof/>
          <w:szCs w:val="20"/>
          <w:lang w:val="en-GB" w:eastAsia="en-GB"/>
        </w:rPr>
      </w:pPr>
      <w:r w:rsidRPr="005E6346">
        <w:rPr>
          <w:rFonts w:eastAsiaTheme="minorEastAsia" w:cs="Arial"/>
          <w:noProof/>
          <w:szCs w:val="20"/>
          <w:lang w:val="en-GB" w:eastAsia="en-GB"/>
        </w:rPr>
        <w:t>Rhodes 32 St. Genese Airfoil with slotted flaps deflected 15 degrees was used to do the grid refinement.  There are many information and data about the flapped airfoils in literature but almost all of them are unique cases. There was no possibility to compare the CFD solution data with experimental values. Since the flow is somehow complex than before, after the grid refinement grid is refined a bit further using the ANSYS Fluent adapt tool.</w:t>
      </w:r>
    </w:p>
    <w:p w14:paraId="0C150574" w14:textId="77777777" w:rsidR="005E6346" w:rsidRPr="005E6346" w:rsidRDefault="005E6346" w:rsidP="00395009">
      <w:pPr>
        <w:shd w:val="clear" w:color="auto" w:fill="FFFFFF"/>
        <w:spacing w:before="120" w:after="120" w:line="240" w:lineRule="auto"/>
        <w:ind w:left="360"/>
        <w:rPr>
          <w:rFonts w:eastAsiaTheme="minorEastAsia" w:cs="Arial"/>
          <w:noProof/>
          <w:sz w:val="22"/>
          <w:lang w:val="en-GB" w:eastAsia="en-GB"/>
        </w:rPr>
      </w:pPr>
    </w:p>
    <w:p w14:paraId="1D7EE173" w14:textId="77777777" w:rsidR="00915260" w:rsidRDefault="005E6346" w:rsidP="00915260">
      <w:pPr>
        <w:keepNext/>
        <w:shd w:val="clear" w:color="auto" w:fill="FFFFFF"/>
        <w:spacing w:before="120" w:after="120" w:line="240" w:lineRule="auto"/>
        <w:ind w:left="360"/>
        <w:jc w:val="center"/>
      </w:pPr>
      <w:r w:rsidRPr="005E6346">
        <w:rPr>
          <w:rFonts w:eastAsiaTheme="minorEastAsia" w:cs="Arial"/>
          <w:noProof/>
          <w:sz w:val="22"/>
          <w:lang w:val="tr-TR" w:eastAsia="tr-TR"/>
        </w:rPr>
        <w:drawing>
          <wp:inline distT="0" distB="0" distL="0" distR="0" wp14:anchorId="6CE22AAD" wp14:editId="3B8C2D67">
            <wp:extent cx="5711901" cy="2800350"/>
            <wp:effectExtent l="19050" t="0" r="3099" b="0"/>
            <wp:docPr id="47" name="Resim 19" descr="C:\Users\win7\Desktop\Yaz TAI\Rapor\Figures\flap dom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win7\Desktop\Yaz TAI\Rapor\Figures\flap domain.png"/>
                    <pic:cNvPicPr>
                      <a:picLocks noChangeAspect="1" noChangeArrowheads="1"/>
                    </pic:cNvPicPr>
                  </pic:nvPicPr>
                  <pic:blipFill>
                    <a:blip r:embed="rId76" cstate="print"/>
                    <a:srcRect/>
                    <a:stretch>
                      <a:fillRect/>
                    </a:stretch>
                  </pic:blipFill>
                  <pic:spPr bwMode="auto">
                    <a:xfrm>
                      <a:off x="0" y="0"/>
                      <a:ext cx="5721839" cy="2805222"/>
                    </a:xfrm>
                    <a:prstGeom prst="rect">
                      <a:avLst/>
                    </a:prstGeom>
                    <a:noFill/>
                    <a:ln w="9525">
                      <a:noFill/>
                      <a:miter lim="800000"/>
                      <a:headEnd/>
                      <a:tailEnd/>
                    </a:ln>
                  </pic:spPr>
                </pic:pic>
              </a:graphicData>
            </a:graphic>
          </wp:inline>
        </w:drawing>
      </w:r>
    </w:p>
    <w:p w14:paraId="279BB5FF" w14:textId="77777777" w:rsidR="005E6346" w:rsidRPr="005E6346" w:rsidRDefault="00915260" w:rsidP="00915260">
      <w:pPr>
        <w:pStyle w:val="Caption"/>
        <w:jc w:val="center"/>
        <w:rPr>
          <w:rFonts w:eastAsiaTheme="minorEastAsia" w:cs="Arial"/>
          <w:noProof/>
          <w:sz w:val="22"/>
          <w:lang w:val="en-GB" w:eastAsia="en-GB"/>
        </w:rPr>
      </w:pPr>
      <w:bookmarkStart w:id="108" w:name="_Toc525254161"/>
      <w:r>
        <w:t xml:space="preserve">Figure </w:t>
      </w:r>
      <w:r w:rsidR="00F47D15">
        <w:fldChar w:fldCharType="begin"/>
      </w:r>
      <w:r w:rsidR="00F47D15">
        <w:instrText xml:space="preserve"> STYLEREF 2 \s </w:instrText>
      </w:r>
      <w:r w:rsidR="00F47D15">
        <w:fldChar w:fldCharType="separate"/>
      </w:r>
      <w:r w:rsidR="00F47D15">
        <w:rPr>
          <w:noProof/>
        </w:rPr>
        <w:t>3.1</w:t>
      </w:r>
      <w:r w:rsidR="00F47D15">
        <w:fldChar w:fldCharType="end"/>
      </w:r>
      <w:r w:rsidR="00F47D15">
        <w:noBreakHyphen/>
      </w:r>
      <w:r w:rsidR="00F47D15">
        <w:fldChar w:fldCharType="begin"/>
      </w:r>
      <w:r w:rsidR="00F47D15">
        <w:instrText xml:space="preserve"> SEQ Figure \* ARABIC \s 2 </w:instrText>
      </w:r>
      <w:r w:rsidR="00F47D15">
        <w:fldChar w:fldCharType="separate"/>
      </w:r>
      <w:r w:rsidR="00F47D15">
        <w:rPr>
          <w:noProof/>
        </w:rPr>
        <w:t>54</w:t>
      </w:r>
      <w:r w:rsidR="00F47D15">
        <w:fldChar w:fldCharType="end"/>
      </w:r>
      <w:r>
        <w:t xml:space="preserve">. </w:t>
      </w:r>
      <w:r w:rsidRPr="001D5436">
        <w:t>Fluid domain around the airfoil with flaps</w:t>
      </w:r>
      <w:bookmarkEnd w:id="108"/>
    </w:p>
    <w:p w14:paraId="1BA1BA7A" w14:textId="77777777" w:rsidR="005E6346" w:rsidRPr="005E6346" w:rsidRDefault="005E6346" w:rsidP="005E6346"/>
    <w:p w14:paraId="267B8EB2" w14:textId="77777777" w:rsidR="00915260" w:rsidRDefault="005E6346" w:rsidP="00915260">
      <w:pPr>
        <w:keepNext/>
        <w:shd w:val="clear" w:color="auto" w:fill="FFFFFF"/>
        <w:spacing w:before="120" w:after="120" w:line="240" w:lineRule="auto"/>
        <w:ind w:left="360"/>
        <w:jc w:val="center"/>
      </w:pPr>
      <w:r w:rsidRPr="005E6346">
        <w:rPr>
          <w:rFonts w:eastAsiaTheme="minorEastAsia" w:cs="Arial"/>
          <w:noProof/>
          <w:sz w:val="22"/>
          <w:lang w:val="tr-TR" w:eastAsia="tr-TR"/>
        </w:rPr>
        <w:drawing>
          <wp:inline distT="0" distB="0" distL="0" distR="0" wp14:anchorId="0BB69A51" wp14:editId="774ADD5B">
            <wp:extent cx="5819775" cy="2027208"/>
            <wp:effectExtent l="19050" t="0" r="9525" b="0"/>
            <wp:docPr id="49" name="Resim 21" descr="C:\Users\win7\Desktop\Yaz TAI\Rapor\Figures\mesh flap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win7\Desktop\Yaz TAI\Rapor\Figures\mesh flaps.png"/>
                    <pic:cNvPicPr>
                      <a:picLocks noChangeAspect="1" noChangeArrowheads="1"/>
                    </pic:cNvPicPr>
                  </pic:nvPicPr>
                  <pic:blipFill>
                    <a:blip r:embed="rId77" cstate="print"/>
                    <a:srcRect/>
                    <a:stretch>
                      <a:fillRect/>
                    </a:stretch>
                  </pic:blipFill>
                  <pic:spPr bwMode="auto">
                    <a:xfrm>
                      <a:off x="0" y="0"/>
                      <a:ext cx="5843479" cy="2035465"/>
                    </a:xfrm>
                    <a:prstGeom prst="rect">
                      <a:avLst/>
                    </a:prstGeom>
                    <a:noFill/>
                    <a:ln w="9525">
                      <a:noFill/>
                      <a:miter lim="800000"/>
                      <a:headEnd/>
                      <a:tailEnd/>
                    </a:ln>
                  </pic:spPr>
                </pic:pic>
              </a:graphicData>
            </a:graphic>
          </wp:inline>
        </w:drawing>
      </w:r>
    </w:p>
    <w:p w14:paraId="6D1E1B3A" w14:textId="77777777" w:rsidR="005E6346" w:rsidRPr="005E6346" w:rsidRDefault="00915260" w:rsidP="00915260">
      <w:pPr>
        <w:pStyle w:val="Caption"/>
        <w:jc w:val="center"/>
        <w:rPr>
          <w:rFonts w:eastAsiaTheme="minorEastAsia" w:cs="Arial"/>
          <w:sz w:val="22"/>
        </w:rPr>
      </w:pPr>
      <w:bookmarkStart w:id="109" w:name="_Toc525254162"/>
      <w:r>
        <w:t xml:space="preserve">Figure </w:t>
      </w:r>
      <w:r w:rsidR="00F47D15">
        <w:fldChar w:fldCharType="begin"/>
      </w:r>
      <w:r w:rsidR="00F47D15">
        <w:instrText xml:space="preserve"> STYLEREF 2 \s </w:instrText>
      </w:r>
      <w:r w:rsidR="00F47D15">
        <w:fldChar w:fldCharType="separate"/>
      </w:r>
      <w:r w:rsidR="00F47D15">
        <w:rPr>
          <w:noProof/>
        </w:rPr>
        <w:t>3.1</w:t>
      </w:r>
      <w:r w:rsidR="00F47D15">
        <w:fldChar w:fldCharType="end"/>
      </w:r>
      <w:r w:rsidR="00F47D15">
        <w:noBreakHyphen/>
      </w:r>
      <w:r w:rsidR="00F47D15">
        <w:fldChar w:fldCharType="begin"/>
      </w:r>
      <w:r w:rsidR="00F47D15">
        <w:instrText xml:space="preserve"> SEQ Figure \* ARABIC \s 2 </w:instrText>
      </w:r>
      <w:r w:rsidR="00F47D15">
        <w:fldChar w:fldCharType="separate"/>
      </w:r>
      <w:r w:rsidR="00F47D15">
        <w:rPr>
          <w:noProof/>
        </w:rPr>
        <w:t>55</w:t>
      </w:r>
      <w:r w:rsidR="00F47D15">
        <w:fldChar w:fldCharType="end"/>
      </w:r>
      <w:r>
        <w:t xml:space="preserve">. </w:t>
      </w:r>
      <w:r w:rsidRPr="00B873FF">
        <w:t>Meshing Around the Slotted Flapped Airfoil with deflection 15 degrees</w:t>
      </w:r>
      <w:bookmarkEnd w:id="109"/>
    </w:p>
    <w:p w14:paraId="370774BC" w14:textId="77777777" w:rsidR="005E6346" w:rsidRPr="005E6346" w:rsidRDefault="005E6346" w:rsidP="005E6346"/>
    <w:p w14:paraId="34162318" w14:textId="77777777" w:rsidR="00915260" w:rsidRDefault="005E6346" w:rsidP="00915260">
      <w:pPr>
        <w:keepNext/>
        <w:jc w:val="left"/>
      </w:pPr>
      <w:r w:rsidRPr="005E6346">
        <w:t xml:space="preserve">                </w:t>
      </w:r>
      <w:r w:rsidRPr="005E6346">
        <w:rPr>
          <w:noProof/>
          <w:lang w:val="tr-TR" w:eastAsia="tr-TR"/>
        </w:rPr>
        <w:drawing>
          <wp:inline distT="0" distB="0" distL="0" distR="0" wp14:anchorId="0E1AD44A" wp14:editId="364EC179">
            <wp:extent cx="2867025" cy="1522976"/>
            <wp:effectExtent l="19050" t="0" r="9525" b="0"/>
            <wp:docPr id="1" name="Resim 1" descr="C:\Users\win7\Desktop\Yaz TAI\Rapor\Figures\flap mesh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7\Desktop\Yaz TAI\Rapor\Figures\flap mesh 2.png"/>
                    <pic:cNvPicPr>
                      <a:picLocks noChangeAspect="1" noChangeArrowheads="1"/>
                    </pic:cNvPicPr>
                  </pic:nvPicPr>
                  <pic:blipFill>
                    <a:blip r:embed="rId78" cstate="print"/>
                    <a:srcRect/>
                    <a:stretch>
                      <a:fillRect/>
                    </a:stretch>
                  </pic:blipFill>
                  <pic:spPr bwMode="auto">
                    <a:xfrm>
                      <a:off x="0" y="0"/>
                      <a:ext cx="2866228" cy="1522552"/>
                    </a:xfrm>
                    <a:prstGeom prst="rect">
                      <a:avLst/>
                    </a:prstGeom>
                    <a:noFill/>
                    <a:ln w="9525">
                      <a:noFill/>
                      <a:miter lim="800000"/>
                      <a:headEnd/>
                      <a:tailEnd/>
                    </a:ln>
                  </pic:spPr>
                </pic:pic>
              </a:graphicData>
            </a:graphic>
          </wp:inline>
        </w:drawing>
      </w:r>
      <w:r w:rsidR="00915260" w:rsidRPr="005E6346">
        <w:rPr>
          <w:noProof/>
          <w:lang w:val="tr-TR" w:eastAsia="tr-TR"/>
        </w:rPr>
        <w:drawing>
          <wp:inline distT="0" distB="0" distL="0" distR="0" wp14:anchorId="06610757" wp14:editId="536359EA">
            <wp:extent cx="2987388" cy="1524000"/>
            <wp:effectExtent l="19050" t="0" r="3462" b="0"/>
            <wp:docPr id="2" name="Resim 2" descr="C:\Users\win7\Desktop\Yaz TAI\Rapor\Figures\flap mesh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7\Desktop\Yaz TAI\Rapor\Figures\flap mesh 3.png"/>
                    <pic:cNvPicPr>
                      <a:picLocks noChangeAspect="1" noChangeArrowheads="1"/>
                    </pic:cNvPicPr>
                  </pic:nvPicPr>
                  <pic:blipFill>
                    <a:blip r:embed="rId79" cstate="print"/>
                    <a:srcRect/>
                    <a:stretch>
                      <a:fillRect/>
                    </a:stretch>
                  </pic:blipFill>
                  <pic:spPr bwMode="auto">
                    <a:xfrm>
                      <a:off x="0" y="0"/>
                      <a:ext cx="2995765" cy="1528273"/>
                    </a:xfrm>
                    <a:prstGeom prst="rect">
                      <a:avLst/>
                    </a:prstGeom>
                    <a:noFill/>
                    <a:ln w="9525">
                      <a:noFill/>
                      <a:miter lim="800000"/>
                      <a:headEnd/>
                      <a:tailEnd/>
                    </a:ln>
                  </pic:spPr>
                </pic:pic>
              </a:graphicData>
            </a:graphic>
          </wp:inline>
        </w:drawing>
      </w:r>
    </w:p>
    <w:p w14:paraId="504D1E8B" w14:textId="77777777" w:rsidR="00915260" w:rsidRDefault="00915260" w:rsidP="00915260">
      <w:pPr>
        <w:pStyle w:val="Caption"/>
        <w:jc w:val="center"/>
      </w:pPr>
      <w:bookmarkStart w:id="110" w:name="_Toc525254163"/>
      <w:r>
        <w:t xml:space="preserve">Figure </w:t>
      </w:r>
      <w:r w:rsidR="00F47D15">
        <w:fldChar w:fldCharType="begin"/>
      </w:r>
      <w:r w:rsidR="00F47D15">
        <w:instrText xml:space="preserve"> STYLEREF 2 \s </w:instrText>
      </w:r>
      <w:r w:rsidR="00F47D15">
        <w:fldChar w:fldCharType="separate"/>
      </w:r>
      <w:r w:rsidR="00F47D15">
        <w:rPr>
          <w:noProof/>
        </w:rPr>
        <w:t>3.1</w:t>
      </w:r>
      <w:r w:rsidR="00F47D15">
        <w:fldChar w:fldCharType="end"/>
      </w:r>
      <w:r w:rsidR="00F47D15">
        <w:noBreakHyphen/>
      </w:r>
      <w:r w:rsidR="00F47D15">
        <w:fldChar w:fldCharType="begin"/>
      </w:r>
      <w:r w:rsidR="00F47D15">
        <w:instrText xml:space="preserve"> SEQ Figure \* ARABIC \s 2 </w:instrText>
      </w:r>
      <w:r w:rsidR="00F47D15">
        <w:fldChar w:fldCharType="separate"/>
      </w:r>
      <w:r w:rsidR="00F47D15">
        <w:rPr>
          <w:noProof/>
        </w:rPr>
        <w:t>56</w:t>
      </w:r>
      <w:r w:rsidR="00F47D15">
        <w:fldChar w:fldCharType="end"/>
      </w:r>
      <w:r>
        <w:t xml:space="preserve">. </w:t>
      </w:r>
      <w:r w:rsidRPr="00D16B7F">
        <w:t>Close up to meshing at crucial parts</w:t>
      </w:r>
      <w:bookmarkEnd w:id="110"/>
    </w:p>
    <w:p w14:paraId="399997A2" w14:textId="77777777" w:rsidR="005E6346" w:rsidRPr="005E6346" w:rsidRDefault="005E6346" w:rsidP="005E6346">
      <w:pPr>
        <w:jc w:val="left"/>
      </w:pPr>
    </w:p>
    <w:p w14:paraId="545AF339" w14:textId="77777777" w:rsidR="005E6346" w:rsidRPr="005E6346" w:rsidRDefault="005E6346" w:rsidP="005E6346"/>
    <w:p w14:paraId="4031B596" w14:textId="77777777" w:rsidR="005E6346" w:rsidRPr="005E6346" w:rsidRDefault="005E6346" w:rsidP="005E6346"/>
    <w:p w14:paraId="4E101A33" w14:textId="77777777" w:rsidR="005E6346" w:rsidRPr="005E6346" w:rsidRDefault="005E6346" w:rsidP="005E6346"/>
    <w:p w14:paraId="5ACA0725" w14:textId="77777777" w:rsidR="005E6346" w:rsidRPr="005E6346" w:rsidRDefault="005E6346" w:rsidP="005E6346"/>
    <w:p w14:paraId="3242E5B7" w14:textId="77777777" w:rsidR="00EA1FBA" w:rsidRPr="00915260" w:rsidRDefault="00EA1FBA" w:rsidP="00EA1FBA">
      <w:pPr>
        <w:pStyle w:val="Caption"/>
      </w:pPr>
      <w:r>
        <w:t xml:space="preserve">Table </w:t>
      </w:r>
      <w:r>
        <w:fldChar w:fldCharType="begin"/>
      </w:r>
      <w:r>
        <w:instrText xml:space="preserve"> STYLEREF 2 \s </w:instrText>
      </w:r>
      <w:r>
        <w:fldChar w:fldCharType="separate"/>
      </w:r>
      <w:r>
        <w:rPr>
          <w:noProof/>
        </w:rPr>
        <w:t>3.1</w:t>
      </w:r>
      <w:r>
        <w:fldChar w:fldCharType="end"/>
      </w:r>
      <w:r>
        <w:noBreakHyphen/>
      </w:r>
      <w:r>
        <w:fldChar w:fldCharType="begin"/>
      </w:r>
      <w:r>
        <w:instrText xml:space="preserve"> SEQ Table \* ARABIC \s 2 </w:instrText>
      </w:r>
      <w:r>
        <w:fldChar w:fldCharType="separate"/>
      </w:r>
      <w:r>
        <w:rPr>
          <w:noProof/>
        </w:rPr>
        <w:t>2</w:t>
      </w:r>
      <w:r>
        <w:fldChar w:fldCharType="end"/>
      </w:r>
      <w:r>
        <w:t xml:space="preserve">. </w:t>
      </w:r>
      <w:r w:rsidRPr="00CE1111">
        <w:t xml:space="preserve">Grid refinement with Rhodes St. Genesee 32 Airfoil with slotted flaps deflected 15 degrees at </w:t>
      </w:r>
      <w:r>
        <w:t>α=5°</w:t>
      </w:r>
    </w:p>
    <w:p w14:paraId="1380F082" w14:textId="77777777" w:rsidR="005E6346" w:rsidRPr="005E6346" w:rsidRDefault="005E6346" w:rsidP="005E6346"/>
    <w:tbl>
      <w:tblPr>
        <w:tblW w:w="10520" w:type="dxa"/>
        <w:tblInd w:w="93" w:type="dxa"/>
        <w:tblLook w:val="04A0" w:firstRow="1" w:lastRow="0" w:firstColumn="1" w:lastColumn="0" w:noHBand="0" w:noVBand="1"/>
      </w:tblPr>
      <w:tblGrid>
        <w:gridCol w:w="2100"/>
        <w:gridCol w:w="1900"/>
        <w:gridCol w:w="1720"/>
        <w:gridCol w:w="1540"/>
        <w:gridCol w:w="1640"/>
        <w:gridCol w:w="1620"/>
      </w:tblGrid>
      <w:tr w:rsidR="005E6346" w:rsidRPr="005E6346" w14:paraId="4ADC01F4" w14:textId="77777777" w:rsidTr="005E6346">
        <w:trPr>
          <w:trHeight w:val="300"/>
        </w:trPr>
        <w:tc>
          <w:tcPr>
            <w:tcW w:w="2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4976B70" w14:textId="77777777" w:rsidR="005E6346" w:rsidRPr="005E6346" w:rsidRDefault="005E6346" w:rsidP="005E6346">
            <w:pPr>
              <w:spacing w:after="0" w:line="240" w:lineRule="auto"/>
              <w:jc w:val="center"/>
              <w:rPr>
                <w:rFonts w:ascii="Calibri" w:eastAsia="Times New Roman" w:hAnsi="Calibri" w:cs="Times New Roman"/>
                <w:color w:val="000000"/>
                <w:sz w:val="22"/>
                <w:lang w:val="en-GB" w:eastAsia="en-GB"/>
              </w:rPr>
            </w:pPr>
          </w:p>
        </w:tc>
        <w:tc>
          <w:tcPr>
            <w:tcW w:w="1900" w:type="dxa"/>
            <w:tcBorders>
              <w:top w:val="single" w:sz="4" w:space="0" w:color="auto"/>
              <w:left w:val="nil"/>
              <w:bottom w:val="single" w:sz="4" w:space="0" w:color="auto"/>
              <w:right w:val="single" w:sz="4" w:space="0" w:color="auto"/>
            </w:tcBorders>
            <w:shd w:val="clear" w:color="auto" w:fill="auto"/>
            <w:noWrap/>
            <w:vAlign w:val="bottom"/>
            <w:hideMark/>
          </w:tcPr>
          <w:p w14:paraId="50019B14" w14:textId="77777777" w:rsidR="005E6346" w:rsidRPr="005E6346" w:rsidRDefault="005E6346" w:rsidP="005E6346">
            <w:pPr>
              <w:spacing w:after="0" w:line="240" w:lineRule="auto"/>
              <w:jc w:val="center"/>
              <w:rPr>
                <w:rFonts w:ascii="Calibri" w:eastAsia="Times New Roman" w:hAnsi="Calibri" w:cs="Times New Roman"/>
                <w:color w:val="000000"/>
                <w:sz w:val="22"/>
                <w:lang w:val="en-GB" w:eastAsia="en-GB"/>
              </w:rPr>
            </w:pPr>
            <w:r w:rsidRPr="005E6346">
              <w:rPr>
                <w:rFonts w:ascii="Calibri" w:eastAsia="Times New Roman" w:hAnsi="Calibri" w:cs="Times New Roman"/>
                <w:color w:val="000000"/>
                <w:sz w:val="22"/>
                <w:lang w:val="en-GB" w:eastAsia="en-GB"/>
              </w:rPr>
              <w:t>Number of Elements</w:t>
            </w:r>
          </w:p>
        </w:tc>
        <w:tc>
          <w:tcPr>
            <w:tcW w:w="1720" w:type="dxa"/>
            <w:tcBorders>
              <w:top w:val="single" w:sz="4" w:space="0" w:color="auto"/>
              <w:left w:val="nil"/>
              <w:bottom w:val="single" w:sz="4" w:space="0" w:color="auto"/>
              <w:right w:val="single" w:sz="4" w:space="0" w:color="auto"/>
            </w:tcBorders>
            <w:shd w:val="clear" w:color="auto" w:fill="auto"/>
            <w:noWrap/>
            <w:vAlign w:val="bottom"/>
            <w:hideMark/>
          </w:tcPr>
          <w:p w14:paraId="68A71D9D" w14:textId="77777777" w:rsidR="005E6346" w:rsidRPr="005E6346" w:rsidRDefault="005E6346" w:rsidP="005E6346">
            <w:pPr>
              <w:spacing w:after="0" w:line="240" w:lineRule="auto"/>
              <w:jc w:val="center"/>
              <w:rPr>
                <w:rFonts w:ascii="Calibri" w:eastAsia="Times New Roman" w:hAnsi="Calibri" w:cs="Times New Roman"/>
                <w:color w:val="000000"/>
                <w:sz w:val="22"/>
                <w:lang w:val="en-GB" w:eastAsia="en-GB"/>
              </w:rPr>
            </w:pPr>
            <w:r w:rsidRPr="005E6346">
              <w:rPr>
                <w:rFonts w:ascii="Calibri" w:eastAsia="Times New Roman" w:hAnsi="Calibri" w:cs="Times New Roman"/>
                <w:color w:val="000000"/>
                <w:sz w:val="22"/>
                <w:lang w:val="en-GB" w:eastAsia="en-GB"/>
              </w:rPr>
              <w:t>Cl</w:t>
            </w:r>
          </w:p>
        </w:tc>
        <w:tc>
          <w:tcPr>
            <w:tcW w:w="1540" w:type="dxa"/>
            <w:tcBorders>
              <w:top w:val="single" w:sz="4" w:space="0" w:color="auto"/>
              <w:left w:val="nil"/>
              <w:bottom w:val="single" w:sz="4" w:space="0" w:color="auto"/>
              <w:right w:val="single" w:sz="4" w:space="0" w:color="auto"/>
            </w:tcBorders>
            <w:shd w:val="clear" w:color="auto" w:fill="auto"/>
            <w:noWrap/>
            <w:vAlign w:val="bottom"/>
            <w:hideMark/>
          </w:tcPr>
          <w:p w14:paraId="6E27F795" w14:textId="77777777" w:rsidR="005E6346" w:rsidRPr="005E6346" w:rsidRDefault="005E6346" w:rsidP="005E6346">
            <w:pPr>
              <w:spacing w:after="0" w:line="240" w:lineRule="auto"/>
              <w:jc w:val="center"/>
              <w:rPr>
                <w:rFonts w:ascii="Calibri" w:eastAsia="Times New Roman" w:hAnsi="Calibri" w:cs="Times New Roman"/>
                <w:color w:val="000000"/>
                <w:sz w:val="22"/>
                <w:lang w:val="en-GB" w:eastAsia="en-GB"/>
              </w:rPr>
            </w:pPr>
            <w:r w:rsidRPr="005E6346">
              <w:rPr>
                <w:rFonts w:ascii="Calibri" w:eastAsia="Times New Roman" w:hAnsi="Calibri" w:cs="Times New Roman"/>
                <w:color w:val="000000"/>
                <w:sz w:val="22"/>
                <w:lang w:val="en-GB" w:eastAsia="en-GB"/>
              </w:rPr>
              <w:t>Cd</w:t>
            </w:r>
          </w:p>
        </w:tc>
        <w:tc>
          <w:tcPr>
            <w:tcW w:w="1640" w:type="dxa"/>
            <w:tcBorders>
              <w:top w:val="single" w:sz="4" w:space="0" w:color="auto"/>
              <w:left w:val="nil"/>
              <w:bottom w:val="single" w:sz="4" w:space="0" w:color="auto"/>
              <w:right w:val="single" w:sz="4" w:space="0" w:color="auto"/>
            </w:tcBorders>
            <w:shd w:val="clear" w:color="auto" w:fill="auto"/>
            <w:noWrap/>
            <w:vAlign w:val="bottom"/>
            <w:hideMark/>
          </w:tcPr>
          <w:p w14:paraId="0E521062" w14:textId="77777777" w:rsidR="005E6346" w:rsidRPr="005E6346" w:rsidRDefault="005E6346" w:rsidP="005E6346">
            <w:pPr>
              <w:spacing w:after="0" w:line="240" w:lineRule="auto"/>
              <w:jc w:val="center"/>
              <w:rPr>
                <w:rFonts w:ascii="Calibri" w:eastAsia="Times New Roman" w:hAnsi="Calibri" w:cs="Times New Roman"/>
                <w:color w:val="000000"/>
                <w:sz w:val="22"/>
                <w:lang w:val="en-GB" w:eastAsia="en-GB"/>
              </w:rPr>
            </w:pPr>
            <w:r w:rsidRPr="005E6346">
              <w:rPr>
                <w:rFonts w:ascii="Calibri" w:eastAsia="Times New Roman" w:hAnsi="Calibri" w:cs="Times New Roman"/>
                <w:color w:val="000000"/>
                <w:sz w:val="22"/>
                <w:lang w:val="en-GB" w:eastAsia="en-GB"/>
              </w:rPr>
              <w:t>Cl Error %</w:t>
            </w:r>
          </w:p>
        </w:tc>
        <w:tc>
          <w:tcPr>
            <w:tcW w:w="1620" w:type="dxa"/>
            <w:tcBorders>
              <w:top w:val="single" w:sz="4" w:space="0" w:color="auto"/>
              <w:left w:val="nil"/>
              <w:bottom w:val="single" w:sz="4" w:space="0" w:color="auto"/>
              <w:right w:val="single" w:sz="4" w:space="0" w:color="auto"/>
            </w:tcBorders>
            <w:shd w:val="clear" w:color="auto" w:fill="auto"/>
            <w:noWrap/>
            <w:vAlign w:val="bottom"/>
            <w:hideMark/>
          </w:tcPr>
          <w:p w14:paraId="7D4B3FD0" w14:textId="77777777" w:rsidR="005E6346" w:rsidRPr="005E6346" w:rsidRDefault="005E6346" w:rsidP="005E6346">
            <w:pPr>
              <w:spacing w:after="0" w:line="240" w:lineRule="auto"/>
              <w:jc w:val="center"/>
              <w:rPr>
                <w:rFonts w:ascii="Calibri" w:eastAsia="Times New Roman" w:hAnsi="Calibri" w:cs="Times New Roman"/>
                <w:color w:val="000000"/>
                <w:sz w:val="22"/>
                <w:lang w:val="en-GB" w:eastAsia="en-GB"/>
              </w:rPr>
            </w:pPr>
            <w:r w:rsidRPr="005E6346">
              <w:rPr>
                <w:rFonts w:ascii="Calibri" w:eastAsia="Times New Roman" w:hAnsi="Calibri" w:cs="Times New Roman"/>
                <w:color w:val="000000"/>
                <w:sz w:val="22"/>
                <w:lang w:val="en-GB" w:eastAsia="en-GB"/>
              </w:rPr>
              <w:t>Cd Error %</w:t>
            </w:r>
          </w:p>
        </w:tc>
      </w:tr>
      <w:tr w:rsidR="005E6346" w:rsidRPr="005E6346" w14:paraId="1657EC3F" w14:textId="77777777" w:rsidTr="005E6346">
        <w:trPr>
          <w:trHeight w:val="300"/>
        </w:trPr>
        <w:tc>
          <w:tcPr>
            <w:tcW w:w="2100" w:type="dxa"/>
            <w:tcBorders>
              <w:top w:val="nil"/>
              <w:left w:val="single" w:sz="4" w:space="0" w:color="auto"/>
              <w:bottom w:val="single" w:sz="4" w:space="0" w:color="auto"/>
              <w:right w:val="single" w:sz="4" w:space="0" w:color="auto"/>
            </w:tcBorders>
            <w:shd w:val="clear" w:color="auto" w:fill="auto"/>
            <w:noWrap/>
            <w:vAlign w:val="bottom"/>
            <w:hideMark/>
          </w:tcPr>
          <w:p w14:paraId="7543BCFD" w14:textId="41FDED34" w:rsidR="005E6346" w:rsidRPr="005E6346" w:rsidRDefault="00E809C7" w:rsidP="005E6346">
            <w:pPr>
              <w:spacing w:after="0" w:line="240" w:lineRule="auto"/>
              <w:jc w:val="center"/>
              <w:rPr>
                <w:rFonts w:ascii="Calibri" w:eastAsia="Times New Roman" w:hAnsi="Calibri" w:cs="Times New Roman"/>
                <w:color w:val="000000"/>
                <w:sz w:val="22"/>
                <w:lang w:val="en-GB" w:eastAsia="en-GB"/>
              </w:rPr>
            </w:pPr>
            <w:r>
              <w:rPr>
                <w:rFonts w:ascii="Calibri" w:eastAsia="Times New Roman" w:hAnsi="Calibri" w:cs="Times New Roman"/>
                <w:color w:val="000000"/>
                <w:sz w:val="22"/>
                <w:lang w:val="en-GB" w:eastAsia="en-GB"/>
              </w:rPr>
              <w:t>Mesh</w:t>
            </w:r>
            <w:r w:rsidRPr="005E6346">
              <w:rPr>
                <w:rFonts w:ascii="Calibri" w:eastAsia="Times New Roman" w:hAnsi="Calibri" w:cs="Times New Roman"/>
                <w:color w:val="000000"/>
                <w:sz w:val="22"/>
                <w:lang w:val="en-GB" w:eastAsia="en-GB"/>
              </w:rPr>
              <w:t xml:space="preserve"> </w:t>
            </w:r>
            <w:r w:rsidR="005E6346" w:rsidRPr="005E6346">
              <w:rPr>
                <w:rFonts w:ascii="Calibri" w:eastAsia="Times New Roman" w:hAnsi="Calibri" w:cs="Times New Roman"/>
                <w:color w:val="000000"/>
                <w:sz w:val="22"/>
                <w:lang w:val="en-GB" w:eastAsia="en-GB"/>
              </w:rPr>
              <w:t>1</w:t>
            </w:r>
          </w:p>
        </w:tc>
        <w:tc>
          <w:tcPr>
            <w:tcW w:w="1900" w:type="dxa"/>
            <w:tcBorders>
              <w:top w:val="nil"/>
              <w:left w:val="nil"/>
              <w:bottom w:val="single" w:sz="4" w:space="0" w:color="auto"/>
              <w:right w:val="single" w:sz="4" w:space="0" w:color="auto"/>
            </w:tcBorders>
            <w:shd w:val="clear" w:color="auto" w:fill="auto"/>
            <w:noWrap/>
            <w:vAlign w:val="bottom"/>
            <w:hideMark/>
          </w:tcPr>
          <w:p w14:paraId="42B61D76" w14:textId="77777777" w:rsidR="005E6346" w:rsidRPr="005E6346" w:rsidRDefault="005E6346" w:rsidP="005E6346">
            <w:pPr>
              <w:spacing w:after="0" w:line="240" w:lineRule="auto"/>
              <w:jc w:val="center"/>
              <w:rPr>
                <w:rFonts w:ascii="Calibri" w:eastAsia="Times New Roman" w:hAnsi="Calibri" w:cs="Times New Roman"/>
                <w:color w:val="000000"/>
                <w:sz w:val="22"/>
                <w:lang w:val="en-GB" w:eastAsia="en-GB"/>
              </w:rPr>
            </w:pPr>
            <w:r w:rsidRPr="005E6346">
              <w:rPr>
                <w:rFonts w:ascii="Calibri" w:eastAsia="Times New Roman" w:hAnsi="Calibri" w:cs="Times New Roman"/>
                <w:color w:val="000000"/>
                <w:sz w:val="22"/>
                <w:lang w:val="en-GB" w:eastAsia="en-GB"/>
              </w:rPr>
              <w:t>8000</w:t>
            </w:r>
          </w:p>
        </w:tc>
        <w:tc>
          <w:tcPr>
            <w:tcW w:w="1720" w:type="dxa"/>
            <w:tcBorders>
              <w:top w:val="nil"/>
              <w:left w:val="nil"/>
              <w:bottom w:val="single" w:sz="4" w:space="0" w:color="auto"/>
              <w:right w:val="single" w:sz="4" w:space="0" w:color="auto"/>
            </w:tcBorders>
            <w:shd w:val="clear" w:color="auto" w:fill="auto"/>
            <w:noWrap/>
            <w:vAlign w:val="bottom"/>
            <w:hideMark/>
          </w:tcPr>
          <w:p w14:paraId="5F9512E7" w14:textId="4581BB8F" w:rsidR="005E6346" w:rsidRPr="005E6346" w:rsidRDefault="005E6346" w:rsidP="005E6346">
            <w:pPr>
              <w:spacing w:after="0" w:line="240" w:lineRule="auto"/>
              <w:jc w:val="center"/>
              <w:rPr>
                <w:rFonts w:ascii="Calibri" w:eastAsia="Times New Roman" w:hAnsi="Calibri" w:cs="Times New Roman"/>
                <w:color w:val="000000"/>
                <w:sz w:val="22"/>
                <w:lang w:val="en-GB" w:eastAsia="en-GB"/>
              </w:rPr>
            </w:pPr>
            <w:r w:rsidRPr="005E6346">
              <w:rPr>
                <w:rFonts w:ascii="Calibri" w:eastAsia="Times New Roman" w:hAnsi="Calibri" w:cs="Times New Roman"/>
                <w:color w:val="000000"/>
                <w:sz w:val="22"/>
                <w:lang w:val="en-GB" w:eastAsia="en-GB"/>
              </w:rPr>
              <w:t>0</w:t>
            </w:r>
            <w:r w:rsidR="00E809C7">
              <w:rPr>
                <w:rFonts w:ascii="Calibri" w:eastAsia="Times New Roman" w:hAnsi="Calibri" w:cs="Times New Roman"/>
                <w:color w:val="000000"/>
                <w:sz w:val="22"/>
                <w:lang w:val="en-GB" w:eastAsia="en-GB"/>
              </w:rPr>
              <w:t>.</w:t>
            </w:r>
            <w:r w:rsidRPr="005E6346">
              <w:rPr>
                <w:rFonts w:ascii="Calibri" w:eastAsia="Times New Roman" w:hAnsi="Calibri" w:cs="Times New Roman"/>
                <w:color w:val="000000"/>
                <w:sz w:val="22"/>
                <w:lang w:val="en-GB" w:eastAsia="en-GB"/>
              </w:rPr>
              <w:t>150</w:t>
            </w:r>
          </w:p>
        </w:tc>
        <w:tc>
          <w:tcPr>
            <w:tcW w:w="1540" w:type="dxa"/>
            <w:tcBorders>
              <w:top w:val="nil"/>
              <w:left w:val="nil"/>
              <w:bottom w:val="single" w:sz="4" w:space="0" w:color="auto"/>
              <w:right w:val="single" w:sz="4" w:space="0" w:color="auto"/>
            </w:tcBorders>
            <w:shd w:val="clear" w:color="auto" w:fill="auto"/>
            <w:noWrap/>
            <w:vAlign w:val="bottom"/>
            <w:hideMark/>
          </w:tcPr>
          <w:p w14:paraId="75031C5B" w14:textId="1D05245C" w:rsidR="005E6346" w:rsidRPr="005E6346" w:rsidRDefault="005E6346" w:rsidP="005E6346">
            <w:pPr>
              <w:spacing w:after="0" w:line="240" w:lineRule="auto"/>
              <w:jc w:val="center"/>
              <w:rPr>
                <w:rFonts w:ascii="Calibri" w:eastAsia="Times New Roman" w:hAnsi="Calibri" w:cs="Times New Roman"/>
                <w:color w:val="000000"/>
                <w:sz w:val="22"/>
                <w:lang w:val="en-GB" w:eastAsia="en-GB"/>
              </w:rPr>
            </w:pPr>
            <w:r w:rsidRPr="005E6346">
              <w:rPr>
                <w:rFonts w:ascii="Calibri" w:eastAsia="Times New Roman" w:hAnsi="Calibri" w:cs="Times New Roman"/>
                <w:color w:val="000000"/>
                <w:sz w:val="22"/>
                <w:lang w:val="en-GB" w:eastAsia="en-GB"/>
              </w:rPr>
              <w:t>0</w:t>
            </w:r>
            <w:r w:rsidR="00E809C7">
              <w:rPr>
                <w:rFonts w:ascii="Calibri" w:eastAsia="Times New Roman" w:hAnsi="Calibri" w:cs="Times New Roman"/>
                <w:color w:val="000000"/>
                <w:sz w:val="22"/>
                <w:lang w:val="en-GB" w:eastAsia="en-GB"/>
              </w:rPr>
              <w:t>.</w:t>
            </w:r>
            <w:r w:rsidRPr="005E6346">
              <w:rPr>
                <w:rFonts w:ascii="Calibri" w:eastAsia="Times New Roman" w:hAnsi="Calibri" w:cs="Times New Roman"/>
                <w:color w:val="000000"/>
                <w:sz w:val="22"/>
                <w:lang w:val="en-GB" w:eastAsia="en-GB"/>
              </w:rPr>
              <w:t>203</w:t>
            </w:r>
          </w:p>
        </w:tc>
        <w:tc>
          <w:tcPr>
            <w:tcW w:w="1640" w:type="dxa"/>
            <w:tcBorders>
              <w:top w:val="nil"/>
              <w:left w:val="nil"/>
              <w:bottom w:val="single" w:sz="4" w:space="0" w:color="auto"/>
              <w:right w:val="single" w:sz="4" w:space="0" w:color="auto"/>
            </w:tcBorders>
            <w:shd w:val="clear" w:color="auto" w:fill="auto"/>
            <w:noWrap/>
            <w:vAlign w:val="bottom"/>
            <w:hideMark/>
          </w:tcPr>
          <w:p w14:paraId="1363B33E" w14:textId="77777777" w:rsidR="005E6346" w:rsidRPr="005E6346" w:rsidRDefault="005E6346" w:rsidP="005E6346">
            <w:pPr>
              <w:spacing w:after="0" w:line="240" w:lineRule="auto"/>
              <w:jc w:val="center"/>
              <w:rPr>
                <w:rFonts w:ascii="Calibri" w:eastAsia="Times New Roman" w:hAnsi="Calibri" w:cs="Times New Roman"/>
                <w:color w:val="000000"/>
                <w:sz w:val="22"/>
                <w:lang w:val="en-GB" w:eastAsia="en-GB"/>
              </w:rPr>
            </w:pPr>
          </w:p>
        </w:tc>
        <w:tc>
          <w:tcPr>
            <w:tcW w:w="1620" w:type="dxa"/>
            <w:tcBorders>
              <w:top w:val="nil"/>
              <w:left w:val="nil"/>
              <w:bottom w:val="single" w:sz="4" w:space="0" w:color="auto"/>
              <w:right w:val="single" w:sz="4" w:space="0" w:color="auto"/>
            </w:tcBorders>
            <w:shd w:val="clear" w:color="auto" w:fill="auto"/>
            <w:noWrap/>
            <w:vAlign w:val="bottom"/>
            <w:hideMark/>
          </w:tcPr>
          <w:p w14:paraId="72DFFF74" w14:textId="77777777" w:rsidR="005E6346" w:rsidRPr="005E6346" w:rsidRDefault="005E6346" w:rsidP="005E6346">
            <w:pPr>
              <w:spacing w:after="0" w:line="240" w:lineRule="auto"/>
              <w:jc w:val="center"/>
              <w:rPr>
                <w:rFonts w:ascii="Calibri" w:eastAsia="Times New Roman" w:hAnsi="Calibri" w:cs="Times New Roman"/>
                <w:color w:val="000000"/>
                <w:sz w:val="22"/>
                <w:lang w:val="en-GB" w:eastAsia="en-GB"/>
              </w:rPr>
            </w:pPr>
          </w:p>
        </w:tc>
      </w:tr>
      <w:tr w:rsidR="005E6346" w:rsidRPr="005E6346" w14:paraId="634B7C88" w14:textId="77777777" w:rsidTr="005E6346">
        <w:trPr>
          <w:trHeight w:val="300"/>
        </w:trPr>
        <w:tc>
          <w:tcPr>
            <w:tcW w:w="2100" w:type="dxa"/>
            <w:tcBorders>
              <w:top w:val="nil"/>
              <w:left w:val="single" w:sz="4" w:space="0" w:color="auto"/>
              <w:bottom w:val="single" w:sz="4" w:space="0" w:color="auto"/>
              <w:right w:val="single" w:sz="4" w:space="0" w:color="auto"/>
            </w:tcBorders>
            <w:shd w:val="clear" w:color="auto" w:fill="auto"/>
            <w:noWrap/>
            <w:vAlign w:val="bottom"/>
            <w:hideMark/>
          </w:tcPr>
          <w:p w14:paraId="460EDDF7" w14:textId="695094DE" w:rsidR="005E6346" w:rsidRPr="005E6346" w:rsidRDefault="00E809C7" w:rsidP="005E6346">
            <w:pPr>
              <w:spacing w:after="0" w:line="240" w:lineRule="auto"/>
              <w:jc w:val="center"/>
              <w:rPr>
                <w:rFonts w:ascii="Calibri" w:eastAsia="Times New Roman" w:hAnsi="Calibri" w:cs="Times New Roman"/>
                <w:color w:val="000000"/>
                <w:sz w:val="22"/>
                <w:lang w:val="en-GB" w:eastAsia="en-GB"/>
              </w:rPr>
            </w:pPr>
            <w:r>
              <w:rPr>
                <w:rFonts w:ascii="Calibri" w:eastAsia="Times New Roman" w:hAnsi="Calibri" w:cs="Times New Roman"/>
                <w:color w:val="000000"/>
                <w:sz w:val="22"/>
                <w:lang w:val="en-GB" w:eastAsia="en-GB"/>
              </w:rPr>
              <w:t>Mesh</w:t>
            </w:r>
            <w:r w:rsidRPr="005E6346">
              <w:rPr>
                <w:rFonts w:ascii="Calibri" w:eastAsia="Times New Roman" w:hAnsi="Calibri" w:cs="Times New Roman"/>
                <w:color w:val="000000"/>
                <w:sz w:val="22"/>
                <w:lang w:val="en-GB" w:eastAsia="en-GB"/>
              </w:rPr>
              <w:t xml:space="preserve"> </w:t>
            </w:r>
            <w:r w:rsidR="005E6346" w:rsidRPr="005E6346">
              <w:rPr>
                <w:rFonts w:ascii="Calibri" w:eastAsia="Times New Roman" w:hAnsi="Calibri" w:cs="Times New Roman"/>
                <w:color w:val="000000"/>
                <w:sz w:val="22"/>
                <w:lang w:val="en-GB" w:eastAsia="en-GB"/>
              </w:rPr>
              <w:t>2</w:t>
            </w:r>
          </w:p>
        </w:tc>
        <w:tc>
          <w:tcPr>
            <w:tcW w:w="1900" w:type="dxa"/>
            <w:tcBorders>
              <w:top w:val="nil"/>
              <w:left w:val="nil"/>
              <w:bottom w:val="single" w:sz="4" w:space="0" w:color="auto"/>
              <w:right w:val="single" w:sz="4" w:space="0" w:color="auto"/>
            </w:tcBorders>
            <w:shd w:val="clear" w:color="auto" w:fill="auto"/>
            <w:noWrap/>
            <w:vAlign w:val="bottom"/>
            <w:hideMark/>
          </w:tcPr>
          <w:p w14:paraId="43662598" w14:textId="77777777" w:rsidR="005E6346" w:rsidRPr="005E6346" w:rsidRDefault="005E6346" w:rsidP="005E6346">
            <w:pPr>
              <w:spacing w:after="0" w:line="240" w:lineRule="auto"/>
              <w:jc w:val="center"/>
              <w:rPr>
                <w:rFonts w:ascii="Calibri" w:eastAsia="Times New Roman" w:hAnsi="Calibri" w:cs="Times New Roman"/>
                <w:color w:val="000000"/>
                <w:sz w:val="22"/>
                <w:lang w:val="en-GB" w:eastAsia="en-GB"/>
              </w:rPr>
            </w:pPr>
            <w:r w:rsidRPr="005E6346">
              <w:rPr>
                <w:rFonts w:ascii="Calibri" w:eastAsia="Times New Roman" w:hAnsi="Calibri" w:cs="Times New Roman"/>
                <w:color w:val="000000"/>
                <w:sz w:val="22"/>
                <w:lang w:val="en-GB" w:eastAsia="en-GB"/>
              </w:rPr>
              <w:t>15000</w:t>
            </w:r>
          </w:p>
        </w:tc>
        <w:tc>
          <w:tcPr>
            <w:tcW w:w="1720" w:type="dxa"/>
            <w:tcBorders>
              <w:top w:val="nil"/>
              <w:left w:val="nil"/>
              <w:bottom w:val="single" w:sz="4" w:space="0" w:color="auto"/>
              <w:right w:val="single" w:sz="4" w:space="0" w:color="auto"/>
            </w:tcBorders>
            <w:shd w:val="clear" w:color="auto" w:fill="auto"/>
            <w:noWrap/>
            <w:vAlign w:val="bottom"/>
            <w:hideMark/>
          </w:tcPr>
          <w:p w14:paraId="40BD2264" w14:textId="536BF25F" w:rsidR="005E6346" w:rsidRPr="005E6346" w:rsidRDefault="005E6346" w:rsidP="005E6346">
            <w:pPr>
              <w:spacing w:after="0" w:line="240" w:lineRule="auto"/>
              <w:jc w:val="center"/>
              <w:rPr>
                <w:rFonts w:ascii="Calibri" w:eastAsia="Times New Roman" w:hAnsi="Calibri" w:cs="Times New Roman"/>
                <w:color w:val="000000"/>
                <w:sz w:val="22"/>
                <w:lang w:val="en-GB" w:eastAsia="en-GB"/>
              </w:rPr>
            </w:pPr>
            <w:r w:rsidRPr="005E6346">
              <w:rPr>
                <w:rFonts w:ascii="Calibri" w:eastAsia="Times New Roman" w:hAnsi="Calibri" w:cs="Times New Roman"/>
                <w:color w:val="000000"/>
                <w:sz w:val="22"/>
                <w:lang w:val="en-GB" w:eastAsia="en-GB"/>
              </w:rPr>
              <w:t>0</w:t>
            </w:r>
            <w:r w:rsidR="00E809C7">
              <w:rPr>
                <w:rFonts w:ascii="Calibri" w:eastAsia="Times New Roman" w:hAnsi="Calibri" w:cs="Times New Roman"/>
                <w:color w:val="000000"/>
                <w:sz w:val="22"/>
                <w:lang w:val="en-GB" w:eastAsia="en-GB"/>
              </w:rPr>
              <w:t>.</w:t>
            </w:r>
            <w:r w:rsidRPr="005E6346">
              <w:rPr>
                <w:rFonts w:ascii="Calibri" w:eastAsia="Times New Roman" w:hAnsi="Calibri" w:cs="Times New Roman"/>
                <w:color w:val="000000"/>
                <w:sz w:val="22"/>
                <w:lang w:val="en-GB" w:eastAsia="en-GB"/>
              </w:rPr>
              <w:t>761</w:t>
            </w:r>
          </w:p>
        </w:tc>
        <w:tc>
          <w:tcPr>
            <w:tcW w:w="1540" w:type="dxa"/>
            <w:tcBorders>
              <w:top w:val="nil"/>
              <w:left w:val="nil"/>
              <w:bottom w:val="single" w:sz="4" w:space="0" w:color="auto"/>
              <w:right w:val="single" w:sz="4" w:space="0" w:color="auto"/>
            </w:tcBorders>
            <w:shd w:val="clear" w:color="auto" w:fill="auto"/>
            <w:noWrap/>
            <w:vAlign w:val="bottom"/>
            <w:hideMark/>
          </w:tcPr>
          <w:p w14:paraId="32DD3EEE" w14:textId="6F3E0BAA" w:rsidR="005E6346" w:rsidRPr="005E6346" w:rsidRDefault="005E6346" w:rsidP="005E6346">
            <w:pPr>
              <w:spacing w:after="0" w:line="240" w:lineRule="auto"/>
              <w:jc w:val="center"/>
              <w:rPr>
                <w:rFonts w:ascii="Calibri" w:eastAsia="Times New Roman" w:hAnsi="Calibri" w:cs="Times New Roman"/>
                <w:color w:val="000000"/>
                <w:sz w:val="22"/>
                <w:lang w:val="en-GB" w:eastAsia="en-GB"/>
              </w:rPr>
            </w:pPr>
            <w:r w:rsidRPr="005E6346">
              <w:rPr>
                <w:rFonts w:ascii="Calibri" w:eastAsia="Times New Roman" w:hAnsi="Calibri" w:cs="Times New Roman"/>
                <w:color w:val="000000"/>
                <w:sz w:val="22"/>
                <w:lang w:val="en-GB" w:eastAsia="en-GB"/>
              </w:rPr>
              <w:t>0</w:t>
            </w:r>
            <w:r w:rsidR="00E809C7">
              <w:rPr>
                <w:rFonts w:ascii="Calibri" w:eastAsia="Times New Roman" w:hAnsi="Calibri" w:cs="Times New Roman"/>
                <w:color w:val="000000"/>
                <w:sz w:val="22"/>
                <w:lang w:val="en-GB" w:eastAsia="en-GB"/>
              </w:rPr>
              <w:t>.</w:t>
            </w:r>
            <w:r w:rsidRPr="005E6346">
              <w:rPr>
                <w:rFonts w:ascii="Calibri" w:eastAsia="Times New Roman" w:hAnsi="Calibri" w:cs="Times New Roman"/>
                <w:color w:val="000000"/>
                <w:sz w:val="22"/>
                <w:lang w:val="en-GB" w:eastAsia="en-GB"/>
              </w:rPr>
              <w:t>101</w:t>
            </w:r>
          </w:p>
        </w:tc>
        <w:tc>
          <w:tcPr>
            <w:tcW w:w="1640" w:type="dxa"/>
            <w:tcBorders>
              <w:top w:val="nil"/>
              <w:left w:val="nil"/>
              <w:bottom w:val="single" w:sz="4" w:space="0" w:color="auto"/>
              <w:right w:val="single" w:sz="4" w:space="0" w:color="auto"/>
            </w:tcBorders>
            <w:shd w:val="clear" w:color="auto" w:fill="auto"/>
            <w:noWrap/>
            <w:vAlign w:val="bottom"/>
            <w:hideMark/>
          </w:tcPr>
          <w:p w14:paraId="6CC3F9D0" w14:textId="3A525AD7" w:rsidR="005E6346" w:rsidRPr="005E6346" w:rsidRDefault="005E6346" w:rsidP="005E6346">
            <w:pPr>
              <w:spacing w:after="0" w:line="240" w:lineRule="auto"/>
              <w:jc w:val="center"/>
              <w:rPr>
                <w:rFonts w:ascii="Calibri" w:eastAsia="Times New Roman" w:hAnsi="Calibri" w:cs="Times New Roman"/>
                <w:color w:val="000000"/>
                <w:sz w:val="22"/>
                <w:lang w:val="en-GB" w:eastAsia="en-GB"/>
              </w:rPr>
            </w:pPr>
            <w:r w:rsidRPr="005E6346">
              <w:rPr>
                <w:rFonts w:ascii="Calibri" w:eastAsia="Times New Roman" w:hAnsi="Calibri" w:cs="Times New Roman"/>
                <w:color w:val="000000"/>
                <w:sz w:val="22"/>
                <w:lang w:val="en-GB" w:eastAsia="en-GB"/>
              </w:rPr>
              <w:t>80</w:t>
            </w:r>
            <w:r w:rsidR="00E809C7">
              <w:rPr>
                <w:rFonts w:ascii="Calibri" w:eastAsia="Times New Roman" w:hAnsi="Calibri" w:cs="Times New Roman"/>
                <w:color w:val="000000"/>
                <w:sz w:val="22"/>
                <w:lang w:val="en-GB" w:eastAsia="en-GB"/>
              </w:rPr>
              <w:t>.</w:t>
            </w:r>
            <w:r w:rsidRPr="005E6346">
              <w:rPr>
                <w:rFonts w:ascii="Calibri" w:eastAsia="Times New Roman" w:hAnsi="Calibri" w:cs="Times New Roman"/>
                <w:color w:val="000000"/>
                <w:sz w:val="22"/>
                <w:lang w:val="en-GB" w:eastAsia="en-GB"/>
              </w:rPr>
              <w:t>32%</w:t>
            </w:r>
          </w:p>
        </w:tc>
        <w:tc>
          <w:tcPr>
            <w:tcW w:w="1620" w:type="dxa"/>
            <w:tcBorders>
              <w:top w:val="nil"/>
              <w:left w:val="nil"/>
              <w:bottom w:val="single" w:sz="4" w:space="0" w:color="auto"/>
              <w:right w:val="single" w:sz="4" w:space="0" w:color="auto"/>
            </w:tcBorders>
            <w:shd w:val="clear" w:color="auto" w:fill="auto"/>
            <w:noWrap/>
            <w:vAlign w:val="bottom"/>
            <w:hideMark/>
          </w:tcPr>
          <w:p w14:paraId="35539A19" w14:textId="0473BB1B" w:rsidR="005E6346" w:rsidRPr="005E6346" w:rsidRDefault="005E6346" w:rsidP="005E6346">
            <w:pPr>
              <w:spacing w:after="0" w:line="240" w:lineRule="auto"/>
              <w:jc w:val="center"/>
              <w:rPr>
                <w:rFonts w:ascii="Calibri" w:eastAsia="Times New Roman" w:hAnsi="Calibri" w:cs="Times New Roman"/>
                <w:color w:val="000000"/>
                <w:sz w:val="22"/>
                <w:lang w:val="en-GB" w:eastAsia="en-GB"/>
              </w:rPr>
            </w:pPr>
            <w:r w:rsidRPr="005E6346">
              <w:rPr>
                <w:rFonts w:ascii="Calibri" w:eastAsia="Times New Roman" w:hAnsi="Calibri" w:cs="Times New Roman"/>
                <w:color w:val="000000"/>
                <w:sz w:val="22"/>
                <w:lang w:val="en-GB" w:eastAsia="en-GB"/>
              </w:rPr>
              <w:t>100</w:t>
            </w:r>
            <w:r w:rsidR="00E809C7">
              <w:rPr>
                <w:rFonts w:ascii="Calibri" w:eastAsia="Times New Roman" w:hAnsi="Calibri" w:cs="Times New Roman"/>
                <w:color w:val="000000"/>
                <w:sz w:val="22"/>
                <w:lang w:val="en-GB" w:eastAsia="en-GB"/>
              </w:rPr>
              <w:t>.</w:t>
            </w:r>
            <w:r w:rsidRPr="005E6346">
              <w:rPr>
                <w:rFonts w:ascii="Calibri" w:eastAsia="Times New Roman" w:hAnsi="Calibri" w:cs="Times New Roman"/>
                <w:color w:val="000000"/>
                <w:sz w:val="22"/>
                <w:lang w:val="en-GB" w:eastAsia="en-GB"/>
              </w:rPr>
              <w:t>74%</w:t>
            </w:r>
          </w:p>
        </w:tc>
      </w:tr>
      <w:tr w:rsidR="005E6346" w:rsidRPr="005E6346" w14:paraId="453FB588" w14:textId="77777777" w:rsidTr="005E6346">
        <w:trPr>
          <w:trHeight w:val="300"/>
        </w:trPr>
        <w:tc>
          <w:tcPr>
            <w:tcW w:w="2100" w:type="dxa"/>
            <w:tcBorders>
              <w:top w:val="nil"/>
              <w:left w:val="single" w:sz="4" w:space="0" w:color="auto"/>
              <w:bottom w:val="single" w:sz="4" w:space="0" w:color="auto"/>
              <w:right w:val="single" w:sz="4" w:space="0" w:color="auto"/>
            </w:tcBorders>
            <w:shd w:val="clear" w:color="auto" w:fill="auto"/>
            <w:noWrap/>
            <w:vAlign w:val="bottom"/>
            <w:hideMark/>
          </w:tcPr>
          <w:p w14:paraId="61F56A3C" w14:textId="66DDBBD8" w:rsidR="005E6346" w:rsidRPr="005E6346" w:rsidRDefault="00E809C7" w:rsidP="005E6346">
            <w:pPr>
              <w:spacing w:after="0" w:line="240" w:lineRule="auto"/>
              <w:jc w:val="center"/>
              <w:rPr>
                <w:rFonts w:ascii="Calibri" w:eastAsia="Times New Roman" w:hAnsi="Calibri" w:cs="Times New Roman"/>
                <w:color w:val="000000"/>
                <w:sz w:val="22"/>
                <w:lang w:val="en-GB" w:eastAsia="en-GB"/>
              </w:rPr>
            </w:pPr>
            <w:r>
              <w:rPr>
                <w:rFonts w:ascii="Calibri" w:eastAsia="Times New Roman" w:hAnsi="Calibri" w:cs="Times New Roman"/>
                <w:color w:val="000000"/>
                <w:sz w:val="22"/>
                <w:lang w:val="en-GB" w:eastAsia="en-GB"/>
              </w:rPr>
              <w:t>Mesh</w:t>
            </w:r>
            <w:r w:rsidRPr="005E6346">
              <w:rPr>
                <w:rFonts w:ascii="Calibri" w:eastAsia="Times New Roman" w:hAnsi="Calibri" w:cs="Times New Roman"/>
                <w:color w:val="000000"/>
                <w:sz w:val="22"/>
                <w:lang w:val="en-GB" w:eastAsia="en-GB"/>
              </w:rPr>
              <w:t xml:space="preserve"> </w:t>
            </w:r>
            <w:r w:rsidR="005E6346" w:rsidRPr="005E6346">
              <w:rPr>
                <w:rFonts w:ascii="Calibri" w:eastAsia="Times New Roman" w:hAnsi="Calibri" w:cs="Times New Roman"/>
                <w:color w:val="000000"/>
                <w:sz w:val="22"/>
                <w:lang w:val="en-GB" w:eastAsia="en-GB"/>
              </w:rPr>
              <w:t>3</w:t>
            </w:r>
          </w:p>
        </w:tc>
        <w:tc>
          <w:tcPr>
            <w:tcW w:w="1900" w:type="dxa"/>
            <w:tcBorders>
              <w:top w:val="nil"/>
              <w:left w:val="nil"/>
              <w:bottom w:val="single" w:sz="4" w:space="0" w:color="auto"/>
              <w:right w:val="single" w:sz="4" w:space="0" w:color="auto"/>
            </w:tcBorders>
            <w:shd w:val="clear" w:color="auto" w:fill="auto"/>
            <w:noWrap/>
            <w:vAlign w:val="bottom"/>
            <w:hideMark/>
          </w:tcPr>
          <w:p w14:paraId="1EF9712A" w14:textId="77777777" w:rsidR="005E6346" w:rsidRPr="005E6346" w:rsidRDefault="005E6346" w:rsidP="005E6346">
            <w:pPr>
              <w:spacing w:after="0" w:line="240" w:lineRule="auto"/>
              <w:jc w:val="center"/>
              <w:rPr>
                <w:rFonts w:ascii="Calibri" w:eastAsia="Times New Roman" w:hAnsi="Calibri" w:cs="Times New Roman"/>
                <w:color w:val="000000"/>
                <w:sz w:val="22"/>
                <w:lang w:val="en-GB" w:eastAsia="en-GB"/>
              </w:rPr>
            </w:pPr>
            <w:r w:rsidRPr="005E6346">
              <w:rPr>
                <w:rFonts w:ascii="Calibri" w:eastAsia="Times New Roman" w:hAnsi="Calibri" w:cs="Times New Roman"/>
                <w:color w:val="000000"/>
                <w:sz w:val="22"/>
                <w:lang w:val="en-GB" w:eastAsia="en-GB"/>
              </w:rPr>
              <w:t>25000</w:t>
            </w:r>
          </w:p>
        </w:tc>
        <w:tc>
          <w:tcPr>
            <w:tcW w:w="1720" w:type="dxa"/>
            <w:tcBorders>
              <w:top w:val="nil"/>
              <w:left w:val="nil"/>
              <w:bottom w:val="single" w:sz="4" w:space="0" w:color="auto"/>
              <w:right w:val="single" w:sz="4" w:space="0" w:color="auto"/>
            </w:tcBorders>
            <w:shd w:val="clear" w:color="auto" w:fill="auto"/>
            <w:noWrap/>
            <w:vAlign w:val="bottom"/>
            <w:hideMark/>
          </w:tcPr>
          <w:p w14:paraId="62772B47" w14:textId="637C40C8" w:rsidR="005E6346" w:rsidRPr="005E6346" w:rsidRDefault="005E6346" w:rsidP="005E6346">
            <w:pPr>
              <w:spacing w:after="0" w:line="240" w:lineRule="auto"/>
              <w:jc w:val="center"/>
              <w:rPr>
                <w:rFonts w:ascii="Calibri" w:eastAsia="Times New Roman" w:hAnsi="Calibri" w:cs="Times New Roman"/>
                <w:color w:val="000000"/>
                <w:sz w:val="22"/>
                <w:lang w:val="en-GB" w:eastAsia="en-GB"/>
              </w:rPr>
            </w:pPr>
            <w:r w:rsidRPr="005E6346">
              <w:rPr>
                <w:rFonts w:ascii="Calibri" w:eastAsia="Times New Roman" w:hAnsi="Calibri" w:cs="Times New Roman"/>
                <w:color w:val="000000"/>
                <w:sz w:val="22"/>
                <w:lang w:val="en-GB" w:eastAsia="en-GB"/>
              </w:rPr>
              <w:t>1</w:t>
            </w:r>
            <w:r w:rsidR="00E809C7">
              <w:rPr>
                <w:rFonts w:ascii="Calibri" w:eastAsia="Times New Roman" w:hAnsi="Calibri" w:cs="Times New Roman"/>
                <w:color w:val="000000"/>
                <w:sz w:val="22"/>
                <w:lang w:val="en-GB" w:eastAsia="en-GB"/>
              </w:rPr>
              <w:t>.</w:t>
            </w:r>
            <w:r w:rsidRPr="005E6346">
              <w:rPr>
                <w:rFonts w:ascii="Calibri" w:eastAsia="Times New Roman" w:hAnsi="Calibri" w:cs="Times New Roman"/>
                <w:color w:val="000000"/>
                <w:sz w:val="22"/>
                <w:lang w:val="en-GB" w:eastAsia="en-GB"/>
              </w:rPr>
              <w:t>253</w:t>
            </w:r>
          </w:p>
        </w:tc>
        <w:tc>
          <w:tcPr>
            <w:tcW w:w="1540" w:type="dxa"/>
            <w:tcBorders>
              <w:top w:val="nil"/>
              <w:left w:val="nil"/>
              <w:bottom w:val="single" w:sz="4" w:space="0" w:color="auto"/>
              <w:right w:val="single" w:sz="4" w:space="0" w:color="auto"/>
            </w:tcBorders>
            <w:shd w:val="clear" w:color="auto" w:fill="auto"/>
            <w:noWrap/>
            <w:vAlign w:val="bottom"/>
            <w:hideMark/>
          </w:tcPr>
          <w:p w14:paraId="10C42687" w14:textId="30CE2767" w:rsidR="005E6346" w:rsidRPr="005E6346" w:rsidRDefault="005E6346" w:rsidP="005E6346">
            <w:pPr>
              <w:spacing w:after="0" w:line="240" w:lineRule="auto"/>
              <w:jc w:val="center"/>
              <w:rPr>
                <w:rFonts w:ascii="Calibri" w:eastAsia="Times New Roman" w:hAnsi="Calibri" w:cs="Times New Roman"/>
                <w:color w:val="000000"/>
                <w:sz w:val="22"/>
                <w:lang w:val="en-GB" w:eastAsia="en-GB"/>
              </w:rPr>
            </w:pPr>
            <w:r w:rsidRPr="005E6346">
              <w:rPr>
                <w:rFonts w:ascii="Calibri" w:eastAsia="Times New Roman" w:hAnsi="Calibri" w:cs="Times New Roman"/>
                <w:color w:val="000000"/>
                <w:sz w:val="22"/>
                <w:lang w:val="en-GB" w:eastAsia="en-GB"/>
              </w:rPr>
              <w:t>0</w:t>
            </w:r>
            <w:r w:rsidR="00E809C7">
              <w:rPr>
                <w:rFonts w:ascii="Calibri" w:eastAsia="Times New Roman" w:hAnsi="Calibri" w:cs="Times New Roman"/>
                <w:color w:val="000000"/>
                <w:sz w:val="22"/>
                <w:lang w:val="en-GB" w:eastAsia="en-GB"/>
              </w:rPr>
              <w:t>.</w:t>
            </w:r>
            <w:r w:rsidRPr="005E6346">
              <w:rPr>
                <w:rFonts w:ascii="Calibri" w:eastAsia="Times New Roman" w:hAnsi="Calibri" w:cs="Times New Roman"/>
                <w:color w:val="000000"/>
                <w:sz w:val="22"/>
                <w:lang w:val="en-GB" w:eastAsia="en-GB"/>
              </w:rPr>
              <w:t>058</w:t>
            </w:r>
          </w:p>
        </w:tc>
        <w:tc>
          <w:tcPr>
            <w:tcW w:w="1640" w:type="dxa"/>
            <w:tcBorders>
              <w:top w:val="nil"/>
              <w:left w:val="nil"/>
              <w:bottom w:val="single" w:sz="4" w:space="0" w:color="auto"/>
              <w:right w:val="single" w:sz="4" w:space="0" w:color="auto"/>
            </w:tcBorders>
            <w:shd w:val="clear" w:color="auto" w:fill="auto"/>
            <w:noWrap/>
            <w:vAlign w:val="bottom"/>
            <w:hideMark/>
          </w:tcPr>
          <w:p w14:paraId="5006B374" w14:textId="6FCA5FB9" w:rsidR="005E6346" w:rsidRPr="005E6346" w:rsidRDefault="005E6346" w:rsidP="005E6346">
            <w:pPr>
              <w:spacing w:after="0" w:line="240" w:lineRule="auto"/>
              <w:jc w:val="center"/>
              <w:rPr>
                <w:rFonts w:ascii="Calibri" w:eastAsia="Times New Roman" w:hAnsi="Calibri" w:cs="Times New Roman"/>
                <w:color w:val="000000"/>
                <w:sz w:val="22"/>
                <w:lang w:val="en-GB" w:eastAsia="en-GB"/>
              </w:rPr>
            </w:pPr>
            <w:r w:rsidRPr="005E6346">
              <w:rPr>
                <w:rFonts w:ascii="Calibri" w:eastAsia="Times New Roman" w:hAnsi="Calibri" w:cs="Times New Roman"/>
                <w:color w:val="000000"/>
                <w:sz w:val="22"/>
                <w:lang w:val="en-GB" w:eastAsia="en-GB"/>
              </w:rPr>
              <w:t>39</w:t>
            </w:r>
            <w:r w:rsidR="00E809C7">
              <w:rPr>
                <w:rFonts w:ascii="Calibri" w:eastAsia="Times New Roman" w:hAnsi="Calibri" w:cs="Times New Roman"/>
                <w:color w:val="000000"/>
                <w:sz w:val="22"/>
                <w:lang w:val="en-GB" w:eastAsia="en-GB"/>
              </w:rPr>
              <w:t>.</w:t>
            </w:r>
            <w:r w:rsidRPr="005E6346">
              <w:rPr>
                <w:rFonts w:ascii="Calibri" w:eastAsia="Times New Roman" w:hAnsi="Calibri" w:cs="Times New Roman"/>
                <w:color w:val="000000"/>
                <w:sz w:val="22"/>
                <w:lang w:val="en-GB" w:eastAsia="en-GB"/>
              </w:rPr>
              <w:t>25%</w:t>
            </w:r>
          </w:p>
        </w:tc>
        <w:tc>
          <w:tcPr>
            <w:tcW w:w="1620" w:type="dxa"/>
            <w:tcBorders>
              <w:top w:val="nil"/>
              <w:left w:val="nil"/>
              <w:bottom w:val="single" w:sz="4" w:space="0" w:color="auto"/>
              <w:right w:val="single" w:sz="4" w:space="0" w:color="auto"/>
            </w:tcBorders>
            <w:shd w:val="clear" w:color="auto" w:fill="auto"/>
            <w:noWrap/>
            <w:vAlign w:val="bottom"/>
            <w:hideMark/>
          </w:tcPr>
          <w:p w14:paraId="2C1F3BA3" w14:textId="41C73D15" w:rsidR="005E6346" w:rsidRPr="005E6346" w:rsidRDefault="005E6346" w:rsidP="005E6346">
            <w:pPr>
              <w:spacing w:after="0" w:line="240" w:lineRule="auto"/>
              <w:jc w:val="center"/>
              <w:rPr>
                <w:rFonts w:ascii="Calibri" w:eastAsia="Times New Roman" w:hAnsi="Calibri" w:cs="Times New Roman"/>
                <w:color w:val="000000"/>
                <w:sz w:val="22"/>
                <w:lang w:val="en-GB" w:eastAsia="en-GB"/>
              </w:rPr>
            </w:pPr>
            <w:r w:rsidRPr="005E6346">
              <w:rPr>
                <w:rFonts w:ascii="Calibri" w:eastAsia="Times New Roman" w:hAnsi="Calibri" w:cs="Times New Roman"/>
                <w:color w:val="000000"/>
                <w:sz w:val="22"/>
                <w:lang w:val="en-GB" w:eastAsia="en-GB"/>
              </w:rPr>
              <w:t>73</w:t>
            </w:r>
            <w:r w:rsidR="00E809C7">
              <w:rPr>
                <w:rFonts w:ascii="Calibri" w:eastAsia="Times New Roman" w:hAnsi="Calibri" w:cs="Times New Roman"/>
                <w:color w:val="000000"/>
                <w:sz w:val="22"/>
                <w:lang w:val="en-GB" w:eastAsia="en-GB"/>
              </w:rPr>
              <w:t>.</w:t>
            </w:r>
            <w:r w:rsidRPr="005E6346">
              <w:rPr>
                <w:rFonts w:ascii="Calibri" w:eastAsia="Times New Roman" w:hAnsi="Calibri" w:cs="Times New Roman"/>
                <w:color w:val="000000"/>
                <w:sz w:val="22"/>
                <w:lang w:val="en-GB" w:eastAsia="en-GB"/>
              </w:rPr>
              <w:t>14%</w:t>
            </w:r>
          </w:p>
        </w:tc>
      </w:tr>
      <w:tr w:rsidR="005E6346" w:rsidRPr="005E6346" w14:paraId="68EAB417" w14:textId="77777777" w:rsidTr="005E6346">
        <w:trPr>
          <w:trHeight w:val="300"/>
        </w:trPr>
        <w:tc>
          <w:tcPr>
            <w:tcW w:w="2100" w:type="dxa"/>
            <w:tcBorders>
              <w:top w:val="nil"/>
              <w:left w:val="single" w:sz="4" w:space="0" w:color="auto"/>
              <w:bottom w:val="single" w:sz="4" w:space="0" w:color="auto"/>
              <w:right w:val="single" w:sz="4" w:space="0" w:color="auto"/>
            </w:tcBorders>
            <w:shd w:val="clear" w:color="auto" w:fill="auto"/>
            <w:noWrap/>
            <w:vAlign w:val="bottom"/>
            <w:hideMark/>
          </w:tcPr>
          <w:p w14:paraId="3823E9AA" w14:textId="137F38A8" w:rsidR="005E6346" w:rsidRPr="005E6346" w:rsidRDefault="00E809C7" w:rsidP="005E6346">
            <w:pPr>
              <w:spacing w:after="0" w:line="240" w:lineRule="auto"/>
              <w:jc w:val="center"/>
              <w:rPr>
                <w:rFonts w:ascii="Calibri" w:eastAsia="Times New Roman" w:hAnsi="Calibri" w:cs="Times New Roman"/>
                <w:color w:val="000000"/>
                <w:sz w:val="22"/>
                <w:lang w:val="en-GB" w:eastAsia="en-GB"/>
              </w:rPr>
            </w:pPr>
            <w:r>
              <w:rPr>
                <w:rFonts w:ascii="Calibri" w:eastAsia="Times New Roman" w:hAnsi="Calibri" w:cs="Times New Roman"/>
                <w:color w:val="000000"/>
                <w:sz w:val="22"/>
                <w:lang w:val="en-GB" w:eastAsia="en-GB"/>
              </w:rPr>
              <w:t>Mesh</w:t>
            </w:r>
            <w:r w:rsidRPr="005E6346">
              <w:rPr>
                <w:rFonts w:ascii="Calibri" w:eastAsia="Times New Roman" w:hAnsi="Calibri" w:cs="Times New Roman"/>
                <w:color w:val="000000"/>
                <w:sz w:val="22"/>
                <w:lang w:val="en-GB" w:eastAsia="en-GB"/>
              </w:rPr>
              <w:t xml:space="preserve"> </w:t>
            </w:r>
            <w:r w:rsidR="005E6346" w:rsidRPr="005E6346">
              <w:rPr>
                <w:rFonts w:ascii="Calibri" w:eastAsia="Times New Roman" w:hAnsi="Calibri" w:cs="Times New Roman"/>
                <w:color w:val="000000"/>
                <w:sz w:val="22"/>
                <w:lang w:val="en-GB" w:eastAsia="en-GB"/>
              </w:rPr>
              <w:t>4</w:t>
            </w:r>
          </w:p>
        </w:tc>
        <w:tc>
          <w:tcPr>
            <w:tcW w:w="1900" w:type="dxa"/>
            <w:tcBorders>
              <w:top w:val="nil"/>
              <w:left w:val="nil"/>
              <w:bottom w:val="single" w:sz="4" w:space="0" w:color="auto"/>
              <w:right w:val="single" w:sz="4" w:space="0" w:color="auto"/>
            </w:tcBorders>
            <w:shd w:val="clear" w:color="auto" w:fill="auto"/>
            <w:noWrap/>
            <w:vAlign w:val="bottom"/>
            <w:hideMark/>
          </w:tcPr>
          <w:p w14:paraId="54C7EEA1" w14:textId="77777777" w:rsidR="005E6346" w:rsidRPr="005E6346" w:rsidRDefault="005E6346" w:rsidP="005E6346">
            <w:pPr>
              <w:spacing w:after="0" w:line="240" w:lineRule="auto"/>
              <w:jc w:val="center"/>
              <w:rPr>
                <w:rFonts w:ascii="Calibri" w:eastAsia="Times New Roman" w:hAnsi="Calibri" w:cs="Times New Roman"/>
                <w:color w:val="000000"/>
                <w:sz w:val="22"/>
                <w:lang w:val="en-GB" w:eastAsia="en-GB"/>
              </w:rPr>
            </w:pPr>
            <w:r w:rsidRPr="005E6346">
              <w:rPr>
                <w:rFonts w:ascii="Calibri" w:eastAsia="Times New Roman" w:hAnsi="Calibri" w:cs="Times New Roman"/>
                <w:color w:val="000000"/>
                <w:sz w:val="22"/>
                <w:lang w:val="en-GB" w:eastAsia="en-GB"/>
              </w:rPr>
              <w:t>38000</w:t>
            </w:r>
          </w:p>
        </w:tc>
        <w:tc>
          <w:tcPr>
            <w:tcW w:w="1720" w:type="dxa"/>
            <w:tcBorders>
              <w:top w:val="nil"/>
              <w:left w:val="nil"/>
              <w:bottom w:val="single" w:sz="4" w:space="0" w:color="auto"/>
              <w:right w:val="single" w:sz="4" w:space="0" w:color="auto"/>
            </w:tcBorders>
            <w:shd w:val="clear" w:color="auto" w:fill="auto"/>
            <w:noWrap/>
            <w:vAlign w:val="bottom"/>
            <w:hideMark/>
          </w:tcPr>
          <w:p w14:paraId="151A8875" w14:textId="12AD3956" w:rsidR="005E6346" w:rsidRPr="005E6346" w:rsidRDefault="005E6346" w:rsidP="005E6346">
            <w:pPr>
              <w:spacing w:after="0" w:line="240" w:lineRule="auto"/>
              <w:jc w:val="center"/>
              <w:rPr>
                <w:rFonts w:ascii="Calibri" w:eastAsia="Times New Roman" w:hAnsi="Calibri" w:cs="Times New Roman"/>
                <w:color w:val="000000"/>
                <w:sz w:val="22"/>
                <w:lang w:val="en-GB" w:eastAsia="en-GB"/>
              </w:rPr>
            </w:pPr>
            <w:r w:rsidRPr="005E6346">
              <w:rPr>
                <w:rFonts w:ascii="Calibri" w:eastAsia="Times New Roman" w:hAnsi="Calibri" w:cs="Times New Roman"/>
                <w:color w:val="000000"/>
                <w:sz w:val="22"/>
                <w:lang w:val="en-GB" w:eastAsia="en-GB"/>
              </w:rPr>
              <w:t>1</w:t>
            </w:r>
            <w:r w:rsidR="00E809C7">
              <w:rPr>
                <w:rFonts w:ascii="Calibri" w:eastAsia="Times New Roman" w:hAnsi="Calibri" w:cs="Times New Roman"/>
                <w:color w:val="000000"/>
                <w:sz w:val="22"/>
                <w:lang w:val="en-GB" w:eastAsia="en-GB"/>
              </w:rPr>
              <w:t>.</w:t>
            </w:r>
            <w:r w:rsidRPr="005E6346">
              <w:rPr>
                <w:rFonts w:ascii="Calibri" w:eastAsia="Times New Roman" w:hAnsi="Calibri" w:cs="Times New Roman"/>
                <w:color w:val="000000"/>
                <w:sz w:val="22"/>
                <w:lang w:val="en-GB" w:eastAsia="en-GB"/>
              </w:rPr>
              <w:t>480</w:t>
            </w:r>
          </w:p>
        </w:tc>
        <w:tc>
          <w:tcPr>
            <w:tcW w:w="1540" w:type="dxa"/>
            <w:tcBorders>
              <w:top w:val="nil"/>
              <w:left w:val="nil"/>
              <w:bottom w:val="single" w:sz="4" w:space="0" w:color="auto"/>
              <w:right w:val="single" w:sz="4" w:space="0" w:color="auto"/>
            </w:tcBorders>
            <w:shd w:val="clear" w:color="auto" w:fill="auto"/>
            <w:noWrap/>
            <w:vAlign w:val="bottom"/>
            <w:hideMark/>
          </w:tcPr>
          <w:p w14:paraId="35F1AE8C" w14:textId="1A7D437A" w:rsidR="005E6346" w:rsidRPr="005E6346" w:rsidRDefault="005E6346" w:rsidP="005E6346">
            <w:pPr>
              <w:spacing w:after="0" w:line="240" w:lineRule="auto"/>
              <w:jc w:val="center"/>
              <w:rPr>
                <w:rFonts w:ascii="Calibri" w:eastAsia="Times New Roman" w:hAnsi="Calibri" w:cs="Times New Roman"/>
                <w:color w:val="000000"/>
                <w:sz w:val="22"/>
                <w:lang w:val="en-GB" w:eastAsia="en-GB"/>
              </w:rPr>
            </w:pPr>
            <w:r w:rsidRPr="005E6346">
              <w:rPr>
                <w:rFonts w:ascii="Calibri" w:eastAsia="Times New Roman" w:hAnsi="Calibri" w:cs="Times New Roman"/>
                <w:color w:val="000000"/>
                <w:sz w:val="22"/>
                <w:lang w:val="en-GB" w:eastAsia="en-GB"/>
              </w:rPr>
              <w:t>0</w:t>
            </w:r>
            <w:r w:rsidR="00E809C7">
              <w:rPr>
                <w:rFonts w:ascii="Calibri" w:eastAsia="Times New Roman" w:hAnsi="Calibri" w:cs="Times New Roman"/>
                <w:color w:val="000000"/>
                <w:sz w:val="22"/>
                <w:lang w:val="en-GB" w:eastAsia="en-GB"/>
              </w:rPr>
              <w:t>.</w:t>
            </w:r>
            <w:r w:rsidRPr="005E6346">
              <w:rPr>
                <w:rFonts w:ascii="Calibri" w:eastAsia="Times New Roman" w:hAnsi="Calibri" w:cs="Times New Roman"/>
                <w:color w:val="000000"/>
                <w:sz w:val="22"/>
                <w:lang w:val="en-GB" w:eastAsia="en-GB"/>
              </w:rPr>
              <w:t>046</w:t>
            </w:r>
          </w:p>
        </w:tc>
        <w:tc>
          <w:tcPr>
            <w:tcW w:w="1640" w:type="dxa"/>
            <w:tcBorders>
              <w:top w:val="nil"/>
              <w:left w:val="nil"/>
              <w:bottom w:val="single" w:sz="4" w:space="0" w:color="auto"/>
              <w:right w:val="single" w:sz="4" w:space="0" w:color="auto"/>
            </w:tcBorders>
            <w:shd w:val="clear" w:color="auto" w:fill="auto"/>
            <w:noWrap/>
            <w:vAlign w:val="bottom"/>
            <w:hideMark/>
          </w:tcPr>
          <w:p w14:paraId="13C1F3A0" w14:textId="529271BE" w:rsidR="005E6346" w:rsidRPr="005E6346" w:rsidRDefault="005E6346" w:rsidP="005E6346">
            <w:pPr>
              <w:spacing w:after="0" w:line="240" w:lineRule="auto"/>
              <w:jc w:val="center"/>
              <w:rPr>
                <w:rFonts w:ascii="Calibri" w:eastAsia="Times New Roman" w:hAnsi="Calibri" w:cs="Times New Roman"/>
                <w:color w:val="000000"/>
                <w:sz w:val="22"/>
                <w:lang w:val="en-GB" w:eastAsia="en-GB"/>
              </w:rPr>
            </w:pPr>
            <w:r w:rsidRPr="005E6346">
              <w:rPr>
                <w:rFonts w:ascii="Calibri" w:eastAsia="Times New Roman" w:hAnsi="Calibri" w:cs="Times New Roman"/>
                <w:color w:val="000000"/>
                <w:sz w:val="22"/>
                <w:lang w:val="en-GB" w:eastAsia="en-GB"/>
              </w:rPr>
              <w:t>15</w:t>
            </w:r>
            <w:r w:rsidR="00E809C7">
              <w:rPr>
                <w:rFonts w:ascii="Calibri" w:eastAsia="Times New Roman" w:hAnsi="Calibri" w:cs="Times New Roman"/>
                <w:color w:val="000000"/>
                <w:sz w:val="22"/>
                <w:lang w:val="en-GB" w:eastAsia="en-GB"/>
              </w:rPr>
              <w:t>.</w:t>
            </w:r>
            <w:r w:rsidRPr="005E6346">
              <w:rPr>
                <w:rFonts w:ascii="Calibri" w:eastAsia="Times New Roman" w:hAnsi="Calibri" w:cs="Times New Roman"/>
                <w:color w:val="000000"/>
                <w:sz w:val="22"/>
                <w:lang w:val="en-GB" w:eastAsia="en-GB"/>
              </w:rPr>
              <w:t>35%</w:t>
            </w:r>
          </w:p>
        </w:tc>
        <w:tc>
          <w:tcPr>
            <w:tcW w:w="1620" w:type="dxa"/>
            <w:tcBorders>
              <w:top w:val="nil"/>
              <w:left w:val="nil"/>
              <w:bottom w:val="single" w:sz="4" w:space="0" w:color="auto"/>
              <w:right w:val="single" w:sz="4" w:space="0" w:color="auto"/>
            </w:tcBorders>
            <w:shd w:val="clear" w:color="auto" w:fill="auto"/>
            <w:noWrap/>
            <w:vAlign w:val="bottom"/>
            <w:hideMark/>
          </w:tcPr>
          <w:p w14:paraId="12ABEE89" w14:textId="5722585E" w:rsidR="005E6346" w:rsidRPr="005E6346" w:rsidRDefault="005E6346" w:rsidP="005E6346">
            <w:pPr>
              <w:spacing w:after="0" w:line="240" w:lineRule="auto"/>
              <w:jc w:val="center"/>
              <w:rPr>
                <w:rFonts w:ascii="Calibri" w:eastAsia="Times New Roman" w:hAnsi="Calibri" w:cs="Times New Roman"/>
                <w:color w:val="000000"/>
                <w:sz w:val="22"/>
                <w:lang w:val="en-GB" w:eastAsia="en-GB"/>
              </w:rPr>
            </w:pPr>
            <w:r w:rsidRPr="005E6346">
              <w:rPr>
                <w:rFonts w:ascii="Calibri" w:eastAsia="Times New Roman" w:hAnsi="Calibri" w:cs="Times New Roman"/>
                <w:color w:val="000000"/>
                <w:sz w:val="22"/>
                <w:lang w:val="en-GB" w:eastAsia="en-GB"/>
              </w:rPr>
              <w:t>25</w:t>
            </w:r>
            <w:r w:rsidR="00E809C7">
              <w:rPr>
                <w:rFonts w:ascii="Calibri" w:eastAsia="Times New Roman" w:hAnsi="Calibri" w:cs="Times New Roman"/>
                <w:color w:val="000000"/>
                <w:sz w:val="22"/>
                <w:lang w:val="en-GB" w:eastAsia="en-GB"/>
              </w:rPr>
              <w:t>.</w:t>
            </w:r>
            <w:r w:rsidRPr="005E6346">
              <w:rPr>
                <w:rFonts w:ascii="Calibri" w:eastAsia="Times New Roman" w:hAnsi="Calibri" w:cs="Times New Roman"/>
                <w:color w:val="000000"/>
                <w:sz w:val="22"/>
                <w:lang w:val="en-GB" w:eastAsia="en-GB"/>
              </w:rPr>
              <w:t>70%</w:t>
            </w:r>
          </w:p>
        </w:tc>
      </w:tr>
      <w:tr w:rsidR="005E6346" w:rsidRPr="005E6346" w14:paraId="3CB6D3A7" w14:textId="77777777" w:rsidTr="005E6346">
        <w:trPr>
          <w:trHeight w:val="300"/>
        </w:trPr>
        <w:tc>
          <w:tcPr>
            <w:tcW w:w="2100" w:type="dxa"/>
            <w:tcBorders>
              <w:top w:val="nil"/>
              <w:left w:val="single" w:sz="4" w:space="0" w:color="auto"/>
              <w:bottom w:val="single" w:sz="4" w:space="0" w:color="auto"/>
              <w:right w:val="single" w:sz="4" w:space="0" w:color="auto"/>
            </w:tcBorders>
            <w:shd w:val="clear" w:color="auto" w:fill="auto"/>
            <w:noWrap/>
            <w:vAlign w:val="bottom"/>
            <w:hideMark/>
          </w:tcPr>
          <w:p w14:paraId="0F0BCAA6" w14:textId="5BA4FFE3" w:rsidR="005E6346" w:rsidRPr="005E6346" w:rsidRDefault="00E809C7" w:rsidP="005E6346">
            <w:pPr>
              <w:spacing w:after="0" w:line="240" w:lineRule="auto"/>
              <w:jc w:val="center"/>
              <w:rPr>
                <w:rFonts w:ascii="Calibri" w:eastAsia="Times New Roman" w:hAnsi="Calibri" w:cs="Times New Roman"/>
                <w:color w:val="000000"/>
                <w:sz w:val="22"/>
                <w:lang w:val="en-GB" w:eastAsia="en-GB"/>
              </w:rPr>
            </w:pPr>
            <w:r>
              <w:rPr>
                <w:rFonts w:ascii="Calibri" w:eastAsia="Times New Roman" w:hAnsi="Calibri" w:cs="Times New Roman"/>
                <w:color w:val="000000"/>
                <w:sz w:val="22"/>
                <w:lang w:val="en-GB" w:eastAsia="en-GB"/>
              </w:rPr>
              <w:t>Mesh</w:t>
            </w:r>
            <w:r w:rsidRPr="005E6346">
              <w:rPr>
                <w:rFonts w:ascii="Calibri" w:eastAsia="Times New Roman" w:hAnsi="Calibri" w:cs="Times New Roman"/>
                <w:color w:val="000000"/>
                <w:sz w:val="22"/>
                <w:lang w:val="en-GB" w:eastAsia="en-GB"/>
              </w:rPr>
              <w:t xml:space="preserve"> </w:t>
            </w:r>
            <w:r w:rsidR="005E6346" w:rsidRPr="005E6346">
              <w:rPr>
                <w:rFonts w:ascii="Calibri" w:eastAsia="Times New Roman" w:hAnsi="Calibri" w:cs="Times New Roman"/>
                <w:color w:val="000000"/>
                <w:sz w:val="22"/>
                <w:lang w:val="en-GB" w:eastAsia="en-GB"/>
              </w:rPr>
              <w:t>5</w:t>
            </w:r>
          </w:p>
        </w:tc>
        <w:tc>
          <w:tcPr>
            <w:tcW w:w="1900" w:type="dxa"/>
            <w:tcBorders>
              <w:top w:val="nil"/>
              <w:left w:val="nil"/>
              <w:bottom w:val="single" w:sz="4" w:space="0" w:color="auto"/>
              <w:right w:val="single" w:sz="4" w:space="0" w:color="auto"/>
            </w:tcBorders>
            <w:shd w:val="clear" w:color="auto" w:fill="auto"/>
            <w:noWrap/>
            <w:vAlign w:val="bottom"/>
            <w:hideMark/>
          </w:tcPr>
          <w:p w14:paraId="5269F22F" w14:textId="77777777" w:rsidR="005E6346" w:rsidRPr="005E6346" w:rsidRDefault="005E6346" w:rsidP="005E6346">
            <w:pPr>
              <w:spacing w:after="0" w:line="240" w:lineRule="auto"/>
              <w:jc w:val="center"/>
              <w:rPr>
                <w:rFonts w:ascii="Calibri" w:eastAsia="Times New Roman" w:hAnsi="Calibri" w:cs="Times New Roman"/>
                <w:color w:val="000000"/>
                <w:sz w:val="22"/>
                <w:lang w:val="en-GB" w:eastAsia="en-GB"/>
              </w:rPr>
            </w:pPr>
            <w:r w:rsidRPr="005E6346">
              <w:rPr>
                <w:rFonts w:ascii="Calibri" w:eastAsia="Times New Roman" w:hAnsi="Calibri" w:cs="Times New Roman"/>
                <w:color w:val="000000"/>
                <w:sz w:val="22"/>
                <w:lang w:val="en-GB" w:eastAsia="en-GB"/>
              </w:rPr>
              <w:t>57000</w:t>
            </w:r>
          </w:p>
        </w:tc>
        <w:tc>
          <w:tcPr>
            <w:tcW w:w="1720" w:type="dxa"/>
            <w:tcBorders>
              <w:top w:val="nil"/>
              <w:left w:val="nil"/>
              <w:bottom w:val="single" w:sz="4" w:space="0" w:color="auto"/>
              <w:right w:val="single" w:sz="4" w:space="0" w:color="auto"/>
            </w:tcBorders>
            <w:shd w:val="clear" w:color="auto" w:fill="auto"/>
            <w:noWrap/>
            <w:vAlign w:val="bottom"/>
            <w:hideMark/>
          </w:tcPr>
          <w:p w14:paraId="457CD189" w14:textId="63F99D53" w:rsidR="005E6346" w:rsidRPr="005E6346" w:rsidRDefault="005E6346" w:rsidP="005E6346">
            <w:pPr>
              <w:spacing w:after="0" w:line="240" w:lineRule="auto"/>
              <w:jc w:val="center"/>
              <w:rPr>
                <w:rFonts w:ascii="Calibri" w:eastAsia="Times New Roman" w:hAnsi="Calibri" w:cs="Times New Roman"/>
                <w:color w:val="000000"/>
                <w:sz w:val="22"/>
                <w:lang w:val="en-GB" w:eastAsia="en-GB"/>
              </w:rPr>
            </w:pPr>
            <w:r w:rsidRPr="005E6346">
              <w:rPr>
                <w:rFonts w:ascii="Calibri" w:eastAsia="Times New Roman" w:hAnsi="Calibri" w:cs="Times New Roman"/>
                <w:color w:val="000000"/>
                <w:sz w:val="22"/>
                <w:lang w:val="en-GB" w:eastAsia="en-GB"/>
              </w:rPr>
              <w:t>1</w:t>
            </w:r>
            <w:r w:rsidR="00E809C7">
              <w:rPr>
                <w:rFonts w:ascii="Calibri" w:eastAsia="Times New Roman" w:hAnsi="Calibri" w:cs="Times New Roman"/>
                <w:color w:val="000000"/>
                <w:sz w:val="22"/>
                <w:lang w:val="en-GB" w:eastAsia="en-GB"/>
              </w:rPr>
              <w:t>.</w:t>
            </w:r>
            <w:r w:rsidRPr="005E6346">
              <w:rPr>
                <w:rFonts w:ascii="Calibri" w:eastAsia="Times New Roman" w:hAnsi="Calibri" w:cs="Times New Roman"/>
                <w:color w:val="000000"/>
                <w:sz w:val="22"/>
                <w:lang w:val="en-GB" w:eastAsia="en-GB"/>
              </w:rPr>
              <w:t>660</w:t>
            </w:r>
          </w:p>
        </w:tc>
        <w:tc>
          <w:tcPr>
            <w:tcW w:w="1540" w:type="dxa"/>
            <w:tcBorders>
              <w:top w:val="nil"/>
              <w:left w:val="nil"/>
              <w:bottom w:val="single" w:sz="4" w:space="0" w:color="auto"/>
              <w:right w:val="single" w:sz="4" w:space="0" w:color="auto"/>
            </w:tcBorders>
            <w:shd w:val="clear" w:color="auto" w:fill="auto"/>
            <w:noWrap/>
            <w:vAlign w:val="bottom"/>
            <w:hideMark/>
          </w:tcPr>
          <w:p w14:paraId="607F5427" w14:textId="7A156EA3" w:rsidR="005E6346" w:rsidRPr="005E6346" w:rsidRDefault="005E6346" w:rsidP="005E6346">
            <w:pPr>
              <w:spacing w:after="0" w:line="240" w:lineRule="auto"/>
              <w:jc w:val="center"/>
              <w:rPr>
                <w:rFonts w:ascii="Calibri" w:eastAsia="Times New Roman" w:hAnsi="Calibri" w:cs="Times New Roman"/>
                <w:color w:val="000000"/>
                <w:sz w:val="22"/>
                <w:lang w:val="en-GB" w:eastAsia="en-GB"/>
              </w:rPr>
            </w:pPr>
            <w:r w:rsidRPr="005E6346">
              <w:rPr>
                <w:rFonts w:ascii="Calibri" w:eastAsia="Times New Roman" w:hAnsi="Calibri" w:cs="Times New Roman"/>
                <w:color w:val="000000"/>
                <w:sz w:val="22"/>
                <w:lang w:val="en-GB" w:eastAsia="en-GB"/>
              </w:rPr>
              <w:t>0</w:t>
            </w:r>
            <w:r w:rsidR="00E809C7">
              <w:rPr>
                <w:rFonts w:ascii="Calibri" w:eastAsia="Times New Roman" w:hAnsi="Calibri" w:cs="Times New Roman"/>
                <w:color w:val="000000"/>
                <w:sz w:val="22"/>
                <w:lang w:val="en-GB" w:eastAsia="en-GB"/>
              </w:rPr>
              <w:t>.</w:t>
            </w:r>
            <w:r w:rsidRPr="005E6346">
              <w:rPr>
                <w:rFonts w:ascii="Calibri" w:eastAsia="Times New Roman" w:hAnsi="Calibri" w:cs="Times New Roman"/>
                <w:color w:val="000000"/>
                <w:sz w:val="22"/>
                <w:lang w:val="en-GB" w:eastAsia="en-GB"/>
              </w:rPr>
              <w:t>040</w:t>
            </w:r>
          </w:p>
        </w:tc>
        <w:tc>
          <w:tcPr>
            <w:tcW w:w="1640" w:type="dxa"/>
            <w:tcBorders>
              <w:top w:val="nil"/>
              <w:left w:val="nil"/>
              <w:bottom w:val="single" w:sz="4" w:space="0" w:color="auto"/>
              <w:right w:val="single" w:sz="4" w:space="0" w:color="auto"/>
            </w:tcBorders>
            <w:shd w:val="clear" w:color="auto" w:fill="auto"/>
            <w:noWrap/>
            <w:vAlign w:val="bottom"/>
            <w:hideMark/>
          </w:tcPr>
          <w:p w14:paraId="0FCC3EC7" w14:textId="23425C3A" w:rsidR="005E6346" w:rsidRPr="005E6346" w:rsidRDefault="005E6346" w:rsidP="005E6346">
            <w:pPr>
              <w:spacing w:after="0" w:line="240" w:lineRule="auto"/>
              <w:jc w:val="center"/>
              <w:rPr>
                <w:rFonts w:ascii="Calibri" w:eastAsia="Times New Roman" w:hAnsi="Calibri" w:cs="Times New Roman"/>
                <w:color w:val="000000"/>
                <w:sz w:val="22"/>
                <w:lang w:val="en-GB" w:eastAsia="en-GB"/>
              </w:rPr>
            </w:pPr>
            <w:r w:rsidRPr="005E6346">
              <w:rPr>
                <w:rFonts w:ascii="Calibri" w:eastAsia="Times New Roman" w:hAnsi="Calibri" w:cs="Times New Roman"/>
                <w:color w:val="000000"/>
                <w:sz w:val="22"/>
                <w:lang w:val="en-GB" w:eastAsia="en-GB"/>
              </w:rPr>
              <w:t>10</w:t>
            </w:r>
            <w:r w:rsidR="00E809C7">
              <w:rPr>
                <w:rFonts w:ascii="Calibri" w:eastAsia="Times New Roman" w:hAnsi="Calibri" w:cs="Times New Roman"/>
                <w:color w:val="000000"/>
                <w:sz w:val="22"/>
                <w:lang w:val="en-GB" w:eastAsia="en-GB"/>
              </w:rPr>
              <w:t>.</w:t>
            </w:r>
            <w:r w:rsidRPr="005E6346">
              <w:rPr>
                <w:rFonts w:ascii="Calibri" w:eastAsia="Times New Roman" w:hAnsi="Calibri" w:cs="Times New Roman"/>
                <w:color w:val="000000"/>
                <w:sz w:val="22"/>
                <w:lang w:val="en-GB" w:eastAsia="en-GB"/>
              </w:rPr>
              <w:t>85%</w:t>
            </w:r>
          </w:p>
        </w:tc>
        <w:tc>
          <w:tcPr>
            <w:tcW w:w="1620" w:type="dxa"/>
            <w:tcBorders>
              <w:top w:val="nil"/>
              <w:left w:val="nil"/>
              <w:bottom w:val="single" w:sz="4" w:space="0" w:color="auto"/>
              <w:right w:val="single" w:sz="4" w:space="0" w:color="auto"/>
            </w:tcBorders>
            <w:shd w:val="clear" w:color="auto" w:fill="auto"/>
            <w:noWrap/>
            <w:vAlign w:val="bottom"/>
            <w:hideMark/>
          </w:tcPr>
          <w:p w14:paraId="29910D45" w14:textId="43D8DE09" w:rsidR="005E6346" w:rsidRPr="005E6346" w:rsidRDefault="005E6346" w:rsidP="005E6346">
            <w:pPr>
              <w:spacing w:after="0" w:line="240" w:lineRule="auto"/>
              <w:jc w:val="center"/>
              <w:rPr>
                <w:rFonts w:ascii="Calibri" w:eastAsia="Times New Roman" w:hAnsi="Calibri" w:cs="Times New Roman"/>
                <w:color w:val="000000"/>
                <w:sz w:val="22"/>
                <w:lang w:val="en-GB" w:eastAsia="en-GB"/>
              </w:rPr>
            </w:pPr>
            <w:r w:rsidRPr="005E6346">
              <w:rPr>
                <w:rFonts w:ascii="Calibri" w:eastAsia="Times New Roman" w:hAnsi="Calibri" w:cs="Times New Roman"/>
                <w:color w:val="000000"/>
                <w:sz w:val="22"/>
                <w:lang w:val="en-GB" w:eastAsia="en-GB"/>
              </w:rPr>
              <w:t>16</w:t>
            </w:r>
            <w:r w:rsidR="00E809C7">
              <w:rPr>
                <w:rFonts w:ascii="Calibri" w:eastAsia="Times New Roman" w:hAnsi="Calibri" w:cs="Times New Roman"/>
                <w:color w:val="000000"/>
                <w:sz w:val="22"/>
                <w:lang w:val="en-GB" w:eastAsia="en-GB"/>
              </w:rPr>
              <w:t>.</w:t>
            </w:r>
            <w:r w:rsidRPr="005E6346">
              <w:rPr>
                <w:rFonts w:ascii="Calibri" w:eastAsia="Times New Roman" w:hAnsi="Calibri" w:cs="Times New Roman"/>
                <w:color w:val="000000"/>
                <w:sz w:val="22"/>
                <w:lang w:val="en-GB" w:eastAsia="en-GB"/>
              </w:rPr>
              <w:t>23%</w:t>
            </w:r>
          </w:p>
        </w:tc>
      </w:tr>
      <w:tr w:rsidR="005E6346" w:rsidRPr="005E6346" w14:paraId="4DF05746" w14:textId="77777777" w:rsidTr="005E6346">
        <w:trPr>
          <w:trHeight w:val="300"/>
        </w:trPr>
        <w:tc>
          <w:tcPr>
            <w:tcW w:w="2100" w:type="dxa"/>
            <w:tcBorders>
              <w:top w:val="nil"/>
              <w:left w:val="single" w:sz="4" w:space="0" w:color="auto"/>
              <w:bottom w:val="single" w:sz="4" w:space="0" w:color="auto"/>
              <w:right w:val="single" w:sz="4" w:space="0" w:color="auto"/>
            </w:tcBorders>
            <w:shd w:val="clear" w:color="auto" w:fill="auto"/>
            <w:noWrap/>
            <w:vAlign w:val="bottom"/>
            <w:hideMark/>
          </w:tcPr>
          <w:p w14:paraId="4CE2815D" w14:textId="71CAC540" w:rsidR="005E6346" w:rsidRPr="005E6346" w:rsidRDefault="00E809C7" w:rsidP="005E6346">
            <w:pPr>
              <w:spacing w:after="0" w:line="240" w:lineRule="auto"/>
              <w:jc w:val="center"/>
              <w:rPr>
                <w:rFonts w:ascii="Calibri" w:eastAsia="Times New Roman" w:hAnsi="Calibri" w:cs="Times New Roman"/>
                <w:color w:val="000000"/>
                <w:sz w:val="22"/>
                <w:lang w:val="en-GB" w:eastAsia="en-GB"/>
              </w:rPr>
            </w:pPr>
            <w:r>
              <w:rPr>
                <w:rFonts w:ascii="Calibri" w:eastAsia="Times New Roman" w:hAnsi="Calibri" w:cs="Times New Roman"/>
                <w:color w:val="000000"/>
                <w:sz w:val="22"/>
                <w:lang w:val="en-GB" w:eastAsia="en-GB"/>
              </w:rPr>
              <w:t>Mesh</w:t>
            </w:r>
            <w:r w:rsidRPr="005E6346">
              <w:rPr>
                <w:rFonts w:ascii="Calibri" w:eastAsia="Times New Roman" w:hAnsi="Calibri" w:cs="Times New Roman"/>
                <w:color w:val="000000"/>
                <w:sz w:val="22"/>
                <w:lang w:val="en-GB" w:eastAsia="en-GB"/>
              </w:rPr>
              <w:t xml:space="preserve"> </w:t>
            </w:r>
            <w:r w:rsidR="005E6346" w:rsidRPr="005E6346">
              <w:rPr>
                <w:rFonts w:ascii="Calibri" w:eastAsia="Times New Roman" w:hAnsi="Calibri" w:cs="Times New Roman"/>
                <w:color w:val="000000"/>
                <w:sz w:val="22"/>
                <w:lang w:val="en-GB" w:eastAsia="en-GB"/>
              </w:rPr>
              <w:t>6</w:t>
            </w:r>
          </w:p>
        </w:tc>
        <w:tc>
          <w:tcPr>
            <w:tcW w:w="1900" w:type="dxa"/>
            <w:tcBorders>
              <w:top w:val="nil"/>
              <w:left w:val="nil"/>
              <w:bottom w:val="single" w:sz="4" w:space="0" w:color="auto"/>
              <w:right w:val="single" w:sz="4" w:space="0" w:color="auto"/>
            </w:tcBorders>
            <w:shd w:val="clear" w:color="auto" w:fill="auto"/>
            <w:noWrap/>
            <w:vAlign w:val="bottom"/>
            <w:hideMark/>
          </w:tcPr>
          <w:p w14:paraId="2889A281" w14:textId="77777777" w:rsidR="005E6346" w:rsidRPr="005E6346" w:rsidRDefault="005E6346" w:rsidP="005E6346">
            <w:pPr>
              <w:spacing w:after="0" w:line="240" w:lineRule="auto"/>
              <w:jc w:val="center"/>
              <w:rPr>
                <w:rFonts w:ascii="Calibri" w:eastAsia="Times New Roman" w:hAnsi="Calibri" w:cs="Times New Roman"/>
                <w:color w:val="000000"/>
                <w:sz w:val="22"/>
                <w:lang w:val="en-GB" w:eastAsia="en-GB"/>
              </w:rPr>
            </w:pPr>
            <w:r w:rsidRPr="005E6346">
              <w:rPr>
                <w:rFonts w:ascii="Calibri" w:eastAsia="Times New Roman" w:hAnsi="Calibri" w:cs="Times New Roman"/>
                <w:color w:val="000000"/>
                <w:sz w:val="22"/>
                <w:lang w:val="en-GB" w:eastAsia="en-GB"/>
              </w:rPr>
              <w:t>104000</w:t>
            </w:r>
          </w:p>
        </w:tc>
        <w:tc>
          <w:tcPr>
            <w:tcW w:w="1720" w:type="dxa"/>
            <w:tcBorders>
              <w:top w:val="nil"/>
              <w:left w:val="nil"/>
              <w:bottom w:val="single" w:sz="4" w:space="0" w:color="auto"/>
              <w:right w:val="single" w:sz="4" w:space="0" w:color="auto"/>
            </w:tcBorders>
            <w:shd w:val="clear" w:color="auto" w:fill="auto"/>
            <w:noWrap/>
            <w:vAlign w:val="bottom"/>
            <w:hideMark/>
          </w:tcPr>
          <w:p w14:paraId="432C00E9" w14:textId="0AFE1B1E" w:rsidR="005E6346" w:rsidRPr="005E6346" w:rsidRDefault="005E6346" w:rsidP="005E6346">
            <w:pPr>
              <w:spacing w:after="0" w:line="240" w:lineRule="auto"/>
              <w:jc w:val="center"/>
              <w:rPr>
                <w:rFonts w:ascii="Calibri" w:eastAsia="Times New Roman" w:hAnsi="Calibri" w:cs="Times New Roman"/>
                <w:color w:val="000000"/>
                <w:sz w:val="22"/>
                <w:lang w:val="en-GB" w:eastAsia="en-GB"/>
              </w:rPr>
            </w:pPr>
            <w:r w:rsidRPr="005E6346">
              <w:rPr>
                <w:rFonts w:ascii="Calibri" w:eastAsia="Times New Roman" w:hAnsi="Calibri" w:cs="Times New Roman"/>
                <w:color w:val="000000"/>
                <w:sz w:val="22"/>
                <w:lang w:val="en-GB" w:eastAsia="en-GB"/>
              </w:rPr>
              <w:t>1</w:t>
            </w:r>
            <w:r w:rsidR="00E809C7">
              <w:rPr>
                <w:rFonts w:ascii="Calibri" w:eastAsia="Times New Roman" w:hAnsi="Calibri" w:cs="Times New Roman"/>
                <w:color w:val="000000"/>
                <w:sz w:val="22"/>
                <w:lang w:val="en-GB" w:eastAsia="en-GB"/>
              </w:rPr>
              <w:t>.</w:t>
            </w:r>
            <w:r w:rsidRPr="005E6346">
              <w:rPr>
                <w:rFonts w:ascii="Calibri" w:eastAsia="Times New Roman" w:hAnsi="Calibri" w:cs="Times New Roman"/>
                <w:color w:val="000000"/>
                <w:sz w:val="22"/>
                <w:lang w:val="en-GB" w:eastAsia="en-GB"/>
              </w:rPr>
              <w:t>680</w:t>
            </w:r>
          </w:p>
        </w:tc>
        <w:tc>
          <w:tcPr>
            <w:tcW w:w="1540" w:type="dxa"/>
            <w:tcBorders>
              <w:top w:val="nil"/>
              <w:left w:val="nil"/>
              <w:bottom w:val="single" w:sz="4" w:space="0" w:color="auto"/>
              <w:right w:val="single" w:sz="4" w:space="0" w:color="auto"/>
            </w:tcBorders>
            <w:shd w:val="clear" w:color="auto" w:fill="auto"/>
            <w:noWrap/>
            <w:vAlign w:val="bottom"/>
            <w:hideMark/>
          </w:tcPr>
          <w:p w14:paraId="0A2BC084" w14:textId="516312E8" w:rsidR="005E6346" w:rsidRPr="005E6346" w:rsidRDefault="005E6346" w:rsidP="005E6346">
            <w:pPr>
              <w:spacing w:after="0" w:line="240" w:lineRule="auto"/>
              <w:jc w:val="center"/>
              <w:rPr>
                <w:rFonts w:ascii="Calibri" w:eastAsia="Times New Roman" w:hAnsi="Calibri" w:cs="Times New Roman"/>
                <w:color w:val="000000"/>
                <w:sz w:val="22"/>
                <w:lang w:val="en-GB" w:eastAsia="en-GB"/>
              </w:rPr>
            </w:pPr>
            <w:r w:rsidRPr="005E6346">
              <w:rPr>
                <w:rFonts w:ascii="Calibri" w:eastAsia="Times New Roman" w:hAnsi="Calibri" w:cs="Times New Roman"/>
                <w:color w:val="000000"/>
                <w:sz w:val="22"/>
                <w:lang w:val="en-GB" w:eastAsia="en-GB"/>
              </w:rPr>
              <w:t>0</w:t>
            </w:r>
            <w:r w:rsidR="00E809C7">
              <w:rPr>
                <w:rFonts w:ascii="Calibri" w:eastAsia="Times New Roman" w:hAnsi="Calibri" w:cs="Times New Roman"/>
                <w:color w:val="000000"/>
                <w:sz w:val="22"/>
                <w:lang w:val="en-GB" w:eastAsia="en-GB"/>
              </w:rPr>
              <w:t>.</w:t>
            </w:r>
            <w:r w:rsidRPr="005E6346">
              <w:rPr>
                <w:rFonts w:ascii="Calibri" w:eastAsia="Times New Roman" w:hAnsi="Calibri" w:cs="Times New Roman"/>
                <w:color w:val="000000"/>
                <w:sz w:val="22"/>
                <w:lang w:val="en-GB" w:eastAsia="en-GB"/>
              </w:rPr>
              <w:t>039</w:t>
            </w:r>
          </w:p>
        </w:tc>
        <w:tc>
          <w:tcPr>
            <w:tcW w:w="1640" w:type="dxa"/>
            <w:tcBorders>
              <w:top w:val="nil"/>
              <w:left w:val="nil"/>
              <w:bottom w:val="single" w:sz="4" w:space="0" w:color="auto"/>
              <w:right w:val="single" w:sz="4" w:space="0" w:color="auto"/>
            </w:tcBorders>
            <w:shd w:val="clear" w:color="auto" w:fill="auto"/>
            <w:noWrap/>
            <w:vAlign w:val="bottom"/>
            <w:hideMark/>
          </w:tcPr>
          <w:p w14:paraId="4B854193" w14:textId="60D93348" w:rsidR="005E6346" w:rsidRPr="005E6346" w:rsidRDefault="005E6346" w:rsidP="005E6346">
            <w:pPr>
              <w:spacing w:after="0" w:line="240" w:lineRule="auto"/>
              <w:jc w:val="center"/>
              <w:rPr>
                <w:rFonts w:ascii="Calibri" w:eastAsia="Times New Roman" w:hAnsi="Calibri" w:cs="Times New Roman"/>
                <w:color w:val="000000"/>
                <w:sz w:val="22"/>
                <w:lang w:val="en-GB" w:eastAsia="en-GB"/>
              </w:rPr>
            </w:pPr>
            <w:r w:rsidRPr="005E6346">
              <w:rPr>
                <w:rFonts w:ascii="Calibri" w:eastAsia="Times New Roman" w:hAnsi="Calibri" w:cs="Times New Roman"/>
                <w:color w:val="000000"/>
                <w:sz w:val="22"/>
                <w:lang w:val="en-GB" w:eastAsia="en-GB"/>
              </w:rPr>
              <w:t>1</w:t>
            </w:r>
            <w:r w:rsidR="00E809C7">
              <w:rPr>
                <w:rFonts w:ascii="Calibri" w:eastAsia="Times New Roman" w:hAnsi="Calibri" w:cs="Times New Roman"/>
                <w:color w:val="000000"/>
                <w:sz w:val="22"/>
                <w:lang w:val="en-GB" w:eastAsia="en-GB"/>
              </w:rPr>
              <w:t>.</w:t>
            </w:r>
            <w:r w:rsidRPr="005E6346">
              <w:rPr>
                <w:rFonts w:ascii="Calibri" w:eastAsia="Times New Roman" w:hAnsi="Calibri" w:cs="Times New Roman"/>
                <w:color w:val="000000"/>
                <w:sz w:val="22"/>
                <w:lang w:val="en-GB" w:eastAsia="en-GB"/>
              </w:rPr>
              <w:t>19%</w:t>
            </w:r>
          </w:p>
        </w:tc>
        <w:tc>
          <w:tcPr>
            <w:tcW w:w="1620" w:type="dxa"/>
            <w:tcBorders>
              <w:top w:val="nil"/>
              <w:left w:val="nil"/>
              <w:bottom w:val="single" w:sz="4" w:space="0" w:color="auto"/>
              <w:right w:val="single" w:sz="4" w:space="0" w:color="auto"/>
            </w:tcBorders>
            <w:shd w:val="clear" w:color="auto" w:fill="auto"/>
            <w:noWrap/>
            <w:vAlign w:val="bottom"/>
            <w:hideMark/>
          </w:tcPr>
          <w:p w14:paraId="52317207" w14:textId="07914BAB" w:rsidR="005E6346" w:rsidRPr="005E6346" w:rsidRDefault="005E6346" w:rsidP="005E6346">
            <w:pPr>
              <w:spacing w:after="0" w:line="240" w:lineRule="auto"/>
              <w:jc w:val="center"/>
              <w:rPr>
                <w:rFonts w:ascii="Calibri" w:eastAsia="Times New Roman" w:hAnsi="Calibri" w:cs="Times New Roman"/>
                <w:color w:val="000000"/>
                <w:sz w:val="22"/>
                <w:lang w:val="en-GB" w:eastAsia="en-GB"/>
              </w:rPr>
            </w:pPr>
            <w:r w:rsidRPr="005E6346">
              <w:rPr>
                <w:rFonts w:ascii="Calibri" w:eastAsia="Times New Roman" w:hAnsi="Calibri" w:cs="Times New Roman"/>
                <w:color w:val="000000"/>
                <w:sz w:val="22"/>
                <w:lang w:val="en-GB" w:eastAsia="en-GB"/>
              </w:rPr>
              <w:t>3</w:t>
            </w:r>
            <w:r w:rsidR="00E809C7">
              <w:rPr>
                <w:rFonts w:ascii="Calibri" w:eastAsia="Times New Roman" w:hAnsi="Calibri" w:cs="Times New Roman"/>
                <w:color w:val="000000"/>
                <w:sz w:val="22"/>
                <w:lang w:val="en-GB" w:eastAsia="en-GB"/>
              </w:rPr>
              <w:t>.</w:t>
            </w:r>
            <w:r w:rsidRPr="005E6346">
              <w:rPr>
                <w:rFonts w:ascii="Calibri" w:eastAsia="Times New Roman" w:hAnsi="Calibri" w:cs="Times New Roman"/>
                <w:color w:val="000000"/>
                <w:sz w:val="22"/>
                <w:lang w:val="en-GB" w:eastAsia="en-GB"/>
              </w:rPr>
              <w:t>45%</w:t>
            </w:r>
          </w:p>
        </w:tc>
      </w:tr>
      <w:tr w:rsidR="005E6346" w:rsidRPr="005E6346" w14:paraId="4417285F" w14:textId="77777777" w:rsidTr="005E6346">
        <w:trPr>
          <w:trHeight w:val="300"/>
        </w:trPr>
        <w:tc>
          <w:tcPr>
            <w:tcW w:w="2100" w:type="dxa"/>
            <w:tcBorders>
              <w:top w:val="nil"/>
              <w:left w:val="single" w:sz="4" w:space="0" w:color="auto"/>
              <w:bottom w:val="single" w:sz="4" w:space="0" w:color="auto"/>
              <w:right w:val="single" w:sz="4" w:space="0" w:color="auto"/>
            </w:tcBorders>
            <w:shd w:val="clear" w:color="auto" w:fill="auto"/>
            <w:noWrap/>
            <w:vAlign w:val="bottom"/>
            <w:hideMark/>
          </w:tcPr>
          <w:p w14:paraId="18510561" w14:textId="6C1091EC" w:rsidR="005E6346" w:rsidRPr="005E6346" w:rsidRDefault="00E809C7" w:rsidP="005E6346">
            <w:pPr>
              <w:spacing w:after="0" w:line="240" w:lineRule="auto"/>
              <w:jc w:val="center"/>
              <w:rPr>
                <w:rFonts w:ascii="Calibri" w:eastAsia="Times New Roman" w:hAnsi="Calibri" w:cs="Times New Roman"/>
                <w:color w:val="000000"/>
                <w:sz w:val="22"/>
                <w:lang w:val="en-GB" w:eastAsia="en-GB"/>
              </w:rPr>
            </w:pPr>
            <w:r>
              <w:rPr>
                <w:rFonts w:ascii="Calibri" w:eastAsia="Times New Roman" w:hAnsi="Calibri" w:cs="Times New Roman"/>
                <w:color w:val="000000"/>
                <w:sz w:val="22"/>
                <w:lang w:val="en-GB" w:eastAsia="en-GB"/>
              </w:rPr>
              <w:t>Mesh</w:t>
            </w:r>
            <w:r w:rsidRPr="005E6346">
              <w:rPr>
                <w:rFonts w:ascii="Calibri" w:eastAsia="Times New Roman" w:hAnsi="Calibri" w:cs="Times New Roman"/>
                <w:color w:val="000000"/>
                <w:sz w:val="22"/>
                <w:lang w:val="en-GB" w:eastAsia="en-GB"/>
              </w:rPr>
              <w:t xml:space="preserve"> </w:t>
            </w:r>
            <w:r w:rsidR="005E6346" w:rsidRPr="005E6346">
              <w:rPr>
                <w:rFonts w:ascii="Calibri" w:eastAsia="Times New Roman" w:hAnsi="Calibri" w:cs="Times New Roman"/>
                <w:color w:val="000000"/>
                <w:sz w:val="22"/>
                <w:lang w:val="en-GB" w:eastAsia="en-GB"/>
              </w:rPr>
              <w:t>7</w:t>
            </w:r>
          </w:p>
        </w:tc>
        <w:tc>
          <w:tcPr>
            <w:tcW w:w="1900" w:type="dxa"/>
            <w:tcBorders>
              <w:top w:val="nil"/>
              <w:left w:val="nil"/>
              <w:bottom w:val="single" w:sz="4" w:space="0" w:color="auto"/>
              <w:right w:val="single" w:sz="4" w:space="0" w:color="auto"/>
            </w:tcBorders>
            <w:shd w:val="clear" w:color="auto" w:fill="auto"/>
            <w:noWrap/>
            <w:vAlign w:val="bottom"/>
            <w:hideMark/>
          </w:tcPr>
          <w:p w14:paraId="774811C2" w14:textId="77777777" w:rsidR="005E6346" w:rsidRPr="005E6346" w:rsidRDefault="005E6346" w:rsidP="005E6346">
            <w:pPr>
              <w:spacing w:after="0" w:line="240" w:lineRule="auto"/>
              <w:jc w:val="center"/>
              <w:rPr>
                <w:rFonts w:ascii="Calibri" w:eastAsia="Times New Roman" w:hAnsi="Calibri" w:cs="Times New Roman"/>
                <w:color w:val="000000"/>
                <w:sz w:val="22"/>
                <w:lang w:val="en-GB" w:eastAsia="en-GB"/>
              </w:rPr>
            </w:pPr>
            <w:r w:rsidRPr="005E6346">
              <w:rPr>
                <w:rFonts w:ascii="Calibri" w:eastAsia="Times New Roman" w:hAnsi="Calibri" w:cs="Times New Roman"/>
                <w:color w:val="000000"/>
                <w:sz w:val="22"/>
                <w:lang w:val="en-GB" w:eastAsia="en-GB"/>
              </w:rPr>
              <w:t>147000</w:t>
            </w:r>
          </w:p>
        </w:tc>
        <w:tc>
          <w:tcPr>
            <w:tcW w:w="1720" w:type="dxa"/>
            <w:tcBorders>
              <w:top w:val="nil"/>
              <w:left w:val="nil"/>
              <w:bottom w:val="single" w:sz="4" w:space="0" w:color="auto"/>
              <w:right w:val="single" w:sz="4" w:space="0" w:color="auto"/>
            </w:tcBorders>
            <w:shd w:val="clear" w:color="auto" w:fill="auto"/>
            <w:noWrap/>
            <w:vAlign w:val="bottom"/>
            <w:hideMark/>
          </w:tcPr>
          <w:p w14:paraId="22DE302C" w14:textId="52BAEA6B" w:rsidR="005E6346" w:rsidRPr="005E6346" w:rsidRDefault="005E6346" w:rsidP="005E6346">
            <w:pPr>
              <w:spacing w:after="0" w:line="240" w:lineRule="auto"/>
              <w:jc w:val="center"/>
              <w:rPr>
                <w:rFonts w:ascii="Calibri" w:eastAsia="Times New Roman" w:hAnsi="Calibri" w:cs="Times New Roman"/>
                <w:color w:val="000000"/>
                <w:sz w:val="22"/>
                <w:lang w:val="en-GB" w:eastAsia="en-GB"/>
              </w:rPr>
            </w:pPr>
            <w:r w:rsidRPr="005E6346">
              <w:rPr>
                <w:rFonts w:ascii="Calibri" w:eastAsia="Times New Roman" w:hAnsi="Calibri" w:cs="Times New Roman"/>
                <w:color w:val="000000"/>
                <w:sz w:val="22"/>
                <w:lang w:val="en-GB" w:eastAsia="en-GB"/>
              </w:rPr>
              <w:t>1</w:t>
            </w:r>
            <w:r w:rsidR="00E809C7">
              <w:rPr>
                <w:rFonts w:ascii="Calibri" w:eastAsia="Times New Roman" w:hAnsi="Calibri" w:cs="Times New Roman"/>
                <w:color w:val="000000"/>
                <w:sz w:val="22"/>
                <w:lang w:val="en-GB" w:eastAsia="en-GB"/>
              </w:rPr>
              <w:t>.</w:t>
            </w:r>
            <w:r w:rsidRPr="005E6346">
              <w:rPr>
                <w:rFonts w:ascii="Calibri" w:eastAsia="Times New Roman" w:hAnsi="Calibri" w:cs="Times New Roman"/>
                <w:color w:val="000000"/>
                <w:sz w:val="22"/>
                <w:lang w:val="en-GB" w:eastAsia="en-GB"/>
              </w:rPr>
              <w:t>701</w:t>
            </w:r>
          </w:p>
        </w:tc>
        <w:tc>
          <w:tcPr>
            <w:tcW w:w="1540" w:type="dxa"/>
            <w:tcBorders>
              <w:top w:val="nil"/>
              <w:left w:val="nil"/>
              <w:bottom w:val="single" w:sz="4" w:space="0" w:color="auto"/>
              <w:right w:val="single" w:sz="4" w:space="0" w:color="auto"/>
            </w:tcBorders>
            <w:shd w:val="clear" w:color="auto" w:fill="auto"/>
            <w:noWrap/>
            <w:vAlign w:val="bottom"/>
            <w:hideMark/>
          </w:tcPr>
          <w:p w14:paraId="40EAC2A7" w14:textId="67BFE30F" w:rsidR="005E6346" w:rsidRPr="005E6346" w:rsidRDefault="005E6346" w:rsidP="005E6346">
            <w:pPr>
              <w:spacing w:after="0" w:line="240" w:lineRule="auto"/>
              <w:jc w:val="center"/>
              <w:rPr>
                <w:rFonts w:ascii="Calibri" w:eastAsia="Times New Roman" w:hAnsi="Calibri" w:cs="Times New Roman"/>
                <w:color w:val="000000"/>
                <w:sz w:val="22"/>
                <w:lang w:val="en-GB" w:eastAsia="en-GB"/>
              </w:rPr>
            </w:pPr>
            <w:r w:rsidRPr="005E6346">
              <w:rPr>
                <w:rFonts w:ascii="Calibri" w:eastAsia="Times New Roman" w:hAnsi="Calibri" w:cs="Times New Roman"/>
                <w:color w:val="000000"/>
                <w:sz w:val="22"/>
                <w:lang w:val="en-GB" w:eastAsia="en-GB"/>
              </w:rPr>
              <w:t>0</w:t>
            </w:r>
            <w:r w:rsidR="00E809C7">
              <w:rPr>
                <w:rFonts w:ascii="Calibri" w:eastAsia="Times New Roman" w:hAnsi="Calibri" w:cs="Times New Roman"/>
                <w:color w:val="000000"/>
                <w:sz w:val="22"/>
                <w:lang w:val="en-GB" w:eastAsia="en-GB"/>
              </w:rPr>
              <w:t>.</w:t>
            </w:r>
            <w:r w:rsidRPr="005E6346">
              <w:rPr>
                <w:rFonts w:ascii="Calibri" w:eastAsia="Times New Roman" w:hAnsi="Calibri" w:cs="Times New Roman"/>
                <w:color w:val="000000"/>
                <w:sz w:val="22"/>
                <w:lang w:val="en-GB" w:eastAsia="en-GB"/>
              </w:rPr>
              <w:t>037</w:t>
            </w:r>
          </w:p>
        </w:tc>
        <w:tc>
          <w:tcPr>
            <w:tcW w:w="1640" w:type="dxa"/>
            <w:tcBorders>
              <w:top w:val="nil"/>
              <w:left w:val="nil"/>
              <w:bottom w:val="single" w:sz="4" w:space="0" w:color="auto"/>
              <w:right w:val="single" w:sz="4" w:space="0" w:color="auto"/>
            </w:tcBorders>
            <w:shd w:val="clear" w:color="auto" w:fill="auto"/>
            <w:noWrap/>
            <w:vAlign w:val="bottom"/>
            <w:hideMark/>
          </w:tcPr>
          <w:p w14:paraId="093A6321" w14:textId="4776AEA2" w:rsidR="005E6346" w:rsidRPr="005E6346" w:rsidRDefault="005E6346" w:rsidP="005E6346">
            <w:pPr>
              <w:spacing w:after="0" w:line="240" w:lineRule="auto"/>
              <w:jc w:val="center"/>
              <w:rPr>
                <w:rFonts w:ascii="Calibri" w:eastAsia="Times New Roman" w:hAnsi="Calibri" w:cs="Times New Roman"/>
                <w:color w:val="000000"/>
                <w:sz w:val="22"/>
                <w:lang w:val="en-GB" w:eastAsia="en-GB"/>
              </w:rPr>
            </w:pPr>
            <w:r w:rsidRPr="005E6346">
              <w:rPr>
                <w:rFonts w:ascii="Calibri" w:eastAsia="Times New Roman" w:hAnsi="Calibri" w:cs="Times New Roman"/>
                <w:color w:val="000000"/>
                <w:sz w:val="22"/>
                <w:lang w:val="en-GB" w:eastAsia="en-GB"/>
              </w:rPr>
              <w:t>1</w:t>
            </w:r>
            <w:r w:rsidR="00E809C7">
              <w:rPr>
                <w:rFonts w:ascii="Calibri" w:eastAsia="Times New Roman" w:hAnsi="Calibri" w:cs="Times New Roman"/>
                <w:color w:val="000000"/>
                <w:sz w:val="22"/>
                <w:lang w:val="en-GB" w:eastAsia="en-GB"/>
              </w:rPr>
              <w:t>.</w:t>
            </w:r>
            <w:r w:rsidRPr="005E6346">
              <w:rPr>
                <w:rFonts w:ascii="Calibri" w:eastAsia="Times New Roman" w:hAnsi="Calibri" w:cs="Times New Roman"/>
                <w:color w:val="000000"/>
                <w:sz w:val="22"/>
                <w:lang w:val="en-GB" w:eastAsia="en-GB"/>
              </w:rPr>
              <w:t>28%</w:t>
            </w:r>
          </w:p>
        </w:tc>
        <w:tc>
          <w:tcPr>
            <w:tcW w:w="1620" w:type="dxa"/>
            <w:tcBorders>
              <w:top w:val="nil"/>
              <w:left w:val="nil"/>
              <w:bottom w:val="single" w:sz="4" w:space="0" w:color="auto"/>
              <w:right w:val="single" w:sz="4" w:space="0" w:color="auto"/>
            </w:tcBorders>
            <w:shd w:val="clear" w:color="auto" w:fill="auto"/>
            <w:noWrap/>
            <w:vAlign w:val="bottom"/>
            <w:hideMark/>
          </w:tcPr>
          <w:p w14:paraId="1FF99007" w14:textId="2F16642E" w:rsidR="005E6346" w:rsidRPr="005E6346" w:rsidRDefault="005E6346" w:rsidP="00915260">
            <w:pPr>
              <w:keepNext/>
              <w:spacing w:after="0" w:line="240" w:lineRule="auto"/>
              <w:jc w:val="center"/>
              <w:rPr>
                <w:rFonts w:ascii="Calibri" w:eastAsia="Times New Roman" w:hAnsi="Calibri" w:cs="Times New Roman"/>
                <w:color w:val="000000"/>
                <w:sz w:val="22"/>
                <w:lang w:val="en-GB" w:eastAsia="en-GB"/>
              </w:rPr>
            </w:pPr>
            <w:r w:rsidRPr="005E6346">
              <w:rPr>
                <w:rFonts w:ascii="Calibri" w:eastAsia="Times New Roman" w:hAnsi="Calibri" w:cs="Times New Roman"/>
                <w:color w:val="000000"/>
                <w:sz w:val="22"/>
                <w:lang w:val="en-GB" w:eastAsia="en-GB"/>
              </w:rPr>
              <w:t>3</w:t>
            </w:r>
            <w:r w:rsidR="00E809C7">
              <w:rPr>
                <w:rFonts w:ascii="Calibri" w:eastAsia="Times New Roman" w:hAnsi="Calibri" w:cs="Times New Roman"/>
                <w:color w:val="000000"/>
                <w:sz w:val="22"/>
                <w:lang w:val="en-GB" w:eastAsia="en-GB"/>
              </w:rPr>
              <w:t>.</w:t>
            </w:r>
            <w:r w:rsidRPr="005E6346">
              <w:rPr>
                <w:rFonts w:ascii="Calibri" w:eastAsia="Times New Roman" w:hAnsi="Calibri" w:cs="Times New Roman"/>
                <w:color w:val="000000"/>
                <w:sz w:val="22"/>
                <w:lang w:val="en-GB" w:eastAsia="en-GB"/>
              </w:rPr>
              <w:t>52%</w:t>
            </w:r>
          </w:p>
        </w:tc>
      </w:tr>
    </w:tbl>
    <w:p w14:paraId="5EE34043" w14:textId="77777777" w:rsidR="005E6346" w:rsidRPr="005E6346" w:rsidRDefault="005E6346" w:rsidP="005E6346"/>
    <w:p w14:paraId="4F254599" w14:textId="77777777" w:rsidR="005E6346" w:rsidRPr="005E6346" w:rsidRDefault="005E6346" w:rsidP="005E6346">
      <w:pPr>
        <w:jc w:val="left"/>
        <w:rPr>
          <w:rFonts w:cs="Arial"/>
          <w:noProof/>
          <w:szCs w:val="20"/>
          <w:lang w:val="en-GB" w:eastAsia="en-GB"/>
        </w:rPr>
      </w:pPr>
      <w:r w:rsidRPr="005E6346">
        <w:rPr>
          <w:rFonts w:cs="Arial"/>
          <w:noProof/>
          <w:szCs w:val="20"/>
          <w:lang w:val="en-GB" w:eastAsia="en-GB"/>
        </w:rPr>
        <w:t>Since the flow is somehow complex than before, after the grid refinement grid is refined a bit further using the ANSYS Fluent adapt tool. A rectangular shaped around the airfoil was chosen to adapt and iterated in ANSYS Fluent to refine it and element numbers are further increased.</w:t>
      </w:r>
    </w:p>
    <w:p w14:paraId="63EBD0B4" w14:textId="77777777" w:rsidR="00915260" w:rsidRDefault="00BE76BC" w:rsidP="00915260">
      <w:pPr>
        <w:keepNext/>
        <w:jc w:val="center"/>
      </w:pPr>
      <w:r>
        <w:rPr>
          <w:noProof/>
          <w:lang w:val="tr-TR" w:eastAsia="tr-TR"/>
        </w:rPr>
        <w:drawing>
          <wp:inline distT="0" distB="0" distL="0" distR="0" wp14:anchorId="257D4086" wp14:editId="51211857">
            <wp:extent cx="5324475" cy="1704340"/>
            <wp:effectExtent l="0" t="0" r="9525" b="0"/>
            <wp:docPr id="430" name="Resim 8"/>
            <wp:cNvGraphicFramePr/>
            <a:graphic xmlns:a="http://schemas.openxmlformats.org/drawingml/2006/main">
              <a:graphicData uri="http://schemas.openxmlformats.org/drawingml/2006/picture">
                <pic:pic xmlns:pic="http://schemas.openxmlformats.org/drawingml/2006/picture">
                  <pic:nvPicPr>
                    <pic:cNvPr id="85" name="Resim 8"/>
                    <pic:cNvPicPr/>
                  </pic:nvPicPr>
                  <pic:blipFill>
                    <a:blip r:embed="rId80" cstate="print"/>
                    <a:srcRect/>
                    <a:stretch>
                      <a:fillRect/>
                    </a:stretch>
                  </pic:blipFill>
                  <pic:spPr bwMode="auto">
                    <a:xfrm>
                      <a:off x="0" y="0"/>
                      <a:ext cx="5324475" cy="1704340"/>
                    </a:xfrm>
                    <a:prstGeom prst="rect">
                      <a:avLst/>
                    </a:prstGeom>
                    <a:noFill/>
                    <a:ln w="9525">
                      <a:noFill/>
                      <a:miter lim="800000"/>
                      <a:headEnd/>
                      <a:tailEnd/>
                    </a:ln>
                  </pic:spPr>
                </pic:pic>
              </a:graphicData>
            </a:graphic>
          </wp:inline>
        </w:drawing>
      </w:r>
    </w:p>
    <w:p w14:paraId="68B2663A" w14:textId="77777777" w:rsidR="005E6346" w:rsidRPr="005E6346" w:rsidRDefault="00915260" w:rsidP="00915260">
      <w:pPr>
        <w:pStyle w:val="Caption"/>
        <w:jc w:val="center"/>
      </w:pPr>
      <w:bookmarkStart w:id="111" w:name="_Toc525254164"/>
      <w:r>
        <w:t xml:space="preserve">Figure </w:t>
      </w:r>
      <w:r w:rsidR="00F47D15">
        <w:fldChar w:fldCharType="begin"/>
      </w:r>
      <w:r w:rsidR="00F47D15">
        <w:instrText xml:space="preserve"> STYLEREF 2 \s </w:instrText>
      </w:r>
      <w:r w:rsidR="00F47D15">
        <w:fldChar w:fldCharType="separate"/>
      </w:r>
      <w:r w:rsidR="00F47D15">
        <w:rPr>
          <w:noProof/>
        </w:rPr>
        <w:t>3.1</w:t>
      </w:r>
      <w:r w:rsidR="00F47D15">
        <w:fldChar w:fldCharType="end"/>
      </w:r>
      <w:r w:rsidR="00F47D15">
        <w:noBreakHyphen/>
      </w:r>
      <w:r w:rsidR="00F47D15">
        <w:fldChar w:fldCharType="begin"/>
      </w:r>
      <w:r w:rsidR="00F47D15">
        <w:instrText xml:space="preserve"> SEQ Figure \* ARABIC \s 2 </w:instrText>
      </w:r>
      <w:r w:rsidR="00F47D15">
        <w:fldChar w:fldCharType="separate"/>
      </w:r>
      <w:r w:rsidR="00F47D15">
        <w:rPr>
          <w:noProof/>
        </w:rPr>
        <w:t>57</w:t>
      </w:r>
      <w:r w:rsidR="00F47D15">
        <w:fldChar w:fldCharType="end"/>
      </w:r>
      <w:r>
        <w:t xml:space="preserve">. </w:t>
      </w:r>
      <w:r w:rsidRPr="00DF7C7F">
        <w:t>Refined mesh through the ANSYS Fluent</w:t>
      </w:r>
      <w:bookmarkEnd w:id="111"/>
    </w:p>
    <w:p w14:paraId="1F089AEF" w14:textId="77777777" w:rsidR="005E6346" w:rsidRPr="005E6346" w:rsidRDefault="005E6346" w:rsidP="00B23065">
      <w:pPr>
        <w:pStyle w:val="Heading5"/>
      </w:pPr>
      <w:bookmarkStart w:id="112" w:name="_Toc525261822"/>
      <w:r w:rsidRPr="005E6346">
        <w:t>Set up and Results</w:t>
      </w:r>
      <w:bookmarkEnd w:id="112"/>
    </w:p>
    <w:p w14:paraId="282C90D4" w14:textId="77777777" w:rsidR="005E6346" w:rsidRPr="005E6346" w:rsidRDefault="005E6346" w:rsidP="005E6346">
      <w:pPr>
        <w:rPr>
          <w:szCs w:val="20"/>
        </w:rPr>
      </w:pPr>
      <w:r w:rsidRPr="005E6346">
        <w:rPr>
          <w:szCs w:val="20"/>
        </w:rPr>
        <w:t xml:space="preserve">Flaps mostly used when the aircraft is at take-off or landing situation, otherwise the flaps decreases the efficiency. That’s the analyzes were held at the atmospheric conditions of 0 ft altitude, again k-w SST turbulence model is used and coupled solver was preferred for this case. Plain and slotted flap cases with 15 and 30 degrees deflection were analyzed by using the same mesh structure obtained in grid refinement part, results and comparisons are shown below. </w:t>
      </w:r>
    </w:p>
    <w:p w14:paraId="50BCCBDD" w14:textId="77777777" w:rsidR="00915260" w:rsidRDefault="005E6346" w:rsidP="00915260">
      <w:pPr>
        <w:keepNext/>
        <w:jc w:val="center"/>
      </w:pPr>
      <w:r w:rsidRPr="005E6346">
        <w:rPr>
          <w:noProof/>
          <w:szCs w:val="20"/>
          <w:lang w:val="tr-TR" w:eastAsia="tr-TR"/>
        </w:rPr>
        <w:lastRenderedPageBreak/>
        <w:drawing>
          <wp:inline distT="0" distB="0" distL="0" distR="0" wp14:anchorId="7DAF9C44" wp14:editId="550AD4AA">
            <wp:extent cx="5657850" cy="2468135"/>
            <wp:effectExtent l="19050" t="0" r="0" b="0"/>
            <wp:docPr id="10"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1" cstate="print"/>
                    <a:srcRect/>
                    <a:stretch>
                      <a:fillRect/>
                    </a:stretch>
                  </pic:blipFill>
                  <pic:spPr bwMode="auto">
                    <a:xfrm>
                      <a:off x="0" y="0"/>
                      <a:ext cx="5657850" cy="2468135"/>
                    </a:xfrm>
                    <a:prstGeom prst="rect">
                      <a:avLst/>
                    </a:prstGeom>
                    <a:noFill/>
                    <a:ln w="9525">
                      <a:noFill/>
                      <a:miter lim="800000"/>
                      <a:headEnd/>
                      <a:tailEnd/>
                    </a:ln>
                  </pic:spPr>
                </pic:pic>
              </a:graphicData>
            </a:graphic>
          </wp:inline>
        </w:drawing>
      </w:r>
    </w:p>
    <w:p w14:paraId="75E5B59F" w14:textId="77777777" w:rsidR="005E6346" w:rsidRPr="00915260" w:rsidRDefault="00915260" w:rsidP="00915260">
      <w:pPr>
        <w:pStyle w:val="Caption"/>
        <w:jc w:val="center"/>
        <w:rPr>
          <w:szCs w:val="20"/>
        </w:rPr>
      </w:pPr>
      <w:bookmarkStart w:id="113" w:name="_Toc525254165"/>
      <w:r>
        <w:t xml:space="preserve">Figure </w:t>
      </w:r>
      <w:r w:rsidR="00F47D15">
        <w:fldChar w:fldCharType="begin"/>
      </w:r>
      <w:r w:rsidR="00F47D15">
        <w:instrText xml:space="preserve"> STYLEREF 2 \s </w:instrText>
      </w:r>
      <w:r w:rsidR="00F47D15">
        <w:fldChar w:fldCharType="separate"/>
      </w:r>
      <w:r w:rsidR="00F47D15">
        <w:rPr>
          <w:noProof/>
        </w:rPr>
        <w:t>3.1</w:t>
      </w:r>
      <w:r w:rsidR="00F47D15">
        <w:fldChar w:fldCharType="end"/>
      </w:r>
      <w:r w:rsidR="00F47D15">
        <w:noBreakHyphen/>
      </w:r>
      <w:r w:rsidR="00F47D15">
        <w:fldChar w:fldCharType="begin"/>
      </w:r>
      <w:r w:rsidR="00F47D15">
        <w:instrText xml:space="preserve"> SEQ Figure \* ARABIC \s 2 </w:instrText>
      </w:r>
      <w:r w:rsidR="00F47D15">
        <w:fldChar w:fldCharType="separate"/>
      </w:r>
      <w:r w:rsidR="00F47D15">
        <w:rPr>
          <w:noProof/>
        </w:rPr>
        <w:t>58</w:t>
      </w:r>
      <w:r w:rsidR="00F47D15">
        <w:fldChar w:fldCharType="end"/>
      </w:r>
      <w:r>
        <w:t xml:space="preserve">. </w:t>
      </w:r>
      <w:r w:rsidRPr="00910254">
        <w:t>Coupled Solution Procedure</w:t>
      </w:r>
      <w:bookmarkEnd w:id="113"/>
    </w:p>
    <w:p w14:paraId="08759AE3" w14:textId="77777777" w:rsidR="00BE76BC" w:rsidRDefault="00BE76BC" w:rsidP="00BE76BC">
      <w:pPr>
        <w:jc w:val="center"/>
      </w:pPr>
    </w:p>
    <w:p w14:paraId="22C3AF56" w14:textId="77777777" w:rsidR="00BE76BC" w:rsidRDefault="00BE76BC" w:rsidP="00BE76BC">
      <w:pPr>
        <w:keepNext/>
        <w:jc w:val="center"/>
      </w:pPr>
      <w:r>
        <w:rPr>
          <w:noProof/>
          <w:lang w:val="tr-TR" w:eastAsia="tr-TR"/>
        </w:rPr>
        <w:drawing>
          <wp:inline distT="0" distB="0" distL="0" distR="0" wp14:anchorId="5187C08B" wp14:editId="6875F41B">
            <wp:extent cx="5969635" cy="3657600"/>
            <wp:effectExtent l="0" t="0" r="12065" b="0"/>
            <wp:docPr id="461" name="Chart 461"/>
            <wp:cNvGraphicFramePr/>
            <a:graphic xmlns:a="http://schemas.openxmlformats.org/drawingml/2006/main">
              <a:graphicData uri="http://schemas.openxmlformats.org/drawingml/2006/chart">
                <c:chart xmlns:c="http://schemas.openxmlformats.org/drawingml/2006/chart" xmlns:r="http://schemas.openxmlformats.org/officeDocument/2006/relationships" r:id="rId82"/>
              </a:graphicData>
            </a:graphic>
          </wp:inline>
        </w:drawing>
      </w:r>
    </w:p>
    <w:p w14:paraId="482A4AE9" w14:textId="73852CCC" w:rsidR="00BE76BC" w:rsidRDefault="00BE76BC" w:rsidP="00BE76BC">
      <w:pPr>
        <w:pStyle w:val="Caption"/>
        <w:jc w:val="center"/>
      </w:pPr>
      <w:bookmarkStart w:id="114" w:name="_Toc525254166"/>
      <w:r>
        <w:t xml:space="preserve">Figure </w:t>
      </w:r>
      <w:r w:rsidR="00F47D15">
        <w:fldChar w:fldCharType="begin"/>
      </w:r>
      <w:r w:rsidR="00F47D15">
        <w:instrText xml:space="preserve"> STYLEREF 2 \s </w:instrText>
      </w:r>
      <w:r w:rsidR="00F47D15">
        <w:fldChar w:fldCharType="separate"/>
      </w:r>
      <w:r w:rsidR="00F47D15">
        <w:rPr>
          <w:noProof/>
        </w:rPr>
        <w:t>3.1</w:t>
      </w:r>
      <w:r w:rsidR="00F47D15">
        <w:fldChar w:fldCharType="end"/>
      </w:r>
      <w:r w:rsidR="00F47D15">
        <w:noBreakHyphen/>
      </w:r>
      <w:r w:rsidR="00F47D15">
        <w:fldChar w:fldCharType="begin"/>
      </w:r>
      <w:r w:rsidR="00F47D15">
        <w:instrText xml:space="preserve"> SEQ Figure \* ARABIC \s 2 </w:instrText>
      </w:r>
      <w:r w:rsidR="00F47D15">
        <w:fldChar w:fldCharType="separate"/>
      </w:r>
      <w:r w:rsidR="00F47D15">
        <w:rPr>
          <w:noProof/>
        </w:rPr>
        <w:t>59</w:t>
      </w:r>
      <w:r w:rsidR="00F47D15">
        <w:fldChar w:fldCharType="end"/>
      </w:r>
      <w:r>
        <w:t xml:space="preserve">. </w:t>
      </w:r>
      <w:r w:rsidR="00E809C7">
        <w:t>Cl versus α</w:t>
      </w:r>
      <w:r w:rsidRPr="000774CF">
        <w:t xml:space="preserve"> </w:t>
      </w:r>
      <w:r w:rsidR="00E809C7">
        <w:t xml:space="preserve">for Plain Flapped </w:t>
      </w:r>
      <w:r w:rsidRPr="000774CF">
        <w:t xml:space="preserve">SD 7062 Airfoil with </w:t>
      </w:r>
      <w:r w:rsidR="00E809C7">
        <w:t>d</w:t>
      </w:r>
      <w:r w:rsidRPr="000774CF">
        <w:t>ifferent deflection</w:t>
      </w:r>
      <w:r w:rsidR="00E809C7">
        <w:t xml:space="preserve"> angles</w:t>
      </w:r>
      <w:bookmarkEnd w:id="114"/>
    </w:p>
    <w:p w14:paraId="1988B03A" w14:textId="77777777" w:rsidR="00BE76BC" w:rsidRDefault="00BE76BC" w:rsidP="00BE76BC"/>
    <w:p w14:paraId="2BDD63E8" w14:textId="77777777" w:rsidR="00BE76BC" w:rsidRDefault="00BE76BC" w:rsidP="00BE76BC">
      <w:pPr>
        <w:keepNext/>
        <w:jc w:val="center"/>
      </w:pPr>
      <w:r>
        <w:rPr>
          <w:noProof/>
          <w:lang w:val="tr-TR" w:eastAsia="tr-TR"/>
        </w:rPr>
        <w:lastRenderedPageBreak/>
        <w:drawing>
          <wp:inline distT="0" distB="0" distL="0" distR="0" wp14:anchorId="72ACBFB7" wp14:editId="32B9A541">
            <wp:extent cx="5969635" cy="3381375"/>
            <wp:effectExtent l="0" t="0" r="12065" b="9525"/>
            <wp:docPr id="460" name="Chart 460"/>
            <wp:cNvGraphicFramePr/>
            <a:graphic xmlns:a="http://schemas.openxmlformats.org/drawingml/2006/main">
              <a:graphicData uri="http://schemas.openxmlformats.org/drawingml/2006/chart">
                <c:chart xmlns:c="http://schemas.openxmlformats.org/drawingml/2006/chart" xmlns:r="http://schemas.openxmlformats.org/officeDocument/2006/relationships" r:id="rId83"/>
              </a:graphicData>
            </a:graphic>
          </wp:inline>
        </w:drawing>
      </w:r>
    </w:p>
    <w:p w14:paraId="674E9604" w14:textId="160A2684" w:rsidR="00BE76BC" w:rsidRDefault="00BE76BC" w:rsidP="00BE76BC">
      <w:pPr>
        <w:pStyle w:val="Caption"/>
        <w:jc w:val="center"/>
      </w:pPr>
      <w:bookmarkStart w:id="115" w:name="_Toc525254167"/>
      <w:r>
        <w:t xml:space="preserve">Figure </w:t>
      </w:r>
      <w:r w:rsidR="00F47D15">
        <w:fldChar w:fldCharType="begin"/>
      </w:r>
      <w:r w:rsidR="00F47D15">
        <w:instrText xml:space="preserve"> STYLEREF 2 \s </w:instrText>
      </w:r>
      <w:r w:rsidR="00F47D15">
        <w:fldChar w:fldCharType="separate"/>
      </w:r>
      <w:r w:rsidR="00F47D15">
        <w:rPr>
          <w:noProof/>
        </w:rPr>
        <w:t>3.1</w:t>
      </w:r>
      <w:r w:rsidR="00F47D15">
        <w:fldChar w:fldCharType="end"/>
      </w:r>
      <w:r w:rsidR="00F47D15">
        <w:noBreakHyphen/>
      </w:r>
      <w:r w:rsidR="00F47D15">
        <w:fldChar w:fldCharType="begin"/>
      </w:r>
      <w:r w:rsidR="00F47D15">
        <w:instrText xml:space="preserve"> SEQ Figure \* ARABIC \s 2 </w:instrText>
      </w:r>
      <w:r w:rsidR="00F47D15">
        <w:fldChar w:fldCharType="separate"/>
      </w:r>
      <w:r w:rsidR="00F47D15">
        <w:rPr>
          <w:noProof/>
        </w:rPr>
        <w:t>60</w:t>
      </w:r>
      <w:r w:rsidR="00F47D15">
        <w:fldChar w:fldCharType="end"/>
      </w:r>
      <w:r>
        <w:t xml:space="preserve">. </w:t>
      </w:r>
      <w:r w:rsidR="009F22DF">
        <w:t>C</w:t>
      </w:r>
      <w:r w:rsidR="009F22DF">
        <w:rPr>
          <w:vertAlign w:val="subscript"/>
        </w:rPr>
        <w:t>d</w:t>
      </w:r>
      <w:r w:rsidR="009F22DF">
        <w:t xml:space="preserve"> vs Alpha</w:t>
      </w:r>
      <w:r w:rsidRPr="00D42427">
        <w:t xml:space="preserve"> of SD 7062 Airfoil Plain Flapped with Different deflections</w:t>
      </w:r>
      <w:bookmarkEnd w:id="115"/>
    </w:p>
    <w:p w14:paraId="4CDE1662" w14:textId="77777777" w:rsidR="00BE76BC" w:rsidRDefault="00BE76BC" w:rsidP="00BE76BC">
      <w:pPr>
        <w:jc w:val="left"/>
      </w:pPr>
    </w:p>
    <w:p w14:paraId="7F0D7BE6" w14:textId="77777777" w:rsidR="00BE76BC" w:rsidRDefault="00BE76BC" w:rsidP="00BE76BC">
      <w:pPr>
        <w:jc w:val="left"/>
      </w:pPr>
      <w:r>
        <w:t>According to the analysis, as the airfoil with plain flaps is deflected more and more both lift and drag coefficients kept increasing, by the time the stall angle decreases as the deflection is increased.</w:t>
      </w:r>
    </w:p>
    <w:p w14:paraId="43571FA4" w14:textId="77777777" w:rsidR="00BE76BC" w:rsidRDefault="00BE76BC" w:rsidP="00BE76BC">
      <w:pPr>
        <w:keepNext/>
        <w:jc w:val="center"/>
      </w:pPr>
      <w:r>
        <w:rPr>
          <w:noProof/>
          <w:lang w:val="tr-TR" w:eastAsia="tr-TR"/>
        </w:rPr>
        <w:drawing>
          <wp:inline distT="0" distB="0" distL="0" distR="0" wp14:anchorId="0B04EF9A" wp14:editId="658665C6">
            <wp:extent cx="5408930" cy="3252470"/>
            <wp:effectExtent l="0" t="0" r="1270" b="5080"/>
            <wp:docPr id="459" name="Chart 459"/>
            <wp:cNvGraphicFramePr/>
            <a:graphic xmlns:a="http://schemas.openxmlformats.org/drawingml/2006/main">
              <a:graphicData uri="http://schemas.openxmlformats.org/drawingml/2006/chart">
                <c:chart xmlns:c="http://schemas.openxmlformats.org/drawingml/2006/chart" xmlns:r="http://schemas.openxmlformats.org/officeDocument/2006/relationships" r:id="rId84"/>
              </a:graphicData>
            </a:graphic>
          </wp:inline>
        </w:drawing>
      </w:r>
    </w:p>
    <w:p w14:paraId="00659E70" w14:textId="5887D97D" w:rsidR="00BE76BC" w:rsidRDefault="00BE76BC" w:rsidP="00BE76BC">
      <w:pPr>
        <w:pStyle w:val="Caption"/>
        <w:jc w:val="center"/>
      </w:pPr>
      <w:bookmarkStart w:id="116" w:name="_Toc525254168"/>
      <w:r>
        <w:t xml:space="preserve">Figure </w:t>
      </w:r>
      <w:r w:rsidR="00F47D15">
        <w:fldChar w:fldCharType="begin"/>
      </w:r>
      <w:r w:rsidR="00F47D15">
        <w:instrText xml:space="preserve"> STYLEREF 2 \s </w:instrText>
      </w:r>
      <w:r w:rsidR="00F47D15">
        <w:fldChar w:fldCharType="separate"/>
      </w:r>
      <w:r w:rsidR="00F47D15">
        <w:rPr>
          <w:noProof/>
        </w:rPr>
        <w:t>3.1</w:t>
      </w:r>
      <w:r w:rsidR="00F47D15">
        <w:fldChar w:fldCharType="end"/>
      </w:r>
      <w:r w:rsidR="00F47D15">
        <w:noBreakHyphen/>
      </w:r>
      <w:r w:rsidR="00F47D15">
        <w:fldChar w:fldCharType="begin"/>
      </w:r>
      <w:r w:rsidR="00F47D15">
        <w:instrText xml:space="preserve"> SEQ Figure \* ARABIC \s 2 </w:instrText>
      </w:r>
      <w:r w:rsidR="00F47D15">
        <w:fldChar w:fldCharType="separate"/>
      </w:r>
      <w:r w:rsidR="00F47D15">
        <w:rPr>
          <w:noProof/>
        </w:rPr>
        <w:t>61</w:t>
      </w:r>
      <w:r w:rsidR="00F47D15">
        <w:fldChar w:fldCharType="end"/>
      </w:r>
      <w:r>
        <w:t xml:space="preserve">. </w:t>
      </w:r>
      <w:r w:rsidR="009F22DF">
        <w:t>C</w:t>
      </w:r>
      <w:r w:rsidR="009F22DF">
        <w:rPr>
          <w:vertAlign w:val="subscript"/>
        </w:rPr>
        <w:t>l</w:t>
      </w:r>
      <w:r w:rsidR="009F22DF">
        <w:t xml:space="preserve"> vs Alpha</w:t>
      </w:r>
      <w:r w:rsidR="009F22DF" w:rsidRPr="00D42427">
        <w:t xml:space="preserve"> </w:t>
      </w:r>
      <w:r w:rsidRPr="000222F6">
        <w:t>of SD 7062 Airfoil Slotted Flapped with Different deflections</w:t>
      </w:r>
      <w:bookmarkEnd w:id="116"/>
    </w:p>
    <w:p w14:paraId="557BE995" w14:textId="77777777" w:rsidR="00BE76BC" w:rsidRDefault="00BE76BC" w:rsidP="00BE76BC">
      <w:pPr>
        <w:jc w:val="left"/>
      </w:pPr>
    </w:p>
    <w:p w14:paraId="0DBCCA22" w14:textId="77777777" w:rsidR="00BE76BC" w:rsidRDefault="00BE76BC" w:rsidP="00BE76BC">
      <w:pPr>
        <w:jc w:val="left"/>
      </w:pPr>
    </w:p>
    <w:p w14:paraId="1EA3236A" w14:textId="77777777" w:rsidR="00BE76BC" w:rsidRDefault="00BE76BC" w:rsidP="00BE76BC">
      <w:pPr>
        <w:keepNext/>
        <w:jc w:val="center"/>
      </w:pPr>
      <w:r>
        <w:rPr>
          <w:noProof/>
          <w:lang w:val="tr-TR" w:eastAsia="tr-TR"/>
        </w:rPr>
        <w:lastRenderedPageBreak/>
        <w:drawing>
          <wp:inline distT="0" distB="0" distL="0" distR="0" wp14:anchorId="60E52AD4" wp14:editId="4BF804DE">
            <wp:extent cx="5452110" cy="3364230"/>
            <wp:effectExtent l="0" t="0" r="15240" b="7620"/>
            <wp:docPr id="458" name="Chart 458"/>
            <wp:cNvGraphicFramePr/>
            <a:graphic xmlns:a="http://schemas.openxmlformats.org/drawingml/2006/main">
              <a:graphicData uri="http://schemas.openxmlformats.org/drawingml/2006/chart">
                <c:chart xmlns:c="http://schemas.openxmlformats.org/drawingml/2006/chart" xmlns:r="http://schemas.openxmlformats.org/officeDocument/2006/relationships" r:id="rId85"/>
              </a:graphicData>
            </a:graphic>
          </wp:inline>
        </w:drawing>
      </w:r>
    </w:p>
    <w:p w14:paraId="739261A9" w14:textId="51F9B013" w:rsidR="00BE76BC" w:rsidRDefault="00BE76BC" w:rsidP="00BE76BC">
      <w:pPr>
        <w:pStyle w:val="Caption"/>
        <w:jc w:val="center"/>
      </w:pPr>
      <w:bookmarkStart w:id="117" w:name="_Toc525254169"/>
      <w:r>
        <w:t xml:space="preserve">Figure </w:t>
      </w:r>
      <w:r w:rsidR="00F47D15">
        <w:fldChar w:fldCharType="begin"/>
      </w:r>
      <w:r w:rsidR="00F47D15">
        <w:instrText xml:space="preserve"> STYLEREF 2 \s </w:instrText>
      </w:r>
      <w:r w:rsidR="00F47D15">
        <w:fldChar w:fldCharType="separate"/>
      </w:r>
      <w:r w:rsidR="00F47D15">
        <w:rPr>
          <w:noProof/>
        </w:rPr>
        <w:t>3.1</w:t>
      </w:r>
      <w:r w:rsidR="00F47D15">
        <w:fldChar w:fldCharType="end"/>
      </w:r>
      <w:r w:rsidR="00F47D15">
        <w:noBreakHyphen/>
      </w:r>
      <w:r w:rsidR="00F47D15">
        <w:fldChar w:fldCharType="begin"/>
      </w:r>
      <w:r w:rsidR="00F47D15">
        <w:instrText xml:space="preserve"> SEQ Figure \* ARABIC \s 2 </w:instrText>
      </w:r>
      <w:r w:rsidR="00F47D15">
        <w:fldChar w:fldCharType="separate"/>
      </w:r>
      <w:r w:rsidR="00F47D15">
        <w:rPr>
          <w:noProof/>
        </w:rPr>
        <w:t>62</w:t>
      </w:r>
      <w:r w:rsidR="00F47D15">
        <w:fldChar w:fldCharType="end"/>
      </w:r>
      <w:r>
        <w:t xml:space="preserve">. </w:t>
      </w:r>
      <w:r w:rsidR="009F22DF">
        <w:t>C</w:t>
      </w:r>
      <w:r w:rsidR="009F22DF">
        <w:rPr>
          <w:vertAlign w:val="subscript"/>
        </w:rPr>
        <w:t>d</w:t>
      </w:r>
      <w:r w:rsidR="009F22DF">
        <w:t xml:space="preserve"> vs Alpha</w:t>
      </w:r>
      <w:r w:rsidR="009F22DF" w:rsidRPr="00D42427">
        <w:t xml:space="preserve"> </w:t>
      </w:r>
      <w:r w:rsidRPr="00DE7AAA">
        <w:t>of SD 7062 Airfoil Slotted Flapped with Different deflections</w:t>
      </w:r>
      <w:bookmarkEnd w:id="117"/>
    </w:p>
    <w:p w14:paraId="51B98D86" w14:textId="77777777" w:rsidR="00BE76BC" w:rsidRDefault="00BE76BC" w:rsidP="00BE76BC"/>
    <w:p w14:paraId="567734B4" w14:textId="77777777" w:rsidR="00BE76BC" w:rsidRDefault="00BE76BC" w:rsidP="00BE76BC">
      <w:pPr>
        <w:jc w:val="left"/>
      </w:pPr>
      <w:r>
        <w:t xml:space="preserve"> For the slotted flap case, although the graphs almost have the same attitude with plain flaps ones, values are mostly very different. Lift and drag coefficient for the slotted case also keeps increasing with the increasing deflection angle and the stall angle keeps decreasing while the deflection angle increased. Comparisons between two configurations are shown below.</w:t>
      </w:r>
    </w:p>
    <w:p w14:paraId="362DD43A" w14:textId="77777777" w:rsidR="00BE76BC" w:rsidRDefault="00BE76BC" w:rsidP="00BE76BC">
      <w:pPr>
        <w:jc w:val="left"/>
      </w:pPr>
    </w:p>
    <w:p w14:paraId="1733920F" w14:textId="77777777" w:rsidR="00BE76BC" w:rsidRDefault="00BE76BC" w:rsidP="00BE76BC">
      <w:pPr>
        <w:keepNext/>
        <w:jc w:val="center"/>
      </w:pPr>
      <w:r>
        <w:rPr>
          <w:noProof/>
          <w:lang w:val="tr-TR" w:eastAsia="tr-TR"/>
        </w:rPr>
        <w:drawing>
          <wp:inline distT="0" distB="0" distL="0" distR="0" wp14:anchorId="38BAAA33" wp14:editId="35E08051">
            <wp:extent cx="5969635" cy="3312795"/>
            <wp:effectExtent l="0" t="0" r="12065" b="1905"/>
            <wp:docPr id="457" name="Chart 457"/>
            <wp:cNvGraphicFramePr/>
            <a:graphic xmlns:a="http://schemas.openxmlformats.org/drawingml/2006/main">
              <a:graphicData uri="http://schemas.openxmlformats.org/drawingml/2006/chart">
                <c:chart xmlns:c="http://schemas.openxmlformats.org/drawingml/2006/chart" xmlns:r="http://schemas.openxmlformats.org/officeDocument/2006/relationships" r:id="rId86"/>
              </a:graphicData>
            </a:graphic>
          </wp:inline>
        </w:drawing>
      </w:r>
    </w:p>
    <w:p w14:paraId="30770CE3" w14:textId="72E49A46" w:rsidR="00BE76BC" w:rsidRDefault="00BE76BC" w:rsidP="00BE76BC">
      <w:pPr>
        <w:pStyle w:val="Caption"/>
        <w:jc w:val="center"/>
      </w:pPr>
      <w:bookmarkStart w:id="118" w:name="_Toc525254170"/>
      <w:r>
        <w:t xml:space="preserve">Figure </w:t>
      </w:r>
      <w:r w:rsidR="00F47D15">
        <w:fldChar w:fldCharType="begin"/>
      </w:r>
      <w:r w:rsidR="00F47D15">
        <w:instrText xml:space="preserve"> STYLEREF 2 \s </w:instrText>
      </w:r>
      <w:r w:rsidR="00F47D15">
        <w:fldChar w:fldCharType="separate"/>
      </w:r>
      <w:r w:rsidR="00F47D15">
        <w:rPr>
          <w:noProof/>
        </w:rPr>
        <w:t>3.1</w:t>
      </w:r>
      <w:r w:rsidR="00F47D15">
        <w:fldChar w:fldCharType="end"/>
      </w:r>
      <w:r w:rsidR="00F47D15">
        <w:noBreakHyphen/>
      </w:r>
      <w:r w:rsidR="00F47D15">
        <w:fldChar w:fldCharType="begin"/>
      </w:r>
      <w:r w:rsidR="00F47D15">
        <w:instrText xml:space="preserve"> SEQ Figure \* ARABIC \s 2 </w:instrText>
      </w:r>
      <w:r w:rsidR="00F47D15">
        <w:fldChar w:fldCharType="separate"/>
      </w:r>
      <w:r w:rsidR="00F47D15">
        <w:rPr>
          <w:noProof/>
        </w:rPr>
        <w:t>63</w:t>
      </w:r>
      <w:r w:rsidR="00F47D15">
        <w:fldChar w:fldCharType="end"/>
      </w:r>
      <w:r>
        <w:t xml:space="preserve">. </w:t>
      </w:r>
      <w:r w:rsidR="009F22DF">
        <w:t>C</w:t>
      </w:r>
      <w:r w:rsidR="009F22DF">
        <w:rPr>
          <w:vertAlign w:val="subscript"/>
        </w:rPr>
        <w:t>l</w:t>
      </w:r>
      <w:r w:rsidR="009F22DF">
        <w:t xml:space="preserve"> vs Alpha</w:t>
      </w:r>
      <w:r w:rsidR="009F22DF" w:rsidRPr="00D42427">
        <w:t xml:space="preserve"> </w:t>
      </w:r>
      <w:r w:rsidRPr="008B48EF">
        <w:t>of SD 7062 Airfoil with Plain and Slotted Flaps at 15 degrees of deflection</w:t>
      </w:r>
      <w:bookmarkEnd w:id="118"/>
    </w:p>
    <w:p w14:paraId="62362639" w14:textId="77777777" w:rsidR="00BE76BC" w:rsidRDefault="00BE76BC" w:rsidP="00BE76BC"/>
    <w:p w14:paraId="526536AB" w14:textId="77777777" w:rsidR="00BE76BC" w:rsidRDefault="00BE76BC" w:rsidP="00BE76BC"/>
    <w:p w14:paraId="0FEF0F6C" w14:textId="77777777" w:rsidR="00BE76BC" w:rsidRDefault="00BE76BC" w:rsidP="00BE76BC">
      <w:pPr>
        <w:keepNext/>
        <w:jc w:val="center"/>
      </w:pPr>
      <w:r>
        <w:rPr>
          <w:noProof/>
          <w:lang w:val="tr-TR" w:eastAsia="tr-TR"/>
        </w:rPr>
        <w:lastRenderedPageBreak/>
        <w:drawing>
          <wp:inline distT="0" distB="0" distL="0" distR="0" wp14:anchorId="2A1BE14D" wp14:editId="51E83456">
            <wp:extent cx="6064250" cy="3122930"/>
            <wp:effectExtent l="0" t="0" r="12700" b="1270"/>
            <wp:docPr id="456" name="Chart 456"/>
            <wp:cNvGraphicFramePr/>
            <a:graphic xmlns:a="http://schemas.openxmlformats.org/drawingml/2006/main">
              <a:graphicData uri="http://schemas.openxmlformats.org/drawingml/2006/chart">
                <c:chart xmlns:c="http://schemas.openxmlformats.org/drawingml/2006/chart" xmlns:r="http://schemas.openxmlformats.org/officeDocument/2006/relationships" r:id="rId87"/>
              </a:graphicData>
            </a:graphic>
          </wp:inline>
        </w:drawing>
      </w:r>
    </w:p>
    <w:p w14:paraId="612F58C8" w14:textId="46FF534F" w:rsidR="00BE76BC" w:rsidRDefault="00BE76BC" w:rsidP="00BE76BC">
      <w:pPr>
        <w:pStyle w:val="Caption"/>
        <w:jc w:val="center"/>
      </w:pPr>
      <w:bookmarkStart w:id="119" w:name="_Toc525254171"/>
      <w:r>
        <w:t xml:space="preserve">Figure </w:t>
      </w:r>
      <w:r w:rsidR="00F47D15">
        <w:fldChar w:fldCharType="begin"/>
      </w:r>
      <w:r w:rsidR="00F47D15">
        <w:instrText xml:space="preserve"> STYLEREF 2 \s </w:instrText>
      </w:r>
      <w:r w:rsidR="00F47D15">
        <w:fldChar w:fldCharType="separate"/>
      </w:r>
      <w:r w:rsidR="00F47D15">
        <w:rPr>
          <w:noProof/>
        </w:rPr>
        <w:t>3.1</w:t>
      </w:r>
      <w:r w:rsidR="00F47D15">
        <w:fldChar w:fldCharType="end"/>
      </w:r>
      <w:r w:rsidR="00F47D15">
        <w:noBreakHyphen/>
      </w:r>
      <w:r w:rsidR="00F47D15">
        <w:fldChar w:fldCharType="begin"/>
      </w:r>
      <w:r w:rsidR="00F47D15">
        <w:instrText xml:space="preserve"> SEQ Figure \* ARABIC \s 2 </w:instrText>
      </w:r>
      <w:r w:rsidR="00F47D15">
        <w:fldChar w:fldCharType="separate"/>
      </w:r>
      <w:r w:rsidR="00F47D15">
        <w:rPr>
          <w:noProof/>
        </w:rPr>
        <w:t>64</w:t>
      </w:r>
      <w:r w:rsidR="00F47D15">
        <w:fldChar w:fldCharType="end"/>
      </w:r>
      <w:r>
        <w:t xml:space="preserve">. </w:t>
      </w:r>
      <w:r w:rsidR="009F22DF">
        <w:t>C</w:t>
      </w:r>
      <w:r w:rsidR="009F22DF">
        <w:rPr>
          <w:vertAlign w:val="subscript"/>
        </w:rPr>
        <w:t>l</w:t>
      </w:r>
      <w:r w:rsidR="009F22DF">
        <w:t xml:space="preserve"> vs Alpha</w:t>
      </w:r>
      <w:r w:rsidR="009F22DF" w:rsidRPr="00D42427">
        <w:t xml:space="preserve"> </w:t>
      </w:r>
      <w:r w:rsidRPr="00F60439">
        <w:t>of SD 7062 Airfoil with Plain and Slotted Flaps at 15 degrees of deflection</w:t>
      </w:r>
      <w:bookmarkEnd w:id="119"/>
    </w:p>
    <w:p w14:paraId="706DD37C" w14:textId="77777777" w:rsidR="00BE76BC" w:rsidRDefault="00BE76BC" w:rsidP="00BE76BC">
      <w:pPr>
        <w:jc w:val="left"/>
      </w:pPr>
    </w:p>
    <w:p w14:paraId="40572C4A" w14:textId="77777777" w:rsidR="00BE76BC" w:rsidRDefault="00BE76BC" w:rsidP="00BE76BC">
      <w:pPr>
        <w:jc w:val="left"/>
      </w:pPr>
    </w:p>
    <w:p w14:paraId="6B4AF09E" w14:textId="77777777" w:rsidR="00BE76BC" w:rsidRDefault="00BE76BC" w:rsidP="00BE76BC">
      <w:pPr>
        <w:jc w:val="left"/>
      </w:pPr>
    </w:p>
    <w:p w14:paraId="34FDC028" w14:textId="77777777" w:rsidR="00BE76BC" w:rsidRDefault="00BE76BC" w:rsidP="00BE76BC">
      <w:pPr>
        <w:jc w:val="left"/>
      </w:pPr>
    </w:p>
    <w:p w14:paraId="05C18199" w14:textId="77777777" w:rsidR="00BE76BC" w:rsidRDefault="00BE76BC" w:rsidP="00BE76BC">
      <w:pPr>
        <w:keepNext/>
        <w:jc w:val="center"/>
      </w:pPr>
      <w:r>
        <w:rPr>
          <w:noProof/>
          <w:lang w:val="tr-TR" w:eastAsia="tr-TR"/>
        </w:rPr>
        <w:drawing>
          <wp:inline distT="0" distB="0" distL="0" distR="0" wp14:anchorId="10DB155D" wp14:editId="6EFF5ACC">
            <wp:extent cx="5969635" cy="3036570"/>
            <wp:effectExtent l="0" t="0" r="12065" b="11430"/>
            <wp:docPr id="455" name="Chart 455"/>
            <wp:cNvGraphicFramePr/>
            <a:graphic xmlns:a="http://schemas.openxmlformats.org/drawingml/2006/main">
              <a:graphicData uri="http://schemas.openxmlformats.org/drawingml/2006/chart">
                <c:chart xmlns:c="http://schemas.openxmlformats.org/drawingml/2006/chart" xmlns:r="http://schemas.openxmlformats.org/officeDocument/2006/relationships" r:id="rId88"/>
              </a:graphicData>
            </a:graphic>
          </wp:inline>
        </w:drawing>
      </w:r>
    </w:p>
    <w:p w14:paraId="6B956D7F" w14:textId="4C2BDC7C" w:rsidR="00BE76BC" w:rsidRDefault="00BE76BC" w:rsidP="00BE76BC">
      <w:pPr>
        <w:pStyle w:val="Caption"/>
        <w:jc w:val="center"/>
      </w:pPr>
      <w:bookmarkStart w:id="120" w:name="_Toc525254172"/>
      <w:r>
        <w:t xml:space="preserve">Figure </w:t>
      </w:r>
      <w:r w:rsidR="00F47D15">
        <w:fldChar w:fldCharType="begin"/>
      </w:r>
      <w:r w:rsidR="00F47D15">
        <w:instrText xml:space="preserve"> STYLEREF 2 \s </w:instrText>
      </w:r>
      <w:r w:rsidR="00F47D15">
        <w:fldChar w:fldCharType="separate"/>
      </w:r>
      <w:r w:rsidR="00F47D15">
        <w:rPr>
          <w:noProof/>
        </w:rPr>
        <w:t>3.1</w:t>
      </w:r>
      <w:r w:rsidR="00F47D15">
        <w:fldChar w:fldCharType="end"/>
      </w:r>
      <w:r w:rsidR="00F47D15">
        <w:noBreakHyphen/>
      </w:r>
      <w:r w:rsidR="00F47D15">
        <w:fldChar w:fldCharType="begin"/>
      </w:r>
      <w:r w:rsidR="00F47D15">
        <w:instrText xml:space="preserve"> SEQ Figure \* ARABIC \s 2 </w:instrText>
      </w:r>
      <w:r w:rsidR="00F47D15">
        <w:fldChar w:fldCharType="separate"/>
      </w:r>
      <w:r w:rsidR="00F47D15">
        <w:rPr>
          <w:noProof/>
        </w:rPr>
        <w:t>65</w:t>
      </w:r>
      <w:r w:rsidR="00F47D15">
        <w:fldChar w:fldCharType="end"/>
      </w:r>
      <w:r>
        <w:t xml:space="preserve">. </w:t>
      </w:r>
      <w:r w:rsidR="009F22DF">
        <w:t>C</w:t>
      </w:r>
      <w:r w:rsidR="009F22DF">
        <w:rPr>
          <w:vertAlign w:val="subscript"/>
        </w:rPr>
        <w:t>d</w:t>
      </w:r>
      <w:r w:rsidR="009F22DF">
        <w:t xml:space="preserve"> vs Alpha</w:t>
      </w:r>
      <w:r w:rsidR="009F22DF" w:rsidRPr="00D42427">
        <w:t xml:space="preserve"> </w:t>
      </w:r>
      <w:r w:rsidRPr="00DA3E36">
        <w:t>of SD 7062 Airfoil with Plain and Slotted Flaps at 15 degrees of deflection</w:t>
      </w:r>
      <w:bookmarkEnd w:id="120"/>
    </w:p>
    <w:p w14:paraId="5E9693B3" w14:textId="77777777" w:rsidR="00BE76BC" w:rsidRDefault="00BE76BC" w:rsidP="00BE76BC">
      <w:pPr>
        <w:jc w:val="left"/>
      </w:pPr>
    </w:p>
    <w:p w14:paraId="51AD2FE4" w14:textId="77777777" w:rsidR="00BE76BC" w:rsidRDefault="00BE76BC" w:rsidP="00BE76BC">
      <w:pPr>
        <w:jc w:val="left"/>
      </w:pPr>
    </w:p>
    <w:p w14:paraId="7C130CF3" w14:textId="77777777" w:rsidR="00BE76BC" w:rsidRDefault="00BE76BC" w:rsidP="00BE76BC">
      <w:pPr>
        <w:keepNext/>
        <w:jc w:val="center"/>
      </w:pPr>
      <w:r>
        <w:rPr>
          <w:noProof/>
          <w:lang w:val="tr-TR" w:eastAsia="tr-TR"/>
        </w:rPr>
        <w:lastRenderedPageBreak/>
        <w:drawing>
          <wp:inline distT="0" distB="0" distL="0" distR="0" wp14:anchorId="10FB67AA" wp14:editId="772C4C67">
            <wp:extent cx="5969635" cy="3036570"/>
            <wp:effectExtent l="0" t="0" r="12065" b="11430"/>
            <wp:docPr id="454" name="Chart 454"/>
            <wp:cNvGraphicFramePr/>
            <a:graphic xmlns:a="http://schemas.openxmlformats.org/drawingml/2006/main">
              <a:graphicData uri="http://schemas.openxmlformats.org/drawingml/2006/chart">
                <c:chart xmlns:c="http://schemas.openxmlformats.org/drawingml/2006/chart" xmlns:r="http://schemas.openxmlformats.org/officeDocument/2006/relationships" r:id="rId89"/>
              </a:graphicData>
            </a:graphic>
          </wp:inline>
        </w:drawing>
      </w:r>
    </w:p>
    <w:p w14:paraId="01E4BF4A" w14:textId="49B65245" w:rsidR="00BE76BC" w:rsidRDefault="00BE76BC" w:rsidP="00BE76BC">
      <w:pPr>
        <w:pStyle w:val="Caption"/>
        <w:jc w:val="center"/>
      </w:pPr>
      <w:bookmarkStart w:id="121" w:name="_Toc525254173"/>
      <w:r>
        <w:t xml:space="preserve">Figure </w:t>
      </w:r>
      <w:r w:rsidR="00F47D15">
        <w:fldChar w:fldCharType="begin"/>
      </w:r>
      <w:r w:rsidR="00F47D15">
        <w:instrText xml:space="preserve"> STYLEREF 2 \s </w:instrText>
      </w:r>
      <w:r w:rsidR="00F47D15">
        <w:fldChar w:fldCharType="separate"/>
      </w:r>
      <w:r w:rsidR="00F47D15">
        <w:rPr>
          <w:noProof/>
        </w:rPr>
        <w:t>3.1</w:t>
      </w:r>
      <w:r w:rsidR="00F47D15">
        <w:fldChar w:fldCharType="end"/>
      </w:r>
      <w:r w:rsidR="00F47D15">
        <w:noBreakHyphen/>
      </w:r>
      <w:r w:rsidR="00F47D15">
        <w:fldChar w:fldCharType="begin"/>
      </w:r>
      <w:r w:rsidR="00F47D15">
        <w:instrText xml:space="preserve"> SEQ Figure \* ARABIC \s 2 </w:instrText>
      </w:r>
      <w:r w:rsidR="00F47D15">
        <w:fldChar w:fldCharType="separate"/>
      </w:r>
      <w:r w:rsidR="00F47D15">
        <w:rPr>
          <w:noProof/>
        </w:rPr>
        <w:t>66</w:t>
      </w:r>
      <w:r w:rsidR="00F47D15">
        <w:fldChar w:fldCharType="end"/>
      </w:r>
      <w:r>
        <w:t xml:space="preserve">. </w:t>
      </w:r>
      <w:r w:rsidR="009F22DF">
        <w:t>C</w:t>
      </w:r>
      <w:r w:rsidR="009F22DF">
        <w:rPr>
          <w:vertAlign w:val="subscript"/>
        </w:rPr>
        <w:t>d</w:t>
      </w:r>
      <w:r w:rsidR="009F22DF">
        <w:t xml:space="preserve"> vs Alpha</w:t>
      </w:r>
      <w:r w:rsidR="009F22DF" w:rsidRPr="00D42427">
        <w:t xml:space="preserve"> </w:t>
      </w:r>
      <w:r w:rsidRPr="00FC6BFF">
        <w:t>of SD 7062 Airfoil with Plain and Slotted Flaps at 30 degrees of deflection</w:t>
      </w:r>
      <w:bookmarkEnd w:id="121"/>
    </w:p>
    <w:p w14:paraId="3F8B3AD9" w14:textId="77777777" w:rsidR="00BE76BC" w:rsidRDefault="00BE76BC" w:rsidP="00BE76BC">
      <w:pPr>
        <w:jc w:val="left"/>
      </w:pPr>
    </w:p>
    <w:p w14:paraId="5B5D5CD1" w14:textId="77777777" w:rsidR="00BE76BC" w:rsidRDefault="00BE76BC" w:rsidP="00BE76BC">
      <w:pPr>
        <w:jc w:val="left"/>
      </w:pPr>
    </w:p>
    <w:p w14:paraId="27BEA16F" w14:textId="77777777" w:rsidR="00BE76BC" w:rsidRDefault="00BE76BC" w:rsidP="00BE76BC">
      <w:pPr>
        <w:jc w:val="left"/>
      </w:pPr>
    </w:p>
    <w:p w14:paraId="5743DB31" w14:textId="77777777" w:rsidR="00BE76BC" w:rsidRDefault="00BE76BC" w:rsidP="00BE76BC">
      <w:pPr>
        <w:jc w:val="left"/>
      </w:pPr>
    </w:p>
    <w:p w14:paraId="613CC5A9" w14:textId="77777777" w:rsidR="00BE76BC" w:rsidRDefault="00BE76BC" w:rsidP="00BE76BC">
      <w:pPr>
        <w:jc w:val="left"/>
      </w:pPr>
    </w:p>
    <w:p w14:paraId="7377BC95" w14:textId="77777777" w:rsidR="00BE76BC" w:rsidRDefault="00BE76BC" w:rsidP="00BE76BC">
      <w:pPr>
        <w:jc w:val="left"/>
      </w:pPr>
    </w:p>
    <w:p w14:paraId="538A9850" w14:textId="77777777" w:rsidR="00BE76BC" w:rsidRDefault="00BE76BC" w:rsidP="00BE76BC">
      <w:pPr>
        <w:keepNext/>
        <w:jc w:val="center"/>
      </w:pPr>
      <w:r>
        <w:rPr>
          <w:noProof/>
          <w:lang w:val="tr-TR" w:eastAsia="tr-TR"/>
        </w:rPr>
        <w:drawing>
          <wp:inline distT="0" distB="0" distL="0" distR="0" wp14:anchorId="6EC8A82B" wp14:editId="7D67D7A7">
            <wp:extent cx="5969635" cy="3036570"/>
            <wp:effectExtent l="0" t="0" r="12065" b="11430"/>
            <wp:docPr id="453" name="Chart 453"/>
            <wp:cNvGraphicFramePr/>
            <a:graphic xmlns:a="http://schemas.openxmlformats.org/drawingml/2006/main">
              <a:graphicData uri="http://schemas.openxmlformats.org/drawingml/2006/chart">
                <c:chart xmlns:c="http://schemas.openxmlformats.org/drawingml/2006/chart" xmlns:r="http://schemas.openxmlformats.org/officeDocument/2006/relationships" r:id="rId90"/>
              </a:graphicData>
            </a:graphic>
          </wp:inline>
        </w:drawing>
      </w:r>
    </w:p>
    <w:p w14:paraId="07021C64" w14:textId="727EF702" w:rsidR="00BE76BC" w:rsidRDefault="00BE76BC" w:rsidP="00BE76BC">
      <w:pPr>
        <w:pStyle w:val="Caption"/>
        <w:jc w:val="center"/>
      </w:pPr>
      <w:bookmarkStart w:id="122" w:name="_Toc525254174"/>
      <w:r>
        <w:t xml:space="preserve">Figure </w:t>
      </w:r>
      <w:r w:rsidR="00F47D15">
        <w:fldChar w:fldCharType="begin"/>
      </w:r>
      <w:r w:rsidR="00F47D15">
        <w:instrText xml:space="preserve"> STYLEREF 2 \s </w:instrText>
      </w:r>
      <w:r w:rsidR="00F47D15">
        <w:fldChar w:fldCharType="separate"/>
      </w:r>
      <w:r w:rsidR="00F47D15">
        <w:rPr>
          <w:noProof/>
        </w:rPr>
        <w:t>3.1</w:t>
      </w:r>
      <w:r w:rsidR="00F47D15">
        <w:fldChar w:fldCharType="end"/>
      </w:r>
      <w:r w:rsidR="00F47D15">
        <w:noBreakHyphen/>
      </w:r>
      <w:r w:rsidR="00F47D15">
        <w:fldChar w:fldCharType="begin"/>
      </w:r>
      <w:r w:rsidR="00F47D15">
        <w:instrText xml:space="preserve"> SEQ Figure \* ARABIC \s 2 </w:instrText>
      </w:r>
      <w:r w:rsidR="00F47D15">
        <w:fldChar w:fldCharType="separate"/>
      </w:r>
      <w:r w:rsidR="00F47D15">
        <w:rPr>
          <w:noProof/>
        </w:rPr>
        <w:t>67</w:t>
      </w:r>
      <w:r w:rsidR="00F47D15">
        <w:fldChar w:fldCharType="end"/>
      </w:r>
      <w:r>
        <w:t xml:space="preserve">. </w:t>
      </w:r>
      <w:r w:rsidR="009F22DF">
        <w:t>C</w:t>
      </w:r>
      <w:r w:rsidR="009F22DF">
        <w:rPr>
          <w:vertAlign w:val="subscript"/>
        </w:rPr>
        <w:t>m</w:t>
      </w:r>
      <w:r w:rsidR="009F22DF">
        <w:t xml:space="preserve"> vs Alpha</w:t>
      </w:r>
      <w:r w:rsidR="009F22DF" w:rsidRPr="00D42427">
        <w:t xml:space="preserve"> </w:t>
      </w:r>
      <w:r w:rsidRPr="00FB3B9F">
        <w:t>of SD 7062 Airfoil with Plain and Slotted Flaps at 15 degrees of deflection</w:t>
      </w:r>
      <w:bookmarkEnd w:id="122"/>
    </w:p>
    <w:p w14:paraId="7707EE4F" w14:textId="77777777" w:rsidR="00BE76BC" w:rsidRDefault="00BE76BC" w:rsidP="00BE76BC">
      <w:pPr>
        <w:jc w:val="left"/>
      </w:pPr>
    </w:p>
    <w:p w14:paraId="064E3F91" w14:textId="77777777" w:rsidR="00BE76BC" w:rsidRDefault="00BE76BC" w:rsidP="00BE76BC">
      <w:pPr>
        <w:jc w:val="left"/>
      </w:pPr>
    </w:p>
    <w:p w14:paraId="02E962B0" w14:textId="77777777" w:rsidR="00BE76BC" w:rsidRDefault="00BE76BC" w:rsidP="00BE76BC">
      <w:pPr>
        <w:keepNext/>
        <w:jc w:val="center"/>
      </w:pPr>
      <w:r>
        <w:rPr>
          <w:noProof/>
          <w:lang w:val="tr-TR" w:eastAsia="tr-TR"/>
        </w:rPr>
        <w:lastRenderedPageBreak/>
        <w:drawing>
          <wp:inline distT="0" distB="0" distL="0" distR="0" wp14:anchorId="4B8AE5EB" wp14:editId="3B5EBDBF">
            <wp:extent cx="5969635" cy="3036570"/>
            <wp:effectExtent l="0" t="0" r="12065" b="11430"/>
            <wp:docPr id="452" name="Chart 452"/>
            <wp:cNvGraphicFramePr/>
            <a:graphic xmlns:a="http://schemas.openxmlformats.org/drawingml/2006/main">
              <a:graphicData uri="http://schemas.openxmlformats.org/drawingml/2006/chart">
                <c:chart xmlns:c="http://schemas.openxmlformats.org/drawingml/2006/chart" xmlns:r="http://schemas.openxmlformats.org/officeDocument/2006/relationships" r:id="rId91"/>
              </a:graphicData>
            </a:graphic>
          </wp:inline>
        </w:drawing>
      </w:r>
    </w:p>
    <w:p w14:paraId="4E7BB894" w14:textId="0BD6EEAE" w:rsidR="00BE76BC" w:rsidRDefault="00BE76BC" w:rsidP="00BE76BC">
      <w:pPr>
        <w:pStyle w:val="Caption"/>
        <w:jc w:val="center"/>
      </w:pPr>
      <w:bookmarkStart w:id="123" w:name="_Toc525254175"/>
      <w:r>
        <w:t xml:space="preserve">Figure </w:t>
      </w:r>
      <w:r w:rsidR="00F47D15">
        <w:fldChar w:fldCharType="begin"/>
      </w:r>
      <w:r w:rsidR="00F47D15">
        <w:instrText xml:space="preserve"> STYLEREF 2 \s </w:instrText>
      </w:r>
      <w:r w:rsidR="00F47D15">
        <w:fldChar w:fldCharType="separate"/>
      </w:r>
      <w:r w:rsidR="00F47D15">
        <w:rPr>
          <w:noProof/>
        </w:rPr>
        <w:t>3.1</w:t>
      </w:r>
      <w:r w:rsidR="00F47D15">
        <w:fldChar w:fldCharType="end"/>
      </w:r>
      <w:r w:rsidR="00F47D15">
        <w:noBreakHyphen/>
      </w:r>
      <w:r w:rsidR="00F47D15">
        <w:fldChar w:fldCharType="begin"/>
      </w:r>
      <w:r w:rsidR="00F47D15">
        <w:instrText xml:space="preserve"> SEQ Figure \* ARABIC \s 2 </w:instrText>
      </w:r>
      <w:r w:rsidR="00F47D15">
        <w:fldChar w:fldCharType="separate"/>
      </w:r>
      <w:r w:rsidR="00F47D15">
        <w:rPr>
          <w:noProof/>
        </w:rPr>
        <w:t>68</w:t>
      </w:r>
      <w:r w:rsidR="00F47D15">
        <w:fldChar w:fldCharType="end"/>
      </w:r>
      <w:r>
        <w:t xml:space="preserve">. </w:t>
      </w:r>
      <w:r w:rsidR="009F22DF">
        <w:t>C</w:t>
      </w:r>
      <w:r w:rsidR="009F22DF">
        <w:rPr>
          <w:vertAlign w:val="subscript"/>
        </w:rPr>
        <w:t>m</w:t>
      </w:r>
      <w:r w:rsidR="009F22DF">
        <w:t xml:space="preserve"> vs Alpha</w:t>
      </w:r>
      <w:r w:rsidR="009F22DF" w:rsidRPr="00D42427">
        <w:t xml:space="preserve"> </w:t>
      </w:r>
      <w:r w:rsidRPr="00101743">
        <w:t>of SD 7062 Airfoil with Plain and Slotted Flaps at 30 degrees of deflection</w:t>
      </w:r>
      <w:bookmarkEnd w:id="123"/>
    </w:p>
    <w:p w14:paraId="7B64D9E9" w14:textId="77777777" w:rsidR="00BE76BC" w:rsidRDefault="00BE76BC" w:rsidP="00BE76BC">
      <w:pPr>
        <w:jc w:val="left"/>
      </w:pPr>
    </w:p>
    <w:p w14:paraId="6708AFCF" w14:textId="77777777" w:rsidR="00BE76BC" w:rsidRDefault="00BE76BC" w:rsidP="00BE76BC">
      <w:pPr>
        <w:jc w:val="left"/>
        <w:rPr>
          <w:color w:val="000000"/>
          <w:szCs w:val="20"/>
        </w:rPr>
      </w:pPr>
    </w:p>
    <w:p w14:paraId="534D9541" w14:textId="77777777" w:rsidR="00BE76BC" w:rsidRDefault="00BE76BC" w:rsidP="00BE76BC">
      <w:pPr>
        <w:jc w:val="left"/>
        <w:rPr>
          <w:color w:val="000000"/>
          <w:szCs w:val="20"/>
        </w:rPr>
      </w:pPr>
    </w:p>
    <w:p w14:paraId="6263BE85" w14:textId="77777777" w:rsidR="00BE76BC" w:rsidRDefault="00BE76BC" w:rsidP="00BE76BC">
      <w:pPr>
        <w:jc w:val="left"/>
        <w:rPr>
          <w:color w:val="000000"/>
          <w:szCs w:val="20"/>
        </w:rPr>
      </w:pPr>
      <w:r>
        <w:rPr>
          <w:color w:val="000000"/>
          <w:szCs w:val="20"/>
        </w:rPr>
        <w:t xml:space="preserve">Plain flap is one of the simplest high lift devices. It operates as a moving aft part of the airfoil and is widely used as a control device in form of ailerons, elevators and rudders. The main difference is that in case of a high lift device, the flap deflections are much higher than in case of a control device. Pure Fowler motion of the flap means that the flap only translates rearward, extending the effective chord. A slotted flap will in practice almost always have both a Fowler motion and an angular motion. On the other hand it is possible to have a system with Fowler motion and no gap. Some flap mechanisms initially provide predominantly Fowler motion for use during take-off and climb while at larger flap extraction higher angular deflection is provided for use during approach and landing. it is important to recognize that </w:t>
      </w:r>
      <w:r>
        <w:rPr>
          <w:i/>
          <w:iCs/>
          <w:color w:val="000000"/>
          <w:szCs w:val="20"/>
        </w:rPr>
        <w:t xml:space="preserve">Cl </w:t>
      </w:r>
      <w:r>
        <w:rPr>
          <w:color w:val="000000"/>
          <w:szCs w:val="20"/>
        </w:rPr>
        <w:t>values are based on the clean airfoil chord length, i.e. with flap retracted. Therefore some increase in lift coefficient comes purely from extending the effective chord.</w:t>
      </w:r>
    </w:p>
    <w:p w14:paraId="2790E157" w14:textId="4F8F52DD" w:rsidR="00BE76BC" w:rsidRDefault="00BE76BC" w:rsidP="00BE76BC">
      <w:pPr>
        <w:jc w:val="left"/>
        <w:rPr>
          <w:color w:val="000000"/>
          <w:szCs w:val="20"/>
        </w:rPr>
      </w:pPr>
      <w:r>
        <w:rPr>
          <w:szCs w:val="20"/>
        </w:rPr>
        <w:t xml:space="preserve">Comparing the lift coefficients between plain and slotted flaps, there is a difference around value of 0.3 between their Clmax values; slotted flaps also have the advantage when it comes to comparison of drag coefficients. Slotted flaps have better characteristics at lift and drag coefficients due to the gap between the airfoil and flap, and the increase in chord length. But, </w:t>
      </w:r>
      <w:r>
        <w:rPr>
          <w:color w:val="000000"/>
          <w:szCs w:val="20"/>
        </w:rPr>
        <w:t>When redesigning the plain flap high lift system into a single-slotted flap system the design of the flap deployment mechanism has an important impact on the overall performance of the aircraft because of its weight and drag, the hinge point location was one of the design variables in the optimization routine where the plain flap has the advantage here rather than slotted flaps. However, looking at the data obtained unfortunately plain flaps configurations are not likely to meet the needs of our V</w:t>
      </w:r>
      <w:r w:rsidR="00D1179E">
        <w:rPr>
          <w:color w:val="000000"/>
          <w:szCs w:val="20"/>
        </w:rPr>
        <w:t>L</w:t>
      </w:r>
      <w:r>
        <w:rPr>
          <w:color w:val="000000"/>
          <w:szCs w:val="20"/>
        </w:rPr>
        <w:t>A’s C</w:t>
      </w:r>
      <w:r w:rsidRPr="009F22DF">
        <w:rPr>
          <w:color w:val="000000"/>
          <w:szCs w:val="20"/>
          <w:vertAlign w:val="subscript"/>
        </w:rPr>
        <w:t>l</w:t>
      </w:r>
      <w:r>
        <w:rPr>
          <w:color w:val="000000"/>
          <w:szCs w:val="20"/>
        </w:rPr>
        <w:t xml:space="preserve"> and C</w:t>
      </w:r>
      <w:r w:rsidRPr="009F22DF">
        <w:rPr>
          <w:color w:val="000000"/>
          <w:szCs w:val="20"/>
          <w:vertAlign w:val="subscript"/>
        </w:rPr>
        <w:t>lmax</w:t>
      </w:r>
      <w:r>
        <w:rPr>
          <w:color w:val="000000"/>
          <w:szCs w:val="20"/>
        </w:rPr>
        <w:t xml:space="preserve"> values. In this stage, it is decided to go with </w:t>
      </w:r>
      <w:r>
        <w:rPr>
          <w:color w:val="000000"/>
          <w:szCs w:val="20"/>
          <w:u w:val="single"/>
        </w:rPr>
        <w:t>slotted flaps</w:t>
      </w:r>
      <w:r>
        <w:rPr>
          <w:color w:val="000000"/>
          <w:szCs w:val="20"/>
        </w:rPr>
        <w:t xml:space="preserve"> that the detailed design of them to be decided at later stages.</w:t>
      </w:r>
    </w:p>
    <w:p w14:paraId="7C218518" w14:textId="77777777" w:rsidR="00BE76BC" w:rsidRDefault="00BE76BC" w:rsidP="00BE76BC">
      <w:pPr>
        <w:jc w:val="left"/>
        <w:rPr>
          <w:szCs w:val="20"/>
        </w:rPr>
      </w:pPr>
      <w:r>
        <w:rPr>
          <w:szCs w:val="20"/>
        </w:rPr>
        <w:t>Flaps analysis also completed again with the new one and data is presented in Appendix A. Pressure and velocity counters of slotted flapped SD 7062 Airfoil is shown below.</w:t>
      </w:r>
    </w:p>
    <w:p w14:paraId="2CFBD64B" w14:textId="77777777" w:rsidR="00BE76BC" w:rsidRDefault="00BE76BC" w:rsidP="00BE76BC">
      <w:pPr>
        <w:jc w:val="center"/>
        <w:rPr>
          <w:szCs w:val="20"/>
        </w:rPr>
      </w:pPr>
    </w:p>
    <w:p w14:paraId="5458B65D" w14:textId="77777777" w:rsidR="00BE76BC" w:rsidRDefault="00BE76BC" w:rsidP="00BE76BC">
      <w:pPr>
        <w:keepNext/>
        <w:jc w:val="center"/>
      </w:pPr>
      <w:r>
        <w:rPr>
          <w:noProof/>
          <w:szCs w:val="20"/>
          <w:lang w:val="tr-TR" w:eastAsia="tr-TR"/>
        </w:rPr>
        <w:lastRenderedPageBreak/>
        <w:drawing>
          <wp:inline distT="0" distB="0" distL="0" distR="0" wp14:anchorId="51E29DCD" wp14:editId="7DCC9BAF">
            <wp:extent cx="4882515" cy="1949450"/>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882515" cy="1949450"/>
                    </a:xfrm>
                    <a:prstGeom prst="rect">
                      <a:avLst/>
                    </a:prstGeom>
                    <a:noFill/>
                    <a:ln>
                      <a:noFill/>
                    </a:ln>
                  </pic:spPr>
                </pic:pic>
              </a:graphicData>
            </a:graphic>
          </wp:inline>
        </w:drawing>
      </w:r>
    </w:p>
    <w:p w14:paraId="6A58F3AF" w14:textId="77777777" w:rsidR="00BE76BC" w:rsidRDefault="00BE76BC" w:rsidP="00BE76BC">
      <w:pPr>
        <w:pStyle w:val="Caption"/>
        <w:jc w:val="center"/>
        <w:rPr>
          <w:szCs w:val="20"/>
        </w:rPr>
      </w:pPr>
      <w:bookmarkStart w:id="124" w:name="_Toc525254176"/>
      <w:r>
        <w:t xml:space="preserve">Figure </w:t>
      </w:r>
      <w:r w:rsidR="00F47D15">
        <w:fldChar w:fldCharType="begin"/>
      </w:r>
      <w:r w:rsidR="00F47D15">
        <w:instrText xml:space="preserve"> STYLEREF 2 \s </w:instrText>
      </w:r>
      <w:r w:rsidR="00F47D15">
        <w:fldChar w:fldCharType="separate"/>
      </w:r>
      <w:r w:rsidR="00F47D15">
        <w:rPr>
          <w:noProof/>
        </w:rPr>
        <w:t>3.1</w:t>
      </w:r>
      <w:r w:rsidR="00F47D15">
        <w:fldChar w:fldCharType="end"/>
      </w:r>
      <w:r w:rsidR="00F47D15">
        <w:noBreakHyphen/>
      </w:r>
      <w:r w:rsidR="00F47D15">
        <w:fldChar w:fldCharType="begin"/>
      </w:r>
      <w:r w:rsidR="00F47D15">
        <w:instrText xml:space="preserve"> SEQ Figure \* ARABIC \s 2 </w:instrText>
      </w:r>
      <w:r w:rsidR="00F47D15">
        <w:fldChar w:fldCharType="separate"/>
      </w:r>
      <w:r w:rsidR="00F47D15">
        <w:rPr>
          <w:noProof/>
        </w:rPr>
        <w:t>69</w:t>
      </w:r>
      <w:r w:rsidR="00F47D15">
        <w:fldChar w:fldCharType="end"/>
      </w:r>
      <w:r>
        <w:t xml:space="preserve">. </w:t>
      </w:r>
      <w:r w:rsidRPr="00035906">
        <w:t>Velocity Distribution over SD 7062 Airfoil with 15 degrees deflected slotted flap at AOA=0</w:t>
      </w:r>
      <w:bookmarkEnd w:id="124"/>
    </w:p>
    <w:p w14:paraId="718981F9" w14:textId="77777777" w:rsidR="00BE76BC" w:rsidRDefault="00BE76BC" w:rsidP="00BE76BC">
      <w:pPr>
        <w:rPr>
          <w:szCs w:val="20"/>
        </w:rPr>
      </w:pPr>
    </w:p>
    <w:p w14:paraId="434C21E5" w14:textId="77777777" w:rsidR="00BE76BC" w:rsidRDefault="00BE76BC" w:rsidP="00BE76BC">
      <w:pPr>
        <w:keepNext/>
        <w:jc w:val="center"/>
      </w:pPr>
      <w:r>
        <w:rPr>
          <w:noProof/>
          <w:szCs w:val="20"/>
          <w:lang w:val="tr-TR" w:eastAsia="tr-TR"/>
        </w:rPr>
        <w:drawing>
          <wp:inline distT="0" distB="0" distL="0" distR="0" wp14:anchorId="2D7D7D17" wp14:editId="4234A037">
            <wp:extent cx="4951730" cy="1992630"/>
            <wp:effectExtent l="0" t="0" r="1270" b="762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4"/>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951730" cy="1992630"/>
                    </a:xfrm>
                    <a:prstGeom prst="rect">
                      <a:avLst/>
                    </a:prstGeom>
                    <a:noFill/>
                    <a:ln>
                      <a:noFill/>
                    </a:ln>
                  </pic:spPr>
                </pic:pic>
              </a:graphicData>
            </a:graphic>
          </wp:inline>
        </w:drawing>
      </w:r>
    </w:p>
    <w:p w14:paraId="5ABD3285" w14:textId="77777777" w:rsidR="00BE76BC" w:rsidRDefault="00BE76BC" w:rsidP="00BE76BC">
      <w:pPr>
        <w:pStyle w:val="Caption"/>
        <w:jc w:val="center"/>
        <w:rPr>
          <w:szCs w:val="20"/>
        </w:rPr>
      </w:pPr>
      <w:bookmarkStart w:id="125" w:name="_Toc525254177"/>
      <w:r>
        <w:t xml:space="preserve">Figure </w:t>
      </w:r>
      <w:r w:rsidR="00F47D15">
        <w:fldChar w:fldCharType="begin"/>
      </w:r>
      <w:r w:rsidR="00F47D15">
        <w:instrText xml:space="preserve"> STYLEREF 2 \s </w:instrText>
      </w:r>
      <w:r w:rsidR="00F47D15">
        <w:fldChar w:fldCharType="separate"/>
      </w:r>
      <w:r w:rsidR="00F47D15">
        <w:rPr>
          <w:noProof/>
        </w:rPr>
        <w:t>3.1</w:t>
      </w:r>
      <w:r w:rsidR="00F47D15">
        <w:fldChar w:fldCharType="end"/>
      </w:r>
      <w:r w:rsidR="00F47D15">
        <w:noBreakHyphen/>
      </w:r>
      <w:r w:rsidR="00F47D15">
        <w:fldChar w:fldCharType="begin"/>
      </w:r>
      <w:r w:rsidR="00F47D15">
        <w:instrText xml:space="preserve"> SEQ Figure \* ARABIC \s 2 </w:instrText>
      </w:r>
      <w:r w:rsidR="00F47D15">
        <w:fldChar w:fldCharType="separate"/>
      </w:r>
      <w:r w:rsidR="00F47D15">
        <w:rPr>
          <w:noProof/>
        </w:rPr>
        <w:t>70</w:t>
      </w:r>
      <w:r w:rsidR="00F47D15">
        <w:fldChar w:fldCharType="end"/>
      </w:r>
      <w:r>
        <w:t xml:space="preserve">. </w:t>
      </w:r>
      <w:r w:rsidRPr="00383613">
        <w:t>Pressure Distribution over SD 7062 Airfoil with 15 degrees deflected slotted flap at AOA=0</w:t>
      </w:r>
      <w:bookmarkEnd w:id="125"/>
    </w:p>
    <w:p w14:paraId="2747FA79" w14:textId="77777777" w:rsidR="00BE76BC" w:rsidRDefault="00BE76BC" w:rsidP="00BE76BC">
      <w:pPr>
        <w:keepNext/>
        <w:jc w:val="center"/>
      </w:pPr>
      <w:r>
        <w:rPr>
          <w:noProof/>
          <w:szCs w:val="20"/>
          <w:lang w:val="tr-TR" w:eastAsia="tr-TR"/>
        </w:rPr>
        <w:drawing>
          <wp:inline distT="0" distB="0" distL="0" distR="0" wp14:anchorId="77F3350B" wp14:editId="4846E9BF">
            <wp:extent cx="4882515" cy="2061845"/>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882515" cy="2061845"/>
                    </a:xfrm>
                    <a:prstGeom prst="rect">
                      <a:avLst/>
                    </a:prstGeom>
                    <a:noFill/>
                    <a:ln>
                      <a:noFill/>
                    </a:ln>
                  </pic:spPr>
                </pic:pic>
              </a:graphicData>
            </a:graphic>
          </wp:inline>
        </w:drawing>
      </w:r>
    </w:p>
    <w:p w14:paraId="0F60CBDA" w14:textId="77777777" w:rsidR="00BE76BC" w:rsidRDefault="00BE76BC" w:rsidP="00BE76BC">
      <w:pPr>
        <w:pStyle w:val="Caption"/>
        <w:jc w:val="center"/>
        <w:rPr>
          <w:szCs w:val="20"/>
        </w:rPr>
      </w:pPr>
      <w:bookmarkStart w:id="126" w:name="_Toc525254178"/>
      <w:r>
        <w:t xml:space="preserve">Figure </w:t>
      </w:r>
      <w:r w:rsidR="00F47D15">
        <w:fldChar w:fldCharType="begin"/>
      </w:r>
      <w:r w:rsidR="00F47D15">
        <w:instrText xml:space="preserve"> STYLEREF 2 \s </w:instrText>
      </w:r>
      <w:r w:rsidR="00F47D15">
        <w:fldChar w:fldCharType="separate"/>
      </w:r>
      <w:r w:rsidR="00F47D15">
        <w:rPr>
          <w:noProof/>
        </w:rPr>
        <w:t>3.1</w:t>
      </w:r>
      <w:r w:rsidR="00F47D15">
        <w:fldChar w:fldCharType="end"/>
      </w:r>
      <w:r w:rsidR="00F47D15">
        <w:noBreakHyphen/>
      </w:r>
      <w:r w:rsidR="00F47D15">
        <w:fldChar w:fldCharType="begin"/>
      </w:r>
      <w:r w:rsidR="00F47D15">
        <w:instrText xml:space="preserve"> SEQ Figure \* ARABIC \s 2 </w:instrText>
      </w:r>
      <w:r w:rsidR="00F47D15">
        <w:fldChar w:fldCharType="separate"/>
      </w:r>
      <w:r w:rsidR="00F47D15">
        <w:rPr>
          <w:noProof/>
        </w:rPr>
        <w:t>71</w:t>
      </w:r>
      <w:r w:rsidR="00F47D15">
        <w:fldChar w:fldCharType="end"/>
      </w:r>
      <w:r>
        <w:t xml:space="preserve">. </w:t>
      </w:r>
      <w:r w:rsidRPr="00F455CA">
        <w:t>Velocity Distribution over SD 7062 Airfoil with 30 degrees deflected slotted flap at AOA=0</w:t>
      </w:r>
      <w:bookmarkEnd w:id="126"/>
    </w:p>
    <w:p w14:paraId="0F792026" w14:textId="77777777" w:rsidR="00BE76BC" w:rsidRDefault="00BE76BC" w:rsidP="00BE76BC">
      <w:pPr>
        <w:jc w:val="center"/>
        <w:rPr>
          <w:szCs w:val="20"/>
        </w:rPr>
      </w:pPr>
    </w:p>
    <w:p w14:paraId="34D2FCE4" w14:textId="77777777" w:rsidR="00BE76BC" w:rsidRDefault="00BE76BC" w:rsidP="00BE76BC">
      <w:pPr>
        <w:keepNext/>
        <w:jc w:val="center"/>
      </w:pPr>
      <w:r>
        <w:rPr>
          <w:noProof/>
          <w:szCs w:val="20"/>
          <w:lang w:val="tr-TR" w:eastAsia="tr-TR"/>
        </w:rPr>
        <w:lastRenderedPageBreak/>
        <w:drawing>
          <wp:inline distT="0" distB="0" distL="0" distR="0" wp14:anchorId="63821CE0" wp14:editId="119AAB13">
            <wp:extent cx="4942840" cy="2009775"/>
            <wp:effectExtent l="0" t="0" r="0" b="952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942840" cy="2009775"/>
                    </a:xfrm>
                    <a:prstGeom prst="rect">
                      <a:avLst/>
                    </a:prstGeom>
                    <a:noFill/>
                    <a:ln>
                      <a:noFill/>
                    </a:ln>
                  </pic:spPr>
                </pic:pic>
              </a:graphicData>
            </a:graphic>
          </wp:inline>
        </w:drawing>
      </w:r>
    </w:p>
    <w:p w14:paraId="1D3C7B51" w14:textId="77777777" w:rsidR="00BE76BC" w:rsidRDefault="00BE76BC" w:rsidP="00BE76BC">
      <w:pPr>
        <w:pStyle w:val="Caption"/>
        <w:jc w:val="center"/>
        <w:rPr>
          <w:szCs w:val="20"/>
        </w:rPr>
      </w:pPr>
      <w:bookmarkStart w:id="127" w:name="_Toc525254179"/>
      <w:r>
        <w:t xml:space="preserve">Figure </w:t>
      </w:r>
      <w:r w:rsidR="00F47D15">
        <w:fldChar w:fldCharType="begin"/>
      </w:r>
      <w:r w:rsidR="00F47D15">
        <w:instrText xml:space="preserve"> STYLEREF 2 \s </w:instrText>
      </w:r>
      <w:r w:rsidR="00F47D15">
        <w:fldChar w:fldCharType="separate"/>
      </w:r>
      <w:r w:rsidR="00F47D15">
        <w:rPr>
          <w:noProof/>
        </w:rPr>
        <w:t>3.1</w:t>
      </w:r>
      <w:r w:rsidR="00F47D15">
        <w:fldChar w:fldCharType="end"/>
      </w:r>
      <w:r w:rsidR="00F47D15">
        <w:noBreakHyphen/>
      </w:r>
      <w:r w:rsidR="00F47D15">
        <w:fldChar w:fldCharType="begin"/>
      </w:r>
      <w:r w:rsidR="00F47D15">
        <w:instrText xml:space="preserve"> SEQ Figure \* ARABIC \s 2 </w:instrText>
      </w:r>
      <w:r w:rsidR="00F47D15">
        <w:fldChar w:fldCharType="separate"/>
      </w:r>
      <w:r w:rsidR="00F47D15">
        <w:rPr>
          <w:noProof/>
        </w:rPr>
        <w:t>72</w:t>
      </w:r>
      <w:r w:rsidR="00F47D15">
        <w:fldChar w:fldCharType="end"/>
      </w:r>
      <w:r>
        <w:t xml:space="preserve">. </w:t>
      </w:r>
      <w:r w:rsidRPr="00E03CA7">
        <w:t>Pressure Distribution over SD 7062 Airfoil with 30 degrees deflected slotted flap at AOA=0</w:t>
      </w:r>
      <w:bookmarkEnd w:id="127"/>
    </w:p>
    <w:p w14:paraId="345386A7" w14:textId="77777777" w:rsidR="00BE76BC" w:rsidRDefault="00BE76BC" w:rsidP="00BE76BC">
      <w:pPr>
        <w:jc w:val="left"/>
        <w:rPr>
          <w:szCs w:val="20"/>
        </w:rPr>
      </w:pPr>
    </w:p>
    <w:p w14:paraId="03617F4D" w14:textId="77777777" w:rsidR="005E6346" w:rsidRPr="005E6346" w:rsidRDefault="005E6346" w:rsidP="00B23065">
      <w:pPr>
        <w:pStyle w:val="Heading4"/>
      </w:pPr>
      <w:bookmarkStart w:id="128" w:name="_Toc525261823"/>
      <w:r w:rsidRPr="005E6346">
        <w:t>Wing Analysis</w:t>
      </w:r>
      <w:bookmarkEnd w:id="128"/>
    </w:p>
    <w:p w14:paraId="4E5D5D27" w14:textId="77777777" w:rsidR="005E6346" w:rsidRPr="005E6346" w:rsidRDefault="005E6346" w:rsidP="00F23A68">
      <w:pPr>
        <w:spacing w:line="240" w:lineRule="auto"/>
        <w:ind w:left="851"/>
      </w:pPr>
      <w:r w:rsidRPr="005E6346">
        <w:rPr>
          <w:szCs w:val="20"/>
        </w:rPr>
        <w:t xml:space="preserve">Aim of this section is to briefly introduce the procedures of CFD analysis of 3D wings with no flaps and different flap deflections. For three conditions that are cruise, takeoff and landing, required incidence and angle of attacks will be obtained and weight requirements will be observed. Computational tools like ANSYS Fluent, ANSYS Meshing were used to gather the necessary data to compare the different cases and choose the best options eventually. </w:t>
      </w:r>
      <w:r w:rsidRPr="005E6346">
        <w:t xml:space="preserve">Wing configurations with accurate flap deflections according to flight conditions will be analyzed that are cruise, takeoff and landing respectively. Airfoil section has already been decided in this stage (SD 7062) and with necessary parameters like taper, span that has been already obtained in initial sizing part has been used. Firstly, wing incidence angle will be decided to fulfill the cruise conditions and then flap deflections and angle of attacks to fulfill the takeoff and landing requirements. </w:t>
      </w:r>
    </w:p>
    <w:p w14:paraId="6ECB7323" w14:textId="45D392B3" w:rsidR="005E6346" w:rsidRPr="005E6346" w:rsidRDefault="005E6346" w:rsidP="00F23A68">
      <w:pPr>
        <w:spacing w:line="240" w:lineRule="auto"/>
        <w:ind w:left="851"/>
        <w:rPr>
          <w:szCs w:val="20"/>
        </w:rPr>
      </w:pPr>
      <w:r w:rsidRPr="005E6346">
        <w:rPr>
          <w:szCs w:val="20"/>
        </w:rPr>
        <w:t xml:space="preserve">First, the geometry for the wing structure has been obtained by using Design Modeler. Required parameters were already obtained at initial sizing part. In this part of the analysis only exterior surfaces of the design were important to obtain the results. Then, fluid domain </w:t>
      </w:r>
      <w:r w:rsidR="00D1179E" w:rsidRPr="005E6346">
        <w:rPr>
          <w:szCs w:val="20"/>
        </w:rPr>
        <w:t>was</w:t>
      </w:r>
      <w:r w:rsidRPr="005E6346">
        <w:rPr>
          <w:szCs w:val="20"/>
        </w:rPr>
        <w:t xml:space="preserve"> created around the wing and it was analyzed by using ANSYS Fluent. Outputs were discussed. Same procedure </w:t>
      </w:r>
      <w:r w:rsidR="00D1179E" w:rsidRPr="005E6346">
        <w:rPr>
          <w:szCs w:val="20"/>
        </w:rPr>
        <w:t>was</w:t>
      </w:r>
      <w:r w:rsidRPr="005E6346">
        <w:rPr>
          <w:szCs w:val="20"/>
        </w:rPr>
        <w:t xml:space="preserve"> held to analyze different flap deflected wing structures as an aerodynamic perspective only. To this point in our aerodynamic discussions, we have been working mainly in a two-dimensional world, from now on the analyses of a finite wings will be carried out.</w:t>
      </w:r>
    </w:p>
    <w:p w14:paraId="0E0CFAFB" w14:textId="77777777" w:rsidR="005E6346" w:rsidRPr="005E6346" w:rsidRDefault="005E6346" w:rsidP="00B23065">
      <w:pPr>
        <w:pStyle w:val="Heading5"/>
      </w:pPr>
      <w:bookmarkStart w:id="129" w:name="_Toc525018731"/>
      <w:bookmarkStart w:id="130" w:name="_Toc525261824"/>
      <w:r w:rsidRPr="005E6346">
        <w:t>Cruise Condition</w:t>
      </w:r>
      <w:bookmarkEnd w:id="129"/>
      <w:bookmarkEnd w:id="130"/>
    </w:p>
    <w:p w14:paraId="23052D00" w14:textId="77777777" w:rsidR="005E6346" w:rsidRPr="005E6346" w:rsidRDefault="005E6346" w:rsidP="005E6346">
      <w:r w:rsidRPr="005E6346">
        <w:t>It is planned that our very light aircraft will be in trim condition at atmospheric conditions of 5000 ft and speed of 160 ft/s. In trim condition we expect the aircraft to accomplish to cruise first and then cruise with maximum efficiency. In this part only half span of the wing is analyzed with these conditions to fulfill the requirements. Due to the absence of vertical location constancy, we expect the generated lift force to be equal to total weight of the aircraft.</w:t>
      </w:r>
    </w:p>
    <w:p w14:paraId="189C2D39" w14:textId="77777777" w:rsidR="00BE76BC" w:rsidRDefault="005E6346" w:rsidP="00BE76BC">
      <w:pPr>
        <w:keepNext/>
        <w:jc w:val="center"/>
      </w:pPr>
      <w:bookmarkStart w:id="131" w:name="_Hlk509176814"/>
      <w:r w:rsidRPr="005E6346">
        <w:rPr>
          <w:noProof/>
          <w:lang w:val="tr-TR" w:eastAsia="tr-TR"/>
        </w:rPr>
        <w:drawing>
          <wp:inline distT="0" distB="0" distL="0" distR="0" wp14:anchorId="75A1A861" wp14:editId="55C57F15">
            <wp:extent cx="3076575" cy="1620895"/>
            <wp:effectExtent l="19050" t="0" r="9525" b="0"/>
            <wp:docPr id="11" name="Resim 6" descr="C:\Users\win7\Desktop\forces_g450_fictitio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win7\Desktop\forces_g450_fictitious.png"/>
                    <pic:cNvPicPr>
                      <a:picLocks noChangeAspect="1" noChangeArrowheads="1"/>
                    </pic:cNvPicPr>
                  </pic:nvPicPr>
                  <pic:blipFill>
                    <a:blip r:embed="rId96" cstate="print"/>
                    <a:srcRect/>
                    <a:stretch>
                      <a:fillRect/>
                    </a:stretch>
                  </pic:blipFill>
                  <pic:spPr bwMode="auto">
                    <a:xfrm>
                      <a:off x="0" y="0"/>
                      <a:ext cx="3076575" cy="1620895"/>
                    </a:xfrm>
                    <a:prstGeom prst="rect">
                      <a:avLst/>
                    </a:prstGeom>
                    <a:noFill/>
                    <a:ln w="9525">
                      <a:noFill/>
                      <a:miter lim="800000"/>
                      <a:headEnd/>
                      <a:tailEnd/>
                    </a:ln>
                  </pic:spPr>
                </pic:pic>
              </a:graphicData>
            </a:graphic>
          </wp:inline>
        </w:drawing>
      </w:r>
    </w:p>
    <w:p w14:paraId="3A7F9D7A" w14:textId="77777777" w:rsidR="005E6346" w:rsidRPr="005E6346" w:rsidRDefault="00BE76BC" w:rsidP="00BE76BC">
      <w:pPr>
        <w:pStyle w:val="Caption"/>
        <w:jc w:val="center"/>
      </w:pPr>
      <w:bookmarkStart w:id="132" w:name="_Toc525254180"/>
      <w:r>
        <w:t xml:space="preserve">Figure </w:t>
      </w:r>
      <w:r w:rsidR="00F47D15">
        <w:fldChar w:fldCharType="begin"/>
      </w:r>
      <w:r w:rsidR="00F47D15">
        <w:instrText xml:space="preserve"> STYLEREF 2 \s </w:instrText>
      </w:r>
      <w:r w:rsidR="00F47D15">
        <w:fldChar w:fldCharType="separate"/>
      </w:r>
      <w:r w:rsidR="00F47D15">
        <w:rPr>
          <w:noProof/>
        </w:rPr>
        <w:t>3.1</w:t>
      </w:r>
      <w:r w:rsidR="00F47D15">
        <w:fldChar w:fldCharType="end"/>
      </w:r>
      <w:r w:rsidR="00F47D15">
        <w:noBreakHyphen/>
      </w:r>
      <w:r w:rsidR="00F47D15">
        <w:fldChar w:fldCharType="begin"/>
      </w:r>
      <w:r w:rsidR="00F47D15">
        <w:instrText xml:space="preserve"> SEQ Figure \* ARABIC \s 2 </w:instrText>
      </w:r>
      <w:r w:rsidR="00F47D15">
        <w:fldChar w:fldCharType="separate"/>
      </w:r>
      <w:r w:rsidR="00F47D15">
        <w:rPr>
          <w:noProof/>
        </w:rPr>
        <w:t>73</w:t>
      </w:r>
      <w:r w:rsidR="00F47D15">
        <w:fldChar w:fldCharType="end"/>
      </w:r>
      <w:r>
        <w:t xml:space="preserve">. </w:t>
      </w:r>
      <w:r w:rsidRPr="00B55A84">
        <w:t>In trim condition generated lift force will be equal to the total weight</w:t>
      </w:r>
      <w:bookmarkEnd w:id="132"/>
    </w:p>
    <w:p w14:paraId="4CC92CE2" w14:textId="77777777" w:rsidR="005E6346" w:rsidRDefault="005E6346" w:rsidP="00F23A68">
      <w:pPr>
        <w:spacing w:before="60" w:after="60" w:line="240" w:lineRule="auto"/>
        <w:jc w:val="center"/>
        <w:rPr>
          <w:rFonts w:ascii="Calibri" w:eastAsia="Times New Roman" w:hAnsi="Calibri" w:cs="Times New Roman"/>
          <w:i/>
          <w:iCs/>
          <w:color w:val="44546A" w:themeColor="text2"/>
          <w:sz w:val="18"/>
          <w:szCs w:val="18"/>
        </w:rPr>
      </w:pPr>
    </w:p>
    <w:p w14:paraId="5CCBB297" w14:textId="77777777" w:rsidR="00F23A68" w:rsidRDefault="00F23A68" w:rsidP="00F23A68">
      <w:pPr>
        <w:spacing w:before="60" w:after="60" w:line="240" w:lineRule="auto"/>
        <w:jc w:val="center"/>
        <w:rPr>
          <w:rFonts w:ascii="Calibri" w:eastAsia="Times New Roman" w:hAnsi="Calibri" w:cs="Times New Roman"/>
          <w:i/>
          <w:iCs/>
          <w:color w:val="44546A" w:themeColor="text2"/>
          <w:sz w:val="18"/>
          <w:szCs w:val="18"/>
        </w:rPr>
      </w:pPr>
    </w:p>
    <w:p w14:paraId="0D8F388E" w14:textId="77777777" w:rsidR="00F23A68" w:rsidRDefault="00F23A68" w:rsidP="00F23A68">
      <w:pPr>
        <w:spacing w:before="60" w:after="60" w:line="240" w:lineRule="auto"/>
        <w:jc w:val="center"/>
        <w:rPr>
          <w:rFonts w:ascii="Calibri" w:eastAsia="Times New Roman" w:hAnsi="Calibri" w:cs="Times New Roman"/>
          <w:i/>
          <w:iCs/>
          <w:color w:val="44546A" w:themeColor="text2"/>
          <w:sz w:val="18"/>
          <w:szCs w:val="18"/>
        </w:rPr>
      </w:pPr>
    </w:p>
    <w:p w14:paraId="4A795010" w14:textId="77777777" w:rsidR="00F23A68" w:rsidRDefault="00F23A68" w:rsidP="00F23A68">
      <w:pPr>
        <w:spacing w:before="60" w:after="60" w:line="240" w:lineRule="auto"/>
        <w:jc w:val="center"/>
        <w:rPr>
          <w:rFonts w:ascii="Calibri" w:eastAsia="Times New Roman" w:hAnsi="Calibri" w:cs="Times New Roman"/>
          <w:i/>
          <w:iCs/>
          <w:color w:val="44546A" w:themeColor="text2"/>
          <w:sz w:val="18"/>
          <w:szCs w:val="18"/>
        </w:rPr>
      </w:pPr>
    </w:p>
    <w:p w14:paraId="2B0163A9" w14:textId="77777777" w:rsidR="00F23A68" w:rsidRDefault="00F23A68" w:rsidP="00F23A68">
      <w:pPr>
        <w:spacing w:before="60" w:after="60" w:line="240" w:lineRule="auto"/>
        <w:jc w:val="center"/>
        <w:rPr>
          <w:rFonts w:ascii="Calibri" w:eastAsia="Times New Roman" w:hAnsi="Calibri" w:cs="Times New Roman"/>
          <w:i/>
          <w:iCs/>
          <w:color w:val="44546A" w:themeColor="text2"/>
          <w:sz w:val="18"/>
          <w:szCs w:val="18"/>
        </w:rPr>
      </w:pPr>
    </w:p>
    <w:p w14:paraId="6F5908CF" w14:textId="77777777" w:rsidR="00F23A68" w:rsidRDefault="00F23A68" w:rsidP="00F23A68">
      <w:pPr>
        <w:spacing w:before="60" w:after="60" w:line="240" w:lineRule="auto"/>
        <w:jc w:val="center"/>
        <w:rPr>
          <w:rFonts w:ascii="Calibri" w:eastAsia="Times New Roman" w:hAnsi="Calibri" w:cs="Times New Roman"/>
          <w:i/>
          <w:iCs/>
          <w:color w:val="44546A" w:themeColor="text2"/>
          <w:sz w:val="18"/>
          <w:szCs w:val="18"/>
        </w:rPr>
      </w:pPr>
    </w:p>
    <w:p w14:paraId="45B3D2CD" w14:textId="77777777" w:rsidR="00F23A68" w:rsidRDefault="00F23A68" w:rsidP="00F23A68">
      <w:pPr>
        <w:spacing w:before="60" w:after="60" w:line="240" w:lineRule="auto"/>
        <w:jc w:val="center"/>
        <w:rPr>
          <w:rFonts w:ascii="Calibri" w:eastAsia="Times New Roman" w:hAnsi="Calibri" w:cs="Times New Roman"/>
          <w:i/>
          <w:iCs/>
          <w:color w:val="44546A" w:themeColor="text2"/>
          <w:sz w:val="18"/>
          <w:szCs w:val="18"/>
        </w:rPr>
      </w:pPr>
    </w:p>
    <w:p w14:paraId="1EAAE801" w14:textId="77777777" w:rsidR="00F23A68" w:rsidRPr="00F23A68" w:rsidRDefault="00F23A68" w:rsidP="00F23A68">
      <w:pPr>
        <w:spacing w:before="60" w:after="60" w:line="240" w:lineRule="auto"/>
        <w:jc w:val="center"/>
        <w:rPr>
          <w:rFonts w:ascii="Calibri" w:eastAsia="Times New Roman" w:hAnsi="Calibri" w:cs="Times New Roman"/>
          <w:i/>
          <w:iCs/>
          <w:color w:val="44546A" w:themeColor="text2"/>
          <w:sz w:val="18"/>
          <w:szCs w:val="18"/>
        </w:rPr>
      </w:pPr>
    </w:p>
    <w:p w14:paraId="1D932690" w14:textId="77777777" w:rsidR="005E6346" w:rsidRPr="00F23A68" w:rsidRDefault="005E6346" w:rsidP="00F23A68">
      <w:pPr>
        <w:rPr>
          <w:b/>
        </w:rPr>
      </w:pPr>
      <w:bookmarkStart w:id="133" w:name="_Toc525018732"/>
      <w:r w:rsidRPr="00F23A68">
        <w:rPr>
          <w:b/>
        </w:rPr>
        <w:t>Geometry and Mesh</w:t>
      </w:r>
      <w:bookmarkEnd w:id="133"/>
    </w:p>
    <w:p w14:paraId="313B1EA2" w14:textId="77777777" w:rsidR="005E6346" w:rsidRPr="005E6346" w:rsidRDefault="005E6346" w:rsidP="005E6346">
      <w:r w:rsidRPr="005E6346">
        <w:t>As it was mentioned before the wing parameters were already obtained in initial sizing process. In this step the flap deflection is taken to be zero.</w:t>
      </w:r>
    </w:p>
    <w:p w14:paraId="4412E8CB" w14:textId="77777777" w:rsidR="00BE76BC" w:rsidRDefault="005E6346" w:rsidP="00BE76BC">
      <w:pPr>
        <w:keepNext/>
        <w:jc w:val="center"/>
      </w:pPr>
      <w:r w:rsidRPr="005E6346">
        <w:rPr>
          <w:noProof/>
          <w:lang w:val="tr-TR" w:eastAsia="tr-TR"/>
        </w:rPr>
        <w:drawing>
          <wp:inline distT="0" distB="0" distL="0" distR="0" wp14:anchorId="14A92D8F" wp14:editId="39459420">
            <wp:extent cx="4810125" cy="1968730"/>
            <wp:effectExtent l="19050" t="0" r="9525" b="0"/>
            <wp:docPr id="66"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7" cstate="print"/>
                    <a:srcRect/>
                    <a:stretch>
                      <a:fillRect/>
                    </a:stretch>
                  </pic:blipFill>
                  <pic:spPr bwMode="auto">
                    <a:xfrm>
                      <a:off x="0" y="0"/>
                      <a:ext cx="4810125" cy="1968730"/>
                    </a:xfrm>
                    <a:prstGeom prst="rect">
                      <a:avLst/>
                    </a:prstGeom>
                    <a:noFill/>
                    <a:ln w="9525">
                      <a:noFill/>
                      <a:miter lim="800000"/>
                      <a:headEnd/>
                      <a:tailEnd/>
                    </a:ln>
                  </pic:spPr>
                </pic:pic>
              </a:graphicData>
            </a:graphic>
          </wp:inline>
        </w:drawing>
      </w:r>
    </w:p>
    <w:p w14:paraId="24799993" w14:textId="77777777" w:rsidR="005E6346" w:rsidRPr="00BE76BC" w:rsidRDefault="00BE76BC" w:rsidP="00BE76BC">
      <w:pPr>
        <w:pStyle w:val="Caption"/>
        <w:jc w:val="center"/>
      </w:pPr>
      <w:bookmarkStart w:id="134" w:name="_Toc525254181"/>
      <w:r>
        <w:t xml:space="preserve">Figure </w:t>
      </w:r>
      <w:r w:rsidR="00F47D15">
        <w:fldChar w:fldCharType="begin"/>
      </w:r>
      <w:r w:rsidR="00F47D15">
        <w:instrText xml:space="preserve"> STYLEREF 2 \s </w:instrText>
      </w:r>
      <w:r w:rsidR="00F47D15">
        <w:fldChar w:fldCharType="separate"/>
      </w:r>
      <w:r w:rsidR="00F47D15">
        <w:rPr>
          <w:noProof/>
        </w:rPr>
        <w:t>3.1</w:t>
      </w:r>
      <w:r w:rsidR="00F47D15">
        <w:fldChar w:fldCharType="end"/>
      </w:r>
      <w:r w:rsidR="00F47D15">
        <w:noBreakHyphen/>
      </w:r>
      <w:r w:rsidR="00F47D15">
        <w:fldChar w:fldCharType="begin"/>
      </w:r>
      <w:r w:rsidR="00F47D15">
        <w:instrText xml:space="preserve"> SEQ Figure \* ARABIC \s 2 </w:instrText>
      </w:r>
      <w:r w:rsidR="00F47D15">
        <w:fldChar w:fldCharType="separate"/>
      </w:r>
      <w:r w:rsidR="00F47D15">
        <w:rPr>
          <w:noProof/>
        </w:rPr>
        <w:t>74</w:t>
      </w:r>
      <w:r w:rsidR="00F47D15">
        <w:fldChar w:fldCharType="end"/>
      </w:r>
      <w:r>
        <w:t xml:space="preserve">. </w:t>
      </w:r>
      <w:r w:rsidRPr="00FD5A25">
        <w:t>Top view of wing geometry</w:t>
      </w:r>
      <w:bookmarkEnd w:id="134"/>
    </w:p>
    <w:p w14:paraId="68057078" w14:textId="77777777" w:rsidR="005E6346" w:rsidRPr="005E6346" w:rsidRDefault="005E6346" w:rsidP="005E6346">
      <w:r w:rsidRPr="005E6346">
        <w:t>Half span of 16.15 ft., Root Chord of 5.32 ft., Tip Chord of 2.66 ft. and %80 of the wing is tapered with the ratio of 0.5.</w:t>
      </w:r>
    </w:p>
    <w:p w14:paraId="33B8A428" w14:textId="77777777" w:rsidR="005E6346" w:rsidRPr="005E6346" w:rsidRDefault="005E6346" w:rsidP="005E6346">
      <w:pPr>
        <w:jc w:val="left"/>
      </w:pPr>
      <w:r w:rsidRPr="005E6346">
        <w:t>3D Fluid domain was created around the wing. Fluid domain boundary dimensions were at least 15 times of the chord length to capture the flow better. To intensify the mesh around the wing and use the body of influence option in meshing part a box almost having the similar shape as the wing were created.</w:t>
      </w:r>
    </w:p>
    <w:p w14:paraId="4D7E4FF9" w14:textId="77777777" w:rsidR="00BE76BC" w:rsidRDefault="005E6346" w:rsidP="00BE76BC">
      <w:pPr>
        <w:keepNext/>
        <w:jc w:val="center"/>
      </w:pPr>
      <w:r w:rsidRPr="005E6346">
        <w:rPr>
          <w:noProof/>
          <w:lang w:val="tr-TR" w:eastAsia="tr-TR"/>
        </w:rPr>
        <w:drawing>
          <wp:inline distT="0" distB="0" distL="0" distR="0" wp14:anchorId="3D506CE9" wp14:editId="516F05F4">
            <wp:extent cx="3676650" cy="2934917"/>
            <wp:effectExtent l="19050" t="0" r="0" b="0"/>
            <wp:docPr id="12"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8" cstate="print"/>
                    <a:srcRect/>
                    <a:stretch>
                      <a:fillRect/>
                    </a:stretch>
                  </pic:blipFill>
                  <pic:spPr bwMode="auto">
                    <a:xfrm>
                      <a:off x="0" y="0"/>
                      <a:ext cx="3676650" cy="2934917"/>
                    </a:xfrm>
                    <a:prstGeom prst="rect">
                      <a:avLst/>
                    </a:prstGeom>
                    <a:noFill/>
                    <a:ln w="9525">
                      <a:noFill/>
                      <a:miter lim="800000"/>
                      <a:headEnd/>
                      <a:tailEnd/>
                    </a:ln>
                  </pic:spPr>
                </pic:pic>
              </a:graphicData>
            </a:graphic>
          </wp:inline>
        </w:drawing>
      </w:r>
    </w:p>
    <w:p w14:paraId="01CEDB34" w14:textId="77777777" w:rsidR="005E6346" w:rsidRPr="005E6346" w:rsidRDefault="00BE76BC" w:rsidP="00BE76BC">
      <w:pPr>
        <w:pStyle w:val="Caption"/>
        <w:jc w:val="center"/>
      </w:pPr>
      <w:bookmarkStart w:id="135" w:name="_Toc525254182"/>
      <w:r>
        <w:t xml:space="preserve">Figure </w:t>
      </w:r>
      <w:r w:rsidR="00F47D15">
        <w:fldChar w:fldCharType="begin"/>
      </w:r>
      <w:r w:rsidR="00F47D15">
        <w:instrText xml:space="preserve"> STYLEREF 2 \s </w:instrText>
      </w:r>
      <w:r w:rsidR="00F47D15">
        <w:fldChar w:fldCharType="separate"/>
      </w:r>
      <w:r w:rsidR="00F47D15">
        <w:rPr>
          <w:noProof/>
        </w:rPr>
        <w:t>3.1</w:t>
      </w:r>
      <w:r w:rsidR="00F47D15">
        <w:fldChar w:fldCharType="end"/>
      </w:r>
      <w:r w:rsidR="00F47D15">
        <w:noBreakHyphen/>
      </w:r>
      <w:r w:rsidR="00F47D15">
        <w:fldChar w:fldCharType="begin"/>
      </w:r>
      <w:r w:rsidR="00F47D15">
        <w:instrText xml:space="preserve"> SEQ Figure \* ARABIC \s 2 </w:instrText>
      </w:r>
      <w:r w:rsidR="00F47D15">
        <w:fldChar w:fldCharType="separate"/>
      </w:r>
      <w:r w:rsidR="00F47D15">
        <w:rPr>
          <w:noProof/>
        </w:rPr>
        <w:t>75</w:t>
      </w:r>
      <w:r w:rsidR="00F47D15">
        <w:fldChar w:fldCharType="end"/>
      </w:r>
      <w:r>
        <w:t xml:space="preserve">. </w:t>
      </w:r>
      <w:r w:rsidRPr="00E40DF8">
        <w:t>Fluid domain around the wing and sizing box</w:t>
      </w:r>
      <w:bookmarkEnd w:id="135"/>
    </w:p>
    <w:p w14:paraId="77BC01E6" w14:textId="77777777" w:rsidR="005E6346" w:rsidRPr="005E6346" w:rsidRDefault="005E6346" w:rsidP="005E6346"/>
    <w:p w14:paraId="02A1D49D" w14:textId="77777777" w:rsidR="005E6346" w:rsidRPr="005E6346" w:rsidRDefault="005E6346" w:rsidP="005E6346">
      <w:r w:rsidRPr="005E6346">
        <w:t>Unstructured mesh was created in the fluid domain. To accomplish the accurate mesh sizing around the wing, wing surface were separated in different faces and sized separately. Important parts like leading edge and near the trailing edge were meshed more densed than other parts of the wing. Totally around 4 million elements were created in the domain.</w:t>
      </w:r>
    </w:p>
    <w:p w14:paraId="15663F6A" w14:textId="77777777" w:rsidR="005E6346" w:rsidRPr="005E6346" w:rsidRDefault="005E6346" w:rsidP="005E6346">
      <w:pPr>
        <w:jc w:val="left"/>
      </w:pPr>
    </w:p>
    <w:p w14:paraId="0E9B77B7" w14:textId="77777777" w:rsidR="00BE76BC" w:rsidRDefault="005E6346" w:rsidP="00BE76BC">
      <w:pPr>
        <w:keepNext/>
        <w:jc w:val="left"/>
      </w:pPr>
      <w:r w:rsidRPr="005E6346">
        <w:rPr>
          <w:noProof/>
          <w:lang w:val="tr-TR" w:eastAsia="tr-TR"/>
        </w:rPr>
        <w:drawing>
          <wp:inline distT="0" distB="0" distL="0" distR="0" wp14:anchorId="2B443D48" wp14:editId="73EFAC40">
            <wp:extent cx="2873357" cy="2533650"/>
            <wp:effectExtent l="19050" t="0" r="3193" b="0"/>
            <wp:docPr id="68"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9" cstate="print"/>
                    <a:srcRect/>
                    <a:stretch>
                      <a:fillRect/>
                    </a:stretch>
                  </pic:blipFill>
                  <pic:spPr bwMode="auto">
                    <a:xfrm>
                      <a:off x="0" y="0"/>
                      <a:ext cx="2878746" cy="2538402"/>
                    </a:xfrm>
                    <a:prstGeom prst="rect">
                      <a:avLst/>
                    </a:prstGeom>
                    <a:noFill/>
                    <a:ln w="9525">
                      <a:noFill/>
                      <a:miter lim="800000"/>
                      <a:headEnd/>
                      <a:tailEnd/>
                    </a:ln>
                  </pic:spPr>
                </pic:pic>
              </a:graphicData>
            </a:graphic>
          </wp:inline>
        </w:drawing>
      </w:r>
      <w:r w:rsidR="00BE76BC" w:rsidRPr="005E6346">
        <w:rPr>
          <w:noProof/>
          <w:lang w:val="tr-TR" w:eastAsia="tr-TR"/>
        </w:rPr>
        <w:drawing>
          <wp:inline distT="0" distB="0" distL="0" distR="0" wp14:anchorId="4CAFFCD3" wp14:editId="168301F2">
            <wp:extent cx="3305175" cy="2543547"/>
            <wp:effectExtent l="19050" t="0" r="9525" b="0"/>
            <wp:docPr id="13"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0" cstate="print"/>
                    <a:srcRect/>
                    <a:stretch>
                      <a:fillRect/>
                    </a:stretch>
                  </pic:blipFill>
                  <pic:spPr bwMode="auto">
                    <a:xfrm>
                      <a:off x="0" y="0"/>
                      <a:ext cx="3305175" cy="2543547"/>
                    </a:xfrm>
                    <a:prstGeom prst="rect">
                      <a:avLst/>
                    </a:prstGeom>
                    <a:noFill/>
                    <a:ln w="9525">
                      <a:noFill/>
                      <a:miter lim="800000"/>
                      <a:headEnd/>
                      <a:tailEnd/>
                    </a:ln>
                  </pic:spPr>
                </pic:pic>
              </a:graphicData>
            </a:graphic>
          </wp:inline>
        </w:drawing>
      </w:r>
    </w:p>
    <w:p w14:paraId="7D4C666B" w14:textId="77777777" w:rsidR="00BE76BC" w:rsidRDefault="00BE76BC" w:rsidP="00BE76BC">
      <w:pPr>
        <w:pStyle w:val="Caption"/>
        <w:jc w:val="center"/>
      </w:pPr>
      <w:bookmarkStart w:id="136" w:name="_Toc525254183"/>
      <w:r>
        <w:t xml:space="preserve">Figure </w:t>
      </w:r>
      <w:r w:rsidR="00F47D15">
        <w:fldChar w:fldCharType="begin"/>
      </w:r>
      <w:r w:rsidR="00F47D15">
        <w:instrText xml:space="preserve"> STYLEREF 2 \s </w:instrText>
      </w:r>
      <w:r w:rsidR="00F47D15">
        <w:fldChar w:fldCharType="separate"/>
      </w:r>
      <w:r w:rsidR="00F47D15">
        <w:rPr>
          <w:noProof/>
        </w:rPr>
        <w:t>3.1</w:t>
      </w:r>
      <w:r w:rsidR="00F47D15">
        <w:fldChar w:fldCharType="end"/>
      </w:r>
      <w:r w:rsidR="00F47D15">
        <w:noBreakHyphen/>
      </w:r>
      <w:r w:rsidR="00F47D15">
        <w:fldChar w:fldCharType="begin"/>
      </w:r>
      <w:r w:rsidR="00F47D15">
        <w:instrText xml:space="preserve"> SEQ Figure \* ARABIC \s 2 </w:instrText>
      </w:r>
      <w:r w:rsidR="00F47D15">
        <w:fldChar w:fldCharType="separate"/>
      </w:r>
      <w:r w:rsidR="00F47D15">
        <w:rPr>
          <w:noProof/>
        </w:rPr>
        <w:t>76</w:t>
      </w:r>
      <w:r w:rsidR="00F47D15">
        <w:fldChar w:fldCharType="end"/>
      </w:r>
      <w:r>
        <w:t xml:space="preserve">. </w:t>
      </w:r>
      <w:r w:rsidRPr="002334F3">
        <w:t>Mesh sizing around the wing at the symmetry view</w:t>
      </w:r>
      <w:bookmarkEnd w:id="136"/>
    </w:p>
    <w:p w14:paraId="770206E3" w14:textId="77777777" w:rsidR="005E6346" w:rsidRPr="005E6346" w:rsidRDefault="005E6346" w:rsidP="005E6346">
      <w:pPr>
        <w:jc w:val="left"/>
      </w:pPr>
      <w:r w:rsidRPr="005E6346">
        <w:t xml:space="preserve">         </w:t>
      </w:r>
    </w:p>
    <w:p w14:paraId="23CF2196" w14:textId="77777777" w:rsidR="005E6346" w:rsidRPr="005E6346" w:rsidRDefault="005E6346" w:rsidP="00BE76BC"/>
    <w:p w14:paraId="5C48395A" w14:textId="77777777" w:rsidR="005E6346" w:rsidRPr="005E6346" w:rsidRDefault="005E6346" w:rsidP="005E6346">
      <w:pPr>
        <w:jc w:val="center"/>
      </w:pPr>
    </w:p>
    <w:p w14:paraId="59CD24EF" w14:textId="77777777" w:rsidR="00BE76BC" w:rsidRDefault="005E6346" w:rsidP="00BE76BC">
      <w:pPr>
        <w:keepNext/>
        <w:jc w:val="center"/>
      </w:pPr>
      <w:r w:rsidRPr="005E6346">
        <w:rPr>
          <w:noProof/>
          <w:lang w:val="tr-TR" w:eastAsia="tr-TR"/>
        </w:rPr>
        <w:drawing>
          <wp:inline distT="0" distB="0" distL="0" distR="0" wp14:anchorId="3AEE6BD8" wp14:editId="67AC0985">
            <wp:extent cx="4476750" cy="2280608"/>
            <wp:effectExtent l="19050" t="0" r="0" b="0"/>
            <wp:docPr id="16"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1" cstate="print"/>
                    <a:srcRect/>
                    <a:stretch>
                      <a:fillRect/>
                    </a:stretch>
                  </pic:blipFill>
                  <pic:spPr bwMode="auto">
                    <a:xfrm>
                      <a:off x="0" y="0"/>
                      <a:ext cx="4476750" cy="2280608"/>
                    </a:xfrm>
                    <a:prstGeom prst="rect">
                      <a:avLst/>
                    </a:prstGeom>
                    <a:noFill/>
                    <a:ln w="9525">
                      <a:noFill/>
                      <a:miter lim="800000"/>
                      <a:headEnd/>
                      <a:tailEnd/>
                    </a:ln>
                  </pic:spPr>
                </pic:pic>
              </a:graphicData>
            </a:graphic>
          </wp:inline>
        </w:drawing>
      </w:r>
    </w:p>
    <w:p w14:paraId="2E0ECC9A" w14:textId="77777777" w:rsidR="005E6346" w:rsidRPr="005E6346" w:rsidRDefault="00BE76BC" w:rsidP="00BE76BC">
      <w:pPr>
        <w:pStyle w:val="Caption"/>
        <w:jc w:val="center"/>
      </w:pPr>
      <w:bookmarkStart w:id="137" w:name="_Toc525254184"/>
      <w:r>
        <w:t xml:space="preserve">Figure </w:t>
      </w:r>
      <w:r w:rsidR="00F47D15">
        <w:fldChar w:fldCharType="begin"/>
      </w:r>
      <w:r w:rsidR="00F47D15">
        <w:instrText xml:space="preserve"> STYLEREF 2 \s </w:instrText>
      </w:r>
      <w:r w:rsidR="00F47D15">
        <w:fldChar w:fldCharType="separate"/>
      </w:r>
      <w:r w:rsidR="00F47D15">
        <w:rPr>
          <w:noProof/>
        </w:rPr>
        <w:t>3.1</w:t>
      </w:r>
      <w:r w:rsidR="00F47D15">
        <w:fldChar w:fldCharType="end"/>
      </w:r>
      <w:r w:rsidR="00F47D15">
        <w:noBreakHyphen/>
      </w:r>
      <w:r w:rsidR="00F47D15">
        <w:fldChar w:fldCharType="begin"/>
      </w:r>
      <w:r w:rsidR="00F47D15">
        <w:instrText xml:space="preserve"> SEQ Figure \* ARABIC \s 2 </w:instrText>
      </w:r>
      <w:r w:rsidR="00F47D15">
        <w:fldChar w:fldCharType="separate"/>
      </w:r>
      <w:r w:rsidR="00F47D15">
        <w:rPr>
          <w:noProof/>
        </w:rPr>
        <w:t>77</w:t>
      </w:r>
      <w:r w:rsidR="00F47D15">
        <w:fldChar w:fldCharType="end"/>
      </w:r>
      <w:r>
        <w:t xml:space="preserve">. </w:t>
      </w:r>
      <w:r w:rsidRPr="001C700C">
        <w:t>Surface mesh on the wing</w:t>
      </w:r>
      <w:bookmarkEnd w:id="137"/>
    </w:p>
    <w:p w14:paraId="08CBF961" w14:textId="77777777" w:rsidR="00F23A68" w:rsidRDefault="00F23A68" w:rsidP="00F23A68">
      <w:pPr>
        <w:rPr>
          <w:b/>
        </w:rPr>
      </w:pPr>
      <w:bookmarkStart w:id="138" w:name="_Toc525018733"/>
    </w:p>
    <w:p w14:paraId="142AB204" w14:textId="77777777" w:rsidR="005E6346" w:rsidRPr="00F23A68" w:rsidRDefault="005E6346" w:rsidP="00F23A68">
      <w:pPr>
        <w:rPr>
          <w:b/>
        </w:rPr>
      </w:pPr>
      <w:r w:rsidRPr="00F23A68">
        <w:rPr>
          <w:b/>
        </w:rPr>
        <w:t>Set Up and Results</w:t>
      </w:r>
      <w:bookmarkEnd w:id="138"/>
    </w:p>
    <w:p w14:paraId="44FC0AA3" w14:textId="77777777" w:rsidR="005E6346" w:rsidRPr="005E6346" w:rsidRDefault="005E6346" w:rsidP="005E6346">
      <w:r w:rsidRPr="005E6346">
        <w:t>All calculations were made with the atmospheric conditions of 5000 ft. altitude, 160 ft./s Speed.  The governing equations by solved by a turbulence model called K-omega (k-w). In this part, results were also compared with 2D analysis of the same airfoil SD7062.</w:t>
      </w:r>
    </w:p>
    <w:p w14:paraId="1430D820" w14:textId="77777777" w:rsidR="005E6346" w:rsidRPr="005E6346" w:rsidRDefault="005E6346" w:rsidP="005E6346"/>
    <w:p w14:paraId="30DFECFD" w14:textId="77777777" w:rsidR="00BE76BC" w:rsidRDefault="005E6346" w:rsidP="00BE76BC">
      <w:pPr>
        <w:keepNext/>
        <w:jc w:val="center"/>
      </w:pPr>
      <w:r w:rsidRPr="005E6346">
        <w:rPr>
          <w:noProof/>
          <w:lang w:val="tr-TR" w:eastAsia="tr-TR"/>
        </w:rPr>
        <w:lastRenderedPageBreak/>
        <w:drawing>
          <wp:inline distT="0" distB="0" distL="0" distR="0" wp14:anchorId="4DF61B2B" wp14:editId="757D1104">
            <wp:extent cx="5676900" cy="3086100"/>
            <wp:effectExtent l="19050" t="0" r="19050" b="0"/>
            <wp:docPr id="72" name="Grafik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02"/>
              </a:graphicData>
            </a:graphic>
          </wp:inline>
        </w:drawing>
      </w:r>
    </w:p>
    <w:p w14:paraId="19936394" w14:textId="77777777" w:rsidR="005E6346" w:rsidRPr="00BE76BC" w:rsidRDefault="00BE76BC" w:rsidP="00BE76BC">
      <w:pPr>
        <w:pStyle w:val="Caption"/>
        <w:jc w:val="center"/>
      </w:pPr>
      <w:bookmarkStart w:id="139" w:name="_Toc525254185"/>
      <w:r>
        <w:t xml:space="preserve">Figure </w:t>
      </w:r>
      <w:r w:rsidR="00F47D15">
        <w:fldChar w:fldCharType="begin"/>
      </w:r>
      <w:r w:rsidR="00F47D15">
        <w:instrText xml:space="preserve"> STYLEREF 2 \s </w:instrText>
      </w:r>
      <w:r w:rsidR="00F47D15">
        <w:fldChar w:fldCharType="separate"/>
      </w:r>
      <w:r w:rsidR="00F47D15">
        <w:rPr>
          <w:noProof/>
        </w:rPr>
        <w:t>3.1</w:t>
      </w:r>
      <w:r w:rsidR="00F47D15">
        <w:fldChar w:fldCharType="end"/>
      </w:r>
      <w:r w:rsidR="00F47D15">
        <w:noBreakHyphen/>
      </w:r>
      <w:r w:rsidR="00F47D15">
        <w:fldChar w:fldCharType="begin"/>
      </w:r>
      <w:r w:rsidR="00F47D15">
        <w:instrText xml:space="preserve"> SEQ Figure \* ARABIC \s 2 </w:instrText>
      </w:r>
      <w:r w:rsidR="00F47D15">
        <w:fldChar w:fldCharType="separate"/>
      </w:r>
      <w:r w:rsidR="00F47D15">
        <w:rPr>
          <w:noProof/>
        </w:rPr>
        <w:t>78</w:t>
      </w:r>
      <w:r w:rsidR="00F47D15">
        <w:fldChar w:fldCharType="end"/>
      </w:r>
      <w:r>
        <w:t xml:space="preserve">. </w:t>
      </w:r>
      <w:r w:rsidRPr="009B70BC">
        <w:t>Change of lift coefficient with Angle of Attack for 3D Wing and 2D airfoil</w:t>
      </w:r>
      <w:bookmarkEnd w:id="139"/>
    </w:p>
    <w:p w14:paraId="465FEB0C" w14:textId="77777777" w:rsidR="005E6346" w:rsidRPr="005E6346" w:rsidRDefault="005E6346" w:rsidP="005E6346">
      <w:pPr>
        <w:jc w:val="center"/>
      </w:pPr>
    </w:p>
    <w:p w14:paraId="68C913BB" w14:textId="77777777" w:rsidR="005E6346" w:rsidRPr="005E6346" w:rsidRDefault="005E6346" w:rsidP="00F23A68">
      <w:pPr>
        <w:spacing w:before="100" w:beforeAutospacing="1" w:after="100" w:afterAutospacing="1" w:line="240" w:lineRule="auto"/>
        <w:jc w:val="left"/>
        <w:rPr>
          <w:rFonts w:eastAsiaTheme="minorEastAsia" w:cs="Times New Roman"/>
          <w:color w:val="000000"/>
          <w:szCs w:val="20"/>
        </w:rPr>
      </w:pPr>
      <w:r w:rsidRPr="005E6346">
        <w:rPr>
          <w:rFonts w:eastAsiaTheme="minorEastAsia" w:cs="Times New Roman"/>
          <w:color w:val="000000"/>
          <w:szCs w:val="20"/>
        </w:rPr>
        <w:t xml:space="preserve">Aspect ratio is a measure of the slenderness of a wing; a long thin wing has a high aspect ratio compared with a short stubby wing of low aspect ratio. With this in mind, return to the case of the 2D and 3D wings shown in figure </w:t>
      </w:r>
      <w:r w:rsidR="00E638C6">
        <w:rPr>
          <w:rFonts w:eastAsiaTheme="minorEastAsia" w:cs="Times New Roman"/>
          <w:color w:val="000000"/>
          <w:szCs w:val="20"/>
        </w:rPr>
        <w:t>78</w:t>
      </w:r>
      <w:r w:rsidRPr="005E6346">
        <w:rPr>
          <w:rFonts w:eastAsiaTheme="minorEastAsia" w:cs="Times New Roman"/>
          <w:color w:val="000000"/>
          <w:szCs w:val="20"/>
        </w:rPr>
        <w:t xml:space="preserve">. The 2D wing is the equivalent of an infinite span wing and, as such, one can say it has an infinite aspect ratio. The 3D wing has a finite aspect ratio, Figure </w:t>
      </w:r>
      <w:r w:rsidR="00E638C6">
        <w:rPr>
          <w:rFonts w:eastAsiaTheme="minorEastAsia" w:cs="Times New Roman"/>
          <w:color w:val="000000"/>
          <w:szCs w:val="20"/>
        </w:rPr>
        <w:t>78</w:t>
      </w:r>
      <w:r w:rsidRPr="005E6346">
        <w:rPr>
          <w:rFonts w:eastAsiaTheme="minorEastAsia" w:cs="Times New Roman"/>
          <w:color w:val="000000"/>
          <w:szCs w:val="20"/>
        </w:rPr>
        <w:t xml:space="preserve"> shows the coefficient of lift curves obtained for both wings. Readily evident is the effect that the tip vortices (shown in figure </w:t>
      </w:r>
      <w:r w:rsidR="00E638C6">
        <w:rPr>
          <w:rFonts w:eastAsiaTheme="minorEastAsia" w:cs="Times New Roman"/>
          <w:color w:val="000000"/>
          <w:szCs w:val="20"/>
        </w:rPr>
        <w:t>79</w:t>
      </w:r>
      <w:r w:rsidRPr="005E6346">
        <w:rPr>
          <w:rFonts w:eastAsiaTheme="minorEastAsia" w:cs="Times New Roman"/>
          <w:color w:val="000000"/>
          <w:szCs w:val="20"/>
        </w:rPr>
        <w:t>) have in creating the additional downwash at the wing. Resulting in less maximum lift coefficient and also resulting in an increase at the stall angle due to the delay of the separation.</w:t>
      </w:r>
    </w:p>
    <w:p w14:paraId="0506EE1D" w14:textId="77777777" w:rsidR="005E6346" w:rsidRPr="005E6346" w:rsidRDefault="005E6346" w:rsidP="00F23A68">
      <w:pPr>
        <w:spacing w:before="100" w:beforeAutospacing="1" w:after="100" w:afterAutospacing="1" w:line="240" w:lineRule="auto"/>
        <w:rPr>
          <w:rFonts w:eastAsiaTheme="minorEastAsia" w:cs="Times New Roman"/>
          <w:color w:val="000000"/>
          <w:szCs w:val="20"/>
        </w:rPr>
      </w:pPr>
    </w:p>
    <w:p w14:paraId="75E987B4" w14:textId="77777777" w:rsidR="00BE76BC" w:rsidRDefault="005E6346" w:rsidP="00BE76BC">
      <w:pPr>
        <w:keepNext/>
        <w:spacing w:before="100" w:beforeAutospacing="1" w:after="100" w:afterAutospacing="1" w:line="240" w:lineRule="auto"/>
        <w:jc w:val="center"/>
      </w:pPr>
      <w:r w:rsidRPr="005E6346">
        <w:rPr>
          <w:rFonts w:eastAsiaTheme="minorEastAsia" w:cs="Times New Roman"/>
          <w:noProof/>
          <w:color w:val="000000"/>
          <w:szCs w:val="20"/>
          <w:lang w:val="tr-TR" w:eastAsia="tr-TR"/>
        </w:rPr>
        <w:drawing>
          <wp:inline distT="0" distB="0" distL="0" distR="0" wp14:anchorId="5A02C2D5" wp14:editId="36F9534D">
            <wp:extent cx="4800600" cy="2295939"/>
            <wp:effectExtent l="19050" t="0" r="0" b="0"/>
            <wp:docPr id="17"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3" cstate="print"/>
                    <a:srcRect/>
                    <a:stretch>
                      <a:fillRect/>
                    </a:stretch>
                  </pic:blipFill>
                  <pic:spPr bwMode="auto">
                    <a:xfrm>
                      <a:off x="0" y="0"/>
                      <a:ext cx="4800600" cy="2295939"/>
                    </a:xfrm>
                    <a:prstGeom prst="rect">
                      <a:avLst/>
                    </a:prstGeom>
                    <a:noFill/>
                    <a:ln w="9525">
                      <a:noFill/>
                      <a:miter lim="800000"/>
                      <a:headEnd/>
                      <a:tailEnd/>
                    </a:ln>
                  </pic:spPr>
                </pic:pic>
              </a:graphicData>
            </a:graphic>
          </wp:inline>
        </w:drawing>
      </w:r>
    </w:p>
    <w:p w14:paraId="1B07F4EF" w14:textId="77777777" w:rsidR="005E6346" w:rsidRPr="00BE76BC" w:rsidRDefault="00BE76BC" w:rsidP="00BE76BC">
      <w:pPr>
        <w:pStyle w:val="Caption"/>
        <w:jc w:val="center"/>
        <w:rPr>
          <w:rFonts w:eastAsiaTheme="minorEastAsia"/>
          <w:color w:val="000000"/>
          <w:szCs w:val="20"/>
        </w:rPr>
      </w:pPr>
      <w:bookmarkStart w:id="140" w:name="_Toc525254186"/>
      <w:r>
        <w:t xml:space="preserve">Figure </w:t>
      </w:r>
      <w:r w:rsidR="00F47D15">
        <w:fldChar w:fldCharType="begin"/>
      </w:r>
      <w:r w:rsidR="00F47D15">
        <w:instrText xml:space="preserve"> STYLEREF 2 \s </w:instrText>
      </w:r>
      <w:r w:rsidR="00F47D15">
        <w:fldChar w:fldCharType="separate"/>
      </w:r>
      <w:r w:rsidR="00F47D15">
        <w:rPr>
          <w:noProof/>
        </w:rPr>
        <w:t>3.1</w:t>
      </w:r>
      <w:r w:rsidR="00F47D15">
        <w:fldChar w:fldCharType="end"/>
      </w:r>
      <w:r w:rsidR="00F47D15">
        <w:noBreakHyphen/>
      </w:r>
      <w:r w:rsidR="00F47D15">
        <w:fldChar w:fldCharType="begin"/>
      </w:r>
      <w:r w:rsidR="00F47D15">
        <w:instrText xml:space="preserve"> SEQ Figure \* ARABIC \s 2 </w:instrText>
      </w:r>
      <w:r w:rsidR="00F47D15">
        <w:fldChar w:fldCharType="separate"/>
      </w:r>
      <w:r w:rsidR="00F47D15">
        <w:rPr>
          <w:noProof/>
        </w:rPr>
        <w:t>79</w:t>
      </w:r>
      <w:r w:rsidR="00F47D15">
        <w:fldChar w:fldCharType="end"/>
      </w:r>
      <w:r>
        <w:t xml:space="preserve">. </w:t>
      </w:r>
      <w:r w:rsidRPr="00A6708E">
        <w:t>Tip vortices obtained from CFD Results</w:t>
      </w:r>
      <w:bookmarkEnd w:id="140"/>
    </w:p>
    <w:p w14:paraId="1B4C4812" w14:textId="77777777" w:rsidR="005E6346" w:rsidRDefault="005E6346" w:rsidP="005E6346"/>
    <w:p w14:paraId="5875ACCF" w14:textId="77777777" w:rsidR="00F23A68" w:rsidRPr="005E6346" w:rsidRDefault="00F23A68" w:rsidP="005E6346"/>
    <w:p w14:paraId="2E972704" w14:textId="77777777" w:rsidR="00023CD4" w:rsidRDefault="005E6346" w:rsidP="00023CD4">
      <w:pPr>
        <w:spacing w:before="100" w:beforeAutospacing="1" w:after="100" w:afterAutospacing="1" w:line="240" w:lineRule="auto"/>
        <w:jc w:val="left"/>
      </w:pPr>
      <w:r w:rsidRPr="005E6346">
        <w:rPr>
          <w:rFonts w:eastAsiaTheme="minorEastAsia" w:cs="Times New Roman"/>
          <w:color w:val="000000"/>
          <w:szCs w:val="20"/>
        </w:rPr>
        <w:t xml:space="preserve">CL, CD and CM values are shown at Appendix A, for the first 5 degrees of angle of attack total forces have been calculated. According to the calculations for our aircraft to trim at 0 angle of attack and at 5000 ft. with 160 ft./s speed, wings should have around </w:t>
      </w:r>
      <w:r w:rsidRPr="005E6346">
        <w:rPr>
          <w:rFonts w:eastAsiaTheme="minorEastAsia" w:cs="Times New Roman"/>
          <w:color w:val="000000"/>
          <w:szCs w:val="20"/>
          <w:u w:val="single"/>
        </w:rPr>
        <w:t xml:space="preserve">3 degrees of incidence angle. </w:t>
      </w:r>
      <w:r w:rsidRPr="005E6346">
        <w:rPr>
          <w:rFonts w:eastAsiaTheme="minorEastAsia" w:cs="Times New Roman"/>
          <w:color w:val="000000"/>
          <w:szCs w:val="20"/>
        </w:rPr>
        <w:t xml:space="preserve">At 3 degrees of angle of attack half wing will be generating around 4300 N of force that means wings </w:t>
      </w:r>
      <w:r w:rsidRPr="005E6346">
        <w:rPr>
          <w:rFonts w:eastAsiaTheme="minorEastAsia" w:cs="Times New Roman"/>
          <w:color w:val="000000"/>
          <w:szCs w:val="20"/>
        </w:rPr>
        <w:lastRenderedPageBreak/>
        <w:t>totally will be able to carry around 8600 N of total weight. Considering the aircraft will be around 720-750 Kg and there will be a loss at the total lift force due to the fuselage effect, that results seem accurate.</w:t>
      </w:r>
      <w:r w:rsidR="00023CD4" w:rsidRPr="00023CD4">
        <w:t xml:space="preserve"> </w:t>
      </w:r>
    </w:p>
    <w:p w14:paraId="34460C41" w14:textId="77777777" w:rsidR="00023CD4" w:rsidRDefault="00023CD4" w:rsidP="00023CD4">
      <w:pPr>
        <w:spacing w:before="100" w:beforeAutospacing="1" w:after="100" w:afterAutospacing="1" w:line="240" w:lineRule="auto"/>
        <w:jc w:val="left"/>
      </w:pPr>
    </w:p>
    <w:tbl>
      <w:tblPr>
        <w:tblW w:w="5835" w:type="dxa"/>
        <w:jc w:val="center"/>
        <w:tblCellMar>
          <w:left w:w="0" w:type="dxa"/>
          <w:right w:w="0" w:type="dxa"/>
        </w:tblCellMar>
        <w:tblLook w:val="04A0" w:firstRow="1" w:lastRow="0" w:firstColumn="1" w:lastColumn="0" w:noHBand="0" w:noVBand="1"/>
      </w:tblPr>
      <w:tblGrid>
        <w:gridCol w:w="3259"/>
        <w:gridCol w:w="591"/>
        <w:gridCol w:w="702"/>
        <w:gridCol w:w="621"/>
        <w:gridCol w:w="662"/>
      </w:tblGrid>
      <w:tr w:rsidR="005E6346" w:rsidRPr="005E6346" w14:paraId="2D346E25" w14:textId="77777777" w:rsidTr="005E634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03CE503" w14:textId="626D1EBF" w:rsidR="005E6346" w:rsidRPr="005E6346" w:rsidRDefault="00023CD4" w:rsidP="005E6346">
            <w:pPr>
              <w:spacing w:after="0" w:line="240" w:lineRule="auto"/>
              <w:jc w:val="center"/>
              <w:rPr>
                <w:rFonts w:ascii="Arial" w:eastAsia="Times New Roman" w:hAnsi="Arial" w:cs="Arial"/>
                <w:szCs w:val="20"/>
                <w:lang w:val="en-GB" w:eastAsia="en-GB"/>
              </w:rPr>
            </w:pPr>
            <w:r>
              <w:t xml:space="preserve">Table </w:t>
            </w:r>
            <w:r>
              <w:fldChar w:fldCharType="begin"/>
            </w:r>
            <w:r>
              <w:instrText xml:space="preserve"> STYLEREF 2 \s </w:instrText>
            </w:r>
            <w:r>
              <w:fldChar w:fldCharType="separate"/>
            </w:r>
            <w:r>
              <w:rPr>
                <w:noProof/>
              </w:rPr>
              <w:t>3.1</w:t>
            </w:r>
            <w:r>
              <w:fldChar w:fldCharType="end"/>
            </w:r>
            <w:r>
              <w:noBreakHyphen/>
            </w:r>
            <w:r>
              <w:fldChar w:fldCharType="begin"/>
            </w:r>
            <w:r>
              <w:instrText xml:space="preserve"> SEQ Table \* ARABIC \s 2 </w:instrText>
            </w:r>
            <w:r>
              <w:fldChar w:fldCharType="separate"/>
            </w:r>
            <w:r>
              <w:rPr>
                <w:noProof/>
              </w:rPr>
              <w:t>3</w:t>
            </w:r>
            <w:r>
              <w:fldChar w:fldCharType="end"/>
            </w:r>
            <w:r>
              <w:t xml:space="preserve">. </w:t>
            </w:r>
            <w:r w:rsidRPr="004E2D1F">
              <w:t>Coefficients of the wing at 3 degrees of angle of attack</w:t>
            </w:r>
            <w:r w:rsidR="005E6346" w:rsidRPr="005E6346">
              <w:rPr>
                <w:rFonts w:ascii="Arial" w:eastAsia="Times New Roman" w:hAnsi="Arial" w:cs="Arial"/>
                <w:szCs w:val="20"/>
                <w:lang w:val="en-GB" w:eastAsia="en-GB"/>
              </w:rPr>
              <w:t>AOA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B2AA09E" w14:textId="77777777" w:rsidR="005E6346" w:rsidRPr="005E6346" w:rsidRDefault="005E6346" w:rsidP="005E6346">
            <w:pPr>
              <w:spacing w:after="0" w:line="240" w:lineRule="auto"/>
              <w:jc w:val="center"/>
              <w:rPr>
                <w:rFonts w:ascii="Arial" w:eastAsia="Times New Roman" w:hAnsi="Arial" w:cs="Arial"/>
                <w:szCs w:val="20"/>
                <w:lang w:val="en-GB" w:eastAsia="en-GB"/>
              </w:rPr>
            </w:pPr>
            <w:r w:rsidRPr="005E6346">
              <w:rPr>
                <w:rFonts w:ascii="Arial" w:eastAsia="Times New Roman" w:hAnsi="Arial" w:cs="Arial"/>
                <w:szCs w:val="20"/>
                <w:lang w:val="en-GB" w:eastAsia="en-GB"/>
              </w:rPr>
              <w:t>CL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D60C967" w14:textId="77777777" w:rsidR="005E6346" w:rsidRPr="005E6346" w:rsidRDefault="005E6346" w:rsidP="005E6346">
            <w:pPr>
              <w:spacing w:after="0" w:line="240" w:lineRule="auto"/>
              <w:jc w:val="center"/>
              <w:rPr>
                <w:rFonts w:ascii="Arial" w:eastAsia="Times New Roman" w:hAnsi="Arial" w:cs="Arial"/>
                <w:szCs w:val="20"/>
                <w:lang w:val="en-GB" w:eastAsia="en-GB"/>
              </w:rPr>
            </w:pPr>
            <w:r w:rsidRPr="005E6346">
              <w:rPr>
                <w:rFonts w:ascii="Arial" w:eastAsia="Times New Roman" w:hAnsi="Arial" w:cs="Arial"/>
                <w:szCs w:val="20"/>
                <w:lang w:val="en-GB" w:eastAsia="en-GB"/>
              </w:rPr>
              <w:t>CD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51B65EF" w14:textId="77777777" w:rsidR="005E6346" w:rsidRPr="005E6346" w:rsidRDefault="005E6346" w:rsidP="005E6346">
            <w:pPr>
              <w:spacing w:after="0" w:line="240" w:lineRule="auto"/>
              <w:jc w:val="center"/>
              <w:rPr>
                <w:rFonts w:ascii="Arial" w:eastAsia="Times New Roman" w:hAnsi="Arial" w:cs="Arial"/>
                <w:szCs w:val="20"/>
                <w:lang w:val="en-GB" w:eastAsia="en-GB"/>
              </w:rPr>
            </w:pPr>
            <w:r w:rsidRPr="005E6346">
              <w:rPr>
                <w:rFonts w:ascii="Arial" w:eastAsia="Times New Roman" w:hAnsi="Arial" w:cs="Arial"/>
                <w:szCs w:val="20"/>
                <w:lang w:val="en-GB" w:eastAsia="en-GB"/>
              </w:rPr>
              <w:t>CM</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72262C8" w14:textId="77777777" w:rsidR="005E6346" w:rsidRPr="005E6346" w:rsidRDefault="005E6346" w:rsidP="005E6346">
            <w:pPr>
              <w:spacing w:after="0" w:line="240" w:lineRule="auto"/>
              <w:jc w:val="center"/>
              <w:rPr>
                <w:rFonts w:ascii="Arial" w:eastAsia="Times New Roman" w:hAnsi="Arial" w:cs="Arial"/>
                <w:szCs w:val="20"/>
                <w:lang w:val="en-GB" w:eastAsia="en-GB"/>
              </w:rPr>
            </w:pPr>
            <w:r w:rsidRPr="005E6346">
              <w:rPr>
                <w:rFonts w:ascii="Arial" w:eastAsia="Times New Roman" w:hAnsi="Arial" w:cs="Arial"/>
                <w:szCs w:val="20"/>
                <w:lang w:val="en-GB" w:eastAsia="en-GB"/>
              </w:rPr>
              <w:t>Force</w:t>
            </w:r>
          </w:p>
        </w:tc>
      </w:tr>
      <w:tr w:rsidR="005E6346" w:rsidRPr="005E6346" w14:paraId="306927D4" w14:textId="77777777" w:rsidTr="005E634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F7252F6" w14:textId="77777777" w:rsidR="005E6346" w:rsidRPr="005E6346" w:rsidRDefault="005E6346" w:rsidP="005E6346">
            <w:pPr>
              <w:spacing w:after="0" w:line="240" w:lineRule="auto"/>
              <w:jc w:val="center"/>
              <w:rPr>
                <w:rFonts w:ascii="Arial" w:eastAsia="Times New Roman" w:hAnsi="Arial" w:cs="Arial"/>
                <w:szCs w:val="20"/>
                <w:lang w:val="en-GB" w:eastAsia="en-GB"/>
              </w:rPr>
            </w:pPr>
            <w:r w:rsidRPr="005E6346">
              <w:rPr>
                <w:rFonts w:ascii="Arial" w:eastAsia="Times New Roman" w:hAnsi="Arial" w:cs="Arial"/>
                <w:szCs w:val="20"/>
                <w:lang w:val="en-GB" w:eastAsia="en-GB"/>
              </w:rPr>
              <w:t>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FE5992E" w14:textId="12252B42" w:rsidR="005E6346" w:rsidRPr="005E6346" w:rsidRDefault="005E6346" w:rsidP="00EA1FBA">
            <w:pPr>
              <w:spacing w:after="0" w:line="240" w:lineRule="auto"/>
              <w:jc w:val="center"/>
              <w:rPr>
                <w:rFonts w:ascii="Arial" w:eastAsia="Times New Roman" w:hAnsi="Arial" w:cs="Arial"/>
                <w:szCs w:val="20"/>
                <w:lang w:val="en-GB" w:eastAsia="en-GB"/>
              </w:rPr>
            </w:pPr>
            <w:r w:rsidRPr="005E6346">
              <w:rPr>
                <w:rFonts w:ascii="Arial" w:eastAsia="Times New Roman" w:hAnsi="Arial" w:cs="Arial"/>
                <w:szCs w:val="20"/>
                <w:lang w:val="en-GB" w:eastAsia="en-GB"/>
              </w:rPr>
              <w:t>0,130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632768A" w14:textId="36F93D92" w:rsidR="005E6346" w:rsidRPr="005E6346" w:rsidRDefault="005E6346" w:rsidP="00EA1FBA">
            <w:pPr>
              <w:spacing w:after="0" w:line="240" w:lineRule="auto"/>
              <w:jc w:val="center"/>
              <w:rPr>
                <w:rFonts w:ascii="Arial" w:eastAsia="Times New Roman" w:hAnsi="Arial" w:cs="Arial"/>
                <w:szCs w:val="20"/>
                <w:lang w:val="en-GB" w:eastAsia="en-GB"/>
              </w:rPr>
            </w:pPr>
            <w:r w:rsidRPr="005E6346">
              <w:rPr>
                <w:rFonts w:ascii="Arial" w:eastAsia="Times New Roman" w:hAnsi="Arial" w:cs="Arial"/>
                <w:szCs w:val="20"/>
                <w:lang w:val="en-GB" w:eastAsia="en-GB"/>
              </w:rPr>
              <w:t>0,0156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8FA7DA6" w14:textId="12BBE588" w:rsidR="005E6346" w:rsidRPr="005E6346" w:rsidRDefault="005E6346" w:rsidP="00EA1FBA">
            <w:pPr>
              <w:spacing w:after="0" w:line="240" w:lineRule="auto"/>
              <w:jc w:val="center"/>
              <w:rPr>
                <w:rFonts w:ascii="Arial" w:eastAsia="Times New Roman" w:hAnsi="Arial" w:cs="Arial"/>
                <w:szCs w:val="20"/>
                <w:lang w:val="en-GB" w:eastAsia="en-GB"/>
              </w:rPr>
            </w:pPr>
            <w:r w:rsidRPr="005E6346">
              <w:rPr>
                <w:rFonts w:ascii="Arial" w:eastAsia="Times New Roman" w:hAnsi="Arial" w:cs="Arial"/>
                <w:szCs w:val="20"/>
                <w:lang w:val="en-GB" w:eastAsia="en-GB"/>
              </w:rPr>
              <w:t>-0,150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CB32A42" w14:textId="77777777" w:rsidR="005E6346" w:rsidRPr="005E6346" w:rsidRDefault="005E6346" w:rsidP="00BE76BC">
            <w:pPr>
              <w:keepNext/>
              <w:spacing w:after="0" w:line="240" w:lineRule="auto"/>
              <w:jc w:val="center"/>
              <w:rPr>
                <w:rFonts w:ascii="Arial" w:eastAsia="Times New Roman" w:hAnsi="Arial" w:cs="Arial"/>
                <w:szCs w:val="20"/>
                <w:lang w:val="en-GB" w:eastAsia="en-GB"/>
              </w:rPr>
            </w:pPr>
            <w:r w:rsidRPr="005E6346">
              <w:rPr>
                <w:rFonts w:ascii="Arial" w:eastAsia="Times New Roman" w:hAnsi="Arial" w:cs="Arial"/>
                <w:szCs w:val="20"/>
                <w:lang w:val="en-GB" w:eastAsia="en-GB"/>
              </w:rPr>
              <w:t>4300 N</w:t>
            </w:r>
          </w:p>
        </w:tc>
      </w:tr>
    </w:tbl>
    <w:p w14:paraId="55F57675" w14:textId="77777777" w:rsidR="00BE76BC" w:rsidRDefault="005E6346" w:rsidP="00BE76BC">
      <w:pPr>
        <w:keepNext/>
        <w:spacing w:before="100" w:beforeAutospacing="1" w:after="100" w:afterAutospacing="1" w:line="240" w:lineRule="auto"/>
        <w:jc w:val="center"/>
      </w:pPr>
      <w:r w:rsidRPr="005E6346">
        <w:rPr>
          <w:rFonts w:eastAsiaTheme="minorEastAsia" w:cs="Times New Roman"/>
          <w:noProof/>
          <w:color w:val="000000"/>
          <w:szCs w:val="20"/>
          <w:lang w:val="tr-TR" w:eastAsia="tr-TR"/>
        </w:rPr>
        <w:drawing>
          <wp:inline distT="0" distB="0" distL="0" distR="0" wp14:anchorId="15FD765C" wp14:editId="37B2628B">
            <wp:extent cx="4772025" cy="1399055"/>
            <wp:effectExtent l="19050" t="0" r="9525" b="0"/>
            <wp:docPr id="74" name="Resi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4" cstate="print"/>
                    <a:srcRect/>
                    <a:stretch>
                      <a:fillRect/>
                    </a:stretch>
                  </pic:blipFill>
                  <pic:spPr bwMode="auto">
                    <a:xfrm>
                      <a:off x="0" y="0"/>
                      <a:ext cx="4772025" cy="1399055"/>
                    </a:xfrm>
                    <a:prstGeom prst="rect">
                      <a:avLst/>
                    </a:prstGeom>
                    <a:noFill/>
                    <a:ln w="9525">
                      <a:noFill/>
                      <a:miter lim="800000"/>
                      <a:headEnd/>
                      <a:tailEnd/>
                    </a:ln>
                  </pic:spPr>
                </pic:pic>
              </a:graphicData>
            </a:graphic>
          </wp:inline>
        </w:drawing>
      </w:r>
    </w:p>
    <w:p w14:paraId="44CE38DA" w14:textId="77777777" w:rsidR="00BE76BC" w:rsidRDefault="00BE76BC" w:rsidP="00BE76BC">
      <w:pPr>
        <w:pStyle w:val="Caption"/>
        <w:jc w:val="center"/>
      </w:pPr>
      <w:bookmarkStart w:id="141" w:name="_Toc525254187"/>
      <w:r>
        <w:t xml:space="preserve">Figure </w:t>
      </w:r>
      <w:r w:rsidR="00F47D15">
        <w:fldChar w:fldCharType="begin"/>
      </w:r>
      <w:r w:rsidR="00F47D15">
        <w:instrText xml:space="preserve"> STYLEREF 2 \s </w:instrText>
      </w:r>
      <w:r w:rsidR="00F47D15">
        <w:fldChar w:fldCharType="separate"/>
      </w:r>
      <w:r w:rsidR="00F47D15">
        <w:rPr>
          <w:noProof/>
        </w:rPr>
        <w:t>3.1</w:t>
      </w:r>
      <w:r w:rsidR="00F47D15">
        <w:fldChar w:fldCharType="end"/>
      </w:r>
      <w:r w:rsidR="00F47D15">
        <w:noBreakHyphen/>
      </w:r>
      <w:r w:rsidR="00F47D15">
        <w:fldChar w:fldCharType="begin"/>
      </w:r>
      <w:r w:rsidR="00F47D15">
        <w:instrText xml:space="preserve"> SEQ Figure \* ARABIC \s 2 </w:instrText>
      </w:r>
      <w:r w:rsidR="00F47D15">
        <w:fldChar w:fldCharType="separate"/>
      </w:r>
      <w:r w:rsidR="00F47D15">
        <w:rPr>
          <w:noProof/>
        </w:rPr>
        <w:t>80</w:t>
      </w:r>
      <w:r w:rsidR="00F47D15">
        <w:fldChar w:fldCharType="end"/>
      </w:r>
      <w:r>
        <w:t xml:space="preserve">. </w:t>
      </w:r>
      <w:r w:rsidRPr="00242737">
        <w:t>Pressure counters on the wing at 3 degrees of angle of attack</w:t>
      </w:r>
      <w:bookmarkEnd w:id="141"/>
    </w:p>
    <w:p w14:paraId="3667CE93" w14:textId="77777777" w:rsidR="005E6346" w:rsidRPr="005E6346" w:rsidRDefault="005E6346" w:rsidP="00F23A68">
      <w:pPr>
        <w:pStyle w:val="Heading5"/>
      </w:pPr>
      <w:bookmarkStart w:id="142" w:name="_Toc525018734"/>
      <w:bookmarkStart w:id="143" w:name="_Toc525261825"/>
      <w:bookmarkEnd w:id="131"/>
      <w:r w:rsidRPr="005E6346">
        <w:t>Takeoff and Landing Conditions</w:t>
      </w:r>
      <w:bookmarkEnd w:id="142"/>
      <w:bookmarkEnd w:id="143"/>
    </w:p>
    <w:p w14:paraId="476CACE7" w14:textId="77777777" w:rsidR="005E6346" w:rsidRPr="005E6346" w:rsidRDefault="005E6346" w:rsidP="005E6346">
      <w:r w:rsidRPr="005E6346">
        <w:t>In the previous stages at airfoil and flap configuration selection part, it was decided to go on with the slotted flap design since the plain flap designs couldn’t achieve the desired lift coefficient values. In this stage our 3D wing was analyzed with slotted flap design with 10,15 and 30 degrees of flap deflections for different angle of attacks. Due to the poor performances of the computers with around 10 million elements including meshes, the analyzes mostly held at the angle of attacks where the possible takeoff and landing takes place that are 12 degrees of angle of attack to 17 degrees for the wing and 9 degrees of angle of attack to 14 degrees for the whole aircraft (considering the incidence angle). Since in takeoff and landing conditions the aircraft cannot reach its maximum speed which is in this case almost half of it, the wings should have some flap deflections to increase the lift coefficients to achieve the required lift force generation.</w:t>
      </w:r>
    </w:p>
    <w:p w14:paraId="2F31E90B" w14:textId="77777777" w:rsidR="005E6346" w:rsidRPr="005E6346" w:rsidRDefault="005E6346" w:rsidP="005E6346"/>
    <w:p w14:paraId="28C61DA5" w14:textId="77777777" w:rsidR="005E6346" w:rsidRPr="00F23A68" w:rsidRDefault="005E6346" w:rsidP="00F23A68">
      <w:pPr>
        <w:rPr>
          <w:b/>
        </w:rPr>
      </w:pPr>
      <w:bookmarkStart w:id="144" w:name="_Toc525018735"/>
      <w:r w:rsidRPr="00F23A68">
        <w:rPr>
          <w:b/>
        </w:rPr>
        <w:t>Geometry and Mesh</w:t>
      </w:r>
      <w:bookmarkEnd w:id="144"/>
    </w:p>
    <w:p w14:paraId="536C03D4" w14:textId="77777777" w:rsidR="005E6346" w:rsidRPr="005E6346" w:rsidRDefault="005E6346" w:rsidP="005E6346">
      <w:r w:rsidRPr="005E6346">
        <w:t>Geometries were created on the same wing geometry, flaps were deflected around %30 of the chord length and the flap size is the %65 of the span along the span wise. Same fluid domain and similar sizing methods were used as it was described in previous chapter.</w:t>
      </w:r>
    </w:p>
    <w:p w14:paraId="71DBC164" w14:textId="77777777" w:rsidR="005E6346" w:rsidRPr="005E6346" w:rsidRDefault="005E6346" w:rsidP="005E6346">
      <w:pPr>
        <w:jc w:val="center"/>
      </w:pPr>
    </w:p>
    <w:p w14:paraId="16971051" w14:textId="77777777" w:rsidR="005E6346" w:rsidRPr="005E6346" w:rsidRDefault="005E6346" w:rsidP="005E6346">
      <w:pPr>
        <w:jc w:val="center"/>
      </w:pPr>
    </w:p>
    <w:p w14:paraId="3C59B7FC" w14:textId="77777777" w:rsidR="00BE76BC" w:rsidRDefault="005E6346" w:rsidP="00BE76BC">
      <w:pPr>
        <w:keepNext/>
        <w:jc w:val="center"/>
      </w:pPr>
      <w:r w:rsidRPr="005E6346">
        <w:rPr>
          <w:noProof/>
          <w:lang w:val="tr-TR" w:eastAsia="tr-TR"/>
        </w:rPr>
        <w:drawing>
          <wp:inline distT="0" distB="0" distL="0" distR="0" wp14:anchorId="517B2E09" wp14:editId="7DA1EA4E">
            <wp:extent cx="4076700" cy="1668547"/>
            <wp:effectExtent l="19050" t="0" r="0" b="0"/>
            <wp:docPr id="75"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7" cstate="print"/>
                    <a:srcRect/>
                    <a:stretch>
                      <a:fillRect/>
                    </a:stretch>
                  </pic:blipFill>
                  <pic:spPr bwMode="auto">
                    <a:xfrm>
                      <a:off x="0" y="0"/>
                      <a:ext cx="4076700" cy="1668547"/>
                    </a:xfrm>
                    <a:prstGeom prst="rect">
                      <a:avLst/>
                    </a:prstGeom>
                    <a:noFill/>
                    <a:ln w="9525">
                      <a:noFill/>
                      <a:miter lim="800000"/>
                      <a:headEnd/>
                      <a:tailEnd/>
                    </a:ln>
                  </pic:spPr>
                </pic:pic>
              </a:graphicData>
            </a:graphic>
          </wp:inline>
        </w:drawing>
      </w:r>
    </w:p>
    <w:p w14:paraId="58F4201A" w14:textId="77777777" w:rsidR="00BE76BC" w:rsidRDefault="00BE76BC" w:rsidP="00BE76BC">
      <w:pPr>
        <w:pStyle w:val="Caption"/>
        <w:jc w:val="center"/>
      </w:pPr>
      <w:bookmarkStart w:id="145" w:name="_Toc525254188"/>
      <w:r>
        <w:t xml:space="preserve">Figure </w:t>
      </w:r>
      <w:r w:rsidR="00F47D15">
        <w:fldChar w:fldCharType="begin"/>
      </w:r>
      <w:r w:rsidR="00F47D15">
        <w:instrText xml:space="preserve"> STYLEREF 2 \s </w:instrText>
      </w:r>
      <w:r w:rsidR="00F47D15">
        <w:fldChar w:fldCharType="separate"/>
      </w:r>
      <w:r w:rsidR="00F47D15">
        <w:rPr>
          <w:noProof/>
        </w:rPr>
        <w:t>3.1</w:t>
      </w:r>
      <w:r w:rsidR="00F47D15">
        <w:fldChar w:fldCharType="end"/>
      </w:r>
      <w:r w:rsidR="00F47D15">
        <w:noBreakHyphen/>
      </w:r>
      <w:r w:rsidR="00F47D15">
        <w:fldChar w:fldCharType="begin"/>
      </w:r>
      <w:r w:rsidR="00F47D15">
        <w:instrText xml:space="preserve"> SEQ Figure \* ARABIC \s 2 </w:instrText>
      </w:r>
      <w:r w:rsidR="00F47D15">
        <w:fldChar w:fldCharType="separate"/>
      </w:r>
      <w:r w:rsidR="00F47D15">
        <w:rPr>
          <w:noProof/>
        </w:rPr>
        <w:t>81</w:t>
      </w:r>
      <w:r w:rsidR="00F47D15">
        <w:fldChar w:fldCharType="end"/>
      </w:r>
      <w:r>
        <w:t xml:space="preserve">. </w:t>
      </w:r>
      <w:r w:rsidRPr="00867522">
        <w:t>Top view of the wing and flap geometry</w:t>
      </w:r>
      <w:bookmarkEnd w:id="145"/>
    </w:p>
    <w:p w14:paraId="28807251" w14:textId="77777777" w:rsidR="005E6346" w:rsidRPr="005E6346" w:rsidRDefault="005E6346" w:rsidP="005E6346"/>
    <w:p w14:paraId="62AE6457" w14:textId="77777777" w:rsidR="00BE76BC" w:rsidRDefault="005E6346" w:rsidP="00BE76BC">
      <w:pPr>
        <w:keepNext/>
        <w:jc w:val="center"/>
      </w:pPr>
      <w:r w:rsidRPr="005E6346">
        <w:rPr>
          <w:noProof/>
          <w:lang w:val="tr-TR" w:eastAsia="tr-TR"/>
        </w:rPr>
        <w:lastRenderedPageBreak/>
        <w:drawing>
          <wp:inline distT="0" distB="0" distL="0" distR="0" wp14:anchorId="47A6A6C6" wp14:editId="5F58DE42">
            <wp:extent cx="4096197" cy="1771650"/>
            <wp:effectExtent l="19050" t="0" r="0" b="0"/>
            <wp:docPr id="76" name="Resi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5" cstate="print"/>
                    <a:srcRect/>
                    <a:stretch>
                      <a:fillRect/>
                    </a:stretch>
                  </pic:blipFill>
                  <pic:spPr bwMode="auto">
                    <a:xfrm>
                      <a:off x="0" y="0"/>
                      <a:ext cx="4096197" cy="1771650"/>
                    </a:xfrm>
                    <a:prstGeom prst="rect">
                      <a:avLst/>
                    </a:prstGeom>
                    <a:noFill/>
                    <a:ln w="9525">
                      <a:noFill/>
                      <a:miter lim="800000"/>
                      <a:headEnd/>
                      <a:tailEnd/>
                    </a:ln>
                  </pic:spPr>
                </pic:pic>
              </a:graphicData>
            </a:graphic>
          </wp:inline>
        </w:drawing>
      </w:r>
    </w:p>
    <w:p w14:paraId="574C526B" w14:textId="77777777" w:rsidR="005E6346" w:rsidRPr="005E6346" w:rsidRDefault="00BE76BC" w:rsidP="00BE76BC">
      <w:pPr>
        <w:pStyle w:val="Caption"/>
        <w:jc w:val="center"/>
      </w:pPr>
      <w:bookmarkStart w:id="146" w:name="_Toc525254189"/>
      <w:r>
        <w:t xml:space="preserve">Figure </w:t>
      </w:r>
      <w:r w:rsidR="00F47D15">
        <w:fldChar w:fldCharType="begin"/>
      </w:r>
      <w:r w:rsidR="00F47D15">
        <w:instrText xml:space="preserve"> STYLEREF 2 \s </w:instrText>
      </w:r>
      <w:r w:rsidR="00F47D15">
        <w:fldChar w:fldCharType="separate"/>
      </w:r>
      <w:r w:rsidR="00F47D15">
        <w:rPr>
          <w:noProof/>
        </w:rPr>
        <w:t>3.1</w:t>
      </w:r>
      <w:r w:rsidR="00F47D15">
        <w:fldChar w:fldCharType="end"/>
      </w:r>
      <w:r w:rsidR="00F47D15">
        <w:noBreakHyphen/>
      </w:r>
      <w:r w:rsidR="00F47D15">
        <w:fldChar w:fldCharType="begin"/>
      </w:r>
      <w:r w:rsidR="00F47D15">
        <w:instrText xml:space="preserve"> SEQ Figure \* ARABIC \s 2 </w:instrText>
      </w:r>
      <w:r w:rsidR="00F47D15">
        <w:fldChar w:fldCharType="separate"/>
      </w:r>
      <w:r w:rsidR="00F47D15">
        <w:rPr>
          <w:noProof/>
        </w:rPr>
        <w:t>82</w:t>
      </w:r>
      <w:r w:rsidR="00F47D15">
        <w:fldChar w:fldCharType="end"/>
      </w:r>
      <w:r>
        <w:t xml:space="preserve">. </w:t>
      </w:r>
      <w:r w:rsidRPr="00B14CA7">
        <w:t>Isometric view of the wing and flap geometry with 15 degrees of deflection</w:t>
      </w:r>
      <w:bookmarkEnd w:id="146"/>
    </w:p>
    <w:p w14:paraId="2602B388" w14:textId="77777777" w:rsidR="005E6346" w:rsidRPr="005E6346" w:rsidRDefault="005E6346" w:rsidP="005E6346">
      <w:pPr>
        <w:jc w:val="left"/>
      </w:pPr>
    </w:p>
    <w:p w14:paraId="50AE2805" w14:textId="77777777" w:rsidR="005E6346" w:rsidRPr="005E6346" w:rsidRDefault="005E6346" w:rsidP="005E6346">
      <w:pPr>
        <w:jc w:val="left"/>
      </w:pPr>
      <w:r w:rsidRPr="005E6346">
        <w:t>To capture the complex flows behind the flaps due to high deflection angles, elements sizes around the flaps were also increased. Rest of the mesh was almost same as the wing meshing and the flap design was inspired from the very light sport aircraft of Bristell. Flaps only start with the tapered region of the wing and along with the span their size is around %65 of the span of the wing, leaving %15 of the span for the ailerons which will be enough to satisfy the requirements according to the other calculations were done on other parts.</w:t>
      </w:r>
    </w:p>
    <w:p w14:paraId="444229D3" w14:textId="77777777" w:rsidR="005E6346" w:rsidRPr="005E6346" w:rsidRDefault="005E6346" w:rsidP="005E6346">
      <w:pPr>
        <w:jc w:val="left"/>
      </w:pPr>
    </w:p>
    <w:p w14:paraId="394B4D9B" w14:textId="77777777" w:rsidR="00BE76BC" w:rsidRDefault="005E6346" w:rsidP="00BE76BC">
      <w:pPr>
        <w:keepNext/>
        <w:jc w:val="left"/>
      </w:pPr>
      <w:r w:rsidRPr="005E6346">
        <w:rPr>
          <w:noProof/>
          <w:lang w:val="tr-TR" w:eastAsia="tr-TR"/>
        </w:rPr>
        <w:drawing>
          <wp:inline distT="0" distB="0" distL="0" distR="0" wp14:anchorId="6F536C21" wp14:editId="6E682C3D">
            <wp:extent cx="3200400" cy="1579298"/>
            <wp:effectExtent l="19050" t="0" r="0" b="0"/>
            <wp:docPr id="40" name="Resi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6" cstate="print"/>
                    <a:srcRect/>
                    <a:stretch>
                      <a:fillRect/>
                    </a:stretch>
                  </pic:blipFill>
                  <pic:spPr bwMode="auto">
                    <a:xfrm>
                      <a:off x="0" y="0"/>
                      <a:ext cx="3209870" cy="1583971"/>
                    </a:xfrm>
                    <a:prstGeom prst="rect">
                      <a:avLst/>
                    </a:prstGeom>
                    <a:noFill/>
                    <a:ln w="9525">
                      <a:noFill/>
                      <a:miter lim="800000"/>
                      <a:headEnd/>
                      <a:tailEnd/>
                    </a:ln>
                  </pic:spPr>
                </pic:pic>
              </a:graphicData>
            </a:graphic>
          </wp:inline>
        </w:drawing>
      </w:r>
      <w:r w:rsidR="00BE76BC" w:rsidRPr="005E6346">
        <w:rPr>
          <w:noProof/>
          <w:lang w:val="tr-TR" w:eastAsia="tr-TR"/>
        </w:rPr>
        <w:drawing>
          <wp:inline distT="0" distB="0" distL="0" distR="0" wp14:anchorId="2D7622E9" wp14:editId="28261D23">
            <wp:extent cx="3228975" cy="1593398"/>
            <wp:effectExtent l="19050" t="0" r="9525" b="0"/>
            <wp:docPr id="78"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7" cstate="print"/>
                    <a:srcRect/>
                    <a:stretch>
                      <a:fillRect/>
                    </a:stretch>
                  </pic:blipFill>
                  <pic:spPr bwMode="auto">
                    <a:xfrm>
                      <a:off x="0" y="0"/>
                      <a:ext cx="3232294" cy="1595036"/>
                    </a:xfrm>
                    <a:prstGeom prst="rect">
                      <a:avLst/>
                    </a:prstGeom>
                    <a:noFill/>
                    <a:ln w="9525">
                      <a:noFill/>
                      <a:miter lim="800000"/>
                      <a:headEnd/>
                      <a:tailEnd/>
                    </a:ln>
                  </pic:spPr>
                </pic:pic>
              </a:graphicData>
            </a:graphic>
          </wp:inline>
        </w:drawing>
      </w:r>
    </w:p>
    <w:p w14:paraId="18ED17DD" w14:textId="77777777" w:rsidR="00BE76BC" w:rsidRDefault="00BE76BC" w:rsidP="00BE76BC">
      <w:pPr>
        <w:pStyle w:val="Caption"/>
        <w:jc w:val="center"/>
      </w:pPr>
      <w:bookmarkStart w:id="147" w:name="_Toc525254190"/>
      <w:r>
        <w:t xml:space="preserve">Figure </w:t>
      </w:r>
      <w:r w:rsidR="00F47D15">
        <w:fldChar w:fldCharType="begin"/>
      </w:r>
      <w:r w:rsidR="00F47D15">
        <w:instrText xml:space="preserve"> STYLEREF 2 \s </w:instrText>
      </w:r>
      <w:r w:rsidR="00F47D15">
        <w:fldChar w:fldCharType="separate"/>
      </w:r>
      <w:r w:rsidR="00F47D15">
        <w:rPr>
          <w:noProof/>
        </w:rPr>
        <w:t>3.1</w:t>
      </w:r>
      <w:r w:rsidR="00F47D15">
        <w:fldChar w:fldCharType="end"/>
      </w:r>
      <w:r w:rsidR="00F47D15">
        <w:noBreakHyphen/>
      </w:r>
      <w:r w:rsidR="00F47D15">
        <w:fldChar w:fldCharType="begin"/>
      </w:r>
      <w:r w:rsidR="00F47D15">
        <w:instrText xml:space="preserve"> SEQ Figure \* ARABIC \s 2 </w:instrText>
      </w:r>
      <w:r w:rsidR="00F47D15">
        <w:fldChar w:fldCharType="separate"/>
      </w:r>
      <w:r w:rsidR="00F47D15">
        <w:rPr>
          <w:noProof/>
        </w:rPr>
        <w:t>83</w:t>
      </w:r>
      <w:r w:rsidR="00F47D15">
        <w:fldChar w:fldCharType="end"/>
      </w:r>
      <w:r>
        <w:t xml:space="preserve">. </w:t>
      </w:r>
      <w:r w:rsidRPr="0060796B">
        <w:t>Surface mesh on the 15 degrees flap deflected wing</w:t>
      </w:r>
      <w:bookmarkEnd w:id="147"/>
    </w:p>
    <w:p w14:paraId="5AB949FB" w14:textId="77777777" w:rsidR="005E6346" w:rsidRPr="005E6346" w:rsidRDefault="005E6346" w:rsidP="005E6346">
      <w:pPr>
        <w:jc w:val="left"/>
      </w:pPr>
    </w:p>
    <w:p w14:paraId="11581414" w14:textId="77777777" w:rsidR="005E6346" w:rsidRPr="005E6346" w:rsidRDefault="005E6346" w:rsidP="005E6346">
      <w:pPr>
        <w:jc w:val="left"/>
      </w:pPr>
    </w:p>
    <w:p w14:paraId="7B06FA56" w14:textId="77777777" w:rsidR="005E6346" w:rsidRPr="005E6346" w:rsidRDefault="005E6346" w:rsidP="005E6346">
      <w:pPr>
        <w:jc w:val="left"/>
      </w:pPr>
      <w:r w:rsidRPr="005E6346">
        <w:t>Totally 6.4 millions of elements have been created in the domain which made the calculations harder than before and that’s why only limited numbers of angle of attacks could have been analyzed.</w:t>
      </w:r>
    </w:p>
    <w:p w14:paraId="55BEA27D" w14:textId="77777777" w:rsidR="005E6346" w:rsidRPr="005E6346" w:rsidRDefault="005E6346" w:rsidP="005E6346">
      <w:pPr>
        <w:jc w:val="left"/>
      </w:pPr>
    </w:p>
    <w:p w14:paraId="0D6C68F5" w14:textId="77777777" w:rsidR="005E6346" w:rsidRPr="005E6346" w:rsidRDefault="005E6346" w:rsidP="005E6346">
      <w:pPr>
        <w:jc w:val="left"/>
      </w:pPr>
    </w:p>
    <w:p w14:paraId="130346CA" w14:textId="77777777" w:rsidR="005E6346" w:rsidRPr="00F23A68" w:rsidRDefault="005E6346" w:rsidP="00F23A68">
      <w:pPr>
        <w:jc w:val="left"/>
        <w:rPr>
          <w:b/>
        </w:rPr>
      </w:pPr>
      <w:bookmarkStart w:id="148" w:name="_Toc525018736"/>
      <w:r w:rsidRPr="00F23A68">
        <w:rPr>
          <w:b/>
        </w:rPr>
        <w:t>Set Up and Results</w:t>
      </w:r>
      <w:bookmarkEnd w:id="148"/>
    </w:p>
    <w:p w14:paraId="7FBF674E" w14:textId="77777777" w:rsidR="005E6346" w:rsidRPr="005E6346" w:rsidRDefault="005E6346" w:rsidP="005E6346">
      <w:r w:rsidRPr="005E6346">
        <w:t xml:space="preserve">All calculations were made with the atmospheric conditions of 0 ft. altitude, 85 ft./s Speed.  The governing equations by solved by a turbulence model called K-omega (k-w). </w:t>
      </w:r>
    </w:p>
    <w:p w14:paraId="6CEB16D1" w14:textId="77777777" w:rsidR="005E6346" w:rsidRPr="005E6346" w:rsidRDefault="005E6346" w:rsidP="005E6346"/>
    <w:p w14:paraId="11D736F5" w14:textId="77777777" w:rsidR="00BE76BC" w:rsidRDefault="005E6346" w:rsidP="00BE76BC">
      <w:pPr>
        <w:keepNext/>
        <w:jc w:val="center"/>
      </w:pPr>
      <w:r w:rsidRPr="005E6346">
        <w:rPr>
          <w:noProof/>
          <w:lang w:val="tr-TR" w:eastAsia="tr-TR"/>
        </w:rPr>
        <w:lastRenderedPageBreak/>
        <w:drawing>
          <wp:inline distT="0" distB="0" distL="0" distR="0" wp14:anchorId="59388F0C" wp14:editId="69D49633">
            <wp:extent cx="5972810" cy="3571240"/>
            <wp:effectExtent l="19050" t="0" r="27940" b="0"/>
            <wp:docPr id="41" name="Grafik 3"/>
            <wp:cNvGraphicFramePr/>
            <a:graphic xmlns:a="http://schemas.openxmlformats.org/drawingml/2006/main">
              <a:graphicData uri="http://schemas.openxmlformats.org/drawingml/2006/chart">
                <c:chart xmlns:c="http://schemas.openxmlformats.org/drawingml/2006/chart" xmlns:r="http://schemas.openxmlformats.org/officeDocument/2006/relationships" r:id="rId108"/>
              </a:graphicData>
            </a:graphic>
          </wp:inline>
        </w:drawing>
      </w:r>
    </w:p>
    <w:p w14:paraId="0863FF31" w14:textId="77777777" w:rsidR="005E6346" w:rsidRPr="005E6346" w:rsidRDefault="00BE76BC" w:rsidP="00BE76BC">
      <w:pPr>
        <w:pStyle w:val="Caption"/>
        <w:jc w:val="center"/>
      </w:pPr>
      <w:bookmarkStart w:id="149" w:name="_Toc525254191"/>
      <w:r>
        <w:t xml:space="preserve">Figure </w:t>
      </w:r>
      <w:r w:rsidR="00F47D15">
        <w:fldChar w:fldCharType="begin"/>
      </w:r>
      <w:r w:rsidR="00F47D15">
        <w:instrText xml:space="preserve"> STYLEREF 2 \s </w:instrText>
      </w:r>
      <w:r w:rsidR="00F47D15">
        <w:fldChar w:fldCharType="separate"/>
      </w:r>
      <w:r w:rsidR="00F47D15">
        <w:rPr>
          <w:noProof/>
        </w:rPr>
        <w:t>3.1</w:t>
      </w:r>
      <w:r w:rsidR="00F47D15">
        <w:fldChar w:fldCharType="end"/>
      </w:r>
      <w:r w:rsidR="00F47D15">
        <w:noBreakHyphen/>
      </w:r>
      <w:r w:rsidR="00F47D15">
        <w:fldChar w:fldCharType="begin"/>
      </w:r>
      <w:r w:rsidR="00F47D15">
        <w:instrText xml:space="preserve"> SEQ Figure \* ARABIC \s 2 </w:instrText>
      </w:r>
      <w:r w:rsidR="00F47D15">
        <w:fldChar w:fldCharType="separate"/>
      </w:r>
      <w:r w:rsidR="00F47D15">
        <w:rPr>
          <w:noProof/>
        </w:rPr>
        <w:t>84</w:t>
      </w:r>
      <w:r w:rsidR="00F47D15">
        <w:fldChar w:fldCharType="end"/>
      </w:r>
      <w:r>
        <w:t xml:space="preserve">. </w:t>
      </w:r>
      <w:r w:rsidRPr="00912FA8">
        <w:t>Lift coefficient of the wing vs Angle of attack with different flap deflections</w:t>
      </w:r>
      <w:bookmarkEnd w:id="149"/>
    </w:p>
    <w:p w14:paraId="7F41B863" w14:textId="77777777" w:rsidR="005E6346" w:rsidRPr="005E6346" w:rsidRDefault="005E6346" w:rsidP="005E6346">
      <w:r w:rsidRPr="005E6346">
        <w:t xml:space="preserve">Observing the results, we conclude that for our case as the flaps were kept deflected until 20 degrees the lift coefficient for the same angle of attack also keeps increasing. However as the flaps were deflected more than 20 degrees the separation begins to have high effects on the lift and resulting in a decrease. </w:t>
      </w:r>
    </w:p>
    <w:p w14:paraId="174BBA02" w14:textId="3D3EDD37" w:rsidR="005E6346" w:rsidRDefault="005E6346" w:rsidP="005E6346">
      <w:r w:rsidRPr="005E6346">
        <w:t xml:space="preserve">Firstly, considering the take-off conditions what we want is high lift coefficients along with low drag coefficients. Comparing two cases where the flaps are deflected 10 degrees and 15 degrees, in both cases it is possible to achieve takeoff requirements. In literature most of the very light aircrafts takeoff moment occurs at angle of attacks of 10 to 15 degrees. In this case, keeping in mind that we need also lower drag forces, </w:t>
      </w:r>
      <w:r w:rsidRPr="005E6346">
        <w:rPr>
          <w:u w:val="single"/>
        </w:rPr>
        <w:t>it seems possible to achieve takeoff requirements with 10 degrees of flap deflections and 10 degrees of angle of attack of the aircraft.</w:t>
      </w:r>
      <w:r w:rsidRPr="005E6346">
        <w:t xml:space="preserve"> Wings having 3 degrees of incidence and aircraft is having 10 degrees of angle of attack results in 4139 N of forces for half wing which is enough to carry out the takeoff.</w:t>
      </w:r>
    </w:p>
    <w:p w14:paraId="7237D2D3" w14:textId="77777777" w:rsidR="00023CD4" w:rsidRDefault="00023CD4" w:rsidP="00023CD4">
      <w:pPr>
        <w:pStyle w:val="Caption"/>
        <w:jc w:val="center"/>
      </w:pPr>
      <w:r>
        <w:t xml:space="preserve">Table </w:t>
      </w:r>
      <w:r>
        <w:fldChar w:fldCharType="begin"/>
      </w:r>
      <w:r>
        <w:instrText xml:space="preserve"> STYLEREF 2 \s </w:instrText>
      </w:r>
      <w:r>
        <w:fldChar w:fldCharType="separate"/>
      </w:r>
      <w:r>
        <w:rPr>
          <w:noProof/>
        </w:rPr>
        <w:t>3.1</w:t>
      </w:r>
      <w:r>
        <w:fldChar w:fldCharType="end"/>
      </w:r>
      <w:r>
        <w:noBreakHyphen/>
      </w:r>
      <w:r>
        <w:fldChar w:fldCharType="begin"/>
      </w:r>
      <w:r>
        <w:instrText xml:space="preserve"> SEQ Table \* ARABIC \s 2 </w:instrText>
      </w:r>
      <w:r>
        <w:fldChar w:fldCharType="separate"/>
      </w:r>
      <w:r>
        <w:rPr>
          <w:noProof/>
        </w:rPr>
        <w:t>4</w:t>
      </w:r>
      <w:r>
        <w:fldChar w:fldCharType="end"/>
      </w:r>
      <w:r>
        <w:t xml:space="preserve">. </w:t>
      </w:r>
      <w:r w:rsidRPr="008C28D7">
        <w:t>Coefficients and generated force of the half wing at 13 degrees of angle of attack with 10 degrees of flap deflection</w:t>
      </w:r>
    </w:p>
    <w:p w14:paraId="2FB94925" w14:textId="77777777" w:rsidR="00023CD4" w:rsidRPr="005E6346" w:rsidRDefault="00023CD4" w:rsidP="005E6346"/>
    <w:tbl>
      <w:tblPr>
        <w:tblW w:w="5260" w:type="dxa"/>
        <w:jc w:val="center"/>
        <w:tblLook w:val="04A0" w:firstRow="1" w:lastRow="0" w:firstColumn="1" w:lastColumn="0" w:noHBand="0" w:noVBand="1"/>
      </w:tblPr>
      <w:tblGrid>
        <w:gridCol w:w="960"/>
        <w:gridCol w:w="1051"/>
        <w:gridCol w:w="1051"/>
        <w:gridCol w:w="925"/>
        <w:gridCol w:w="1273"/>
      </w:tblGrid>
      <w:tr w:rsidR="005E6346" w:rsidRPr="005E6346" w14:paraId="6F4B957F" w14:textId="77777777" w:rsidTr="005E6346">
        <w:trPr>
          <w:trHeight w:val="345"/>
          <w:jc w:val="center"/>
        </w:trPr>
        <w:tc>
          <w:tcPr>
            <w:tcW w:w="96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4F2BA4EF" w14:textId="77777777" w:rsidR="005E6346" w:rsidRPr="005E6346" w:rsidRDefault="005E6346" w:rsidP="005E6346">
            <w:pPr>
              <w:spacing w:after="0" w:line="240" w:lineRule="auto"/>
              <w:jc w:val="center"/>
              <w:rPr>
                <w:rFonts w:ascii="Arial" w:eastAsia="Times New Roman" w:hAnsi="Arial" w:cs="Arial"/>
                <w:color w:val="000000"/>
                <w:szCs w:val="20"/>
                <w:lang w:val="en-GB" w:eastAsia="en-GB"/>
              </w:rPr>
            </w:pPr>
            <w:r w:rsidRPr="005E6346">
              <w:rPr>
                <w:rFonts w:ascii="Arial" w:eastAsia="Times New Roman" w:hAnsi="Arial" w:cs="Arial"/>
                <w:color w:val="000000"/>
                <w:szCs w:val="20"/>
                <w:lang w:val="en-GB" w:eastAsia="en-GB"/>
              </w:rPr>
              <w:t>AOA</w:t>
            </w:r>
          </w:p>
        </w:tc>
        <w:tc>
          <w:tcPr>
            <w:tcW w:w="1051" w:type="dxa"/>
            <w:tcBorders>
              <w:top w:val="single" w:sz="4" w:space="0" w:color="auto"/>
              <w:left w:val="nil"/>
              <w:bottom w:val="single" w:sz="4" w:space="0" w:color="auto"/>
              <w:right w:val="single" w:sz="4" w:space="0" w:color="auto"/>
            </w:tcBorders>
            <w:shd w:val="clear" w:color="auto" w:fill="auto"/>
            <w:vAlign w:val="bottom"/>
            <w:hideMark/>
          </w:tcPr>
          <w:p w14:paraId="5863463B" w14:textId="77777777" w:rsidR="005E6346" w:rsidRPr="005E6346" w:rsidRDefault="005E6346" w:rsidP="005E6346">
            <w:pPr>
              <w:spacing w:after="0" w:line="240" w:lineRule="auto"/>
              <w:jc w:val="center"/>
              <w:rPr>
                <w:rFonts w:ascii="Arial" w:eastAsia="Times New Roman" w:hAnsi="Arial" w:cs="Arial"/>
                <w:color w:val="000000"/>
                <w:szCs w:val="20"/>
                <w:lang w:val="en-GB" w:eastAsia="en-GB"/>
              </w:rPr>
            </w:pPr>
            <w:r w:rsidRPr="005E6346">
              <w:rPr>
                <w:rFonts w:ascii="Arial" w:eastAsia="Times New Roman" w:hAnsi="Arial" w:cs="Arial"/>
                <w:color w:val="000000"/>
                <w:szCs w:val="20"/>
                <w:lang w:val="en-GB" w:eastAsia="en-GB"/>
              </w:rPr>
              <w:t>CL</w:t>
            </w:r>
          </w:p>
        </w:tc>
        <w:tc>
          <w:tcPr>
            <w:tcW w:w="1051" w:type="dxa"/>
            <w:tcBorders>
              <w:top w:val="single" w:sz="4" w:space="0" w:color="auto"/>
              <w:left w:val="nil"/>
              <w:bottom w:val="single" w:sz="4" w:space="0" w:color="auto"/>
              <w:right w:val="single" w:sz="4" w:space="0" w:color="auto"/>
            </w:tcBorders>
            <w:shd w:val="clear" w:color="auto" w:fill="auto"/>
            <w:vAlign w:val="bottom"/>
            <w:hideMark/>
          </w:tcPr>
          <w:p w14:paraId="738A245D" w14:textId="77777777" w:rsidR="005E6346" w:rsidRPr="005E6346" w:rsidRDefault="005E6346" w:rsidP="005E6346">
            <w:pPr>
              <w:spacing w:after="0" w:line="240" w:lineRule="auto"/>
              <w:jc w:val="center"/>
              <w:rPr>
                <w:rFonts w:ascii="Arial" w:eastAsia="Times New Roman" w:hAnsi="Arial" w:cs="Arial"/>
                <w:color w:val="000000"/>
                <w:szCs w:val="20"/>
                <w:lang w:val="en-GB" w:eastAsia="en-GB"/>
              </w:rPr>
            </w:pPr>
            <w:r w:rsidRPr="005E6346">
              <w:rPr>
                <w:rFonts w:ascii="Arial" w:eastAsia="Times New Roman" w:hAnsi="Arial" w:cs="Arial"/>
                <w:color w:val="000000"/>
                <w:szCs w:val="20"/>
                <w:lang w:val="en-GB" w:eastAsia="en-GB"/>
              </w:rPr>
              <w:t>CD</w:t>
            </w:r>
          </w:p>
        </w:tc>
        <w:tc>
          <w:tcPr>
            <w:tcW w:w="925" w:type="dxa"/>
            <w:tcBorders>
              <w:top w:val="single" w:sz="4" w:space="0" w:color="auto"/>
              <w:left w:val="nil"/>
              <w:bottom w:val="single" w:sz="4" w:space="0" w:color="auto"/>
              <w:right w:val="single" w:sz="4" w:space="0" w:color="auto"/>
            </w:tcBorders>
            <w:shd w:val="clear" w:color="auto" w:fill="auto"/>
            <w:vAlign w:val="bottom"/>
            <w:hideMark/>
          </w:tcPr>
          <w:p w14:paraId="15A2094F" w14:textId="77777777" w:rsidR="005E6346" w:rsidRPr="005E6346" w:rsidRDefault="005E6346" w:rsidP="005E6346">
            <w:pPr>
              <w:spacing w:after="0" w:line="240" w:lineRule="auto"/>
              <w:jc w:val="center"/>
              <w:rPr>
                <w:rFonts w:ascii="Arial" w:eastAsia="Times New Roman" w:hAnsi="Arial" w:cs="Arial"/>
                <w:color w:val="000000"/>
                <w:szCs w:val="20"/>
                <w:lang w:val="en-GB" w:eastAsia="en-GB"/>
              </w:rPr>
            </w:pPr>
            <w:r w:rsidRPr="005E6346">
              <w:rPr>
                <w:rFonts w:ascii="Arial" w:eastAsia="Times New Roman" w:hAnsi="Arial" w:cs="Arial"/>
                <w:color w:val="000000"/>
                <w:szCs w:val="20"/>
                <w:lang w:val="en-GB" w:eastAsia="en-GB"/>
              </w:rPr>
              <w:t>CM</w:t>
            </w:r>
          </w:p>
        </w:tc>
        <w:tc>
          <w:tcPr>
            <w:tcW w:w="1273" w:type="dxa"/>
            <w:tcBorders>
              <w:top w:val="single" w:sz="4" w:space="0" w:color="auto"/>
              <w:left w:val="nil"/>
              <w:bottom w:val="single" w:sz="4" w:space="0" w:color="auto"/>
              <w:right w:val="single" w:sz="4" w:space="0" w:color="auto"/>
            </w:tcBorders>
            <w:shd w:val="clear" w:color="auto" w:fill="auto"/>
            <w:vAlign w:val="bottom"/>
            <w:hideMark/>
          </w:tcPr>
          <w:p w14:paraId="044BE98E" w14:textId="77777777" w:rsidR="005E6346" w:rsidRPr="005E6346" w:rsidRDefault="005E6346" w:rsidP="005E6346">
            <w:pPr>
              <w:spacing w:after="0" w:line="240" w:lineRule="auto"/>
              <w:jc w:val="center"/>
              <w:rPr>
                <w:rFonts w:ascii="Arial" w:eastAsia="Times New Roman" w:hAnsi="Arial" w:cs="Arial"/>
                <w:color w:val="000000"/>
                <w:szCs w:val="20"/>
                <w:lang w:val="en-GB" w:eastAsia="en-GB"/>
              </w:rPr>
            </w:pPr>
            <w:r w:rsidRPr="005E6346">
              <w:rPr>
                <w:rFonts w:ascii="Arial" w:eastAsia="Times New Roman" w:hAnsi="Arial" w:cs="Arial"/>
                <w:color w:val="000000"/>
                <w:szCs w:val="20"/>
                <w:lang w:val="en-GB" w:eastAsia="en-GB"/>
              </w:rPr>
              <w:t>Force</w:t>
            </w:r>
          </w:p>
        </w:tc>
      </w:tr>
      <w:tr w:rsidR="005E6346" w:rsidRPr="005E6346" w14:paraId="20C88B46" w14:textId="77777777" w:rsidTr="005E6346">
        <w:trPr>
          <w:trHeight w:val="315"/>
          <w:jc w:val="center"/>
        </w:trPr>
        <w:tc>
          <w:tcPr>
            <w:tcW w:w="960" w:type="dxa"/>
            <w:tcBorders>
              <w:top w:val="nil"/>
              <w:left w:val="single" w:sz="4" w:space="0" w:color="auto"/>
              <w:bottom w:val="nil"/>
              <w:right w:val="single" w:sz="4" w:space="0" w:color="auto"/>
            </w:tcBorders>
            <w:shd w:val="clear" w:color="auto" w:fill="auto"/>
            <w:noWrap/>
            <w:vAlign w:val="bottom"/>
            <w:hideMark/>
          </w:tcPr>
          <w:p w14:paraId="41B309B8" w14:textId="77777777" w:rsidR="005E6346" w:rsidRPr="005E6346" w:rsidRDefault="005E6346" w:rsidP="005E6346">
            <w:pPr>
              <w:spacing w:after="0" w:line="240" w:lineRule="auto"/>
              <w:jc w:val="center"/>
              <w:rPr>
                <w:rFonts w:ascii="Calibri" w:eastAsia="Times New Roman" w:hAnsi="Calibri" w:cs="Times New Roman"/>
                <w:color w:val="000000"/>
                <w:sz w:val="22"/>
                <w:lang w:val="en-GB" w:eastAsia="en-GB"/>
              </w:rPr>
            </w:pPr>
            <w:r w:rsidRPr="005E6346">
              <w:rPr>
                <w:rFonts w:ascii="Calibri" w:eastAsia="Times New Roman" w:hAnsi="Calibri" w:cs="Times New Roman"/>
                <w:color w:val="000000"/>
                <w:sz w:val="22"/>
                <w:lang w:val="en-GB" w:eastAsia="en-GB"/>
              </w:rPr>
              <w:t>13</w:t>
            </w:r>
          </w:p>
        </w:tc>
        <w:tc>
          <w:tcPr>
            <w:tcW w:w="1051" w:type="dxa"/>
            <w:tcBorders>
              <w:top w:val="nil"/>
              <w:left w:val="nil"/>
              <w:bottom w:val="nil"/>
              <w:right w:val="single" w:sz="4" w:space="0" w:color="auto"/>
            </w:tcBorders>
            <w:shd w:val="clear" w:color="auto" w:fill="auto"/>
            <w:vAlign w:val="bottom"/>
            <w:hideMark/>
          </w:tcPr>
          <w:p w14:paraId="0C88B6EE" w14:textId="4D613D91" w:rsidR="005E6346" w:rsidRPr="005E6346" w:rsidRDefault="005E6346" w:rsidP="00EA1FBA">
            <w:pPr>
              <w:spacing w:after="0" w:line="240" w:lineRule="auto"/>
              <w:jc w:val="center"/>
              <w:rPr>
                <w:rFonts w:ascii="Arial" w:eastAsia="Times New Roman" w:hAnsi="Arial" w:cs="Arial"/>
                <w:color w:val="000000"/>
                <w:szCs w:val="20"/>
                <w:lang w:val="en-GB" w:eastAsia="en-GB"/>
              </w:rPr>
            </w:pPr>
            <w:r w:rsidRPr="005E6346">
              <w:rPr>
                <w:rFonts w:ascii="Arial" w:eastAsia="Times New Roman" w:hAnsi="Arial" w:cs="Arial"/>
                <w:color w:val="000000"/>
                <w:szCs w:val="20"/>
                <w:lang w:val="en-GB" w:eastAsia="en-GB"/>
              </w:rPr>
              <w:t>1,56</w:t>
            </w:r>
          </w:p>
        </w:tc>
        <w:tc>
          <w:tcPr>
            <w:tcW w:w="1051" w:type="dxa"/>
            <w:tcBorders>
              <w:top w:val="nil"/>
              <w:left w:val="nil"/>
              <w:bottom w:val="nil"/>
              <w:right w:val="single" w:sz="4" w:space="0" w:color="auto"/>
            </w:tcBorders>
            <w:shd w:val="clear" w:color="auto" w:fill="auto"/>
            <w:vAlign w:val="bottom"/>
            <w:hideMark/>
          </w:tcPr>
          <w:p w14:paraId="73DE8F31" w14:textId="2683AF21" w:rsidR="005E6346" w:rsidRPr="005E6346" w:rsidRDefault="005E6346" w:rsidP="00EA1FBA">
            <w:pPr>
              <w:spacing w:after="0" w:line="240" w:lineRule="auto"/>
              <w:jc w:val="center"/>
              <w:rPr>
                <w:rFonts w:ascii="Arial" w:eastAsia="Times New Roman" w:hAnsi="Arial" w:cs="Arial"/>
                <w:color w:val="000000"/>
                <w:szCs w:val="20"/>
                <w:lang w:val="en-GB" w:eastAsia="en-GB"/>
              </w:rPr>
            </w:pPr>
            <w:r w:rsidRPr="005E6346">
              <w:rPr>
                <w:rFonts w:ascii="Arial" w:eastAsia="Times New Roman" w:hAnsi="Arial" w:cs="Arial"/>
                <w:color w:val="000000"/>
                <w:szCs w:val="20"/>
                <w:lang w:val="en-GB" w:eastAsia="en-GB"/>
              </w:rPr>
              <w:t>0,127</w:t>
            </w:r>
          </w:p>
        </w:tc>
        <w:tc>
          <w:tcPr>
            <w:tcW w:w="925" w:type="dxa"/>
            <w:tcBorders>
              <w:top w:val="nil"/>
              <w:left w:val="nil"/>
              <w:bottom w:val="nil"/>
              <w:right w:val="single" w:sz="4" w:space="0" w:color="auto"/>
            </w:tcBorders>
            <w:shd w:val="clear" w:color="auto" w:fill="auto"/>
            <w:vAlign w:val="bottom"/>
            <w:hideMark/>
          </w:tcPr>
          <w:p w14:paraId="3C2836A0" w14:textId="24E25B75" w:rsidR="005E6346" w:rsidRPr="005E6346" w:rsidRDefault="005E6346" w:rsidP="00EA1FBA">
            <w:pPr>
              <w:spacing w:after="0" w:line="240" w:lineRule="auto"/>
              <w:jc w:val="center"/>
              <w:rPr>
                <w:rFonts w:ascii="Arial" w:eastAsia="Times New Roman" w:hAnsi="Arial" w:cs="Arial"/>
                <w:color w:val="000000"/>
                <w:szCs w:val="20"/>
                <w:lang w:val="en-GB" w:eastAsia="en-GB"/>
              </w:rPr>
            </w:pPr>
            <w:r w:rsidRPr="005E6346">
              <w:rPr>
                <w:rFonts w:ascii="Arial" w:eastAsia="Times New Roman" w:hAnsi="Arial" w:cs="Arial"/>
                <w:color w:val="000000"/>
                <w:szCs w:val="20"/>
                <w:lang w:val="en-GB" w:eastAsia="en-GB"/>
              </w:rPr>
              <w:t>-0,31</w:t>
            </w:r>
          </w:p>
        </w:tc>
        <w:tc>
          <w:tcPr>
            <w:tcW w:w="1273" w:type="dxa"/>
            <w:tcBorders>
              <w:top w:val="nil"/>
              <w:left w:val="nil"/>
              <w:bottom w:val="nil"/>
              <w:right w:val="single" w:sz="4" w:space="0" w:color="auto"/>
            </w:tcBorders>
            <w:shd w:val="clear" w:color="auto" w:fill="auto"/>
            <w:vAlign w:val="bottom"/>
            <w:hideMark/>
          </w:tcPr>
          <w:p w14:paraId="6DC45A49" w14:textId="77777777" w:rsidR="005E6346" w:rsidRPr="005E6346" w:rsidRDefault="005E6346" w:rsidP="005E6346">
            <w:pPr>
              <w:spacing w:after="0" w:line="240" w:lineRule="auto"/>
              <w:jc w:val="center"/>
              <w:rPr>
                <w:rFonts w:ascii="Arial" w:eastAsia="Times New Roman" w:hAnsi="Arial" w:cs="Arial"/>
                <w:color w:val="000000"/>
                <w:szCs w:val="20"/>
                <w:lang w:val="en-GB" w:eastAsia="en-GB"/>
              </w:rPr>
            </w:pPr>
            <w:r w:rsidRPr="005E6346">
              <w:rPr>
                <w:rFonts w:ascii="Arial" w:eastAsia="Times New Roman" w:hAnsi="Arial" w:cs="Arial"/>
                <w:color w:val="000000"/>
                <w:szCs w:val="20"/>
                <w:lang w:val="en-GB" w:eastAsia="en-GB"/>
              </w:rPr>
              <w:t>4139 N</w:t>
            </w:r>
          </w:p>
        </w:tc>
      </w:tr>
      <w:tr w:rsidR="005E6346" w:rsidRPr="005E6346" w14:paraId="6E2BD1C7" w14:textId="77777777" w:rsidTr="005E6346">
        <w:trPr>
          <w:trHeight w:val="315"/>
          <w:jc w:val="center"/>
        </w:trPr>
        <w:tc>
          <w:tcPr>
            <w:tcW w:w="960" w:type="dxa"/>
            <w:tcBorders>
              <w:top w:val="nil"/>
              <w:left w:val="single" w:sz="4" w:space="0" w:color="auto"/>
              <w:bottom w:val="single" w:sz="4" w:space="0" w:color="auto"/>
              <w:right w:val="single" w:sz="4" w:space="0" w:color="auto"/>
            </w:tcBorders>
            <w:shd w:val="clear" w:color="auto" w:fill="auto"/>
            <w:noWrap/>
            <w:vAlign w:val="bottom"/>
          </w:tcPr>
          <w:p w14:paraId="4893AD82" w14:textId="77777777" w:rsidR="005E6346" w:rsidRPr="005E6346" w:rsidRDefault="005E6346" w:rsidP="005E6346">
            <w:pPr>
              <w:spacing w:after="0" w:line="240" w:lineRule="auto"/>
              <w:rPr>
                <w:rFonts w:ascii="Calibri" w:eastAsia="Times New Roman" w:hAnsi="Calibri" w:cs="Times New Roman"/>
                <w:color w:val="000000"/>
                <w:sz w:val="22"/>
                <w:lang w:val="en-GB" w:eastAsia="en-GB"/>
              </w:rPr>
            </w:pPr>
          </w:p>
        </w:tc>
        <w:tc>
          <w:tcPr>
            <w:tcW w:w="1051" w:type="dxa"/>
            <w:tcBorders>
              <w:top w:val="nil"/>
              <w:left w:val="nil"/>
              <w:bottom w:val="single" w:sz="4" w:space="0" w:color="auto"/>
              <w:right w:val="single" w:sz="4" w:space="0" w:color="auto"/>
            </w:tcBorders>
            <w:shd w:val="clear" w:color="auto" w:fill="auto"/>
            <w:vAlign w:val="bottom"/>
          </w:tcPr>
          <w:p w14:paraId="64742D17" w14:textId="77777777" w:rsidR="005E6346" w:rsidRPr="005E6346" w:rsidRDefault="005E6346" w:rsidP="005E6346">
            <w:pPr>
              <w:spacing w:after="0" w:line="240" w:lineRule="auto"/>
              <w:jc w:val="center"/>
              <w:rPr>
                <w:rFonts w:ascii="Arial" w:eastAsia="Times New Roman" w:hAnsi="Arial" w:cs="Arial"/>
                <w:color w:val="000000"/>
                <w:szCs w:val="20"/>
                <w:lang w:val="en-GB" w:eastAsia="en-GB"/>
              </w:rPr>
            </w:pPr>
          </w:p>
        </w:tc>
        <w:tc>
          <w:tcPr>
            <w:tcW w:w="1051" w:type="dxa"/>
            <w:tcBorders>
              <w:top w:val="nil"/>
              <w:left w:val="nil"/>
              <w:bottom w:val="single" w:sz="4" w:space="0" w:color="auto"/>
              <w:right w:val="single" w:sz="4" w:space="0" w:color="auto"/>
            </w:tcBorders>
            <w:shd w:val="clear" w:color="auto" w:fill="auto"/>
            <w:vAlign w:val="bottom"/>
          </w:tcPr>
          <w:p w14:paraId="57F2B587" w14:textId="77777777" w:rsidR="005E6346" w:rsidRPr="005E6346" w:rsidRDefault="005E6346" w:rsidP="005E6346">
            <w:pPr>
              <w:spacing w:after="0" w:line="240" w:lineRule="auto"/>
              <w:jc w:val="center"/>
              <w:rPr>
                <w:rFonts w:ascii="Arial" w:eastAsia="Times New Roman" w:hAnsi="Arial" w:cs="Arial"/>
                <w:color w:val="000000"/>
                <w:szCs w:val="20"/>
                <w:lang w:val="en-GB" w:eastAsia="en-GB"/>
              </w:rPr>
            </w:pPr>
          </w:p>
        </w:tc>
        <w:tc>
          <w:tcPr>
            <w:tcW w:w="925" w:type="dxa"/>
            <w:tcBorders>
              <w:top w:val="nil"/>
              <w:left w:val="nil"/>
              <w:bottom w:val="single" w:sz="4" w:space="0" w:color="auto"/>
              <w:right w:val="single" w:sz="4" w:space="0" w:color="auto"/>
            </w:tcBorders>
            <w:shd w:val="clear" w:color="auto" w:fill="auto"/>
            <w:vAlign w:val="bottom"/>
          </w:tcPr>
          <w:p w14:paraId="152AE4A5" w14:textId="77777777" w:rsidR="005E6346" w:rsidRPr="005E6346" w:rsidRDefault="005E6346" w:rsidP="005E6346">
            <w:pPr>
              <w:spacing w:after="0" w:line="240" w:lineRule="auto"/>
              <w:jc w:val="center"/>
              <w:rPr>
                <w:rFonts w:ascii="Arial" w:eastAsia="Times New Roman" w:hAnsi="Arial" w:cs="Arial"/>
                <w:color w:val="000000"/>
                <w:szCs w:val="20"/>
                <w:lang w:val="en-GB" w:eastAsia="en-GB"/>
              </w:rPr>
            </w:pPr>
          </w:p>
        </w:tc>
        <w:tc>
          <w:tcPr>
            <w:tcW w:w="1273" w:type="dxa"/>
            <w:tcBorders>
              <w:top w:val="nil"/>
              <w:left w:val="nil"/>
              <w:bottom w:val="single" w:sz="4" w:space="0" w:color="auto"/>
              <w:right w:val="single" w:sz="4" w:space="0" w:color="auto"/>
            </w:tcBorders>
            <w:shd w:val="clear" w:color="auto" w:fill="auto"/>
            <w:vAlign w:val="bottom"/>
          </w:tcPr>
          <w:p w14:paraId="2992574C" w14:textId="77777777" w:rsidR="005E6346" w:rsidRPr="005E6346" w:rsidRDefault="005E6346" w:rsidP="00BE76BC">
            <w:pPr>
              <w:keepNext/>
              <w:spacing w:after="0" w:line="240" w:lineRule="auto"/>
              <w:jc w:val="center"/>
              <w:rPr>
                <w:rFonts w:ascii="Arial" w:eastAsia="Times New Roman" w:hAnsi="Arial" w:cs="Arial"/>
                <w:color w:val="000000"/>
                <w:szCs w:val="20"/>
                <w:lang w:val="en-GB" w:eastAsia="en-GB"/>
              </w:rPr>
            </w:pPr>
          </w:p>
        </w:tc>
      </w:tr>
    </w:tbl>
    <w:p w14:paraId="1B6095FA" w14:textId="77777777" w:rsidR="005E6346" w:rsidRPr="005E6346" w:rsidRDefault="005E6346" w:rsidP="005E6346"/>
    <w:p w14:paraId="63664BAB" w14:textId="77777777" w:rsidR="00BE76BC" w:rsidRDefault="005E6346" w:rsidP="00BE76BC">
      <w:pPr>
        <w:keepNext/>
        <w:jc w:val="center"/>
      </w:pPr>
      <w:r w:rsidRPr="005E6346">
        <w:rPr>
          <w:noProof/>
          <w:lang w:val="tr-TR" w:eastAsia="tr-TR"/>
        </w:rPr>
        <w:lastRenderedPageBreak/>
        <w:drawing>
          <wp:inline distT="0" distB="0" distL="0" distR="0" wp14:anchorId="1B931060" wp14:editId="73E7F14A">
            <wp:extent cx="5353050" cy="1895710"/>
            <wp:effectExtent l="19050" t="0" r="0" b="0"/>
            <wp:docPr id="81" name="Resi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9" cstate="print"/>
                    <a:srcRect/>
                    <a:stretch>
                      <a:fillRect/>
                    </a:stretch>
                  </pic:blipFill>
                  <pic:spPr bwMode="auto">
                    <a:xfrm>
                      <a:off x="0" y="0"/>
                      <a:ext cx="5353050" cy="1895710"/>
                    </a:xfrm>
                    <a:prstGeom prst="rect">
                      <a:avLst/>
                    </a:prstGeom>
                    <a:noFill/>
                    <a:ln w="9525">
                      <a:noFill/>
                      <a:miter lim="800000"/>
                      <a:headEnd/>
                      <a:tailEnd/>
                    </a:ln>
                  </pic:spPr>
                </pic:pic>
              </a:graphicData>
            </a:graphic>
          </wp:inline>
        </w:drawing>
      </w:r>
    </w:p>
    <w:p w14:paraId="6671D3A2" w14:textId="77777777" w:rsidR="005E6346" w:rsidRPr="005E6346" w:rsidRDefault="00BE76BC" w:rsidP="00BE76BC">
      <w:pPr>
        <w:pStyle w:val="Caption"/>
        <w:jc w:val="center"/>
      </w:pPr>
      <w:bookmarkStart w:id="150" w:name="_Toc525254192"/>
      <w:r>
        <w:t xml:space="preserve">Figure </w:t>
      </w:r>
      <w:r w:rsidR="00F47D15">
        <w:fldChar w:fldCharType="begin"/>
      </w:r>
      <w:r w:rsidR="00F47D15">
        <w:instrText xml:space="preserve"> STYLEREF 2 \s </w:instrText>
      </w:r>
      <w:r w:rsidR="00F47D15">
        <w:fldChar w:fldCharType="separate"/>
      </w:r>
      <w:r w:rsidR="00F47D15">
        <w:rPr>
          <w:noProof/>
        </w:rPr>
        <w:t>3.1</w:t>
      </w:r>
      <w:r w:rsidR="00F47D15">
        <w:fldChar w:fldCharType="end"/>
      </w:r>
      <w:r w:rsidR="00F47D15">
        <w:noBreakHyphen/>
      </w:r>
      <w:r w:rsidR="00F47D15">
        <w:fldChar w:fldCharType="begin"/>
      </w:r>
      <w:r w:rsidR="00F47D15">
        <w:instrText xml:space="preserve"> SEQ Figure \* ARABIC \s 2 </w:instrText>
      </w:r>
      <w:r w:rsidR="00F47D15">
        <w:fldChar w:fldCharType="separate"/>
      </w:r>
      <w:r w:rsidR="00F47D15">
        <w:rPr>
          <w:noProof/>
        </w:rPr>
        <w:t>85</w:t>
      </w:r>
      <w:r w:rsidR="00F47D15">
        <w:fldChar w:fldCharType="end"/>
      </w:r>
      <w:r>
        <w:t xml:space="preserve">. </w:t>
      </w:r>
      <w:r w:rsidRPr="00C41429">
        <w:t>Isometric view of the pressure counters on the wing with 15 degrees of flap deflections</w:t>
      </w:r>
      <w:bookmarkEnd w:id="150"/>
    </w:p>
    <w:p w14:paraId="37D0D900" w14:textId="77777777" w:rsidR="005E6346" w:rsidRPr="005E6346" w:rsidRDefault="005E6346" w:rsidP="005E6346">
      <w:r w:rsidRPr="005E6346">
        <w:t xml:space="preserve">As it was mentioned before, total lift coefficient of the wing starts to decrease as the flap deflections are kept increasing above 20 degrees. However, this is something that can be turn into our advantage. As the landing occurs aircraft will also need more drag forces to slow down, in this case higher flap deflections for the flaps that is above 20 degrees will act like spoilers and generate required forces, but still the wing should be generating enough forces to carry out the landing. In this case, </w:t>
      </w:r>
      <w:r w:rsidRPr="005E6346">
        <w:rPr>
          <w:u w:val="single"/>
        </w:rPr>
        <w:t xml:space="preserve">it seems possible to achieve the landing requirements with 30 degrees of flap deflections and 10 degrees of angle of attack of the aircraft. </w:t>
      </w:r>
      <w:r w:rsidRPr="005E6346">
        <w:t>Wings having 3 degrees of incidence and aircraft is having 10 degrees of angle of attack with 30 degrees of flap deflections results in 4142 N of forces for half wing which is enough to carry out the landing.</w:t>
      </w:r>
    </w:p>
    <w:p w14:paraId="37CF4BC9" w14:textId="77777777" w:rsidR="00023CD4" w:rsidRPr="005E6346" w:rsidRDefault="00023CD4" w:rsidP="00023CD4">
      <w:pPr>
        <w:pStyle w:val="Caption"/>
        <w:jc w:val="center"/>
        <w:rPr>
          <w:i w:val="0"/>
          <w:iCs w:val="0"/>
        </w:rPr>
      </w:pPr>
      <w:r>
        <w:t xml:space="preserve">Table </w:t>
      </w:r>
      <w:r>
        <w:fldChar w:fldCharType="begin"/>
      </w:r>
      <w:r>
        <w:instrText xml:space="preserve"> STYLEREF 2 \s </w:instrText>
      </w:r>
      <w:r>
        <w:fldChar w:fldCharType="separate"/>
      </w:r>
      <w:r>
        <w:rPr>
          <w:noProof/>
        </w:rPr>
        <w:t>3.1</w:t>
      </w:r>
      <w:r>
        <w:fldChar w:fldCharType="end"/>
      </w:r>
      <w:r>
        <w:noBreakHyphen/>
      </w:r>
      <w:r>
        <w:fldChar w:fldCharType="begin"/>
      </w:r>
      <w:r>
        <w:instrText xml:space="preserve"> SEQ Table \* ARABIC \s 2 </w:instrText>
      </w:r>
      <w:r>
        <w:fldChar w:fldCharType="separate"/>
      </w:r>
      <w:r>
        <w:rPr>
          <w:noProof/>
        </w:rPr>
        <w:t>5</w:t>
      </w:r>
      <w:r>
        <w:fldChar w:fldCharType="end"/>
      </w:r>
      <w:r>
        <w:t xml:space="preserve">. </w:t>
      </w:r>
      <w:r w:rsidRPr="006F58BB">
        <w:t>Coefficients and generated force of the half wing at 13 degrees of angle of attack with 13 degrees of flap deflection</w:t>
      </w:r>
    </w:p>
    <w:p w14:paraId="6221A519" w14:textId="77777777" w:rsidR="005E6346" w:rsidRPr="005E6346" w:rsidRDefault="005E6346" w:rsidP="005E6346"/>
    <w:tbl>
      <w:tblPr>
        <w:tblW w:w="5702" w:type="dxa"/>
        <w:jc w:val="center"/>
        <w:tblLook w:val="04A0" w:firstRow="1" w:lastRow="0" w:firstColumn="1" w:lastColumn="0" w:noHBand="0" w:noVBand="1"/>
      </w:tblPr>
      <w:tblGrid>
        <w:gridCol w:w="960"/>
        <w:gridCol w:w="1051"/>
        <w:gridCol w:w="1051"/>
        <w:gridCol w:w="1081"/>
        <w:gridCol w:w="1559"/>
      </w:tblGrid>
      <w:tr w:rsidR="005E6346" w:rsidRPr="005E6346" w14:paraId="48553729" w14:textId="77777777" w:rsidTr="005E6346">
        <w:trPr>
          <w:trHeight w:val="315"/>
          <w:jc w:val="center"/>
        </w:trPr>
        <w:tc>
          <w:tcPr>
            <w:tcW w:w="96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3FC79097" w14:textId="77777777" w:rsidR="005E6346" w:rsidRPr="005E6346" w:rsidRDefault="005E6346" w:rsidP="005E6346">
            <w:pPr>
              <w:spacing w:after="0" w:line="240" w:lineRule="auto"/>
              <w:jc w:val="center"/>
              <w:rPr>
                <w:rFonts w:ascii="Arial" w:eastAsia="Times New Roman" w:hAnsi="Arial" w:cs="Arial"/>
                <w:color w:val="000000"/>
                <w:szCs w:val="20"/>
                <w:lang w:val="en-GB" w:eastAsia="en-GB"/>
              </w:rPr>
            </w:pPr>
            <w:r w:rsidRPr="005E6346">
              <w:rPr>
                <w:rFonts w:ascii="Arial" w:eastAsia="Times New Roman" w:hAnsi="Arial" w:cs="Arial"/>
                <w:color w:val="000000"/>
                <w:szCs w:val="20"/>
                <w:lang w:val="en-GB" w:eastAsia="en-GB"/>
              </w:rPr>
              <w:t>AOA</w:t>
            </w:r>
          </w:p>
        </w:tc>
        <w:tc>
          <w:tcPr>
            <w:tcW w:w="1051" w:type="dxa"/>
            <w:tcBorders>
              <w:top w:val="single" w:sz="4" w:space="0" w:color="auto"/>
              <w:left w:val="nil"/>
              <w:bottom w:val="single" w:sz="4" w:space="0" w:color="auto"/>
              <w:right w:val="single" w:sz="4" w:space="0" w:color="auto"/>
            </w:tcBorders>
            <w:shd w:val="clear" w:color="auto" w:fill="auto"/>
            <w:vAlign w:val="bottom"/>
            <w:hideMark/>
          </w:tcPr>
          <w:p w14:paraId="6602C8E5" w14:textId="77777777" w:rsidR="005E6346" w:rsidRPr="005E6346" w:rsidRDefault="005E6346" w:rsidP="005E6346">
            <w:pPr>
              <w:spacing w:after="0" w:line="240" w:lineRule="auto"/>
              <w:jc w:val="center"/>
              <w:rPr>
                <w:rFonts w:ascii="Arial" w:eastAsia="Times New Roman" w:hAnsi="Arial" w:cs="Arial"/>
                <w:color w:val="000000"/>
                <w:szCs w:val="20"/>
                <w:lang w:val="en-GB" w:eastAsia="en-GB"/>
              </w:rPr>
            </w:pPr>
            <w:r w:rsidRPr="005E6346">
              <w:rPr>
                <w:rFonts w:ascii="Arial" w:eastAsia="Times New Roman" w:hAnsi="Arial" w:cs="Arial"/>
                <w:color w:val="000000"/>
                <w:szCs w:val="20"/>
                <w:lang w:val="en-GB" w:eastAsia="en-GB"/>
              </w:rPr>
              <w:t>CL</w:t>
            </w:r>
          </w:p>
        </w:tc>
        <w:tc>
          <w:tcPr>
            <w:tcW w:w="1051" w:type="dxa"/>
            <w:tcBorders>
              <w:top w:val="single" w:sz="4" w:space="0" w:color="auto"/>
              <w:left w:val="nil"/>
              <w:bottom w:val="single" w:sz="4" w:space="0" w:color="auto"/>
              <w:right w:val="single" w:sz="4" w:space="0" w:color="auto"/>
            </w:tcBorders>
            <w:shd w:val="clear" w:color="auto" w:fill="auto"/>
            <w:vAlign w:val="bottom"/>
            <w:hideMark/>
          </w:tcPr>
          <w:p w14:paraId="13E1E371" w14:textId="77777777" w:rsidR="005E6346" w:rsidRPr="005E6346" w:rsidRDefault="005E6346" w:rsidP="005E6346">
            <w:pPr>
              <w:spacing w:after="0" w:line="240" w:lineRule="auto"/>
              <w:jc w:val="center"/>
              <w:rPr>
                <w:rFonts w:ascii="Arial" w:eastAsia="Times New Roman" w:hAnsi="Arial" w:cs="Arial"/>
                <w:color w:val="000000"/>
                <w:szCs w:val="20"/>
                <w:lang w:val="en-GB" w:eastAsia="en-GB"/>
              </w:rPr>
            </w:pPr>
            <w:r w:rsidRPr="005E6346">
              <w:rPr>
                <w:rFonts w:ascii="Arial" w:eastAsia="Times New Roman" w:hAnsi="Arial" w:cs="Arial"/>
                <w:color w:val="000000"/>
                <w:szCs w:val="20"/>
                <w:lang w:val="en-GB" w:eastAsia="en-GB"/>
              </w:rPr>
              <w:t>CD</w:t>
            </w:r>
          </w:p>
        </w:tc>
        <w:tc>
          <w:tcPr>
            <w:tcW w:w="1081" w:type="dxa"/>
            <w:tcBorders>
              <w:top w:val="single" w:sz="4" w:space="0" w:color="auto"/>
              <w:left w:val="nil"/>
              <w:bottom w:val="single" w:sz="4" w:space="0" w:color="auto"/>
              <w:right w:val="single" w:sz="4" w:space="0" w:color="auto"/>
            </w:tcBorders>
            <w:shd w:val="clear" w:color="auto" w:fill="auto"/>
            <w:vAlign w:val="bottom"/>
            <w:hideMark/>
          </w:tcPr>
          <w:p w14:paraId="5BDF2F41" w14:textId="77777777" w:rsidR="005E6346" w:rsidRPr="005E6346" w:rsidRDefault="005E6346" w:rsidP="005E6346">
            <w:pPr>
              <w:spacing w:after="0" w:line="240" w:lineRule="auto"/>
              <w:jc w:val="center"/>
              <w:rPr>
                <w:rFonts w:ascii="Arial" w:eastAsia="Times New Roman" w:hAnsi="Arial" w:cs="Arial"/>
                <w:color w:val="000000"/>
                <w:szCs w:val="20"/>
                <w:lang w:val="en-GB" w:eastAsia="en-GB"/>
              </w:rPr>
            </w:pPr>
            <w:r w:rsidRPr="005E6346">
              <w:rPr>
                <w:rFonts w:ascii="Arial" w:eastAsia="Times New Roman" w:hAnsi="Arial" w:cs="Arial"/>
                <w:color w:val="000000"/>
                <w:szCs w:val="20"/>
                <w:lang w:val="en-GB" w:eastAsia="en-GB"/>
              </w:rPr>
              <w:t>CM</w:t>
            </w:r>
          </w:p>
        </w:tc>
        <w:tc>
          <w:tcPr>
            <w:tcW w:w="1559" w:type="dxa"/>
            <w:tcBorders>
              <w:top w:val="single" w:sz="4" w:space="0" w:color="auto"/>
              <w:left w:val="nil"/>
              <w:bottom w:val="single" w:sz="4" w:space="0" w:color="auto"/>
              <w:right w:val="single" w:sz="4" w:space="0" w:color="auto"/>
            </w:tcBorders>
            <w:shd w:val="clear" w:color="auto" w:fill="auto"/>
            <w:vAlign w:val="bottom"/>
            <w:hideMark/>
          </w:tcPr>
          <w:p w14:paraId="1C24BC36" w14:textId="77777777" w:rsidR="005E6346" w:rsidRPr="005E6346" w:rsidRDefault="005E6346" w:rsidP="005E6346">
            <w:pPr>
              <w:spacing w:after="0" w:line="240" w:lineRule="auto"/>
              <w:jc w:val="center"/>
              <w:rPr>
                <w:rFonts w:ascii="Arial" w:eastAsia="Times New Roman" w:hAnsi="Arial" w:cs="Arial"/>
                <w:color w:val="000000"/>
                <w:szCs w:val="20"/>
                <w:lang w:val="en-GB" w:eastAsia="en-GB"/>
              </w:rPr>
            </w:pPr>
            <w:r w:rsidRPr="005E6346">
              <w:rPr>
                <w:rFonts w:ascii="Arial" w:eastAsia="Times New Roman" w:hAnsi="Arial" w:cs="Arial"/>
                <w:color w:val="000000"/>
                <w:szCs w:val="20"/>
                <w:lang w:val="en-GB" w:eastAsia="en-GB"/>
              </w:rPr>
              <w:t>Force</w:t>
            </w:r>
          </w:p>
        </w:tc>
      </w:tr>
      <w:tr w:rsidR="005E6346" w:rsidRPr="005E6346" w14:paraId="488183FE" w14:textId="77777777" w:rsidTr="005E6346">
        <w:trPr>
          <w:trHeight w:val="315"/>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08320E0B" w14:textId="77777777" w:rsidR="005E6346" w:rsidRPr="005E6346" w:rsidRDefault="005E6346" w:rsidP="005E6346">
            <w:pPr>
              <w:spacing w:after="0" w:line="240" w:lineRule="auto"/>
              <w:jc w:val="center"/>
              <w:rPr>
                <w:rFonts w:ascii="Calibri" w:eastAsia="Times New Roman" w:hAnsi="Calibri" w:cs="Times New Roman"/>
                <w:color w:val="000000"/>
                <w:sz w:val="22"/>
                <w:lang w:val="en-GB" w:eastAsia="en-GB"/>
              </w:rPr>
            </w:pPr>
            <w:r w:rsidRPr="005E6346">
              <w:rPr>
                <w:rFonts w:ascii="Calibri" w:eastAsia="Times New Roman" w:hAnsi="Calibri" w:cs="Times New Roman"/>
                <w:color w:val="000000"/>
                <w:sz w:val="22"/>
                <w:lang w:val="en-GB" w:eastAsia="en-GB"/>
              </w:rPr>
              <w:t>13</w:t>
            </w:r>
          </w:p>
        </w:tc>
        <w:tc>
          <w:tcPr>
            <w:tcW w:w="1051" w:type="dxa"/>
            <w:tcBorders>
              <w:top w:val="nil"/>
              <w:left w:val="nil"/>
              <w:bottom w:val="single" w:sz="4" w:space="0" w:color="auto"/>
              <w:right w:val="single" w:sz="4" w:space="0" w:color="auto"/>
            </w:tcBorders>
            <w:shd w:val="clear" w:color="auto" w:fill="auto"/>
            <w:vAlign w:val="bottom"/>
            <w:hideMark/>
          </w:tcPr>
          <w:p w14:paraId="03516FED" w14:textId="7954EB72" w:rsidR="005E6346" w:rsidRPr="005E6346" w:rsidRDefault="005E6346" w:rsidP="00EA1FBA">
            <w:pPr>
              <w:spacing w:after="0" w:line="240" w:lineRule="auto"/>
              <w:jc w:val="center"/>
              <w:rPr>
                <w:rFonts w:ascii="Arial" w:eastAsia="Times New Roman" w:hAnsi="Arial" w:cs="Arial"/>
                <w:color w:val="000000"/>
                <w:szCs w:val="20"/>
                <w:lang w:val="en-GB" w:eastAsia="en-GB"/>
              </w:rPr>
            </w:pPr>
            <w:r w:rsidRPr="005E6346">
              <w:rPr>
                <w:rFonts w:ascii="Arial" w:eastAsia="Times New Roman" w:hAnsi="Arial" w:cs="Arial"/>
                <w:color w:val="000000"/>
                <w:szCs w:val="20"/>
                <w:lang w:val="en-GB" w:eastAsia="en-GB"/>
              </w:rPr>
              <w:t>1</w:t>
            </w:r>
            <w:r w:rsidR="00EA1FBA">
              <w:rPr>
                <w:rFonts w:ascii="Arial" w:eastAsia="Times New Roman" w:hAnsi="Arial" w:cs="Arial"/>
                <w:color w:val="000000"/>
                <w:szCs w:val="20"/>
                <w:lang w:val="en-GB" w:eastAsia="en-GB"/>
              </w:rPr>
              <w:t>.</w:t>
            </w:r>
            <w:r w:rsidRPr="005E6346">
              <w:rPr>
                <w:rFonts w:ascii="Arial" w:eastAsia="Times New Roman" w:hAnsi="Arial" w:cs="Arial"/>
                <w:color w:val="000000"/>
                <w:szCs w:val="20"/>
                <w:lang w:val="en-GB" w:eastAsia="en-GB"/>
              </w:rPr>
              <w:t>62</w:t>
            </w:r>
          </w:p>
        </w:tc>
        <w:tc>
          <w:tcPr>
            <w:tcW w:w="1051" w:type="dxa"/>
            <w:tcBorders>
              <w:top w:val="nil"/>
              <w:left w:val="nil"/>
              <w:bottom w:val="single" w:sz="4" w:space="0" w:color="auto"/>
              <w:right w:val="single" w:sz="4" w:space="0" w:color="auto"/>
            </w:tcBorders>
            <w:shd w:val="clear" w:color="auto" w:fill="auto"/>
            <w:vAlign w:val="bottom"/>
            <w:hideMark/>
          </w:tcPr>
          <w:p w14:paraId="663F85DA" w14:textId="7F4DAA5C" w:rsidR="005E6346" w:rsidRPr="005E6346" w:rsidRDefault="005E6346" w:rsidP="00EA1FBA">
            <w:pPr>
              <w:spacing w:after="0" w:line="240" w:lineRule="auto"/>
              <w:jc w:val="center"/>
              <w:rPr>
                <w:rFonts w:ascii="Arial" w:eastAsia="Times New Roman" w:hAnsi="Arial" w:cs="Arial"/>
                <w:color w:val="000000"/>
                <w:szCs w:val="20"/>
                <w:lang w:val="en-GB" w:eastAsia="en-GB"/>
              </w:rPr>
            </w:pPr>
            <w:r w:rsidRPr="005E6346">
              <w:rPr>
                <w:rFonts w:ascii="Arial" w:eastAsia="Times New Roman" w:hAnsi="Arial" w:cs="Arial"/>
                <w:color w:val="000000"/>
                <w:szCs w:val="20"/>
                <w:lang w:val="en-GB" w:eastAsia="en-GB"/>
              </w:rPr>
              <w:t>0</w:t>
            </w:r>
            <w:r w:rsidR="00EA1FBA">
              <w:rPr>
                <w:rFonts w:ascii="Arial" w:eastAsia="Times New Roman" w:hAnsi="Arial" w:cs="Arial"/>
                <w:color w:val="000000"/>
                <w:szCs w:val="20"/>
                <w:lang w:val="en-GB" w:eastAsia="en-GB"/>
              </w:rPr>
              <w:t>.</w:t>
            </w:r>
            <w:r w:rsidRPr="005E6346">
              <w:rPr>
                <w:rFonts w:ascii="Arial" w:eastAsia="Times New Roman" w:hAnsi="Arial" w:cs="Arial"/>
                <w:color w:val="000000"/>
                <w:szCs w:val="20"/>
                <w:lang w:val="en-GB" w:eastAsia="en-GB"/>
              </w:rPr>
              <w:t>191</w:t>
            </w:r>
          </w:p>
        </w:tc>
        <w:tc>
          <w:tcPr>
            <w:tcW w:w="1081" w:type="dxa"/>
            <w:tcBorders>
              <w:top w:val="nil"/>
              <w:left w:val="nil"/>
              <w:bottom w:val="single" w:sz="4" w:space="0" w:color="auto"/>
              <w:right w:val="single" w:sz="4" w:space="0" w:color="auto"/>
            </w:tcBorders>
            <w:shd w:val="clear" w:color="auto" w:fill="auto"/>
            <w:vAlign w:val="bottom"/>
            <w:hideMark/>
          </w:tcPr>
          <w:p w14:paraId="2DFEE33A" w14:textId="618D9AFC" w:rsidR="005E6346" w:rsidRPr="005E6346" w:rsidRDefault="005E6346" w:rsidP="00EA1FBA">
            <w:pPr>
              <w:spacing w:after="0" w:line="240" w:lineRule="auto"/>
              <w:jc w:val="center"/>
              <w:rPr>
                <w:rFonts w:ascii="Arial" w:eastAsia="Times New Roman" w:hAnsi="Arial" w:cs="Arial"/>
                <w:color w:val="000000"/>
                <w:szCs w:val="20"/>
                <w:lang w:val="en-GB" w:eastAsia="en-GB"/>
              </w:rPr>
            </w:pPr>
            <w:r w:rsidRPr="005E6346">
              <w:rPr>
                <w:rFonts w:ascii="Arial" w:eastAsia="Times New Roman" w:hAnsi="Arial" w:cs="Arial"/>
                <w:color w:val="000000"/>
                <w:szCs w:val="20"/>
                <w:lang w:val="en-GB" w:eastAsia="en-GB"/>
              </w:rPr>
              <w:t>-0,33</w:t>
            </w:r>
          </w:p>
        </w:tc>
        <w:tc>
          <w:tcPr>
            <w:tcW w:w="1559" w:type="dxa"/>
            <w:tcBorders>
              <w:top w:val="nil"/>
              <w:left w:val="nil"/>
              <w:bottom w:val="single" w:sz="4" w:space="0" w:color="auto"/>
              <w:right w:val="single" w:sz="4" w:space="0" w:color="auto"/>
            </w:tcBorders>
            <w:shd w:val="clear" w:color="auto" w:fill="auto"/>
            <w:noWrap/>
            <w:vAlign w:val="bottom"/>
            <w:hideMark/>
          </w:tcPr>
          <w:p w14:paraId="265FE92F" w14:textId="77777777" w:rsidR="005E6346" w:rsidRPr="005E6346" w:rsidRDefault="005E6346" w:rsidP="00BE76BC">
            <w:pPr>
              <w:keepNext/>
              <w:spacing w:after="0" w:line="240" w:lineRule="auto"/>
              <w:rPr>
                <w:rFonts w:ascii="Calibri" w:eastAsia="Times New Roman" w:hAnsi="Calibri" w:cs="Times New Roman"/>
                <w:color w:val="000000"/>
                <w:sz w:val="22"/>
                <w:lang w:val="en-GB" w:eastAsia="en-GB"/>
              </w:rPr>
            </w:pPr>
            <w:r w:rsidRPr="005E6346">
              <w:rPr>
                <w:rFonts w:ascii="Calibri" w:eastAsia="Times New Roman" w:hAnsi="Calibri" w:cs="Times New Roman"/>
                <w:color w:val="000000"/>
                <w:sz w:val="22"/>
                <w:lang w:val="en-GB" w:eastAsia="en-GB"/>
              </w:rPr>
              <w:t xml:space="preserve"> 4142 N</w:t>
            </w:r>
          </w:p>
        </w:tc>
      </w:tr>
    </w:tbl>
    <w:p w14:paraId="5636EA3D" w14:textId="77777777" w:rsidR="005E6346" w:rsidRPr="005E6346" w:rsidRDefault="005E6346" w:rsidP="005E6346"/>
    <w:p w14:paraId="13C4FD28" w14:textId="77777777" w:rsidR="00BE76BC" w:rsidRDefault="005E6346" w:rsidP="00BE76BC">
      <w:pPr>
        <w:keepNext/>
        <w:jc w:val="center"/>
      </w:pPr>
      <w:r w:rsidRPr="005E6346">
        <w:rPr>
          <w:noProof/>
          <w:lang w:val="tr-TR" w:eastAsia="tr-TR"/>
        </w:rPr>
        <w:drawing>
          <wp:inline distT="0" distB="0" distL="0" distR="0" wp14:anchorId="2420897D" wp14:editId="0F473F94">
            <wp:extent cx="5324475" cy="3183866"/>
            <wp:effectExtent l="19050" t="0" r="9525" b="0"/>
            <wp:docPr id="82"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0" cstate="print"/>
                    <a:srcRect/>
                    <a:stretch>
                      <a:fillRect/>
                    </a:stretch>
                  </pic:blipFill>
                  <pic:spPr bwMode="auto">
                    <a:xfrm>
                      <a:off x="0" y="0"/>
                      <a:ext cx="5324475" cy="3183866"/>
                    </a:xfrm>
                    <a:prstGeom prst="rect">
                      <a:avLst/>
                    </a:prstGeom>
                    <a:noFill/>
                    <a:ln w="9525">
                      <a:noFill/>
                      <a:miter lim="800000"/>
                      <a:headEnd/>
                      <a:tailEnd/>
                    </a:ln>
                  </pic:spPr>
                </pic:pic>
              </a:graphicData>
            </a:graphic>
          </wp:inline>
        </w:drawing>
      </w:r>
    </w:p>
    <w:p w14:paraId="07309697" w14:textId="77777777" w:rsidR="005E6346" w:rsidRPr="005E6346" w:rsidRDefault="00BE76BC" w:rsidP="00BE76BC">
      <w:pPr>
        <w:pStyle w:val="Caption"/>
        <w:jc w:val="center"/>
      </w:pPr>
      <w:bookmarkStart w:id="151" w:name="_Toc525254193"/>
      <w:r>
        <w:t xml:space="preserve">Figure </w:t>
      </w:r>
      <w:r w:rsidR="00F47D15">
        <w:fldChar w:fldCharType="begin"/>
      </w:r>
      <w:r w:rsidR="00F47D15">
        <w:instrText xml:space="preserve"> STYLEREF 2 \s </w:instrText>
      </w:r>
      <w:r w:rsidR="00F47D15">
        <w:fldChar w:fldCharType="separate"/>
      </w:r>
      <w:r w:rsidR="00F47D15">
        <w:rPr>
          <w:noProof/>
        </w:rPr>
        <w:t>3.1</w:t>
      </w:r>
      <w:r w:rsidR="00F47D15">
        <w:fldChar w:fldCharType="end"/>
      </w:r>
      <w:r w:rsidR="00F47D15">
        <w:noBreakHyphen/>
      </w:r>
      <w:r w:rsidR="00F47D15">
        <w:fldChar w:fldCharType="begin"/>
      </w:r>
      <w:r w:rsidR="00F47D15">
        <w:instrText xml:space="preserve"> SEQ Figure \* ARABIC \s 2 </w:instrText>
      </w:r>
      <w:r w:rsidR="00F47D15">
        <w:fldChar w:fldCharType="separate"/>
      </w:r>
      <w:r w:rsidR="00F47D15">
        <w:rPr>
          <w:noProof/>
        </w:rPr>
        <w:t>86</w:t>
      </w:r>
      <w:r w:rsidR="00F47D15">
        <w:fldChar w:fldCharType="end"/>
      </w:r>
      <w:r>
        <w:t xml:space="preserve">. </w:t>
      </w:r>
      <w:r w:rsidRPr="00DE67A3">
        <w:t>Velocity counters on the 15 degrees flap deflected wing for three different sections</w:t>
      </w:r>
      <w:r>
        <w:t>.</w:t>
      </w:r>
      <w:bookmarkEnd w:id="151"/>
    </w:p>
    <w:p w14:paraId="6E0DD507" w14:textId="77777777" w:rsidR="005E6346" w:rsidRPr="005E6346" w:rsidRDefault="005E6346" w:rsidP="005E6346"/>
    <w:p w14:paraId="23B253E6" w14:textId="77777777" w:rsidR="005E6346" w:rsidRPr="005E6346" w:rsidRDefault="005E6346" w:rsidP="005E6346"/>
    <w:p w14:paraId="0B4956D4" w14:textId="77777777" w:rsidR="005E6346" w:rsidRPr="005E6346" w:rsidRDefault="005E6346" w:rsidP="005E6346"/>
    <w:p w14:paraId="1794C64E" w14:textId="77777777" w:rsidR="00BE76BC" w:rsidRDefault="005E6346" w:rsidP="00BE76BC">
      <w:pPr>
        <w:keepNext/>
        <w:jc w:val="center"/>
      </w:pPr>
      <w:r w:rsidRPr="005E6346">
        <w:rPr>
          <w:noProof/>
          <w:lang w:val="tr-TR" w:eastAsia="tr-TR"/>
        </w:rPr>
        <w:lastRenderedPageBreak/>
        <w:drawing>
          <wp:inline distT="0" distB="0" distL="0" distR="0" wp14:anchorId="3B5EC8F6" wp14:editId="3E50680C">
            <wp:extent cx="5353050" cy="3177645"/>
            <wp:effectExtent l="19050" t="0" r="0" b="0"/>
            <wp:docPr id="84" name="Resi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1" cstate="print"/>
                    <a:srcRect/>
                    <a:stretch>
                      <a:fillRect/>
                    </a:stretch>
                  </pic:blipFill>
                  <pic:spPr bwMode="auto">
                    <a:xfrm>
                      <a:off x="0" y="0"/>
                      <a:ext cx="5353280" cy="3177782"/>
                    </a:xfrm>
                    <a:prstGeom prst="rect">
                      <a:avLst/>
                    </a:prstGeom>
                    <a:noFill/>
                    <a:ln w="9525">
                      <a:noFill/>
                      <a:miter lim="800000"/>
                      <a:headEnd/>
                      <a:tailEnd/>
                    </a:ln>
                  </pic:spPr>
                </pic:pic>
              </a:graphicData>
            </a:graphic>
          </wp:inline>
        </w:drawing>
      </w:r>
    </w:p>
    <w:p w14:paraId="41885628" w14:textId="77777777" w:rsidR="005E6346" w:rsidRPr="005E6346" w:rsidRDefault="00BE76BC" w:rsidP="00BE76BC">
      <w:pPr>
        <w:pStyle w:val="Caption"/>
        <w:jc w:val="center"/>
      </w:pPr>
      <w:bookmarkStart w:id="152" w:name="_Toc525254194"/>
      <w:r>
        <w:t xml:space="preserve">Figure </w:t>
      </w:r>
      <w:r w:rsidR="00F47D15">
        <w:fldChar w:fldCharType="begin"/>
      </w:r>
      <w:r w:rsidR="00F47D15">
        <w:instrText xml:space="preserve"> STYLEREF 2 \s </w:instrText>
      </w:r>
      <w:r w:rsidR="00F47D15">
        <w:fldChar w:fldCharType="separate"/>
      </w:r>
      <w:r w:rsidR="00F47D15">
        <w:rPr>
          <w:noProof/>
        </w:rPr>
        <w:t>3.1</w:t>
      </w:r>
      <w:r w:rsidR="00F47D15">
        <w:fldChar w:fldCharType="end"/>
      </w:r>
      <w:r w:rsidR="00F47D15">
        <w:noBreakHyphen/>
      </w:r>
      <w:r w:rsidR="00F47D15">
        <w:fldChar w:fldCharType="begin"/>
      </w:r>
      <w:r w:rsidR="00F47D15">
        <w:instrText xml:space="preserve"> SEQ Figure \* ARABIC \s 2 </w:instrText>
      </w:r>
      <w:r w:rsidR="00F47D15">
        <w:fldChar w:fldCharType="separate"/>
      </w:r>
      <w:r w:rsidR="00F47D15">
        <w:rPr>
          <w:noProof/>
        </w:rPr>
        <w:t>87</w:t>
      </w:r>
      <w:r w:rsidR="00F47D15">
        <w:fldChar w:fldCharType="end"/>
      </w:r>
      <w:r>
        <w:t xml:space="preserve">. </w:t>
      </w:r>
      <w:r w:rsidRPr="000F640A">
        <w:t>Pressure counters on the 15 degrees flap deflected wing for three different sections</w:t>
      </w:r>
      <w:bookmarkEnd w:id="152"/>
    </w:p>
    <w:p w14:paraId="265E22BC" w14:textId="77777777" w:rsidR="005E6346" w:rsidRPr="005E6346" w:rsidRDefault="005E6346" w:rsidP="00F23A68">
      <w:pPr>
        <w:spacing w:line="240" w:lineRule="auto"/>
      </w:pPr>
    </w:p>
    <w:p w14:paraId="046756D9" w14:textId="77777777" w:rsidR="005E6346" w:rsidRPr="005E6346" w:rsidRDefault="005E6346" w:rsidP="00F23A68">
      <w:pPr>
        <w:pStyle w:val="Heading3"/>
      </w:pPr>
      <w:bookmarkStart w:id="153" w:name="_Toc525133063"/>
      <w:bookmarkStart w:id="154" w:name="_Toc525261826"/>
      <w:r w:rsidRPr="005E6346">
        <w:t>Flight Mechanics</w:t>
      </w:r>
      <w:bookmarkEnd w:id="153"/>
      <w:bookmarkEnd w:id="154"/>
    </w:p>
    <w:p w14:paraId="0B7B806D" w14:textId="77777777" w:rsidR="005E6346" w:rsidRPr="005E6346" w:rsidRDefault="005E6346" w:rsidP="00F23A68">
      <w:pPr>
        <w:spacing w:line="240" w:lineRule="auto"/>
        <w:ind w:left="851"/>
      </w:pPr>
      <w:r w:rsidRPr="005E6346">
        <w:t>In this project a geometry is designed by using methods introduced in the aerodynamic design books and different geometric alternatives are analyzed depending on trade off studies. First we try to obtain a database about competitor aircrafts. Then general concept for aircraft is determined.</w:t>
      </w:r>
    </w:p>
    <w:p w14:paraId="1BFA94EA" w14:textId="77777777" w:rsidR="005E6346" w:rsidRPr="005E6346" w:rsidRDefault="005E6346" w:rsidP="00F23A68">
      <w:pPr>
        <w:spacing w:line="240" w:lineRule="auto"/>
        <w:ind w:left="851"/>
      </w:pPr>
      <w:r w:rsidRPr="005E6346">
        <w:t>As a result of feasibility phase, configuration of aircraft is decided as low wing, conventional tail and tricycle landing gear.</w:t>
      </w:r>
    </w:p>
    <w:p w14:paraId="772F9B23" w14:textId="77777777" w:rsidR="005E6346" w:rsidRPr="005E6346" w:rsidRDefault="005E6346" w:rsidP="00F23A68">
      <w:pPr>
        <w:spacing w:line="240" w:lineRule="auto"/>
        <w:ind w:left="851"/>
      </w:pPr>
      <w:r w:rsidRPr="005E6346">
        <w:t>As a starting point, mission profile and technical requirements are determined.</w:t>
      </w:r>
    </w:p>
    <w:p w14:paraId="785F8E83" w14:textId="77777777" w:rsidR="00BE76BC" w:rsidRDefault="005E6346" w:rsidP="00BE76BC">
      <w:pPr>
        <w:keepNext/>
        <w:spacing w:line="240" w:lineRule="auto"/>
        <w:ind w:left="851"/>
        <w:jc w:val="center"/>
      </w:pPr>
      <w:r w:rsidRPr="005E6346">
        <w:rPr>
          <w:rFonts w:ascii="Times New Roman" w:hAnsi="Times New Roman" w:cs="Times New Roman"/>
          <w:noProof/>
          <w:lang w:val="tr-TR" w:eastAsia="tr-TR"/>
        </w:rPr>
        <w:drawing>
          <wp:inline distT="0" distB="0" distL="0" distR="0" wp14:anchorId="2DB476AB" wp14:editId="7F393D95">
            <wp:extent cx="3921353" cy="1266825"/>
            <wp:effectExtent l="0" t="0" r="317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926819" cy="1268591"/>
                    </a:xfrm>
                    <a:prstGeom prst="rect">
                      <a:avLst/>
                    </a:prstGeom>
                    <a:noFill/>
                    <a:ln>
                      <a:noFill/>
                    </a:ln>
                  </pic:spPr>
                </pic:pic>
              </a:graphicData>
            </a:graphic>
          </wp:inline>
        </w:drawing>
      </w:r>
    </w:p>
    <w:p w14:paraId="04EB4116" w14:textId="77777777" w:rsidR="005E6346" w:rsidRPr="005E6346" w:rsidRDefault="00BE76BC" w:rsidP="00BE76BC">
      <w:pPr>
        <w:pStyle w:val="Caption"/>
        <w:jc w:val="center"/>
      </w:pPr>
      <w:bookmarkStart w:id="155" w:name="_Toc525254195"/>
      <w:r>
        <w:t xml:space="preserve">Figure </w:t>
      </w:r>
      <w:r w:rsidR="00F47D15">
        <w:fldChar w:fldCharType="begin"/>
      </w:r>
      <w:r w:rsidR="00F47D15">
        <w:instrText xml:space="preserve"> STYLEREF 2 \s </w:instrText>
      </w:r>
      <w:r w:rsidR="00F47D15">
        <w:fldChar w:fldCharType="separate"/>
      </w:r>
      <w:r w:rsidR="00F47D15">
        <w:rPr>
          <w:noProof/>
        </w:rPr>
        <w:t>3.1</w:t>
      </w:r>
      <w:r w:rsidR="00F47D15">
        <w:fldChar w:fldCharType="end"/>
      </w:r>
      <w:r w:rsidR="00F47D15">
        <w:noBreakHyphen/>
      </w:r>
      <w:r w:rsidR="00F47D15">
        <w:fldChar w:fldCharType="begin"/>
      </w:r>
      <w:r w:rsidR="00F47D15">
        <w:instrText xml:space="preserve"> SEQ Figure \* ARABIC \s 2 </w:instrText>
      </w:r>
      <w:r w:rsidR="00F47D15">
        <w:fldChar w:fldCharType="separate"/>
      </w:r>
      <w:r w:rsidR="00F47D15">
        <w:rPr>
          <w:noProof/>
        </w:rPr>
        <w:t>88</w:t>
      </w:r>
      <w:r w:rsidR="00F47D15">
        <w:fldChar w:fldCharType="end"/>
      </w:r>
      <w:r>
        <w:t xml:space="preserve">. </w:t>
      </w:r>
      <w:r w:rsidRPr="00417100">
        <w:t>Simple Cruise Mission Sketch</w:t>
      </w:r>
      <w:bookmarkEnd w:id="155"/>
    </w:p>
    <w:p w14:paraId="502CA875" w14:textId="77777777" w:rsidR="005E6346" w:rsidRDefault="005E6346" w:rsidP="005E6346">
      <w:pPr>
        <w:rPr>
          <w:rFonts w:ascii="Calibri" w:eastAsia="Times New Roman" w:hAnsi="Calibri" w:cs="Times New Roman"/>
          <w:i/>
          <w:iCs/>
          <w:color w:val="44546A" w:themeColor="text2"/>
          <w:sz w:val="18"/>
          <w:szCs w:val="18"/>
        </w:rPr>
      </w:pPr>
    </w:p>
    <w:p w14:paraId="5C476492" w14:textId="77777777" w:rsidR="00BE76BC" w:rsidRDefault="00BE76BC" w:rsidP="005E6346"/>
    <w:p w14:paraId="39EA2D99" w14:textId="77777777" w:rsidR="00BE76BC" w:rsidRPr="005E6346" w:rsidRDefault="00BE76BC" w:rsidP="005E6346"/>
    <w:p w14:paraId="67E42A62" w14:textId="77777777" w:rsidR="005E6346" w:rsidRPr="005E6346" w:rsidRDefault="005E6346" w:rsidP="005E6346"/>
    <w:p w14:paraId="373AEFB5" w14:textId="77777777" w:rsidR="005E6346" w:rsidRPr="005E6346" w:rsidRDefault="005E6346" w:rsidP="005E6346"/>
    <w:p w14:paraId="6B0AC120" w14:textId="77777777" w:rsidR="005E6346" w:rsidRPr="005E6346" w:rsidRDefault="005E6346" w:rsidP="005E6346"/>
    <w:p w14:paraId="169FE8AE" w14:textId="77777777" w:rsidR="005E6346" w:rsidRPr="005E6346" w:rsidRDefault="005E6346" w:rsidP="005E6346"/>
    <w:p w14:paraId="0FAE1F06" w14:textId="77777777" w:rsidR="005E6346" w:rsidRPr="005E6346" w:rsidRDefault="005E6346" w:rsidP="00F23A68">
      <w:pPr>
        <w:pStyle w:val="Heading4"/>
      </w:pPr>
      <w:bookmarkStart w:id="156" w:name="_Toc525261827"/>
      <w:r w:rsidRPr="005E6346">
        <w:lastRenderedPageBreak/>
        <w:t>Design Requirements</w:t>
      </w:r>
      <w:bookmarkEnd w:id="156"/>
    </w:p>
    <w:p w14:paraId="25E8EB6B" w14:textId="77777777" w:rsidR="005E6346" w:rsidRPr="005E6346" w:rsidRDefault="005E6346" w:rsidP="005E6346">
      <w:pPr>
        <w:ind w:left="708"/>
      </w:pPr>
      <w:r w:rsidRPr="005E6346">
        <w:t>•</w:t>
      </w:r>
      <w:r w:rsidRPr="005E6346">
        <w:tab/>
        <w:t>Stalling speed in landing configuration of less than 83 km/h (45 knots).</w:t>
      </w:r>
    </w:p>
    <w:p w14:paraId="739C3139" w14:textId="77777777" w:rsidR="005E6346" w:rsidRPr="005E6346" w:rsidRDefault="005E6346" w:rsidP="005E6346">
      <w:pPr>
        <w:ind w:left="708"/>
      </w:pPr>
      <w:r w:rsidRPr="005E6346">
        <w:t>•</w:t>
      </w:r>
      <w:r w:rsidRPr="005E6346">
        <w:tab/>
        <w:t xml:space="preserve">Maximum takeoff weight of not more than 750 kg. </w:t>
      </w:r>
    </w:p>
    <w:p w14:paraId="4A19513E" w14:textId="77777777" w:rsidR="005E6346" w:rsidRPr="005E6346" w:rsidRDefault="005E6346" w:rsidP="005E6346">
      <w:pPr>
        <w:ind w:left="708"/>
      </w:pPr>
      <w:r w:rsidRPr="005E6346">
        <w:t>•</w:t>
      </w:r>
      <w:r w:rsidRPr="005E6346">
        <w:tab/>
        <w:t xml:space="preserve">Non aerobatic operation, i.e. maneuvers should not require bank angles more than 60°. </w:t>
      </w:r>
    </w:p>
    <w:p w14:paraId="484E82FA" w14:textId="77777777" w:rsidR="005E6346" w:rsidRPr="005E6346" w:rsidRDefault="005E6346" w:rsidP="005E6346">
      <w:pPr>
        <w:ind w:left="708"/>
      </w:pPr>
      <w:r w:rsidRPr="005E6346">
        <w:t>•</w:t>
      </w:r>
      <w:r w:rsidRPr="005E6346">
        <w:tab/>
        <w:t xml:space="preserve">Number of seats, including the pilot seat not to be more than 2. </w:t>
      </w:r>
    </w:p>
    <w:p w14:paraId="0703874B" w14:textId="77777777" w:rsidR="005E6346" w:rsidRPr="005E6346" w:rsidRDefault="005E6346" w:rsidP="005E6346">
      <w:pPr>
        <w:ind w:left="708"/>
      </w:pPr>
      <w:r w:rsidRPr="005E6346">
        <w:t>•</w:t>
      </w:r>
      <w:r w:rsidRPr="005E6346">
        <w:tab/>
        <w:t xml:space="preserve">Fixed landing gear </w:t>
      </w:r>
    </w:p>
    <w:p w14:paraId="2D69ECE3" w14:textId="77777777" w:rsidR="005E6346" w:rsidRPr="005E6346" w:rsidRDefault="005E6346" w:rsidP="005E6346">
      <w:pPr>
        <w:ind w:left="708"/>
      </w:pPr>
      <w:r w:rsidRPr="005E6346">
        <w:t>•</w:t>
      </w:r>
      <w:r w:rsidRPr="005E6346">
        <w:tab/>
        <w:t xml:space="preserve">Payload weight will be 25 kg </w:t>
      </w:r>
    </w:p>
    <w:p w14:paraId="53B1937C" w14:textId="77777777" w:rsidR="005E6346" w:rsidRPr="005E6346" w:rsidRDefault="005E6346" w:rsidP="005E6346">
      <w:pPr>
        <w:ind w:left="708"/>
      </w:pPr>
      <w:r w:rsidRPr="005E6346">
        <w:t>•</w:t>
      </w:r>
      <w:r w:rsidRPr="005E6346">
        <w:tab/>
        <w:t>Range will be greater than 500 km (aimed as 1200km)</w:t>
      </w:r>
    </w:p>
    <w:p w14:paraId="5E73DFC6" w14:textId="77777777" w:rsidR="005E6346" w:rsidRPr="005E6346" w:rsidRDefault="005E6346" w:rsidP="005E6346">
      <w:pPr>
        <w:ind w:left="708"/>
      </w:pPr>
      <w:r w:rsidRPr="005E6346">
        <w:t>•</w:t>
      </w:r>
      <w:r w:rsidRPr="005E6346">
        <w:tab/>
        <w:t>Cruise speed: 150 km/h (81 knots) (aimed more than 90 knots)</w:t>
      </w:r>
    </w:p>
    <w:p w14:paraId="1E5CA611" w14:textId="77777777" w:rsidR="005E6346" w:rsidRPr="005E6346" w:rsidRDefault="005E6346" w:rsidP="005E6346">
      <w:pPr>
        <w:ind w:left="708"/>
      </w:pPr>
      <w:r w:rsidRPr="005E6346">
        <w:t>•</w:t>
      </w:r>
      <w:r w:rsidRPr="005E6346">
        <w:tab/>
        <w:t xml:space="preserve">Service ceiling will be 7500 ft. </w:t>
      </w:r>
    </w:p>
    <w:p w14:paraId="635BACAC" w14:textId="77777777" w:rsidR="005E6346" w:rsidRPr="005E6346" w:rsidRDefault="005E6346" w:rsidP="005E6346">
      <w:pPr>
        <w:ind w:left="708"/>
      </w:pPr>
      <w:r w:rsidRPr="005E6346">
        <w:t>•</w:t>
      </w:r>
      <w:r w:rsidRPr="005E6346">
        <w:tab/>
        <w:t>Maximum endurance to be greater than 2 hours (aimed as 5 hours)</w:t>
      </w:r>
    </w:p>
    <w:p w14:paraId="4EFC1BCC" w14:textId="77777777" w:rsidR="005E6346" w:rsidRPr="005E6346" w:rsidRDefault="005E6346" w:rsidP="005E6346">
      <w:pPr>
        <w:ind w:left="708"/>
      </w:pPr>
      <w:r w:rsidRPr="005E6346">
        <w:t>•</w:t>
      </w:r>
      <w:r w:rsidRPr="005E6346">
        <w:tab/>
        <w:t>Takeoff distance not to be more than 500 m at sea level</w:t>
      </w:r>
    </w:p>
    <w:p w14:paraId="38C34EBB" w14:textId="77777777" w:rsidR="005E6346" w:rsidRPr="005E6346" w:rsidRDefault="005E6346" w:rsidP="005E6346">
      <w:pPr>
        <w:ind w:left="708"/>
      </w:pPr>
      <w:r w:rsidRPr="005E6346">
        <w:t>•</w:t>
      </w:r>
      <w:r w:rsidRPr="005E6346">
        <w:tab/>
        <w:t>Landing distance not to be more than 1000 m at sea level</w:t>
      </w:r>
    </w:p>
    <w:p w14:paraId="37B02BCF" w14:textId="77777777" w:rsidR="005E6346" w:rsidRPr="005E6346" w:rsidRDefault="005E6346" w:rsidP="005E6346">
      <w:pPr>
        <w:ind w:left="708"/>
      </w:pPr>
      <w:r w:rsidRPr="005E6346">
        <w:t>•</w:t>
      </w:r>
      <w:r w:rsidRPr="005E6346">
        <w:tab/>
        <w:t>G limits: +3.8 / -1.5</w:t>
      </w:r>
    </w:p>
    <w:p w14:paraId="7C8D6FCC" w14:textId="77777777" w:rsidR="005E6346" w:rsidRPr="005E6346" w:rsidRDefault="005E6346" w:rsidP="005E6346">
      <w:pPr>
        <w:ind w:left="708"/>
      </w:pPr>
      <w:r w:rsidRPr="005E6346">
        <w:t>•</w:t>
      </w:r>
      <w:r w:rsidRPr="005E6346">
        <w:tab/>
        <w:t>Cruise altitude will be 3000ft (aimed as 5000ft)</w:t>
      </w:r>
    </w:p>
    <w:p w14:paraId="5906EFE0" w14:textId="77777777" w:rsidR="005E6346" w:rsidRPr="005E6346" w:rsidRDefault="005E6346" w:rsidP="00F23A68">
      <w:pPr>
        <w:pStyle w:val="Heading5"/>
      </w:pPr>
      <w:bookmarkStart w:id="157" w:name="_Toc525261828"/>
      <w:r w:rsidRPr="005E6346">
        <w:t>Weight Fraction</w:t>
      </w:r>
      <w:bookmarkEnd w:id="157"/>
    </w:p>
    <w:p w14:paraId="7A2D4D7F" w14:textId="77777777" w:rsidR="005E6346" w:rsidRPr="005E6346" w:rsidRDefault="005E6346" w:rsidP="00F23A68">
      <w:pPr>
        <w:spacing w:line="240" w:lineRule="auto"/>
        <w:ind w:left="851"/>
      </w:pPr>
      <w:r w:rsidRPr="005E6346">
        <w:t>As a first estimate, weight is calculated with weight fraction method. In order to calculate take of weight, following formula is used.</w:t>
      </w:r>
    </w:p>
    <w:p w14:paraId="3702FB45" w14:textId="77777777" w:rsidR="005E6346" w:rsidRPr="005E6346" w:rsidRDefault="005E6346" w:rsidP="00F23A68">
      <w:pPr>
        <w:spacing w:line="240" w:lineRule="auto"/>
        <w:ind w:left="851"/>
        <w:jc w:val="center"/>
      </w:pPr>
      <w:r w:rsidRPr="005E6346">
        <w:rPr>
          <w:rFonts w:ascii="Cambria Math" w:hAnsi="Cambria Math" w:cs="Cambria Math"/>
        </w:rPr>
        <w:t>𝑊</w:t>
      </w:r>
      <w:r w:rsidRPr="005E6346">
        <w:t>0=</w:t>
      </w:r>
      <w:r w:rsidRPr="005E6346">
        <w:rPr>
          <w:rFonts w:ascii="Cambria Math" w:hAnsi="Cambria Math" w:cs="Cambria Math"/>
        </w:rPr>
        <w:t>𝑊𝑐𝑟𝑒𝑤</w:t>
      </w:r>
      <w:r w:rsidRPr="005E6346">
        <w:t>+</w:t>
      </w:r>
      <w:r w:rsidRPr="005E6346">
        <w:rPr>
          <w:rFonts w:ascii="Cambria Math" w:hAnsi="Cambria Math" w:cs="Cambria Math"/>
        </w:rPr>
        <w:t>𝑊𝑝𝑎𝑦𝑙𝑜𝑎𝑑</w:t>
      </w:r>
      <w:r w:rsidRPr="005E6346">
        <w:t>+</w:t>
      </w:r>
      <w:r w:rsidRPr="005E6346">
        <w:rPr>
          <w:rFonts w:ascii="Cambria Math" w:hAnsi="Cambria Math" w:cs="Cambria Math"/>
        </w:rPr>
        <w:t>𝑊𝑓𝑢𝑒𝑙</w:t>
      </w:r>
      <w:r w:rsidRPr="005E6346">
        <w:t>+</w:t>
      </w:r>
      <w:r w:rsidRPr="005E6346">
        <w:rPr>
          <w:rFonts w:ascii="Cambria Math" w:hAnsi="Cambria Math" w:cs="Cambria Math"/>
        </w:rPr>
        <w:t>𝑊𝑒𝑚𝑝𝑡𝑦</w:t>
      </w:r>
    </w:p>
    <w:p w14:paraId="086E62E8" w14:textId="77777777" w:rsidR="005E6346" w:rsidRPr="005E6346" w:rsidRDefault="005E6346" w:rsidP="00F23A68">
      <w:pPr>
        <w:spacing w:line="240" w:lineRule="auto"/>
        <w:ind w:left="851"/>
        <w:jc w:val="center"/>
      </w:pPr>
      <w:r w:rsidRPr="005E6346">
        <w:rPr>
          <w:rFonts w:ascii="Cambria Math" w:hAnsi="Cambria Math" w:cs="Cambria Math"/>
        </w:rPr>
        <w:t>𝑊𝑝𝑎𝑦𝑙𝑜𝑎𝑑</w:t>
      </w:r>
      <w:r w:rsidRPr="005E6346">
        <w:t>: 25 kg</w:t>
      </w:r>
    </w:p>
    <w:p w14:paraId="0DD513C9" w14:textId="77777777" w:rsidR="005E6346" w:rsidRPr="005E6346" w:rsidRDefault="005E6346" w:rsidP="00F23A68">
      <w:pPr>
        <w:spacing w:line="240" w:lineRule="auto"/>
        <w:ind w:left="851"/>
        <w:jc w:val="center"/>
      </w:pPr>
      <w:r w:rsidRPr="005E6346">
        <w:rPr>
          <w:rFonts w:ascii="Cambria Math" w:hAnsi="Cambria Math" w:cs="Cambria Math"/>
        </w:rPr>
        <w:t>𝑊𝑐𝑟𝑒𝑤</w:t>
      </w:r>
      <w:r w:rsidRPr="005E6346">
        <w:t>: 170 kg</w:t>
      </w:r>
    </w:p>
    <w:p w14:paraId="4264ADA8" w14:textId="77777777" w:rsidR="005E6346" w:rsidRPr="00F23A68" w:rsidRDefault="005E6346" w:rsidP="00F23A68">
      <w:pPr>
        <w:rPr>
          <w:b/>
        </w:rPr>
      </w:pPr>
      <w:r w:rsidRPr="00F23A68">
        <w:rPr>
          <w:b/>
        </w:rPr>
        <w:t>Calculation of Empty Weight Fraction</w:t>
      </w:r>
    </w:p>
    <w:p w14:paraId="2B66E33E" w14:textId="77777777" w:rsidR="00F23A68" w:rsidRDefault="00F23A68" w:rsidP="00F23A68">
      <w:pPr>
        <w:spacing w:line="240" w:lineRule="auto"/>
      </w:pPr>
    </w:p>
    <w:p w14:paraId="252899DE" w14:textId="77777777" w:rsidR="005E6346" w:rsidRPr="005E6346" w:rsidRDefault="005E6346" w:rsidP="00F23A68">
      <w:pPr>
        <w:spacing w:line="240" w:lineRule="auto"/>
        <w:ind w:firstLine="708"/>
      </w:pPr>
      <w:r w:rsidRPr="005E6346">
        <w:t>We have a formula to calculate the empty weight to take-off gross weight ratio given in the book (Raymer 1992) as following:</w:t>
      </w:r>
    </w:p>
    <w:p w14:paraId="21A3930C" w14:textId="77777777" w:rsidR="005E6346" w:rsidRPr="005E6346" w:rsidRDefault="009F22DF" w:rsidP="00F23A68">
      <w:pPr>
        <w:spacing w:line="240" w:lineRule="auto"/>
        <w:ind w:left="851"/>
        <w:rPr>
          <w:rFonts w:eastAsiaTheme="minorEastAsia"/>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e</m:t>
                  </m:r>
                </m:sub>
              </m:sSub>
            </m:num>
            <m:den>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0</m:t>
                  </m:r>
                </m:sub>
              </m:sSub>
            </m:den>
          </m:f>
          <m:r>
            <w:rPr>
              <w:rFonts w:ascii="Cambria Math" w:hAnsi="Cambria Math" w:cs="Times New Roman"/>
            </w:rPr>
            <m:t xml:space="preserve"> =A*</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0</m:t>
                  </m:r>
                </m:sub>
              </m:sSub>
            </m:e>
            <m:sup>
              <m:r>
                <w:rPr>
                  <w:rFonts w:ascii="Cambria Math" w:hAnsi="Cambria Math" w:cs="Times New Roman"/>
                </w:rPr>
                <m:t>c</m:t>
              </m:r>
            </m:sup>
          </m:sSup>
          <m:r>
            <w:rPr>
              <w:rFonts w:ascii="Cambria Math" w:hAnsi="Cambria Math" w:cs="Times New Roman"/>
            </w:rPr>
            <m:t xml:space="preserve"> * </m:t>
          </m:r>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vs</m:t>
              </m:r>
            </m:sub>
          </m:sSub>
        </m:oMath>
      </m:oMathPara>
    </w:p>
    <w:p w14:paraId="1B4CEC15" w14:textId="77777777" w:rsidR="005E6346" w:rsidRPr="005E6346" w:rsidRDefault="005E6346" w:rsidP="00F23A68">
      <w:pPr>
        <w:spacing w:line="240" w:lineRule="auto"/>
        <w:ind w:left="851"/>
      </w:pPr>
    </w:p>
    <w:p w14:paraId="7109A85C" w14:textId="77777777" w:rsidR="005E6346" w:rsidRPr="005E6346" w:rsidRDefault="005E6346" w:rsidP="00F23A68">
      <w:pPr>
        <w:spacing w:line="240" w:lineRule="auto"/>
        <w:ind w:left="851"/>
      </w:pPr>
      <w:r w:rsidRPr="005E6346">
        <w:t xml:space="preserve">The constants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vs</m:t>
            </m:r>
          </m:sub>
        </m:sSub>
        <m:r>
          <w:rPr>
            <w:rFonts w:ascii="Cambria Math" w:hAnsi="Cambria Math" w:cs="Times New Roman"/>
          </w:rPr>
          <m:t xml:space="preserve">, </m:t>
        </m:r>
        <m:r>
          <m:rPr>
            <m:sty m:val="p"/>
          </m:rPr>
          <w:rPr>
            <w:rFonts w:ascii="Cambria Math" w:hAnsi="Cambria Math"/>
          </w:rPr>
          <m:t xml:space="preserve">A and c </m:t>
        </m:r>
      </m:oMath>
      <w:r w:rsidRPr="005E6346">
        <w:t xml:space="preserve"> are selected from the table below:</w:t>
      </w:r>
    </w:p>
    <w:p w14:paraId="1A8CBD3F" w14:textId="77777777" w:rsidR="00BE76BC" w:rsidRDefault="005E6346" w:rsidP="00BE76BC">
      <w:pPr>
        <w:keepNext/>
        <w:jc w:val="center"/>
      </w:pPr>
      <w:r w:rsidRPr="005E6346">
        <w:rPr>
          <w:rFonts w:ascii="Times New Roman" w:hAnsi="Times New Roman" w:cs="Times New Roman"/>
          <w:noProof/>
          <w:lang w:val="tr-TR" w:eastAsia="tr-TR"/>
        </w:rPr>
        <w:lastRenderedPageBreak/>
        <w:drawing>
          <wp:inline distT="0" distB="0" distL="0" distR="0" wp14:anchorId="51FC7790" wp14:editId="5D83A1A8">
            <wp:extent cx="5141343" cy="3030975"/>
            <wp:effectExtent l="0" t="0" r="254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160582" cy="3042317"/>
                    </a:xfrm>
                    <a:prstGeom prst="rect">
                      <a:avLst/>
                    </a:prstGeom>
                  </pic:spPr>
                </pic:pic>
              </a:graphicData>
            </a:graphic>
          </wp:inline>
        </w:drawing>
      </w:r>
    </w:p>
    <w:p w14:paraId="2444DC0D" w14:textId="77777777" w:rsidR="005E6346" w:rsidRPr="005E6346" w:rsidRDefault="00BE76BC" w:rsidP="00BE76BC">
      <w:pPr>
        <w:pStyle w:val="Caption"/>
        <w:jc w:val="center"/>
      </w:pPr>
      <w:bookmarkStart w:id="158" w:name="_Toc525254196"/>
      <w:r>
        <w:t xml:space="preserve">Figure </w:t>
      </w:r>
      <w:r w:rsidR="00F47D15">
        <w:fldChar w:fldCharType="begin"/>
      </w:r>
      <w:r w:rsidR="00F47D15">
        <w:instrText xml:space="preserve"> STYLEREF 2 \s </w:instrText>
      </w:r>
      <w:r w:rsidR="00F47D15">
        <w:fldChar w:fldCharType="separate"/>
      </w:r>
      <w:r w:rsidR="00F47D15">
        <w:rPr>
          <w:noProof/>
        </w:rPr>
        <w:t>3.1</w:t>
      </w:r>
      <w:r w:rsidR="00F47D15">
        <w:fldChar w:fldCharType="end"/>
      </w:r>
      <w:r w:rsidR="00F47D15">
        <w:noBreakHyphen/>
      </w:r>
      <w:r w:rsidR="00F47D15">
        <w:fldChar w:fldCharType="begin"/>
      </w:r>
      <w:r w:rsidR="00F47D15">
        <w:instrText xml:space="preserve"> SEQ Figure \* ARABIC \s 2 </w:instrText>
      </w:r>
      <w:r w:rsidR="00F47D15">
        <w:fldChar w:fldCharType="separate"/>
      </w:r>
      <w:r w:rsidR="00F47D15">
        <w:rPr>
          <w:noProof/>
        </w:rPr>
        <w:t>89</w:t>
      </w:r>
      <w:r w:rsidR="00F47D15">
        <w:fldChar w:fldCharType="end"/>
      </w:r>
      <w:r>
        <w:t xml:space="preserve">. </w:t>
      </w:r>
      <w:r w:rsidRPr="00E5044E">
        <w:t>Constants for empty weight fractions</w:t>
      </w:r>
      <w:bookmarkEnd w:id="158"/>
    </w:p>
    <w:p w14:paraId="00BAA11D" w14:textId="77777777" w:rsidR="005E6346" w:rsidRPr="005E6346" w:rsidRDefault="005E6346" w:rsidP="005E6346">
      <w:pPr>
        <w:ind w:left="708"/>
      </w:pPr>
      <w:r w:rsidRPr="005E6346">
        <w:t>The constants taken from the tables is chosen with respect to homebuilt metal/wood type aircraft.</w:t>
      </w:r>
    </w:p>
    <w:p w14:paraId="12C38677" w14:textId="77777777" w:rsidR="005E6346" w:rsidRPr="00F23A68" w:rsidRDefault="005E6346" w:rsidP="00F23A68">
      <w:pPr>
        <w:rPr>
          <w:b/>
        </w:rPr>
      </w:pPr>
    </w:p>
    <w:p w14:paraId="720A4E28" w14:textId="77777777" w:rsidR="005E6346" w:rsidRPr="00F23A68" w:rsidRDefault="005E6346" w:rsidP="00F23A68">
      <w:pPr>
        <w:rPr>
          <w:b/>
        </w:rPr>
      </w:pPr>
      <w:r w:rsidRPr="00F23A68">
        <w:rPr>
          <w:b/>
        </w:rPr>
        <w:t>Calculation of Fuel Weight Fraction</w:t>
      </w:r>
    </w:p>
    <w:p w14:paraId="10655274" w14:textId="77777777" w:rsidR="005E6346" w:rsidRPr="005E6346" w:rsidRDefault="005E6346" w:rsidP="005E6346">
      <w:pPr>
        <w:ind w:left="708"/>
      </w:pPr>
      <w:r w:rsidRPr="005E6346">
        <w:t xml:space="preserve">Fuel weight fraction of the simple cruise mission can be calculated by these equations: </w:t>
      </w:r>
    </w:p>
    <w:p w14:paraId="1A18D607" w14:textId="77777777" w:rsidR="005E6346" w:rsidRPr="005E6346" w:rsidRDefault="005E6346" w:rsidP="005E6346">
      <w:pPr>
        <w:ind w:left="708"/>
      </w:pPr>
      <m:oMathPara>
        <m:oMath>
          <m:r>
            <w:rPr>
              <w:rFonts w:ascii="Cambria Math" w:hAnsi="Cambria Math" w:cs="Times New Roman"/>
            </w:rPr>
            <m:t>W</m:t>
          </m:r>
          <m:r>
            <w:rPr>
              <w:rFonts w:ascii="Cambria Math" w:hAnsi="Cambria Math" w:cs="Times New Roman"/>
              <w:sz w:val="16"/>
              <w:szCs w:val="16"/>
            </w:rPr>
            <m:t>6</m:t>
          </m:r>
          <m:r>
            <m:rPr>
              <m:lit/>
            </m:rPr>
            <w:rPr>
              <w:rFonts w:ascii="Cambria Math" w:hAnsi="Cambria Math" w:cs="Times New Roman"/>
              <w:sz w:val="16"/>
              <w:szCs w:val="16"/>
            </w:rPr>
            <m:t>/</m:t>
          </m:r>
          <m:r>
            <w:rPr>
              <w:rFonts w:ascii="Cambria Math" w:hAnsi="Cambria Math" w:cs="Times New Roman"/>
            </w:rPr>
            <m:t>W</m:t>
          </m:r>
          <m:r>
            <w:rPr>
              <w:rFonts w:ascii="Cambria Math" w:hAnsi="Cambria Math" w:cs="Times New Roman"/>
              <w:sz w:val="16"/>
              <w:szCs w:val="16"/>
            </w:rPr>
            <m:t xml:space="preserve">0 </m:t>
          </m:r>
          <m:r>
            <w:rPr>
              <w:rFonts w:ascii="Cambria Math" w:hAnsi="Cambria Math" w:cs="Times New Roman"/>
            </w:rPr>
            <m:t>= W</m:t>
          </m:r>
          <m:r>
            <w:rPr>
              <w:rFonts w:ascii="Cambria Math" w:hAnsi="Cambria Math" w:cs="Times New Roman"/>
              <w:sz w:val="16"/>
              <w:szCs w:val="16"/>
            </w:rPr>
            <m:t>6</m:t>
          </m:r>
          <m:r>
            <m:rPr>
              <m:lit/>
            </m:rPr>
            <w:rPr>
              <w:rFonts w:ascii="Cambria Math" w:hAnsi="Cambria Math" w:cs="Times New Roman"/>
              <w:sz w:val="16"/>
              <w:szCs w:val="16"/>
            </w:rPr>
            <m:t>/</m:t>
          </m:r>
          <m:r>
            <w:rPr>
              <w:rFonts w:ascii="Cambria Math" w:hAnsi="Cambria Math" w:cs="Times New Roman"/>
            </w:rPr>
            <m:t>W</m:t>
          </m:r>
          <m:r>
            <w:rPr>
              <w:rFonts w:ascii="Cambria Math" w:hAnsi="Cambria Math" w:cs="Times New Roman"/>
              <w:sz w:val="16"/>
              <w:szCs w:val="16"/>
            </w:rPr>
            <m:t xml:space="preserve">5 </m:t>
          </m:r>
          <m:r>
            <w:rPr>
              <w:rFonts w:ascii="Cambria Math" w:hAnsi="Cambria Math" w:cs="Times New Roman"/>
            </w:rPr>
            <m:t>* W</m:t>
          </m:r>
          <m:r>
            <w:rPr>
              <w:rFonts w:ascii="Cambria Math" w:hAnsi="Cambria Math" w:cs="Times New Roman"/>
              <w:sz w:val="16"/>
              <w:szCs w:val="16"/>
            </w:rPr>
            <m:t>5</m:t>
          </m:r>
          <m:r>
            <m:rPr>
              <m:lit/>
            </m:rPr>
            <w:rPr>
              <w:rFonts w:ascii="Cambria Math" w:hAnsi="Cambria Math" w:cs="Times New Roman"/>
              <w:sz w:val="16"/>
              <w:szCs w:val="16"/>
            </w:rPr>
            <m:t>/</m:t>
          </m:r>
          <m:r>
            <w:rPr>
              <w:rFonts w:ascii="Cambria Math" w:hAnsi="Cambria Math" w:cs="Times New Roman"/>
            </w:rPr>
            <m:t>W</m:t>
          </m:r>
          <m:r>
            <w:rPr>
              <w:rFonts w:ascii="Cambria Math" w:hAnsi="Cambria Math" w:cs="Times New Roman"/>
              <w:sz w:val="16"/>
              <w:szCs w:val="16"/>
            </w:rPr>
            <m:t xml:space="preserve">4 </m:t>
          </m:r>
          <m:r>
            <w:rPr>
              <w:rFonts w:ascii="Cambria Math" w:hAnsi="Cambria Math" w:cs="Times New Roman"/>
            </w:rPr>
            <m:t>* W</m:t>
          </m:r>
          <m:r>
            <w:rPr>
              <w:rFonts w:ascii="Cambria Math" w:hAnsi="Cambria Math" w:cs="Times New Roman"/>
              <w:sz w:val="16"/>
              <w:szCs w:val="16"/>
            </w:rPr>
            <m:t>4</m:t>
          </m:r>
          <m:r>
            <m:rPr>
              <m:lit/>
            </m:rPr>
            <w:rPr>
              <w:rFonts w:ascii="Cambria Math" w:hAnsi="Cambria Math" w:cs="Times New Roman"/>
              <w:sz w:val="16"/>
              <w:szCs w:val="16"/>
            </w:rPr>
            <m:t>/</m:t>
          </m:r>
          <m:r>
            <w:rPr>
              <w:rFonts w:ascii="Cambria Math" w:hAnsi="Cambria Math" w:cs="Times New Roman"/>
            </w:rPr>
            <m:t>W</m:t>
          </m:r>
          <m:r>
            <w:rPr>
              <w:rFonts w:ascii="Cambria Math" w:hAnsi="Cambria Math" w:cs="Times New Roman"/>
              <w:sz w:val="16"/>
              <w:szCs w:val="16"/>
            </w:rPr>
            <m:t xml:space="preserve">3 </m:t>
          </m:r>
          <m:r>
            <w:rPr>
              <w:rFonts w:ascii="Cambria Math" w:hAnsi="Cambria Math" w:cs="Times New Roman"/>
            </w:rPr>
            <m:t>* W</m:t>
          </m:r>
          <m:r>
            <w:rPr>
              <w:rFonts w:ascii="Cambria Math" w:hAnsi="Cambria Math" w:cs="Times New Roman"/>
              <w:sz w:val="16"/>
              <w:szCs w:val="16"/>
            </w:rPr>
            <m:t>3</m:t>
          </m:r>
          <m:r>
            <m:rPr>
              <m:lit/>
            </m:rPr>
            <w:rPr>
              <w:rFonts w:ascii="Cambria Math" w:hAnsi="Cambria Math" w:cs="Times New Roman"/>
              <w:sz w:val="16"/>
              <w:szCs w:val="16"/>
            </w:rPr>
            <m:t>/</m:t>
          </m:r>
          <m:r>
            <w:rPr>
              <w:rFonts w:ascii="Cambria Math" w:hAnsi="Cambria Math" w:cs="Times New Roman"/>
            </w:rPr>
            <m:t>W</m:t>
          </m:r>
          <m:r>
            <w:rPr>
              <w:rFonts w:ascii="Cambria Math" w:hAnsi="Cambria Math" w:cs="Times New Roman"/>
              <w:sz w:val="16"/>
              <w:szCs w:val="16"/>
            </w:rPr>
            <m:t xml:space="preserve">2 </m:t>
          </m:r>
          <m:r>
            <w:rPr>
              <w:rFonts w:ascii="Cambria Math" w:hAnsi="Cambria Math" w:cs="Times New Roman"/>
            </w:rPr>
            <m:t>* W</m:t>
          </m:r>
          <m:r>
            <w:rPr>
              <w:rFonts w:ascii="Cambria Math" w:hAnsi="Cambria Math" w:cs="Times New Roman"/>
              <w:sz w:val="16"/>
              <w:szCs w:val="16"/>
            </w:rPr>
            <m:t>2</m:t>
          </m:r>
          <m:r>
            <m:rPr>
              <m:lit/>
            </m:rPr>
            <w:rPr>
              <w:rFonts w:ascii="Cambria Math" w:hAnsi="Cambria Math" w:cs="Times New Roman"/>
              <w:sz w:val="16"/>
              <w:szCs w:val="16"/>
            </w:rPr>
            <m:t>/</m:t>
          </m:r>
          <m:r>
            <w:rPr>
              <w:rFonts w:ascii="Cambria Math" w:hAnsi="Cambria Math" w:cs="Times New Roman"/>
            </w:rPr>
            <m:t>W</m:t>
          </m:r>
          <m:r>
            <w:rPr>
              <w:rFonts w:ascii="Cambria Math" w:hAnsi="Cambria Math" w:cs="Times New Roman"/>
              <w:sz w:val="16"/>
              <w:szCs w:val="16"/>
            </w:rPr>
            <m:t xml:space="preserve">1 </m:t>
          </m:r>
          <m:r>
            <w:rPr>
              <w:rFonts w:ascii="Cambria Math" w:hAnsi="Cambria Math" w:cs="Times New Roman"/>
            </w:rPr>
            <m:t>* W</m:t>
          </m:r>
          <m:r>
            <w:rPr>
              <w:rFonts w:ascii="Cambria Math" w:hAnsi="Cambria Math" w:cs="Times New Roman"/>
              <w:sz w:val="16"/>
              <w:szCs w:val="16"/>
            </w:rPr>
            <m:t>1</m:t>
          </m:r>
          <m:r>
            <m:rPr>
              <m:lit/>
            </m:rPr>
            <w:rPr>
              <w:rFonts w:ascii="Cambria Math" w:hAnsi="Cambria Math" w:cs="Times New Roman"/>
              <w:sz w:val="16"/>
              <w:szCs w:val="16"/>
            </w:rPr>
            <m:t>/</m:t>
          </m:r>
          <m:r>
            <w:rPr>
              <w:rFonts w:ascii="Cambria Math" w:hAnsi="Cambria Math" w:cs="Times New Roman"/>
            </w:rPr>
            <m:t>W</m:t>
          </m:r>
          <m:r>
            <w:rPr>
              <w:rFonts w:ascii="Cambria Math" w:hAnsi="Cambria Math" w:cs="Times New Roman"/>
              <w:sz w:val="16"/>
              <w:szCs w:val="16"/>
            </w:rPr>
            <m:t>0</m:t>
          </m:r>
        </m:oMath>
      </m:oMathPara>
    </w:p>
    <w:p w14:paraId="45D792A0" w14:textId="77777777" w:rsidR="005E6346" w:rsidRPr="005E6346" w:rsidRDefault="005E6346" w:rsidP="005E6346">
      <w:pPr>
        <w:ind w:left="708"/>
      </w:pPr>
      <w:r w:rsidRPr="005E6346">
        <w:t xml:space="preserve">The numbers in the equation represent the mission points given at the Figure </w:t>
      </w:r>
      <w:r w:rsidR="006353AE">
        <w:t>89</w:t>
      </w:r>
      <w:r w:rsidRPr="005E6346">
        <w:t>. According to this equation we can calculate fuel weight fraction as follows:</w:t>
      </w:r>
    </w:p>
    <w:p w14:paraId="7A20D3EC" w14:textId="77777777" w:rsidR="005E6346" w:rsidRPr="005E6346" w:rsidRDefault="005E6346" w:rsidP="005E6346">
      <w:pPr>
        <w:ind w:firstLine="720"/>
        <w:jc w:val="center"/>
        <w:rPr>
          <w:rFonts w:ascii="Times New Roman" w:hAnsi="Times New Roman" w:cs="Times New Roman"/>
        </w:rPr>
      </w:pPr>
      <m:oMathPara>
        <m:oMath>
          <m:r>
            <w:rPr>
              <w:rFonts w:ascii="Cambria Math" w:hAnsi="Cambria Math" w:cs="Times New Roman"/>
            </w:rPr>
            <m:t>(</m:t>
          </m:r>
          <m:r>
            <w:rPr>
              <w:rFonts w:ascii="Cambria Math" w:hAnsi="Cambria Math" w:cs="Cambria Math"/>
            </w:rPr>
            <m:t>W</m:t>
          </m:r>
          <m:r>
            <w:rPr>
              <w:rFonts w:ascii="Cambria Math" w:hAnsi="Cambria Math" w:cs="Times New Roman"/>
              <w:vertAlign w:val="subscript"/>
            </w:rPr>
            <m:t>f</m:t>
          </m:r>
          <m:r>
            <w:rPr>
              <w:rFonts w:ascii="Cambria Math" w:hAnsi="Cambria Math" w:cs="Times New Roman"/>
            </w:rPr>
            <m:t xml:space="preserve"> /</m:t>
          </m:r>
          <m:r>
            <w:rPr>
              <w:rFonts w:ascii="Cambria Math" w:hAnsi="Cambria Math" w:cs="Cambria Math"/>
            </w:rPr>
            <m:t>W</m:t>
          </m:r>
          <m:r>
            <w:rPr>
              <w:rFonts w:ascii="Cambria Math" w:hAnsi="Cambria Math" w:cs="Times New Roman"/>
              <w:vertAlign w:val="subscript"/>
            </w:rPr>
            <m:t>o</m:t>
          </m:r>
          <m:r>
            <w:rPr>
              <w:rFonts w:ascii="Cambria Math" w:hAnsi="Cambria Math" w:cs="Times New Roman"/>
            </w:rPr>
            <m:t xml:space="preserve">) = 1.06 </m:t>
          </m:r>
          <m:r>
            <w:rPr>
              <w:rFonts w:ascii="Cambria Math" w:hAnsi="Cambria Math" w:cs="Times New Roman"/>
              <w:vertAlign w:val="subscript"/>
            </w:rPr>
            <m:t xml:space="preserve">* </m:t>
          </m:r>
          <m:r>
            <w:rPr>
              <w:rFonts w:ascii="Cambria Math" w:hAnsi="Cambria Math" w:cs="Times New Roman"/>
            </w:rPr>
            <m:t xml:space="preserve">(1 – </m:t>
          </m:r>
          <m:r>
            <w:rPr>
              <w:rFonts w:ascii="Cambria Math" w:hAnsi="Cambria Math" w:cs="Cambria Math"/>
            </w:rPr>
            <m:t>W</m:t>
          </m:r>
          <m:r>
            <w:rPr>
              <w:rFonts w:ascii="Cambria Math" w:hAnsi="Cambria Math" w:cs="Times New Roman"/>
              <w:vertAlign w:val="subscript"/>
            </w:rPr>
            <m:t>6</m:t>
          </m:r>
          <m:r>
            <w:rPr>
              <w:rFonts w:ascii="Cambria Math" w:hAnsi="Cambria Math" w:cs="Times New Roman"/>
            </w:rPr>
            <m:t xml:space="preserve"> /</m:t>
          </m:r>
          <m:r>
            <w:rPr>
              <w:rFonts w:ascii="Cambria Math" w:hAnsi="Cambria Math" w:cs="Cambria Math"/>
            </w:rPr>
            <m:t>W</m:t>
          </m:r>
          <m:r>
            <w:rPr>
              <w:rFonts w:ascii="Cambria Math" w:hAnsi="Cambria Math" w:cs="Times New Roman"/>
              <w:vertAlign w:val="subscript"/>
            </w:rPr>
            <m:t>o</m:t>
          </m:r>
          <m:r>
            <w:rPr>
              <w:rFonts w:ascii="Cambria Math" w:hAnsi="Cambria Math" w:cs="Times New Roman"/>
            </w:rPr>
            <m:t>)</m:t>
          </m:r>
        </m:oMath>
      </m:oMathPara>
    </w:p>
    <w:p w14:paraId="586EEFBB" w14:textId="77777777" w:rsidR="005E6346" w:rsidRPr="005E6346" w:rsidRDefault="005E6346" w:rsidP="005E6346">
      <w:pPr>
        <w:ind w:left="708"/>
      </w:pPr>
      <w:r w:rsidRPr="005E6346">
        <w:t>By involving (1.06) coefficient, we take account extra 6% reserve or trapped fuel. To calculate mission segment weight fraction we benefit from historical trend and formulations.</w:t>
      </w:r>
    </w:p>
    <w:p w14:paraId="32EFC176" w14:textId="77777777" w:rsidR="005E6346" w:rsidRPr="00F23A68" w:rsidRDefault="005E6346" w:rsidP="00F23A68">
      <w:pPr>
        <w:rPr>
          <w:b/>
        </w:rPr>
      </w:pPr>
      <w:r w:rsidRPr="00F23A68">
        <w:rPr>
          <w:b/>
        </w:rPr>
        <w:t>Mission segment weight fractions:</w:t>
      </w:r>
    </w:p>
    <w:p w14:paraId="32DD8E41" w14:textId="77777777" w:rsidR="005E6346" w:rsidRPr="005E6346" w:rsidRDefault="005E6346" w:rsidP="006E307A">
      <w:pPr>
        <w:numPr>
          <w:ilvl w:val="0"/>
          <w:numId w:val="7"/>
        </w:numPr>
        <w:contextualSpacing/>
      </w:pPr>
      <w:r w:rsidRPr="005E6346">
        <w:t xml:space="preserve">(0-1): Engine start, warmup, taxi and takeoff (historical trend): </w:t>
      </w:r>
    </w:p>
    <w:p w14:paraId="78A72AE7" w14:textId="77777777" w:rsidR="005E6346" w:rsidRPr="005E6346" w:rsidRDefault="005E6346" w:rsidP="005E6346">
      <w:pPr>
        <w:ind w:left="1428"/>
      </w:pPr>
      <w:r w:rsidRPr="005E6346">
        <w:rPr>
          <w:rFonts w:ascii="Cambria Math" w:hAnsi="Cambria Math" w:cs="Cambria Math"/>
        </w:rPr>
        <w:t>𝑊</w:t>
      </w:r>
      <w:r w:rsidRPr="005E6346">
        <w:rPr>
          <w:rFonts w:ascii="Times New Roman" w:hAnsi="Times New Roman" w:cs="Times New Roman"/>
          <w:vertAlign w:val="subscript"/>
        </w:rPr>
        <w:t>1</w:t>
      </w:r>
      <w:r w:rsidRPr="005E6346">
        <w:rPr>
          <w:rFonts w:ascii="Times New Roman" w:hAnsi="Times New Roman" w:cs="Times New Roman"/>
        </w:rPr>
        <w:t xml:space="preserve">/ </w:t>
      </w:r>
      <w:r w:rsidRPr="005E6346">
        <w:rPr>
          <w:rFonts w:ascii="Cambria Math" w:hAnsi="Cambria Math" w:cs="Cambria Math"/>
        </w:rPr>
        <w:t>𝑊</w:t>
      </w:r>
      <w:r w:rsidRPr="005E6346">
        <w:rPr>
          <w:rFonts w:ascii="Times New Roman" w:hAnsi="Times New Roman" w:cs="Times New Roman"/>
          <w:vertAlign w:val="subscript"/>
        </w:rPr>
        <w:t>0</w:t>
      </w:r>
      <w:r w:rsidRPr="005E6346">
        <w:rPr>
          <w:rFonts w:ascii="Times New Roman" w:hAnsi="Times New Roman" w:cs="Times New Roman"/>
        </w:rPr>
        <w:t xml:space="preserve"> </w:t>
      </w:r>
      <w:r w:rsidRPr="005E6346">
        <w:t xml:space="preserve">= 0.97 </w:t>
      </w:r>
    </w:p>
    <w:p w14:paraId="4025D136" w14:textId="77777777" w:rsidR="005E6346" w:rsidRPr="005E6346" w:rsidRDefault="005E6346" w:rsidP="006E307A">
      <w:pPr>
        <w:numPr>
          <w:ilvl w:val="0"/>
          <w:numId w:val="7"/>
        </w:numPr>
        <w:contextualSpacing/>
      </w:pPr>
      <w:r w:rsidRPr="005E6346">
        <w:t xml:space="preserve">(1-2): Climb (historical trend): </w:t>
      </w:r>
    </w:p>
    <w:p w14:paraId="05D7D0AC" w14:textId="77777777" w:rsidR="005E6346" w:rsidRPr="005E6346" w:rsidRDefault="005E6346" w:rsidP="005E6346">
      <w:pPr>
        <w:ind w:left="1428"/>
      </w:pPr>
      <w:r w:rsidRPr="005E6346">
        <w:rPr>
          <w:rFonts w:ascii="Cambria Math" w:hAnsi="Cambria Math" w:cs="Cambria Math"/>
        </w:rPr>
        <w:t>𝑊</w:t>
      </w:r>
      <w:r w:rsidRPr="005E6346">
        <w:rPr>
          <w:rFonts w:ascii="Times New Roman" w:hAnsi="Times New Roman" w:cs="Times New Roman"/>
          <w:vertAlign w:val="subscript"/>
        </w:rPr>
        <w:t>2</w:t>
      </w:r>
      <w:r w:rsidRPr="005E6346">
        <w:rPr>
          <w:rFonts w:ascii="Times New Roman" w:hAnsi="Times New Roman" w:cs="Times New Roman"/>
        </w:rPr>
        <w:t xml:space="preserve">/ </w:t>
      </w:r>
      <w:r w:rsidRPr="005E6346">
        <w:rPr>
          <w:rFonts w:ascii="Cambria Math" w:hAnsi="Cambria Math" w:cs="Cambria Math"/>
        </w:rPr>
        <w:t>𝑊</w:t>
      </w:r>
      <w:r w:rsidRPr="005E6346">
        <w:rPr>
          <w:rFonts w:ascii="Times New Roman" w:hAnsi="Times New Roman" w:cs="Times New Roman"/>
          <w:vertAlign w:val="subscript"/>
        </w:rPr>
        <w:t>1</w:t>
      </w:r>
      <w:r w:rsidRPr="005E6346">
        <w:rPr>
          <w:rFonts w:ascii="Times New Roman" w:hAnsi="Times New Roman" w:cs="Times New Roman"/>
        </w:rPr>
        <w:t xml:space="preserve"> </w:t>
      </w:r>
      <w:r w:rsidRPr="005E6346">
        <w:t>= 0.985</w:t>
      </w:r>
    </w:p>
    <w:p w14:paraId="436D17F9" w14:textId="77777777" w:rsidR="005E6346" w:rsidRPr="005E6346" w:rsidRDefault="005E6346" w:rsidP="006E307A">
      <w:pPr>
        <w:numPr>
          <w:ilvl w:val="0"/>
          <w:numId w:val="7"/>
        </w:numPr>
        <w:contextualSpacing/>
      </w:pPr>
      <w:r w:rsidRPr="005E6346">
        <w:t xml:space="preserve">(2-3): Cruise (Breguet Range Equation):                               </w:t>
      </w:r>
      <w:r w:rsidRPr="005E6346">
        <w:tab/>
      </w:r>
      <w:r w:rsidRPr="005E6346">
        <w:tab/>
      </w:r>
      <w:r w:rsidRPr="005E6346">
        <w:tab/>
      </w:r>
      <w:r w:rsidRPr="005E6346">
        <w:tab/>
      </w:r>
      <w:r w:rsidRPr="005E6346">
        <w:tab/>
      </w:r>
      <w:r w:rsidRPr="005E6346">
        <w:tab/>
        <w:t xml:space="preserve"> </w:t>
      </w:r>
    </w:p>
    <w:p w14:paraId="4B3D7BDB" w14:textId="77777777" w:rsidR="005E6346" w:rsidRPr="005E6346" w:rsidRDefault="009F22DF" w:rsidP="005E6346">
      <w:pPr>
        <w:ind w:left="1428"/>
      </w:p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3</m:t>
                </m:r>
              </m:sub>
            </m:sSub>
          </m:num>
          <m:den>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2</m:t>
                </m:r>
              </m:sub>
            </m:sSub>
          </m:den>
        </m:f>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e</m:t>
            </m:r>
          </m:e>
          <m:sup>
            <m:r>
              <w:rPr>
                <w:rFonts w:ascii="Cambria Math" w:hAnsi="Cambria Math" w:cs="Times New Roman"/>
              </w:rPr>
              <m:t xml:space="preserve">- </m:t>
            </m:r>
            <m:f>
              <m:fPr>
                <m:ctrlPr>
                  <w:rPr>
                    <w:rFonts w:ascii="Cambria Math" w:hAnsi="Cambria Math" w:cs="Times New Roman"/>
                    <w:i/>
                  </w:rPr>
                </m:ctrlPr>
              </m:fPr>
              <m:num>
                <m:r>
                  <w:rPr>
                    <w:rFonts w:ascii="Cambria Math" w:hAnsi="Cambria Math" w:cs="Times New Roman"/>
                  </w:rPr>
                  <m:t>RC</m:t>
                </m:r>
              </m:num>
              <m:den>
                <m:r>
                  <w:rPr>
                    <w:rFonts w:ascii="Cambria Math" w:hAnsi="Cambria Math" w:cs="Times New Roman"/>
                  </w:rPr>
                  <m:t>V</m:t>
                </m:r>
                <m:d>
                  <m:dPr>
                    <m:ctrlPr>
                      <w:rPr>
                        <w:rFonts w:ascii="Cambria Math" w:hAnsi="Cambria Math" w:cs="Times New Roman"/>
                        <w:i/>
                      </w:rPr>
                    </m:ctrlPr>
                  </m:dPr>
                  <m:e>
                    <m:r>
                      <w:rPr>
                        <w:rFonts w:ascii="Cambria Math" w:hAnsi="Cambria Math" w:cs="Times New Roman"/>
                      </w:rPr>
                      <m:t>L</m:t>
                    </m:r>
                    <m:r>
                      <m:rPr>
                        <m:lit/>
                      </m:rPr>
                      <w:rPr>
                        <w:rFonts w:ascii="Cambria Math" w:hAnsi="Cambria Math" w:cs="Times New Roman"/>
                      </w:rPr>
                      <m:t>/</m:t>
                    </m:r>
                    <m:r>
                      <w:rPr>
                        <w:rFonts w:ascii="Cambria Math" w:hAnsi="Cambria Math" w:cs="Times New Roman"/>
                      </w:rPr>
                      <m:t>D</m:t>
                    </m:r>
                  </m:e>
                </m:d>
              </m:den>
            </m:f>
          </m:sup>
        </m:sSup>
      </m:oMath>
      <w:r w:rsidR="005E6346" w:rsidRPr="005E6346">
        <w:tab/>
      </w:r>
    </w:p>
    <w:p w14:paraId="10C55694" w14:textId="77777777" w:rsidR="005E6346" w:rsidRPr="005E6346" w:rsidRDefault="005E6346" w:rsidP="005E6346">
      <w:pPr>
        <w:ind w:left="1428"/>
      </w:pPr>
      <w:r w:rsidRPr="005E6346">
        <w:t>C: Power Specific Fuel Consumption --- L/D: Lift to Drag Ratio</w:t>
      </w:r>
    </w:p>
    <w:p w14:paraId="7D973352" w14:textId="77777777" w:rsidR="005E6346" w:rsidRPr="005E6346" w:rsidRDefault="005E6346" w:rsidP="006E307A">
      <w:pPr>
        <w:numPr>
          <w:ilvl w:val="0"/>
          <w:numId w:val="7"/>
        </w:numPr>
        <w:contextualSpacing/>
      </w:pPr>
      <w:r w:rsidRPr="005E6346">
        <w:t>(3-5): Loiter (20 minutes) and descend (historical trend):</w:t>
      </w:r>
    </w:p>
    <w:p w14:paraId="2C98BC8A" w14:textId="77777777" w:rsidR="005E6346" w:rsidRPr="005E6346" w:rsidRDefault="005E6346" w:rsidP="005E6346">
      <w:pPr>
        <w:ind w:left="1428"/>
      </w:pPr>
      <w:r w:rsidRPr="005E6346">
        <w:rPr>
          <w:rFonts w:ascii="Times New Roman" w:hAnsi="Times New Roman" w:cs="Times New Roman"/>
        </w:rPr>
        <w:t>W</w:t>
      </w:r>
      <w:r w:rsidRPr="005E6346">
        <w:rPr>
          <w:rFonts w:ascii="Times New Roman" w:hAnsi="Times New Roman" w:cs="Times New Roman"/>
          <w:vertAlign w:val="subscript"/>
        </w:rPr>
        <w:t xml:space="preserve">3 </w:t>
      </w:r>
      <w:r w:rsidRPr="005E6346">
        <w:rPr>
          <w:rFonts w:ascii="Times New Roman" w:hAnsi="Times New Roman" w:cs="Times New Roman"/>
        </w:rPr>
        <w:t>/ W</w:t>
      </w:r>
      <w:r w:rsidRPr="005E6346">
        <w:rPr>
          <w:rFonts w:ascii="Times New Roman" w:hAnsi="Times New Roman" w:cs="Times New Roman"/>
          <w:vertAlign w:val="subscript"/>
        </w:rPr>
        <w:t>5</w:t>
      </w:r>
      <w:r w:rsidRPr="005E6346">
        <w:rPr>
          <w:rFonts w:ascii="Times New Roman" w:hAnsi="Times New Roman" w:cs="Times New Roman"/>
        </w:rPr>
        <w:t xml:space="preserve"> </w:t>
      </w:r>
      <w:r w:rsidRPr="005E6346">
        <w:t>= 0.997</w:t>
      </w:r>
    </w:p>
    <w:p w14:paraId="7A85B566" w14:textId="77777777" w:rsidR="005E6346" w:rsidRPr="005E6346" w:rsidRDefault="005E6346" w:rsidP="006E307A">
      <w:pPr>
        <w:numPr>
          <w:ilvl w:val="0"/>
          <w:numId w:val="7"/>
        </w:numPr>
        <w:contextualSpacing/>
      </w:pPr>
      <w:r w:rsidRPr="005E6346">
        <w:t xml:space="preserve">(5-6): Landing (historical trend): </w:t>
      </w:r>
    </w:p>
    <w:p w14:paraId="768CFDE4" w14:textId="77777777" w:rsidR="005E6346" w:rsidRDefault="005E6346" w:rsidP="005E6346">
      <w:pPr>
        <w:ind w:left="1428"/>
      </w:pPr>
      <w:r w:rsidRPr="005E6346">
        <w:rPr>
          <w:rFonts w:ascii="Times New Roman" w:hAnsi="Times New Roman" w:cs="Times New Roman"/>
        </w:rPr>
        <w:t>W</w:t>
      </w:r>
      <w:r w:rsidRPr="005E6346">
        <w:rPr>
          <w:rFonts w:ascii="Times New Roman" w:hAnsi="Times New Roman" w:cs="Times New Roman"/>
          <w:vertAlign w:val="subscript"/>
        </w:rPr>
        <w:t xml:space="preserve">5 </w:t>
      </w:r>
      <w:r w:rsidRPr="005E6346">
        <w:rPr>
          <w:rFonts w:ascii="Times New Roman" w:hAnsi="Times New Roman" w:cs="Times New Roman"/>
        </w:rPr>
        <w:t>/ W</w:t>
      </w:r>
      <w:r w:rsidRPr="005E6346">
        <w:rPr>
          <w:rFonts w:ascii="Times New Roman" w:hAnsi="Times New Roman" w:cs="Times New Roman"/>
          <w:vertAlign w:val="subscript"/>
        </w:rPr>
        <w:t>6</w:t>
      </w:r>
      <w:r w:rsidRPr="005E6346">
        <w:rPr>
          <w:rFonts w:ascii="Times New Roman" w:hAnsi="Times New Roman" w:cs="Times New Roman"/>
        </w:rPr>
        <w:t xml:space="preserve"> </w:t>
      </w:r>
      <w:r w:rsidRPr="005E6346">
        <w:t>= 0.995</w:t>
      </w:r>
    </w:p>
    <w:p w14:paraId="19F50D24" w14:textId="77777777" w:rsidR="00BE76BC" w:rsidRPr="005E6346" w:rsidRDefault="00BE76BC" w:rsidP="005E6346">
      <w:pPr>
        <w:ind w:left="1428"/>
      </w:pPr>
    </w:p>
    <w:p w14:paraId="6905D48C" w14:textId="77777777" w:rsidR="005E6346" w:rsidRPr="00F23A68" w:rsidRDefault="005E6346" w:rsidP="00F23A68">
      <w:pPr>
        <w:rPr>
          <w:b/>
        </w:rPr>
      </w:pPr>
      <w:r w:rsidRPr="00F23A68">
        <w:rPr>
          <w:b/>
        </w:rPr>
        <w:lastRenderedPageBreak/>
        <w:t xml:space="preserve">Specific fuel consumption:      </w:t>
      </w:r>
    </w:p>
    <w:p w14:paraId="1FB80116" w14:textId="77777777" w:rsidR="005E6346" w:rsidRPr="005E6346" w:rsidRDefault="005E6346" w:rsidP="005E6346">
      <w:pPr>
        <w:ind w:left="708"/>
      </w:pPr>
      <m:oMathPara>
        <m:oMath>
          <m:r>
            <m:rPr>
              <m:sty m:val="p"/>
            </m:rPr>
            <w:rPr>
              <w:rFonts w:ascii="Cambria Math" w:hAnsi="Cambria Math" w:cs="Cambria Math"/>
            </w:rPr>
            <m:t>C</m:t>
          </m:r>
          <m:r>
            <m:rPr>
              <m:sty m:val="p"/>
            </m:rPr>
            <w:rPr>
              <w:rFonts w:ascii="Cambria Math" w:hAnsi="Cambria Math" w:cs="Times New Roman"/>
            </w:rPr>
            <m:t xml:space="preserve">  =  </m:t>
          </m:r>
          <m:f>
            <m:fPr>
              <m:ctrlPr>
                <w:rPr>
                  <w:rFonts w:ascii="Cambria Math" w:hAnsi="Cambria Math" w:cs="Times New Roman"/>
                  <w:i/>
                </w:rPr>
              </m:ctrlPr>
            </m:fPr>
            <m:num>
              <m:r>
                <w:rPr>
                  <w:rFonts w:ascii="Cambria Math" w:hAnsi="Cambria Math" w:cs="Times New Roman"/>
                </w:rPr>
                <m:t>Wf/time</m:t>
              </m:r>
            </m:num>
            <m:den>
              <m:r>
                <w:rPr>
                  <w:rFonts w:ascii="Cambria Math" w:hAnsi="Cambria Math" w:cs="Times New Roman"/>
                </w:rPr>
                <m:t>T</m:t>
              </m:r>
            </m:den>
          </m:f>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p</m:t>
              </m:r>
            </m:sub>
          </m:sSub>
          <m:r>
            <w:rPr>
              <w:rFonts w:ascii="Cambria Math" w:hAnsi="Cambria Math" w:cs="Times New Roman"/>
            </w:rPr>
            <m:t xml:space="preserve"> </m:t>
          </m:r>
          <m:f>
            <m:fPr>
              <m:ctrlPr>
                <w:rPr>
                  <w:rFonts w:ascii="Cambria Math" w:hAnsi="Cambria Math" w:cs="Times New Roman"/>
                  <w:i/>
                </w:rPr>
              </m:ctrlPr>
            </m:fPr>
            <m:num>
              <m:r>
                <w:rPr>
                  <w:rFonts w:ascii="Cambria Math" w:hAnsi="Cambria Math" w:cs="Times New Roman"/>
                </w:rPr>
                <m:t>V</m:t>
              </m:r>
            </m:num>
            <m:den>
              <m:sSub>
                <m:sSubPr>
                  <m:ctrlPr>
                    <w:rPr>
                      <w:rFonts w:ascii="Cambria Math" w:hAnsi="Cambria Math" w:cs="Times New Roman"/>
                      <w:i/>
                    </w:rPr>
                  </m:ctrlPr>
                </m:sSubPr>
                <m:e>
                  <m:r>
                    <w:rPr>
                      <w:rFonts w:ascii="Cambria Math" w:hAnsi="Cambria Math" w:cs="Times New Roman"/>
                    </w:rPr>
                    <m:t>η</m:t>
                  </m:r>
                </m:e>
                <m:sub>
                  <m:r>
                    <w:rPr>
                      <w:rFonts w:ascii="Cambria Math" w:hAnsi="Cambria Math" w:cs="Times New Roman"/>
                    </w:rPr>
                    <m:t>p</m:t>
                  </m:r>
                </m:sub>
              </m:sSub>
            </m:den>
          </m:f>
          <m:r>
            <w:rPr>
              <w:rFonts w:ascii="Cambria Math" w:hAnsi="Cambria Math" w:cs="Times New Roman"/>
            </w:rPr>
            <m:t xml:space="preserve">= </m:t>
          </m:r>
          <m:f>
            <m:fPr>
              <m:ctrlPr>
                <w:rPr>
                  <w:rFonts w:ascii="Cambria Math" w:hAnsi="Cambria Math" w:cs="Times New Roman"/>
                  <w:i/>
                </w:rPr>
              </m:ctrlPr>
            </m:fPr>
            <m:num>
              <m:r>
                <w:rPr>
                  <w:rFonts w:ascii="Cambria Math" w:hAnsi="Cambria Math" w:cs="Times New Roman"/>
                </w:rPr>
                <m:t xml:space="preserve">Cbhp * V∞ </m:t>
              </m:r>
            </m:num>
            <m:den>
              <m:r>
                <w:rPr>
                  <w:rFonts w:ascii="Cambria Math" w:hAnsi="Cambria Math" w:cs="Times New Roman"/>
                </w:rPr>
                <m:t>550ηp</m:t>
              </m:r>
            </m:den>
          </m:f>
        </m:oMath>
      </m:oMathPara>
    </w:p>
    <w:p w14:paraId="710E76FD" w14:textId="0F58D2E6" w:rsidR="005E6346" w:rsidRDefault="005E6346" w:rsidP="005E6346">
      <w:pPr>
        <w:ind w:left="708"/>
      </w:pPr>
      <w:r w:rsidRPr="005E6346">
        <w:t xml:space="preserve">According to (Raymer 1992), for a typical aircraft with a propeller efficiency of about 0.8. And </w:t>
      </w:r>
      <m:oMath>
        <m:sSub>
          <m:sSubPr>
            <m:ctrlPr>
              <w:rPr>
                <w:rFonts w:ascii="Cambria Math" w:hAnsi="Cambria Math"/>
                <w:i/>
              </w:rPr>
            </m:ctrlPr>
          </m:sSubPr>
          <m:e>
            <m:r>
              <w:rPr>
                <w:rFonts w:ascii="Cambria Math" w:hAnsi="Cambria Math"/>
              </w:rPr>
              <m:t>C</m:t>
            </m:r>
          </m:e>
          <m:sub>
            <m:r>
              <w:rPr>
                <w:rFonts w:ascii="Cambria Math" w:hAnsi="Cambria Math"/>
              </w:rPr>
              <m:t>bhp</m:t>
            </m:r>
          </m:sub>
        </m:sSub>
      </m:oMath>
      <w:r w:rsidRPr="005E6346">
        <w:t xml:space="preserve"> values as following table:</w:t>
      </w:r>
    </w:p>
    <w:p w14:paraId="47A4993C" w14:textId="77777777" w:rsidR="00023CD4" w:rsidRPr="005E6346" w:rsidRDefault="00023CD4" w:rsidP="00023CD4">
      <w:pPr>
        <w:pStyle w:val="Caption"/>
        <w:jc w:val="center"/>
      </w:pPr>
      <w:r>
        <w:t xml:space="preserve">Table </w:t>
      </w:r>
      <w:r>
        <w:fldChar w:fldCharType="begin"/>
      </w:r>
      <w:r>
        <w:instrText xml:space="preserve"> STYLEREF 2 \s </w:instrText>
      </w:r>
      <w:r>
        <w:fldChar w:fldCharType="separate"/>
      </w:r>
      <w:r>
        <w:rPr>
          <w:noProof/>
        </w:rPr>
        <w:t>3.1</w:t>
      </w:r>
      <w:r>
        <w:fldChar w:fldCharType="end"/>
      </w:r>
      <w:r>
        <w:noBreakHyphen/>
      </w:r>
      <w:r>
        <w:fldChar w:fldCharType="begin"/>
      </w:r>
      <w:r>
        <w:instrText xml:space="preserve"> SEQ Table \* ARABIC \s 2 </w:instrText>
      </w:r>
      <w:r>
        <w:fldChar w:fldCharType="separate"/>
      </w:r>
      <w:r>
        <w:rPr>
          <w:noProof/>
        </w:rPr>
        <w:t>6</w:t>
      </w:r>
      <w:r>
        <w:fldChar w:fldCharType="end"/>
      </w:r>
      <w:r>
        <w:t xml:space="preserve">. </w:t>
      </w:r>
      <w:r w:rsidRPr="002B5682">
        <w:t>Propeller Specific Fuel Consumption</w:t>
      </w:r>
    </w:p>
    <w:p w14:paraId="5D9F69A4" w14:textId="77777777" w:rsidR="00023CD4" w:rsidRPr="005E6346" w:rsidRDefault="00023CD4" w:rsidP="005E6346">
      <w:pPr>
        <w:ind w:left="708"/>
      </w:pPr>
    </w:p>
    <w:p w14:paraId="52F7CB7C" w14:textId="77777777" w:rsidR="00BE76BC" w:rsidRDefault="005E6346" w:rsidP="00BE76BC">
      <w:pPr>
        <w:keepNext/>
        <w:jc w:val="center"/>
      </w:pPr>
      <w:r w:rsidRPr="005E6346">
        <w:rPr>
          <w:noProof/>
          <w:lang w:val="tr-TR" w:eastAsia="tr-TR"/>
        </w:rPr>
        <w:drawing>
          <wp:inline distT="0" distB="0" distL="0" distR="0" wp14:anchorId="1DDD9BC6" wp14:editId="59ADCA6D">
            <wp:extent cx="3633470" cy="85153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4">
                      <a:extLst>
                        <a:ext uri="{28A0092B-C50C-407E-A947-70E740481C1C}">
                          <a14:useLocalDpi xmlns:a14="http://schemas.microsoft.com/office/drawing/2010/main" val="0"/>
                        </a:ext>
                      </a:extLst>
                    </a:blip>
                    <a:srcRect t="12695"/>
                    <a:stretch/>
                  </pic:blipFill>
                  <pic:spPr bwMode="auto">
                    <a:xfrm>
                      <a:off x="0" y="0"/>
                      <a:ext cx="3633470" cy="851535"/>
                    </a:xfrm>
                    <a:prstGeom prst="rect">
                      <a:avLst/>
                    </a:prstGeom>
                    <a:noFill/>
                    <a:ln>
                      <a:noFill/>
                    </a:ln>
                    <a:extLst>
                      <a:ext uri="{53640926-AAD7-44D8-BBD7-CCE9431645EC}">
                        <a14:shadowObscured xmlns:a14="http://schemas.microsoft.com/office/drawing/2010/main"/>
                      </a:ext>
                    </a:extLst>
                  </pic:spPr>
                </pic:pic>
              </a:graphicData>
            </a:graphic>
          </wp:inline>
        </w:drawing>
      </w:r>
    </w:p>
    <w:p w14:paraId="2A21B1BA" w14:textId="77777777" w:rsidR="005E6346" w:rsidRPr="00F23A68" w:rsidRDefault="005E6346" w:rsidP="00F23A68">
      <w:pPr>
        <w:rPr>
          <w:b/>
        </w:rPr>
      </w:pPr>
      <w:r w:rsidRPr="00F23A68">
        <w:rPr>
          <w:b/>
        </w:rPr>
        <w:t xml:space="preserve">Lift to Drag Ratio: </w:t>
      </w:r>
    </w:p>
    <w:p w14:paraId="69ABE54A" w14:textId="77777777" w:rsidR="005E6346" w:rsidRPr="005E6346" w:rsidRDefault="005E6346" w:rsidP="005E6346">
      <w:pPr>
        <w:ind w:left="708"/>
      </w:pPr>
      <w:r w:rsidRPr="005E6346">
        <w:t>Lift-to-drag ratio (L/D) is a measure of aerodynamic efficiency. L/D is a function of the wetted aspect ratio</w:t>
      </w:r>
      <m:oMath>
        <m:d>
          <m:dPr>
            <m:ctrlPr>
              <w:rPr>
                <w:rFonts w:ascii="Cambria Math" w:hAnsi="Cambria Math"/>
                <w:i/>
              </w:rPr>
            </m:ctrlPr>
          </m:dPr>
          <m:e>
            <m:f>
              <m:fPr>
                <m:ctrlPr>
                  <w:rPr>
                    <w:rFonts w:ascii="Cambria Math" w:hAnsi="Cambria Math"/>
                    <w:i/>
                  </w:rPr>
                </m:ctrlPr>
              </m:fPr>
              <m:num>
                <m:sSup>
                  <m:sSupPr>
                    <m:ctrlPr>
                      <w:rPr>
                        <w:rFonts w:ascii="Cambria Math" w:hAnsi="Cambria Math" w:cs="Cambria Math"/>
                        <w:i/>
                      </w:rPr>
                    </m:ctrlPr>
                  </m:sSupPr>
                  <m:e>
                    <m:r>
                      <w:rPr>
                        <w:rFonts w:ascii="Cambria Math" w:hAnsi="Cambria Math" w:cs="Cambria Math"/>
                      </w:rPr>
                      <m:t>b</m:t>
                    </m:r>
                    <m:ctrlPr>
                      <w:rPr>
                        <w:rFonts w:ascii="Cambria Math" w:hAnsi="Cambria Math"/>
                        <w:i/>
                      </w:rPr>
                    </m:ctrlPr>
                  </m:e>
                  <m:sup>
                    <m:r>
                      <w:rPr>
                        <w:rFonts w:ascii="Cambria Math" w:hAnsi="Cambria Math"/>
                      </w:rPr>
                      <m:t>2</m:t>
                    </m:r>
                  </m:sup>
                </m:sSup>
              </m:num>
              <m:den>
                <m:sSub>
                  <m:sSubPr>
                    <m:ctrlPr>
                      <w:rPr>
                        <w:rFonts w:ascii="Cambria Math" w:hAnsi="Cambria Math" w:cs="Cambria Math"/>
                        <w:i/>
                      </w:rPr>
                    </m:ctrlPr>
                  </m:sSubPr>
                  <m:e>
                    <m:r>
                      <w:rPr>
                        <w:rFonts w:ascii="Cambria Math" w:hAnsi="Cambria Math" w:cs="Cambria Math"/>
                      </w:rPr>
                      <m:t>S</m:t>
                    </m:r>
                  </m:e>
                  <m:sub>
                    <m:r>
                      <w:rPr>
                        <w:rFonts w:ascii="Cambria Math" w:hAnsi="Cambria Math" w:cs="Cambria Math"/>
                      </w:rPr>
                      <m:t>wet</m:t>
                    </m:r>
                  </m:sub>
                </m:sSub>
              </m:den>
            </m:f>
          </m:e>
        </m:d>
        <m:r>
          <w:rPr>
            <w:rFonts w:ascii="Cambria Math" w:hAnsi="Cambria Math"/>
          </w:rPr>
          <m:t xml:space="preserve"> </m:t>
        </m:r>
      </m:oMath>
      <w:r w:rsidRPr="005E6346">
        <w:rPr>
          <w:rFonts w:eastAsiaTheme="minorEastAsia"/>
        </w:rPr>
        <w:t>. That’s</w:t>
      </w:r>
      <w:r w:rsidRPr="005E6346">
        <w:t xml:space="preserve"> why we can use historical trend to find wetted aspect ratio. In order to determine wetted aspect ratio, Cessna Skyline Rg can be taken as an example from the figure below:</w:t>
      </w:r>
    </w:p>
    <w:p w14:paraId="028834FC" w14:textId="77777777" w:rsidR="005E6346" w:rsidRPr="005E6346" w:rsidRDefault="005E6346" w:rsidP="005E6346">
      <w:pPr>
        <w:ind w:left="708"/>
      </w:pPr>
    </w:p>
    <w:p w14:paraId="3E6546A4" w14:textId="77777777" w:rsidR="00BE76BC" w:rsidRDefault="005E6346" w:rsidP="00BE76BC">
      <w:pPr>
        <w:keepNext/>
        <w:ind w:left="708"/>
        <w:jc w:val="center"/>
      </w:pPr>
      <w:r w:rsidRPr="005E6346">
        <w:rPr>
          <w:rFonts w:ascii="Times New Roman" w:hAnsi="Times New Roman" w:cs="Times New Roman"/>
          <w:noProof/>
          <w:lang w:val="tr-TR" w:eastAsia="tr-TR"/>
        </w:rPr>
        <w:drawing>
          <wp:inline distT="0" distB="0" distL="0" distR="0" wp14:anchorId="7B3BAD15" wp14:editId="3B6BF7A4">
            <wp:extent cx="4179373" cy="3387256"/>
            <wp:effectExtent l="0" t="0" r="0" b="381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a:srcRect t="5586"/>
                    <a:stretch/>
                  </pic:blipFill>
                  <pic:spPr bwMode="auto">
                    <a:xfrm>
                      <a:off x="0" y="0"/>
                      <a:ext cx="4196316" cy="3400988"/>
                    </a:xfrm>
                    <a:prstGeom prst="rect">
                      <a:avLst/>
                    </a:prstGeom>
                    <a:ln>
                      <a:noFill/>
                    </a:ln>
                    <a:extLst>
                      <a:ext uri="{53640926-AAD7-44D8-BBD7-CCE9431645EC}">
                        <a14:shadowObscured xmlns:a14="http://schemas.microsoft.com/office/drawing/2010/main"/>
                      </a:ext>
                    </a:extLst>
                  </pic:spPr>
                </pic:pic>
              </a:graphicData>
            </a:graphic>
          </wp:inline>
        </w:drawing>
      </w:r>
    </w:p>
    <w:p w14:paraId="4E53EA08" w14:textId="77777777" w:rsidR="005E6346" w:rsidRPr="005E6346" w:rsidRDefault="00BE76BC" w:rsidP="00BE76BC">
      <w:pPr>
        <w:pStyle w:val="Caption"/>
        <w:jc w:val="center"/>
      </w:pPr>
      <w:bookmarkStart w:id="159" w:name="_Toc525254197"/>
      <w:r>
        <w:t xml:space="preserve">Figure </w:t>
      </w:r>
      <w:r w:rsidR="00F47D15">
        <w:fldChar w:fldCharType="begin"/>
      </w:r>
      <w:r w:rsidR="00F47D15">
        <w:instrText xml:space="preserve"> STYLEREF 2 \s </w:instrText>
      </w:r>
      <w:r w:rsidR="00F47D15">
        <w:fldChar w:fldCharType="separate"/>
      </w:r>
      <w:r w:rsidR="00F47D15">
        <w:rPr>
          <w:noProof/>
        </w:rPr>
        <w:t>3.1</w:t>
      </w:r>
      <w:r w:rsidR="00F47D15">
        <w:fldChar w:fldCharType="end"/>
      </w:r>
      <w:r w:rsidR="00F47D15">
        <w:noBreakHyphen/>
      </w:r>
      <w:r w:rsidR="00F47D15">
        <w:fldChar w:fldCharType="begin"/>
      </w:r>
      <w:r w:rsidR="00F47D15">
        <w:instrText xml:space="preserve"> SEQ Figure \* ARABIC \s 2 </w:instrText>
      </w:r>
      <w:r w:rsidR="00F47D15">
        <w:fldChar w:fldCharType="separate"/>
      </w:r>
      <w:r w:rsidR="00F47D15">
        <w:rPr>
          <w:noProof/>
        </w:rPr>
        <w:t>90</w:t>
      </w:r>
      <w:r w:rsidR="00F47D15">
        <w:fldChar w:fldCharType="end"/>
      </w:r>
      <w:r>
        <w:t xml:space="preserve">. </w:t>
      </w:r>
      <w:r w:rsidRPr="00F821E2">
        <w:t>Wetted Area Ratios</w:t>
      </w:r>
      <w:bookmarkEnd w:id="159"/>
    </w:p>
    <w:p w14:paraId="04460755" w14:textId="77777777" w:rsidR="005E6346" w:rsidRPr="005E6346" w:rsidRDefault="005E6346" w:rsidP="005E6346">
      <w:pPr>
        <w:ind w:left="708"/>
      </w:pPr>
      <w:r w:rsidRPr="005E6346">
        <w:t xml:space="preserve">According to this figure we choose the Swet/Sref as 3.85. </w:t>
      </w:r>
      <w:r w:rsidR="00BE76BC" w:rsidRPr="005E6346">
        <w:t>Also,</w:t>
      </w:r>
      <w:r w:rsidRPr="005E6346">
        <w:t xml:space="preserve"> AR is determined as 7.6 after the general competitor aircrafts research. By using these </w:t>
      </w:r>
      <w:r w:rsidR="00BE76BC" w:rsidRPr="005E6346">
        <w:t>knowledge,</w:t>
      </w:r>
      <w:r w:rsidRPr="005E6346">
        <w:t xml:space="preserve"> we can find the L/D max from the following figure:</w:t>
      </w:r>
    </w:p>
    <w:p w14:paraId="0D93F3DD" w14:textId="77777777" w:rsidR="00BE76BC" w:rsidRDefault="005E6346" w:rsidP="00BE76BC">
      <w:pPr>
        <w:keepNext/>
        <w:ind w:left="708"/>
        <w:jc w:val="center"/>
      </w:pPr>
      <w:r w:rsidRPr="005E6346">
        <w:rPr>
          <w:rFonts w:ascii="Times New Roman" w:hAnsi="Times New Roman" w:cs="Times New Roman"/>
          <w:noProof/>
          <w:lang w:val="tr-TR" w:eastAsia="tr-TR"/>
        </w:rPr>
        <w:lastRenderedPageBreak/>
        <w:drawing>
          <wp:inline distT="0" distB="0" distL="0" distR="0" wp14:anchorId="38080F8B" wp14:editId="28490D7B">
            <wp:extent cx="4365266" cy="3845260"/>
            <wp:effectExtent l="0" t="0" r="0" b="317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393443" cy="3870080"/>
                    </a:xfrm>
                    <a:prstGeom prst="rect">
                      <a:avLst/>
                    </a:prstGeom>
                  </pic:spPr>
                </pic:pic>
              </a:graphicData>
            </a:graphic>
          </wp:inline>
        </w:drawing>
      </w:r>
    </w:p>
    <w:p w14:paraId="7FFF30A9" w14:textId="77777777" w:rsidR="005E6346" w:rsidRPr="005E6346" w:rsidRDefault="00BE76BC" w:rsidP="00BE76BC">
      <w:pPr>
        <w:pStyle w:val="Caption"/>
        <w:jc w:val="center"/>
      </w:pPr>
      <w:bookmarkStart w:id="160" w:name="_Toc525254198"/>
      <w:r>
        <w:t xml:space="preserve">Figure </w:t>
      </w:r>
      <w:r w:rsidR="00F47D15">
        <w:fldChar w:fldCharType="begin"/>
      </w:r>
      <w:r w:rsidR="00F47D15">
        <w:instrText xml:space="preserve"> STYLEREF 2 \s </w:instrText>
      </w:r>
      <w:r w:rsidR="00F47D15">
        <w:fldChar w:fldCharType="separate"/>
      </w:r>
      <w:r w:rsidR="00F47D15">
        <w:rPr>
          <w:noProof/>
        </w:rPr>
        <w:t>3.1</w:t>
      </w:r>
      <w:r w:rsidR="00F47D15">
        <w:fldChar w:fldCharType="end"/>
      </w:r>
      <w:r w:rsidR="00F47D15">
        <w:noBreakHyphen/>
      </w:r>
      <w:r w:rsidR="00F47D15">
        <w:fldChar w:fldCharType="begin"/>
      </w:r>
      <w:r w:rsidR="00F47D15">
        <w:instrText xml:space="preserve"> SEQ Figure \* ARABIC \s 2 </w:instrText>
      </w:r>
      <w:r w:rsidR="00F47D15">
        <w:fldChar w:fldCharType="separate"/>
      </w:r>
      <w:r w:rsidR="00F47D15">
        <w:rPr>
          <w:noProof/>
        </w:rPr>
        <w:t>91</w:t>
      </w:r>
      <w:r w:rsidR="00F47D15">
        <w:fldChar w:fldCharType="end"/>
      </w:r>
      <w:r>
        <w:t xml:space="preserve">. </w:t>
      </w:r>
      <w:r w:rsidRPr="00295F68">
        <w:t>Maximum L/D Trends</w:t>
      </w:r>
      <w:bookmarkEnd w:id="160"/>
    </w:p>
    <w:p w14:paraId="7BFAB941" w14:textId="684D31AF" w:rsidR="005E6346" w:rsidRDefault="005E6346" w:rsidP="005E6346">
      <w:pPr>
        <w:ind w:left="360"/>
      </w:pPr>
      <w:r w:rsidRPr="005E6346">
        <w:t>To link between (L/D) and (L/D) max the figure below can be used. According to (Raymer 1992) for propeller driven aircrafts, to maximize cruise or loiter efficiency the aircraft should fly at approximately the velocity for maximum L/D.</w:t>
      </w:r>
    </w:p>
    <w:p w14:paraId="37700298" w14:textId="77777777" w:rsidR="00023CD4" w:rsidRPr="005E6346" w:rsidRDefault="00023CD4" w:rsidP="00023CD4">
      <w:pPr>
        <w:pStyle w:val="Caption"/>
        <w:jc w:val="center"/>
      </w:pPr>
      <w:r>
        <w:t xml:space="preserve">Table </w:t>
      </w:r>
      <w:r>
        <w:fldChar w:fldCharType="begin"/>
      </w:r>
      <w:r>
        <w:instrText xml:space="preserve"> STYLEREF 2 \s </w:instrText>
      </w:r>
      <w:r>
        <w:fldChar w:fldCharType="separate"/>
      </w:r>
      <w:r>
        <w:rPr>
          <w:noProof/>
        </w:rPr>
        <w:t>3.1</w:t>
      </w:r>
      <w:r>
        <w:fldChar w:fldCharType="end"/>
      </w:r>
      <w:r>
        <w:noBreakHyphen/>
      </w:r>
      <w:r>
        <w:fldChar w:fldCharType="begin"/>
      </w:r>
      <w:r>
        <w:instrText xml:space="preserve"> SEQ Table \* ARABIC \s 2 </w:instrText>
      </w:r>
      <w:r>
        <w:fldChar w:fldCharType="separate"/>
      </w:r>
      <w:r>
        <w:rPr>
          <w:noProof/>
        </w:rPr>
        <w:t>7</w:t>
      </w:r>
      <w:r>
        <w:fldChar w:fldCharType="end"/>
      </w:r>
      <w:r>
        <w:t xml:space="preserve">. </w:t>
      </w:r>
      <w:r w:rsidRPr="00C406F9">
        <w:t>Lift to Drag Ratio for Different Missions</w:t>
      </w:r>
    </w:p>
    <w:p w14:paraId="7477EA9A" w14:textId="77777777" w:rsidR="00023CD4" w:rsidRPr="005E6346" w:rsidRDefault="00023CD4" w:rsidP="005E6346">
      <w:pPr>
        <w:ind w:left="360"/>
      </w:pPr>
    </w:p>
    <w:p w14:paraId="5CA1E82D" w14:textId="77777777" w:rsidR="00BE76BC" w:rsidRDefault="005E6346" w:rsidP="00BE76BC">
      <w:pPr>
        <w:keepNext/>
        <w:ind w:left="360"/>
        <w:jc w:val="center"/>
      </w:pPr>
      <w:r w:rsidRPr="005E6346">
        <w:rPr>
          <w:rFonts w:ascii="Times New Roman" w:hAnsi="Times New Roman" w:cs="Times New Roman"/>
          <w:noProof/>
          <w:lang w:val="tr-TR" w:eastAsia="tr-TR"/>
        </w:rPr>
        <w:drawing>
          <wp:inline distT="0" distB="0" distL="0" distR="0" wp14:anchorId="1596F430" wp14:editId="5B229A5F">
            <wp:extent cx="2846567" cy="541334"/>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898612" cy="551232"/>
                    </a:xfrm>
                    <a:prstGeom prst="rect">
                      <a:avLst/>
                    </a:prstGeom>
                  </pic:spPr>
                </pic:pic>
              </a:graphicData>
            </a:graphic>
          </wp:inline>
        </w:drawing>
      </w:r>
    </w:p>
    <w:p w14:paraId="3523A35E" w14:textId="77777777" w:rsidR="005E6346" w:rsidRPr="005E6346" w:rsidRDefault="005E6346" w:rsidP="005E6346"/>
    <w:p w14:paraId="333F2EC8" w14:textId="77777777" w:rsidR="005E6346" w:rsidRPr="005E6346" w:rsidRDefault="005E6346" w:rsidP="005E6346"/>
    <w:p w14:paraId="19F27C22" w14:textId="77777777" w:rsidR="005E6346" w:rsidRPr="005E6346" w:rsidRDefault="005E6346" w:rsidP="005E6346"/>
    <w:p w14:paraId="0690F727" w14:textId="77777777" w:rsidR="005E6346" w:rsidRPr="005E6346" w:rsidRDefault="005E6346" w:rsidP="005E6346"/>
    <w:p w14:paraId="02663BA2" w14:textId="77777777" w:rsidR="005E6346" w:rsidRPr="005E6346" w:rsidRDefault="005E6346" w:rsidP="005E6346"/>
    <w:p w14:paraId="270A6CA0" w14:textId="77777777" w:rsidR="005E6346" w:rsidRPr="005E6346" w:rsidRDefault="005E6346" w:rsidP="005E6346"/>
    <w:p w14:paraId="55F60780" w14:textId="77777777" w:rsidR="005E6346" w:rsidRPr="005E6346" w:rsidRDefault="005E6346" w:rsidP="005E6346"/>
    <w:p w14:paraId="5A8A8E05" w14:textId="77777777" w:rsidR="005E6346" w:rsidRPr="005E6346" w:rsidRDefault="005E6346" w:rsidP="005E6346"/>
    <w:p w14:paraId="10772B76" w14:textId="77777777" w:rsidR="005E6346" w:rsidRPr="005E6346" w:rsidRDefault="005E6346" w:rsidP="005E6346"/>
    <w:p w14:paraId="46CB18F2" w14:textId="77777777" w:rsidR="005E6346" w:rsidRPr="005E6346" w:rsidRDefault="005E6346" w:rsidP="005E6346"/>
    <w:p w14:paraId="7888D5E6" w14:textId="77777777" w:rsidR="005E6346" w:rsidRPr="005E6346" w:rsidRDefault="005E6346" w:rsidP="005E6346"/>
    <w:p w14:paraId="3482DE87" w14:textId="77777777" w:rsidR="005E6346" w:rsidRPr="005E6346" w:rsidRDefault="005E6346" w:rsidP="005E6346"/>
    <w:p w14:paraId="1B9FB231" w14:textId="77777777" w:rsidR="005E6346" w:rsidRPr="005E6346" w:rsidRDefault="005E6346" w:rsidP="005E6346"/>
    <w:p w14:paraId="5883D0C6" w14:textId="1A19DC03" w:rsidR="005E6346" w:rsidRDefault="005E6346" w:rsidP="005E6346">
      <w:pPr>
        <w:ind w:left="360"/>
      </w:pPr>
      <w:r w:rsidRPr="005E6346">
        <w:t>From all these figures and formulations L/D cruise is determined as 12.62 as a first estimate. After necessary iterations, the take-off weight, which is used to begin the sizing of the aircraft, is found as 694 kg. All outputs are tabulated below.</w:t>
      </w:r>
    </w:p>
    <w:p w14:paraId="201E2A1F" w14:textId="77777777" w:rsidR="00023CD4" w:rsidRPr="005E6346" w:rsidRDefault="00023CD4" w:rsidP="00023CD4">
      <w:pPr>
        <w:pStyle w:val="Caption"/>
        <w:jc w:val="center"/>
      </w:pPr>
      <w:r>
        <w:t xml:space="preserve">Table </w:t>
      </w:r>
      <w:r>
        <w:fldChar w:fldCharType="begin"/>
      </w:r>
      <w:r>
        <w:instrText xml:space="preserve"> STYLEREF 2 \s </w:instrText>
      </w:r>
      <w:r>
        <w:fldChar w:fldCharType="separate"/>
      </w:r>
      <w:r>
        <w:rPr>
          <w:noProof/>
        </w:rPr>
        <w:t>3.1</w:t>
      </w:r>
      <w:r>
        <w:fldChar w:fldCharType="end"/>
      </w:r>
      <w:r>
        <w:noBreakHyphen/>
      </w:r>
      <w:r>
        <w:fldChar w:fldCharType="begin"/>
      </w:r>
      <w:r>
        <w:instrText xml:space="preserve"> SEQ Table \* ARABIC \s 2 </w:instrText>
      </w:r>
      <w:r>
        <w:fldChar w:fldCharType="separate"/>
      </w:r>
      <w:r>
        <w:rPr>
          <w:noProof/>
        </w:rPr>
        <w:t>8</w:t>
      </w:r>
      <w:r>
        <w:fldChar w:fldCharType="end"/>
      </w:r>
      <w:r>
        <w:t xml:space="preserve">. </w:t>
      </w:r>
      <w:r w:rsidRPr="00030209">
        <w:t>Weight fraction Outputs</w:t>
      </w:r>
    </w:p>
    <w:p w14:paraId="6D1A2C30" w14:textId="77777777" w:rsidR="00023CD4" w:rsidRPr="005E6346" w:rsidRDefault="00023CD4" w:rsidP="005E6346">
      <w:pPr>
        <w:ind w:left="360"/>
      </w:pPr>
    </w:p>
    <w:tbl>
      <w:tblPr>
        <w:tblW w:w="4815" w:type="dxa"/>
        <w:jc w:val="center"/>
        <w:tblCellMar>
          <w:left w:w="70" w:type="dxa"/>
          <w:right w:w="70" w:type="dxa"/>
        </w:tblCellMar>
        <w:tblLook w:val="04A0" w:firstRow="1" w:lastRow="0" w:firstColumn="1" w:lastColumn="0" w:noHBand="0" w:noVBand="1"/>
      </w:tblPr>
      <w:tblGrid>
        <w:gridCol w:w="2357"/>
        <w:gridCol w:w="1182"/>
        <w:gridCol w:w="709"/>
        <w:gridCol w:w="567"/>
      </w:tblGrid>
      <w:tr w:rsidR="005E6346" w:rsidRPr="005E6346" w14:paraId="1046D68D" w14:textId="77777777" w:rsidTr="005E6346">
        <w:trPr>
          <w:trHeight w:val="215"/>
          <w:jc w:val="center"/>
        </w:trPr>
        <w:tc>
          <w:tcPr>
            <w:tcW w:w="2357" w:type="dxa"/>
            <w:tcBorders>
              <w:top w:val="single" w:sz="4" w:space="0" w:color="4472C4"/>
              <w:left w:val="single" w:sz="4" w:space="0" w:color="4472C4"/>
              <w:bottom w:val="single" w:sz="4" w:space="0" w:color="4472C4"/>
              <w:right w:val="single" w:sz="4" w:space="0" w:color="4472C4"/>
            </w:tcBorders>
            <w:shd w:val="clear" w:color="000000" w:fill="5B9BD5"/>
            <w:noWrap/>
            <w:vAlign w:val="bottom"/>
            <w:hideMark/>
          </w:tcPr>
          <w:p w14:paraId="53ED2700" w14:textId="77777777" w:rsidR="005E6346" w:rsidRPr="005E6346" w:rsidRDefault="005E6346" w:rsidP="005E6346">
            <w:pPr>
              <w:spacing w:after="0" w:line="240" w:lineRule="auto"/>
              <w:jc w:val="left"/>
              <w:rPr>
                <w:rFonts w:ascii="Times New Roman" w:eastAsia="Times New Roman" w:hAnsi="Times New Roman" w:cs="Times New Roman"/>
                <w:color w:val="000000"/>
                <w:sz w:val="16"/>
                <w:szCs w:val="16"/>
                <w:lang w:eastAsia="tr-TR"/>
              </w:rPr>
            </w:pPr>
            <w:r w:rsidRPr="005E6346">
              <w:rPr>
                <w:rFonts w:ascii="Times New Roman" w:eastAsia="Times New Roman" w:hAnsi="Times New Roman" w:cs="Times New Roman"/>
                <w:color w:val="000000"/>
                <w:sz w:val="16"/>
                <w:szCs w:val="16"/>
                <w:lang w:eastAsia="tr-TR"/>
              </w:rPr>
              <w:t> </w:t>
            </w:r>
          </w:p>
        </w:tc>
        <w:tc>
          <w:tcPr>
            <w:tcW w:w="1182" w:type="dxa"/>
            <w:tcBorders>
              <w:top w:val="single" w:sz="4" w:space="0" w:color="4472C4"/>
              <w:left w:val="single" w:sz="4" w:space="0" w:color="4472C4"/>
              <w:bottom w:val="single" w:sz="4" w:space="0" w:color="4472C4"/>
              <w:right w:val="single" w:sz="4" w:space="0" w:color="4472C4"/>
            </w:tcBorders>
            <w:shd w:val="clear" w:color="000000" w:fill="5B9BD5"/>
            <w:noWrap/>
            <w:vAlign w:val="bottom"/>
            <w:hideMark/>
          </w:tcPr>
          <w:p w14:paraId="4BFE1A7E" w14:textId="77777777" w:rsidR="005E6346" w:rsidRPr="005E6346" w:rsidRDefault="005E6346" w:rsidP="005E6346">
            <w:pPr>
              <w:spacing w:after="0" w:line="240" w:lineRule="auto"/>
              <w:jc w:val="left"/>
              <w:rPr>
                <w:rFonts w:ascii="Times New Roman" w:eastAsia="Times New Roman" w:hAnsi="Times New Roman" w:cs="Times New Roman"/>
                <w:color w:val="000000"/>
                <w:sz w:val="16"/>
                <w:szCs w:val="16"/>
                <w:lang w:eastAsia="tr-TR"/>
              </w:rPr>
            </w:pPr>
            <w:r w:rsidRPr="005E6346">
              <w:rPr>
                <w:rFonts w:ascii="Times New Roman" w:eastAsia="Times New Roman" w:hAnsi="Times New Roman" w:cs="Times New Roman"/>
                <w:color w:val="000000"/>
                <w:sz w:val="16"/>
                <w:szCs w:val="16"/>
                <w:lang w:eastAsia="tr-TR"/>
              </w:rPr>
              <w:t>RANGE</w:t>
            </w:r>
          </w:p>
        </w:tc>
        <w:tc>
          <w:tcPr>
            <w:tcW w:w="709" w:type="dxa"/>
            <w:tcBorders>
              <w:top w:val="single" w:sz="4" w:space="0" w:color="4472C4"/>
              <w:left w:val="single" w:sz="4" w:space="0" w:color="4472C4"/>
              <w:bottom w:val="single" w:sz="4" w:space="0" w:color="4472C4"/>
              <w:right w:val="single" w:sz="4" w:space="0" w:color="4472C4"/>
            </w:tcBorders>
            <w:shd w:val="clear" w:color="000000" w:fill="5B9BD5"/>
            <w:noWrap/>
            <w:vAlign w:val="bottom"/>
            <w:hideMark/>
          </w:tcPr>
          <w:p w14:paraId="6E4B3866" w14:textId="77777777" w:rsidR="005E6346" w:rsidRPr="005E6346" w:rsidRDefault="005E6346" w:rsidP="005E6346">
            <w:pPr>
              <w:spacing w:after="0" w:line="240" w:lineRule="auto"/>
              <w:jc w:val="left"/>
              <w:rPr>
                <w:rFonts w:ascii="Times New Roman" w:eastAsia="Times New Roman" w:hAnsi="Times New Roman" w:cs="Times New Roman"/>
                <w:color w:val="000000"/>
                <w:sz w:val="16"/>
                <w:szCs w:val="16"/>
                <w:lang w:eastAsia="tr-TR"/>
              </w:rPr>
            </w:pPr>
            <w:r w:rsidRPr="005E6346">
              <w:rPr>
                <w:rFonts w:ascii="Times New Roman" w:eastAsia="Times New Roman" w:hAnsi="Times New Roman" w:cs="Times New Roman"/>
                <w:color w:val="000000"/>
                <w:sz w:val="16"/>
                <w:szCs w:val="16"/>
                <w:lang w:eastAsia="tr-TR"/>
              </w:rPr>
              <w:t> </w:t>
            </w:r>
          </w:p>
        </w:tc>
        <w:tc>
          <w:tcPr>
            <w:tcW w:w="567" w:type="dxa"/>
            <w:tcBorders>
              <w:top w:val="single" w:sz="4" w:space="0" w:color="4472C4"/>
              <w:left w:val="single" w:sz="4" w:space="0" w:color="4472C4"/>
              <w:bottom w:val="single" w:sz="4" w:space="0" w:color="4472C4"/>
              <w:right w:val="single" w:sz="4" w:space="0" w:color="4472C4"/>
            </w:tcBorders>
            <w:shd w:val="clear" w:color="000000" w:fill="5B9BD5"/>
            <w:noWrap/>
            <w:vAlign w:val="bottom"/>
            <w:hideMark/>
          </w:tcPr>
          <w:p w14:paraId="56BF9F15" w14:textId="77777777" w:rsidR="005E6346" w:rsidRPr="005E6346" w:rsidRDefault="005E6346" w:rsidP="005E6346">
            <w:pPr>
              <w:spacing w:after="0" w:line="240" w:lineRule="auto"/>
              <w:jc w:val="center"/>
              <w:rPr>
                <w:rFonts w:ascii="Times New Roman" w:eastAsia="Times New Roman" w:hAnsi="Times New Roman" w:cs="Times New Roman"/>
                <w:color w:val="000000"/>
                <w:sz w:val="16"/>
                <w:szCs w:val="16"/>
                <w:lang w:eastAsia="tr-TR"/>
              </w:rPr>
            </w:pPr>
            <w:r w:rsidRPr="005E6346">
              <w:rPr>
                <w:rFonts w:ascii="Times New Roman" w:eastAsia="Times New Roman" w:hAnsi="Times New Roman" w:cs="Times New Roman"/>
                <w:color w:val="000000"/>
                <w:sz w:val="16"/>
                <w:szCs w:val="16"/>
                <w:lang w:eastAsia="tr-TR"/>
              </w:rPr>
              <w:t>SI</w:t>
            </w:r>
          </w:p>
        </w:tc>
      </w:tr>
      <w:tr w:rsidR="005E6346" w:rsidRPr="005E6346" w14:paraId="564C2906" w14:textId="77777777" w:rsidTr="005E6346">
        <w:trPr>
          <w:trHeight w:val="215"/>
          <w:jc w:val="center"/>
        </w:trPr>
        <w:tc>
          <w:tcPr>
            <w:tcW w:w="2357"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08A1A49C" w14:textId="77777777" w:rsidR="005E6346" w:rsidRPr="005E6346" w:rsidRDefault="005E6346" w:rsidP="005E6346">
            <w:pPr>
              <w:spacing w:after="0" w:line="240" w:lineRule="auto"/>
              <w:jc w:val="left"/>
              <w:rPr>
                <w:rFonts w:ascii="Times New Roman" w:eastAsia="Times New Roman" w:hAnsi="Times New Roman" w:cs="Times New Roman"/>
                <w:sz w:val="16"/>
                <w:szCs w:val="16"/>
                <w:lang w:eastAsia="tr-TR"/>
              </w:rPr>
            </w:pPr>
          </w:p>
        </w:tc>
        <w:tc>
          <w:tcPr>
            <w:tcW w:w="1182"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3C34AFCA" w14:textId="77777777" w:rsidR="005E6346" w:rsidRPr="005E6346" w:rsidRDefault="005E6346" w:rsidP="005E6346">
            <w:pPr>
              <w:spacing w:after="0" w:line="240" w:lineRule="auto"/>
              <w:jc w:val="center"/>
              <w:rPr>
                <w:rFonts w:ascii="Times New Roman" w:eastAsia="Times New Roman" w:hAnsi="Times New Roman" w:cs="Times New Roman"/>
                <w:color w:val="000000"/>
                <w:sz w:val="16"/>
                <w:szCs w:val="16"/>
                <w:lang w:eastAsia="tr-TR"/>
              </w:rPr>
            </w:pPr>
            <w:r w:rsidRPr="005E6346">
              <w:rPr>
                <w:rFonts w:ascii="Times New Roman" w:eastAsia="Times New Roman" w:hAnsi="Times New Roman" w:cs="Times New Roman"/>
                <w:color w:val="000000"/>
                <w:sz w:val="16"/>
                <w:szCs w:val="16"/>
                <w:lang w:eastAsia="tr-TR"/>
              </w:rPr>
              <w:t>CRUISE</w:t>
            </w:r>
          </w:p>
        </w:tc>
        <w:tc>
          <w:tcPr>
            <w:tcW w:w="709"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4C48BE49" w14:textId="77777777" w:rsidR="005E6346" w:rsidRPr="005E6346" w:rsidRDefault="005E6346" w:rsidP="005E6346">
            <w:pPr>
              <w:spacing w:after="0" w:line="240" w:lineRule="auto"/>
              <w:jc w:val="center"/>
              <w:rPr>
                <w:rFonts w:ascii="Times New Roman" w:eastAsia="Times New Roman" w:hAnsi="Times New Roman" w:cs="Times New Roman"/>
                <w:color w:val="000000"/>
                <w:sz w:val="16"/>
                <w:szCs w:val="16"/>
                <w:lang w:eastAsia="tr-TR"/>
              </w:rPr>
            </w:pPr>
            <w:r w:rsidRPr="005E6346">
              <w:rPr>
                <w:rFonts w:ascii="Times New Roman" w:eastAsia="Times New Roman" w:hAnsi="Times New Roman" w:cs="Times New Roman"/>
                <w:color w:val="000000"/>
                <w:sz w:val="16"/>
                <w:szCs w:val="16"/>
                <w:lang w:eastAsia="tr-TR"/>
              </w:rPr>
              <w:t>LOITER</w:t>
            </w:r>
          </w:p>
        </w:tc>
        <w:tc>
          <w:tcPr>
            <w:tcW w:w="567"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1DB8D18F" w14:textId="77777777" w:rsidR="005E6346" w:rsidRPr="005E6346" w:rsidRDefault="005E6346" w:rsidP="005E6346">
            <w:pPr>
              <w:spacing w:after="0" w:line="240" w:lineRule="auto"/>
              <w:jc w:val="center"/>
              <w:rPr>
                <w:rFonts w:ascii="Times New Roman" w:eastAsia="Times New Roman" w:hAnsi="Times New Roman" w:cs="Times New Roman"/>
                <w:color w:val="000000"/>
                <w:sz w:val="16"/>
                <w:szCs w:val="16"/>
                <w:lang w:eastAsia="tr-TR"/>
              </w:rPr>
            </w:pPr>
          </w:p>
        </w:tc>
      </w:tr>
      <w:tr w:rsidR="005E6346" w:rsidRPr="005E6346" w14:paraId="7D4223B3" w14:textId="77777777" w:rsidTr="005E6346">
        <w:trPr>
          <w:trHeight w:val="215"/>
          <w:jc w:val="center"/>
        </w:trPr>
        <w:tc>
          <w:tcPr>
            <w:tcW w:w="2357"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42CEAF5C" w14:textId="77777777" w:rsidR="005E6346" w:rsidRPr="005E6346" w:rsidRDefault="005E6346" w:rsidP="005E6346">
            <w:pPr>
              <w:spacing w:after="0" w:line="240" w:lineRule="auto"/>
              <w:jc w:val="left"/>
              <w:rPr>
                <w:rFonts w:ascii="Times New Roman" w:eastAsia="Times New Roman" w:hAnsi="Times New Roman" w:cs="Times New Roman"/>
                <w:color w:val="000000"/>
                <w:sz w:val="16"/>
                <w:szCs w:val="16"/>
                <w:lang w:eastAsia="tr-TR"/>
              </w:rPr>
            </w:pPr>
            <w:r w:rsidRPr="005E6346">
              <w:rPr>
                <w:rFonts w:ascii="Times New Roman" w:eastAsia="Times New Roman" w:hAnsi="Times New Roman" w:cs="Times New Roman"/>
                <w:color w:val="000000"/>
                <w:sz w:val="16"/>
                <w:szCs w:val="16"/>
                <w:lang w:eastAsia="tr-TR"/>
              </w:rPr>
              <w:t>Propeller Efficiency</w:t>
            </w:r>
          </w:p>
        </w:tc>
        <w:tc>
          <w:tcPr>
            <w:tcW w:w="1182"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0E2A30A5" w14:textId="5876ECB6" w:rsidR="005E6346" w:rsidRPr="005E6346" w:rsidRDefault="005E6346" w:rsidP="005E6346">
            <w:pPr>
              <w:spacing w:after="0" w:line="240" w:lineRule="auto"/>
              <w:jc w:val="center"/>
              <w:rPr>
                <w:rFonts w:ascii="Times New Roman" w:eastAsia="Times New Roman" w:hAnsi="Times New Roman" w:cs="Times New Roman"/>
                <w:color w:val="000000"/>
                <w:sz w:val="16"/>
                <w:szCs w:val="16"/>
                <w:lang w:eastAsia="tr-TR"/>
              </w:rPr>
            </w:pPr>
            <w:r w:rsidRPr="005E6346">
              <w:rPr>
                <w:rFonts w:ascii="Times New Roman" w:eastAsia="Times New Roman" w:hAnsi="Times New Roman" w:cs="Times New Roman"/>
                <w:color w:val="000000"/>
                <w:sz w:val="16"/>
                <w:szCs w:val="16"/>
                <w:lang w:eastAsia="tr-TR"/>
              </w:rPr>
              <w:t>0</w:t>
            </w:r>
            <w:r w:rsidR="009F22DF">
              <w:rPr>
                <w:rFonts w:ascii="Times New Roman" w:eastAsia="Times New Roman" w:hAnsi="Times New Roman" w:cs="Times New Roman"/>
                <w:color w:val="000000"/>
                <w:sz w:val="16"/>
                <w:szCs w:val="16"/>
                <w:lang w:eastAsia="tr-TR"/>
              </w:rPr>
              <w:t>.</w:t>
            </w:r>
            <w:r w:rsidRPr="005E6346">
              <w:rPr>
                <w:rFonts w:ascii="Times New Roman" w:eastAsia="Times New Roman" w:hAnsi="Times New Roman" w:cs="Times New Roman"/>
                <w:color w:val="000000"/>
                <w:sz w:val="16"/>
                <w:szCs w:val="16"/>
                <w:lang w:eastAsia="tr-TR"/>
              </w:rPr>
              <w:t>8</w:t>
            </w:r>
          </w:p>
        </w:tc>
        <w:tc>
          <w:tcPr>
            <w:tcW w:w="709"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0398E3B7" w14:textId="6563EBB0" w:rsidR="005E6346" w:rsidRPr="005E6346" w:rsidRDefault="005E6346" w:rsidP="005E6346">
            <w:pPr>
              <w:spacing w:after="0" w:line="240" w:lineRule="auto"/>
              <w:jc w:val="center"/>
              <w:rPr>
                <w:rFonts w:ascii="Times New Roman" w:eastAsia="Times New Roman" w:hAnsi="Times New Roman" w:cs="Times New Roman"/>
                <w:color w:val="000000"/>
                <w:sz w:val="16"/>
                <w:szCs w:val="16"/>
                <w:lang w:eastAsia="tr-TR"/>
              </w:rPr>
            </w:pPr>
            <w:r w:rsidRPr="005E6346">
              <w:rPr>
                <w:rFonts w:ascii="Times New Roman" w:eastAsia="Times New Roman" w:hAnsi="Times New Roman" w:cs="Times New Roman"/>
                <w:color w:val="000000"/>
                <w:sz w:val="16"/>
                <w:szCs w:val="16"/>
                <w:lang w:eastAsia="tr-TR"/>
              </w:rPr>
              <w:t>0</w:t>
            </w:r>
            <w:r w:rsidR="009F22DF">
              <w:rPr>
                <w:rFonts w:ascii="Times New Roman" w:eastAsia="Times New Roman" w:hAnsi="Times New Roman" w:cs="Times New Roman"/>
                <w:color w:val="000000"/>
                <w:sz w:val="16"/>
                <w:szCs w:val="16"/>
                <w:lang w:eastAsia="tr-TR"/>
              </w:rPr>
              <w:t>.</w:t>
            </w:r>
            <w:r w:rsidRPr="005E6346">
              <w:rPr>
                <w:rFonts w:ascii="Times New Roman" w:eastAsia="Times New Roman" w:hAnsi="Times New Roman" w:cs="Times New Roman"/>
                <w:color w:val="000000"/>
                <w:sz w:val="16"/>
                <w:szCs w:val="16"/>
                <w:lang w:eastAsia="tr-TR"/>
              </w:rPr>
              <w:t>7</w:t>
            </w:r>
          </w:p>
        </w:tc>
        <w:tc>
          <w:tcPr>
            <w:tcW w:w="567"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1B6498AF" w14:textId="77777777" w:rsidR="005E6346" w:rsidRPr="005E6346" w:rsidRDefault="005E6346" w:rsidP="005E6346">
            <w:pPr>
              <w:spacing w:after="0" w:line="240" w:lineRule="auto"/>
              <w:jc w:val="center"/>
              <w:rPr>
                <w:rFonts w:ascii="Times New Roman" w:eastAsia="Times New Roman" w:hAnsi="Times New Roman" w:cs="Times New Roman"/>
                <w:color w:val="000000"/>
                <w:sz w:val="16"/>
                <w:szCs w:val="16"/>
                <w:lang w:eastAsia="tr-TR"/>
              </w:rPr>
            </w:pPr>
          </w:p>
        </w:tc>
      </w:tr>
      <w:tr w:rsidR="005E6346" w:rsidRPr="005E6346" w14:paraId="39B9839D" w14:textId="77777777" w:rsidTr="005E6346">
        <w:trPr>
          <w:trHeight w:val="215"/>
          <w:jc w:val="center"/>
        </w:trPr>
        <w:tc>
          <w:tcPr>
            <w:tcW w:w="2357"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6D6077B8" w14:textId="77777777" w:rsidR="005E6346" w:rsidRPr="005E6346" w:rsidRDefault="005E6346" w:rsidP="005E6346">
            <w:pPr>
              <w:spacing w:after="0" w:line="240" w:lineRule="auto"/>
              <w:jc w:val="left"/>
              <w:rPr>
                <w:rFonts w:ascii="Times New Roman" w:eastAsia="Times New Roman" w:hAnsi="Times New Roman" w:cs="Times New Roman"/>
                <w:color w:val="000000"/>
                <w:sz w:val="16"/>
                <w:szCs w:val="16"/>
                <w:lang w:eastAsia="tr-TR"/>
              </w:rPr>
            </w:pPr>
            <w:r w:rsidRPr="005E6346">
              <w:rPr>
                <w:rFonts w:ascii="Times New Roman" w:eastAsia="Times New Roman" w:hAnsi="Times New Roman" w:cs="Times New Roman"/>
                <w:color w:val="000000"/>
                <w:sz w:val="16"/>
                <w:szCs w:val="16"/>
                <w:lang w:eastAsia="tr-TR"/>
              </w:rPr>
              <w:t>Cbhp</w:t>
            </w:r>
          </w:p>
        </w:tc>
        <w:tc>
          <w:tcPr>
            <w:tcW w:w="1182"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28DDCB0D" w14:textId="4555BC84" w:rsidR="005E6346" w:rsidRPr="005E6346" w:rsidRDefault="005E6346" w:rsidP="005E6346">
            <w:pPr>
              <w:spacing w:after="0" w:line="240" w:lineRule="auto"/>
              <w:jc w:val="center"/>
              <w:rPr>
                <w:rFonts w:ascii="Times New Roman" w:eastAsia="Times New Roman" w:hAnsi="Times New Roman" w:cs="Times New Roman"/>
                <w:color w:val="000000"/>
                <w:sz w:val="16"/>
                <w:szCs w:val="16"/>
                <w:lang w:eastAsia="tr-TR"/>
              </w:rPr>
            </w:pPr>
            <w:r w:rsidRPr="005E6346">
              <w:rPr>
                <w:rFonts w:ascii="Times New Roman" w:eastAsia="Times New Roman" w:hAnsi="Times New Roman" w:cs="Times New Roman"/>
                <w:color w:val="000000"/>
                <w:sz w:val="16"/>
                <w:szCs w:val="16"/>
                <w:lang w:eastAsia="tr-TR"/>
              </w:rPr>
              <w:t>0</w:t>
            </w:r>
            <w:r w:rsidR="009F22DF">
              <w:rPr>
                <w:rFonts w:ascii="Times New Roman" w:eastAsia="Times New Roman" w:hAnsi="Times New Roman" w:cs="Times New Roman"/>
                <w:color w:val="000000"/>
                <w:sz w:val="16"/>
                <w:szCs w:val="16"/>
                <w:lang w:eastAsia="tr-TR"/>
              </w:rPr>
              <w:t>.</w:t>
            </w:r>
            <w:r w:rsidRPr="005E6346">
              <w:rPr>
                <w:rFonts w:ascii="Times New Roman" w:eastAsia="Times New Roman" w:hAnsi="Times New Roman" w:cs="Times New Roman"/>
                <w:color w:val="000000"/>
                <w:sz w:val="16"/>
                <w:szCs w:val="16"/>
                <w:lang w:eastAsia="tr-TR"/>
              </w:rPr>
              <w:t>4</w:t>
            </w:r>
          </w:p>
        </w:tc>
        <w:tc>
          <w:tcPr>
            <w:tcW w:w="709"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5FC37947" w14:textId="052DFE48" w:rsidR="005E6346" w:rsidRPr="005E6346" w:rsidRDefault="005E6346" w:rsidP="005E6346">
            <w:pPr>
              <w:spacing w:after="0" w:line="240" w:lineRule="auto"/>
              <w:jc w:val="center"/>
              <w:rPr>
                <w:rFonts w:ascii="Times New Roman" w:eastAsia="Times New Roman" w:hAnsi="Times New Roman" w:cs="Times New Roman"/>
                <w:color w:val="000000"/>
                <w:sz w:val="16"/>
                <w:szCs w:val="16"/>
                <w:lang w:eastAsia="tr-TR"/>
              </w:rPr>
            </w:pPr>
            <w:r w:rsidRPr="005E6346">
              <w:rPr>
                <w:rFonts w:ascii="Times New Roman" w:eastAsia="Times New Roman" w:hAnsi="Times New Roman" w:cs="Times New Roman"/>
                <w:color w:val="000000"/>
                <w:sz w:val="16"/>
                <w:szCs w:val="16"/>
                <w:lang w:eastAsia="tr-TR"/>
              </w:rPr>
              <w:t>0</w:t>
            </w:r>
            <w:r w:rsidR="009F22DF">
              <w:rPr>
                <w:rFonts w:ascii="Times New Roman" w:eastAsia="Times New Roman" w:hAnsi="Times New Roman" w:cs="Times New Roman"/>
                <w:color w:val="000000"/>
                <w:sz w:val="16"/>
                <w:szCs w:val="16"/>
                <w:lang w:eastAsia="tr-TR"/>
              </w:rPr>
              <w:t>.</w:t>
            </w:r>
            <w:r w:rsidRPr="005E6346">
              <w:rPr>
                <w:rFonts w:ascii="Times New Roman" w:eastAsia="Times New Roman" w:hAnsi="Times New Roman" w:cs="Times New Roman"/>
                <w:color w:val="000000"/>
                <w:sz w:val="16"/>
                <w:szCs w:val="16"/>
                <w:lang w:eastAsia="tr-TR"/>
              </w:rPr>
              <w:t>5</w:t>
            </w:r>
          </w:p>
        </w:tc>
        <w:tc>
          <w:tcPr>
            <w:tcW w:w="567"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6910848A" w14:textId="77777777" w:rsidR="005E6346" w:rsidRPr="005E6346" w:rsidRDefault="005E6346" w:rsidP="005E6346">
            <w:pPr>
              <w:spacing w:after="0" w:line="240" w:lineRule="auto"/>
              <w:jc w:val="center"/>
              <w:rPr>
                <w:rFonts w:ascii="Times New Roman" w:eastAsia="Times New Roman" w:hAnsi="Times New Roman" w:cs="Times New Roman"/>
                <w:color w:val="000000"/>
                <w:sz w:val="16"/>
                <w:szCs w:val="16"/>
                <w:lang w:eastAsia="tr-TR"/>
              </w:rPr>
            </w:pPr>
          </w:p>
        </w:tc>
      </w:tr>
      <w:tr w:rsidR="005E6346" w:rsidRPr="005E6346" w14:paraId="5A1B3EFB" w14:textId="77777777" w:rsidTr="005E6346">
        <w:trPr>
          <w:trHeight w:val="215"/>
          <w:jc w:val="center"/>
        </w:trPr>
        <w:tc>
          <w:tcPr>
            <w:tcW w:w="2357" w:type="dxa"/>
            <w:tcBorders>
              <w:top w:val="single" w:sz="4" w:space="0" w:color="4472C4"/>
              <w:left w:val="single" w:sz="4" w:space="0" w:color="4472C4"/>
              <w:bottom w:val="single" w:sz="4" w:space="0" w:color="4472C4"/>
              <w:right w:val="single" w:sz="4" w:space="0" w:color="4472C4"/>
            </w:tcBorders>
            <w:shd w:val="clear" w:color="000000" w:fill="FFFF00"/>
            <w:noWrap/>
            <w:vAlign w:val="bottom"/>
            <w:hideMark/>
          </w:tcPr>
          <w:p w14:paraId="1CFB03F1" w14:textId="77777777" w:rsidR="005E6346" w:rsidRPr="005E6346" w:rsidRDefault="005E6346" w:rsidP="005E6346">
            <w:pPr>
              <w:spacing w:after="0" w:line="240" w:lineRule="auto"/>
              <w:jc w:val="left"/>
              <w:rPr>
                <w:rFonts w:ascii="Times New Roman" w:eastAsia="Times New Roman" w:hAnsi="Times New Roman" w:cs="Times New Roman"/>
                <w:color w:val="000000"/>
                <w:sz w:val="16"/>
                <w:szCs w:val="16"/>
                <w:lang w:eastAsia="tr-TR"/>
              </w:rPr>
            </w:pPr>
            <w:r w:rsidRPr="005E6346">
              <w:rPr>
                <w:rFonts w:ascii="Times New Roman" w:eastAsia="Times New Roman" w:hAnsi="Times New Roman" w:cs="Times New Roman"/>
                <w:color w:val="000000"/>
                <w:sz w:val="16"/>
                <w:szCs w:val="16"/>
                <w:lang w:eastAsia="tr-TR"/>
              </w:rPr>
              <w:t>PSFC(nud)</w:t>
            </w:r>
          </w:p>
        </w:tc>
        <w:tc>
          <w:tcPr>
            <w:tcW w:w="1182"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64D2E939" w14:textId="5080B9F7" w:rsidR="005E6346" w:rsidRPr="005E6346" w:rsidRDefault="005E6346" w:rsidP="005E6346">
            <w:pPr>
              <w:spacing w:after="0" w:line="240" w:lineRule="auto"/>
              <w:jc w:val="center"/>
              <w:rPr>
                <w:rFonts w:ascii="Times New Roman" w:eastAsia="Times New Roman" w:hAnsi="Times New Roman" w:cs="Times New Roman"/>
                <w:color w:val="000000"/>
                <w:sz w:val="16"/>
                <w:szCs w:val="16"/>
                <w:lang w:eastAsia="tr-TR"/>
              </w:rPr>
            </w:pPr>
            <w:r w:rsidRPr="005E6346">
              <w:rPr>
                <w:rFonts w:ascii="Times New Roman" w:eastAsia="Times New Roman" w:hAnsi="Times New Roman" w:cs="Times New Roman"/>
                <w:color w:val="000000"/>
                <w:sz w:val="16"/>
                <w:szCs w:val="16"/>
                <w:lang w:eastAsia="tr-TR"/>
              </w:rPr>
              <w:t>2</w:t>
            </w:r>
            <w:r w:rsidR="009F22DF">
              <w:rPr>
                <w:rFonts w:ascii="Times New Roman" w:eastAsia="Times New Roman" w:hAnsi="Times New Roman" w:cs="Times New Roman"/>
                <w:color w:val="000000"/>
                <w:sz w:val="16"/>
                <w:szCs w:val="16"/>
                <w:lang w:eastAsia="tr-TR"/>
              </w:rPr>
              <w:t>.</w:t>
            </w:r>
            <w:r w:rsidRPr="005E6346">
              <w:rPr>
                <w:rFonts w:ascii="Times New Roman" w:eastAsia="Times New Roman" w:hAnsi="Times New Roman" w:cs="Times New Roman"/>
                <w:color w:val="000000"/>
                <w:sz w:val="16"/>
                <w:szCs w:val="16"/>
                <w:lang w:eastAsia="tr-TR"/>
              </w:rPr>
              <w:t>18182E-05</w:t>
            </w:r>
          </w:p>
        </w:tc>
        <w:tc>
          <w:tcPr>
            <w:tcW w:w="709"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0A4A2426" w14:textId="756B2034" w:rsidR="005E6346" w:rsidRPr="005E6346" w:rsidRDefault="005E6346" w:rsidP="005E6346">
            <w:pPr>
              <w:spacing w:after="0" w:line="240" w:lineRule="auto"/>
              <w:jc w:val="center"/>
              <w:rPr>
                <w:rFonts w:ascii="Times New Roman" w:eastAsia="Times New Roman" w:hAnsi="Times New Roman" w:cs="Times New Roman"/>
                <w:color w:val="000000"/>
                <w:sz w:val="16"/>
                <w:szCs w:val="16"/>
                <w:lang w:eastAsia="tr-TR"/>
              </w:rPr>
            </w:pPr>
            <w:r w:rsidRPr="005E6346">
              <w:rPr>
                <w:rFonts w:ascii="Times New Roman" w:eastAsia="Times New Roman" w:hAnsi="Times New Roman" w:cs="Times New Roman"/>
                <w:color w:val="000000"/>
                <w:sz w:val="16"/>
                <w:szCs w:val="16"/>
                <w:lang w:eastAsia="tr-TR"/>
              </w:rPr>
              <w:t>2</w:t>
            </w:r>
            <w:r w:rsidR="009F22DF">
              <w:rPr>
                <w:rFonts w:ascii="Times New Roman" w:eastAsia="Times New Roman" w:hAnsi="Times New Roman" w:cs="Times New Roman"/>
                <w:color w:val="000000"/>
                <w:sz w:val="16"/>
                <w:szCs w:val="16"/>
                <w:lang w:eastAsia="tr-TR"/>
              </w:rPr>
              <w:t>.</w:t>
            </w:r>
            <w:r w:rsidRPr="005E6346">
              <w:rPr>
                <w:rFonts w:ascii="Times New Roman" w:eastAsia="Times New Roman" w:hAnsi="Times New Roman" w:cs="Times New Roman"/>
                <w:color w:val="000000"/>
                <w:sz w:val="16"/>
                <w:szCs w:val="16"/>
                <w:lang w:eastAsia="tr-TR"/>
              </w:rPr>
              <w:t>7E-05</w:t>
            </w:r>
          </w:p>
        </w:tc>
        <w:tc>
          <w:tcPr>
            <w:tcW w:w="567"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5959839F" w14:textId="77777777" w:rsidR="005E6346" w:rsidRPr="005E6346" w:rsidRDefault="005E6346" w:rsidP="005E6346">
            <w:pPr>
              <w:spacing w:after="0" w:line="240" w:lineRule="auto"/>
              <w:jc w:val="center"/>
              <w:rPr>
                <w:rFonts w:ascii="Times New Roman" w:eastAsia="Times New Roman" w:hAnsi="Times New Roman" w:cs="Times New Roman"/>
                <w:color w:val="000000"/>
                <w:sz w:val="16"/>
                <w:szCs w:val="16"/>
                <w:lang w:eastAsia="tr-TR"/>
              </w:rPr>
            </w:pPr>
          </w:p>
        </w:tc>
      </w:tr>
      <w:tr w:rsidR="005E6346" w:rsidRPr="005E6346" w14:paraId="53B1F597" w14:textId="77777777" w:rsidTr="005E6346">
        <w:trPr>
          <w:trHeight w:val="215"/>
          <w:jc w:val="center"/>
        </w:trPr>
        <w:tc>
          <w:tcPr>
            <w:tcW w:w="2357"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624C0351" w14:textId="77777777" w:rsidR="005E6346" w:rsidRPr="005E6346" w:rsidRDefault="005E6346" w:rsidP="005E6346">
            <w:pPr>
              <w:spacing w:after="0" w:line="240" w:lineRule="auto"/>
              <w:jc w:val="left"/>
              <w:rPr>
                <w:rFonts w:ascii="Times New Roman" w:eastAsia="Times New Roman" w:hAnsi="Times New Roman" w:cs="Times New Roman"/>
                <w:color w:val="000000"/>
                <w:sz w:val="16"/>
                <w:szCs w:val="16"/>
                <w:lang w:eastAsia="tr-TR"/>
              </w:rPr>
            </w:pPr>
            <w:r w:rsidRPr="005E6346">
              <w:rPr>
                <w:rFonts w:ascii="Times New Roman" w:eastAsia="Times New Roman" w:hAnsi="Times New Roman" w:cs="Times New Roman"/>
                <w:color w:val="000000"/>
                <w:sz w:val="16"/>
                <w:szCs w:val="16"/>
                <w:lang w:eastAsia="tr-TR"/>
              </w:rPr>
              <w:t>Speed(knot)</w:t>
            </w:r>
          </w:p>
        </w:tc>
        <w:tc>
          <w:tcPr>
            <w:tcW w:w="1182"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192815FE" w14:textId="77777777" w:rsidR="005E6346" w:rsidRPr="005E6346" w:rsidRDefault="005E6346" w:rsidP="005E6346">
            <w:pPr>
              <w:spacing w:after="0" w:line="240" w:lineRule="auto"/>
              <w:jc w:val="center"/>
              <w:rPr>
                <w:rFonts w:ascii="Times New Roman" w:eastAsia="Times New Roman" w:hAnsi="Times New Roman" w:cs="Times New Roman"/>
                <w:color w:val="000000"/>
                <w:sz w:val="16"/>
                <w:szCs w:val="16"/>
                <w:lang w:eastAsia="tr-TR"/>
              </w:rPr>
            </w:pPr>
            <w:r w:rsidRPr="005E6346">
              <w:rPr>
                <w:rFonts w:ascii="Times New Roman" w:eastAsia="Times New Roman" w:hAnsi="Times New Roman" w:cs="Times New Roman"/>
                <w:color w:val="000000"/>
                <w:sz w:val="16"/>
                <w:szCs w:val="16"/>
                <w:lang w:eastAsia="tr-TR"/>
              </w:rPr>
              <w:t>81</w:t>
            </w:r>
          </w:p>
        </w:tc>
        <w:tc>
          <w:tcPr>
            <w:tcW w:w="709"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31E06367" w14:textId="77777777" w:rsidR="005E6346" w:rsidRPr="005E6346" w:rsidRDefault="005E6346" w:rsidP="005E6346">
            <w:pPr>
              <w:spacing w:after="0" w:line="240" w:lineRule="auto"/>
              <w:jc w:val="center"/>
              <w:rPr>
                <w:rFonts w:ascii="Times New Roman" w:eastAsia="Times New Roman" w:hAnsi="Times New Roman" w:cs="Times New Roman"/>
                <w:color w:val="000000"/>
                <w:sz w:val="16"/>
                <w:szCs w:val="16"/>
                <w:lang w:eastAsia="tr-TR"/>
              </w:rPr>
            </w:pPr>
            <w:r w:rsidRPr="005E6346">
              <w:rPr>
                <w:rFonts w:ascii="Times New Roman" w:eastAsia="Times New Roman" w:hAnsi="Times New Roman" w:cs="Times New Roman"/>
                <w:color w:val="000000"/>
                <w:sz w:val="16"/>
                <w:szCs w:val="16"/>
                <w:lang w:eastAsia="tr-TR"/>
              </w:rPr>
              <w:t>75</w:t>
            </w:r>
          </w:p>
        </w:tc>
        <w:tc>
          <w:tcPr>
            <w:tcW w:w="567"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08522DC1" w14:textId="77777777" w:rsidR="005E6346" w:rsidRPr="005E6346" w:rsidRDefault="005E6346" w:rsidP="005E6346">
            <w:pPr>
              <w:spacing w:after="0" w:line="240" w:lineRule="auto"/>
              <w:jc w:val="center"/>
              <w:rPr>
                <w:rFonts w:ascii="Times New Roman" w:eastAsia="Times New Roman" w:hAnsi="Times New Roman" w:cs="Times New Roman"/>
                <w:color w:val="000000"/>
                <w:sz w:val="16"/>
                <w:szCs w:val="16"/>
                <w:lang w:eastAsia="tr-TR"/>
              </w:rPr>
            </w:pPr>
          </w:p>
        </w:tc>
      </w:tr>
      <w:tr w:rsidR="005E6346" w:rsidRPr="005E6346" w14:paraId="779BF26D" w14:textId="77777777" w:rsidTr="005E6346">
        <w:trPr>
          <w:trHeight w:val="215"/>
          <w:jc w:val="center"/>
        </w:trPr>
        <w:tc>
          <w:tcPr>
            <w:tcW w:w="2357" w:type="dxa"/>
            <w:tcBorders>
              <w:top w:val="single" w:sz="4" w:space="0" w:color="4472C4"/>
              <w:left w:val="single" w:sz="4" w:space="0" w:color="4472C4"/>
              <w:bottom w:val="single" w:sz="4" w:space="0" w:color="4472C4"/>
              <w:right w:val="single" w:sz="4" w:space="0" w:color="4472C4"/>
            </w:tcBorders>
            <w:shd w:val="clear" w:color="000000" w:fill="FFFF00"/>
            <w:noWrap/>
            <w:vAlign w:val="bottom"/>
            <w:hideMark/>
          </w:tcPr>
          <w:p w14:paraId="6D278FB3" w14:textId="77777777" w:rsidR="005E6346" w:rsidRPr="005E6346" w:rsidRDefault="005E6346" w:rsidP="005E6346">
            <w:pPr>
              <w:spacing w:after="0" w:line="240" w:lineRule="auto"/>
              <w:jc w:val="left"/>
              <w:rPr>
                <w:rFonts w:ascii="Times New Roman" w:eastAsia="Times New Roman" w:hAnsi="Times New Roman" w:cs="Times New Roman"/>
                <w:color w:val="000000"/>
                <w:sz w:val="16"/>
                <w:szCs w:val="16"/>
                <w:lang w:eastAsia="tr-TR"/>
              </w:rPr>
            </w:pPr>
            <w:r w:rsidRPr="005E6346">
              <w:rPr>
                <w:rFonts w:ascii="Times New Roman" w:eastAsia="Times New Roman" w:hAnsi="Times New Roman" w:cs="Times New Roman"/>
                <w:color w:val="000000"/>
                <w:sz w:val="16"/>
                <w:szCs w:val="16"/>
                <w:lang w:eastAsia="tr-TR"/>
              </w:rPr>
              <w:t>Speed(feet/second) nud</w:t>
            </w:r>
          </w:p>
        </w:tc>
        <w:tc>
          <w:tcPr>
            <w:tcW w:w="1182"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21C0AACF" w14:textId="29BF652D" w:rsidR="005E6346" w:rsidRPr="005E6346" w:rsidRDefault="005E6346" w:rsidP="005E6346">
            <w:pPr>
              <w:spacing w:after="0" w:line="240" w:lineRule="auto"/>
              <w:jc w:val="center"/>
              <w:rPr>
                <w:rFonts w:ascii="Times New Roman" w:eastAsia="Times New Roman" w:hAnsi="Times New Roman" w:cs="Times New Roman"/>
                <w:color w:val="000000"/>
                <w:sz w:val="16"/>
                <w:szCs w:val="16"/>
                <w:lang w:eastAsia="tr-TR"/>
              </w:rPr>
            </w:pPr>
            <w:r w:rsidRPr="005E6346">
              <w:rPr>
                <w:rFonts w:ascii="Times New Roman" w:eastAsia="Times New Roman" w:hAnsi="Times New Roman" w:cs="Times New Roman"/>
                <w:color w:val="000000"/>
                <w:sz w:val="16"/>
                <w:szCs w:val="16"/>
                <w:lang w:eastAsia="tr-TR"/>
              </w:rPr>
              <w:t>136</w:t>
            </w:r>
            <w:r w:rsidR="009F22DF">
              <w:rPr>
                <w:rFonts w:ascii="Times New Roman" w:eastAsia="Times New Roman" w:hAnsi="Times New Roman" w:cs="Times New Roman"/>
                <w:color w:val="000000"/>
                <w:sz w:val="16"/>
                <w:szCs w:val="16"/>
                <w:lang w:eastAsia="tr-TR"/>
              </w:rPr>
              <w:t>.</w:t>
            </w:r>
            <w:r w:rsidRPr="005E6346">
              <w:rPr>
                <w:rFonts w:ascii="Times New Roman" w:eastAsia="Times New Roman" w:hAnsi="Times New Roman" w:cs="Times New Roman"/>
                <w:color w:val="000000"/>
                <w:sz w:val="16"/>
                <w:szCs w:val="16"/>
                <w:lang w:eastAsia="tr-TR"/>
              </w:rPr>
              <w:t>7</w:t>
            </w:r>
          </w:p>
        </w:tc>
        <w:tc>
          <w:tcPr>
            <w:tcW w:w="709"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77658683" w14:textId="2E99339C" w:rsidR="005E6346" w:rsidRPr="005E6346" w:rsidRDefault="005E6346" w:rsidP="005E6346">
            <w:pPr>
              <w:spacing w:after="0" w:line="240" w:lineRule="auto"/>
              <w:jc w:val="center"/>
              <w:rPr>
                <w:rFonts w:ascii="Times New Roman" w:eastAsia="Times New Roman" w:hAnsi="Times New Roman" w:cs="Times New Roman"/>
                <w:color w:val="000000"/>
                <w:sz w:val="16"/>
                <w:szCs w:val="16"/>
                <w:lang w:eastAsia="tr-TR"/>
              </w:rPr>
            </w:pPr>
            <w:r w:rsidRPr="005E6346">
              <w:rPr>
                <w:rFonts w:ascii="Times New Roman" w:eastAsia="Times New Roman" w:hAnsi="Times New Roman" w:cs="Times New Roman"/>
                <w:color w:val="000000"/>
                <w:sz w:val="16"/>
                <w:szCs w:val="16"/>
                <w:lang w:eastAsia="tr-TR"/>
              </w:rPr>
              <w:t>126</w:t>
            </w:r>
            <w:r w:rsidR="009F22DF">
              <w:rPr>
                <w:rFonts w:ascii="Times New Roman" w:eastAsia="Times New Roman" w:hAnsi="Times New Roman" w:cs="Times New Roman"/>
                <w:color w:val="000000"/>
                <w:sz w:val="16"/>
                <w:szCs w:val="16"/>
                <w:lang w:eastAsia="tr-TR"/>
              </w:rPr>
              <w:t>.</w:t>
            </w:r>
            <w:r w:rsidRPr="005E6346">
              <w:rPr>
                <w:rFonts w:ascii="Times New Roman" w:eastAsia="Times New Roman" w:hAnsi="Times New Roman" w:cs="Times New Roman"/>
                <w:color w:val="000000"/>
                <w:sz w:val="16"/>
                <w:szCs w:val="16"/>
                <w:lang w:eastAsia="tr-TR"/>
              </w:rPr>
              <w:t>5</w:t>
            </w:r>
          </w:p>
        </w:tc>
        <w:tc>
          <w:tcPr>
            <w:tcW w:w="567"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0CE63C17" w14:textId="77777777" w:rsidR="005E6346" w:rsidRPr="005E6346" w:rsidRDefault="005E6346" w:rsidP="005E6346">
            <w:pPr>
              <w:spacing w:after="0" w:line="240" w:lineRule="auto"/>
              <w:jc w:val="center"/>
              <w:rPr>
                <w:rFonts w:ascii="Times New Roman" w:eastAsia="Times New Roman" w:hAnsi="Times New Roman" w:cs="Times New Roman"/>
                <w:color w:val="000000"/>
                <w:sz w:val="16"/>
                <w:szCs w:val="16"/>
                <w:lang w:eastAsia="tr-TR"/>
              </w:rPr>
            </w:pPr>
          </w:p>
        </w:tc>
      </w:tr>
      <w:tr w:rsidR="005E6346" w:rsidRPr="005E6346" w14:paraId="5BE3FADA" w14:textId="77777777" w:rsidTr="005E6346">
        <w:trPr>
          <w:trHeight w:val="215"/>
          <w:jc w:val="center"/>
        </w:trPr>
        <w:tc>
          <w:tcPr>
            <w:tcW w:w="2357"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34B04904" w14:textId="77777777" w:rsidR="005E6346" w:rsidRPr="005E6346" w:rsidRDefault="005E6346" w:rsidP="005E6346">
            <w:pPr>
              <w:spacing w:after="0" w:line="240" w:lineRule="auto"/>
              <w:jc w:val="left"/>
              <w:rPr>
                <w:rFonts w:ascii="Times New Roman" w:eastAsia="Times New Roman" w:hAnsi="Times New Roman" w:cs="Times New Roman"/>
                <w:color w:val="000000"/>
                <w:sz w:val="16"/>
                <w:szCs w:val="16"/>
                <w:lang w:eastAsia="tr-TR"/>
              </w:rPr>
            </w:pPr>
            <w:r w:rsidRPr="005E6346">
              <w:rPr>
                <w:rFonts w:ascii="Times New Roman" w:eastAsia="Times New Roman" w:hAnsi="Times New Roman" w:cs="Times New Roman"/>
                <w:color w:val="000000"/>
                <w:sz w:val="16"/>
                <w:szCs w:val="16"/>
                <w:lang w:eastAsia="tr-TR"/>
              </w:rPr>
              <w:t>Range</w:t>
            </w:r>
          </w:p>
        </w:tc>
        <w:tc>
          <w:tcPr>
            <w:tcW w:w="1182"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69EDFD63" w14:textId="465DAD5B" w:rsidR="005E6346" w:rsidRPr="005E6346" w:rsidRDefault="005E6346" w:rsidP="005E6346">
            <w:pPr>
              <w:spacing w:after="0" w:line="240" w:lineRule="auto"/>
              <w:jc w:val="center"/>
              <w:rPr>
                <w:rFonts w:ascii="Times New Roman" w:eastAsia="Times New Roman" w:hAnsi="Times New Roman" w:cs="Times New Roman"/>
                <w:sz w:val="16"/>
                <w:szCs w:val="16"/>
                <w:lang w:eastAsia="tr-TR"/>
              </w:rPr>
            </w:pPr>
            <w:r w:rsidRPr="005E6346">
              <w:rPr>
                <w:rFonts w:ascii="Times New Roman" w:eastAsia="Times New Roman" w:hAnsi="Times New Roman" w:cs="Times New Roman"/>
                <w:sz w:val="16"/>
                <w:szCs w:val="16"/>
                <w:lang w:eastAsia="tr-TR"/>
              </w:rPr>
              <w:t>3</w:t>
            </w:r>
            <w:r w:rsidR="009F22DF">
              <w:rPr>
                <w:rFonts w:ascii="Times New Roman" w:eastAsia="Times New Roman" w:hAnsi="Times New Roman" w:cs="Times New Roman"/>
                <w:sz w:val="16"/>
                <w:szCs w:val="16"/>
                <w:lang w:eastAsia="tr-TR"/>
              </w:rPr>
              <w:t>.</w:t>
            </w:r>
            <w:r w:rsidRPr="005E6346">
              <w:rPr>
                <w:rFonts w:ascii="Times New Roman" w:eastAsia="Times New Roman" w:hAnsi="Times New Roman" w:cs="Times New Roman"/>
                <w:sz w:val="16"/>
                <w:szCs w:val="16"/>
                <w:lang w:eastAsia="tr-TR"/>
              </w:rPr>
              <w:t>94E+06</w:t>
            </w:r>
          </w:p>
        </w:tc>
        <w:tc>
          <w:tcPr>
            <w:tcW w:w="709"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6A1E9E1F" w14:textId="77777777" w:rsidR="005E6346" w:rsidRPr="005E6346" w:rsidRDefault="005E6346" w:rsidP="005E6346">
            <w:pPr>
              <w:spacing w:after="0" w:line="240" w:lineRule="auto"/>
              <w:jc w:val="center"/>
              <w:rPr>
                <w:rFonts w:ascii="Times New Roman" w:eastAsia="Times New Roman" w:hAnsi="Times New Roman" w:cs="Times New Roman"/>
                <w:sz w:val="16"/>
                <w:szCs w:val="16"/>
                <w:lang w:eastAsia="tr-TR"/>
              </w:rPr>
            </w:pPr>
          </w:p>
        </w:tc>
        <w:tc>
          <w:tcPr>
            <w:tcW w:w="567" w:type="dxa"/>
            <w:tcBorders>
              <w:top w:val="single" w:sz="4" w:space="0" w:color="4472C4"/>
              <w:left w:val="single" w:sz="4" w:space="0" w:color="4472C4"/>
              <w:bottom w:val="single" w:sz="4" w:space="0" w:color="4472C4"/>
              <w:right w:val="single" w:sz="4" w:space="0" w:color="4472C4"/>
            </w:tcBorders>
            <w:shd w:val="clear" w:color="000000" w:fill="FFC000"/>
            <w:noWrap/>
            <w:vAlign w:val="bottom"/>
            <w:hideMark/>
          </w:tcPr>
          <w:p w14:paraId="33A4FF54" w14:textId="77777777" w:rsidR="005E6346" w:rsidRPr="005E6346" w:rsidRDefault="005E6346" w:rsidP="005E6346">
            <w:pPr>
              <w:spacing w:after="0" w:line="240" w:lineRule="auto"/>
              <w:jc w:val="right"/>
              <w:rPr>
                <w:rFonts w:ascii="Times New Roman" w:eastAsia="Times New Roman" w:hAnsi="Times New Roman" w:cs="Times New Roman"/>
                <w:color w:val="000000"/>
                <w:sz w:val="16"/>
                <w:szCs w:val="16"/>
                <w:lang w:eastAsia="tr-TR"/>
              </w:rPr>
            </w:pPr>
            <w:r w:rsidRPr="005E6346">
              <w:rPr>
                <w:rFonts w:ascii="Times New Roman" w:eastAsia="Times New Roman" w:hAnsi="Times New Roman" w:cs="Times New Roman"/>
                <w:color w:val="000000"/>
                <w:sz w:val="16"/>
                <w:szCs w:val="16"/>
                <w:lang w:eastAsia="tr-TR"/>
              </w:rPr>
              <w:t>1200</w:t>
            </w:r>
          </w:p>
        </w:tc>
      </w:tr>
      <w:tr w:rsidR="005E6346" w:rsidRPr="005E6346" w14:paraId="35F33DD8" w14:textId="77777777" w:rsidTr="005E6346">
        <w:trPr>
          <w:trHeight w:val="215"/>
          <w:jc w:val="center"/>
        </w:trPr>
        <w:tc>
          <w:tcPr>
            <w:tcW w:w="2357"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541B6605" w14:textId="77777777" w:rsidR="005E6346" w:rsidRPr="005E6346" w:rsidRDefault="005E6346" w:rsidP="005E6346">
            <w:pPr>
              <w:spacing w:after="0" w:line="240" w:lineRule="auto"/>
              <w:jc w:val="left"/>
              <w:rPr>
                <w:rFonts w:ascii="Times New Roman" w:eastAsia="Times New Roman" w:hAnsi="Times New Roman" w:cs="Times New Roman"/>
                <w:color w:val="000000"/>
                <w:sz w:val="16"/>
                <w:szCs w:val="16"/>
                <w:lang w:eastAsia="tr-TR"/>
              </w:rPr>
            </w:pPr>
            <w:r w:rsidRPr="005E6346">
              <w:rPr>
                <w:rFonts w:ascii="Times New Roman" w:eastAsia="Times New Roman" w:hAnsi="Times New Roman" w:cs="Times New Roman"/>
                <w:color w:val="000000"/>
                <w:sz w:val="16"/>
                <w:szCs w:val="16"/>
                <w:lang w:eastAsia="tr-TR"/>
              </w:rPr>
              <w:t>Endurance</w:t>
            </w:r>
          </w:p>
        </w:tc>
        <w:tc>
          <w:tcPr>
            <w:tcW w:w="1182"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3A25AC14" w14:textId="77777777" w:rsidR="005E6346" w:rsidRPr="005E6346" w:rsidRDefault="005E6346" w:rsidP="005E6346">
            <w:pPr>
              <w:spacing w:after="0" w:line="240" w:lineRule="auto"/>
              <w:jc w:val="left"/>
              <w:rPr>
                <w:rFonts w:ascii="Times New Roman" w:eastAsia="Times New Roman" w:hAnsi="Times New Roman" w:cs="Times New Roman"/>
                <w:color w:val="000000"/>
                <w:sz w:val="16"/>
                <w:szCs w:val="16"/>
                <w:lang w:eastAsia="tr-TR"/>
              </w:rPr>
            </w:pPr>
          </w:p>
        </w:tc>
        <w:tc>
          <w:tcPr>
            <w:tcW w:w="709"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52474212" w14:textId="77777777" w:rsidR="005E6346" w:rsidRPr="005E6346" w:rsidRDefault="005E6346" w:rsidP="005E6346">
            <w:pPr>
              <w:spacing w:after="0" w:line="240" w:lineRule="auto"/>
              <w:jc w:val="center"/>
              <w:rPr>
                <w:rFonts w:ascii="Times New Roman" w:eastAsia="Times New Roman" w:hAnsi="Times New Roman" w:cs="Times New Roman"/>
                <w:color w:val="000000"/>
                <w:sz w:val="16"/>
                <w:szCs w:val="16"/>
                <w:lang w:eastAsia="tr-TR"/>
              </w:rPr>
            </w:pPr>
            <w:r w:rsidRPr="005E6346">
              <w:rPr>
                <w:rFonts w:ascii="Times New Roman" w:eastAsia="Times New Roman" w:hAnsi="Times New Roman" w:cs="Times New Roman"/>
                <w:color w:val="000000"/>
                <w:sz w:val="16"/>
                <w:szCs w:val="16"/>
                <w:lang w:eastAsia="tr-TR"/>
              </w:rPr>
              <w:t>1200</w:t>
            </w:r>
          </w:p>
        </w:tc>
        <w:tc>
          <w:tcPr>
            <w:tcW w:w="567"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12BE9F55" w14:textId="77777777" w:rsidR="005E6346" w:rsidRPr="005E6346" w:rsidRDefault="005E6346" w:rsidP="005E6346">
            <w:pPr>
              <w:spacing w:after="0" w:line="240" w:lineRule="auto"/>
              <w:jc w:val="center"/>
              <w:rPr>
                <w:rFonts w:ascii="Times New Roman" w:eastAsia="Times New Roman" w:hAnsi="Times New Roman" w:cs="Times New Roman"/>
                <w:color w:val="000000"/>
                <w:sz w:val="16"/>
                <w:szCs w:val="16"/>
                <w:lang w:eastAsia="tr-TR"/>
              </w:rPr>
            </w:pPr>
          </w:p>
        </w:tc>
      </w:tr>
      <w:tr w:rsidR="005E6346" w:rsidRPr="005E6346" w14:paraId="03FFEB28" w14:textId="77777777" w:rsidTr="005E6346">
        <w:trPr>
          <w:trHeight w:val="215"/>
          <w:jc w:val="center"/>
        </w:trPr>
        <w:tc>
          <w:tcPr>
            <w:tcW w:w="2357"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4F9869A0" w14:textId="77777777" w:rsidR="005E6346" w:rsidRPr="005E6346" w:rsidRDefault="005E6346" w:rsidP="005E6346">
            <w:pPr>
              <w:spacing w:after="0" w:line="240" w:lineRule="auto"/>
              <w:jc w:val="left"/>
              <w:rPr>
                <w:rFonts w:ascii="Times New Roman" w:eastAsia="Times New Roman" w:hAnsi="Times New Roman" w:cs="Times New Roman"/>
                <w:color w:val="000000"/>
                <w:sz w:val="16"/>
                <w:szCs w:val="16"/>
                <w:lang w:eastAsia="tr-TR"/>
              </w:rPr>
            </w:pPr>
            <w:r w:rsidRPr="005E6346">
              <w:rPr>
                <w:rFonts w:ascii="Times New Roman" w:eastAsia="Times New Roman" w:hAnsi="Times New Roman" w:cs="Times New Roman"/>
                <w:color w:val="000000"/>
                <w:sz w:val="16"/>
                <w:szCs w:val="16"/>
                <w:lang w:eastAsia="tr-TR"/>
              </w:rPr>
              <w:t>AR(competitor)</w:t>
            </w:r>
          </w:p>
        </w:tc>
        <w:tc>
          <w:tcPr>
            <w:tcW w:w="1182"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2518F705" w14:textId="12D0530E" w:rsidR="005E6346" w:rsidRPr="005E6346" w:rsidRDefault="005E6346" w:rsidP="005E6346">
            <w:pPr>
              <w:spacing w:after="0" w:line="240" w:lineRule="auto"/>
              <w:jc w:val="center"/>
              <w:rPr>
                <w:rFonts w:ascii="Times New Roman" w:eastAsia="Times New Roman" w:hAnsi="Times New Roman" w:cs="Times New Roman"/>
                <w:color w:val="000000"/>
                <w:sz w:val="16"/>
                <w:szCs w:val="16"/>
                <w:lang w:eastAsia="tr-TR"/>
              </w:rPr>
            </w:pPr>
            <w:r w:rsidRPr="005E6346">
              <w:rPr>
                <w:rFonts w:ascii="Times New Roman" w:eastAsia="Times New Roman" w:hAnsi="Times New Roman" w:cs="Times New Roman"/>
                <w:color w:val="000000"/>
                <w:sz w:val="16"/>
                <w:szCs w:val="16"/>
                <w:lang w:eastAsia="tr-TR"/>
              </w:rPr>
              <w:t>7</w:t>
            </w:r>
            <w:r w:rsidR="009F22DF">
              <w:rPr>
                <w:rFonts w:ascii="Times New Roman" w:eastAsia="Times New Roman" w:hAnsi="Times New Roman" w:cs="Times New Roman"/>
                <w:color w:val="000000"/>
                <w:sz w:val="16"/>
                <w:szCs w:val="16"/>
                <w:lang w:eastAsia="tr-TR"/>
              </w:rPr>
              <w:t>.</w:t>
            </w:r>
            <w:r w:rsidRPr="005E6346">
              <w:rPr>
                <w:rFonts w:ascii="Times New Roman" w:eastAsia="Times New Roman" w:hAnsi="Times New Roman" w:cs="Times New Roman"/>
                <w:color w:val="000000"/>
                <w:sz w:val="16"/>
                <w:szCs w:val="16"/>
                <w:lang w:eastAsia="tr-TR"/>
              </w:rPr>
              <w:t>6</w:t>
            </w:r>
          </w:p>
        </w:tc>
        <w:tc>
          <w:tcPr>
            <w:tcW w:w="709"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49C930C4" w14:textId="77777777" w:rsidR="005E6346" w:rsidRPr="005E6346" w:rsidRDefault="005E6346" w:rsidP="005E6346">
            <w:pPr>
              <w:spacing w:after="0" w:line="240" w:lineRule="auto"/>
              <w:jc w:val="center"/>
              <w:rPr>
                <w:rFonts w:ascii="Times New Roman" w:eastAsia="Times New Roman" w:hAnsi="Times New Roman" w:cs="Times New Roman"/>
                <w:color w:val="000000"/>
                <w:sz w:val="16"/>
                <w:szCs w:val="16"/>
                <w:lang w:eastAsia="tr-TR"/>
              </w:rPr>
            </w:pPr>
          </w:p>
        </w:tc>
        <w:tc>
          <w:tcPr>
            <w:tcW w:w="567"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4660A0A6" w14:textId="77777777" w:rsidR="005E6346" w:rsidRPr="005E6346" w:rsidRDefault="005E6346" w:rsidP="005E6346">
            <w:pPr>
              <w:spacing w:after="0" w:line="240" w:lineRule="auto"/>
              <w:jc w:val="center"/>
              <w:rPr>
                <w:rFonts w:ascii="Times New Roman" w:eastAsia="Times New Roman" w:hAnsi="Times New Roman" w:cs="Times New Roman"/>
                <w:sz w:val="16"/>
                <w:szCs w:val="16"/>
                <w:lang w:eastAsia="tr-TR"/>
              </w:rPr>
            </w:pPr>
          </w:p>
        </w:tc>
      </w:tr>
      <w:tr w:rsidR="005E6346" w:rsidRPr="005E6346" w14:paraId="523F6905" w14:textId="77777777" w:rsidTr="005E6346">
        <w:trPr>
          <w:trHeight w:val="215"/>
          <w:jc w:val="center"/>
        </w:trPr>
        <w:tc>
          <w:tcPr>
            <w:tcW w:w="2357"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0BED11C3" w14:textId="77777777" w:rsidR="005E6346" w:rsidRPr="005E6346" w:rsidRDefault="005E6346" w:rsidP="005E6346">
            <w:pPr>
              <w:spacing w:after="0" w:line="240" w:lineRule="auto"/>
              <w:jc w:val="left"/>
              <w:rPr>
                <w:rFonts w:ascii="Times New Roman" w:eastAsia="Times New Roman" w:hAnsi="Times New Roman" w:cs="Times New Roman"/>
                <w:color w:val="000000"/>
                <w:sz w:val="16"/>
                <w:szCs w:val="16"/>
                <w:lang w:eastAsia="tr-TR"/>
              </w:rPr>
            </w:pPr>
            <w:r w:rsidRPr="005E6346">
              <w:rPr>
                <w:rFonts w:ascii="Times New Roman" w:eastAsia="Times New Roman" w:hAnsi="Times New Roman" w:cs="Times New Roman"/>
                <w:color w:val="000000"/>
                <w:sz w:val="16"/>
                <w:szCs w:val="16"/>
                <w:lang w:eastAsia="tr-TR"/>
              </w:rPr>
              <w:t>Swet/Sref</w:t>
            </w:r>
          </w:p>
        </w:tc>
        <w:tc>
          <w:tcPr>
            <w:tcW w:w="1182"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20CF0A1B" w14:textId="5D0EEF24" w:rsidR="005E6346" w:rsidRPr="005E6346" w:rsidRDefault="005E6346" w:rsidP="005E6346">
            <w:pPr>
              <w:spacing w:after="0" w:line="240" w:lineRule="auto"/>
              <w:jc w:val="center"/>
              <w:rPr>
                <w:rFonts w:ascii="Times New Roman" w:eastAsia="Times New Roman" w:hAnsi="Times New Roman" w:cs="Times New Roman"/>
                <w:color w:val="000000"/>
                <w:sz w:val="16"/>
                <w:szCs w:val="16"/>
                <w:lang w:eastAsia="tr-TR"/>
              </w:rPr>
            </w:pPr>
            <w:r w:rsidRPr="005E6346">
              <w:rPr>
                <w:rFonts w:ascii="Times New Roman" w:eastAsia="Times New Roman" w:hAnsi="Times New Roman" w:cs="Times New Roman"/>
                <w:color w:val="000000"/>
                <w:sz w:val="16"/>
                <w:szCs w:val="16"/>
                <w:lang w:eastAsia="tr-TR"/>
              </w:rPr>
              <w:t>3</w:t>
            </w:r>
            <w:r w:rsidR="009F22DF">
              <w:rPr>
                <w:rFonts w:ascii="Times New Roman" w:eastAsia="Times New Roman" w:hAnsi="Times New Roman" w:cs="Times New Roman"/>
                <w:color w:val="000000"/>
                <w:sz w:val="16"/>
                <w:szCs w:val="16"/>
                <w:lang w:eastAsia="tr-TR"/>
              </w:rPr>
              <w:t>.</w:t>
            </w:r>
            <w:r w:rsidRPr="005E6346">
              <w:rPr>
                <w:rFonts w:ascii="Times New Roman" w:eastAsia="Times New Roman" w:hAnsi="Times New Roman" w:cs="Times New Roman"/>
                <w:color w:val="000000"/>
                <w:sz w:val="16"/>
                <w:szCs w:val="16"/>
                <w:lang w:eastAsia="tr-TR"/>
              </w:rPr>
              <w:t>85</w:t>
            </w:r>
          </w:p>
        </w:tc>
        <w:tc>
          <w:tcPr>
            <w:tcW w:w="709"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41C3845A" w14:textId="77777777" w:rsidR="005E6346" w:rsidRPr="005E6346" w:rsidRDefault="005E6346" w:rsidP="005E6346">
            <w:pPr>
              <w:spacing w:after="0" w:line="240" w:lineRule="auto"/>
              <w:jc w:val="center"/>
              <w:rPr>
                <w:rFonts w:ascii="Times New Roman" w:eastAsia="Times New Roman" w:hAnsi="Times New Roman" w:cs="Times New Roman"/>
                <w:color w:val="000000"/>
                <w:sz w:val="16"/>
                <w:szCs w:val="16"/>
                <w:lang w:eastAsia="tr-TR"/>
              </w:rPr>
            </w:pPr>
          </w:p>
        </w:tc>
        <w:tc>
          <w:tcPr>
            <w:tcW w:w="567"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04B942AC" w14:textId="77777777" w:rsidR="005E6346" w:rsidRPr="005E6346" w:rsidRDefault="005E6346" w:rsidP="005E6346">
            <w:pPr>
              <w:spacing w:after="0" w:line="240" w:lineRule="auto"/>
              <w:jc w:val="center"/>
              <w:rPr>
                <w:rFonts w:ascii="Times New Roman" w:eastAsia="Times New Roman" w:hAnsi="Times New Roman" w:cs="Times New Roman"/>
                <w:sz w:val="16"/>
                <w:szCs w:val="16"/>
                <w:lang w:eastAsia="tr-TR"/>
              </w:rPr>
            </w:pPr>
          </w:p>
        </w:tc>
      </w:tr>
      <w:tr w:rsidR="005E6346" w:rsidRPr="005E6346" w14:paraId="1824CF69" w14:textId="77777777" w:rsidTr="005E6346">
        <w:trPr>
          <w:trHeight w:val="215"/>
          <w:jc w:val="center"/>
        </w:trPr>
        <w:tc>
          <w:tcPr>
            <w:tcW w:w="2357" w:type="dxa"/>
            <w:tcBorders>
              <w:top w:val="single" w:sz="4" w:space="0" w:color="4472C4"/>
              <w:left w:val="single" w:sz="4" w:space="0" w:color="4472C4"/>
              <w:bottom w:val="single" w:sz="4" w:space="0" w:color="4472C4"/>
              <w:right w:val="single" w:sz="4" w:space="0" w:color="4472C4"/>
            </w:tcBorders>
            <w:shd w:val="clear" w:color="000000" w:fill="FFFF00"/>
            <w:noWrap/>
            <w:vAlign w:val="bottom"/>
            <w:hideMark/>
          </w:tcPr>
          <w:p w14:paraId="65ACC8EB" w14:textId="77777777" w:rsidR="005E6346" w:rsidRPr="005E6346" w:rsidRDefault="005E6346" w:rsidP="005E6346">
            <w:pPr>
              <w:spacing w:after="0" w:line="240" w:lineRule="auto"/>
              <w:jc w:val="left"/>
              <w:rPr>
                <w:rFonts w:ascii="Times New Roman" w:eastAsia="Times New Roman" w:hAnsi="Times New Roman" w:cs="Times New Roman"/>
                <w:color w:val="000000"/>
                <w:sz w:val="16"/>
                <w:szCs w:val="16"/>
                <w:lang w:eastAsia="tr-TR"/>
              </w:rPr>
            </w:pPr>
            <w:r w:rsidRPr="005E6346">
              <w:rPr>
                <w:rFonts w:ascii="Times New Roman" w:eastAsia="Times New Roman" w:hAnsi="Times New Roman" w:cs="Times New Roman"/>
                <w:color w:val="000000"/>
                <w:sz w:val="16"/>
                <w:szCs w:val="16"/>
                <w:lang w:eastAsia="tr-TR"/>
              </w:rPr>
              <w:t>ARwet(nud)</w:t>
            </w:r>
          </w:p>
        </w:tc>
        <w:tc>
          <w:tcPr>
            <w:tcW w:w="1182"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30A4D2FD" w14:textId="20F9149E" w:rsidR="005E6346" w:rsidRPr="005E6346" w:rsidRDefault="005E6346" w:rsidP="005E6346">
            <w:pPr>
              <w:spacing w:after="0" w:line="240" w:lineRule="auto"/>
              <w:jc w:val="center"/>
              <w:rPr>
                <w:rFonts w:ascii="Times New Roman" w:eastAsia="Times New Roman" w:hAnsi="Times New Roman" w:cs="Times New Roman"/>
                <w:color w:val="000000"/>
                <w:sz w:val="16"/>
                <w:szCs w:val="16"/>
                <w:lang w:eastAsia="tr-TR"/>
              </w:rPr>
            </w:pPr>
            <w:r w:rsidRPr="005E6346">
              <w:rPr>
                <w:rFonts w:ascii="Times New Roman" w:eastAsia="Times New Roman" w:hAnsi="Times New Roman" w:cs="Times New Roman"/>
                <w:color w:val="000000"/>
                <w:sz w:val="16"/>
                <w:szCs w:val="16"/>
                <w:lang w:eastAsia="tr-TR"/>
              </w:rPr>
              <w:t>1</w:t>
            </w:r>
            <w:r w:rsidR="009F22DF">
              <w:rPr>
                <w:rFonts w:ascii="Times New Roman" w:eastAsia="Times New Roman" w:hAnsi="Times New Roman" w:cs="Times New Roman"/>
                <w:color w:val="000000"/>
                <w:sz w:val="16"/>
                <w:szCs w:val="16"/>
                <w:lang w:eastAsia="tr-TR"/>
              </w:rPr>
              <w:t>.</w:t>
            </w:r>
            <w:r w:rsidRPr="005E6346">
              <w:rPr>
                <w:rFonts w:ascii="Times New Roman" w:eastAsia="Times New Roman" w:hAnsi="Times New Roman" w:cs="Times New Roman"/>
                <w:color w:val="000000"/>
                <w:sz w:val="16"/>
                <w:szCs w:val="16"/>
                <w:lang w:eastAsia="tr-TR"/>
              </w:rPr>
              <w:t>97</w:t>
            </w:r>
          </w:p>
        </w:tc>
        <w:tc>
          <w:tcPr>
            <w:tcW w:w="709"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3E3EF1CD" w14:textId="77777777" w:rsidR="005E6346" w:rsidRPr="005E6346" w:rsidRDefault="005E6346" w:rsidP="005E6346">
            <w:pPr>
              <w:spacing w:after="0" w:line="240" w:lineRule="auto"/>
              <w:jc w:val="center"/>
              <w:rPr>
                <w:rFonts w:ascii="Times New Roman" w:eastAsia="Times New Roman" w:hAnsi="Times New Roman" w:cs="Times New Roman"/>
                <w:color w:val="000000"/>
                <w:sz w:val="16"/>
                <w:szCs w:val="16"/>
                <w:lang w:eastAsia="tr-TR"/>
              </w:rPr>
            </w:pPr>
          </w:p>
        </w:tc>
        <w:tc>
          <w:tcPr>
            <w:tcW w:w="567"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0FCF20AA" w14:textId="77777777" w:rsidR="005E6346" w:rsidRPr="005E6346" w:rsidRDefault="005E6346" w:rsidP="005E6346">
            <w:pPr>
              <w:spacing w:after="0" w:line="240" w:lineRule="auto"/>
              <w:jc w:val="center"/>
              <w:rPr>
                <w:rFonts w:ascii="Times New Roman" w:eastAsia="Times New Roman" w:hAnsi="Times New Roman" w:cs="Times New Roman"/>
                <w:sz w:val="16"/>
                <w:szCs w:val="16"/>
                <w:lang w:eastAsia="tr-TR"/>
              </w:rPr>
            </w:pPr>
          </w:p>
        </w:tc>
      </w:tr>
      <w:tr w:rsidR="005E6346" w:rsidRPr="005E6346" w14:paraId="2C8399D7" w14:textId="77777777" w:rsidTr="005E6346">
        <w:trPr>
          <w:trHeight w:val="215"/>
          <w:jc w:val="center"/>
        </w:trPr>
        <w:tc>
          <w:tcPr>
            <w:tcW w:w="2357"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5735A4B8" w14:textId="77777777" w:rsidR="005E6346" w:rsidRPr="005E6346" w:rsidRDefault="005E6346" w:rsidP="005E6346">
            <w:pPr>
              <w:spacing w:after="0" w:line="240" w:lineRule="auto"/>
              <w:jc w:val="left"/>
              <w:rPr>
                <w:rFonts w:ascii="Times New Roman" w:eastAsia="Times New Roman" w:hAnsi="Times New Roman" w:cs="Times New Roman"/>
                <w:color w:val="000000"/>
                <w:sz w:val="16"/>
                <w:szCs w:val="16"/>
                <w:lang w:eastAsia="tr-TR"/>
              </w:rPr>
            </w:pPr>
            <w:r w:rsidRPr="005E6346">
              <w:rPr>
                <w:rFonts w:ascii="Times New Roman" w:eastAsia="Times New Roman" w:hAnsi="Times New Roman" w:cs="Times New Roman"/>
                <w:color w:val="000000"/>
                <w:sz w:val="16"/>
                <w:szCs w:val="16"/>
                <w:lang w:eastAsia="tr-TR"/>
              </w:rPr>
              <w:t>L/D max</w:t>
            </w:r>
          </w:p>
        </w:tc>
        <w:tc>
          <w:tcPr>
            <w:tcW w:w="1182"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3FFCFBD0" w14:textId="0E98B164" w:rsidR="005E6346" w:rsidRPr="005E6346" w:rsidRDefault="005E6346" w:rsidP="005E6346">
            <w:pPr>
              <w:spacing w:after="0" w:line="240" w:lineRule="auto"/>
              <w:jc w:val="center"/>
              <w:rPr>
                <w:rFonts w:ascii="Times New Roman" w:eastAsia="Times New Roman" w:hAnsi="Times New Roman" w:cs="Times New Roman"/>
                <w:color w:val="000000"/>
                <w:sz w:val="16"/>
                <w:szCs w:val="16"/>
                <w:lang w:eastAsia="tr-TR"/>
              </w:rPr>
            </w:pPr>
            <w:r w:rsidRPr="005E6346">
              <w:rPr>
                <w:rFonts w:ascii="Times New Roman" w:eastAsia="Times New Roman" w:hAnsi="Times New Roman" w:cs="Times New Roman"/>
                <w:color w:val="000000"/>
                <w:sz w:val="16"/>
                <w:szCs w:val="16"/>
                <w:lang w:eastAsia="tr-TR"/>
              </w:rPr>
              <w:t>12</w:t>
            </w:r>
            <w:r w:rsidR="009F22DF">
              <w:rPr>
                <w:rFonts w:ascii="Times New Roman" w:eastAsia="Times New Roman" w:hAnsi="Times New Roman" w:cs="Times New Roman"/>
                <w:color w:val="000000"/>
                <w:sz w:val="16"/>
                <w:szCs w:val="16"/>
                <w:lang w:eastAsia="tr-TR"/>
              </w:rPr>
              <w:t>.</w:t>
            </w:r>
            <w:r w:rsidRPr="005E6346">
              <w:rPr>
                <w:rFonts w:ascii="Times New Roman" w:eastAsia="Times New Roman" w:hAnsi="Times New Roman" w:cs="Times New Roman"/>
                <w:color w:val="000000"/>
                <w:sz w:val="16"/>
                <w:szCs w:val="16"/>
                <w:lang w:eastAsia="tr-TR"/>
              </w:rPr>
              <w:t>6</w:t>
            </w:r>
          </w:p>
        </w:tc>
        <w:tc>
          <w:tcPr>
            <w:tcW w:w="709"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675533A6" w14:textId="77777777" w:rsidR="005E6346" w:rsidRPr="005E6346" w:rsidRDefault="005E6346" w:rsidP="005E6346">
            <w:pPr>
              <w:spacing w:after="0" w:line="240" w:lineRule="auto"/>
              <w:jc w:val="center"/>
              <w:rPr>
                <w:rFonts w:ascii="Times New Roman" w:eastAsia="Times New Roman" w:hAnsi="Times New Roman" w:cs="Times New Roman"/>
                <w:color w:val="000000"/>
                <w:sz w:val="16"/>
                <w:szCs w:val="16"/>
                <w:lang w:eastAsia="tr-TR"/>
              </w:rPr>
            </w:pPr>
          </w:p>
        </w:tc>
        <w:tc>
          <w:tcPr>
            <w:tcW w:w="567"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4AAB6662" w14:textId="77777777" w:rsidR="005E6346" w:rsidRPr="005E6346" w:rsidRDefault="005E6346" w:rsidP="005E6346">
            <w:pPr>
              <w:spacing w:after="0" w:line="240" w:lineRule="auto"/>
              <w:jc w:val="center"/>
              <w:rPr>
                <w:rFonts w:ascii="Times New Roman" w:eastAsia="Times New Roman" w:hAnsi="Times New Roman" w:cs="Times New Roman"/>
                <w:sz w:val="16"/>
                <w:szCs w:val="16"/>
                <w:lang w:eastAsia="tr-TR"/>
              </w:rPr>
            </w:pPr>
          </w:p>
        </w:tc>
      </w:tr>
      <w:tr w:rsidR="005E6346" w:rsidRPr="005E6346" w14:paraId="62FC819F" w14:textId="77777777" w:rsidTr="005E6346">
        <w:trPr>
          <w:trHeight w:val="215"/>
          <w:jc w:val="center"/>
        </w:trPr>
        <w:tc>
          <w:tcPr>
            <w:tcW w:w="2357" w:type="dxa"/>
            <w:tcBorders>
              <w:top w:val="single" w:sz="4" w:space="0" w:color="4472C4"/>
              <w:left w:val="single" w:sz="4" w:space="0" w:color="4472C4"/>
              <w:bottom w:val="single" w:sz="4" w:space="0" w:color="4472C4"/>
              <w:right w:val="single" w:sz="4" w:space="0" w:color="4472C4"/>
            </w:tcBorders>
            <w:shd w:val="clear" w:color="000000" w:fill="FFFF00"/>
            <w:noWrap/>
            <w:vAlign w:val="bottom"/>
            <w:hideMark/>
          </w:tcPr>
          <w:p w14:paraId="4FB19795" w14:textId="77777777" w:rsidR="005E6346" w:rsidRPr="005E6346" w:rsidRDefault="005E6346" w:rsidP="005E6346">
            <w:pPr>
              <w:spacing w:after="0" w:line="240" w:lineRule="auto"/>
              <w:jc w:val="left"/>
              <w:rPr>
                <w:rFonts w:ascii="Times New Roman" w:eastAsia="Times New Roman" w:hAnsi="Times New Roman" w:cs="Times New Roman"/>
                <w:color w:val="000000"/>
                <w:sz w:val="16"/>
                <w:szCs w:val="16"/>
                <w:lang w:eastAsia="tr-TR"/>
              </w:rPr>
            </w:pPr>
            <w:r w:rsidRPr="005E6346">
              <w:rPr>
                <w:rFonts w:ascii="Times New Roman" w:eastAsia="Times New Roman" w:hAnsi="Times New Roman" w:cs="Times New Roman"/>
                <w:color w:val="000000"/>
                <w:sz w:val="16"/>
                <w:szCs w:val="16"/>
                <w:lang w:eastAsia="tr-TR"/>
              </w:rPr>
              <w:t>L/D (nud)</w:t>
            </w:r>
          </w:p>
        </w:tc>
        <w:tc>
          <w:tcPr>
            <w:tcW w:w="1182"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6B111E18" w14:textId="12DA0174" w:rsidR="005E6346" w:rsidRPr="005E6346" w:rsidRDefault="005E6346" w:rsidP="005E6346">
            <w:pPr>
              <w:spacing w:after="0" w:line="240" w:lineRule="auto"/>
              <w:jc w:val="center"/>
              <w:rPr>
                <w:rFonts w:ascii="Times New Roman" w:eastAsia="Times New Roman" w:hAnsi="Times New Roman" w:cs="Times New Roman"/>
                <w:color w:val="000000"/>
                <w:sz w:val="16"/>
                <w:szCs w:val="16"/>
                <w:lang w:eastAsia="tr-TR"/>
              </w:rPr>
            </w:pPr>
            <w:r w:rsidRPr="005E6346">
              <w:rPr>
                <w:rFonts w:ascii="Times New Roman" w:eastAsia="Times New Roman" w:hAnsi="Times New Roman" w:cs="Times New Roman"/>
                <w:color w:val="000000"/>
                <w:sz w:val="16"/>
                <w:szCs w:val="16"/>
                <w:lang w:eastAsia="tr-TR"/>
              </w:rPr>
              <w:t>12</w:t>
            </w:r>
            <w:r w:rsidR="009F22DF">
              <w:rPr>
                <w:rFonts w:ascii="Times New Roman" w:eastAsia="Times New Roman" w:hAnsi="Times New Roman" w:cs="Times New Roman"/>
                <w:color w:val="000000"/>
                <w:sz w:val="16"/>
                <w:szCs w:val="16"/>
                <w:lang w:eastAsia="tr-TR"/>
              </w:rPr>
              <w:t>.</w:t>
            </w:r>
            <w:r w:rsidRPr="005E6346">
              <w:rPr>
                <w:rFonts w:ascii="Times New Roman" w:eastAsia="Times New Roman" w:hAnsi="Times New Roman" w:cs="Times New Roman"/>
                <w:color w:val="000000"/>
                <w:sz w:val="16"/>
                <w:szCs w:val="16"/>
                <w:lang w:eastAsia="tr-TR"/>
              </w:rPr>
              <w:t>6</w:t>
            </w:r>
          </w:p>
        </w:tc>
        <w:tc>
          <w:tcPr>
            <w:tcW w:w="709"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0ABC7F4D" w14:textId="5076747D" w:rsidR="005E6346" w:rsidRPr="005E6346" w:rsidRDefault="005E6346" w:rsidP="005E6346">
            <w:pPr>
              <w:spacing w:after="0" w:line="240" w:lineRule="auto"/>
              <w:jc w:val="center"/>
              <w:rPr>
                <w:rFonts w:ascii="Times New Roman" w:eastAsia="Times New Roman" w:hAnsi="Times New Roman" w:cs="Times New Roman"/>
                <w:color w:val="000000"/>
                <w:sz w:val="16"/>
                <w:szCs w:val="16"/>
                <w:lang w:eastAsia="tr-TR"/>
              </w:rPr>
            </w:pPr>
            <w:r w:rsidRPr="005E6346">
              <w:rPr>
                <w:rFonts w:ascii="Times New Roman" w:eastAsia="Times New Roman" w:hAnsi="Times New Roman" w:cs="Times New Roman"/>
                <w:color w:val="000000"/>
                <w:sz w:val="16"/>
                <w:szCs w:val="16"/>
                <w:lang w:eastAsia="tr-TR"/>
              </w:rPr>
              <w:t>10</w:t>
            </w:r>
            <w:r w:rsidR="009F22DF">
              <w:rPr>
                <w:rFonts w:ascii="Times New Roman" w:eastAsia="Times New Roman" w:hAnsi="Times New Roman" w:cs="Times New Roman"/>
                <w:color w:val="000000"/>
                <w:sz w:val="16"/>
                <w:szCs w:val="16"/>
                <w:lang w:eastAsia="tr-TR"/>
              </w:rPr>
              <w:t>.</w:t>
            </w:r>
            <w:r w:rsidRPr="005E6346">
              <w:rPr>
                <w:rFonts w:ascii="Times New Roman" w:eastAsia="Times New Roman" w:hAnsi="Times New Roman" w:cs="Times New Roman"/>
                <w:color w:val="000000"/>
                <w:sz w:val="16"/>
                <w:szCs w:val="16"/>
                <w:lang w:eastAsia="tr-TR"/>
              </w:rPr>
              <w:t>9</w:t>
            </w:r>
          </w:p>
        </w:tc>
        <w:tc>
          <w:tcPr>
            <w:tcW w:w="567"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7C6C54C2" w14:textId="77777777" w:rsidR="005E6346" w:rsidRPr="005E6346" w:rsidRDefault="005E6346" w:rsidP="005E6346">
            <w:pPr>
              <w:spacing w:after="0" w:line="240" w:lineRule="auto"/>
              <w:jc w:val="center"/>
              <w:rPr>
                <w:rFonts w:ascii="Times New Roman" w:eastAsia="Times New Roman" w:hAnsi="Times New Roman" w:cs="Times New Roman"/>
                <w:color w:val="000000"/>
                <w:sz w:val="16"/>
                <w:szCs w:val="16"/>
                <w:lang w:eastAsia="tr-TR"/>
              </w:rPr>
            </w:pPr>
          </w:p>
        </w:tc>
      </w:tr>
      <w:tr w:rsidR="005E6346" w:rsidRPr="005E6346" w14:paraId="2D217A1F" w14:textId="77777777" w:rsidTr="005E6346">
        <w:trPr>
          <w:trHeight w:val="215"/>
          <w:jc w:val="center"/>
        </w:trPr>
        <w:tc>
          <w:tcPr>
            <w:tcW w:w="2357" w:type="dxa"/>
            <w:tcBorders>
              <w:top w:val="single" w:sz="4" w:space="0" w:color="4472C4"/>
              <w:left w:val="single" w:sz="4" w:space="0" w:color="4472C4"/>
              <w:bottom w:val="single" w:sz="4" w:space="0" w:color="4472C4"/>
              <w:right w:val="single" w:sz="4" w:space="0" w:color="4472C4"/>
            </w:tcBorders>
            <w:shd w:val="clear" w:color="000000" w:fill="FFFF00"/>
            <w:noWrap/>
            <w:vAlign w:val="bottom"/>
            <w:hideMark/>
          </w:tcPr>
          <w:p w14:paraId="0C05A760" w14:textId="77777777" w:rsidR="005E6346" w:rsidRPr="005E6346" w:rsidRDefault="005E6346" w:rsidP="005E6346">
            <w:pPr>
              <w:spacing w:after="0" w:line="240" w:lineRule="auto"/>
              <w:jc w:val="left"/>
              <w:rPr>
                <w:rFonts w:ascii="Times New Roman" w:eastAsia="Times New Roman" w:hAnsi="Times New Roman" w:cs="Times New Roman"/>
                <w:color w:val="000000"/>
                <w:sz w:val="16"/>
                <w:szCs w:val="16"/>
                <w:lang w:eastAsia="tr-TR"/>
              </w:rPr>
            </w:pPr>
            <w:r w:rsidRPr="005E6346">
              <w:rPr>
                <w:rFonts w:ascii="Times New Roman" w:eastAsia="Times New Roman" w:hAnsi="Times New Roman" w:cs="Times New Roman"/>
                <w:color w:val="000000"/>
                <w:sz w:val="16"/>
                <w:szCs w:val="16"/>
                <w:lang w:eastAsia="tr-TR"/>
              </w:rPr>
              <w:t>Loiter fuel fraction(nud)</w:t>
            </w:r>
          </w:p>
        </w:tc>
        <w:tc>
          <w:tcPr>
            <w:tcW w:w="1182"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4FF2D5F5" w14:textId="77777777" w:rsidR="005E6346" w:rsidRPr="005E6346" w:rsidRDefault="005E6346" w:rsidP="005E6346">
            <w:pPr>
              <w:spacing w:after="0" w:line="240" w:lineRule="auto"/>
              <w:jc w:val="left"/>
              <w:rPr>
                <w:rFonts w:ascii="Times New Roman" w:eastAsia="Times New Roman" w:hAnsi="Times New Roman" w:cs="Times New Roman"/>
                <w:color w:val="000000"/>
                <w:sz w:val="16"/>
                <w:szCs w:val="16"/>
                <w:lang w:eastAsia="tr-TR"/>
              </w:rPr>
            </w:pPr>
          </w:p>
        </w:tc>
        <w:tc>
          <w:tcPr>
            <w:tcW w:w="709"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3206E7CE" w14:textId="6B5FC5D6" w:rsidR="005E6346" w:rsidRPr="005E6346" w:rsidRDefault="005E6346" w:rsidP="009F22DF">
            <w:pPr>
              <w:spacing w:after="0" w:line="240" w:lineRule="auto"/>
              <w:jc w:val="center"/>
              <w:rPr>
                <w:rFonts w:ascii="Times New Roman" w:eastAsia="Times New Roman" w:hAnsi="Times New Roman" w:cs="Times New Roman"/>
                <w:color w:val="000000"/>
                <w:sz w:val="16"/>
                <w:szCs w:val="16"/>
                <w:lang w:eastAsia="tr-TR"/>
              </w:rPr>
            </w:pPr>
            <w:r w:rsidRPr="005E6346">
              <w:rPr>
                <w:rFonts w:ascii="Times New Roman" w:eastAsia="Times New Roman" w:hAnsi="Times New Roman" w:cs="Times New Roman"/>
                <w:color w:val="000000"/>
                <w:sz w:val="16"/>
                <w:szCs w:val="16"/>
                <w:lang w:eastAsia="tr-TR"/>
              </w:rPr>
              <w:t>0</w:t>
            </w:r>
            <w:r w:rsidR="009F22DF">
              <w:rPr>
                <w:rFonts w:ascii="Times New Roman" w:eastAsia="Times New Roman" w:hAnsi="Times New Roman" w:cs="Times New Roman"/>
                <w:color w:val="000000"/>
                <w:sz w:val="16"/>
                <w:szCs w:val="16"/>
                <w:lang w:eastAsia="tr-TR"/>
              </w:rPr>
              <w:t>.</w:t>
            </w:r>
            <w:r w:rsidRPr="005E6346">
              <w:rPr>
                <w:rFonts w:ascii="Times New Roman" w:eastAsia="Times New Roman" w:hAnsi="Times New Roman" w:cs="Times New Roman"/>
                <w:color w:val="000000"/>
                <w:sz w:val="16"/>
                <w:szCs w:val="16"/>
                <w:lang w:eastAsia="tr-TR"/>
              </w:rPr>
              <w:t>99</w:t>
            </w:r>
          </w:p>
        </w:tc>
        <w:tc>
          <w:tcPr>
            <w:tcW w:w="567"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4DF78E78" w14:textId="77777777" w:rsidR="005E6346" w:rsidRPr="005E6346" w:rsidRDefault="005E6346" w:rsidP="005E6346">
            <w:pPr>
              <w:spacing w:after="0" w:line="240" w:lineRule="auto"/>
              <w:jc w:val="center"/>
              <w:rPr>
                <w:rFonts w:ascii="Times New Roman" w:eastAsia="Times New Roman" w:hAnsi="Times New Roman" w:cs="Times New Roman"/>
                <w:color w:val="000000"/>
                <w:sz w:val="16"/>
                <w:szCs w:val="16"/>
                <w:lang w:eastAsia="tr-TR"/>
              </w:rPr>
            </w:pPr>
          </w:p>
        </w:tc>
      </w:tr>
      <w:tr w:rsidR="005E6346" w:rsidRPr="005E6346" w14:paraId="41359252" w14:textId="77777777" w:rsidTr="005E6346">
        <w:trPr>
          <w:trHeight w:val="215"/>
          <w:jc w:val="center"/>
        </w:trPr>
        <w:tc>
          <w:tcPr>
            <w:tcW w:w="2357" w:type="dxa"/>
            <w:tcBorders>
              <w:top w:val="single" w:sz="4" w:space="0" w:color="4472C4"/>
              <w:left w:val="single" w:sz="4" w:space="0" w:color="4472C4"/>
              <w:bottom w:val="single" w:sz="4" w:space="0" w:color="4472C4"/>
              <w:right w:val="single" w:sz="4" w:space="0" w:color="4472C4"/>
            </w:tcBorders>
            <w:shd w:val="clear" w:color="000000" w:fill="FFFF00"/>
            <w:noWrap/>
            <w:vAlign w:val="bottom"/>
            <w:hideMark/>
          </w:tcPr>
          <w:p w14:paraId="7856B9A5" w14:textId="77777777" w:rsidR="005E6346" w:rsidRPr="005E6346" w:rsidRDefault="005E6346" w:rsidP="005E6346">
            <w:pPr>
              <w:spacing w:after="0" w:line="240" w:lineRule="auto"/>
              <w:jc w:val="left"/>
              <w:rPr>
                <w:rFonts w:ascii="Times New Roman" w:eastAsia="Times New Roman" w:hAnsi="Times New Roman" w:cs="Times New Roman"/>
                <w:color w:val="000000"/>
                <w:sz w:val="16"/>
                <w:szCs w:val="16"/>
                <w:lang w:eastAsia="tr-TR"/>
              </w:rPr>
            </w:pPr>
            <w:r w:rsidRPr="005E6346">
              <w:rPr>
                <w:rFonts w:ascii="Times New Roman" w:eastAsia="Times New Roman" w:hAnsi="Times New Roman" w:cs="Times New Roman"/>
                <w:color w:val="000000"/>
                <w:sz w:val="16"/>
                <w:szCs w:val="16"/>
                <w:lang w:eastAsia="tr-TR"/>
              </w:rPr>
              <w:t>Cruise fuel fraction(nud)</w:t>
            </w:r>
          </w:p>
        </w:tc>
        <w:tc>
          <w:tcPr>
            <w:tcW w:w="1182"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321CEC99" w14:textId="54358832" w:rsidR="005E6346" w:rsidRPr="005E6346" w:rsidRDefault="005E6346" w:rsidP="005E6346">
            <w:pPr>
              <w:spacing w:after="0" w:line="240" w:lineRule="auto"/>
              <w:jc w:val="center"/>
              <w:rPr>
                <w:rFonts w:ascii="Times New Roman" w:eastAsia="Times New Roman" w:hAnsi="Times New Roman" w:cs="Times New Roman"/>
                <w:color w:val="000000"/>
                <w:sz w:val="16"/>
                <w:szCs w:val="16"/>
                <w:lang w:eastAsia="tr-TR"/>
              </w:rPr>
            </w:pPr>
            <w:r w:rsidRPr="005E6346">
              <w:rPr>
                <w:rFonts w:ascii="Times New Roman" w:eastAsia="Times New Roman" w:hAnsi="Times New Roman" w:cs="Times New Roman"/>
                <w:color w:val="000000"/>
                <w:sz w:val="16"/>
                <w:szCs w:val="16"/>
                <w:lang w:eastAsia="tr-TR"/>
              </w:rPr>
              <w:t>0</w:t>
            </w:r>
            <w:r w:rsidR="009F22DF">
              <w:rPr>
                <w:rFonts w:ascii="Times New Roman" w:eastAsia="Times New Roman" w:hAnsi="Times New Roman" w:cs="Times New Roman"/>
                <w:color w:val="000000"/>
                <w:sz w:val="16"/>
                <w:szCs w:val="16"/>
                <w:lang w:eastAsia="tr-TR"/>
              </w:rPr>
              <w:t>.</w:t>
            </w:r>
            <w:r w:rsidRPr="005E6346">
              <w:rPr>
                <w:rFonts w:ascii="Times New Roman" w:eastAsia="Times New Roman" w:hAnsi="Times New Roman" w:cs="Times New Roman"/>
                <w:color w:val="000000"/>
                <w:sz w:val="16"/>
                <w:szCs w:val="16"/>
                <w:lang w:eastAsia="tr-TR"/>
              </w:rPr>
              <w:t>95</w:t>
            </w:r>
          </w:p>
        </w:tc>
        <w:tc>
          <w:tcPr>
            <w:tcW w:w="709"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1AAD7496" w14:textId="77777777" w:rsidR="005E6346" w:rsidRPr="005E6346" w:rsidRDefault="005E6346" w:rsidP="005E6346">
            <w:pPr>
              <w:spacing w:after="0" w:line="240" w:lineRule="auto"/>
              <w:jc w:val="center"/>
              <w:rPr>
                <w:rFonts w:ascii="Times New Roman" w:eastAsia="Times New Roman" w:hAnsi="Times New Roman" w:cs="Times New Roman"/>
                <w:color w:val="000000"/>
                <w:sz w:val="16"/>
                <w:szCs w:val="16"/>
                <w:lang w:eastAsia="tr-TR"/>
              </w:rPr>
            </w:pPr>
          </w:p>
        </w:tc>
        <w:tc>
          <w:tcPr>
            <w:tcW w:w="567"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0B5E7184" w14:textId="77777777" w:rsidR="005E6346" w:rsidRPr="005E6346" w:rsidRDefault="005E6346" w:rsidP="005E6346">
            <w:pPr>
              <w:spacing w:after="0" w:line="240" w:lineRule="auto"/>
              <w:jc w:val="center"/>
              <w:rPr>
                <w:rFonts w:ascii="Times New Roman" w:eastAsia="Times New Roman" w:hAnsi="Times New Roman" w:cs="Times New Roman"/>
                <w:sz w:val="16"/>
                <w:szCs w:val="16"/>
                <w:lang w:eastAsia="tr-TR"/>
              </w:rPr>
            </w:pPr>
          </w:p>
        </w:tc>
      </w:tr>
      <w:tr w:rsidR="005E6346" w:rsidRPr="005E6346" w14:paraId="099A8A7F" w14:textId="77777777" w:rsidTr="005E6346">
        <w:trPr>
          <w:trHeight w:val="215"/>
          <w:jc w:val="center"/>
        </w:trPr>
        <w:tc>
          <w:tcPr>
            <w:tcW w:w="2357"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3F3B2490" w14:textId="77777777" w:rsidR="005E6346" w:rsidRPr="005E6346" w:rsidRDefault="005E6346" w:rsidP="005E6346">
            <w:pPr>
              <w:spacing w:after="0" w:line="240" w:lineRule="auto"/>
              <w:jc w:val="left"/>
              <w:rPr>
                <w:rFonts w:ascii="Times New Roman" w:eastAsia="Times New Roman" w:hAnsi="Times New Roman" w:cs="Times New Roman"/>
                <w:color w:val="000000"/>
                <w:sz w:val="16"/>
                <w:szCs w:val="16"/>
                <w:lang w:eastAsia="tr-TR"/>
              </w:rPr>
            </w:pPr>
            <w:r w:rsidRPr="005E6346">
              <w:rPr>
                <w:rFonts w:ascii="Times New Roman" w:eastAsia="Times New Roman" w:hAnsi="Times New Roman" w:cs="Times New Roman"/>
                <w:color w:val="000000"/>
                <w:sz w:val="16"/>
                <w:szCs w:val="16"/>
                <w:lang w:eastAsia="tr-TR"/>
              </w:rPr>
              <w:t>Take off fuel fraction</w:t>
            </w:r>
          </w:p>
        </w:tc>
        <w:tc>
          <w:tcPr>
            <w:tcW w:w="1182"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5AF67ACF" w14:textId="24B6BDE8" w:rsidR="005E6346" w:rsidRPr="005E6346" w:rsidRDefault="005E6346" w:rsidP="005E6346">
            <w:pPr>
              <w:spacing w:after="0" w:line="240" w:lineRule="auto"/>
              <w:jc w:val="center"/>
              <w:rPr>
                <w:rFonts w:ascii="Times New Roman" w:eastAsia="Times New Roman" w:hAnsi="Times New Roman" w:cs="Times New Roman"/>
                <w:color w:val="000000"/>
                <w:sz w:val="16"/>
                <w:szCs w:val="16"/>
                <w:lang w:eastAsia="tr-TR"/>
              </w:rPr>
            </w:pPr>
            <w:r w:rsidRPr="005E6346">
              <w:rPr>
                <w:rFonts w:ascii="Times New Roman" w:eastAsia="Times New Roman" w:hAnsi="Times New Roman" w:cs="Times New Roman"/>
                <w:color w:val="000000"/>
                <w:sz w:val="16"/>
                <w:szCs w:val="16"/>
                <w:lang w:eastAsia="tr-TR"/>
              </w:rPr>
              <w:t>0</w:t>
            </w:r>
            <w:r w:rsidR="009F22DF">
              <w:rPr>
                <w:rFonts w:ascii="Times New Roman" w:eastAsia="Times New Roman" w:hAnsi="Times New Roman" w:cs="Times New Roman"/>
                <w:color w:val="000000"/>
                <w:sz w:val="16"/>
                <w:szCs w:val="16"/>
                <w:lang w:eastAsia="tr-TR"/>
              </w:rPr>
              <w:t>.</w:t>
            </w:r>
            <w:r w:rsidRPr="005E6346">
              <w:rPr>
                <w:rFonts w:ascii="Times New Roman" w:eastAsia="Times New Roman" w:hAnsi="Times New Roman" w:cs="Times New Roman"/>
                <w:color w:val="000000"/>
                <w:sz w:val="16"/>
                <w:szCs w:val="16"/>
                <w:lang w:eastAsia="tr-TR"/>
              </w:rPr>
              <w:t>97</w:t>
            </w:r>
          </w:p>
        </w:tc>
        <w:tc>
          <w:tcPr>
            <w:tcW w:w="709"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3CD23084" w14:textId="77777777" w:rsidR="005E6346" w:rsidRPr="005E6346" w:rsidRDefault="005E6346" w:rsidP="005E6346">
            <w:pPr>
              <w:spacing w:after="0" w:line="240" w:lineRule="auto"/>
              <w:jc w:val="center"/>
              <w:rPr>
                <w:rFonts w:ascii="Times New Roman" w:eastAsia="Times New Roman" w:hAnsi="Times New Roman" w:cs="Times New Roman"/>
                <w:color w:val="000000"/>
                <w:sz w:val="16"/>
                <w:szCs w:val="16"/>
                <w:lang w:eastAsia="tr-TR"/>
              </w:rPr>
            </w:pPr>
          </w:p>
        </w:tc>
        <w:tc>
          <w:tcPr>
            <w:tcW w:w="567"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669BFF35" w14:textId="77777777" w:rsidR="005E6346" w:rsidRPr="005E6346" w:rsidRDefault="005E6346" w:rsidP="005E6346">
            <w:pPr>
              <w:spacing w:after="0" w:line="240" w:lineRule="auto"/>
              <w:jc w:val="center"/>
              <w:rPr>
                <w:rFonts w:ascii="Times New Roman" w:eastAsia="Times New Roman" w:hAnsi="Times New Roman" w:cs="Times New Roman"/>
                <w:sz w:val="16"/>
                <w:szCs w:val="16"/>
                <w:lang w:eastAsia="tr-TR"/>
              </w:rPr>
            </w:pPr>
          </w:p>
        </w:tc>
      </w:tr>
      <w:tr w:rsidR="005E6346" w:rsidRPr="005E6346" w14:paraId="45E28EEA" w14:textId="77777777" w:rsidTr="005E6346">
        <w:trPr>
          <w:trHeight w:val="215"/>
          <w:jc w:val="center"/>
        </w:trPr>
        <w:tc>
          <w:tcPr>
            <w:tcW w:w="2357"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08BFCF61" w14:textId="77777777" w:rsidR="005E6346" w:rsidRPr="005E6346" w:rsidRDefault="005E6346" w:rsidP="005E6346">
            <w:pPr>
              <w:spacing w:after="0" w:line="240" w:lineRule="auto"/>
              <w:jc w:val="left"/>
              <w:rPr>
                <w:rFonts w:ascii="Times New Roman" w:eastAsia="Times New Roman" w:hAnsi="Times New Roman" w:cs="Times New Roman"/>
                <w:color w:val="000000"/>
                <w:sz w:val="16"/>
                <w:szCs w:val="16"/>
                <w:lang w:eastAsia="tr-TR"/>
              </w:rPr>
            </w:pPr>
            <w:r w:rsidRPr="005E6346">
              <w:rPr>
                <w:rFonts w:ascii="Times New Roman" w:eastAsia="Times New Roman" w:hAnsi="Times New Roman" w:cs="Times New Roman"/>
                <w:color w:val="000000"/>
                <w:sz w:val="16"/>
                <w:szCs w:val="16"/>
                <w:lang w:eastAsia="tr-TR"/>
              </w:rPr>
              <w:t>Climb fuel fraction</w:t>
            </w:r>
          </w:p>
        </w:tc>
        <w:tc>
          <w:tcPr>
            <w:tcW w:w="1182"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41837A47" w14:textId="11A03BA9" w:rsidR="005E6346" w:rsidRPr="005E6346" w:rsidRDefault="005E6346" w:rsidP="005E6346">
            <w:pPr>
              <w:spacing w:after="0" w:line="240" w:lineRule="auto"/>
              <w:jc w:val="center"/>
              <w:rPr>
                <w:rFonts w:ascii="Times New Roman" w:eastAsia="Times New Roman" w:hAnsi="Times New Roman" w:cs="Times New Roman"/>
                <w:color w:val="000000"/>
                <w:sz w:val="16"/>
                <w:szCs w:val="16"/>
                <w:lang w:eastAsia="tr-TR"/>
              </w:rPr>
            </w:pPr>
            <w:r w:rsidRPr="005E6346">
              <w:rPr>
                <w:rFonts w:ascii="Times New Roman" w:eastAsia="Times New Roman" w:hAnsi="Times New Roman" w:cs="Times New Roman"/>
                <w:color w:val="000000"/>
                <w:sz w:val="16"/>
                <w:szCs w:val="16"/>
                <w:lang w:eastAsia="tr-TR"/>
              </w:rPr>
              <w:t>0</w:t>
            </w:r>
            <w:r w:rsidR="009F22DF">
              <w:rPr>
                <w:rFonts w:ascii="Times New Roman" w:eastAsia="Times New Roman" w:hAnsi="Times New Roman" w:cs="Times New Roman"/>
                <w:color w:val="000000"/>
                <w:sz w:val="16"/>
                <w:szCs w:val="16"/>
                <w:lang w:eastAsia="tr-TR"/>
              </w:rPr>
              <w:t>.</w:t>
            </w:r>
            <w:r w:rsidRPr="005E6346">
              <w:rPr>
                <w:rFonts w:ascii="Times New Roman" w:eastAsia="Times New Roman" w:hAnsi="Times New Roman" w:cs="Times New Roman"/>
                <w:color w:val="000000"/>
                <w:sz w:val="16"/>
                <w:szCs w:val="16"/>
                <w:lang w:eastAsia="tr-TR"/>
              </w:rPr>
              <w:t>985</w:t>
            </w:r>
          </w:p>
        </w:tc>
        <w:tc>
          <w:tcPr>
            <w:tcW w:w="709"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6BF6DEEA" w14:textId="77777777" w:rsidR="005E6346" w:rsidRPr="005E6346" w:rsidRDefault="005E6346" w:rsidP="005E6346">
            <w:pPr>
              <w:spacing w:after="0" w:line="240" w:lineRule="auto"/>
              <w:jc w:val="center"/>
              <w:rPr>
                <w:rFonts w:ascii="Times New Roman" w:eastAsia="Times New Roman" w:hAnsi="Times New Roman" w:cs="Times New Roman"/>
                <w:color w:val="000000"/>
                <w:sz w:val="16"/>
                <w:szCs w:val="16"/>
                <w:lang w:eastAsia="tr-TR"/>
              </w:rPr>
            </w:pPr>
          </w:p>
        </w:tc>
        <w:tc>
          <w:tcPr>
            <w:tcW w:w="567"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78D2B123" w14:textId="77777777" w:rsidR="005E6346" w:rsidRPr="005E6346" w:rsidRDefault="005E6346" w:rsidP="005E6346">
            <w:pPr>
              <w:spacing w:after="0" w:line="240" w:lineRule="auto"/>
              <w:jc w:val="center"/>
              <w:rPr>
                <w:rFonts w:ascii="Times New Roman" w:eastAsia="Times New Roman" w:hAnsi="Times New Roman" w:cs="Times New Roman"/>
                <w:sz w:val="16"/>
                <w:szCs w:val="16"/>
                <w:lang w:eastAsia="tr-TR"/>
              </w:rPr>
            </w:pPr>
          </w:p>
        </w:tc>
      </w:tr>
      <w:tr w:rsidR="005E6346" w:rsidRPr="005E6346" w14:paraId="0A2D5D32" w14:textId="77777777" w:rsidTr="005E6346">
        <w:trPr>
          <w:trHeight w:val="215"/>
          <w:jc w:val="center"/>
        </w:trPr>
        <w:tc>
          <w:tcPr>
            <w:tcW w:w="2357"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1F9182F2" w14:textId="77777777" w:rsidR="005E6346" w:rsidRPr="005E6346" w:rsidRDefault="005E6346" w:rsidP="005E6346">
            <w:pPr>
              <w:spacing w:after="0" w:line="240" w:lineRule="auto"/>
              <w:jc w:val="left"/>
              <w:rPr>
                <w:rFonts w:ascii="Times New Roman" w:eastAsia="Times New Roman" w:hAnsi="Times New Roman" w:cs="Times New Roman"/>
                <w:color w:val="000000"/>
                <w:sz w:val="16"/>
                <w:szCs w:val="16"/>
                <w:lang w:eastAsia="tr-TR"/>
              </w:rPr>
            </w:pPr>
            <w:r w:rsidRPr="005E6346">
              <w:rPr>
                <w:rFonts w:ascii="Times New Roman" w:eastAsia="Times New Roman" w:hAnsi="Times New Roman" w:cs="Times New Roman"/>
                <w:color w:val="000000"/>
                <w:sz w:val="16"/>
                <w:szCs w:val="16"/>
                <w:lang w:eastAsia="tr-TR"/>
              </w:rPr>
              <w:t>Landing fuel fraction</w:t>
            </w:r>
          </w:p>
        </w:tc>
        <w:tc>
          <w:tcPr>
            <w:tcW w:w="1182"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2C5952E2" w14:textId="4B1D75B8" w:rsidR="005E6346" w:rsidRPr="005E6346" w:rsidRDefault="005E6346" w:rsidP="009F22DF">
            <w:pPr>
              <w:spacing w:after="0" w:line="240" w:lineRule="auto"/>
              <w:jc w:val="center"/>
              <w:rPr>
                <w:rFonts w:ascii="Times New Roman" w:eastAsia="Times New Roman" w:hAnsi="Times New Roman" w:cs="Times New Roman"/>
                <w:color w:val="000000"/>
                <w:sz w:val="16"/>
                <w:szCs w:val="16"/>
                <w:lang w:eastAsia="tr-TR"/>
              </w:rPr>
            </w:pPr>
            <w:r w:rsidRPr="005E6346">
              <w:rPr>
                <w:rFonts w:ascii="Times New Roman" w:eastAsia="Times New Roman" w:hAnsi="Times New Roman" w:cs="Times New Roman"/>
                <w:color w:val="000000"/>
                <w:sz w:val="16"/>
                <w:szCs w:val="16"/>
                <w:lang w:eastAsia="tr-TR"/>
              </w:rPr>
              <w:t>0</w:t>
            </w:r>
            <w:r w:rsidR="009F22DF">
              <w:rPr>
                <w:rFonts w:ascii="Times New Roman" w:eastAsia="Times New Roman" w:hAnsi="Times New Roman" w:cs="Times New Roman"/>
                <w:color w:val="000000"/>
                <w:sz w:val="16"/>
                <w:szCs w:val="16"/>
                <w:lang w:eastAsia="tr-TR"/>
              </w:rPr>
              <w:t>.</w:t>
            </w:r>
            <w:r w:rsidRPr="005E6346">
              <w:rPr>
                <w:rFonts w:ascii="Times New Roman" w:eastAsia="Times New Roman" w:hAnsi="Times New Roman" w:cs="Times New Roman"/>
                <w:color w:val="000000"/>
                <w:sz w:val="16"/>
                <w:szCs w:val="16"/>
                <w:lang w:eastAsia="tr-TR"/>
              </w:rPr>
              <w:t>995</w:t>
            </w:r>
          </w:p>
        </w:tc>
        <w:tc>
          <w:tcPr>
            <w:tcW w:w="709"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79CD8130" w14:textId="77777777" w:rsidR="005E6346" w:rsidRPr="005E6346" w:rsidRDefault="005E6346" w:rsidP="005E6346">
            <w:pPr>
              <w:spacing w:after="0" w:line="240" w:lineRule="auto"/>
              <w:jc w:val="center"/>
              <w:rPr>
                <w:rFonts w:ascii="Times New Roman" w:eastAsia="Times New Roman" w:hAnsi="Times New Roman" w:cs="Times New Roman"/>
                <w:color w:val="000000"/>
                <w:sz w:val="16"/>
                <w:szCs w:val="16"/>
                <w:lang w:eastAsia="tr-TR"/>
              </w:rPr>
            </w:pPr>
          </w:p>
        </w:tc>
        <w:tc>
          <w:tcPr>
            <w:tcW w:w="567"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5BE20D84" w14:textId="77777777" w:rsidR="005E6346" w:rsidRPr="005E6346" w:rsidRDefault="005E6346" w:rsidP="005E6346">
            <w:pPr>
              <w:spacing w:after="0" w:line="240" w:lineRule="auto"/>
              <w:jc w:val="center"/>
              <w:rPr>
                <w:rFonts w:ascii="Times New Roman" w:eastAsia="Times New Roman" w:hAnsi="Times New Roman" w:cs="Times New Roman"/>
                <w:sz w:val="16"/>
                <w:szCs w:val="16"/>
                <w:lang w:eastAsia="tr-TR"/>
              </w:rPr>
            </w:pPr>
          </w:p>
        </w:tc>
      </w:tr>
      <w:tr w:rsidR="005E6346" w:rsidRPr="005E6346" w14:paraId="65C873F1" w14:textId="77777777" w:rsidTr="005E6346">
        <w:trPr>
          <w:trHeight w:val="215"/>
          <w:jc w:val="center"/>
        </w:trPr>
        <w:tc>
          <w:tcPr>
            <w:tcW w:w="2357" w:type="dxa"/>
            <w:tcBorders>
              <w:top w:val="single" w:sz="4" w:space="0" w:color="4472C4"/>
              <w:left w:val="single" w:sz="4" w:space="0" w:color="4472C4"/>
              <w:bottom w:val="single" w:sz="4" w:space="0" w:color="4472C4"/>
              <w:right w:val="single" w:sz="4" w:space="0" w:color="4472C4"/>
            </w:tcBorders>
            <w:shd w:val="clear" w:color="000000" w:fill="FFFF00"/>
            <w:noWrap/>
            <w:vAlign w:val="bottom"/>
            <w:hideMark/>
          </w:tcPr>
          <w:p w14:paraId="095CEB48" w14:textId="77777777" w:rsidR="005E6346" w:rsidRPr="005E6346" w:rsidRDefault="005E6346" w:rsidP="005E6346">
            <w:pPr>
              <w:spacing w:after="0" w:line="240" w:lineRule="auto"/>
              <w:jc w:val="left"/>
              <w:rPr>
                <w:rFonts w:ascii="Times New Roman" w:eastAsia="Times New Roman" w:hAnsi="Times New Roman" w:cs="Times New Roman"/>
                <w:color w:val="000000"/>
                <w:sz w:val="16"/>
                <w:szCs w:val="16"/>
                <w:lang w:eastAsia="tr-TR"/>
              </w:rPr>
            </w:pPr>
            <w:r w:rsidRPr="005E6346">
              <w:rPr>
                <w:rFonts w:ascii="Times New Roman" w:eastAsia="Times New Roman" w:hAnsi="Times New Roman" w:cs="Times New Roman"/>
                <w:color w:val="000000"/>
                <w:sz w:val="16"/>
                <w:szCs w:val="16"/>
                <w:lang w:eastAsia="tr-TR"/>
              </w:rPr>
              <w:t>Total Mission Fuel Fraction(nud)</w:t>
            </w:r>
          </w:p>
        </w:tc>
        <w:tc>
          <w:tcPr>
            <w:tcW w:w="1182"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4CBAF1C3" w14:textId="4439FDF1" w:rsidR="005E6346" w:rsidRPr="005E6346" w:rsidRDefault="005E6346" w:rsidP="005E6346">
            <w:pPr>
              <w:spacing w:after="0" w:line="240" w:lineRule="auto"/>
              <w:jc w:val="center"/>
              <w:rPr>
                <w:rFonts w:ascii="Times New Roman" w:eastAsia="Times New Roman" w:hAnsi="Times New Roman" w:cs="Times New Roman"/>
                <w:color w:val="000000"/>
                <w:sz w:val="16"/>
                <w:szCs w:val="16"/>
                <w:lang w:eastAsia="tr-TR"/>
              </w:rPr>
            </w:pPr>
            <w:r w:rsidRPr="005E6346">
              <w:rPr>
                <w:rFonts w:ascii="Times New Roman" w:eastAsia="Times New Roman" w:hAnsi="Times New Roman" w:cs="Times New Roman"/>
                <w:color w:val="000000"/>
                <w:sz w:val="16"/>
                <w:szCs w:val="16"/>
                <w:lang w:eastAsia="tr-TR"/>
              </w:rPr>
              <w:t>0</w:t>
            </w:r>
            <w:r w:rsidR="009F22DF">
              <w:rPr>
                <w:rFonts w:ascii="Times New Roman" w:eastAsia="Times New Roman" w:hAnsi="Times New Roman" w:cs="Times New Roman"/>
                <w:color w:val="000000"/>
                <w:sz w:val="16"/>
                <w:szCs w:val="16"/>
                <w:lang w:eastAsia="tr-TR"/>
              </w:rPr>
              <w:t>.</w:t>
            </w:r>
            <w:r w:rsidRPr="005E6346">
              <w:rPr>
                <w:rFonts w:ascii="Times New Roman" w:eastAsia="Times New Roman" w:hAnsi="Times New Roman" w:cs="Times New Roman"/>
                <w:color w:val="000000"/>
                <w:sz w:val="16"/>
                <w:szCs w:val="16"/>
                <w:lang w:eastAsia="tr-TR"/>
              </w:rPr>
              <w:t>90</w:t>
            </w:r>
          </w:p>
        </w:tc>
        <w:tc>
          <w:tcPr>
            <w:tcW w:w="709"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3AD9A00E" w14:textId="77777777" w:rsidR="005E6346" w:rsidRPr="005E6346" w:rsidRDefault="005E6346" w:rsidP="005E6346">
            <w:pPr>
              <w:spacing w:after="0" w:line="240" w:lineRule="auto"/>
              <w:jc w:val="center"/>
              <w:rPr>
                <w:rFonts w:ascii="Times New Roman" w:eastAsia="Times New Roman" w:hAnsi="Times New Roman" w:cs="Times New Roman"/>
                <w:color w:val="000000"/>
                <w:sz w:val="16"/>
                <w:szCs w:val="16"/>
                <w:lang w:eastAsia="tr-TR"/>
              </w:rPr>
            </w:pPr>
          </w:p>
        </w:tc>
        <w:tc>
          <w:tcPr>
            <w:tcW w:w="567"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49DE073C" w14:textId="77777777" w:rsidR="005E6346" w:rsidRPr="005E6346" w:rsidRDefault="005E6346" w:rsidP="005E6346">
            <w:pPr>
              <w:spacing w:after="0" w:line="240" w:lineRule="auto"/>
              <w:jc w:val="center"/>
              <w:rPr>
                <w:rFonts w:ascii="Times New Roman" w:eastAsia="Times New Roman" w:hAnsi="Times New Roman" w:cs="Times New Roman"/>
                <w:sz w:val="16"/>
                <w:szCs w:val="16"/>
                <w:lang w:eastAsia="tr-TR"/>
              </w:rPr>
            </w:pPr>
          </w:p>
        </w:tc>
      </w:tr>
      <w:tr w:rsidR="005E6346" w:rsidRPr="005E6346" w14:paraId="0262392B" w14:textId="77777777" w:rsidTr="005E6346">
        <w:trPr>
          <w:trHeight w:val="215"/>
          <w:jc w:val="center"/>
        </w:trPr>
        <w:tc>
          <w:tcPr>
            <w:tcW w:w="2357" w:type="dxa"/>
            <w:tcBorders>
              <w:top w:val="single" w:sz="4" w:space="0" w:color="4472C4"/>
              <w:left w:val="single" w:sz="4" w:space="0" w:color="4472C4"/>
              <w:bottom w:val="single" w:sz="4" w:space="0" w:color="4472C4"/>
              <w:right w:val="single" w:sz="4" w:space="0" w:color="4472C4"/>
            </w:tcBorders>
            <w:shd w:val="clear" w:color="000000" w:fill="FFFF00"/>
            <w:noWrap/>
            <w:vAlign w:val="bottom"/>
            <w:hideMark/>
          </w:tcPr>
          <w:p w14:paraId="5614DB03" w14:textId="77777777" w:rsidR="005E6346" w:rsidRPr="005E6346" w:rsidRDefault="005E6346" w:rsidP="005E6346">
            <w:pPr>
              <w:spacing w:after="0" w:line="240" w:lineRule="auto"/>
              <w:jc w:val="left"/>
              <w:rPr>
                <w:rFonts w:ascii="Times New Roman" w:eastAsia="Times New Roman" w:hAnsi="Times New Roman" w:cs="Times New Roman"/>
                <w:color w:val="000000"/>
                <w:sz w:val="16"/>
                <w:szCs w:val="16"/>
                <w:lang w:eastAsia="tr-TR"/>
              </w:rPr>
            </w:pPr>
            <w:r w:rsidRPr="005E6346">
              <w:rPr>
                <w:rFonts w:ascii="Times New Roman" w:eastAsia="Times New Roman" w:hAnsi="Times New Roman" w:cs="Times New Roman"/>
                <w:color w:val="000000"/>
                <w:sz w:val="16"/>
                <w:szCs w:val="16"/>
                <w:lang w:eastAsia="tr-TR"/>
              </w:rPr>
              <w:t>Total Fuel Fraction (nud)</w:t>
            </w:r>
          </w:p>
        </w:tc>
        <w:tc>
          <w:tcPr>
            <w:tcW w:w="1182"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7922E298" w14:textId="7FCFE82E" w:rsidR="005E6346" w:rsidRPr="005E6346" w:rsidRDefault="005E6346" w:rsidP="005E6346">
            <w:pPr>
              <w:spacing w:after="0" w:line="240" w:lineRule="auto"/>
              <w:jc w:val="center"/>
              <w:rPr>
                <w:rFonts w:ascii="Times New Roman" w:eastAsia="Times New Roman" w:hAnsi="Times New Roman" w:cs="Times New Roman"/>
                <w:color w:val="000000"/>
                <w:sz w:val="16"/>
                <w:szCs w:val="16"/>
                <w:lang w:eastAsia="tr-TR"/>
              </w:rPr>
            </w:pPr>
            <w:r w:rsidRPr="005E6346">
              <w:rPr>
                <w:rFonts w:ascii="Times New Roman" w:eastAsia="Times New Roman" w:hAnsi="Times New Roman" w:cs="Times New Roman"/>
                <w:color w:val="000000"/>
                <w:sz w:val="16"/>
                <w:szCs w:val="16"/>
                <w:lang w:eastAsia="tr-TR"/>
              </w:rPr>
              <w:t>0</w:t>
            </w:r>
            <w:r w:rsidR="009F22DF">
              <w:rPr>
                <w:rFonts w:ascii="Times New Roman" w:eastAsia="Times New Roman" w:hAnsi="Times New Roman" w:cs="Times New Roman"/>
                <w:color w:val="000000"/>
                <w:sz w:val="16"/>
                <w:szCs w:val="16"/>
                <w:lang w:eastAsia="tr-TR"/>
              </w:rPr>
              <w:t>.</w:t>
            </w:r>
            <w:r w:rsidRPr="005E6346">
              <w:rPr>
                <w:rFonts w:ascii="Times New Roman" w:eastAsia="Times New Roman" w:hAnsi="Times New Roman" w:cs="Times New Roman"/>
                <w:color w:val="000000"/>
                <w:sz w:val="16"/>
                <w:szCs w:val="16"/>
                <w:lang w:eastAsia="tr-TR"/>
              </w:rPr>
              <w:t>10</w:t>
            </w:r>
          </w:p>
        </w:tc>
        <w:tc>
          <w:tcPr>
            <w:tcW w:w="709"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4A5BDF9F" w14:textId="77777777" w:rsidR="005E6346" w:rsidRPr="005E6346" w:rsidRDefault="005E6346" w:rsidP="005E6346">
            <w:pPr>
              <w:spacing w:after="0" w:line="240" w:lineRule="auto"/>
              <w:jc w:val="center"/>
              <w:rPr>
                <w:rFonts w:ascii="Times New Roman" w:eastAsia="Times New Roman" w:hAnsi="Times New Roman" w:cs="Times New Roman"/>
                <w:color w:val="000000"/>
                <w:sz w:val="16"/>
                <w:szCs w:val="16"/>
                <w:lang w:eastAsia="tr-TR"/>
              </w:rPr>
            </w:pPr>
          </w:p>
        </w:tc>
        <w:tc>
          <w:tcPr>
            <w:tcW w:w="567"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419EC116" w14:textId="77777777" w:rsidR="005E6346" w:rsidRPr="005E6346" w:rsidRDefault="005E6346" w:rsidP="005E6346">
            <w:pPr>
              <w:spacing w:after="0" w:line="240" w:lineRule="auto"/>
              <w:jc w:val="center"/>
              <w:rPr>
                <w:rFonts w:ascii="Times New Roman" w:eastAsia="Times New Roman" w:hAnsi="Times New Roman" w:cs="Times New Roman"/>
                <w:sz w:val="16"/>
                <w:szCs w:val="16"/>
                <w:lang w:eastAsia="tr-TR"/>
              </w:rPr>
            </w:pPr>
          </w:p>
        </w:tc>
      </w:tr>
      <w:tr w:rsidR="005E6346" w:rsidRPr="005E6346" w14:paraId="724F1472" w14:textId="77777777" w:rsidTr="005E6346">
        <w:trPr>
          <w:trHeight w:val="215"/>
          <w:jc w:val="center"/>
        </w:trPr>
        <w:tc>
          <w:tcPr>
            <w:tcW w:w="2357"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0D37E7BD" w14:textId="77777777" w:rsidR="005E6346" w:rsidRPr="005E6346" w:rsidRDefault="005E6346" w:rsidP="005E6346">
            <w:pPr>
              <w:spacing w:after="0" w:line="240" w:lineRule="auto"/>
              <w:jc w:val="left"/>
              <w:rPr>
                <w:rFonts w:ascii="Times New Roman" w:eastAsia="Times New Roman" w:hAnsi="Times New Roman" w:cs="Times New Roman"/>
                <w:color w:val="000000"/>
                <w:sz w:val="16"/>
                <w:szCs w:val="16"/>
                <w:lang w:eastAsia="tr-TR"/>
              </w:rPr>
            </w:pPr>
            <w:r w:rsidRPr="005E6346">
              <w:rPr>
                <w:rFonts w:ascii="Times New Roman" w:eastAsia="Times New Roman" w:hAnsi="Times New Roman" w:cs="Times New Roman"/>
                <w:color w:val="000000"/>
                <w:sz w:val="16"/>
                <w:szCs w:val="16"/>
                <w:lang w:eastAsia="tr-TR"/>
              </w:rPr>
              <w:t>Wcrew</w:t>
            </w:r>
          </w:p>
        </w:tc>
        <w:tc>
          <w:tcPr>
            <w:tcW w:w="1182"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34C1EB38" w14:textId="660B208C" w:rsidR="005E6346" w:rsidRPr="005E6346" w:rsidRDefault="005E6346" w:rsidP="005E6346">
            <w:pPr>
              <w:spacing w:after="0" w:line="240" w:lineRule="auto"/>
              <w:jc w:val="center"/>
              <w:rPr>
                <w:rFonts w:ascii="Times New Roman" w:eastAsia="Times New Roman" w:hAnsi="Times New Roman" w:cs="Times New Roman"/>
                <w:color w:val="000000"/>
                <w:sz w:val="16"/>
                <w:szCs w:val="16"/>
                <w:lang w:eastAsia="tr-TR"/>
              </w:rPr>
            </w:pPr>
            <w:r w:rsidRPr="005E6346">
              <w:rPr>
                <w:rFonts w:ascii="Times New Roman" w:eastAsia="Times New Roman" w:hAnsi="Times New Roman" w:cs="Times New Roman"/>
                <w:color w:val="000000"/>
                <w:sz w:val="16"/>
                <w:szCs w:val="16"/>
                <w:lang w:eastAsia="tr-TR"/>
              </w:rPr>
              <w:t>374</w:t>
            </w:r>
            <w:r w:rsidR="009F22DF">
              <w:rPr>
                <w:rFonts w:ascii="Times New Roman" w:eastAsia="Times New Roman" w:hAnsi="Times New Roman" w:cs="Times New Roman"/>
                <w:color w:val="000000"/>
                <w:sz w:val="16"/>
                <w:szCs w:val="16"/>
                <w:lang w:eastAsia="tr-TR"/>
              </w:rPr>
              <w:t>.</w:t>
            </w:r>
            <w:r w:rsidRPr="005E6346">
              <w:rPr>
                <w:rFonts w:ascii="Times New Roman" w:eastAsia="Times New Roman" w:hAnsi="Times New Roman" w:cs="Times New Roman"/>
                <w:color w:val="000000"/>
                <w:sz w:val="16"/>
                <w:szCs w:val="16"/>
                <w:lang w:eastAsia="tr-TR"/>
              </w:rPr>
              <w:t>7</w:t>
            </w:r>
          </w:p>
        </w:tc>
        <w:tc>
          <w:tcPr>
            <w:tcW w:w="709"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0E699E9A" w14:textId="77777777" w:rsidR="005E6346" w:rsidRPr="005E6346" w:rsidRDefault="005E6346" w:rsidP="005E6346">
            <w:pPr>
              <w:spacing w:after="0" w:line="240" w:lineRule="auto"/>
              <w:jc w:val="center"/>
              <w:rPr>
                <w:rFonts w:ascii="Times New Roman" w:eastAsia="Times New Roman" w:hAnsi="Times New Roman" w:cs="Times New Roman"/>
                <w:color w:val="000000"/>
                <w:sz w:val="16"/>
                <w:szCs w:val="16"/>
                <w:lang w:eastAsia="tr-TR"/>
              </w:rPr>
            </w:pPr>
          </w:p>
        </w:tc>
        <w:tc>
          <w:tcPr>
            <w:tcW w:w="567"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04F62751" w14:textId="77777777" w:rsidR="005E6346" w:rsidRPr="005E6346" w:rsidRDefault="005E6346" w:rsidP="005E6346">
            <w:pPr>
              <w:spacing w:after="0" w:line="240" w:lineRule="auto"/>
              <w:jc w:val="center"/>
              <w:rPr>
                <w:rFonts w:ascii="Times New Roman" w:eastAsia="Times New Roman" w:hAnsi="Times New Roman" w:cs="Times New Roman"/>
                <w:sz w:val="16"/>
                <w:szCs w:val="16"/>
                <w:lang w:eastAsia="tr-TR"/>
              </w:rPr>
            </w:pPr>
          </w:p>
        </w:tc>
      </w:tr>
      <w:tr w:rsidR="005E6346" w:rsidRPr="005E6346" w14:paraId="686C334E" w14:textId="77777777" w:rsidTr="005E6346">
        <w:trPr>
          <w:trHeight w:val="215"/>
          <w:jc w:val="center"/>
        </w:trPr>
        <w:tc>
          <w:tcPr>
            <w:tcW w:w="2357"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5ED03C95" w14:textId="77777777" w:rsidR="005E6346" w:rsidRPr="005E6346" w:rsidRDefault="005E6346" w:rsidP="005E6346">
            <w:pPr>
              <w:spacing w:after="0" w:line="240" w:lineRule="auto"/>
              <w:jc w:val="left"/>
              <w:rPr>
                <w:rFonts w:ascii="Times New Roman" w:eastAsia="Times New Roman" w:hAnsi="Times New Roman" w:cs="Times New Roman"/>
                <w:color w:val="000000"/>
                <w:sz w:val="16"/>
                <w:szCs w:val="16"/>
                <w:lang w:eastAsia="tr-TR"/>
              </w:rPr>
            </w:pPr>
            <w:r w:rsidRPr="005E6346">
              <w:rPr>
                <w:rFonts w:ascii="Times New Roman" w:eastAsia="Times New Roman" w:hAnsi="Times New Roman" w:cs="Times New Roman"/>
                <w:color w:val="000000"/>
                <w:sz w:val="16"/>
                <w:szCs w:val="16"/>
                <w:lang w:eastAsia="tr-TR"/>
              </w:rPr>
              <w:t>Wpayload</w:t>
            </w:r>
          </w:p>
        </w:tc>
        <w:tc>
          <w:tcPr>
            <w:tcW w:w="1182"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75B0F638" w14:textId="53EC942B" w:rsidR="005E6346" w:rsidRPr="005E6346" w:rsidRDefault="005E6346" w:rsidP="005E6346">
            <w:pPr>
              <w:spacing w:after="0" w:line="240" w:lineRule="auto"/>
              <w:jc w:val="center"/>
              <w:rPr>
                <w:rFonts w:ascii="Times New Roman" w:eastAsia="Times New Roman" w:hAnsi="Times New Roman" w:cs="Times New Roman"/>
                <w:color w:val="000000"/>
                <w:sz w:val="16"/>
                <w:szCs w:val="16"/>
                <w:lang w:eastAsia="tr-TR"/>
              </w:rPr>
            </w:pPr>
            <w:r w:rsidRPr="005E6346">
              <w:rPr>
                <w:rFonts w:ascii="Times New Roman" w:eastAsia="Times New Roman" w:hAnsi="Times New Roman" w:cs="Times New Roman"/>
                <w:color w:val="000000"/>
                <w:sz w:val="16"/>
                <w:szCs w:val="16"/>
                <w:lang w:eastAsia="tr-TR"/>
              </w:rPr>
              <w:t>55</w:t>
            </w:r>
            <w:r w:rsidR="009F22DF">
              <w:rPr>
                <w:rFonts w:ascii="Times New Roman" w:eastAsia="Times New Roman" w:hAnsi="Times New Roman" w:cs="Times New Roman"/>
                <w:color w:val="000000"/>
                <w:sz w:val="16"/>
                <w:szCs w:val="16"/>
                <w:lang w:eastAsia="tr-TR"/>
              </w:rPr>
              <w:t>.</w:t>
            </w:r>
            <w:r w:rsidRPr="005E6346">
              <w:rPr>
                <w:rFonts w:ascii="Times New Roman" w:eastAsia="Times New Roman" w:hAnsi="Times New Roman" w:cs="Times New Roman"/>
                <w:color w:val="000000"/>
                <w:sz w:val="16"/>
                <w:szCs w:val="16"/>
                <w:lang w:eastAsia="tr-TR"/>
              </w:rPr>
              <w:t>1</w:t>
            </w:r>
          </w:p>
        </w:tc>
        <w:tc>
          <w:tcPr>
            <w:tcW w:w="709"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20E2B73C" w14:textId="77777777" w:rsidR="005E6346" w:rsidRPr="005E6346" w:rsidRDefault="005E6346" w:rsidP="005E6346">
            <w:pPr>
              <w:spacing w:after="0" w:line="240" w:lineRule="auto"/>
              <w:jc w:val="center"/>
              <w:rPr>
                <w:rFonts w:ascii="Times New Roman" w:eastAsia="Times New Roman" w:hAnsi="Times New Roman" w:cs="Times New Roman"/>
                <w:color w:val="000000"/>
                <w:sz w:val="16"/>
                <w:szCs w:val="16"/>
                <w:lang w:eastAsia="tr-TR"/>
              </w:rPr>
            </w:pPr>
          </w:p>
        </w:tc>
        <w:tc>
          <w:tcPr>
            <w:tcW w:w="567" w:type="dxa"/>
            <w:tcBorders>
              <w:top w:val="single" w:sz="4" w:space="0" w:color="4472C4"/>
              <w:left w:val="single" w:sz="4" w:space="0" w:color="4472C4"/>
              <w:bottom w:val="single" w:sz="4" w:space="0" w:color="4472C4"/>
              <w:right w:val="single" w:sz="4" w:space="0" w:color="4472C4"/>
            </w:tcBorders>
            <w:shd w:val="clear" w:color="000000" w:fill="FFC000"/>
            <w:noWrap/>
            <w:vAlign w:val="bottom"/>
            <w:hideMark/>
          </w:tcPr>
          <w:p w14:paraId="349C3A0F" w14:textId="77777777" w:rsidR="005E6346" w:rsidRPr="005E6346" w:rsidRDefault="005E6346" w:rsidP="005E6346">
            <w:pPr>
              <w:spacing w:after="0" w:line="240" w:lineRule="auto"/>
              <w:jc w:val="right"/>
              <w:rPr>
                <w:rFonts w:ascii="Times New Roman" w:eastAsia="Times New Roman" w:hAnsi="Times New Roman" w:cs="Times New Roman"/>
                <w:color w:val="000000"/>
                <w:sz w:val="16"/>
                <w:szCs w:val="16"/>
                <w:lang w:eastAsia="tr-TR"/>
              </w:rPr>
            </w:pPr>
            <w:r w:rsidRPr="005E6346">
              <w:rPr>
                <w:rFonts w:ascii="Times New Roman" w:eastAsia="Times New Roman" w:hAnsi="Times New Roman" w:cs="Times New Roman"/>
                <w:color w:val="000000"/>
                <w:sz w:val="16"/>
                <w:szCs w:val="16"/>
                <w:lang w:eastAsia="tr-TR"/>
              </w:rPr>
              <w:t>25</w:t>
            </w:r>
          </w:p>
        </w:tc>
      </w:tr>
      <w:tr w:rsidR="005E6346" w:rsidRPr="005E6346" w14:paraId="72545780" w14:textId="77777777" w:rsidTr="005E6346">
        <w:trPr>
          <w:trHeight w:val="215"/>
          <w:jc w:val="center"/>
        </w:trPr>
        <w:tc>
          <w:tcPr>
            <w:tcW w:w="2357" w:type="dxa"/>
            <w:tcBorders>
              <w:top w:val="single" w:sz="4" w:space="0" w:color="4472C4"/>
              <w:left w:val="single" w:sz="4" w:space="0" w:color="4472C4"/>
              <w:bottom w:val="single" w:sz="4" w:space="0" w:color="4472C4"/>
              <w:right w:val="single" w:sz="4" w:space="0" w:color="4472C4"/>
            </w:tcBorders>
            <w:shd w:val="clear" w:color="000000" w:fill="FFFF00"/>
            <w:noWrap/>
            <w:vAlign w:val="bottom"/>
            <w:hideMark/>
          </w:tcPr>
          <w:p w14:paraId="19F919B8" w14:textId="77777777" w:rsidR="005E6346" w:rsidRPr="005E6346" w:rsidRDefault="005E6346" w:rsidP="005E6346">
            <w:pPr>
              <w:spacing w:after="0" w:line="240" w:lineRule="auto"/>
              <w:jc w:val="left"/>
              <w:rPr>
                <w:rFonts w:ascii="Times New Roman" w:eastAsia="Times New Roman" w:hAnsi="Times New Roman" w:cs="Times New Roman"/>
                <w:color w:val="000000"/>
                <w:sz w:val="16"/>
                <w:szCs w:val="16"/>
                <w:lang w:eastAsia="tr-TR"/>
              </w:rPr>
            </w:pPr>
            <w:r w:rsidRPr="005E6346">
              <w:rPr>
                <w:rFonts w:ascii="Times New Roman" w:eastAsia="Times New Roman" w:hAnsi="Times New Roman" w:cs="Times New Roman"/>
                <w:color w:val="000000"/>
                <w:sz w:val="16"/>
                <w:szCs w:val="16"/>
                <w:lang w:eastAsia="tr-TR"/>
              </w:rPr>
              <w:t>Empty weight fraction</w:t>
            </w:r>
          </w:p>
        </w:tc>
        <w:tc>
          <w:tcPr>
            <w:tcW w:w="1182"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045C6E48" w14:textId="35FD1262" w:rsidR="005E6346" w:rsidRPr="005E6346" w:rsidRDefault="005E6346" w:rsidP="005E6346">
            <w:pPr>
              <w:spacing w:after="0" w:line="240" w:lineRule="auto"/>
              <w:jc w:val="center"/>
              <w:rPr>
                <w:rFonts w:ascii="Times New Roman" w:eastAsia="Times New Roman" w:hAnsi="Times New Roman" w:cs="Times New Roman"/>
                <w:color w:val="000000"/>
                <w:sz w:val="16"/>
                <w:szCs w:val="16"/>
                <w:lang w:eastAsia="tr-TR"/>
              </w:rPr>
            </w:pPr>
            <w:r w:rsidRPr="005E6346">
              <w:rPr>
                <w:rFonts w:ascii="Times New Roman" w:eastAsia="Times New Roman" w:hAnsi="Times New Roman" w:cs="Times New Roman"/>
                <w:color w:val="000000"/>
                <w:sz w:val="16"/>
                <w:szCs w:val="16"/>
                <w:lang w:eastAsia="tr-TR"/>
              </w:rPr>
              <w:t>0</w:t>
            </w:r>
            <w:r w:rsidR="009F22DF">
              <w:rPr>
                <w:rFonts w:ascii="Times New Roman" w:eastAsia="Times New Roman" w:hAnsi="Times New Roman" w:cs="Times New Roman"/>
                <w:color w:val="000000"/>
                <w:sz w:val="16"/>
                <w:szCs w:val="16"/>
                <w:lang w:eastAsia="tr-TR"/>
              </w:rPr>
              <w:t>.</w:t>
            </w:r>
            <w:r w:rsidRPr="005E6346">
              <w:rPr>
                <w:rFonts w:ascii="Times New Roman" w:eastAsia="Times New Roman" w:hAnsi="Times New Roman" w:cs="Times New Roman"/>
                <w:color w:val="000000"/>
                <w:sz w:val="16"/>
                <w:szCs w:val="16"/>
                <w:lang w:eastAsia="tr-TR"/>
              </w:rPr>
              <w:t>56</w:t>
            </w:r>
          </w:p>
        </w:tc>
        <w:tc>
          <w:tcPr>
            <w:tcW w:w="709"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68FF69BD" w14:textId="77777777" w:rsidR="005E6346" w:rsidRPr="005E6346" w:rsidRDefault="005E6346" w:rsidP="005E6346">
            <w:pPr>
              <w:spacing w:after="0" w:line="240" w:lineRule="auto"/>
              <w:jc w:val="center"/>
              <w:rPr>
                <w:rFonts w:ascii="Times New Roman" w:eastAsia="Times New Roman" w:hAnsi="Times New Roman" w:cs="Times New Roman"/>
                <w:color w:val="000000"/>
                <w:sz w:val="16"/>
                <w:szCs w:val="16"/>
                <w:lang w:eastAsia="tr-TR"/>
              </w:rPr>
            </w:pPr>
          </w:p>
        </w:tc>
        <w:tc>
          <w:tcPr>
            <w:tcW w:w="567"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29887099" w14:textId="77777777" w:rsidR="005E6346" w:rsidRPr="005E6346" w:rsidRDefault="005E6346" w:rsidP="005E6346">
            <w:pPr>
              <w:spacing w:after="0" w:line="240" w:lineRule="auto"/>
              <w:jc w:val="left"/>
              <w:rPr>
                <w:rFonts w:ascii="Times New Roman" w:eastAsia="Times New Roman" w:hAnsi="Times New Roman" w:cs="Times New Roman"/>
                <w:sz w:val="16"/>
                <w:szCs w:val="16"/>
                <w:lang w:eastAsia="tr-TR"/>
              </w:rPr>
            </w:pPr>
          </w:p>
        </w:tc>
      </w:tr>
      <w:tr w:rsidR="005E6346" w:rsidRPr="005E6346" w14:paraId="5A7E7DD8" w14:textId="77777777" w:rsidTr="005E6346">
        <w:trPr>
          <w:trHeight w:val="215"/>
          <w:jc w:val="center"/>
        </w:trPr>
        <w:tc>
          <w:tcPr>
            <w:tcW w:w="2357"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28ADB300" w14:textId="77777777" w:rsidR="005E6346" w:rsidRPr="005E6346" w:rsidRDefault="005E6346" w:rsidP="005E6346">
            <w:pPr>
              <w:spacing w:after="0" w:line="240" w:lineRule="auto"/>
              <w:jc w:val="left"/>
              <w:rPr>
                <w:rFonts w:ascii="Times New Roman" w:eastAsia="Times New Roman" w:hAnsi="Times New Roman" w:cs="Times New Roman"/>
                <w:color w:val="000000"/>
                <w:sz w:val="16"/>
                <w:szCs w:val="16"/>
                <w:lang w:eastAsia="tr-TR"/>
              </w:rPr>
            </w:pPr>
            <w:r w:rsidRPr="005E6346">
              <w:rPr>
                <w:rFonts w:ascii="Times New Roman" w:eastAsia="Times New Roman" w:hAnsi="Times New Roman" w:cs="Times New Roman"/>
                <w:color w:val="000000"/>
                <w:sz w:val="16"/>
                <w:szCs w:val="16"/>
                <w:lang w:eastAsia="tr-TR"/>
              </w:rPr>
              <w:t>Total gross weight old</w:t>
            </w:r>
          </w:p>
        </w:tc>
        <w:tc>
          <w:tcPr>
            <w:tcW w:w="1182"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2AB8D740" w14:textId="77777777" w:rsidR="005E6346" w:rsidRPr="005E6346" w:rsidRDefault="005E6346" w:rsidP="005E6346">
            <w:pPr>
              <w:spacing w:after="0" w:line="240" w:lineRule="auto"/>
              <w:jc w:val="center"/>
              <w:rPr>
                <w:rFonts w:ascii="Times New Roman" w:eastAsia="Times New Roman" w:hAnsi="Times New Roman" w:cs="Times New Roman"/>
                <w:color w:val="000000"/>
                <w:sz w:val="16"/>
                <w:szCs w:val="16"/>
                <w:lang w:eastAsia="tr-TR"/>
              </w:rPr>
            </w:pPr>
            <w:r w:rsidRPr="005E6346">
              <w:rPr>
                <w:rFonts w:ascii="Times New Roman" w:eastAsia="Times New Roman" w:hAnsi="Times New Roman" w:cs="Times New Roman"/>
                <w:color w:val="000000"/>
                <w:sz w:val="16"/>
                <w:szCs w:val="16"/>
                <w:lang w:eastAsia="tr-TR"/>
              </w:rPr>
              <w:t>1653</w:t>
            </w:r>
          </w:p>
        </w:tc>
        <w:tc>
          <w:tcPr>
            <w:tcW w:w="709"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10267A56" w14:textId="77777777" w:rsidR="005E6346" w:rsidRPr="005E6346" w:rsidRDefault="005E6346" w:rsidP="005E6346">
            <w:pPr>
              <w:spacing w:after="0" w:line="240" w:lineRule="auto"/>
              <w:jc w:val="center"/>
              <w:rPr>
                <w:rFonts w:ascii="Times New Roman" w:eastAsia="Times New Roman" w:hAnsi="Times New Roman" w:cs="Times New Roman"/>
                <w:color w:val="000000"/>
                <w:sz w:val="16"/>
                <w:szCs w:val="16"/>
                <w:lang w:eastAsia="tr-TR"/>
              </w:rPr>
            </w:pPr>
          </w:p>
        </w:tc>
        <w:tc>
          <w:tcPr>
            <w:tcW w:w="567"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2F2FDEAE" w14:textId="77777777" w:rsidR="005E6346" w:rsidRPr="005E6346" w:rsidRDefault="005E6346" w:rsidP="005E6346">
            <w:pPr>
              <w:spacing w:after="0" w:line="240" w:lineRule="auto"/>
              <w:jc w:val="left"/>
              <w:rPr>
                <w:rFonts w:ascii="Times New Roman" w:eastAsia="Times New Roman" w:hAnsi="Times New Roman" w:cs="Times New Roman"/>
                <w:sz w:val="16"/>
                <w:szCs w:val="16"/>
                <w:lang w:eastAsia="tr-TR"/>
              </w:rPr>
            </w:pPr>
          </w:p>
        </w:tc>
      </w:tr>
      <w:tr w:rsidR="005E6346" w:rsidRPr="005E6346" w14:paraId="4F51AD84" w14:textId="77777777" w:rsidTr="005E6346">
        <w:trPr>
          <w:trHeight w:val="215"/>
          <w:jc w:val="center"/>
        </w:trPr>
        <w:tc>
          <w:tcPr>
            <w:tcW w:w="2357" w:type="dxa"/>
            <w:tcBorders>
              <w:top w:val="single" w:sz="4" w:space="0" w:color="4472C4"/>
              <w:left w:val="single" w:sz="4" w:space="0" w:color="4472C4"/>
              <w:bottom w:val="single" w:sz="4" w:space="0" w:color="4472C4"/>
              <w:right w:val="single" w:sz="4" w:space="0" w:color="4472C4"/>
            </w:tcBorders>
            <w:shd w:val="clear" w:color="000000" w:fill="FFFF00"/>
            <w:noWrap/>
            <w:vAlign w:val="bottom"/>
            <w:hideMark/>
          </w:tcPr>
          <w:p w14:paraId="41AEAFFE" w14:textId="77777777" w:rsidR="005E6346" w:rsidRPr="005E6346" w:rsidRDefault="005E6346" w:rsidP="005E6346">
            <w:pPr>
              <w:spacing w:after="0" w:line="240" w:lineRule="auto"/>
              <w:jc w:val="left"/>
              <w:rPr>
                <w:rFonts w:ascii="Times New Roman" w:eastAsia="Times New Roman" w:hAnsi="Times New Roman" w:cs="Times New Roman"/>
                <w:color w:val="000000"/>
                <w:sz w:val="16"/>
                <w:szCs w:val="16"/>
                <w:lang w:eastAsia="tr-TR"/>
              </w:rPr>
            </w:pPr>
            <w:r w:rsidRPr="005E6346">
              <w:rPr>
                <w:rFonts w:ascii="Times New Roman" w:eastAsia="Times New Roman" w:hAnsi="Times New Roman" w:cs="Times New Roman"/>
                <w:color w:val="000000"/>
                <w:sz w:val="16"/>
                <w:szCs w:val="16"/>
                <w:lang w:eastAsia="tr-TR"/>
              </w:rPr>
              <w:t>Total gross weight new</w:t>
            </w:r>
          </w:p>
        </w:tc>
        <w:tc>
          <w:tcPr>
            <w:tcW w:w="1182"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65A28C05" w14:textId="48B70E7F" w:rsidR="005E6346" w:rsidRPr="005E6346" w:rsidRDefault="005E6346" w:rsidP="005E6346">
            <w:pPr>
              <w:spacing w:after="0" w:line="240" w:lineRule="auto"/>
              <w:jc w:val="center"/>
              <w:rPr>
                <w:rFonts w:ascii="Times New Roman" w:eastAsia="Times New Roman" w:hAnsi="Times New Roman" w:cs="Times New Roman"/>
                <w:color w:val="000000"/>
                <w:sz w:val="16"/>
                <w:szCs w:val="16"/>
                <w:lang w:eastAsia="tr-TR"/>
              </w:rPr>
            </w:pPr>
            <w:r w:rsidRPr="005E6346">
              <w:rPr>
                <w:rFonts w:ascii="Times New Roman" w:eastAsia="Times New Roman" w:hAnsi="Times New Roman" w:cs="Times New Roman"/>
                <w:color w:val="000000"/>
                <w:sz w:val="16"/>
                <w:szCs w:val="16"/>
                <w:lang w:eastAsia="tr-TR"/>
              </w:rPr>
              <w:t>1288</w:t>
            </w:r>
            <w:r w:rsidR="009F22DF">
              <w:rPr>
                <w:rFonts w:ascii="Times New Roman" w:eastAsia="Times New Roman" w:hAnsi="Times New Roman" w:cs="Times New Roman"/>
                <w:color w:val="000000"/>
                <w:sz w:val="16"/>
                <w:szCs w:val="16"/>
                <w:lang w:eastAsia="tr-TR"/>
              </w:rPr>
              <w:t>.</w:t>
            </w:r>
            <w:r w:rsidRPr="005E6346">
              <w:rPr>
                <w:rFonts w:ascii="Times New Roman" w:eastAsia="Times New Roman" w:hAnsi="Times New Roman" w:cs="Times New Roman"/>
                <w:color w:val="000000"/>
                <w:sz w:val="16"/>
                <w:szCs w:val="16"/>
                <w:lang w:eastAsia="tr-TR"/>
              </w:rPr>
              <w:t>5</w:t>
            </w:r>
          </w:p>
        </w:tc>
        <w:tc>
          <w:tcPr>
            <w:tcW w:w="709"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27E29979" w14:textId="77777777" w:rsidR="005E6346" w:rsidRPr="005E6346" w:rsidRDefault="005E6346" w:rsidP="005E6346">
            <w:pPr>
              <w:spacing w:after="0" w:line="240" w:lineRule="auto"/>
              <w:jc w:val="center"/>
              <w:rPr>
                <w:rFonts w:ascii="Times New Roman" w:eastAsia="Times New Roman" w:hAnsi="Times New Roman" w:cs="Times New Roman"/>
                <w:color w:val="000000"/>
                <w:sz w:val="16"/>
                <w:szCs w:val="16"/>
                <w:lang w:eastAsia="tr-TR"/>
              </w:rPr>
            </w:pPr>
          </w:p>
        </w:tc>
        <w:tc>
          <w:tcPr>
            <w:tcW w:w="567" w:type="dxa"/>
            <w:tcBorders>
              <w:top w:val="single" w:sz="4" w:space="0" w:color="4472C4"/>
              <w:left w:val="single" w:sz="4" w:space="0" w:color="4472C4"/>
              <w:bottom w:val="single" w:sz="4" w:space="0" w:color="4472C4"/>
              <w:right w:val="single" w:sz="4" w:space="0" w:color="4472C4"/>
            </w:tcBorders>
            <w:shd w:val="clear" w:color="000000" w:fill="FFC000"/>
            <w:noWrap/>
            <w:vAlign w:val="bottom"/>
            <w:hideMark/>
          </w:tcPr>
          <w:p w14:paraId="3B2681E3" w14:textId="77777777" w:rsidR="005E6346" w:rsidRPr="005E6346" w:rsidRDefault="005E6346" w:rsidP="00BE76BC">
            <w:pPr>
              <w:keepNext/>
              <w:spacing w:after="0" w:line="240" w:lineRule="auto"/>
              <w:jc w:val="right"/>
              <w:rPr>
                <w:rFonts w:ascii="Times New Roman" w:eastAsia="Times New Roman" w:hAnsi="Times New Roman" w:cs="Times New Roman"/>
                <w:color w:val="000000"/>
                <w:sz w:val="16"/>
                <w:szCs w:val="16"/>
                <w:lang w:eastAsia="tr-TR"/>
              </w:rPr>
            </w:pPr>
            <w:r w:rsidRPr="005E6346">
              <w:rPr>
                <w:rFonts w:ascii="Times New Roman" w:eastAsia="Times New Roman" w:hAnsi="Times New Roman" w:cs="Times New Roman"/>
                <w:color w:val="000000"/>
                <w:sz w:val="16"/>
                <w:szCs w:val="16"/>
                <w:lang w:eastAsia="tr-TR"/>
              </w:rPr>
              <w:t>694</w:t>
            </w:r>
          </w:p>
        </w:tc>
      </w:tr>
    </w:tbl>
    <w:p w14:paraId="76DF173B" w14:textId="77777777" w:rsidR="005E6346" w:rsidRPr="00F23A68" w:rsidRDefault="005E6346" w:rsidP="00F23A68">
      <w:pPr>
        <w:rPr>
          <w:b/>
        </w:rPr>
      </w:pPr>
      <w:r w:rsidRPr="00F23A68">
        <w:rPr>
          <w:b/>
        </w:rPr>
        <w:t>Trade off Studies</w:t>
      </w:r>
    </w:p>
    <w:p w14:paraId="66933549" w14:textId="77777777" w:rsidR="00023CD4" w:rsidRDefault="00023CD4" w:rsidP="00023CD4">
      <w:pPr>
        <w:pStyle w:val="Caption"/>
        <w:jc w:val="center"/>
      </w:pPr>
      <w:r>
        <w:t xml:space="preserve">Table </w:t>
      </w:r>
      <w:r>
        <w:fldChar w:fldCharType="begin"/>
      </w:r>
      <w:r>
        <w:instrText xml:space="preserve"> STYLEREF 2 \s </w:instrText>
      </w:r>
      <w:r>
        <w:fldChar w:fldCharType="separate"/>
      </w:r>
      <w:r>
        <w:rPr>
          <w:noProof/>
        </w:rPr>
        <w:t>3.1</w:t>
      </w:r>
      <w:r>
        <w:fldChar w:fldCharType="end"/>
      </w:r>
      <w:r>
        <w:noBreakHyphen/>
      </w:r>
      <w:r>
        <w:fldChar w:fldCharType="begin"/>
      </w:r>
      <w:r>
        <w:instrText xml:space="preserve"> SEQ Table \* ARABIC \s 2 </w:instrText>
      </w:r>
      <w:r>
        <w:fldChar w:fldCharType="separate"/>
      </w:r>
      <w:r>
        <w:rPr>
          <w:noProof/>
        </w:rPr>
        <w:t>9</w:t>
      </w:r>
      <w:r>
        <w:fldChar w:fldCharType="end"/>
      </w:r>
      <w:r>
        <w:t xml:space="preserve">. </w:t>
      </w:r>
      <w:r w:rsidRPr="00481C4D">
        <w:t>Altitude – Power required trade off</w:t>
      </w:r>
    </w:p>
    <w:p w14:paraId="678B2ED0" w14:textId="77777777" w:rsidR="005E6346" w:rsidRPr="005E6346" w:rsidRDefault="005E6346" w:rsidP="005E6346"/>
    <w:tbl>
      <w:tblPr>
        <w:tblW w:w="2953" w:type="dxa"/>
        <w:jc w:val="center"/>
        <w:tblCellMar>
          <w:left w:w="70" w:type="dxa"/>
          <w:right w:w="70" w:type="dxa"/>
        </w:tblCellMar>
        <w:tblLook w:val="04A0" w:firstRow="1" w:lastRow="0" w:firstColumn="1" w:lastColumn="0" w:noHBand="0" w:noVBand="1"/>
      </w:tblPr>
      <w:tblGrid>
        <w:gridCol w:w="1240"/>
        <w:gridCol w:w="1768"/>
      </w:tblGrid>
      <w:tr w:rsidR="005E6346" w:rsidRPr="005E6346" w14:paraId="53999671" w14:textId="77777777" w:rsidTr="005E6346">
        <w:trPr>
          <w:trHeight w:val="307"/>
          <w:jc w:val="center"/>
        </w:trPr>
        <w:tc>
          <w:tcPr>
            <w:tcW w:w="1185"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618FCF7B" w14:textId="6556AE48" w:rsidR="005E6346" w:rsidRPr="005E6346" w:rsidRDefault="005E6346" w:rsidP="005E6346">
            <w:pPr>
              <w:spacing w:after="0" w:line="240" w:lineRule="auto"/>
              <w:jc w:val="center"/>
              <w:rPr>
                <w:rFonts w:ascii="Times New Roman" w:eastAsia="Times New Roman" w:hAnsi="Times New Roman" w:cs="Times New Roman"/>
                <w:b/>
                <w:bCs/>
                <w:color w:val="000000"/>
                <w:lang w:eastAsia="tr-TR"/>
              </w:rPr>
            </w:pPr>
            <w:r w:rsidRPr="005E6346">
              <w:rPr>
                <w:rFonts w:ascii="Times New Roman" w:eastAsia="Times New Roman" w:hAnsi="Times New Roman" w:cs="Times New Roman"/>
                <w:b/>
                <w:bCs/>
                <w:color w:val="000000"/>
                <w:lang w:eastAsia="tr-TR"/>
              </w:rPr>
              <w:t>A</w:t>
            </w:r>
            <w:r w:rsidR="00D1179E">
              <w:rPr>
                <w:rFonts w:ascii="Times New Roman" w:eastAsia="Times New Roman" w:hAnsi="Times New Roman" w:cs="Times New Roman"/>
                <w:b/>
                <w:bCs/>
                <w:color w:val="000000"/>
                <w:lang w:eastAsia="tr-TR"/>
              </w:rPr>
              <w:t>l</w:t>
            </w:r>
            <w:r w:rsidRPr="005E6346">
              <w:rPr>
                <w:rFonts w:ascii="Times New Roman" w:eastAsia="Times New Roman" w:hAnsi="Times New Roman" w:cs="Times New Roman"/>
                <w:b/>
                <w:bCs/>
                <w:color w:val="000000"/>
                <w:lang w:eastAsia="tr-TR"/>
              </w:rPr>
              <w:t>titude(ft/s)</w:t>
            </w:r>
          </w:p>
        </w:tc>
        <w:tc>
          <w:tcPr>
            <w:tcW w:w="1768"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65178D6E" w14:textId="77777777" w:rsidR="005E6346" w:rsidRPr="005E6346" w:rsidRDefault="005E6346" w:rsidP="005E6346">
            <w:pPr>
              <w:spacing w:after="0" w:line="240" w:lineRule="auto"/>
              <w:jc w:val="center"/>
              <w:rPr>
                <w:rFonts w:ascii="Times New Roman" w:eastAsia="Times New Roman" w:hAnsi="Times New Roman" w:cs="Times New Roman"/>
                <w:b/>
                <w:bCs/>
                <w:color w:val="000000"/>
                <w:lang w:eastAsia="tr-TR"/>
              </w:rPr>
            </w:pPr>
            <w:r w:rsidRPr="005E6346">
              <w:rPr>
                <w:rFonts w:ascii="Times New Roman" w:eastAsia="Times New Roman" w:hAnsi="Times New Roman" w:cs="Times New Roman"/>
                <w:b/>
                <w:bCs/>
                <w:color w:val="000000"/>
                <w:lang w:eastAsia="tr-TR"/>
              </w:rPr>
              <w:t>Power required(hp)</w:t>
            </w:r>
          </w:p>
        </w:tc>
      </w:tr>
      <w:tr w:rsidR="005E6346" w:rsidRPr="005E6346" w14:paraId="0F1C224A" w14:textId="77777777" w:rsidTr="005E6346">
        <w:trPr>
          <w:trHeight w:val="307"/>
          <w:jc w:val="center"/>
        </w:trPr>
        <w:tc>
          <w:tcPr>
            <w:tcW w:w="1185"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462D52F4" w14:textId="77777777" w:rsidR="005E6346" w:rsidRPr="005E6346" w:rsidRDefault="005E6346" w:rsidP="005E6346">
            <w:pPr>
              <w:spacing w:after="0" w:line="240" w:lineRule="auto"/>
              <w:jc w:val="center"/>
              <w:rPr>
                <w:rFonts w:ascii="Times New Roman" w:eastAsia="Times New Roman" w:hAnsi="Times New Roman" w:cs="Times New Roman"/>
                <w:color w:val="000000"/>
                <w:lang w:eastAsia="tr-TR"/>
              </w:rPr>
            </w:pPr>
            <w:r w:rsidRPr="005E6346">
              <w:rPr>
                <w:rFonts w:ascii="Times New Roman" w:eastAsia="Times New Roman" w:hAnsi="Times New Roman" w:cs="Times New Roman"/>
                <w:color w:val="000000"/>
                <w:lang w:eastAsia="tr-TR"/>
              </w:rPr>
              <w:t xml:space="preserve"> 6000</w:t>
            </w:r>
          </w:p>
        </w:tc>
        <w:tc>
          <w:tcPr>
            <w:tcW w:w="1768"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53D435AD" w14:textId="6D61F4BA" w:rsidR="005E6346" w:rsidRPr="005E6346" w:rsidRDefault="005E6346" w:rsidP="009F22DF">
            <w:pPr>
              <w:spacing w:after="0" w:line="240" w:lineRule="auto"/>
              <w:jc w:val="center"/>
              <w:rPr>
                <w:rFonts w:ascii="Times New Roman" w:eastAsia="Times New Roman" w:hAnsi="Times New Roman" w:cs="Times New Roman"/>
                <w:color w:val="000000"/>
                <w:lang w:eastAsia="tr-TR"/>
              </w:rPr>
            </w:pPr>
            <w:r w:rsidRPr="005E6346">
              <w:rPr>
                <w:rFonts w:ascii="Times New Roman" w:eastAsia="Times New Roman" w:hAnsi="Times New Roman" w:cs="Times New Roman"/>
                <w:color w:val="000000"/>
                <w:lang w:eastAsia="tr-TR"/>
              </w:rPr>
              <w:t>93</w:t>
            </w:r>
            <w:r w:rsidR="009F22DF">
              <w:rPr>
                <w:rFonts w:ascii="Times New Roman" w:eastAsia="Times New Roman" w:hAnsi="Times New Roman" w:cs="Times New Roman"/>
                <w:color w:val="000000"/>
                <w:lang w:eastAsia="tr-TR"/>
              </w:rPr>
              <w:t>.</w:t>
            </w:r>
            <w:r w:rsidRPr="005E6346">
              <w:rPr>
                <w:rFonts w:ascii="Times New Roman" w:eastAsia="Times New Roman" w:hAnsi="Times New Roman" w:cs="Times New Roman"/>
                <w:color w:val="000000"/>
                <w:lang w:eastAsia="tr-TR"/>
              </w:rPr>
              <w:t>17</w:t>
            </w:r>
            <w:r w:rsidR="009F22DF">
              <w:rPr>
                <w:rFonts w:ascii="Times New Roman" w:eastAsia="Times New Roman" w:hAnsi="Times New Roman" w:cs="Times New Roman"/>
                <w:color w:val="000000"/>
                <w:lang w:eastAsia="tr-TR"/>
              </w:rPr>
              <w:t>8</w:t>
            </w:r>
          </w:p>
        </w:tc>
      </w:tr>
      <w:tr w:rsidR="005E6346" w:rsidRPr="005E6346" w14:paraId="309E1A05" w14:textId="77777777" w:rsidTr="005E6346">
        <w:trPr>
          <w:trHeight w:val="307"/>
          <w:jc w:val="center"/>
        </w:trPr>
        <w:tc>
          <w:tcPr>
            <w:tcW w:w="1185"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455C2EB3" w14:textId="77777777" w:rsidR="005E6346" w:rsidRPr="005E6346" w:rsidRDefault="005E6346" w:rsidP="005E6346">
            <w:pPr>
              <w:spacing w:after="0" w:line="240" w:lineRule="auto"/>
              <w:jc w:val="center"/>
              <w:rPr>
                <w:rFonts w:ascii="Times New Roman" w:eastAsia="Times New Roman" w:hAnsi="Times New Roman" w:cs="Times New Roman"/>
                <w:color w:val="000000"/>
                <w:lang w:eastAsia="tr-TR"/>
              </w:rPr>
            </w:pPr>
            <w:r w:rsidRPr="005E6346">
              <w:rPr>
                <w:rFonts w:ascii="Times New Roman" w:eastAsia="Times New Roman" w:hAnsi="Times New Roman" w:cs="Times New Roman"/>
                <w:color w:val="000000"/>
                <w:lang w:eastAsia="tr-TR"/>
              </w:rPr>
              <w:t>5000</w:t>
            </w:r>
          </w:p>
        </w:tc>
        <w:tc>
          <w:tcPr>
            <w:tcW w:w="1768"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7C785D3E" w14:textId="500A4124" w:rsidR="005E6346" w:rsidRPr="005E6346" w:rsidRDefault="005E6346" w:rsidP="005E6346">
            <w:pPr>
              <w:spacing w:after="0" w:line="240" w:lineRule="auto"/>
              <w:jc w:val="center"/>
              <w:rPr>
                <w:rFonts w:ascii="Times New Roman" w:eastAsia="Times New Roman" w:hAnsi="Times New Roman" w:cs="Times New Roman"/>
                <w:color w:val="000000"/>
                <w:lang w:eastAsia="tr-TR"/>
              </w:rPr>
            </w:pPr>
            <w:r w:rsidRPr="005E6346">
              <w:rPr>
                <w:rFonts w:ascii="Times New Roman" w:eastAsia="Times New Roman" w:hAnsi="Times New Roman" w:cs="Times New Roman"/>
                <w:color w:val="000000"/>
                <w:lang w:eastAsia="tr-TR"/>
              </w:rPr>
              <w:t>91</w:t>
            </w:r>
            <w:r w:rsidR="009F22DF">
              <w:rPr>
                <w:rFonts w:ascii="Times New Roman" w:eastAsia="Times New Roman" w:hAnsi="Times New Roman" w:cs="Times New Roman"/>
                <w:color w:val="000000"/>
                <w:lang w:eastAsia="tr-TR"/>
              </w:rPr>
              <w:t>.</w:t>
            </w:r>
            <w:r w:rsidRPr="005E6346">
              <w:rPr>
                <w:rFonts w:ascii="Times New Roman" w:eastAsia="Times New Roman" w:hAnsi="Times New Roman" w:cs="Times New Roman"/>
                <w:color w:val="000000"/>
                <w:lang w:eastAsia="tr-TR"/>
              </w:rPr>
              <w:t>76</w:t>
            </w:r>
          </w:p>
        </w:tc>
      </w:tr>
      <w:tr w:rsidR="005E6346" w:rsidRPr="005E6346" w14:paraId="464BA928" w14:textId="77777777" w:rsidTr="005E6346">
        <w:trPr>
          <w:trHeight w:val="307"/>
          <w:jc w:val="center"/>
        </w:trPr>
        <w:tc>
          <w:tcPr>
            <w:tcW w:w="1185"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3C590D74" w14:textId="77777777" w:rsidR="005E6346" w:rsidRPr="005E6346" w:rsidRDefault="005E6346" w:rsidP="005E6346">
            <w:pPr>
              <w:spacing w:after="0" w:line="240" w:lineRule="auto"/>
              <w:jc w:val="center"/>
              <w:rPr>
                <w:rFonts w:ascii="Times New Roman" w:eastAsia="Times New Roman" w:hAnsi="Times New Roman" w:cs="Times New Roman"/>
                <w:color w:val="000000"/>
                <w:lang w:eastAsia="tr-TR"/>
              </w:rPr>
            </w:pPr>
            <w:r w:rsidRPr="005E6346">
              <w:rPr>
                <w:rFonts w:ascii="Times New Roman" w:eastAsia="Times New Roman" w:hAnsi="Times New Roman" w:cs="Times New Roman"/>
                <w:color w:val="000000"/>
                <w:lang w:eastAsia="tr-TR"/>
              </w:rPr>
              <w:t>4000</w:t>
            </w:r>
          </w:p>
        </w:tc>
        <w:tc>
          <w:tcPr>
            <w:tcW w:w="1768"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3F65FA9A" w14:textId="6E517EBA" w:rsidR="005E6346" w:rsidRPr="005E6346" w:rsidRDefault="005E6346" w:rsidP="009F22DF">
            <w:pPr>
              <w:spacing w:after="0" w:line="240" w:lineRule="auto"/>
              <w:jc w:val="center"/>
              <w:rPr>
                <w:rFonts w:ascii="Times New Roman" w:eastAsia="Times New Roman" w:hAnsi="Times New Roman" w:cs="Times New Roman"/>
                <w:color w:val="000000"/>
                <w:lang w:eastAsia="tr-TR"/>
              </w:rPr>
            </w:pPr>
            <w:r w:rsidRPr="005E6346">
              <w:rPr>
                <w:rFonts w:ascii="Times New Roman" w:eastAsia="Times New Roman" w:hAnsi="Times New Roman" w:cs="Times New Roman"/>
                <w:color w:val="000000"/>
                <w:lang w:eastAsia="tr-TR"/>
              </w:rPr>
              <w:t>90</w:t>
            </w:r>
            <w:r w:rsidR="009F22DF">
              <w:rPr>
                <w:rFonts w:ascii="Times New Roman" w:eastAsia="Times New Roman" w:hAnsi="Times New Roman" w:cs="Times New Roman"/>
                <w:color w:val="000000"/>
                <w:lang w:eastAsia="tr-TR"/>
              </w:rPr>
              <w:t>.</w:t>
            </w:r>
            <w:r w:rsidRPr="005E6346">
              <w:rPr>
                <w:rFonts w:ascii="Times New Roman" w:eastAsia="Times New Roman" w:hAnsi="Times New Roman" w:cs="Times New Roman"/>
                <w:color w:val="000000"/>
                <w:lang w:eastAsia="tr-TR"/>
              </w:rPr>
              <w:t>383</w:t>
            </w:r>
          </w:p>
        </w:tc>
      </w:tr>
      <w:tr w:rsidR="005E6346" w:rsidRPr="005E6346" w14:paraId="7E216549" w14:textId="77777777" w:rsidTr="005E6346">
        <w:trPr>
          <w:trHeight w:val="307"/>
          <w:jc w:val="center"/>
        </w:trPr>
        <w:tc>
          <w:tcPr>
            <w:tcW w:w="1185"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5FA53ABF" w14:textId="77777777" w:rsidR="005E6346" w:rsidRPr="005E6346" w:rsidRDefault="005E6346" w:rsidP="005E6346">
            <w:pPr>
              <w:spacing w:after="0" w:line="240" w:lineRule="auto"/>
              <w:jc w:val="center"/>
              <w:rPr>
                <w:rFonts w:ascii="Times New Roman" w:eastAsia="Times New Roman" w:hAnsi="Times New Roman" w:cs="Times New Roman"/>
                <w:color w:val="000000"/>
                <w:lang w:eastAsia="tr-TR"/>
              </w:rPr>
            </w:pPr>
            <w:r w:rsidRPr="005E6346">
              <w:rPr>
                <w:rFonts w:ascii="Times New Roman" w:eastAsia="Times New Roman" w:hAnsi="Times New Roman" w:cs="Times New Roman"/>
                <w:color w:val="000000"/>
                <w:lang w:eastAsia="tr-TR"/>
              </w:rPr>
              <w:t>3000</w:t>
            </w:r>
          </w:p>
        </w:tc>
        <w:tc>
          <w:tcPr>
            <w:tcW w:w="1768"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60CB9BB5" w14:textId="51F78782" w:rsidR="005E6346" w:rsidRPr="005E6346" w:rsidRDefault="005E6346" w:rsidP="009F22DF">
            <w:pPr>
              <w:spacing w:after="0" w:line="240" w:lineRule="auto"/>
              <w:jc w:val="center"/>
              <w:rPr>
                <w:rFonts w:ascii="Times New Roman" w:eastAsia="Times New Roman" w:hAnsi="Times New Roman" w:cs="Times New Roman"/>
                <w:color w:val="000000"/>
                <w:lang w:eastAsia="tr-TR"/>
              </w:rPr>
            </w:pPr>
            <w:r w:rsidRPr="005E6346">
              <w:rPr>
                <w:rFonts w:ascii="Times New Roman" w:eastAsia="Times New Roman" w:hAnsi="Times New Roman" w:cs="Times New Roman"/>
                <w:color w:val="000000"/>
                <w:lang w:eastAsia="tr-TR"/>
              </w:rPr>
              <w:t>89</w:t>
            </w:r>
            <w:r w:rsidR="009F22DF">
              <w:rPr>
                <w:rFonts w:ascii="Times New Roman" w:eastAsia="Times New Roman" w:hAnsi="Times New Roman" w:cs="Times New Roman"/>
                <w:color w:val="000000"/>
                <w:lang w:eastAsia="tr-TR"/>
              </w:rPr>
              <w:t>.</w:t>
            </w:r>
            <w:r w:rsidRPr="005E6346">
              <w:rPr>
                <w:rFonts w:ascii="Times New Roman" w:eastAsia="Times New Roman" w:hAnsi="Times New Roman" w:cs="Times New Roman"/>
                <w:color w:val="000000"/>
                <w:lang w:eastAsia="tr-TR"/>
              </w:rPr>
              <w:t>03</w:t>
            </w:r>
            <w:r w:rsidR="009F22DF">
              <w:rPr>
                <w:rFonts w:ascii="Times New Roman" w:eastAsia="Times New Roman" w:hAnsi="Times New Roman" w:cs="Times New Roman"/>
                <w:color w:val="000000"/>
                <w:lang w:eastAsia="tr-TR"/>
              </w:rPr>
              <w:t>8</w:t>
            </w:r>
          </w:p>
        </w:tc>
      </w:tr>
      <w:tr w:rsidR="005E6346" w:rsidRPr="005E6346" w14:paraId="3201441A" w14:textId="77777777" w:rsidTr="005E6346">
        <w:trPr>
          <w:trHeight w:val="307"/>
          <w:jc w:val="center"/>
        </w:trPr>
        <w:tc>
          <w:tcPr>
            <w:tcW w:w="1185"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6237AF5B" w14:textId="77777777" w:rsidR="005E6346" w:rsidRPr="005E6346" w:rsidRDefault="005E6346" w:rsidP="005E6346">
            <w:pPr>
              <w:spacing w:after="0" w:line="240" w:lineRule="auto"/>
              <w:jc w:val="center"/>
              <w:rPr>
                <w:rFonts w:ascii="Times New Roman" w:eastAsia="Times New Roman" w:hAnsi="Times New Roman" w:cs="Times New Roman"/>
                <w:color w:val="000000"/>
                <w:lang w:eastAsia="tr-TR"/>
              </w:rPr>
            </w:pPr>
            <w:r w:rsidRPr="005E6346">
              <w:rPr>
                <w:rFonts w:ascii="Times New Roman" w:eastAsia="Times New Roman" w:hAnsi="Times New Roman" w:cs="Times New Roman"/>
                <w:color w:val="000000"/>
                <w:lang w:eastAsia="tr-TR"/>
              </w:rPr>
              <w:t>2000</w:t>
            </w:r>
          </w:p>
        </w:tc>
        <w:tc>
          <w:tcPr>
            <w:tcW w:w="1768"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0D4F306B" w14:textId="14426B6E" w:rsidR="005E6346" w:rsidRPr="005E6346" w:rsidRDefault="005E6346" w:rsidP="009F22DF">
            <w:pPr>
              <w:spacing w:after="0" w:line="240" w:lineRule="auto"/>
              <w:jc w:val="center"/>
              <w:rPr>
                <w:rFonts w:ascii="Times New Roman" w:eastAsia="Times New Roman" w:hAnsi="Times New Roman" w:cs="Times New Roman"/>
                <w:color w:val="000000"/>
                <w:lang w:eastAsia="tr-TR"/>
              </w:rPr>
            </w:pPr>
            <w:r w:rsidRPr="005E6346">
              <w:rPr>
                <w:rFonts w:ascii="Times New Roman" w:eastAsia="Times New Roman" w:hAnsi="Times New Roman" w:cs="Times New Roman"/>
                <w:color w:val="000000"/>
                <w:lang w:eastAsia="tr-TR"/>
              </w:rPr>
              <w:t>87</w:t>
            </w:r>
            <w:r w:rsidR="009F22DF">
              <w:rPr>
                <w:rFonts w:ascii="Times New Roman" w:eastAsia="Times New Roman" w:hAnsi="Times New Roman" w:cs="Times New Roman"/>
                <w:color w:val="000000"/>
                <w:lang w:eastAsia="tr-TR"/>
              </w:rPr>
              <w:t>.</w:t>
            </w:r>
            <w:r w:rsidRPr="005E6346">
              <w:rPr>
                <w:rFonts w:ascii="Times New Roman" w:eastAsia="Times New Roman" w:hAnsi="Times New Roman" w:cs="Times New Roman"/>
                <w:color w:val="000000"/>
                <w:lang w:eastAsia="tr-TR"/>
              </w:rPr>
              <w:t>71</w:t>
            </w:r>
          </w:p>
        </w:tc>
      </w:tr>
      <w:tr w:rsidR="005E6346" w:rsidRPr="005E6346" w14:paraId="09B2F1C5" w14:textId="77777777" w:rsidTr="005E6346">
        <w:trPr>
          <w:trHeight w:val="307"/>
          <w:jc w:val="center"/>
        </w:trPr>
        <w:tc>
          <w:tcPr>
            <w:tcW w:w="1185"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759E5B01" w14:textId="77777777" w:rsidR="005E6346" w:rsidRPr="005E6346" w:rsidRDefault="005E6346" w:rsidP="005E6346">
            <w:pPr>
              <w:spacing w:after="0" w:line="240" w:lineRule="auto"/>
              <w:jc w:val="center"/>
              <w:rPr>
                <w:rFonts w:ascii="Times New Roman" w:eastAsia="Times New Roman" w:hAnsi="Times New Roman" w:cs="Times New Roman"/>
                <w:color w:val="000000"/>
                <w:lang w:eastAsia="tr-TR"/>
              </w:rPr>
            </w:pPr>
            <w:r w:rsidRPr="005E6346">
              <w:rPr>
                <w:rFonts w:ascii="Times New Roman" w:eastAsia="Times New Roman" w:hAnsi="Times New Roman" w:cs="Times New Roman"/>
                <w:color w:val="000000"/>
                <w:lang w:eastAsia="tr-TR"/>
              </w:rPr>
              <w:t>1000</w:t>
            </w:r>
          </w:p>
        </w:tc>
        <w:tc>
          <w:tcPr>
            <w:tcW w:w="1768"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57163318" w14:textId="11607EA5" w:rsidR="005E6346" w:rsidRPr="005E6346" w:rsidRDefault="005E6346" w:rsidP="005E6346">
            <w:pPr>
              <w:spacing w:after="0" w:line="240" w:lineRule="auto"/>
              <w:jc w:val="center"/>
              <w:rPr>
                <w:rFonts w:ascii="Times New Roman" w:eastAsia="Times New Roman" w:hAnsi="Times New Roman" w:cs="Times New Roman"/>
                <w:color w:val="000000"/>
                <w:lang w:eastAsia="tr-TR"/>
              </w:rPr>
            </w:pPr>
            <w:r w:rsidRPr="005E6346">
              <w:rPr>
                <w:rFonts w:ascii="Times New Roman" w:eastAsia="Times New Roman" w:hAnsi="Times New Roman" w:cs="Times New Roman"/>
                <w:color w:val="000000"/>
                <w:lang w:eastAsia="tr-TR"/>
              </w:rPr>
              <w:t>86</w:t>
            </w:r>
            <w:r w:rsidR="009F22DF">
              <w:rPr>
                <w:rFonts w:ascii="Times New Roman" w:eastAsia="Times New Roman" w:hAnsi="Times New Roman" w:cs="Times New Roman"/>
                <w:color w:val="000000"/>
                <w:lang w:eastAsia="tr-TR"/>
              </w:rPr>
              <w:t>.</w:t>
            </w:r>
            <w:r w:rsidRPr="005E6346">
              <w:rPr>
                <w:rFonts w:ascii="Times New Roman" w:eastAsia="Times New Roman" w:hAnsi="Times New Roman" w:cs="Times New Roman"/>
                <w:color w:val="000000"/>
                <w:lang w:eastAsia="tr-TR"/>
              </w:rPr>
              <w:t>4</w:t>
            </w:r>
            <w:r w:rsidR="009F22DF">
              <w:rPr>
                <w:rFonts w:ascii="Times New Roman" w:eastAsia="Times New Roman" w:hAnsi="Times New Roman" w:cs="Times New Roman"/>
                <w:color w:val="000000"/>
                <w:lang w:eastAsia="tr-TR"/>
              </w:rPr>
              <w:t>2</w:t>
            </w:r>
          </w:p>
        </w:tc>
      </w:tr>
      <w:tr w:rsidR="005E6346" w:rsidRPr="005E6346" w14:paraId="67803E4E" w14:textId="77777777" w:rsidTr="005E6346">
        <w:trPr>
          <w:trHeight w:val="307"/>
          <w:jc w:val="center"/>
        </w:trPr>
        <w:tc>
          <w:tcPr>
            <w:tcW w:w="1185"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30F1C212" w14:textId="77777777" w:rsidR="005E6346" w:rsidRPr="005E6346" w:rsidRDefault="005E6346" w:rsidP="005E6346">
            <w:pPr>
              <w:spacing w:after="0" w:line="240" w:lineRule="auto"/>
              <w:jc w:val="center"/>
              <w:rPr>
                <w:rFonts w:ascii="Times New Roman" w:eastAsia="Times New Roman" w:hAnsi="Times New Roman" w:cs="Times New Roman"/>
                <w:color w:val="000000"/>
                <w:lang w:eastAsia="tr-TR"/>
              </w:rPr>
            </w:pPr>
            <w:r w:rsidRPr="005E6346">
              <w:rPr>
                <w:rFonts w:ascii="Times New Roman" w:eastAsia="Times New Roman" w:hAnsi="Times New Roman" w:cs="Times New Roman"/>
                <w:color w:val="000000"/>
                <w:lang w:eastAsia="tr-TR"/>
              </w:rPr>
              <w:t xml:space="preserve">  0</w:t>
            </w:r>
          </w:p>
        </w:tc>
        <w:tc>
          <w:tcPr>
            <w:tcW w:w="1768"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45AF0C86" w14:textId="6B3BEF90" w:rsidR="005E6346" w:rsidRPr="005E6346" w:rsidRDefault="005E6346" w:rsidP="009F22DF">
            <w:pPr>
              <w:keepNext/>
              <w:spacing w:after="0" w:line="240" w:lineRule="auto"/>
              <w:jc w:val="center"/>
              <w:rPr>
                <w:rFonts w:ascii="Times New Roman" w:eastAsia="Times New Roman" w:hAnsi="Times New Roman" w:cs="Times New Roman"/>
                <w:color w:val="000000"/>
                <w:lang w:eastAsia="tr-TR"/>
              </w:rPr>
            </w:pPr>
            <w:r w:rsidRPr="005E6346">
              <w:rPr>
                <w:rFonts w:ascii="Times New Roman" w:eastAsia="Times New Roman" w:hAnsi="Times New Roman" w:cs="Times New Roman"/>
                <w:color w:val="000000"/>
                <w:lang w:eastAsia="tr-TR"/>
              </w:rPr>
              <w:t>85</w:t>
            </w:r>
            <w:r w:rsidR="009F22DF">
              <w:rPr>
                <w:rFonts w:ascii="Times New Roman" w:eastAsia="Times New Roman" w:hAnsi="Times New Roman" w:cs="Times New Roman"/>
                <w:color w:val="000000"/>
                <w:lang w:eastAsia="tr-TR"/>
              </w:rPr>
              <w:t>.</w:t>
            </w:r>
            <w:r w:rsidRPr="005E6346">
              <w:rPr>
                <w:rFonts w:ascii="Times New Roman" w:eastAsia="Times New Roman" w:hAnsi="Times New Roman" w:cs="Times New Roman"/>
                <w:color w:val="000000"/>
                <w:lang w:eastAsia="tr-TR"/>
              </w:rPr>
              <w:t>15</w:t>
            </w:r>
          </w:p>
        </w:tc>
      </w:tr>
    </w:tbl>
    <w:p w14:paraId="4BF8D41F" w14:textId="77777777" w:rsidR="00BE76BC" w:rsidRDefault="005E6346" w:rsidP="00BE76BC">
      <w:pPr>
        <w:keepNext/>
        <w:jc w:val="center"/>
      </w:pPr>
      <w:r w:rsidRPr="005E6346">
        <w:rPr>
          <w:rFonts w:ascii="Times New Roman" w:hAnsi="Times New Roman" w:cs="Times New Roman"/>
          <w:b/>
          <w:noProof/>
          <w:szCs w:val="20"/>
          <w:lang w:val="tr-TR" w:eastAsia="tr-TR"/>
        </w:rPr>
        <w:lastRenderedPageBreak/>
        <w:drawing>
          <wp:inline distT="0" distB="0" distL="0" distR="0" wp14:anchorId="59890C8C" wp14:editId="79B32F1F">
            <wp:extent cx="3940637" cy="2433100"/>
            <wp:effectExtent l="0" t="0" r="3175" b="571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977280" cy="2455725"/>
                    </a:xfrm>
                    <a:prstGeom prst="rect">
                      <a:avLst/>
                    </a:prstGeom>
                    <a:noFill/>
                  </pic:spPr>
                </pic:pic>
              </a:graphicData>
            </a:graphic>
          </wp:inline>
        </w:drawing>
      </w:r>
    </w:p>
    <w:p w14:paraId="23EE8726" w14:textId="77777777" w:rsidR="005E6346" w:rsidRPr="005E6346" w:rsidRDefault="00BE76BC" w:rsidP="00BE76BC">
      <w:pPr>
        <w:pStyle w:val="Caption"/>
        <w:jc w:val="center"/>
        <w:rPr>
          <w:rFonts w:ascii="Times New Roman" w:hAnsi="Times New Roman"/>
          <w:b/>
          <w:noProof/>
          <w:szCs w:val="20"/>
        </w:rPr>
      </w:pPr>
      <w:bookmarkStart w:id="161" w:name="_Toc525254199"/>
      <w:r>
        <w:t xml:space="preserve">Figure </w:t>
      </w:r>
      <w:r w:rsidR="00F47D15">
        <w:fldChar w:fldCharType="begin"/>
      </w:r>
      <w:r w:rsidR="00F47D15">
        <w:instrText xml:space="preserve"> STYLEREF 2 \s </w:instrText>
      </w:r>
      <w:r w:rsidR="00F47D15">
        <w:fldChar w:fldCharType="separate"/>
      </w:r>
      <w:r w:rsidR="00F47D15">
        <w:rPr>
          <w:noProof/>
        </w:rPr>
        <w:t>3.1</w:t>
      </w:r>
      <w:r w:rsidR="00F47D15">
        <w:fldChar w:fldCharType="end"/>
      </w:r>
      <w:r w:rsidR="00F47D15">
        <w:noBreakHyphen/>
      </w:r>
      <w:r w:rsidR="00F47D15">
        <w:fldChar w:fldCharType="begin"/>
      </w:r>
      <w:r w:rsidR="00F47D15">
        <w:instrText xml:space="preserve"> SEQ Figure \* ARABIC \s 2 </w:instrText>
      </w:r>
      <w:r w:rsidR="00F47D15">
        <w:fldChar w:fldCharType="separate"/>
      </w:r>
      <w:r w:rsidR="00F47D15">
        <w:rPr>
          <w:noProof/>
        </w:rPr>
        <w:t>92</w:t>
      </w:r>
      <w:r w:rsidR="00F47D15">
        <w:fldChar w:fldCharType="end"/>
      </w:r>
      <w:r>
        <w:t xml:space="preserve">. </w:t>
      </w:r>
      <w:r w:rsidRPr="005C6675">
        <w:t>Range – Weight trade off</w:t>
      </w:r>
      <w:bookmarkEnd w:id="161"/>
    </w:p>
    <w:p w14:paraId="10C38723" w14:textId="77777777" w:rsidR="005E6346" w:rsidRPr="005E6346" w:rsidRDefault="005E6346" w:rsidP="005E6346">
      <w:pPr>
        <w:jc w:val="center"/>
        <w:rPr>
          <w:rFonts w:ascii="Times New Roman" w:hAnsi="Times New Roman" w:cs="Times New Roman"/>
          <w:b/>
          <w:noProof/>
          <w:szCs w:val="20"/>
        </w:rPr>
      </w:pPr>
    </w:p>
    <w:p w14:paraId="38240462" w14:textId="77777777" w:rsidR="00BE76BC" w:rsidRDefault="005E6346" w:rsidP="00BE76BC">
      <w:pPr>
        <w:keepNext/>
        <w:jc w:val="center"/>
      </w:pPr>
      <w:r w:rsidRPr="005E6346">
        <w:rPr>
          <w:rFonts w:ascii="Times New Roman" w:hAnsi="Times New Roman" w:cs="Times New Roman"/>
          <w:b/>
          <w:noProof/>
          <w:szCs w:val="20"/>
          <w:lang w:val="tr-TR" w:eastAsia="tr-TR"/>
        </w:rPr>
        <w:drawing>
          <wp:inline distT="0" distB="0" distL="0" distR="0" wp14:anchorId="6A23B76A" wp14:editId="774040C9">
            <wp:extent cx="3975652" cy="1875780"/>
            <wp:effectExtent l="0" t="0" r="635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997806" cy="1886232"/>
                    </a:xfrm>
                    <a:prstGeom prst="rect">
                      <a:avLst/>
                    </a:prstGeom>
                    <a:noFill/>
                  </pic:spPr>
                </pic:pic>
              </a:graphicData>
            </a:graphic>
          </wp:inline>
        </w:drawing>
      </w:r>
    </w:p>
    <w:p w14:paraId="58C9060E" w14:textId="77777777" w:rsidR="005E6346" w:rsidRPr="005E6346" w:rsidRDefault="00BE76BC" w:rsidP="00BE76BC">
      <w:pPr>
        <w:pStyle w:val="Caption"/>
        <w:jc w:val="center"/>
        <w:rPr>
          <w:rFonts w:ascii="Times New Roman" w:hAnsi="Times New Roman"/>
          <w:b/>
          <w:noProof/>
          <w:szCs w:val="20"/>
        </w:rPr>
      </w:pPr>
      <w:bookmarkStart w:id="162" w:name="_Toc525254200"/>
      <w:r>
        <w:t xml:space="preserve">Figure </w:t>
      </w:r>
      <w:r w:rsidR="00F47D15">
        <w:fldChar w:fldCharType="begin"/>
      </w:r>
      <w:r w:rsidR="00F47D15">
        <w:instrText xml:space="preserve"> STYLEREF 2 \s </w:instrText>
      </w:r>
      <w:r w:rsidR="00F47D15">
        <w:fldChar w:fldCharType="separate"/>
      </w:r>
      <w:r w:rsidR="00F47D15">
        <w:rPr>
          <w:noProof/>
        </w:rPr>
        <w:t>3.1</w:t>
      </w:r>
      <w:r w:rsidR="00F47D15">
        <w:fldChar w:fldCharType="end"/>
      </w:r>
      <w:r w:rsidR="00F47D15">
        <w:noBreakHyphen/>
      </w:r>
      <w:r w:rsidR="00F47D15">
        <w:fldChar w:fldCharType="begin"/>
      </w:r>
      <w:r w:rsidR="00F47D15">
        <w:instrText xml:space="preserve"> SEQ Figure \* ARABIC \s 2 </w:instrText>
      </w:r>
      <w:r w:rsidR="00F47D15">
        <w:fldChar w:fldCharType="separate"/>
      </w:r>
      <w:r w:rsidR="00F47D15">
        <w:rPr>
          <w:noProof/>
        </w:rPr>
        <w:t>93</w:t>
      </w:r>
      <w:r w:rsidR="00F47D15">
        <w:fldChar w:fldCharType="end"/>
      </w:r>
      <w:r>
        <w:t xml:space="preserve">. </w:t>
      </w:r>
      <w:r w:rsidRPr="00C641E9">
        <w:t>Endurance – Weight trade off</w:t>
      </w:r>
      <w:bookmarkEnd w:id="162"/>
    </w:p>
    <w:p w14:paraId="32FA3ADA" w14:textId="77777777" w:rsidR="005E6346" w:rsidRPr="005E6346" w:rsidRDefault="005E6346" w:rsidP="00F23A68">
      <w:pPr>
        <w:pStyle w:val="Heading5"/>
      </w:pPr>
      <w:bookmarkStart w:id="163" w:name="_Toc525261829"/>
      <w:r w:rsidRPr="005E6346">
        <w:t>Sizing</w:t>
      </w:r>
      <w:bookmarkEnd w:id="163"/>
    </w:p>
    <w:p w14:paraId="44B08906" w14:textId="77777777" w:rsidR="005E6346" w:rsidRPr="005E6346" w:rsidRDefault="005E6346" w:rsidP="005E6346">
      <w:pPr>
        <w:ind w:left="360"/>
      </w:pPr>
      <w:r w:rsidRPr="005E6346">
        <w:t>At the beginning of the sizing part, an altitude condition calculator is coded in British unit system according to formulations below. As a result of these code, temperature, density, pressure and viscosity can change by depending on altitude only.</w:t>
      </w:r>
    </w:p>
    <w:p w14:paraId="43857E20" w14:textId="3FE20986" w:rsidR="005E6346" w:rsidRPr="005E6346" w:rsidRDefault="005E6346" w:rsidP="005E6346">
      <w:pPr>
        <w:ind w:firstLine="720"/>
        <w:rPr>
          <w:rFonts w:ascii="Times New Roman" w:hAnsi="Times New Roman" w:cs="Times New Roman"/>
        </w:rPr>
      </w:pPr>
      <m:oMathPara>
        <m:oMath>
          <m:r>
            <w:rPr>
              <w:rFonts w:ascii="Cambria Math" w:hAnsi="Cambria Math" w:cs="Times New Roman"/>
            </w:rPr>
            <m:t xml:space="preserve">T = </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vertAlign w:val="subscript"/>
                </w:rPr>
                <m:t>0</m:t>
              </m:r>
            </m:sub>
          </m:sSub>
          <m:d>
            <m:dPr>
              <m:ctrlPr>
                <w:rPr>
                  <w:rFonts w:ascii="Cambria Math" w:hAnsi="Cambria Math" w:cs="Times New Roman"/>
                  <w:i/>
                </w:rPr>
              </m:ctrlPr>
            </m:dPr>
            <m:e>
              <m:r>
                <w:rPr>
                  <w:rFonts w:ascii="Cambria Math" w:hAnsi="Cambria Math" w:cs="Times New Roman"/>
                </w:rPr>
                <m:t>1+Kh</m:t>
              </m:r>
            </m:e>
          </m:d>
          <m:r>
            <w:rPr>
              <w:rFonts w:ascii="Cambria Math" w:eastAsiaTheme="minorEastAsia" w:hAnsi="Cambria Math" w:cs="Times New Roman"/>
            </w:rPr>
            <m:t xml:space="preserve">   (1)</m:t>
          </m:r>
        </m:oMath>
      </m:oMathPara>
    </w:p>
    <w:p w14:paraId="73446E62" w14:textId="39CC99F2" w:rsidR="005E6346" w:rsidRPr="005E6346" w:rsidRDefault="005E6346" w:rsidP="005E6346">
      <w:pPr>
        <w:ind w:firstLine="720"/>
        <w:rPr>
          <w:rFonts w:ascii="Times New Roman" w:hAnsi="Times New Roman" w:cs="Times New Roman"/>
        </w:rPr>
      </w:pPr>
      <m:oMathPara>
        <m:oMath>
          <m:r>
            <w:rPr>
              <w:rFonts w:ascii="Cambria Math" w:hAnsi="Cambria Math" w:cs="Times New Roman"/>
            </w:rPr>
            <m:t xml:space="preserve">P = </m:t>
          </m:r>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vertAlign w:val="subscript"/>
                </w:rPr>
                <m:t>0</m:t>
              </m:r>
            </m:sub>
          </m:sSub>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1+Kh</m:t>
                  </m:r>
                </m:e>
              </m:d>
            </m:e>
            <m:sup>
              <m:r>
                <w:rPr>
                  <w:rFonts w:ascii="Cambria Math" w:hAnsi="Cambria Math" w:cs="Times New Roman"/>
                </w:rPr>
                <m:t>5.2561</m:t>
              </m:r>
            </m:sup>
          </m:sSup>
          <m:r>
            <w:rPr>
              <w:rFonts w:ascii="Cambria Math" w:eastAsiaTheme="minorEastAsia" w:hAnsi="Cambria Math" w:cs="Times New Roman"/>
            </w:rPr>
            <m:t xml:space="preserve">   (2)</m:t>
          </m:r>
        </m:oMath>
      </m:oMathPara>
    </w:p>
    <w:p w14:paraId="234BA0DC" w14:textId="7ED1226B" w:rsidR="005E6346" w:rsidRPr="005E6346" w:rsidRDefault="005E6346" w:rsidP="005E6346">
      <w:pPr>
        <w:ind w:firstLine="720"/>
        <w:rPr>
          <w:rFonts w:ascii="Times New Roman" w:hAnsi="Times New Roman" w:cs="Times New Roman"/>
        </w:rPr>
      </w:pPr>
      <m:oMathPara>
        <m:oMath>
          <m:r>
            <w:rPr>
              <w:rFonts w:ascii="Cambria Math" w:eastAsiaTheme="minorEastAsia" w:hAnsi="Cambria Math" w:cs="Times New Roman"/>
            </w:rPr>
            <m:t xml:space="preserve">ρ= </m:t>
          </m:r>
          <m:sSub>
            <m:sSubPr>
              <m:ctrlPr>
                <w:rPr>
                  <w:rFonts w:ascii="Cambria Math" w:eastAsiaTheme="minorEastAsia" w:hAnsi="Cambria Math" w:cs="Times New Roman"/>
                  <w:i/>
                  <w:vertAlign w:val="subscript"/>
                </w:rPr>
              </m:ctrlPr>
            </m:sSubPr>
            <m:e>
              <m:r>
                <w:rPr>
                  <w:rFonts w:ascii="Cambria Math" w:eastAsiaTheme="minorEastAsia" w:hAnsi="Cambria Math" w:cs="Times New Roman"/>
                </w:rPr>
                <m:t>ρ</m:t>
              </m:r>
              <m:ctrlPr>
                <w:rPr>
                  <w:rFonts w:ascii="Cambria Math" w:eastAsiaTheme="minorEastAsia" w:hAnsi="Cambria Math" w:cs="Times New Roman"/>
                  <w:i/>
                </w:rPr>
              </m:ctrlPr>
            </m:e>
            <m:sub>
              <m:r>
                <w:rPr>
                  <w:rFonts w:ascii="Cambria Math" w:eastAsiaTheme="minorEastAsia" w:hAnsi="Cambria Math" w:cs="Times New Roman"/>
                  <w:vertAlign w:val="subscript"/>
                </w:rPr>
                <m:t>0</m:t>
              </m:r>
            </m:sub>
          </m:sSub>
          <m:r>
            <w:rPr>
              <w:rFonts w:ascii="Cambria Math" w:eastAsiaTheme="minorEastAsia" w:hAnsi="Cambria Math" w:cs="Times New Roman"/>
            </w:rPr>
            <m:t xml:space="preserve"> </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1+Kh</m:t>
                  </m:r>
                </m:e>
              </m:d>
            </m:e>
            <m:sup>
              <m:r>
                <w:rPr>
                  <w:rFonts w:ascii="Cambria Math" w:eastAsiaTheme="minorEastAsia" w:hAnsi="Cambria Math" w:cs="Times New Roman"/>
                </w:rPr>
                <m:t>4.2561</m:t>
              </m:r>
            </m:sup>
          </m:sSup>
          <m:r>
            <w:rPr>
              <w:rFonts w:ascii="Cambria Math" w:eastAsiaTheme="minorEastAsia" w:hAnsi="Cambria Math" w:cs="Times New Roman"/>
            </w:rPr>
            <m:t xml:space="preserve">   (3)</m:t>
          </m:r>
        </m:oMath>
      </m:oMathPara>
    </w:p>
    <w:p w14:paraId="2766EA1F" w14:textId="6EDEA52D" w:rsidR="005E6346" w:rsidRPr="005E6346" w:rsidRDefault="005E6346" w:rsidP="005E6346">
      <w:pPr>
        <w:ind w:firstLine="720"/>
        <w:rPr>
          <w:rFonts w:ascii="Times New Roman" w:eastAsiaTheme="minorEastAsia" w:hAnsi="Times New Roman" w:cs="Times New Roman"/>
        </w:rPr>
      </w:pPr>
      <m:oMathPara>
        <m:oMath>
          <m:r>
            <w:rPr>
              <w:rFonts w:ascii="Cambria Math" w:eastAsiaTheme="minorEastAsia" w:hAnsi="Cambria Math" w:cs="Times New Roman"/>
            </w:rPr>
            <m:t>μ=3.1767*</m:t>
          </m:r>
          <m:sSup>
            <m:sSupPr>
              <m:ctrlPr>
                <w:rPr>
                  <w:rFonts w:ascii="Cambria Math" w:eastAsiaTheme="minorEastAsia" w:hAnsi="Cambria Math" w:cs="Times New Roman"/>
                  <w:i/>
                </w:rPr>
              </m:ctrlPr>
            </m:sSupPr>
            <m:e>
              <m:r>
                <w:rPr>
                  <w:rFonts w:ascii="Cambria Math" w:eastAsiaTheme="minorEastAsia" w:hAnsi="Cambria Math" w:cs="Times New Roman"/>
                </w:rPr>
                <m:t>10</m:t>
              </m:r>
            </m:e>
            <m:sup>
              <m:d>
                <m:dPr>
                  <m:ctrlPr>
                    <w:rPr>
                      <w:rFonts w:ascii="Cambria Math" w:eastAsiaTheme="minorEastAsia" w:hAnsi="Cambria Math" w:cs="Times New Roman"/>
                      <w:i/>
                    </w:rPr>
                  </m:ctrlPr>
                </m:dPr>
                <m:e>
                  <m:r>
                    <w:rPr>
                      <w:rFonts w:ascii="Cambria Math" w:eastAsiaTheme="minorEastAsia" w:hAnsi="Cambria Math" w:cs="Times New Roman"/>
                    </w:rPr>
                    <m:t>-11</m:t>
                  </m:r>
                </m:e>
              </m:d>
            </m:sup>
          </m:sSup>
          <m:sSup>
            <m:sSupPr>
              <m:ctrlPr>
                <w:rPr>
                  <w:rFonts w:ascii="Cambria Math" w:eastAsiaTheme="minorEastAsia" w:hAnsi="Cambria Math" w:cs="Times New Roman"/>
                  <w:i/>
                </w:rPr>
              </m:ctrlPr>
            </m:sSupPr>
            <m:e>
              <m:r>
                <w:rPr>
                  <w:rFonts w:ascii="Cambria Math" w:eastAsiaTheme="minorEastAsia" w:hAnsi="Cambria Math" w:cs="Times New Roman"/>
                </w:rPr>
                <m:t>T</m:t>
              </m:r>
            </m:e>
            <m:sup>
              <m:r>
                <w:rPr>
                  <w:rFonts w:ascii="Cambria Math" w:eastAsiaTheme="minorEastAsia" w:hAnsi="Cambria Math" w:cs="Times New Roman"/>
                </w:rPr>
                <m:t>1.5</m:t>
              </m:r>
            </m:sup>
          </m:sSup>
          <m:f>
            <m:fPr>
              <m:ctrlPr>
                <w:rPr>
                  <w:rFonts w:ascii="Cambria Math" w:eastAsiaTheme="minorEastAsia" w:hAnsi="Cambria Math" w:cs="Times New Roman"/>
                  <w:i/>
                </w:rPr>
              </m:ctrlPr>
            </m:fPr>
            <m:num>
              <m:r>
                <w:rPr>
                  <w:rFonts w:ascii="Cambria Math" w:eastAsiaTheme="minorEastAsia" w:hAnsi="Cambria Math" w:cs="Times New Roman"/>
                </w:rPr>
                <m:t>734.7</m:t>
              </m:r>
            </m:num>
            <m:den>
              <m:d>
                <m:dPr>
                  <m:ctrlPr>
                    <w:rPr>
                      <w:rFonts w:ascii="Cambria Math" w:eastAsiaTheme="minorEastAsia" w:hAnsi="Cambria Math" w:cs="Times New Roman"/>
                      <w:i/>
                    </w:rPr>
                  </m:ctrlPr>
                </m:dPr>
                <m:e>
                  <m:r>
                    <w:rPr>
                      <w:rFonts w:ascii="Cambria Math" w:eastAsiaTheme="minorEastAsia" w:hAnsi="Cambria Math" w:cs="Times New Roman"/>
                    </w:rPr>
                    <m:t>T+216</m:t>
                  </m:r>
                </m:e>
              </m:d>
            </m:den>
          </m:f>
          <m:r>
            <w:rPr>
              <w:rFonts w:ascii="Cambria Math" w:eastAsiaTheme="minorEastAsia" w:hAnsi="Cambria Math" w:cs="Times New Roman"/>
            </w:rPr>
            <m:t xml:space="preserve">   (4)</m:t>
          </m:r>
        </m:oMath>
      </m:oMathPara>
    </w:p>
    <w:p w14:paraId="323064B4" w14:textId="1A16E382" w:rsidR="005E6346" w:rsidRPr="005E6346" w:rsidRDefault="005E6346" w:rsidP="005E6346">
      <w:pPr>
        <w:ind w:firstLine="720"/>
        <w:rPr>
          <w:rFonts w:ascii="Times New Roman" w:eastAsiaTheme="minorEastAsia" w:hAnsi="Times New Roman" w:cs="Times New Roman"/>
        </w:rPr>
      </w:pPr>
      <m:oMathPara>
        <m:oMath>
          <m:r>
            <w:rPr>
              <w:rFonts w:ascii="Cambria Math" w:hAnsi="Cambria Math" w:cs="Times New Roman"/>
            </w:rPr>
            <m:t>K = -0.0000068756</m:t>
          </m:r>
          <m:r>
            <w:rPr>
              <w:rFonts w:ascii="Cambria Math" w:eastAsiaTheme="minorEastAsia" w:hAnsi="Cambria Math" w:cs="Times New Roman"/>
            </w:rPr>
            <m:t xml:space="preserve">   (5)</m:t>
          </m:r>
        </m:oMath>
      </m:oMathPara>
    </w:p>
    <w:p w14:paraId="05942523" w14:textId="77777777" w:rsidR="005E6346" w:rsidRPr="005E6346" w:rsidRDefault="005E6346" w:rsidP="005E6346">
      <w:pPr>
        <w:ind w:firstLine="720"/>
        <w:rPr>
          <w:rFonts w:ascii="Times New Roman" w:eastAsiaTheme="minorEastAsia" w:hAnsi="Times New Roman" w:cs="Times New Roman"/>
        </w:rPr>
      </w:pPr>
    </w:p>
    <w:p w14:paraId="1F6157BB" w14:textId="77777777" w:rsidR="005E6346" w:rsidRPr="005E6346" w:rsidRDefault="005E6346" w:rsidP="005E6346">
      <w:pPr>
        <w:ind w:firstLine="720"/>
        <w:rPr>
          <w:rFonts w:ascii="Times New Roman" w:eastAsiaTheme="minorEastAsia" w:hAnsi="Times New Roman" w:cs="Times New Roman"/>
        </w:rPr>
      </w:pPr>
    </w:p>
    <w:p w14:paraId="746F5442" w14:textId="77777777" w:rsidR="005E6346" w:rsidRPr="005E6346" w:rsidRDefault="005E6346" w:rsidP="005E6346">
      <w:pPr>
        <w:ind w:firstLine="720"/>
        <w:rPr>
          <w:rFonts w:ascii="Times New Roman" w:eastAsiaTheme="minorEastAsia" w:hAnsi="Times New Roman" w:cs="Times New Roman"/>
        </w:rPr>
      </w:pPr>
    </w:p>
    <w:p w14:paraId="6E005213" w14:textId="77777777" w:rsidR="005E6346" w:rsidRDefault="005E6346" w:rsidP="005E6346">
      <w:pPr>
        <w:ind w:firstLine="720"/>
        <w:rPr>
          <w:rFonts w:ascii="Times New Roman" w:eastAsiaTheme="minorEastAsia" w:hAnsi="Times New Roman" w:cs="Times New Roman"/>
        </w:rPr>
      </w:pPr>
    </w:p>
    <w:p w14:paraId="1D598489" w14:textId="77777777" w:rsidR="00BE76BC" w:rsidRPr="005E6346" w:rsidRDefault="00BE76BC" w:rsidP="005E6346">
      <w:pPr>
        <w:ind w:firstLine="720"/>
        <w:rPr>
          <w:rFonts w:ascii="Times New Roman" w:eastAsiaTheme="minorEastAsia" w:hAnsi="Times New Roman" w:cs="Times New Roman"/>
        </w:rPr>
      </w:pPr>
    </w:p>
    <w:p w14:paraId="0E3E4953" w14:textId="366E26DD" w:rsidR="005E6346" w:rsidRDefault="005E6346" w:rsidP="005E6346">
      <w:pPr>
        <w:ind w:firstLine="720"/>
        <w:rPr>
          <w:rFonts w:ascii="Times New Roman" w:eastAsiaTheme="minorEastAsia" w:hAnsi="Times New Roman" w:cs="Times New Roman"/>
        </w:rPr>
      </w:pPr>
    </w:p>
    <w:p w14:paraId="3643E99E" w14:textId="77777777" w:rsidR="00023CD4" w:rsidRDefault="00023CD4" w:rsidP="00023CD4">
      <w:pPr>
        <w:pStyle w:val="Caption"/>
        <w:jc w:val="center"/>
      </w:pPr>
      <w:r>
        <w:lastRenderedPageBreak/>
        <w:t xml:space="preserve">Table </w:t>
      </w:r>
      <w:r>
        <w:fldChar w:fldCharType="begin"/>
      </w:r>
      <w:r>
        <w:instrText xml:space="preserve"> STYLEREF 2 \s </w:instrText>
      </w:r>
      <w:r>
        <w:fldChar w:fldCharType="separate"/>
      </w:r>
      <w:r>
        <w:rPr>
          <w:noProof/>
        </w:rPr>
        <w:t>3.1</w:t>
      </w:r>
      <w:r>
        <w:fldChar w:fldCharType="end"/>
      </w:r>
      <w:r>
        <w:noBreakHyphen/>
      </w:r>
      <w:r>
        <w:fldChar w:fldCharType="begin"/>
      </w:r>
      <w:r>
        <w:instrText xml:space="preserve"> SEQ Table \* ARABIC \s 2 </w:instrText>
      </w:r>
      <w:r>
        <w:fldChar w:fldCharType="separate"/>
      </w:r>
      <w:r>
        <w:rPr>
          <w:noProof/>
        </w:rPr>
        <w:t>10</w:t>
      </w:r>
      <w:r>
        <w:fldChar w:fldCharType="end"/>
      </w:r>
      <w:r>
        <w:t xml:space="preserve">. </w:t>
      </w:r>
      <w:r w:rsidRPr="008C1923">
        <w:t>Air Specifications at Cruise Altitude</w:t>
      </w:r>
    </w:p>
    <w:p w14:paraId="3AD5C719" w14:textId="77777777" w:rsidR="00023CD4" w:rsidRPr="005E6346" w:rsidRDefault="00023CD4" w:rsidP="005E6346">
      <w:pPr>
        <w:ind w:firstLine="720"/>
        <w:rPr>
          <w:rFonts w:ascii="Times New Roman" w:eastAsiaTheme="minorEastAsia" w:hAnsi="Times New Roman" w:cs="Times New Roman"/>
        </w:rPr>
      </w:pPr>
    </w:p>
    <w:tbl>
      <w:tblPr>
        <w:tblW w:w="2580" w:type="dxa"/>
        <w:jc w:val="center"/>
        <w:tblCellMar>
          <w:left w:w="70" w:type="dxa"/>
          <w:right w:w="70" w:type="dxa"/>
        </w:tblCellMar>
        <w:tblLook w:val="04A0" w:firstRow="1" w:lastRow="0" w:firstColumn="1" w:lastColumn="0" w:noHBand="0" w:noVBand="1"/>
      </w:tblPr>
      <w:tblGrid>
        <w:gridCol w:w="1340"/>
        <w:gridCol w:w="1240"/>
      </w:tblGrid>
      <w:tr w:rsidR="005E6346" w:rsidRPr="005E6346" w14:paraId="12F76665" w14:textId="77777777" w:rsidTr="005E6346">
        <w:trPr>
          <w:trHeight w:val="300"/>
          <w:jc w:val="center"/>
        </w:trPr>
        <w:tc>
          <w:tcPr>
            <w:tcW w:w="1340" w:type="dxa"/>
            <w:tcBorders>
              <w:top w:val="single" w:sz="4" w:space="0" w:color="auto"/>
              <w:left w:val="single" w:sz="4" w:space="0" w:color="auto"/>
              <w:bottom w:val="single" w:sz="4" w:space="0" w:color="auto"/>
              <w:right w:val="single" w:sz="4" w:space="0" w:color="auto"/>
            </w:tcBorders>
            <w:shd w:val="clear" w:color="000000" w:fill="E2EFDA"/>
            <w:noWrap/>
            <w:vAlign w:val="bottom"/>
            <w:hideMark/>
          </w:tcPr>
          <w:p w14:paraId="068FA88F" w14:textId="77777777" w:rsidR="005E6346" w:rsidRPr="005E6346" w:rsidRDefault="005E6346" w:rsidP="005E6346">
            <w:pPr>
              <w:spacing w:after="0" w:line="240" w:lineRule="auto"/>
              <w:rPr>
                <w:rFonts w:ascii="Times New Roman" w:eastAsia="Times New Roman" w:hAnsi="Times New Roman" w:cs="Times New Roman"/>
                <w:color w:val="000000"/>
                <w:lang w:eastAsia="tr-TR"/>
              </w:rPr>
            </w:pPr>
            <w:r w:rsidRPr="005E6346">
              <w:rPr>
                <w:rFonts w:ascii="Times New Roman" w:eastAsia="Times New Roman" w:hAnsi="Times New Roman" w:cs="Times New Roman"/>
                <w:color w:val="000000"/>
                <w:lang w:eastAsia="tr-TR"/>
              </w:rPr>
              <w:t> </w:t>
            </w:r>
          </w:p>
        </w:tc>
        <w:tc>
          <w:tcPr>
            <w:tcW w:w="1240" w:type="dxa"/>
            <w:tcBorders>
              <w:top w:val="single" w:sz="4" w:space="0" w:color="auto"/>
              <w:left w:val="nil"/>
              <w:bottom w:val="single" w:sz="4" w:space="0" w:color="auto"/>
              <w:right w:val="single" w:sz="4" w:space="0" w:color="auto"/>
            </w:tcBorders>
            <w:shd w:val="clear" w:color="000000" w:fill="5B9BD5"/>
            <w:noWrap/>
            <w:vAlign w:val="bottom"/>
            <w:hideMark/>
          </w:tcPr>
          <w:p w14:paraId="50421A4A" w14:textId="77777777" w:rsidR="005E6346" w:rsidRPr="005E6346" w:rsidRDefault="005E6346" w:rsidP="005E6346">
            <w:pPr>
              <w:spacing w:after="0" w:line="240" w:lineRule="auto"/>
              <w:jc w:val="center"/>
              <w:rPr>
                <w:rFonts w:ascii="Times New Roman" w:eastAsia="Times New Roman" w:hAnsi="Times New Roman" w:cs="Times New Roman"/>
                <w:b/>
                <w:bCs/>
                <w:color w:val="000000"/>
                <w:lang w:eastAsia="tr-TR"/>
              </w:rPr>
            </w:pPr>
            <w:r w:rsidRPr="005E6346">
              <w:rPr>
                <w:rFonts w:ascii="Times New Roman" w:eastAsia="Times New Roman" w:hAnsi="Times New Roman" w:cs="Times New Roman"/>
                <w:b/>
                <w:bCs/>
                <w:color w:val="000000"/>
                <w:lang w:eastAsia="tr-TR"/>
              </w:rPr>
              <w:t>CRUISE</w:t>
            </w:r>
          </w:p>
        </w:tc>
      </w:tr>
      <w:tr w:rsidR="005E6346" w:rsidRPr="005E6346" w14:paraId="26390B27" w14:textId="77777777" w:rsidTr="005E6346">
        <w:trPr>
          <w:trHeight w:val="300"/>
          <w:jc w:val="center"/>
        </w:trPr>
        <w:tc>
          <w:tcPr>
            <w:tcW w:w="1340" w:type="dxa"/>
            <w:tcBorders>
              <w:top w:val="nil"/>
              <w:left w:val="single" w:sz="4" w:space="0" w:color="auto"/>
              <w:bottom w:val="single" w:sz="4" w:space="0" w:color="auto"/>
              <w:right w:val="single" w:sz="4" w:space="0" w:color="auto"/>
            </w:tcBorders>
            <w:shd w:val="clear" w:color="auto" w:fill="auto"/>
            <w:noWrap/>
            <w:vAlign w:val="bottom"/>
            <w:hideMark/>
          </w:tcPr>
          <w:p w14:paraId="381FFE8B" w14:textId="77777777" w:rsidR="005E6346" w:rsidRPr="005E6346" w:rsidRDefault="005E6346" w:rsidP="005E6346">
            <w:pPr>
              <w:spacing w:after="0" w:line="240" w:lineRule="auto"/>
              <w:jc w:val="center"/>
              <w:rPr>
                <w:rFonts w:ascii="Times New Roman" w:eastAsia="Times New Roman" w:hAnsi="Times New Roman" w:cs="Times New Roman"/>
                <w:b/>
                <w:bCs/>
                <w:color w:val="000000"/>
                <w:lang w:eastAsia="tr-TR"/>
              </w:rPr>
            </w:pPr>
            <w:r w:rsidRPr="005E6346">
              <w:rPr>
                <w:rFonts w:ascii="Times New Roman" w:eastAsia="Times New Roman" w:hAnsi="Times New Roman" w:cs="Times New Roman"/>
                <w:b/>
                <w:bCs/>
                <w:color w:val="000000"/>
                <w:lang w:eastAsia="tr-TR"/>
              </w:rPr>
              <w:t>Altitude</w:t>
            </w:r>
          </w:p>
        </w:tc>
        <w:tc>
          <w:tcPr>
            <w:tcW w:w="1240" w:type="dxa"/>
            <w:tcBorders>
              <w:top w:val="nil"/>
              <w:left w:val="nil"/>
              <w:bottom w:val="single" w:sz="4" w:space="0" w:color="auto"/>
              <w:right w:val="single" w:sz="4" w:space="0" w:color="auto"/>
            </w:tcBorders>
            <w:shd w:val="clear" w:color="auto" w:fill="auto"/>
            <w:noWrap/>
            <w:vAlign w:val="bottom"/>
            <w:hideMark/>
          </w:tcPr>
          <w:p w14:paraId="3E74E9C5" w14:textId="77777777" w:rsidR="005E6346" w:rsidRPr="005E6346" w:rsidRDefault="005E6346" w:rsidP="005E6346">
            <w:pPr>
              <w:spacing w:after="0" w:line="240" w:lineRule="auto"/>
              <w:jc w:val="center"/>
              <w:rPr>
                <w:rFonts w:ascii="Times New Roman" w:eastAsia="Times New Roman" w:hAnsi="Times New Roman" w:cs="Times New Roman"/>
                <w:color w:val="000000"/>
                <w:lang w:eastAsia="tr-TR"/>
              </w:rPr>
            </w:pPr>
            <w:r w:rsidRPr="005E6346">
              <w:rPr>
                <w:rFonts w:ascii="Times New Roman" w:eastAsia="Times New Roman" w:hAnsi="Times New Roman" w:cs="Times New Roman"/>
                <w:color w:val="000000"/>
                <w:lang w:eastAsia="tr-TR"/>
              </w:rPr>
              <w:t>5000</w:t>
            </w:r>
          </w:p>
        </w:tc>
      </w:tr>
      <w:tr w:rsidR="005E6346" w:rsidRPr="005E6346" w14:paraId="4B47C3F4" w14:textId="77777777" w:rsidTr="005E6346">
        <w:trPr>
          <w:trHeight w:val="300"/>
          <w:jc w:val="center"/>
        </w:trPr>
        <w:tc>
          <w:tcPr>
            <w:tcW w:w="1340" w:type="dxa"/>
            <w:tcBorders>
              <w:top w:val="nil"/>
              <w:left w:val="single" w:sz="4" w:space="0" w:color="auto"/>
              <w:bottom w:val="single" w:sz="4" w:space="0" w:color="auto"/>
              <w:right w:val="single" w:sz="4" w:space="0" w:color="auto"/>
            </w:tcBorders>
            <w:shd w:val="clear" w:color="auto" w:fill="auto"/>
            <w:noWrap/>
            <w:vAlign w:val="bottom"/>
            <w:hideMark/>
          </w:tcPr>
          <w:p w14:paraId="756D8FD0" w14:textId="77777777" w:rsidR="005E6346" w:rsidRPr="005E6346" w:rsidRDefault="005E6346" w:rsidP="005E6346">
            <w:pPr>
              <w:spacing w:after="0" w:line="240" w:lineRule="auto"/>
              <w:jc w:val="center"/>
              <w:rPr>
                <w:rFonts w:ascii="Times New Roman" w:eastAsia="Times New Roman" w:hAnsi="Times New Roman" w:cs="Times New Roman"/>
                <w:b/>
                <w:bCs/>
                <w:color w:val="000000"/>
                <w:lang w:eastAsia="tr-TR"/>
              </w:rPr>
            </w:pPr>
            <w:r w:rsidRPr="005E6346">
              <w:rPr>
                <w:rFonts w:ascii="Times New Roman" w:eastAsia="Times New Roman" w:hAnsi="Times New Roman" w:cs="Times New Roman"/>
                <w:b/>
                <w:bCs/>
                <w:color w:val="000000"/>
                <w:lang w:eastAsia="tr-TR"/>
              </w:rPr>
              <w:t>T</w:t>
            </w:r>
            <w:r w:rsidRPr="00EA1FBA">
              <w:rPr>
                <w:rFonts w:ascii="Times New Roman" w:eastAsia="Times New Roman" w:hAnsi="Times New Roman" w:cs="Times New Roman"/>
                <w:b/>
                <w:bCs/>
                <w:color w:val="000000"/>
                <w:vertAlign w:val="subscript"/>
                <w:lang w:eastAsia="tr-TR"/>
              </w:rPr>
              <w:t>0</w:t>
            </w:r>
          </w:p>
        </w:tc>
        <w:tc>
          <w:tcPr>
            <w:tcW w:w="1240" w:type="dxa"/>
            <w:tcBorders>
              <w:top w:val="nil"/>
              <w:left w:val="nil"/>
              <w:bottom w:val="single" w:sz="4" w:space="0" w:color="auto"/>
              <w:right w:val="single" w:sz="4" w:space="0" w:color="auto"/>
            </w:tcBorders>
            <w:shd w:val="clear" w:color="auto" w:fill="auto"/>
            <w:noWrap/>
            <w:vAlign w:val="bottom"/>
            <w:hideMark/>
          </w:tcPr>
          <w:p w14:paraId="073304B2" w14:textId="68BA99C3" w:rsidR="005E6346" w:rsidRPr="005E6346" w:rsidRDefault="005E6346" w:rsidP="005E6346">
            <w:pPr>
              <w:spacing w:after="0" w:line="240" w:lineRule="auto"/>
              <w:jc w:val="center"/>
              <w:rPr>
                <w:rFonts w:ascii="Times New Roman" w:eastAsia="Times New Roman" w:hAnsi="Times New Roman" w:cs="Times New Roman"/>
                <w:color w:val="000000"/>
                <w:lang w:eastAsia="tr-TR"/>
              </w:rPr>
            </w:pPr>
            <w:r w:rsidRPr="005E6346">
              <w:rPr>
                <w:rFonts w:ascii="Times New Roman" w:eastAsia="Times New Roman" w:hAnsi="Times New Roman" w:cs="Times New Roman"/>
                <w:color w:val="000000"/>
                <w:lang w:eastAsia="tr-TR"/>
              </w:rPr>
              <w:t>518</w:t>
            </w:r>
            <w:r w:rsidR="009F22DF">
              <w:rPr>
                <w:rFonts w:ascii="Times New Roman" w:eastAsia="Times New Roman" w:hAnsi="Times New Roman" w:cs="Times New Roman"/>
                <w:color w:val="000000"/>
                <w:lang w:eastAsia="tr-TR"/>
              </w:rPr>
              <w:t>.</w:t>
            </w:r>
            <w:r w:rsidRPr="005E6346">
              <w:rPr>
                <w:rFonts w:ascii="Times New Roman" w:eastAsia="Times New Roman" w:hAnsi="Times New Roman" w:cs="Times New Roman"/>
                <w:color w:val="000000"/>
                <w:lang w:eastAsia="tr-TR"/>
              </w:rPr>
              <w:t>67</w:t>
            </w:r>
          </w:p>
        </w:tc>
      </w:tr>
      <w:tr w:rsidR="005E6346" w:rsidRPr="005E6346" w14:paraId="2D98D482" w14:textId="77777777" w:rsidTr="005E6346">
        <w:trPr>
          <w:trHeight w:val="300"/>
          <w:jc w:val="center"/>
        </w:trPr>
        <w:tc>
          <w:tcPr>
            <w:tcW w:w="1340" w:type="dxa"/>
            <w:tcBorders>
              <w:top w:val="nil"/>
              <w:left w:val="single" w:sz="4" w:space="0" w:color="auto"/>
              <w:bottom w:val="single" w:sz="4" w:space="0" w:color="auto"/>
              <w:right w:val="single" w:sz="4" w:space="0" w:color="auto"/>
            </w:tcBorders>
            <w:shd w:val="clear" w:color="auto" w:fill="auto"/>
            <w:noWrap/>
            <w:vAlign w:val="bottom"/>
            <w:hideMark/>
          </w:tcPr>
          <w:p w14:paraId="1B3556B0" w14:textId="77777777" w:rsidR="005E6346" w:rsidRPr="005E6346" w:rsidRDefault="005E6346" w:rsidP="005E6346">
            <w:pPr>
              <w:spacing w:after="0" w:line="240" w:lineRule="auto"/>
              <w:jc w:val="center"/>
              <w:rPr>
                <w:rFonts w:ascii="Times New Roman" w:eastAsia="Times New Roman" w:hAnsi="Times New Roman" w:cs="Times New Roman"/>
                <w:b/>
                <w:bCs/>
                <w:color w:val="000000"/>
                <w:lang w:eastAsia="tr-TR"/>
              </w:rPr>
            </w:pPr>
            <w:r w:rsidRPr="005E6346">
              <w:rPr>
                <w:rFonts w:ascii="Times New Roman" w:eastAsia="Times New Roman" w:hAnsi="Times New Roman" w:cs="Times New Roman"/>
                <w:b/>
                <w:bCs/>
                <w:color w:val="000000"/>
                <w:lang w:eastAsia="tr-TR"/>
              </w:rPr>
              <w:t>p</w:t>
            </w:r>
            <w:r w:rsidRPr="00EA1FBA">
              <w:rPr>
                <w:rFonts w:ascii="Times New Roman" w:eastAsia="Times New Roman" w:hAnsi="Times New Roman" w:cs="Times New Roman"/>
                <w:b/>
                <w:bCs/>
                <w:color w:val="000000"/>
                <w:vertAlign w:val="subscript"/>
                <w:lang w:eastAsia="tr-TR"/>
              </w:rPr>
              <w:t>0</w:t>
            </w:r>
          </w:p>
        </w:tc>
        <w:tc>
          <w:tcPr>
            <w:tcW w:w="1240" w:type="dxa"/>
            <w:tcBorders>
              <w:top w:val="nil"/>
              <w:left w:val="nil"/>
              <w:bottom w:val="single" w:sz="4" w:space="0" w:color="auto"/>
              <w:right w:val="single" w:sz="4" w:space="0" w:color="auto"/>
            </w:tcBorders>
            <w:shd w:val="clear" w:color="auto" w:fill="auto"/>
            <w:noWrap/>
            <w:vAlign w:val="bottom"/>
            <w:hideMark/>
          </w:tcPr>
          <w:p w14:paraId="684B58C1" w14:textId="59A9ABA6" w:rsidR="005E6346" w:rsidRPr="005E6346" w:rsidRDefault="005E6346" w:rsidP="005E6346">
            <w:pPr>
              <w:spacing w:after="0" w:line="240" w:lineRule="auto"/>
              <w:jc w:val="center"/>
              <w:rPr>
                <w:rFonts w:ascii="Times New Roman" w:eastAsia="Times New Roman" w:hAnsi="Times New Roman" w:cs="Times New Roman"/>
                <w:color w:val="000000"/>
                <w:lang w:eastAsia="tr-TR"/>
              </w:rPr>
            </w:pPr>
            <w:r w:rsidRPr="005E6346">
              <w:rPr>
                <w:rFonts w:ascii="Times New Roman" w:eastAsia="Times New Roman" w:hAnsi="Times New Roman" w:cs="Times New Roman"/>
                <w:color w:val="000000"/>
                <w:lang w:eastAsia="tr-TR"/>
              </w:rPr>
              <w:t>2116</w:t>
            </w:r>
            <w:r w:rsidR="009F22DF">
              <w:rPr>
                <w:rFonts w:ascii="Times New Roman" w:eastAsia="Times New Roman" w:hAnsi="Times New Roman" w:cs="Times New Roman"/>
                <w:color w:val="000000"/>
                <w:lang w:eastAsia="tr-TR"/>
              </w:rPr>
              <w:t>.</w:t>
            </w:r>
            <w:r w:rsidRPr="005E6346">
              <w:rPr>
                <w:rFonts w:ascii="Times New Roman" w:eastAsia="Times New Roman" w:hAnsi="Times New Roman" w:cs="Times New Roman"/>
                <w:color w:val="000000"/>
                <w:lang w:eastAsia="tr-TR"/>
              </w:rPr>
              <w:t>23</w:t>
            </w:r>
          </w:p>
        </w:tc>
      </w:tr>
      <w:tr w:rsidR="005E6346" w:rsidRPr="005E6346" w14:paraId="6F65DE65" w14:textId="77777777" w:rsidTr="005E6346">
        <w:trPr>
          <w:trHeight w:val="300"/>
          <w:jc w:val="center"/>
        </w:trPr>
        <w:tc>
          <w:tcPr>
            <w:tcW w:w="1340" w:type="dxa"/>
            <w:tcBorders>
              <w:top w:val="nil"/>
              <w:left w:val="single" w:sz="4" w:space="0" w:color="auto"/>
              <w:bottom w:val="single" w:sz="4" w:space="0" w:color="auto"/>
              <w:right w:val="single" w:sz="4" w:space="0" w:color="auto"/>
            </w:tcBorders>
            <w:shd w:val="clear" w:color="auto" w:fill="auto"/>
            <w:noWrap/>
            <w:vAlign w:val="bottom"/>
            <w:hideMark/>
          </w:tcPr>
          <w:p w14:paraId="5B1D4462" w14:textId="5D2AE907" w:rsidR="005E6346" w:rsidRPr="005E6346" w:rsidRDefault="00D1179E" w:rsidP="005E6346">
            <w:pPr>
              <w:spacing w:after="0" w:line="240" w:lineRule="auto"/>
              <w:jc w:val="center"/>
              <w:rPr>
                <w:rFonts w:ascii="Times New Roman" w:eastAsia="Times New Roman" w:hAnsi="Times New Roman" w:cs="Times New Roman"/>
                <w:b/>
                <w:bCs/>
                <w:color w:val="000000"/>
                <w:lang w:eastAsia="tr-TR"/>
              </w:rPr>
            </w:pPr>
            <w:r>
              <w:rPr>
                <w:rFonts w:ascii="Times New Roman" w:eastAsia="Times New Roman" w:hAnsi="Times New Roman" w:cs="Times New Roman"/>
                <w:b/>
                <w:bCs/>
                <w:color w:val="000000"/>
                <w:lang w:eastAsia="tr-TR"/>
              </w:rPr>
              <w:t>ρ</w:t>
            </w:r>
            <w:r w:rsidRPr="00EA1FBA">
              <w:rPr>
                <w:rFonts w:ascii="Times New Roman" w:eastAsia="Times New Roman" w:hAnsi="Times New Roman" w:cs="Times New Roman"/>
                <w:b/>
                <w:bCs/>
                <w:color w:val="000000"/>
                <w:vertAlign w:val="subscript"/>
                <w:lang w:eastAsia="tr-TR"/>
              </w:rPr>
              <w:t>0</w:t>
            </w:r>
          </w:p>
        </w:tc>
        <w:tc>
          <w:tcPr>
            <w:tcW w:w="1240" w:type="dxa"/>
            <w:tcBorders>
              <w:top w:val="nil"/>
              <w:left w:val="nil"/>
              <w:bottom w:val="single" w:sz="4" w:space="0" w:color="auto"/>
              <w:right w:val="single" w:sz="4" w:space="0" w:color="auto"/>
            </w:tcBorders>
            <w:shd w:val="clear" w:color="auto" w:fill="auto"/>
            <w:noWrap/>
            <w:vAlign w:val="bottom"/>
            <w:hideMark/>
          </w:tcPr>
          <w:p w14:paraId="0CD5568C" w14:textId="523A96B2" w:rsidR="005E6346" w:rsidRPr="005E6346" w:rsidRDefault="005E6346" w:rsidP="005E6346">
            <w:pPr>
              <w:spacing w:after="0" w:line="240" w:lineRule="auto"/>
              <w:jc w:val="center"/>
              <w:rPr>
                <w:rFonts w:ascii="Times New Roman" w:eastAsia="Times New Roman" w:hAnsi="Times New Roman" w:cs="Times New Roman"/>
                <w:color w:val="000000"/>
                <w:lang w:eastAsia="tr-TR"/>
              </w:rPr>
            </w:pPr>
            <w:r w:rsidRPr="005E6346">
              <w:rPr>
                <w:rFonts w:ascii="Times New Roman" w:eastAsia="Times New Roman" w:hAnsi="Times New Roman" w:cs="Times New Roman"/>
                <w:color w:val="000000"/>
                <w:lang w:eastAsia="tr-TR"/>
              </w:rPr>
              <w:t>0</w:t>
            </w:r>
            <w:r w:rsidR="009F22DF">
              <w:rPr>
                <w:rFonts w:ascii="Times New Roman" w:eastAsia="Times New Roman" w:hAnsi="Times New Roman" w:cs="Times New Roman"/>
                <w:color w:val="000000"/>
                <w:lang w:eastAsia="tr-TR"/>
              </w:rPr>
              <w:t>.</w:t>
            </w:r>
            <w:r w:rsidRPr="005E6346">
              <w:rPr>
                <w:rFonts w:ascii="Times New Roman" w:eastAsia="Times New Roman" w:hAnsi="Times New Roman" w:cs="Times New Roman"/>
                <w:color w:val="000000"/>
                <w:lang w:eastAsia="tr-TR"/>
              </w:rPr>
              <w:t>00237713</w:t>
            </w:r>
          </w:p>
        </w:tc>
      </w:tr>
      <w:tr w:rsidR="005E6346" w:rsidRPr="005E6346" w14:paraId="113DC392" w14:textId="77777777" w:rsidTr="005E6346">
        <w:trPr>
          <w:trHeight w:val="300"/>
          <w:jc w:val="center"/>
        </w:trPr>
        <w:tc>
          <w:tcPr>
            <w:tcW w:w="1340" w:type="dxa"/>
            <w:tcBorders>
              <w:top w:val="nil"/>
              <w:left w:val="single" w:sz="4" w:space="0" w:color="auto"/>
              <w:bottom w:val="single" w:sz="4" w:space="0" w:color="auto"/>
              <w:right w:val="single" w:sz="4" w:space="0" w:color="auto"/>
            </w:tcBorders>
            <w:shd w:val="clear" w:color="auto" w:fill="auto"/>
            <w:noWrap/>
            <w:vAlign w:val="bottom"/>
            <w:hideMark/>
          </w:tcPr>
          <w:p w14:paraId="3211C8F8" w14:textId="77777777" w:rsidR="005E6346" w:rsidRPr="005E6346" w:rsidRDefault="005E6346" w:rsidP="005E6346">
            <w:pPr>
              <w:spacing w:after="0" w:line="240" w:lineRule="auto"/>
              <w:jc w:val="center"/>
              <w:rPr>
                <w:rFonts w:ascii="Times New Roman" w:eastAsia="Times New Roman" w:hAnsi="Times New Roman" w:cs="Times New Roman"/>
                <w:b/>
                <w:bCs/>
                <w:color w:val="000000"/>
                <w:lang w:eastAsia="tr-TR"/>
              </w:rPr>
            </w:pPr>
            <w:r w:rsidRPr="005E6346">
              <w:rPr>
                <w:rFonts w:ascii="Times New Roman" w:eastAsia="Times New Roman" w:hAnsi="Times New Roman" w:cs="Times New Roman"/>
                <w:b/>
                <w:bCs/>
                <w:color w:val="000000"/>
                <w:lang w:eastAsia="tr-TR"/>
              </w:rPr>
              <w:t>kap</w:t>
            </w:r>
          </w:p>
        </w:tc>
        <w:tc>
          <w:tcPr>
            <w:tcW w:w="1240" w:type="dxa"/>
            <w:tcBorders>
              <w:top w:val="nil"/>
              <w:left w:val="nil"/>
              <w:bottom w:val="single" w:sz="4" w:space="0" w:color="auto"/>
              <w:right w:val="single" w:sz="4" w:space="0" w:color="auto"/>
            </w:tcBorders>
            <w:shd w:val="clear" w:color="auto" w:fill="auto"/>
            <w:noWrap/>
            <w:vAlign w:val="bottom"/>
            <w:hideMark/>
          </w:tcPr>
          <w:p w14:paraId="6F57AABB" w14:textId="2CB40CBF" w:rsidR="005E6346" w:rsidRPr="005E6346" w:rsidRDefault="005E6346" w:rsidP="005E6346">
            <w:pPr>
              <w:spacing w:after="0" w:line="240" w:lineRule="auto"/>
              <w:jc w:val="center"/>
              <w:rPr>
                <w:rFonts w:ascii="Times New Roman" w:eastAsia="Times New Roman" w:hAnsi="Times New Roman" w:cs="Times New Roman"/>
                <w:color w:val="000000"/>
                <w:lang w:eastAsia="tr-TR"/>
              </w:rPr>
            </w:pPr>
            <w:r w:rsidRPr="005E6346">
              <w:rPr>
                <w:rFonts w:ascii="Times New Roman" w:eastAsia="Times New Roman" w:hAnsi="Times New Roman" w:cs="Times New Roman"/>
                <w:color w:val="000000"/>
                <w:lang w:eastAsia="tr-TR"/>
              </w:rPr>
              <w:t>-6</w:t>
            </w:r>
            <w:r w:rsidR="009F22DF">
              <w:rPr>
                <w:rFonts w:ascii="Times New Roman" w:eastAsia="Times New Roman" w:hAnsi="Times New Roman" w:cs="Times New Roman"/>
                <w:color w:val="000000"/>
                <w:lang w:eastAsia="tr-TR"/>
              </w:rPr>
              <w:t>.</w:t>
            </w:r>
            <w:r w:rsidRPr="005E6346">
              <w:rPr>
                <w:rFonts w:ascii="Times New Roman" w:eastAsia="Times New Roman" w:hAnsi="Times New Roman" w:cs="Times New Roman"/>
                <w:color w:val="000000"/>
                <w:lang w:eastAsia="tr-TR"/>
              </w:rPr>
              <w:t>8756E-06</w:t>
            </w:r>
          </w:p>
        </w:tc>
      </w:tr>
      <w:tr w:rsidR="005E6346" w:rsidRPr="005E6346" w14:paraId="1CF433B3" w14:textId="77777777" w:rsidTr="005E6346">
        <w:trPr>
          <w:trHeight w:val="300"/>
          <w:jc w:val="center"/>
        </w:trPr>
        <w:tc>
          <w:tcPr>
            <w:tcW w:w="1340" w:type="dxa"/>
            <w:tcBorders>
              <w:top w:val="nil"/>
              <w:left w:val="single" w:sz="4" w:space="0" w:color="auto"/>
              <w:bottom w:val="single" w:sz="4" w:space="0" w:color="auto"/>
              <w:right w:val="single" w:sz="4" w:space="0" w:color="auto"/>
            </w:tcBorders>
            <w:shd w:val="clear" w:color="auto" w:fill="auto"/>
            <w:noWrap/>
            <w:vAlign w:val="bottom"/>
            <w:hideMark/>
          </w:tcPr>
          <w:p w14:paraId="0984606E" w14:textId="77777777" w:rsidR="005E6346" w:rsidRPr="005E6346" w:rsidRDefault="005E6346" w:rsidP="005E6346">
            <w:pPr>
              <w:spacing w:after="0" w:line="240" w:lineRule="auto"/>
              <w:jc w:val="center"/>
              <w:rPr>
                <w:rFonts w:ascii="Times New Roman" w:eastAsia="Times New Roman" w:hAnsi="Times New Roman" w:cs="Times New Roman"/>
                <w:b/>
                <w:bCs/>
                <w:color w:val="000000"/>
                <w:lang w:eastAsia="tr-TR"/>
              </w:rPr>
            </w:pPr>
            <w:r w:rsidRPr="005E6346">
              <w:rPr>
                <w:rFonts w:ascii="Times New Roman" w:eastAsia="Times New Roman" w:hAnsi="Times New Roman" w:cs="Times New Roman"/>
                <w:b/>
                <w:bCs/>
                <w:color w:val="000000"/>
                <w:lang w:eastAsia="tr-TR"/>
              </w:rPr>
              <w:t>T</w:t>
            </w:r>
          </w:p>
        </w:tc>
        <w:tc>
          <w:tcPr>
            <w:tcW w:w="1240" w:type="dxa"/>
            <w:tcBorders>
              <w:top w:val="nil"/>
              <w:left w:val="nil"/>
              <w:bottom w:val="single" w:sz="4" w:space="0" w:color="auto"/>
              <w:right w:val="single" w:sz="4" w:space="0" w:color="auto"/>
            </w:tcBorders>
            <w:shd w:val="clear" w:color="auto" w:fill="auto"/>
            <w:noWrap/>
            <w:vAlign w:val="bottom"/>
            <w:hideMark/>
          </w:tcPr>
          <w:p w14:paraId="36740BC4" w14:textId="1259CC50" w:rsidR="005E6346" w:rsidRPr="005E6346" w:rsidRDefault="005E6346" w:rsidP="005E6346">
            <w:pPr>
              <w:spacing w:after="0" w:line="240" w:lineRule="auto"/>
              <w:jc w:val="center"/>
              <w:rPr>
                <w:rFonts w:ascii="Times New Roman" w:eastAsia="Times New Roman" w:hAnsi="Times New Roman" w:cs="Times New Roman"/>
                <w:color w:val="000000"/>
                <w:lang w:eastAsia="tr-TR"/>
              </w:rPr>
            </w:pPr>
            <w:r w:rsidRPr="005E6346">
              <w:rPr>
                <w:rFonts w:ascii="Times New Roman" w:eastAsia="Times New Roman" w:hAnsi="Times New Roman" w:cs="Times New Roman"/>
                <w:color w:val="000000"/>
                <w:lang w:eastAsia="tr-TR"/>
              </w:rPr>
              <w:t>500</w:t>
            </w:r>
            <w:r w:rsidR="009F22DF">
              <w:rPr>
                <w:rFonts w:ascii="Times New Roman" w:eastAsia="Times New Roman" w:hAnsi="Times New Roman" w:cs="Times New Roman"/>
                <w:color w:val="000000"/>
                <w:lang w:eastAsia="tr-TR"/>
              </w:rPr>
              <w:t>.</w:t>
            </w:r>
            <w:r w:rsidRPr="005E6346">
              <w:rPr>
                <w:rFonts w:ascii="Times New Roman" w:eastAsia="Times New Roman" w:hAnsi="Times New Roman" w:cs="Times New Roman"/>
                <w:color w:val="000000"/>
                <w:lang w:eastAsia="tr-TR"/>
              </w:rPr>
              <w:t>8391627</w:t>
            </w:r>
          </w:p>
        </w:tc>
      </w:tr>
      <w:tr w:rsidR="005E6346" w:rsidRPr="005E6346" w14:paraId="2881C00E" w14:textId="77777777" w:rsidTr="005E6346">
        <w:trPr>
          <w:trHeight w:val="300"/>
          <w:jc w:val="center"/>
        </w:trPr>
        <w:tc>
          <w:tcPr>
            <w:tcW w:w="1340" w:type="dxa"/>
            <w:tcBorders>
              <w:top w:val="nil"/>
              <w:left w:val="single" w:sz="4" w:space="0" w:color="auto"/>
              <w:bottom w:val="single" w:sz="4" w:space="0" w:color="auto"/>
              <w:right w:val="single" w:sz="4" w:space="0" w:color="auto"/>
            </w:tcBorders>
            <w:shd w:val="clear" w:color="auto" w:fill="auto"/>
            <w:noWrap/>
            <w:vAlign w:val="bottom"/>
            <w:hideMark/>
          </w:tcPr>
          <w:p w14:paraId="5F70172B" w14:textId="77777777" w:rsidR="005E6346" w:rsidRPr="005E6346" w:rsidRDefault="005E6346" w:rsidP="005E6346">
            <w:pPr>
              <w:spacing w:after="0" w:line="240" w:lineRule="auto"/>
              <w:jc w:val="center"/>
              <w:rPr>
                <w:rFonts w:ascii="Times New Roman" w:eastAsia="Times New Roman" w:hAnsi="Times New Roman" w:cs="Times New Roman"/>
                <w:b/>
                <w:bCs/>
                <w:color w:val="000000"/>
                <w:lang w:eastAsia="tr-TR"/>
              </w:rPr>
            </w:pPr>
            <w:r w:rsidRPr="005E6346">
              <w:rPr>
                <w:rFonts w:ascii="Times New Roman" w:eastAsia="Times New Roman" w:hAnsi="Times New Roman" w:cs="Times New Roman"/>
                <w:b/>
                <w:bCs/>
                <w:color w:val="000000"/>
                <w:lang w:eastAsia="tr-TR"/>
              </w:rPr>
              <w:t>p</w:t>
            </w:r>
          </w:p>
        </w:tc>
        <w:tc>
          <w:tcPr>
            <w:tcW w:w="1240" w:type="dxa"/>
            <w:tcBorders>
              <w:top w:val="nil"/>
              <w:left w:val="nil"/>
              <w:bottom w:val="single" w:sz="4" w:space="0" w:color="auto"/>
              <w:right w:val="single" w:sz="4" w:space="0" w:color="auto"/>
            </w:tcBorders>
            <w:shd w:val="clear" w:color="auto" w:fill="auto"/>
            <w:noWrap/>
            <w:vAlign w:val="bottom"/>
            <w:hideMark/>
          </w:tcPr>
          <w:p w14:paraId="6A35AEDA" w14:textId="19FFD322" w:rsidR="005E6346" w:rsidRPr="005E6346" w:rsidRDefault="005E6346" w:rsidP="005E6346">
            <w:pPr>
              <w:spacing w:after="0" w:line="240" w:lineRule="auto"/>
              <w:jc w:val="center"/>
              <w:rPr>
                <w:rFonts w:ascii="Times New Roman" w:eastAsia="Times New Roman" w:hAnsi="Times New Roman" w:cs="Times New Roman"/>
                <w:color w:val="000000"/>
                <w:lang w:eastAsia="tr-TR"/>
              </w:rPr>
            </w:pPr>
            <w:r w:rsidRPr="005E6346">
              <w:rPr>
                <w:rFonts w:ascii="Times New Roman" w:eastAsia="Times New Roman" w:hAnsi="Times New Roman" w:cs="Times New Roman"/>
                <w:color w:val="000000"/>
                <w:lang w:eastAsia="tr-TR"/>
              </w:rPr>
              <w:t>1760</w:t>
            </w:r>
            <w:r w:rsidR="009F22DF">
              <w:rPr>
                <w:rFonts w:ascii="Times New Roman" w:eastAsia="Times New Roman" w:hAnsi="Times New Roman" w:cs="Times New Roman"/>
                <w:color w:val="000000"/>
                <w:lang w:eastAsia="tr-TR"/>
              </w:rPr>
              <w:t>.</w:t>
            </w:r>
            <w:r w:rsidRPr="005E6346">
              <w:rPr>
                <w:rFonts w:ascii="Times New Roman" w:eastAsia="Times New Roman" w:hAnsi="Times New Roman" w:cs="Times New Roman"/>
                <w:color w:val="000000"/>
                <w:lang w:eastAsia="tr-TR"/>
              </w:rPr>
              <w:t>790707</w:t>
            </w:r>
          </w:p>
        </w:tc>
      </w:tr>
      <w:tr w:rsidR="005E6346" w:rsidRPr="005E6346" w14:paraId="6C38E85C" w14:textId="77777777" w:rsidTr="005E6346">
        <w:trPr>
          <w:trHeight w:val="300"/>
          <w:jc w:val="center"/>
        </w:trPr>
        <w:tc>
          <w:tcPr>
            <w:tcW w:w="1340" w:type="dxa"/>
            <w:tcBorders>
              <w:top w:val="nil"/>
              <w:left w:val="single" w:sz="4" w:space="0" w:color="auto"/>
              <w:bottom w:val="single" w:sz="4" w:space="0" w:color="auto"/>
              <w:right w:val="single" w:sz="4" w:space="0" w:color="auto"/>
            </w:tcBorders>
            <w:shd w:val="clear" w:color="auto" w:fill="auto"/>
            <w:noWrap/>
            <w:vAlign w:val="bottom"/>
            <w:hideMark/>
          </w:tcPr>
          <w:p w14:paraId="14B1B148" w14:textId="77777777" w:rsidR="005E6346" w:rsidRPr="005E6346" w:rsidRDefault="005E6346" w:rsidP="005E6346">
            <w:pPr>
              <w:spacing w:after="0" w:line="240" w:lineRule="auto"/>
              <w:jc w:val="center"/>
              <w:rPr>
                <w:rFonts w:ascii="Times New Roman" w:eastAsia="Times New Roman" w:hAnsi="Times New Roman" w:cs="Times New Roman"/>
                <w:b/>
                <w:bCs/>
                <w:color w:val="000000"/>
                <w:lang w:eastAsia="tr-TR"/>
              </w:rPr>
            </w:pPr>
            <w:r w:rsidRPr="005E6346">
              <w:rPr>
                <w:rFonts w:ascii="Times New Roman" w:eastAsia="Times New Roman" w:hAnsi="Times New Roman" w:cs="Times New Roman"/>
                <w:b/>
                <w:bCs/>
                <w:color w:val="000000"/>
                <w:lang w:eastAsia="tr-TR"/>
              </w:rPr>
              <w:t>rho</w:t>
            </w:r>
          </w:p>
        </w:tc>
        <w:tc>
          <w:tcPr>
            <w:tcW w:w="1240" w:type="dxa"/>
            <w:tcBorders>
              <w:top w:val="nil"/>
              <w:left w:val="nil"/>
              <w:bottom w:val="single" w:sz="4" w:space="0" w:color="auto"/>
              <w:right w:val="single" w:sz="4" w:space="0" w:color="auto"/>
            </w:tcBorders>
            <w:shd w:val="clear" w:color="auto" w:fill="auto"/>
            <w:noWrap/>
            <w:vAlign w:val="bottom"/>
            <w:hideMark/>
          </w:tcPr>
          <w:p w14:paraId="7FEAC29C" w14:textId="0653906E" w:rsidR="005E6346" w:rsidRPr="005E6346" w:rsidRDefault="005E6346" w:rsidP="005E6346">
            <w:pPr>
              <w:spacing w:after="0" w:line="240" w:lineRule="auto"/>
              <w:jc w:val="center"/>
              <w:rPr>
                <w:rFonts w:ascii="Times New Roman" w:eastAsia="Times New Roman" w:hAnsi="Times New Roman" w:cs="Times New Roman"/>
                <w:color w:val="000000"/>
                <w:lang w:eastAsia="tr-TR"/>
              </w:rPr>
            </w:pPr>
            <w:r w:rsidRPr="005E6346">
              <w:rPr>
                <w:rFonts w:ascii="Times New Roman" w:eastAsia="Times New Roman" w:hAnsi="Times New Roman" w:cs="Times New Roman"/>
                <w:color w:val="000000"/>
                <w:lang w:eastAsia="tr-TR"/>
              </w:rPr>
              <w:t>0</w:t>
            </w:r>
            <w:r w:rsidR="009F22DF">
              <w:rPr>
                <w:rFonts w:ascii="Times New Roman" w:eastAsia="Times New Roman" w:hAnsi="Times New Roman" w:cs="Times New Roman"/>
                <w:color w:val="000000"/>
                <w:lang w:eastAsia="tr-TR"/>
              </w:rPr>
              <w:t>.</w:t>
            </w:r>
            <w:r w:rsidRPr="005E6346">
              <w:rPr>
                <w:rFonts w:ascii="Times New Roman" w:eastAsia="Times New Roman" w:hAnsi="Times New Roman" w:cs="Times New Roman"/>
                <w:color w:val="000000"/>
                <w:lang w:eastAsia="tr-TR"/>
              </w:rPr>
              <w:t>002048286</w:t>
            </w:r>
          </w:p>
        </w:tc>
      </w:tr>
      <w:tr w:rsidR="005E6346" w:rsidRPr="005E6346" w14:paraId="04DA303D" w14:textId="77777777" w:rsidTr="005E6346">
        <w:trPr>
          <w:trHeight w:val="300"/>
          <w:jc w:val="center"/>
        </w:trPr>
        <w:tc>
          <w:tcPr>
            <w:tcW w:w="1340" w:type="dxa"/>
            <w:tcBorders>
              <w:top w:val="nil"/>
              <w:left w:val="single" w:sz="4" w:space="0" w:color="auto"/>
              <w:bottom w:val="single" w:sz="4" w:space="0" w:color="auto"/>
              <w:right w:val="single" w:sz="4" w:space="0" w:color="auto"/>
            </w:tcBorders>
            <w:shd w:val="clear" w:color="auto" w:fill="auto"/>
            <w:noWrap/>
            <w:vAlign w:val="bottom"/>
            <w:hideMark/>
          </w:tcPr>
          <w:p w14:paraId="5E36FDD7" w14:textId="77777777" w:rsidR="005E6346" w:rsidRPr="005E6346" w:rsidRDefault="005E6346" w:rsidP="005E6346">
            <w:pPr>
              <w:spacing w:after="0" w:line="240" w:lineRule="auto"/>
              <w:jc w:val="center"/>
              <w:rPr>
                <w:rFonts w:ascii="Times New Roman" w:eastAsia="Times New Roman" w:hAnsi="Times New Roman" w:cs="Times New Roman"/>
                <w:b/>
                <w:bCs/>
                <w:color w:val="000000"/>
                <w:lang w:eastAsia="tr-TR"/>
              </w:rPr>
            </w:pPr>
            <w:r w:rsidRPr="005E6346">
              <w:rPr>
                <w:rFonts w:ascii="Times New Roman" w:eastAsia="Times New Roman" w:hAnsi="Times New Roman" w:cs="Times New Roman"/>
                <w:b/>
                <w:bCs/>
                <w:color w:val="000000"/>
                <w:lang w:eastAsia="tr-TR"/>
              </w:rPr>
              <w:t>visc</w:t>
            </w:r>
          </w:p>
        </w:tc>
        <w:tc>
          <w:tcPr>
            <w:tcW w:w="1240" w:type="dxa"/>
            <w:tcBorders>
              <w:top w:val="nil"/>
              <w:left w:val="nil"/>
              <w:bottom w:val="single" w:sz="4" w:space="0" w:color="auto"/>
              <w:right w:val="single" w:sz="4" w:space="0" w:color="auto"/>
            </w:tcBorders>
            <w:shd w:val="clear" w:color="auto" w:fill="auto"/>
            <w:noWrap/>
            <w:vAlign w:val="bottom"/>
            <w:hideMark/>
          </w:tcPr>
          <w:p w14:paraId="7EB51B03" w14:textId="4ED86D9A" w:rsidR="005E6346" w:rsidRPr="005E6346" w:rsidRDefault="005E6346" w:rsidP="00BE76BC">
            <w:pPr>
              <w:keepNext/>
              <w:spacing w:after="0" w:line="240" w:lineRule="auto"/>
              <w:jc w:val="center"/>
              <w:rPr>
                <w:rFonts w:ascii="Times New Roman" w:eastAsia="Times New Roman" w:hAnsi="Times New Roman" w:cs="Times New Roman"/>
                <w:color w:val="000000"/>
                <w:lang w:eastAsia="tr-TR"/>
              </w:rPr>
            </w:pPr>
            <w:r w:rsidRPr="005E6346">
              <w:rPr>
                <w:rFonts w:ascii="Times New Roman" w:eastAsia="Times New Roman" w:hAnsi="Times New Roman" w:cs="Times New Roman"/>
                <w:color w:val="000000"/>
                <w:lang w:eastAsia="tr-TR"/>
              </w:rPr>
              <w:t>3</w:t>
            </w:r>
            <w:r w:rsidR="009F22DF">
              <w:rPr>
                <w:rFonts w:ascii="Times New Roman" w:eastAsia="Times New Roman" w:hAnsi="Times New Roman" w:cs="Times New Roman"/>
                <w:color w:val="000000"/>
                <w:lang w:eastAsia="tr-TR"/>
              </w:rPr>
              <w:t>.</w:t>
            </w:r>
            <w:r w:rsidRPr="005E6346">
              <w:rPr>
                <w:rFonts w:ascii="Times New Roman" w:eastAsia="Times New Roman" w:hAnsi="Times New Roman" w:cs="Times New Roman"/>
                <w:color w:val="000000"/>
                <w:lang w:eastAsia="tr-TR"/>
              </w:rPr>
              <w:t>64932E-07</w:t>
            </w:r>
          </w:p>
        </w:tc>
      </w:tr>
    </w:tbl>
    <w:p w14:paraId="64D508DA" w14:textId="77777777" w:rsidR="005E6346" w:rsidRPr="005E6346" w:rsidRDefault="005E6346" w:rsidP="005E6346"/>
    <w:p w14:paraId="5BC171FA" w14:textId="77777777" w:rsidR="005E6346" w:rsidRPr="00F23A68" w:rsidRDefault="005E6346" w:rsidP="00F23A68">
      <w:pPr>
        <w:rPr>
          <w:b/>
        </w:rPr>
      </w:pPr>
      <w:r w:rsidRPr="00F23A68">
        <w:rPr>
          <w:b/>
        </w:rPr>
        <w:t>Definition of Aspect Ratio</w:t>
      </w:r>
    </w:p>
    <w:p w14:paraId="273E7B68" w14:textId="77777777" w:rsidR="005E6346" w:rsidRPr="005E6346" w:rsidRDefault="005E6346" w:rsidP="005E6346">
      <w:pPr>
        <w:ind w:left="708"/>
      </w:pPr>
      <w:r w:rsidRPr="005E6346">
        <w:t>The aspect ratio is the wing span divided by the mean geometric chord. It is a measure of how long and narrow a wing is. A square wing would have an aspect ratio of 1! We can calculate the aspect ratio in several ways:</w:t>
      </w:r>
    </w:p>
    <w:p w14:paraId="23111ABA" w14:textId="46123B70" w:rsidR="005E6346" w:rsidRPr="005E6346" w:rsidRDefault="005E6346" w:rsidP="005E6346">
      <m:oMathPara>
        <m:oMath>
          <m:r>
            <w:rPr>
              <w:rFonts w:ascii="Cambria Math" w:hAnsi="Cambria Math"/>
            </w:rPr>
            <m:t xml:space="preserve">AR = </m:t>
          </m:r>
          <m:f>
            <m:fPr>
              <m:ctrlPr>
                <w:rPr>
                  <w:rFonts w:ascii="Cambria Math" w:hAnsi="Cambria Math"/>
                  <w:i/>
                </w:rPr>
              </m:ctrlPr>
            </m:fPr>
            <m:num>
              <m:r>
                <w:rPr>
                  <w:rFonts w:ascii="Cambria Math" w:hAnsi="Cambria Math"/>
                </w:rPr>
                <m:t>b</m:t>
              </m:r>
            </m:num>
            <m:den>
              <m:sSub>
                <m:sSubPr>
                  <m:ctrlPr>
                    <w:rPr>
                      <w:rFonts w:ascii="Cambria Math" w:hAnsi="Cambria Math"/>
                      <w:i/>
                    </w:rPr>
                  </m:ctrlPr>
                </m:sSubPr>
                <m:e>
                  <m:r>
                    <w:rPr>
                      <w:rFonts w:ascii="Cambria Math" w:hAnsi="Cambria Math"/>
                    </w:rPr>
                    <m:t>c</m:t>
                  </m:r>
                </m:e>
                <m:sub>
                  <m:r>
                    <w:rPr>
                      <w:rFonts w:ascii="Cambria Math" w:hAnsi="Cambria Math"/>
                    </w:rPr>
                    <m:t>g</m:t>
                  </m:r>
                </m:sub>
              </m:sSub>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b</m:t>
                  </m:r>
                </m:e>
                <m:sup>
                  <m:r>
                    <w:rPr>
                      <w:rFonts w:ascii="Cambria Math" w:hAnsi="Cambria Math"/>
                    </w:rPr>
                    <m:t>2</m:t>
                  </m:r>
                </m:sup>
              </m:sSup>
            </m:num>
            <m:den>
              <m:r>
                <w:rPr>
                  <w:rFonts w:ascii="Cambria Math" w:hAnsi="Cambria Math"/>
                </w:rPr>
                <m:t>S</m:t>
              </m:r>
            </m:den>
          </m:f>
          <m:r>
            <w:rPr>
              <w:rFonts w:ascii="Cambria Math" w:eastAsiaTheme="minorEastAsia" w:hAnsi="Cambria Math"/>
            </w:rPr>
            <m:t xml:space="preserve">   (6)</m:t>
          </m:r>
        </m:oMath>
      </m:oMathPara>
    </w:p>
    <w:p w14:paraId="623B1228" w14:textId="59650513" w:rsidR="005E6346" w:rsidRPr="005E6346" w:rsidRDefault="005E6346" w:rsidP="005E6346">
      <m:oMathPara>
        <m:oMath>
          <m:r>
            <w:rPr>
              <w:rFonts w:ascii="Cambria Math" w:hAnsi="Cambria Math"/>
            </w:rPr>
            <m:t>S = Geometric mean cord * Wing Span</m:t>
          </m:r>
          <m:r>
            <w:rPr>
              <w:rFonts w:ascii="Cambria Math" w:hAnsi="Cambria Math"/>
            </w:rPr>
            <m:t xml:space="preserve"> (7)</m:t>
          </m:r>
        </m:oMath>
      </m:oMathPara>
    </w:p>
    <w:p w14:paraId="0F347867" w14:textId="77777777" w:rsidR="005E6346" w:rsidRPr="00F23A68" w:rsidRDefault="005E6346" w:rsidP="00F23A68">
      <w:pPr>
        <w:rPr>
          <w:b/>
        </w:rPr>
      </w:pPr>
      <w:r w:rsidRPr="00F23A68">
        <w:rPr>
          <w:b/>
        </w:rPr>
        <w:t>Geometric Mean Cord</w:t>
      </w:r>
    </w:p>
    <w:p w14:paraId="6AFBC229" w14:textId="77777777" w:rsidR="005E6346" w:rsidRPr="005E6346" w:rsidRDefault="005E6346" w:rsidP="005E6346">
      <w:pPr>
        <w:ind w:left="708"/>
      </w:pPr>
      <w:r w:rsidRPr="005E6346">
        <w:t>The mean geometric chord is the chord of a rectangular wing having the same span and the same area as the original wing. It can be found for straight tapered wings in the following way:</w:t>
      </w:r>
    </w:p>
    <w:p w14:paraId="57548851" w14:textId="5E7CDE90" w:rsidR="005E6346" w:rsidRPr="005E6346" w:rsidRDefault="009F22DF" w:rsidP="005E6346">
      <m:oMathPara>
        <m:oMath>
          <m:sSub>
            <m:sSubPr>
              <m:ctrlPr>
                <w:rPr>
                  <w:rFonts w:ascii="Cambria Math" w:hAnsi="Cambria Math"/>
                  <w:i/>
                </w:rPr>
              </m:ctrlPr>
            </m:sSubPr>
            <m:e>
              <m:r>
                <w:rPr>
                  <w:rFonts w:ascii="Cambria Math" w:hAnsi="Cambria Math"/>
                </w:rPr>
                <m:t>c</m:t>
              </m:r>
            </m:e>
            <m:sub>
              <m:r>
                <w:rPr>
                  <w:rFonts w:ascii="Cambria Math" w:hAnsi="Cambria Math"/>
                </w:rPr>
                <m:t>g</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r</m:t>
                  </m:r>
                </m:sub>
              </m:sSub>
            </m:num>
            <m:den>
              <m:r>
                <w:rPr>
                  <w:rFonts w:ascii="Cambria Math" w:hAnsi="Cambria Math"/>
                </w:rPr>
                <m:t>2</m:t>
              </m:r>
            </m:den>
          </m:f>
          <m:d>
            <m:dPr>
              <m:ctrlPr>
                <w:rPr>
                  <w:rFonts w:ascii="Cambria Math" w:hAnsi="Cambria Math"/>
                  <w:i/>
                </w:rPr>
              </m:ctrlPr>
            </m:dPr>
            <m:e>
              <m:r>
                <w:rPr>
                  <w:rFonts w:ascii="Cambria Math" w:hAnsi="Cambria Math"/>
                </w:rPr>
                <m:t>1+λ</m:t>
              </m:r>
            </m:e>
          </m:d>
          <m:r>
            <w:rPr>
              <w:rFonts w:ascii="Cambria Math" w:hAnsi="Cambria Math"/>
            </w:rPr>
            <m:t>=</m:t>
          </m:r>
          <m:f>
            <m:fPr>
              <m:ctrlPr>
                <w:rPr>
                  <w:rFonts w:ascii="Cambria Math" w:hAnsi="Cambria Math"/>
                  <w:i/>
                </w:rPr>
              </m:ctrlPr>
            </m:fPr>
            <m:num>
              <m:r>
                <w:rPr>
                  <w:rFonts w:ascii="Cambria Math" w:hAnsi="Cambria Math"/>
                </w:rPr>
                <m:t>S</m:t>
              </m:r>
            </m:num>
            <m:den>
              <m:r>
                <w:rPr>
                  <w:rFonts w:ascii="Cambria Math" w:hAnsi="Cambria Math"/>
                </w:rPr>
                <m:t>b</m:t>
              </m:r>
            </m:den>
          </m:f>
          <m:r>
            <w:rPr>
              <w:rFonts w:ascii="Cambria Math" w:eastAsiaTheme="minorEastAsia" w:hAnsi="Cambria Math"/>
            </w:rPr>
            <m:t xml:space="preserve">   (8)</m:t>
          </m:r>
        </m:oMath>
      </m:oMathPara>
    </w:p>
    <w:p w14:paraId="60FE7B24" w14:textId="77777777" w:rsidR="005E6346" w:rsidRPr="00F23A68" w:rsidRDefault="005E6346" w:rsidP="00F23A68">
      <w:pPr>
        <w:rPr>
          <w:b/>
        </w:rPr>
      </w:pPr>
      <w:r w:rsidRPr="00F23A68">
        <w:rPr>
          <w:b/>
        </w:rPr>
        <w:t>Aerodynamic Mean Cord</w:t>
      </w:r>
    </w:p>
    <w:p w14:paraId="1DC70D9D" w14:textId="77777777" w:rsidR="005E6346" w:rsidRPr="005E6346" w:rsidRDefault="005E6346" w:rsidP="005E6346">
      <w:pPr>
        <w:ind w:left="708"/>
      </w:pPr>
      <w:r w:rsidRPr="005E6346">
        <w:t>The mean aerodynamic chord is the chord of a rectangular wing with the span that has the same aerodynamic properties with regarding the pitch-moment characteristics as the original wing. It can be found for straight tapered wings in the following way:</w:t>
      </w:r>
    </w:p>
    <w:p w14:paraId="78620B56" w14:textId="31E6AD29" w:rsidR="005E6346" w:rsidRPr="005E6346" w:rsidRDefault="009F22DF" w:rsidP="005E6346">
      <m:oMathPara>
        <m:oMath>
          <m:sSub>
            <m:sSubPr>
              <m:ctrlPr>
                <w:rPr>
                  <w:rFonts w:ascii="Cambria Math" w:hAnsi="Cambria Math"/>
                  <w:i/>
                </w:rPr>
              </m:ctrlPr>
            </m:sSubPr>
            <m:e>
              <m:r>
                <w:rPr>
                  <w:rFonts w:ascii="Cambria Math" w:hAnsi="Cambria Math"/>
                </w:rPr>
                <m:t>c</m:t>
              </m:r>
            </m:e>
            <m:sub>
              <m:r>
                <w:rPr>
                  <w:rFonts w:ascii="Cambria Math" w:hAnsi="Cambria Math"/>
                </w:rPr>
                <m:t>mean aerodynamic</m:t>
              </m:r>
            </m:sub>
          </m:sSub>
          <m:r>
            <w:rPr>
              <w:rFonts w:ascii="Cambria Math" w:hAnsi="Cambria Math"/>
            </w:rPr>
            <m:t xml:space="preserve">= </m:t>
          </m:r>
          <m:f>
            <m:fPr>
              <m:ctrlPr>
                <w:rPr>
                  <w:rFonts w:ascii="Cambria Math" w:hAnsi="Cambria Math"/>
                  <w:i/>
                </w:rPr>
              </m:ctrlPr>
            </m:fPr>
            <m:num>
              <m:r>
                <w:rPr>
                  <w:rFonts w:ascii="Cambria Math" w:hAnsi="Cambria Math"/>
                </w:rPr>
                <m:t>2</m:t>
              </m:r>
            </m:num>
            <m:den>
              <m:r>
                <w:rPr>
                  <w:rFonts w:ascii="Cambria Math" w:hAnsi="Cambria Math"/>
                </w:rPr>
                <m:t>3</m:t>
              </m:r>
            </m:den>
          </m:f>
          <m:r>
            <w:rPr>
              <w:rFonts w:ascii="Cambria Math" w:hAnsi="Cambria Math"/>
            </w:rPr>
            <m:t xml:space="preserve"> </m:t>
          </m:r>
          <m:sSub>
            <m:sSubPr>
              <m:ctrlPr>
                <w:rPr>
                  <w:rFonts w:ascii="Cambria Math" w:hAnsi="Cambria Math"/>
                  <w:i/>
                </w:rPr>
              </m:ctrlPr>
            </m:sSubPr>
            <m:e>
              <m:r>
                <w:rPr>
                  <w:rFonts w:ascii="Cambria Math" w:hAnsi="Cambria Math"/>
                </w:rPr>
                <m:t>c</m:t>
              </m:r>
            </m:e>
            <m:sub>
              <m:r>
                <w:rPr>
                  <w:rFonts w:ascii="Cambria Math" w:hAnsi="Cambria Math"/>
                </w:rPr>
                <m:t>r</m:t>
              </m:r>
            </m:sub>
          </m:sSub>
          <m:r>
            <w:rPr>
              <w:rFonts w:ascii="Cambria Math" w:hAnsi="Cambria Math"/>
            </w:rPr>
            <m:t xml:space="preserve"> </m:t>
          </m:r>
          <m:f>
            <m:fPr>
              <m:ctrlPr>
                <w:rPr>
                  <w:rFonts w:ascii="Cambria Math" w:hAnsi="Cambria Math"/>
                  <w:i/>
                </w:rPr>
              </m:ctrlPr>
            </m:fPr>
            <m:num>
              <m:r>
                <w:rPr>
                  <w:rFonts w:ascii="Cambria Math" w:hAnsi="Cambria Math"/>
                </w:rPr>
                <m:t>1+λ+</m:t>
              </m:r>
              <m:sSup>
                <m:sSupPr>
                  <m:ctrlPr>
                    <w:rPr>
                      <w:rFonts w:ascii="Cambria Math" w:hAnsi="Cambria Math"/>
                      <w:i/>
                    </w:rPr>
                  </m:ctrlPr>
                </m:sSupPr>
                <m:e>
                  <m:r>
                    <w:rPr>
                      <w:rFonts w:ascii="Cambria Math" w:hAnsi="Cambria Math"/>
                    </w:rPr>
                    <m:t>λ</m:t>
                  </m:r>
                </m:e>
                <m:sup>
                  <m:r>
                    <w:rPr>
                      <w:rFonts w:ascii="Cambria Math" w:hAnsi="Cambria Math"/>
                    </w:rPr>
                    <m:t>2</m:t>
                  </m:r>
                </m:sup>
              </m:sSup>
              <m:r>
                <w:rPr>
                  <w:rFonts w:ascii="Cambria Math" w:hAnsi="Cambria Math"/>
                </w:rPr>
                <m:t xml:space="preserve"> </m:t>
              </m:r>
            </m:num>
            <m:den>
              <m:r>
                <w:rPr>
                  <w:rFonts w:ascii="Cambria Math" w:hAnsi="Cambria Math"/>
                </w:rPr>
                <m:t>1+λ</m:t>
              </m:r>
            </m:den>
          </m:f>
          <m:r>
            <w:rPr>
              <w:rFonts w:ascii="Cambria Math" w:eastAsiaTheme="minorEastAsia" w:hAnsi="Cambria Math"/>
            </w:rPr>
            <m:t xml:space="preserve">   (9)</m:t>
          </m:r>
        </m:oMath>
      </m:oMathPara>
    </w:p>
    <w:p w14:paraId="6459D122" w14:textId="77777777" w:rsidR="005E6346" w:rsidRPr="005E6346" w:rsidRDefault="005E6346" w:rsidP="005E6346">
      <w:pPr>
        <w:ind w:firstLine="720"/>
        <w:rPr>
          <w:rFonts w:ascii="Times New Roman" w:hAnsi="Times New Roman" w:cs="Times New Roman"/>
        </w:rPr>
      </w:pPr>
    </w:p>
    <w:p w14:paraId="64B8FEF5" w14:textId="77777777" w:rsidR="005E6346" w:rsidRPr="00F23A68" w:rsidRDefault="005E6346" w:rsidP="00F23A68">
      <w:pPr>
        <w:rPr>
          <w:b/>
        </w:rPr>
      </w:pPr>
      <w:r w:rsidRPr="00F23A68">
        <w:rPr>
          <w:b/>
        </w:rPr>
        <w:t>Performance</w:t>
      </w:r>
    </w:p>
    <w:p w14:paraId="2819F5A4" w14:textId="77777777" w:rsidR="005E6346" w:rsidRPr="005E6346" w:rsidRDefault="005E6346" w:rsidP="005E6346">
      <w:pPr>
        <w:ind w:left="708"/>
        <w:rPr>
          <w:rFonts w:cs="Times New Roman"/>
        </w:rPr>
      </w:pPr>
      <w:r w:rsidRPr="005E6346">
        <w:rPr>
          <w:rFonts w:cs="Times New Roman"/>
        </w:rPr>
        <w:t>For a vehicle in steady, level flight, the thrust force is equal to the drag force, and lift is equal to weight. Any thrust available in excess of that required to overcome the drag can be applied to accelerate the vehicle (increasing kinetic energy) or to cause the vehicle to climb (increasing potential energy).</w:t>
      </w:r>
    </w:p>
    <w:p w14:paraId="06F158FE" w14:textId="77777777" w:rsidR="00BE76BC" w:rsidRDefault="005E6346" w:rsidP="00BE76BC">
      <w:pPr>
        <w:keepNext/>
        <w:jc w:val="center"/>
      </w:pPr>
      <w:r w:rsidRPr="005E6346">
        <w:rPr>
          <w:rFonts w:ascii="Times New Roman" w:hAnsi="Times New Roman" w:cs="Times New Roman"/>
          <w:noProof/>
          <w:lang w:val="tr-TR" w:eastAsia="tr-TR"/>
        </w:rPr>
        <w:lastRenderedPageBreak/>
        <w:drawing>
          <wp:inline distT="0" distB="0" distL="0" distR="0" wp14:anchorId="770252B5" wp14:editId="2F2BD4FA">
            <wp:extent cx="2783840" cy="158115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799514" cy="1590052"/>
                    </a:xfrm>
                    <a:prstGeom prst="rect">
                      <a:avLst/>
                    </a:prstGeom>
                  </pic:spPr>
                </pic:pic>
              </a:graphicData>
            </a:graphic>
          </wp:inline>
        </w:drawing>
      </w:r>
    </w:p>
    <w:p w14:paraId="73EFB587" w14:textId="77777777" w:rsidR="005E6346" w:rsidRPr="005E6346" w:rsidRDefault="00BE76BC" w:rsidP="00BE76BC">
      <w:pPr>
        <w:pStyle w:val="Caption"/>
        <w:jc w:val="center"/>
      </w:pPr>
      <w:bookmarkStart w:id="164" w:name="_Toc525254201"/>
      <w:r>
        <w:t xml:space="preserve">Figure </w:t>
      </w:r>
      <w:r w:rsidR="00F47D15">
        <w:fldChar w:fldCharType="begin"/>
      </w:r>
      <w:r w:rsidR="00F47D15">
        <w:instrText xml:space="preserve"> STYLEREF 2 \s </w:instrText>
      </w:r>
      <w:r w:rsidR="00F47D15">
        <w:fldChar w:fldCharType="separate"/>
      </w:r>
      <w:r w:rsidR="00F47D15">
        <w:rPr>
          <w:noProof/>
        </w:rPr>
        <w:t>3.1</w:t>
      </w:r>
      <w:r w:rsidR="00F47D15">
        <w:fldChar w:fldCharType="end"/>
      </w:r>
      <w:r w:rsidR="00F47D15">
        <w:noBreakHyphen/>
      </w:r>
      <w:r w:rsidR="00F47D15">
        <w:fldChar w:fldCharType="begin"/>
      </w:r>
      <w:r w:rsidR="00F47D15">
        <w:instrText xml:space="preserve"> SEQ Figure \* ARABIC \s 2 </w:instrText>
      </w:r>
      <w:r w:rsidR="00F47D15">
        <w:fldChar w:fldCharType="separate"/>
      </w:r>
      <w:r w:rsidR="00F47D15">
        <w:rPr>
          <w:noProof/>
        </w:rPr>
        <w:t>94</w:t>
      </w:r>
      <w:r w:rsidR="00F47D15">
        <w:fldChar w:fldCharType="end"/>
      </w:r>
      <w:r>
        <w:t xml:space="preserve">. </w:t>
      </w:r>
      <w:r w:rsidRPr="006D55DA">
        <w:t>Aerodynamic Forces</w:t>
      </w:r>
      <w:bookmarkEnd w:id="164"/>
    </w:p>
    <w:p w14:paraId="4E13F128" w14:textId="77777777" w:rsidR="005E6346" w:rsidRPr="005E6346" w:rsidRDefault="005E6346" w:rsidP="005E6346">
      <w:pPr>
        <w:ind w:left="708"/>
      </w:pPr>
      <w:r w:rsidRPr="005E6346">
        <w:t>For steady level flight we can link the forces as below:</w:t>
      </w:r>
    </w:p>
    <w:p w14:paraId="6E1761C5" w14:textId="77777777" w:rsidR="005E6346" w:rsidRPr="005E6346" w:rsidRDefault="005E6346" w:rsidP="005E6346">
      <w:pPr>
        <w:ind w:left="708"/>
      </w:pPr>
    </w:p>
    <w:p w14:paraId="120EC565" w14:textId="04EFC51B" w:rsidR="005E6346" w:rsidRPr="005E6346" w:rsidRDefault="005E6346" w:rsidP="005E6346">
      <w:pPr>
        <w:ind w:left="708"/>
      </w:pPr>
      <m:oMathPara>
        <m:oMath>
          <m:r>
            <w:rPr>
              <w:rFonts w:ascii="Cambria Math" w:hAnsi="Cambria Math"/>
            </w:rPr>
            <m:t>T = D</m:t>
          </m:r>
          <m:r>
            <w:rPr>
              <w:rFonts w:ascii="Cambria Math" w:hAnsi="Cambria Math"/>
            </w:rPr>
            <m:t xml:space="preserve">  </m:t>
          </m:r>
          <m:d>
            <m:dPr>
              <m:ctrlPr>
                <w:rPr>
                  <w:rFonts w:ascii="Cambria Math" w:hAnsi="Cambria Math"/>
                  <w:i/>
                </w:rPr>
              </m:ctrlPr>
            </m:dPr>
            <m:e>
              <m:r>
                <w:rPr>
                  <w:rFonts w:ascii="Cambria Math" w:hAnsi="Cambria Math"/>
                </w:rPr>
                <m:t>10</m:t>
              </m:r>
            </m:e>
          </m:d>
          <m:r>
            <w:rPr>
              <w:rFonts w:ascii="Cambria Math" w:hAnsi="Cambria Math"/>
            </w:rPr>
            <m:t xml:space="preserve">                                 L = W   </m:t>
          </m:r>
          <m:d>
            <m:dPr>
              <m:ctrlPr>
                <w:rPr>
                  <w:rFonts w:ascii="Cambria Math" w:hAnsi="Cambria Math"/>
                  <w:i/>
                </w:rPr>
              </m:ctrlPr>
            </m:dPr>
            <m:e>
              <m:r>
                <w:rPr>
                  <w:rFonts w:ascii="Cambria Math" w:hAnsi="Cambria Math"/>
                </w:rPr>
                <m:t>11</m:t>
              </m:r>
            </m:e>
          </m:d>
          <m:r>
            <w:rPr>
              <w:rFonts w:ascii="Cambria Math" w:hAnsi="Cambria Math"/>
            </w:rPr>
            <m:t xml:space="preserve">                       T = </m:t>
          </m:r>
          <m:f>
            <m:fPr>
              <m:ctrlPr>
                <w:rPr>
                  <w:rFonts w:ascii="Cambria Math" w:hAnsi="Cambria Math"/>
                  <w:i/>
                </w:rPr>
              </m:ctrlPr>
            </m:fPr>
            <m:num>
              <m:r>
                <w:rPr>
                  <w:rFonts w:ascii="Cambria Math" w:hAnsi="Cambria Math"/>
                </w:rPr>
                <m:t>W</m:t>
              </m:r>
            </m:num>
            <m:den>
              <m:d>
                <m:dPr>
                  <m:ctrlPr>
                    <w:rPr>
                      <w:rFonts w:ascii="Cambria Math" w:hAnsi="Cambria Math"/>
                      <w:i/>
                    </w:rPr>
                  </m:ctrlPr>
                </m:dPr>
                <m:e>
                  <m:f>
                    <m:fPr>
                      <m:ctrlPr>
                        <w:rPr>
                          <w:rFonts w:ascii="Cambria Math" w:hAnsi="Cambria Math"/>
                          <w:i/>
                        </w:rPr>
                      </m:ctrlPr>
                    </m:fPr>
                    <m:num>
                      <m:r>
                        <w:rPr>
                          <w:rFonts w:ascii="Cambria Math" w:hAnsi="Cambria Math"/>
                        </w:rPr>
                        <m:t>L</m:t>
                      </m:r>
                    </m:num>
                    <m:den>
                      <m:r>
                        <w:rPr>
                          <w:rFonts w:ascii="Cambria Math" w:hAnsi="Cambria Math"/>
                        </w:rPr>
                        <m:t>D</m:t>
                      </m:r>
                    </m:den>
                  </m:f>
                </m:e>
              </m:d>
            </m:den>
          </m:f>
          <m:r>
            <w:rPr>
              <w:rFonts w:ascii="Cambria Math" w:hAnsi="Cambria Math"/>
            </w:rPr>
            <m:t xml:space="preserve">  (12)</m:t>
          </m:r>
        </m:oMath>
      </m:oMathPara>
    </w:p>
    <w:p w14:paraId="5BB76CDC" w14:textId="77777777" w:rsidR="005E6346" w:rsidRPr="005E6346" w:rsidRDefault="005E6346" w:rsidP="005E6346">
      <w:pPr>
        <w:ind w:left="708"/>
      </w:pPr>
      <w:r w:rsidRPr="005E6346">
        <w:t>We know that drag takes the form shown in Figure, being composed of a part termed parasitic drag that increases with the square of the flight velocity, and a part called induced drag, or drag due to lift, that decreases in proportion to the inverse of the flight velocity.</w:t>
      </w:r>
    </w:p>
    <w:p w14:paraId="26D82477" w14:textId="77777777" w:rsidR="00BE76BC" w:rsidRDefault="005E6346" w:rsidP="00BE76BC">
      <w:pPr>
        <w:keepNext/>
        <w:jc w:val="center"/>
      </w:pPr>
      <w:r w:rsidRPr="005E6346">
        <w:rPr>
          <w:rFonts w:ascii="Times New Roman" w:hAnsi="Times New Roman" w:cs="Times New Roman"/>
          <w:noProof/>
          <w:lang w:val="tr-TR" w:eastAsia="tr-TR"/>
        </w:rPr>
        <w:drawing>
          <wp:inline distT="0" distB="0" distL="0" distR="0" wp14:anchorId="3F9651F6" wp14:editId="04D32DBA">
            <wp:extent cx="3375644" cy="2347557"/>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385727" cy="2354569"/>
                    </a:xfrm>
                    <a:prstGeom prst="rect">
                      <a:avLst/>
                    </a:prstGeom>
                  </pic:spPr>
                </pic:pic>
              </a:graphicData>
            </a:graphic>
          </wp:inline>
        </w:drawing>
      </w:r>
    </w:p>
    <w:p w14:paraId="4CFBBC53" w14:textId="77777777" w:rsidR="005E6346" w:rsidRPr="005E6346" w:rsidRDefault="00BE76BC" w:rsidP="00BE76BC">
      <w:pPr>
        <w:pStyle w:val="Caption"/>
        <w:jc w:val="center"/>
      </w:pPr>
      <w:bookmarkStart w:id="165" w:name="_Toc525254202"/>
      <w:r>
        <w:t xml:space="preserve">Figure </w:t>
      </w:r>
      <w:r w:rsidR="00F47D15">
        <w:fldChar w:fldCharType="begin"/>
      </w:r>
      <w:r w:rsidR="00F47D15">
        <w:instrText xml:space="preserve"> STYLEREF 2 \s </w:instrText>
      </w:r>
      <w:r w:rsidR="00F47D15">
        <w:fldChar w:fldCharType="separate"/>
      </w:r>
      <w:r w:rsidR="00F47D15">
        <w:rPr>
          <w:noProof/>
        </w:rPr>
        <w:t>3.1</w:t>
      </w:r>
      <w:r w:rsidR="00F47D15">
        <w:fldChar w:fldCharType="end"/>
      </w:r>
      <w:r w:rsidR="00F47D15">
        <w:noBreakHyphen/>
      </w:r>
      <w:r w:rsidR="00F47D15">
        <w:fldChar w:fldCharType="begin"/>
      </w:r>
      <w:r w:rsidR="00F47D15">
        <w:instrText xml:space="preserve"> SEQ Figure \* ARABIC \s 2 </w:instrText>
      </w:r>
      <w:r w:rsidR="00F47D15">
        <w:fldChar w:fldCharType="separate"/>
      </w:r>
      <w:r w:rsidR="00F47D15">
        <w:rPr>
          <w:noProof/>
        </w:rPr>
        <w:t>95</w:t>
      </w:r>
      <w:r w:rsidR="00F47D15">
        <w:fldChar w:fldCharType="end"/>
      </w:r>
      <w:r>
        <w:t xml:space="preserve">. </w:t>
      </w:r>
      <w:r w:rsidRPr="00640929">
        <w:t>Drag Force Components</w:t>
      </w:r>
      <w:bookmarkEnd w:id="165"/>
    </w:p>
    <w:p w14:paraId="7074A6D9" w14:textId="1EB118D6" w:rsidR="005E6346" w:rsidRPr="005E6346" w:rsidRDefault="009F22DF" w:rsidP="005E6346">
      <w:pPr>
        <w:rPr>
          <w:rFonts w:ascii="Times New Roman" w:eastAsia="Times New Roman" w:hAnsi="Times New Roman" w:cs="Times New Roman"/>
          <w:i/>
          <w:noProof/>
        </w:rPr>
      </w:pPr>
      <m:oMathPara>
        <m:oMath>
          <m:sSub>
            <m:sSubPr>
              <m:ctrlPr>
                <w:rPr>
                  <w:rFonts w:ascii="Cambria Math" w:hAnsi="Cambria Math"/>
                  <w:i/>
                </w:rPr>
              </m:ctrlPr>
            </m:sSubPr>
            <m:e>
              <m:r>
                <w:rPr>
                  <w:rFonts w:ascii="Cambria Math" w:hAnsi="Cambria Math"/>
                </w:rPr>
                <m:t>C</m:t>
              </m:r>
            </m:e>
            <m:sub>
              <m:r>
                <w:rPr>
                  <w:rFonts w:ascii="Cambria Math" w:hAnsi="Cambria Math"/>
                </w:rPr>
                <m:t>D</m:t>
              </m:r>
            </m:sub>
          </m:sSub>
          <m:r>
            <w:rPr>
              <w:rFonts w:ascii="Cambria Math" w:hAnsi="Cambria Math"/>
            </w:rPr>
            <m:t xml:space="preserve"> = </m:t>
          </m:r>
          <m:sSub>
            <m:sSubPr>
              <m:ctrlPr>
                <w:rPr>
                  <w:rFonts w:ascii="Cambria Math" w:hAnsi="Cambria Math"/>
                  <w:i/>
                </w:rPr>
              </m:ctrlPr>
            </m:sSubPr>
            <m:e>
              <m:r>
                <w:rPr>
                  <w:rFonts w:ascii="Cambria Math" w:hAnsi="Cambria Math"/>
                </w:rPr>
                <m:t>C</m:t>
              </m:r>
            </m:e>
            <m:sub>
              <m:sSub>
                <m:sSubPr>
                  <m:ctrlPr>
                    <w:rPr>
                      <w:rFonts w:ascii="Cambria Math" w:hAnsi="Cambria Math"/>
                      <w:i/>
                    </w:rPr>
                  </m:ctrlPr>
                </m:sSubPr>
                <m:e>
                  <m:r>
                    <w:rPr>
                      <w:rFonts w:ascii="Cambria Math" w:hAnsi="Cambria Math"/>
                    </w:rPr>
                    <m:t>D</m:t>
                  </m:r>
                </m:e>
                <m:sub>
                  <m:r>
                    <w:rPr>
                      <w:rFonts w:ascii="Cambria Math" w:hAnsi="Cambria Math"/>
                    </w:rPr>
                    <m:t>0</m:t>
                  </m:r>
                </m:sub>
              </m:sSub>
            </m:sub>
          </m:sSub>
          <m:r>
            <w:rPr>
              <w:rFonts w:ascii="Cambria Math" w:hAnsi="Cambria Math"/>
            </w:rPr>
            <m:t>+KC</m:t>
          </m:r>
          <m:sSup>
            <m:sSupPr>
              <m:ctrlPr>
                <w:rPr>
                  <w:rFonts w:ascii="Cambria Math" w:hAnsi="Cambria Math"/>
                  <w:i/>
                </w:rPr>
              </m:ctrlPr>
            </m:sSupPr>
            <m:e>
              <m:r>
                <w:rPr>
                  <w:rFonts w:ascii="Cambria Math" w:hAnsi="Cambria Math"/>
                </w:rPr>
                <m:t>L</m:t>
              </m:r>
            </m:e>
            <m:sup>
              <m:r>
                <w:rPr>
                  <w:rFonts w:ascii="Cambria Math" w:hAnsi="Cambria Math"/>
                </w:rPr>
                <m:t>2</m:t>
              </m:r>
            </m:sup>
          </m:sSup>
          <m:r>
            <w:rPr>
              <w:rFonts w:ascii="Cambria Math" w:hAnsi="Cambria Math"/>
            </w:rPr>
            <m:t xml:space="preserve">   (13)</m:t>
          </m:r>
        </m:oMath>
      </m:oMathPara>
    </w:p>
    <w:p w14:paraId="4631C5D9" w14:textId="08BB0EED" w:rsidR="005E6346" w:rsidRPr="005E6346" w:rsidRDefault="005E6346" w:rsidP="005E6346">
      <m:oMathPara>
        <m:oMath>
          <m:r>
            <w:rPr>
              <w:rFonts w:ascii="Cambria Math" w:hAnsi="Cambria Math"/>
            </w:rPr>
            <m:t>D=</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ρ</m:t>
          </m:r>
          <m:sSup>
            <m:sSupPr>
              <m:ctrlPr>
                <w:rPr>
                  <w:rFonts w:ascii="Cambria Math" w:hAnsi="Cambria Math"/>
                  <w:i/>
                </w:rPr>
              </m:ctrlPr>
            </m:sSupPr>
            <m:e>
              <m:r>
                <w:rPr>
                  <w:rFonts w:ascii="Cambria Math" w:hAnsi="Cambria Math"/>
                </w:rPr>
                <m:t>V</m:t>
              </m:r>
            </m:e>
            <m:sup>
              <m:r>
                <w:rPr>
                  <w:rFonts w:ascii="Cambria Math" w:hAnsi="Cambria Math"/>
                </w:rPr>
                <m:t>2</m:t>
              </m:r>
            </m:sup>
          </m:sSup>
          <m:r>
            <w:rPr>
              <w:rFonts w:ascii="Cambria Math" w:hAnsi="Cambria Math"/>
            </w:rPr>
            <m:t>S</m:t>
          </m:r>
          <m:sSub>
            <m:sSubPr>
              <m:ctrlPr>
                <w:rPr>
                  <w:rFonts w:ascii="Cambria Math" w:hAnsi="Cambria Math"/>
                  <w:i/>
                </w:rPr>
              </m:ctrlPr>
            </m:sSubPr>
            <m:e>
              <m:r>
                <w:rPr>
                  <w:rFonts w:ascii="Cambria Math" w:hAnsi="Cambria Math"/>
                </w:rPr>
                <m:t>C</m:t>
              </m:r>
            </m:e>
            <m:sub>
              <m:sSub>
                <m:sSubPr>
                  <m:ctrlPr>
                    <w:rPr>
                      <w:rFonts w:ascii="Cambria Math" w:hAnsi="Cambria Math"/>
                      <w:i/>
                    </w:rPr>
                  </m:ctrlPr>
                </m:sSubPr>
                <m:e>
                  <m:r>
                    <w:rPr>
                      <w:rFonts w:ascii="Cambria Math" w:hAnsi="Cambria Math"/>
                    </w:rPr>
                    <m:t>D</m:t>
                  </m:r>
                </m:e>
                <m:sub>
                  <m:r>
                    <w:rPr>
                      <w:rFonts w:ascii="Cambria Math" w:hAnsi="Cambria Math"/>
                    </w:rPr>
                    <m:t>0</m:t>
                  </m:r>
                </m:sub>
              </m:sSub>
            </m:sub>
          </m:sSub>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W</m:t>
                  </m:r>
                </m:e>
                <m:sup>
                  <m:r>
                    <w:rPr>
                      <w:rFonts w:ascii="Cambria Math" w:hAnsi="Cambria Math"/>
                    </w:rPr>
                    <m:t>2</m:t>
                  </m:r>
                </m:sup>
              </m:sSup>
            </m:num>
            <m:den>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ρ</m:t>
              </m:r>
              <m:sSup>
                <m:sSupPr>
                  <m:ctrlPr>
                    <w:rPr>
                      <w:rFonts w:ascii="Cambria Math" w:hAnsi="Cambria Math"/>
                      <w:i/>
                    </w:rPr>
                  </m:ctrlPr>
                </m:sSupPr>
                <m:e>
                  <m:r>
                    <w:rPr>
                      <w:rFonts w:ascii="Cambria Math" w:hAnsi="Cambria Math"/>
                    </w:rPr>
                    <m:t>V</m:t>
                  </m:r>
                </m:e>
                <m:sup>
                  <m:r>
                    <w:rPr>
                      <w:rFonts w:ascii="Cambria Math" w:hAnsi="Cambria Math"/>
                    </w:rPr>
                    <m:t>2</m:t>
                  </m:r>
                </m:sup>
              </m:sSup>
              <m:r>
                <w:rPr>
                  <w:rFonts w:ascii="Cambria Math" w:hAnsi="Cambria Math"/>
                </w:rPr>
                <m:t>S</m:t>
              </m:r>
            </m:den>
          </m:f>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πeAR</m:t>
                  </m:r>
                </m:den>
              </m:f>
            </m:e>
          </m:d>
          <m:r>
            <w:rPr>
              <w:rFonts w:ascii="Cambria Math" w:hAnsi="Cambria Math"/>
            </w:rPr>
            <m:t xml:space="preserve">   (14)</m:t>
          </m:r>
        </m:oMath>
      </m:oMathPara>
    </w:p>
    <w:p w14:paraId="7E7FE8C6" w14:textId="77777777" w:rsidR="005E6346" w:rsidRPr="005E6346" w:rsidRDefault="005E6346" w:rsidP="005E6346"/>
    <w:p w14:paraId="0C11F70F" w14:textId="77777777" w:rsidR="005E6346" w:rsidRPr="005E6346" w:rsidRDefault="005E6346" w:rsidP="005E6346">
      <w:pPr>
        <w:ind w:left="708"/>
      </w:pPr>
      <w:r w:rsidRPr="005E6346">
        <w:t>For a given weight, minimum drag condition satisfies the maximum L/D .This means that for the maximum flight efficiency and maximum range, drag should be minimum:</w:t>
      </w:r>
    </w:p>
    <w:p w14:paraId="283FA922" w14:textId="21A72B02" w:rsidR="005E6346" w:rsidRPr="005E6346" w:rsidRDefault="009F22DF" w:rsidP="005E6346">
      <w:pPr>
        <w:ind w:left="708"/>
      </w:pPr>
      <m:oMathPara>
        <m:oMath>
          <m:sSub>
            <m:sSubPr>
              <m:ctrlPr>
                <w:rPr>
                  <w:rFonts w:ascii="Cambria Math" w:hAnsi="Cambria Math"/>
                  <w:i/>
                </w:rPr>
              </m:ctrlPr>
            </m:sSubPr>
            <m:e>
              <m:r>
                <w:rPr>
                  <w:rFonts w:ascii="Cambria Math" w:hAnsi="Cambria Math"/>
                </w:rPr>
                <m:t>D</m:t>
              </m:r>
            </m:e>
            <m:sub>
              <m:r>
                <w:rPr>
                  <w:rFonts w:ascii="Cambria Math" w:hAnsi="Cambria Math"/>
                </w:rPr>
                <m:t>min</m:t>
              </m:r>
            </m:sub>
          </m:sSub>
          <m:r>
            <w:rPr>
              <w:rFonts w:ascii="Cambria Math" w:hAnsi="Cambria Math"/>
            </w:rPr>
            <m:t xml:space="preserve">= </m:t>
          </m:r>
          <m:f>
            <m:fPr>
              <m:ctrlPr>
                <w:rPr>
                  <w:rFonts w:ascii="Cambria Math" w:hAnsi="Cambria Math"/>
                  <w:i/>
                </w:rPr>
              </m:ctrlPr>
            </m:fPr>
            <m:num>
              <m:r>
                <w:rPr>
                  <w:rFonts w:ascii="Cambria Math" w:hAnsi="Cambria Math"/>
                </w:rPr>
                <m:t>W</m:t>
              </m:r>
            </m:num>
            <m:den>
              <m:sSub>
                <m:sSubPr>
                  <m:ctrlPr>
                    <w:rPr>
                      <w:rFonts w:ascii="Cambria Math" w:hAnsi="Cambria Math"/>
                      <w:i/>
                    </w:rPr>
                  </m:ctrlPr>
                </m:sSubPr>
                <m:e>
                  <m:d>
                    <m:dPr>
                      <m:ctrlPr>
                        <w:rPr>
                          <w:rFonts w:ascii="Cambria Math" w:hAnsi="Cambria Math"/>
                          <w:i/>
                        </w:rPr>
                      </m:ctrlPr>
                    </m:dPr>
                    <m:e>
                      <m:f>
                        <m:fPr>
                          <m:ctrlPr>
                            <w:rPr>
                              <w:rFonts w:ascii="Cambria Math" w:hAnsi="Cambria Math"/>
                              <w:i/>
                            </w:rPr>
                          </m:ctrlPr>
                        </m:fPr>
                        <m:num>
                          <m:r>
                            <w:rPr>
                              <w:rFonts w:ascii="Cambria Math" w:hAnsi="Cambria Math"/>
                            </w:rPr>
                            <m:t>L</m:t>
                          </m:r>
                        </m:num>
                        <m:den>
                          <m:r>
                            <w:rPr>
                              <w:rFonts w:ascii="Cambria Math" w:hAnsi="Cambria Math"/>
                            </w:rPr>
                            <m:t>D</m:t>
                          </m:r>
                        </m:den>
                      </m:f>
                    </m:e>
                  </m:d>
                </m:e>
                <m:sub>
                  <m:r>
                    <m:rPr>
                      <m:sty m:val="p"/>
                    </m:rPr>
                    <w:rPr>
                      <w:rFonts w:ascii="Cambria Math" w:hAnsi="Cambria Math"/>
                    </w:rPr>
                    <m:t>max</m:t>
                  </m:r>
                </m:sub>
              </m:sSub>
            </m:den>
          </m:f>
          <m:r>
            <w:rPr>
              <w:rFonts w:ascii="Cambria Math" w:hAnsi="Cambria Math"/>
            </w:rPr>
            <m:t xml:space="preserve">   (15)</m:t>
          </m:r>
        </m:oMath>
      </m:oMathPara>
    </w:p>
    <w:p w14:paraId="2D48370C" w14:textId="77777777" w:rsidR="005E6346" w:rsidRPr="005E6346" w:rsidRDefault="005E6346" w:rsidP="005E6346">
      <w:pPr>
        <w:ind w:left="708"/>
      </w:pPr>
      <w:r w:rsidRPr="005E6346">
        <w:t>We can find a relationship for the maximum lift-to-drag ratio by setting:</w:t>
      </w:r>
    </w:p>
    <w:p w14:paraId="46749BF4" w14:textId="5E3E16A6" w:rsidR="005E6346" w:rsidRPr="005E6346" w:rsidRDefault="009F22DF" w:rsidP="005E6346">
      <w:pPr>
        <w:ind w:left="708"/>
      </w:pPr>
      <m:oMathPara>
        <m:oMath>
          <m:f>
            <m:fPr>
              <m:ctrlPr>
                <w:rPr>
                  <w:rFonts w:ascii="Cambria Math" w:hAnsi="Cambria Math"/>
                  <w:i/>
                </w:rPr>
              </m:ctrlPr>
            </m:fPr>
            <m:num>
              <m:r>
                <w:rPr>
                  <w:rFonts w:ascii="Cambria Math" w:hAnsi="Cambria Math"/>
                </w:rPr>
                <m:t>d</m:t>
              </m:r>
            </m:num>
            <m:den>
              <m:r>
                <w:rPr>
                  <w:rFonts w:ascii="Cambria Math" w:hAnsi="Cambria Math"/>
                </w:rPr>
                <m:t>d</m:t>
              </m:r>
              <m:sSub>
                <m:sSubPr>
                  <m:ctrlPr>
                    <w:rPr>
                      <w:rFonts w:ascii="Cambria Math" w:hAnsi="Cambria Math"/>
                      <w:i/>
                    </w:rPr>
                  </m:ctrlPr>
                </m:sSubPr>
                <m:e>
                  <m:r>
                    <w:rPr>
                      <w:rFonts w:ascii="Cambria Math" w:hAnsi="Cambria Math"/>
                    </w:rPr>
                    <m:t>C</m:t>
                  </m:r>
                </m:e>
                <m:sub>
                  <m:r>
                    <w:rPr>
                      <w:rFonts w:ascii="Cambria Math" w:hAnsi="Cambria Math"/>
                    </w:rPr>
                    <m:t>L</m:t>
                  </m:r>
                </m:sub>
              </m:sSub>
            </m:den>
          </m:f>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C</m:t>
                      </m:r>
                    </m:e>
                    <m:sub>
                      <m:sSub>
                        <m:sSubPr>
                          <m:ctrlPr>
                            <w:rPr>
                              <w:rFonts w:ascii="Cambria Math" w:hAnsi="Cambria Math"/>
                              <w:i/>
                            </w:rPr>
                          </m:ctrlPr>
                        </m:sSubPr>
                        <m:e>
                          <m:r>
                            <w:rPr>
                              <w:rFonts w:ascii="Cambria Math" w:hAnsi="Cambria Math"/>
                            </w:rPr>
                            <m:t>D</m:t>
                          </m:r>
                        </m:e>
                        <m:sub>
                          <m:r>
                            <w:rPr>
                              <w:rFonts w:ascii="Cambria Math" w:hAnsi="Cambria Math"/>
                            </w:rPr>
                            <m:t>0</m:t>
                          </m:r>
                        </m:sub>
                      </m:sSub>
                    </m:sub>
                  </m:sSub>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C</m:t>
                          </m:r>
                        </m:e>
                        <m:sub>
                          <m:r>
                            <w:rPr>
                              <w:rFonts w:ascii="Cambria Math" w:hAnsi="Cambria Math"/>
                            </w:rPr>
                            <m:t>L</m:t>
                          </m:r>
                        </m:sub>
                        <m:sup>
                          <m:r>
                            <w:rPr>
                              <w:rFonts w:ascii="Cambria Math" w:hAnsi="Cambria Math"/>
                            </w:rPr>
                            <m:t>2</m:t>
                          </m:r>
                        </m:sup>
                      </m:sSubSup>
                    </m:num>
                    <m:den>
                      <m:r>
                        <w:rPr>
                          <w:rFonts w:ascii="Cambria Math" w:hAnsi="Cambria Math"/>
                        </w:rPr>
                        <m:t>πeAR</m:t>
                      </m:r>
                    </m:den>
                  </m:f>
                </m:num>
                <m:den>
                  <m:sSub>
                    <m:sSubPr>
                      <m:ctrlPr>
                        <w:rPr>
                          <w:rFonts w:ascii="Cambria Math" w:hAnsi="Cambria Math"/>
                          <w:i/>
                        </w:rPr>
                      </m:ctrlPr>
                    </m:sSubPr>
                    <m:e>
                      <m:r>
                        <w:rPr>
                          <w:rFonts w:ascii="Cambria Math" w:hAnsi="Cambria Math"/>
                        </w:rPr>
                        <m:t>C</m:t>
                      </m:r>
                    </m:e>
                    <m:sub>
                      <m:r>
                        <w:rPr>
                          <w:rFonts w:ascii="Cambria Math" w:hAnsi="Cambria Math"/>
                        </w:rPr>
                        <m:t>L</m:t>
                      </m:r>
                    </m:sub>
                  </m:sSub>
                </m:den>
              </m:f>
            </m:e>
          </m:d>
          <m:r>
            <w:rPr>
              <w:rFonts w:ascii="Cambria Math" w:hAnsi="Cambria Math"/>
            </w:rPr>
            <m:t>=0</m:t>
          </m:r>
          <m:r>
            <w:rPr>
              <w:rFonts w:ascii="Cambria Math" w:hAnsi="Cambria Math"/>
            </w:rPr>
            <m:t xml:space="preserve">   (16)</m:t>
          </m:r>
        </m:oMath>
      </m:oMathPara>
    </w:p>
    <w:p w14:paraId="028FBC42" w14:textId="77777777" w:rsidR="005E6346" w:rsidRPr="005E6346" w:rsidRDefault="005E6346" w:rsidP="005E6346">
      <w:pPr>
        <w:ind w:left="708"/>
      </w:pPr>
      <w:r w:rsidRPr="005E6346">
        <w:t>From this equality we can find formulas for CL, CD and velocity at minimum drag condition as follows:</w:t>
      </w:r>
    </w:p>
    <w:p w14:paraId="5F35D092" w14:textId="7AAC622C" w:rsidR="005E6346" w:rsidRPr="005E6346" w:rsidRDefault="009F22DF" w:rsidP="005E6346">
      <w:pPr>
        <w:ind w:left="708"/>
      </w:pPr>
      <m:oMathPara>
        <m:oMath>
          <m:sSub>
            <m:sSubPr>
              <m:ctrlPr>
                <w:rPr>
                  <w:rFonts w:ascii="Cambria Math" w:hAnsi="Cambria Math"/>
                  <w:i/>
                </w:rPr>
              </m:ctrlPr>
            </m:sSubPr>
            <m:e>
              <m:r>
                <w:rPr>
                  <w:rFonts w:ascii="Cambria Math" w:hAnsi="Cambria Math"/>
                </w:rPr>
                <m:t>C</m:t>
              </m:r>
            </m:e>
            <m:sub>
              <m:r>
                <w:rPr>
                  <w:rFonts w:ascii="Cambria Math" w:hAnsi="Cambria Math"/>
                </w:rPr>
                <m:t>L,</m:t>
              </m:r>
              <m:func>
                <m:funcPr>
                  <m:ctrlPr>
                    <w:rPr>
                      <w:rFonts w:ascii="Cambria Math" w:hAnsi="Cambria Math"/>
                    </w:rPr>
                  </m:ctrlPr>
                </m:funcPr>
                <m:fName>
                  <m:r>
                    <m:rPr>
                      <m:sty m:val="p"/>
                    </m:rPr>
                    <w:rPr>
                      <w:rFonts w:ascii="Cambria Math" w:hAnsi="Cambria Math"/>
                    </w:rPr>
                    <m:t>min</m:t>
                  </m:r>
                  <m:ctrlPr>
                    <w:rPr>
                      <w:rFonts w:ascii="Cambria Math" w:hAnsi="Cambria Math"/>
                      <w:i/>
                    </w:rPr>
                  </m:ctrlPr>
                </m:fName>
                <m:e>
                  <m:r>
                    <w:rPr>
                      <w:rFonts w:ascii="Cambria Math" w:hAnsi="Cambria Math"/>
                    </w:rPr>
                    <m:t>drag</m:t>
                  </m:r>
                </m:e>
              </m:func>
            </m:sub>
          </m:sSub>
          <m:r>
            <w:rPr>
              <w:rFonts w:ascii="Cambria Math" w:hAnsi="Cambria Math"/>
            </w:rPr>
            <m:t>=</m:t>
          </m:r>
          <m:rad>
            <m:radPr>
              <m:degHide m:val="1"/>
              <m:ctrlPr>
                <w:rPr>
                  <w:rFonts w:ascii="Cambria Math" w:hAnsi="Cambria Math"/>
                  <w:i/>
                </w:rPr>
              </m:ctrlPr>
            </m:radPr>
            <m:deg/>
            <m:e>
              <m:r>
                <w:rPr>
                  <w:rFonts w:ascii="Cambria Math" w:hAnsi="Cambria Math"/>
                </w:rPr>
                <m:t>πeAR</m:t>
              </m:r>
              <m:sSub>
                <m:sSubPr>
                  <m:ctrlPr>
                    <w:rPr>
                      <w:rFonts w:ascii="Cambria Math" w:hAnsi="Cambria Math"/>
                      <w:i/>
                    </w:rPr>
                  </m:ctrlPr>
                </m:sSubPr>
                <m:e>
                  <m:r>
                    <w:rPr>
                      <w:rFonts w:ascii="Cambria Math" w:hAnsi="Cambria Math"/>
                    </w:rPr>
                    <m:t>C</m:t>
                  </m:r>
                </m:e>
                <m:sub>
                  <m:sSub>
                    <m:sSubPr>
                      <m:ctrlPr>
                        <w:rPr>
                          <w:rFonts w:ascii="Cambria Math" w:hAnsi="Cambria Math"/>
                          <w:i/>
                        </w:rPr>
                      </m:ctrlPr>
                    </m:sSubPr>
                    <m:e>
                      <m:r>
                        <w:rPr>
                          <w:rFonts w:ascii="Cambria Math" w:hAnsi="Cambria Math"/>
                        </w:rPr>
                        <m:t>D</m:t>
                      </m:r>
                    </m:e>
                    <m:sub>
                      <m:r>
                        <w:rPr>
                          <w:rFonts w:ascii="Cambria Math" w:hAnsi="Cambria Math"/>
                        </w:rPr>
                        <m:t>0</m:t>
                      </m:r>
                    </m:sub>
                  </m:sSub>
                </m:sub>
              </m:sSub>
            </m:e>
          </m:rad>
          <m:r>
            <w:rPr>
              <w:rFonts w:ascii="Cambria Math" w:hAnsi="Cambria Math"/>
            </w:rPr>
            <m:t xml:space="preserve">   (17)</m:t>
          </m:r>
        </m:oMath>
      </m:oMathPara>
    </w:p>
    <w:p w14:paraId="2E8F4B68" w14:textId="6409735E" w:rsidR="005E6346" w:rsidRPr="005E6346" w:rsidRDefault="009F22DF" w:rsidP="005E6346">
      <w:pPr>
        <w:ind w:left="708"/>
      </w:pPr>
      <m:oMathPara>
        <m:oMath>
          <m:sSub>
            <m:sSubPr>
              <m:ctrlPr>
                <w:rPr>
                  <w:rFonts w:ascii="Cambria Math" w:hAnsi="Cambria Math"/>
                  <w:i/>
                </w:rPr>
              </m:ctrlPr>
            </m:sSubPr>
            <m:e>
              <m:r>
                <w:rPr>
                  <w:rFonts w:ascii="Cambria Math" w:hAnsi="Cambria Math"/>
                </w:rPr>
                <m:t>C</m:t>
              </m:r>
            </m:e>
            <m:sub>
              <m:r>
                <w:rPr>
                  <w:rFonts w:ascii="Cambria Math" w:hAnsi="Cambria Math"/>
                </w:rPr>
                <m:t>D,</m:t>
              </m:r>
              <m:func>
                <m:funcPr>
                  <m:ctrlPr>
                    <w:rPr>
                      <w:rFonts w:ascii="Cambria Math" w:hAnsi="Cambria Math"/>
                    </w:rPr>
                  </m:ctrlPr>
                </m:funcPr>
                <m:fName>
                  <m:r>
                    <m:rPr>
                      <m:sty m:val="p"/>
                    </m:rPr>
                    <w:rPr>
                      <w:rFonts w:ascii="Cambria Math" w:hAnsi="Cambria Math"/>
                    </w:rPr>
                    <m:t>min</m:t>
                  </m:r>
                  <m:ctrlPr>
                    <w:rPr>
                      <w:rFonts w:ascii="Cambria Math" w:hAnsi="Cambria Math"/>
                      <w:i/>
                    </w:rPr>
                  </m:ctrlPr>
                </m:fName>
                <m:e>
                  <m:r>
                    <w:rPr>
                      <w:rFonts w:ascii="Cambria Math" w:hAnsi="Cambria Math"/>
                    </w:rPr>
                    <m:t>drag</m:t>
                  </m:r>
                </m:e>
              </m:func>
            </m:sub>
          </m:sSub>
          <m:r>
            <w:rPr>
              <w:rFonts w:ascii="Cambria Math" w:hAnsi="Cambria Math"/>
            </w:rPr>
            <m:t>=2</m:t>
          </m:r>
          <m:sSub>
            <m:sSubPr>
              <m:ctrlPr>
                <w:rPr>
                  <w:rFonts w:ascii="Cambria Math" w:hAnsi="Cambria Math"/>
                  <w:i/>
                </w:rPr>
              </m:ctrlPr>
            </m:sSubPr>
            <m:e>
              <m:r>
                <w:rPr>
                  <w:rFonts w:ascii="Cambria Math" w:hAnsi="Cambria Math"/>
                </w:rPr>
                <m:t>C</m:t>
              </m:r>
            </m:e>
            <m:sub>
              <m:sSub>
                <m:sSubPr>
                  <m:ctrlPr>
                    <w:rPr>
                      <w:rFonts w:ascii="Cambria Math" w:hAnsi="Cambria Math"/>
                      <w:i/>
                    </w:rPr>
                  </m:ctrlPr>
                </m:sSubPr>
                <m:e>
                  <m:r>
                    <w:rPr>
                      <w:rFonts w:ascii="Cambria Math" w:hAnsi="Cambria Math"/>
                    </w:rPr>
                    <m:t>D</m:t>
                  </m:r>
                </m:e>
                <m:sub>
                  <m:r>
                    <w:rPr>
                      <w:rFonts w:ascii="Cambria Math" w:hAnsi="Cambria Math"/>
                    </w:rPr>
                    <m:t>0</m:t>
                  </m:r>
                </m:sub>
              </m:sSub>
            </m:sub>
          </m:sSub>
          <m:r>
            <w:rPr>
              <w:rFonts w:ascii="Cambria Math" w:hAnsi="Cambria Math"/>
            </w:rPr>
            <m:t xml:space="preserve">   (18)</m:t>
          </m:r>
        </m:oMath>
      </m:oMathPara>
    </w:p>
    <w:p w14:paraId="4A4CA182" w14:textId="270647A8" w:rsidR="005E6346" w:rsidRPr="005E6346" w:rsidRDefault="009F22DF" w:rsidP="005E6346">
      <w:pPr>
        <w:ind w:left="708"/>
        <w:rPr>
          <w:rFonts w:eastAsiaTheme="minorEastAsia"/>
        </w:rPr>
      </w:pPr>
      <m:oMathPara>
        <m:oMath>
          <m:sSub>
            <m:sSubPr>
              <m:ctrlPr>
                <w:rPr>
                  <w:rFonts w:ascii="Cambria Math" w:hAnsi="Cambria Math" w:cs="Times New Roman"/>
                  <w:i/>
                </w:rPr>
              </m:ctrlPr>
            </m:sSub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L</m:t>
                          </m:r>
                        </m:sub>
                      </m:sSub>
                    </m:num>
                    <m:den>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D</m:t>
                          </m:r>
                        </m:sub>
                      </m:sSub>
                    </m:den>
                  </m:f>
                </m:e>
              </m:d>
            </m:e>
            <m:sub>
              <m:r>
                <w:rPr>
                  <w:rFonts w:ascii="Cambria Math" w:hAnsi="Cambria Math" w:cs="Times New Roman"/>
                </w:rPr>
                <m:t>max</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rad>
            <m:radPr>
              <m:degHide m:val="1"/>
              <m:ctrlPr>
                <w:rPr>
                  <w:rFonts w:ascii="Cambria Math" w:hAnsi="Cambria Math" w:cs="Times New Roman"/>
                  <w:i/>
                </w:rPr>
              </m:ctrlPr>
            </m:radPr>
            <m:deg/>
            <m:e>
              <m:f>
                <m:fPr>
                  <m:ctrlPr>
                    <w:rPr>
                      <w:rFonts w:ascii="Cambria Math" w:hAnsi="Cambria Math" w:cs="Times New Roman"/>
                      <w:i/>
                    </w:rPr>
                  </m:ctrlPr>
                </m:fPr>
                <m:num>
                  <m:r>
                    <w:rPr>
                      <w:rFonts w:ascii="Cambria Math" w:hAnsi="Cambria Math" w:cs="Times New Roman"/>
                    </w:rPr>
                    <m:t>πeAR</m:t>
                  </m:r>
                </m:num>
                <m:den>
                  <m:sSub>
                    <m:sSubPr>
                      <m:ctrlPr>
                        <w:rPr>
                          <w:rFonts w:ascii="Cambria Math" w:hAnsi="Cambria Math" w:cs="Times New Roman"/>
                          <w:i/>
                        </w:rPr>
                      </m:ctrlPr>
                    </m:sSubPr>
                    <m:e>
                      <m:r>
                        <w:rPr>
                          <w:rFonts w:ascii="Cambria Math" w:hAnsi="Cambria Math" w:cs="Times New Roman"/>
                        </w:rPr>
                        <m:t>C</m:t>
                      </m:r>
                    </m:e>
                    <m:sub>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0</m:t>
                          </m:r>
                        </m:sub>
                      </m:sSub>
                    </m:sub>
                  </m:sSub>
                </m:den>
              </m:f>
            </m:e>
          </m:rad>
          <m:r>
            <w:rPr>
              <w:rFonts w:ascii="Cambria Math" w:hAnsi="Cambria Math" w:cs="Times New Roman"/>
            </w:rPr>
            <m:t xml:space="preserve">   (19)</m:t>
          </m:r>
        </m:oMath>
      </m:oMathPara>
    </w:p>
    <w:p w14:paraId="78DCD210" w14:textId="54A4AD4F" w:rsidR="005E6346" w:rsidRPr="005E6346" w:rsidRDefault="009F22DF" w:rsidP="005E6346">
      <w:pPr>
        <w:ind w:left="708"/>
      </w:pPr>
      <m:oMathPara>
        <m:oMath>
          <m:sSub>
            <m:sSubPr>
              <m:ctrlPr>
                <w:rPr>
                  <w:rFonts w:ascii="Cambria Math" w:hAnsi="Cambria Math"/>
                  <w:i/>
                </w:rPr>
              </m:ctrlPr>
            </m:sSubPr>
            <m:e>
              <m:r>
                <w:rPr>
                  <w:rFonts w:ascii="Cambria Math" w:hAnsi="Cambria Math"/>
                </w:rPr>
                <m:t>V</m:t>
              </m:r>
            </m:e>
            <m:sub>
              <m:func>
                <m:funcPr>
                  <m:ctrlPr>
                    <w:rPr>
                      <w:rFonts w:ascii="Cambria Math" w:hAnsi="Cambria Math"/>
                    </w:rPr>
                  </m:ctrlPr>
                </m:funcPr>
                <m:fName>
                  <m:r>
                    <m:rPr>
                      <m:sty m:val="p"/>
                    </m:rPr>
                    <w:rPr>
                      <w:rFonts w:ascii="Cambria Math" w:hAnsi="Cambria Math"/>
                    </w:rPr>
                    <m:t>min</m:t>
                  </m:r>
                  <m:ctrlPr>
                    <w:rPr>
                      <w:rFonts w:ascii="Cambria Math" w:hAnsi="Cambria Math"/>
                      <w:i/>
                    </w:rPr>
                  </m:ctrlPr>
                </m:fName>
                <m:e>
                  <m:r>
                    <w:rPr>
                      <w:rFonts w:ascii="Cambria Math" w:hAnsi="Cambria Math"/>
                    </w:rPr>
                    <m:t>drag</m:t>
                  </m:r>
                </m:e>
              </m:func>
            </m:sub>
          </m:sSub>
          <m:r>
            <w:rPr>
              <w:rFonts w:ascii="Cambria Math" w:hAnsi="Cambria Math"/>
            </w:rPr>
            <m:t>=</m:t>
          </m:r>
          <m:rad>
            <m:radPr>
              <m:degHide m:val="1"/>
              <m:ctrlPr>
                <w:rPr>
                  <w:rFonts w:ascii="Cambria Math" w:hAnsi="Cambria Math"/>
                  <w:i/>
                </w:rPr>
              </m:ctrlPr>
            </m:radPr>
            <m:deg/>
            <m:e>
              <m:f>
                <m:fPr>
                  <m:ctrlPr>
                    <w:rPr>
                      <w:rFonts w:ascii="Cambria Math" w:hAnsi="Cambria Math"/>
                      <w:i/>
                    </w:rPr>
                  </m:ctrlPr>
                </m:fPr>
                <m:num>
                  <m:r>
                    <w:rPr>
                      <w:rFonts w:ascii="Cambria Math" w:hAnsi="Cambria Math"/>
                    </w:rPr>
                    <m:t>W</m:t>
                  </m:r>
                </m:num>
                <m:den>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ρS </m:t>
                  </m:r>
                  <m:sSub>
                    <m:sSubPr>
                      <m:ctrlPr>
                        <w:rPr>
                          <w:rFonts w:ascii="Cambria Math" w:hAnsi="Cambria Math"/>
                          <w:i/>
                        </w:rPr>
                      </m:ctrlPr>
                    </m:sSubPr>
                    <m:e>
                      <m:r>
                        <w:rPr>
                          <w:rFonts w:ascii="Cambria Math" w:hAnsi="Cambria Math"/>
                        </w:rPr>
                        <m:t>C</m:t>
                      </m:r>
                    </m:e>
                    <m:sub>
                      <m:r>
                        <w:rPr>
                          <w:rFonts w:ascii="Cambria Math" w:hAnsi="Cambria Math"/>
                        </w:rPr>
                        <m:t>L</m:t>
                      </m:r>
                      <m:func>
                        <m:funcPr>
                          <m:ctrlPr>
                            <w:rPr>
                              <w:rFonts w:ascii="Cambria Math" w:hAnsi="Cambria Math"/>
                            </w:rPr>
                          </m:ctrlPr>
                        </m:funcPr>
                        <m:fName>
                          <m:r>
                            <m:rPr>
                              <m:sty m:val="p"/>
                            </m:rPr>
                            <w:rPr>
                              <w:rFonts w:ascii="Cambria Math" w:hAnsi="Cambria Math"/>
                            </w:rPr>
                            <m:t>min</m:t>
                          </m:r>
                          <m:ctrlPr>
                            <w:rPr>
                              <w:rFonts w:ascii="Cambria Math" w:hAnsi="Cambria Math"/>
                              <w:i/>
                            </w:rPr>
                          </m:ctrlPr>
                        </m:fName>
                        <m:e>
                          <m:r>
                            <w:rPr>
                              <w:rFonts w:ascii="Cambria Math" w:hAnsi="Cambria Math"/>
                            </w:rPr>
                            <m:t>drag</m:t>
                          </m:r>
                        </m:e>
                      </m:func>
                    </m:sub>
                  </m:sSub>
                </m:den>
              </m:f>
            </m:e>
          </m:rad>
          <m:r>
            <w:rPr>
              <w:rFonts w:ascii="Cambria Math" w:hAnsi="Cambria Math"/>
            </w:rPr>
            <m:t xml:space="preserve">= </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4</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W</m:t>
                              </m:r>
                            </m:num>
                            <m:den>
                              <m:r>
                                <w:rPr>
                                  <w:rFonts w:ascii="Cambria Math" w:hAnsi="Cambria Math"/>
                                </w:rPr>
                                <m:t>S</m:t>
                              </m:r>
                            </m:den>
                          </m:f>
                        </m:e>
                      </m:d>
                    </m:e>
                    <m:sup>
                      <m:r>
                        <w:rPr>
                          <w:rFonts w:ascii="Cambria Math" w:hAnsi="Cambria Math"/>
                        </w:rPr>
                        <m:t>2</m:t>
                      </m:r>
                    </m:sup>
                  </m:sSup>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ρ</m:t>
                          </m:r>
                        </m:e>
                        <m:sup>
                          <m:r>
                            <w:rPr>
                              <w:rFonts w:ascii="Cambria Math" w:hAnsi="Cambria Math"/>
                            </w:rPr>
                            <m:t>2</m:t>
                          </m:r>
                        </m:sup>
                      </m:sSup>
                    </m:den>
                  </m:f>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C</m:t>
                          </m:r>
                        </m:e>
                        <m:sub>
                          <m:sSub>
                            <m:sSubPr>
                              <m:ctrlPr>
                                <w:rPr>
                                  <w:rFonts w:ascii="Cambria Math" w:hAnsi="Cambria Math"/>
                                  <w:i/>
                                </w:rPr>
                              </m:ctrlPr>
                            </m:sSubPr>
                            <m:e>
                              <m:r>
                                <w:rPr>
                                  <w:rFonts w:ascii="Cambria Math" w:hAnsi="Cambria Math"/>
                                </w:rPr>
                                <m:t>D</m:t>
                              </m:r>
                            </m:e>
                            <m:sub>
                              <m:r>
                                <w:rPr>
                                  <w:rFonts w:ascii="Cambria Math" w:hAnsi="Cambria Math"/>
                                </w:rPr>
                                <m:t>0</m:t>
                              </m:r>
                            </m:sub>
                          </m:sSub>
                        </m:sub>
                      </m:sSub>
                    </m:den>
                  </m:f>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πeAR</m:t>
                          </m:r>
                        </m:den>
                      </m:f>
                    </m:e>
                  </m:d>
                </m:e>
              </m:d>
            </m:e>
            <m:sup>
              <m:f>
                <m:fPr>
                  <m:ctrlPr>
                    <w:rPr>
                      <w:rFonts w:ascii="Cambria Math" w:hAnsi="Cambria Math"/>
                      <w:i/>
                    </w:rPr>
                  </m:ctrlPr>
                </m:fPr>
                <m:num>
                  <m:r>
                    <w:rPr>
                      <w:rFonts w:ascii="Cambria Math" w:hAnsi="Cambria Math"/>
                    </w:rPr>
                    <m:t>1</m:t>
                  </m:r>
                </m:num>
                <m:den>
                  <m:r>
                    <w:rPr>
                      <w:rFonts w:ascii="Cambria Math" w:hAnsi="Cambria Math"/>
                    </w:rPr>
                    <m:t>4</m:t>
                  </m:r>
                </m:den>
              </m:f>
            </m:sup>
          </m:sSup>
          <m:r>
            <w:rPr>
              <w:rFonts w:ascii="Cambria Math" w:hAnsi="Cambria Math"/>
            </w:rPr>
            <m:t xml:space="preserve">   (20)</m:t>
          </m:r>
        </m:oMath>
      </m:oMathPara>
    </w:p>
    <w:p w14:paraId="4A73A7D9" w14:textId="77777777" w:rsidR="00BE76BC" w:rsidRDefault="005E6346" w:rsidP="00BE76BC">
      <w:pPr>
        <w:keepNext/>
        <w:jc w:val="center"/>
      </w:pPr>
      <w:r w:rsidRPr="005E6346">
        <w:rPr>
          <w:rFonts w:ascii="Times New Roman" w:hAnsi="Times New Roman" w:cs="Times New Roman"/>
          <w:noProof/>
          <w:lang w:val="tr-TR" w:eastAsia="tr-TR"/>
        </w:rPr>
        <w:drawing>
          <wp:inline distT="0" distB="0" distL="0" distR="0" wp14:anchorId="348DE681" wp14:editId="42D0A39A">
            <wp:extent cx="3563007" cy="2331563"/>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624404" cy="2371740"/>
                    </a:xfrm>
                    <a:prstGeom prst="rect">
                      <a:avLst/>
                    </a:prstGeom>
                  </pic:spPr>
                </pic:pic>
              </a:graphicData>
            </a:graphic>
          </wp:inline>
        </w:drawing>
      </w:r>
    </w:p>
    <w:p w14:paraId="51FB095F" w14:textId="77777777" w:rsidR="005E6346" w:rsidRPr="005E6346" w:rsidRDefault="00BE76BC" w:rsidP="00BE76BC">
      <w:pPr>
        <w:pStyle w:val="Caption"/>
        <w:jc w:val="center"/>
      </w:pPr>
      <w:bookmarkStart w:id="166" w:name="_Toc525254203"/>
      <w:r>
        <w:t xml:space="preserve">Figure </w:t>
      </w:r>
      <w:r w:rsidR="00F47D15">
        <w:fldChar w:fldCharType="begin"/>
      </w:r>
      <w:r w:rsidR="00F47D15">
        <w:instrText xml:space="preserve"> STYLEREF 2 \s </w:instrText>
      </w:r>
      <w:r w:rsidR="00F47D15">
        <w:fldChar w:fldCharType="separate"/>
      </w:r>
      <w:r w:rsidR="00F47D15">
        <w:rPr>
          <w:noProof/>
        </w:rPr>
        <w:t>3.1</w:t>
      </w:r>
      <w:r w:rsidR="00F47D15">
        <w:fldChar w:fldCharType="end"/>
      </w:r>
      <w:r w:rsidR="00F47D15">
        <w:noBreakHyphen/>
      </w:r>
      <w:r w:rsidR="00F47D15">
        <w:fldChar w:fldCharType="begin"/>
      </w:r>
      <w:r w:rsidR="00F47D15">
        <w:instrText xml:space="preserve"> SEQ Figure \* ARABIC \s 2 </w:instrText>
      </w:r>
      <w:r w:rsidR="00F47D15">
        <w:fldChar w:fldCharType="separate"/>
      </w:r>
      <w:r w:rsidR="00F47D15">
        <w:rPr>
          <w:noProof/>
        </w:rPr>
        <w:t>96</w:t>
      </w:r>
      <w:r w:rsidR="00F47D15">
        <w:fldChar w:fldCharType="end"/>
      </w:r>
      <w:r>
        <w:t xml:space="preserve">. </w:t>
      </w:r>
      <w:r w:rsidRPr="00152187">
        <w:t>Maximum L/D for Cambered and Zero Camber Wing</w:t>
      </w:r>
      <w:bookmarkEnd w:id="166"/>
    </w:p>
    <w:p w14:paraId="26A35DAD" w14:textId="77777777" w:rsidR="00391145" w:rsidRDefault="005E6346" w:rsidP="00391145">
      <w:pPr>
        <w:keepNext/>
        <w:jc w:val="center"/>
      </w:pPr>
      <w:r w:rsidRPr="005E6346">
        <w:rPr>
          <w:rFonts w:ascii="Times New Roman" w:hAnsi="Times New Roman" w:cs="Times New Roman"/>
          <w:noProof/>
          <w:lang w:val="tr-TR" w:eastAsia="tr-TR"/>
        </w:rPr>
        <w:drawing>
          <wp:inline distT="0" distB="0" distL="0" distR="0" wp14:anchorId="59212263" wp14:editId="673108D4">
            <wp:extent cx="2364827" cy="2115648"/>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425806" cy="2170202"/>
                    </a:xfrm>
                    <a:prstGeom prst="rect">
                      <a:avLst/>
                    </a:prstGeom>
                  </pic:spPr>
                </pic:pic>
              </a:graphicData>
            </a:graphic>
          </wp:inline>
        </w:drawing>
      </w:r>
    </w:p>
    <w:p w14:paraId="644D795B" w14:textId="77777777" w:rsidR="005E6346" w:rsidRPr="005E6346" w:rsidRDefault="00391145" w:rsidP="00391145">
      <w:pPr>
        <w:pStyle w:val="Caption"/>
        <w:jc w:val="center"/>
      </w:pPr>
      <w:bookmarkStart w:id="167" w:name="_Toc525254204"/>
      <w:r>
        <w:t xml:space="preserve">Figure </w:t>
      </w:r>
      <w:r w:rsidR="00F47D15">
        <w:fldChar w:fldCharType="begin"/>
      </w:r>
      <w:r w:rsidR="00F47D15">
        <w:instrText xml:space="preserve"> STYLEREF 2 \s </w:instrText>
      </w:r>
      <w:r w:rsidR="00F47D15">
        <w:fldChar w:fldCharType="separate"/>
      </w:r>
      <w:r w:rsidR="00F47D15">
        <w:rPr>
          <w:noProof/>
        </w:rPr>
        <w:t>3.1</w:t>
      </w:r>
      <w:r w:rsidR="00F47D15">
        <w:fldChar w:fldCharType="end"/>
      </w:r>
      <w:r w:rsidR="00F47D15">
        <w:noBreakHyphen/>
      </w:r>
      <w:r w:rsidR="00F47D15">
        <w:fldChar w:fldCharType="begin"/>
      </w:r>
      <w:r w:rsidR="00F47D15">
        <w:instrText xml:space="preserve"> SEQ Figure \* ARABIC \s 2 </w:instrText>
      </w:r>
      <w:r w:rsidR="00F47D15">
        <w:fldChar w:fldCharType="separate"/>
      </w:r>
      <w:r w:rsidR="00F47D15">
        <w:rPr>
          <w:noProof/>
        </w:rPr>
        <w:t>97</w:t>
      </w:r>
      <w:r w:rsidR="00F47D15">
        <w:fldChar w:fldCharType="end"/>
      </w:r>
      <w:r>
        <w:t xml:space="preserve">. </w:t>
      </w:r>
      <w:r w:rsidRPr="00447FA1">
        <w:t>Min Power Required and Maximum Lift To Drag Ratio Point</w:t>
      </w:r>
      <w:bookmarkEnd w:id="167"/>
    </w:p>
    <w:p w14:paraId="0B358B27" w14:textId="77777777" w:rsidR="00391145" w:rsidRDefault="005E6346" w:rsidP="00391145">
      <w:pPr>
        <w:keepNext/>
        <w:jc w:val="center"/>
      </w:pPr>
      <w:r w:rsidRPr="005E6346">
        <w:rPr>
          <w:rFonts w:ascii="Times New Roman" w:hAnsi="Times New Roman" w:cs="Times New Roman"/>
          <w:noProof/>
          <w:lang w:val="tr-TR" w:eastAsia="tr-TR"/>
        </w:rPr>
        <w:lastRenderedPageBreak/>
        <w:drawing>
          <wp:inline distT="0" distB="0" distL="0" distR="0" wp14:anchorId="5F2C9730" wp14:editId="4CB0F509">
            <wp:extent cx="3783724" cy="2571397"/>
            <wp:effectExtent l="0" t="0" r="7620" b="63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805379" cy="2586114"/>
                    </a:xfrm>
                    <a:prstGeom prst="rect">
                      <a:avLst/>
                    </a:prstGeom>
                  </pic:spPr>
                </pic:pic>
              </a:graphicData>
            </a:graphic>
          </wp:inline>
        </w:drawing>
      </w:r>
    </w:p>
    <w:p w14:paraId="20280AA5" w14:textId="5FF19C23" w:rsidR="005E6346" w:rsidRPr="005E6346" w:rsidRDefault="00391145" w:rsidP="00391145">
      <w:pPr>
        <w:pStyle w:val="Caption"/>
        <w:jc w:val="center"/>
      </w:pPr>
      <w:bookmarkStart w:id="168" w:name="_Toc525254205"/>
      <w:r>
        <w:t xml:space="preserve">Figure </w:t>
      </w:r>
      <w:r w:rsidR="00F47D15">
        <w:fldChar w:fldCharType="begin"/>
      </w:r>
      <w:r w:rsidR="00F47D15">
        <w:instrText xml:space="preserve"> STYLEREF 2 \s </w:instrText>
      </w:r>
      <w:r w:rsidR="00F47D15">
        <w:fldChar w:fldCharType="separate"/>
      </w:r>
      <w:r w:rsidR="00F47D15">
        <w:rPr>
          <w:noProof/>
        </w:rPr>
        <w:t>3.1</w:t>
      </w:r>
      <w:r w:rsidR="00F47D15">
        <w:fldChar w:fldCharType="end"/>
      </w:r>
      <w:r w:rsidR="00F47D15">
        <w:noBreakHyphen/>
      </w:r>
      <w:r w:rsidR="00F47D15">
        <w:fldChar w:fldCharType="begin"/>
      </w:r>
      <w:r w:rsidR="00F47D15">
        <w:instrText xml:space="preserve"> SEQ Figure \* ARABIC \s 2 </w:instrText>
      </w:r>
      <w:r w:rsidR="00F47D15">
        <w:fldChar w:fldCharType="separate"/>
      </w:r>
      <w:r w:rsidR="00F47D15">
        <w:rPr>
          <w:noProof/>
        </w:rPr>
        <w:t>98</w:t>
      </w:r>
      <w:r w:rsidR="00F47D15">
        <w:fldChar w:fldCharType="end"/>
      </w:r>
      <w:r>
        <w:t xml:space="preserve">. </w:t>
      </w:r>
      <w:r w:rsidRPr="000C45B8">
        <w:t xml:space="preserve">Available </w:t>
      </w:r>
      <w:r w:rsidR="00D1179E">
        <w:t>a</w:t>
      </w:r>
      <w:r w:rsidRPr="000C45B8">
        <w:t>nd Required Power Versus Velocity</w:t>
      </w:r>
      <w:bookmarkEnd w:id="168"/>
    </w:p>
    <w:p w14:paraId="3B2D2D9D" w14:textId="77777777" w:rsidR="005E6346" w:rsidRPr="005E6346" w:rsidRDefault="005E6346" w:rsidP="005E6346"/>
    <w:p w14:paraId="4F3BB96D" w14:textId="77777777" w:rsidR="005E6346" w:rsidRPr="005E6346" w:rsidRDefault="005E6346" w:rsidP="005E6346">
      <w:pPr>
        <w:ind w:left="708"/>
      </w:pPr>
      <w:r w:rsidRPr="005E6346">
        <w:t>Now we can look at the propulsion system requirements to maintain steady flight:</w:t>
      </w:r>
    </w:p>
    <w:p w14:paraId="414558D3" w14:textId="782A6E50" w:rsidR="005E6346" w:rsidRPr="005E6346" w:rsidRDefault="005E6346" w:rsidP="005E6346">
      <w:pPr>
        <w:ind w:left="708"/>
      </w:pPr>
      <m:oMathPara>
        <m:oMath>
          <m:r>
            <w:rPr>
              <w:rFonts w:ascii="Cambria Math" w:hAnsi="Cambria Math"/>
            </w:rPr>
            <m:t>Treq =D</m:t>
          </m:r>
          <m:r>
            <w:rPr>
              <w:rFonts w:ascii="Cambria Math" w:hAnsi="Cambria Math"/>
            </w:rPr>
            <m:t xml:space="preserve">   (21)</m:t>
          </m:r>
        </m:oMath>
      </m:oMathPara>
    </w:p>
    <w:p w14:paraId="1C6D6268" w14:textId="1A1DB226" w:rsidR="005E6346" w:rsidRPr="005E6346" w:rsidRDefault="005E6346" w:rsidP="005E6346">
      <w:pPr>
        <w:ind w:left="708"/>
      </w:pPr>
      <m:oMathPara>
        <m:oMath>
          <m:r>
            <w:rPr>
              <w:rFonts w:ascii="Cambria Math" w:hAnsi="Cambria Math"/>
            </w:rPr>
            <m:t>Preq = TreqV = DV</m:t>
          </m:r>
          <m:r>
            <w:rPr>
              <w:rFonts w:ascii="Cambria Math" w:hAnsi="Cambria Math"/>
            </w:rPr>
            <m:t xml:space="preserve">   (22)</m:t>
          </m:r>
        </m:oMath>
      </m:oMathPara>
    </w:p>
    <w:p w14:paraId="2B64FBC3" w14:textId="405F6AFB" w:rsidR="005E6346" w:rsidRPr="005E6346" w:rsidRDefault="009F22DF" w:rsidP="005E6346">
      <w:pPr>
        <w:ind w:left="708"/>
      </w:pPr>
      <m:oMathPara>
        <m:oMath>
          <m:sSub>
            <m:sSubPr>
              <m:ctrlPr>
                <w:rPr>
                  <w:rFonts w:ascii="Cambria Math" w:hAnsi="Cambria Math"/>
                  <w:i/>
                </w:rPr>
              </m:ctrlPr>
            </m:sSubPr>
            <m:e>
              <m:r>
                <w:rPr>
                  <w:rFonts w:ascii="Cambria Math" w:hAnsi="Cambria Math"/>
                </w:rPr>
                <m:t>P</m:t>
              </m:r>
            </m:e>
            <m:sub>
              <m:r>
                <w:rPr>
                  <w:rFonts w:ascii="Cambria Math" w:hAnsi="Cambria Math"/>
                </w:rPr>
                <m:t>req</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ρ</m:t>
          </m:r>
          <m:sSup>
            <m:sSupPr>
              <m:ctrlPr>
                <w:rPr>
                  <w:rFonts w:ascii="Cambria Math" w:hAnsi="Cambria Math"/>
                  <w:i/>
                </w:rPr>
              </m:ctrlPr>
            </m:sSupPr>
            <m:e>
              <m:r>
                <w:rPr>
                  <w:rFonts w:ascii="Cambria Math" w:hAnsi="Cambria Math"/>
                </w:rPr>
                <m:t>V</m:t>
              </m:r>
            </m:e>
            <m:sup>
              <m:r>
                <w:rPr>
                  <w:rFonts w:ascii="Cambria Math" w:hAnsi="Cambria Math"/>
                </w:rPr>
                <m:t>3</m:t>
              </m:r>
            </m:sup>
          </m:sSup>
          <m:r>
            <w:rPr>
              <w:rFonts w:ascii="Cambria Math" w:hAnsi="Cambria Math"/>
            </w:rPr>
            <m:t>S</m:t>
          </m:r>
          <m:sSub>
            <m:sSubPr>
              <m:ctrlPr>
                <w:rPr>
                  <w:rFonts w:ascii="Cambria Math" w:hAnsi="Cambria Math"/>
                  <w:i/>
                </w:rPr>
              </m:ctrlPr>
            </m:sSubPr>
            <m:e>
              <m:r>
                <w:rPr>
                  <w:rFonts w:ascii="Cambria Math" w:hAnsi="Cambria Math"/>
                </w:rPr>
                <m:t>C</m:t>
              </m:r>
            </m:e>
            <m:sub>
              <m:sSub>
                <m:sSubPr>
                  <m:ctrlPr>
                    <w:rPr>
                      <w:rFonts w:ascii="Cambria Math" w:hAnsi="Cambria Math"/>
                      <w:i/>
                    </w:rPr>
                  </m:ctrlPr>
                </m:sSubPr>
                <m:e>
                  <m:r>
                    <w:rPr>
                      <w:rFonts w:ascii="Cambria Math" w:hAnsi="Cambria Math"/>
                    </w:rPr>
                    <m:t>D</m:t>
                  </m:r>
                </m:e>
                <m:sub>
                  <m:r>
                    <w:rPr>
                      <w:rFonts w:ascii="Cambria Math" w:hAnsi="Cambria Math"/>
                    </w:rPr>
                    <m:t>0</m:t>
                  </m:r>
                </m:sub>
              </m:sSub>
            </m:sub>
          </m:sSub>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W</m:t>
                  </m:r>
                </m:e>
                <m:sup>
                  <m:r>
                    <w:rPr>
                      <w:rFonts w:ascii="Cambria Math" w:hAnsi="Cambria Math"/>
                    </w:rPr>
                    <m:t>2</m:t>
                  </m:r>
                </m:sup>
              </m:sSup>
            </m:num>
            <m:den>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ρVS</m:t>
              </m:r>
            </m:den>
          </m:f>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πeAR</m:t>
                  </m:r>
                </m:den>
              </m:f>
            </m:e>
          </m:d>
          <m:r>
            <w:rPr>
              <w:rFonts w:ascii="Cambria Math" w:hAnsi="Cambria Math"/>
            </w:rPr>
            <m:t xml:space="preserve">   (23)</m:t>
          </m:r>
        </m:oMath>
      </m:oMathPara>
    </w:p>
    <w:p w14:paraId="5C1B225C" w14:textId="6B91352B" w:rsidR="005E6346" w:rsidRPr="005E6346" w:rsidRDefault="009F22DF" w:rsidP="005E6346">
      <w:pPr>
        <w:ind w:left="708"/>
      </w:pPr>
      <m:oMathPara>
        <m:oMath>
          <m:sSub>
            <m:sSubPr>
              <m:ctrlPr>
                <w:rPr>
                  <w:rFonts w:ascii="Cambria Math" w:hAnsi="Cambria Math"/>
                  <w:i/>
                </w:rPr>
              </m:ctrlPr>
            </m:sSubPr>
            <m:e>
              <m:r>
                <w:rPr>
                  <w:rFonts w:ascii="Cambria Math" w:hAnsi="Cambria Math"/>
                </w:rPr>
                <m:t>C</m:t>
              </m:r>
            </m:e>
            <m:sub>
              <m:r>
                <w:rPr>
                  <w:rFonts w:ascii="Cambria Math" w:hAnsi="Cambria Math"/>
                </w:rPr>
                <m:t>L,</m:t>
              </m:r>
              <m:func>
                <m:funcPr>
                  <m:ctrlPr>
                    <w:rPr>
                      <w:rFonts w:ascii="Cambria Math" w:hAnsi="Cambria Math"/>
                    </w:rPr>
                  </m:ctrlPr>
                </m:funcPr>
                <m:fName>
                  <m:r>
                    <m:rPr>
                      <m:sty m:val="p"/>
                    </m:rPr>
                    <w:rPr>
                      <w:rFonts w:ascii="Cambria Math" w:hAnsi="Cambria Math"/>
                    </w:rPr>
                    <m:t>min</m:t>
                  </m:r>
                  <m:ctrlPr>
                    <w:rPr>
                      <w:rFonts w:ascii="Cambria Math" w:hAnsi="Cambria Math"/>
                      <w:i/>
                    </w:rPr>
                  </m:ctrlPr>
                </m:fName>
                <m:e>
                  <m:r>
                    <w:rPr>
                      <w:rFonts w:ascii="Cambria Math" w:hAnsi="Cambria Math"/>
                    </w:rPr>
                    <m:t>power</m:t>
                  </m:r>
                </m:e>
              </m:func>
            </m:sub>
          </m:sSub>
          <m:r>
            <w:rPr>
              <w:rFonts w:ascii="Cambria Math" w:hAnsi="Cambria Math"/>
            </w:rPr>
            <m:t>=</m:t>
          </m:r>
          <m:rad>
            <m:radPr>
              <m:degHide m:val="1"/>
              <m:ctrlPr>
                <w:rPr>
                  <w:rFonts w:ascii="Cambria Math" w:hAnsi="Cambria Math"/>
                  <w:i/>
                </w:rPr>
              </m:ctrlPr>
            </m:radPr>
            <m:deg/>
            <m:e>
              <m:r>
                <w:rPr>
                  <w:rFonts w:ascii="Cambria Math" w:hAnsi="Cambria Math"/>
                </w:rPr>
                <m:t>3πeAR</m:t>
              </m:r>
              <m:sSub>
                <m:sSubPr>
                  <m:ctrlPr>
                    <w:rPr>
                      <w:rFonts w:ascii="Cambria Math" w:hAnsi="Cambria Math"/>
                      <w:i/>
                    </w:rPr>
                  </m:ctrlPr>
                </m:sSubPr>
                <m:e>
                  <m:r>
                    <w:rPr>
                      <w:rFonts w:ascii="Cambria Math" w:hAnsi="Cambria Math"/>
                    </w:rPr>
                    <m:t>C</m:t>
                  </m:r>
                </m:e>
                <m:sub>
                  <m:sSub>
                    <m:sSubPr>
                      <m:ctrlPr>
                        <w:rPr>
                          <w:rFonts w:ascii="Cambria Math" w:hAnsi="Cambria Math"/>
                          <w:i/>
                        </w:rPr>
                      </m:ctrlPr>
                    </m:sSubPr>
                    <m:e>
                      <m:r>
                        <w:rPr>
                          <w:rFonts w:ascii="Cambria Math" w:hAnsi="Cambria Math"/>
                        </w:rPr>
                        <m:t>D</m:t>
                      </m:r>
                    </m:e>
                    <m:sub>
                      <m:r>
                        <w:rPr>
                          <w:rFonts w:ascii="Cambria Math" w:hAnsi="Cambria Math"/>
                        </w:rPr>
                        <m:t>0</m:t>
                      </m:r>
                    </m:sub>
                  </m:sSub>
                </m:sub>
              </m:sSub>
            </m:e>
          </m:rad>
          <m:r>
            <w:rPr>
              <w:rFonts w:ascii="Cambria Math" w:hAnsi="Cambria Math"/>
            </w:rPr>
            <m:t xml:space="preserve">   (24)</m:t>
          </m:r>
        </m:oMath>
      </m:oMathPara>
    </w:p>
    <w:p w14:paraId="1801F7F2" w14:textId="56B8DF7E" w:rsidR="005E6346" w:rsidRPr="005E6346" w:rsidRDefault="009F22DF" w:rsidP="005E6346">
      <w:pPr>
        <w:ind w:left="708"/>
      </w:pPr>
      <m:oMathPara>
        <m:oMath>
          <m:sSub>
            <m:sSubPr>
              <m:ctrlPr>
                <w:rPr>
                  <w:rFonts w:ascii="Cambria Math" w:hAnsi="Cambria Math"/>
                  <w:i/>
                </w:rPr>
              </m:ctrlPr>
            </m:sSubPr>
            <m:e>
              <m:r>
                <w:rPr>
                  <w:rFonts w:ascii="Cambria Math" w:hAnsi="Cambria Math"/>
                </w:rPr>
                <m:t>C</m:t>
              </m:r>
            </m:e>
            <m:sub>
              <m:r>
                <w:rPr>
                  <w:rFonts w:ascii="Cambria Math" w:hAnsi="Cambria Math"/>
                </w:rPr>
                <m:t>D,</m:t>
              </m:r>
              <m:func>
                <m:funcPr>
                  <m:ctrlPr>
                    <w:rPr>
                      <w:rFonts w:ascii="Cambria Math" w:hAnsi="Cambria Math"/>
                    </w:rPr>
                  </m:ctrlPr>
                </m:funcPr>
                <m:fName>
                  <m:r>
                    <m:rPr>
                      <m:sty m:val="p"/>
                    </m:rPr>
                    <w:rPr>
                      <w:rFonts w:ascii="Cambria Math" w:hAnsi="Cambria Math"/>
                    </w:rPr>
                    <m:t>min</m:t>
                  </m:r>
                  <m:ctrlPr>
                    <w:rPr>
                      <w:rFonts w:ascii="Cambria Math" w:hAnsi="Cambria Math"/>
                      <w:i/>
                    </w:rPr>
                  </m:ctrlPr>
                </m:fName>
                <m:e>
                  <m:r>
                    <w:rPr>
                      <w:rFonts w:ascii="Cambria Math" w:hAnsi="Cambria Math"/>
                    </w:rPr>
                    <m:t>power</m:t>
                  </m:r>
                </m:e>
              </m:func>
            </m:sub>
          </m:sSub>
          <m:r>
            <w:rPr>
              <w:rFonts w:ascii="Cambria Math" w:hAnsi="Cambria Math"/>
            </w:rPr>
            <m:t>=4</m:t>
          </m:r>
          <m:sSub>
            <m:sSubPr>
              <m:ctrlPr>
                <w:rPr>
                  <w:rFonts w:ascii="Cambria Math" w:hAnsi="Cambria Math"/>
                  <w:i/>
                </w:rPr>
              </m:ctrlPr>
            </m:sSubPr>
            <m:e>
              <m:r>
                <w:rPr>
                  <w:rFonts w:ascii="Cambria Math" w:hAnsi="Cambria Math"/>
                </w:rPr>
                <m:t>C</m:t>
              </m:r>
            </m:e>
            <m:sub>
              <m:sSub>
                <m:sSubPr>
                  <m:ctrlPr>
                    <w:rPr>
                      <w:rFonts w:ascii="Cambria Math" w:hAnsi="Cambria Math"/>
                      <w:i/>
                    </w:rPr>
                  </m:ctrlPr>
                </m:sSubPr>
                <m:e>
                  <m:r>
                    <w:rPr>
                      <w:rFonts w:ascii="Cambria Math" w:hAnsi="Cambria Math"/>
                    </w:rPr>
                    <m:t>D</m:t>
                  </m:r>
                </m:e>
                <m:sub>
                  <m:r>
                    <w:rPr>
                      <w:rFonts w:ascii="Cambria Math" w:hAnsi="Cambria Math"/>
                    </w:rPr>
                    <m:t>0</m:t>
                  </m:r>
                </m:sub>
              </m:sSub>
            </m:sub>
          </m:sSub>
          <m:r>
            <w:rPr>
              <w:rFonts w:ascii="Cambria Math" w:hAnsi="Cambria Math"/>
            </w:rPr>
            <m:t xml:space="preserve">   (25)</m:t>
          </m:r>
        </m:oMath>
      </m:oMathPara>
    </w:p>
    <w:p w14:paraId="1E91AE32" w14:textId="57CC31C9" w:rsidR="005E6346" w:rsidRPr="005E6346" w:rsidRDefault="009F22DF" w:rsidP="005E6346">
      <w:pPr>
        <w:ind w:left="708"/>
      </w:pPr>
      <m:oMathPara>
        <m:oMath>
          <m:sSub>
            <m:sSubPr>
              <m:ctrlPr>
                <w:rPr>
                  <w:rFonts w:ascii="Cambria Math" w:hAnsi="Cambria Math"/>
                  <w:i/>
                </w:rPr>
              </m:ctrlPr>
            </m:sSub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L</m:t>
                          </m:r>
                        </m:sub>
                      </m:sSub>
                    </m:num>
                    <m:den>
                      <m:sSub>
                        <m:sSubPr>
                          <m:ctrlPr>
                            <w:rPr>
                              <w:rFonts w:ascii="Cambria Math" w:hAnsi="Cambria Math"/>
                              <w:i/>
                            </w:rPr>
                          </m:ctrlPr>
                        </m:sSubPr>
                        <m:e>
                          <m:r>
                            <w:rPr>
                              <w:rFonts w:ascii="Cambria Math" w:hAnsi="Cambria Math"/>
                            </w:rPr>
                            <m:t>C</m:t>
                          </m:r>
                        </m:e>
                        <m:sub>
                          <m:r>
                            <w:rPr>
                              <w:rFonts w:ascii="Cambria Math" w:hAnsi="Cambria Math"/>
                            </w:rPr>
                            <m:t>D</m:t>
                          </m:r>
                        </m:sub>
                      </m:sSub>
                    </m:den>
                  </m:f>
                </m:e>
              </m:d>
            </m:e>
            <m:sub>
              <m:func>
                <m:funcPr>
                  <m:ctrlPr>
                    <w:rPr>
                      <w:rFonts w:ascii="Cambria Math" w:hAnsi="Cambria Math"/>
                    </w:rPr>
                  </m:ctrlPr>
                </m:funcPr>
                <m:fName>
                  <m:r>
                    <m:rPr>
                      <m:sty m:val="p"/>
                    </m:rPr>
                    <w:rPr>
                      <w:rFonts w:ascii="Cambria Math" w:hAnsi="Cambria Math"/>
                    </w:rPr>
                    <m:t>min</m:t>
                  </m:r>
                  <m:ctrlPr>
                    <w:rPr>
                      <w:rFonts w:ascii="Cambria Math" w:hAnsi="Cambria Math"/>
                      <w:i/>
                    </w:rPr>
                  </m:ctrlPr>
                </m:fName>
                <m:e>
                  <m:r>
                    <w:rPr>
                      <w:rFonts w:ascii="Cambria Math" w:hAnsi="Cambria Math"/>
                    </w:rPr>
                    <m:t>power</m:t>
                  </m:r>
                </m:e>
              </m:func>
            </m:sub>
          </m:sSub>
          <m:r>
            <w:rPr>
              <w:rFonts w:ascii="Cambria Math" w:hAnsi="Cambria Math"/>
            </w:rPr>
            <m:t>=</m:t>
          </m:r>
          <m:rad>
            <m:radPr>
              <m:degHide m:val="1"/>
              <m:ctrlPr>
                <w:rPr>
                  <w:rFonts w:ascii="Cambria Math" w:hAnsi="Cambria Math"/>
                  <w:i/>
                </w:rPr>
              </m:ctrlPr>
            </m:radPr>
            <m:deg/>
            <m:e>
              <m:f>
                <m:fPr>
                  <m:ctrlPr>
                    <w:rPr>
                      <w:rFonts w:ascii="Cambria Math" w:hAnsi="Cambria Math"/>
                      <w:i/>
                    </w:rPr>
                  </m:ctrlPr>
                </m:fPr>
                <m:num>
                  <m:r>
                    <w:rPr>
                      <w:rFonts w:ascii="Cambria Math" w:hAnsi="Cambria Math"/>
                    </w:rPr>
                    <m:t>3πeAR</m:t>
                  </m:r>
                </m:num>
                <m:den>
                  <m:sSub>
                    <m:sSubPr>
                      <m:ctrlPr>
                        <w:rPr>
                          <w:rFonts w:ascii="Cambria Math" w:hAnsi="Cambria Math"/>
                          <w:i/>
                        </w:rPr>
                      </m:ctrlPr>
                    </m:sSubPr>
                    <m:e>
                      <m:r>
                        <w:rPr>
                          <w:rFonts w:ascii="Cambria Math" w:hAnsi="Cambria Math"/>
                        </w:rPr>
                        <m:t>16C</m:t>
                      </m:r>
                    </m:e>
                    <m:sub>
                      <m:sSub>
                        <m:sSubPr>
                          <m:ctrlPr>
                            <w:rPr>
                              <w:rFonts w:ascii="Cambria Math" w:hAnsi="Cambria Math"/>
                              <w:i/>
                            </w:rPr>
                          </m:ctrlPr>
                        </m:sSubPr>
                        <m:e>
                          <m:r>
                            <w:rPr>
                              <w:rFonts w:ascii="Cambria Math" w:hAnsi="Cambria Math"/>
                            </w:rPr>
                            <m:t>D</m:t>
                          </m:r>
                        </m:e>
                        <m:sub>
                          <m:r>
                            <w:rPr>
                              <w:rFonts w:ascii="Cambria Math" w:hAnsi="Cambria Math"/>
                            </w:rPr>
                            <m:t>0</m:t>
                          </m:r>
                        </m:sub>
                      </m:sSub>
                    </m:sub>
                  </m:sSub>
                </m:den>
              </m:f>
            </m:e>
          </m:rad>
          <m:r>
            <w:rPr>
              <w:rFonts w:ascii="Cambria Math" w:hAnsi="Cambria Math"/>
            </w:rPr>
            <m:t xml:space="preserve">   (26)</m:t>
          </m:r>
        </m:oMath>
      </m:oMathPara>
    </w:p>
    <w:p w14:paraId="55D47F3E" w14:textId="77777777" w:rsidR="005E6346" w:rsidRPr="005E6346" w:rsidRDefault="005E6346" w:rsidP="005E6346">
      <w:pPr>
        <w:ind w:left="708"/>
      </w:pPr>
      <w:r w:rsidRPr="005E6346">
        <w:t>Thus the power required (for steady level flight) takes the form of Figure:</w:t>
      </w:r>
    </w:p>
    <w:p w14:paraId="54224783" w14:textId="77777777" w:rsidR="00391145" w:rsidRDefault="005E6346" w:rsidP="00391145">
      <w:pPr>
        <w:keepNext/>
        <w:ind w:left="708"/>
        <w:jc w:val="center"/>
      </w:pPr>
      <w:r w:rsidRPr="005E6346">
        <w:rPr>
          <w:rFonts w:ascii="Times New Roman" w:hAnsi="Times New Roman" w:cs="Times New Roman"/>
          <w:noProof/>
          <w:lang w:val="tr-TR" w:eastAsia="tr-TR"/>
        </w:rPr>
        <w:drawing>
          <wp:inline distT="0" distB="0" distL="0" distR="0" wp14:anchorId="3BB549FD" wp14:editId="34E44215">
            <wp:extent cx="2576222" cy="2204055"/>
            <wp:effectExtent l="0" t="0" r="0" b="635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584795" cy="2211390"/>
                    </a:xfrm>
                    <a:prstGeom prst="rect">
                      <a:avLst/>
                    </a:prstGeom>
                  </pic:spPr>
                </pic:pic>
              </a:graphicData>
            </a:graphic>
          </wp:inline>
        </w:drawing>
      </w:r>
    </w:p>
    <w:p w14:paraId="421E4C33" w14:textId="77777777" w:rsidR="005E6346" w:rsidRPr="005E6346" w:rsidRDefault="00391145" w:rsidP="00391145">
      <w:pPr>
        <w:pStyle w:val="Caption"/>
        <w:jc w:val="center"/>
      </w:pPr>
      <w:bookmarkStart w:id="169" w:name="_Toc525254206"/>
      <w:r>
        <w:t xml:space="preserve">Figure </w:t>
      </w:r>
      <w:r w:rsidR="00F47D15">
        <w:fldChar w:fldCharType="begin"/>
      </w:r>
      <w:r w:rsidR="00F47D15">
        <w:instrText xml:space="preserve"> STYLEREF 2 \s </w:instrText>
      </w:r>
      <w:r w:rsidR="00F47D15">
        <w:fldChar w:fldCharType="separate"/>
      </w:r>
      <w:r w:rsidR="00F47D15">
        <w:rPr>
          <w:noProof/>
        </w:rPr>
        <w:t>3.1</w:t>
      </w:r>
      <w:r w:rsidR="00F47D15">
        <w:fldChar w:fldCharType="end"/>
      </w:r>
      <w:r w:rsidR="00F47D15">
        <w:noBreakHyphen/>
      </w:r>
      <w:r w:rsidR="00F47D15">
        <w:fldChar w:fldCharType="begin"/>
      </w:r>
      <w:r w:rsidR="00F47D15">
        <w:instrText xml:space="preserve"> SEQ Figure \* ARABIC \s 2 </w:instrText>
      </w:r>
      <w:r w:rsidR="00F47D15">
        <w:fldChar w:fldCharType="separate"/>
      </w:r>
      <w:r w:rsidR="00F47D15">
        <w:rPr>
          <w:noProof/>
        </w:rPr>
        <w:t>99</w:t>
      </w:r>
      <w:r w:rsidR="00F47D15">
        <w:fldChar w:fldCharType="end"/>
      </w:r>
      <w:r>
        <w:t xml:space="preserve">. </w:t>
      </w:r>
      <w:r w:rsidRPr="00E9707E">
        <w:t>Power Required versus Flight Speed</w:t>
      </w:r>
      <w:bookmarkEnd w:id="169"/>
    </w:p>
    <w:p w14:paraId="1F5E11AD" w14:textId="52FFD9D5" w:rsidR="005E6346" w:rsidRPr="005E6346" w:rsidRDefault="005E6346" w:rsidP="005E6346">
      <w:pPr>
        <w:ind w:left="708"/>
      </w:pPr>
      <w:r w:rsidRPr="005E6346">
        <w:t>The velocity for minimum power is obtained by taking the derivative of the equation for P</w:t>
      </w:r>
      <w:r w:rsidRPr="00EA1FBA">
        <w:rPr>
          <w:vertAlign w:val="subscript"/>
        </w:rPr>
        <w:t>req</w:t>
      </w:r>
      <w:r w:rsidRPr="005E6346">
        <w:t xml:space="preserve"> with respect to V and setting it equal to zero: </w:t>
      </w:r>
    </w:p>
    <w:p w14:paraId="76D8E8D2" w14:textId="550AECFF" w:rsidR="005E6346" w:rsidRPr="005E6346" w:rsidRDefault="009F22DF" w:rsidP="005E6346">
      <w:pPr>
        <w:ind w:left="708"/>
      </w:pPr>
      <m:oMathPara>
        <m:oMath>
          <m:sSub>
            <m:sSubPr>
              <m:ctrlPr>
                <w:rPr>
                  <w:rFonts w:ascii="Cambria Math" w:hAnsi="Cambria Math"/>
                  <w:i/>
                </w:rPr>
              </m:ctrlPr>
            </m:sSubPr>
            <m:e>
              <m:r>
                <w:rPr>
                  <w:rFonts w:ascii="Cambria Math" w:hAnsi="Cambria Math"/>
                </w:rPr>
                <m:t>V</m:t>
              </m:r>
            </m:e>
            <m:sub>
              <m:func>
                <m:funcPr>
                  <m:ctrlPr>
                    <w:rPr>
                      <w:rFonts w:ascii="Cambria Math" w:hAnsi="Cambria Math"/>
                    </w:rPr>
                  </m:ctrlPr>
                </m:funcPr>
                <m:fName>
                  <m:r>
                    <m:rPr>
                      <m:sty m:val="p"/>
                    </m:rPr>
                    <w:rPr>
                      <w:rFonts w:ascii="Cambria Math" w:hAnsi="Cambria Math"/>
                    </w:rPr>
                    <m:t>min</m:t>
                  </m:r>
                  <m:ctrlPr>
                    <w:rPr>
                      <w:rFonts w:ascii="Cambria Math" w:hAnsi="Cambria Math"/>
                      <w:i/>
                    </w:rPr>
                  </m:ctrlPr>
                </m:fName>
                <m:e>
                  <m:r>
                    <w:rPr>
                      <w:rFonts w:ascii="Cambria Math" w:hAnsi="Cambria Math"/>
                    </w:rPr>
                    <m:t>power</m:t>
                  </m:r>
                </m:e>
              </m:func>
            </m:sub>
          </m:sSub>
          <m:r>
            <w:rPr>
              <w:rFonts w:ascii="Cambria Math" w:hAnsi="Cambria Math"/>
            </w:rPr>
            <m:t xml:space="preserve">= </m:t>
          </m:r>
          <m:sSup>
            <m:sSupPr>
              <m:ctrlPr>
                <w:rPr>
                  <w:rFonts w:ascii="Cambria Math" w:hAnsi="Cambria Math"/>
                  <w:i/>
                </w:rPr>
              </m:ctrlPr>
            </m:sSupPr>
            <m:e>
              <m:d>
                <m:dPr>
                  <m:begChr m:val="["/>
                  <m:endChr m:val="]"/>
                  <m:ctrlPr>
                    <w:rPr>
                      <w:rFonts w:ascii="Cambria Math" w:hAnsi="Cambria Math"/>
                      <w:i/>
                    </w:rPr>
                  </m:ctrlPr>
                </m:dPr>
                <m:e>
                  <m:f>
                    <m:fPr>
                      <m:ctrlPr>
                        <w:rPr>
                          <w:rFonts w:ascii="Cambria Math" w:hAnsi="Cambria Math"/>
                          <w:i/>
                        </w:rPr>
                      </m:ctrlPr>
                    </m:fPr>
                    <m:num>
                      <m:r>
                        <w:rPr>
                          <w:rFonts w:ascii="Cambria Math" w:hAnsi="Cambria Math"/>
                        </w:rPr>
                        <m:t>4</m:t>
                      </m:r>
                    </m:num>
                    <m:den>
                      <m:r>
                        <w:rPr>
                          <w:rFonts w:ascii="Cambria Math" w:hAnsi="Cambria Math"/>
                        </w:rPr>
                        <m:t>3</m:t>
                      </m:r>
                    </m:den>
                  </m:f>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W</m:t>
                              </m:r>
                            </m:num>
                            <m:den>
                              <m:r>
                                <w:rPr>
                                  <w:rFonts w:ascii="Cambria Math" w:hAnsi="Cambria Math"/>
                                </w:rPr>
                                <m:t>S</m:t>
                              </m:r>
                            </m:den>
                          </m:f>
                        </m:e>
                      </m:d>
                    </m:e>
                    <m:sup>
                      <m:r>
                        <w:rPr>
                          <w:rFonts w:ascii="Cambria Math" w:hAnsi="Cambria Math"/>
                        </w:rPr>
                        <m:t>2</m:t>
                      </m:r>
                    </m:sup>
                  </m:sSup>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ρ</m:t>
                          </m:r>
                        </m:e>
                        <m:sup>
                          <m:r>
                            <w:rPr>
                              <w:rFonts w:ascii="Cambria Math" w:hAnsi="Cambria Math"/>
                            </w:rPr>
                            <m:t>2</m:t>
                          </m:r>
                        </m:sup>
                      </m:sSup>
                    </m:den>
                  </m:f>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C</m:t>
                          </m:r>
                        </m:e>
                        <m:sub>
                          <m:sSub>
                            <m:sSubPr>
                              <m:ctrlPr>
                                <w:rPr>
                                  <w:rFonts w:ascii="Cambria Math" w:hAnsi="Cambria Math"/>
                                  <w:i/>
                                </w:rPr>
                              </m:ctrlPr>
                            </m:sSubPr>
                            <m:e>
                              <m:r>
                                <w:rPr>
                                  <w:rFonts w:ascii="Cambria Math" w:hAnsi="Cambria Math"/>
                                </w:rPr>
                                <m:t>D</m:t>
                              </m:r>
                            </m:e>
                            <m:sub>
                              <m:r>
                                <w:rPr>
                                  <w:rFonts w:ascii="Cambria Math" w:hAnsi="Cambria Math"/>
                                </w:rPr>
                                <m:t>0</m:t>
                              </m:r>
                            </m:sub>
                          </m:sSub>
                        </m:sub>
                      </m:sSub>
                    </m:den>
                  </m:f>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πeAR</m:t>
                          </m:r>
                        </m:den>
                      </m:f>
                    </m:e>
                  </m:d>
                </m:e>
              </m:d>
            </m:e>
            <m:sup>
              <m:f>
                <m:fPr>
                  <m:ctrlPr>
                    <w:rPr>
                      <w:rFonts w:ascii="Cambria Math" w:hAnsi="Cambria Math"/>
                      <w:i/>
                    </w:rPr>
                  </m:ctrlPr>
                </m:fPr>
                <m:num>
                  <m:r>
                    <w:rPr>
                      <w:rFonts w:ascii="Cambria Math" w:hAnsi="Cambria Math"/>
                    </w:rPr>
                    <m:t>1</m:t>
                  </m:r>
                </m:num>
                <m:den>
                  <m:r>
                    <w:rPr>
                      <w:rFonts w:ascii="Cambria Math" w:hAnsi="Cambria Math"/>
                    </w:rPr>
                    <m:t>4</m:t>
                  </m:r>
                </m:den>
              </m:f>
            </m:sup>
          </m:sSup>
          <m:r>
            <w:rPr>
              <w:rFonts w:ascii="Cambria Math" w:hAnsi="Cambria Math"/>
            </w:rPr>
            <m:t xml:space="preserve">   (27)</m:t>
          </m:r>
        </m:oMath>
      </m:oMathPara>
    </w:p>
    <w:p w14:paraId="7A68AB5C" w14:textId="77777777" w:rsidR="005E6346" w:rsidRPr="005E6346" w:rsidRDefault="005E6346" w:rsidP="005E6346">
      <w:pPr>
        <w:ind w:left="708"/>
      </w:pPr>
      <w:r w:rsidRPr="005E6346">
        <w:t>As we will see shortly, maximum endurance occurs when the minimum power is used to maintain steady level flight. Maximum range is obtained when the aircraft is flown at the most aerodynamically efficient condition (max L/D – min drag).</w:t>
      </w:r>
    </w:p>
    <w:p w14:paraId="1C82D7FE" w14:textId="77777777" w:rsidR="005E6346" w:rsidRPr="005E6346" w:rsidRDefault="00391145" w:rsidP="005E6346">
      <w:pPr>
        <w:ind w:left="708"/>
      </w:pPr>
      <w:r w:rsidRPr="005E6346">
        <w:t>Thus,</w:t>
      </w:r>
      <w:r w:rsidR="005E6346" w:rsidRPr="005E6346">
        <w:t xml:space="preserve"> the minimum power (maximum endurance) condition occurs at a speed which is 76 % of the minimum drag (maximum range) condition. The corresponding lift-to-drag ratio is 86.6% of the maximum lift-to-drag ratio.</w:t>
      </w:r>
    </w:p>
    <w:p w14:paraId="62A4F095" w14:textId="15F45A07" w:rsidR="005E6346" w:rsidRPr="005E6346" w:rsidRDefault="005E6346" w:rsidP="005E6346">
      <m:oMathPara>
        <m:oMath>
          <m:r>
            <w:rPr>
              <w:rFonts w:ascii="Cambria Math" w:hAnsi="Cambria Math" w:cs="Times New Roman"/>
            </w:rPr>
            <m:t xml:space="preserve">Endurance = </m:t>
          </m:r>
          <m:f>
            <m:fPr>
              <m:ctrlPr>
                <w:rPr>
                  <w:rFonts w:ascii="Cambria Math" w:hAnsi="Cambria Math" w:cs="Times New Roman"/>
                  <w:i/>
                </w:rPr>
              </m:ctrlPr>
            </m:fPr>
            <m:num>
              <m:r>
                <w:rPr>
                  <w:rFonts w:ascii="Cambria Math" w:hAnsi="Cambria Math" w:cs="Times New Roman"/>
                </w:rPr>
                <m:t>(</m:t>
              </m:r>
              <m:f>
                <m:fPr>
                  <m:type m:val="lin"/>
                  <m:ctrlPr>
                    <w:rPr>
                      <w:rFonts w:ascii="Cambria Math" w:hAnsi="Cambria Math" w:cs="Times New Roman"/>
                      <w:i/>
                    </w:rPr>
                  </m:ctrlPr>
                </m:fPr>
                <m:num>
                  <m:r>
                    <w:rPr>
                      <w:rFonts w:ascii="Cambria Math" w:hAnsi="Cambria Math" w:cs="Times New Roman"/>
                    </w:rPr>
                    <m:t>L</m:t>
                  </m:r>
                </m:num>
                <m:den>
                  <m:r>
                    <w:rPr>
                      <w:rFonts w:ascii="Cambria Math" w:hAnsi="Cambria Math" w:cs="Times New Roman"/>
                    </w:rPr>
                    <m:t>D) min power</m:t>
                  </m:r>
                </m:den>
              </m:f>
            </m:num>
            <m:den>
              <m:r>
                <w:rPr>
                  <w:rFonts w:ascii="Cambria Math" w:hAnsi="Cambria Math" w:cs="Times New Roman"/>
                </w:rPr>
                <m:t>C loiter</m:t>
              </m:r>
            </m:den>
          </m:f>
          <m:r>
            <w:rPr>
              <w:rFonts w:ascii="Cambria Math" w:hAnsi="Cambria Math" w:cs="Times New Roman"/>
            </w:rPr>
            <m:t xml:space="preserve">  </m:t>
          </m:r>
          <m:func>
            <m:funcPr>
              <m:ctrlPr>
                <w:rPr>
                  <w:rFonts w:ascii="Cambria Math" w:hAnsi="Cambria Math" w:cs="Times New Roman"/>
                  <w:i/>
                </w:rPr>
              </m:ctrlPr>
            </m:funcPr>
            <m:fName>
              <m:r>
                <m:rPr>
                  <m:sty m:val="p"/>
                </m:rPr>
                <w:rPr>
                  <w:rFonts w:ascii="Cambria Math" w:hAnsi="Cambria Math" w:cs="Times New Roman"/>
                </w:rPr>
                <m:t xml:space="preserve">ln </m:t>
              </m:r>
            </m:fName>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1</m:t>
                      </m:r>
                    </m:sub>
                  </m:sSub>
                </m:den>
              </m:f>
            </m:e>
          </m:func>
          <m:r>
            <w:rPr>
              <w:rFonts w:ascii="Cambria Math" w:hAnsi="Cambria Math" w:cs="Times New Roman"/>
            </w:rPr>
            <m:t xml:space="preserve">   (28)</m:t>
          </m:r>
        </m:oMath>
      </m:oMathPara>
    </w:p>
    <w:p w14:paraId="6CAE5EA4" w14:textId="02D0A6C3" w:rsidR="005E6346" w:rsidRPr="005E6346" w:rsidRDefault="005E6346" w:rsidP="005E6346">
      <w:pPr>
        <w:rPr>
          <w:rFonts w:ascii="Times New Roman" w:hAnsi="Times New Roman" w:cs="Times New Roman"/>
        </w:rPr>
      </w:pPr>
      <m:oMathPara>
        <m:oMath>
          <m:r>
            <w:rPr>
              <w:rFonts w:ascii="Cambria Math" w:hAnsi="Cambria Math" w:cs="Times New Roman"/>
            </w:rPr>
            <m:t xml:space="preserve">Range = V max range </m:t>
          </m:r>
          <m:f>
            <m:fPr>
              <m:ctrlPr>
                <w:rPr>
                  <w:rFonts w:ascii="Cambria Math" w:hAnsi="Cambria Math" w:cs="Times New Roman"/>
                  <w:i/>
                </w:rPr>
              </m:ctrlPr>
            </m:fPr>
            <m:num>
              <m:f>
                <m:fPr>
                  <m:type m:val="lin"/>
                  <m:ctrlPr>
                    <w:rPr>
                      <w:rFonts w:ascii="Cambria Math" w:hAnsi="Cambria Math" w:cs="Times New Roman"/>
                      <w:i/>
                    </w:rPr>
                  </m:ctrlPr>
                </m:fPr>
                <m:num>
                  <m:r>
                    <w:rPr>
                      <w:rFonts w:ascii="Cambria Math" w:hAnsi="Cambria Math" w:cs="Times New Roman"/>
                    </w:rPr>
                    <m:t>(L</m:t>
                  </m:r>
                </m:num>
                <m:den>
                  <m:r>
                    <w:rPr>
                      <w:rFonts w:ascii="Cambria Math" w:hAnsi="Cambria Math" w:cs="Times New Roman"/>
                    </w:rPr>
                    <m:t>D) max</m:t>
                  </m:r>
                </m:den>
              </m:f>
            </m:num>
            <m:den>
              <m:r>
                <w:rPr>
                  <w:rFonts w:ascii="Cambria Math" w:hAnsi="Cambria Math" w:cs="Times New Roman"/>
                </w:rPr>
                <m:t>C max range</m:t>
              </m:r>
            </m:den>
          </m:f>
          <m:r>
            <w:rPr>
              <w:rFonts w:ascii="Cambria Math" w:hAnsi="Cambria Math" w:cs="Times New Roman"/>
            </w:rPr>
            <m:t xml:space="preserve">  </m:t>
          </m:r>
          <m:func>
            <m:funcPr>
              <m:ctrlPr>
                <w:rPr>
                  <w:rFonts w:ascii="Cambria Math" w:hAnsi="Cambria Math" w:cs="Times New Roman"/>
                  <w:i/>
                </w:rPr>
              </m:ctrlPr>
            </m:funcPr>
            <m:fName>
              <m:r>
                <m:rPr>
                  <m:sty m:val="p"/>
                </m:rPr>
                <w:rPr>
                  <w:rFonts w:ascii="Cambria Math" w:hAnsi="Cambria Math" w:cs="Times New Roman"/>
                </w:rPr>
                <m:t xml:space="preserve">ln </m:t>
              </m:r>
            </m:fName>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1</m:t>
                      </m:r>
                    </m:sub>
                  </m:sSub>
                </m:den>
              </m:f>
            </m:e>
          </m:func>
          <m:r>
            <w:rPr>
              <w:rFonts w:ascii="Cambria Math" w:hAnsi="Cambria Math" w:cs="Times New Roman"/>
            </w:rPr>
            <m:t xml:space="preserve">   (29)</m:t>
          </m:r>
        </m:oMath>
      </m:oMathPara>
    </w:p>
    <w:p w14:paraId="7871A399" w14:textId="77777777" w:rsidR="005E6346" w:rsidRPr="005E6346" w:rsidRDefault="005E6346" w:rsidP="005E6346">
      <w:pPr>
        <w:ind w:left="708"/>
      </w:pPr>
    </w:p>
    <w:p w14:paraId="1612C94C" w14:textId="77777777" w:rsidR="00023CD4" w:rsidRPr="00391145" w:rsidRDefault="00023CD4" w:rsidP="00023CD4">
      <w:pPr>
        <w:pStyle w:val="Caption"/>
        <w:jc w:val="center"/>
      </w:pPr>
      <w:r>
        <w:t xml:space="preserve">Table </w:t>
      </w:r>
      <w:r>
        <w:fldChar w:fldCharType="begin"/>
      </w:r>
      <w:r>
        <w:instrText xml:space="preserve"> STYLEREF 2 \s </w:instrText>
      </w:r>
      <w:r>
        <w:fldChar w:fldCharType="separate"/>
      </w:r>
      <w:r>
        <w:rPr>
          <w:noProof/>
        </w:rPr>
        <w:t>3.1</w:t>
      </w:r>
      <w:r>
        <w:fldChar w:fldCharType="end"/>
      </w:r>
      <w:r>
        <w:noBreakHyphen/>
      </w:r>
      <w:r>
        <w:fldChar w:fldCharType="begin"/>
      </w:r>
      <w:r>
        <w:instrText xml:space="preserve"> SEQ Table \* ARABIC \s 2 </w:instrText>
      </w:r>
      <w:r>
        <w:fldChar w:fldCharType="separate"/>
      </w:r>
      <w:r>
        <w:rPr>
          <w:noProof/>
        </w:rPr>
        <w:t>11</w:t>
      </w:r>
      <w:r>
        <w:fldChar w:fldCharType="end"/>
      </w:r>
      <w:r>
        <w:t xml:space="preserve">. </w:t>
      </w:r>
      <w:r w:rsidRPr="00F476D3">
        <w:t>Range and Endurance Formulas for Different Conditions</w:t>
      </w:r>
    </w:p>
    <w:p w14:paraId="3A9E25AF" w14:textId="77777777" w:rsidR="005E6346" w:rsidRPr="005E6346" w:rsidRDefault="005E6346" w:rsidP="005E6346">
      <w:pPr>
        <w:ind w:left="708"/>
      </w:pPr>
    </w:p>
    <w:p w14:paraId="60188336" w14:textId="77777777" w:rsidR="00391145" w:rsidRDefault="005E6346" w:rsidP="00391145">
      <w:pPr>
        <w:keepNext/>
        <w:jc w:val="center"/>
      </w:pPr>
      <w:r w:rsidRPr="005E6346">
        <w:rPr>
          <w:rFonts w:ascii="Times New Roman" w:hAnsi="Times New Roman" w:cs="Times New Roman"/>
          <w:noProof/>
          <w:lang w:val="tr-TR" w:eastAsia="tr-TR"/>
        </w:rPr>
        <w:drawing>
          <wp:inline distT="0" distB="0" distL="0" distR="0" wp14:anchorId="33C7EAEF" wp14:editId="178C9B5C">
            <wp:extent cx="5521149" cy="2873829"/>
            <wp:effectExtent l="0" t="0" r="3810" b="317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545934" cy="2886730"/>
                    </a:xfrm>
                    <a:prstGeom prst="rect">
                      <a:avLst/>
                    </a:prstGeom>
                  </pic:spPr>
                </pic:pic>
              </a:graphicData>
            </a:graphic>
          </wp:inline>
        </w:drawing>
      </w:r>
    </w:p>
    <w:p w14:paraId="5B8627D9" w14:textId="3C54A888" w:rsidR="005E6346" w:rsidRPr="005E6346" w:rsidRDefault="005E6346" w:rsidP="005E6346">
      <w:pPr>
        <w:ind w:left="708"/>
      </w:pPr>
      <w:r w:rsidRPr="005E6346">
        <w:t>To determine cruise speed, we should know also max range speed and Carson speed. Cruise speed is between these two speeds. We already calculated max range speed from above formulations. And according to (Gudmundsson</w:t>
      </w:r>
      <w:r w:rsidR="00D1179E">
        <w:t>,</w:t>
      </w:r>
      <w:r w:rsidRPr="005E6346">
        <w:t xml:space="preserve"> 2014) Carson speed equal to 1.32 times max range speed. According to 3D wing analysis, 2 degree incidence enable to have </w:t>
      </w:r>
      <w:r w:rsidR="00D1179E">
        <w:t>C</w:t>
      </w:r>
      <w:r w:rsidR="00D1179E" w:rsidRPr="00EA1FBA">
        <w:rPr>
          <w:vertAlign w:val="subscript"/>
        </w:rPr>
        <w:t>L</w:t>
      </w:r>
      <w:r w:rsidR="00D1179E">
        <w:t>=</w:t>
      </w:r>
      <w:r w:rsidRPr="005E6346">
        <w:t>0.45. At 5000 ft, we reach this CL with 155 ft/s cruise speed. Depending on this knowledge and competitor study we can choose cruise speed about 1.25 times max range speed as 155</w:t>
      </w:r>
      <w:r w:rsidR="00D1179E">
        <w:t xml:space="preserve"> </w:t>
      </w:r>
      <w:r w:rsidRPr="005E6346">
        <w:t>ft/s.</w:t>
      </w:r>
    </w:p>
    <w:p w14:paraId="44B39E6D" w14:textId="186DFBF6" w:rsidR="005E6346" w:rsidRPr="005E6346" w:rsidRDefault="005E6346" w:rsidP="005E6346">
      <w:pPr>
        <w:ind w:left="708"/>
      </w:pPr>
      <w:r w:rsidRPr="005E6346">
        <w:t>Also, according to (Sadraey</w:t>
      </w:r>
      <w:r w:rsidR="00D1179E">
        <w:t xml:space="preserve">, </w:t>
      </w:r>
      <w:r w:rsidRPr="005E6346">
        <w:t>2013) we can aim maximum cruise speed as 1.3 times cruise speed. That’s why we have 194 ft/s aimed maximum cruise speed.</w:t>
      </w:r>
    </w:p>
    <w:p w14:paraId="39D19955" w14:textId="77777777" w:rsidR="005E6346" w:rsidRPr="00F23A68" w:rsidRDefault="005E6346" w:rsidP="00F23A68">
      <w:pPr>
        <w:rPr>
          <w:b/>
        </w:rPr>
      </w:pPr>
      <w:r w:rsidRPr="00F23A68">
        <w:rPr>
          <w:b/>
        </w:rPr>
        <w:t>Power Loading</w:t>
      </w:r>
    </w:p>
    <w:p w14:paraId="38F434A3" w14:textId="77777777" w:rsidR="005E6346" w:rsidRPr="005E6346" w:rsidRDefault="005E6346" w:rsidP="005E6346"/>
    <w:p w14:paraId="0B941421" w14:textId="77777777" w:rsidR="005E6346" w:rsidRPr="005E6346" w:rsidRDefault="005E6346" w:rsidP="005E6346">
      <w:pPr>
        <w:ind w:left="708"/>
      </w:pPr>
      <w:r w:rsidRPr="005E6346">
        <w:t>To calculate power required for maximum cruise speed we use the below equations:</w:t>
      </w:r>
    </w:p>
    <w:p w14:paraId="4AD4F155" w14:textId="4EAB4E0F" w:rsidR="005E6346" w:rsidRPr="005E6346" w:rsidRDefault="009F22DF" w:rsidP="005E6346">
      <w:pPr>
        <w:ind w:left="708"/>
      </w:pPr>
      <m:oMathPara>
        <m:oMath>
          <m:sSub>
            <m:sSubPr>
              <m:ctrlPr>
                <w:rPr>
                  <w:rFonts w:ascii="Cambria Math" w:hAnsi="Cambria Math"/>
                  <w:i/>
                </w:rPr>
              </m:ctrlPr>
            </m:sSubPr>
            <m:e>
              <m:d>
                <m:dPr>
                  <m:ctrlPr>
                    <w:rPr>
                      <w:rFonts w:ascii="Cambria Math" w:hAnsi="Cambria Math"/>
                      <w:i/>
                    </w:rPr>
                  </m:ctrlPr>
                </m:dPr>
                <m:e>
                  <m:f>
                    <m:fPr>
                      <m:ctrlPr>
                        <w:rPr>
                          <w:rFonts w:ascii="Cambria Math" w:hAnsi="Cambria Math"/>
                          <w:i/>
                        </w:rPr>
                      </m:ctrlPr>
                    </m:fPr>
                    <m:num>
                      <m:r>
                        <w:rPr>
                          <w:rFonts w:ascii="Cambria Math" w:hAnsi="Cambria Math"/>
                        </w:rPr>
                        <m:t>T</m:t>
                      </m:r>
                    </m:num>
                    <m:den>
                      <m:r>
                        <w:rPr>
                          <w:rFonts w:ascii="Cambria Math" w:hAnsi="Cambria Math"/>
                        </w:rPr>
                        <m:t>W</m:t>
                      </m:r>
                    </m:den>
                  </m:f>
                  <m:r>
                    <w:rPr>
                      <w:rFonts w:ascii="Cambria Math" w:hAnsi="Cambria Math"/>
                    </w:rPr>
                    <m:t xml:space="preserve"> </m:t>
                  </m:r>
                </m:e>
              </m:d>
            </m:e>
            <m:sub>
              <m:r>
                <w:rPr>
                  <w:rFonts w:ascii="Cambria Math" w:hAnsi="Cambria Math"/>
                </w:rPr>
                <m:t>cruise</m:t>
              </m:r>
            </m:sub>
          </m:sSub>
          <m:r>
            <w:rPr>
              <w:rFonts w:ascii="Cambria Math" w:hAnsi="Cambria Math"/>
            </w:rPr>
            <m:t xml:space="preserve">= </m:t>
          </m:r>
          <m:f>
            <m:fPr>
              <m:ctrlPr>
                <w:rPr>
                  <w:rFonts w:ascii="Cambria Math" w:hAnsi="Cambria Math"/>
                  <w:i/>
                </w:rPr>
              </m:ctrlPr>
            </m:fPr>
            <m:num>
              <m:r>
                <w:rPr>
                  <w:rFonts w:ascii="Cambria Math" w:hAnsi="Cambria Math"/>
                </w:rPr>
                <m:t>1</m:t>
              </m:r>
            </m:num>
            <m:den>
              <m:sSub>
                <m:sSubPr>
                  <m:ctrlPr>
                    <w:rPr>
                      <w:rFonts w:ascii="Cambria Math" w:hAnsi="Cambria Math"/>
                      <w:i/>
                    </w:rPr>
                  </m:ctrlPr>
                </m:sSubPr>
                <m:e>
                  <m:d>
                    <m:dPr>
                      <m:ctrlPr>
                        <w:rPr>
                          <w:rFonts w:ascii="Cambria Math" w:hAnsi="Cambria Math"/>
                          <w:i/>
                        </w:rPr>
                      </m:ctrlPr>
                    </m:dPr>
                    <m:e>
                      <m:f>
                        <m:fPr>
                          <m:type m:val="skw"/>
                          <m:ctrlPr>
                            <w:rPr>
                              <w:rFonts w:ascii="Cambria Math" w:hAnsi="Cambria Math"/>
                              <w:i/>
                            </w:rPr>
                          </m:ctrlPr>
                        </m:fPr>
                        <m:num>
                          <m:r>
                            <w:rPr>
                              <w:rFonts w:ascii="Cambria Math" w:hAnsi="Cambria Math"/>
                            </w:rPr>
                            <m:t>L</m:t>
                          </m:r>
                        </m:num>
                        <m:den>
                          <m:r>
                            <w:rPr>
                              <w:rFonts w:ascii="Cambria Math" w:hAnsi="Cambria Math"/>
                            </w:rPr>
                            <m:t>D</m:t>
                          </m:r>
                        </m:den>
                      </m:f>
                    </m:e>
                  </m:d>
                </m:e>
                <m:sub>
                  <m:r>
                    <w:rPr>
                      <w:rFonts w:ascii="Cambria Math" w:hAnsi="Cambria Math"/>
                    </w:rPr>
                    <m:t>cruise</m:t>
                  </m:r>
                </m:sub>
              </m:sSub>
            </m:den>
          </m:f>
          <m:r>
            <w:rPr>
              <w:rFonts w:ascii="Cambria Math" w:hAnsi="Cambria Math"/>
            </w:rPr>
            <m:t xml:space="preserve">   (30)</m:t>
          </m:r>
        </m:oMath>
      </m:oMathPara>
    </w:p>
    <w:p w14:paraId="663B1E52" w14:textId="37C5AD67" w:rsidR="005E6346" w:rsidRPr="005E6346" w:rsidRDefault="009F22DF" w:rsidP="005E6346">
      <w:pPr>
        <w:ind w:left="708"/>
      </w:pPr>
      <m:oMathPara>
        <m:oMath>
          <m:sSub>
            <m:sSubPr>
              <m:ctrlPr>
                <w:rPr>
                  <w:rFonts w:ascii="Cambria Math" w:hAnsi="Cambria Math"/>
                  <w:i/>
                </w:rPr>
              </m:ctrlPr>
            </m:sSubPr>
            <m:e>
              <m:d>
                <m:dPr>
                  <m:ctrlPr>
                    <w:rPr>
                      <w:rFonts w:ascii="Cambria Math" w:hAnsi="Cambria Math"/>
                      <w:i/>
                    </w:rPr>
                  </m:ctrlPr>
                </m:dPr>
                <m:e>
                  <m:f>
                    <m:fPr>
                      <m:ctrlPr>
                        <w:rPr>
                          <w:rFonts w:ascii="Cambria Math" w:hAnsi="Cambria Math"/>
                          <w:i/>
                        </w:rPr>
                      </m:ctrlPr>
                    </m:fPr>
                    <m:num>
                      <m:r>
                        <w:rPr>
                          <w:rFonts w:ascii="Cambria Math" w:hAnsi="Cambria Math"/>
                        </w:rPr>
                        <m:t>hp</m:t>
                      </m:r>
                    </m:num>
                    <m:den>
                      <m:r>
                        <w:rPr>
                          <w:rFonts w:ascii="Cambria Math" w:hAnsi="Cambria Math"/>
                        </w:rPr>
                        <m:t>W</m:t>
                      </m:r>
                    </m:den>
                  </m:f>
                </m:e>
              </m:d>
            </m:e>
            <m:sub>
              <m:r>
                <w:rPr>
                  <w:rFonts w:ascii="Cambria Math" w:hAnsi="Cambria Math"/>
                </w:rPr>
                <m:t>take off</m:t>
              </m:r>
            </m:sub>
          </m:sSub>
          <m:r>
            <w:rPr>
              <w:rFonts w:ascii="Cambria Math" w:hAnsi="Cambria Math"/>
            </w:rPr>
            <m:t>=</m:t>
          </m:r>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cruise</m:t>
                      </m:r>
                    </m:sub>
                  </m:sSub>
                </m:num>
                <m:den>
                  <m:sSub>
                    <m:sSubPr>
                      <m:ctrlPr>
                        <w:rPr>
                          <w:rFonts w:ascii="Cambria Math" w:hAnsi="Cambria Math"/>
                          <w:i/>
                        </w:rPr>
                      </m:ctrlPr>
                    </m:sSubPr>
                    <m:e>
                      <m:r>
                        <w:rPr>
                          <w:rFonts w:ascii="Cambria Math" w:hAnsi="Cambria Math"/>
                        </w:rPr>
                        <m:t>550η</m:t>
                      </m:r>
                    </m:e>
                    <m:sub>
                      <m:r>
                        <w:rPr>
                          <w:rFonts w:ascii="Cambria Math" w:hAnsi="Cambria Math"/>
                        </w:rPr>
                        <m:t>p</m:t>
                      </m:r>
                    </m:sub>
                  </m:sSub>
                </m:den>
              </m:f>
            </m:e>
          </m:d>
          <m:d>
            <m:dPr>
              <m:ctrlPr>
                <w:rPr>
                  <w:rFonts w:ascii="Cambria Math" w:hAnsi="Cambria Math"/>
                  <w:i/>
                </w:rPr>
              </m:ctrlPr>
            </m:dPr>
            <m:e>
              <m:f>
                <m:fPr>
                  <m:ctrlPr>
                    <w:rPr>
                      <w:rFonts w:ascii="Cambria Math" w:hAnsi="Cambria Math"/>
                      <w:i/>
                    </w:rPr>
                  </m:ctrlPr>
                </m:fPr>
                <m:num>
                  <m:r>
                    <w:rPr>
                      <w:rFonts w:ascii="Cambria Math" w:hAnsi="Cambria Math"/>
                    </w:rPr>
                    <m:t>1</m:t>
                  </m:r>
                </m:num>
                <m:den>
                  <m:sSub>
                    <m:sSubPr>
                      <m:ctrlPr>
                        <w:rPr>
                          <w:rFonts w:ascii="Cambria Math" w:hAnsi="Cambria Math"/>
                          <w:i/>
                        </w:rPr>
                      </m:ctrlPr>
                    </m:sSubPr>
                    <m:e>
                      <m:d>
                        <m:dPr>
                          <m:ctrlPr>
                            <w:rPr>
                              <w:rFonts w:ascii="Cambria Math" w:hAnsi="Cambria Math"/>
                              <w:i/>
                            </w:rPr>
                          </m:ctrlPr>
                        </m:dPr>
                        <m:e>
                          <m:f>
                            <m:fPr>
                              <m:type m:val="skw"/>
                              <m:ctrlPr>
                                <w:rPr>
                                  <w:rFonts w:ascii="Cambria Math" w:hAnsi="Cambria Math"/>
                                  <w:i/>
                                </w:rPr>
                              </m:ctrlPr>
                            </m:fPr>
                            <m:num>
                              <m:r>
                                <w:rPr>
                                  <w:rFonts w:ascii="Cambria Math" w:hAnsi="Cambria Math"/>
                                </w:rPr>
                                <m:t>L</m:t>
                              </m:r>
                            </m:num>
                            <m:den>
                              <m:r>
                                <w:rPr>
                                  <w:rFonts w:ascii="Cambria Math" w:hAnsi="Cambria Math"/>
                                </w:rPr>
                                <m:t>D</m:t>
                              </m:r>
                            </m:den>
                          </m:f>
                        </m:e>
                      </m:d>
                    </m:e>
                    <m:sub>
                      <m:r>
                        <w:rPr>
                          <w:rFonts w:ascii="Cambria Math" w:hAnsi="Cambria Math"/>
                        </w:rPr>
                        <m:t>cruise</m:t>
                      </m:r>
                    </m:sub>
                  </m:sSub>
                </m:den>
              </m:f>
            </m:e>
          </m:d>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cruise</m:t>
                      </m:r>
                    </m:sub>
                  </m:sSub>
                </m:num>
                <m:den>
                  <m:sSub>
                    <m:sSubPr>
                      <m:ctrlPr>
                        <w:rPr>
                          <w:rFonts w:ascii="Cambria Math" w:hAnsi="Cambria Math"/>
                          <w:i/>
                        </w:rPr>
                      </m:ctrlPr>
                    </m:sSubPr>
                    <m:e>
                      <m:r>
                        <w:rPr>
                          <w:rFonts w:ascii="Cambria Math" w:hAnsi="Cambria Math"/>
                        </w:rPr>
                        <m:t>W</m:t>
                      </m:r>
                    </m:e>
                    <m:sub>
                      <m:r>
                        <w:rPr>
                          <w:rFonts w:ascii="Cambria Math" w:hAnsi="Cambria Math"/>
                        </w:rPr>
                        <m:t>takeoff</m:t>
                      </m:r>
                    </m:sub>
                  </m:sSub>
                </m:den>
              </m:f>
            </m:e>
          </m:d>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hp</m:t>
                      </m:r>
                    </m:e>
                    <m:sub>
                      <m:r>
                        <w:rPr>
                          <w:rFonts w:ascii="Cambria Math" w:hAnsi="Cambria Math"/>
                        </w:rPr>
                        <m:t>takeoff</m:t>
                      </m:r>
                    </m:sub>
                  </m:sSub>
                </m:num>
                <m:den>
                  <m:sSub>
                    <m:sSubPr>
                      <m:ctrlPr>
                        <w:rPr>
                          <w:rFonts w:ascii="Cambria Math" w:hAnsi="Cambria Math"/>
                          <w:i/>
                        </w:rPr>
                      </m:ctrlPr>
                    </m:sSubPr>
                    <m:e>
                      <m:r>
                        <w:rPr>
                          <w:rFonts w:ascii="Cambria Math" w:hAnsi="Cambria Math"/>
                        </w:rPr>
                        <m:t>hp</m:t>
                      </m:r>
                    </m:e>
                    <m:sub>
                      <m:r>
                        <w:rPr>
                          <w:rFonts w:ascii="Cambria Math" w:hAnsi="Cambria Math"/>
                        </w:rPr>
                        <m:t>cruise</m:t>
                      </m:r>
                    </m:sub>
                  </m:sSub>
                </m:den>
              </m:f>
            </m:e>
          </m:d>
          <m:r>
            <w:rPr>
              <w:rFonts w:ascii="Cambria Math" w:hAnsi="Cambria Math"/>
            </w:rPr>
            <m:t xml:space="preserve">   (31)</m:t>
          </m:r>
        </m:oMath>
      </m:oMathPara>
    </w:p>
    <w:p w14:paraId="050724D5" w14:textId="77777777" w:rsidR="005E6346" w:rsidRPr="005E6346" w:rsidRDefault="005E6346" w:rsidP="005E6346">
      <w:pPr>
        <w:ind w:left="708"/>
      </w:pPr>
      <w:r w:rsidRPr="005E6346">
        <w:t>At the above equation, take off to cruise power ratio can be found from engine data.</w:t>
      </w:r>
    </w:p>
    <w:p w14:paraId="7E1CA836" w14:textId="77777777" w:rsidR="005E6346" w:rsidRPr="005E6346" w:rsidRDefault="005E6346" w:rsidP="005E6346">
      <w:pPr>
        <w:ind w:left="708"/>
      </w:pPr>
      <w:r w:rsidRPr="005E6346">
        <w:t xml:space="preserve">Together max cruise speed condition, sustained turn condition also has an importance with regard to choosing power required: </w:t>
      </w:r>
    </w:p>
    <w:p w14:paraId="2C6E1F99" w14:textId="04412242" w:rsidR="005E6346" w:rsidRPr="005E6346" w:rsidRDefault="009F22DF" w:rsidP="005E6346">
      <w:pPr>
        <w:ind w:left="708"/>
      </w:pPr>
      <m:oMathPara>
        <m:oMath>
          <m:f>
            <m:fPr>
              <m:ctrlPr>
                <w:rPr>
                  <w:rFonts w:ascii="Cambria Math" w:hAnsi="Cambria Math"/>
                  <w:i/>
                </w:rPr>
              </m:ctrlPr>
            </m:fPr>
            <m:num>
              <m:r>
                <w:rPr>
                  <w:rFonts w:ascii="Cambria Math" w:hAnsi="Cambria Math"/>
                </w:rPr>
                <m:t>T</m:t>
              </m:r>
            </m:num>
            <m:den>
              <m:r>
                <w:rPr>
                  <w:rFonts w:ascii="Cambria Math" w:hAnsi="Cambria Math"/>
                </w:rPr>
                <m:t>W</m:t>
              </m:r>
            </m:den>
          </m:f>
          <m:r>
            <w:rPr>
              <w:rFonts w:ascii="Cambria Math" w:hAnsi="Cambria Math"/>
            </w:rPr>
            <m:t>=</m:t>
          </m:r>
          <m:f>
            <m:fPr>
              <m:ctrlPr>
                <w:rPr>
                  <w:rFonts w:ascii="Cambria Math" w:hAnsi="Cambria Math"/>
                  <w:i/>
                </w:rPr>
              </m:ctrlPr>
            </m:fPr>
            <m:num>
              <m:r>
                <w:rPr>
                  <w:rFonts w:ascii="Cambria Math" w:hAnsi="Cambria Math"/>
                </w:rPr>
                <m:t>q</m:t>
              </m:r>
              <m:sSub>
                <m:sSubPr>
                  <m:ctrlPr>
                    <w:rPr>
                      <w:rFonts w:ascii="Cambria Math" w:hAnsi="Cambria Math"/>
                      <w:i/>
                    </w:rPr>
                  </m:ctrlPr>
                </m:sSubPr>
                <m:e>
                  <m:r>
                    <w:rPr>
                      <w:rFonts w:ascii="Cambria Math" w:hAnsi="Cambria Math"/>
                    </w:rPr>
                    <m:t>C</m:t>
                  </m:r>
                </m:e>
                <m:sub>
                  <m:sSub>
                    <m:sSubPr>
                      <m:ctrlPr>
                        <w:rPr>
                          <w:rFonts w:ascii="Cambria Math" w:hAnsi="Cambria Math"/>
                          <w:i/>
                        </w:rPr>
                      </m:ctrlPr>
                    </m:sSubPr>
                    <m:e>
                      <m:r>
                        <w:rPr>
                          <w:rFonts w:ascii="Cambria Math" w:hAnsi="Cambria Math"/>
                        </w:rPr>
                        <m:t>D</m:t>
                      </m:r>
                    </m:e>
                    <m:sub>
                      <m:r>
                        <w:rPr>
                          <w:rFonts w:ascii="Cambria Math" w:hAnsi="Cambria Math"/>
                        </w:rPr>
                        <m:t>0</m:t>
                      </m:r>
                    </m:sub>
                  </m:sSub>
                </m:sub>
              </m:sSub>
            </m:num>
            <m:den>
              <m:f>
                <m:fPr>
                  <m:type m:val="skw"/>
                  <m:ctrlPr>
                    <w:rPr>
                      <w:rFonts w:ascii="Cambria Math" w:hAnsi="Cambria Math"/>
                      <w:i/>
                    </w:rPr>
                  </m:ctrlPr>
                </m:fPr>
                <m:num>
                  <m:r>
                    <w:rPr>
                      <w:rFonts w:ascii="Cambria Math" w:hAnsi="Cambria Math"/>
                    </w:rPr>
                    <m:t>W</m:t>
                  </m:r>
                </m:num>
                <m:den>
                  <m:r>
                    <w:rPr>
                      <w:rFonts w:ascii="Cambria Math" w:hAnsi="Cambria Math"/>
                    </w:rPr>
                    <m:t>S</m:t>
                  </m:r>
                </m:den>
              </m:f>
            </m:den>
          </m:f>
          <m:r>
            <w:rPr>
              <w:rFonts w:ascii="Cambria Math" w:hAnsi="Cambria Math"/>
            </w:rPr>
            <m:t>+</m:t>
          </m:r>
          <m:f>
            <m:fPr>
              <m:ctrlPr>
                <w:rPr>
                  <w:rFonts w:ascii="Cambria Math" w:hAnsi="Cambria Math"/>
                  <w:i/>
                </w:rPr>
              </m:ctrlPr>
            </m:fPr>
            <m:num>
              <m:r>
                <w:rPr>
                  <w:rFonts w:ascii="Cambria Math" w:hAnsi="Cambria Math"/>
                </w:rPr>
                <m:t>W</m:t>
              </m:r>
            </m:num>
            <m:den>
              <m:r>
                <w:rPr>
                  <w:rFonts w:ascii="Cambria Math" w:hAnsi="Cambria Math"/>
                </w:rPr>
                <m:t>S</m:t>
              </m:r>
            </m:den>
          </m:f>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n</m:t>
                      </m:r>
                    </m:e>
                    <m:sup>
                      <m:r>
                        <w:rPr>
                          <w:rFonts w:ascii="Cambria Math" w:hAnsi="Cambria Math"/>
                        </w:rPr>
                        <m:t>2</m:t>
                      </m:r>
                    </m:sup>
                  </m:sSup>
                </m:num>
                <m:den>
                  <m:r>
                    <w:rPr>
                      <w:rFonts w:ascii="Cambria Math" w:hAnsi="Cambria Math"/>
                    </w:rPr>
                    <m:t>qπeAR</m:t>
                  </m:r>
                </m:den>
              </m:f>
            </m:e>
          </m:d>
          <m:r>
            <w:rPr>
              <w:rFonts w:ascii="Cambria Math" w:hAnsi="Cambria Math"/>
            </w:rPr>
            <m:t xml:space="preserve">   (32)</m:t>
          </m:r>
        </m:oMath>
      </m:oMathPara>
    </w:p>
    <w:p w14:paraId="17BEED5A" w14:textId="77777777" w:rsidR="005E6346" w:rsidRPr="005E6346" w:rsidRDefault="005E6346" w:rsidP="005E6346">
      <w:pPr>
        <w:ind w:left="708"/>
      </w:pPr>
      <w:r w:rsidRPr="005E6346">
        <w:t>Bank angle is maximum 60 degree (n=2) for sustained turn condition.</w:t>
      </w:r>
    </w:p>
    <w:p w14:paraId="12A45516" w14:textId="1C784E14" w:rsidR="005E6346" w:rsidRDefault="005E6346" w:rsidP="005E6346">
      <w:pPr>
        <w:ind w:left="708"/>
      </w:pPr>
      <w:r w:rsidRPr="005E6346">
        <w:t>As can be seen in the figure below, sustain turn determined power loading as</w:t>
      </w:r>
      <w:r w:rsidR="00D1179E">
        <w:t xml:space="preserve"> </w:t>
      </w:r>
      <w:r w:rsidRPr="005E6346">
        <w:t>17.5 which is required 88 hp:</w:t>
      </w:r>
    </w:p>
    <w:p w14:paraId="2345A7D5" w14:textId="77777777" w:rsidR="00023CD4" w:rsidRPr="005E6346" w:rsidRDefault="00023CD4" w:rsidP="00023CD4">
      <w:pPr>
        <w:pStyle w:val="Caption"/>
        <w:jc w:val="center"/>
      </w:pPr>
      <w:r>
        <w:t xml:space="preserve">Table </w:t>
      </w:r>
      <w:r>
        <w:fldChar w:fldCharType="begin"/>
      </w:r>
      <w:r>
        <w:instrText xml:space="preserve"> STYLEREF 2 \s </w:instrText>
      </w:r>
      <w:r>
        <w:fldChar w:fldCharType="separate"/>
      </w:r>
      <w:r>
        <w:rPr>
          <w:noProof/>
        </w:rPr>
        <w:t>3.1</w:t>
      </w:r>
      <w:r>
        <w:fldChar w:fldCharType="end"/>
      </w:r>
      <w:r>
        <w:noBreakHyphen/>
      </w:r>
      <w:r>
        <w:fldChar w:fldCharType="begin"/>
      </w:r>
      <w:r>
        <w:instrText xml:space="preserve"> SEQ Table \* ARABIC \s 2 </w:instrText>
      </w:r>
      <w:r>
        <w:fldChar w:fldCharType="separate"/>
      </w:r>
      <w:r>
        <w:rPr>
          <w:noProof/>
        </w:rPr>
        <w:t>12</w:t>
      </w:r>
      <w:r>
        <w:fldChar w:fldCharType="end"/>
      </w:r>
      <w:r>
        <w:t xml:space="preserve">. </w:t>
      </w:r>
      <w:r w:rsidRPr="00547A1C">
        <w:t>Outputs Of Performance Parameter</w:t>
      </w:r>
      <w:r>
        <w:t xml:space="preserve"> taken from Excel as Screen Shot</w:t>
      </w:r>
    </w:p>
    <w:p w14:paraId="4E580F09" w14:textId="77777777" w:rsidR="00023CD4" w:rsidRPr="005E6346" w:rsidRDefault="00023CD4" w:rsidP="005E6346">
      <w:pPr>
        <w:ind w:left="708"/>
      </w:pPr>
    </w:p>
    <w:p w14:paraId="4560FA18" w14:textId="77777777" w:rsidR="00391145" w:rsidRDefault="005E6346" w:rsidP="00391145">
      <w:pPr>
        <w:keepNext/>
        <w:ind w:left="708"/>
        <w:jc w:val="center"/>
      </w:pPr>
      <w:r w:rsidRPr="005E6346">
        <w:rPr>
          <w:rFonts w:ascii="Times New Roman" w:hAnsi="Times New Roman" w:cs="Times New Roman"/>
          <w:noProof/>
          <w:lang w:val="tr-TR" w:eastAsia="tr-TR"/>
        </w:rPr>
        <w:drawing>
          <wp:inline distT="0" distB="0" distL="0" distR="0" wp14:anchorId="0830C54F" wp14:editId="520E139B">
            <wp:extent cx="4164854" cy="5029200"/>
            <wp:effectExtent l="0" t="0" r="762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235945" cy="5115045"/>
                    </a:xfrm>
                    <a:prstGeom prst="rect">
                      <a:avLst/>
                    </a:prstGeom>
                    <a:noFill/>
                    <a:ln>
                      <a:noFill/>
                    </a:ln>
                  </pic:spPr>
                </pic:pic>
              </a:graphicData>
            </a:graphic>
          </wp:inline>
        </w:drawing>
      </w:r>
    </w:p>
    <w:p w14:paraId="7836D9B2" w14:textId="6CF729A3" w:rsidR="005E6346" w:rsidRDefault="005E6346" w:rsidP="005E6346">
      <w:pPr>
        <w:ind w:left="708"/>
      </w:pPr>
      <w:r w:rsidRPr="005E6346">
        <w:t>To calculate wing loading, first we need to know C</w:t>
      </w:r>
      <w:r w:rsidRPr="00EA1FBA">
        <w:rPr>
          <w:vertAlign w:val="subscript"/>
        </w:rPr>
        <w:t>Lmax</w:t>
      </w:r>
      <w:r w:rsidRPr="005E6346">
        <w:t xml:space="preserve"> and Stall speed. Because stall condition has minimum wing loading. According to aerodynamic analysis and technical requirements Wing loading can be calculated as 11.78 and required reference area as 137.25 ft</w:t>
      </w:r>
      <w:r w:rsidRPr="00EA1FBA">
        <w:rPr>
          <w:vertAlign w:val="superscript"/>
        </w:rPr>
        <w:t>2</w:t>
      </w:r>
      <w:r w:rsidRPr="005E6346">
        <w:t xml:space="preserve"> from below equations</w:t>
      </w:r>
      <w:r w:rsidR="00EA1FBA">
        <w:t xml:space="preserve"> 33 and 34</w:t>
      </w:r>
      <w:r w:rsidRPr="005E6346">
        <w:t>.</w:t>
      </w:r>
    </w:p>
    <w:p w14:paraId="61054621" w14:textId="226039D4" w:rsidR="00023CD4" w:rsidRDefault="00023CD4" w:rsidP="005E6346">
      <w:pPr>
        <w:ind w:left="708"/>
      </w:pPr>
    </w:p>
    <w:p w14:paraId="60974BB0" w14:textId="273F7854" w:rsidR="00023CD4" w:rsidRDefault="00023CD4" w:rsidP="005E6346">
      <w:pPr>
        <w:ind w:left="708"/>
      </w:pPr>
    </w:p>
    <w:p w14:paraId="48F7FCBE" w14:textId="77777777" w:rsidR="00023CD4" w:rsidRDefault="00023CD4" w:rsidP="005E6346">
      <w:pPr>
        <w:ind w:left="708"/>
      </w:pPr>
    </w:p>
    <w:p w14:paraId="384C94D9" w14:textId="77777777" w:rsidR="00023CD4" w:rsidRPr="005E6346" w:rsidRDefault="00023CD4" w:rsidP="00023CD4">
      <w:pPr>
        <w:pStyle w:val="Caption"/>
        <w:jc w:val="center"/>
      </w:pPr>
      <w:r>
        <w:t xml:space="preserve">Table </w:t>
      </w:r>
      <w:r>
        <w:fldChar w:fldCharType="begin"/>
      </w:r>
      <w:r>
        <w:instrText xml:space="preserve"> STYLEREF 2 \s </w:instrText>
      </w:r>
      <w:r>
        <w:fldChar w:fldCharType="separate"/>
      </w:r>
      <w:r>
        <w:rPr>
          <w:noProof/>
        </w:rPr>
        <w:t>3.1</w:t>
      </w:r>
      <w:r>
        <w:fldChar w:fldCharType="end"/>
      </w:r>
      <w:r>
        <w:noBreakHyphen/>
      </w:r>
      <w:r>
        <w:fldChar w:fldCharType="begin"/>
      </w:r>
      <w:r>
        <w:instrText xml:space="preserve"> SEQ Table \* ARABIC \s 2 </w:instrText>
      </w:r>
      <w:r>
        <w:fldChar w:fldCharType="separate"/>
      </w:r>
      <w:r>
        <w:rPr>
          <w:noProof/>
        </w:rPr>
        <w:t>13</w:t>
      </w:r>
      <w:r>
        <w:fldChar w:fldCharType="end"/>
      </w:r>
      <w:r>
        <w:t xml:space="preserve">. </w:t>
      </w:r>
      <w:r w:rsidRPr="00117759">
        <w:t>Wing Loadings for different conditions</w:t>
      </w:r>
      <w:r>
        <w:t xml:space="preserve"> taken from Excel as Screen Shot</w:t>
      </w:r>
    </w:p>
    <w:p w14:paraId="4448CF7C" w14:textId="77777777" w:rsidR="00023CD4" w:rsidRPr="005E6346" w:rsidRDefault="00023CD4" w:rsidP="005E6346">
      <w:pPr>
        <w:ind w:left="708"/>
      </w:pPr>
    </w:p>
    <w:p w14:paraId="6B4A834A" w14:textId="77777777" w:rsidR="00391145" w:rsidRDefault="005E6346" w:rsidP="00391145">
      <w:pPr>
        <w:keepNext/>
        <w:ind w:left="708"/>
        <w:jc w:val="center"/>
      </w:pPr>
      <w:r w:rsidRPr="005E6346">
        <w:rPr>
          <w:rFonts w:ascii="Times New Roman" w:hAnsi="Times New Roman" w:cs="Times New Roman"/>
          <w:noProof/>
          <w:lang w:val="tr-TR" w:eastAsia="tr-TR"/>
        </w:rPr>
        <w:drawing>
          <wp:inline distT="0" distB="0" distL="0" distR="0" wp14:anchorId="01130C16" wp14:editId="52C35540">
            <wp:extent cx="4411065" cy="1405071"/>
            <wp:effectExtent l="0" t="0" r="0" b="508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419199" cy="1407662"/>
                    </a:xfrm>
                    <a:prstGeom prst="rect">
                      <a:avLst/>
                    </a:prstGeom>
                    <a:noFill/>
                    <a:ln>
                      <a:noFill/>
                    </a:ln>
                  </pic:spPr>
                </pic:pic>
              </a:graphicData>
            </a:graphic>
          </wp:inline>
        </w:drawing>
      </w:r>
    </w:p>
    <w:p w14:paraId="7F1705EA" w14:textId="0CD30E8B" w:rsidR="005E6346" w:rsidRPr="005E6346" w:rsidRDefault="005E6346" w:rsidP="005E6346">
      <w:pPr>
        <w:ind w:firstLine="720"/>
        <w:rPr>
          <w:rFonts w:ascii="Times New Roman" w:hAnsi="Times New Roman" w:cs="Times New Roman"/>
        </w:rPr>
      </w:pPr>
      <m:oMathPara>
        <m:oMath>
          <m:r>
            <w:rPr>
              <w:rFonts w:ascii="Cambria Math" w:hAnsi="Cambria Math" w:cs="Times New Roman"/>
            </w:rPr>
            <m:t>W=L=</m:t>
          </m:r>
          <m:f>
            <m:fPr>
              <m:type m:val="skw"/>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r>
            <w:rPr>
              <w:rFonts w:ascii="Cambria Math" w:hAnsi="Cambria Math" w:cs="Times New Roman"/>
            </w:rPr>
            <m:t>ρ</m:t>
          </m:r>
          <m:sSubSup>
            <m:sSubSupPr>
              <m:ctrlPr>
                <w:rPr>
                  <w:rFonts w:ascii="Cambria Math" w:hAnsi="Cambria Math" w:cs="Times New Roman"/>
                  <w:i/>
                </w:rPr>
              </m:ctrlPr>
            </m:sSubSupPr>
            <m:e>
              <m:r>
                <w:rPr>
                  <w:rFonts w:ascii="Cambria Math" w:hAnsi="Cambria Math" w:cs="Times New Roman"/>
                </w:rPr>
                <m:t>V</m:t>
              </m:r>
            </m:e>
            <m:sub>
              <m:r>
                <w:rPr>
                  <w:rFonts w:ascii="Cambria Math" w:hAnsi="Cambria Math" w:cs="Times New Roman"/>
                </w:rPr>
                <m:t>stall</m:t>
              </m:r>
            </m:sub>
            <m:sup>
              <m:r>
                <w:rPr>
                  <w:rFonts w:ascii="Cambria Math" w:hAnsi="Cambria Math" w:cs="Times New Roman"/>
                </w:rPr>
                <m:t>2</m:t>
              </m:r>
            </m:sup>
          </m:sSubSup>
          <m:r>
            <w:rPr>
              <w:rFonts w:ascii="Cambria Math" w:hAnsi="Cambria Math" w:cs="Times New Roman"/>
            </w:rPr>
            <m:t>S</m:t>
          </m:r>
          <m:sSub>
            <m:sSubPr>
              <m:ctrlPr>
                <w:rPr>
                  <w:rFonts w:ascii="Cambria Math" w:hAnsi="Cambria Math" w:cs="Times New Roman"/>
                  <w:i/>
                </w:rPr>
              </m:ctrlPr>
            </m:sSubPr>
            <m:e>
              <m:r>
                <w:rPr>
                  <w:rFonts w:ascii="Cambria Math" w:hAnsi="Cambria Math" w:cs="Times New Roman"/>
                </w:rPr>
                <m:t>C</m:t>
              </m:r>
            </m:e>
            <m:sub>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max</m:t>
                  </m:r>
                </m:sub>
              </m:sSub>
            </m:sub>
          </m:sSub>
          <m:r>
            <w:rPr>
              <w:rFonts w:ascii="Cambria Math" w:hAnsi="Cambria Math" w:cs="Times New Roman"/>
            </w:rPr>
            <m:t xml:space="preserve">   (33)</m:t>
          </m:r>
        </m:oMath>
      </m:oMathPara>
    </w:p>
    <w:p w14:paraId="314ADC71" w14:textId="7CC92DE3" w:rsidR="005E6346" w:rsidRPr="005E6346" w:rsidRDefault="009F22DF" w:rsidP="005E6346">
      <w:pPr>
        <w:ind w:firstLine="720"/>
        <w:rPr>
          <w:rFonts w:ascii="Times New Roman" w:eastAsiaTheme="minorEastAsia" w:hAnsi="Times New Roman" w:cs="Times New Roman"/>
        </w:rPr>
      </w:pPr>
      <m:oMathPara>
        <m:oMath>
          <m:f>
            <m:fPr>
              <m:type m:val="skw"/>
              <m:ctrlPr>
                <w:rPr>
                  <w:rFonts w:ascii="Cambria Math" w:hAnsi="Cambria Math" w:cs="Times New Roman"/>
                  <w:i/>
                </w:rPr>
              </m:ctrlPr>
            </m:fPr>
            <m:num>
              <m:r>
                <w:rPr>
                  <w:rFonts w:ascii="Cambria Math" w:hAnsi="Cambria Math" w:cs="Times New Roman"/>
                </w:rPr>
                <m:t>W</m:t>
              </m:r>
            </m:num>
            <m:den>
              <m:r>
                <w:rPr>
                  <w:rFonts w:ascii="Cambria Math" w:hAnsi="Cambria Math" w:cs="Times New Roman"/>
                </w:rPr>
                <m:t>S</m:t>
              </m:r>
            </m:den>
          </m:f>
          <m:r>
            <w:rPr>
              <w:rFonts w:ascii="Cambria Math" w:hAnsi="Cambria Math" w:cs="Times New Roman"/>
            </w:rPr>
            <m:t>=</m:t>
          </m:r>
          <m:f>
            <m:fPr>
              <m:type m:val="skw"/>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r>
            <w:rPr>
              <w:rFonts w:ascii="Cambria Math" w:hAnsi="Cambria Math" w:cs="Times New Roman"/>
            </w:rPr>
            <m:t>ρ</m:t>
          </m:r>
          <m:sSubSup>
            <m:sSubSupPr>
              <m:ctrlPr>
                <w:rPr>
                  <w:rFonts w:ascii="Cambria Math" w:hAnsi="Cambria Math" w:cs="Times New Roman"/>
                  <w:i/>
                </w:rPr>
              </m:ctrlPr>
            </m:sSubSupPr>
            <m:e>
              <m:r>
                <w:rPr>
                  <w:rFonts w:ascii="Cambria Math" w:hAnsi="Cambria Math" w:cs="Times New Roman"/>
                </w:rPr>
                <m:t>V</m:t>
              </m:r>
            </m:e>
            <m:sub>
              <m:r>
                <w:rPr>
                  <w:rFonts w:ascii="Cambria Math" w:hAnsi="Cambria Math" w:cs="Times New Roman"/>
                </w:rPr>
                <m:t>stall</m:t>
              </m:r>
            </m:sub>
            <m:sup>
              <m:r>
                <w:rPr>
                  <w:rFonts w:ascii="Cambria Math" w:hAnsi="Cambria Math" w:cs="Times New Roman"/>
                </w:rPr>
                <m:t>2</m:t>
              </m:r>
            </m:sup>
          </m:sSubSup>
          <m:sSub>
            <m:sSubPr>
              <m:ctrlPr>
                <w:rPr>
                  <w:rFonts w:ascii="Cambria Math" w:hAnsi="Cambria Math" w:cs="Times New Roman"/>
                  <w:i/>
                </w:rPr>
              </m:ctrlPr>
            </m:sSubPr>
            <m:e>
              <m:r>
                <w:rPr>
                  <w:rFonts w:ascii="Cambria Math" w:hAnsi="Cambria Math" w:cs="Times New Roman"/>
                </w:rPr>
                <m:t>C</m:t>
              </m:r>
            </m:e>
            <m:sub>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max</m:t>
                  </m:r>
                </m:sub>
              </m:sSub>
              <m:r>
                <w:rPr>
                  <w:rFonts w:ascii="Cambria Math" w:hAnsi="Cambria Math" w:cs="Times New Roman"/>
                </w:rPr>
                <m:t xml:space="preserve"> </m:t>
              </m:r>
            </m:sub>
          </m:sSub>
          <m:r>
            <w:rPr>
              <w:rFonts w:ascii="Cambria Math" w:hAnsi="Cambria Math" w:cs="Times New Roman"/>
            </w:rPr>
            <m:t xml:space="preserve">   (34)</m:t>
          </m:r>
        </m:oMath>
      </m:oMathPara>
    </w:p>
    <w:p w14:paraId="1FF7AD66" w14:textId="77777777" w:rsidR="005E6346" w:rsidRPr="005E6346" w:rsidRDefault="005E6346" w:rsidP="005E6346">
      <w:pPr>
        <w:ind w:left="708"/>
        <w:rPr>
          <w:rFonts w:eastAsiaTheme="minorEastAsia" w:cs="Times New Roman"/>
        </w:rPr>
      </w:pPr>
      <w:r w:rsidRPr="005E6346">
        <w:rPr>
          <w:rFonts w:eastAsiaTheme="minorEastAsia" w:cs="Times New Roman"/>
        </w:rPr>
        <w:t>According to (Raymer 1992) for a wing of fairly high aspect ratio (over about 5), the maximum lift coefficient will be approximately 90% of the airfoil maximum lift coefficient at the same Reynolds number, provided that the lift distribution is nearly elliptical.</w:t>
      </w:r>
    </w:p>
    <w:p w14:paraId="7BC3ED6E" w14:textId="77777777" w:rsidR="005E6346" w:rsidRPr="005E6346" w:rsidRDefault="005E6346" w:rsidP="005E6346">
      <w:pPr>
        <w:ind w:left="708" w:firstLine="720"/>
        <w:rPr>
          <w:rFonts w:eastAsiaTheme="minorEastAsia" w:cs="Times New Roman"/>
        </w:rPr>
      </w:pPr>
    </w:p>
    <w:p w14:paraId="26788AD3" w14:textId="77777777" w:rsidR="005E6346" w:rsidRPr="005E6346" w:rsidRDefault="005E6346" w:rsidP="005E6346">
      <w:pPr>
        <w:ind w:left="708"/>
        <w:rPr>
          <w:rFonts w:eastAsiaTheme="minorEastAsia" w:cs="Times New Roman"/>
        </w:rPr>
      </w:pPr>
      <w:r w:rsidRPr="005E6346">
        <w:rPr>
          <w:rFonts w:eastAsiaTheme="minorEastAsia" w:cs="Times New Roman"/>
        </w:rPr>
        <w:t>As a crude approximation to CL max for stall condition below Equation can be used.</w:t>
      </w:r>
    </w:p>
    <w:p w14:paraId="79728FD9" w14:textId="77777777" w:rsidR="005E6346" w:rsidRPr="005E6346" w:rsidRDefault="005E6346" w:rsidP="005E6346">
      <w:pPr>
        <w:ind w:left="708"/>
        <w:rPr>
          <w:rFonts w:eastAsiaTheme="minorEastAsia" w:cs="Times New Roman"/>
        </w:rPr>
      </w:pPr>
      <w:r w:rsidRPr="005E6346">
        <w:rPr>
          <w:rFonts w:eastAsiaTheme="minorEastAsia" w:cs="Times New Roman"/>
        </w:rPr>
        <w:t>As a crude approximation for wings of a fairly high aspect ratio is given in the equation below, where Clunflapped is the lift coefficient of the unflapped airfoil at the angle of attack at which the flapped airfoil stalls.</w:t>
      </w:r>
    </w:p>
    <w:p w14:paraId="3B0577CF" w14:textId="4E425CDB" w:rsidR="005E6346" w:rsidRPr="005E6346" w:rsidRDefault="009F22DF" w:rsidP="005E6346">
      <w:pPr>
        <w:ind w:firstLine="720"/>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C</m:t>
              </m:r>
            </m:e>
            <m:sub>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max</m:t>
                  </m:r>
                </m:sub>
              </m:sSub>
            </m:sub>
          </m:sSub>
          <m:r>
            <w:rPr>
              <w:rFonts w:ascii="Cambria Math" w:hAnsi="Cambria Math" w:cs="Times New Roman"/>
            </w:rPr>
            <m:t>≅0.9</m:t>
          </m:r>
          <m:d>
            <m:dPr>
              <m:begChr m:val="{"/>
              <m:endChr m:val="}"/>
              <m:ctrlPr>
                <w:rPr>
                  <w:rFonts w:ascii="Cambria Math" w:hAnsi="Cambria Math" w:cs="Times New Roman"/>
                  <w:i/>
                </w:rPr>
              </m:ctrlPr>
            </m:dPr>
            <m:e>
              <m:sSub>
                <m:sSubPr>
                  <m:ctrlPr>
                    <w:rPr>
                      <w:rFonts w:ascii="Cambria Math" w:hAnsi="Cambria Math" w:cs="Times New Roman"/>
                      <w:i/>
                    </w:rPr>
                  </m:ctrlPr>
                </m:sSub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C</m:t>
                          </m:r>
                        </m:e>
                        <m:sub>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max</m:t>
                              </m:r>
                            </m:sub>
                          </m:sSub>
                        </m:sub>
                      </m:sSub>
                    </m:e>
                  </m:d>
                </m:e>
                <m:sub>
                  <m:r>
                    <w:rPr>
                      <w:rFonts w:ascii="Cambria Math" w:hAnsi="Cambria Math" w:cs="Times New Roman"/>
                    </w:rPr>
                    <m:t>flapped</m:t>
                  </m:r>
                </m:sub>
              </m:sSub>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flapped</m:t>
                      </m:r>
                    </m:sub>
                  </m:sSub>
                </m:num>
                <m:den>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ref</m:t>
                      </m:r>
                    </m:sub>
                  </m:sSub>
                </m:den>
              </m:f>
              <m:r>
                <w:rPr>
                  <w:rFonts w:ascii="Cambria Math" w:hAnsi="Cambria Math" w:cs="Times New Roman"/>
                </w:rPr>
                <m:t>+</m:t>
              </m:r>
              <m:sSub>
                <m:sSubPr>
                  <m:ctrlPr>
                    <w:rPr>
                      <w:rFonts w:ascii="Cambria Math" w:hAnsi="Cambria Math" w:cs="Times New Roman"/>
                      <w:i/>
                    </w:rPr>
                  </m:ctrlPr>
                </m:sSub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l</m:t>
                          </m:r>
                        </m:sub>
                      </m:sSub>
                    </m:e>
                  </m:d>
                </m:e>
                <m:sub>
                  <m:r>
                    <w:rPr>
                      <w:rFonts w:ascii="Cambria Math" w:hAnsi="Cambria Math" w:cs="Times New Roman"/>
                    </w:rPr>
                    <m:t>unflapped</m:t>
                  </m:r>
                </m:sub>
              </m:sSub>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unflapped</m:t>
                      </m:r>
                    </m:sub>
                  </m:sSub>
                </m:num>
                <m:den>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ref</m:t>
                      </m:r>
                    </m:sub>
                  </m:sSub>
                </m:den>
              </m:f>
            </m:e>
          </m:d>
          <m:r>
            <w:rPr>
              <w:rFonts w:ascii="Cambria Math" w:hAnsi="Cambria Math" w:cs="Times New Roman"/>
            </w:rPr>
            <m:t xml:space="preserve">   (35)</m:t>
          </m:r>
        </m:oMath>
      </m:oMathPara>
    </w:p>
    <w:p w14:paraId="5BD22354" w14:textId="77777777" w:rsidR="005E6346" w:rsidRPr="00F23A68" w:rsidRDefault="005E6346" w:rsidP="00F23A68">
      <w:pPr>
        <w:rPr>
          <w:b/>
        </w:rPr>
      </w:pPr>
      <w:r w:rsidRPr="00F23A68">
        <w:rPr>
          <w:b/>
        </w:rPr>
        <w:t>Prediction of Drag Coefficient</w:t>
      </w:r>
    </w:p>
    <w:p w14:paraId="27A23345" w14:textId="77777777" w:rsidR="005E6346" w:rsidRPr="00F23A68" w:rsidRDefault="005E6346" w:rsidP="00F23A68">
      <w:pPr>
        <w:rPr>
          <w:b/>
        </w:rPr>
      </w:pPr>
      <w:r w:rsidRPr="00F23A68">
        <w:rPr>
          <w:b/>
        </w:rPr>
        <w:t>Equivalent Skin-Friction Method</w:t>
      </w:r>
    </w:p>
    <w:p w14:paraId="1495AB2C" w14:textId="77777777" w:rsidR="005E6346" w:rsidRPr="005E6346" w:rsidRDefault="005E6346" w:rsidP="005E6346">
      <w:pPr>
        <w:autoSpaceDE w:val="0"/>
        <w:autoSpaceDN w:val="0"/>
        <w:adjustRightInd w:val="0"/>
        <w:spacing w:after="0" w:line="240" w:lineRule="auto"/>
        <w:ind w:left="708"/>
        <w:rPr>
          <w:rFonts w:cs="Times New Roman"/>
        </w:rPr>
      </w:pPr>
      <w:r w:rsidRPr="005E6346">
        <w:rPr>
          <w:rFonts w:cs="Times New Roman"/>
        </w:rPr>
        <w:t>The method for the prediction of the parasite drag (CD</w:t>
      </w:r>
      <w:r w:rsidRPr="005E6346">
        <w:rPr>
          <w:rFonts w:cs="Times New Roman"/>
          <w:vertAlign w:val="subscript"/>
        </w:rPr>
        <w:t>0</w:t>
      </w:r>
      <w:r w:rsidRPr="005E6346">
        <w:rPr>
          <w:rFonts w:cs="Times New Roman"/>
        </w:rPr>
        <w:t>) enable us to know drag coefficient if we know wetted area of the aircraft. According to (Raymer 1992) for the single engine light aircraft equivalent skin friction coefficient (Cf</w:t>
      </w:r>
      <w:r w:rsidRPr="005E6346">
        <w:rPr>
          <w:rFonts w:cs="Times New Roman"/>
          <w:vertAlign w:val="subscript"/>
        </w:rPr>
        <w:t>e</w:t>
      </w:r>
      <w:r w:rsidRPr="005E6346">
        <w:rPr>
          <w:rFonts w:cs="Times New Roman"/>
        </w:rPr>
        <w:t>) can be predicted as 0.0055 from the figure below. To get wetted area of the aircraft OPENVSP software can be used. By having all this knowledge we can find the parasite drag coefficient as 0.0255.</w:t>
      </w:r>
    </w:p>
    <w:p w14:paraId="4CD466F0" w14:textId="035EC1C6" w:rsidR="005E6346" w:rsidRPr="00023CD4" w:rsidRDefault="009F22DF" w:rsidP="005E6346">
      <w:pPr>
        <w:ind w:firstLine="720"/>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C</m:t>
              </m:r>
            </m:e>
            <m:sub>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0</m:t>
                  </m:r>
                </m:sub>
              </m:sSub>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C</m:t>
              </m:r>
            </m:e>
            <m:sub>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e</m:t>
                  </m:r>
                </m:sub>
              </m:sSub>
            </m:sub>
          </m:sSub>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wet</m:t>
                  </m:r>
                </m:sub>
              </m:sSub>
            </m:num>
            <m:den>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ref</m:t>
                  </m:r>
                </m:sub>
              </m:sSub>
            </m:den>
          </m:f>
          <m:r>
            <w:rPr>
              <w:rFonts w:ascii="Cambria Math" w:hAnsi="Cambria Math" w:cs="Times New Roman"/>
            </w:rPr>
            <m:t xml:space="preserve">   (36)</m:t>
          </m:r>
        </m:oMath>
      </m:oMathPara>
    </w:p>
    <w:p w14:paraId="59D711F9" w14:textId="77777777" w:rsidR="00023CD4" w:rsidRPr="00391145" w:rsidRDefault="00023CD4" w:rsidP="00023CD4">
      <w:pPr>
        <w:pStyle w:val="Caption"/>
        <w:jc w:val="center"/>
        <w:rPr>
          <w:rFonts w:ascii="Times New Roman" w:eastAsiaTheme="minorEastAsia" w:hAnsi="Times New Roman"/>
        </w:rPr>
      </w:pPr>
      <w:r>
        <w:t xml:space="preserve">Table </w:t>
      </w:r>
      <w:r>
        <w:fldChar w:fldCharType="begin"/>
      </w:r>
      <w:r>
        <w:instrText xml:space="preserve"> STYLEREF 2 \s </w:instrText>
      </w:r>
      <w:r>
        <w:fldChar w:fldCharType="separate"/>
      </w:r>
      <w:r>
        <w:rPr>
          <w:noProof/>
        </w:rPr>
        <w:t>3.1</w:t>
      </w:r>
      <w:r>
        <w:fldChar w:fldCharType="end"/>
      </w:r>
      <w:r>
        <w:noBreakHyphen/>
      </w:r>
      <w:r>
        <w:fldChar w:fldCharType="begin"/>
      </w:r>
      <w:r>
        <w:instrText xml:space="preserve"> SEQ Table \* ARABIC \s 2 </w:instrText>
      </w:r>
      <w:r>
        <w:fldChar w:fldCharType="separate"/>
      </w:r>
      <w:r>
        <w:rPr>
          <w:noProof/>
        </w:rPr>
        <w:t>14</w:t>
      </w:r>
      <w:r>
        <w:fldChar w:fldCharType="end"/>
      </w:r>
      <w:r>
        <w:t xml:space="preserve">. </w:t>
      </w:r>
      <w:r w:rsidRPr="00AC7A56">
        <w:t>Equivalent Skin Friction Coefficient</w:t>
      </w:r>
    </w:p>
    <w:p w14:paraId="653C6AB8" w14:textId="77777777" w:rsidR="00023CD4" w:rsidRPr="005E6346" w:rsidRDefault="00023CD4" w:rsidP="005E6346">
      <w:pPr>
        <w:ind w:firstLine="720"/>
        <w:rPr>
          <w:rFonts w:ascii="Times New Roman" w:eastAsiaTheme="minorEastAsia" w:hAnsi="Times New Roman" w:cs="Times New Roman"/>
        </w:rPr>
      </w:pPr>
    </w:p>
    <w:p w14:paraId="0B7DE89F" w14:textId="77777777" w:rsidR="00391145" w:rsidRDefault="005E6346" w:rsidP="00391145">
      <w:pPr>
        <w:keepNext/>
        <w:ind w:firstLine="720"/>
        <w:jc w:val="center"/>
      </w:pPr>
      <w:r w:rsidRPr="005E6346">
        <w:rPr>
          <w:rFonts w:ascii="Times New Roman" w:hAnsi="Times New Roman" w:cs="Times New Roman"/>
          <w:noProof/>
          <w:lang w:val="tr-TR" w:eastAsia="tr-TR"/>
        </w:rPr>
        <w:drawing>
          <wp:inline distT="0" distB="0" distL="0" distR="0" wp14:anchorId="2AAA4701" wp14:editId="6172ACA1">
            <wp:extent cx="3997533" cy="1755775"/>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srcRect t="11093"/>
                    <a:stretch/>
                  </pic:blipFill>
                  <pic:spPr bwMode="auto">
                    <a:xfrm>
                      <a:off x="0" y="0"/>
                      <a:ext cx="4055628" cy="1781291"/>
                    </a:xfrm>
                    <a:prstGeom prst="rect">
                      <a:avLst/>
                    </a:prstGeom>
                    <a:ln>
                      <a:noFill/>
                    </a:ln>
                    <a:extLst>
                      <a:ext uri="{53640926-AAD7-44D8-BBD7-CCE9431645EC}">
                        <a14:shadowObscured xmlns:a14="http://schemas.microsoft.com/office/drawing/2010/main"/>
                      </a:ext>
                    </a:extLst>
                  </pic:spPr>
                </pic:pic>
              </a:graphicData>
            </a:graphic>
          </wp:inline>
        </w:drawing>
      </w:r>
    </w:p>
    <w:p w14:paraId="75BEC65F" w14:textId="77777777" w:rsidR="005E6346" w:rsidRPr="00F23A68" w:rsidRDefault="005E6346" w:rsidP="00F23A68">
      <w:pPr>
        <w:rPr>
          <w:b/>
        </w:rPr>
      </w:pPr>
      <w:r w:rsidRPr="00F23A68">
        <w:rPr>
          <w:b/>
        </w:rPr>
        <w:t>Calculation of Lift to Drag Ratio</w:t>
      </w:r>
    </w:p>
    <w:p w14:paraId="32CD28C4" w14:textId="77777777" w:rsidR="005E6346" w:rsidRPr="005E6346" w:rsidRDefault="005E6346" w:rsidP="005E6346">
      <w:pPr>
        <w:ind w:left="708"/>
      </w:pPr>
      <w:r w:rsidRPr="005E6346">
        <w:lastRenderedPageBreak/>
        <w:t>During cruise, the lift equals the weight, so the L/D can be expressed as the inverse of the drag divided by the weight:</w:t>
      </w:r>
    </w:p>
    <w:p w14:paraId="03A1C398" w14:textId="776FD093" w:rsidR="005E6346" w:rsidRPr="005E6346" w:rsidRDefault="009F22DF" w:rsidP="005E6346">
      <w:pPr>
        <w:ind w:firstLine="720"/>
        <w:rPr>
          <w:rFonts w:ascii="Times New Roman" w:hAnsi="Times New Roman" w:cs="Times New Roman"/>
        </w:rPr>
      </w:pPr>
      <m:oMathPara>
        <m:oMath>
          <m:f>
            <m:fPr>
              <m:ctrlPr>
                <w:rPr>
                  <w:rFonts w:ascii="Cambria Math" w:hAnsi="Cambria Math" w:cs="Times New Roman"/>
                  <w:i/>
                </w:rPr>
              </m:ctrlPr>
            </m:fPr>
            <m:num>
              <m:r>
                <w:rPr>
                  <w:rFonts w:ascii="Cambria Math" w:hAnsi="Cambria Math" w:cs="Times New Roman"/>
                </w:rPr>
                <m:t>L</m:t>
              </m:r>
            </m:num>
            <m:den>
              <m:r>
                <w:rPr>
                  <w:rFonts w:ascii="Cambria Math" w:hAnsi="Cambria Math" w:cs="Times New Roman"/>
                </w:rPr>
                <m:t>D</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f>
                <m:fPr>
                  <m:ctrlPr>
                    <w:rPr>
                      <w:rFonts w:ascii="Cambria Math" w:hAnsi="Cambria Math" w:cs="Times New Roman"/>
                      <w:i/>
                    </w:rPr>
                  </m:ctrlPr>
                </m:fPr>
                <m:num>
                  <m:r>
                    <w:rPr>
                      <w:rFonts w:ascii="Cambria Math" w:hAnsi="Cambria Math" w:cs="Times New Roman"/>
                    </w:rPr>
                    <m:t>q</m:t>
                  </m:r>
                  <m:sSub>
                    <m:sSubPr>
                      <m:ctrlPr>
                        <w:rPr>
                          <w:rFonts w:ascii="Cambria Math" w:hAnsi="Cambria Math" w:cs="Times New Roman"/>
                          <w:i/>
                        </w:rPr>
                      </m:ctrlPr>
                    </m:sSubPr>
                    <m:e>
                      <m:r>
                        <w:rPr>
                          <w:rFonts w:ascii="Cambria Math" w:hAnsi="Cambria Math" w:cs="Times New Roman"/>
                        </w:rPr>
                        <m:t>C</m:t>
                      </m:r>
                    </m:e>
                    <m:sub>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0</m:t>
                          </m:r>
                        </m:sub>
                      </m:sSub>
                    </m:sub>
                  </m:sSub>
                </m:num>
                <m:den>
                  <m:f>
                    <m:fPr>
                      <m:type m:val="lin"/>
                      <m:ctrlPr>
                        <w:rPr>
                          <w:rFonts w:ascii="Cambria Math" w:hAnsi="Cambria Math" w:cs="Times New Roman"/>
                          <w:i/>
                        </w:rPr>
                      </m:ctrlPr>
                    </m:fPr>
                    <m:num>
                      <m:r>
                        <w:rPr>
                          <w:rFonts w:ascii="Cambria Math" w:hAnsi="Cambria Math" w:cs="Times New Roman"/>
                        </w:rPr>
                        <m:t>W</m:t>
                      </m:r>
                    </m:num>
                    <m:den>
                      <m:r>
                        <w:rPr>
                          <w:rFonts w:ascii="Cambria Math" w:hAnsi="Cambria Math" w:cs="Times New Roman"/>
                        </w:rPr>
                        <m:t>S</m:t>
                      </m:r>
                    </m:den>
                  </m:f>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W</m:t>
                  </m:r>
                </m:num>
                <m:den>
                  <m:r>
                    <w:rPr>
                      <w:rFonts w:ascii="Cambria Math" w:hAnsi="Cambria Math" w:cs="Times New Roman"/>
                    </w:rPr>
                    <m:t>S</m:t>
                  </m:r>
                </m:den>
              </m:f>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qπeAR</m:t>
                  </m:r>
                </m:den>
              </m:f>
            </m:den>
          </m:f>
          <m:r>
            <w:rPr>
              <w:rFonts w:ascii="Cambria Math" w:hAnsi="Cambria Math" w:cs="Times New Roman"/>
            </w:rPr>
            <m:t xml:space="preserve">   (37)</m:t>
          </m:r>
        </m:oMath>
      </m:oMathPara>
    </w:p>
    <w:p w14:paraId="6FD95045" w14:textId="77777777" w:rsidR="005E6346" w:rsidRPr="005E6346" w:rsidRDefault="005E6346" w:rsidP="005E6346">
      <w:pPr>
        <w:ind w:left="708"/>
      </w:pPr>
    </w:p>
    <w:p w14:paraId="7EE94DCA" w14:textId="77777777" w:rsidR="005E6346" w:rsidRPr="005E6346" w:rsidRDefault="005E6346" w:rsidP="005E6346">
      <w:pPr>
        <w:ind w:left="708"/>
      </w:pPr>
      <w:r w:rsidRPr="005E6346">
        <w:t xml:space="preserve">According to (Raymer 1992) the Oswald efficiency factor is typically between 0.7 and 0.85. More realistic estimation equations based upon actual aircrafts are presented below: </w:t>
      </w:r>
    </w:p>
    <w:p w14:paraId="575A3FC8" w14:textId="2794CBC2" w:rsidR="005E6346" w:rsidRPr="005E6346" w:rsidRDefault="005E6346" w:rsidP="005E6346">
      <w:pPr>
        <w:ind w:left="708"/>
      </w:pPr>
      <m:oMathPara>
        <m:oMath>
          <m:r>
            <w:rPr>
              <w:rFonts w:ascii="Cambria Math" w:hAnsi="Cambria Math"/>
            </w:rPr>
            <m:t>Straight- Wing Aircraft:  e = 1.78</m:t>
          </m:r>
          <m:d>
            <m:dPr>
              <m:ctrlPr>
                <w:rPr>
                  <w:rFonts w:ascii="Cambria Math" w:hAnsi="Cambria Math"/>
                  <w:i/>
                </w:rPr>
              </m:ctrlPr>
            </m:dPr>
            <m:e>
              <m:r>
                <w:rPr>
                  <w:rFonts w:ascii="Cambria Math" w:hAnsi="Cambria Math"/>
                </w:rPr>
                <m:t>1-0.045</m:t>
              </m:r>
              <m:sSup>
                <m:sSupPr>
                  <m:ctrlPr>
                    <w:rPr>
                      <w:rFonts w:ascii="Cambria Math" w:hAnsi="Cambria Math"/>
                      <w:i/>
                    </w:rPr>
                  </m:ctrlPr>
                </m:sSupPr>
                <m:e>
                  <m:r>
                    <w:rPr>
                      <w:rFonts w:ascii="Cambria Math" w:hAnsi="Cambria Math"/>
                    </w:rPr>
                    <m:t>A</m:t>
                  </m:r>
                </m:e>
                <m:sup>
                  <m:r>
                    <w:rPr>
                      <w:rFonts w:ascii="Cambria Math" w:hAnsi="Cambria Math"/>
                    </w:rPr>
                    <m:t>0.68</m:t>
                  </m:r>
                </m:sup>
              </m:sSup>
            </m:e>
          </m:d>
          <m:r>
            <w:rPr>
              <w:rFonts w:ascii="Cambria Math" w:hAnsi="Cambria Math"/>
            </w:rPr>
            <m:t>-0.64</m:t>
          </m:r>
          <m:r>
            <w:rPr>
              <w:rFonts w:ascii="Cambria Math" w:hAnsi="Cambria Math"/>
            </w:rPr>
            <m:t xml:space="preserve">   (38)</m:t>
          </m:r>
        </m:oMath>
      </m:oMathPara>
    </w:p>
    <w:p w14:paraId="3C4DD02C" w14:textId="77777777" w:rsidR="005E6346" w:rsidRPr="005E6346" w:rsidRDefault="005E6346" w:rsidP="005E6346">
      <w:pPr>
        <w:ind w:left="708"/>
      </w:pPr>
      <w:r w:rsidRPr="005E6346">
        <w:t>By looking this information, we calculate Lift to drag ratio for the aircraft as 12.473.</w:t>
      </w:r>
    </w:p>
    <w:p w14:paraId="1037ECC6" w14:textId="77777777" w:rsidR="005E6346" w:rsidRPr="00F23A68" w:rsidRDefault="005E6346" w:rsidP="00F23A68">
      <w:pPr>
        <w:jc w:val="left"/>
        <w:rPr>
          <w:b/>
        </w:rPr>
      </w:pPr>
      <w:r w:rsidRPr="00F23A68">
        <w:rPr>
          <w:b/>
        </w:rPr>
        <w:t>Airfoil and Wing Planform Analysis</w:t>
      </w:r>
    </w:p>
    <w:p w14:paraId="4C8311AA" w14:textId="77777777" w:rsidR="005E6346" w:rsidRPr="005E6346" w:rsidRDefault="005E6346" w:rsidP="005E6346">
      <w:pPr>
        <w:ind w:left="708"/>
      </w:pPr>
      <w:r w:rsidRPr="005E6346">
        <w:t>For the airfoil selection, CFD analyses is completed and SD7062 type airfoil is selected. For the flap configuration, plain flap and slotted flap are analyzed separately. And we see slotted flap is more usable for our concept. Also airfoil is analyzed with XFLR5 program. And the results are plotted as below.</w:t>
      </w:r>
    </w:p>
    <w:p w14:paraId="5B498744" w14:textId="77777777" w:rsidR="005E6346" w:rsidRPr="005E6346" w:rsidRDefault="005E6346" w:rsidP="005E6346">
      <w:pPr>
        <w:ind w:left="708"/>
      </w:pPr>
    </w:p>
    <w:p w14:paraId="2ED713BF" w14:textId="77777777" w:rsidR="00391145" w:rsidRDefault="005E6346" w:rsidP="00391145">
      <w:pPr>
        <w:keepNext/>
        <w:ind w:left="708"/>
        <w:jc w:val="center"/>
      </w:pPr>
      <w:r w:rsidRPr="005E6346">
        <w:rPr>
          <w:rFonts w:ascii="Times New Roman" w:hAnsi="Times New Roman" w:cs="Times New Roman"/>
          <w:noProof/>
          <w:lang w:val="tr-TR" w:eastAsia="tr-TR"/>
        </w:rPr>
        <w:drawing>
          <wp:inline distT="0" distB="0" distL="0" distR="0" wp14:anchorId="07559055" wp14:editId="788EB94F">
            <wp:extent cx="4727276" cy="2765154"/>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0">
                      <a:extLst>
                        <a:ext uri="{BEBA8EAE-BF5A-486C-A8C5-ECC9F3942E4B}">
                          <a14:imgProps xmlns:a14="http://schemas.microsoft.com/office/drawing/2010/main">
                            <a14:imgLayer r:embed="rId131">
                              <a14:imgEffect>
                                <a14:brightnessContrast bright="4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4739956" cy="2772571"/>
                    </a:xfrm>
                    <a:prstGeom prst="rect">
                      <a:avLst/>
                    </a:prstGeom>
                    <a:noFill/>
                    <a:ln>
                      <a:noFill/>
                    </a:ln>
                  </pic:spPr>
                </pic:pic>
              </a:graphicData>
            </a:graphic>
          </wp:inline>
        </w:drawing>
      </w:r>
    </w:p>
    <w:p w14:paraId="0C1D4A46" w14:textId="77777777" w:rsidR="005E6346" w:rsidRPr="005E6346" w:rsidRDefault="00391145" w:rsidP="00391145">
      <w:pPr>
        <w:pStyle w:val="Caption"/>
        <w:jc w:val="center"/>
      </w:pPr>
      <w:bookmarkStart w:id="170" w:name="_Toc525254207"/>
      <w:r>
        <w:t xml:space="preserve">Figure </w:t>
      </w:r>
      <w:r w:rsidR="00F47D15">
        <w:fldChar w:fldCharType="begin"/>
      </w:r>
      <w:r w:rsidR="00F47D15">
        <w:instrText xml:space="preserve"> STYLEREF 2 \s </w:instrText>
      </w:r>
      <w:r w:rsidR="00F47D15">
        <w:fldChar w:fldCharType="separate"/>
      </w:r>
      <w:r w:rsidR="00F47D15">
        <w:rPr>
          <w:noProof/>
        </w:rPr>
        <w:t>3.1</w:t>
      </w:r>
      <w:r w:rsidR="00F47D15">
        <w:fldChar w:fldCharType="end"/>
      </w:r>
      <w:r w:rsidR="00F47D15">
        <w:noBreakHyphen/>
      </w:r>
      <w:r w:rsidR="00F47D15">
        <w:fldChar w:fldCharType="begin"/>
      </w:r>
      <w:r w:rsidR="00F47D15">
        <w:instrText xml:space="preserve"> SEQ Figure \* ARABIC \s 2 </w:instrText>
      </w:r>
      <w:r w:rsidR="00F47D15">
        <w:fldChar w:fldCharType="separate"/>
      </w:r>
      <w:r w:rsidR="00F47D15">
        <w:rPr>
          <w:noProof/>
        </w:rPr>
        <w:t>100</w:t>
      </w:r>
      <w:r w:rsidR="00F47D15">
        <w:fldChar w:fldCharType="end"/>
      </w:r>
      <w:r>
        <w:t xml:space="preserve">. </w:t>
      </w:r>
      <w:r w:rsidRPr="00DD6C65">
        <w:t>SD7062 airfoil XFLR5 analysis</w:t>
      </w:r>
      <w:bookmarkEnd w:id="170"/>
    </w:p>
    <w:p w14:paraId="5AB728A2" w14:textId="77777777" w:rsidR="005E6346" w:rsidRPr="005E6346" w:rsidRDefault="009F22DF" w:rsidP="005E6346">
      <w:pPr>
        <w:ind w:left="708"/>
        <w:rPr>
          <w:rFonts w:ascii="Cambria Math" w:hAnsi="Cambria Math"/>
          <w:oMath/>
        </w:rPr>
      </w:pPr>
      <m:oMathPara>
        <m:oMath>
          <m:sSub>
            <m:sSubPr>
              <m:ctrlPr>
                <w:rPr>
                  <w:rFonts w:ascii="Cambria Math" w:hAnsi="Cambria Math"/>
                  <w:i/>
                </w:rPr>
              </m:ctrlPr>
            </m:sSubPr>
            <m:e>
              <m:r>
                <w:rPr>
                  <w:rFonts w:ascii="Cambria Math" w:hAnsi="Cambria Math"/>
                </w:rPr>
                <m:t>C</m:t>
              </m:r>
            </m:e>
            <m:sub>
              <m:sSub>
                <m:sSubPr>
                  <m:ctrlPr>
                    <w:rPr>
                      <w:rFonts w:ascii="Cambria Math" w:hAnsi="Cambria Math"/>
                      <w:i/>
                    </w:rPr>
                  </m:ctrlPr>
                </m:sSubPr>
                <m:e>
                  <m:r>
                    <w:rPr>
                      <w:rFonts w:ascii="Cambria Math" w:hAnsi="Cambria Math"/>
                    </w:rPr>
                    <m:t>l</m:t>
                  </m:r>
                </m:e>
                <m:sub>
                  <m:r>
                    <w:rPr>
                      <w:rFonts w:ascii="Cambria Math" w:hAnsi="Cambria Math"/>
                    </w:rPr>
                    <m:t>max</m:t>
                  </m:r>
                </m:sub>
              </m:sSub>
            </m:sub>
          </m:sSub>
          <m:r>
            <w:rPr>
              <w:rFonts w:ascii="Cambria Math" w:hAnsi="Cambria Math"/>
            </w:rPr>
            <m:t xml:space="preserve">        = 1.64</m:t>
          </m:r>
        </m:oMath>
      </m:oMathPara>
    </w:p>
    <w:p w14:paraId="3F9EBA73" w14:textId="77777777" w:rsidR="005E6346" w:rsidRPr="005E6346" w:rsidRDefault="009F22DF" w:rsidP="005E6346">
      <w:pPr>
        <w:ind w:left="708"/>
        <w:rPr>
          <w:rFonts w:ascii="Times New Roman" w:eastAsia="Times New Roman" w:hAnsi="Times New Roman" w:cs="Times New Roman"/>
          <w:i/>
          <w:noProof/>
        </w:rPr>
      </w:pPr>
      <m:oMathPara>
        <m:oMath>
          <m:sSub>
            <m:sSubPr>
              <m:ctrlPr>
                <w:rPr>
                  <w:rFonts w:ascii="Cambria Math" w:hAnsi="Cambria Math"/>
                  <w:i/>
                </w:rPr>
              </m:ctrlPr>
            </m:sSubPr>
            <m:e>
              <m:r>
                <w:rPr>
                  <w:rFonts w:ascii="Cambria Math" w:hAnsi="Cambria Math"/>
                </w:rPr>
                <m:t>C</m:t>
              </m:r>
            </m:e>
            <m:sub>
              <m:sSub>
                <m:sSubPr>
                  <m:ctrlPr>
                    <w:rPr>
                      <w:rFonts w:ascii="Cambria Math" w:hAnsi="Cambria Math"/>
                      <w:i/>
                    </w:rPr>
                  </m:ctrlPr>
                </m:sSubPr>
                <m:e>
                  <m:r>
                    <w:rPr>
                      <w:rFonts w:ascii="Cambria Math" w:hAnsi="Cambria Math"/>
                    </w:rPr>
                    <m:t>l</m:t>
                  </m:r>
                </m:e>
                <m:sub>
                  <m:r>
                    <w:rPr>
                      <w:rFonts w:ascii="Cambria Math" w:hAnsi="Cambria Math"/>
                    </w:rPr>
                    <m:t>∝=0</m:t>
                  </m:r>
                </m:sub>
              </m:sSub>
            </m:sub>
          </m:sSub>
          <m:r>
            <w:rPr>
              <w:rFonts w:ascii="Cambria Math" w:hAnsi="Cambria Math"/>
            </w:rPr>
            <m:t xml:space="preserve">       = 0.445</m:t>
          </m:r>
        </m:oMath>
      </m:oMathPara>
    </w:p>
    <w:p w14:paraId="4763A152" w14:textId="77777777" w:rsidR="005E6346" w:rsidRPr="005E6346" w:rsidRDefault="009F22DF" w:rsidP="005E6346">
      <w:pPr>
        <w:ind w:left="708"/>
        <w:rPr>
          <w:rFonts w:ascii="Cambria Math" w:hAnsi="Cambria Math"/>
          <w:oMath/>
        </w:rPr>
      </w:pPr>
      <m:oMathPara>
        <m:oMath>
          <m:sSub>
            <m:sSubPr>
              <m:ctrlPr>
                <w:rPr>
                  <w:rFonts w:ascii="Cambria Math" w:hAnsi="Cambria Math"/>
                  <w:i/>
                </w:rPr>
              </m:ctrlPr>
            </m:sSubPr>
            <m:e>
              <m:r>
                <w:rPr>
                  <w:rFonts w:ascii="Cambria Math" w:hAnsi="Cambria Math"/>
                </w:rPr>
                <m:t>C</m:t>
              </m:r>
            </m:e>
            <m:sub>
              <m:sSub>
                <m:sSubPr>
                  <m:ctrlPr>
                    <w:rPr>
                      <w:rFonts w:ascii="Cambria Math" w:hAnsi="Cambria Math"/>
                      <w:i/>
                    </w:rPr>
                  </m:ctrlPr>
                </m:sSubPr>
                <m:e>
                  <m:r>
                    <w:rPr>
                      <w:rFonts w:ascii="Cambria Math" w:hAnsi="Cambria Math"/>
                    </w:rPr>
                    <m:t>d</m:t>
                  </m:r>
                </m:e>
                <m:sub>
                  <m:r>
                    <w:rPr>
                      <w:rFonts w:ascii="Cambria Math" w:hAnsi="Cambria Math"/>
                    </w:rPr>
                    <m:t>∝=0</m:t>
                  </m:r>
                </m:sub>
              </m:sSub>
            </m:sub>
          </m:sSub>
          <m:r>
            <w:rPr>
              <w:rFonts w:ascii="Cambria Math" w:hAnsi="Cambria Math"/>
            </w:rPr>
            <m:t xml:space="preserve">      = 0.01</m:t>
          </m:r>
        </m:oMath>
      </m:oMathPara>
    </w:p>
    <w:p w14:paraId="5430B4EF" w14:textId="77777777" w:rsidR="005E6346" w:rsidRPr="005E6346" w:rsidRDefault="009F22DF" w:rsidP="005E6346">
      <w:pPr>
        <w:ind w:left="708"/>
        <w:rPr>
          <w:rFonts w:ascii="Cambria Math" w:hAnsi="Cambria Math"/>
          <w:oMath/>
        </w:rPr>
      </w:pPr>
      <m:oMathPara>
        <m:oMath>
          <m:sSub>
            <m:sSubPr>
              <m:ctrlPr>
                <w:rPr>
                  <w:rFonts w:ascii="Cambria Math" w:hAnsi="Cambria Math"/>
                  <w:i/>
                </w:rPr>
              </m:ctrlPr>
            </m:sSubPr>
            <m:e>
              <m:r>
                <w:rPr>
                  <w:rFonts w:ascii="Cambria Math" w:hAnsi="Cambria Math"/>
                </w:rPr>
                <m:t>C</m:t>
              </m:r>
            </m:e>
            <m:sub>
              <m:sSub>
                <m:sSubPr>
                  <m:ctrlPr>
                    <w:rPr>
                      <w:rFonts w:ascii="Cambria Math" w:hAnsi="Cambria Math"/>
                      <w:i/>
                    </w:rPr>
                  </m:ctrlPr>
                </m:sSubPr>
                <m:e>
                  <m:r>
                    <w:rPr>
                      <w:rFonts w:ascii="Cambria Math" w:hAnsi="Cambria Math"/>
                    </w:rPr>
                    <m:t>m</m:t>
                  </m:r>
                </m:e>
                <m:sub>
                  <m:r>
                    <w:rPr>
                      <w:rFonts w:ascii="Cambria Math" w:hAnsi="Cambria Math"/>
                    </w:rPr>
                    <m:t>∝=0</m:t>
                  </m:r>
                </m:sub>
              </m:sSub>
            </m:sub>
          </m:sSub>
          <m:r>
            <w:rPr>
              <w:rFonts w:ascii="Cambria Math" w:hAnsi="Cambria Math"/>
            </w:rPr>
            <m:t xml:space="preserve">     = 0.083</m:t>
          </m:r>
        </m:oMath>
      </m:oMathPara>
    </w:p>
    <w:p w14:paraId="6B9A0F1C" w14:textId="77777777" w:rsidR="005E6346" w:rsidRPr="005E6346" w:rsidRDefault="005E6346" w:rsidP="005E6346">
      <w:pPr>
        <w:ind w:left="708"/>
      </w:pPr>
      <w:r w:rsidRPr="005E6346">
        <w:t xml:space="preserve">In the low wing configuration, stability of the aircraft reduces and dihedral is needed in the regard of stability to compensate low wing effect. That’s why, we determined to use 5o dihedral. </w:t>
      </w:r>
    </w:p>
    <w:p w14:paraId="1042A0A8" w14:textId="77777777" w:rsidR="005E6346" w:rsidRPr="005E6346" w:rsidRDefault="005E6346" w:rsidP="005E6346">
      <w:pPr>
        <w:ind w:left="708"/>
      </w:pPr>
      <w:r w:rsidRPr="005E6346">
        <w:t>For the most efficient lift distribution on the wing, taper ratio is calculated as 0.47 and selected as 0.5. Since VLA type aircrafts fly at very low speeds with respect to supersonic jets, sweep angle is predicted as zero degree at quarter cord.</w:t>
      </w:r>
    </w:p>
    <w:p w14:paraId="671A0DB1" w14:textId="77777777" w:rsidR="005E6346" w:rsidRPr="005E6346" w:rsidRDefault="005E6346" w:rsidP="005E6346">
      <w:pPr>
        <w:ind w:left="708"/>
      </w:pPr>
      <w:r w:rsidRPr="005E6346">
        <w:t>To determine the wing planform, different wing geometries is analyzed aerodynamically by using XFLR5 program and tapered wing is selected:</w:t>
      </w:r>
    </w:p>
    <w:p w14:paraId="6D8C3622" w14:textId="77777777" w:rsidR="00391145" w:rsidRDefault="005E6346" w:rsidP="00391145">
      <w:pPr>
        <w:keepNext/>
        <w:ind w:left="708"/>
        <w:jc w:val="center"/>
      </w:pPr>
      <w:r w:rsidRPr="005E6346">
        <w:rPr>
          <w:rFonts w:ascii="Times New Roman" w:hAnsi="Times New Roman" w:cs="Times New Roman"/>
          <w:noProof/>
          <w:lang w:val="tr-TR" w:eastAsia="tr-TR"/>
        </w:rPr>
        <w:lastRenderedPageBreak/>
        <w:drawing>
          <wp:inline distT="0" distB="0" distL="0" distR="0" wp14:anchorId="166800E4" wp14:editId="2EF6E19A">
            <wp:extent cx="4799970" cy="2847161"/>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BEBA8EAE-BF5A-486C-A8C5-ECC9F3942E4B}">
                          <a14:imgProps xmlns:a14="http://schemas.microsoft.com/office/drawing/2010/main">
                            <a14:imgLayer r:embed="rId133">
                              <a14:imgEffect>
                                <a14:brightnessContrast bright="40000" contrast="-20000"/>
                              </a14:imgEffect>
                            </a14:imgLayer>
                          </a14:imgProps>
                        </a:ext>
                      </a:extLst>
                    </a:blip>
                    <a:stretch>
                      <a:fillRect/>
                    </a:stretch>
                  </pic:blipFill>
                  <pic:spPr>
                    <a:xfrm>
                      <a:off x="0" y="0"/>
                      <a:ext cx="4836873" cy="2869051"/>
                    </a:xfrm>
                    <a:prstGeom prst="rect">
                      <a:avLst/>
                    </a:prstGeom>
                  </pic:spPr>
                </pic:pic>
              </a:graphicData>
            </a:graphic>
          </wp:inline>
        </w:drawing>
      </w:r>
    </w:p>
    <w:p w14:paraId="3705B9B4" w14:textId="77777777" w:rsidR="005E6346" w:rsidRPr="005E6346" w:rsidRDefault="00391145" w:rsidP="00391145">
      <w:pPr>
        <w:pStyle w:val="Caption"/>
        <w:jc w:val="center"/>
      </w:pPr>
      <w:bookmarkStart w:id="171" w:name="_Toc525254208"/>
      <w:r>
        <w:t xml:space="preserve">Figure </w:t>
      </w:r>
      <w:r w:rsidR="00F47D15">
        <w:fldChar w:fldCharType="begin"/>
      </w:r>
      <w:r w:rsidR="00F47D15">
        <w:instrText xml:space="preserve"> STYLEREF 2 \s </w:instrText>
      </w:r>
      <w:r w:rsidR="00F47D15">
        <w:fldChar w:fldCharType="separate"/>
      </w:r>
      <w:r w:rsidR="00F47D15">
        <w:rPr>
          <w:noProof/>
        </w:rPr>
        <w:t>3.1</w:t>
      </w:r>
      <w:r w:rsidR="00F47D15">
        <w:fldChar w:fldCharType="end"/>
      </w:r>
      <w:r w:rsidR="00F47D15">
        <w:noBreakHyphen/>
      </w:r>
      <w:r w:rsidR="00F47D15">
        <w:fldChar w:fldCharType="begin"/>
      </w:r>
      <w:r w:rsidR="00F47D15">
        <w:instrText xml:space="preserve"> SEQ Figure \* ARABIC \s 2 </w:instrText>
      </w:r>
      <w:r w:rsidR="00F47D15">
        <w:fldChar w:fldCharType="separate"/>
      </w:r>
      <w:r w:rsidR="00F47D15">
        <w:rPr>
          <w:noProof/>
        </w:rPr>
        <w:t>101</w:t>
      </w:r>
      <w:r w:rsidR="00F47D15">
        <w:fldChar w:fldCharType="end"/>
      </w:r>
      <w:r>
        <w:t xml:space="preserve">. </w:t>
      </w:r>
      <w:r w:rsidRPr="00911478">
        <w:t>XFLR5 analysis of different wing Platforms</w:t>
      </w:r>
      <w:bookmarkEnd w:id="171"/>
    </w:p>
    <w:p w14:paraId="71B1F1E6" w14:textId="77777777" w:rsidR="005E6346" w:rsidRPr="005E6346" w:rsidRDefault="005E6346" w:rsidP="005E6346">
      <w:pPr>
        <w:ind w:left="708"/>
      </w:pPr>
      <w:r w:rsidRPr="005E6346">
        <w:t>As can be seen in the figure, tapered and multi sectional wings are more efficient when compared to rectangle. Tapered wing has a few advantage over the multi section with regard to flapped area flexibility and structure. That’s why tapered wing is the best choice for this aircraft configuration.</w:t>
      </w:r>
    </w:p>
    <w:p w14:paraId="5299F7A5" w14:textId="77777777" w:rsidR="005E6346" w:rsidRPr="005E6346" w:rsidRDefault="005E6346" w:rsidP="005E6346">
      <w:pPr>
        <w:ind w:left="708"/>
      </w:pPr>
      <w:r w:rsidRPr="005E6346">
        <w:t>For the determined Wing planform, 3D wing is analyzed with XFLR5, OPENVSP and DATCOM programs:</w:t>
      </w:r>
    </w:p>
    <w:p w14:paraId="77BE4EC7" w14:textId="77777777" w:rsidR="00391145" w:rsidRDefault="005E6346" w:rsidP="00391145">
      <w:pPr>
        <w:keepNext/>
        <w:ind w:left="708"/>
        <w:jc w:val="center"/>
      </w:pPr>
      <w:r w:rsidRPr="005E6346">
        <w:rPr>
          <w:rFonts w:ascii="Times New Roman" w:hAnsi="Times New Roman" w:cs="Times New Roman"/>
          <w:noProof/>
          <w:lang w:val="tr-TR" w:eastAsia="tr-TR"/>
        </w:rPr>
        <w:drawing>
          <wp:inline distT="0" distB="0" distL="0" distR="0" wp14:anchorId="5039A251" wp14:editId="4E14E14E">
            <wp:extent cx="4868884" cy="3101168"/>
            <wp:effectExtent l="0" t="0" r="8255" b="444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887391" cy="3112956"/>
                    </a:xfrm>
                    <a:prstGeom prst="rect">
                      <a:avLst/>
                    </a:prstGeom>
                    <a:noFill/>
                    <a:ln>
                      <a:noFill/>
                    </a:ln>
                  </pic:spPr>
                </pic:pic>
              </a:graphicData>
            </a:graphic>
          </wp:inline>
        </w:drawing>
      </w:r>
    </w:p>
    <w:p w14:paraId="5AE12054" w14:textId="77777777" w:rsidR="005E6346" w:rsidRPr="005E6346" w:rsidRDefault="00391145" w:rsidP="00391145">
      <w:pPr>
        <w:pStyle w:val="Caption"/>
        <w:jc w:val="center"/>
      </w:pPr>
      <w:bookmarkStart w:id="172" w:name="_Toc525254209"/>
      <w:r>
        <w:t xml:space="preserve">Figure </w:t>
      </w:r>
      <w:r w:rsidR="00F47D15">
        <w:fldChar w:fldCharType="begin"/>
      </w:r>
      <w:r w:rsidR="00F47D15">
        <w:instrText xml:space="preserve"> STYLEREF 2 \s </w:instrText>
      </w:r>
      <w:r w:rsidR="00F47D15">
        <w:fldChar w:fldCharType="separate"/>
      </w:r>
      <w:r w:rsidR="00F47D15">
        <w:rPr>
          <w:noProof/>
        </w:rPr>
        <w:t>3.1</w:t>
      </w:r>
      <w:r w:rsidR="00F47D15">
        <w:fldChar w:fldCharType="end"/>
      </w:r>
      <w:r w:rsidR="00F47D15">
        <w:noBreakHyphen/>
      </w:r>
      <w:r w:rsidR="00F47D15">
        <w:fldChar w:fldCharType="begin"/>
      </w:r>
      <w:r w:rsidR="00F47D15">
        <w:instrText xml:space="preserve"> SEQ Figure \* ARABIC \s 2 </w:instrText>
      </w:r>
      <w:r w:rsidR="00F47D15">
        <w:fldChar w:fldCharType="separate"/>
      </w:r>
      <w:r w:rsidR="00F47D15">
        <w:rPr>
          <w:noProof/>
        </w:rPr>
        <w:t>102</w:t>
      </w:r>
      <w:r w:rsidR="00F47D15">
        <w:fldChar w:fldCharType="end"/>
      </w:r>
      <w:r>
        <w:t xml:space="preserve">. </w:t>
      </w:r>
      <w:r w:rsidRPr="008C1499">
        <w:t>OpenVSP CL vs Alpha Graph</w:t>
      </w:r>
      <w:bookmarkEnd w:id="172"/>
    </w:p>
    <w:p w14:paraId="09A2100F" w14:textId="77777777" w:rsidR="00391145" w:rsidRDefault="005E6346" w:rsidP="00391145">
      <w:pPr>
        <w:keepNext/>
        <w:jc w:val="center"/>
      </w:pPr>
      <w:r w:rsidRPr="005E6346">
        <w:rPr>
          <w:rFonts w:ascii="Times New Roman" w:hAnsi="Times New Roman" w:cs="Times New Roman"/>
          <w:noProof/>
          <w:lang w:val="tr-TR" w:eastAsia="tr-TR"/>
        </w:rPr>
        <w:lastRenderedPageBreak/>
        <w:drawing>
          <wp:inline distT="0" distB="0" distL="0" distR="0" wp14:anchorId="12144C0C" wp14:editId="2FB6329D">
            <wp:extent cx="4944140" cy="2269762"/>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5">
                      <a:extLst>
                        <a:ext uri="{BEBA8EAE-BF5A-486C-A8C5-ECC9F3942E4B}">
                          <a14:imgProps xmlns:a14="http://schemas.microsoft.com/office/drawing/2010/main">
                            <a14:imgLayer r:embed="rId136">
                              <a14:imgEffect>
                                <a14:brightnessContrast bright="4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4964860" cy="2279274"/>
                    </a:xfrm>
                    <a:prstGeom prst="rect">
                      <a:avLst/>
                    </a:prstGeom>
                    <a:noFill/>
                    <a:ln>
                      <a:noFill/>
                    </a:ln>
                  </pic:spPr>
                </pic:pic>
              </a:graphicData>
            </a:graphic>
          </wp:inline>
        </w:drawing>
      </w:r>
    </w:p>
    <w:p w14:paraId="294EC540" w14:textId="77777777" w:rsidR="005E6346" w:rsidRPr="005E6346" w:rsidRDefault="00391145" w:rsidP="00391145">
      <w:pPr>
        <w:pStyle w:val="Caption"/>
        <w:jc w:val="center"/>
        <w:rPr>
          <w:rFonts w:ascii="Times New Roman" w:hAnsi="Times New Roman"/>
          <w:i w:val="0"/>
          <w:iCs w:val="0"/>
          <w:noProof/>
          <w:szCs w:val="20"/>
        </w:rPr>
      </w:pPr>
      <w:bookmarkStart w:id="173" w:name="_Toc525254210"/>
      <w:r>
        <w:t xml:space="preserve">Figure </w:t>
      </w:r>
      <w:r w:rsidR="00F47D15">
        <w:fldChar w:fldCharType="begin"/>
      </w:r>
      <w:r w:rsidR="00F47D15">
        <w:instrText xml:space="preserve"> STYLEREF 2 \s </w:instrText>
      </w:r>
      <w:r w:rsidR="00F47D15">
        <w:fldChar w:fldCharType="separate"/>
      </w:r>
      <w:r w:rsidR="00F47D15">
        <w:rPr>
          <w:noProof/>
        </w:rPr>
        <w:t>3.1</w:t>
      </w:r>
      <w:r w:rsidR="00F47D15">
        <w:fldChar w:fldCharType="end"/>
      </w:r>
      <w:r w:rsidR="00F47D15">
        <w:noBreakHyphen/>
      </w:r>
      <w:r w:rsidR="00F47D15">
        <w:fldChar w:fldCharType="begin"/>
      </w:r>
      <w:r w:rsidR="00F47D15">
        <w:instrText xml:space="preserve"> SEQ Figure \* ARABIC \s 2 </w:instrText>
      </w:r>
      <w:r w:rsidR="00F47D15">
        <w:fldChar w:fldCharType="separate"/>
      </w:r>
      <w:r w:rsidR="00F47D15">
        <w:rPr>
          <w:noProof/>
        </w:rPr>
        <w:t>103</w:t>
      </w:r>
      <w:r w:rsidR="00F47D15">
        <w:fldChar w:fldCharType="end"/>
      </w:r>
      <w:r>
        <w:t xml:space="preserve">. </w:t>
      </w:r>
      <w:r w:rsidRPr="00760E13">
        <w:t>XFLR5 CL vs Alpha Graph</w:t>
      </w:r>
      <w:bookmarkEnd w:id="173"/>
    </w:p>
    <w:p w14:paraId="4DF1EBC3" w14:textId="77777777" w:rsidR="00391145" w:rsidRDefault="005E6346" w:rsidP="00391145">
      <w:pPr>
        <w:keepNext/>
        <w:jc w:val="center"/>
      </w:pPr>
      <w:r w:rsidRPr="005E6346">
        <w:rPr>
          <w:rFonts w:ascii="Times New Roman" w:hAnsi="Times New Roman" w:cs="Times New Roman"/>
          <w:noProof/>
          <w:lang w:val="tr-TR" w:eastAsia="tr-TR"/>
        </w:rPr>
        <w:drawing>
          <wp:inline distT="0" distB="0" distL="0" distR="0" wp14:anchorId="7BC08B18" wp14:editId="24A524A9">
            <wp:extent cx="4647162" cy="2955851"/>
            <wp:effectExtent l="0" t="0" r="127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655042" cy="2960863"/>
                    </a:xfrm>
                    <a:prstGeom prst="rect">
                      <a:avLst/>
                    </a:prstGeom>
                    <a:noFill/>
                    <a:ln>
                      <a:noFill/>
                    </a:ln>
                  </pic:spPr>
                </pic:pic>
              </a:graphicData>
            </a:graphic>
          </wp:inline>
        </w:drawing>
      </w:r>
    </w:p>
    <w:p w14:paraId="54EE6491" w14:textId="77777777" w:rsidR="005E6346" w:rsidRPr="005E6346" w:rsidRDefault="00391145" w:rsidP="00391145">
      <w:pPr>
        <w:pStyle w:val="Caption"/>
        <w:jc w:val="center"/>
      </w:pPr>
      <w:bookmarkStart w:id="174" w:name="_Toc525254211"/>
      <w:r>
        <w:t xml:space="preserve">Figure </w:t>
      </w:r>
      <w:r w:rsidR="00F47D15">
        <w:fldChar w:fldCharType="begin"/>
      </w:r>
      <w:r w:rsidR="00F47D15">
        <w:instrText xml:space="preserve"> STYLEREF 2 \s </w:instrText>
      </w:r>
      <w:r w:rsidR="00F47D15">
        <w:fldChar w:fldCharType="separate"/>
      </w:r>
      <w:r w:rsidR="00F47D15">
        <w:rPr>
          <w:noProof/>
        </w:rPr>
        <w:t>3.1</w:t>
      </w:r>
      <w:r w:rsidR="00F47D15">
        <w:fldChar w:fldCharType="end"/>
      </w:r>
      <w:r w:rsidR="00F47D15">
        <w:noBreakHyphen/>
      </w:r>
      <w:r w:rsidR="00F47D15">
        <w:fldChar w:fldCharType="begin"/>
      </w:r>
      <w:r w:rsidR="00F47D15">
        <w:instrText xml:space="preserve"> SEQ Figure \* ARABIC \s 2 </w:instrText>
      </w:r>
      <w:r w:rsidR="00F47D15">
        <w:fldChar w:fldCharType="separate"/>
      </w:r>
      <w:r w:rsidR="00F47D15">
        <w:rPr>
          <w:noProof/>
        </w:rPr>
        <w:t>104</w:t>
      </w:r>
      <w:r w:rsidR="00F47D15">
        <w:fldChar w:fldCharType="end"/>
      </w:r>
      <w:r>
        <w:t xml:space="preserve">. </w:t>
      </w:r>
      <w:r w:rsidRPr="00722924">
        <w:t>OpenVSP CD0 vs Alpha Graph</w:t>
      </w:r>
      <w:bookmarkEnd w:id="174"/>
    </w:p>
    <w:p w14:paraId="5894E883" w14:textId="77777777" w:rsidR="00391145" w:rsidRDefault="005E6346" w:rsidP="00391145">
      <w:pPr>
        <w:keepNext/>
        <w:jc w:val="center"/>
      </w:pPr>
      <w:r w:rsidRPr="005E6346">
        <w:rPr>
          <w:rFonts w:ascii="Times New Roman" w:hAnsi="Times New Roman" w:cs="Times New Roman"/>
          <w:noProof/>
          <w:lang w:val="tr-TR" w:eastAsia="tr-TR"/>
        </w:rPr>
        <w:lastRenderedPageBreak/>
        <w:drawing>
          <wp:inline distT="0" distB="0" distL="0" distR="0" wp14:anchorId="6E7C347E" wp14:editId="2DF6C275">
            <wp:extent cx="4626856" cy="3443844"/>
            <wp:effectExtent l="0" t="0" r="2540" b="444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645629" cy="3457817"/>
                    </a:xfrm>
                    <a:prstGeom prst="rect">
                      <a:avLst/>
                    </a:prstGeom>
                    <a:noFill/>
                    <a:ln>
                      <a:noFill/>
                    </a:ln>
                  </pic:spPr>
                </pic:pic>
              </a:graphicData>
            </a:graphic>
          </wp:inline>
        </w:drawing>
      </w:r>
    </w:p>
    <w:p w14:paraId="63A8E1A0" w14:textId="77777777" w:rsidR="005E6346" w:rsidRPr="005E6346" w:rsidRDefault="00391145" w:rsidP="00391145">
      <w:pPr>
        <w:pStyle w:val="Caption"/>
        <w:jc w:val="center"/>
      </w:pPr>
      <w:bookmarkStart w:id="175" w:name="_Toc525254212"/>
      <w:r>
        <w:t xml:space="preserve">Figure </w:t>
      </w:r>
      <w:r w:rsidR="00F47D15">
        <w:fldChar w:fldCharType="begin"/>
      </w:r>
      <w:r w:rsidR="00F47D15">
        <w:instrText xml:space="preserve"> STYLEREF 2 \s </w:instrText>
      </w:r>
      <w:r w:rsidR="00F47D15">
        <w:fldChar w:fldCharType="separate"/>
      </w:r>
      <w:r w:rsidR="00F47D15">
        <w:rPr>
          <w:noProof/>
        </w:rPr>
        <w:t>3.1</w:t>
      </w:r>
      <w:r w:rsidR="00F47D15">
        <w:fldChar w:fldCharType="end"/>
      </w:r>
      <w:r w:rsidR="00F47D15">
        <w:noBreakHyphen/>
      </w:r>
      <w:r w:rsidR="00F47D15">
        <w:fldChar w:fldCharType="begin"/>
      </w:r>
      <w:r w:rsidR="00F47D15">
        <w:instrText xml:space="preserve"> SEQ Figure \* ARABIC \s 2 </w:instrText>
      </w:r>
      <w:r w:rsidR="00F47D15">
        <w:fldChar w:fldCharType="separate"/>
      </w:r>
      <w:r w:rsidR="00F47D15">
        <w:rPr>
          <w:noProof/>
        </w:rPr>
        <w:t>105</w:t>
      </w:r>
      <w:r w:rsidR="00F47D15">
        <w:fldChar w:fldCharType="end"/>
      </w:r>
      <w:r>
        <w:t xml:space="preserve">. </w:t>
      </w:r>
      <w:r w:rsidRPr="0045684B">
        <w:t>XFLR5 CD0 vs Alpha Graph</w:t>
      </w:r>
      <w:bookmarkEnd w:id="175"/>
    </w:p>
    <w:p w14:paraId="60E49083" w14:textId="77777777" w:rsidR="00391145" w:rsidRDefault="005E6346" w:rsidP="00391145">
      <w:pPr>
        <w:keepNext/>
        <w:jc w:val="center"/>
      </w:pPr>
      <w:r w:rsidRPr="005E6346">
        <w:rPr>
          <w:rFonts w:ascii="Times New Roman" w:hAnsi="Times New Roman" w:cs="Times New Roman"/>
          <w:noProof/>
          <w:lang w:val="tr-TR" w:eastAsia="tr-TR"/>
        </w:rPr>
        <w:drawing>
          <wp:inline distT="0" distB="0" distL="0" distR="0" wp14:anchorId="6E8EBF91" wp14:editId="75581F4C">
            <wp:extent cx="4842167" cy="3063834"/>
            <wp:effectExtent l="0" t="0" r="0" b="381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864411" cy="3077909"/>
                    </a:xfrm>
                    <a:prstGeom prst="rect">
                      <a:avLst/>
                    </a:prstGeom>
                    <a:noFill/>
                    <a:ln>
                      <a:noFill/>
                    </a:ln>
                  </pic:spPr>
                </pic:pic>
              </a:graphicData>
            </a:graphic>
          </wp:inline>
        </w:drawing>
      </w:r>
    </w:p>
    <w:p w14:paraId="3B88E62E" w14:textId="77777777" w:rsidR="005E6346" w:rsidRPr="005E6346" w:rsidRDefault="00391145" w:rsidP="00391145">
      <w:pPr>
        <w:pStyle w:val="Caption"/>
        <w:jc w:val="center"/>
      </w:pPr>
      <w:bookmarkStart w:id="176" w:name="_Toc525254213"/>
      <w:r>
        <w:t xml:space="preserve">Figure </w:t>
      </w:r>
      <w:r w:rsidR="00F47D15">
        <w:fldChar w:fldCharType="begin"/>
      </w:r>
      <w:r w:rsidR="00F47D15">
        <w:instrText xml:space="preserve"> STYLEREF 2 \s </w:instrText>
      </w:r>
      <w:r w:rsidR="00F47D15">
        <w:fldChar w:fldCharType="separate"/>
      </w:r>
      <w:r w:rsidR="00F47D15">
        <w:rPr>
          <w:noProof/>
        </w:rPr>
        <w:t>3.1</w:t>
      </w:r>
      <w:r w:rsidR="00F47D15">
        <w:fldChar w:fldCharType="end"/>
      </w:r>
      <w:r w:rsidR="00F47D15">
        <w:noBreakHyphen/>
      </w:r>
      <w:r w:rsidR="00F47D15">
        <w:fldChar w:fldCharType="begin"/>
      </w:r>
      <w:r w:rsidR="00F47D15">
        <w:instrText xml:space="preserve"> SEQ Figure \* ARABIC \s 2 </w:instrText>
      </w:r>
      <w:r w:rsidR="00F47D15">
        <w:fldChar w:fldCharType="separate"/>
      </w:r>
      <w:r w:rsidR="00F47D15">
        <w:rPr>
          <w:noProof/>
        </w:rPr>
        <w:t>106</w:t>
      </w:r>
      <w:r w:rsidR="00F47D15">
        <w:fldChar w:fldCharType="end"/>
      </w:r>
      <w:r>
        <w:t xml:space="preserve">. </w:t>
      </w:r>
      <w:r w:rsidRPr="006F127D">
        <w:t>OpenVSP CD vs Alpha Graph</w:t>
      </w:r>
      <w:bookmarkEnd w:id="176"/>
    </w:p>
    <w:p w14:paraId="0DF33E78" w14:textId="77777777" w:rsidR="00391145" w:rsidRDefault="005E6346" w:rsidP="00391145">
      <w:pPr>
        <w:keepNext/>
        <w:jc w:val="center"/>
      </w:pPr>
      <w:r w:rsidRPr="005E6346">
        <w:rPr>
          <w:rFonts w:ascii="Times New Roman" w:hAnsi="Times New Roman" w:cs="Times New Roman"/>
          <w:noProof/>
          <w:lang w:val="tr-TR" w:eastAsia="tr-TR"/>
        </w:rPr>
        <w:lastRenderedPageBreak/>
        <w:drawing>
          <wp:inline distT="0" distB="0" distL="0" distR="0" wp14:anchorId="50B5B01A" wp14:editId="6531BB45">
            <wp:extent cx="4805104" cy="3586051"/>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819225" cy="3596590"/>
                    </a:xfrm>
                    <a:prstGeom prst="rect">
                      <a:avLst/>
                    </a:prstGeom>
                    <a:noFill/>
                    <a:ln>
                      <a:noFill/>
                    </a:ln>
                  </pic:spPr>
                </pic:pic>
              </a:graphicData>
            </a:graphic>
          </wp:inline>
        </w:drawing>
      </w:r>
    </w:p>
    <w:p w14:paraId="47B02735" w14:textId="77777777" w:rsidR="005E6346" w:rsidRPr="005E6346" w:rsidRDefault="00391145" w:rsidP="00391145">
      <w:pPr>
        <w:pStyle w:val="Caption"/>
        <w:jc w:val="center"/>
      </w:pPr>
      <w:bookmarkStart w:id="177" w:name="_Toc525254214"/>
      <w:r>
        <w:t xml:space="preserve">Figure </w:t>
      </w:r>
      <w:r w:rsidR="00F47D15">
        <w:fldChar w:fldCharType="begin"/>
      </w:r>
      <w:r w:rsidR="00F47D15">
        <w:instrText xml:space="preserve"> STYLEREF 2 \s </w:instrText>
      </w:r>
      <w:r w:rsidR="00F47D15">
        <w:fldChar w:fldCharType="separate"/>
      </w:r>
      <w:r w:rsidR="00F47D15">
        <w:rPr>
          <w:noProof/>
        </w:rPr>
        <w:t>3.1</w:t>
      </w:r>
      <w:r w:rsidR="00F47D15">
        <w:fldChar w:fldCharType="end"/>
      </w:r>
      <w:r w:rsidR="00F47D15">
        <w:noBreakHyphen/>
      </w:r>
      <w:r w:rsidR="00F47D15">
        <w:fldChar w:fldCharType="begin"/>
      </w:r>
      <w:r w:rsidR="00F47D15">
        <w:instrText xml:space="preserve"> SEQ Figure \* ARABIC \s 2 </w:instrText>
      </w:r>
      <w:r w:rsidR="00F47D15">
        <w:fldChar w:fldCharType="separate"/>
      </w:r>
      <w:r w:rsidR="00F47D15">
        <w:rPr>
          <w:noProof/>
        </w:rPr>
        <w:t>107</w:t>
      </w:r>
      <w:r w:rsidR="00F47D15">
        <w:fldChar w:fldCharType="end"/>
      </w:r>
      <w:r>
        <w:t xml:space="preserve">. </w:t>
      </w:r>
      <w:r w:rsidRPr="00DF6829">
        <w:t>XFLR5 CD vs Alpha Graph</w:t>
      </w:r>
      <w:bookmarkEnd w:id="177"/>
    </w:p>
    <w:p w14:paraId="4BDCFD23" w14:textId="77777777" w:rsidR="00391145" w:rsidRDefault="005E6346" w:rsidP="00391145">
      <w:pPr>
        <w:keepNext/>
        <w:jc w:val="center"/>
      </w:pPr>
      <w:r w:rsidRPr="005E6346">
        <w:rPr>
          <w:rFonts w:ascii="Times New Roman" w:hAnsi="Times New Roman" w:cs="Times New Roman"/>
          <w:noProof/>
          <w:lang w:val="tr-TR" w:eastAsia="tr-TR"/>
        </w:rPr>
        <w:drawing>
          <wp:inline distT="0" distB="0" distL="0" distR="0" wp14:anchorId="3FEA4080" wp14:editId="18B940B3">
            <wp:extent cx="4895536" cy="3099460"/>
            <wp:effectExtent l="0" t="0" r="635" b="571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901194" cy="3103042"/>
                    </a:xfrm>
                    <a:prstGeom prst="rect">
                      <a:avLst/>
                    </a:prstGeom>
                    <a:noFill/>
                    <a:ln>
                      <a:noFill/>
                    </a:ln>
                  </pic:spPr>
                </pic:pic>
              </a:graphicData>
            </a:graphic>
          </wp:inline>
        </w:drawing>
      </w:r>
    </w:p>
    <w:p w14:paraId="77E7FC3B" w14:textId="77777777" w:rsidR="005E6346" w:rsidRPr="005E6346" w:rsidRDefault="00391145" w:rsidP="00391145">
      <w:pPr>
        <w:pStyle w:val="Caption"/>
        <w:jc w:val="center"/>
      </w:pPr>
      <w:bookmarkStart w:id="178" w:name="_Toc525254215"/>
      <w:r>
        <w:t xml:space="preserve">Figure </w:t>
      </w:r>
      <w:r w:rsidR="00F47D15">
        <w:fldChar w:fldCharType="begin"/>
      </w:r>
      <w:r w:rsidR="00F47D15">
        <w:instrText xml:space="preserve"> STYLEREF 2 \s </w:instrText>
      </w:r>
      <w:r w:rsidR="00F47D15">
        <w:fldChar w:fldCharType="separate"/>
      </w:r>
      <w:r w:rsidR="00F47D15">
        <w:rPr>
          <w:noProof/>
        </w:rPr>
        <w:t>3.1</w:t>
      </w:r>
      <w:r w:rsidR="00F47D15">
        <w:fldChar w:fldCharType="end"/>
      </w:r>
      <w:r w:rsidR="00F47D15">
        <w:noBreakHyphen/>
      </w:r>
      <w:r w:rsidR="00F47D15">
        <w:fldChar w:fldCharType="begin"/>
      </w:r>
      <w:r w:rsidR="00F47D15">
        <w:instrText xml:space="preserve"> SEQ Figure \* ARABIC \s 2 </w:instrText>
      </w:r>
      <w:r w:rsidR="00F47D15">
        <w:fldChar w:fldCharType="separate"/>
      </w:r>
      <w:r w:rsidR="00F47D15">
        <w:rPr>
          <w:noProof/>
        </w:rPr>
        <w:t>108</w:t>
      </w:r>
      <w:r w:rsidR="00F47D15">
        <w:fldChar w:fldCharType="end"/>
      </w:r>
      <w:r>
        <w:t xml:space="preserve">. </w:t>
      </w:r>
      <w:r w:rsidRPr="005F5356">
        <w:t>OpenVSP (L/D) vs Alpha Graph</w:t>
      </w:r>
      <w:bookmarkEnd w:id="178"/>
    </w:p>
    <w:p w14:paraId="19C45F71" w14:textId="77777777" w:rsidR="00391145" w:rsidRDefault="005E6346" w:rsidP="00391145">
      <w:pPr>
        <w:keepNext/>
        <w:jc w:val="center"/>
      </w:pPr>
      <w:r w:rsidRPr="005E6346">
        <w:rPr>
          <w:rFonts w:ascii="Times New Roman" w:hAnsi="Times New Roman" w:cs="Times New Roman"/>
          <w:noProof/>
          <w:lang w:val="tr-TR" w:eastAsia="tr-TR"/>
        </w:rPr>
        <w:lastRenderedPageBreak/>
        <w:drawing>
          <wp:inline distT="0" distB="0" distL="0" distR="0" wp14:anchorId="15F3D079" wp14:editId="45916356">
            <wp:extent cx="4878836" cy="3575937"/>
            <wp:effectExtent l="0" t="0" r="0" b="571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901123" cy="3592272"/>
                    </a:xfrm>
                    <a:prstGeom prst="rect">
                      <a:avLst/>
                    </a:prstGeom>
                    <a:noFill/>
                    <a:ln>
                      <a:noFill/>
                    </a:ln>
                  </pic:spPr>
                </pic:pic>
              </a:graphicData>
            </a:graphic>
          </wp:inline>
        </w:drawing>
      </w:r>
    </w:p>
    <w:p w14:paraId="1D8E3D35" w14:textId="77777777" w:rsidR="005E6346" w:rsidRPr="005E6346" w:rsidRDefault="00391145" w:rsidP="00391145">
      <w:pPr>
        <w:pStyle w:val="Caption"/>
        <w:jc w:val="center"/>
      </w:pPr>
      <w:bookmarkStart w:id="179" w:name="_Toc525254216"/>
      <w:r>
        <w:t xml:space="preserve">Figure </w:t>
      </w:r>
      <w:r w:rsidR="00F47D15">
        <w:fldChar w:fldCharType="begin"/>
      </w:r>
      <w:r w:rsidR="00F47D15">
        <w:instrText xml:space="preserve"> STYLEREF 2 \s </w:instrText>
      </w:r>
      <w:r w:rsidR="00F47D15">
        <w:fldChar w:fldCharType="separate"/>
      </w:r>
      <w:r w:rsidR="00F47D15">
        <w:rPr>
          <w:noProof/>
        </w:rPr>
        <w:t>3.1</w:t>
      </w:r>
      <w:r w:rsidR="00F47D15">
        <w:fldChar w:fldCharType="end"/>
      </w:r>
      <w:r w:rsidR="00F47D15">
        <w:noBreakHyphen/>
      </w:r>
      <w:r w:rsidR="00F47D15">
        <w:fldChar w:fldCharType="begin"/>
      </w:r>
      <w:r w:rsidR="00F47D15">
        <w:instrText xml:space="preserve"> SEQ Figure \* ARABIC \s 2 </w:instrText>
      </w:r>
      <w:r w:rsidR="00F47D15">
        <w:fldChar w:fldCharType="separate"/>
      </w:r>
      <w:r w:rsidR="00F47D15">
        <w:rPr>
          <w:noProof/>
        </w:rPr>
        <w:t>109</w:t>
      </w:r>
      <w:r w:rsidR="00F47D15">
        <w:fldChar w:fldCharType="end"/>
      </w:r>
      <w:r>
        <w:t xml:space="preserve">. </w:t>
      </w:r>
      <w:r w:rsidRPr="00727005">
        <w:t>XFLR5 (L/D) vs Alpha Graph</w:t>
      </w:r>
      <w:bookmarkEnd w:id="179"/>
    </w:p>
    <w:p w14:paraId="74CED4D8" w14:textId="77777777" w:rsidR="00391145" w:rsidRDefault="005E6346" w:rsidP="00391145">
      <w:pPr>
        <w:keepNext/>
        <w:jc w:val="center"/>
      </w:pPr>
      <w:r w:rsidRPr="005E6346">
        <w:rPr>
          <w:rFonts w:ascii="Times New Roman" w:hAnsi="Times New Roman" w:cs="Times New Roman"/>
          <w:noProof/>
          <w:lang w:val="tr-TR" w:eastAsia="tr-TR"/>
        </w:rPr>
        <w:drawing>
          <wp:inline distT="0" distB="0" distL="0" distR="0" wp14:anchorId="759CA89D" wp14:editId="15FD8F17">
            <wp:extent cx="5465135" cy="3162967"/>
            <wp:effectExtent l="0" t="0" r="254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470627" cy="3166146"/>
                    </a:xfrm>
                    <a:prstGeom prst="rect">
                      <a:avLst/>
                    </a:prstGeom>
                    <a:noFill/>
                    <a:ln>
                      <a:noFill/>
                    </a:ln>
                  </pic:spPr>
                </pic:pic>
              </a:graphicData>
            </a:graphic>
          </wp:inline>
        </w:drawing>
      </w:r>
    </w:p>
    <w:p w14:paraId="3DC86452" w14:textId="77777777" w:rsidR="005E6346" w:rsidRPr="005E6346" w:rsidRDefault="00391145" w:rsidP="00391145">
      <w:pPr>
        <w:pStyle w:val="Caption"/>
        <w:jc w:val="center"/>
      </w:pPr>
      <w:bookmarkStart w:id="180" w:name="_Toc525254217"/>
      <w:r>
        <w:t xml:space="preserve">Figure </w:t>
      </w:r>
      <w:r w:rsidR="00F47D15">
        <w:fldChar w:fldCharType="begin"/>
      </w:r>
      <w:r w:rsidR="00F47D15">
        <w:instrText xml:space="preserve"> STYLEREF 2 \s </w:instrText>
      </w:r>
      <w:r w:rsidR="00F47D15">
        <w:fldChar w:fldCharType="separate"/>
      </w:r>
      <w:r w:rsidR="00F47D15">
        <w:rPr>
          <w:noProof/>
        </w:rPr>
        <w:t>3.1</w:t>
      </w:r>
      <w:r w:rsidR="00F47D15">
        <w:fldChar w:fldCharType="end"/>
      </w:r>
      <w:r w:rsidR="00F47D15">
        <w:noBreakHyphen/>
      </w:r>
      <w:r w:rsidR="00F47D15">
        <w:fldChar w:fldCharType="begin"/>
      </w:r>
      <w:r w:rsidR="00F47D15">
        <w:instrText xml:space="preserve"> SEQ Figure \* ARABIC \s 2 </w:instrText>
      </w:r>
      <w:r w:rsidR="00F47D15">
        <w:fldChar w:fldCharType="separate"/>
      </w:r>
      <w:r w:rsidR="00F47D15">
        <w:rPr>
          <w:noProof/>
        </w:rPr>
        <w:t>110</w:t>
      </w:r>
      <w:r w:rsidR="00F47D15">
        <w:fldChar w:fldCharType="end"/>
      </w:r>
      <w:r>
        <w:t xml:space="preserve">. </w:t>
      </w:r>
      <w:r w:rsidRPr="00186648">
        <w:t>XFLR5 3D Wing Analysis VLM method</w:t>
      </w:r>
      <w:bookmarkEnd w:id="180"/>
    </w:p>
    <w:p w14:paraId="4BBD6F63" w14:textId="77777777" w:rsidR="005E6346" w:rsidRDefault="005E6346" w:rsidP="005E6346">
      <w:pPr>
        <w:rPr>
          <w:rFonts w:ascii="Calibri" w:eastAsia="Times New Roman" w:hAnsi="Calibri" w:cs="Times New Roman"/>
          <w:i/>
          <w:iCs/>
          <w:color w:val="44546A" w:themeColor="text2"/>
          <w:sz w:val="18"/>
          <w:szCs w:val="18"/>
        </w:rPr>
      </w:pPr>
    </w:p>
    <w:p w14:paraId="3D66FB63" w14:textId="6E7675A3" w:rsidR="00391145" w:rsidRDefault="00391145" w:rsidP="005E6346"/>
    <w:p w14:paraId="518BE919" w14:textId="5C333D71" w:rsidR="00023CD4" w:rsidRDefault="00023CD4" w:rsidP="005E6346"/>
    <w:p w14:paraId="34C90599" w14:textId="1EE8877D" w:rsidR="00023CD4" w:rsidRDefault="00023CD4" w:rsidP="005E6346"/>
    <w:p w14:paraId="59A29622" w14:textId="4D667A61" w:rsidR="00023CD4" w:rsidRDefault="00023CD4" w:rsidP="005E6346"/>
    <w:p w14:paraId="6F71C7E2" w14:textId="7B0E1179" w:rsidR="00023CD4" w:rsidRDefault="00023CD4" w:rsidP="005E6346"/>
    <w:p w14:paraId="442EE7D5" w14:textId="77777777" w:rsidR="00023CD4" w:rsidRPr="005E6346" w:rsidRDefault="00023CD4" w:rsidP="00023CD4">
      <w:pPr>
        <w:pStyle w:val="Caption"/>
        <w:jc w:val="center"/>
      </w:pPr>
      <w:r>
        <w:lastRenderedPageBreak/>
        <w:t xml:space="preserve">Table </w:t>
      </w:r>
      <w:r>
        <w:fldChar w:fldCharType="begin"/>
      </w:r>
      <w:r>
        <w:instrText xml:space="preserve"> STYLEREF 2 \s </w:instrText>
      </w:r>
      <w:r>
        <w:fldChar w:fldCharType="separate"/>
      </w:r>
      <w:r>
        <w:rPr>
          <w:noProof/>
        </w:rPr>
        <w:t>3.1</w:t>
      </w:r>
      <w:r>
        <w:fldChar w:fldCharType="end"/>
      </w:r>
      <w:r>
        <w:noBreakHyphen/>
      </w:r>
      <w:r>
        <w:fldChar w:fldCharType="begin"/>
      </w:r>
      <w:r>
        <w:instrText xml:space="preserve"> SEQ Table \* ARABIC \s 2 </w:instrText>
      </w:r>
      <w:r>
        <w:fldChar w:fldCharType="separate"/>
      </w:r>
      <w:r>
        <w:rPr>
          <w:noProof/>
        </w:rPr>
        <w:t>15</w:t>
      </w:r>
      <w:r>
        <w:fldChar w:fldCharType="end"/>
      </w:r>
      <w:r>
        <w:t xml:space="preserve">. </w:t>
      </w:r>
      <w:r w:rsidRPr="00471364">
        <w:t>DATCOM 3D Wing Analysis</w:t>
      </w:r>
    </w:p>
    <w:p w14:paraId="65C15035" w14:textId="77777777" w:rsidR="00023CD4" w:rsidRPr="005E6346" w:rsidRDefault="00023CD4" w:rsidP="005E6346"/>
    <w:p w14:paraId="32C6D750" w14:textId="3C44B645" w:rsidR="00391145" w:rsidRDefault="005E6346" w:rsidP="00391145">
      <w:pPr>
        <w:keepNext/>
        <w:ind w:left="708"/>
        <w:jc w:val="center"/>
      </w:pPr>
      <w:r w:rsidRPr="005E6346">
        <w:rPr>
          <w:rFonts w:ascii="Times New Roman" w:hAnsi="Times New Roman" w:cs="Times New Roman"/>
          <w:noProof/>
          <w:lang w:val="tr-TR" w:eastAsia="tr-TR"/>
        </w:rPr>
        <w:drawing>
          <wp:inline distT="0" distB="0" distL="0" distR="0" wp14:anchorId="3B67292B" wp14:editId="7FA318DB">
            <wp:extent cx="3087584" cy="1249312"/>
            <wp:effectExtent l="19050" t="19050" r="0" b="825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143552" cy="1271958"/>
                    </a:xfrm>
                    <a:prstGeom prst="rect">
                      <a:avLst/>
                    </a:prstGeom>
                    <a:ln>
                      <a:solidFill>
                        <a:sysClr val="windowText" lastClr="000000"/>
                      </a:solidFill>
                    </a:ln>
                  </pic:spPr>
                </pic:pic>
              </a:graphicData>
            </a:graphic>
          </wp:inline>
        </w:drawing>
      </w:r>
    </w:p>
    <w:p w14:paraId="33114EC2" w14:textId="3DC865BA" w:rsidR="00C70ECF" w:rsidRDefault="00C70ECF" w:rsidP="00391145">
      <w:pPr>
        <w:keepNext/>
        <w:ind w:left="708"/>
        <w:jc w:val="center"/>
      </w:pPr>
    </w:p>
    <w:p w14:paraId="4BF3635E" w14:textId="77777777" w:rsidR="00C70ECF" w:rsidRDefault="00C70ECF" w:rsidP="00391145">
      <w:pPr>
        <w:keepNext/>
        <w:ind w:left="708"/>
        <w:jc w:val="center"/>
      </w:pPr>
    </w:p>
    <w:p w14:paraId="34A8358D" w14:textId="3332E578" w:rsidR="005E6346" w:rsidRPr="005E6346" w:rsidRDefault="00023CD4" w:rsidP="00C70ECF">
      <w:pPr>
        <w:pStyle w:val="Caption"/>
        <w:jc w:val="center"/>
        <w:rPr>
          <w:noProof/>
        </w:rPr>
      </w:pPr>
      <w:r>
        <w:t xml:space="preserve">Table </w:t>
      </w:r>
      <w:r>
        <w:fldChar w:fldCharType="begin"/>
      </w:r>
      <w:r>
        <w:instrText xml:space="preserve"> STYLEREF 2 \s </w:instrText>
      </w:r>
      <w:r>
        <w:fldChar w:fldCharType="separate"/>
      </w:r>
      <w:r>
        <w:rPr>
          <w:noProof/>
        </w:rPr>
        <w:t>3.1</w:t>
      </w:r>
      <w:r>
        <w:fldChar w:fldCharType="end"/>
      </w:r>
      <w:r>
        <w:noBreakHyphen/>
      </w:r>
      <w:r>
        <w:fldChar w:fldCharType="begin"/>
      </w:r>
      <w:r>
        <w:instrText xml:space="preserve"> SEQ Table \* ARABIC \s 2 </w:instrText>
      </w:r>
      <w:r>
        <w:fldChar w:fldCharType="separate"/>
      </w:r>
      <w:r>
        <w:rPr>
          <w:noProof/>
        </w:rPr>
        <w:t>16</w:t>
      </w:r>
      <w:r>
        <w:fldChar w:fldCharType="end"/>
      </w:r>
      <w:r>
        <w:t xml:space="preserve">. </w:t>
      </w:r>
      <w:r w:rsidRPr="00314D89">
        <w:t xml:space="preserve">3D Wing Outputs </w:t>
      </w:r>
      <w:r>
        <w:t>f</w:t>
      </w:r>
      <w:r w:rsidRPr="00314D89">
        <w:t>rom Different Software</w:t>
      </w:r>
      <w:r>
        <w:t>s</w:t>
      </w:r>
    </w:p>
    <w:tbl>
      <w:tblPr>
        <w:tblStyle w:val="TableGrid1"/>
        <w:tblW w:w="0" w:type="auto"/>
        <w:jc w:val="center"/>
        <w:tblLook w:val="04A0" w:firstRow="1" w:lastRow="0" w:firstColumn="1" w:lastColumn="0" w:noHBand="0" w:noVBand="1"/>
      </w:tblPr>
      <w:tblGrid>
        <w:gridCol w:w="2059"/>
        <w:gridCol w:w="1822"/>
        <w:gridCol w:w="1823"/>
        <w:gridCol w:w="1823"/>
        <w:gridCol w:w="1823"/>
      </w:tblGrid>
      <w:tr w:rsidR="005E6346" w:rsidRPr="005E6346" w14:paraId="0C6EF033" w14:textId="77777777" w:rsidTr="005E6346">
        <w:trPr>
          <w:jc w:val="center"/>
        </w:trPr>
        <w:tc>
          <w:tcPr>
            <w:tcW w:w="2059" w:type="dxa"/>
          </w:tcPr>
          <w:p w14:paraId="341B3159" w14:textId="77777777" w:rsidR="005E6346" w:rsidRPr="005E6346" w:rsidRDefault="005E6346" w:rsidP="005E6346">
            <w:pPr>
              <w:rPr>
                <w:rFonts w:ascii="Times New Roman" w:hAnsi="Times New Roman" w:cs="Times New Roman"/>
              </w:rPr>
            </w:pPr>
          </w:p>
        </w:tc>
        <w:tc>
          <w:tcPr>
            <w:tcW w:w="1822" w:type="dxa"/>
          </w:tcPr>
          <w:p w14:paraId="1240F5FB" w14:textId="77777777" w:rsidR="005E6346" w:rsidRPr="005E6346" w:rsidRDefault="005E6346" w:rsidP="005E6346">
            <w:pPr>
              <w:rPr>
                <w:rFonts w:ascii="Times New Roman" w:hAnsi="Times New Roman" w:cs="Times New Roman"/>
              </w:rPr>
            </w:pPr>
            <w:r w:rsidRPr="005E6346">
              <w:rPr>
                <w:rFonts w:ascii="Times New Roman" w:hAnsi="Times New Roman" w:cs="Times New Roman"/>
              </w:rPr>
              <w:t>C</w:t>
            </w:r>
            <w:r w:rsidRPr="00EA1FBA">
              <w:rPr>
                <w:rFonts w:ascii="Times New Roman" w:hAnsi="Times New Roman" w:cs="Times New Roman"/>
                <w:vertAlign w:val="subscript"/>
              </w:rPr>
              <w:t>L max</w:t>
            </w:r>
          </w:p>
        </w:tc>
        <w:tc>
          <w:tcPr>
            <w:tcW w:w="1823" w:type="dxa"/>
          </w:tcPr>
          <w:p w14:paraId="61295F12" w14:textId="77777777" w:rsidR="005E6346" w:rsidRPr="005E6346" w:rsidRDefault="005E6346" w:rsidP="005E6346">
            <w:pPr>
              <w:rPr>
                <w:rFonts w:ascii="Times New Roman" w:hAnsi="Times New Roman" w:cs="Times New Roman"/>
              </w:rPr>
            </w:pPr>
            <w:r w:rsidRPr="005E6346">
              <w:rPr>
                <w:rFonts w:ascii="Times New Roman" w:hAnsi="Times New Roman" w:cs="Times New Roman"/>
              </w:rPr>
              <w:t>C</w:t>
            </w:r>
            <w:r w:rsidRPr="00EA1FBA">
              <w:rPr>
                <w:rFonts w:ascii="Times New Roman" w:hAnsi="Times New Roman" w:cs="Times New Roman"/>
                <w:vertAlign w:val="subscript"/>
              </w:rPr>
              <w:t>L</w:t>
            </w:r>
            <w:r w:rsidRPr="005E6346">
              <w:rPr>
                <w:rFonts w:ascii="Times New Roman" w:hAnsi="Times New Roman" w:cs="Times New Roman"/>
              </w:rPr>
              <w:t xml:space="preserve"> zero AOA</w:t>
            </w:r>
          </w:p>
        </w:tc>
        <w:tc>
          <w:tcPr>
            <w:tcW w:w="1823" w:type="dxa"/>
          </w:tcPr>
          <w:p w14:paraId="0B311AEC" w14:textId="77777777" w:rsidR="005E6346" w:rsidRPr="005E6346" w:rsidRDefault="005E6346" w:rsidP="005E6346">
            <w:pPr>
              <w:rPr>
                <w:rFonts w:ascii="Times New Roman" w:hAnsi="Times New Roman" w:cs="Times New Roman"/>
              </w:rPr>
            </w:pPr>
            <w:r w:rsidRPr="005E6346">
              <w:rPr>
                <w:rFonts w:ascii="Times New Roman" w:hAnsi="Times New Roman" w:cs="Times New Roman"/>
              </w:rPr>
              <w:t>C</w:t>
            </w:r>
            <w:r w:rsidRPr="00EA1FBA">
              <w:rPr>
                <w:rFonts w:ascii="Times New Roman" w:hAnsi="Times New Roman" w:cs="Times New Roman"/>
                <w:vertAlign w:val="subscript"/>
              </w:rPr>
              <w:t>D</w:t>
            </w:r>
            <w:r w:rsidRPr="005E6346">
              <w:rPr>
                <w:rFonts w:ascii="Times New Roman" w:hAnsi="Times New Roman" w:cs="Times New Roman"/>
              </w:rPr>
              <w:t xml:space="preserve"> zero AOA</w:t>
            </w:r>
          </w:p>
        </w:tc>
        <w:tc>
          <w:tcPr>
            <w:tcW w:w="1823" w:type="dxa"/>
          </w:tcPr>
          <w:p w14:paraId="75E279FE" w14:textId="77777777" w:rsidR="005E6346" w:rsidRPr="005E6346" w:rsidRDefault="005E6346" w:rsidP="005E6346">
            <w:pPr>
              <w:rPr>
                <w:rFonts w:ascii="Times New Roman" w:hAnsi="Times New Roman" w:cs="Times New Roman"/>
              </w:rPr>
            </w:pPr>
            <w:r w:rsidRPr="005E6346">
              <w:rPr>
                <w:rFonts w:ascii="Times New Roman" w:hAnsi="Times New Roman" w:cs="Times New Roman"/>
              </w:rPr>
              <w:t>L/D max</w:t>
            </w:r>
          </w:p>
        </w:tc>
      </w:tr>
      <w:tr w:rsidR="005E6346" w:rsidRPr="005E6346" w14:paraId="64E0C846" w14:textId="77777777" w:rsidTr="005E6346">
        <w:trPr>
          <w:jc w:val="center"/>
        </w:trPr>
        <w:tc>
          <w:tcPr>
            <w:tcW w:w="2059" w:type="dxa"/>
          </w:tcPr>
          <w:p w14:paraId="17018FCC" w14:textId="77777777" w:rsidR="005E6346" w:rsidRPr="005E6346" w:rsidRDefault="005E6346" w:rsidP="005E6346">
            <w:pPr>
              <w:rPr>
                <w:rFonts w:ascii="Times New Roman" w:hAnsi="Times New Roman" w:cs="Times New Roman"/>
              </w:rPr>
            </w:pPr>
            <w:r w:rsidRPr="005E6346">
              <w:rPr>
                <w:rFonts w:ascii="Times New Roman" w:hAnsi="Times New Roman" w:cs="Times New Roman"/>
              </w:rPr>
              <w:t>XFLR5 LLT</w:t>
            </w:r>
          </w:p>
        </w:tc>
        <w:tc>
          <w:tcPr>
            <w:tcW w:w="1822" w:type="dxa"/>
          </w:tcPr>
          <w:p w14:paraId="31F65296" w14:textId="77777777" w:rsidR="005E6346" w:rsidRPr="005E6346" w:rsidRDefault="005E6346" w:rsidP="005E6346">
            <w:pPr>
              <w:jc w:val="center"/>
              <w:rPr>
                <w:rFonts w:ascii="Times New Roman" w:hAnsi="Times New Roman" w:cs="Times New Roman"/>
              </w:rPr>
            </w:pPr>
            <w:r w:rsidRPr="005E6346">
              <w:rPr>
                <w:rFonts w:ascii="Times New Roman" w:hAnsi="Times New Roman" w:cs="Times New Roman"/>
              </w:rPr>
              <w:t>-</w:t>
            </w:r>
          </w:p>
        </w:tc>
        <w:tc>
          <w:tcPr>
            <w:tcW w:w="1823" w:type="dxa"/>
          </w:tcPr>
          <w:p w14:paraId="51CB174A" w14:textId="77777777" w:rsidR="005E6346" w:rsidRPr="005E6346" w:rsidRDefault="005E6346" w:rsidP="005E6346">
            <w:pPr>
              <w:jc w:val="center"/>
              <w:rPr>
                <w:rFonts w:ascii="Times New Roman" w:hAnsi="Times New Roman" w:cs="Times New Roman"/>
              </w:rPr>
            </w:pPr>
            <w:r w:rsidRPr="005E6346">
              <w:rPr>
                <w:rFonts w:ascii="Times New Roman" w:hAnsi="Times New Roman" w:cs="Times New Roman"/>
              </w:rPr>
              <w:t>0.353</w:t>
            </w:r>
          </w:p>
        </w:tc>
        <w:tc>
          <w:tcPr>
            <w:tcW w:w="1823" w:type="dxa"/>
          </w:tcPr>
          <w:p w14:paraId="774940B4" w14:textId="77777777" w:rsidR="005E6346" w:rsidRPr="005E6346" w:rsidRDefault="005E6346" w:rsidP="005E6346">
            <w:pPr>
              <w:jc w:val="center"/>
              <w:rPr>
                <w:rFonts w:ascii="Times New Roman" w:hAnsi="Times New Roman" w:cs="Times New Roman"/>
              </w:rPr>
            </w:pPr>
            <w:r w:rsidRPr="005E6346">
              <w:rPr>
                <w:rFonts w:ascii="Times New Roman" w:hAnsi="Times New Roman" w:cs="Times New Roman"/>
              </w:rPr>
              <w:t>0.015</w:t>
            </w:r>
          </w:p>
        </w:tc>
        <w:tc>
          <w:tcPr>
            <w:tcW w:w="1823" w:type="dxa"/>
          </w:tcPr>
          <w:p w14:paraId="50443CE4" w14:textId="77777777" w:rsidR="005E6346" w:rsidRPr="005E6346" w:rsidRDefault="005E6346" w:rsidP="005E6346">
            <w:pPr>
              <w:jc w:val="center"/>
              <w:rPr>
                <w:rFonts w:ascii="Times New Roman" w:hAnsi="Times New Roman" w:cs="Times New Roman"/>
              </w:rPr>
            </w:pPr>
            <w:r w:rsidRPr="005E6346">
              <w:rPr>
                <w:rFonts w:ascii="Times New Roman" w:hAnsi="Times New Roman" w:cs="Times New Roman"/>
              </w:rPr>
              <w:t>25</w:t>
            </w:r>
          </w:p>
        </w:tc>
      </w:tr>
      <w:tr w:rsidR="005E6346" w:rsidRPr="005E6346" w14:paraId="03155330" w14:textId="77777777" w:rsidTr="005E6346">
        <w:trPr>
          <w:jc w:val="center"/>
        </w:trPr>
        <w:tc>
          <w:tcPr>
            <w:tcW w:w="2059" w:type="dxa"/>
          </w:tcPr>
          <w:p w14:paraId="1E701048" w14:textId="77777777" w:rsidR="005E6346" w:rsidRPr="005E6346" w:rsidRDefault="005E6346" w:rsidP="005E6346">
            <w:pPr>
              <w:rPr>
                <w:rFonts w:ascii="Times New Roman" w:hAnsi="Times New Roman" w:cs="Times New Roman"/>
              </w:rPr>
            </w:pPr>
            <w:r w:rsidRPr="005E6346">
              <w:rPr>
                <w:rFonts w:ascii="Times New Roman" w:hAnsi="Times New Roman" w:cs="Times New Roman"/>
              </w:rPr>
              <w:t>XFLR5 VLM</w:t>
            </w:r>
          </w:p>
        </w:tc>
        <w:tc>
          <w:tcPr>
            <w:tcW w:w="1822" w:type="dxa"/>
          </w:tcPr>
          <w:p w14:paraId="4C2D4E61" w14:textId="77777777" w:rsidR="005E6346" w:rsidRPr="005E6346" w:rsidRDefault="005E6346" w:rsidP="005E6346">
            <w:pPr>
              <w:jc w:val="center"/>
              <w:rPr>
                <w:rFonts w:ascii="Times New Roman" w:hAnsi="Times New Roman" w:cs="Times New Roman"/>
              </w:rPr>
            </w:pPr>
            <w:r w:rsidRPr="005E6346">
              <w:rPr>
                <w:rFonts w:ascii="Times New Roman" w:hAnsi="Times New Roman" w:cs="Times New Roman"/>
              </w:rPr>
              <w:t>-</w:t>
            </w:r>
          </w:p>
        </w:tc>
        <w:tc>
          <w:tcPr>
            <w:tcW w:w="1823" w:type="dxa"/>
          </w:tcPr>
          <w:p w14:paraId="0124D03C" w14:textId="77777777" w:rsidR="005E6346" w:rsidRPr="005E6346" w:rsidRDefault="005E6346" w:rsidP="005E6346">
            <w:pPr>
              <w:jc w:val="center"/>
              <w:rPr>
                <w:rFonts w:ascii="Times New Roman" w:hAnsi="Times New Roman" w:cs="Times New Roman"/>
              </w:rPr>
            </w:pPr>
            <w:r w:rsidRPr="005E6346">
              <w:rPr>
                <w:rFonts w:ascii="Times New Roman" w:hAnsi="Times New Roman" w:cs="Times New Roman"/>
              </w:rPr>
              <w:t>0.329</w:t>
            </w:r>
          </w:p>
        </w:tc>
        <w:tc>
          <w:tcPr>
            <w:tcW w:w="1823" w:type="dxa"/>
          </w:tcPr>
          <w:p w14:paraId="7C553DF9" w14:textId="77777777" w:rsidR="005E6346" w:rsidRPr="005E6346" w:rsidRDefault="005E6346" w:rsidP="005E6346">
            <w:pPr>
              <w:jc w:val="center"/>
              <w:rPr>
                <w:rFonts w:ascii="Times New Roman" w:hAnsi="Times New Roman" w:cs="Times New Roman"/>
              </w:rPr>
            </w:pPr>
            <w:r w:rsidRPr="005E6346">
              <w:rPr>
                <w:rFonts w:ascii="Times New Roman" w:hAnsi="Times New Roman" w:cs="Times New Roman"/>
              </w:rPr>
              <w:t>-</w:t>
            </w:r>
          </w:p>
        </w:tc>
        <w:tc>
          <w:tcPr>
            <w:tcW w:w="1823" w:type="dxa"/>
          </w:tcPr>
          <w:p w14:paraId="6D3771CA" w14:textId="77777777" w:rsidR="005E6346" w:rsidRPr="005E6346" w:rsidRDefault="005E6346" w:rsidP="005E6346">
            <w:pPr>
              <w:jc w:val="center"/>
              <w:rPr>
                <w:rFonts w:ascii="Times New Roman" w:hAnsi="Times New Roman" w:cs="Times New Roman"/>
              </w:rPr>
            </w:pPr>
            <w:r w:rsidRPr="005E6346">
              <w:rPr>
                <w:rFonts w:ascii="Times New Roman" w:hAnsi="Times New Roman" w:cs="Times New Roman"/>
              </w:rPr>
              <w:t>-</w:t>
            </w:r>
          </w:p>
        </w:tc>
      </w:tr>
      <w:tr w:rsidR="005E6346" w:rsidRPr="005E6346" w14:paraId="51806B49" w14:textId="77777777" w:rsidTr="005E6346">
        <w:trPr>
          <w:jc w:val="center"/>
        </w:trPr>
        <w:tc>
          <w:tcPr>
            <w:tcW w:w="2059" w:type="dxa"/>
          </w:tcPr>
          <w:p w14:paraId="64251534" w14:textId="77777777" w:rsidR="005E6346" w:rsidRPr="005E6346" w:rsidRDefault="005E6346" w:rsidP="005E6346">
            <w:pPr>
              <w:rPr>
                <w:rFonts w:ascii="Times New Roman" w:hAnsi="Times New Roman" w:cs="Times New Roman"/>
              </w:rPr>
            </w:pPr>
            <w:r w:rsidRPr="005E6346">
              <w:rPr>
                <w:rFonts w:ascii="Times New Roman" w:hAnsi="Times New Roman" w:cs="Times New Roman"/>
              </w:rPr>
              <w:t>OPENVSP VLM</w:t>
            </w:r>
          </w:p>
        </w:tc>
        <w:tc>
          <w:tcPr>
            <w:tcW w:w="1822" w:type="dxa"/>
          </w:tcPr>
          <w:p w14:paraId="7DAB51A4" w14:textId="77777777" w:rsidR="005E6346" w:rsidRPr="005E6346" w:rsidRDefault="005E6346" w:rsidP="005E6346">
            <w:pPr>
              <w:jc w:val="center"/>
              <w:rPr>
                <w:rFonts w:ascii="Times New Roman" w:hAnsi="Times New Roman" w:cs="Times New Roman"/>
              </w:rPr>
            </w:pPr>
            <w:r w:rsidRPr="005E6346">
              <w:rPr>
                <w:rFonts w:ascii="Times New Roman" w:hAnsi="Times New Roman" w:cs="Times New Roman"/>
              </w:rPr>
              <w:t>-</w:t>
            </w:r>
          </w:p>
        </w:tc>
        <w:tc>
          <w:tcPr>
            <w:tcW w:w="1823" w:type="dxa"/>
          </w:tcPr>
          <w:p w14:paraId="30680B0C" w14:textId="77777777" w:rsidR="005E6346" w:rsidRPr="005E6346" w:rsidRDefault="005E6346" w:rsidP="005E6346">
            <w:pPr>
              <w:jc w:val="center"/>
              <w:rPr>
                <w:rFonts w:ascii="Times New Roman" w:hAnsi="Times New Roman" w:cs="Times New Roman"/>
              </w:rPr>
            </w:pPr>
            <w:r w:rsidRPr="005E6346">
              <w:rPr>
                <w:rFonts w:ascii="Times New Roman" w:hAnsi="Times New Roman" w:cs="Times New Roman"/>
              </w:rPr>
              <w:t>0.310</w:t>
            </w:r>
          </w:p>
        </w:tc>
        <w:tc>
          <w:tcPr>
            <w:tcW w:w="1823" w:type="dxa"/>
          </w:tcPr>
          <w:p w14:paraId="227C989D" w14:textId="77777777" w:rsidR="005E6346" w:rsidRPr="005E6346" w:rsidRDefault="005E6346" w:rsidP="005E6346">
            <w:pPr>
              <w:jc w:val="center"/>
              <w:rPr>
                <w:rFonts w:ascii="Times New Roman" w:hAnsi="Times New Roman" w:cs="Times New Roman"/>
              </w:rPr>
            </w:pPr>
            <w:r w:rsidRPr="005E6346">
              <w:rPr>
                <w:rFonts w:ascii="Times New Roman" w:hAnsi="Times New Roman" w:cs="Times New Roman"/>
              </w:rPr>
              <w:t>0.014</w:t>
            </w:r>
          </w:p>
        </w:tc>
        <w:tc>
          <w:tcPr>
            <w:tcW w:w="1823" w:type="dxa"/>
          </w:tcPr>
          <w:p w14:paraId="20F77CEE" w14:textId="77777777" w:rsidR="005E6346" w:rsidRPr="005E6346" w:rsidRDefault="005E6346" w:rsidP="005E6346">
            <w:pPr>
              <w:jc w:val="center"/>
              <w:rPr>
                <w:rFonts w:ascii="Times New Roman" w:hAnsi="Times New Roman" w:cs="Times New Roman"/>
              </w:rPr>
            </w:pPr>
            <w:r w:rsidRPr="005E6346">
              <w:rPr>
                <w:rFonts w:ascii="Times New Roman" w:hAnsi="Times New Roman" w:cs="Times New Roman"/>
              </w:rPr>
              <w:t>24.8</w:t>
            </w:r>
          </w:p>
        </w:tc>
      </w:tr>
      <w:tr w:rsidR="005E6346" w:rsidRPr="005E6346" w14:paraId="6895E377" w14:textId="77777777" w:rsidTr="005E6346">
        <w:trPr>
          <w:jc w:val="center"/>
        </w:trPr>
        <w:tc>
          <w:tcPr>
            <w:tcW w:w="2059" w:type="dxa"/>
          </w:tcPr>
          <w:p w14:paraId="46A0AB88" w14:textId="77777777" w:rsidR="005E6346" w:rsidRPr="005E6346" w:rsidRDefault="005E6346" w:rsidP="005E6346">
            <w:pPr>
              <w:rPr>
                <w:rFonts w:ascii="Times New Roman" w:hAnsi="Times New Roman" w:cs="Times New Roman"/>
              </w:rPr>
            </w:pPr>
            <w:r w:rsidRPr="005E6346">
              <w:rPr>
                <w:rFonts w:ascii="Times New Roman" w:hAnsi="Times New Roman" w:cs="Times New Roman"/>
              </w:rPr>
              <w:t>DATCOM</w:t>
            </w:r>
          </w:p>
        </w:tc>
        <w:tc>
          <w:tcPr>
            <w:tcW w:w="1822" w:type="dxa"/>
          </w:tcPr>
          <w:p w14:paraId="1CE15C59" w14:textId="77777777" w:rsidR="005E6346" w:rsidRPr="005E6346" w:rsidRDefault="005E6346" w:rsidP="005E6346">
            <w:pPr>
              <w:jc w:val="center"/>
              <w:rPr>
                <w:rFonts w:ascii="Times New Roman" w:hAnsi="Times New Roman" w:cs="Times New Roman"/>
              </w:rPr>
            </w:pPr>
            <w:r w:rsidRPr="005E6346">
              <w:rPr>
                <w:rFonts w:ascii="Times New Roman" w:hAnsi="Times New Roman" w:cs="Times New Roman"/>
              </w:rPr>
              <w:t>1.58</w:t>
            </w:r>
          </w:p>
        </w:tc>
        <w:tc>
          <w:tcPr>
            <w:tcW w:w="1823" w:type="dxa"/>
          </w:tcPr>
          <w:p w14:paraId="0CA070F1" w14:textId="77777777" w:rsidR="005E6346" w:rsidRPr="005E6346" w:rsidRDefault="005E6346" w:rsidP="005E6346">
            <w:pPr>
              <w:jc w:val="center"/>
              <w:rPr>
                <w:rFonts w:ascii="Times New Roman" w:hAnsi="Times New Roman" w:cs="Times New Roman"/>
              </w:rPr>
            </w:pPr>
            <w:r w:rsidRPr="005E6346">
              <w:rPr>
                <w:rFonts w:ascii="Times New Roman" w:hAnsi="Times New Roman" w:cs="Times New Roman"/>
              </w:rPr>
              <w:t>0.320</w:t>
            </w:r>
          </w:p>
        </w:tc>
        <w:tc>
          <w:tcPr>
            <w:tcW w:w="1823" w:type="dxa"/>
          </w:tcPr>
          <w:p w14:paraId="02198048" w14:textId="77777777" w:rsidR="005E6346" w:rsidRPr="005E6346" w:rsidRDefault="005E6346" w:rsidP="005E6346">
            <w:pPr>
              <w:jc w:val="center"/>
              <w:rPr>
                <w:rFonts w:ascii="Times New Roman" w:hAnsi="Times New Roman" w:cs="Times New Roman"/>
              </w:rPr>
            </w:pPr>
            <w:r w:rsidRPr="005E6346">
              <w:rPr>
                <w:rFonts w:ascii="Times New Roman" w:hAnsi="Times New Roman" w:cs="Times New Roman"/>
              </w:rPr>
              <w:t>0.012</w:t>
            </w:r>
          </w:p>
        </w:tc>
        <w:tc>
          <w:tcPr>
            <w:tcW w:w="1823" w:type="dxa"/>
          </w:tcPr>
          <w:p w14:paraId="275AFC83" w14:textId="77777777" w:rsidR="005E6346" w:rsidRPr="005E6346" w:rsidRDefault="005E6346" w:rsidP="00391145">
            <w:pPr>
              <w:keepNext/>
              <w:jc w:val="center"/>
              <w:rPr>
                <w:rFonts w:ascii="Times New Roman" w:hAnsi="Times New Roman" w:cs="Times New Roman"/>
              </w:rPr>
            </w:pPr>
            <w:r w:rsidRPr="005E6346">
              <w:rPr>
                <w:rFonts w:ascii="Times New Roman" w:hAnsi="Times New Roman" w:cs="Times New Roman"/>
              </w:rPr>
              <w:t>-</w:t>
            </w:r>
          </w:p>
        </w:tc>
      </w:tr>
    </w:tbl>
    <w:p w14:paraId="279A8505" w14:textId="77777777" w:rsidR="005E6346" w:rsidRPr="00F23A68" w:rsidRDefault="005E6346" w:rsidP="00F23A68">
      <w:pPr>
        <w:rPr>
          <w:b/>
        </w:rPr>
      </w:pPr>
      <w:r w:rsidRPr="00F23A68">
        <w:rPr>
          <w:b/>
        </w:rPr>
        <w:t>Fuselage</w:t>
      </w:r>
    </w:p>
    <w:p w14:paraId="6DEDEBDA" w14:textId="119F66FB" w:rsidR="005E6346" w:rsidRDefault="005E6346" w:rsidP="005E6346">
      <w:pPr>
        <w:ind w:left="360"/>
      </w:pPr>
      <w:r w:rsidRPr="005E6346">
        <w:t>Fuselage length has a direct connection with take-off weight. According to figure below, coefficient can be taken from homebuilt type aircrafts. But, with regard to approach to real case, in our equation we chose the coefficients which are taken from competitor base curve fitting equation in MATLAB. And as a result fuselage length is calculated as 23.1 feet.</w:t>
      </w:r>
    </w:p>
    <w:p w14:paraId="153AAE9E" w14:textId="77777777" w:rsidR="00023CD4" w:rsidRPr="005E6346" w:rsidRDefault="00023CD4" w:rsidP="00023CD4">
      <w:pPr>
        <w:pStyle w:val="Caption"/>
        <w:jc w:val="center"/>
      </w:pPr>
      <w:r>
        <w:t xml:space="preserve">Table </w:t>
      </w:r>
      <w:r>
        <w:fldChar w:fldCharType="begin"/>
      </w:r>
      <w:r>
        <w:instrText xml:space="preserve"> STYLEREF 2 \s </w:instrText>
      </w:r>
      <w:r>
        <w:fldChar w:fldCharType="separate"/>
      </w:r>
      <w:r>
        <w:rPr>
          <w:noProof/>
        </w:rPr>
        <w:t>3.1</w:t>
      </w:r>
      <w:r>
        <w:fldChar w:fldCharType="end"/>
      </w:r>
      <w:r>
        <w:noBreakHyphen/>
      </w:r>
      <w:r>
        <w:fldChar w:fldCharType="begin"/>
      </w:r>
      <w:r>
        <w:instrText xml:space="preserve"> SEQ Table \* ARABIC \s 2 </w:instrText>
      </w:r>
      <w:r>
        <w:fldChar w:fldCharType="separate"/>
      </w:r>
      <w:r>
        <w:rPr>
          <w:noProof/>
        </w:rPr>
        <w:t>17</w:t>
      </w:r>
      <w:r>
        <w:fldChar w:fldCharType="end"/>
      </w:r>
      <w:r>
        <w:t xml:space="preserve">. </w:t>
      </w:r>
      <w:r w:rsidRPr="0066171D">
        <w:t xml:space="preserve">Fuselage Length vs </w:t>
      </w:r>
      <w:r>
        <w:t>Empty Weight</w:t>
      </w:r>
    </w:p>
    <w:p w14:paraId="2B3E6F25" w14:textId="77777777" w:rsidR="00023CD4" w:rsidRPr="005E6346" w:rsidRDefault="00023CD4" w:rsidP="005E6346">
      <w:pPr>
        <w:ind w:left="360"/>
      </w:pPr>
    </w:p>
    <w:p w14:paraId="5B7DFEA2" w14:textId="77777777" w:rsidR="00391145" w:rsidRDefault="005E6346" w:rsidP="00391145">
      <w:pPr>
        <w:keepNext/>
        <w:jc w:val="center"/>
      </w:pPr>
      <w:r w:rsidRPr="005E6346">
        <w:rPr>
          <w:rFonts w:ascii="Times New Roman" w:hAnsi="Times New Roman" w:cs="Times New Roman"/>
          <w:noProof/>
          <w:lang w:val="tr-TR" w:eastAsia="tr-TR"/>
        </w:rPr>
        <w:drawing>
          <wp:inline distT="0" distB="0" distL="0" distR="0" wp14:anchorId="2EFD7947" wp14:editId="4D226C0A">
            <wp:extent cx="4443649" cy="2276475"/>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5"/>
                    <a:srcRect t="5534"/>
                    <a:stretch/>
                  </pic:blipFill>
                  <pic:spPr bwMode="auto">
                    <a:xfrm>
                      <a:off x="0" y="0"/>
                      <a:ext cx="4464242" cy="2287025"/>
                    </a:xfrm>
                    <a:prstGeom prst="rect">
                      <a:avLst/>
                    </a:prstGeom>
                    <a:ln>
                      <a:noFill/>
                    </a:ln>
                    <a:extLst>
                      <a:ext uri="{53640926-AAD7-44D8-BBD7-CCE9431645EC}">
                        <a14:shadowObscured xmlns:a14="http://schemas.microsoft.com/office/drawing/2010/main"/>
                      </a:ext>
                    </a:extLst>
                  </pic:spPr>
                </pic:pic>
              </a:graphicData>
            </a:graphic>
          </wp:inline>
        </w:drawing>
      </w:r>
    </w:p>
    <w:p w14:paraId="5868D3DE" w14:textId="759E7588" w:rsidR="005E6346" w:rsidRPr="005E6346" w:rsidRDefault="005E6346" w:rsidP="005E6346">
      <w:pPr>
        <w:ind w:left="708"/>
      </w:pPr>
      <w:r w:rsidRPr="005E6346">
        <w:t>According to (Raymer</w:t>
      </w:r>
      <w:r w:rsidR="00D1179E">
        <w:t>,</w:t>
      </w:r>
      <w:r w:rsidRPr="005E6346">
        <w:t xml:space="preserve"> 1992) for a fixed internal volume the subsonic drag is minimized by a fineness ratio of about 3.0 while supersonic drag is minimized by a fineness ratio of about 14. Most aircraft fall between these values. A historically-derived fuselage fineness ratio can be used, along with the length estimate, to develop the initial fuselage layout. However, "real-world constraints" such as payload envelope must take priority. For most design efforts the realities of packaging the internal components will establish the fuselage length and diameter.</w:t>
      </w:r>
    </w:p>
    <w:p w14:paraId="4894C38A" w14:textId="77777777" w:rsidR="005E6346" w:rsidRDefault="005E6346" w:rsidP="005E6346">
      <w:pPr>
        <w:ind w:left="708"/>
      </w:pPr>
      <w:r w:rsidRPr="005E6346">
        <w:t>That’s why with respect to cabin requirement and competitor study, fineness ratio is chosen as 5 which means that 4.62 feet maximum fuselage diameter.</w:t>
      </w:r>
    </w:p>
    <w:p w14:paraId="0E1E6173" w14:textId="77777777" w:rsidR="00F23A68" w:rsidRDefault="00F23A68" w:rsidP="005E6346">
      <w:pPr>
        <w:ind w:left="708"/>
      </w:pPr>
    </w:p>
    <w:p w14:paraId="3E8D23DD" w14:textId="77777777" w:rsidR="00F23A68" w:rsidRDefault="00F23A68" w:rsidP="005E6346">
      <w:pPr>
        <w:ind w:left="708"/>
      </w:pPr>
    </w:p>
    <w:p w14:paraId="47A599C5" w14:textId="77777777" w:rsidR="00F23A68" w:rsidRDefault="00F23A68" w:rsidP="005E6346">
      <w:pPr>
        <w:ind w:left="708"/>
      </w:pPr>
    </w:p>
    <w:p w14:paraId="3708F528" w14:textId="77777777" w:rsidR="00F23A68" w:rsidRDefault="00F23A68" w:rsidP="005E6346">
      <w:pPr>
        <w:ind w:left="708"/>
      </w:pPr>
    </w:p>
    <w:p w14:paraId="6DB1CA28" w14:textId="77777777" w:rsidR="00F23A68" w:rsidRPr="005E6346" w:rsidRDefault="00F23A68" w:rsidP="005E6346">
      <w:pPr>
        <w:ind w:left="708"/>
      </w:pPr>
    </w:p>
    <w:p w14:paraId="58A55D6F" w14:textId="3B46D452" w:rsidR="005E6346" w:rsidRDefault="005E6346" w:rsidP="00F23A68">
      <w:pPr>
        <w:rPr>
          <w:b/>
        </w:rPr>
      </w:pPr>
      <w:r w:rsidRPr="00F23A68">
        <w:rPr>
          <w:b/>
        </w:rPr>
        <w:t>Tail</w:t>
      </w:r>
    </w:p>
    <w:p w14:paraId="2CEA1C12" w14:textId="77777777" w:rsidR="00023CD4" w:rsidRPr="005E6346" w:rsidRDefault="00023CD4" w:rsidP="00023CD4">
      <w:pPr>
        <w:pStyle w:val="Caption"/>
        <w:jc w:val="center"/>
      </w:pPr>
      <w:r>
        <w:t xml:space="preserve">Table </w:t>
      </w:r>
      <w:r>
        <w:fldChar w:fldCharType="begin"/>
      </w:r>
      <w:r>
        <w:instrText xml:space="preserve"> STYLEREF 2 \s </w:instrText>
      </w:r>
      <w:r>
        <w:fldChar w:fldCharType="separate"/>
      </w:r>
      <w:r>
        <w:rPr>
          <w:noProof/>
        </w:rPr>
        <w:t>3.1</w:t>
      </w:r>
      <w:r>
        <w:fldChar w:fldCharType="end"/>
      </w:r>
      <w:r>
        <w:noBreakHyphen/>
      </w:r>
      <w:r>
        <w:fldChar w:fldCharType="begin"/>
      </w:r>
      <w:r>
        <w:instrText xml:space="preserve"> SEQ Table \* ARABIC \s 2 </w:instrText>
      </w:r>
      <w:r>
        <w:fldChar w:fldCharType="separate"/>
      </w:r>
      <w:r>
        <w:rPr>
          <w:noProof/>
        </w:rPr>
        <w:t>18</w:t>
      </w:r>
      <w:r>
        <w:fldChar w:fldCharType="end"/>
      </w:r>
      <w:r>
        <w:t xml:space="preserve">. </w:t>
      </w:r>
      <w:r w:rsidRPr="00361F76">
        <w:t>Tail Volume Coefficient</w:t>
      </w:r>
    </w:p>
    <w:p w14:paraId="274C15B9" w14:textId="77777777" w:rsidR="00023CD4" w:rsidRPr="00F23A68" w:rsidRDefault="00023CD4" w:rsidP="00F23A68">
      <w:pPr>
        <w:rPr>
          <w:b/>
        </w:rPr>
      </w:pPr>
    </w:p>
    <w:p w14:paraId="5AFE63BC" w14:textId="77777777" w:rsidR="00391145" w:rsidRDefault="005E6346" w:rsidP="00391145">
      <w:pPr>
        <w:keepNext/>
        <w:jc w:val="center"/>
      </w:pPr>
      <w:r w:rsidRPr="005E6346">
        <w:rPr>
          <w:rFonts w:ascii="Times New Roman" w:hAnsi="Times New Roman" w:cs="Times New Roman"/>
          <w:noProof/>
          <w:lang w:val="tr-TR" w:eastAsia="tr-TR"/>
        </w:rPr>
        <w:drawing>
          <wp:inline distT="0" distB="0" distL="0" distR="0" wp14:anchorId="3C978DE8" wp14:editId="1D2BC1B1">
            <wp:extent cx="3906910" cy="203708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6"/>
                    <a:srcRect t="5730"/>
                    <a:stretch/>
                  </pic:blipFill>
                  <pic:spPr bwMode="auto">
                    <a:xfrm>
                      <a:off x="0" y="0"/>
                      <a:ext cx="3923158" cy="2045552"/>
                    </a:xfrm>
                    <a:prstGeom prst="rect">
                      <a:avLst/>
                    </a:prstGeom>
                    <a:ln>
                      <a:noFill/>
                    </a:ln>
                    <a:extLst>
                      <a:ext uri="{53640926-AAD7-44D8-BBD7-CCE9431645EC}">
                        <a14:shadowObscured xmlns:a14="http://schemas.microsoft.com/office/drawing/2010/main"/>
                      </a:ext>
                    </a:extLst>
                  </pic:spPr>
                </pic:pic>
              </a:graphicData>
            </a:graphic>
          </wp:inline>
        </w:drawing>
      </w:r>
    </w:p>
    <w:p w14:paraId="2D17A03E" w14:textId="77777777" w:rsidR="005E6346" w:rsidRPr="005E6346" w:rsidRDefault="005E6346" w:rsidP="005E6346">
      <w:pPr>
        <w:ind w:left="708"/>
      </w:pPr>
      <w:r w:rsidRPr="005E6346">
        <w:t>To decide horizontal and vertical tail surface area, tail volume ratios and moment arm variables are used. We can get the volume ratios from the figure above regarding homebuilt type aircraft data.</w:t>
      </w:r>
    </w:p>
    <w:p w14:paraId="7E6B3838" w14:textId="77777777" w:rsidR="005E6346" w:rsidRPr="005E6346" w:rsidRDefault="005E6346" w:rsidP="005E6346">
      <w:pPr>
        <w:ind w:left="708"/>
      </w:pPr>
      <w:r w:rsidRPr="005E6346">
        <w:t>And we know that for an aircraft with a front-mounted propeller engine, the tail arm is about 60% of the fuselage length from Raymer.</w:t>
      </w:r>
    </w:p>
    <w:p w14:paraId="7258CA68" w14:textId="77777777" w:rsidR="005E6346" w:rsidRPr="005E6346" w:rsidRDefault="005E6346" w:rsidP="005E6346">
      <w:pPr>
        <w:ind w:left="708"/>
      </w:pPr>
      <w:r w:rsidRPr="005E6346">
        <w:t>Note that the moment arm L is commonly approximated as the distance from the tail quarter-chord to the wing quarter-chord.</w:t>
      </w:r>
    </w:p>
    <w:p w14:paraId="5359E09B" w14:textId="02D7C91D" w:rsidR="005E6346" w:rsidRPr="005E6346" w:rsidRDefault="009F22DF" w:rsidP="005E6346">
      <w:pPr>
        <w:autoSpaceDE w:val="0"/>
        <w:autoSpaceDN w:val="0"/>
        <w:adjustRightInd w:val="0"/>
        <w:spacing w:after="0" w:line="240" w:lineRule="auto"/>
        <w:ind w:firstLine="720"/>
        <w:rPr>
          <w:rFonts w:ascii="Times New Roman" w:hAnsi="Times New Roman" w:cs="Times New Roman"/>
          <w:szCs w:val="26"/>
        </w:rPr>
      </w:pPr>
      <m:oMathPara>
        <m:oMath>
          <m:sSub>
            <m:sSubPr>
              <m:ctrlPr>
                <w:rPr>
                  <w:rFonts w:ascii="Cambria Math" w:hAnsi="Cambria Math" w:cs="Times New Roman"/>
                  <w:i/>
                  <w:szCs w:val="26"/>
                </w:rPr>
              </m:ctrlPr>
            </m:sSubPr>
            <m:e>
              <m:r>
                <w:rPr>
                  <w:rFonts w:ascii="Cambria Math" w:hAnsi="Cambria Math" w:cs="Times New Roman"/>
                  <w:szCs w:val="26"/>
                </w:rPr>
                <m:t>S</m:t>
              </m:r>
            </m:e>
            <m:sub>
              <m:r>
                <w:rPr>
                  <w:rFonts w:ascii="Cambria Math" w:hAnsi="Cambria Math" w:cs="Times New Roman"/>
                  <w:szCs w:val="26"/>
                </w:rPr>
                <m:t>VT</m:t>
              </m:r>
            </m:sub>
          </m:sSub>
          <m:r>
            <w:rPr>
              <w:rFonts w:ascii="Cambria Math" w:hAnsi="Cambria Math" w:cs="Times New Roman"/>
              <w:szCs w:val="26"/>
            </w:rPr>
            <m:t>=</m:t>
          </m:r>
          <m:sSub>
            <m:sSubPr>
              <m:ctrlPr>
                <w:rPr>
                  <w:rFonts w:ascii="Cambria Math" w:hAnsi="Cambria Math" w:cs="Times New Roman"/>
                  <w:i/>
                  <w:szCs w:val="26"/>
                </w:rPr>
              </m:ctrlPr>
            </m:sSubPr>
            <m:e>
              <m:r>
                <w:rPr>
                  <w:rFonts w:ascii="Cambria Math" w:hAnsi="Cambria Math" w:cs="Times New Roman"/>
                  <w:szCs w:val="26"/>
                </w:rPr>
                <m:t>c</m:t>
              </m:r>
            </m:e>
            <m:sub>
              <m:r>
                <w:rPr>
                  <w:rFonts w:ascii="Cambria Math" w:hAnsi="Cambria Math" w:cs="Times New Roman"/>
                  <w:szCs w:val="26"/>
                </w:rPr>
                <m:t>vt</m:t>
              </m:r>
            </m:sub>
          </m:sSub>
          <m:sSub>
            <m:sSubPr>
              <m:ctrlPr>
                <w:rPr>
                  <w:rFonts w:ascii="Cambria Math" w:hAnsi="Cambria Math" w:cs="Times New Roman"/>
                  <w:i/>
                  <w:szCs w:val="26"/>
                </w:rPr>
              </m:ctrlPr>
            </m:sSubPr>
            <m:e>
              <m:r>
                <w:rPr>
                  <w:rFonts w:ascii="Cambria Math" w:hAnsi="Cambria Math" w:cs="Times New Roman"/>
                  <w:szCs w:val="26"/>
                </w:rPr>
                <m:t>b</m:t>
              </m:r>
            </m:e>
            <m:sub>
              <m:r>
                <w:rPr>
                  <w:rFonts w:ascii="Cambria Math" w:hAnsi="Cambria Math" w:cs="Times New Roman"/>
                  <w:szCs w:val="26"/>
                </w:rPr>
                <m:t>w</m:t>
              </m:r>
            </m:sub>
          </m:sSub>
          <m:f>
            <m:fPr>
              <m:type m:val="lin"/>
              <m:ctrlPr>
                <w:rPr>
                  <w:rFonts w:ascii="Cambria Math" w:hAnsi="Cambria Math" w:cs="Times New Roman"/>
                  <w:i/>
                  <w:szCs w:val="26"/>
                </w:rPr>
              </m:ctrlPr>
            </m:fPr>
            <m:num>
              <m:sSub>
                <m:sSubPr>
                  <m:ctrlPr>
                    <w:rPr>
                      <w:rFonts w:ascii="Cambria Math" w:hAnsi="Cambria Math" w:cs="Times New Roman"/>
                      <w:i/>
                      <w:szCs w:val="26"/>
                    </w:rPr>
                  </m:ctrlPr>
                </m:sSubPr>
                <m:e>
                  <m:r>
                    <w:rPr>
                      <w:rFonts w:ascii="Cambria Math" w:hAnsi="Cambria Math" w:cs="Times New Roman"/>
                      <w:szCs w:val="26"/>
                    </w:rPr>
                    <m:t>S</m:t>
                  </m:r>
                </m:e>
                <m:sub>
                  <m:r>
                    <w:rPr>
                      <w:rFonts w:ascii="Cambria Math" w:hAnsi="Cambria Math" w:cs="Times New Roman"/>
                      <w:szCs w:val="26"/>
                    </w:rPr>
                    <m:t>w</m:t>
                  </m:r>
                </m:sub>
              </m:sSub>
            </m:num>
            <m:den>
              <m:sSub>
                <m:sSubPr>
                  <m:ctrlPr>
                    <w:rPr>
                      <w:rFonts w:ascii="Cambria Math" w:hAnsi="Cambria Math" w:cs="Times New Roman"/>
                      <w:i/>
                      <w:szCs w:val="26"/>
                    </w:rPr>
                  </m:ctrlPr>
                </m:sSubPr>
                <m:e>
                  <m:r>
                    <w:rPr>
                      <w:rFonts w:ascii="Cambria Math" w:hAnsi="Cambria Math" w:cs="Times New Roman"/>
                      <w:szCs w:val="26"/>
                    </w:rPr>
                    <m:t>L</m:t>
                  </m:r>
                </m:e>
                <m:sub>
                  <m:r>
                    <w:rPr>
                      <w:rFonts w:ascii="Cambria Math" w:hAnsi="Cambria Math" w:cs="Times New Roman"/>
                      <w:szCs w:val="26"/>
                    </w:rPr>
                    <m:t>vt</m:t>
                  </m:r>
                </m:sub>
              </m:sSub>
            </m:den>
          </m:f>
          <m:r>
            <w:rPr>
              <w:rFonts w:ascii="Cambria Math" w:hAnsi="Cambria Math" w:cs="Times New Roman"/>
              <w:szCs w:val="26"/>
            </w:rPr>
            <m:t xml:space="preserve">   (39)</m:t>
          </m:r>
        </m:oMath>
      </m:oMathPara>
    </w:p>
    <w:p w14:paraId="3A0A78A5" w14:textId="77777777" w:rsidR="005E6346" w:rsidRPr="005E6346" w:rsidRDefault="005E6346" w:rsidP="005E6346">
      <w:pPr>
        <w:autoSpaceDE w:val="0"/>
        <w:autoSpaceDN w:val="0"/>
        <w:adjustRightInd w:val="0"/>
        <w:spacing w:after="0" w:line="240" w:lineRule="auto"/>
        <w:ind w:firstLine="720"/>
        <w:rPr>
          <w:rFonts w:ascii="Times New Roman" w:hAnsi="Times New Roman" w:cs="Times New Roman"/>
          <w:szCs w:val="26"/>
        </w:rPr>
      </w:pPr>
    </w:p>
    <w:p w14:paraId="3EC31FB8" w14:textId="15CFD5FF" w:rsidR="005E6346" w:rsidRPr="00023CD4" w:rsidRDefault="009F22DF" w:rsidP="005E6346">
      <w:pPr>
        <w:autoSpaceDE w:val="0"/>
        <w:autoSpaceDN w:val="0"/>
        <w:adjustRightInd w:val="0"/>
        <w:spacing w:after="0" w:line="240" w:lineRule="auto"/>
        <w:ind w:firstLine="720"/>
        <w:rPr>
          <w:rFonts w:ascii="Times New Roman" w:eastAsiaTheme="minorEastAsia" w:hAnsi="Times New Roman" w:cs="Times New Roman"/>
          <w:szCs w:val="26"/>
        </w:rPr>
      </w:pPr>
      <m:oMathPara>
        <m:oMath>
          <m:sSub>
            <m:sSubPr>
              <m:ctrlPr>
                <w:rPr>
                  <w:rFonts w:ascii="Cambria Math" w:hAnsi="Cambria Math" w:cs="Times New Roman"/>
                  <w:i/>
                  <w:szCs w:val="26"/>
                </w:rPr>
              </m:ctrlPr>
            </m:sSubPr>
            <m:e>
              <m:r>
                <w:rPr>
                  <w:rFonts w:ascii="Cambria Math" w:hAnsi="Cambria Math" w:cs="Times New Roman"/>
                  <w:szCs w:val="26"/>
                </w:rPr>
                <m:t>S</m:t>
              </m:r>
            </m:e>
            <m:sub>
              <m:r>
                <w:rPr>
                  <w:rFonts w:ascii="Cambria Math" w:hAnsi="Cambria Math" w:cs="Times New Roman"/>
                  <w:szCs w:val="26"/>
                </w:rPr>
                <m:t>HT</m:t>
              </m:r>
            </m:sub>
          </m:sSub>
          <m:r>
            <w:rPr>
              <w:rFonts w:ascii="Cambria Math" w:hAnsi="Cambria Math" w:cs="Times New Roman"/>
              <w:szCs w:val="26"/>
            </w:rPr>
            <m:t>=</m:t>
          </m:r>
          <m:sSub>
            <m:sSubPr>
              <m:ctrlPr>
                <w:rPr>
                  <w:rFonts w:ascii="Cambria Math" w:hAnsi="Cambria Math" w:cs="Times New Roman"/>
                  <w:i/>
                  <w:szCs w:val="26"/>
                </w:rPr>
              </m:ctrlPr>
            </m:sSubPr>
            <m:e>
              <m:r>
                <w:rPr>
                  <w:rFonts w:ascii="Cambria Math" w:hAnsi="Cambria Math" w:cs="Times New Roman"/>
                  <w:szCs w:val="26"/>
                </w:rPr>
                <m:t>c</m:t>
              </m:r>
            </m:e>
            <m:sub>
              <m:r>
                <w:rPr>
                  <w:rFonts w:ascii="Cambria Math" w:hAnsi="Cambria Math" w:cs="Times New Roman"/>
                  <w:szCs w:val="26"/>
                </w:rPr>
                <m:t>ht</m:t>
              </m:r>
            </m:sub>
          </m:sSub>
          <m:f>
            <m:fPr>
              <m:type m:val="lin"/>
              <m:ctrlPr>
                <w:rPr>
                  <w:rFonts w:ascii="Cambria Math" w:hAnsi="Cambria Math" w:cs="Times New Roman"/>
                  <w:i/>
                  <w:szCs w:val="26"/>
                </w:rPr>
              </m:ctrlPr>
            </m:fPr>
            <m:num>
              <m:sSub>
                <m:sSubPr>
                  <m:ctrlPr>
                    <w:rPr>
                      <w:rFonts w:ascii="Cambria Math" w:hAnsi="Cambria Math" w:cs="Times New Roman"/>
                      <w:i/>
                      <w:szCs w:val="26"/>
                    </w:rPr>
                  </m:ctrlPr>
                </m:sSubPr>
                <m:e>
                  <m:r>
                    <w:rPr>
                      <w:rFonts w:ascii="Cambria Math" w:hAnsi="Cambria Math" w:cs="Times New Roman"/>
                      <w:szCs w:val="26"/>
                    </w:rPr>
                    <m:t>C</m:t>
                  </m:r>
                </m:e>
                <m:sub>
                  <m:r>
                    <w:rPr>
                      <w:rFonts w:ascii="Cambria Math" w:hAnsi="Cambria Math" w:cs="Times New Roman"/>
                      <w:szCs w:val="26"/>
                    </w:rPr>
                    <m:t>w_mean</m:t>
                  </m:r>
                </m:sub>
              </m:sSub>
              <m:sSub>
                <m:sSubPr>
                  <m:ctrlPr>
                    <w:rPr>
                      <w:rFonts w:ascii="Cambria Math" w:hAnsi="Cambria Math" w:cs="Times New Roman"/>
                      <w:i/>
                      <w:szCs w:val="26"/>
                    </w:rPr>
                  </m:ctrlPr>
                </m:sSubPr>
                <m:e>
                  <m:r>
                    <w:rPr>
                      <w:rFonts w:ascii="Cambria Math" w:hAnsi="Cambria Math" w:cs="Times New Roman"/>
                      <w:szCs w:val="26"/>
                    </w:rPr>
                    <m:t>S</m:t>
                  </m:r>
                </m:e>
                <m:sub>
                  <m:r>
                    <w:rPr>
                      <w:rFonts w:ascii="Cambria Math" w:hAnsi="Cambria Math" w:cs="Times New Roman"/>
                      <w:szCs w:val="26"/>
                    </w:rPr>
                    <m:t>w</m:t>
                  </m:r>
                </m:sub>
              </m:sSub>
            </m:num>
            <m:den>
              <m:sSub>
                <m:sSubPr>
                  <m:ctrlPr>
                    <w:rPr>
                      <w:rFonts w:ascii="Cambria Math" w:hAnsi="Cambria Math" w:cs="Times New Roman"/>
                      <w:i/>
                      <w:szCs w:val="26"/>
                    </w:rPr>
                  </m:ctrlPr>
                </m:sSubPr>
                <m:e>
                  <m:r>
                    <w:rPr>
                      <w:rFonts w:ascii="Cambria Math" w:hAnsi="Cambria Math" w:cs="Times New Roman"/>
                      <w:szCs w:val="26"/>
                    </w:rPr>
                    <m:t>L</m:t>
                  </m:r>
                </m:e>
                <m:sub>
                  <m:r>
                    <w:rPr>
                      <w:rFonts w:ascii="Cambria Math" w:hAnsi="Cambria Math" w:cs="Times New Roman"/>
                      <w:szCs w:val="26"/>
                    </w:rPr>
                    <m:t>HT</m:t>
                  </m:r>
                </m:sub>
              </m:sSub>
            </m:den>
          </m:f>
          <m:r>
            <w:rPr>
              <w:rFonts w:ascii="Cambria Math" w:hAnsi="Cambria Math" w:cs="Times New Roman"/>
              <w:szCs w:val="26"/>
            </w:rPr>
            <m:t xml:space="preserve">   (40)</m:t>
          </m:r>
        </m:oMath>
      </m:oMathPara>
    </w:p>
    <w:p w14:paraId="615153F4" w14:textId="080E99F3" w:rsidR="00023CD4" w:rsidRPr="00EA1FBA" w:rsidRDefault="00023CD4" w:rsidP="005E6346">
      <w:pPr>
        <w:autoSpaceDE w:val="0"/>
        <w:autoSpaceDN w:val="0"/>
        <w:adjustRightInd w:val="0"/>
        <w:spacing w:after="0" w:line="240" w:lineRule="auto"/>
        <w:ind w:firstLine="720"/>
        <w:rPr>
          <w:rFonts w:ascii="Times New Roman" w:eastAsiaTheme="minorEastAsia" w:hAnsi="Times New Roman" w:cs="Times New Roman"/>
          <w:szCs w:val="26"/>
        </w:rPr>
      </w:pPr>
      <w:r>
        <w:t xml:space="preserve">Table </w:t>
      </w:r>
      <w:r>
        <w:fldChar w:fldCharType="begin"/>
      </w:r>
      <w:r>
        <w:instrText xml:space="preserve"> STYLEREF 2 \s </w:instrText>
      </w:r>
      <w:r>
        <w:fldChar w:fldCharType="separate"/>
      </w:r>
      <w:r>
        <w:rPr>
          <w:noProof/>
        </w:rPr>
        <w:t>3.1</w:t>
      </w:r>
      <w:r>
        <w:fldChar w:fldCharType="end"/>
      </w:r>
      <w:r>
        <w:noBreakHyphen/>
      </w:r>
      <w:r>
        <w:fldChar w:fldCharType="begin"/>
      </w:r>
      <w:r>
        <w:instrText xml:space="preserve"> SEQ Table \* ARABIC \s 2 </w:instrText>
      </w:r>
      <w:r>
        <w:fldChar w:fldCharType="separate"/>
      </w:r>
      <w:r>
        <w:rPr>
          <w:noProof/>
        </w:rPr>
        <w:t>19</w:t>
      </w:r>
      <w:r>
        <w:fldChar w:fldCharType="end"/>
      </w:r>
      <w:r>
        <w:t xml:space="preserve">. </w:t>
      </w:r>
      <w:r w:rsidRPr="001E79B4">
        <w:t>Tail Aspect Ratio and Taper Ratio</w:t>
      </w:r>
    </w:p>
    <w:p w14:paraId="103FB7CB" w14:textId="77777777" w:rsidR="00EA1FBA" w:rsidRPr="00EA1FBA" w:rsidRDefault="00EA1FBA" w:rsidP="005E6346">
      <w:pPr>
        <w:autoSpaceDE w:val="0"/>
        <w:autoSpaceDN w:val="0"/>
        <w:adjustRightInd w:val="0"/>
        <w:spacing w:after="0" w:line="240" w:lineRule="auto"/>
        <w:ind w:firstLine="720"/>
        <w:rPr>
          <w:rFonts w:ascii="Times New Roman" w:eastAsiaTheme="minorEastAsia" w:hAnsi="Times New Roman" w:cs="Times New Roman"/>
          <w:szCs w:val="26"/>
        </w:rPr>
      </w:pPr>
    </w:p>
    <w:p w14:paraId="5EA49E26" w14:textId="176C804F" w:rsidR="00391145" w:rsidRDefault="005E6346" w:rsidP="00391145">
      <w:pPr>
        <w:keepNext/>
        <w:ind w:left="708"/>
        <w:jc w:val="center"/>
      </w:pPr>
      <w:r w:rsidRPr="005E6346">
        <w:rPr>
          <w:rFonts w:ascii="Times New Roman" w:hAnsi="Times New Roman" w:cs="Times New Roman"/>
          <w:noProof/>
          <w:lang w:val="tr-TR" w:eastAsia="tr-TR"/>
        </w:rPr>
        <w:drawing>
          <wp:inline distT="0" distB="0" distL="0" distR="0" wp14:anchorId="32B276EC" wp14:editId="03890A7D">
            <wp:extent cx="3993515" cy="1139125"/>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7"/>
                    <a:srcRect t="17290"/>
                    <a:stretch/>
                  </pic:blipFill>
                  <pic:spPr bwMode="auto">
                    <a:xfrm>
                      <a:off x="0" y="0"/>
                      <a:ext cx="4006636" cy="1142868"/>
                    </a:xfrm>
                    <a:prstGeom prst="rect">
                      <a:avLst/>
                    </a:prstGeom>
                    <a:ln>
                      <a:noFill/>
                    </a:ln>
                    <a:extLst>
                      <a:ext uri="{53640926-AAD7-44D8-BBD7-CCE9431645EC}">
                        <a14:shadowObscured xmlns:a14="http://schemas.microsoft.com/office/drawing/2010/main"/>
                      </a:ext>
                    </a:extLst>
                  </pic:spPr>
                </pic:pic>
              </a:graphicData>
            </a:graphic>
          </wp:inline>
        </w:drawing>
      </w:r>
    </w:p>
    <w:p w14:paraId="6D0AE5DC" w14:textId="0541494C" w:rsidR="005E6346" w:rsidRDefault="005E6346" w:rsidP="005E6346">
      <w:pPr>
        <w:ind w:left="708"/>
        <w:jc w:val="center"/>
      </w:pPr>
      <w:r w:rsidRPr="005E6346">
        <w:t>As a result of competitor study and historical data of (Raymer 1992), tail ratios determined as following:</w:t>
      </w:r>
    </w:p>
    <w:p w14:paraId="280EAB1C" w14:textId="77777777" w:rsidR="00EA1FBA" w:rsidRDefault="00EA1FBA" w:rsidP="00EA1FBA">
      <w:pPr>
        <w:pStyle w:val="Caption"/>
        <w:jc w:val="center"/>
      </w:pPr>
      <w:r>
        <w:t xml:space="preserve">Table </w:t>
      </w:r>
      <w:r>
        <w:fldChar w:fldCharType="begin"/>
      </w:r>
      <w:r>
        <w:instrText xml:space="preserve"> STYLEREF 2 \s </w:instrText>
      </w:r>
      <w:r>
        <w:fldChar w:fldCharType="separate"/>
      </w:r>
      <w:r>
        <w:rPr>
          <w:noProof/>
        </w:rPr>
        <w:t>3.1</w:t>
      </w:r>
      <w:r>
        <w:fldChar w:fldCharType="end"/>
      </w:r>
      <w:r>
        <w:noBreakHyphen/>
      </w:r>
      <w:r>
        <w:fldChar w:fldCharType="begin"/>
      </w:r>
      <w:r>
        <w:instrText xml:space="preserve"> SEQ Table \* ARABIC \s 2 </w:instrText>
      </w:r>
      <w:r>
        <w:fldChar w:fldCharType="separate"/>
      </w:r>
      <w:r>
        <w:rPr>
          <w:noProof/>
        </w:rPr>
        <w:t>20</w:t>
      </w:r>
      <w:r>
        <w:fldChar w:fldCharType="end"/>
      </w:r>
      <w:r>
        <w:t xml:space="preserve">. </w:t>
      </w:r>
      <w:r w:rsidRPr="00D77048">
        <w:t>Geometric Outputs</w:t>
      </w:r>
    </w:p>
    <w:p w14:paraId="34A5A90C" w14:textId="77777777" w:rsidR="00EA1FBA" w:rsidRPr="005E6346" w:rsidRDefault="00EA1FBA" w:rsidP="005E6346">
      <w:pPr>
        <w:ind w:left="708"/>
        <w:jc w:val="center"/>
      </w:pPr>
    </w:p>
    <w:tbl>
      <w:tblPr>
        <w:tblStyle w:val="TableGrid1"/>
        <w:tblW w:w="0" w:type="auto"/>
        <w:jc w:val="center"/>
        <w:tblLook w:val="04A0" w:firstRow="1" w:lastRow="0" w:firstColumn="1" w:lastColumn="0" w:noHBand="0" w:noVBand="1"/>
      </w:tblPr>
      <w:tblGrid>
        <w:gridCol w:w="2961"/>
        <w:gridCol w:w="1857"/>
      </w:tblGrid>
      <w:tr w:rsidR="005E6346" w:rsidRPr="005E6346" w14:paraId="4DD5292B" w14:textId="77777777" w:rsidTr="005E6346">
        <w:trPr>
          <w:trHeight w:val="340"/>
          <w:jc w:val="center"/>
        </w:trPr>
        <w:tc>
          <w:tcPr>
            <w:tcW w:w="0" w:type="auto"/>
            <w:gridSpan w:val="2"/>
            <w:noWrap/>
            <w:hideMark/>
          </w:tcPr>
          <w:p w14:paraId="562112A5" w14:textId="77777777" w:rsidR="005E6346" w:rsidRPr="005E6346" w:rsidRDefault="005E6346" w:rsidP="005E6346">
            <w:pPr>
              <w:jc w:val="center"/>
              <w:rPr>
                <w:b/>
                <w:bCs/>
                <w:sz w:val="18"/>
              </w:rPr>
            </w:pPr>
            <w:r w:rsidRPr="005E6346">
              <w:rPr>
                <w:b/>
                <w:bCs/>
                <w:sz w:val="18"/>
              </w:rPr>
              <w:t>HORIZONTAL TAIL</w:t>
            </w:r>
          </w:p>
        </w:tc>
      </w:tr>
      <w:tr w:rsidR="005E6346" w:rsidRPr="005E6346" w14:paraId="3BC2AF54" w14:textId="77777777" w:rsidTr="005E6346">
        <w:trPr>
          <w:trHeight w:val="340"/>
          <w:jc w:val="center"/>
        </w:trPr>
        <w:tc>
          <w:tcPr>
            <w:tcW w:w="0" w:type="auto"/>
            <w:noWrap/>
            <w:hideMark/>
          </w:tcPr>
          <w:p w14:paraId="05993FAD" w14:textId="77777777" w:rsidR="005E6346" w:rsidRPr="005E6346" w:rsidRDefault="005E6346" w:rsidP="005E6346">
            <w:pPr>
              <w:rPr>
                <w:sz w:val="18"/>
              </w:rPr>
            </w:pPr>
            <w:r w:rsidRPr="005E6346">
              <w:rPr>
                <w:sz w:val="18"/>
              </w:rPr>
              <w:t>Aspect Ratio (Competitor)</w:t>
            </w:r>
          </w:p>
        </w:tc>
        <w:tc>
          <w:tcPr>
            <w:tcW w:w="0" w:type="auto"/>
            <w:noWrap/>
            <w:hideMark/>
          </w:tcPr>
          <w:p w14:paraId="632C7649" w14:textId="341038CE" w:rsidR="005E6346" w:rsidRPr="005E6346" w:rsidRDefault="005E6346" w:rsidP="00D1179E">
            <w:pPr>
              <w:jc w:val="center"/>
              <w:rPr>
                <w:sz w:val="18"/>
              </w:rPr>
            </w:pPr>
            <w:r w:rsidRPr="005E6346">
              <w:rPr>
                <w:sz w:val="18"/>
              </w:rPr>
              <w:t>3</w:t>
            </w:r>
            <w:r w:rsidR="00D1179E">
              <w:rPr>
                <w:sz w:val="18"/>
              </w:rPr>
              <w:t>.</w:t>
            </w:r>
            <w:r w:rsidRPr="005E6346">
              <w:rPr>
                <w:sz w:val="18"/>
              </w:rPr>
              <w:t>6</w:t>
            </w:r>
          </w:p>
        </w:tc>
      </w:tr>
      <w:tr w:rsidR="005E6346" w:rsidRPr="005E6346" w14:paraId="5B0F8841" w14:textId="77777777" w:rsidTr="005E6346">
        <w:trPr>
          <w:trHeight w:val="340"/>
          <w:jc w:val="center"/>
        </w:trPr>
        <w:tc>
          <w:tcPr>
            <w:tcW w:w="0" w:type="auto"/>
            <w:noWrap/>
            <w:hideMark/>
          </w:tcPr>
          <w:p w14:paraId="36CCF711" w14:textId="77777777" w:rsidR="005E6346" w:rsidRPr="005E6346" w:rsidRDefault="005E6346" w:rsidP="005E6346">
            <w:pPr>
              <w:rPr>
                <w:sz w:val="18"/>
              </w:rPr>
            </w:pPr>
            <w:r w:rsidRPr="005E6346">
              <w:rPr>
                <w:sz w:val="18"/>
              </w:rPr>
              <w:t>Sweep angle (quarter cord),</w:t>
            </w:r>
          </w:p>
        </w:tc>
        <w:tc>
          <w:tcPr>
            <w:tcW w:w="0" w:type="auto"/>
            <w:noWrap/>
            <w:hideMark/>
          </w:tcPr>
          <w:p w14:paraId="702F20F0" w14:textId="77777777" w:rsidR="005E6346" w:rsidRPr="005E6346" w:rsidRDefault="005E6346" w:rsidP="005E6346">
            <w:pPr>
              <w:jc w:val="center"/>
              <w:rPr>
                <w:sz w:val="18"/>
              </w:rPr>
            </w:pPr>
            <w:r w:rsidRPr="005E6346">
              <w:rPr>
                <w:sz w:val="18"/>
              </w:rPr>
              <w:t>0</w:t>
            </w:r>
          </w:p>
        </w:tc>
      </w:tr>
      <w:tr w:rsidR="005E6346" w:rsidRPr="005E6346" w14:paraId="173C717D" w14:textId="77777777" w:rsidTr="005E6346">
        <w:trPr>
          <w:trHeight w:val="340"/>
          <w:jc w:val="center"/>
        </w:trPr>
        <w:tc>
          <w:tcPr>
            <w:tcW w:w="0" w:type="auto"/>
            <w:noWrap/>
            <w:hideMark/>
          </w:tcPr>
          <w:p w14:paraId="7DEB0332" w14:textId="77777777" w:rsidR="005E6346" w:rsidRPr="005E6346" w:rsidRDefault="005E6346" w:rsidP="005E6346">
            <w:pPr>
              <w:rPr>
                <w:sz w:val="18"/>
              </w:rPr>
            </w:pPr>
            <w:r w:rsidRPr="005E6346">
              <w:rPr>
                <w:sz w:val="18"/>
              </w:rPr>
              <w:t>Taper Ratio</w:t>
            </w:r>
          </w:p>
        </w:tc>
        <w:tc>
          <w:tcPr>
            <w:tcW w:w="0" w:type="auto"/>
            <w:noWrap/>
            <w:hideMark/>
          </w:tcPr>
          <w:p w14:paraId="3BE69059" w14:textId="77777777" w:rsidR="005E6346" w:rsidRPr="005E6346" w:rsidRDefault="005E6346" w:rsidP="005E6346">
            <w:pPr>
              <w:jc w:val="center"/>
              <w:rPr>
                <w:sz w:val="18"/>
              </w:rPr>
            </w:pPr>
            <w:r w:rsidRPr="005E6346">
              <w:rPr>
                <w:sz w:val="18"/>
              </w:rPr>
              <w:t>1</w:t>
            </w:r>
          </w:p>
        </w:tc>
      </w:tr>
      <w:tr w:rsidR="005E6346" w:rsidRPr="005E6346" w14:paraId="3C54B4B8" w14:textId="77777777" w:rsidTr="005E6346">
        <w:trPr>
          <w:trHeight w:val="340"/>
          <w:jc w:val="center"/>
        </w:trPr>
        <w:tc>
          <w:tcPr>
            <w:tcW w:w="0" w:type="auto"/>
            <w:noWrap/>
            <w:hideMark/>
          </w:tcPr>
          <w:p w14:paraId="04DA8302" w14:textId="77777777" w:rsidR="005E6346" w:rsidRPr="005E6346" w:rsidRDefault="005E6346" w:rsidP="005E6346">
            <w:pPr>
              <w:rPr>
                <w:sz w:val="18"/>
              </w:rPr>
            </w:pPr>
            <w:r w:rsidRPr="005E6346">
              <w:rPr>
                <w:sz w:val="18"/>
              </w:rPr>
              <w:t>Twist Angle</w:t>
            </w:r>
          </w:p>
        </w:tc>
        <w:tc>
          <w:tcPr>
            <w:tcW w:w="0" w:type="auto"/>
            <w:noWrap/>
            <w:hideMark/>
          </w:tcPr>
          <w:p w14:paraId="4DE098DA" w14:textId="77777777" w:rsidR="005E6346" w:rsidRPr="005E6346" w:rsidRDefault="005E6346" w:rsidP="005E6346">
            <w:pPr>
              <w:jc w:val="center"/>
              <w:rPr>
                <w:sz w:val="18"/>
              </w:rPr>
            </w:pPr>
            <w:r w:rsidRPr="005E6346">
              <w:rPr>
                <w:sz w:val="18"/>
              </w:rPr>
              <w:t>0</w:t>
            </w:r>
          </w:p>
        </w:tc>
      </w:tr>
      <w:tr w:rsidR="005E6346" w:rsidRPr="005E6346" w14:paraId="03D82E46" w14:textId="77777777" w:rsidTr="005E6346">
        <w:trPr>
          <w:trHeight w:val="340"/>
          <w:jc w:val="center"/>
        </w:trPr>
        <w:tc>
          <w:tcPr>
            <w:tcW w:w="0" w:type="auto"/>
            <w:noWrap/>
            <w:hideMark/>
          </w:tcPr>
          <w:p w14:paraId="18A5C24D" w14:textId="77777777" w:rsidR="005E6346" w:rsidRPr="005E6346" w:rsidRDefault="005E6346" w:rsidP="005E6346">
            <w:pPr>
              <w:rPr>
                <w:sz w:val="18"/>
              </w:rPr>
            </w:pPr>
            <w:r w:rsidRPr="005E6346">
              <w:rPr>
                <w:sz w:val="18"/>
              </w:rPr>
              <w:lastRenderedPageBreak/>
              <w:t>İncidence Angle</w:t>
            </w:r>
          </w:p>
        </w:tc>
        <w:tc>
          <w:tcPr>
            <w:tcW w:w="0" w:type="auto"/>
            <w:noWrap/>
            <w:hideMark/>
          </w:tcPr>
          <w:p w14:paraId="2A1BB414" w14:textId="77777777" w:rsidR="005E6346" w:rsidRPr="005E6346" w:rsidRDefault="005E6346" w:rsidP="005E6346">
            <w:pPr>
              <w:jc w:val="center"/>
              <w:rPr>
                <w:sz w:val="18"/>
              </w:rPr>
            </w:pPr>
            <w:r w:rsidRPr="005E6346">
              <w:rPr>
                <w:sz w:val="18"/>
              </w:rPr>
              <w:t>-1</w:t>
            </w:r>
          </w:p>
        </w:tc>
      </w:tr>
      <w:tr w:rsidR="005E6346" w:rsidRPr="005E6346" w14:paraId="6D5E7CFA" w14:textId="77777777" w:rsidTr="005E6346">
        <w:trPr>
          <w:trHeight w:val="340"/>
          <w:jc w:val="center"/>
        </w:trPr>
        <w:tc>
          <w:tcPr>
            <w:tcW w:w="0" w:type="auto"/>
            <w:noWrap/>
            <w:hideMark/>
          </w:tcPr>
          <w:p w14:paraId="1773E017" w14:textId="77777777" w:rsidR="005E6346" w:rsidRPr="005E6346" w:rsidRDefault="005E6346" w:rsidP="005E6346">
            <w:pPr>
              <w:rPr>
                <w:sz w:val="18"/>
              </w:rPr>
            </w:pPr>
            <w:r w:rsidRPr="005E6346">
              <w:rPr>
                <w:sz w:val="18"/>
              </w:rPr>
              <w:t>Dihedral angle</w:t>
            </w:r>
          </w:p>
        </w:tc>
        <w:tc>
          <w:tcPr>
            <w:tcW w:w="0" w:type="auto"/>
            <w:noWrap/>
            <w:hideMark/>
          </w:tcPr>
          <w:p w14:paraId="53688FB9" w14:textId="77777777" w:rsidR="005E6346" w:rsidRPr="005E6346" w:rsidRDefault="005E6346" w:rsidP="005E6346">
            <w:pPr>
              <w:jc w:val="center"/>
              <w:rPr>
                <w:sz w:val="18"/>
              </w:rPr>
            </w:pPr>
            <w:r w:rsidRPr="005E6346">
              <w:rPr>
                <w:sz w:val="18"/>
              </w:rPr>
              <w:t>0</w:t>
            </w:r>
          </w:p>
        </w:tc>
      </w:tr>
      <w:tr w:rsidR="005E6346" w:rsidRPr="005E6346" w14:paraId="4E94312B" w14:textId="77777777" w:rsidTr="005E6346">
        <w:trPr>
          <w:trHeight w:val="340"/>
          <w:jc w:val="center"/>
        </w:trPr>
        <w:tc>
          <w:tcPr>
            <w:tcW w:w="0" w:type="auto"/>
            <w:noWrap/>
            <w:hideMark/>
          </w:tcPr>
          <w:p w14:paraId="5CED7BAE" w14:textId="77777777" w:rsidR="005E6346" w:rsidRPr="005E6346" w:rsidRDefault="005E6346" w:rsidP="005E6346">
            <w:pPr>
              <w:rPr>
                <w:sz w:val="18"/>
              </w:rPr>
            </w:pPr>
            <w:r w:rsidRPr="005E6346">
              <w:rPr>
                <w:sz w:val="18"/>
              </w:rPr>
              <w:t>Horizontal Tail Ratio</w:t>
            </w:r>
          </w:p>
        </w:tc>
        <w:tc>
          <w:tcPr>
            <w:tcW w:w="0" w:type="auto"/>
            <w:noWrap/>
            <w:hideMark/>
          </w:tcPr>
          <w:p w14:paraId="1DAE9B9A" w14:textId="6D601551" w:rsidR="005E6346" w:rsidRPr="005E6346" w:rsidRDefault="005E6346" w:rsidP="005E6346">
            <w:pPr>
              <w:jc w:val="center"/>
              <w:rPr>
                <w:sz w:val="18"/>
              </w:rPr>
            </w:pPr>
            <w:r w:rsidRPr="005E6346">
              <w:rPr>
                <w:sz w:val="18"/>
              </w:rPr>
              <w:t>0</w:t>
            </w:r>
            <w:r w:rsidR="00D1179E">
              <w:rPr>
                <w:sz w:val="18"/>
              </w:rPr>
              <w:t>.</w:t>
            </w:r>
            <w:r w:rsidRPr="005E6346">
              <w:rPr>
                <w:sz w:val="18"/>
              </w:rPr>
              <w:t>5</w:t>
            </w:r>
          </w:p>
        </w:tc>
      </w:tr>
      <w:tr w:rsidR="005E6346" w:rsidRPr="005E6346" w14:paraId="7B6D8EA2" w14:textId="77777777" w:rsidTr="005E6346">
        <w:trPr>
          <w:trHeight w:val="165"/>
          <w:jc w:val="center"/>
        </w:trPr>
        <w:tc>
          <w:tcPr>
            <w:tcW w:w="0" w:type="auto"/>
            <w:gridSpan w:val="2"/>
            <w:noWrap/>
            <w:hideMark/>
          </w:tcPr>
          <w:p w14:paraId="262F30BD" w14:textId="77777777" w:rsidR="005E6346" w:rsidRPr="005E6346" w:rsidRDefault="005E6346" w:rsidP="005E6346">
            <w:pPr>
              <w:jc w:val="center"/>
              <w:rPr>
                <w:b/>
                <w:bCs/>
                <w:sz w:val="18"/>
              </w:rPr>
            </w:pPr>
            <w:r w:rsidRPr="005E6346">
              <w:rPr>
                <w:b/>
                <w:bCs/>
                <w:sz w:val="18"/>
              </w:rPr>
              <w:t>VERTICAL TAIL</w:t>
            </w:r>
          </w:p>
        </w:tc>
      </w:tr>
      <w:tr w:rsidR="005E6346" w:rsidRPr="005E6346" w14:paraId="7CF23475" w14:textId="77777777" w:rsidTr="005E6346">
        <w:trPr>
          <w:trHeight w:val="340"/>
          <w:jc w:val="center"/>
        </w:trPr>
        <w:tc>
          <w:tcPr>
            <w:tcW w:w="0" w:type="auto"/>
            <w:noWrap/>
            <w:hideMark/>
          </w:tcPr>
          <w:p w14:paraId="3505E419" w14:textId="77777777" w:rsidR="005E6346" w:rsidRPr="005E6346" w:rsidRDefault="005E6346" w:rsidP="005E6346">
            <w:pPr>
              <w:rPr>
                <w:sz w:val="18"/>
              </w:rPr>
            </w:pPr>
            <w:r w:rsidRPr="005E6346">
              <w:rPr>
                <w:sz w:val="18"/>
              </w:rPr>
              <w:t>Aspect Ratio (Competitor)</w:t>
            </w:r>
          </w:p>
        </w:tc>
        <w:tc>
          <w:tcPr>
            <w:tcW w:w="0" w:type="auto"/>
            <w:noWrap/>
            <w:hideMark/>
          </w:tcPr>
          <w:p w14:paraId="3E0C67AD" w14:textId="1A1EC681" w:rsidR="005E6346" w:rsidRPr="005E6346" w:rsidRDefault="005E6346" w:rsidP="005E6346">
            <w:pPr>
              <w:jc w:val="center"/>
              <w:rPr>
                <w:sz w:val="18"/>
              </w:rPr>
            </w:pPr>
            <w:r w:rsidRPr="005E6346">
              <w:rPr>
                <w:sz w:val="18"/>
              </w:rPr>
              <w:t>1</w:t>
            </w:r>
            <w:r w:rsidR="00D1179E">
              <w:rPr>
                <w:sz w:val="18"/>
              </w:rPr>
              <w:t>.</w:t>
            </w:r>
            <w:r w:rsidRPr="005E6346">
              <w:rPr>
                <w:sz w:val="18"/>
              </w:rPr>
              <w:t>5</w:t>
            </w:r>
          </w:p>
        </w:tc>
      </w:tr>
      <w:tr w:rsidR="005E6346" w:rsidRPr="005E6346" w14:paraId="2BD42B7D" w14:textId="77777777" w:rsidTr="005E6346">
        <w:trPr>
          <w:trHeight w:val="340"/>
          <w:jc w:val="center"/>
        </w:trPr>
        <w:tc>
          <w:tcPr>
            <w:tcW w:w="0" w:type="auto"/>
            <w:noWrap/>
            <w:hideMark/>
          </w:tcPr>
          <w:p w14:paraId="72D359D2" w14:textId="77777777" w:rsidR="005E6346" w:rsidRPr="005E6346" w:rsidRDefault="005E6346" w:rsidP="005E6346">
            <w:pPr>
              <w:rPr>
                <w:sz w:val="18"/>
              </w:rPr>
            </w:pPr>
            <w:r w:rsidRPr="005E6346">
              <w:rPr>
                <w:sz w:val="18"/>
              </w:rPr>
              <w:t>Sweep angle (quarter cord)</w:t>
            </w:r>
          </w:p>
        </w:tc>
        <w:tc>
          <w:tcPr>
            <w:tcW w:w="0" w:type="auto"/>
            <w:noWrap/>
            <w:hideMark/>
          </w:tcPr>
          <w:p w14:paraId="3129CE18" w14:textId="77777777" w:rsidR="005E6346" w:rsidRPr="005E6346" w:rsidRDefault="005E6346" w:rsidP="005E6346">
            <w:pPr>
              <w:jc w:val="center"/>
              <w:rPr>
                <w:sz w:val="18"/>
              </w:rPr>
            </w:pPr>
            <w:r w:rsidRPr="005E6346">
              <w:rPr>
                <w:sz w:val="18"/>
              </w:rPr>
              <w:t>20</w:t>
            </w:r>
          </w:p>
        </w:tc>
      </w:tr>
      <w:tr w:rsidR="005E6346" w:rsidRPr="005E6346" w14:paraId="0C35CFB9" w14:textId="77777777" w:rsidTr="005E6346">
        <w:trPr>
          <w:trHeight w:val="340"/>
          <w:jc w:val="center"/>
        </w:trPr>
        <w:tc>
          <w:tcPr>
            <w:tcW w:w="0" w:type="auto"/>
            <w:noWrap/>
            <w:hideMark/>
          </w:tcPr>
          <w:p w14:paraId="059519CE" w14:textId="77777777" w:rsidR="005E6346" w:rsidRPr="005E6346" w:rsidRDefault="005E6346" w:rsidP="005E6346">
            <w:pPr>
              <w:rPr>
                <w:sz w:val="18"/>
              </w:rPr>
            </w:pPr>
            <w:r w:rsidRPr="005E6346">
              <w:rPr>
                <w:sz w:val="18"/>
              </w:rPr>
              <w:t>Taper Ratio</w:t>
            </w:r>
          </w:p>
        </w:tc>
        <w:tc>
          <w:tcPr>
            <w:tcW w:w="0" w:type="auto"/>
            <w:noWrap/>
            <w:hideMark/>
          </w:tcPr>
          <w:p w14:paraId="440B9A93" w14:textId="29B202EE" w:rsidR="005E6346" w:rsidRPr="005E6346" w:rsidRDefault="005E6346" w:rsidP="005E6346">
            <w:pPr>
              <w:jc w:val="center"/>
              <w:rPr>
                <w:sz w:val="18"/>
              </w:rPr>
            </w:pPr>
            <w:r w:rsidRPr="005E6346">
              <w:rPr>
                <w:sz w:val="18"/>
              </w:rPr>
              <w:t>0</w:t>
            </w:r>
            <w:r w:rsidR="00D1179E">
              <w:rPr>
                <w:sz w:val="18"/>
              </w:rPr>
              <w:t>.</w:t>
            </w:r>
            <w:r w:rsidRPr="005E6346">
              <w:rPr>
                <w:sz w:val="18"/>
              </w:rPr>
              <w:t>4</w:t>
            </w:r>
          </w:p>
        </w:tc>
      </w:tr>
      <w:tr w:rsidR="005E6346" w:rsidRPr="005E6346" w14:paraId="095A1249" w14:textId="77777777" w:rsidTr="005E6346">
        <w:trPr>
          <w:trHeight w:val="340"/>
          <w:jc w:val="center"/>
        </w:trPr>
        <w:tc>
          <w:tcPr>
            <w:tcW w:w="0" w:type="auto"/>
            <w:noWrap/>
            <w:hideMark/>
          </w:tcPr>
          <w:p w14:paraId="076EA947" w14:textId="77777777" w:rsidR="005E6346" w:rsidRPr="005E6346" w:rsidRDefault="005E6346" w:rsidP="005E6346">
            <w:pPr>
              <w:rPr>
                <w:sz w:val="18"/>
              </w:rPr>
            </w:pPr>
            <w:r w:rsidRPr="005E6346">
              <w:rPr>
                <w:sz w:val="18"/>
              </w:rPr>
              <w:t>Twist Angle</w:t>
            </w:r>
          </w:p>
        </w:tc>
        <w:tc>
          <w:tcPr>
            <w:tcW w:w="0" w:type="auto"/>
            <w:noWrap/>
            <w:hideMark/>
          </w:tcPr>
          <w:p w14:paraId="3B60BDB1" w14:textId="77777777" w:rsidR="005E6346" w:rsidRPr="005E6346" w:rsidRDefault="005E6346" w:rsidP="005E6346">
            <w:pPr>
              <w:jc w:val="center"/>
              <w:rPr>
                <w:sz w:val="18"/>
              </w:rPr>
            </w:pPr>
            <w:r w:rsidRPr="005E6346">
              <w:rPr>
                <w:sz w:val="18"/>
              </w:rPr>
              <w:t>0</w:t>
            </w:r>
          </w:p>
        </w:tc>
      </w:tr>
      <w:tr w:rsidR="005E6346" w:rsidRPr="005E6346" w14:paraId="271DC20B" w14:textId="77777777" w:rsidTr="005E6346">
        <w:trPr>
          <w:trHeight w:val="340"/>
          <w:jc w:val="center"/>
        </w:trPr>
        <w:tc>
          <w:tcPr>
            <w:tcW w:w="0" w:type="auto"/>
            <w:noWrap/>
            <w:hideMark/>
          </w:tcPr>
          <w:p w14:paraId="5F7C2BF8" w14:textId="77777777" w:rsidR="005E6346" w:rsidRPr="005E6346" w:rsidRDefault="005E6346" w:rsidP="005E6346">
            <w:pPr>
              <w:rPr>
                <w:sz w:val="18"/>
              </w:rPr>
            </w:pPr>
            <w:r w:rsidRPr="005E6346">
              <w:rPr>
                <w:sz w:val="18"/>
              </w:rPr>
              <w:t>İncidence Angle</w:t>
            </w:r>
          </w:p>
        </w:tc>
        <w:tc>
          <w:tcPr>
            <w:tcW w:w="0" w:type="auto"/>
            <w:noWrap/>
            <w:hideMark/>
          </w:tcPr>
          <w:p w14:paraId="39AFC4CD" w14:textId="77777777" w:rsidR="005E6346" w:rsidRPr="005E6346" w:rsidRDefault="005E6346" w:rsidP="005E6346">
            <w:pPr>
              <w:jc w:val="center"/>
              <w:rPr>
                <w:sz w:val="18"/>
              </w:rPr>
            </w:pPr>
            <w:r w:rsidRPr="005E6346">
              <w:rPr>
                <w:sz w:val="18"/>
              </w:rPr>
              <w:t>0</w:t>
            </w:r>
          </w:p>
        </w:tc>
      </w:tr>
      <w:tr w:rsidR="005E6346" w:rsidRPr="005E6346" w14:paraId="54A2BF9B" w14:textId="77777777" w:rsidTr="005E6346">
        <w:trPr>
          <w:trHeight w:val="340"/>
          <w:jc w:val="center"/>
        </w:trPr>
        <w:tc>
          <w:tcPr>
            <w:tcW w:w="0" w:type="auto"/>
            <w:noWrap/>
            <w:hideMark/>
          </w:tcPr>
          <w:p w14:paraId="3BA9E41B" w14:textId="77777777" w:rsidR="005E6346" w:rsidRPr="005E6346" w:rsidRDefault="005E6346" w:rsidP="005E6346">
            <w:pPr>
              <w:rPr>
                <w:sz w:val="18"/>
              </w:rPr>
            </w:pPr>
            <w:r w:rsidRPr="005E6346">
              <w:rPr>
                <w:sz w:val="18"/>
              </w:rPr>
              <w:t>Dihedral angle</w:t>
            </w:r>
          </w:p>
        </w:tc>
        <w:tc>
          <w:tcPr>
            <w:tcW w:w="0" w:type="auto"/>
            <w:noWrap/>
            <w:hideMark/>
          </w:tcPr>
          <w:p w14:paraId="7FA0BDEA" w14:textId="77777777" w:rsidR="005E6346" w:rsidRPr="005E6346" w:rsidRDefault="005E6346" w:rsidP="005E6346">
            <w:pPr>
              <w:jc w:val="center"/>
              <w:rPr>
                <w:sz w:val="18"/>
              </w:rPr>
            </w:pPr>
            <w:r w:rsidRPr="005E6346">
              <w:rPr>
                <w:sz w:val="18"/>
              </w:rPr>
              <w:t>0</w:t>
            </w:r>
          </w:p>
        </w:tc>
      </w:tr>
      <w:tr w:rsidR="005E6346" w:rsidRPr="005E6346" w14:paraId="7D140725" w14:textId="77777777" w:rsidTr="005E6346">
        <w:trPr>
          <w:trHeight w:val="340"/>
          <w:jc w:val="center"/>
        </w:trPr>
        <w:tc>
          <w:tcPr>
            <w:tcW w:w="0" w:type="auto"/>
            <w:noWrap/>
            <w:hideMark/>
          </w:tcPr>
          <w:p w14:paraId="029D720E" w14:textId="77777777" w:rsidR="005E6346" w:rsidRPr="005E6346" w:rsidRDefault="005E6346" w:rsidP="005E6346">
            <w:pPr>
              <w:rPr>
                <w:sz w:val="18"/>
              </w:rPr>
            </w:pPr>
            <w:r w:rsidRPr="005E6346">
              <w:rPr>
                <w:sz w:val="18"/>
              </w:rPr>
              <w:t>Vertical Tail Ratio</w:t>
            </w:r>
          </w:p>
        </w:tc>
        <w:tc>
          <w:tcPr>
            <w:tcW w:w="0" w:type="auto"/>
            <w:noWrap/>
            <w:hideMark/>
          </w:tcPr>
          <w:p w14:paraId="6D2D4745" w14:textId="2D27238D" w:rsidR="005E6346" w:rsidRPr="005E6346" w:rsidRDefault="005E6346" w:rsidP="005E6346">
            <w:pPr>
              <w:jc w:val="center"/>
              <w:rPr>
                <w:sz w:val="18"/>
              </w:rPr>
            </w:pPr>
            <w:r w:rsidRPr="005E6346">
              <w:rPr>
                <w:sz w:val="18"/>
              </w:rPr>
              <w:t>0</w:t>
            </w:r>
            <w:r w:rsidR="00D1179E">
              <w:rPr>
                <w:sz w:val="18"/>
              </w:rPr>
              <w:t>.</w:t>
            </w:r>
            <w:r w:rsidRPr="005E6346">
              <w:rPr>
                <w:sz w:val="18"/>
              </w:rPr>
              <w:t>04</w:t>
            </w:r>
          </w:p>
        </w:tc>
      </w:tr>
      <w:tr w:rsidR="005E6346" w:rsidRPr="005E6346" w14:paraId="664C2200" w14:textId="77777777" w:rsidTr="005E6346">
        <w:trPr>
          <w:trHeight w:val="340"/>
          <w:jc w:val="center"/>
        </w:trPr>
        <w:tc>
          <w:tcPr>
            <w:tcW w:w="0" w:type="auto"/>
            <w:gridSpan w:val="2"/>
            <w:noWrap/>
          </w:tcPr>
          <w:p w14:paraId="04630890" w14:textId="77777777" w:rsidR="005E6346" w:rsidRPr="005E6346" w:rsidRDefault="005E6346" w:rsidP="005E6346">
            <w:pPr>
              <w:jc w:val="center"/>
              <w:rPr>
                <w:sz w:val="18"/>
              </w:rPr>
            </w:pPr>
            <w:r w:rsidRPr="005E6346">
              <w:rPr>
                <w:b/>
                <w:sz w:val="18"/>
              </w:rPr>
              <w:t>FUSELAGE</w:t>
            </w:r>
          </w:p>
        </w:tc>
      </w:tr>
      <w:tr w:rsidR="005E6346" w:rsidRPr="005E6346" w14:paraId="57A4553C" w14:textId="77777777" w:rsidTr="005E6346">
        <w:trPr>
          <w:trHeight w:val="300"/>
          <w:jc w:val="center"/>
        </w:trPr>
        <w:tc>
          <w:tcPr>
            <w:tcW w:w="2961" w:type="dxa"/>
            <w:noWrap/>
            <w:hideMark/>
          </w:tcPr>
          <w:p w14:paraId="11C141DB" w14:textId="77777777" w:rsidR="005E6346" w:rsidRPr="005E6346" w:rsidRDefault="005E6346" w:rsidP="005E6346">
            <w:pPr>
              <w:jc w:val="left"/>
            </w:pPr>
            <w:r w:rsidRPr="005E6346">
              <w:t>Fuselage Length</w:t>
            </w:r>
          </w:p>
        </w:tc>
        <w:tc>
          <w:tcPr>
            <w:tcW w:w="1857" w:type="dxa"/>
            <w:noWrap/>
            <w:hideMark/>
          </w:tcPr>
          <w:p w14:paraId="3E081898" w14:textId="76E4A55C" w:rsidR="005E6346" w:rsidRPr="005E6346" w:rsidRDefault="005E6346" w:rsidP="00D1179E">
            <w:pPr>
              <w:jc w:val="center"/>
            </w:pPr>
            <w:r w:rsidRPr="005E6346">
              <w:t>23</w:t>
            </w:r>
            <w:r w:rsidR="00D1179E">
              <w:t>.</w:t>
            </w:r>
            <w:r w:rsidRPr="005E6346">
              <w:t>1 ft</w:t>
            </w:r>
          </w:p>
        </w:tc>
      </w:tr>
      <w:tr w:rsidR="005E6346" w:rsidRPr="005E6346" w14:paraId="651FB68D" w14:textId="77777777" w:rsidTr="005E6346">
        <w:trPr>
          <w:trHeight w:val="300"/>
          <w:jc w:val="center"/>
        </w:trPr>
        <w:tc>
          <w:tcPr>
            <w:tcW w:w="2961" w:type="dxa"/>
            <w:noWrap/>
            <w:hideMark/>
          </w:tcPr>
          <w:p w14:paraId="5666CCB7" w14:textId="77777777" w:rsidR="005E6346" w:rsidRPr="005E6346" w:rsidRDefault="005E6346" w:rsidP="005E6346">
            <w:pPr>
              <w:jc w:val="left"/>
            </w:pPr>
            <w:r w:rsidRPr="005E6346">
              <w:t>Fuselage Max Diameter</w:t>
            </w:r>
          </w:p>
        </w:tc>
        <w:tc>
          <w:tcPr>
            <w:tcW w:w="1857" w:type="dxa"/>
            <w:noWrap/>
            <w:hideMark/>
          </w:tcPr>
          <w:p w14:paraId="40C8743A" w14:textId="3142CFE8" w:rsidR="005E6346" w:rsidRPr="005E6346" w:rsidRDefault="005E6346" w:rsidP="005E6346">
            <w:pPr>
              <w:jc w:val="center"/>
            </w:pPr>
            <w:r w:rsidRPr="005E6346">
              <w:t>4</w:t>
            </w:r>
            <w:r w:rsidR="00D1179E">
              <w:t>.</w:t>
            </w:r>
            <w:r w:rsidRPr="005E6346">
              <w:t>6 f</w:t>
            </w:r>
            <w:r w:rsidR="00D1179E">
              <w:t>t</w:t>
            </w:r>
          </w:p>
        </w:tc>
      </w:tr>
      <w:tr w:rsidR="005E6346" w:rsidRPr="005E6346" w14:paraId="76E4A2D4" w14:textId="77777777" w:rsidTr="005E6346">
        <w:trPr>
          <w:trHeight w:val="300"/>
          <w:jc w:val="center"/>
        </w:trPr>
        <w:tc>
          <w:tcPr>
            <w:tcW w:w="2961" w:type="dxa"/>
            <w:noWrap/>
            <w:hideMark/>
          </w:tcPr>
          <w:p w14:paraId="0CAB2521" w14:textId="77777777" w:rsidR="005E6346" w:rsidRPr="005E6346" w:rsidRDefault="005E6346" w:rsidP="005E6346">
            <w:pPr>
              <w:jc w:val="left"/>
            </w:pPr>
            <w:r w:rsidRPr="005E6346">
              <w:t>Tail Moment Arm</w:t>
            </w:r>
          </w:p>
        </w:tc>
        <w:tc>
          <w:tcPr>
            <w:tcW w:w="1857" w:type="dxa"/>
            <w:noWrap/>
            <w:hideMark/>
          </w:tcPr>
          <w:p w14:paraId="1CBC17AA" w14:textId="7B9E2083" w:rsidR="005E6346" w:rsidRPr="005E6346" w:rsidRDefault="005E6346" w:rsidP="005E6346">
            <w:pPr>
              <w:jc w:val="center"/>
            </w:pPr>
            <w:r w:rsidRPr="005E6346">
              <w:t>14</w:t>
            </w:r>
            <w:r w:rsidR="00D1179E">
              <w:t>.</w:t>
            </w:r>
            <w:r w:rsidRPr="005E6346">
              <w:t>20 ft</w:t>
            </w:r>
          </w:p>
        </w:tc>
      </w:tr>
      <w:tr w:rsidR="005E6346" w:rsidRPr="005E6346" w14:paraId="5F5CDCA0" w14:textId="77777777" w:rsidTr="005E6346">
        <w:trPr>
          <w:trHeight w:val="300"/>
          <w:jc w:val="center"/>
        </w:trPr>
        <w:tc>
          <w:tcPr>
            <w:tcW w:w="2961" w:type="dxa"/>
            <w:noWrap/>
            <w:hideMark/>
          </w:tcPr>
          <w:p w14:paraId="3C47A98F" w14:textId="77777777" w:rsidR="005E6346" w:rsidRPr="005E6346" w:rsidRDefault="005E6346" w:rsidP="005E6346">
            <w:pPr>
              <w:jc w:val="left"/>
            </w:pPr>
            <w:r w:rsidRPr="005E6346">
              <w:t>CL_required</w:t>
            </w:r>
          </w:p>
        </w:tc>
        <w:tc>
          <w:tcPr>
            <w:tcW w:w="1857" w:type="dxa"/>
            <w:noWrap/>
            <w:hideMark/>
          </w:tcPr>
          <w:p w14:paraId="2440A73F" w14:textId="7C523773" w:rsidR="005E6346" w:rsidRPr="005E6346" w:rsidRDefault="005E6346" w:rsidP="005E6346">
            <w:pPr>
              <w:jc w:val="center"/>
            </w:pPr>
            <w:r w:rsidRPr="005E6346">
              <w:t>0</w:t>
            </w:r>
            <w:r w:rsidR="00D1179E">
              <w:t>.</w:t>
            </w:r>
            <w:r w:rsidRPr="005E6346">
              <w:t>74</w:t>
            </w:r>
          </w:p>
        </w:tc>
      </w:tr>
      <w:tr w:rsidR="005E6346" w:rsidRPr="005E6346" w14:paraId="4268644E" w14:textId="77777777" w:rsidTr="005E6346">
        <w:trPr>
          <w:trHeight w:val="300"/>
          <w:jc w:val="center"/>
        </w:trPr>
        <w:tc>
          <w:tcPr>
            <w:tcW w:w="2961" w:type="dxa"/>
            <w:noWrap/>
            <w:hideMark/>
          </w:tcPr>
          <w:p w14:paraId="0888BD92" w14:textId="77777777" w:rsidR="005E6346" w:rsidRPr="005E6346" w:rsidRDefault="005E6346" w:rsidP="005E6346">
            <w:pPr>
              <w:jc w:val="left"/>
            </w:pPr>
            <w:r w:rsidRPr="005E6346">
              <w:t>Mach Number</w:t>
            </w:r>
          </w:p>
        </w:tc>
        <w:tc>
          <w:tcPr>
            <w:tcW w:w="1857" w:type="dxa"/>
            <w:noWrap/>
            <w:hideMark/>
          </w:tcPr>
          <w:p w14:paraId="00DD3C8B" w14:textId="79262C56" w:rsidR="005E6346" w:rsidRPr="005E6346" w:rsidRDefault="005E6346" w:rsidP="005E6346">
            <w:pPr>
              <w:jc w:val="center"/>
            </w:pPr>
            <w:r w:rsidRPr="005E6346">
              <w:t>0</w:t>
            </w:r>
            <w:r w:rsidR="00D1179E">
              <w:t>.</w:t>
            </w:r>
            <w:r w:rsidRPr="005E6346">
              <w:t>14</w:t>
            </w:r>
          </w:p>
        </w:tc>
      </w:tr>
      <w:tr w:rsidR="005E6346" w:rsidRPr="005E6346" w14:paraId="56C07FE1" w14:textId="77777777" w:rsidTr="005E6346">
        <w:trPr>
          <w:trHeight w:val="300"/>
          <w:jc w:val="center"/>
        </w:trPr>
        <w:tc>
          <w:tcPr>
            <w:tcW w:w="2961" w:type="dxa"/>
            <w:noWrap/>
            <w:hideMark/>
          </w:tcPr>
          <w:p w14:paraId="39DCECF0" w14:textId="77777777" w:rsidR="005E6346" w:rsidRPr="005E6346" w:rsidRDefault="005E6346" w:rsidP="005E6346">
            <w:pPr>
              <w:jc w:val="left"/>
            </w:pPr>
            <w:r w:rsidRPr="005E6346">
              <w:t>Mean cord</w:t>
            </w:r>
          </w:p>
        </w:tc>
        <w:tc>
          <w:tcPr>
            <w:tcW w:w="1857" w:type="dxa"/>
            <w:noWrap/>
            <w:hideMark/>
          </w:tcPr>
          <w:p w14:paraId="6B7A8801" w14:textId="487FDF4B" w:rsidR="005E6346" w:rsidRPr="005E6346" w:rsidRDefault="005E6346" w:rsidP="005E6346">
            <w:pPr>
              <w:jc w:val="center"/>
            </w:pPr>
            <w:r w:rsidRPr="005E6346">
              <w:t>4</w:t>
            </w:r>
            <w:r w:rsidR="00D1179E">
              <w:t>.</w:t>
            </w:r>
            <w:r w:rsidRPr="005E6346">
              <w:t>40 ft.</w:t>
            </w:r>
          </w:p>
        </w:tc>
      </w:tr>
      <w:tr w:rsidR="005E6346" w:rsidRPr="005E6346" w14:paraId="2CAD4E95" w14:textId="77777777" w:rsidTr="005E6346">
        <w:trPr>
          <w:trHeight w:val="300"/>
          <w:jc w:val="center"/>
        </w:trPr>
        <w:tc>
          <w:tcPr>
            <w:tcW w:w="2961" w:type="dxa"/>
            <w:noWrap/>
            <w:hideMark/>
          </w:tcPr>
          <w:p w14:paraId="31F6BBC6" w14:textId="77777777" w:rsidR="005E6346" w:rsidRPr="005E6346" w:rsidRDefault="005E6346" w:rsidP="005E6346">
            <w:pPr>
              <w:jc w:val="left"/>
            </w:pPr>
            <w:r w:rsidRPr="005E6346">
              <w:t>Horizontal tail surface area</w:t>
            </w:r>
          </w:p>
        </w:tc>
        <w:tc>
          <w:tcPr>
            <w:tcW w:w="1857" w:type="dxa"/>
            <w:noWrap/>
            <w:hideMark/>
          </w:tcPr>
          <w:p w14:paraId="618E5705" w14:textId="6CA62A6B" w:rsidR="005E6346" w:rsidRPr="005E6346" w:rsidRDefault="005E6346" w:rsidP="005E6346">
            <w:pPr>
              <w:jc w:val="center"/>
            </w:pPr>
            <w:r w:rsidRPr="005E6346">
              <w:t>21</w:t>
            </w:r>
            <w:r w:rsidR="00D1179E">
              <w:t>.</w:t>
            </w:r>
            <w:r w:rsidRPr="005E6346">
              <w:t>23 ft</w:t>
            </w:r>
            <w:r w:rsidRPr="00EA1FBA">
              <w:rPr>
                <w:vertAlign w:val="superscript"/>
              </w:rPr>
              <w:t>2</w:t>
            </w:r>
          </w:p>
        </w:tc>
      </w:tr>
      <w:tr w:rsidR="005E6346" w:rsidRPr="005E6346" w14:paraId="424EE90A" w14:textId="77777777" w:rsidTr="005E6346">
        <w:trPr>
          <w:trHeight w:val="300"/>
          <w:jc w:val="center"/>
        </w:trPr>
        <w:tc>
          <w:tcPr>
            <w:tcW w:w="2961" w:type="dxa"/>
            <w:noWrap/>
            <w:hideMark/>
          </w:tcPr>
          <w:p w14:paraId="0FAC75F6" w14:textId="77777777" w:rsidR="005E6346" w:rsidRPr="005E6346" w:rsidRDefault="005E6346" w:rsidP="005E6346">
            <w:pPr>
              <w:jc w:val="left"/>
            </w:pPr>
            <w:r w:rsidRPr="005E6346">
              <w:t>Vertical tail surface area</w:t>
            </w:r>
          </w:p>
        </w:tc>
        <w:tc>
          <w:tcPr>
            <w:tcW w:w="1857" w:type="dxa"/>
            <w:noWrap/>
            <w:hideMark/>
          </w:tcPr>
          <w:p w14:paraId="66360AF3" w14:textId="3DB63379" w:rsidR="005E6346" w:rsidRPr="005E6346" w:rsidRDefault="005E6346" w:rsidP="00391145">
            <w:pPr>
              <w:keepNext/>
              <w:jc w:val="center"/>
            </w:pPr>
            <w:r w:rsidRPr="005E6346">
              <w:t>11</w:t>
            </w:r>
            <w:r w:rsidR="00D1179E">
              <w:t>.</w:t>
            </w:r>
            <w:r w:rsidRPr="005E6346">
              <w:t>20 ft</w:t>
            </w:r>
            <w:r w:rsidRPr="00EA1FBA">
              <w:rPr>
                <w:vertAlign w:val="superscript"/>
              </w:rPr>
              <w:t>2</w:t>
            </w:r>
          </w:p>
        </w:tc>
      </w:tr>
    </w:tbl>
    <w:p w14:paraId="70D93AA5" w14:textId="77777777" w:rsidR="00EA1FBA" w:rsidRDefault="00EA1FBA" w:rsidP="00EA1FBA">
      <w:pPr>
        <w:pStyle w:val="Caption"/>
        <w:jc w:val="center"/>
      </w:pPr>
      <w:r>
        <w:t xml:space="preserve">Table </w:t>
      </w:r>
      <w:r>
        <w:fldChar w:fldCharType="begin"/>
      </w:r>
      <w:r>
        <w:instrText xml:space="preserve"> STYLEREF 2 \s </w:instrText>
      </w:r>
      <w:r>
        <w:fldChar w:fldCharType="separate"/>
      </w:r>
      <w:r>
        <w:rPr>
          <w:noProof/>
        </w:rPr>
        <w:t>3.1</w:t>
      </w:r>
      <w:r>
        <w:fldChar w:fldCharType="end"/>
      </w:r>
      <w:r>
        <w:noBreakHyphen/>
      </w:r>
      <w:r>
        <w:fldChar w:fldCharType="begin"/>
      </w:r>
      <w:r>
        <w:instrText xml:space="preserve"> SEQ Table \* ARABIC \s 2 </w:instrText>
      </w:r>
      <w:r>
        <w:fldChar w:fldCharType="separate"/>
      </w:r>
      <w:r>
        <w:rPr>
          <w:noProof/>
        </w:rPr>
        <w:t>21</w:t>
      </w:r>
      <w:r>
        <w:fldChar w:fldCharType="end"/>
      </w:r>
      <w:r>
        <w:t xml:space="preserve">. </w:t>
      </w:r>
      <w:r w:rsidRPr="00693B84">
        <w:t>Geometric Outputs in Both Units</w:t>
      </w:r>
    </w:p>
    <w:tbl>
      <w:tblPr>
        <w:tblW w:w="4606" w:type="dxa"/>
        <w:jc w:val="center"/>
        <w:tblCellMar>
          <w:left w:w="70" w:type="dxa"/>
          <w:right w:w="70" w:type="dxa"/>
        </w:tblCellMar>
        <w:tblLook w:val="04A0" w:firstRow="1" w:lastRow="0" w:firstColumn="1" w:lastColumn="0" w:noHBand="0" w:noVBand="1"/>
      </w:tblPr>
      <w:tblGrid>
        <w:gridCol w:w="2568"/>
        <w:gridCol w:w="1019"/>
        <w:gridCol w:w="1019"/>
      </w:tblGrid>
      <w:tr w:rsidR="005E6346" w:rsidRPr="005E6346" w14:paraId="763F2732" w14:textId="77777777" w:rsidTr="005E6346">
        <w:trPr>
          <w:trHeight w:val="261"/>
          <w:jc w:val="center"/>
        </w:trPr>
        <w:tc>
          <w:tcPr>
            <w:tcW w:w="2568" w:type="dxa"/>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58D96218" w14:textId="77777777" w:rsidR="005E6346" w:rsidRPr="005E6346" w:rsidRDefault="005E6346" w:rsidP="005E6346">
            <w:pPr>
              <w:spacing w:after="0" w:line="240" w:lineRule="auto"/>
              <w:rPr>
                <w:rFonts w:ascii="Times New Roman" w:eastAsia="Times New Roman" w:hAnsi="Times New Roman" w:cs="Times New Roman"/>
                <w:color w:val="000000"/>
                <w:lang w:eastAsia="tr-TR"/>
              </w:rPr>
            </w:pPr>
            <w:r w:rsidRPr="005E6346">
              <w:rPr>
                <w:rFonts w:ascii="Times New Roman" w:eastAsia="Times New Roman" w:hAnsi="Times New Roman" w:cs="Times New Roman"/>
                <w:color w:val="000000"/>
                <w:lang w:eastAsia="tr-TR"/>
              </w:rPr>
              <w:t>Fuselage Length</w:t>
            </w:r>
          </w:p>
        </w:tc>
        <w:tc>
          <w:tcPr>
            <w:tcW w:w="1019" w:type="dxa"/>
            <w:tcBorders>
              <w:top w:val="single" w:sz="4" w:space="0" w:color="70AD47"/>
              <w:left w:val="nil"/>
              <w:bottom w:val="single" w:sz="4" w:space="0" w:color="70AD47"/>
              <w:right w:val="single" w:sz="4" w:space="0" w:color="70AD47"/>
            </w:tcBorders>
            <w:shd w:val="clear" w:color="auto" w:fill="auto"/>
            <w:noWrap/>
            <w:vAlign w:val="bottom"/>
            <w:hideMark/>
          </w:tcPr>
          <w:p w14:paraId="26950E95" w14:textId="11E17251" w:rsidR="005E6346" w:rsidRPr="005E6346" w:rsidRDefault="005E6346" w:rsidP="005E6346">
            <w:pPr>
              <w:spacing w:after="0" w:line="240" w:lineRule="auto"/>
              <w:jc w:val="center"/>
              <w:rPr>
                <w:rFonts w:ascii="Times New Roman" w:eastAsia="Times New Roman" w:hAnsi="Times New Roman" w:cs="Times New Roman"/>
                <w:color w:val="000000"/>
                <w:lang w:eastAsia="tr-TR"/>
              </w:rPr>
            </w:pPr>
            <w:r w:rsidRPr="005E6346">
              <w:rPr>
                <w:rFonts w:ascii="Times New Roman" w:eastAsia="Times New Roman" w:hAnsi="Times New Roman" w:cs="Times New Roman"/>
                <w:color w:val="000000"/>
                <w:lang w:eastAsia="tr-TR"/>
              </w:rPr>
              <w:t>23</w:t>
            </w:r>
            <w:r w:rsidR="009F22DF">
              <w:rPr>
                <w:rFonts w:ascii="Times New Roman" w:eastAsia="Times New Roman" w:hAnsi="Times New Roman" w:cs="Times New Roman"/>
                <w:color w:val="000000"/>
                <w:lang w:eastAsia="tr-TR"/>
              </w:rPr>
              <w:t>.</w:t>
            </w:r>
            <w:r w:rsidRPr="005E6346">
              <w:rPr>
                <w:rFonts w:ascii="Times New Roman" w:eastAsia="Times New Roman" w:hAnsi="Times New Roman" w:cs="Times New Roman"/>
                <w:color w:val="000000"/>
                <w:lang w:eastAsia="tr-TR"/>
              </w:rPr>
              <w:t>10 ft.</w:t>
            </w:r>
          </w:p>
        </w:tc>
        <w:tc>
          <w:tcPr>
            <w:tcW w:w="1019" w:type="dxa"/>
            <w:tcBorders>
              <w:top w:val="single" w:sz="4" w:space="0" w:color="70AD47"/>
              <w:left w:val="nil"/>
              <w:bottom w:val="single" w:sz="4" w:space="0" w:color="70AD47"/>
              <w:right w:val="single" w:sz="4" w:space="0" w:color="70AD47"/>
            </w:tcBorders>
            <w:shd w:val="clear" w:color="auto" w:fill="auto"/>
            <w:noWrap/>
            <w:vAlign w:val="bottom"/>
            <w:hideMark/>
          </w:tcPr>
          <w:p w14:paraId="3F5D3821" w14:textId="10EB3A3C" w:rsidR="005E6346" w:rsidRPr="005E6346" w:rsidRDefault="005E6346" w:rsidP="005E6346">
            <w:pPr>
              <w:spacing w:after="0" w:line="240" w:lineRule="auto"/>
              <w:jc w:val="center"/>
              <w:rPr>
                <w:rFonts w:ascii="Times New Roman" w:eastAsia="Times New Roman" w:hAnsi="Times New Roman" w:cs="Times New Roman"/>
                <w:color w:val="000000"/>
                <w:lang w:eastAsia="tr-TR"/>
              </w:rPr>
            </w:pPr>
            <w:r w:rsidRPr="005E6346">
              <w:rPr>
                <w:rFonts w:ascii="Times New Roman" w:eastAsia="Times New Roman" w:hAnsi="Times New Roman" w:cs="Times New Roman"/>
                <w:color w:val="000000"/>
                <w:lang w:eastAsia="tr-TR"/>
              </w:rPr>
              <w:t>7</w:t>
            </w:r>
            <w:r w:rsidR="009F22DF">
              <w:rPr>
                <w:rFonts w:ascii="Times New Roman" w:eastAsia="Times New Roman" w:hAnsi="Times New Roman" w:cs="Times New Roman"/>
                <w:color w:val="000000"/>
                <w:lang w:eastAsia="tr-TR"/>
              </w:rPr>
              <w:t>.</w:t>
            </w:r>
            <w:r w:rsidRPr="005E6346">
              <w:rPr>
                <w:rFonts w:ascii="Times New Roman" w:eastAsia="Times New Roman" w:hAnsi="Times New Roman" w:cs="Times New Roman"/>
                <w:color w:val="000000"/>
                <w:lang w:eastAsia="tr-TR"/>
              </w:rPr>
              <w:t>05 m</w:t>
            </w:r>
          </w:p>
        </w:tc>
      </w:tr>
      <w:tr w:rsidR="005E6346" w:rsidRPr="005E6346" w14:paraId="6E5A0024" w14:textId="77777777" w:rsidTr="005E6346">
        <w:trPr>
          <w:trHeight w:val="261"/>
          <w:jc w:val="center"/>
        </w:trPr>
        <w:tc>
          <w:tcPr>
            <w:tcW w:w="2568" w:type="dxa"/>
            <w:tcBorders>
              <w:top w:val="nil"/>
              <w:left w:val="single" w:sz="4" w:space="0" w:color="70AD47"/>
              <w:bottom w:val="single" w:sz="4" w:space="0" w:color="70AD47"/>
              <w:right w:val="single" w:sz="4" w:space="0" w:color="70AD47"/>
            </w:tcBorders>
            <w:shd w:val="clear" w:color="auto" w:fill="auto"/>
            <w:noWrap/>
            <w:vAlign w:val="bottom"/>
            <w:hideMark/>
          </w:tcPr>
          <w:p w14:paraId="6FCFA7DD" w14:textId="77777777" w:rsidR="005E6346" w:rsidRPr="005E6346" w:rsidRDefault="005E6346" w:rsidP="005E6346">
            <w:pPr>
              <w:spacing w:after="0" w:line="240" w:lineRule="auto"/>
              <w:rPr>
                <w:rFonts w:ascii="Times New Roman" w:eastAsia="Times New Roman" w:hAnsi="Times New Roman" w:cs="Times New Roman"/>
                <w:color w:val="000000"/>
                <w:lang w:eastAsia="tr-TR"/>
              </w:rPr>
            </w:pPr>
            <w:r w:rsidRPr="005E6346">
              <w:rPr>
                <w:rFonts w:ascii="Times New Roman" w:eastAsia="Times New Roman" w:hAnsi="Times New Roman" w:cs="Times New Roman"/>
                <w:color w:val="000000"/>
                <w:lang w:eastAsia="tr-TR"/>
              </w:rPr>
              <w:t>Max Fuselage Diameter</w:t>
            </w:r>
          </w:p>
        </w:tc>
        <w:tc>
          <w:tcPr>
            <w:tcW w:w="1019" w:type="dxa"/>
            <w:tcBorders>
              <w:top w:val="nil"/>
              <w:left w:val="nil"/>
              <w:bottom w:val="single" w:sz="4" w:space="0" w:color="70AD47"/>
              <w:right w:val="single" w:sz="4" w:space="0" w:color="70AD47"/>
            </w:tcBorders>
            <w:shd w:val="clear" w:color="auto" w:fill="auto"/>
            <w:noWrap/>
            <w:vAlign w:val="bottom"/>
            <w:hideMark/>
          </w:tcPr>
          <w:p w14:paraId="0C67CF7C" w14:textId="2B25DB1A" w:rsidR="005E6346" w:rsidRPr="005E6346" w:rsidRDefault="005E6346" w:rsidP="005E6346">
            <w:pPr>
              <w:spacing w:after="0" w:line="240" w:lineRule="auto"/>
              <w:jc w:val="center"/>
              <w:rPr>
                <w:rFonts w:ascii="Times New Roman" w:eastAsia="Times New Roman" w:hAnsi="Times New Roman" w:cs="Times New Roman"/>
                <w:color w:val="000000"/>
                <w:lang w:eastAsia="tr-TR"/>
              </w:rPr>
            </w:pPr>
            <w:r w:rsidRPr="005E6346">
              <w:rPr>
                <w:rFonts w:ascii="Times New Roman" w:eastAsia="Times New Roman" w:hAnsi="Times New Roman" w:cs="Times New Roman"/>
                <w:color w:val="000000"/>
                <w:lang w:eastAsia="tr-TR"/>
              </w:rPr>
              <w:t>4</w:t>
            </w:r>
            <w:r w:rsidR="009F22DF">
              <w:rPr>
                <w:rFonts w:ascii="Times New Roman" w:eastAsia="Times New Roman" w:hAnsi="Times New Roman" w:cs="Times New Roman"/>
                <w:color w:val="000000"/>
                <w:lang w:eastAsia="tr-TR"/>
              </w:rPr>
              <w:t>.</w:t>
            </w:r>
            <w:r w:rsidRPr="005E6346">
              <w:rPr>
                <w:rFonts w:ascii="Times New Roman" w:eastAsia="Times New Roman" w:hAnsi="Times New Roman" w:cs="Times New Roman"/>
                <w:color w:val="000000"/>
                <w:lang w:eastAsia="tr-TR"/>
              </w:rPr>
              <w:t>62 ft.</w:t>
            </w:r>
          </w:p>
        </w:tc>
        <w:tc>
          <w:tcPr>
            <w:tcW w:w="1019" w:type="dxa"/>
            <w:tcBorders>
              <w:top w:val="nil"/>
              <w:left w:val="nil"/>
              <w:bottom w:val="single" w:sz="4" w:space="0" w:color="70AD47"/>
              <w:right w:val="single" w:sz="4" w:space="0" w:color="70AD47"/>
            </w:tcBorders>
            <w:shd w:val="clear" w:color="auto" w:fill="auto"/>
            <w:noWrap/>
            <w:vAlign w:val="bottom"/>
            <w:hideMark/>
          </w:tcPr>
          <w:p w14:paraId="058F87D1" w14:textId="66533CF9" w:rsidR="005E6346" w:rsidRPr="005E6346" w:rsidRDefault="005E6346" w:rsidP="005E6346">
            <w:pPr>
              <w:spacing w:after="0" w:line="240" w:lineRule="auto"/>
              <w:jc w:val="center"/>
              <w:rPr>
                <w:rFonts w:ascii="Times New Roman" w:eastAsia="Times New Roman" w:hAnsi="Times New Roman" w:cs="Times New Roman"/>
                <w:color w:val="000000"/>
                <w:lang w:eastAsia="tr-TR"/>
              </w:rPr>
            </w:pPr>
            <w:r w:rsidRPr="005E6346">
              <w:rPr>
                <w:rFonts w:ascii="Times New Roman" w:eastAsia="Times New Roman" w:hAnsi="Times New Roman" w:cs="Times New Roman"/>
                <w:color w:val="000000"/>
                <w:lang w:eastAsia="tr-TR"/>
              </w:rPr>
              <w:t>1</w:t>
            </w:r>
            <w:r w:rsidR="009F22DF">
              <w:rPr>
                <w:rFonts w:ascii="Times New Roman" w:eastAsia="Times New Roman" w:hAnsi="Times New Roman" w:cs="Times New Roman"/>
                <w:color w:val="000000"/>
                <w:lang w:eastAsia="tr-TR"/>
              </w:rPr>
              <w:t>.</w:t>
            </w:r>
            <w:r w:rsidRPr="005E6346">
              <w:rPr>
                <w:rFonts w:ascii="Times New Roman" w:eastAsia="Times New Roman" w:hAnsi="Times New Roman" w:cs="Times New Roman"/>
                <w:color w:val="000000"/>
                <w:lang w:eastAsia="tr-TR"/>
              </w:rPr>
              <w:t>40 m</w:t>
            </w:r>
          </w:p>
        </w:tc>
      </w:tr>
      <w:tr w:rsidR="005E6346" w:rsidRPr="005E6346" w14:paraId="2CC4FE9C" w14:textId="77777777" w:rsidTr="005E6346">
        <w:trPr>
          <w:trHeight w:val="261"/>
          <w:jc w:val="center"/>
        </w:trPr>
        <w:tc>
          <w:tcPr>
            <w:tcW w:w="2568" w:type="dxa"/>
            <w:tcBorders>
              <w:top w:val="nil"/>
              <w:left w:val="single" w:sz="4" w:space="0" w:color="70AD47"/>
              <w:bottom w:val="single" w:sz="4" w:space="0" w:color="70AD47"/>
              <w:right w:val="single" w:sz="4" w:space="0" w:color="70AD47"/>
            </w:tcBorders>
            <w:shd w:val="clear" w:color="auto" w:fill="auto"/>
            <w:noWrap/>
            <w:vAlign w:val="bottom"/>
            <w:hideMark/>
          </w:tcPr>
          <w:p w14:paraId="0DC44D28" w14:textId="77777777" w:rsidR="005E6346" w:rsidRPr="005E6346" w:rsidRDefault="005E6346" w:rsidP="005E6346">
            <w:pPr>
              <w:spacing w:after="0" w:line="240" w:lineRule="auto"/>
              <w:rPr>
                <w:rFonts w:ascii="Times New Roman" w:eastAsia="Times New Roman" w:hAnsi="Times New Roman" w:cs="Times New Roman"/>
                <w:color w:val="000000"/>
                <w:lang w:eastAsia="tr-TR"/>
              </w:rPr>
            </w:pPr>
            <w:r w:rsidRPr="005E6346">
              <w:rPr>
                <w:rFonts w:ascii="Times New Roman" w:eastAsia="Times New Roman" w:hAnsi="Times New Roman" w:cs="Times New Roman"/>
                <w:color w:val="000000"/>
                <w:lang w:eastAsia="tr-TR"/>
              </w:rPr>
              <w:t>Tail Moment Arm</w:t>
            </w:r>
          </w:p>
        </w:tc>
        <w:tc>
          <w:tcPr>
            <w:tcW w:w="1019" w:type="dxa"/>
            <w:tcBorders>
              <w:top w:val="nil"/>
              <w:left w:val="nil"/>
              <w:bottom w:val="single" w:sz="4" w:space="0" w:color="70AD47"/>
              <w:right w:val="single" w:sz="4" w:space="0" w:color="70AD47"/>
            </w:tcBorders>
            <w:shd w:val="clear" w:color="auto" w:fill="auto"/>
            <w:noWrap/>
            <w:vAlign w:val="bottom"/>
            <w:hideMark/>
          </w:tcPr>
          <w:p w14:paraId="3ED0B68C" w14:textId="22571611" w:rsidR="005E6346" w:rsidRPr="005E6346" w:rsidRDefault="005E6346" w:rsidP="005E6346">
            <w:pPr>
              <w:spacing w:after="0" w:line="240" w:lineRule="auto"/>
              <w:jc w:val="center"/>
              <w:rPr>
                <w:rFonts w:ascii="Times New Roman" w:eastAsia="Times New Roman" w:hAnsi="Times New Roman" w:cs="Times New Roman"/>
                <w:color w:val="000000"/>
                <w:lang w:eastAsia="tr-TR"/>
              </w:rPr>
            </w:pPr>
            <w:r w:rsidRPr="005E6346">
              <w:rPr>
                <w:rFonts w:ascii="Times New Roman" w:eastAsia="Times New Roman" w:hAnsi="Times New Roman" w:cs="Times New Roman"/>
                <w:color w:val="000000"/>
                <w:lang w:eastAsia="tr-TR"/>
              </w:rPr>
              <w:t>14</w:t>
            </w:r>
            <w:r w:rsidR="009F22DF">
              <w:rPr>
                <w:rFonts w:ascii="Times New Roman" w:eastAsia="Times New Roman" w:hAnsi="Times New Roman" w:cs="Times New Roman"/>
                <w:color w:val="000000"/>
                <w:lang w:eastAsia="tr-TR"/>
              </w:rPr>
              <w:t>.</w:t>
            </w:r>
            <w:r w:rsidRPr="005E6346">
              <w:rPr>
                <w:rFonts w:ascii="Times New Roman" w:eastAsia="Times New Roman" w:hAnsi="Times New Roman" w:cs="Times New Roman"/>
                <w:color w:val="000000"/>
                <w:lang w:eastAsia="tr-TR"/>
              </w:rPr>
              <w:t>20 ft.</w:t>
            </w:r>
          </w:p>
        </w:tc>
        <w:tc>
          <w:tcPr>
            <w:tcW w:w="1019" w:type="dxa"/>
            <w:tcBorders>
              <w:top w:val="nil"/>
              <w:left w:val="nil"/>
              <w:bottom w:val="single" w:sz="4" w:space="0" w:color="70AD47"/>
              <w:right w:val="single" w:sz="4" w:space="0" w:color="70AD47"/>
            </w:tcBorders>
            <w:shd w:val="clear" w:color="auto" w:fill="auto"/>
            <w:noWrap/>
            <w:vAlign w:val="bottom"/>
            <w:hideMark/>
          </w:tcPr>
          <w:p w14:paraId="67F7E97B" w14:textId="01F65C73" w:rsidR="005E6346" w:rsidRPr="005E6346" w:rsidRDefault="005E6346" w:rsidP="005E6346">
            <w:pPr>
              <w:spacing w:after="0" w:line="240" w:lineRule="auto"/>
              <w:jc w:val="center"/>
              <w:rPr>
                <w:rFonts w:ascii="Times New Roman" w:eastAsia="Times New Roman" w:hAnsi="Times New Roman" w:cs="Times New Roman"/>
                <w:color w:val="000000"/>
                <w:lang w:eastAsia="tr-TR"/>
              </w:rPr>
            </w:pPr>
            <w:r w:rsidRPr="005E6346">
              <w:rPr>
                <w:rFonts w:ascii="Times New Roman" w:eastAsia="Times New Roman" w:hAnsi="Times New Roman" w:cs="Times New Roman"/>
                <w:color w:val="000000"/>
                <w:lang w:eastAsia="tr-TR"/>
              </w:rPr>
              <w:t>4</w:t>
            </w:r>
            <w:r w:rsidR="009F22DF">
              <w:rPr>
                <w:rFonts w:ascii="Times New Roman" w:eastAsia="Times New Roman" w:hAnsi="Times New Roman" w:cs="Times New Roman"/>
                <w:color w:val="000000"/>
                <w:lang w:eastAsia="tr-TR"/>
              </w:rPr>
              <w:t>.</w:t>
            </w:r>
            <w:r w:rsidRPr="005E6346">
              <w:rPr>
                <w:rFonts w:ascii="Times New Roman" w:eastAsia="Times New Roman" w:hAnsi="Times New Roman" w:cs="Times New Roman"/>
                <w:color w:val="000000"/>
                <w:lang w:eastAsia="tr-TR"/>
              </w:rPr>
              <w:t>33 m</w:t>
            </w:r>
          </w:p>
        </w:tc>
      </w:tr>
      <w:tr w:rsidR="005E6346" w:rsidRPr="005E6346" w14:paraId="53AAF33A" w14:textId="77777777" w:rsidTr="005E6346">
        <w:trPr>
          <w:trHeight w:val="261"/>
          <w:jc w:val="center"/>
        </w:trPr>
        <w:tc>
          <w:tcPr>
            <w:tcW w:w="2568" w:type="dxa"/>
            <w:tcBorders>
              <w:top w:val="nil"/>
              <w:left w:val="single" w:sz="4" w:space="0" w:color="70AD47"/>
              <w:bottom w:val="single" w:sz="4" w:space="0" w:color="70AD47"/>
              <w:right w:val="single" w:sz="4" w:space="0" w:color="70AD47"/>
            </w:tcBorders>
            <w:shd w:val="clear" w:color="auto" w:fill="auto"/>
            <w:noWrap/>
            <w:vAlign w:val="bottom"/>
            <w:hideMark/>
          </w:tcPr>
          <w:p w14:paraId="1C6861DE" w14:textId="77777777" w:rsidR="005E6346" w:rsidRPr="005E6346" w:rsidRDefault="005E6346" w:rsidP="005E6346">
            <w:pPr>
              <w:spacing w:after="0" w:line="240" w:lineRule="auto"/>
              <w:rPr>
                <w:rFonts w:ascii="Times New Roman" w:eastAsia="Times New Roman" w:hAnsi="Times New Roman" w:cs="Times New Roman"/>
                <w:color w:val="000000"/>
                <w:lang w:eastAsia="tr-TR"/>
              </w:rPr>
            </w:pPr>
            <w:r w:rsidRPr="005E6346">
              <w:rPr>
                <w:rFonts w:ascii="Times New Roman" w:eastAsia="Times New Roman" w:hAnsi="Times New Roman" w:cs="Times New Roman"/>
                <w:color w:val="000000"/>
                <w:lang w:eastAsia="tr-TR"/>
              </w:rPr>
              <w:t>Wing Span</w:t>
            </w:r>
          </w:p>
        </w:tc>
        <w:tc>
          <w:tcPr>
            <w:tcW w:w="1019" w:type="dxa"/>
            <w:tcBorders>
              <w:top w:val="nil"/>
              <w:left w:val="nil"/>
              <w:bottom w:val="single" w:sz="4" w:space="0" w:color="70AD47"/>
              <w:right w:val="single" w:sz="4" w:space="0" w:color="70AD47"/>
            </w:tcBorders>
            <w:shd w:val="clear" w:color="auto" w:fill="auto"/>
            <w:noWrap/>
            <w:vAlign w:val="bottom"/>
            <w:hideMark/>
          </w:tcPr>
          <w:p w14:paraId="6B7F4827" w14:textId="63456C2F" w:rsidR="005E6346" w:rsidRPr="005E6346" w:rsidRDefault="005E6346" w:rsidP="009F22DF">
            <w:pPr>
              <w:spacing w:after="0" w:line="240" w:lineRule="auto"/>
              <w:jc w:val="center"/>
              <w:rPr>
                <w:rFonts w:ascii="Times New Roman" w:eastAsia="Times New Roman" w:hAnsi="Times New Roman" w:cs="Times New Roman"/>
                <w:color w:val="000000"/>
                <w:lang w:eastAsia="tr-TR"/>
              </w:rPr>
            </w:pPr>
            <w:r w:rsidRPr="005E6346">
              <w:rPr>
                <w:rFonts w:ascii="Times New Roman" w:eastAsia="Times New Roman" w:hAnsi="Times New Roman" w:cs="Times New Roman"/>
                <w:color w:val="000000"/>
                <w:lang w:eastAsia="tr-TR"/>
              </w:rPr>
              <w:t>32</w:t>
            </w:r>
            <w:r w:rsidR="009F22DF">
              <w:rPr>
                <w:rFonts w:ascii="Times New Roman" w:eastAsia="Times New Roman" w:hAnsi="Times New Roman" w:cs="Times New Roman"/>
                <w:color w:val="000000"/>
                <w:lang w:eastAsia="tr-TR"/>
              </w:rPr>
              <w:t>.</w:t>
            </w:r>
            <w:r w:rsidRPr="005E6346">
              <w:rPr>
                <w:rFonts w:ascii="Times New Roman" w:eastAsia="Times New Roman" w:hAnsi="Times New Roman" w:cs="Times New Roman"/>
                <w:color w:val="000000"/>
                <w:lang w:eastAsia="tr-TR"/>
              </w:rPr>
              <w:t>2 ft.</w:t>
            </w:r>
          </w:p>
        </w:tc>
        <w:tc>
          <w:tcPr>
            <w:tcW w:w="1019" w:type="dxa"/>
            <w:tcBorders>
              <w:top w:val="nil"/>
              <w:left w:val="nil"/>
              <w:bottom w:val="single" w:sz="4" w:space="0" w:color="70AD47"/>
              <w:right w:val="single" w:sz="4" w:space="0" w:color="70AD47"/>
            </w:tcBorders>
            <w:shd w:val="clear" w:color="auto" w:fill="auto"/>
            <w:noWrap/>
            <w:vAlign w:val="bottom"/>
            <w:hideMark/>
          </w:tcPr>
          <w:p w14:paraId="0CFFFD74" w14:textId="7954410F" w:rsidR="005E6346" w:rsidRPr="005E6346" w:rsidRDefault="005E6346" w:rsidP="005E6346">
            <w:pPr>
              <w:spacing w:after="0" w:line="240" w:lineRule="auto"/>
              <w:jc w:val="center"/>
              <w:rPr>
                <w:rFonts w:ascii="Times New Roman" w:eastAsia="Times New Roman" w:hAnsi="Times New Roman" w:cs="Times New Roman"/>
                <w:color w:val="000000"/>
                <w:lang w:eastAsia="tr-TR"/>
              </w:rPr>
            </w:pPr>
            <w:r w:rsidRPr="005E6346">
              <w:rPr>
                <w:rFonts w:ascii="Times New Roman" w:eastAsia="Times New Roman" w:hAnsi="Times New Roman" w:cs="Times New Roman"/>
                <w:color w:val="000000"/>
                <w:lang w:eastAsia="tr-TR"/>
              </w:rPr>
              <w:t>9</w:t>
            </w:r>
            <w:r w:rsidR="009F22DF">
              <w:rPr>
                <w:rFonts w:ascii="Times New Roman" w:eastAsia="Times New Roman" w:hAnsi="Times New Roman" w:cs="Times New Roman"/>
                <w:color w:val="000000"/>
                <w:lang w:eastAsia="tr-TR"/>
              </w:rPr>
              <w:t>.</w:t>
            </w:r>
            <w:r w:rsidRPr="005E6346">
              <w:rPr>
                <w:rFonts w:ascii="Times New Roman" w:eastAsia="Times New Roman" w:hAnsi="Times New Roman" w:cs="Times New Roman"/>
                <w:color w:val="000000"/>
                <w:lang w:eastAsia="tr-TR"/>
              </w:rPr>
              <w:t>83 m</w:t>
            </w:r>
          </w:p>
        </w:tc>
      </w:tr>
      <w:tr w:rsidR="005E6346" w:rsidRPr="005E6346" w14:paraId="3E9FDF9A" w14:textId="77777777" w:rsidTr="005E6346">
        <w:trPr>
          <w:trHeight w:val="261"/>
          <w:jc w:val="center"/>
        </w:trPr>
        <w:tc>
          <w:tcPr>
            <w:tcW w:w="2568" w:type="dxa"/>
            <w:tcBorders>
              <w:top w:val="nil"/>
              <w:left w:val="single" w:sz="4" w:space="0" w:color="70AD47"/>
              <w:bottom w:val="single" w:sz="4" w:space="0" w:color="70AD47"/>
              <w:right w:val="single" w:sz="4" w:space="0" w:color="70AD47"/>
            </w:tcBorders>
            <w:shd w:val="clear" w:color="auto" w:fill="auto"/>
            <w:noWrap/>
            <w:vAlign w:val="bottom"/>
            <w:hideMark/>
          </w:tcPr>
          <w:p w14:paraId="6041D8BA" w14:textId="77777777" w:rsidR="005E6346" w:rsidRPr="005E6346" w:rsidRDefault="005E6346" w:rsidP="005E6346">
            <w:pPr>
              <w:spacing w:after="0" w:line="240" w:lineRule="auto"/>
              <w:rPr>
                <w:rFonts w:ascii="Times New Roman" w:eastAsia="Times New Roman" w:hAnsi="Times New Roman" w:cs="Times New Roman"/>
                <w:color w:val="000000"/>
                <w:lang w:eastAsia="tr-TR"/>
              </w:rPr>
            </w:pPr>
            <w:r w:rsidRPr="005E6346">
              <w:rPr>
                <w:rFonts w:ascii="Times New Roman" w:eastAsia="Times New Roman" w:hAnsi="Times New Roman" w:cs="Times New Roman"/>
                <w:color w:val="000000"/>
                <w:lang w:eastAsia="tr-TR"/>
              </w:rPr>
              <w:t>Wing root cord</w:t>
            </w:r>
          </w:p>
        </w:tc>
        <w:tc>
          <w:tcPr>
            <w:tcW w:w="1019" w:type="dxa"/>
            <w:tcBorders>
              <w:top w:val="nil"/>
              <w:left w:val="nil"/>
              <w:bottom w:val="single" w:sz="4" w:space="0" w:color="70AD47"/>
              <w:right w:val="single" w:sz="4" w:space="0" w:color="70AD47"/>
            </w:tcBorders>
            <w:shd w:val="clear" w:color="auto" w:fill="auto"/>
            <w:noWrap/>
            <w:vAlign w:val="bottom"/>
            <w:hideMark/>
          </w:tcPr>
          <w:p w14:paraId="59243D8C" w14:textId="3050C234" w:rsidR="005E6346" w:rsidRPr="005E6346" w:rsidRDefault="005E6346" w:rsidP="005E6346">
            <w:pPr>
              <w:spacing w:after="0" w:line="240" w:lineRule="auto"/>
              <w:jc w:val="center"/>
              <w:rPr>
                <w:rFonts w:ascii="Times New Roman" w:eastAsia="Times New Roman" w:hAnsi="Times New Roman" w:cs="Times New Roman"/>
                <w:color w:val="000000"/>
                <w:lang w:eastAsia="tr-TR"/>
              </w:rPr>
            </w:pPr>
            <w:r w:rsidRPr="005E6346">
              <w:rPr>
                <w:rFonts w:ascii="Times New Roman" w:eastAsia="Times New Roman" w:hAnsi="Times New Roman" w:cs="Times New Roman"/>
                <w:color w:val="000000"/>
                <w:lang w:eastAsia="tr-TR"/>
              </w:rPr>
              <w:t>5</w:t>
            </w:r>
            <w:r w:rsidR="009F22DF">
              <w:rPr>
                <w:rFonts w:ascii="Times New Roman" w:eastAsia="Times New Roman" w:hAnsi="Times New Roman" w:cs="Times New Roman"/>
                <w:color w:val="000000"/>
                <w:lang w:eastAsia="tr-TR"/>
              </w:rPr>
              <w:t>.</w:t>
            </w:r>
            <w:r w:rsidRPr="005E6346">
              <w:rPr>
                <w:rFonts w:ascii="Times New Roman" w:eastAsia="Times New Roman" w:hAnsi="Times New Roman" w:cs="Times New Roman"/>
                <w:color w:val="000000"/>
                <w:lang w:eastAsia="tr-TR"/>
              </w:rPr>
              <w:t>66 ft.</w:t>
            </w:r>
          </w:p>
        </w:tc>
        <w:tc>
          <w:tcPr>
            <w:tcW w:w="1019" w:type="dxa"/>
            <w:tcBorders>
              <w:top w:val="nil"/>
              <w:left w:val="nil"/>
              <w:bottom w:val="single" w:sz="4" w:space="0" w:color="70AD47"/>
              <w:right w:val="single" w:sz="4" w:space="0" w:color="70AD47"/>
            </w:tcBorders>
            <w:shd w:val="clear" w:color="auto" w:fill="auto"/>
            <w:noWrap/>
            <w:vAlign w:val="bottom"/>
            <w:hideMark/>
          </w:tcPr>
          <w:p w14:paraId="5E5A05DD" w14:textId="25371225" w:rsidR="005E6346" w:rsidRPr="005E6346" w:rsidRDefault="005E6346" w:rsidP="005E6346">
            <w:pPr>
              <w:spacing w:after="0" w:line="240" w:lineRule="auto"/>
              <w:jc w:val="center"/>
              <w:rPr>
                <w:rFonts w:ascii="Times New Roman" w:eastAsia="Times New Roman" w:hAnsi="Times New Roman" w:cs="Times New Roman"/>
                <w:color w:val="000000"/>
                <w:lang w:eastAsia="tr-TR"/>
              </w:rPr>
            </w:pPr>
            <w:r w:rsidRPr="005E6346">
              <w:rPr>
                <w:rFonts w:ascii="Times New Roman" w:eastAsia="Times New Roman" w:hAnsi="Times New Roman" w:cs="Times New Roman"/>
                <w:color w:val="000000"/>
                <w:lang w:eastAsia="tr-TR"/>
              </w:rPr>
              <w:t>1</w:t>
            </w:r>
            <w:r w:rsidR="009F22DF">
              <w:rPr>
                <w:rFonts w:ascii="Times New Roman" w:eastAsia="Times New Roman" w:hAnsi="Times New Roman" w:cs="Times New Roman"/>
                <w:color w:val="000000"/>
                <w:lang w:eastAsia="tr-TR"/>
              </w:rPr>
              <w:t>.</w:t>
            </w:r>
            <w:r w:rsidRPr="005E6346">
              <w:rPr>
                <w:rFonts w:ascii="Times New Roman" w:eastAsia="Times New Roman" w:hAnsi="Times New Roman" w:cs="Times New Roman"/>
                <w:color w:val="000000"/>
                <w:lang w:eastAsia="tr-TR"/>
              </w:rPr>
              <w:t>72 m</w:t>
            </w:r>
          </w:p>
        </w:tc>
      </w:tr>
      <w:tr w:rsidR="005E6346" w:rsidRPr="005E6346" w14:paraId="032FC487" w14:textId="77777777" w:rsidTr="005E6346">
        <w:trPr>
          <w:trHeight w:val="261"/>
          <w:jc w:val="center"/>
        </w:trPr>
        <w:tc>
          <w:tcPr>
            <w:tcW w:w="2568" w:type="dxa"/>
            <w:tcBorders>
              <w:top w:val="nil"/>
              <w:left w:val="single" w:sz="4" w:space="0" w:color="70AD47"/>
              <w:bottom w:val="single" w:sz="4" w:space="0" w:color="70AD47"/>
              <w:right w:val="single" w:sz="4" w:space="0" w:color="70AD47"/>
            </w:tcBorders>
            <w:shd w:val="clear" w:color="auto" w:fill="auto"/>
            <w:noWrap/>
            <w:vAlign w:val="bottom"/>
            <w:hideMark/>
          </w:tcPr>
          <w:p w14:paraId="1651FB80" w14:textId="77777777" w:rsidR="005E6346" w:rsidRPr="005E6346" w:rsidRDefault="005E6346" w:rsidP="005E6346">
            <w:pPr>
              <w:spacing w:after="0" w:line="240" w:lineRule="auto"/>
              <w:rPr>
                <w:rFonts w:ascii="Times New Roman" w:eastAsia="Times New Roman" w:hAnsi="Times New Roman" w:cs="Times New Roman"/>
                <w:color w:val="000000"/>
                <w:lang w:eastAsia="tr-TR"/>
              </w:rPr>
            </w:pPr>
            <w:r w:rsidRPr="005E6346">
              <w:rPr>
                <w:rFonts w:ascii="Times New Roman" w:eastAsia="Times New Roman" w:hAnsi="Times New Roman" w:cs="Times New Roman"/>
                <w:color w:val="000000"/>
                <w:lang w:eastAsia="tr-TR"/>
              </w:rPr>
              <w:t>Wing tip Cord</w:t>
            </w:r>
          </w:p>
        </w:tc>
        <w:tc>
          <w:tcPr>
            <w:tcW w:w="1019" w:type="dxa"/>
            <w:tcBorders>
              <w:top w:val="nil"/>
              <w:left w:val="nil"/>
              <w:bottom w:val="single" w:sz="4" w:space="0" w:color="70AD47"/>
              <w:right w:val="single" w:sz="4" w:space="0" w:color="70AD47"/>
            </w:tcBorders>
            <w:shd w:val="clear" w:color="auto" w:fill="auto"/>
            <w:noWrap/>
            <w:vAlign w:val="bottom"/>
            <w:hideMark/>
          </w:tcPr>
          <w:p w14:paraId="622A2E32" w14:textId="4CBFD355" w:rsidR="005E6346" w:rsidRPr="005E6346" w:rsidRDefault="005E6346" w:rsidP="005E6346">
            <w:pPr>
              <w:spacing w:after="0" w:line="240" w:lineRule="auto"/>
              <w:jc w:val="center"/>
              <w:rPr>
                <w:rFonts w:ascii="Times New Roman" w:eastAsia="Times New Roman" w:hAnsi="Times New Roman" w:cs="Times New Roman"/>
                <w:color w:val="000000"/>
                <w:lang w:eastAsia="tr-TR"/>
              </w:rPr>
            </w:pPr>
            <w:r w:rsidRPr="005E6346">
              <w:rPr>
                <w:rFonts w:ascii="Times New Roman" w:eastAsia="Times New Roman" w:hAnsi="Times New Roman" w:cs="Times New Roman"/>
                <w:color w:val="000000"/>
                <w:lang w:eastAsia="tr-TR"/>
              </w:rPr>
              <w:t>2</w:t>
            </w:r>
            <w:r w:rsidR="009F22DF">
              <w:rPr>
                <w:rFonts w:ascii="Times New Roman" w:eastAsia="Times New Roman" w:hAnsi="Times New Roman" w:cs="Times New Roman"/>
                <w:color w:val="000000"/>
                <w:lang w:eastAsia="tr-TR"/>
              </w:rPr>
              <w:t>.</w:t>
            </w:r>
            <w:r w:rsidRPr="005E6346">
              <w:rPr>
                <w:rFonts w:ascii="Times New Roman" w:eastAsia="Times New Roman" w:hAnsi="Times New Roman" w:cs="Times New Roman"/>
                <w:color w:val="000000"/>
                <w:lang w:eastAsia="tr-TR"/>
              </w:rPr>
              <w:t>83 ft.</w:t>
            </w:r>
          </w:p>
        </w:tc>
        <w:tc>
          <w:tcPr>
            <w:tcW w:w="1019" w:type="dxa"/>
            <w:tcBorders>
              <w:top w:val="nil"/>
              <w:left w:val="nil"/>
              <w:bottom w:val="single" w:sz="4" w:space="0" w:color="70AD47"/>
              <w:right w:val="single" w:sz="4" w:space="0" w:color="70AD47"/>
            </w:tcBorders>
            <w:shd w:val="clear" w:color="auto" w:fill="auto"/>
            <w:noWrap/>
            <w:vAlign w:val="bottom"/>
            <w:hideMark/>
          </w:tcPr>
          <w:p w14:paraId="073B260F" w14:textId="761B3F10" w:rsidR="005E6346" w:rsidRPr="005E6346" w:rsidRDefault="005E6346" w:rsidP="005E6346">
            <w:pPr>
              <w:spacing w:after="0" w:line="240" w:lineRule="auto"/>
              <w:jc w:val="center"/>
              <w:rPr>
                <w:rFonts w:ascii="Times New Roman" w:eastAsia="Times New Roman" w:hAnsi="Times New Roman" w:cs="Times New Roman"/>
                <w:color w:val="000000"/>
                <w:lang w:eastAsia="tr-TR"/>
              </w:rPr>
            </w:pPr>
            <w:r w:rsidRPr="005E6346">
              <w:rPr>
                <w:rFonts w:ascii="Times New Roman" w:eastAsia="Times New Roman" w:hAnsi="Times New Roman" w:cs="Times New Roman"/>
                <w:color w:val="000000"/>
                <w:lang w:eastAsia="tr-TR"/>
              </w:rPr>
              <w:t>0</w:t>
            </w:r>
            <w:r w:rsidR="009F22DF">
              <w:rPr>
                <w:rFonts w:ascii="Times New Roman" w:eastAsia="Times New Roman" w:hAnsi="Times New Roman" w:cs="Times New Roman"/>
                <w:color w:val="000000"/>
                <w:lang w:eastAsia="tr-TR"/>
              </w:rPr>
              <w:t>.</w:t>
            </w:r>
            <w:r w:rsidRPr="005E6346">
              <w:rPr>
                <w:rFonts w:ascii="Times New Roman" w:eastAsia="Times New Roman" w:hAnsi="Times New Roman" w:cs="Times New Roman"/>
                <w:color w:val="000000"/>
                <w:lang w:eastAsia="tr-TR"/>
              </w:rPr>
              <w:t>86 m</w:t>
            </w:r>
          </w:p>
        </w:tc>
      </w:tr>
      <w:tr w:rsidR="005E6346" w:rsidRPr="005E6346" w14:paraId="7EAB0531" w14:textId="77777777" w:rsidTr="005E6346">
        <w:trPr>
          <w:trHeight w:val="261"/>
          <w:jc w:val="center"/>
        </w:trPr>
        <w:tc>
          <w:tcPr>
            <w:tcW w:w="2568" w:type="dxa"/>
            <w:tcBorders>
              <w:top w:val="nil"/>
              <w:left w:val="single" w:sz="4" w:space="0" w:color="70AD47"/>
              <w:bottom w:val="single" w:sz="4" w:space="0" w:color="70AD47"/>
              <w:right w:val="single" w:sz="4" w:space="0" w:color="70AD47"/>
            </w:tcBorders>
            <w:shd w:val="clear" w:color="auto" w:fill="auto"/>
            <w:noWrap/>
            <w:vAlign w:val="bottom"/>
            <w:hideMark/>
          </w:tcPr>
          <w:p w14:paraId="5A930F90" w14:textId="77777777" w:rsidR="005E6346" w:rsidRPr="005E6346" w:rsidRDefault="005E6346" w:rsidP="005E6346">
            <w:pPr>
              <w:spacing w:after="0" w:line="240" w:lineRule="auto"/>
              <w:rPr>
                <w:rFonts w:ascii="Times New Roman" w:eastAsia="Times New Roman" w:hAnsi="Times New Roman" w:cs="Times New Roman"/>
                <w:color w:val="000000"/>
                <w:lang w:eastAsia="tr-TR"/>
              </w:rPr>
            </w:pPr>
            <w:r w:rsidRPr="005E6346">
              <w:rPr>
                <w:rFonts w:ascii="Times New Roman" w:eastAsia="Times New Roman" w:hAnsi="Times New Roman" w:cs="Times New Roman"/>
                <w:color w:val="000000"/>
                <w:lang w:eastAsia="tr-TR"/>
              </w:rPr>
              <w:t>Wing Sweep</w:t>
            </w:r>
          </w:p>
        </w:tc>
        <w:tc>
          <w:tcPr>
            <w:tcW w:w="1019" w:type="dxa"/>
            <w:tcBorders>
              <w:top w:val="nil"/>
              <w:left w:val="nil"/>
              <w:bottom w:val="single" w:sz="4" w:space="0" w:color="70AD47"/>
              <w:right w:val="single" w:sz="4" w:space="0" w:color="70AD47"/>
            </w:tcBorders>
            <w:shd w:val="clear" w:color="auto" w:fill="auto"/>
            <w:noWrap/>
            <w:vAlign w:val="bottom"/>
            <w:hideMark/>
          </w:tcPr>
          <w:p w14:paraId="56C8DAB5" w14:textId="77777777" w:rsidR="005E6346" w:rsidRPr="005E6346" w:rsidRDefault="005E6346" w:rsidP="005E6346">
            <w:pPr>
              <w:spacing w:after="0" w:line="240" w:lineRule="auto"/>
              <w:jc w:val="center"/>
              <w:rPr>
                <w:rFonts w:ascii="Times New Roman" w:eastAsia="Times New Roman" w:hAnsi="Times New Roman" w:cs="Times New Roman"/>
                <w:color w:val="000000"/>
                <w:lang w:eastAsia="tr-TR"/>
              </w:rPr>
            </w:pPr>
            <w:r w:rsidRPr="005E6346">
              <w:rPr>
                <w:rFonts w:ascii="Times New Roman" w:eastAsia="Times New Roman" w:hAnsi="Times New Roman" w:cs="Times New Roman"/>
                <w:color w:val="000000"/>
                <w:lang w:eastAsia="tr-TR"/>
              </w:rPr>
              <w:t>0</w:t>
            </w:r>
          </w:p>
        </w:tc>
        <w:tc>
          <w:tcPr>
            <w:tcW w:w="1019" w:type="dxa"/>
            <w:tcBorders>
              <w:top w:val="nil"/>
              <w:left w:val="nil"/>
              <w:bottom w:val="single" w:sz="4" w:space="0" w:color="70AD47"/>
              <w:right w:val="single" w:sz="4" w:space="0" w:color="70AD47"/>
            </w:tcBorders>
            <w:shd w:val="clear" w:color="auto" w:fill="auto"/>
            <w:noWrap/>
            <w:vAlign w:val="bottom"/>
            <w:hideMark/>
          </w:tcPr>
          <w:p w14:paraId="727B48F6" w14:textId="77777777" w:rsidR="005E6346" w:rsidRPr="005E6346" w:rsidRDefault="005E6346" w:rsidP="005E6346">
            <w:pPr>
              <w:spacing w:after="0" w:line="240" w:lineRule="auto"/>
              <w:jc w:val="center"/>
              <w:rPr>
                <w:rFonts w:ascii="Times New Roman" w:eastAsia="Times New Roman" w:hAnsi="Times New Roman" w:cs="Times New Roman"/>
                <w:color w:val="000000"/>
                <w:lang w:eastAsia="tr-TR"/>
              </w:rPr>
            </w:pPr>
            <w:r w:rsidRPr="005E6346">
              <w:rPr>
                <w:rFonts w:ascii="Times New Roman" w:eastAsia="Times New Roman" w:hAnsi="Times New Roman" w:cs="Times New Roman"/>
                <w:color w:val="000000"/>
                <w:lang w:eastAsia="tr-TR"/>
              </w:rPr>
              <w:t>0</w:t>
            </w:r>
          </w:p>
        </w:tc>
      </w:tr>
      <w:tr w:rsidR="005E6346" w:rsidRPr="005E6346" w14:paraId="582C8559" w14:textId="77777777" w:rsidTr="005E6346">
        <w:trPr>
          <w:trHeight w:val="261"/>
          <w:jc w:val="center"/>
        </w:trPr>
        <w:tc>
          <w:tcPr>
            <w:tcW w:w="2568" w:type="dxa"/>
            <w:tcBorders>
              <w:top w:val="nil"/>
              <w:left w:val="single" w:sz="4" w:space="0" w:color="70AD47"/>
              <w:bottom w:val="single" w:sz="4" w:space="0" w:color="70AD47"/>
              <w:right w:val="single" w:sz="4" w:space="0" w:color="70AD47"/>
            </w:tcBorders>
            <w:shd w:val="clear" w:color="auto" w:fill="auto"/>
            <w:noWrap/>
            <w:vAlign w:val="bottom"/>
            <w:hideMark/>
          </w:tcPr>
          <w:p w14:paraId="01F32483" w14:textId="77777777" w:rsidR="005E6346" w:rsidRPr="005E6346" w:rsidRDefault="005E6346" w:rsidP="005E6346">
            <w:pPr>
              <w:spacing w:after="0" w:line="240" w:lineRule="auto"/>
              <w:rPr>
                <w:rFonts w:ascii="Times New Roman" w:eastAsia="Times New Roman" w:hAnsi="Times New Roman" w:cs="Times New Roman"/>
                <w:color w:val="000000"/>
                <w:lang w:eastAsia="tr-TR"/>
              </w:rPr>
            </w:pPr>
            <w:r w:rsidRPr="005E6346">
              <w:rPr>
                <w:rFonts w:ascii="Times New Roman" w:eastAsia="Times New Roman" w:hAnsi="Times New Roman" w:cs="Times New Roman"/>
                <w:color w:val="000000"/>
                <w:lang w:eastAsia="tr-TR"/>
              </w:rPr>
              <w:t>Wing Twist Angle</w:t>
            </w:r>
          </w:p>
        </w:tc>
        <w:tc>
          <w:tcPr>
            <w:tcW w:w="1019" w:type="dxa"/>
            <w:tcBorders>
              <w:top w:val="nil"/>
              <w:left w:val="nil"/>
              <w:bottom w:val="single" w:sz="4" w:space="0" w:color="70AD47"/>
              <w:right w:val="single" w:sz="4" w:space="0" w:color="70AD47"/>
            </w:tcBorders>
            <w:shd w:val="clear" w:color="auto" w:fill="auto"/>
            <w:noWrap/>
            <w:vAlign w:val="bottom"/>
            <w:hideMark/>
          </w:tcPr>
          <w:p w14:paraId="67CC64DE" w14:textId="77777777" w:rsidR="005E6346" w:rsidRPr="005E6346" w:rsidRDefault="005E6346" w:rsidP="005E6346">
            <w:pPr>
              <w:spacing w:after="0" w:line="240" w:lineRule="auto"/>
              <w:jc w:val="center"/>
              <w:rPr>
                <w:rFonts w:ascii="Times New Roman" w:eastAsia="Times New Roman" w:hAnsi="Times New Roman" w:cs="Times New Roman"/>
                <w:color w:val="000000"/>
                <w:lang w:eastAsia="tr-TR"/>
              </w:rPr>
            </w:pPr>
            <w:r w:rsidRPr="005E6346">
              <w:rPr>
                <w:rFonts w:ascii="Times New Roman" w:eastAsia="Times New Roman" w:hAnsi="Times New Roman" w:cs="Times New Roman"/>
                <w:color w:val="000000"/>
                <w:lang w:eastAsia="tr-TR"/>
              </w:rPr>
              <w:t>0</w:t>
            </w:r>
          </w:p>
        </w:tc>
        <w:tc>
          <w:tcPr>
            <w:tcW w:w="1019" w:type="dxa"/>
            <w:tcBorders>
              <w:top w:val="nil"/>
              <w:left w:val="nil"/>
              <w:bottom w:val="single" w:sz="4" w:space="0" w:color="70AD47"/>
              <w:right w:val="single" w:sz="4" w:space="0" w:color="70AD47"/>
            </w:tcBorders>
            <w:shd w:val="clear" w:color="auto" w:fill="auto"/>
            <w:noWrap/>
            <w:vAlign w:val="bottom"/>
            <w:hideMark/>
          </w:tcPr>
          <w:p w14:paraId="27468A18" w14:textId="77777777" w:rsidR="005E6346" w:rsidRPr="005E6346" w:rsidRDefault="005E6346" w:rsidP="005E6346">
            <w:pPr>
              <w:spacing w:after="0" w:line="240" w:lineRule="auto"/>
              <w:jc w:val="center"/>
              <w:rPr>
                <w:rFonts w:ascii="Times New Roman" w:eastAsia="Times New Roman" w:hAnsi="Times New Roman" w:cs="Times New Roman"/>
                <w:color w:val="000000"/>
                <w:lang w:eastAsia="tr-TR"/>
              </w:rPr>
            </w:pPr>
            <w:r w:rsidRPr="005E6346">
              <w:rPr>
                <w:rFonts w:ascii="Times New Roman" w:eastAsia="Times New Roman" w:hAnsi="Times New Roman" w:cs="Times New Roman"/>
                <w:color w:val="000000"/>
                <w:lang w:eastAsia="tr-TR"/>
              </w:rPr>
              <w:t>0</w:t>
            </w:r>
          </w:p>
        </w:tc>
      </w:tr>
      <w:tr w:rsidR="005E6346" w:rsidRPr="005E6346" w14:paraId="0C54588B" w14:textId="77777777" w:rsidTr="005E6346">
        <w:trPr>
          <w:trHeight w:val="261"/>
          <w:jc w:val="center"/>
        </w:trPr>
        <w:tc>
          <w:tcPr>
            <w:tcW w:w="2568" w:type="dxa"/>
            <w:tcBorders>
              <w:top w:val="nil"/>
              <w:left w:val="single" w:sz="4" w:space="0" w:color="70AD47"/>
              <w:bottom w:val="single" w:sz="4" w:space="0" w:color="70AD47"/>
              <w:right w:val="single" w:sz="4" w:space="0" w:color="70AD47"/>
            </w:tcBorders>
            <w:shd w:val="clear" w:color="auto" w:fill="auto"/>
            <w:noWrap/>
            <w:vAlign w:val="bottom"/>
            <w:hideMark/>
          </w:tcPr>
          <w:p w14:paraId="3F047DE0" w14:textId="77777777" w:rsidR="005E6346" w:rsidRPr="005E6346" w:rsidRDefault="005E6346" w:rsidP="005E6346">
            <w:pPr>
              <w:spacing w:after="0" w:line="240" w:lineRule="auto"/>
              <w:rPr>
                <w:rFonts w:ascii="Times New Roman" w:eastAsia="Times New Roman" w:hAnsi="Times New Roman" w:cs="Times New Roman"/>
                <w:color w:val="000000"/>
                <w:lang w:eastAsia="tr-TR"/>
              </w:rPr>
            </w:pPr>
            <w:r w:rsidRPr="005E6346">
              <w:rPr>
                <w:rFonts w:ascii="Times New Roman" w:eastAsia="Times New Roman" w:hAnsi="Times New Roman" w:cs="Times New Roman"/>
                <w:color w:val="000000"/>
                <w:lang w:eastAsia="tr-TR"/>
              </w:rPr>
              <w:t>Wing İncidence Angle</w:t>
            </w:r>
          </w:p>
        </w:tc>
        <w:tc>
          <w:tcPr>
            <w:tcW w:w="1019" w:type="dxa"/>
            <w:tcBorders>
              <w:top w:val="nil"/>
              <w:left w:val="nil"/>
              <w:bottom w:val="single" w:sz="4" w:space="0" w:color="70AD47"/>
              <w:right w:val="single" w:sz="4" w:space="0" w:color="70AD47"/>
            </w:tcBorders>
            <w:shd w:val="clear" w:color="auto" w:fill="auto"/>
            <w:noWrap/>
            <w:vAlign w:val="bottom"/>
            <w:hideMark/>
          </w:tcPr>
          <w:p w14:paraId="2A5DCC59" w14:textId="77777777" w:rsidR="005E6346" w:rsidRPr="005E6346" w:rsidRDefault="005E6346" w:rsidP="005E6346">
            <w:pPr>
              <w:spacing w:after="0" w:line="240" w:lineRule="auto"/>
              <w:jc w:val="center"/>
              <w:rPr>
                <w:rFonts w:ascii="Times New Roman" w:eastAsia="Times New Roman" w:hAnsi="Times New Roman" w:cs="Times New Roman"/>
                <w:color w:val="000000"/>
                <w:lang w:eastAsia="tr-TR"/>
              </w:rPr>
            </w:pPr>
            <w:r w:rsidRPr="005E6346">
              <w:rPr>
                <w:rFonts w:ascii="Times New Roman" w:eastAsia="Times New Roman" w:hAnsi="Times New Roman" w:cs="Times New Roman"/>
                <w:color w:val="000000"/>
                <w:lang w:eastAsia="tr-TR"/>
              </w:rPr>
              <w:t>2 deg.</w:t>
            </w:r>
          </w:p>
        </w:tc>
        <w:tc>
          <w:tcPr>
            <w:tcW w:w="1019" w:type="dxa"/>
            <w:tcBorders>
              <w:top w:val="nil"/>
              <w:left w:val="nil"/>
              <w:bottom w:val="single" w:sz="4" w:space="0" w:color="70AD47"/>
              <w:right w:val="single" w:sz="4" w:space="0" w:color="70AD47"/>
            </w:tcBorders>
            <w:shd w:val="clear" w:color="auto" w:fill="auto"/>
            <w:noWrap/>
            <w:vAlign w:val="bottom"/>
            <w:hideMark/>
          </w:tcPr>
          <w:p w14:paraId="6B75413B" w14:textId="77777777" w:rsidR="005E6346" w:rsidRPr="005E6346" w:rsidRDefault="005E6346" w:rsidP="005E6346">
            <w:pPr>
              <w:spacing w:after="0" w:line="240" w:lineRule="auto"/>
              <w:jc w:val="center"/>
              <w:rPr>
                <w:rFonts w:ascii="Times New Roman" w:eastAsia="Times New Roman" w:hAnsi="Times New Roman" w:cs="Times New Roman"/>
                <w:color w:val="000000"/>
                <w:lang w:eastAsia="tr-TR"/>
              </w:rPr>
            </w:pPr>
            <w:r w:rsidRPr="005E6346">
              <w:rPr>
                <w:rFonts w:ascii="Times New Roman" w:eastAsia="Times New Roman" w:hAnsi="Times New Roman" w:cs="Times New Roman"/>
                <w:color w:val="000000"/>
                <w:lang w:eastAsia="tr-TR"/>
              </w:rPr>
              <w:t>2 deg.</w:t>
            </w:r>
          </w:p>
        </w:tc>
      </w:tr>
      <w:tr w:rsidR="005E6346" w:rsidRPr="005E6346" w14:paraId="2479A167" w14:textId="77777777" w:rsidTr="005E6346">
        <w:trPr>
          <w:trHeight w:val="261"/>
          <w:jc w:val="center"/>
        </w:trPr>
        <w:tc>
          <w:tcPr>
            <w:tcW w:w="2568" w:type="dxa"/>
            <w:tcBorders>
              <w:top w:val="nil"/>
              <w:left w:val="single" w:sz="4" w:space="0" w:color="70AD47"/>
              <w:bottom w:val="single" w:sz="4" w:space="0" w:color="70AD47"/>
              <w:right w:val="single" w:sz="4" w:space="0" w:color="70AD47"/>
            </w:tcBorders>
            <w:shd w:val="clear" w:color="auto" w:fill="auto"/>
            <w:noWrap/>
            <w:vAlign w:val="bottom"/>
            <w:hideMark/>
          </w:tcPr>
          <w:p w14:paraId="1AD57363" w14:textId="77777777" w:rsidR="005E6346" w:rsidRPr="005E6346" w:rsidRDefault="005E6346" w:rsidP="005E6346">
            <w:pPr>
              <w:spacing w:after="0" w:line="240" w:lineRule="auto"/>
              <w:rPr>
                <w:rFonts w:ascii="Times New Roman" w:eastAsia="Times New Roman" w:hAnsi="Times New Roman" w:cs="Times New Roman"/>
                <w:color w:val="000000"/>
                <w:lang w:eastAsia="tr-TR"/>
              </w:rPr>
            </w:pPr>
            <w:r w:rsidRPr="005E6346">
              <w:rPr>
                <w:rFonts w:ascii="Times New Roman" w:eastAsia="Times New Roman" w:hAnsi="Times New Roman" w:cs="Times New Roman"/>
                <w:color w:val="000000"/>
                <w:lang w:eastAsia="tr-TR"/>
              </w:rPr>
              <w:t>Wing Dihedral angle</w:t>
            </w:r>
          </w:p>
        </w:tc>
        <w:tc>
          <w:tcPr>
            <w:tcW w:w="1019" w:type="dxa"/>
            <w:tcBorders>
              <w:top w:val="nil"/>
              <w:left w:val="nil"/>
              <w:bottom w:val="single" w:sz="4" w:space="0" w:color="70AD47"/>
              <w:right w:val="single" w:sz="4" w:space="0" w:color="70AD47"/>
            </w:tcBorders>
            <w:shd w:val="clear" w:color="auto" w:fill="auto"/>
            <w:noWrap/>
            <w:vAlign w:val="bottom"/>
            <w:hideMark/>
          </w:tcPr>
          <w:p w14:paraId="09B85ADC" w14:textId="77777777" w:rsidR="005E6346" w:rsidRPr="005E6346" w:rsidRDefault="005E6346" w:rsidP="005E6346">
            <w:pPr>
              <w:spacing w:after="0" w:line="240" w:lineRule="auto"/>
              <w:jc w:val="center"/>
              <w:rPr>
                <w:rFonts w:ascii="Times New Roman" w:eastAsia="Times New Roman" w:hAnsi="Times New Roman" w:cs="Times New Roman"/>
                <w:color w:val="000000"/>
                <w:lang w:eastAsia="tr-TR"/>
              </w:rPr>
            </w:pPr>
            <w:r w:rsidRPr="005E6346">
              <w:rPr>
                <w:rFonts w:ascii="Times New Roman" w:eastAsia="Times New Roman" w:hAnsi="Times New Roman" w:cs="Times New Roman"/>
                <w:color w:val="000000"/>
                <w:lang w:eastAsia="tr-TR"/>
              </w:rPr>
              <w:t>5 deg.</w:t>
            </w:r>
          </w:p>
        </w:tc>
        <w:tc>
          <w:tcPr>
            <w:tcW w:w="1019" w:type="dxa"/>
            <w:tcBorders>
              <w:top w:val="nil"/>
              <w:left w:val="nil"/>
              <w:bottom w:val="single" w:sz="4" w:space="0" w:color="70AD47"/>
              <w:right w:val="single" w:sz="4" w:space="0" w:color="70AD47"/>
            </w:tcBorders>
            <w:shd w:val="clear" w:color="auto" w:fill="auto"/>
            <w:noWrap/>
            <w:vAlign w:val="bottom"/>
            <w:hideMark/>
          </w:tcPr>
          <w:p w14:paraId="00825EC0" w14:textId="77777777" w:rsidR="005E6346" w:rsidRPr="005E6346" w:rsidRDefault="005E6346" w:rsidP="005E6346">
            <w:pPr>
              <w:spacing w:after="0" w:line="240" w:lineRule="auto"/>
              <w:jc w:val="center"/>
              <w:rPr>
                <w:rFonts w:ascii="Times New Roman" w:eastAsia="Times New Roman" w:hAnsi="Times New Roman" w:cs="Times New Roman"/>
                <w:color w:val="000000"/>
                <w:lang w:eastAsia="tr-TR"/>
              </w:rPr>
            </w:pPr>
            <w:r w:rsidRPr="005E6346">
              <w:rPr>
                <w:rFonts w:ascii="Times New Roman" w:eastAsia="Times New Roman" w:hAnsi="Times New Roman" w:cs="Times New Roman"/>
                <w:color w:val="000000"/>
                <w:lang w:eastAsia="tr-TR"/>
              </w:rPr>
              <w:t>5 deg.</w:t>
            </w:r>
          </w:p>
        </w:tc>
      </w:tr>
      <w:tr w:rsidR="005E6346" w:rsidRPr="005E6346" w14:paraId="2A5F1709" w14:textId="77777777" w:rsidTr="005E6346">
        <w:trPr>
          <w:trHeight w:val="261"/>
          <w:jc w:val="center"/>
        </w:trPr>
        <w:tc>
          <w:tcPr>
            <w:tcW w:w="2568" w:type="dxa"/>
            <w:tcBorders>
              <w:top w:val="nil"/>
              <w:left w:val="single" w:sz="4" w:space="0" w:color="70AD47"/>
              <w:bottom w:val="single" w:sz="4" w:space="0" w:color="70AD47"/>
              <w:right w:val="single" w:sz="4" w:space="0" w:color="70AD47"/>
            </w:tcBorders>
            <w:shd w:val="clear" w:color="auto" w:fill="auto"/>
            <w:noWrap/>
            <w:vAlign w:val="bottom"/>
            <w:hideMark/>
          </w:tcPr>
          <w:p w14:paraId="6931A1FE" w14:textId="77777777" w:rsidR="005E6346" w:rsidRPr="005E6346" w:rsidRDefault="005E6346" w:rsidP="005E6346">
            <w:pPr>
              <w:spacing w:after="0" w:line="240" w:lineRule="auto"/>
              <w:rPr>
                <w:rFonts w:ascii="Times New Roman" w:eastAsia="Times New Roman" w:hAnsi="Times New Roman" w:cs="Times New Roman"/>
                <w:color w:val="000000"/>
                <w:lang w:eastAsia="tr-TR"/>
              </w:rPr>
            </w:pPr>
            <w:r w:rsidRPr="005E6346">
              <w:rPr>
                <w:rFonts w:ascii="Times New Roman" w:eastAsia="Times New Roman" w:hAnsi="Times New Roman" w:cs="Times New Roman"/>
                <w:color w:val="000000"/>
                <w:lang w:eastAsia="tr-TR"/>
              </w:rPr>
              <w:t>HT Span</w:t>
            </w:r>
          </w:p>
        </w:tc>
        <w:tc>
          <w:tcPr>
            <w:tcW w:w="1019" w:type="dxa"/>
            <w:tcBorders>
              <w:top w:val="nil"/>
              <w:left w:val="nil"/>
              <w:bottom w:val="single" w:sz="4" w:space="0" w:color="70AD47"/>
              <w:right w:val="single" w:sz="4" w:space="0" w:color="70AD47"/>
            </w:tcBorders>
            <w:shd w:val="clear" w:color="auto" w:fill="auto"/>
            <w:noWrap/>
            <w:vAlign w:val="bottom"/>
            <w:hideMark/>
          </w:tcPr>
          <w:p w14:paraId="30206DBF" w14:textId="0E4F4B31" w:rsidR="005E6346" w:rsidRPr="005E6346" w:rsidRDefault="005E6346" w:rsidP="005E6346">
            <w:pPr>
              <w:spacing w:after="0" w:line="240" w:lineRule="auto"/>
              <w:jc w:val="center"/>
              <w:rPr>
                <w:rFonts w:ascii="Times New Roman" w:eastAsia="Times New Roman" w:hAnsi="Times New Roman" w:cs="Times New Roman"/>
                <w:color w:val="000000"/>
                <w:lang w:eastAsia="tr-TR"/>
              </w:rPr>
            </w:pPr>
            <w:r w:rsidRPr="005E6346">
              <w:rPr>
                <w:rFonts w:ascii="Times New Roman" w:eastAsia="Times New Roman" w:hAnsi="Times New Roman" w:cs="Times New Roman"/>
                <w:color w:val="000000"/>
                <w:lang w:eastAsia="tr-TR"/>
              </w:rPr>
              <w:t>8</w:t>
            </w:r>
            <w:r w:rsidR="009F22DF">
              <w:rPr>
                <w:rFonts w:ascii="Times New Roman" w:eastAsia="Times New Roman" w:hAnsi="Times New Roman" w:cs="Times New Roman"/>
                <w:color w:val="000000"/>
                <w:lang w:eastAsia="tr-TR"/>
              </w:rPr>
              <w:t>.</w:t>
            </w:r>
            <w:r w:rsidRPr="005E6346">
              <w:rPr>
                <w:rFonts w:ascii="Times New Roman" w:eastAsia="Times New Roman" w:hAnsi="Times New Roman" w:cs="Times New Roman"/>
                <w:color w:val="000000"/>
                <w:lang w:eastAsia="tr-TR"/>
              </w:rPr>
              <w:t>74 ft.</w:t>
            </w:r>
          </w:p>
        </w:tc>
        <w:tc>
          <w:tcPr>
            <w:tcW w:w="1019" w:type="dxa"/>
            <w:tcBorders>
              <w:top w:val="nil"/>
              <w:left w:val="nil"/>
              <w:bottom w:val="single" w:sz="4" w:space="0" w:color="70AD47"/>
              <w:right w:val="single" w:sz="4" w:space="0" w:color="70AD47"/>
            </w:tcBorders>
            <w:shd w:val="clear" w:color="auto" w:fill="auto"/>
            <w:noWrap/>
            <w:vAlign w:val="bottom"/>
            <w:hideMark/>
          </w:tcPr>
          <w:p w14:paraId="671EF9B9" w14:textId="13044C61" w:rsidR="005E6346" w:rsidRPr="005E6346" w:rsidRDefault="005E6346" w:rsidP="005E6346">
            <w:pPr>
              <w:spacing w:after="0" w:line="240" w:lineRule="auto"/>
              <w:jc w:val="center"/>
              <w:rPr>
                <w:rFonts w:ascii="Times New Roman" w:eastAsia="Times New Roman" w:hAnsi="Times New Roman" w:cs="Times New Roman"/>
                <w:color w:val="000000"/>
                <w:lang w:eastAsia="tr-TR"/>
              </w:rPr>
            </w:pPr>
            <w:r w:rsidRPr="005E6346">
              <w:rPr>
                <w:rFonts w:ascii="Times New Roman" w:eastAsia="Times New Roman" w:hAnsi="Times New Roman" w:cs="Times New Roman"/>
                <w:color w:val="000000"/>
                <w:lang w:eastAsia="tr-TR"/>
              </w:rPr>
              <w:t>2</w:t>
            </w:r>
            <w:r w:rsidR="009F22DF">
              <w:rPr>
                <w:rFonts w:ascii="Times New Roman" w:eastAsia="Times New Roman" w:hAnsi="Times New Roman" w:cs="Times New Roman"/>
                <w:color w:val="000000"/>
                <w:lang w:eastAsia="tr-TR"/>
              </w:rPr>
              <w:t>.</w:t>
            </w:r>
            <w:r w:rsidRPr="005E6346">
              <w:rPr>
                <w:rFonts w:ascii="Times New Roman" w:eastAsia="Times New Roman" w:hAnsi="Times New Roman" w:cs="Times New Roman"/>
                <w:color w:val="000000"/>
                <w:lang w:eastAsia="tr-TR"/>
              </w:rPr>
              <w:t>66 m</w:t>
            </w:r>
          </w:p>
        </w:tc>
      </w:tr>
      <w:tr w:rsidR="005E6346" w:rsidRPr="005E6346" w14:paraId="494EF64B" w14:textId="77777777" w:rsidTr="005E6346">
        <w:trPr>
          <w:trHeight w:val="261"/>
          <w:jc w:val="center"/>
        </w:trPr>
        <w:tc>
          <w:tcPr>
            <w:tcW w:w="2568" w:type="dxa"/>
            <w:tcBorders>
              <w:top w:val="nil"/>
              <w:left w:val="single" w:sz="4" w:space="0" w:color="70AD47"/>
              <w:bottom w:val="single" w:sz="4" w:space="0" w:color="70AD47"/>
              <w:right w:val="single" w:sz="4" w:space="0" w:color="70AD47"/>
            </w:tcBorders>
            <w:shd w:val="clear" w:color="auto" w:fill="auto"/>
            <w:noWrap/>
            <w:vAlign w:val="bottom"/>
            <w:hideMark/>
          </w:tcPr>
          <w:p w14:paraId="1D036C2B" w14:textId="77777777" w:rsidR="005E6346" w:rsidRPr="005E6346" w:rsidRDefault="005E6346" w:rsidP="005E6346">
            <w:pPr>
              <w:spacing w:after="0" w:line="240" w:lineRule="auto"/>
              <w:rPr>
                <w:rFonts w:ascii="Times New Roman" w:eastAsia="Times New Roman" w:hAnsi="Times New Roman" w:cs="Times New Roman"/>
                <w:color w:val="000000"/>
                <w:lang w:eastAsia="tr-TR"/>
              </w:rPr>
            </w:pPr>
            <w:r w:rsidRPr="005E6346">
              <w:rPr>
                <w:rFonts w:ascii="Times New Roman" w:eastAsia="Times New Roman" w:hAnsi="Times New Roman" w:cs="Times New Roman"/>
                <w:color w:val="000000"/>
                <w:lang w:eastAsia="tr-TR"/>
              </w:rPr>
              <w:t>HT root cord</w:t>
            </w:r>
          </w:p>
        </w:tc>
        <w:tc>
          <w:tcPr>
            <w:tcW w:w="1019" w:type="dxa"/>
            <w:tcBorders>
              <w:top w:val="nil"/>
              <w:left w:val="nil"/>
              <w:bottom w:val="single" w:sz="4" w:space="0" w:color="70AD47"/>
              <w:right w:val="single" w:sz="4" w:space="0" w:color="70AD47"/>
            </w:tcBorders>
            <w:shd w:val="clear" w:color="auto" w:fill="auto"/>
            <w:noWrap/>
            <w:vAlign w:val="bottom"/>
            <w:hideMark/>
          </w:tcPr>
          <w:p w14:paraId="2759746E" w14:textId="26F2D3D8" w:rsidR="005E6346" w:rsidRPr="005E6346" w:rsidRDefault="005E6346" w:rsidP="005E6346">
            <w:pPr>
              <w:spacing w:after="0" w:line="240" w:lineRule="auto"/>
              <w:jc w:val="center"/>
              <w:rPr>
                <w:rFonts w:ascii="Times New Roman" w:eastAsia="Times New Roman" w:hAnsi="Times New Roman" w:cs="Times New Roman"/>
                <w:color w:val="000000"/>
                <w:lang w:eastAsia="tr-TR"/>
              </w:rPr>
            </w:pPr>
            <w:r w:rsidRPr="005E6346">
              <w:rPr>
                <w:rFonts w:ascii="Times New Roman" w:eastAsia="Times New Roman" w:hAnsi="Times New Roman" w:cs="Times New Roman"/>
                <w:color w:val="000000"/>
                <w:lang w:eastAsia="tr-TR"/>
              </w:rPr>
              <w:t>2</w:t>
            </w:r>
            <w:r w:rsidR="009F22DF">
              <w:rPr>
                <w:rFonts w:ascii="Times New Roman" w:eastAsia="Times New Roman" w:hAnsi="Times New Roman" w:cs="Times New Roman"/>
                <w:color w:val="000000"/>
                <w:lang w:eastAsia="tr-TR"/>
              </w:rPr>
              <w:t>.</w:t>
            </w:r>
            <w:r w:rsidRPr="005E6346">
              <w:rPr>
                <w:rFonts w:ascii="Times New Roman" w:eastAsia="Times New Roman" w:hAnsi="Times New Roman" w:cs="Times New Roman"/>
                <w:color w:val="000000"/>
                <w:lang w:eastAsia="tr-TR"/>
              </w:rPr>
              <w:t>43 ft.</w:t>
            </w:r>
          </w:p>
        </w:tc>
        <w:tc>
          <w:tcPr>
            <w:tcW w:w="1019" w:type="dxa"/>
            <w:tcBorders>
              <w:top w:val="nil"/>
              <w:left w:val="nil"/>
              <w:bottom w:val="single" w:sz="4" w:space="0" w:color="70AD47"/>
              <w:right w:val="single" w:sz="4" w:space="0" w:color="70AD47"/>
            </w:tcBorders>
            <w:shd w:val="clear" w:color="auto" w:fill="auto"/>
            <w:noWrap/>
            <w:vAlign w:val="bottom"/>
            <w:hideMark/>
          </w:tcPr>
          <w:p w14:paraId="2DD46C64" w14:textId="4CB5DE8F" w:rsidR="005E6346" w:rsidRPr="005E6346" w:rsidRDefault="005E6346" w:rsidP="005E6346">
            <w:pPr>
              <w:spacing w:after="0" w:line="240" w:lineRule="auto"/>
              <w:jc w:val="center"/>
              <w:rPr>
                <w:rFonts w:ascii="Times New Roman" w:eastAsia="Times New Roman" w:hAnsi="Times New Roman" w:cs="Times New Roman"/>
                <w:color w:val="000000"/>
                <w:lang w:eastAsia="tr-TR"/>
              </w:rPr>
            </w:pPr>
            <w:r w:rsidRPr="005E6346">
              <w:rPr>
                <w:rFonts w:ascii="Times New Roman" w:eastAsia="Times New Roman" w:hAnsi="Times New Roman" w:cs="Times New Roman"/>
                <w:color w:val="000000"/>
                <w:lang w:eastAsia="tr-TR"/>
              </w:rPr>
              <w:t>0</w:t>
            </w:r>
            <w:r w:rsidR="009F22DF">
              <w:rPr>
                <w:rFonts w:ascii="Times New Roman" w:eastAsia="Times New Roman" w:hAnsi="Times New Roman" w:cs="Times New Roman"/>
                <w:color w:val="000000"/>
                <w:lang w:eastAsia="tr-TR"/>
              </w:rPr>
              <w:t>.</w:t>
            </w:r>
            <w:r w:rsidRPr="005E6346">
              <w:rPr>
                <w:rFonts w:ascii="Times New Roman" w:eastAsia="Times New Roman" w:hAnsi="Times New Roman" w:cs="Times New Roman"/>
                <w:color w:val="000000"/>
                <w:lang w:eastAsia="tr-TR"/>
              </w:rPr>
              <w:t>74 m</w:t>
            </w:r>
          </w:p>
        </w:tc>
      </w:tr>
      <w:tr w:rsidR="005E6346" w:rsidRPr="005E6346" w14:paraId="0B5B5B7C" w14:textId="77777777" w:rsidTr="005E6346">
        <w:trPr>
          <w:trHeight w:val="261"/>
          <w:jc w:val="center"/>
        </w:trPr>
        <w:tc>
          <w:tcPr>
            <w:tcW w:w="2568" w:type="dxa"/>
            <w:tcBorders>
              <w:top w:val="nil"/>
              <w:left w:val="single" w:sz="4" w:space="0" w:color="70AD47"/>
              <w:bottom w:val="single" w:sz="4" w:space="0" w:color="70AD47"/>
              <w:right w:val="single" w:sz="4" w:space="0" w:color="70AD47"/>
            </w:tcBorders>
            <w:shd w:val="clear" w:color="auto" w:fill="auto"/>
            <w:noWrap/>
            <w:vAlign w:val="bottom"/>
            <w:hideMark/>
          </w:tcPr>
          <w:p w14:paraId="754B7D66" w14:textId="77777777" w:rsidR="005E6346" w:rsidRPr="005E6346" w:rsidRDefault="005E6346" w:rsidP="005E6346">
            <w:pPr>
              <w:spacing w:after="0" w:line="240" w:lineRule="auto"/>
              <w:rPr>
                <w:rFonts w:ascii="Times New Roman" w:eastAsia="Times New Roman" w:hAnsi="Times New Roman" w:cs="Times New Roman"/>
                <w:color w:val="000000"/>
                <w:lang w:eastAsia="tr-TR"/>
              </w:rPr>
            </w:pPr>
            <w:r w:rsidRPr="005E6346">
              <w:rPr>
                <w:rFonts w:ascii="Times New Roman" w:eastAsia="Times New Roman" w:hAnsi="Times New Roman" w:cs="Times New Roman"/>
                <w:color w:val="000000"/>
                <w:lang w:eastAsia="tr-TR"/>
              </w:rPr>
              <w:t>HT tip Cord</w:t>
            </w:r>
          </w:p>
        </w:tc>
        <w:tc>
          <w:tcPr>
            <w:tcW w:w="1019" w:type="dxa"/>
            <w:tcBorders>
              <w:top w:val="nil"/>
              <w:left w:val="nil"/>
              <w:bottom w:val="single" w:sz="4" w:space="0" w:color="70AD47"/>
              <w:right w:val="single" w:sz="4" w:space="0" w:color="70AD47"/>
            </w:tcBorders>
            <w:shd w:val="clear" w:color="auto" w:fill="auto"/>
            <w:noWrap/>
            <w:vAlign w:val="bottom"/>
            <w:hideMark/>
          </w:tcPr>
          <w:p w14:paraId="6C16B04E" w14:textId="7827ECA9" w:rsidR="005E6346" w:rsidRPr="005E6346" w:rsidRDefault="005E6346" w:rsidP="005E6346">
            <w:pPr>
              <w:spacing w:after="0" w:line="240" w:lineRule="auto"/>
              <w:jc w:val="center"/>
              <w:rPr>
                <w:rFonts w:ascii="Times New Roman" w:eastAsia="Times New Roman" w:hAnsi="Times New Roman" w:cs="Times New Roman"/>
                <w:color w:val="000000"/>
                <w:lang w:eastAsia="tr-TR"/>
              </w:rPr>
            </w:pPr>
            <w:r w:rsidRPr="005E6346">
              <w:rPr>
                <w:rFonts w:ascii="Times New Roman" w:eastAsia="Times New Roman" w:hAnsi="Times New Roman" w:cs="Times New Roman"/>
                <w:color w:val="000000"/>
                <w:lang w:eastAsia="tr-TR"/>
              </w:rPr>
              <w:t>2</w:t>
            </w:r>
            <w:r w:rsidR="009F22DF">
              <w:rPr>
                <w:rFonts w:ascii="Times New Roman" w:eastAsia="Times New Roman" w:hAnsi="Times New Roman" w:cs="Times New Roman"/>
                <w:color w:val="000000"/>
                <w:lang w:eastAsia="tr-TR"/>
              </w:rPr>
              <w:t>.</w:t>
            </w:r>
            <w:r w:rsidRPr="005E6346">
              <w:rPr>
                <w:rFonts w:ascii="Times New Roman" w:eastAsia="Times New Roman" w:hAnsi="Times New Roman" w:cs="Times New Roman"/>
                <w:color w:val="000000"/>
                <w:lang w:eastAsia="tr-TR"/>
              </w:rPr>
              <w:t>43 ft.</w:t>
            </w:r>
          </w:p>
        </w:tc>
        <w:tc>
          <w:tcPr>
            <w:tcW w:w="1019" w:type="dxa"/>
            <w:tcBorders>
              <w:top w:val="nil"/>
              <w:left w:val="nil"/>
              <w:bottom w:val="single" w:sz="4" w:space="0" w:color="70AD47"/>
              <w:right w:val="single" w:sz="4" w:space="0" w:color="70AD47"/>
            </w:tcBorders>
            <w:shd w:val="clear" w:color="auto" w:fill="auto"/>
            <w:noWrap/>
            <w:vAlign w:val="bottom"/>
            <w:hideMark/>
          </w:tcPr>
          <w:p w14:paraId="3D76A316" w14:textId="2EAF11FF" w:rsidR="005E6346" w:rsidRPr="005E6346" w:rsidRDefault="005E6346" w:rsidP="005E6346">
            <w:pPr>
              <w:spacing w:after="0" w:line="240" w:lineRule="auto"/>
              <w:jc w:val="center"/>
              <w:rPr>
                <w:rFonts w:ascii="Times New Roman" w:eastAsia="Times New Roman" w:hAnsi="Times New Roman" w:cs="Times New Roman"/>
                <w:color w:val="000000"/>
                <w:lang w:eastAsia="tr-TR"/>
              </w:rPr>
            </w:pPr>
            <w:r w:rsidRPr="005E6346">
              <w:rPr>
                <w:rFonts w:ascii="Times New Roman" w:eastAsia="Times New Roman" w:hAnsi="Times New Roman" w:cs="Times New Roman"/>
                <w:color w:val="000000"/>
                <w:lang w:eastAsia="tr-TR"/>
              </w:rPr>
              <w:t>0</w:t>
            </w:r>
            <w:r w:rsidR="009F22DF">
              <w:rPr>
                <w:rFonts w:ascii="Times New Roman" w:eastAsia="Times New Roman" w:hAnsi="Times New Roman" w:cs="Times New Roman"/>
                <w:color w:val="000000"/>
                <w:lang w:eastAsia="tr-TR"/>
              </w:rPr>
              <w:t>.</w:t>
            </w:r>
            <w:r w:rsidRPr="005E6346">
              <w:rPr>
                <w:rFonts w:ascii="Times New Roman" w:eastAsia="Times New Roman" w:hAnsi="Times New Roman" w:cs="Times New Roman"/>
                <w:color w:val="000000"/>
                <w:lang w:eastAsia="tr-TR"/>
              </w:rPr>
              <w:t>74 m</w:t>
            </w:r>
          </w:p>
        </w:tc>
      </w:tr>
      <w:tr w:rsidR="005E6346" w:rsidRPr="005E6346" w14:paraId="2E15A6F4" w14:textId="77777777" w:rsidTr="005E6346">
        <w:trPr>
          <w:trHeight w:val="261"/>
          <w:jc w:val="center"/>
        </w:trPr>
        <w:tc>
          <w:tcPr>
            <w:tcW w:w="2568" w:type="dxa"/>
            <w:tcBorders>
              <w:top w:val="nil"/>
              <w:left w:val="single" w:sz="4" w:space="0" w:color="70AD47"/>
              <w:bottom w:val="single" w:sz="4" w:space="0" w:color="70AD47"/>
              <w:right w:val="single" w:sz="4" w:space="0" w:color="70AD47"/>
            </w:tcBorders>
            <w:shd w:val="clear" w:color="auto" w:fill="auto"/>
            <w:noWrap/>
            <w:vAlign w:val="bottom"/>
            <w:hideMark/>
          </w:tcPr>
          <w:p w14:paraId="4AD16B61" w14:textId="77777777" w:rsidR="005E6346" w:rsidRPr="005E6346" w:rsidRDefault="005E6346" w:rsidP="005E6346">
            <w:pPr>
              <w:spacing w:after="0" w:line="240" w:lineRule="auto"/>
              <w:rPr>
                <w:rFonts w:ascii="Times New Roman" w:eastAsia="Times New Roman" w:hAnsi="Times New Roman" w:cs="Times New Roman"/>
                <w:color w:val="000000"/>
                <w:lang w:eastAsia="tr-TR"/>
              </w:rPr>
            </w:pPr>
            <w:r w:rsidRPr="005E6346">
              <w:rPr>
                <w:rFonts w:ascii="Times New Roman" w:eastAsia="Times New Roman" w:hAnsi="Times New Roman" w:cs="Times New Roman"/>
                <w:color w:val="000000"/>
                <w:lang w:eastAsia="tr-TR"/>
              </w:rPr>
              <w:t>HT Sweep</w:t>
            </w:r>
          </w:p>
        </w:tc>
        <w:tc>
          <w:tcPr>
            <w:tcW w:w="1019" w:type="dxa"/>
            <w:tcBorders>
              <w:top w:val="nil"/>
              <w:left w:val="nil"/>
              <w:bottom w:val="single" w:sz="4" w:space="0" w:color="70AD47"/>
              <w:right w:val="single" w:sz="4" w:space="0" w:color="70AD47"/>
            </w:tcBorders>
            <w:shd w:val="clear" w:color="auto" w:fill="auto"/>
            <w:noWrap/>
            <w:vAlign w:val="bottom"/>
            <w:hideMark/>
          </w:tcPr>
          <w:p w14:paraId="5F113F14" w14:textId="77777777" w:rsidR="005E6346" w:rsidRPr="005E6346" w:rsidRDefault="005E6346" w:rsidP="005E6346">
            <w:pPr>
              <w:spacing w:after="0" w:line="240" w:lineRule="auto"/>
              <w:jc w:val="center"/>
              <w:rPr>
                <w:rFonts w:ascii="Times New Roman" w:eastAsia="Times New Roman" w:hAnsi="Times New Roman" w:cs="Times New Roman"/>
                <w:color w:val="000000"/>
                <w:lang w:eastAsia="tr-TR"/>
              </w:rPr>
            </w:pPr>
            <w:r w:rsidRPr="005E6346">
              <w:rPr>
                <w:rFonts w:ascii="Times New Roman" w:eastAsia="Times New Roman" w:hAnsi="Times New Roman" w:cs="Times New Roman"/>
                <w:color w:val="000000"/>
                <w:lang w:eastAsia="tr-TR"/>
              </w:rPr>
              <w:t>0</w:t>
            </w:r>
          </w:p>
        </w:tc>
        <w:tc>
          <w:tcPr>
            <w:tcW w:w="1019" w:type="dxa"/>
            <w:tcBorders>
              <w:top w:val="nil"/>
              <w:left w:val="nil"/>
              <w:bottom w:val="single" w:sz="4" w:space="0" w:color="70AD47"/>
              <w:right w:val="single" w:sz="4" w:space="0" w:color="70AD47"/>
            </w:tcBorders>
            <w:shd w:val="clear" w:color="auto" w:fill="auto"/>
            <w:noWrap/>
            <w:vAlign w:val="bottom"/>
            <w:hideMark/>
          </w:tcPr>
          <w:p w14:paraId="33ADD01D" w14:textId="77777777" w:rsidR="005E6346" w:rsidRPr="005E6346" w:rsidRDefault="005E6346" w:rsidP="005E6346">
            <w:pPr>
              <w:spacing w:after="0" w:line="240" w:lineRule="auto"/>
              <w:jc w:val="center"/>
              <w:rPr>
                <w:rFonts w:ascii="Times New Roman" w:eastAsia="Times New Roman" w:hAnsi="Times New Roman" w:cs="Times New Roman"/>
                <w:color w:val="000000"/>
                <w:lang w:eastAsia="tr-TR"/>
              </w:rPr>
            </w:pPr>
            <w:r w:rsidRPr="005E6346">
              <w:rPr>
                <w:rFonts w:ascii="Times New Roman" w:eastAsia="Times New Roman" w:hAnsi="Times New Roman" w:cs="Times New Roman"/>
                <w:color w:val="000000"/>
                <w:lang w:eastAsia="tr-TR"/>
              </w:rPr>
              <w:t>0</w:t>
            </w:r>
          </w:p>
        </w:tc>
      </w:tr>
      <w:tr w:rsidR="005E6346" w:rsidRPr="005E6346" w14:paraId="0358B606" w14:textId="77777777" w:rsidTr="005E6346">
        <w:trPr>
          <w:trHeight w:val="261"/>
          <w:jc w:val="center"/>
        </w:trPr>
        <w:tc>
          <w:tcPr>
            <w:tcW w:w="2568" w:type="dxa"/>
            <w:tcBorders>
              <w:top w:val="nil"/>
              <w:left w:val="single" w:sz="4" w:space="0" w:color="70AD47"/>
              <w:bottom w:val="single" w:sz="4" w:space="0" w:color="70AD47"/>
              <w:right w:val="single" w:sz="4" w:space="0" w:color="70AD47"/>
            </w:tcBorders>
            <w:shd w:val="clear" w:color="auto" w:fill="auto"/>
            <w:noWrap/>
            <w:vAlign w:val="bottom"/>
            <w:hideMark/>
          </w:tcPr>
          <w:p w14:paraId="0FB29DE2" w14:textId="77777777" w:rsidR="005E6346" w:rsidRPr="005E6346" w:rsidRDefault="005E6346" w:rsidP="005E6346">
            <w:pPr>
              <w:spacing w:after="0" w:line="240" w:lineRule="auto"/>
              <w:rPr>
                <w:rFonts w:ascii="Times New Roman" w:eastAsia="Times New Roman" w:hAnsi="Times New Roman" w:cs="Times New Roman"/>
                <w:color w:val="000000"/>
                <w:lang w:eastAsia="tr-TR"/>
              </w:rPr>
            </w:pPr>
            <w:r w:rsidRPr="005E6346">
              <w:rPr>
                <w:rFonts w:ascii="Times New Roman" w:eastAsia="Times New Roman" w:hAnsi="Times New Roman" w:cs="Times New Roman"/>
                <w:color w:val="000000"/>
                <w:lang w:eastAsia="tr-TR"/>
              </w:rPr>
              <w:t>HT Twist Angle</w:t>
            </w:r>
          </w:p>
        </w:tc>
        <w:tc>
          <w:tcPr>
            <w:tcW w:w="1019" w:type="dxa"/>
            <w:tcBorders>
              <w:top w:val="nil"/>
              <w:left w:val="nil"/>
              <w:bottom w:val="single" w:sz="4" w:space="0" w:color="70AD47"/>
              <w:right w:val="single" w:sz="4" w:space="0" w:color="70AD47"/>
            </w:tcBorders>
            <w:shd w:val="clear" w:color="auto" w:fill="auto"/>
            <w:noWrap/>
            <w:vAlign w:val="bottom"/>
            <w:hideMark/>
          </w:tcPr>
          <w:p w14:paraId="525FA644" w14:textId="77777777" w:rsidR="005E6346" w:rsidRPr="005E6346" w:rsidRDefault="005E6346" w:rsidP="005E6346">
            <w:pPr>
              <w:spacing w:after="0" w:line="240" w:lineRule="auto"/>
              <w:jc w:val="center"/>
              <w:rPr>
                <w:rFonts w:ascii="Times New Roman" w:eastAsia="Times New Roman" w:hAnsi="Times New Roman" w:cs="Times New Roman"/>
                <w:color w:val="000000"/>
                <w:lang w:eastAsia="tr-TR"/>
              </w:rPr>
            </w:pPr>
            <w:r w:rsidRPr="005E6346">
              <w:rPr>
                <w:rFonts w:ascii="Times New Roman" w:eastAsia="Times New Roman" w:hAnsi="Times New Roman" w:cs="Times New Roman"/>
                <w:color w:val="000000"/>
                <w:lang w:eastAsia="tr-TR"/>
              </w:rPr>
              <w:t>0</w:t>
            </w:r>
          </w:p>
        </w:tc>
        <w:tc>
          <w:tcPr>
            <w:tcW w:w="1019" w:type="dxa"/>
            <w:tcBorders>
              <w:top w:val="nil"/>
              <w:left w:val="nil"/>
              <w:bottom w:val="single" w:sz="4" w:space="0" w:color="70AD47"/>
              <w:right w:val="single" w:sz="4" w:space="0" w:color="70AD47"/>
            </w:tcBorders>
            <w:shd w:val="clear" w:color="auto" w:fill="auto"/>
            <w:noWrap/>
            <w:vAlign w:val="bottom"/>
            <w:hideMark/>
          </w:tcPr>
          <w:p w14:paraId="3A7A5D43" w14:textId="77777777" w:rsidR="005E6346" w:rsidRPr="005E6346" w:rsidRDefault="005E6346" w:rsidP="005E6346">
            <w:pPr>
              <w:spacing w:after="0" w:line="240" w:lineRule="auto"/>
              <w:jc w:val="center"/>
              <w:rPr>
                <w:rFonts w:ascii="Times New Roman" w:eastAsia="Times New Roman" w:hAnsi="Times New Roman" w:cs="Times New Roman"/>
                <w:color w:val="000000"/>
                <w:lang w:eastAsia="tr-TR"/>
              </w:rPr>
            </w:pPr>
            <w:r w:rsidRPr="005E6346">
              <w:rPr>
                <w:rFonts w:ascii="Times New Roman" w:eastAsia="Times New Roman" w:hAnsi="Times New Roman" w:cs="Times New Roman"/>
                <w:color w:val="000000"/>
                <w:lang w:eastAsia="tr-TR"/>
              </w:rPr>
              <w:t>0</w:t>
            </w:r>
          </w:p>
        </w:tc>
      </w:tr>
      <w:tr w:rsidR="005E6346" w:rsidRPr="005E6346" w14:paraId="244D58AB" w14:textId="77777777" w:rsidTr="005E6346">
        <w:trPr>
          <w:trHeight w:val="261"/>
          <w:jc w:val="center"/>
        </w:trPr>
        <w:tc>
          <w:tcPr>
            <w:tcW w:w="2568" w:type="dxa"/>
            <w:tcBorders>
              <w:top w:val="nil"/>
              <w:left w:val="single" w:sz="4" w:space="0" w:color="70AD47"/>
              <w:bottom w:val="single" w:sz="4" w:space="0" w:color="70AD47"/>
              <w:right w:val="single" w:sz="4" w:space="0" w:color="70AD47"/>
            </w:tcBorders>
            <w:shd w:val="clear" w:color="auto" w:fill="auto"/>
            <w:noWrap/>
            <w:vAlign w:val="bottom"/>
            <w:hideMark/>
          </w:tcPr>
          <w:p w14:paraId="7D4BC01E" w14:textId="77777777" w:rsidR="005E6346" w:rsidRPr="005E6346" w:rsidRDefault="005E6346" w:rsidP="005E6346">
            <w:pPr>
              <w:spacing w:after="0" w:line="240" w:lineRule="auto"/>
              <w:rPr>
                <w:rFonts w:ascii="Times New Roman" w:eastAsia="Times New Roman" w:hAnsi="Times New Roman" w:cs="Times New Roman"/>
                <w:color w:val="000000"/>
                <w:lang w:eastAsia="tr-TR"/>
              </w:rPr>
            </w:pPr>
            <w:r w:rsidRPr="005E6346">
              <w:rPr>
                <w:rFonts w:ascii="Times New Roman" w:eastAsia="Times New Roman" w:hAnsi="Times New Roman" w:cs="Times New Roman"/>
                <w:color w:val="000000"/>
                <w:lang w:eastAsia="tr-TR"/>
              </w:rPr>
              <w:t>HT İncidence Angle</w:t>
            </w:r>
          </w:p>
        </w:tc>
        <w:tc>
          <w:tcPr>
            <w:tcW w:w="1019" w:type="dxa"/>
            <w:tcBorders>
              <w:top w:val="nil"/>
              <w:left w:val="nil"/>
              <w:bottom w:val="single" w:sz="4" w:space="0" w:color="70AD47"/>
              <w:right w:val="single" w:sz="4" w:space="0" w:color="70AD47"/>
            </w:tcBorders>
            <w:shd w:val="clear" w:color="auto" w:fill="auto"/>
            <w:noWrap/>
            <w:vAlign w:val="bottom"/>
            <w:hideMark/>
          </w:tcPr>
          <w:p w14:paraId="5E164B16" w14:textId="77777777" w:rsidR="005E6346" w:rsidRPr="005E6346" w:rsidRDefault="005E6346" w:rsidP="005E6346">
            <w:pPr>
              <w:spacing w:after="0" w:line="240" w:lineRule="auto"/>
              <w:jc w:val="center"/>
              <w:rPr>
                <w:rFonts w:ascii="Times New Roman" w:eastAsia="Times New Roman" w:hAnsi="Times New Roman" w:cs="Times New Roman"/>
                <w:color w:val="000000"/>
                <w:lang w:eastAsia="tr-TR"/>
              </w:rPr>
            </w:pPr>
            <w:r w:rsidRPr="005E6346">
              <w:rPr>
                <w:rFonts w:ascii="Times New Roman" w:eastAsia="Times New Roman" w:hAnsi="Times New Roman" w:cs="Times New Roman"/>
                <w:color w:val="000000"/>
                <w:lang w:eastAsia="tr-TR"/>
              </w:rPr>
              <w:t>-1 deg.</w:t>
            </w:r>
          </w:p>
        </w:tc>
        <w:tc>
          <w:tcPr>
            <w:tcW w:w="1019" w:type="dxa"/>
            <w:tcBorders>
              <w:top w:val="nil"/>
              <w:left w:val="nil"/>
              <w:bottom w:val="single" w:sz="4" w:space="0" w:color="70AD47"/>
              <w:right w:val="single" w:sz="4" w:space="0" w:color="70AD47"/>
            </w:tcBorders>
            <w:shd w:val="clear" w:color="auto" w:fill="auto"/>
            <w:noWrap/>
            <w:vAlign w:val="bottom"/>
            <w:hideMark/>
          </w:tcPr>
          <w:p w14:paraId="184B8581" w14:textId="77777777" w:rsidR="005E6346" w:rsidRPr="005E6346" w:rsidRDefault="005E6346" w:rsidP="005E6346">
            <w:pPr>
              <w:spacing w:after="0" w:line="240" w:lineRule="auto"/>
              <w:jc w:val="center"/>
              <w:rPr>
                <w:rFonts w:ascii="Times New Roman" w:eastAsia="Times New Roman" w:hAnsi="Times New Roman" w:cs="Times New Roman"/>
                <w:color w:val="000000"/>
                <w:lang w:eastAsia="tr-TR"/>
              </w:rPr>
            </w:pPr>
            <w:r w:rsidRPr="005E6346">
              <w:rPr>
                <w:rFonts w:ascii="Times New Roman" w:eastAsia="Times New Roman" w:hAnsi="Times New Roman" w:cs="Times New Roman"/>
                <w:color w:val="000000"/>
                <w:lang w:eastAsia="tr-TR"/>
              </w:rPr>
              <w:t>-1 deg.</w:t>
            </w:r>
          </w:p>
        </w:tc>
      </w:tr>
      <w:tr w:rsidR="005E6346" w:rsidRPr="005E6346" w14:paraId="2524AD7B" w14:textId="77777777" w:rsidTr="005E6346">
        <w:trPr>
          <w:trHeight w:val="261"/>
          <w:jc w:val="center"/>
        </w:trPr>
        <w:tc>
          <w:tcPr>
            <w:tcW w:w="2568" w:type="dxa"/>
            <w:tcBorders>
              <w:top w:val="nil"/>
              <w:left w:val="single" w:sz="4" w:space="0" w:color="70AD47"/>
              <w:bottom w:val="single" w:sz="4" w:space="0" w:color="70AD47"/>
              <w:right w:val="single" w:sz="4" w:space="0" w:color="70AD47"/>
            </w:tcBorders>
            <w:shd w:val="clear" w:color="auto" w:fill="auto"/>
            <w:noWrap/>
            <w:vAlign w:val="bottom"/>
            <w:hideMark/>
          </w:tcPr>
          <w:p w14:paraId="464F5171" w14:textId="77777777" w:rsidR="005E6346" w:rsidRPr="005E6346" w:rsidRDefault="005E6346" w:rsidP="005E6346">
            <w:pPr>
              <w:spacing w:after="0" w:line="240" w:lineRule="auto"/>
              <w:rPr>
                <w:rFonts w:ascii="Times New Roman" w:eastAsia="Times New Roman" w:hAnsi="Times New Roman" w:cs="Times New Roman"/>
                <w:color w:val="000000"/>
                <w:lang w:eastAsia="tr-TR"/>
              </w:rPr>
            </w:pPr>
            <w:r w:rsidRPr="005E6346">
              <w:rPr>
                <w:rFonts w:ascii="Times New Roman" w:eastAsia="Times New Roman" w:hAnsi="Times New Roman" w:cs="Times New Roman"/>
                <w:color w:val="000000"/>
                <w:lang w:eastAsia="tr-TR"/>
              </w:rPr>
              <w:t>HT Dihedral angle</w:t>
            </w:r>
          </w:p>
        </w:tc>
        <w:tc>
          <w:tcPr>
            <w:tcW w:w="1019" w:type="dxa"/>
            <w:tcBorders>
              <w:top w:val="nil"/>
              <w:left w:val="nil"/>
              <w:bottom w:val="single" w:sz="4" w:space="0" w:color="70AD47"/>
              <w:right w:val="single" w:sz="4" w:space="0" w:color="70AD47"/>
            </w:tcBorders>
            <w:shd w:val="clear" w:color="auto" w:fill="auto"/>
            <w:noWrap/>
            <w:vAlign w:val="bottom"/>
            <w:hideMark/>
          </w:tcPr>
          <w:p w14:paraId="6BF4342A" w14:textId="77777777" w:rsidR="005E6346" w:rsidRPr="005E6346" w:rsidRDefault="005E6346" w:rsidP="005E6346">
            <w:pPr>
              <w:spacing w:after="0" w:line="240" w:lineRule="auto"/>
              <w:jc w:val="center"/>
              <w:rPr>
                <w:rFonts w:ascii="Times New Roman" w:eastAsia="Times New Roman" w:hAnsi="Times New Roman" w:cs="Times New Roman"/>
                <w:color w:val="000000"/>
                <w:lang w:eastAsia="tr-TR"/>
              </w:rPr>
            </w:pPr>
            <w:r w:rsidRPr="005E6346">
              <w:rPr>
                <w:rFonts w:ascii="Times New Roman" w:eastAsia="Times New Roman" w:hAnsi="Times New Roman" w:cs="Times New Roman"/>
                <w:color w:val="000000"/>
                <w:lang w:eastAsia="tr-TR"/>
              </w:rPr>
              <w:t>0</w:t>
            </w:r>
          </w:p>
        </w:tc>
        <w:tc>
          <w:tcPr>
            <w:tcW w:w="1019" w:type="dxa"/>
            <w:tcBorders>
              <w:top w:val="nil"/>
              <w:left w:val="nil"/>
              <w:bottom w:val="single" w:sz="4" w:space="0" w:color="70AD47"/>
              <w:right w:val="single" w:sz="4" w:space="0" w:color="70AD47"/>
            </w:tcBorders>
            <w:shd w:val="clear" w:color="auto" w:fill="auto"/>
            <w:noWrap/>
            <w:vAlign w:val="bottom"/>
            <w:hideMark/>
          </w:tcPr>
          <w:p w14:paraId="1282207A" w14:textId="77777777" w:rsidR="005E6346" w:rsidRPr="005E6346" w:rsidRDefault="005E6346" w:rsidP="005E6346">
            <w:pPr>
              <w:spacing w:after="0" w:line="240" w:lineRule="auto"/>
              <w:jc w:val="center"/>
              <w:rPr>
                <w:rFonts w:ascii="Times New Roman" w:eastAsia="Times New Roman" w:hAnsi="Times New Roman" w:cs="Times New Roman"/>
                <w:color w:val="000000"/>
                <w:lang w:eastAsia="tr-TR"/>
              </w:rPr>
            </w:pPr>
            <w:r w:rsidRPr="005E6346">
              <w:rPr>
                <w:rFonts w:ascii="Times New Roman" w:eastAsia="Times New Roman" w:hAnsi="Times New Roman" w:cs="Times New Roman"/>
                <w:color w:val="000000"/>
                <w:lang w:eastAsia="tr-TR"/>
              </w:rPr>
              <w:t>0</w:t>
            </w:r>
          </w:p>
        </w:tc>
      </w:tr>
      <w:tr w:rsidR="005E6346" w:rsidRPr="005E6346" w14:paraId="49AD1F54" w14:textId="77777777" w:rsidTr="005E6346">
        <w:trPr>
          <w:trHeight w:val="261"/>
          <w:jc w:val="center"/>
        </w:trPr>
        <w:tc>
          <w:tcPr>
            <w:tcW w:w="2568" w:type="dxa"/>
            <w:tcBorders>
              <w:top w:val="nil"/>
              <w:left w:val="single" w:sz="4" w:space="0" w:color="70AD47"/>
              <w:bottom w:val="single" w:sz="4" w:space="0" w:color="70AD47"/>
              <w:right w:val="single" w:sz="4" w:space="0" w:color="70AD47"/>
            </w:tcBorders>
            <w:shd w:val="clear" w:color="auto" w:fill="auto"/>
            <w:noWrap/>
            <w:vAlign w:val="bottom"/>
            <w:hideMark/>
          </w:tcPr>
          <w:p w14:paraId="0B201444" w14:textId="77777777" w:rsidR="005E6346" w:rsidRPr="005E6346" w:rsidRDefault="005E6346" w:rsidP="005E6346">
            <w:pPr>
              <w:spacing w:after="0" w:line="240" w:lineRule="auto"/>
              <w:rPr>
                <w:rFonts w:ascii="Times New Roman" w:eastAsia="Times New Roman" w:hAnsi="Times New Roman" w:cs="Times New Roman"/>
                <w:color w:val="000000"/>
                <w:lang w:eastAsia="tr-TR"/>
              </w:rPr>
            </w:pPr>
            <w:r w:rsidRPr="005E6346">
              <w:rPr>
                <w:rFonts w:ascii="Times New Roman" w:eastAsia="Times New Roman" w:hAnsi="Times New Roman" w:cs="Times New Roman"/>
                <w:color w:val="000000"/>
                <w:lang w:eastAsia="tr-TR"/>
              </w:rPr>
              <w:t>VT Span</w:t>
            </w:r>
          </w:p>
        </w:tc>
        <w:tc>
          <w:tcPr>
            <w:tcW w:w="1019" w:type="dxa"/>
            <w:tcBorders>
              <w:top w:val="nil"/>
              <w:left w:val="nil"/>
              <w:bottom w:val="single" w:sz="4" w:space="0" w:color="70AD47"/>
              <w:right w:val="single" w:sz="4" w:space="0" w:color="70AD47"/>
            </w:tcBorders>
            <w:shd w:val="clear" w:color="auto" w:fill="auto"/>
            <w:noWrap/>
            <w:vAlign w:val="bottom"/>
            <w:hideMark/>
          </w:tcPr>
          <w:p w14:paraId="68B61A3D" w14:textId="0D522E32" w:rsidR="005E6346" w:rsidRPr="005E6346" w:rsidRDefault="005E6346" w:rsidP="009F22DF">
            <w:pPr>
              <w:spacing w:after="0" w:line="240" w:lineRule="auto"/>
              <w:jc w:val="center"/>
              <w:rPr>
                <w:rFonts w:ascii="Times New Roman" w:eastAsia="Times New Roman" w:hAnsi="Times New Roman" w:cs="Times New Roman"/>
                <w:color w:val="000000"/>
                <w:lang w:eastAsia="tr-TR"/>
              </w:rPr>
            </w:pPr>
            <w:r w:rsidRPr="005E6346">
              <w:rPr>
                <w:rFonts w:ascii="Times New Roman" w:eastAsia="Times New Roman" w:hAnsi="Times New Roman" w:cs="Times New Roman"/>
                <w:color w:val="000000"/>
                <w:lang w:eastAsia="tr-TR"/>
              </w:rPr>
              <w:t>4</w:t>
            </w:r>
            <w:r w:rsidR="009F22DF">
              <w:rPr>
                <w:rFonts w:ascii="Times New Roman" w:eastAsia="Times New Roman" w:hAnsi="Times New Roman" w:cs="Times New Roman"/>
                <w:color w:val="000000"/>
                <w:lang w:eastAsia="tr-TR"/>
              </w:rPr>
              <w:t>.</w:t>
            </w:r>
            <w:r w:rsidRPr="005E6346">
              <w:rPr>
                <w:rFonts w:ascii="Times New Roman" w:eastAsia="Times New Roman" w:hAnsi="Times New Roman" w:cs="Times New Roman"/>
                <w:color w:val="000000"/>
                <w:lang w:eastAsia="tr-TR"/>
              </w:rPr>
              <w:t>1 ft.</w:t>
            </w:r>
          </w:p>
        </w:tc>
        <w:tc>
          <w:tcPr>
            <w:tcW w:w="1019" w:type="dxa"/>
            <w:tcBorders>
              <w:top w:val="nil"/>
              <w:left w:val="nil"/>
              <w:bottom w:val="single" w:sz="4" w:space="0" w:color="70AD47"/>
              <w:right w:val="single" w:sz="4" w:space="0" w:color="70AD47"/>
            </w:tcBorders>
            <w:shd w:val="clear" w:color="auto" w:fill="auto"/>
            <w:noWrap/>
            <w:vAlign w:val="bottom"/>
            <w:hideMark/>
          </w:tcPr>
          <w:p w14:paraId="2D199670" w14:textId="24C2DD60" w:rsidR="005E6346" w:rsidRPr="005E6346" w:rsidRDefault="005E6346" w:rsidP="005E6346">
            <w:pPr>
              <w:spacing w:after="0" w:line="240" w:lineRule="auto"/>
              <w:jc w:val="center"/>
              <w:rPr>
                <w:rFonts w:ascii="Times New Roman" w:eastAsia="Times New Roman" w:hAnsi="Times New Roman" w:cs="Times New Roman"/>
                <w:color w:val="000000"/>
                <w:lang w:eastAsia="tr-TR"/>
              </w:rPr>
            </w:pPr>
            <w:r w:rsidRPr="005E6346">
              <w:rPr>
                <w:rFonts w:ascii="Times New Roman" w:eastAsia="Times New Roman" w:hAnsi="Times New Roman" w:cs="Times New Roman"/>
                <w:color w:val="000000"/>
                <w:lang w:eastAsia="tr-TR"/>
              </w:rPr>
              <w:t>1</w:t>
            </w:r>
            <w:r w:rsidR="009F22DF">
              <w:rPr>
                <w:rFonts w:ascii="Times New Roman" w:eastAsia="Times New Roman" w:hAnsi="Times New Roman" w:cs="Times New Roman"/>
                <w:color w:val="000000"/>
                <w:lang w:eastAsia="tr-TR"/>
              </w:rPr>
              <w:t>.</w:t>
            </w:r>
            <w:r w:rsidRPr="005E6346">
              <w:rPr>
                <w:rFonts w:ascii="Times New Roman" w:eastAsia="Times New Roman" w:hAnsi="Times New Roman" w:cs="Times New Roman"/>
                <w:color w:val="000000"/>
                <w:lang w:eastAsia="tr-TR"/>
              </w:rPr>
              <w:t>25 m</w:t>
            </w:r>
          </w:p>
        </w:tc>
      </w:tr>
      <w:tr w:rsidR="005E6346" w:rsidRPr="005E6346" w14:paraId="0114B804" w14:textId="77777777" w:rsidTr="005E6346">
        <w:trPr>
          <w:trHeight w:val="261"/>
          <w:jc w:val="center"/>
        </w:trPr>
        <w:tc>
          <w:tcPr>
            <w:tcW w:w="2568" w:type="dxa"/>
            <w:tcBorders>
              <w:top w:val="nil"/>
              <w:left w:val="single" w:sz="4" w:space="0" w:color="70AD47"/>
              <w:bottom w:val="single" w:sz="4" w:space="0" w:color="70AD47"/>
              <w:right w:val="single" w:sz="4" w:space="0" w:color="70AD47"/>
            </w:tcBorders>
            <w:shd w:val="clear" w:color="auto" w:fill="auto"/>
            <w:noWrap/>
            <w:vAlign w:val="bottom"/>
            <w:hideMark/>
          </w:tcPr>
          <w:p w14:paraId="1197AECA" w14:textId="77777777" w:rsidR="005E6346" w:rsidRPr="005E6346" w:rsidRDefault="005E6346" w:rsidP="005E6346">
            <w:pPr>
              <w:spacing w:after="0" w:line="240" w:lineRule="auto"/>
              <w:rPr>
                <w:rFonts w:ascii="Times New Roman" w:eastAsia="Times New Roman" w:hAnsi="Times New Roman" w:cs="Times New Roman"/>
                <w:color w:val="000000"/>
                <w:lang w:eastAsia="tr-TR"/>
              </w:rPr>
            </w:pPr>
            <w:r w:rsidRPr="005E6346">
              <w:rPr>
                <w:rFonts w:ascii="Times New Roman" w:eastAsia="Times New Roman" w:hAnsi="Times New Roman" w:cs="Times New Roman"/>
                <w:color w:val="000000"/>
                <w:lang w:eastAsia="tr-TR"/>
              </w:rPr>
              <w:t>VT root cord</w:t>
            </w:r>
          </w:p>
        </w:tc>
        <w:tc>
          <w:tcPr>
            <w:tcW w:w="1019" w:type="dxa"/>
            <w:tcBorders>
              <w:top w:val="nil"/>
              <w:left w:val="nil"/>
              <w:bottom w:val="single" w:sz="4" w:space="0" w:color="70AD47"/>
              <w:right w:val="single" w:sz="4" w:space="0" w:color="70AD47"/>
            </w:tcBorders>
            <w:shd w:val="clear" w:color="auto" w:fill="auto"/>
            <w:noWrap/>
            <w:vAlign w:val="bottom"/>
            <w:hideMark/>
          </w:tcPr>
          <w:p w14:paraId="031923A0" w14:textId="62B381F7" w:rsidR="005E6346" w:rsidRPr="005E6346" w:rsidRDefault="005E6346" w:rsidP="005E6346">
            <w:pPr>
              <w:spacing w:after="0" w:line="240" w:lineRule="auto"/>
              <w:jc w:val="center"/>
              <w:rPr>
                <w:rFonts w:ascii="Times New Roman" w:eastAsia="Times New Roman" w:hAnsi="Times New Roman" w:cs="Times New Roman"/>
                <w:color w:val="000000"/>
                <w:lang w:eastAsia="tr-TR"/>
              </w:rPr>
            </w:pPr>
            <w:r w:rsidRPr="005E6346">
              <w:rPr>
                <w:rFonts w:ascii="Times New Roman" w:eastAsia="Times New Roman" w:hAnsi="Times New Roman" w:cs="Times New Roman"/>
                <w:color w:val="000000"/>
                <w:lang w:eastAsia="tr-TR"/>
              </w:rPr>
              <w:t>3</w:t>
            </w:r>
            <w:r w:rsidR="009F22DF">
              <w:rPr>
                <w:rFonts w:ascii="Times New Roman" w:eastAsia="Times New Roman" w:hAnsi="Times New Roman" w:cs="Times New Roman"/>
                <w:color w:val="000000"/>
                <w:lang w:eastAsia="tr-TR"/>
              </w:rPr>
              <w:t>.</w:t>
            </w:r>
            <w:r w:rsidRPr="005E6346">
              <w:rPr>
                <w:rFonts w:ascii="Times New Roman" w:eastAsia="Times New Roman" w:hAnsi="Times New Roman" w:cs="Times New Roman"/>
                <w:color w:val="000000"/>
                <w:lang w:eastAsia="tr-TR"/>
              </w:rPr>
              <w:t>9 ft.</w:t>
            </w:r>
          </w:p>
        </w:tc>
        <w:tc>
          <w:tcPr>
            <w:tcW w:w="1019" w:type="dxa"/>
            <w:tcBorders>
              <w:top w:val="nil"/>
              <w:left w:val="nil"/>
              <w:bottom w:val="single" w:sz="4" w:space="0" w:color="70AD47"/>
              <w:right w:val="single" w:sz="4" w:space="0" w:color="70AD47"/>
            </w:tcBorders>
            <w:shd w:val="clear" w:color="auto" w:fill="auto"/>
            <w:noWrap/>
            <w:vAlign w:val="bottom"/>
            <w:hideMark/>
          </w:tcPr>
          <w:p w14:paraId="767852FD" w14:textId="1B8DD59F" w:rsidR="005E6346" w:rsidRPr="005E6346" w:rsidRDefault="005E6346" w:rsidP="005E6346">
            <w:pPr>
              <w:spacing w:after="0" w:line="240" w:lineRule="auto"/>
              <w:jc w:val="center"/>
              <w:rPr>
                <w:rFonts w:ascii="Times New Roman" w:eastAsia="Times New Roman" w:hAnsi="Times New Roman" w:cs="Times New Roman"/>
                <w:color w:val="000000"/>
                <w:lang w:eastAsia="tr-TR"/>
              </w:rPr>
            </w:pPr>
            <w:r w:rsidRPr="005E6346">
              <w:rPr>
                <w:rFonts w:ascii="Times New Roman" w:eastAsia="Times New Roman" w:hAnsi="Times New Roman" w:cs="Times New Roman"/>
                <w:color w:val="000000"/>
                <w:lang w:eastAsia="tr-TR"/>
              </w:rPr>
              <w:t>1</w:t>
            </w:r>
            <w:r w:rsidR="009F22DF">
              <w:rPr>
                <w:rFonts w:ascii="Times New Roman" w:eastAsia="Times New Roman" w:hAnsi="Times New Roman" w:cs="Times New Roman"/>
                <w:color w:val="000000"/>
                <w:lang w:eastAsia="tr-TR"/>
              </w:rPr>
              <w:t>.</w:t>
            </w:r>
            <w:r w:rsidRPr="005E6346">
              <w:rPr>
                <w:rFonts w:ascii="Times New Roman" w:eastAsia="Times New Roman" w:hAnsi="Times New Roman" w:cs="Times New Roman"/>
                <w:color w:val="000000"/>
                <w:lang w:eastAsia="tr-TR"/>
              </w:rPr>
              <w:t>19 m</w:t>
            </w:r>
          </w:p>
        </w:tc>
      </w:tr>
      <w:tr w:rsidR="005E6346" w:rsidRPr="005E6346" w14:paraId="6FBC2EFE" w14:textId="77777777" w:rsidTr="005E6346">
        <w:trPr>
          <w:trHeight w:val="261"/>
          <w:jc w:val="center"/>
        </w:trPr>
        <w:tc>
          <w:tcPr>
            <w:tcW w:w="2568" w:type="dxa"/>
            <w:tcBorders>
              <w:top w:val="nil"/>
              <w:left w:val="single" w:sz="4" w:space="0" w:color="70AD47"/>
              <w:bottom w:val="single" w:sz="4" w:space="0" w:color="70AD47"/>
              <w:right w:val="single" w:sz="4" w:space="0" w:color="70AD47"/>
            </w:tcBorders>
            <w:shd w:val="clear" w:color="auto" w:fill="auto"/>
            <w:noWrap/>
            <w:vAlign w:val="bottom"/>
            <w:hideMark/>
          </w:tcPr>
          <w:p w14:paraId="12E41E7D" w14:textId="77777777" w:rsidR="005E6346" w:rsidRPr="005E6346" w:rsidRDefault="005E6346" w:rsidP="005E6346">
            <w:pPr>
              <w:spacing w:after="0" w:line="240" w:lineRule="auto"/>
              <w:rPr>
                <w:rFonts w:ascii="Times New Roman" w:eastAsia="Times New Roman" w:hAnsi="Times New Roman" w:cs="Times New Roman"/>
                <w:color w:val="000000"/>
                <w:lang w:eastAsia="tr-TR"/>
              </w:rPr>
            </w:pPr>
            <w:r w:rsidRPr="005E6346">
              <w:rPr>
                <w:rFonts w:ascii="Times New Roman" w:eastAsia="Times New Roman" w:hAnsi="Times New Roman" w:cs="Times New Roman"/>
                <w:color w:val="000000"/>
                <w:lang w:eastAsia="tr-TR"/>
              </w:rPr>
              <w:t>VT tip Cord</w:t>
            </w:r>
          </w:p>
        </w:tc>
        <w:tc>
          <w:tcPr>
            <w:tcW w:w="1019" w:type="dxa"/>
            <w:tcBorders>
              <w:top w:val="nil"/>
              <w:left w:val="nil"/>
              <w:bottom w:val="single" w:sz="4" w:space="0" w:color="70AD47"/>
              <w:right w:val="single" w:sz="4" w:space="0" w:color="70AD47"/>
            </w:tcBorders>
            <w:shd w:val="clear" w:color="auto" w:fill="auto"/>
            <w:noWrap/>
            <w:vAlign w:val="bottom"/>
            <w:hideMark/>
          </w:tcPr>
          <w:p w14:paraId="54725B41" w14:textId="2B48F607" w:rsidR="005E6346" w:rsidRPr="005E6346" w:rsidRDefault="005E6346" w:rsidP="005E6346">
            <w:pPr>
              <w:spacing w:after="0" w:line="240" w:lineRule="auto"/>
              <w:jc w:val="center"/>
              <w:rPr>
                <w:rFonts w:ascii="Times New Roman" w:eastAsia="Times New Roman" w:hAnsi="Times New Roman" w:cs="Times New Roman"/>
                <w:color w:val="000000"/>
                <w:lang w:eastAsia="tr-TR"/>
              </w:rPr>
            </w:pPr>
            <w:r w:rsidRPr="005E6346">
              <w:rPr>
                <w:rFonts w:ascii="Times New Roman" w:eastAsia="Times New Roman" w:hAnsi="Times New Roman" w:cs="Times New Roman"/>
                <w:color w:val="000000"/>
                <w:lang w:eastAsia="tr-TR"/>
              </w:rPr>
              <w:t>1</w:t>
            </w:r>
            <w:r w:rsidR="009F22DF">
              <w:rPr>
                <w:rFonts w:ascii="Times New Roman" w:eastAsia="Times New Roman" w:hAnsi="Times New Roman" w:cs="Times New Roman"/>
                <w:color w:val="000000"/>
                <w:lang w:eastAsia="tr-TR"/>
              </w:rPr>
              <w:t>.</w:t>
            </w:r>
            <w:r w:rsidRPr="005E6346">
              <w:rPr>
                <w:rFonts w:ascii="Times New Roman" w:eastAsia="Times New Roman" w:hAnsi="Times New Roman" w:cs="Times New Roman"/>
                <w:color w:val="000000"/>
                <w:lang w:eastAsia="tr-TR"/>
              </w:rPr>
              <w:t>56 ft.</w:t>
            </w:r>
          </w:p>
        </w:tc>
        <w:tc>
          <w:tcPr>
            <w:tcW w:w="1019" w:type="dxa"/>
            <w:tcBorders>
              <w:top w:val="nil"/>
              <w:left w:val="nil"/>
              <w:bottom w:val="single" w:sz="4" w:space="0" w:color="70AD47"/>
              <w:right w:val="single" w:sz="4" w:space="0" w:color="70AD47"/>
            </w:tcBorders>
            <w:shd w:val="clear" w:color="auto" w:fill="auto"/>
            <w:noWrap/>
            <w:vAlign w:val="bottom"/>
            <w:hideMark/>
          </w:tcPr>
          <w:p w14:paraId="4223BAA5" w14:textId="2913260A" w:rsidR="005E6346" w:rsidRPr="005E6346" w:rsidRDefault="005E6346" w:rsidP="005E6346">
            <w:pPr>
              <w:spacing w:after="0" w:line="240" w:lineRule="auto"/>
              <w:jc w:val="center"/>
              <w:rPr>
                <w:rFonts w:ascii="Times New Roman" w:eastAsia="Times New Roman" w:hAnsi="Times New Roman" w:cs="Times New Roman"/>
                <w:color w:val="000000"/>
                <w:lang w:eastAsia="tr-TR"/>
              </w:rPr>
            </w:pPr>
            <w:r w:rsidRPr="005E6346">
              <w:rPr>
                <w:rFonts w:ascii="Times New Roman" w:eastAsia="Times New Roman" w:hAnsi="Times New Roman" w:cs="Times New Roman"/>
                <w:color w:val="000000"/>
                <w:lang w:eastAsia="tr-TR"/>
              </w:rPr>
              <w:t>0</w:t>
            </w:r>
            <w:r w:rsidR="009F22DF">
              <w:rPr>
                <w:rFonts w:ascii="Times New Roman" w:eastAsia="Times New Roman" w:hAnsi="Times New Roman" w:cs="Times New Roman"/>
                <w:color w:val="000000"/>
                <w:lang w:eastAsia="tr-TR"/>
              </w:rPr>
              <w:t>.</w:t>
            </w:r>
            <w:r w:rsidRPr="005E6346">
              <w:rPr>
                <w:rFonts w:ascii="Times New Roman" w:eastAsia="Times New Roman" w:hAnsi="Times New Roman" w:cs="Times New Roman"/>
                <w:color w:val="000000"/>
                <w:lang w:eastAsia="tr-TR"/>
              </w:rPr>
              <w:t>48 m</w:t>
            </w:r>
          </w:p>
        </w:tc>
      </w:tr>
      <w:tr w:rsidR="005E6346" w:rsidRPr="005E6346" w14:paraId="06B08343" w14:textId="77777777" w:rsidTr="005E6346">
        <w:trPr>
          <w:trHeight w:val="261"/>
          <w:jc w:val="center"/>
        </w:trPr>
        <w:tc>
          <w:tcPr>
            <w:tcW w:w="2568" w:type="dxa"/>
            <w:tcBorders>
              <w:top w:val="nil"/>
              <w:left w:val="single" w:sz="4" w:space="0" w:color="70AD47"/>
              <w:bottom w:val="single" w:sz="4" w:space="0" w:color="70AD47"/>
              <w:right w:val="single" w:sz="4" w:space="0" w:color="70AD47"/>
            </w:tcBorders>
            <w:shd w:val="clear" w:color="auto" w:fill="auto"/>
            <w:noWrap/>
            <w:vAlign w:val="bottom"/>
            <w:hideMark/>
          </w:tcPr>
          <w:p w14:paraId="2163CB6C" w14:textId="77777777" w:rsidR="005E6346" w:rsidRPr="005E6346" w:rsidRDefault="005E6346" w:rsidP="005E6346">
            <w:pPr>
              <w:spacing w:after="0" w:line="240" w:lineRule="auto"/>
              <w:rPr>
                <w:rFonts w:ascii="Times New Roman" w:eastAsia="Times New Roman" w:hAnsi="Times New Roman" w:cs="Times New Roman"/>
                <w:color w:val="000000"/>
                <w:lang w:eastAsia="tr-TR"/>
              </w:rPr>
            </w:pPr>
            <w:r w:rsidRPr="005E6346">
              <w:rPr>
                <w:rFonts w:ascii="Times New Roman" w:eastAsia="Times New Roman" w:hAnsi="Times New Roman" w:cs="Times New Roman"/>
                <w:color w:val="000000"/>
                <w:lang w:eastAsia="tr-TR"/>
              </w:rPr>
              <w:t>VT Sweep</w:t>
            </w:r>
          </w:p>
        </w:tc>
        <w:tc>
          <w:tcPr>
            <w:tcW w:w="1019" w:type="dxa"/>
            <w:tcBorders>
              <w:top w:val="nil"/>
              <w:left w:val="nil"/>
              <w:bottom w:val="single" w:sz="4" w:space="0" w:color="70AD47"/>
              <w:right w:val="single" w:sz="4" w:space="0" w:color="70AD47"/>
            </w:tcBorders>
            <w:shd w:val="clear" w:color="auto" w:fill="auto"/>
            <w:noWrap/>
            <w:vAlign w:val="bottom"/>
            <w:hideMark/>
          </w:tcPr>
          <w:p w14:paraId="0C7FBF89" w14:textId="77777777" w:rsidR="005E6346" w:rsidRPr="005E6346" w:rsidRDefault="005E6346" w:rsidP="005E6346">
            <w:pPr>
              <w:spacing w:after="0" w:line="240" w:lineRule="auto"/>
              <w:jc w:val="center"/>
              <w:rPr>
                <w:rFonts w:ascii="Times New Roman" w:eastAsia="Times New Roman" w:hAnsi="Times New Roman" w:cs="Times New Roman"/>
                <w:color w:val="000000"/>
                <w:lang w:eastAsia="tr-TR"/>
              </w:rPr>
            </w:pPr>
            <w:r w:rsidRPr="005E6346">
              <w:rPr>
                <w:rFonts w:ascii="Times New Roman" w:eastAsia="Times New Roman" w:hAnsi="Times New Roman" w:cs="Times New Roman"/>
                <w:color w:val="000000"/>
                <w:lang w:eastAsia="tr-TR"/>
              </w:rPr>
              <w:t>20 deg.</w:t>
            </w:r>
          </w:p>
        </w:tc>
        <w:tc>
          <w:tcPr>
            <w:tcW w:w="1019" w:type="dxa"/>
            <w:tcBorders>
              <w:top w:val="nil"/>
              <w:left w:val="nil"/>
              <w:bottom w:val="single" w:sz="4" w:space="0" w:color="70AD47"/>
              <w:right w:val="single" w:sz="4" w:space="0" w:color="70AD47"/>
            </w:tcBorders>
            <w:shd w:val="clear" w:color="auto" w:fill="auto"/>
            <w:noWrap/>
            <w:vAlign w:val="bottom"/>
            <w:hideMark/>
          </w:tcPr>
          <w:p w14:paraId="1BE3A152" w14:textId="77777777" w:rsidR="005E6346" w:rsidRPr="005E6346" w:rsidRDefault="005E6346" w:rsidP="005E6346">
            <w:pPr>
              <w:spacing w:after="0" w:line="240" w:lineRule="auto"/>
              <w:jc w:val="center"/>
              <w:rPr>
                <w:rFonts w:ascii="Times New Roman" w:eastAsia="Times New Roman" w:hAnsi="Times New Roman" w:cs="Times New Roman"/>
                <w:color w:val="000000"/>
                <w:lang w:eastAsia="tr-TR"/>
              </w:rPr>
            </w:pPr>
            <w:r w:rsidRPr="005E6346">
              <w:rPr>
                <w:rFonts w:ascii="Times New Roman" w:eastAsia="Times New Roman" w:hAnsi="Times New Roman" w:cs="Times New Roman"/>
                <w:color w:val="000000"/>
                <w:lang w:eastAsia="tr-TR"/>
              </w:rPr>
              <w:t>20 deg.</w:t>
            </w:r>
          </w:p>
        </w:tc>
      </w:tr>
      <w:tr w:rsidR="005E6346" w:rsidRPr="005E6346" w14:paraId="7D7E707D" w14:textId="77777777" w:rsidTr="005E6346">
        <w:trPr>
          <w:trHeight w:val="261"/>
          <w:jc w:val="center"/>
        </w:trPr>
        <w:tc>
          <w:tcPr>
            <w:tcW w:w="2568" w:type="dxa"/>
            <w:tcBorders>
              <w:top w:val="nil"/>
              <w:left w:val="single" w:sz="4" w:space="0" w:color="70AD47"/>
              <w:bottom w:val="single" w:sz="4" w:space="0" w:color="70AD47"/>
              <w:right w:val="single" w:sz="4" w:space="0" w:color="70AD47"/>
            </w:tcBorders>
            <w:shd w:val="clear" w:color="auto" w:fill="auto"/>
            <w:noWrap/>
            <w:vAlign w:val="bottom"/>
            <w:hideMark/>
          </w:tcPr>
          <w:p w14:paraId="3CA844DB" w14:textId="77777777" w:rsidR="005E6346" w:rsidRPr="005E6346" w:rsidRDefault="005E6346" w:rsidP="005E6346">
            <w:pPr>
              <w:spacing w:after="0" w:line="240" w:lineRule="auto"/>
              <w:rPr>
                <w:rFonts w:ascii="Times New Roman" w:eastAsia="Times New Roman" w:hAnsi="Times New Roman" w:cs="Times New Roman"/>
                <w:color w:val="000000"/>
                <w:lang w:eastAsia="tr-TR"/>
              </w:rPr>
            </w:pPr>
            <w:r w:rsidRPr="005E6346">
              <w:rPr>
                <w:rFonts w:ascii="Times New Roman" w:eastAsia="Times New Roman" w:hAnsi="Times New Roman" w:cs="Times New Roman"/>
                <w:color w:val="000000"/>
                <w:lang w:eastAsia="tr-TR"/>
              </w:rPr>
              <w:t>VT Twist Angle</w:t>
            </w:r>
          </w:p>
        </w:tc>
        <w:tc>
          <w:tcPr>
            <w:tcW w:w="1019" w:type="dxa"/>
            <w:tcBorders>
              <w:top w:val="nil"/>
              <w:left w:val="nil"/>
              <w:bottom w:val="single" w:sz="4" w:space="0" w:color="70AD47"/>
              <w:right w:val="single" w:sz="4" w:space="0" w:color="70AD47"/>
            </w:tcBorders>
            <w:shd w:val="clear" w:color="auto" w:fill="auto"/>
            <w:noWrap/>
            <w:vAlign w:val="bottom"/>
            <w:hideMark/>
          </w:tcPr>
          <w:p w14:paraId="1E666325" w14:textId="77777777" w:rsidR="005E6346" w:rsidRPr="005E6346" w:rsidRDefault="005E6346" w:rsidP="005E6346">
            <w:pPr>
              <w:spacing w:after="0" w:line="240" w:lineRule="auto"/>
              <w:jc w:val="center"/>
              <w:rPr>
                <w:rFonts w:ascii="Times New Roman" w:eastAsia="Times New Roman" w:hAnsi="Times New Roman" w:cs="Times New Roman"/>
                <w:color w:val="000000"/>
                <w:lang w:eastAsia="tr-TR"/>
              </w:rPr>
            </w:pPr>
            <w:r w:rsidRPr="005E6346">
              <w:rPr>
                <w:rFonts w:ascii="Times New Roman" w:eastAsia="Times New Roman" w:hAnsi="Times New Roman" w:cs="Times New Roman"/>
                <w:color w:val="000000"/>
                <w:lang w:eastAsia="tr-TR"/>
              </w:rPr>
              <w:t>0</w:t>
            </w:r>
          </w:p>
        </w:tc>
        <w:tc>
          <w:tcPr>
            <w:tcW w:w="1019" w:type="dxa"/>
            <w:tcBorders>
              <w:top w:val="nil"/>
              <w:left w:val="nil"/>
              <w:bottom w:val="single" w:sz="4" w:space="0" w:color="70AD47"/>
              <w:right w:val="single" w:sz="4" w:space="0" w:color="70AD47"/>
            </w:tcBorders>
            <w:shd w:val="clear" w:color="auto" w:fill="auto"/>
            <w:noWrap/>
            <w:vAlign w:val="bottom"/>
            <w:hideMark/>
          </w:tcPr>
          <w:p w14:paraId="58F65742" w14:textId="77777777" w:rsidR="005E6346" w:rsidRPr="005E6346" w:rsidRDefault="005E6346" w:rsidP="005E6346">
            <w:pPr>
              <w:spacing w:after="0" w:line="240" w:lineRule="auto"/>
              <w:jc w:val="center"/>
              <w:rPr>
                <w:rFonts w:ascii="Times New Roman" w:eastAsia="Times New Roman" w:hAnsi="Times New Roman" w:cs="Times New Roman"/>
                <w:color w:val="000000"/>
                <w:lang w:eastAsia="tr-TR"/>
              </w:rPr>
            </w:pPr>
            <w:r w:rsidRPr="005E6346">
              <w:rPr>
                <w:rFonts w:ascii="Times New Roman" w:eastAsia="Times New Roman" w:hAnsi="Times New Roman" w:cs="Times New Roman"/>
                <w:color w:val="000000"/>
                <w:lang w:eastAsia="tr-TR"/>
              </w:rPr>
              <w:t>0</w:t>
            </w:r>
          </w:p>
        </w:tc>
      </w:tr>
      <w:tr w:rsidR="005E6346" w:rsidRPr="005E6346" w14:paraId="0FF07496" w14:textId="77777777" w:rsidTr="005E6346">
        <w:trPr>
          <w:trHeight w:val="261"/>
          <w:jc w:val="center"/>
        </w:trPr>
        <w:tc>
          <w:tcPr>
            <w:tcW w:w="2568" w:type="dxa"/>
            <w:tcBorders>
              <w:top w:val="nil"/>
              <w:left w:val="single" w:sz="4" w:space="0" w:color="70AD47"/>
              <w:bottom w:val="single" w:sz="4" w:space="0" w:color="70AD47"/>
              <w:right w:val="single" w:sz="4" w:space="0" w:color="70AD47"/>
            </w:tcBorders>
            <w:shd w:val="clear" w:color="auto" w:fill="auto"/>
            <w:noWrap/>
            <w:vAlign w:val="bottom"/>
            <w:hideMark/>
          </w:tcPr>
          <w:p w14:paraId="76AE72BA" w14:textId="77777777" w:rsidR="005E6346" w:rsidRPr="005E6346" w:rsidRDefault="005E6346" w:rsidP="005E6346">
            <w:pPr>
              <w:spacing w:after="0" w:line="240" w:lineRule="auto"/>
              <w:rPr>
                <w:rFonts w:ascii="Times New Roman" w:eastAsia="Times New Roman" w:hAnsi="Times New Roman" w:cs="Times New Roman"/>
                <w:color w:val="000000"/>
                <w:lang w:eastAsia="tr-TR"/>
              </w:rPr>
            </w:pPr>
            <w:r w:rsidRPr="005E6346">
              <w:rPr>
                <w:rFonts w:ascii="Times New Roman" w:eastAsia="Times New Roman" w:hAnsi="Times New Roman" w:cs="Times New Roman"/>
                <w:color w:val="000000"/>
                <w:lang w:eastAsia="tr-TR"/>
              </w:rPr>
              <w:t>VT İncidence Angle</w:t>
            </w:r>
          </w:p>
        </w:tc>
        <w:tc>
          <w:tcPr>
            <w:tcW w:w="1019" w:type="dxa"/>
            <w:tcBorders>
              <w:top w:val="nil"/>
              <w:left w:val="nil"/>
              <w:bottom w:val="single" w:sz="4" w:space="0" w:color="70AD47"/>
              <w:right w:val="single" w:sz="4" w:space="0" w:color="70AD47"/>
            </w:tcBorders>
            <w:shd w:val="clear" w:color="auto" w:fill="auto"/>
            <w:noWrap/>
            <w:vAlign w:val="bottom"/>
            <w:hideMark/>
          </w:tcPr>
          <w:p w14:paraId="1D744B93" w14:textId="77777777" w:rsidR="005E6346" w:rsidRPr="005E6346" w:rsidRDefault="005E6346" w:rsidP="005E6346">
            <w:pPr>
              <w:spacing w:after="0" w:line="240" w:lineRule="auto"/>
              <w:jc w:val="center"/>
              <w:rPr>
                <w:rFonts w:ascii="Times New Roman" w:eastAsia="Times New Roman" w:hAnsi="Times New Roman" w:cs="Times New Roman"/>
                <w:color w:val="000000"/>
                <w:lang w:eastAsia="tr-TR"/>
              </w:rPr>
            </w:pPr>
            <w:r w:rsidRPr="005E6346">
              <w:rPr>
                <w:rFonts w:ascii="Times New Roman" w:eastAsia="Times New Roman" w:hAnsi="Times New Roman" w:cs="Times New Roman"/>
                <w:color w:val="000000"/>
                <w:lang w:eastAsia="tr-TR"/>
              </w:rPr>
              <w:t>0</w:t>
            </w:r>
          </w:p>
        </w:tc>
        <w:tc>
          <w:tcPr>
            <w:tcW w:w="1019" w:type="dxa"/>
            <w:tcBorders>
              <w:top w:val="nil"/>
              <w:left w:val="nil"/>
              <w:bottom w:val="single" w:sz="4" w:space="0" w:color="70AD47"/>
              <w:right w:val="single" w:sz="4" w:space="0" w:color="70AD47"/>
            </w:tcBorders>
            <w:shd w:val="clear" w:color="auto" w:fill="auto"/>
            <w:noWrap/>
            <w:vAlign w:val="bottom"/>
            <w:hideMark/>
          </w:tcPr>
          <w:p w14:paraId="1183FF93" w14:textId="77777777" w:rsidR="005E6346" w:rsidRPr="005E6346" w:rsidRDefault="005E6346" w:rsidP="005E6346">
            <w:pPr>
              <w:spacing w:after="0" w:line="240" w:lineRule="auto"/>
              <w:jc w:val="center"/>
              <w:rPr>
                <w:rFonts w:ascii="Times New Roman" w:eastAsia="Times New Roman" w:hAnsi="Times New Roman" w:cs="Times New Roman"/>
                <w:color w:val="000000"/>
                <w:lang w:eastAsia="tr-TR"/>
              </w:rPr>
            </w:pPr>
            <w:r w:rsidRPr="005E6346">
              <w:rPr>
                <w:rFonts w:ascii="Times New Roman" w:eastAsia="Times New Roman" w:hAnsi="Times New Roman" w:cs="Times New Roman"/>
                <w:color w:val="000000"/>
                <w:lang w:eastAsia="tr-TR"/>
              </w:rPr>
              <w:t>0</w:t>
            </w:r>
          </w:p>
        </w:tc>
      </w:tr>
      <w:tr w:rsidR="005E6346" w:rsidRPr="005E6346" w14:paraId="76556331" w14:textId="77777777" w:rsidTr="005E6346">
        <w:trPr>
          <w:trHeight w:val="261"/>
          <w:jc w:val="center"/>
        </w:trPr>
        <w:tc>
          <w:tcPr>
            <w:tcW w:w="2568" w:type="dxa"/>
            <w:tcBorders>
              <w:top w:val="nil"/>
              <w:left w:val="single" w:sz="4" w:space="0" w:color="70AD47"/>
              <w:bottom w:val="single" w:sz="4" w:space="0" w:color="70AD47"/>
              <w:right w:val="single" w:sz="4" w:space="0" w:color="70AD47"/>
            </w:tcBorders>
            <w:shd w:val="clear" w:color="auto" w:fill="auto"/>
            <w:noWrap/>
            <w:vAlign w:val="bottom"/>
            <w:hideMark/>
          </w:tcPr>
          <w:p w14:paraId="16B54B3A" w14:textId="77777777" w:rsidR="005E6346" w:rsidRPr="005E6346" w:rsidRDefault="005E6346" w:rsidP="005E6346">
            <w:pPr>
              <w:spacing w:after="0" w:line="240" w:lineRule="auto"/>
              <w:rPr>
                <w:rFonts w:ascii="Times New Roman" w:eastAsia="Times New Roman" w:hAnsi="Times New Roman" w:cs="Times New Roman"/>
                <w:color w:val="000000"/>
                <w:lang w:eastAsia="tr-TR"/>
              </w:rPr>
            </w:pPr>
            <w:r w:rsidRPr="005E6346">
              <w:rPr>
                <w:rFonts w:ascii="Times New Roman" w:eastAsia="Times New Roman" w:hAnsi="Times New Roman" w:cs="Times New Roman"/>
                <w:color w:val="000000"/>
                <w:lang w:eastAsia="tr-TR"/>
              </w:rPr>
              <w:t>VT Dihedral angle</w:t>
            </w:r>
          </w:p>
        </w:tc>
        <w:tc>
          <w:tcPr>
            <w:tcW w:w="1019" w:type="dxa"/>
            <w:tcBorders>
              <w:top w:val="nil"/>
              <w:left w:val="nil"/>
              <w:bottom w:val="single" w:sz="4" w:space="0" w:color="70AD47"/>
              <w:right w:val="single" w:sz="4" w:space="0" w:color="70AD47"/>
            </w:tcBorders>
            <w:shd w:val="clear" w:color="auto" w:fill="auto"/>
            <w:noWrap/>
            <w:vAlign w:val="bottom"/>
            <w:hideMark/>
          </w:tcPr>
          <w:p w14:paraId="4413B468" w14:textId="77777777" w:rsidR="005E6346" w:rsidRPr="005E6346" w:rsidRDefault="005E6346" w:rsidP="005E6346">
            <w:pPr>
              <w:spacing w:after="0" w:line="240" w:lineRule="auto"/>
              <w:jc w:val="center"/>
              <w:rPr>
                <w:rFonts w:ascii="Times New Roman" w:eastAsia="Times New Roman" w:hAnsi="Times New Roman" w:cs="Times New Roman"/>
                <w:color w:val="000000"/>
                <w:lang w:eastAsia="tr-TR"/>
              </w:rPr>
            </w:pPr>
            <w:r w:rsidRPr="005E6346">
              <w:rPr>
                <w:rFonts w:ascii="Times New Roman" w:eastAsia="Times New Roman" w:hAnsi="Times New Roman" w:cs="Times New Roman"/>
                <w:color w:val="000000"/>
                <w:lang w:eastAsia="tr-TR"/>
              </w:rPr>
              <w:t>0</w:t>
            </w:r>
          </w:p>
        </w:tc>
        <w:tc>
          <w:tcPr>
            <w:tcW w:w="1019" w:type="dxa"/>
            <w:tcBorders>
              <w:top w:val="nil"/>
              <w:left w:val="nil"/>
              <w:bottom w:val="single" w:sz="4" w:space="0" w:color="70AD47"/>
              <w:right w:val="single" w:sz="4" w:space="0" w:color="70AD47"/>
            </w:tcBorders>
            <w:shd w:val="clear" w:color="auto" w:fill="auto"/>
            <w:noWrap/>
            <w:vAlign w:val="bottom"/>
            <w:hideMark/>
          </w:tcPr>
          <w:p w14:paraId="42FCC66F" w14:textId="77777777" w:rsidR="005E6346" w:rsidRPr="005E6346" w:rsidRDefault="005E6346" w:rsidP="00391145">
            <w:pPr>
              <w:keepNext/>
              <w:spacing w:after="0" w:line="240" w:lineRule="auto"/>
              <w:jc w:val="center"/>
              <w:rPr>
                <w:rFonts w:ascii="Times New Roman" w:eastAsia="Times New Roman" w:hAnsi="Times New Roman" w:cs="Times New Roman"/>
                <w:color w:val="000000"/>
                <w:lang w:eastAsia="tr-TR"/>
              </w:rPr>
            </w:pPr>
            <w:r w:rsidRPr="005E6346">
              <w:rPr>
                <w:rFonts w:ascii="Times New Roman" w:eastAsia="Times New Roman" w:hAnsi="Times New Roman" w:cs="Times New Roman"/>
                <w:color w:val="000000"/>
                <w:lang w:eastAsia="tr-TR"/>
              </w:rPr>
              <w:t>0</w:t>
            </w:r>
          </w:p>
        </w:tc>
      </w:tr>
    </w:tbl>
    <w:p w14:paraId="46077218" w14:textId="485A96FD" w:rsidR="005E6346" w:rsidRPr="005E6346" w:rsidRDefault="00EA1FBA" w:rsidP="00C70ECF">
      <w:pPr>
        <w:pStyle w:val="Caption"/>
        <w:jc w:val="center"/>
        <w:rPr>
          <w:noProof/>
        </w:rPr>
      </w:pPr>
      <w:r>
        <w:t xml:space="preserve">Table </w:t>
      </w:r>
      <w:r>
        <w:fldChar w:fldCharType="begin"/>
      </w:r>
      <w:r>
        <w:instrText xml:space="preserve"> STYLEREF 2 \s </w:instrText>
      </w:r>
      <w:r>
        <w:fldChar w:fldCharType="separate"/>
      </w:r>
      <w:r>
        <w:rPr>
          <w:noProof/>
        </w:rPr>
        <w:t>3.1</w:t>
      </w:r>
      <w:r>
        <w:fldChar w:fldCharType="end"/>
      </w:r>
      <w:r>
        <w:noBreakHyphen/>
      </w:r>
      <w:r>
        <w:fldChar w:fldCharType="begin"/>
      </w:r>
      <w:r>
        <w:instrText xml:space="preserve"> SEQ Table \* ARABIC \s 2 </w:instrText>
      </w:r>
      <w:r>
        <w:fldChar w:fldCharType="separate"/>
      </w:r>
      <w:r>
        <w:rPr>
          <w:noProof/>
        </w:rPr>
        <w:t>22</w:t>
      </w:r>
      <w:r>
        <w:fldChar w:fldCharType="end"/>
      </w:r>
      <w:r>
        <w:t xml:space="preserve">. </w:t>
      </w:r>
      <w:r w:rsidRPr="00982C90">
        <w:t>Performance Output From Design Process</w:t>
      </w:r>
    </w:p>
    <w:tbl>
      <w:tblPr>
        <w:tblStyle w:val="TableGrid1"/>
        <w:tblW w:w="0" w:type="auto"/>
        <w:jc w:val="center"/>
        <w:tblLook w:val="04A0" w:firstRow="1" w:lastRow="0" w:firstColumn="1" w:lastColumn="0" w:noHBand="0" w:noVBand="1"/>
      </w:tblPr>
      <w:tblGrid>
        <w:gridCol w:w="2700"/>
        <w:gridCol w:w="1520"/>
      </w:tblGrid>
      <w:tr w:rsidR="005E6346" w:rsidRPr="005E6346" w14:paraId="2D1817CB" w14:textId="77777777" w:rsidTr="005E6346">
        <w:trPr>
          <w:trHeight w:val="300"/>
          <w:jc w:val="center"/>
        </w:trPr>
        <w:tc>
          <w:tcPr>
            <w:tcW w:w="2700" w:type="dxa"/>
            <w:noWrap/>
            <w:hideMark/>
          </w:tcPr>
          <w:p w14:paraId="26B0DB70" w14:textId="77777777" w:rsidR="005E6346" w:rsidRPr="005E6346" w:rsidRDefault="005E6346" w:rsidP="005E6346">
            <w:pPr>
              <w:jc w:val="center"/>
              <w:rPr>
                <w:rFonts w:ascii="Times New Roman" w:hAnsi="Times New Roman" w:cs="Times New Roman"/>
              </w:rPr>
            </w:pPr>
            <w:r w:rsidRPr="005E6346">
              <w:rPr>
                <w:rFonts w:ascii="Times New Roman" w:hAnsi="Times New Roman" w:cs="Times New Roman"/>
              </w:rPr>
              <w:t>L/D cruise</w:t>
            </w:r>
          </w:p>
        </w:tc>
        <w:tc>
          <w:tcPr>
            <w:tcW w:w="1520" w:type="dxa"/>
            <w:noWrap/>
            <w:hideMark/>
          </w:tcPr>
          <w:p w14:paraId="69DF0D8F" w14:textId="5EA709A6" w:rsidR="005E6346" w:rsidRPr="005E6346" w:rsidRDefault="005E6346" w:rsidP="005E6346">
            <w:pPr>
              <w:jc w:val="center"/>
              <w:rPr>
                <w:rFonts w:ascii="Times New Roman" w:hAnsi="Times New Roman" w:cs="Times New Roman"/>
              </w:rPr>
            </w:pPr>
            <w:r w:rsidRPr="005E6346">
              <w:rPr>
                <w:rFonts w:ascii="Times New Roman" w:hAnsi="Times New Roman" w:cs="Times New Roman"/>
              </w:rPr>
              <w:t>12</w:t>
            </w:r>
            <w:r w:rsidR="009F22DF">
              <w:rPr>
                <w:rFonts w:ascii="Times New Roman" w:hAnsi="Times New Roman" w:cs="Times New Roman"/>
              </w:rPr>
              <w:t>.</w:t>
            </w:r>
            <w:r w:rsidRPr="005E6346">
              <w:rPr>
                <w:rFonts w:ascii="Times New Roman" w:hAnsi="Times New Roman" w:cs="Times New Roman"/>
              </w:rPr>
              <w:t>47</w:t>
            </w:r>
          </w:p>
        </w:tc>
      </w:tr>
      <w:tr w:rsidR="005E6346" w:rsidRPr="005E6346" w14:paraId="0B453DCC" w14:textId="77777777" w:rsidTr="005E6346">
        <w:trPr>
          <w:trHeight w:val="300"/>
          <w:jc w:val="center"/>
        </w:trPr>
        <w:tc>
          <w:tcPr>
            <w:tcW w:w="2700" w:type="dxa"/>
            <w:noWrap/>
            <w:hideMark/>
          </w:tcPr>
          <w:p w14:paraId="10558F5B" w14:textId="77777777" w:rsidR="005E6346" w:rsidRPr="005E6346" w:rsidRDefault="005E6346" w:rsidP="005E6346">
            <w:pPr>
              <w:jc w:val="center"/>
              <w:rPr>
                <w:rFonts w:ascii="Times New Roman" w:hAnsi="Times New Roman" w:cs="Times New Roman"/>
              </w:rPr>
            </w:pPr>
            <w:r w:rsidRPr="005E6346">
              <w:rPr>
                <w:rFonts w:ascii="Times New Roman" w:hAnsi="Times New Roman" w:cs="Times New Roman"/>
              </w:rPr>
              <w:lastRenderedPageBreak/>
              <w:t>L/D max</w:t>
            </w:r>
          </w:p>
        </w:tc>
        <w:tc>
          <w:tcPr>
            <w:tcW w:w="1520" w:type="dxa"/>
            <w:noWrap/>
            <w:hideMark/>
          </w:tcPr>
          <w:p w14:paraId="3D6949E9" w14:textId="492A121A" w:rsidR="005E6346" w:rsidRPr="005E6346" w:rsidRDefault="005E6346" w:rsidP="005E6346">
            <w:pPr>
              <w:jc w:val="center"/>
              <w:rPr>
                <w:rFonts w:ascii="Times New Roman" w:hAnsi="Times New Roman" w:cs="Times New Roman"/>
              </w:rPr>
            </w:pPr>
            <w:r w:rsidRPr="005E6346">
              <w:rPr>
                <w:rFonts w:ascii="Times New Roman" w:hAnsi="Times New Roman" w:cs="Times New Roman"/>
              </w:rPr>
              <w:t>13</w:t>
            </w:r>
            <w:r w:rsidR="009F22DF">
              <w:rPr>
                <w:rFonts w:ascii="Times New Roman" w:hAnsi="Times New Roman" w:cs="Times New Roman"/>
              </w:rPr>
              <w:t>.</w:t>
            </w:r>
            <w:r w:rsidRPr="005E6346">
              <w:rPr>
                <w:rFonts w:ascii="Times New Roman" w:hAnsi="Times New Roman" w:cs="Times New Roman"/>
              </w:rPr>
              <w:t>73</w:t>
            </w:r>
          </w:p>
        </w:tc>
      </w:tr>
      <w:tr w:rsidR="005E6346" w:rsidRPr="005E6346" w14:paraId="0EA3AB78" w14:textId="77777777" w:rsidTr="005E6346">
        <w:trPr>
          <w:trHeight w:val="300"/>
          <w:jc w:val="center"/>
        </w:trPr>
        <w:tc>
          <w:tcPr>
            <w:tcW w:w="2700" w:type="dxa"/>
            <w:noWrap/>
            <w:hideMark/>
          </w:tcPr>
          <w:p w14:paraId="7A607FE4" w14:textId="77777777" w:rsidR="005E6346" w:rsidRPr="005E6346" w:rsidRDefault="005E6346" w:rsidP="005E6346">
            <w:pPr>
              <w:jc w:val="center"/>
              <w:rPr>
                <w:rFonts w:ascii="Times New Roman" w:hAnsi="Times New Roman" w:cs="Times New Roman"/>
              </w:rPr>
            </w:pPr>
            <w:r w:rsidRPr="005E6346">
              <w:rPr>
                <w:rFonts w:ascii="Times New Roman" w:hAnsi="Times New Roman" w:cs="Times New Roman"/>
              </w:rPr>
              <w:t>Sref</w:t>
            </w:r>
          </w:p>
        </w:tc>
        <w:tc>
          <w:tcPr>
            <w:tcW w:w="1520" w:type="dxa"/>
            <w:noWrap/>
            <w:hideMark/>
          </w:tcPr>
          <w:p w14:paraId="6317444A" w14:textId="6E053F64" w:rsidR="005E6346" w:rsidRPr="005E6346" w:rsidRDefault="005E6346" w:rsidP="005E6346">
            <w:pPr>
              <w:jc w:val="center"/>
              <w:rPr>
                <w:rFonts w:ascii="Times New Roman" w:hAnsi="Times New Roman" w:cs="Times New Roman"/>
              </w:rPr>
            </w:pPr>
            <w:r w:rsidRPr="005E6346">
              <w:rPr>
                <w:rFonts w:ascii="Times New Roman" w:hAnsi="Times New Roman" w:cs="Times New Roman"/>
              </w:rPr>
              <w:t>137</w:t>
            </w:r>
            <w:r w:rsidR="009F22DF">
              <w:rPr>
                <w:rFonts w:ascii="Times New Roman" w:hAnsi="Times New Roman" w:cs="Times New Roman"/>
              </w:rPr>
              <w:t>.</w:t>
            </w:r>
            <w:r w:rsidRPr="005E6346">
              <w:rPr>
                <w:rFonts w:ascii="Times New Roman" w:hAnsi="Times New Roman" w:cs="Times New Roman"/>
              </w:rPr>
              <w:t>0 ft2</w:t>
            </w:r>
          </w:p>
        </w:tc>
      </w:tr>
      <w:tr w:rsidR="005E6346" w:rsidRPr="005E6346" w14:paraId="115F2D77" w14:textId="77777777" w:rsidTr="005E6346">
        <w:trPr>
          <w:trHeight w:val="300"/>
          <w:jc w:val="center"/>
        </w:trPr>
        <w:tc>
          <w:tcPr>
            <w:tcW w:w="2700" w:type="dxa"/>
            <w:noWrap/>
            <w:hideMark/>
          </w:tcPr>
          <w:p w14:paraId="37F5D33E" w14:textId="77777777" w:rsidR="005E6346" w:rsidRPr="005E6346" w:rsidRDefault="005E6346" w:rsidP="005E6346">
            <w:pPr>
              <w:jc w:val="center"/>
              <w:rPr>
                <w:rFonts w:ascii="Times New Roman" w:hAnsi="Times New Roman" w:cs="Times New Roman"/>
              </w:rPr>
            </w:pPr>
            <w:r w:rsidRPr="005E6346">
              <w:rPr>
                <w:rFonts w:ascii="Times New Roman" w:hAnsi="Times New Roman" w:cs="Times New Roman"/>
              </w:rPr>
              <w:t>Take off distance</w:t>
            </w:r>
          </w:p>
        </w:tc>
        <w:tc>
          <w:tcPr>
            <w:tcW w:w="1520" w:type="dxa"/>
            <w:noWrap/>
            <w:hideMark/>
          </w:tcPr>
          <w:p w14:paraId="6CB5B149" w14:textId="5A5DD843" w:rsidR="005E6346" w:rsidRPr="005E6346" w:rsidRDefault="005E6346" w:rsidP="005E6346">
            <w:pPr>
              <w:jc w:val="center"/>
              <w:rPr>
                <w:rFonts w:ascii="Times New Roman" w:hAnsi="Times New Roman" w:cs="Times New Roman"/>
              </w:rPr>
            </w:pPr>
            <w:r w:rsidRPr="005E6346">
              <w:rPr>
                <w:rFonts w:ascii="Times New Roman" w:hAnsi="Times New Roman" w:cs="Times New Roman"/>
              </w:rPr>
              <w:t>1351</w:t>
            </w:r>
            <w:r w:rsidR="009F22DF">
              <w:rPr>
                <w:rFonts w:ascii="Times New Roman" w:hAnsi="Times New Roman" w:cs="Times New Roman"/>
              </w:rPr>
              <w:t>.</w:t>
            </w:r>
            <w:r w:rsidRPr="005E6346">
              <w:rPr>
                <w:rFonts w:ascii="Times New Roman" w:hAnsi="Times New Roman" w:cs="Times New Roman"/>
              </w:rPr>
              <w:t>0</w:t>
            </w:r>
          </w:p>
        </w:tc>
      </w:tr>
      <w:tr w:rsidR="005E6346" w:rsidRPr="005E6346" w14:paraId="3199CFFF" w14:textId="77777777" w:rsidTr="005E6346">
        <w:trPr>
          <w:trHeight w:val="300"/>
          <w:jc w:val="center"/>
        </w:trPr>
        <w:tc>
          <w:tcPr>
            <w:tcW w:w="2700" w:type="dxa"/>
            <w:noWrap/>
            <w:hideMark/>
          </w:tcPr>
          <w:p w14:paraId="0B5FF019" w14:textId="77777777" w:rsidR="005E6346" w:rsidRPr="005E6346" w:rsidRDefault="005E6346" w:rsidP="005E6346">
            <w:pPr>
              <w:jc w:val="center"/>
              <w:rPr>
                <w:rFonts w:ascii="Times New Roman" w:hAnsi="Times New Roman" w:cs="Times New Roman"/>
              </w:rPr>
            </w:pPr>
            <w:r w:rsidRPr="005E6346">
              <w:rPr>
                <w:rFonts w:ascii="Times New Roman" w:hAnsi="Times New Roman" w:cs="Times New Roman"/>
              </w:rPr>
              <w:t>Wing loading</w:t>
            </w:r>
          </w:p>
        </w:tc>
        <w:tc>
          <w:tcPr>
            <w:tcW w:w="1520" w:type="dxa"/>
            <w:noWrap/>
            <w:hideMark/>
          </w:tcPr>
          <w:p w14:paraId="7A8A9598" w14:textId="5D3E62C5" w:rsidR="005E6346" w:rsidRPr="005E6346" w:rsidRDefault="005E6346" w:rsidP="005E6346">
            <w:pPr>
              <w:jc w:val="center"/>
              <w:rPr>
                <w:rFonts w:ascii="Times New Roman" w:hAnsi="Times New Roman" w:cs="Times New Roman"/>
              </w:rPr>
            </w:pPr>
            <w:r w:rsidRPr="005E6346">
              <w:rPr>
                <w:rFonts w:ascii="Times New Roman" w:hAnsi="Times New Roman" w:cs="Times New Roman"/>
              </w:rPr>
              <w:t>11</w:t>
            </w:r>
            <w:r w:rsidR="009F22DF">
              <w:rPr>
                <w:rFonts w:ascii="Times New Roman" w:hAnsi="Times New Roman" w:cs="Times New Roman"/>
              </w:rPr>
              <w:t>.</w:t>
            </w:r>
            <w:r w:rsidRPr="005E6346">
              <w:rPr>
                <w:rFonts w:ascii="Times New Roman" w:hAnsi="Times New Roman" w:cs="Times New Roman"/>
              </w:rPr>
              <w:t>79 slug/ft2</w:t>
            </w:r>
          </w:p>
        </w:tc>
      </w:tr>
      <w:tr w:rsidR="005E6346" w:rsidRPr="005E6346" w14:paraId="67DF6D7F" w14:textId="77777777" w:rsidTr="005E6346">
        <w:trPr>
          <w:trHeight w:val="300"/>
          <w:jc w:val="center"/>
        </w:trPr>
        <w:tc>
          <w:tcPr>
            <w:tcW w:w="2700" w:type="dxa"/>
            <w:noWrap/>
            <w:hideMark/>
          </w:tcPr>
          <w:p w14:paraId="74CD3323" w14:textId="77777777" w:rsidR="005E6346" w:rsidRPr="005E6346" w:rsidRDefault="005E6346" w:rsidP="005E6346">
            <w:pPr>
              <w:jc w:val="center"/>
              <w:rPr>
                <w:rFonts w:ascii="Times New Roman" w:hAnsi="Times New Roman" w:cs="Times New Roman"/>
              </w:rPr>
            </w:pPr>
            <w:r w:rsidRPr="005E6346">
              <w:rPr>
                <w:rFonts w:ascii="Times New Roman" w:hAnsi="Times New Roman" w:cs="Times New Roman"/>
              </w:rPr>
              <w:t>Power loading available</w:t>
            </w:r>
          </w:p>
        </w:tc>
        <w:tc>
          <w:tcPr>
            <w:tcW w:w="1520" w:type="dxa"/>
            <w:noWrap/>
            <w:hideMark/>
          </w:tcPr>
          <w:p w14:paraId="7F2FCD2F" w14:textId="3D601701" w:rsidR="005E6346" w:rsidRPr="005E6346" w:rsidRDefault="005E6346" w:rsidP="005E6346">
            <w:pPr>
              <w:jc w:val="center"/>
              <w:rPr>
                <w:rFonts w:ascii="Times New Roman" w:hAnsi="Times New Roman" w:cs="Times New Roman"/>
              </w:rPr>
            </w:pPr>
            <w:r w:rsidRPr="005E6346">
              <w:rPr>
                <w:rFonts w:ascii="Times New Roman" w:hAnsi="Times New Roman" w:cs="Times New Roman"/>
              </w:rPr>
              <w:t>16</w:t>
            </w:r>
            <w:r w:rsidR="009F22DF">
              <w:rPr>
                <w:rFonts w:ascii="Times New Roman" w:hAnsi="Times New Roman" w:cs="Times New Roman"/>
              </w:rPr>
              <w:t>.</w:t>
            </w:r>
            <w:r w:rsidRPr="005E6346">
              <w:rPr>
                <w:rFonts w:ascii="Times New Roman" w:hAnsi="Times New Roman" w:cs="Times New Roman"/>
              </w:rPr>
              <w:t>16 N/W</w:t>
            </w:r>
          </w:p>
        </w:tc>
      </w:tr>
      <w:tr w:rsidR="005E6346" w:rsidRPr="005E6346" w14:paraId="5B0E753D" w14:textId="77777777" w:rsidTr="005E6346">
        <w:trPr>
          <w:trHeight w:val="300"/>
          <w:jc w:val="center"/>
        </w:trPr>
        <w:tc>
          <w:tcPr>
            <w:tcW w:w="2700" w:type="dxa"/>
            <w:noWrap/>
            <w:hideMark/>
          </w:tcPr>
          <w:p w14:paraId="017890DC" w14:textId="77777777" w:rsidR="005E6346" w:rsidRPr="005E6346" w:rsidRDefault="005E6346" w:rsidP="005E6346">
            <w:pPr>
              <w:jc w:val="center"/>
              <w:rPr>
                <w:rFonts w:ascii="Times New Roman" w:hAnsi="Times New Roman" w:cs="Times New Roman"/>
              </w:rPr>
            </w:pPr>
            <w:r w:rsidRPr="005E6346">
              <w:rPr>
                <w:rFonts w:ascii="Times New Roman" w:hAnsi="Times New Roman" w:cs="Times New Roman"/>
              </w:rPr>
              <w:t>Takeoff weight</w:t>
            </w:r>
          </w:p>
        </w:tc>
        <w:tc>
          <w:tcPr>
            <w:tcW w:w="1520" w:type="dxa"/>
            <w:noWrap/>
            <w:hideMark/>
          </w:tcPr>
          <w:p w14:paraId="0959F4BC" w14:textId="2A5F495F" w:rsidR="005E6346" w:rsidRPr="005E6346" w:rsidRDefault="005E6346" w:rsidP="005E6346">
            <w:pPr>
              <w:jc w:val="center"/>
              <w:rPr>
                <w:rFonts w:ascii="Times New Roman" w:hAnsi="Times New Roman" w:cs="Times New Roman"/>
              </w:rPr>
            </w:pPr>
            <w:r w:rsidRPr="005E6346">
              <w:rPr>
                <w:rFonts w:ascii="Times New Roman" w:hAnsi="Times New Roman" w:cs="Times New Roman"/>
              </w:rPr>
              <w:t>1616</w:t>
            </w:r>
            <w:r w:rsidR="009F22DF">
              <w:rPr>
                <w:rFonts w:ascii="Times New Roman" w:hAnsi="Times New Roman" w:cs="Times New Roman"/>
              </w:rPr>
              <w:t>.</w:t>
            </w:r>
            <w:r w:rsidRPr="005E6346">
              <w:rPr>
                <w:rFonts w:ascii="Times New Roman" w:hAnsi="Times New Roman" w:cs="Times New Roman"/>
              </w:rPr>
              <w:t>7 lb.</w:t>
            </w:r>
          </w:p>
        </w:tc>
      </w:tr>
      <w:tr w:rsidR="005E6346" w:rsidRPr="005E6346" w14:paraId="77FCC569" w14:textId="77777777" w:rsidTr="005E6346">
        <w:trPr>
          <w:trHeight w:val="300"/>
          <w:jc w:val="center"/>
        </w:trPr>
        <w:tc>
          <w:tcPr>
            <w:tcW w:w="2700" w:type="dxa"/>
            <w:noWrap/>
            <w:hideMark/>
          </w:tcPr>
          <w:p w14:paraId="54B47931" w14:textId="77777777" w:rsidR="005E6346" w:rsidRPr="005E6346" w:rsidRDefault="005E6346" w:rsidP="005E6346">
            <w:pPr>
              <w:jc w:val="center"/>
              <w:rPr>
                <w:rFonts w:ascii="Times New Roman" w:hAnsi="Times New Roman" w:cs="Times New Roman"/>
              </w:rPr>
            </w:pPr>
            <w:r w:rsidRPr="005E6346">
              <w:rPr>
                <w:rFonts w:ascii="Times New Roman" w:hAnsi="Times New Roman" w:cs="Times New Roman"/>
              </w:rPr>
              <w:t>Cruise speed</w:t>
            </w:r>
          </w:p>
        </w:tc>
        <w:tc>
          <w:tcPr>
            <w:tcW w:w="1520" w:type="dxa"/>
            <w:noWrap/>
            <w:hideMark/>
          </w:tcPr>
          <w:p w14:paraId="2A9A2EA9" w14:textId="248E8A58" w:rsidR="005E6346" w:rsidRPr="005E6346" w:rsidRDefault="005E6346" w:rsidP="005E6346">
            <w:pPr>
              <w:jc w:val="center"/>
              <w:rPr>
                <w:rFonts w:ascii="Times New Roman" w:hAnsi="Times New Roman" w:cs="Times New Roman"/>
              </w:rPr>
            </w:pPr>
            <w:r w:rsidRPr="005E6346">
              <w:rPr>
                <w:rFonts w:ascii="Times New Roman" w:hAnsi="Times New Roman" w:cs="Times New Roman"/>
              </w:rPr>
              <w:t>155</w:t>
            </w:r>
            <w:r w:rsidR="009F22DF">
              <w:rPr>
                <w:rFonts w:ascii="Times New Roman" w:hAnsi="Times New Roman" w:cs="Times New Roman"/>
              </w:rPr>
              <w:t>.</w:t>
            </w:r>
            <w:r w:rsidRPr="005E6346">
              <w:rPr>
                <w:rFonts w:ascii="Times New Roman" w:hAnsi="Times New Roman" w:cs="Times New Roman"/>
              </w:rPr>
              <w:t>15 ft./s</w:t>
            </w:r>
          </w:p>
        </w:tc>
      </w:tr>
      <w:tr w:rsidR="005E6346" w:rsidRPr="005E6346" w14:paraId="3973DB12" w14:textId="77777777" w:rsidTr="005E6346">
        <w:trPr>
          <w:trHeight w:val="300"/>
          <w:jc w:val="center"/>
        </w:trPr>
        <w:tc>
          <w:tcPr>
            <w:tcW w:w="2700" w:type="dxa"/>
            <w:noWrap/>
            <w:hideMark/>
          </w:tcPr>
          <w:p w14:paraId="372E39F1" w14:textId="77777777" w:rsidR="005E6346" w:rsidRPr="005E6346" w:rsidRDefault="005E6346" w:rsidP="005E6346">
            <w:pPr>
              <w:jc w:val="center"/>
              <w:rPr>
                <w:rFonts w:ascii="Times New Roman" w:hAnsi="Times New Roman" w:cs="Times New Roman"/>
              </w:rPr>
            </w:pPr>
            <w:r w:rsidRPr="005E6346">
              <w:rPr>
                <w:rFonts w:ascii="Times New Roman" w:hAnsi="Times New Roman" w:cs="Times New Roman"/>
              </w:rPr>
              <w:t>Maximum cruise speed</w:t>
            </w:r>
          </w:p>
        </w:tc>
        <w:tc>
          <w:tcPr>
            <w:tcW w:w="1520" w:type="dxa"/>
            <w:noWrap/>
            <w:hideMark/>
          </w:tcPr>
          <w:p w14:paraId="0371A281" w14:textId="77777777" w:rsidR="005E6346" w:rsidRPr="005E6346" w:rsidRDefault="005E6346" w:rsidP="005E6346">
            <w:pPr>
              <w:jc w:val="center"/>
              <w:rPr>
                <w:rFonts w:ascii="Times New Roman" w:hAnsi="Times New Roman" w:cs="Times New Roman"/>
              </w:rPr>
            </w:pPr>
            <w:r w:rsidRPr="005E6346">
              <w:rPr>
                <w:rFonts w:ascii="Times New Roman" w:hAnsi="Times New Roman" w:cs="Times New Roman"/>
              </w:rPr>
              <w:t>214 ft./s</w:t>
            </w:r>
          </w:p>
        </w:tc>
      </w:tr>
      <w:tr w:rsidR="005E6346" w:rsidRPr="005E6346" w14:paraId="600F3BA1" w14:textId="77777777" w:rsidTr="005E6346">
        <w:trPr>
          <w:trHeight w:val="300"/>
          <w:jc w:val="center"/>
        </w:trPr>
        <w:tc>
          <w:tcPr>
            <w:tcW w:w="2700" w:type="dxa"/>
            <w:noWrap/>
            <w:hideMark/>
          </w:tcPr>
          <w:p w14:paraId="2CA821D3" w14:textId="77777777" w:rsidR="005E6346" w:rsidRPr="005E6346" w:rsidRDefault="005E6346" w:rsidP="005E6346">
            <w:pPr>
              <w:jc w:val="center"/>
              <w:rPr>
                <w:rFonts w:ascii="Times New Roman" w:hAnsi="Times New Roman" w:cs="Times New Roman"/>
              </w:rPr>
            </w:pPr>
            <w:r w:rsidRPr="005E6346">
              <w:rPr>
                <w:rFonts w:ascii="Times New Roman" w:hAnsi="Times New Roman" w:cs="Times New Roman"/>
              </w:rPr>
              <w:t>Absolute ceiling</w:t>
            </w:r>
          </w:p>
        </w:tc>
        <w:tc>
          <w:tcPr>
            <w:tcW w:w="1520" w:type="dxa"/>
            <w:noWrap/>
            <w:hideMark/>
          </w:tcPr>
          <w:p w14:paraId="49265ECA" w14:textId="77777777" w:rsidR="005E6346" w:rsidRPr="005E6346" w:rsidRDefault="005E6346" w:rsidP="005E6346">
            <w:pPr>
              <w:jc w:val="center"/>
              <w:rPr>
                <w:rFonts w:ascii="Times New Roman" w:hAnsi="Times New Roman" w:cs="Times New Roman"/>
              </w:rPr>
            </w:pPr>
            <w:r w:rsidRPr="005E6346">
              <w:rPr>
                <w:rFonts w:ascii="Times New Roman" w:hAnsi="Times New Roman" w:cs="Times New Roman"/>
              </w:rPr>
              <w:t>14000 ft.</w:t>
            </w:r>
          </w:p>
        </w:tc>
      </w:tr>
      <w:tr w:rsidR="005E6346" w:rsidRPr="005E6346" w14:paraId="386103C3" w14:textId="77777777" w:rsidTr="005E6346">
        <w:trPr>
          <w:trHeight w:val="300"/>
          <w:jc w:val="center"/>
        </w:trPr>
        <w:tc>
          <w:tcPr>
            <w:tcW w:w="2700" w:type="dxa"/>
            <w:noWrap/>
            <w:hideMark/>
          </w:tcPr>
          <w:p w14:paraId="436F7DEF" w14:textId="77777777" w:rsidR="005E6346" w:rsidRPr="005E6346" w:rsidRDefault="005E6346" w:rsidP="005E6346">
            <w:pPr>
              <w:jc w:val="center"/>
              <w:rPr>
                <w:rFonts w:ascii="Times New Roman" w:hAnsi="Times New Roman" w:cs="Times New Roman"/>
              </w:rPr>
            </w:pPr>
            <w:r w:rsidRPr="005E6346">
              <w:rPr>
                <w:rFonts w:ascii="Times New Roman" w:hAnsi="Times New Roman" w:cs="Times New Roman"/>
              </w:rPr>
              <w:t>Bank angle</w:t>
            </w:r>
          </w:p>
        </w:tc>
        <w:tc>
          <w:tcPr>
            <w:tcW w:w="1520" w:type="dxa"/>
            <w:noWrap/>
            <w:hideMark/>
          </w:tcPr>
          <w:p w14:paraId="273F09A0" w14:textId="77777777" w:rsidR="005E6346" w:rsidRPr="005E6346" w:rsidRDefault="005E6346" w:rsidP="005E6346">
            <w:pPr>
              <w:jc w:val="center"/>
              <w:rPr>
                <w:rFonts w:ascii="Times New Roman" w:hAnsi="Times New Roman" w:cs="Times New Roman"/>
              </w:rPr>
            </w:pPr>
            <w:r w:rsidRPr="005E6346">
              <w:rPr>
                <w:rFonts w:ascii="Times New Roman" w:hAnsi="Times New Roman" w:cs="Times New Roman"/>
              </w:rPr>
              <w:t>60 deg.</w:t>
            </w:r>
          </w:p>
        </w:tc>
      </w:tr>
      <w:tr w:rsidR="005E6346" w:rsidRPr="005E6346" w14:paraId="4DCC0731" w14:textId="77777777" w:rsidTr="005E6346">
        <w:trPr>
          <w:trHeight w:val="300"/>
          <w:jc w:val="center"/>
        </w:trPr>
        <w:tc>
          <w:tcPr>
            <w:tcW w:w="2700" w:type="dxa"/>
            <w:noWrap/>
            <w:hideMark/>
          </w:tcPr>
          <w:p w14:paraId="7CDA1200" w14:textId="77777777" w:rsidR="005E6346" w:rsidRPr="005E6346" w:rsidRDefault="005E6346" w:rsidP="005E6346">
            <w:pPr>
              <w:jc w:val="center"/>
              <w:rPr>
                <w:rFonts w:ascii="Times New Roman" w:hAnsi="Times New Roman" w:cs="Times New Roman"/>
              </w:rPr>
            </w:pPr>
            <w:r w:rsidRPr="005E6346">
              <w:rPr>
                <w:rFonts w:ascii="Times New Roman" w:hAnsi="Times New Roman" w:cs="Times New Roman"/>
              </w:rPr>
              <w:t>Cruise altitude</w:t>
            </w:r>
          </w:p>
        </w:tc>
        <w:tc>
          <w:tcPr>
            <w:tcW w:w="1520" w:type="dxa"/>
            <w:noWrap/>
            <w:hideMark/>
          </w:tcPr>
          <w:p w14:paraId="54F172C0" w14:textId="77777777" w:rsidR="005E6346" w:rsidRPr="005E6346" w:rsidRDefault="005E6346" w:rsidP="005E6346">
            <w:pPr>
              <w:jc w:val="center"/>
              <w:rPr>
                <w:rFonts w:ascii="Times New Roman" w:hAnsi="Times New Roman" w:cs="Times New Roman"/>
              </w:rPr>
            </w:pPr>
            <w:r w:rsidRPr="005E6346">
              <w:rPr>
                <w:rFonts w:ascii="Times New Roman" w:hAnsi="Times New Roman" w:cs="Times New Roman"/>
              </w:rPr>
              <w:t>5000 ft.</w:t>
            </w:r>
          </w:p>
        </w:tc>
      </w:tr>
      <w:tr w:rsidR="005E6346" w:rsidRPr="005E6346" w14:paraId="54925D0F" w14:textId="77777777" w:rsidTr="005E6346">
        <w:trPr>
          <w:trHeight w:val="300"/>
          <w:jc w:val="center"/>
        </w:trPr>
        <w:tc>
          <w:tcPr>
            <w:tcW w:w="2700" w:type="dxa"/>
            <w:noWrap/>
            <w:hideMark/>
          </w:tcPr>
          <w:p w14:paraId="273CBBAB" w14:textId="77777777" w:rsidR="005E6346" w:rsidRPr="005E6346" w:rsidRDefault="005E6346" w:rsidP="005E6346">
            <w:pPr>
              <w:jc w:val="center"/>
              <w:rPr>
                <w:rFonts w:ascii="Times New Roman" w:hAnsi="Times New Roman" w:cs="Times New Roman"/>
              </w:rPr>
            </w:pPr>
            <w:r w:rsidRPr="005E6346">
              <w:rPr>
                <w:rFonts w:ascii="Times New Roman" w:hAnsi="Times New Roman" w:cs="Times New Roman"/>
              </w:rPr>
              <w:t>Max range speed</w:t>
            </w:r>
          </w:p>
        </w:tc>
        <w:tc>
          <w:tcPr>
            <w:tcW w:w="1520" w:type="dxa"/>
            <w:noWrap/>
            <w:hideMark/>
          </w:tcPr>
          <w:p w14:paraId="5FF852EE" w14:textId="0B5E1ABA" w:rsidR="005E6346" w:rsidRPr="005E6346" w:rsidRDefault="005E6346" w:rsidP="005E6346">
            <w:pPr>
              <w:jc w:val="center"/>
              <w:rPr>
                <w:rFonts w:ascii="Times New Roman" w:hAnsi="Times New Roman" w:cs="Times New Roman"/>
              </w:rPr>
            </w:pPr>
            <w:r w:rsidRPr="005E6346">
              <w:rPr>
                <w:rFonts w:ascii="Times New Roman" w:hAnsi="Times New Roman" w:cs="Times New Roman"/>
              </w:rPr>
              <w:t>123</w:t>
            </w:r>
            <w:r w:rsidR="009F22DF">
              <w:rPr>
                <w:rFonts w:ascii="Times New Roman" w:hAnsi="Times New Roman" w:cs="Times New Roman"/>
              </w:rPr>
              <w:t>.</w:t>
            </w:r>
            <w:r w:rsidRPr="005E6346">
              <w:rPr>
                <w:rFonts w:ascii="Times New Roman" w:hAnsi="Times New Roman" w:cs="Times New Roman"/>
              </w:rPr>
              <w:t>12 ft./s</w:t>
            </w:r>
          </w:p>
        </w:tc>
      </w:tr>
      <w:tr w:rsidR="005E6346" w:rsidRPr="005E6346" w14:paraId="7965A30C" w14:textId="77777777" w:rsidTr="005E6346">
        <w:trPr>
          <w:trHeight w:val="300"/>
          <w:jc w:val="center"/>
        </w:trPr>
        <w:tc>
          <w:tcPr>
            <w:tcW w:w="2700" w:type="dxa"/>
            <w:noWrap/>
            <w:hideMark/>
          </w:tcPr>
          <w:p w14:paraId="0E08F82C" w14:textId="77777777" w:rsidR="005E6346" w:rsidRPr="005E6346" w:rsidRDefault="005E6346" w:rsidP="005E6346">
            <w:pPr>
              <w:jc w:val="center"/>
              <w:rPr>
                <w:rFonts w:ascii="Times New Roman" w:hAnsi="Times New Roman" w:cs="Times New Roman"/>
              </w:rPr>
            </w:pPr>
            <w:r w:rsidRPr="005E6346">
              <w:rPr>
                <w:rFonts w:ascii="Times New Roman" w:hAnsi="Times New Roman" w:cs="Times New Roman"/>
              </w:rPr>
              <w:t>Max endurance speed</w:t>
            </w:r>
          </w:p>
        </w:tc>
        <w:tc>
          <w:tcPr>
            <w:tcW w:w="1520" w:type="dxa"/>
            <w:noWrap/>
            <w:hideMark/>
          </w:tcPr>
          <w:p w14:paraId="09255CCC" w14:textId="3434135C" w:rsidR="005E6346" w:rsidRPr="005E6346" w:rsidRDefault="005E6346" w:rsidP="005E6346">
            <w:pPr>
              <w:jc w:val="center"/>
              <w:rPr>
                <w:rFonts w:ascii="Times New Roman" w:hAnsi="Times New Roman" w:cs="Times New Roman"/>
              </w:rPr>
            </w:pPr>
            <w:r w:rsidRPr="005E6346">
              <w:rPr>
                <w:rFonts w:ascii="Times New Roman" w:hAnsi="Times New Roman" w:cs="Times New Roman"/>
              </w:rPr>
              <w:t>94</w:t>
            </w:r>
            <w:r w:rsidR="009F22DF">
              <w:rPr>
                <w:rFonts w:ascii="Times New Roman" w:hAnsi="Times New Roman" w:cs="Times New Roman"/>
              </w:rPr>
              <w:t>.</w:t>
            </w:r>
            <w:r w:rsidRPr="005E6346">
              <w:rPr>
                <w:rFonts w:ascii="Times New Roman" w:hAnsi="Times New Roman" w:cs="Times New Roman"/>
              </w:rPr>
              <w:t>31 ft./s</w:t>
            </w:r>
          </w:p>
        </w:tc>
      </w:tr>
      <w:tr w:rsidR="005E6346" w:rsidRPr="005E6346" w14:paraId="0EB41C32" w14:textId="77777777" w:rsidTr="005E6346">
        <w:trPr>
          <w:trHeight w:val="300"/>
          <w:jc w:val="center"/>
        </w:trPr>
        <w:tc>
          <w:tcPr>
            <w:tcW w:w="2700" w:type="dxa"/>
            <w:noWrap/>
            <w:hideMark/>
          </w:tcPr>
          <w:p w14:paraId="4B2CF241" w14:textId="77777777" w:rsidR="005E6346" w:rsidRPr="005E6346" w:rsidRDefault="005E6346" w:rsidP="005E6346">
            <w:pPr>
              <w:jc w:val="center"/>
              <w:rPr>
                <w:rFonts w:ascii="Times New Roman" w:hAnsi="Times New Roman" w:cs="Times New Roman"/>
              </w:rPr>
            </w:pPr>
            <w:r w:rsidRPr="005E6346">
              <w:rPr>
                <w:rFonts w:ascii="Times New Roman" w:hAnsi="Times New Roman" w:cs="Times New Roman"/>
              </w:rPr>
              <w:t>Carson speed</w:t>
            </w:r>
          </w:p>
        </w:tc>
        <w:tc>
          <w:tcPr>
            <w:tcW w:w="1520" w:type="dxa"/>
            <w:noWrap/>
            <w:hideMark/>
          </w:tcPr>
          <w:p w14:paraId="16567ADD" w14:textId="4CD77654" w:rsidR="005E6346" w:rsidRPr="005E6346" w:rsidRDefault="005E6346" w:rsidP="005E6346">
            <w:pPr>
              <w:jc w:val="center"/>
              <w:rPr>
                <w:rFonts w:ascii="Times New Roman" w:hAnsi="Times New Roman" w:cs="Times New Roman"/>
              </w:rPr>
            </w:pPr>
            <w:r w:rsidRPr="005E6346">
              <w:rPr>
                <w:rFonts w:ascii="Times New Roman" w:hAnsi="Times New Roman" w:cs="Times New Roman"/>
              </w:rPr>
              <w:t>163</w:t>
            </w:r>
            <w:r w:rsidR="009F22DF">
              <w:rPr>
                <w:rFonts w:ascii="Times New Roman" w:hAnsi="Times New Roman" w:cs="Times New Roman"/>
              </w:rPr>
              <w:t>.</w:t>
            </w:r>
            <w:r w:rsidRPr="005E6346">
              <w:rPr>
                <w:rFonts w:ascii="Times New Roman" w:hAnsi="Times New Roman" w:cs="Times New Roman"/>
              </w:rPr>
              <w:t>8 ft/s</w:t>
            </w:r>
          </w:p>
        </w:tc>
      </w:tr>
      <w:tr w:rsidR="005E6346" w:rsidRPr="005E6346" w14:paraId="2C3FA1EE" w14:textId="77777777" w:rsidTr="005E6346">
        <w:trPr>
          <w:trHeight w:val="300"/>
          <w:jc w:val="center"/>
        </w:trPr>
        <w:tc>
          <w:tcPr>
            <w:tcW w:w="2700" w:type="dxa"/>
            <w:noWrap/>
            <w:hideMark/>
          </w:tcPr>
          <w:p w14:paraId="2EAA6E93" w14:textId="77777777" w:rsidR="005E6346" w:rsidRPr="005E6346" w:rsidRDefault="005E6346" w:rsidP="005E6346">
            <w:pPr>
              <w:jc w:val="center"/>
              <w:rPr>
                <w:rFonts w:ascii="Times New Roman" w:hAnsi="Times New Roman" w:cs="Times New Roman"/>
              </w:rPr>
            </w:pPr>
            <w:r w:rsidRPr="005E6346">
              <w:rPr>
                <w:rFonts w:ascii="Times New Roman" w:hAnsi="Times New Roman" w:cs="Times New Roman"/>
              </w:rPr>
              <w:t>CD0</w:t>
            </w:r>
          </w:p>
        </w:tc>
        <w:tc>
          <w:tcPr>
            <w:tcW w:w="1520" w:type="dxa"/>
            <w:noWrap/>
            <w:hideMark/>
          </w:tcPr>
          <w:p w14:paraId="5B60D105" w14:textId="00E3606B" w:rsidR="005E6346" w:rsidRPr="005E6346" w:rsidRDefault="005E6346" w:rsidP="005E6346">
            <w:pPr>
              <w:jc w:val="center"/>
              <w:rPr>
                <w:rFonts w:ascii="Times New Roman" w:hAnsi="Times New Roman" w:cs="Times New Roman"/>
              </w:rPr>
            </w:pPr>
            <w:r w:rsidRPr="005E6346">
              <w:rPr>
                <w:rFonts w:ascii="Times New Roman" w:hAnsi="Times New Roman" w:cs="Times New Roman"/>
              </w:rPr>
              <w:t>0</w:t>
            </w:r>
            <w:r w:rsidR="009F22DF">
              <w:rPr>
                <w:rFonts w:ascii="Times New Roman" w:hAnsi="Times New Roman" w:cs="Times New Roman"/>
              </w:rPr>
              <w:t>.</w:t>
            </w:r>
            <w:r w:rsidRPr="005E6346">
              <w:rPr>
                <w:rFonts w:ascii="Times New Roman" w:hAnsi="Times New Roman" w:cs="Times New Roman"/>
              </w:rPr>
              <w:t>025</w:t>
            </w:r>
          </w:p>
        </w:tc>
      </w:tr>
      <w:tr w:rsidR="005E6346" w:rsidRPr="005E6346" w14:paraId="619826B0" w14:textId="77777777" w:rsidTr="005E6346">
        <w:trPr>
          <w:trHeight w:val="300"/>
          <w:jc w:val="center"/>
        </w:trPr>
        <w:tc>
          <w:tcPr>
            <w:tcW w:w="2700" w:type="dxa"/>
            <w:noWrap/>
            <w:hideMark/>
          </w:tcPr>
          <w:p w14:paraId="2033FDA1" w14:textId="77777777" w:rsidR="005E6346" w:rsidRPr="005E6346" w:rsidRDefault="005E6346" w:rsidP="005E6346">
            <w:pPr>
              <w:jc w:val="center"/>
              <w:rPr>
                <w:rFonts w:ascii="Times New Roman" w:hAnsi="Times New Roman" w:cs="Times New Roman"/>
              </w:rPr>
            </w:pPr>
            <w:r w:rsidRPr="005E6346">
              <w:rPr>
                <w:rFonts w:ascii="Times New Roman" w:hAnsi="Times New Roman" w:cs="Times New Roman"/>
              </w:rPr>
              <w:t>Design Lift coefficient</w:t>
            </w:r>
          </w:p>
        </w:tc>
        <w:tc>
          <w:tcPr>
            <w:tcW w:w="1520" w:type="dxa"/>
            <w:noWrap/>
            <w:hideMark/>
          </w:tcPr>
          <w:p w14:paraId="0595DEFC" w14:textId="2DF68B90" w:rsidR="005E6346" w:rsidRPr="005E6346" w:rsidRDefault="005E6346" w:rsidP="005E6346">
            <w:pPr>
              <w:jc w:val="center"/>
              <w:rPr>
                <w:rFonts w:ascii="Times New Roman" w:hAnsi="Times New Roman" w:cs="Times New Roman"/>
              </w:rPr>
            </w:pPr>
            <w:r w:rsidRPr="005E6346">
              <w:rPr>
                <w:rFonts w:ascii="Times New Roman" w:hAnsi="Times New Roman" w:cs="Times New Roman"/>
              </w:rPr>
              <w:t>0</w:t>
            </w:r>
            <w:r w:rsidR="009F22DF">
              <w:rPr>
                <w:rFonts w:ascii="Times New Roman" w:hAnsi="Times New Roman" w:cs="Times New Roman"/>
              </w:rPr>
              <w:t>.</w:t>
            </w:r>
            <w:r w:rsidRPr="005E6346">
              <w:rPr>
                <w:rFonts w:ascii="Times New Roman" w:hAnsi="Times New Roman" w:cs="Times New Roman"/>
              </w:rPr>
              <w:t>714</w:t>
            </w:r>
          </w:p>
        </w:tc>
      </w:tr>
      <w:tr w:rsidR="005E6346" w:rsidRPr="005E6346" w14:paraId="7238E6DF" w14:textId="77777777" w:rsidTr="005E6346">
        <w:trPr>
          <w:trHeight w:val="300"/>
          <w:jc w:val="center"/>
        </w:trPr>
        <w:tc>
          <w:tcPr>
            <w:tcW w:w="2700" w:type="dxa"/>
            <w:noWrap/>
            <w:hideMark/>
          </w:tcPr>
          <w:p w14:paraId="2511102C" w14:textId="77777777" w:rsidR="005E6346" w:rsidRPr="005E6346" w:rsidRDefault="005E6346" w:rsidP="005E6346">
            <w:pPr>
              <w:jc w:val="center"/>
              <w:rPr>
                <w:rFonts w:ascii="Times New Roman" w:hAnsi="Times New Roman" w:cs="Times New Roman"/>
              </w:rPr>
            </w:pPr>
            <w:r w:rsidRPr="005E6346">
              <w:rPr>
                <w:rFonts w:ascii="Times New Roman" w:hAnsi="Times New Roman" w:cs="Times New Roman"/>
              </w:rPr>
              <w:t>CL_max</w:t>
            </w:r>
          </w:p>
        </w:tc>
        <w:tc>
          <w:tcPr>
            <w:tcW w:w="1520" w:type="dxa"/>
            <w:noWrap/>
            <w:hideMark/>
          </w:tcPr>
          <w:p w14:paraId="1AA6207C" w14:textId="6654F0F9" w:rsidR="005E6346" w:rsidRPr="005E6346" w:rsidRDefault="005E6346" w:rsidP="005E6346">
            <w:pPr>
              <w:jc w:val="center"/>
              <w:rPr>
                <w:rFonts w:ascii="Times New Roman" w:hAnsi="Times New Roman" w:cs="Times New Roman"/>
              </w:rPr>
            </w:pPr>
            <w:r w:rsidRPr="005E6346">
              <w:rPr>
                <w:rFonts w:ascii="Times New Roman" w:hAnsi="Times New Roman" w:cs="Times New Roman"/>
              </w:rPr>
              <w:t>1</w:t>
            </w:r>
            <w:r w:rsidR="009F22DF">
              <w:rPr>
                <w:rFonts w:ascii="Times New Roman" w:hAnsi="Times New Roman" w:cs="Times New Roman"/>
              </w:rPr>
              <w:t>.</w:t>
            </w:r>
            <w:r w:rsidRPr="005E6346">
              <w:rPr>
                <w:rFonts w:ascii="Times New Roman" w:hAnsi="Times New Roman" w:cs="Times New Roman"/>
              </w:rPr>
              <w:t>4</w:t>
            </w:r>
          </w:p>
        </w:tc>
      </w:tr>
      <w:tr w:rsidR="005E6346" w:rsidRPr="005E6346" w14:paraId="2CD591C2" w14:textId="77777777" w:rsidTr="005E6346">
        <w:trPr>
          <w:trHeight w:val="300"/>
          <w:jc w:val="center"/>
        </w:trPr>
        <w:tc>
          <w:tcPr>
            <w:tcW w:w="2700" w:type="dxa"/>
            <w:noWrap/>
            <w:hideMark/>
          </w:tcPr>
          <w:p w14:paraId="0BFDF133" w14:textId="77777777" w:rsidR="005E6346" w:rsidRPr="005E6346" w:rsidRDefault="005E6346" w:rsidP="005E6346">
            <w:pPr>
              <w:jc w:val="center"/>
              <w:rPr>
                <w:rFonts w:ascii="Times New Roman" w:hAnsi="Times New Roman" w:cs="Times New Roman"/>
              </w:rPr>
            </w:pPr>
            <w:r w:rsidRPr="005E6346">
              <w:rPr>
                <w:rFonts w:ascii="Times New Roman" w:hAnsi="Times New Roman" w:cs="Times New Roman"/>
              </w:rPr>
              <w:t>CL cruise</w:t>
            </w:r>
          </w:p>
        </w:tc>
        <w:tc>
          <w:tcPr>
            <w:tcW w:w="1520" w:type="dxa"/>
            <w:noWrap/>
            <w:hideMark/>
          </w:tcPr>
          <w:p w14:paraId="281AF27E" w14:textId="63AD67BE" w:rsidR="005E6346" w:rsidRPr="005E6346" w:rsidRDefault="005E6346" w:rsidP="005E6346">
            <w:pPr>
              <w:jc w:val="center"/>
              <w:rPr>
                <w:rFonts w:ascii="Times New Roman" w:hAnsi="Times New Roman" w:cs="Times New Roman"/>
              </w:rPr>
            </w:pPr>
            <w:r w:rsidRPr="005E6346">
              <w:rPr>
                <w:rFonts w:ascii="Times New Roman" w:hAnsi="Times New Roman" w:cs="Times New Roman"/>
              </w:rPr>
              <w:t>0</w:t>
            </w:r>
            <w:r w:rsidR="009F22DF">
              <w:rPr>
                <w:rFonts w:ascii="Times New Roman" w:hAnsi="Times New Roman" w:cs="Times New Roman"/>
              </w:rPr>
              <w:t>.</w:t>
            </w:r>
            <w:r w:rsidRPr="005E6346">
              <w:rPr>
                <w:rFonts w:ascii="Times New Roman" w:hAnsi="Times New Roman" w:cs="Times New Roman"/>
              </w:rPr>
              <w:t>45</w:t>
            </w:r>
          </w:p>
        </w:tc>
      </w:tr>
      <w:tr w:rsidR="005E6346" w:rsidRPr="005E6346" w14:paraId="122419F0" w14:textId="77777777" w:rsidTr="005E6346">
        <w:trPr>
          <w:trHeight w:val="300"/>
          <w:jc w:val="center"/>
        </w:trPr>
        <w:tc>
          <w:tcPr>
            <w:tcW w:w="2700" w:type="dxa"/>
            <w:noWrap/>
            <w:hideMark/>
          </w:tcPr>
          <w:p w14:paraId="18458BFB" w14:textId="77777777" w:rsidR="005E6346" w:rsidRPr="005E6346" w:rsidRDefault="005E6346" w:rsidP="005E6346">
            <w:pPr>
              <w:jc w:val="center"/>
              <w:rPr>
                <w:rFonts w:ascii="Times New Roman" w:hAnsi="Times New Roman" w:cs="Times New Roman"/>
              </w:rPr>
            </w:pPr>
            <w:r w:rsidRPr="005E6346">
              <w:rPr>
                <w:rFonts w:ascii="Times New Roman" w:hAnsi="Times New Roman" w:cs="Times New Roman"/>
              </w:rPr>
              <w:t>CL full flap at sea level</w:t>
            </w:r>
          </w:p>
        </w:tc>
        <w:tc>
          <w:tcPr>
            <w:tcW w:w="1520" w:type="dxa"/>
            <w:noWrap/>
            <w:hideMark/>
          </w:tcPr>
          <w:p w14:paraId="3F17E11E" w14:textId="0E71E01C" w:rsidR="005E6346" w:rsidRPr="005E6346" w:rsidRDefault="005E6346" w:rsidP="00391145">
            <w:pPr>
              <w:keepNext/>
              <w:jc w:val="center"/>
              <w:rPr>
                <w:rFonts w:ascii="Times New Roman" w:hAnsi="Times New Roman" w:cs="Times New Roman"/>
              </w:rPr>
            </w:pPr>
            <w:r w:rsidRPr="005E6346">
              <w:rPr>
                <w:rFonts w:ascii="Times New Roman" w:hAnsi="Times New Roman" w:cs="Times New Roman"/>
              </w:rPr>
              <w:t>2</w:t>
            </w:r>
            <w:r w:rsidR="009F22DF">
              <w:rPr>
                <w:rFonts w:ascii="Times New Roman" w:hAnsi="Times New Roman" w:cs="Times New Roman"/>
              </w:rPr>
              <w:t>.</w:t>
            </w:r>
            <w:r w:rsidRPr="005E6346">
              <w:rPr>
                <w:rFonts w:ascii="Times New Roman" w:hAnsi="Times New Roman" w:cs="Times New Roman"/>
              </w:rPr>
              <w:t>2</w:t>
            </w:r>
          </w:p>
        </w:tc>
      </w:tr>
    </w:tbl>
    <w:p w14:paraId="40A05125" w14:textId="77777777" w:rsidR="005E6346" w:rsidRPr="005E6346" w:rsidRDefault="005E6346" w:rsidP="005E6346"/>
    <w:p w14:paraId="6155DBA5" w14:textId="77777777" w:rsidR="005E6346" w:rsidRPr="005E6346" w:rsidRDefault="005E6346" w:rsidP="005E6346">
      <w:pPr>
        <w:ind w:left="708"/>
        <w:jc w:val="center"/>
      </w:pPr>
    </w:p>
    <w:p w14:paraId="35D835AA" w14:textId="77777777" w:rsidR="005E6346" w:rsidRPr="005E6346" w:rsidRDefault="005E6346" w:rsidP="005E6346">
      <w:pPr>
        <w:ind w:left="708"/>
        <w:jc w:val="center"/>
      </w:pPr>
    </w:p>
    <w:p w14:paraId="428F83BD" w14:textId="77777777" w:rsidR="005E6346" w:rsidRPr="005E6346" w:rsidRDefault="005E6346" w:rsidP="005E6346">
      <w:pPr>
        <w:ind w:left="708"/>
      </w:pPr>
      <w:r w:rsidRPr="005E6346">
        <w:t>At the end of the calculation and analysis, geometry is designed roughly as below:</w:t>
      </w:r>
    </w:p>
    <w:p w14:paraId="16BDC05B" w14:textId="77777777" w:rsidR="00391145" w:rsidRDefault="005E6346" w:rsidP="00391145">
      <w:pPr>
        <w:keepNext/>
        <w:ind w:left="708"/>
        <w:jc w:val="center"/>
      </w:pPr>
      <w:r w:rsidRPr="005E6346">
        <w:rPr>
          <w:rFonts w:ascii="Times New Roman" w:hAnsi="Times New Roman" w:cs="Times New Roman"/>
          <w:noProof/>
          <w:lang w:val="tr-TR" w:eastAsia="tr-TR"/>
        </w:rPr>
        <w:drawing>
          <wp:inline distT="0" distB="0" distL="0" distR="0" wp14:anchorId="3B640D37" wp14:editId="085BCC7A">
            <wp:extent cx="5029200" cy="2814417"/>
            <wp:effectExtent l="0" t="0" r="0" b="508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068911" cy="2836640"/>
                    </a:xfrm>
                    <a:prstGeom prst="rect">
                      <a:avLst/>
                    </a:prstGeom>
                  </pic:spPr>
                </pic:pic>
              </a:graphicData>
            </a:graphic>
          </wp:inline>
        </w:drawing>
      </w:r>
    </w:p>
    <w:p w14:paraId="08891C9B" w14:textId="77777777" w:rsidR="005E6346" w:rsidRPr="005E6346" w:rsidRDefault="00391145" w:rsidP="00391145">
      <w:pPr>
        <w:pStyle w:val="Caption"/>
        <w:jc w:val="center"/>
      </w:pPr>
      <w:bookmarkStart w:id="181" w:name="_Toc525254218"/>
      <w:r>
        <w:t xml:space="preserve">Figure </w:t>
      </w:r>
      <w:r w:rsidR="00F47D15">
        <w:fldChar w:fldCharType="begin"/>
      </w:r>
      <w:r w:rsidR="00F47D15">
        <w:instrText xml:space="preserve"> STYLEREF 2 \s </w:instrText>
      </w:r>
      <w:r w:rsidR="00F47D15">
        <w:fldChar w:fldCharType="separate"/>
      </w:r>
      <w:r w:rsidR="00F47D15">
        <w:rPr>
          <w:noProof/>
        </w:rPr>
        <w:t>3.1</w:t>
      </w:r>
      <w:r w:rsidR="00F47D15">
        <w:fldChar w:fldCharType="end"/>
      </w:r>
      <w:r w:rsidR="00F47D15">
        <w:noBreakHyphen/>
      </w:r>
      <w:r w:rsidR="00F47D15">
        <w:fldChar w:fldCharType="begin"/>
      </w:r>
      <w:r w:rsidR="00F47D15">
        <w:instrText xml:space="preserve"> SEQ Figure \* ARABIC \s 2 </w:instrText>
      </w:r>
      <w:r w:rsidR="00F47D15">
        <w:fldChar w:fldCharType="separate"/>
      </w:r>
      <w:r w:rsidR="00F47D15">
        <w:rPr>
          <w:noProof/>
        </w:rPr>
        <w:t>111</w:t>
      </w:r>
      <w:r w:rsidR="00F47D15">
        <w:fldChar w:fldCharType="end"/>
      </w:r>
      <w:r>
        <w:t xml:space="preserve">. </w:t>
      </w:r>
      <w:r w:rsidRPr="00CE0DDD">
        <w:t>Top and Isometric View</w:t>
      </w:r>
      <w:bookmarkEnd w:id="181"/>
    </w:p>
    <w:p w14:paraId="0F1B2CF8" w14:textId="77777777" w:rsidR="00391145" w:rsidRDefault="005E6346" w:rsidP="00391145">
      <w:pPr>
        <w:keepNext/>
        <w:ind w:left="708"/>
        <w:jc w:val="center"/>
      </w:pPr>
      <w:r w:rsidRPr="005E6346">
        <w:rPr>
          <w:rFonts w:ascii="Times New Roman" w:hAnsi="Times New Roman" w:cs="Times New Roman"/>
          <w:noProof/>
          <w:lang w:val="tr-TR" w:eastAsia="tr-TR"/>
        </w:rPr>
        <w:lastRenderedPageBreak/>
        <w:drawing>
          <wp:inline distT="0" distB="0" distL="0" distR="0" wp14:anchorId="44C02176" wp14:editId="19D08E1A">
            <wp:extent cx="5029200" cy="1565714"/>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158269" cy="1605896"/>
                    </a:xfrm>
                    <a:prstGeom prst="rect">
                      <a:avLst/>
                    </a:prstGeom>
                  </pic:spPr>
                </pic:pic>
              </a:graphicData>
            </a:graphic>
          </wp:inline>
        </w:drawing>
      </w:r>
    </w:p>
    <w:p w14:paraId="2098E496" w14:textId="77777777" w:rsidR="005E6346" w:rsidRPr="005E6346" w:rsidRDefault="00391145" w:rsidP="00391145">
      <w:pPr>
        <w:pStyle w:val="Caption"/>
        <w:jc w:val="center"/>
      </w:pPr>
      <w:bookmarkStart w:id="182" w:name="_Toc525254219"/>
      <w:r>
        <w:t xml:space="preserve">Figure </w:t>
      </w:r>
      <w:r w:rsidR="00F47D15">
        <w:fldChar w:fldCharType="begin"/>
      </w:r>
      <w:r w:rsidR="00F47D15">
        <w:instrText xml:space="preserve"> STYLEREF 2 \s </w:instrText>
      </w:r>
      <w:r w:rsidR="00F47D15">
        <w:fldChar w:fldCharType="separate"/>
      </w:r>
      <w:r w:rsidR="00F47D15">
        <w:rPr>
          <w:noProof/>
        </w:rPr>
        <w:t>3.1</w:t>
      </w:r>
      <w:r w:rsidR="00F47D15">
        <w:fldChar w:fldCharType="end"/>
      </w:r>
      <w:r w:rsidR="00F47D15">
        <w:noBreakHyphen/>
      </w:r>
      <w:r w:rsidR="00F47D15">
        <w:fldChar w:fldCharType="begin"/>
      </w:r>
      <w:r w:rsidR="00F47D15">
        <w:instrText xml:space="preserve"> SEQ Figure \* ARABIC \s 2 </w:instrText>
      </w:r>
      <w:r w:rsidR="00F47D15">
        <w:fldChar w:fldCharType="separate"/>
      </w:r>
      <w:r w:rsidR="00F47D15">
        <w:rPr>
          <w:noProof/>
        </w:rPr>
        <w:t>112</w:t>
      </w:r>
      <w:r w:rsidR="00F47D15">
        <w:fldChar w:fldCharType="end"/>
      </w:r>
      <w:r>
        <w:t xml:space="preserve">. </w:t>
      </w:r>
      <w:r w:rsidRPr="00740726">
        <w:t>Front View</w:t>
      </w:r>
      <w:bookmarkEnd w:id="182"/>
    </w:p>
    <w:p w14:paraId="248614B4" w14:textId="77777777" w:rsidR="00391145" w:rsidRDefault="005E6346" w:rsidP="00391145">
      <w:pPr>
        <w:keepNext/>
        <w:jc w:val="center"/>
      </w:pPr>
      <w:r w:rsidRPr="005E6346">
        <w:rPr>
          <w:rFonts w:ascii="Times New Roman" w:hAnsi="Times New Roman" w:cs="Times New Roman"/>
          <w:noProof/>
          <w:lang w:val="tr-TR" w:eastAsia="tr-TR"/>
        </w:rPr>
        <w:drawing>
          <wp:inline distT="0" distB="0" distL="0" distR="0" wp14:anchorId="70E833F0" wp14:editId="171D7CBF">
            <wp:extent cx="5007935" cy="2149774"/>
            <wp:effectExtent l="0" t="0" r="2540" b="317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092163" cy="2185931"/>
                    </a:xfrm>
                    <a:prstGeom prst="rect">
                      <a:avLst/>
                    </a:prstGeom>
                  </pic:spPr>
                </pic:pic>
              </a:graphicData>
            </a:graphic>
          </wp:inline>
        </w:drawing>
      </w:r>
    </w:p>
    <w:p w14:paraId="46D4F86F" w14:textId="77777777" w:rsidR="005E6346" w:rsidRPr="005E6346" w:rsidRDefault="00391145" w:rsidP="00391145">
      <w:pPr>
        <w:pStyle w:val="Caption"/>
        <w:jc w:val="center"/>
      </w:pPr>
      <w:bookmarkStart w:id="183" w:name="_Toc525254220"/>
      <w:r>
        <w:t xml:space="preserve">Figure </w:t>
      </w:r>
      <w:r w:rsidR="00F47D15">
        <w:fldChar w:fldCharType="begin"/>
      </w:r>
      <w:r w:rsidR="00F47D15">
        <w:instrText xml:space="preserve"> STYLEREF 2 \s </w:instrText>
      </w:r>
      <w:r w:rsidR="00F47D15">
        <w:fldChar w:fldCharType="separate"/>
      </w:r>
      <w:r w:rsidR="00F47D15">
        <w:rPr>
          <w:noProof/>
        </w:rPr>
        <w:t>3.1</w:t>
      </w:r>
      <w:r w:rsidR="00F47D15">
        <w:fldChar w:fldCharType="end"/>
      </w:r>
      <w:r w:rsidR="00F47D15">
        <w:noBreakHyphen/>
      </w:r>
      <w:r w:rsidR="00F47D15">
        <w:fldChar w:fldCharType="begin"/>
      </w:r>
      <w:r w:rsidR="00F47D15">
        <w:instrText xml:space="preserve"> SEQ Figure \* ARABIC \s 2 </w:instrText>
      </w:r>
      <w:r w:rsidR="00F47D15">
        <w:fldChar w:fldCharType="separate"/>
      </w:r>
      <w:r w:rsidR="00F47D15">
        <w:rPr>
          <w:noProof/>
        </w:rPr>
        <w:t>113</w:t>
      </w:r>
      <w:r w:rsidR="00F47D15">
        <w:fldChar w:fldCharType="end"/>
      </w:r>
      <w:r>
        <w:t xml:space="preserve">. </w:t>
      </w:r>
      <w:r w:rsidRPr="004261DC">
        <w:t>Left View</w:t>
      </w:r>
      <w:bookmarkEnd w:id="183"/>
    </w:p>
    <w:p w14:paraId="734B9941" w14:textId="77777777" w:rsidR="005E6346" w:rsidRPr="005E6346" w:rsidRDefault="005E6346" w:rsidP="005E6346"/>
    <w:p w14:paraId="36435823" w14:textId="77777777" w:rsidR="005E6346" w:rsidRPr="005E6346" w:rsidRDefault="005E6346" w:rsidP="005E6346"/>
    <w:p w14:paraId="50990491" w14:textId="77777777" w:rsidR="005E6346" w:rsidRPr="005E6346" w:rsidRDefault="005E6346" w:rsidP="00F23A68">
      <w:pPr>
        <w:pStyle w:val="Heading5"/>
      </w:pPr>
      <w:bookmarkStart w:id="184" w:name="_Toc525261830"/>
      <w:r w:rsidRPr="005E6346">
        <w:t>Design of Control Surfaces</w:t>
      </w:r>
      <w:bookmarkEnd w:id="184"/>
    </w:p>
    <w:p w14:paraId="1950FDF4" w14:textId="77777777" w:rsidR="005E6346" w:rsidRPr="005E6346" w:rsidRDefault="005E6346" w:rsidP="005E6346">
      <w:pPr>
        <w:autoSpaceDE w:val="0"/>
        <w:autoSpaceDN w:val="0"/>
        <w:adjustRightInd w:val="0"/>
        <w:spacing w:after="0" w:line="240" w:lineRule="auto"/>
        <w:ind w:left="708"/>
      </w:pPr>
      <w:r w:rsidRPr="005E6346">
        <w:t>There are three aircraft design objectives which influence the design of the control surfaces. They are basically 'stability', controllability and handling qualities.</w:t>
      </w:r>
    </w:p>
    <w:p w14:paraId="532B33DC" w14:textId="77777777" w:rsidR="005E6346" w:rsidRPr="005E6346" w:rsidRDefault="005E6346" w:rsidP="005E6346">
      <w:pPr>
        <w:autoSpaceDE w:val="0"/>
        <w:autoSpaceDN w:val="0"/>
        <w:adjustRightInd w:val="0"/>
        <w:spacing w:after="0" w:line="240" w:lineRule="auto"/>
        <w:ind w:left="708"/>
      </w:pPr>
      <w:r w:rsidRPr="005E6346">
        <w:t xml:space="preserve"> Stability is defined as opposing any perturbation and return back to the original trim condition. When the summation of all forces along each of the three axes, and the summation of all the moments about each of the three axes are zero, an aircraft is said to be in trim or equilibrium. In this case, aircraft will have a constant linear/angular speed. </w:t>
      </w:r>
    </w:p>
    <w:p w14:paraId="3B715DEE" w14:textId="36118864" w:rsidR="005E6346" w:rsidRDefault="005E6346" w:rsidP="005E6346">
      <w:pPr>
        <w:autoSpaceDE w:val="0"/>
        <w:autoSpaceDN w:val="0"/>
        <w:adjustRightInd w:val="0"/>
        <w:spacing w:after="0" w:line="240" w:lineRule="auto"/>
        <w:ind w:left="708"/>
      </w:pPr>
      <w:r w:rsidRPr="005E6346">
        <w:t xml:space="preserve">Control is the process of changing the aircraft flight condition from an initial trim point to a final or new trim point. This is done by pilot through the control surfaces/throttle. Maneuverability is a branch of controllability. </w:t>
      </w:r>
    </w:p>
    <w:p w14:paraId="74283D64" w14:textId="77777777" w:rsidR="00EA1FBA" w:rsidRPr="005E6346" w:rsidRDefault="00EA1FBA" w:rsidP="00EA1FBA">
      <w:pPr>
        <w:pStyle w:val="Caption"/>
        <w:jc w:val="center"/>
      </w:pPr>
      <w:r>
        <w:t xml:space="preserve">Table </w:t>
      </w:r>
      <w:r>
        <w:fldChar w:fldCharType="begin"/>
      </w:r>
      <w:r>
        <w:instrText xml:space="preserve"> STYLEREF 2 \s </w:instrText>
      </w:r>
      <w:r>
        <w:fldChar w:fldCharType="separate"/>
      </w:r>
      <w:r>
        <w:rPr>
          <w:noProof/>
        </w:rPr>
        <w:t>3.1</w:t>
      </w:r>
      <w:r>
        <w:fldChar w:fldCharType="end"/>
      </w:r>
      <w:r>
        <w:noBreakHyphen/>
      </w:r>
      <w:r>
        <w:fldChar w:fldCharType="begin"/>
      </w:r>
      <w:r>
        <w:instrText xml:space="preserve"> SEQ Table \* ARABIC \s 2 </w:instrText>
      </w:r>
      <w:r>
        <w:fldChar w:fldCharType="separate"/>
      </w:r>
      <w:r>
        <w:rPr>
          <w:noProof/>
        </w:rPr>
        <w:t>23</w:t>
      </w:r>
      <w:r>
        <w:fldChar w:fldCharType="end"/>
      </w:r>
      <w:r>
        <w:t xml:space="preserve">. </w:t>
      </w:r>
      <w:r w:rsidRPr="00A17439">
        <w:t>Definition of Fundamental Terms</w:t>
      </w:r>
    </w:p>
    <w:p w14:paraId="71D2BF6F" w14:textId="77777777" w:rsidR="00391145" w:rsidRDefault="005E6346" w:rsidP="00391145">
      <w:pPr>
        <w:keepNext/>
        <w:autoSpaceDE w:val="0"/>
        <w:autoSpaceDN w:val="0"/>
        <w:adjustRightInd w:val="0"/>
        <w:spacing w:after="0" w:line="240" w:lineRule="auto"/>
        <w:ind w:left="708"/>
        <w:jc w:val="center"/>
      </w:pPr>
      <w:r w:rsidRPr="005E6346">
        <w:rPr>
          <w:noProof/>
          <w:lang w:val="tr-TR" w:eastAsia="tr-TR"/>
        </w:rPr>
        <w:lastRenderedPageBreak/>
        <w:drawing>
          <wp:inline distT="0" distB="0" distL="0" distR="0" wp14:anchorId="614756EB" wp14:editId="08DE63AB">
            <wp:extent cx="5296535" cy="2475156"/>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1"/>
                    <a:srcRect t="8992"/>
                    <a:stretch/>
                  </pic:blipFill>
                  <pic:spPr bwMode="auto">
                    <a:xfrm>
                      <a:off x="0" y="0"/>
                      <a:ext cx="5296535" cy="2475156"/>
                    </a:xfrm>
                    <a:prstGeom prst="rect">
                      <a:avLst/>
                    </a:prstGeom>
                    <a:noFill/>
                    <a:ln>
                      <a:noFill/>
                    </a:ln>
                    <a:extLst>
                      <a:ext uri="{53640926-AAD7-44D8-BBD7-CCE9431645EC}">
                        <a14:shadowObscured xmlns:a14="http://schemas.microsoft.com/office/drawing/2010/main"/>
                      </a:ext>
                    </a:extLst>
                  </pic:spPr>
                </pic:pic>
              </a:graphicData>
            </a:graphic>
          </wp:inline>
        </w:drawing>
      </w:r>
    </w:p>
    <w:p w14:paraId="4DCE476F" w14:textId="77777777" w:rsidR="005E6346" w:rsidRPr="005E6346" w:rsidRDefault="005E6346" w:rsidP="005E6346">
      <w:pPr>
        <w:autoSpaceDE w:val="0"/>
        <w:autoSpaceDN w:val="0"/>
        <w:adjustRightInd w:val="0"/>
        <w:spacing w:after="0" w:line="240" w:lineRule="auto"/>
        <w:ind w:left="708"/>
        <w:jc w:val="center"/>
      </w:pPr>
    </w:p>
    <w:p w14:paraId="7D973DF2" w14:textId="77777777" w:rsidR="005E6346" w:rsidRPr="005E6346" w:rsidRDefault="005E6346" w:rsidP="005E6346">
      <w:pPr>
        <w:autoSpaceDE w:val="0"/>
        <w:autoSpaceDN w:val="0"/>
        <w:adjustRightInd w:val="0"/>
        <w:spacing w:after="0" w:line="240" w:lineRule="auto"/>
        <w:ind w:left="708"/>
      </w:pPr>
      <w:r w:rsidRPr="005E6346">
        <w:t xml:space="preserve">In table </w:t>
      </w:r>
      <w:r w:rsidR="00C2246B">
        <w:t>above</w:t>
      </w:r>
      <w:r w:rsidRPr="005E6346">
        <w:t>, basic definitions are classified and explained.</w:t>
      </w:r>
    </w:p>
    <w:p w14:paraId="2E3057D7" w14:textId="77777777" w:rsidR="005E6346" w:rsidRPr="005E6346" w:rsidRDefault="005E6346" w:rsidP="005E6346">
      <w:pPr>
        <w:autoSpaceDE w:val="0"/>
        <w:autoSpaceDN w:val="0"/>
        <w:adjustRightInd w:val="0"/>
        <w:spacing w:after="0" w:line="240" w:lineRule="auto"/>
        <w:ind w:left="708"/>
      </w:pPr>
    </w:p>
    <w:p w14:paraId="0FA68E61" w14:textId="77777777" w:rsidR="00C2246B" w:rsidRDefault="005E6346" w:rsidP="00C2246B">
      <w:pPr>
        <w:keepNext/>
        <w:autoSpaceDE w:val="0"/>
        <w:autoSpaceDN w:val="0"/>
        <w:adjustRightInd w:val="0"/>
        <w:spacing w:after="0" w:line="240" w:lineRule="auto"/>
        <w:ind w:left="708"/>
        <w:jc w:val="center"/>
      </w:pPr>
      <w:r w:rsidRPr="005E6346">
        <w:rPr>
          <w:noProof/>
          <w:lang w:val="tr-TR" w:eastAsia="tr-TR"/>
        </w:rPr>
        <w:drawing>
          <wp:inline distT="0" distB="0" distL="0" distR="0" wp14:anchorId="56A258FB" wp14:editId="2D3C886D">
            <wp:extent cx="3597910" cy="1435395"/>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52"/>
                    <a:srcRect b="13656"/>
                    <a:stretch/>
                  </pic:blipFill>
                  <pic:spPr bwMode="auto">
                    <a:xfrm>
                      <a:off x="0" y="0"/>
                      <a:ext cx="3597910" cy="1435395"/>
                    </a:xfrm>
                    <a:prstGeom prst="rect">
                      <a:avLst/>
                    </a:prstGeom>
                    <a:noFill/>
                    <a:ln>
                      <a:noFill/>
                    </a:ln>
                    <a:extLst>
                      <a:ext uri="{53640926-AAD7-44D8-BBD7-CCE9431645EC}">
                        <a14:shadowObscured xmlns:a14="http://schemas.microsoft.com/office/drawing/2010/main"/>
                      </a:ext>
                    </a:extLst>
                  </pic:spPr>
                </pic:pic>
              </a:graphicData>
            </a:graphic>
          </wp:inline>
        </w:drawing>
      </w:r>
    </w:p>
    <w:p w14:paraId="03B0C65B" w14:textId="77777777" w:rsidR="005E6346" w:rsidRPr="005E6346" w:rsidRDefault="00C2246B" w:rsidP="00C2246B">
      <w:pPr>
        <w:pStyle w:val="Caption"/>
        <w:jc w:val="center"/>
      </w:pPr>
      <w:bookmarkStart w:id="185" w:name="_Toc525254221"/>
      <w:r>
        <w:t xml:space="preserve">Figure </w:t>
      </w:r>
      <w:r w:rsidR="00F47D15">
        <w:fldChar w:fldCharType="begin"/>
      </w:r>
      <w:r w:rsidR="00F47D15">
        <w:instrText xml:space="preserve"> STYLEREF 2 \s </w:instrText>
      </w:r>
      <w:r w:rsidR="00F47D15">
        <w:fldChar w:fldCharType="separate"/>
      </w:r>
      <w:r w:rsidR="00F47D15">
        <w:rPr>
          <w:noProof/>
        </w:rPr>
        <w:t>3.1</w:t>
      </w:r>
      <w:r w:rsidR="00F47D15">
        <w:fldChar w:fldCharType="end"/>
      </w:r>
      <w:r w:rsidR="00F47D15">
        <w:noBreakHyphen/>
      </w:r>
      <w:r w:rsidR="00F47D15">
        <w:fldChar w:fldCharType="begin"/>
      </w:r>
      <w:r w:rsidR="00F47D15">
        <w:instrText xml:space="preserve"> SEQ Figure \* ARABIC \s 2 </w:instrText>
      </w:r>
      <w:r w:rsidR="00F47D15">
        <w:fldChar w:fldCharType="separate"/>
      </w:r>
      <w:r w:rsidR="00F47D15">
        <w:rPr>
          <w:noProof/>
        </w:rPr>
        <w:t>114</w:t>
      </w:r>
      <w:r w:rsidR="00F47D15">
        <w:fldChar w:fldCharType="end"/>
      </w:r>
      <w:r>
        <w:t xml:space="preserve">. </w:t>
      </w:r>
      <w:r w:rsidRPr="00415973">
        <w:t>Classification of Conventional Control Surfaces</w:t>
      </w:r>
      <w:bookmarkEnd w:id="185"/>
    </w:p>
    <w:p w14:paraId="2FB63D7E" w14:textId="77777777" w:rsidR="005E6346" w:rsidRPr="005E6346" w:rsidRDefault="005E6346" w:rsidP="005E6346">
      <w:pPr>
        <w:autoSpaceDE w:val="0"/>
        <w:autoSpaceDN w:val="0"/>
        <w:adjustRightInd w:val="0"/>
        <w:spacing w:after="0" w:line="240" w:lineRule="auto"/>
        <w:ind w:left="708"/>
        <w:jc w:val="center"/>
      </w:pPr>
    </w:p>
    <w:p w14:paraId="7D61D998" w14:textId="51BBF979" w:rsidR="005E6346" w:rsidRDefault="005E6346" w:rsidP="005E6346">
      <w:pPr>
        <w:autoSpaceDE w:val="0"/>
        <w:autoSpaceDN w:val="0"/>
        <w:adjustRightInd w:val="0"/>
        <w:spacing w:after="0" w:line="240" w:lineRule="auto"/>
        <w:ind w:left="708"/>
      </w:pPr>
      <w:r w:rsidRPr="005E6346">
        <w:t>In figure 11</w:t>
      </w:r>
      <w:r w:rsidR="00C2246B">
        <w:t>4</w:t>
      </w:r>
      <w:r w:rsidRPr="005E6346">
        <w:t xml:space="preserve"> basic control surfaces briefly shown.</w:t>
      </w:r>
    </w:p>
    <w:p w14:paraId="2DE59FB8" w14:textId="3668EE52" w:rsidR="00C2246B" w:rsidRDefault="00EA1FBA" w:rsidP="00C2246B">
      <w:pPr>
        <w:keepNext/>
        <w:autoSpaceDE w:val="0"/>
        <w:autoSpaceDN w:val="0"/>
        <w:adjustRightInd w:val="0"/>
        <w:spacing w:after="0" w:line="240" w:lineRule="auto"/>
        <w:ind w:left="708"/>
        <w:jc w:val="center"/>
      </w:pPr>
      <w:r>
        <w:t xml:space="preserve">Table </w:t>
      </w:r>
      <w:r>
        <w:fldChar w:fldCharType="begin"/>
      </w:r>
      <w:r>
        <w:instrText xml:space="preserve"> STYLEREF 2 \s </w:instrText>
      </w:r>
      <w:r>
        <w:fldChar w:fldCharType="separate"/>
      </w:r>
      <w:r>
        <w:rPr>
          <w:noProof/>
        </w:rPr>
        <w:t>3.1</w:t>
      </w:r>
      <w:r>
        <w:fldChar w:fldCharType="end"/>
      </w:r>
      <w:r>
        <w:noBreakHyphen/>
      </w:r>
      <w:r>
        <w:fldChar w:fldCharType="begin"/>
      </w:r>
      <w:r>
        <w:instrText xml:space="preserve"> SEQ Table \* ARABIC \s 2 </w:instrText>
      </w:r>
      <w:r>
        <w:fldChar w:fldCharType="separate"/>
      </w:r>
      <w:r>
        <w:rPr>
          <w:noProof/>
        </w:rPr>
        <w:t>24</w:t>
      </w:r>
      <w:r>
        <w:fldChar w:fldCharType="end"/>
      </w:r>
      <w:r>
        <w:t xml:space="preserve">. </w:t>
      </w:r>
      <w:r w:rsidRPr="00A06E0F">
        <w:t>Typical Values for Geometry of Control Surfaces</w:t>
      </w:r>
      <w:r w:rsidR="005E6346" w:rsidRPr="005E6346">
        <w:rPr>
          <w:noProof/>
          <w:lang w:val="tr-TR" w:eastAsia="tr-TR"/>
        </w:rPr>
        <w:drawing>
          <wp:inline distT="0" distB="0" distL="0" distR="0" wp14:anchorId="064A7F04" wp14:editId="72F75F84">
            <wp:extent cx="5124450" cy="2379256"/>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53"/>
                    <a:srcRect t="7826"/>
                    <a:stretch/>
                  </pic:blipFill>
                  <pic:spPr bwMode="auto">
                    <a:xfrm>
                      <a:off x="0" y="0"/>
                      <a:ext cx="5124450" cy="2379256"/>
                    </a:xfrm>
                    <a:prstGeom prst="rect">
                      <a:avLst/>
                    </a:prstGeom>
                    <a:noFill/>
                    <a:ln>
                      <a:noFill/>
                    </a:ln>
                    <a:extLst>
                      <a:ext uri="{53640926-AAD7-44D8-BBD7-CCE9431645EC}">
                        <a14:shadowObscured xmlns:a14="http://schemas.microsoft.com/office/drawing/2010/main"/>
                      </a:ext>
                    </a:extLst>
                  </pic:spPr>
                </pic:pic>
              </a:graphicData>
            </a:graphic>
          </wp:inline>
        </w:drawing>
      </w:r>
    </w:p>
    <w:p w14:paraId="28492CBB" w14:textId="77777777" w:rsidR="005E6346" w:rsidRPr="005E6346" w:rsidRDefault="005E6346" w:rsidP="005E6346">
      <w:pPr>
        <w:autoSpaceDE w:val="0"/>
        <w:autoSpaceDN w:val="0"/>
        <w:adjustRightInd w:val="0"/>
        <w:spacing w:after="0" w:line="240" w:lineRule="auto"/>
        <w:ind w:left="708"/>
      </w:pPr>
      <w:r w:rsidRPr="005E6346">
        <w:t xml:space="preserve">In table </w:t>
      </w:r>
      <w:r w:rsidR="00C2246B">
        <w:t>24</w:t>
      </w:r>
      <w:r w:rsidRPr="005E6346">
        <w:t>, for a typical conventional aircraft parameter estimations are tabulated. Values with its own purpose can be acceptable in sense.</w:t>
      </w:r>
    </w:p>
    <w:p w14:paraId="1A45DC86" w14:textId="77777777" w:rsidR="005E6346" w:rsidRPr="005E6346" w:rsidRDefault="005E6346" w:rsidP="005E6346">
      <w:pPr>
        <w:autoSpaceDE w:val="0"/>
        <w:autoSpaceDN w:val="0"/>
        <w:adjustRightInd w:val="0"/>
        <w:spacing w:after="0" w:line="240" w:lineRule="auto"/>
        <w:ind w:left="708"/>
      </w:pPr>
    </w:p>
    <w:p w14:paraId="0529CB50" w14:textId="77777777" w:rsidR="005E6346" w:rsidRPr="00F23A68" w:rsidRDefault="005E6346" w:rsidP="00F23A68">
      <w:pPr>
        <w:rPr>
          <w:b/>
        </w:rPr>
      </w:pPr>
      <w:r w:rsidRPr="00F23A68">
        <w:rPr>
          <w:b/>
        </w:rPr>
        <w:t>Aircraft Classes</w:t>
      </w:r>
    </w:p>
    <w:p w14:paraId="2F696C3E" w14:textId="77777777" w:rsidR="005E6346" w:rsidRPr="005E6346" w:rsidRDefault="005E6346" w:rsidP="005E6346">
      <w:pPr>
        <w:autoSpaceDE w:val="0"/>
        <w:autoSpaceDN w:val="0"/>
        <w:adjustRightInd w:val="0"/>
        <w:spacing w:after="0" w:line="240" w:lineRule="auto"/>
        <w:ind w:left="708"/>
      </w:pPr>
    </w:p>
    <w:p w14:paraId="7A6A587E" w14:textId="44711160" w:rsidR="005E6346" w:rsidRDefault="005E6346" w:rsidP="005E6346">
      <w:pPr>
        <w:autoSpaceDE w:val="0"/>
        <w:autoSpaceDN w:val="0"/>
        <w:adjustRightInd w:val="0"/>
        <w:spacing w:after="0" w:line="240" w:lineRule="auto"/>
        <w:ind w:left="708"/>
      </w:pPr>
      <w:r w:rsidRPr="005E6346">
        <w:t>An aircraft is considered to belong to one of the four classes shown in Table stated below. It is seen that classification is based on the weight of an aircraft as well as its maneuverability. The handling qualities of each class differ. According to MIL-F-8785C, for the purpose of handling qualities, aircraft are classified into four classes: I, I, II, and IV.</w:t>
      </w:r>
    </w:p>
    <w:p w14:paraId="6592F447" w14:textId="77777777" w:rsidR="00EA1FBA" w:rsidRPr="005E6346" w:rsidRDefault="00EA1FBA" w:rsidP="00EA1FBA">
      <w:pPr>
        <w:pStyle w:val="Caption"/>
        <w:jc w:val="center"/>
      </w:pPr>
      <w:r>
        <w:t xml:space="preserve">Table </w:t>
      </w:r>
      <w:r>
        <w:fldChar w:fldCharType="begin"/>
      </w:r>
      <w:r>
        <w:instrText xml:space="preserve"> STYLEREF 2 \s </w:instrText>
      </w:r>
      <w:r>
        <w:fldChar w:fldCharType="separate"/>
      </w:r>
      <w:r>
        <w:rPr>
          <w:noProof/>
        </w:rPr>
        <w:t>3.1</w:t>
      </w:r>
      <w:r>
        <w:fldChar w:fldCharType="end"/>
      </w:r>
      <w:r>
        <w:noBreakHyphen/>
      </w:r>
      <w:r>
        <w:fldChar w:fldCharType="begin"/>
      </w:r>
      <w:r>
        <w:instrText xml:space="preserve"> SEQ Table \* ARABIC \s 2 </w:instrText>
      </w:r>
      <w:r>
        <w:fldChar w:fldCharType="separate"/>
      </w:r>
      <w:r>
        <w:rPr>
          <w:noProof/>
        </w:rPr>
        <w:t>25</w:t>
      </w:r>
      <w:r>
        <w:fldChar w:fldCharType="end"/>
      </w:r>
      <w:r>
        <w:t xml:space="preserve">. </w:t>
      </w:r>
      <w:r w:rsidRPr="00142FA1">
        <w:t>Aircraft Classes</w:t>
      </w:r>
    </w:p>
    <w:p w14:paraId="78007072" w14:textId="77777777" w:rsidR="00C2246B" w:rsidRDefault="005E6346" w:rsidP="00C2246B">
      <w:pPr>
        <w:keepNext/>
        <w:autoSpaceDE w:val="0"/>
        <w:autoSpaceDN w:val="0"/>
        <w:adjustRightInd w:val="0"/>
        <w:spacing w:after="0" w:line="240" w:lineRule="auto"/>
        <w:ind w:left="708"/>
        <w:jc w:val="center"/>
      </w:pPr>
      <w:r w:rsidRPr="005E6346">
        <w:rPr>
          <w:noProof/>
          <w:lang w:val="tr-TR" w:eastAsia="tr-TR"/>
        </w:rPr>
        <w:lastRenderedPageBreak/>
        <w:drawing>
          <wp:inline distT="0" distB="0" distL="0" distR="0" wp14:anchorId="17184B75" wp14:editId="1A138EC3">
            <wp:extent cx="4192270" cy="2032074"/>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54"/>
                    <a:srcRect t="9473"/>
                    <a:stretch/>
                  </pic:blipFill>
                  <pic:spPr bwMode="auto">
                    <a:xfrm>
                      <a:off x="0" y="0"/>
                      <a:ext cx="4192270" cy="2032074"/>
                    </a:xfrm>
                    <a:prstGeom prst="rect">
                      <a:avLst/>
                    </a:prstGeom>
                    <a:noFill/>
                    <a:ln>
                      <a:noFill/>
                    </a:ln>
                    <a:extLst>
                      <a:ext uri="{53640926-AAD7-44D8-BBD7-CCE9431645EC}">
                        <a14:shadowObscured xmlns:a14="http://schemas.microsoft.com/office/drawing/2010/main"/>
                      </a:ext>
                    </a:extLst>
                  </pic:spPr>
                </pic:pic>
              </a:graphicData>
            </a:graphic>
          </wp:inline>
        </w:drawing>
      </w:r>
    </w:p>
    <w:p w14:paraId="066079C6" w14:textId="77777777" w:rsidR="005E6346" w:rsidRPr="005E6346" w:rsidRDefault="005E6346" w:rsidP="005E6346">
      <w:pPr>
        <w:autoSpaceDE w:val="0"/>
        <w:autoSpaceDN w:val="0"/>
        <w:adjustRightInd w:val="0"/>
        <w:spacing w:after="0" w:line="240" w:lineRule="auto"/>
        <w:ind w:left="708"/>
      </w:pPr>
      <w:r w:rsidRPr="005E6346">
        <w:t xml:space="preserve">According to Table </w:t>
      </w:r>
      <w:r w:rsidR="00C2246B">
        <w:t>25</w:t>
      </w:r>
      <w:r w:rsidRPr="005E6346">
        <w:t>, VLA type of aircraft basically is in CLASS1.</w:t>
      </w:r>
    </w:p>
    <w:p w14:paraId="3E2C5621" w14:textId="77777777" w:rsidR="005E6346" w:rsidRPr="005E6346" w:rsidRDefault="005E6346" w:rsidP="005E6346">
      <w:pPr>
        <w:autoSpaceDE w:val="0"/>
        <w:autoSpaceDN w:val="0"/>
        <w:adjustRightInd w:val="0"/>
        <w:spacing w:after="0" w:line="240" w:lineRule="auto"/>
        <w:ind w:left="708"/>
      </w:pPr>
      <w:r w:rsidRPr="005E6346">
        <w:t>In Class I, small light aircraft such as (i) light utility, (ii) primary trainer, and (iii) light observation aircraft are included. GA aircraft may be considered as Class I air vehicles.</w:t>
      </w:r>
    </w:p>
    <w:p w14:paraId="45F1087B" w14:textId="77777777" w:rsidR="005E6346" w:rsidRPr="005E6346" w:rsidRDefault="005E6346" w:rsidP="005E6346">
      <w:pPr>
        <w:autoSpaceDE w:val="0"/>
        <w:autoSpaceDN w:val="0"/>
        <w:adjustRightInd w:val="0"/>
        <w:spacing w:after="0" w:line="240" w:lineRule="auto"/>
        <w:ind w:left="708"/>
      </w:pPr>
    </w:p>
    <w:p w14:paraId="4ADF1E04" w14:textId="77777777" w:rsidR="005E6346" w:rsidRPr="00F23A68" w:rsidRDefault="005E6346" w:rsidP="00F23A68">
      <w:pPr>
        <w:rPr>
          <w:b/>
        </w:rPr>
      </w:pPr>
      <w:r w:rsidRPr="00F23A68">
        <w:rPr>
          <w:b/>
        </w:rPr>
        <w:t>Flight Phase</w:t>
      </w:r>
    </w:p>
    <w:p w14:paraId="6C8F564B" w14:textId="77777777" w:rsidR="005E6346" w:rsidRPr="005E6346" w:rsidRDefault="005E6346" w:rsidP="005E6346">
      <w:pPr>
        <w:autoSpaceDE w:val="0"/>
        <w:autoSpaceDN w:val="0"/>
        <w:adjustRightInd w:val="0"/>
        <w:spacing w:after="0" w:line="240" w:lineRule="auto"/>
        <w:ind w:left="708"/>
      </w:pPr>
    </w:p>
    <w:p w14:paraId="51EE6917" w14:textId="77777777" w:rsidR="005E6346" w:rsidRPr="005E6346" w:rsidRDefault="005E6346" w:rsidP="005E6346">
      <w:pPr>
        <w:autoSpaceDE w:val="0"/>
        <w:autoSpaceDN w:val="0"/>
        <w:adjustRightInd w:val="0"/>
        <w:spacing w:after="0" w:line="240" w:lineRule="auto"/>
        <w:ind w:left="708"/>
        <w:rPr>
          <w:rFonts w:cs="Times-Roman"/>
          <w:color w:val="292526"/>
          <w:szCs w:val="20"/>
        </w:rPr>
      </w:pPr>
      <w:r w:rsidRPr="005E6346">
        <w:t xml:space="preserve">The flight phase is another parameter which has a significant role in handling qualities. Flying quality requirements vary for the different phases of a mission. Take-off, climb, cruise, descent, and </w:t>
      </w:r>
      <w:r w:rsidRPr="005E6346">
        <w:rPr>
          <w:rFonts w:cs="Times-Roman"/>
          <w:color w:val="292526"/>
          <w:szCs w:val="20"/>
        </w:rPr>
        <w:t>landing are the least operations necessary to have a conventional flight mission.</w:t>
      </w:r>
    </w:p>
    <w:p w14:paraId="42427C49" w14:textId="77777777" w:rsidR="005E6346" w:rsidRPr="005E6346" w:rsidRDefault="005E6346" w:rsidP="005E6346">
      <w:pPr>
        <w:autoSpaceDE w:val="0"/>
        <w:autoSpaceDN w:val="0"/>
        <w:adjustRightInd w:val="0"/>
        <w:spacing w:after="0" w:line="240" w:lineRule="auto"/>
        <w:ind w:left="708"/>
        <w:rPr>
          <w:rFonts w:cs="Times-Roman"/>
          <w:color w:val="292526"/>
          <w:szCs w:val="20"/>
        </w:rPr>
      </w:pPr>
    </w:p>
    <w:p w14:paraId="0BA6C9B3" w14:textId="5EE0EEEC" w:rsidR="005E6346" w:rsidRDefault="005E6346" w:rsidP="005E6346">
      <w:pPr>
        <w:autoSpaceDE w:val="0"/>
        <w:autoSpaceDN w:val="0"/>
        <w:adjustRightInd w:val="0"/>
        <w:spacing w:after="0" w:line="240" w:lineRule="auto"/>
        <w:ind w:left="708"/>
        <w:rPr>
          <w:rFonts w:cs="Times-Roman"/>
          <w:color w:val="292526"/>
          <w:szCs w:val="20"/>
        </w:rPr>
      </w:pPr>
      <w:r w:rsidRPr="005E6346">
        <w:rPr>
          <w:rFonts w:cs="Times-Roman"/>
          <w:color w:val="292526"/>
          <w:szCs w:val="20"/>
        </w:rPr>
        <w:t>From this point of view, VLA is a Category B aircraft from following table.</w:t>
      </w:r>
    </w:p>
    <w:p w14:paraId="18948EF4" w14:textId="289ADF23" w:rsidR="00C2246B" w:rsidRDefault="00EA1FBA" w:rsidP="00C2246B">
      <w:pPr>
        <w:keepNext/>
        <w:autoSpaceDE w:val="0"/>
        <w:autoSpaceDN w:val="0"/>
        <w:adjustRightInd w:val="0"/>
        <w:spacing w:after="0" w:line="240" w:lineRule="auto"/>
        <w:ind w:left="708"/>
        <w:jc w:val="center"/>
      </w:pPr>
      <w:r>
        <w:t xml:space="preserve">Table </w:t>
      </w:r>
      <w:r>
        <w:fldChar w:fldCharType="begin"/>
      </w:r>
      <w:r>
        <w:instrText xml:space="preserve"> STYLEREF 2 \s </w:instrText>
      </w:r>
      <w:r>
        <w:fldChar w:fldCharType="separate"/>
      </w:r>
      <w:r>
        <w:rPr>
          <w:noProof/>
        </w:rPr>
        <w:t>3.1</w:t>
      </w:r>
      <w:r>
        <w:fldChar w:fldCharType="end"/>
      </w:r>
      <w:r>
        <w:noBreakHyphen/>
      </w:r>
      <w:r>
        <w:fldChar w:fldCharType="begin"/>
      </w:r>
      <w:r>
        <w:instrText xml:space="preserve"> SEQ Table \* ARABIC \s 2 </w:instrText>
      </w:r>
      <w:r>
        <w:fldChar w:fldCharType="separate"/>
      </w:r>
      <w:r>
        <w:rPr>
          <w:noProof/>
        </w:rPr>
        <w:t>26</w:t>
      </w:r>
      <w:r>
        <w:fldChar w:fldCharType="end"/>
      </w:r>
      <w:r>
        <w:t xml:space="preserve">. </w:t>
      </w:r>
      <w:r w:rsidRPr="00E42F05">
        <w:t>Flight Phase Categories</w:t>
      </w:r>
      <w:r w:rsidR="005E6346" w:rsidRPr="005E6346">
        <w:rPr>
          <w:noProof/>
          <w:lang w:val="tr-TR" w:eastAsia="tr-TR"/>
        </w:rPr>
        <w:drawing>
          <wp:inline distT="0" distB="0" distL="0" distR="0" wp14:anchorId="7B589EB6" wp14:editId="11CD9E16">
            <wp:extent cx="4643120" cy="1647825"/>
            <wp:effectExtent l="0" t="0" r="0" b="0"/>
            <wp:docPr id="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5"/>
                    <a:srcRect t="12182"/>
                    <a:stretch/>
                  </pic:blipFill>
                  <pic:spPr bwMode="auto">
                    <a:xfrm>
                      <a:off x="0" y="0"/>
                      <a:ext cx="4643120" cy="1647825"/>
                    </a:xfrm>
                    <a:prstGeom prst="rect">
                      <a:avLst/>
                    </a:prstGeom>
                    <a:noFill/>
                    <a:ln>
                      <a:noFill/>
                    </a:ln>
                    <a:extLst>
                      <a:ext uri="{53640926-AAD7-44D8-BBD7-CCE9431645EC}">
                        <a14:shadowObscured xmlns:a14="http://schemas.microsoft.com/office/drawing/2010/main"/>
                      </a:ext>
                    </a:extLst>
                  </pic:spPr>
                </pic:pic>
              </a:graphicData>
            </a:graphic>
          </wp:inline>
        </w:drawing>
      </w:r>
    </w:p>
    <w:p w14:paraId="385A5921" w14:textId="77777777" w:rsidR="005E6346" w:rsidRPr="005E6346" w:rsidRDefault="005E6346" w:rsidP="00C2246B">
      <w:pPr>
        <w:autoSpaceDE w:val="0"/>
        <w:autoSpaceDN w:val="0"/>
        <w:adjustRightInd w:val="0"/>
        <w:spacing w:after="0" w:line="240" w:lineRule="auto"/>
      </w:pPr>
    </w:p>
    <w:p w14:paraId="7D1A2672" w14:textId="77777777" w:rsidR="005E6346" w:rsidRPr="005E6346" w:rsidRDefault="005E6346" w:rsidP="005E6346">
      <w:pPr>
        <w:autoSpaceDE w:val="0"/>
        <w:autoSpaceDN w:val="0"/>
        <w:adjustRightInd w:val="0"/>
        <w:spacing w:after="0" w:line="240" w:lineRule="auto"/>
        <w:ind w:left="708"/>
      </w:pPr>
    </w:p>
    <w:p w14:paraId="6F41CCFC" w14:textId="77777777" w:rsidR="005E6346" w:rsidRPr="00F23A68" w:rsidRDefault="005E6346" w:rsidP="00F23A68">
      <w:pPr>
        <w:rPr>
          <w:b/>
        </w:rPr>
      </w:pPr>
      <w:r w:rsidRPr="00F23A68">
        <w:rPr>
          <w:b/>
        </w:rPr>
        <w:t>Levels of Acceptability</w:t>
      </w:r>
    </w:p>
    <w:p w14:paraId="4A61DD34" w14:textId="77777777" w:rsidR="005E6346" w:rsidRPr="005E6346" w:rsidRDefault="005E6346" w:rsidP="005E6346">
      <w:pPr>
        <w:autoSpaceDE w:val="0"/>
        <w:autoSpaceDN w:val="0"/>
        <w:adjustRightInd w:val="0"/>
        <w:spacing w:after="0" w:line="240" w:lineRule="auto"/>
        <w:ind w:left="708"/>
      </w:pPr>
    </w:p>
    <w:p w14:paraId="276FDEE5" w14:textId="45C46221" w:rsidR="005E6346" w:rsidRDefault="005E6346" w:rsidP="005E6346">
      <w:pPr>
        <w:autoSpaceDE w:val="0"/>
        <w:autoSpaceDN w:val="0"/>
        <w:adjustRightInd w:val="0"/>
        <w:spacing w:after="0" w:line="240" w:lineRule="auto"/>
        <w:ind w:left="708"/>
        <w:rPr>
          <w:rFonts w:cs="Times-Roman"/>
          <w:color w:val="292526"/>
          <w:szCs w:val="20"/>
        </w:rPr>
      </w:pPr>
      <w:r w:rsidRPr="005E6346">
        <w:rPr>
          <w:rFonts w:cs="Times-Roman"/>
          <w:color w:val="292526"/>
          <w:szCs w:val="20"/>
        </w:rPr>
        <w:t>The third point a control surface designer should know before considering the issue of handling qualities is levels of acceptability. The requirements for airworthiness and handling qualities are stated in terms of three distinct, specified values of control (or stability) parameters. Each value is a limiting condition necessary to satisfy one of the three levels of acceptability. These levels are related to the ability of the pilot to complete the missions for which the aircraft is intended.</w:t>
      </w:r>
    </w:p>
    <w:p w14:paraId="19F55A11" w14:textId="748D0774" w:rsidR="00023CD4" w:rsidRDefault="00023CD4" w:rsidP="005E6346">
      <w:pPr>
        <w:autoSpaceDE w:val="0"/>
        <w:autoSpaceDN w:val="0"/>
        <w:adjustRightInd w:val="0"/>
        <w:spacing w:after="0" w:line="240" w:lineRule="auto"/>
        <w:ind w:left="708"/>
        <w:rPr>
          <w:rFonts w:cs="Times-Roman"/>
          <w:color w:val="292526"/>
          <w:szCs w:val="20"/>
        </w:rPr>
      </w:pPr>
      <w:r>
        <w:t xml:space="preserve">Table </w:t>
      </w:r>
      <w:r>
        <w:fldChar w:fldCharType="begin"/>
      </w:r>
      <w:r>
        <w:instrText xml:space="preserve"> STYLEREF 2 \s </w:instrText>
      </w:r>
      <w:r>
        <w:fldChar w:fldCharType="separate"/>
      </w:r>
      <w:r>
        <w:rPr>
          <w:noProof/>
        </w:rPr>
        <w:t>3.1</w:t>
      </w:r>
      <w:r>
        <w:fldChar w:fldCharType="end"/>
      </w:r>
      <w:r>
        <w:noBreakHyphen/>
      </w:r>
      <w:r>
        <w:fldChar w:fldCharType="begin"/>
      </w:r>
      <w:r>
        <w:instrText xml:space="preserve"> SEQ Table \* ARABIC \s 2 </w:instrText>
      </w:r>
      <w:r>
        <w:fldChar w:fldCharType="separate"/>
      </w:r>
      <w:r>
        <w:rPr>
          <w:noProof/>
        </w:rPr>
        <w:t>27</w:t>
      </w:r>
      <w:r>
        <w:fldChar w:fldCharType="end"/>
      </w:r>
      <w:r>
        <w:t xml:space="preserve">. </w:t>
      </w:r>
      <w:r w:rsidRPr="00D908C0">
        <w:t>Level of Acceptability</w:t>
      </w:r>
    </w:p>
    <w:p w14:paraId="09C6CA37" w14:textId="3B5AAEAA" w:rsidR="00C2246B" w:rsidRDefault="005E6346" w:rsidP="00C2246B">
      <w:pPr>
        <w:keepNext/>
        <w:autoSpaceDE w:val="0"/>
        <w:autoSpaceDN w:val="0"/>
        <w:adjustRightInd w:val="0"/>
        <w:spacing w:after="0" w:line="240" w:lineRule="auto"/>
        <w:ind w:left="708"/>
        <w:jc w:val="center"/>
      </w:pPr>
      <w:r w:rsidRPr="005E6346">
        <w:rPr>
          <w:rFonts w:ascii="Times-Roman" w:hAnsi="Times-Roman" w:cs="Times-Roman"/>
          <w:noProof/>
          <w:color w:val="292526"/>
          <w:szCs w:val="20"/>
          <w:lang w:val="tr-TR" w:eastAsia="tr-TR"/>
        </w:rPr>
        <w:drawing>
          <wp:inline distT="0" distB="0" distL="0" distR="0" wp14:anchorId="1836701C" wp14:editId="7B77ABE6">
            <wp:extent cx="4334510" cy="1478915"/>
            <wp:effectExtent l="0" t="0" r="0" b="0"/>
            <wp:docPr id="1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56"/>
                    <a:srcRect t="10389"/>
                    <a:stretch/>
                  </pic:blipFill>
                  <pic:spPr bwMode="auto">
                    <a:xfrm>
                      <a:off x="0" y="0"/>
                      <a:ext cx="4334510" cy="1478915"/>
                    </a:xfrm>
                    <a:prstGeom prst="rect">
                      <a:avLst/>
                    </a:prstGeom>
                    <a:noFill/>
                    <a:ln>
                      <a:noFill/>
                    </a:ln>
                    <a:extLst>
                      <a:ext uri="{53640926-AAD7-44D8-BBD7-CCE9431645EC}">
                        <a14:shadowObscured xmlns:a14="http://schemas.microsoft.com/office/drawing/2010/main"/>
                      </a:ext>
                    </a:extLst>
                  </pic:spPr>
                </pic:pic>
              </a:graphicData>
            </a:graphic>
          </wp:inline>
        </w:drawing>
      </w:r>
    </w:p>
    <w:p w14:paraId="3531F01B" w14:textId="7B33AE76" w:rsidR="005E6346" w:rsidRDefault="005E6346" w:rsidP="005E6346">
      <w:pPr>
        <w:autoSpaceDE w:val="0"/>
        <w:autoSpaceDN w:val="0"/>
        <w:adjustRightInd w:val="0"/>
        <w:spacing w:after="0" w:line="240" w:lineRule="auto"/>
        <w:ind w:left="708"/>
        <w:rPr>
          <w:rFonts w:cs="Times-Roman"/>
          <w:color w:val="292526"/>
          <w:szCs w:val="20"/>
        </w:rPr>
      </w:pPr>
      <w:r w:rsidRPr="005E6346">
        <w:rPr>
          <w:rFonts w:cs="Times-Roman"/>
          <w:color w:val="292526"/>
          <w:szCs w:val="20"/>
        </w:rPr>
        <w:t xml:space="preserve">From Table </w:t>
      </w:r>
      <w:r w:rsidR="00C2246B">
        <w:rPr>
          <w:rFonts w:cs="Times-Roman"/>
          <w:color w:val="292526"/>
          <w:szCs w:val="20"/>
        </w:rPr>
        <w:t>28</w:t>
      </w:r>
      <w:r w:rsidRPr="005E6346">
        <w:rPr>
          <w:rFonts w:cs="Times-Roman"/>
          <w:color w:val="292526"/>
          <w:szCs w:val="20"/>
        </w:rPr>
        <w:t>, VLA is a desired to have Level1 level of acceptability.</w:t>
      </w:r>
    </w:p>
    <w:p w14:paraId="08B8E526" w14:textId="383B9515" w:rsidR="00C70ECF" w:rsidRDefault="00C70ECF" w:rsidP="005E6346">
      <w:pPr>
        <w:autoSpaceDE w:val="0"/>
        <w:autoSpaceDN w:val="0"/>
        <w:adjustRightInd w:val="0"/>
        <w:spacing w:after="0" w:line="240" w:lineRule="auto"/>
        <w:ind w:left="708"/>
        <w:rPr>
          <w:rFonts w:cs="Times-Roman"/>
          <w:color w:val="292526"/>
          <w:szCs w:val="20"/>
        </w:rPr>
      </w:pPr>
    </w:p>
    <w:p w14:paraId="60D31BE5" w14:textId="1DE21528" w:rsidR="00C70ECF" w:rsidRDefault="00C70ECF" w:rsidP="005E6346">
      <w:pPr>
        <w:autoSpaceDE w:val="0"/>
        <w:autoSpaceDN w:val="0"/>
        <w:adjustRightInd w:val="0"/>
        <w:spacing w:after="0" w:line="240" w:lineRule="auto"/>
        <w:ind w:left="708"/>
        <w:rPr>
          <w:rFonts w:cs="Times-Roman"/>
          <w:color w:val="292526"/>
          <w:szCs w:val="20"/>
        </w:rPr>
      </w:pPr>
    </w:p>
    <w:p w14:paraId="055267C4" w14:textId="45638193" w:rsidR="00C70ECF" w:rsidRDefault="00C70ECF" w:rsidP="005E6346">
      <w:pPr>
        <w:autoSpaceDE w:val="0"/>
        <w:autoSpaceDN w:val="0"/>
        <w:adjustRightInd w:val="0"/>
        <w:spacing w:after="0" w:line="240" w:lineRule="auto"/>
        <w:ind w:left="708"/>
        <w:rPr>
          <w:rFonts w:cs="Times-Roman"/>
          <w:color w:val="292526"/>
          <w:szCs w:val="20"/>
        </w:rPr>
      </w:pPr>
      <w:r>
        <w:lastRenderedPageBreak/>
        <w:t xml:space="preserve">Table </w:t>
      </w:r>
      <w:r>
        <w:fldChar w:fldCharType="begin"/>
      </w:r>
      <w:r>
        <w:instrText xml:space="preserve"> STYLEREF 2 \s </w:instrText>
      </w:r>
      <w:r>
        <w:fldChar w:fldCharType="separate"/>
      </w:r>
      <w:r>
        <w:rPr>
          <w:noProof/>
        </w:rPr>
        <w:t>3.1</w:t>
      </w:r>
      <w:r>
        <w:fldChar w:fldCharType="end"/>
      </w:r>
      <w:r>
        <w:noBreakHyphen/>
      </w:r>
      <w:r>
        <w:fldChar w:fldCharType="begin"/>
      </w:r>
      <w:r>
        <w:instrText xml:space="preserve"> SEQ Table \* ARABIC \s 2 </w:instrText>
      </w:r>
      <w:r>
        <w:fldChar w:fldCharType="separate"/>
      </w:r>
      <w:r>
        <w:rPr>
          <w:noProof/>
        </w:rPr>
        <w:t>28</w:t>
      </w:r>
      <w:r>
        <w:fldChar w:fldCharType="end"/>
      </w:r>
      <w:r>
        <w:t xml:space="preserve">. </w:t>
      </w:r>
      <w:r w:rsidRPr="003807A8">
        <w:t>Level Of Acceptability And Pilot Comfort</w:t>
      </w:r>
    </w:p>
    <w:p w14:paraId="57D50E4E" w14:textId="79CCAE39" w:rsidR="00C2246B" w:rsidRDefault="005E6346" w:rsidP="00C2246B">
      <w:pPr>
        <w:keepNext/>
        <w:autoSpaceDE w:val="0"/>
        <w:autoSpaceDN w:val="0"/>
        <w:adjustRightInd w:val="0"/>
        <w:spacing w:after="0" w:line="240" w:lineRule="auto"/>
        <w:ind w:left="708"/>
        <w:jc w:val="center"/>
      </w:pPr>
      <w:r w:rsidRPr="005E6346">
        <w:rPr>
          <w:rFonts w:cs="Times-Roman"/>
          <w:noProof/>
          <w:color w:val="292526"/>
          <w:szCs w:val="20"/>
          <w:lang w:val="tr-TR" w:eastAsia="tr-TR"/>
        </w:rPr>
        <w:drawing>
          <wp:inline distT="0" distB="0" distL="0" distR="0" wp14:anchorId="390A8C91" wp14:editId="64BF73CF">
            <wp:extent cx="3301365" cy="1776095"/>
            <wp:effectExtent l="0" t="0" r="0" b="0"/>
            <wp:docPr id="14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57"/>
                    <a:srcRect t="10980"/>
                    <a:stretch/>
                  </pic:blipFill>
                  <pic:spPr bwMode="auto">
                    <a:xfrm>
                      <a:off x="0" y="0"/>
                      <a:ext cx="3301365" cy="1776095"/>
                    </a:xfrm>
                    <a:prstGeom prst="rect">
                      <a:avLst/>
                    </a:prstGeom>
                    <a:noFill/>
                    <a:ln>
                      <a:noFill/>
                    </a:ln>
                    <a:extLst>
                      <a:ext uri="{53640926-AAD7-44D8-BBD7-CCE9431645EC}">
                        <a14:shadowObscured xmlns:a14="http://schemas.microsoft.com/office/drawing/2010/main"/>
                      </a:ext>
                    </a:extLst>
                  </pic:spPr>
                </pic:pic>
              </a:graphicData>
            </a:graphic>
          </wp:inline>
        </w:drawing>
      </w:r>
    </w:p>
    <w:p w14:paraId="4B0390ED" w14:textId="77777777" w:rsidR="005E6346" w:rsidRPr="005E6346" w:rsidRDefault="005E6346" w:rsidP="005E6346">
      <w:pPr>
        <w:spacing w:after="200" w:line="240" w:lineRule="auto"/>
        <w:jc w:val="center"/>
        <w:rPr>
          <w:rFonts w:ascii="Calibri" w:eastAsia="Times New Roman" w:hAnsi="Calibri" w:cs="Times New Roman"/>
          <w:i/>
          <w:iCs/>
          <w:color w:val="44546A" w:themeColor="text2"/>
          <w:sz w:val="18"/>
          <w:szCs w:val="18"/>
        </w:rPr>
      </w:pPr>
    </w:p>
    <w:p w14:paraId="62DBA3F8" w14:textId="77777777" w:rsidR="005E6346" w:rsidRDefault="005E6346" w:rsidP="00C2246B">
      <w:pPr>
        <w:autoSpaceDE w:val="0"/>
        <w:autoSpaceDN w:val="0"/>
        <w:adjustRightInd w:val="0"/>
        <w:spacing w:after="0" w:line="240" w:lineRule="auto"/>
        <w:ind w:left="708"/>
        <w:rPr>
          <w:rFonts w:cs="Times-Roman"/>
          <w:color w:val="292526"/>
          <w:szCs w:val="20"/>
        </w:rPr>
      </w:pPr>
      <w:r w:rsidRPr="005E6346">
        <w:rPr>
          <w:rFonts w:cs="Times-Roman"/>
          <w:color w:val="292526"/>
          <w:szCs w:val="20"/>
        </w:rPr>
        <w:t>Longitudinal stability, dynamic modes damping ratios, oscillations and lateral &amp; directional stabilities are not the point of view of this conceptual and preliminary design report. They will be handled later in detail.</w:t>
      </w:r>
    </w:p>
    <w:p w14:paraId="1F2E5310" w14:textId="77777777" w:rsidR="00C2246B" w:rsidRPr="00C2246B" w:rsidRDefault="00C2246B" w:rsidP="00C2246B">
      <w:pPr>
        <w:autoSpaceDE w:val="0"/>
        <w:autoSpaceDN w:val="0"/>
        <w:adjustRightInd w:val="0"/>
        <w:spacing w:after="0" w:line="240" w:lineRule="auto"/>
        <w:ind w:left="708"/>
        <w:rPr>
          <w:rFonts w:cs="Times-Roman"/>
          <w:color w:val="292526"/>
          <w:szCs w:val="20"/>
        </w:rPr>
      </w:pPr>
    </w:p>
    <w:p w14:paraId="4F354ADA" w14:textId="77777777" w:rsidR="005E6346" w:rsidRPr="00F23A68" w:rsidRDefault="005E6346" w:rsidP="00F23A68">
      <w:pPr>
        <w:rPr>
          <w:b/>
        </w:rPr>
      </w:pPr>
      <w:r w:rsidRPr="00F23A68">
        <w:rPr>
          <w:b/>
        </w:rPr>
        <w:t>Aileron Design</w:t>
      </w:r>
    </w:p>
    <w:p w14:paraId="4A857652" w14:textId="77777777" w:rsidR="005E6346" w:rsidRPr="005E6346" w:rsidRDefault="005E6346" w:rsidP="005E6346">
      <w:pPr>
        <w:autoSpaceDE w:val="0"/>
        <w:autoSpaceDN w:val="0"/>
        <w:adjustRightInd w:val="0"/>
        <w:spacing w:after="0" w:line="240" w:lineRule="auto"/>
        <w:ind w:left="708"/>
        <w:rPr>
          <w:rFonts w:cs="Times-Roman"/>
          <w:color w:val="292526"/>
          <w:szCs w:val="20"/>
        </w:rPr>
      </w:pPr>
    </w:p>
    <w:p w14:paraId="7D18FB8E" w14:textId="77777777" w:rsidR="005E6346" w:rsidRPr="005E6346" w:rsidRDefault="005E6346" w:rsidP="005E6346">
      <w:pPr>
        <w:autoSpaceDE w:val="0"/>
        <w:autoSpaceDN w:val="0"/>
        <w:adjustRightInd w:val="0"/>
        <w:spacing w:after="0" w:line="240" w:lineRule="auto"/>
        <w:ind w:left="708"/>
        <w:rPr>
          <w:rFonts w:cs="Times-Roman"/>
          <w:color w:val="292526"/>
          <w:szCs w:val="20"/>
        </w:rPr>
      </w:pPr>
      <w:r w:rsidRPr="005E6346">
        <w:rPr>
          <w:rFonts w:cs="Times-Roman"/>
          <w:color w:val="292526"/>
          <w:szCs w:val="20"/>
        </w:rPr>
        <w:t xml:space="preserve">The primary function of an aileron is the roll control of the aircraft but it also affect the directional control. Hence, aileron and rudder generally are designed together. Roll control is basically defined as the p (roll rate). </w:t>
      </w:r>
    </w:p>
    <w:p w14:paraId="427779A3" w14:textId="77777777" w:rsidR="005E6346" w:rsidRPr="005E6346" w:rsidRDefault="005E6346" w:rsidP="005E6346">
      <w:pPr>
        <w:autoSpaceDE w:val="0"/>
        <w:autoSpaceDN w:val="0"/>
        <w:adjustRightInd w:val="0"/>
        <w:spacing w:after="0" w:line="240" w:lineRule="auto"/>
        <w:ind w:left="708"/>
        <w:rPr>
          <w:rFonts w:cs="Times-Roman"/>
          <w:color w:val="292526"/>
          <w:szCs w:val="20"/>
        </w:rPr>
      </w:pPr>
      <w:r w:rsidRPr="005E6346">
        <w:rPr>
          <w:rFonts w:cs="Times-Roman"/>
          <w:color w:val="292526"/>
          <w:szCs w:val="20"/>
        </w:rPr>
        <w:t>Aileron effectiveness is a measure of how good the deflected aileron is, in producing the desired rolling moment. The generated rolling moment is a function of</w:t>
      </w:r>
    </w:p>
    <w:p w14:paraId="7C823036" w14:textId="77777777" w:rsidR="005E6346" w:rsidRPr="005E6346" w:rsidRDefault="005E6346" w:rsidP="006E307A">
      <w:pPr>
        <w:numPr>
          <w:ilvl w:val="0"/>
          <w:numId w:val="8"/>
        </w:numPr>
        <w:autoSpaceDE w:val="0"/>
        <w:autoSpaceDN w:val="0"/>
        <w:adjustRightInd w:val="0"/>
        <w:spacing w:after="0" w:line="240" w:lineRule="auto"/>
        <w:ind w:left="1428"/>
        <w:contextualSpacing/>
        <w:rPr>
          <w:rFonts w:cs="Times-Roman"/>
          <w:color w:val="292526"/>
          <w:szCs w:val="20"/>
        </w:rPr>
      </w:pPr>
      <w:r w:rsidRPr="005E6346">
        <w:rPr>
          <w:rFonts w:cs="Times-Roman"/>
          <w:color w:val="292526"/>
          <w:szCs w:val="20"/>
        </w:rPr>
        <w:t>Aileron size</w:t>
      </w:r>
    </w:p>
    <w:p w14:paraId="29808B31" w14:textId="77777777" w:rsidR="005E6346" w:rsidRPr="005E6346" w:rsidRDefault="005E6346" w:rsidP="006E307A">
      <w:pPr>
        <w:numPr>
          <w:ilvl w:val="0"/>
          <w:numId w:val="8"/>
        </w:numPr>
        <w:autoSpaceDE w:val="0"/>
        <w:autoSpaceDN w:val="0"/>
        <w:adjustRightInd w:val="0"/>
        <w:spacing w:after="0" w:line="240" w:lineRule="auto"/>
        <w:ind w:left="1428"/>
        <w:contextualSpacing/>
        <w:rPr>
          <w:rFonts w:cs="Times-Roman"/>
          <w:color w:val="292526"/>
          <w:szCs w:val="20"/>
        </w:rPr>
      </w:pPr>
      <w:r w:rsidRPr="005E6346">
        <w:rPr>
          <w:rFonts w:cs="Times-Roman"/>
          <w:color w:val="292526"/>
          <w:szCs w:val="20"/>
        </w:rPr>
        <w:t>Aileron deflection</w:t>
      </w:r>
    </w:p>
    <w:p w14:paraId="4368AF24" w14:textId="77777777" w:rsidR="005E6346" w:rsidRPr="005E6346" w:rsidRDefault="005E6346" w:rsidP="006E307A">
      <w:pPr>
        <w:numPr>
          <w:ilvl w:val="0"/>
          <w:numId w:val="8"/>
        </w:numPr>
        <w:autoSpaceDE w:val="0"/>
        <w:autoSpaceDN w:val="0"/>
        <w:adjustRightInd w:val="0"/>
        <w:spacing w:after="0" w:line="240" w:lineRule="auto"/>
        <w:ind w:left="1428"/>
        <w:contextualSpacing/>
        <w:rPr>
          <w:rFonts w:cs="Times-Roman"/>
          <w:color w:val="292526"/>
          <w:szCs w:val="20"/>
        </w:rPr>
      </w:pPr>
      <w:r w:rsidRPr="005E6346">
        <w:rPr>
          <w:rFonts w:cs="Times-Roman"/>
          <w:color w:val="292526"/>
          <w:szCs w:val="20"/>
        </w:rPr>
        <w:t>Aileron moment arm (distance from the fuselage center line)</w:t>
      </w:r>
    </w:p>
    <w:p w14:paraId="2213D7D7" w14:textId="77777777" w:rsidR="005E6346" w:rsidRPr="005E6346" w:rsidRDefault="005E6346" w:rsidP="005E6346">
      <w:pPr>
        <w:autoSpaceDE w:val="0"/>
        <w:autoSpaceDN w:val="0"/>
        <w:adjustRightInd w:val="0"/>
        <w:spacing w:after="0" w:line="240" w:lineRule="auto"/>
        <w:ind w:left="708"/>
        <w:rPr>
          <w:rFonts w:cs="Times-Roman"/>
          <w:color w:val="292526"/>
          <w:szCs w:val="20"/>
        </w:rPr>
      </w:pPr>
      <w:r w:rsidRPr="005E6346">
        <w:rPr>
          <w:rFonts w:cs="Times-Roman"/>
          <w:color w:val="292526"/>
          <w:szCs w:val="20"/>
        </w:rPr>
        <w:t>Unlike rudder and elevator which are displacement control, aileron is the rate control. Any change in the aileron geometry or deflection will change the roll rate, which subsequently varies constantly the roll angle.</w:t>
      </w:r>
    </w:p>
    <w:p w14:paraId="6E4C0BD3" w14:textId="77777777" w:rsidR="005E6346" w:rsidRPr="005E6346" w:rsidRDefault="005E6346" w:rsidP="005E6346">
      <w:pPr>
        <w:ind w:left="708"/>
        <w:rPr>
          <w:rFonts w:cs="Times-Roman"/>
          <w:color w:val="292526"/>
          <w:szCs w:val="20"/>
        </w:rPr>
      </w:pPr>
      <w:r w:rsidRPr="005E6346">
        <w:rPr>
          <w:rFonts w:cs="Times-Roman"/>
          <w:color w:val="292526"/>
          <w:szCs w:val="20"/>
        </w:rPr>
        <w:t>In the design process of an aileron, four parameters need to be determined:</w:t>
      </w:r>
    </w:p>
    <w:p w14:paraId="766E8ABF" w14:textId="77777777" w:rsidR="005E6346" w:rsidRPr="005E6346" w:rsidRDefault="005E6346" w:rsidP="006E307A">
      <w:pPr>
        <w:numPr>
          <w:ilvl w:val="0"/>
          <w:numId w:val="9"/>
        </w:numPr>
        <w:spacing w:after="200" w:line="276" w:lineRule="auto"/>
        <w:ind w:left="1428"/>
        <w:contextualSpacing/>
        <w:rPr>
          <w:rFonts w:cs="Times-Roman"/>
          <w:color w:val="292526"/>
          <w:szCs w:val="20"/>
        </w:rPr>
      </w:pPr>
      <w:r w:rsidRPr="005E6346">
        <w:rPr>
          <w:rFonts w:cs="Times-Roman"/>
          <w:color w:val="292526"/>
          <w:szCs w:val="20"/>
        </w:rPr>
        <w:t>Aileron planform area</w:t>
      </w:r>
    </w:p>
    <w:p w14:paraId="09CDAD36" w14:textId="77777777" w:rsidR="005E6346" w:rsidRPr="005E6346" w:rsidRDefault="005E6346" w:rsidP="006E307A">
      <w:pPr>
        <w:numPr>
          <w:ilvl w:val="0"/>
          <w:numId w:val="9"/>
        </w:numPr>
        <w:spacing w:after="200" w:line="276" w:lineRule="auto"/>
        <w:ind w:left="1428"/>
        <w:contextualSpacing/>
        <w:rPr>
          <w:rFonts w:cs="Times-Roman"/>
          <w:color w:val="292526"/>
          <w:szCs w:val="20"/>
        </w:rPr>
      </w:pPr>
      <w:r w:rsidRPr="005E6346">
        <w:rPr>
          <w:rFonts w:cs="Times-Roman"/>
          <w:color w:val="292526"/>
          <w:szCs w:val="20"/>
        </w:rPr>
        <w:t>Aileron chord/wing span</w:t>
      </w:r>
    </w:p>
    <w:p w14:paraId="327AB2C8" w14:textId="77777777" w:rsidR="005E6346" w:rsidRPr="005E6346" w:rsidRDefault="005E6346" w:rsidP="006E307A">
      <w:pPr>
        <w:numPr>
          <w:ilvl w:val="0"/>
          <w:numId w:val="9"/>
        </w:numPr>
        <w:spacing w:after="200" w:line="276" w:lineRule="auto"/>
        <w:ind w:left="1428"/>
        <w:contextualSpacing/>
        <w:rPr>
          <w:rFonts w:cs="Times-Roman"/>
          <w:color w:val="292526"/>
          <w:szCs w:val="20"/>
        </w:rPr>
      </w:pPr>
      <w:r w:rsidRPr="005E6346">
        <w:rPr>
          <w:rFonts w:cs="Times-Roman"/>
          <w:color w:val="292526"/>
          <w:szCs w:val="20"/>
        </w:rPr>
        <w:t>Maximum up/down deflections</w:t>
      </w:r>
    </w:p>
    <w:p w14:paraId="2829650B" w14:textId="77777777" w:rsidR="005E6346" w:rsidRPr="005E6346" w:rsidRDefault="005E6346" w:rsidP="006E307A">
      <w:pPr>
        <w:numPr>
          <w:ilvl w:val="0"/>
          <w:numId w:val="9"/>
        </w:numPr>
        <w:spacing w:after="200" w:line="276" w:lineRule="auto"/>
        <w:ind w:left="1428"/>
        <w:contextualSpacing/>
        <w:rPr>
          <w:rFonts w:cs="Times-Roman"/>
          <w:color w:val="292526"/>
          <w:szCs w:val="20"/>
        </w:rPr>
      </w:pPr>
      <w:r w:rsidRPr="005E6346">
        <w:rPr>
          <w:rFonts w:cs="Times-Roman"/>
          <w:color w:val="292526"/>
          <w:szCs w:val="20"/>
        </w:rPr>
        <w:t>Location of inner edge of the aileron along wing span</w:t>
      </w:r>
    </w:p>
    <w:p w14:paraId="57162E49" w14:textId="77777777" w:rsidR="005E6346" w:rsidRPr="005E6346" w:rsidRDefault="005E6346" w:rsidP="005E6346">
      <w:pPr>
        <w:autoSpaceDE w:val="0"/>
        <w:autoSpaceDN w:val="0"/>
        <w:adjustRightInd w:val="0"/>
        <w:spacing w:after="0" w:line="240" w:lineRule="auto"/>
        <w:ind w:left="708"/>
        <w:rPr>
          <w:rFonts w:cs="Times-Roman"/>
          <w:color w:val="292526"/>
          <w:szCs w:val="20"/>
        </w:rPr>
      </w:pPr>
      <w:r w:rsidRPr="005E6346">
        <w:rPr>
          <w:rFonts w:cs="Times-Roman"/>
          <w:color w:val="292526"/>
          <w:szCs w:val="20"/>
        </w:rPr>
        <w:t>About 5–10% of the wing area is devoted to the aileron, the aileron-to-wing-chord ratio is about 15–25%, the aileron-to-wing-span ratio is about 20–30%, and the inboard aileron span is about 60–80% of the wing span.</w:t>
      </w:r>
    </w:p>
    <w:p w14:paraId="08FA97D1" w14:textId="77777777" w:rsidR="00C2246B" w:rsidRDefault="005E6346" w:rsidP="00C2246B">
      <w:pPr>
        <w:keepNext/>
        <w:autoSpaceDE w:val="0"/>
        <w:autoSpaceDN w:val="0"/>
        <w:adjustRightInd w:val="0"/>
        <w:spacing w:after="0" w:line="240" w:lineRule="auto"/>
        <w:ind w:left="708"/>
        <w:jc w:val="center"/>
      </w:pPr>
      <w:r w:rsidRPr="005E6346">
        <w:rPr>
          <w:rFonts w:cs="Times-Roman"/>
          <w:noProof/>
          <w:color w:val="292526"/>
          <w:szCs w:val="20"/>
          <w:lang w:val="tr-TR" w:eastAsia="tr-TR"/>
        </w:rPr>
        <w:drawing>
          <wp:inline distT="0" distB="0" distL="0" distR="0" wp14:anchorId="1FCAC3F0" wp14:editId="40CB8BB4">
            <wp:extent cx="4678680" cy="2152650"/>
            <wp:effectExtent l="0" t="0" r="0" b="0"/>
            <wp:docPr id="14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58"/>
                    <a:srcRect b="13277"/>
                    <a:stretch/>
                  </pic:blipFill>
                  <pic:spPr bwMode="auto">
                    <a:xfrm>
                      <a:off x="0" y="0"/>
                      <a:ext cx="4678680" cy="2152650"/>
                    </a:xfrm>
                    <a:prstGeom prst="rect">
                      <a:avLst/>
                    </a:prstGeom>
                    <a:noFill/>
                    <a:ln>
                      <a:noFill/>
                    </a:ln>
                    <a:extLst>
                      <a:ext uri="{53640926-AAD7-44D8-BBD7-CCE9431645EC}">
                        <a14:shadowObscured xmlns:a14="http://schemas.microsoft.com/office/drawing/2010/main"/>
                      </a:ext>
                    </a:extLst>
                  </pic:spPr>
                </pic:pic>
              </a:graphicData>
            </a:graphic>
          </wp:inline>
        </w:drawing>
      </w:r>
    </w:p>
    <w:p w14:paraId="109ED29E" w14:textId="77777777" w:rsidR="005E6346" w:rsidRPr="005E6346" w:rsidRDefault="00C2246B" w:rsidP="00C2246B">
      <w:pPr>
        <w:pStyle w:val="Caption"/>
        <w:jc w:val="center"/>
        <w:rPr>
          <w:rFonts w:cs="Times-Roman"/>
          <w:color w:val="292526"/>
          <w:szCs w:val="20"/>
        </w:rPr>
      </w:pPr>
      <w:bookmarkStart w:id="186" w:name="_Toc525254222"/>
      <w:r>
        <w:t xml:space="preserve">Figure </w:t>
      </w:r>
      <w:r w:rsidR="00F47D15">
        <w:fldChar w:fldCharType="begin"/>
      </w:r>
      <w:r w:rsidR="00F47D15">
        <w:instrText xml:space="preserve"> STYLEREF 2 \s </w:instrText>
      </w:r>
      <w:r w:rsidR="00F47D15">
        <w:fldChar w:fldCharType="separate"/>
      </w:r>
      <w:r w:rsidR="00F47D15">
        <w:rPr>
          <w:noProof/>
        </w:rPr>
        <w:t>3.1</w:t>
      </w:r>
      <w:r w:rsidR="00F47D15">
        <w:fldChar w:fldCharType="end"/>
      </w:r>
      <w:r w:rsidR="00F47D15">
        <w:noBreakHyphen/>
      </w:r>
      <w:r w:rsidR="00F47D15">
        <w:fldChar w:fldCharType="begin"/>
      </w:r>
      <w:r w:rsidR="00F47D15">
        <w:instrText xml:space="preserve"> SEQ Figure \* ARABIC \s 2 </w:instrText>
      </w:r>
      <w:r w:rsidR="00F47D15">
        <w:fldChar w:fldCharType="separate"/>
      </w:r>
      <w:r w:rsidR="00F47D15">
        <w:rPr>
          <w:noProof/>
        </w:rPr>
        <w:t>115</w:t>
      </w:r>
      <w:r w:rsidR="00F47D15">
        <w:fldChar w:fldCharType="end"/>
      </w:r>
      <w:r>
        <w:t xml:space="preserve">. </w:t>
      </w:r>
      <w:r w:rsidRPr="00867053">
        <w:t>Geometry of Aileron (a) Top View of The Wing and Aileron (b) Side View of the Wing and Aileron</w:t>
      </w:r>
      <w:bookmarkEnd w:id="186"/>
    </w:p>
    <w:p w14:paraId="3802B8E3" w14:textId="77777777" w:rsidR="005E6346" w:rsidRPr="005E6346" w:rsidRDefault="005E6346" w:rsidP="005E6346">
      <w:pPr>
        <w:autoSpaceDE w:val="0"/>
        <w:autoSpaceDN w:val="0"/>
        <w:adjustRightInd w:val="0"/>
        <w:spacing w:after="0" w:line="240" w:lineRule="auto"/>
        <w:ind w:left="708"/>
        <w:rPr>
          <w:rFonts w:cs="Times-Roman"/>
          <w:color w:val="292526"/>
          <w:szCs w:val="20"/>
        </w:rPr>
      </w:pPr>
      <w:r w:rsidRPr="005E6346">
        <w:rPr>
          <w:rFonts w:cs="Times-Roman"/>
          <w:color w:val="292526"/>
          <w:szCs w:val="20"/>
        </w:rPr>
        <w:t>According to the written a MATLAB script aileron sizing code, mentioned parameters are found there.</w:t>
      </w:r>
    </w:p>
    <w:p w14:paraId="5B7BACDD" w14:textId="77777777" w:rsidR="005E6346" w:rsidRPr="005E6346" w:rsidRDefault="005E6346" w:rsidP="005E6346">
      <w:pPr>
        <w:autoSpaceDE w:val="0"/>
        <w:autoSpaceDN w:val="0"/>
        <w:adjustRightInd w:val="0"/>
        <w:spacing w:after="0" w:line="240" w:lineRule="auto"/>
        <w:ind w:left="708"/>
        <w:rPr>
          <w:rFonts w:cs="Times-Roman"/>
          <w:color w:val="292526"/>
          <w:szCs w:val="20"/>
        </w:rPr>
      </w:pPr>
    </w:p>
    <w:p w14:paraId="32A3704E" w14:textId="77777777" w:rsidR="005E6346" w:rsidRPr="00F23A68" w:rsidRDefault="005E6346" w:rsidP="00F23A68">
      <w:pPr>
        <w:rPr>
          <w:b/>
        </w:rPr>
      </w:pPr>
      <w:r w:rsidRPr="00F23A68">
        <w:rPr>
          <w:b/>
        </w:rPr>
        <w:t>Elevator Design</w:t>
      </w:r>
    </w:p>
    <w:p w14:paraId="431827E5" w14:textId="77777777" w:rsidR="005E6346" w:rsidRPr="005E6346" w:rsidRDefault="005E6346" w:rsidP="005E6346">
      <w:pPr>
        <w:autoSpaceDE w:val="0"/>
        <w:autoSpaceDN w:val="0"/>
        <w:adjustRightInd w:val="0"/>
        <w:spacing w:after="0" w:line="240" w:lineRule="auto"/>
        <w:ind w:left="708"/>
        <w:rPr>
          <w:rFonts w:cs="Times-Roman"/>
          <w:color w:val="292526"/>
          <w:szCs w:val="20"/>
        </w:rPr>
      </w:pPr>
    </w:p>
    <w:p w14:paraId="10BF4194" w14:textId="77777777" w:rsidR="005E6346" w:rsidRPr="005E6346" w:rsidRDefault="005E6346" w:rsidP="005E6346">
      <w:pPr>
        <w:autoSpaceDE w:val="0"/>
        <w:autoSpaceDN w:val="0"/>
        <w:adjustRightInd w:val="0"/>
        <w:spacing w:after="0" w:line="240" w:lineRule="auto"/>
        <w:ind w:left="708"/>
        <w:rPr>
          <w:rFonts w:cs="Times-Roman"/>
          <w:color w:val="292526"/>
          <w:szCs w:val="20"/>
        </w:rPr>
      </w:pPr>
      <w:r w:rsidRPr="005E6346">
        <w:rPr>
          <w:rFonts w:cs="Times-Roman"/>
          <w:color w:val="292526"/>
          <w:szCs w:val="20"/>
        </w:rPr>
        <w:lastRenderedPageBreak/>
        <w:t>In a conventional aircraft, the longitudinal control is primarily applied though the deflection of elevator and engine throttle setting. There are two groups of requirements in the aircraft longitudinal controllability: (i) pilot force and (ii) aircraft response to the pilot input. In order to deflect the elevator, the pilot must apply a force to stick/yoke/wheel and hold it (in the case of an aircraft with a stick-fixed control system). In an aircraft with a stick-free control system, the pilot force is amplified through such devices as tab and spring. The pilot force analysis is out of scope of this text.</w:t>
      </w:r>
    </w:p>
    <w:p w14:paraId="144385E3" w14:textId="77777777" w:rsidR="005E6346" w:rsidRPr="005E6346" w:rsidRDefault="005E6346" w:rsidP="005E6346">
      <w:pPr>
        <w:autoSpaceDE w:val="0"/>
        <w:autoSpaceDN w:val="0"/>
        <w:adjustRightInd w:val="0"/>
        <w:spacing w:after="0" w:line="240" w:lineRule="auto"/>
        <w:ind w:left="708"/>
        <w:rPr>
          <w:rFonts w:cs="Times-Roman"/>
          <w:color w:val="292526"/>
          <w:szCs w:val="20"/>
        </w:rPr>
      </w:pPr>
    </w:p>
    <w:p w14:paraId="7D741500" w14:textId="77777777" w:rsidR="005E6346" w:rsidRPr="005E6346" w:rsidRDefault="005E6346" w:rsidP="005E6346">
      <w:pPr>
        <w:autoSpaceDE w:val="0"/>
        <w:autoSpaceDN w:val="0"/>
        <w:adjustRightInd w:val="0"/>
        <w:spacing w:after="0" w:line="240" w:lineRule="auto"/>
        <w:ind w:left="708"/>
        <w:rPr>
          <w:rFonts w:cs="Times-Roman"/>
          <w:color w:val="292526"/>
          <w:szCs w:val="20"/>
        </w:rPr>
      </w:pPr>
      <w:r w:rsidRPr="005E6346">
        <w:rPr>
          <w:rFonts w:cs="Times-Roman"/>
          <w:color w:val="292526"/>
          <w:szCs w:val="20"/>
        </w:rPr>
        <w:t>In the design of the elevator, four parameters should be determined. They are:</w:t>
      </w:r>
    </w:p>
    <w:p w14:paraId="6956A266" w14:textId="77777777" w:rsidR="005E6346" w:rsidRPr="005E6346" w:rsidRDefault="005E6346" w:rsidP="005E6346">
      <w:pPr>
        <w:autoSpaceDE w:val="0"/>
        <w:autoSpaceDN w:val="0"/>
        <w:adjustRightInd w:val="0"/>
        <w:spacing w:after="0" w:line="240" w:lineRule="auto"/>
        <w:ind w:left="708"/>
        <w:rPr>
          <w:rFonts w:cs="Times-Roman"/>
          <w:color w:val="292526"/>
          <w:szCs w:val="20"/>
        </w:rPr>
      </w:pPr>
    </w:p>
    <w:p w14:paraId="3BA11792" w14:textId="77777777" w:rsidR="005E6346" w:rsidRPr="005E6346" w:rsidRDefault="005E6346" w:rsidP="006E307A">
      <w:pPr>
        <w:numPr>
          <w:ilvl w:val="0"/>
          <w:numId w:val="10"/>
        </w:numPr>
        <w:autoSpaceDE w:val="0"/>
        <w:autoSpaceDN w:val="0"/>
        <w:adjustRightInd w:val="0"/>
        <w:spacing w:after="0" w:line="240" w:lineRule="auto"/>
        <w:ind w:left="1428"/>
        <w:contextualSpacing/>
        <w:jc w:val="left"/>
        <w:rPr>
          <w:rFonts w:cs="Times-Roman"/>
          <w:color w:val="292526"/>
          <w:szCs w:val="20"/>
        </w:rPr>
      </w:pPr>
      <w:r w:rsidRPr="005E6346">
        <w:rPr>
          <w:rFonts w:cs="Times-Roman"/>
          <w:color w:val="292526"/>
          <w:szCs w:val="20"/>
        </w:rPr>
        <w:t>Elevator planform area</w:t>
      </w:r>
    </w:p>
    <w:p w14:paraId="2E1200D3" w14:textId="77777777" w:rsidR="005E6346" w:rsidRPr="005E6346" w:rsidRDefault="005E6346" w:rsidP="006E307A">
      <w:pPr>
        <w:numPr>
          <w:ilvl w:val="0"/>
          <w:numId w:val="10"/>
        </w:numPr>
        <w:autoSpaceDE w:val="0"/>
        <w:autoSpaceDN w:val="0"/>
        <w:adjustRightInd w:val="0"/>
        <w:spacing w:after="0" w:line="240" w:lineRule="auto"/>
        <w:ind w:left="1428"/>
        <w:contextualSpacing/>
        <w:jc w:val="left"/>
        <w:rPr>
          <w:rFonts w:cs="Times-Roman"/>
          <w:color w:val="292526"/>
          <w:szCs w:val="20"/>
        </w:rPr>
      </w:pPr>
      <w:r w:rsidRPr="005E6346">
        <w:rPr>
          <w:rFonts w:cs="Times-Roman"/>
          <w:color w:val="292526"/>
          <w:szCs w:val="20"/>
        </w:rPr>
        <w:t>Elevator chord</w:t>
      </w:r>
    </w:p>
    <w:p w14:paraId="03B66EC1" w14:textId="77777777" w:rsidR="005E6346" w:rsidRPr="005E6346" w:rsidRDefault="005E6346" w:rsidP="006E307A">
      <w:pPr>
        <w:numPr>
          <w:ilvl w:val="0"/>
          <w:numId w:val="10"/>
        </w:numPr>
        <w:autoSpaceDE w:val="0"/>
        <w:autoSpaceDN w:val="0"/>
        <w:adjustRightInd w:val="0"/>
        <w:spacing w:after="0" w:line="240" w:lineRule="auto"/>
        <w:ind w:left="1428"/>
        <w:contextualSpacing/>
        <w:jc w:val="left"/>
        <w:rPr>
          <w:rFonts w:cs="Times-Roman"/>
          <w:color w:val="292526"/>
          <w:szCs w:val="20"/>
        </w:rPr>
      </w:pPr>
      <w:r w:rsidRPr="005E6346">
        <w:rPr>
          <w:rFonts w:cs="Times-Roman"/>
          <w:color w:val="292526"/>
          <w:szCs w:val="20"/>
        </w:rPr>
        <w:t>Elevator span</w:t>
      </w:r>
    </w:p>
    <w:p w14:paraId="08C39C43" w14:textId="77777777" w:rsidR="005E6346" w:rsidRPr="005E6346" w:rsidRDefault="005E6346" w:rsidP="006E307A">
      <w:pPr>
        <w:numPr>
          <w:ilvl w:val="0"/>
          <w:numId w:val="10"/>
        </w:numPr>
        <w:autoSpaceDE w:val="0"/>
        <w:autoSpaceDN w:val="0"/>
        <w:adjustRightInd w:val="0"/>
        <w:spacing w:after="0" w:line="240" w:lineRule="auto"/>
        <w:ind w:left="1428"/>
        <w:contextualSpacing/>
        <w:jc w:val="left"/>
        <w:rPr>
          <w:rFonts w:cs="Times-Roman"/>
          <w:color w:val="292526"/>
          <w:szCs w:val="20"/>
        </w:rPr>
      </w:pPr>
      <w:r w:rsidRPr="005E6346">
        <w:rPr>
          <w:rFonts w:cs="Times-Roman"/>
          <w:color w:val="292526"/>
          <w:szCs w:val="20"/>
        </w:rPr>
        <w:t>Maximum elevator deflection.</w:t>
      </w:r>
    </w:p>
    <w:p w14:paraId="534E6804" w14:textId="77777777" w:rsidR="00BF6498" w:rsidRDefault="005E6346" w:rsidP="00BF6498">
      <w:pPr>
        <w:keepNext/>
        <w:autoSpaceDE w:val="0"/>
        <w:autoSpaceDN w:val="0"/>
        <w:adjustRightInd w:val="0"/>
        <w:spacing w:after="0" w:line="240" w:lineRule="auto"/>
        <w:ind w:left="708"/>
        <w:jc w:val="center"/>
      </w:pPr>
      <w:r w:rsidRPr="005E6346">
        <w:rPr>
          <w:rFonts w:cs="Times-Roman"/>
          <w:noProof/>
          <w:color w:val="292526"/>
          <w:szCs w:val="20"/>
          <w:lang w:val="tr-TR" w:eastAsia="tr-TR"/>
        </w:rPr>
        <w:drawing>
          <wp:inline distT="0" distB="0" distL="0" distR="0" wp14:anchorId="5BBB5719" wp14:editId="3D094AB3">
            <wp:extent cx="3432175" cy="2085975"/>
            <wp:effectExtent l="0" t="0" r="0" b="0"/>
            <wp:docPr id="14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59"/>
                    <a:srcRect b="11288"/>
                    <a:stretch/>
                  </pic:blipFill>
                  <pic:spPr bwMode="auto">
                    <a:xfrm>
                      <a:off x="0" y="0"/>
                      <a:ext cx="3432175" cy="2085975"/>
                    </a:xfrm>
                    <a:prstGeom prst="rect">
                      <a:avLst/>
                    </a:prstGeom>
                    <a:noFill/>
                    <a:ln>
                      <a:noFill/>
                    </a:ln>
                    <a:extLst>
                      <a:ext uri="{53640926-AAD7-44D8-BBD7-CCE9431645EC}">
                        <a14:shadowObscured xmlns:a14="http://schemas.microsoft.com/office/drawing/2010/main"/>
                      </a:ext>
                    </a:extLst>
                  </pic:spPr>
                </pic:pic>
              </a:graphicData>
            </a:graphic>
          </wp:inline>
        </w:drawing>
      </w:r>
    </w:p>
    <w:p w14:paraId="01F94BB5" w14:textId="77777777" w:rsidR="005E6346" w:rsidRPr="005E6346" w:rsidRDefault="00BF6498" w:rsidP="00BF6498">
      <w:pPr>
        <w:pStyle w:val="Caption"/>
        <w:jc w:val="center"/>
        <w:rPr>
          <w:rFonts w:cs="Times-Roman"/>
          <w:color w:val="292526"/>
          <w:szCs w:val="20"/>
        </w:rPr>
      </w:pPr>
      <w:bookmarkStart w:id="187" w:name="_Toc525254223"/>
      <w:r>
        <w:t xml:space="preserve">Figure </w:t>
      </w:r>
      <w:r w:rsidR="00F47D15">
        <w:fldChar w:fldCharType="begin"/>
      </w:r>
      <w:r w:rsidR="00F47D15">
        <w:instrText xml:space="preserve"> STYLEREF 2 \s </w:instrText>
      </w:r>
      <w:r w:rsidR="00F47D15">
        <w:fldChar w:fldCharType="separate"/>
      </w:r>
      <w:r w:rsidR="00F47D15">
        <w:rPr>
          <w:noProof/>
        </w:rPr>
        <w:t>3.1</w:t>
      </w:r>
      <w:r w:rsidR="00F47D15">
        <w:fldChar w:fldCharType="end"/>
      </w:r>
      <w:r w:rsidR="00F47D15">
        <w:noBreakHyphen/>
      </w:r>
      <w:r w:rsidR="00F47D15">
        <w:fldChar w:fldCharType="begin"/>
      </w:r>
      <w:r w:rsidR="00F47D15">
        <w:instrText xml:space="preserve"> SEQ Figure \* ARABIC \s 2 </w:instrText>
      </w:r>
      <w:r w:rsidR="00F47D15">
        <w:fldChar w:fldCharType="separate"/>
      </w:r>
      <w:r w:rsidR="00F47D15">
        <w:rPr>
          <w:noProof/>
        </w:rPr>
        <w:t>116</w:t>
      </w:r>
      <w:r w:rsidR="00F47D15">
        <w:fldChar w:fldCharType="end"/>
      </w:r>
      <w:r>
        <w:t xml:space="preserve">. </w:t>
      </w:r>
      <w:r w:rsidRPr="00740928">
        <w:t>Horizontal Tail and Elevator Geometry</w:t>
      </w:r>
      <w:bookmarkEnd w:id="187"/>
    </w:p>
    <w:p w14:paraId="53DA0198" w14:textId="77777777" w:rsidR="005E6346" w:rsidRPr="005E6346" w:rsidRDefault="005E6346" w:rsidP="005E6346">
      <w:pPr>
        <w:autoSpaceDE w:val="0"/>
        <w:autoSpaceDN w:val="0"/>
        <w:adjustRightInd w:val="0"/>
        <w:spacing w:after="0" w:line="240" w:lineRule="auto"/>
        <w:ind w:left="708"/>
        <w:jc w:val="center"/>
        <w:rPr>
          <w:rFonts w:cs="Times-Roman"/>
          <w:color w:val="292526"/>
          <w:szCs w:val="20"/>
        </w:rPr>
      </w:pPr>
    </w:p>
    <w:p w14:paraId="6D7C0FD1" w14:textId="77777777" w:rsidR="005E6346" w:rsidRPr="005E6346" w:rsidRDefault="005E6346" w:rsidP="005E6346">
      <w:pPr>
        <w:autoSpaceDE w:val="0"/>
        <w:autoSpaceDN w:val="0"/>
        <w:adjustRightInd w:val="0"/>
        <w:spacing w:after="0" w:line="240" w:lineRule="auto"/>
        <w:ind w:left="708"/>
        <w:rPr>
          <w:rFonts w:cs="Times-Roman"/>
          <w:color w:val="292526"/>
          <w:szCs w:val="20"/>
        </w:rPr>
      </w:pPr>
      <w:r w:rsidRPr="005E6346">
        <w:rPr>
          <w:rFonts w:cs="Times-Roman"/>
          <w:color w:val="292526"/>
          <w:szCs w:val="20"/>
        </w:rPr>
        <w:t>According to the written a MATLAB script elevator sizing code, mentioned parameters are found there.</w:t>
      </w:r>
    </w:p>
    <w:p w14:paraId="4B77AF79" w14:textId="77777777" w:rsidR="005E6346" w:rsidRPr="005E6346" w:rsidRDefault="005E6346" w:rsidP="005E6346">
      <w:pPr>
        <w:autoSpaceDE w:val="0"/>
        <w:autoSpaceDN w:val="0"/>
        <w:adjustRightInd w:val="0"/>
        <w:spacing w:after="0" w:line="240" w:lineRule="auto"/>
        <w:ind w:left="708"/>
        <w:rPr>
          <w:rFonts w:cs="Times-Roman"/>
          <w:color w:val="292526"/>
          <w:szCs w:val="20"/>
        </w:rPr>
      </w:pPr>
    </w:p>
    <w:p w14:paraId="49939A2F" w14:textId="77777777" w:rsidR="005E6346" w:rsidRPr="00F23A68" w:rsidRDefault="005E6346" w:rsidP="00F23A68">
      <w:pPr>
        <w:rPr>
          <w:b/>
        </w:rPr>
      </w:pPr>
      <w:r w:rsidRPr="00F23A68">
        <w:rPr>
          <w:b/>
        </w:rPr>
        <w:t>Rudder Design</w:t>
      </w:r>
    </w:p>
    <w:p w14:paraId="3E8EE620" w14:textId="77777777" w:rsidR="005E6346" w:rsidRPr="005E6346" w:rsidRDefault="005E6346" w:rsidP="005E6346">
      <w:pPr>
        <w:autoSpaceDE w:val="0"/>
        <w:autoSpaceDN w:val="0"/>
        <w:adjustRightInd w:val="0"/>
        <w:spacing w:after="0" w:line="240" w:lineRule="auto"/>
        <w:ind w:left="708"/>
        <w:rPr>
          <w:rFonts w:cs="Times-Roman"/>
          <w:color w:val="292526"/>
          <w:szCs w:val="20"/>
        </w:rPr>
      </w:pPr>
    </w:p>
    <w:p w14:paraId="0B1F266E" w14:textId="77777777" w:rsidR="005E6346" w:rsidRPr="005E6346" w:rsidRDefault="005E6346" w:rsidP="005E6346">
      <w:pPr>
        <w:autoSpaceDE w:val="0"/>
        <w:autoSpaceDN w:val="0"/>
        <w:adjustRightInd w:val="0"/>
        <w:spacing w:after="0" w:line="240" w:lineRule="auto"/>
        <w:ind w:left="708"/>
        <w:rPr>
          <w:rFonts w:cs="Times-Roman"/>
          <w:color w:val="292526"/>
          <w:szCs w:val="20"/>
        </w:rPr>
      </w:pPr>
      <w:r w:rsidRPr="005E6346">
        <w:rPr>
          <w:rFonts w:cs="Times-Roman"/>
          <w:color w:val="292526"/>
          <w:szCs w:val="20"/>
        </w:rPr>
        <w:t>The rudder is a primary control surface and is responsible for the aircraft directional control. The rudder is a movable surface located on the trailing edge of the vertical tail. The rudder is the vertical counterpart to the elevator. When the rudder is rotated (i.e., deflected) lift force (i.e., side force, LV) is created by the rudder/vertical tail combination. Consequently, a yawing moment (N) about the aircraft center of gravity (about the aircraft z -axis) is generated. Thus, control of the yawing moment about the center of gravity is primarily provided by means of the rudder.</w:t>
      </w:r>
    </w:p>
    <w:p w14:paraId="45120468" w14:textId="77777777" w:rsidR="005E6346" w:rsidRPr="005E6346" w:rsidRDefault="005E6346" w:rsidP="005E6346">
      <w:pPr>
        <w:autoSpaceDE w:val="0"/>
        <w:autoSpaceDN w:val="0"/>
        <w:adjustRightInd w:val="0"/>
        <w:spacing w:after="0" w:line="240" w:lineRule="auto"/>
        <w:ind w:left="708"/>
        <w:rPr>
          <w:rFonts w:cs="Times-Roman"/>
          <w:color w:val="292526"/>
          <w:szCs w:val="20"/>
        </w:rPr>
      </w:pPr>
    </w:p>
    <w:p w14:paraId="5F3FD755" w14:textId="77777777" w:rsidR="00BF6498" w:rsidRDefault="005E6346" w:rsidP="00BF6498">
      <w:pPr>
        <w:keepNext/>
        <w:autoSpaceDE w:val="0"/>
        <w:autoSpaceDN w:val="0"/>
        <w:adjustRightInd w:val="0"/>
        <w:spacing w:after="0" w:line="240" w:lineRule="auto"/>
        <w:ind w:left="708"/>
        <w:jc w:val="center"/>
      </w:pPr>
      <w:r w:rsidRPr="005E6346">
        <w:rPr>
          <w:rFonts w:cs="Times-Roman"/>
          <w:noProof/>
          <w:color w:val="292526"/>
          <w:szCs w:val="20"/>
          <w:lang w:val="tr-TR" w:eastAsia="tr-TR"/>
        </w:rPr>
        <w:drawing>
          <wp:inline distT="0" distB="0" distL="0" distR="0" wp14:anchorId="28838F18" wp14:editId="5A154BEE">
            <wp:extent cx="3728720" cy="1314450"/>
            <wp:effectExtent l="0" t="0" r="0" b="0"/>
            <wp:docPr id="14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60"/>
                    <a:srcRect b="19799"/>
                    <a:stretch/>
                  </pic:blipFill>
                  <pic:spPr bwMode="auto">
                    <a:xfrm>
                      <a:off x="0" y="0"/>
                      <a:ext cx="3728720" cy="1314450"/>
                    </a:xfrm>
                    <a:prstGeom prst="rect">
                      <a:avLst/>
                    </a:prstGeom>
                    <a:noFill/>
                    <a:ln>
                      <a:noFill/>
                    </a:ln>
                    <a:extLst>
                      <a:ext uri="{53640926-AAD7-44D8-BBD7-CCE9431645EC}">
                        <a14:shadowObscured xmlns:a14="http://schemas.microsoft.com/office/drawing/2010/main"/>
                      </a:ext>
                    </a:extLst>
                  </pic:spPr>
                </pic:pic>
              </a:graphicData>
            </a:graphic>
          </wp:inline>
        </w:drawing>
      </w:r>
    </w:p>
    <w:p w14:paraId="2F34B1A5" w14:textId="77777777" w:rsidR="005E6346" w:rsidRPr="005E6346" w:rsidRDefault="00BF6498" w:rsidP="00BF6498">
      <w:pPr>
        <w:pStyle w:val="Caption"/>
        <w:jc w:val="center"/>
        <w:rPr>
          <w:rFonts w:cs="Times-Roman"/>
          <w:color w:val="292526"/>
          <w:szCs w:val="20"/>
        </w:rPr>
      </w:pPr>
      <w:bookmarkStart w:id="188" w:name="_Toc525254224"/>
      <w:r>
        <w:t xml:space="preserve">Figure </w:t>
      </w:r>
      <w:r w:rsidR="00F47D15">
        <w:fldChar w:fldCharType="begin"/>
      </w:r>
      <w:r w:rsidR="00F47D15">
        <w:instrText xml:space="preserve"> STYLEREF 2 \s </w:instrText>
      </w:r>
      <w:r w:rsidR="00F47D15">
        <w:fldChar w:fldCharType="separate"/>
      </w:r>
      <w:r w:rsidR="00F47D15">
        <w:rPr>
          <w:noProof/>
        </w:rPr>
        <w:t>3.1</w:t>
      </w:r>
      <w:r w:rsidR="00F47D15">
        <w:fldChar w:fldCharType="end"/>
      </w:r>
      <w:r w:rsidR="00F47D15">
        <w:noBreakHyphen/>
      </w:r>
      <w:r w:rsidR="00F47D15">
        <w:fldChar w:fldCharType="begin"/>
      </w:r>
      <w:r w:rsidR="00F47D15">
        <w:instrText xml:space="preserve"> SEQ Figure \* ARABIC \s 2 </w:instrText>
      </w:r>
      <w:r w:rsidR="00F47D15">
        <w:fldChar w:fldCharType="separate"/>
      </w:r>
      <w:r w:rsidR="00F47D15">
        <w:rPr>
          <w:noProof/>
        </w:rPr>
        <w:t>117</w:t>
      </w:r>
      <w:r w:rsidR="00F47D15">
        <w:fldChar w:fldCharType="end"/>
      </w:r>
      <w:r>
        <w:t xml:space="preserve">. </w:t>
      </w:r>
      <w:r w:rsidRPr="004C5E8C">
        <w:t>Directional Control via Rudder Deflection Top View</w:t>
      </w:r>
      <w:bookmarkEnd w:id="188"/>
    </w:p>
    <w:p w14:paraId="138FD1A6" w14:textId="77777777" w:rsidR="005E6346" w:rsidRPr="005E6346" w:rsidRDefault="005E6346" w:rsidP="005E6346">
      <w:pPr>
        <w:autoSpaceDE w:val="0"/>
        <w:autoSpaceDN w:val="0"/>
        <w:adjustRightInd w:val="0"/>
        <w:spacing w:after="0" w:line="240" w:lineRule="auto"/>
        <w:ind w:firstLine="708"/>
        <w:rPr>
          <w:rFonts w:cs="Times-Roman"/>
          <w:color w:val="292526"/>
          <w:szCs w:val="20"/>
        </w:rPr>
      </w:pPr>
      <w:r w:rsidRPr="005E6346">
        <w:rPr>
          <w:rFonts w:cs="Times-Roman"/>
          <w:color w:val="292526"/>
          <w:szCs w:val="20"/>
        </w:rPr>
        <w:t>The aircraft heading angle (</w:t>
      </w:r>
      <w:r w:rsidRPr="005E6346">
        <w:rPr>
          <w:rFonts w:eastAsia="MTMI" w:cs="MTMI"/>
          <w:i/>
          <w:iCs/>
          <w:color w:val="292526"/>
          <w:szCs w:val="20"/>
        </w:rPr>
        <w:t>ψ</w:t>
      </w:r>
      <w:r w:rsidRPr="005E6346">
        <w:rPr>
          <w:rFonts w:cs="Times-Roman"/>
          <w:color w:val="292526"/>
          <w:szCs w:val="20"/>
        </w:rPr>
        <w:t>) is mainly determined through a directional control process.</w:t>
      </w:r>
    </w:p>
    <w:p w14:paraId="0F6A8475" w14:textId="343E68B4" w:rsidR="005E6346" w:rsidRDefault="005E6346" w:rsidP="005E6346">
      <w:pPr>
        <w:autoSpaceDE w:val="0"/>
        <w:autoSpaceDN w:val="0"/>
        <w:adjustRightInd w:val="0"/>
        <w:spacing w:after="0" w:line="240" w:lineRule="auto"/>
        <w:ind w:left="708"/>
        <w:rPr>
          <w:rFonts w:cs="Times-Roman"/>
          <w:color w:val="292526"/>
          <w:szCs w:val="20"/>
        </w:rPr>
      </w:pPr>
      <w:r w:rsidRPr="005E6346">
        <w:rPr>
          <w:rFonts w:cs="Times-Roman"/>
          <w:color w:val="292526"/>
          <w:szCs w:val="20"/>
        </w:rPr>
        <w:t>According to the written a MATLAB script rudder sizing code, mentioned parameters are found there.</w:t>
      </w:r>
    </w:p>
    <w:p w14:paraId="11B27797" w14:textId="77777777" w:rsidR="00EA1FBA" w:rsidRDefault="00EA1FBA" w:rsidP="00EA1FBA">
      <w:pPr>
        <w:pStyle w:val="Caption"/>
        <w:jc w:val="center"/>
      </w:pPr>
      <w:r>
        <w:t xml:space="preserve">Table </w:t>
      </w:r>
      <w:r>
        <w:fldChar w:fldCharType="begin"/>
      </w:r>
      <w:r>
        <w:instrText xml:space="preserve"> STYLEREF 2 \s </w:instrText>
      </w:r>
      <w:r>
        <w:fldChar w:fldCharType="separate"/>
      </w:r>
      <w:r>
        <w:rPr>
          <w:noProof/>
        </w:rPr>
        <w:t>3.1</w:t>
      </w:r>
      <w:r>
        <w:fldChar w:fldCharType="end"/>
      </w:r>
      <w:r>
        <w:noBreakHyphen/>
      </w:r>
      <w:r>
        <w:fldChar w:fldCharType="begin"/>
      </w:r>
      <w:r>
        <w:instrText xml:space="preserve"> SEQ Table \* ARABIC \s 2 </w:instrText>
      </w:r>
      <w:r>
        <w:fldChar w:fldCharType="separate"/>
      </w:r>
      <w:r>
        <w:rPr>
          <w:noProof/>
        </w:rPr>
        <w:t>29</w:t>
      </w:r>
      <w:r>
        <w:fldChar w:fldCharType="end"/>
      </w:r>
      <w:r>
        <w:t xml:space="preserve">. </w:t>
      </w:r>
      <w:r w:rsidRPr="00161490">
        <w:t>Control Surface Sizes</w:t>
      </w:r>
    </w:p>
    <w:tbl>
      <w:tblPr>
        <w:tblStyle w:val="TableGrid1"/>
        <w:tblW w:w="0" w:type="auto"/>
        <w:jc w:val="center"/>
        <w:tblLook w:val="04A0" w:firstRow="1" w:lastRow="0" w:firstColumn="1" w:lastColumn="0" w:noHBand="0" w:noVBand="1"/>
      </w:tblPr>
      <w:tblGrid>
        <w:gridCol w:w="2267"/>
        <w:gridCol w:w="2127"/>
      </w:tblGrid>
      <w:tr w:rsidR="005E6346" w:rsidRPr="005E6346" w14:paraId="7E515970" w14:textId="77777777" w:rsidTr="005E6346">
        <w:trPr>
          <w:jc w:val="center"/>
        </w:trPr>
        <w:tc>
          <w:tcPr>
            <w:tcW w:w="4394" w:type="dxa"/>
            <w:gridSpan w:val="2"/>
          </w:tcPr>
          <w:p w14:paraId="2A39968D" w14:textId="77777777" w:rsidR="005E6346" w:rsidRPr="005E6346" w:rsidRDefault="005E6346" w:rsidP="005E6346">
            <w:pPr>
              <w:autoSpaceDE w:val="0"/>
              <w:autoSpaceDN w:val="0"/>
              <w:adjustRightInd w:val="0"/>
              <w:jc w:val="center"/>
              <w:rPr>
                <w:rFonts w:cs="Times-Roman"/>
                <w:b/>
                <w:color w:val="292526"/>
                <w:szCs w:val="20"/>
              </w:rPr>
            </w:pPr>
            <w:r w:rsidRPr="005E6346">
              <w:rPr>
                <w:rFonts w:cs="Times-Roman"/>
                <w:b/>
                <w:color w:val="292526"/>
                <w:szCs w:val="20"/>
              </w:rPr>
              <w:t>AILERON</w:t>
            </w:r>
          </w:p>
        </w:tc>
      </w:tr>
      <w:tr w:rsidR="005E6346" w:rsidRPr="005E6346" w14:paraId="0CBCE359" w14:textId="77777777" w:rsidTr="005E6346">
        <w:trPr>
          <w:jc w:val="center"/>
        </w:trPr>
        <w:tc>
          <w:tcPr>
            <w:tcW w:w="2267" w:type="dxa"/>
          </w:tcPr>
          <w:p w14:paraId="11E12310" w14:textId="77777777" w:rsidR="005E6346" w:rsidRPr="005E6346" w:rsidRDefault="005E6346" w:rsidP="005E6346">
            <w:pPr>
              <w:autoSpaceDE w:val="0"/>
              <w:autoSpaceDN w:val="0"/>
              <w:adjustRightInd w:val="0"/>
              <w:rPr>
                <w:rFonts w:cs="Times-Roman"/>
                <w:color w:val="292526"/>
                <w:szCs w:val="20"/>
              </w:rPr>
            </w:pPr>
            <w:r w:rsidRPr="005E6346">
              <w:rPr>
                <w:rFonts w:cs="Times-Roman"/>
                <w:color w:val="292526"/>
                <w:szCs w:val="20"/>
              </w:rPr>
              <w:t>b_ail_in/b_half_wing</w:t>
            </w:r>
          </w:p>
        </w:tc>
        <w:tc>
          <w:tcPr>
            <w:tcW w:w="2127" w:type="dxa"/>
          </w:tcPr>
          <w:p w14:paraId="050ADC95" w14:textId="77777777" w:rsidR="005E6346" w:rsidRPr="005E6346" w:rsidRDefault="005E6346" w:rsidP="005E6346">
            <w:pPr>
              <w:autoSpaceDE w:val="0"/>
              <w:autoSpaceDN w:val="0"/>
              <w:adjustRightInd w:val="0"/>
              <w:rPr>
                <w:rFonts w:cs="Times-Roman"/>
                <w:color w:val="292526"/>
                <w:szCs w:val="20"/>
              </w:rPr>
            </w:pPr>
            <w:r w:rsidRPr="005E6346">
              <w:rPr>
                <w:rFonts w:cs="Times-Roman"/>
                <w:color w:val="292526"/>
                <w:szCs w:val="20"/>
              </w:rPr>
              <w:t>0.67</w:t>
            </w:r>
          </w:p>
        </w:tc>
      </w:tr>
      <w:tr w:rsidR="005E6346" w:rsidRPr="005E6346" w14:paraId="754019A0" w14:textId="77777777" w:rsidTr="005E6346">
        <w:trPr>
          <w:jc w:val="center"/>
        </w:trPr>
        <w:tc>
          <w:tcPr>
            <w:tcW w:w="2267" w:type="dxa"/>
          </w:tcPr>
          <w:p w14:paraId="456A8F0B" w14:textId="77777777" w:rsidR="005E6346" w:rsidRPr="005E6346" w:rsidRDefault="005E6346" w:rsidP="005E6346">
            <w:pPr>
              <w:autoSpaceDE w:val="0"/>
              <w:autoSpaceDN w:val="0"/>
              <w:adjustRightInd w:val="0"/>
              <w:rPr>
                <w:rFonts w:cs="Times-Roman"/>
                <w:color w:val="292526"/>
                <w:szCs w:val="20"/>
              </w:rPr>
            </w:pPr>
            <w:r w:rsidRPr="005E6346">
              <w:rPr>
                <w:rFonts w:cs="Times-Roman"/>
                <w:color w:val="292526"/>
                <w:szCs w:val="20"/>
              </w:rPr>
              <w:t>b_ail_out/b_half_wing</w:t>
            </w:r>
          </w:p>
        </w:tc>
        <w:tc>
          <w:tcPr>
            <w:tcW w:w="2127" w:type="dxa"/>
          </w:tcPr>
          <w:p w14:paraId="23FE7E4D" w14:textId="77777777" w:rsidR="005E6346" w:rsidRPr="005E6346" w:rsidRDefault="005E6346" w:rsidP="005E6346">
            <w:pPr>
              <w:autoSpaceDE w:val="0"/>
              <w:autoSpaceDN w:val="0"/>
              <w:adjustRightInd w:val="0"/>
              <w:rPr>
                <w:rFonts w:cs="Times-Roman"/>
                <w:color w:val="292526"/>
                <w:szCs w:val="20"/>
              </w:rPr>
            </w:pPr>
            <w:r w:rsidRPr="005E6346">
              <w:rPr>
                <w:rFonts w:cs="Times-Roman"/>
                <w:color w:val="292526"/>
                <w:szCs w:val="20"/>
              </w:rPr>
              <w:t>0.99</w:t>
            </w:r>
          </w:p>
        </w:tc>
      </w:tr>
      <w:tr w:rsidR="005E6346" w:rsidRPr="005E6346" w14:paraId="2F2AA09C" w14:textId="77777777" w:rsidTr="005E6346">
        <w:trPr>
          <w:jc w:val="center"/>
        </w:trPr>
        <w:tc>
          <w:tcPr>
            <w:tcW w:w="2267" w:type="dxa"/>
          </w:tcPr>
          <w:p w14:paraId="3723FE2B" w14:textId="77777777" w:rsidR="005E6346" w:rsidRPr="005E6346" w:rsidRDefault="005E6346" w:rsidP="005E6346">
            <w:pPr>
              <w:autoSpaceDE w:val="0"/>
              <w:autoSpaceDN w:val="0"/>
              <w:adjustRightInd w:val="0"/>
              <w:rPr>
                <w:rFonts w:cs="Times-Roman"/>
                <w:color w:val="292526"/>
                <w:szCs w:val="20"/>
              </w:rPr>
            </w:pPr>
            <w:r w:rsidRPr="005E6346">
              <w:rPr>
                <w:rFonts w:cs="Times-Roman"/>
                <w:color w:val="292526"/>
                <w:szCs w:val="20"/>
              </w:rPr>
              <w:t>C_ail/C_wing</w:t>
            </w:r>
          </w:p>
        </w:tc>
        <w:tc>
          <w:tcPr>
            <w:tcW w:w="2127" w:type="dxa"/>
          </w:tcPr>
          <w:p w14:paraId="7ADA98F3" w14:textId="77777777" w:rsidR="005E6346" w:rsidRPr="005E6346" w:rsidRDefault="005E6346" w:rsidP="005E6346">
            <w:pPr>
              <w:autoSpaceDE w:val="0"/>
              <w:autoSpaceDN w:val="0"/>
              <w:adjustRightInd w:val="0"/>
              <w:rPr>
                <w:rFonts w:cs="Times-Roman"/>
                <w:color w:val="292526"/>
                <w:szCs w:val="20"/>
              </w:rPr>
            </w:pPr>
            <w:r w:rsidRPr="005E6346">
              <w:rPr>
                <w:rFonts w:cs="Times-Roman"/>
                <w:color w:val="292526"/>
                <w:szCs w:val="20"/>
              </w:rPr>
              <w:t>0.3</w:t>
            </w:r>
          </w:p>
        </w:tc>
      </w:tr>
      <w:tr w:rsidR="005E6346" w:rsidRPr="005E6346" w14:paraId="4A6C7EB7" w14:textId="77777777" w:rsidTr="005E6346">
        <w:trPr>
          <w:jc w:val="center"/>
        </w:trPr>
        <w:tc>
          <w:tcPr>
            <w:tcW w:w="2267" w:type="dxa"/>
          </w:tcPr>
          <w:p w14:paraId="11603DBE" w14:textId="77777777" w:rsidR="005E6346" w:rsidRPr="005E6346" w:rsidRDefault="005E6346" w:rsidP="005E6346">
            <w:pPr>
              <w:autoSpaceDE w:val="0"/>
              <w:autoSpaceDN w:val="0"/>
              <w:adjustRightInd w:val="0"/>
              <w:rPr>
                <w:rFonts w:cs="Times-Roman"/>
                <w:color w:val="292526"/>
                <w:szCs w:val="20"/>
              </w:rPr>
            </w:pPr>
            <w:r w:rsidRPr="005E6346">
              <w:rPr>
                <w:rFonts w:cs="Times-Roman"/>
                <w:color w:val="292526"/>
                <w:szCs w:val="20"/>
              </w:rPr>
              <w:t>Maximum Deflection</w:t>
            </w:r>
          </w:p>
        </w:tc>
        <w:tc>
          <w:tcPr>
            <w:tcW w:w="2127" w:type="dxa"/>
          </w:tcPr>
          <w:p w14:paraId="342D56ED" w14:textId="77777777" w:rsidR="005E6346" w:rsidRPr="005E6346" w:rsidRDefault="005E6346" w:rsidP="005E6346">
            <w:pPr>
              <w:autoSpaceDE w:val="0"/>
              <w:autoSpaceDN w:val="0"/>
              <w:adjustRightInd w:val="0"/>
              <w:rPr>
                <w:rFonts w:cs="Times-Roman"/>
                <w:color w:val="292526"/>
                <w:szCs w:val="20"/>
              </w:rPr>
            </w:pPr>
            <w:r w:rsidRPr="005E6346">
              <w:rPr>
                <w:rFonts w:cs="Times-Roman"/>
                <w:color w:val="292526"/>
                <w:szCs w:val="20"/>
              </w:rPr>
              <w:t>-30 / +30</w:t>
            </w:r>
          </w:p>
        </w:tc>
      </w:tr>
      <w:tr w:rsidR="005E6346" w:rsidRPr="005E6346" w14:paraId="7D05DAF3" w14:textId="77777777" w:rsidTr="005E6346">
        <w:trPr>
          <w:jc w:val="center"/>
        </w:trPr>
        <w:tc>
          <w:tcPr>
            <w:tcW w:w="4394" w:type="dxa"/>
            <w:gridSpan w:val="2"/>
          </w:tcPr>
          <w:p w14:paraId="3F460A4C" w14:textId="77777777" w:rsidR="005E6346" w:rsidRPr="005E6346" w:rsidRDefault="005E6346" w:rsidP="005E6346">
            <w:pPr>
              <w:autoSpaceDE w:val="0"/>
              <w:autoSpaceDN w:val="0"/>
              <w:adjustRightInd w:val="0"/>
              <w:jc w:val="center"/>
              <w:rPr>
                <w:rFonts w:cs="Times-Roman"/>
                <w:b/>
                <w:color w:val="292526"/>
                <w:szCs w:val="20"/>
              </w:rPr>
            </w:pPr>
            <w:r w:rsidRPr="005E6346">
              <w:rPr>
                <w:rFonts w:cs="Times-Roman"/>
                <w:b/>
                <w:color w:val="292526"/>
                <w:szCs w:val="20"/>
              </w:rPr>
              <w:lastRenderedPageBreak/>
              <w:t>ELEVATOR</w:t>
            </w:r>
          </w:p>
        </w:tc>
      </w:tr>
      <w:tr w:rsidR="005E6346" w:rsidRPr="005E6346" w14:paraId="27C8646C" w14:textId="77777777" w:rsidTr="005E6346">
        <w:trPr>
          <w:jc w:val="center"/>
        </w:trPr>
        <w:tc>
          <w:tcPr>
            <w:tcW w:w="2267" w:type="dxa"/>
          </w:tcPr>
          <w:p w14:paraId="64AD9835" w14:textId="77777777" w:rsidR="005E6346" w:rsidRPr="005E6346" w:rsidRDefault="005E6346" w:rsidP="005E6346">
            <w:pPr>
              <w:autoSpaceDE w:val="0"/>
              <w:autoSpaceDN w:val="0"/>
              <w:adjustRightInd w:val="0"/>
              <w:rPr>
                <w:rFonts w:cs="Times-Roman"/>
                <w:color w:val="292526"/>
                <w:szCs w:val="20"/>
              </w:rPr>
            </w:pPr>
            <w:r w:rsidRPr="005E6346">
              <w:rPr>
                <w:rFonts w:cs="Times-Roman"/>
                <w:color w:val="292526"/>
                <w:szCs w:val="20"/>
              </w:rPr>
              <w:t>b_elev / b_ht</w:t>
            </w:r>
          </w:p>
        </w:tc>
        <w:tc>
          <w:tcPr>
            <w:tcW w:w="2127" w:type="dxa"/>
          </w:tcPr>
          <w:p w14:paraId="72B513E0" w14:textId="77777777" w:rsidR="005E6346" w:rsidRPr="005E6346" w:rsidRDefault="005E6346" w:rsidP="005E6346">
            <w:pPr>
              <w:autoSpaceDE w:val="0"/>
              <w:autoSpaceDN w:val="0"/>
              <w:adjustRightInd w:val="0"/>
              <w:rPr>
                <w:rFonts w:cs="Times-Roman"/>
                <w:color w:val="292526"/>
                <w:szCs w:val="20"/>
              </w:rPr>
            </w:pPr>
            <w:r w:rsidRPr="005E6346">
              <w:rPr>
                <w:rFonts w:cs="Times-Roman"/>
                <w:color w:val="292526"/>
                <w:szCs w:val="20"/>
              </w:rPr>
              <w:t>0.95</w:t>
            </w:r>
          </w:p>
        </w:tc>
      </w:tr>
      <w:tr w:rsidR="005E6346" w:rsidRPr="005E6346" w14:paraId="72A3C3BA" w14:textId="77777777" w:rsidTr="005E6346">
        <w:trPr>
          <w:jc w:val="center"/>
        </w:trPr>
        <w:tc>
          <w:tcPr>
            <w:tcW w:w="2267" w:type="dxa"/>
          </w:tcPr>
          <w:p w14:paraId="4DC15A60" w14:textId="77777777" w:rsidR="005E6346" w:rsidRPr="005E6346" w:rsidRDefault="005E6346" w:rsidP="005E6346">
            <w:pPr>
              <w:autoSpaceDE w:val="0"/>
              <w:autoSpaceDN w:val="0"/>
              <w:adjustRightInd w:val="0"/>
              <w:rPr>
                <w:rFonts w:cs="Times-Roman"/>
                <w:color w:val="292526"/>
                <w:szCs w:val="20"/>
              </w:rPr>
            </w:pPr>
            <w:r w:rsidRPr="005E6346">
              <w:rPr>
                <w:rFonts w:cs="Times-Roman"/>
                <w:color w:val="292526"/>
                <w:szCs w:val="20"/>
              </w:rPr>
              <w:t>C_elev / C_ht</w:t>
            </w:r>
          </w:p>
        </w:tc>
        <w:tc>
          <w:tcPr>
            <w:tcW w:w="2127" w:type="dxa"/>
          </w:tcPr>
          <w:p w14:paraId="0DB4F83C" w14:textId="77777777" w:rsidR="005E6346" w:rsidRPr="005E6346" w:rsidRDefault="005E6346" w:rsidP="005E6346">
            <w:pPr>
              <w:autoSpaceDE w:val="0"/>
              <w:autoSpaceDN w:val="0"/>
              <w:adjustRightInd w:val="0"/>
              <w:rPr>
                <w:rFonts w:cs="Times-Roman"/>
                <w:color w:val="292526"/>
                <w:szCs w:val="20"/>
              </w:rPr>
            </w:pPr>
            <w:r w:rsidRPr="005E6346">
              <w:rPr>
                <w:rFonts w:cs="Times-Roman"/>
                <w:color w:val="292526"/>
                <w:szCs w:val="20"/>
              </w:rPr>
              <w:t>0.3</w:t>
            </w:r>
          </w:p>
        </w:tc>
      </w:tr>
      <w:tr w:rsidR="005E6346" w:rsidRPr="005E6346" w14:paraId="4141AAF6" w14:textId="77777777" w:rsidTr="005E6346">
        <w:trPr>
          <w:jc w:val="center"/>
        </w:trPr>
        <w:tc>
          <w:tcPr>
            <w:tcW w:w="2267" w:type="dxa"/>
          </w:tcPr>
          <w:p w14:paraId="0F989DAD" w14:textId="77777777" w:rsidR="005E6346" w:rsidRPr="005E6346" w:rsidRDefault="005E6346" w:rsidP="005E6346">
            <w:pPr>
              <w:autoSpaceDE w:val="0"/>
              <w:autoSpaceDN w:val="0"/>
              <w:adjustRightInd w:val="0"/>
              <w:rPr>
                <w:rFonts w:cs="Times-Roman"/>
                <w:color w:val="292526"/>
                <w:szCs w:val="20"/>
              </w:rPr>
            </w:pPr>
            <w:r w:rsidRPr="005E6346">
              <w:rPr>
                <w:rFonts w:cs="Times-Roman"/>
                <w:color w:val="292526"/>
                <w:szCs w:val="20"/>
              </w:rPr>
              <w:t>Maximum Deflection</w:t>
            </w:r>
          </w:p>
        </w:tc>
        <w:tc>
          <w:tcPr>
            <w:tcW w:w="2127" w:type="dxa"/>
          </w:tcPr>
          <w:p w14:paraId="6CE5A6EC" w14:textId="77777777" w:rsidR="005E6346" w:rsidRPr="005E6346" w:rsidRDefault="005E6346" w:rsidP="005E6346">
            <w:pPr>
              <w:autoSpaceDE w:val="0"/>
              <w:autoSpaceDN w:val="0"/>
              <w:adjustRightInd w:val="0"/>
              <w:rPr>
                <w:rFonts w:cs="Times-Roman"/>
                <w:color w:val="292526"/>
                <w:szCs w:val="20"/>
              </w:rPr>
            </w:pPr>
            <w:r w:rsidRPr="005E6346">
              <w:rPr>
                <w:rFonts w:cs="Times-Roman"/>
                <w:color w:val="292526"/>
                <w:szCs w:val="20"/>
              </w:rPr>
              <w:t>-25 / +25</w:t>
            </w:r>
          </w:p>
        </w:tc>
      </w:tr>
      <w:tr w:rsidR="005E6346" w:rsidRPr="005E6346" w14:paraId="6CD71B79" w14:textId="77777777" w:rsidTr="005E6346">
        <w:trPr>
          <w:jc w:val="center"/>
        </w:trPr>
        <w:tc>
          <w:tcPr>
            <w:tcW w:w="4394" w:type="dxa"/>
            <w:gridSpan w:val="2"/>
          </w:tcPr>
          <w:p w14:paraId="0F4889B2" w14:textId="77777777" w:rsidR="005E6346" w:rsidRPr="005E6346" w:rsidRDefault="005E6346" w:rsidP="005E6346">
            <w:pPr>
              <w:autoSpaceDE w:val="0"/>
              <w:autoSpaceDN w:val="0"/>
              <w:adjustRightInd w:val="0"/>
              <w:jc w:val="center"/>
              <w:rPr>
                <w:rFonts w:cs="Times-Roman"/>
                <w:color w:val="292526"/>
                <w:szCs w:val="20"/>
              </w:rPr>
            </w:pPr>
            <w:r w:rsidRPr="005E6346">
              <w:rPr>
                <w:rFonts w:cs="Times-Roman"/>
                <w:color w:val="292526"/>
                <w:szCs w:val="20"/>
              </w:rPr>
              <w:t>RUDDER</w:t>
            </w:r>
          </w:p>
        </w:tc>
      </w:tr>
      <w:tr w:rsidR="005E6346" w:rsidRPr="005E6346" w14:paraId="2E9F8B05" w14:textId="77777777" w:rsidTr="005E6346">
        <w:trPr>
          <w:jc w:val="center"/>
        </w:trPr>
        <w:tc>
          <w:tcPr>
            <w:tcW w:w="2267" w:type="dxa"/>
          </w:tcPr>
          <w:p w14:paraId="1345D870" w14:textId="77777777" w:rsidR="005E6346" w:rsidRPr="005E6346" w:rsidRDefault="005E6346" w:rsidP="005E6346">
            <w:pPr>
              <w:autoSpaceDE w:val="0"/>
              <w:autoSpaceDN w:val="0"/>
              <w:adjustRightInd w:val="0"/>
              <w:rPr>
                <w:rFonts w:cs="Times-Roman"/>
                <w:color w:val="292526"/>
                <w:szCs w:val="20"/>
              </w:rPr>
            </w:pPr>
            <w:r w:rsidRPr="005E6346">
              <w:rPr>
                <w:rFonts w:cs="Times-Roman"/>
                <w:color w:val="292526"/>
                <w:szCs w:val="20"/>
              </w:rPr>
              <w:t>b_r / b_vt</w:t>
            </w:r>
          </w:p>
        </w:tc>
        <w:tc>
          <w:tcPr>
            <w:tcW w:w="2127" w:type="dxa"/>
          </w:tcPr>
          <w:p w14:paraId="798CEE51" w14:textId="77777777" w:rsidR="005E6346" w:rsidRPr="005E6346" w:rsidRDefault="005E6346" w:rsidP="005E6346">
            <w:pPr>
              <w:autoSpaceDE w:val="0"/>
              <w:autoSpaceDN w:val="0"/>
              <w:adjustRightInd w:val="0"/>
              <w:rPr>
                <w:rFonts w:cs="Times-Roman"/>
                <w:color w:val="292526"/>
                <w:szCs w:val="20"/>
              </w:rPr>
            </w:pPr>
            <w:r w:rsidRPr="005E6346">
              <w:rPr>
                <w:rFonts w:cs="Times-Roman"/>
                <w:color w:val="292526"/>
                <w:szCs w:val="20"/>
              </w:rPr>
              <w:t>1</w:t>
            </w:r>
          </w:p>
        </w:tc>
      </w:tr>
      <w:tr w:rsidR="005E6346" w:rsidRPr="005E6346" w14:paraId="17E2EC35" w14:textId="77777777" w:rsidTr="005E6346">
        <w:trPr>
          <w:jc w:val="center"/>
        </w:trPr>
        <w:tc>
          <w:tcPr>
            <w:tcW w:w="2267" w:type="dxa"/>
          </w:tcPr>
          <w:p w14:paraId="39A50061" w14:textId="77777777" w:rsidR="005E6346" w:rsidRPr="005E6346" w:rsidRDefault="005E6346" w:rsidP="005E6346">
            <w:pPr>
              <w:autoSpaceDE w:val="0"/>
              <w:autoSpaceDN w:val="0"/>
              <w:adjustRightInd w:val="0"/>
              <w:rPr>
                <w:rFonts w:cs="Times-Roman"/>
                <w:color w:val="292526"/>
                <w:szCs w:val="20"/>
              </w:rPr>
            </w:pPr>
            <w:r w:rsidRPr="005E6346">
              <w:rPr>
                <w:rFonts w:cs="Times-Roman"/>
                <w:color w:val="292526"/>
                <w:szCs w:val="20"/>
              </w:rPr>
              <w:t>C_r / C_vt</w:t>
            </w:r>
          </w:p>
        </w:tc>
        <w:tc>
          <w:tcPr>
            <w:tcW w:w="2127" w:type="dxa"/>
          </w:tcPr>
          <w:p w14:paraId="0A0C609C" w14:textId="77777777" w:rsidR="005E6346" w:rsidRPr="005E6346" w:rsidRDefault="005E6346" w:rsidP="005E6346">
            <w:pPr>
              <w:autoSpaceDE w:val="0"/>
              <w:autoSpaceDN w:val="0"/>
              <w:adjustRightInd w:val="0"/>
              <w:rPr>
                <w:rFonts w:cs="Times-Roman"/>
                <w:color w:val="292526"/>
                <w:szCs w:val="20"/>
              </w:rPr>
            </w:pPr>
            <w:r w:rsidRPr="005E6346">
              <w:rPr>
                <w:rFonts w:cs="Times-Roman"/>
                <w:color w:val="292526"/>
                <w:szCs w:val="20"/>
              </w:rPr>
              <w:t>0.3</w:t>
            </w:r>
          </w:p>
        </w:tc>
      </w:tr>
      <w:tr w:rsidR="005E6346" w:rsidRPr="005E6346" w14:paraId="42127AED" w14:textId="77777777" w:rsidTr="005E6346">
        <w:trPr>
          <w:jc w:val="center"/>
        </w:trPr>
        <w:tc>
          <w:tcPr>
            <w:tcW w:w="2267" w:type="dxa"/>
          </w:tcPr>
          <w:p w14:paraId="778C752F" w14:textId="77777777" w:rsidR="005E6346" w:rsidRPr="005E6346" w:rsidRDefault="005E6346" w:rsidP="005E6346">
            <w:pPr>
              <w:autoSpaceDE w:val="0"/>
              <w:autoSpaceDN w:val="0"/>
              <w:adjustRightInd w:val="0"/>
              <w:rPr>
                <w:rFonts w:cs="Times-Roman"/>
                <w:color w:val="292526"/>
                <w:szCs w:val="20"/>
              </w:rPr>
            </w:pPr>
            <w:r w:rsidRPr="005E6346">
              <w:rPr>
                <w:rFonts w:cs="Times-Roman"/>
                <w:color w:val="292526"/>
                <w:szCs w:val="20"/>
              </w:rPr>
              <w:t>Maximum Deflection</w:t>
            </w:r>
          </w:p>
        </w:tc>
        <w:tc>
          <w:tcPr>
            <w:tcW w:w="2127" w:type="dxa"/>
          </w:tcPr>
          <w:p w14:paraId="6278744C" w14:textId="77777777" w:rsidR="005E6346" w:rsidRPr="005E6346" w:rsidRDefault="005E6346" w:rsidP="00BF6498">
            <w:pPr>
              <w:keepNext/>
              <w:autoSpaceDE w:val="0"/>
              <w:autoSpaceDN w:val="0"/>
              <w:adjustRightInd w:val="0"/>
              <w:rPr>
                <w:rFonts w:cs="Times-Roman"/>
                <w:color w:val="292526"/>
                <w:szCs w:val="20"/>
              </w:rPr>
            </w:pPr>
            <w:r w:rsidRPr="005E6346">
              <w:rPr>
                <w:rFonts w:cs="Times-Roman"/>
                <w:color w:val="292526"/>
                <w:szCs w:val="20"/>
              </w:rPr>
              <w:t xml:space="preserve">-30 / +30 </w:t>
            </w:r>
          </w:p>
        </w:tc>
      </w:tr>
    </w:tbl>
    <w:p w14:paraId="318699FE" w14:textId="77777777" w:rsidR="005E6346" w:rsidRPr="005E6346" w:rsidRDefault="005E6346" w:rsidP="005E6346">
      <w:pPr>
        <w:autoSpaceDE w:val="0"/>
        <w:autoSpaceDN w:val="0"/>
        <w:adjustRightInd w:val="0"/>
        <w:spacing w:after="0" w:line="240" w:lineRule="auto"/>
        <w:ind w:left="708"/>
        <w:rPr>
          <w:rFonts w:cs="Times-Roman"/>
          <w:color w:val="292526"/>
          <w:szCs w:val="20"/>
        </w:rPr>
      </w:pPr>
    </w:p>
    <w:p w14:paraId="13CE7FCA" w14:textId="77777777" w:rsidR="005E6346" w:rsidRPr="005E6346" w:rsidRDefault="005E6346" w:rsidP="005E6346">
      <w:pPr>
        <w:autoSpaceDE w:val="0"/>
        <w:autoSpaceDN w:val="0"/>
        <w:adjustRightInd w:val="0"/>
        <w:spacing w:after="0" w:line="240" w:lineRule="auto"/>
        <w:rPr>
          <w:rFonts w:ascii="Times-Roman" w:hAnsi="Times-Roman" w:cs="Times-Roman"/>
          <w:color w:val="292526"/>
          <w:szCs w:val="20"/>
        </w:rPr>
      </w:pPr>
    </w:p>
    <w:p w14:paraId="74092C0A" w14:textId="77777777" w:rsidR="005E6346" w:rsidRPr="005E6346" w:rsidRDefault="005E6346" w:rsidP="005E6346"/>
    <w:p w14:paraId="1EEB7CA9" w14:textId="77777777" w:rsidR="005E6346" w:rsidRPr="005E6346" w:rsidRDefault="005E6346" w:rsidP="00F23A68">
      <w:pPr>
        <w:pStyle w:val="Heading3"/>
      </w:pPr>
      <w:bookmarkStart w:id="189" w:name="_Toc525133064"/>
      <w:bookmarkStart w:id="190" w:name="_Toc525261831"/>
      <w:r w:rsidRPr="005E6346">
        <w:t>Performance</w:t>
      </w:r>
      <w:bookmarkEnd w:id="189"/>
      <w:bookmarkEnd w:id="190"/>
    </w:p>
    <w:p w14:paraId="4B1A3124" w14:textId="77777777" w:rsidR="005E6346" w:rsidRPr="005E6346" w:rsidRDefault="005E6346" w:rsidP="00F23A68">
      <w:pPr>
        <w:pStyle w:val="Heading4"/>
      </w:pPr>
      <w:bookmarkStart w:id="191" w:name="_Toc525261832"/>
      <w:r w:rsidRPr="005E6346">
        <w:t>Inertia Calculations</w:t>
      </w:r>
      <w:bookmarkEnd w:id="191"/>
    </w:p>
    <w:p w14:paraId="46DC1270" w14:textId="77777777" w:rsidR="005E6346" w:rsidRPr="005E6346" w:rsidRDefault="005E6346" w:rsidP="005E6346">
      <w:pPr>
        <w:ind w:left="708"/>
        <w:rPr>
          <w:szCs w:val="20"/>
        </w:rPr>
      </w:pPr>
      <w:r w:rsidRPr="005E6346">
        <w:rPr>
          <w:szCs w:val="20"/>
        </w:rPr>
        <w:t>In order to model the aircraft’s handling qualities and stability properly, inertia matrix of the aircraft has to be estimated. At this stage, approximate geometries of the components were created in CATIA V5 and allocated in the aircraft. Appropriate densities were assigned to each component and the skin in order to obtain the correct mass of every component. The following figure illustrates the allocation and shapes of the components in the aircraft.</w:t>
      </w:r>
    </w:p>
    <w:p w14:paraId="03BC1CCC" w14:textId="77777777" w:rsidR="00BF6498" w:rsidRDefault="005E6346" w:rsidP="00BF6498">
      <w:pPr>
        <w:keepNext/>
        <w:ind w:left="708"/>
        <w:jc w:val="center"/>
      </w:pPr>
      <w:r w:rsidRPr="005E6346">
        <w:rPr>
          <w:noProof/>
          <w:szCs w:val="20"/>
          <w:lang w:val="tr-TR" w:eastAsia="tr-TR"/>
        </w:rPr>
        <w:drawing>
          <wp:inline distT="0" distB="0" distL="0" distR="0" wp14:anchorId="7E0EDCD9" wp14:editId="1B3B668C">
            <wp:extent cx="5760720" cy="2758980"/>
            <wp:effectExtent l="0" t="0" r="0" b="3810"/>
            <wp:docPr id="147"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tif"/>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5760720" cy="2758980"/>
                    </a:xfrm>
                    <a:prstGeom prst="rect">
                      <a:avLst/>
                    </a:prstGeom>
                  </pic:spPr>
                </pic:pic>
              </a:graphicData>
            </a:graphic>
          </wp:inline>
        </w:drawing>
      </w:r>
    </w:p>
    <w:p w14:paraId="62A963DF" w14:textId="77777777" w:rsidR="005E6346" w:rsidRPr="005E6346" w:rsidRDefault="00BF6498" w:rsidP="00BF6498">
      <w:pPr>
        <w:pStyle w:val="Caption"/>
        <w:jc w:val="center"/>
        <w:rPr>
          <w:szCs w:val="20"/>
        </w:rPr>
      </w:pPr>
      <w:bookmarkStart w:id="192" w:name="_Toc525254225"/>
      <w:r>
        <w:t xml:space="preserve">Figure </w:t>
      </w:r>
      <w:r w:rsidR="00F47D15">
        <w:fldChar w:fldCharType="begin"/>
      </w:r>
      <w:r w:rsidR="00F47D15">
        <w:instrText xml:space="preserve"> STYLEREF 2 \s </w:instrText>
      </w:r>
      <w:r w:rsidR="00F47D15">
        <w:fldChar w:fldCharType="separate"/>
      </w:r>
      <w:r w:rsidR="00F47D15">
        <w:rPr>
          <w:noProof/>
        </w:rPr>
        <w:t>3.1</w:t>
      </w:r>
      <w:r w:rsidR="00F47D15">
        <w:fldChar w:fldCharType="end"/>
      </w:r>
      <w:r w:rsidR="00F47D15">
        <w:noBreakHyphen/>
      </w:r>
      <w:r w:rsidR="00F47D15">
        <w:fldChar w:fldCharType="begin"/>
      </w:r>
      <w:r w:rsidR="00F47D15">
        <w:instrText xml:space="preserve"> SEQ Figure \* ARABIC \s 2 </w:instrText>
      </w:r>
      <w:r w:rsidR="00F47D15">
        <w:fldChar w:fldCharType="separate"/>
      </w:r>
      <w:r w:rsidR="00F47D15">
        <w:rPr>
          <w:noProof/>
        </w:rPr>
        <w:t>118</w:t>
      </w:r>
      <w:r w:rsidR="00F47D15">
        <w:fldChar w:fldCharType="end"/>
      </w:r>
      <w:r>
        <w:t xml:space="preserve">. </w:t>
      </w:r>
      <w:r w:rsidRPr="00F67FEE">
        <w:t>Layout of the Aircraft</w:t>
      </w:r>
      <w:bookmarkEnd w:id="192"/>
    </w:p>
    <w:p w14:paraId="176950D5" w14:textId="77777777" w:rsidR="005E6346" w:rsidRPr="005E6346" w:rsidRDefault="005E6346" w:rsidP="005E6346">
      <w:pPr>
        <w:ind w:left="708"/>
        <w:rPr>
          <w:szCs w:val="20"/>
        </w:rPr>
      </w:pPr>
      <w:r w:rsidRPr="005E6346">
        <w:rPr>
          <w:szCs w:val="20"/>
        </w:rPr>
        <w:t>After this process, inertia matrix of the aircraft was found by the measure inertia tool of CATIA V5. The results are shown below.</w:t>
      </w:r>
    </w:p>
    <w:p w14:paraId="3E4EC7A8" w14:textId="77777777" w:rsidR="005E6346" w:rsidRPr="005E6346" w:rsidRDefault="005E6346" w:rsidP="005E6346">
      <w:pPr>
        <w:ind w:left="708"/>
        <w:rPr>
          <w:szCs w:val="20"/>
        </w:rPr>
      </w:pPr>
      <w:r w:rsidRPr="005E6346">
        <w:rPr>
          <w:szCs w:val="20"/>
        </w:rPr>
        <w:t>Inertia Matrix with respect to CG:</w:t>
      </w:r>
    </w:p>
    <w:p w14:paraId="6F4E4E6C" w14:textId="77777777" w:rsidR="005E6346" w:rsidRPr="005E6346" w:rsidRDefault="005E6346" w:rsidP="005E6346">
      <w:pPr>
        <w:ind w:left="708"/>
        <w:rPr>
          <w:szCs w:val="20"/>
        </w:rPr>
      </w:pPr>
      <w:r w:rsidRPr="005E6346">
        <w:rPr>
          <w:szCs w:val="20"/>
        </w:rPr>
        <w:t>Ixx= 801.562     kg*m</w:t>
      </w:r>
      <w:r w:rsidRPr="00EA1FBA">
        <w:rPr>
          <w:szCs w:val="20"/>
          <w:vertAlign w:val="superscript"/>
        </w:rPr>
        <w:t>2</w:t>
      </w:r>
    </w:p>
    <w:p w14:paraId="2A236FA2" w14:textId="77777777" w:rsidR="005E6346" w:rsidRPr="005E6346" w:rsidRDefault="005E6346" w:rsidP="005E6346">
      <w:pPr>
        <w:ind w:left="708"/>
        <w:rPr>
          <w:szCs w:val="20"/>
        </w:rPr>
      </w:pPr>
      <w:r w:rsidRPr="005E6346">
        <w:rPr>
          <w:szCs w:val="20"/>
        </w:rPr>
        <w:t>Ixy= -0.005        kg*m</w:t>
      </w:r>
      <w:r w:rsidRPr="00EA1FBA">
        <w:rPr>
          <w:szCs w:val="20"/>
          <w:vertAlign w:val="superscript"/>
        </w:rPr>
        <w:t>2</w:t>
      </w:r>
    </w:p>
    <w:p w14:paraId="2C7E70FF" w14:textId="77777777" w:rsidR="005E6346" w:rsidRPr="005E6346" w:rsidRDefault="005E6346" w:rsidP="005E6346">
      <w:pPr>
        <w:ind w:left="708"/>
        <w:rPr>
          <w:szCs w:val="20"/>
        </w:rPr>
      </w:pPr>
      <w:r w:rsidRPr="005E6346">
        <w:rPr>
          <w:szCs w:val="20"/>
        </w:rPr>
        <w:t>Ixz= -58.103      kg*m</w:t>
      </w:r>
      <w:r w:rsidRPr="00EA1FBA">
        <w:rPr>
          <w:szCs w:val="20"/>
          <w:vertAlign w:val="superscript"/>
        </w:rPr>
        <w:t>2</w:t>
      </w:r>
    </w:p>
    <w:p w14:paraId="09C1A3A2" w14:textId="77777777" w:rsidR="005E6346" w:rsidRPr="005E6346" w:rsidRDefault="005E6346" w:rsidP="005E6346">
      <w:pPr>
        <w:ind w:left="708"/>
        <w:rPr>
          <w:szCs w:val="20"/>
        </w:rPr>
      </w:pPr>
      <w:r w:rsidRPr="005E6346">
        <w:rPr>
          <w:szCs w:val="20"/>
        </w:rPr>
        <w:t>Iyy= 1104.09     kg*m</w:t>
      </w:r>
      <w:r w:rsidRPr="00EA1FBA">
        <w:rPr>
          <w:szCs w:val="20"/>
          <w:vertAlign w:val="superscript"/>
        </w:rPr>
        <w:t>2</w:t>
      </w:r>
    </w:p>
    <w:p w14:paraId="64AF2BC8" w14:textId="77777777" w:rsidR="005E6346" w:rsidRPr="005E6346" w:rsidRDefault="005E6346" w:rsidP="005E6346">
      <w:pPr>
        <w:ind w:left="708"/>
        <w:rPr>
          <w:szCs w:val="20"/>
        </w:rPr>
      </w:pPr>
      <w:r w:rsidRPr="005E6346">
        <w:rPr>
          <w:szCs w:val="20"/>
        </w:rPr>
        <w:t>Iyz= 0.007          kg*m</w:t>
      </w:r>
      <w:r w:rsidRPr="00EA1FBA">
        <w:rPr>
          <w:szCs w:val="20"/>
          <w:vertAlign w:val="superscript"/>
        </w:rPr>
        <w:t>2</w:t>
      </w:r>
    </w:p>
    <w:p w14:paraId="2F2F7EC2" w14:textId="77777777" w:rsidR="005E6346" w:rsidRPr="005E6346" w:rsidRDefault="005E6346" w:rsidP="005E6346">
      <w:pPr>
        <w:ind w:left="708"/>
        <w:rPr>
          <w:szCs w:val="20"/>
        </w:rPr>
      </w:pPr>
      <w:r w:rsidRPr="005E6346">
        <w:rPr>
          <w:szCs w:val="20"/>
        </w:rPr>
        <w:t>Izz= 1714.502   kg*m</w:t>
      </w:r>
      <w:r w:rsidRPr="00EA1FBA">
        <w:rPr>
          <w:szCs w:val="20"/>
          <w:vertAlign w:val="superscript"/>
        </w:rPr>
        <w:t>2</w:t>
      </w:r>
    </w:p>
    <w:p w14:paraId="4C1EAFEB" w14:textId="77777777" w:rsidR="005E6346" w:rsidRPr="005E6346" w:rsidRDefault="005E6346" w:rsidP="00F23A68">
      <w:pPr>
        <w:pStyle w:val="Heading4"/>
      </w:pPr>
      <w:bookmarkStart w:id="193" w:name="_Toc525261833"/>
      <w:r w:rsidRPr="005E6346">
        <w:lastRenderedPageBreak/>
        <w:t>Performance Calculations</w:t>
      </w:r>
      <w:bookmarkEnd w:id="193"/>
    </w:p>
    <w:p w14:paraId="504FA33C" w14:textId="77777777" w:rsidR="005E6346" w:rsidRPr="005E6346" w:rsidRDefault="005E6346" w:rsidP="005E6346">
      <w:pPr>
        <w:spacing w:after="240"/>
        <w:ind w:left="708"/>
        <w:rPr>
          <w:szCs w:val="20"/>
        </w:rPr>
      </w:pPr>
      <w:r w:rsidRPr="005E6346">
        <w:rPr>
          <w:szCs w:val="20"/>
        </w:rPr>
        <w:t>Performance parameters like range, endurance, lift to drag ratio of the aircraft were found to see if the aircraft performs like intended and fulfills the requirements. Digital DATCOM and the in house performance tool was used to estimate the parameters.</w:t>
      </w:r>
    </w:p>
    <w:p w14:paraId="1A361EF9" w14:textId="77777777" w:rsidR="005E6346" w:rsidRPr="005E6346" w:rsidRDefault="005E6346" w:rsidP="00F23A68">
      <w:pPr>
        <w:pStyle w:val="Heading4"/>
      </w:pPr>
      <w:bookmarkStart w:id="194" w:name="_Toc525261834"/>
      <w:r w:rsidRPr="005E6346">
        <w:t>DATCOM Method</w:t>
      </w:r>
      <w:bookmarkEnd w:id="194"/>
    </w:p>
    <w:p w14:paraId="294EF8B2" w14:textId="77777777" w:rsidR="005E6346" w:rsidRPr="005E6346" w:rsidRDefault="005E6346" w:rsidP="005E6346">
      <w:pPr>
        <w:ind w:left="708"/>
        <w:rPr>
          <w:szCs w:val="20"/>
        </w:rPr>
      </w:pPr>
      <w:r w:rsidRPr="005E6346">
        <w:rPr>
          <w:szCs w:val="20"/>
        </w:rPr>
        <w:t>Parameters like C</w:t>
      </w:r>
      <w:r w:rsidRPr="005E6346">
        <w:rPr>
          <w:szCs w:val="20"/>
          <w:vertAlign w:val="subscript"/>
        </w:rPr>
        <w:t>L</w:t>
      </w:r>
      <w:r w:rsidRPr="005E6346">
        <w:rPr>
          <w:szCs w:val="20"/>
        </w:rPr>
        <w:t>, C</w:t>
      </w:r>
      <w:r w:rsidRPr="005E6346">
        <w:rPr>
          <w:szCs w:val="20"/>
          <w:vertAlign w:val="subscript"/>
        </w:rPr>
        <w:t>D</w:t>
      </w:r>
      <w:r w:rsidRPr="005E6346">
        <w:rPr>
          <w:szCs w:val="20"/>
        </w:rPr>
        <w:t>, C</w:t>
      </w:r>
      <w:r w:rsidRPr="005E6346">
        <w:rPr>
          <w:szCs w:val="20"/>
          <w:vertAlign w:val="subscript"/>
        </w:rPr>
        <w:t>M</w:t>
      </w:r>
      <w:r w:rsidRPr="005E6346">
        <w:rPr>
          <w:szCs w:val="20"/>
        </w:rPr>
        <w:t>, were found using Datcom after inputting the geometry of the aircraft to the software. Following graphs show the related coefficients of the aircraft and regarding outputs were tabulated in the appendix.</w:t>
      </w:r>
    </w:p>
    <w:p w14:paraId="55A78E05" w14:textId="77777777" w:rsidR="00BF6498" w:rsidRDefault="005E6346" w:rsidP="00BF6498">
      <w:pPr>
        <w:keepNext/>
        <w:jc w:val="center"/>
      </w:pPr>
      <w:r w:rsidRPr="005E6346">
        <w:rPr>
          <w:noProof/>
          <w:szCs w:val="20"/>
          <w:lang w:val="tr-TR" w:eastAsia="tr-TR"/>
        </w:rPr>
        <w:drawing>
          <wp:inline distT="0" distB="0" distL="0" distR="0" wp14:anchorId="50D9CA1F" wp14:editId="4E2BE91E">
            <wp:extent cx="5196840" cy="3901440"/>
            <wp:effectExtent l="0" t="0" r="3810" b="3810"/>
            <wp:docPr id="148" name="Grafik 2"/>
            <wp:cNvGraphicFramePr/>
            <a:graphic xmlns:a="http://schemas.openxmlformats.org/drawingml/2006/main">
              <a:graphicData uri="http://schemas.openxmlformats.org/drawingml/2006/chart">
                <c:chart xmlns:c="http://schemas.openxmlformats.org/drawingml/2006/chart" xmlns:r="http://schemas.openxmlformats.org/officeDocument/2006/relationships" r:id="rId162"/>
              </a:graphicData>
            </a:graphic>
          </wp:inline>
        </w:drawing>
      </w:r>
    </w:p>
    <w:p w14:paraId="180028FD" w14:textId="77777777" w:rsidR="005E6346" w:rsidRPr="005E6346" w:rsidRDefault="00BF6498" w:rsidP="00BF6498">
      <w:pPr>
        <w:pStyle w:val="Caption"/>
        <w:jc w:val="center"/>
        <w:rPr>
          <w:szCs w:val="20"/>
        </w:rPr>
      </w:pPr>
      <w:bookmarkStart w:id="195" w:name="_Toc525254226"/>
      <w:r>
        <w:t xml:space="preserve">Figure </w:t>
      </w:r>
      <w:r w:rsidR="00F47D15">
        <w:fldChar w:fldCharType="begin"/>
      </w:r>
      <w:r w:rsidR="00F47D15">
        <w:instrText xml:space="preserve"> STYLEREF 2 \s </w:instrText>
      </w:r>
      <w:r w:rsidR="00F47D15">
        <w:fldChar w:fldCharType="separate"/>
      </w:r>
      <w:r w:rsidR="00F47D15">
        <w:rPr>
          <w:noProof/>
        </w:rPr>
        <w:t>3.1</w:t>
      </w:r>
      <w:r w:rsidR="00F47D15">
        <w:fldChar w:fldCharType="end"/>
      </w:r>
      <w:r w:rsidR="00F47D15">
        <w:noBreakHyphen/>
      </w:r>
      <w:r w:rsidR="00F47D15">
        <w:fldChar w:fldCharType="begin"/>
      </w:r>
      <w:r w:rsidR="00F47D15">
        <w:instrText xml:space="preserve"> SEQ Figure \* ARABIC \s 2 </w:instrText>
      </w:r>
      <w:r w:rsidR="00F47D15">
        <w:fldChar w:fldCharType="separate"/>
      </w:r>
      <w:r w:rsidR="00F47D15">
        <w:rPr>
          <w:noProof/>
        </w:rPr>
        <w:t>119</w:t>
      </w:r>
      <w:r w:rsidR="00F47D15">
        <w:fldChar w:fldCharType="end"/>
      </w:r>
      <w:r>
        <w:t xml:space="preserve">. </w:t>
      </w:r>
      <w:r w:rsidRPr="005B0CDA">
        <w:t>CD vs AOA</w:t>
      </w:r>
      <w:bookmarkEnd w:id="195"/>
    </w:p>
    <w:p w14:paraId="59313D36" w14:textId="77777777" w:rsidR="00BF6498" w:rsidRDefault="005E6346" w:rsidP="00BF6498">
      <w:pPr>
        <w:keepNext/>
        <w:jc w:val="center"/>
      </w:pPr>
      <w:r w:rsidRPr="005E6346">
        <w:rPr>
          <w:noProof/>
          <w:szCs w:val="20"/>
          <w:lang w:val="tr-TR" w:eastAsia="tr-TR"/>
        </w:rPr>
        <w:lastRenderedPageBreak/>
        <w:drawing>
          <wp:inline distT="0" distB="0" distL="0" distR="0" wp14:anchorId="059B0648" wp14:editId="274CBE97">
            <wp:extent cx="5219700" cy="3901440"/>
            <wp:effectExtent l="0" t="0" r="0" b="3810"/>
            <wp:docPr id="149" name="Grafik 3"/>
            <wp:cNvGraphicFramePr/>
            <a:graphic xmlns:a="http://schemas.openxmlformats.org/drawingml/2006/main">
              <a:graphicData uri="http://schemas.openxmlformats.org/drawingml/2006/chart">
                <c:chart xmlns:c="http://schemas.openxmlformats.org/drawingml/2006/chart" xmlns:r="http://schemas.openxmlformats.org/officeDocument/2006/relationships" r:id="rId163"/>
              </a:graphicData>
            </a:graphic>
          </wp:inline>
        </w:drawing>
      </w:r>
    </w:p>
    <w:p w14:paraId="51062F83" w14:textId="77777777" w:rsidR="005E6346" w:rsidRPr="005E6346" w:rsidRDefault="00BF6498" w:rsidP="00BF6498">
      <w:pPr>
        <w:pStyle w:val="Caption"/>
        <w:jc w:val="center"/>
        <w:rPr>
          <w:szCs w:val="20"/>
        </w:rPr>
      </w:pPr>
      <w:bookmarkStart w:id="196" w:name="_Toc525254227"/>
      <w:r>
        <w:t xml:space="preserve">Figure </w:t>
      </w:r>
      <w:r w:rsidR="00F47D15">
        <w:fldChar w:fldCharType="begin"/>
      </w:r>
      <w:r w:rsidR="00F47D15">
        <w:instrText xml:space="preserve"> STYLEREF 2 \s </w:instrText>
      </w:r>
      <w:r w:rsidR="00F47D15">
        <w:fldChar w:fldCharType="separate"/>
      </w:r>
      <w:r w:rsidR="00F47D15">
        <w:rPr>
          <w:noProof/>
        </w:rPr>
        <w:t>3.1</w:t>
      </w:r>
      <w:r w:rsidR="00F47D15">
        <w:fldChar w:fldCharType="end"/>
      </w:r>
      <w:r w:rsidR="00F47D15">
        <w:noBreakHyphen/>
      </w:r>
      <w:r w:rsidR="00F47D15">
        <w:fldChar w:fldCharType="begin"/>
      </w:r>
      <w:r w:rsidR="00F47D15">
        <w:instrText xml:space="preserve"> SEQ Figure \* ARABIC \s 2 </w:instrText>
      </w:r>
      <w:r w:rsidR="00F47D15">
        <w:fldChar w:fldCharType="separate"/>
      </w:r>
      <w:r w:rsidR="00F47D15">
        <w:rPr>
          <w:noProof/>
        </w:rPr>
        <w:t>120</w:t>
      </w:r>
      <w:r w:rsidR="00F47D15">
        <w:fldChar w:fldCharType="end"/>
      </w:r>
      <w:r>
        <w:t xml:space="preserve">. </w:t>
      </w:r>
      <w:r w:rsidRPr="00F64252">
        <w:t>CL vs AOA</w:t>
      </w:r>
      <w:bookmarkEnd w:id="196"/>
    </w:p>
    <w:p w14:paraId="755987D5" w14:textId="77777777" w:rsidR="00BF6498" w:rsidRDefault="005E6346" w:rsidP="00BF6498">
      <w:pPr>
        <w:keepNext/>
        <w:jc w:val="center"/>
      </w:pPr>
      <w:r w:rsidRPr="005E6346">
        <w:rPr>
          <w:noProof/>
          <w:szCs w:val="20"/>
          <w:lang w:val="tr-TR" w:eastAsia="tr-TR"/>
        </w:rPr>
        <w:drawing>
          <wp:inline distT="0" distB="0" distL="0" distR="0" wp14:anchorId="463876CE" wp14:editId="7F328F67">
            <wp:extent cx="5379720" cy="3901440"/>
            <wp:effectExtent l="0" t="0" r="11430" b="3810"/>
            <wp:docPr id="150" name="Grafik 4"/>
            <wp:cNvGraphicFramePr/>
            <a:graphic xmlns:a="http://schemas.openxmlformats.org/drawingml/2006/main">
              <a:graphicData uri="http://schemas.openxmlformats.org/drawingml/2006/chart">
                <c:chart xmlns:c="http://schemas.openxmlformats.org/drawingml/2006/chart" xmlns:r="http://schemas.openxmlformats.org/officeDocument/2006/relationships" r:id="rId164"/>
              </a:graphicData>
            </a:graphic>
          </wp:inline>
        </w:drawing>
      </w:r>
    </w:p>
    <w:p w14:paraId="06BCEF04" w14:textId="77777777" w:rsidR="005E6346" w:rsidRPr="005E6346" w:rsidRDefault="00BF6498" w:rsidP="00BF6498">
      <w:pPr>
        <w:pStyle w:val="Caption"/>
        <w:jc w:val="center"/>
        <w:rPr>
          <w:szCs w:val="20"/>
        </w:rPr>
      </w:pPr>
      <w:bookmarkStart w:id="197" w:name="_Toc525254228"/>
      <w:r>
        <w:t xml:space="preserve">Figure </w:t>
      </w:r>
      <w:r w:rsidR="00F47D15">
        <w:fldChar w:fldCharType="begin"/>
      </w:r>
      <w:r w:rsidR="00F47D15">
        <w:instrText xml:space="preserve"> STYLEREF 2 \s </w:instrText>
      </w:r>
      <w:r w:rsidR="00F47D15">
        <w:fldChar w:fldCharType="separate"/>
      </w:r>
      <w:r w:rsidR="00F47D15">
        <w:rPr>
          <w:noProof/>
        </w:rPr>
        <w:t>3.1</w:t>
      </w:r>
      <w:r w:rsidR="00F47D15">
        <w:fldChar w:fldCharType="end"/>
      </w:r>
      <w:r w:rsidR="00F47D15">
        <w:noBreakHyphen/>
      </w:r>
      <w:r w:rsidR="00F47D15">
        <w:fldChar w:fldCharType="begin"/>
      </w:r>
      <w:r w:rsidR="00F47D15">
        <w:instrText xml:space="preserve"> SEQ Figure \* ARABIC \s 2 </w:instrText>
      </w:r>
      <w:r w:rsidR="00F47D15">
        <w:fldChar w:fldCharType="separate"/>
      </w:r>
      <w:r w:rsidR="00F47D15">
        <w:rPr>
          <w:noProof/>
        </w:rPr>
        <w:t>121</w:t>
      </w:r>
      <w:r w:rsidR="00F47D15">
        <w:fldChar w:fldCharType="end"/>
      </w:r>
      <w:r>
        <w:t xml:space="preserve">. </w:t>
      </w:r>
      <w:r w:rsidRPr="008C2D12">
        <w:t>CM vs AOA</w:t>
      </w:r>
      <w:bookmarkEnd w:id="197"/>
    </w:p>
    <w:p w14:paraId="192A3104" w14:textId="77777777" w:rsidR="00BF6498" w:rsidRDefault="005E6346" w:rsidP="00BF6498">
      <w:pPr>
        <w:keepNext/>
        <w:jc w:val="center"/>
      </w:pPr>
      <w:r w:rsidRPr="005E6346">
        <w:rPr>
          <w:noProof/>
          <w:szCs w:val="20"/>
          <w:lang w:val="tr-TR" w:eastAsia="tr-TR"/>
        </w:rPr>
        <w:lastRenderedPageBreak/>
        <w:drawing>
          <wp:inline distT="0" distB="0" distL="0" distR="0" wp14:anchorId="51B46910" wp14:editId="112F7464">
            <wp:extent cx="5410200" cy="3901440"/>
            <wp:effectExtent l="0" t="0" r="0" b="3810"/>
            <wp:docPr id="151" name="Grafik 5"/>
            <wp:cNvGraphicFramePr/>
            <a:graphic xmlns:a="http://schemas.openxmlformats.org/drawingml/2006/main">
              <a:graphicData uri="http://schemas.openxmlformats.org/drawingml/2006/chart">
                <c:chart xmlns:c="http://schemas.openxmlformats.org/drawingml/2006/chart" xmlns:r="http://schemas.openxmlformats.org/officeDocument/2006/relationships" r:id="rId165"/>
              </a:graphicData>
            </a:graphic>
          </wp:inline>
        </w:drawing>
      </w:r>
    </w:p>
    <w:p w14:paraId="02A721A7" w14:textId="77777777" w:rsidR="005E6346" w:rsidRPr="005E6346" w:rsidRDefault="00BF6498" w:rsidP="00BF6498">
      <w:pPr>
        <w:pStyle w:val="Caption"/>
        <w:jc w:val="center"/>
        <w:rPr>
          <w:szCs w:val="20"/>
        </w:rPr>
      </w:pPr>
      <w:bookmarkStart w:id="198" w:name="_Toc525254229"/>
      <w:r>
        <w:t xml:space="preserve">Figure </w:t>
      </w:r>
      <w:r w:rsidR="00F47D15">
        <w:fldChar w:fldCharType="begin"/>
      </w:r>
      <w:r w:rsidR="00F47D15">
        <w:instrText xml:space="preserve"> STYLEREF 2 \s </w:instrText>
      </w:r>
      <w:r w:rsidR="00F47D15">
        <w:fldChar w:fldCharType="separate"/>
      </w:r>
      <w:r w:rsidR="00F47D15">
        <w:rPr>
          <w:noProof/>
        </w:rPr>
        <w:t>3.1</w:t>
      </w:r>
      <w:r w:rsidR="00F47D15">
        <w:fldChar w:fldCharType="end"/>
      </w:r>
      <w:r w:rsidR="00F47D15">
        <w:noBreakHyphen/>
      </w:r>
      <w:r w:rsidR="00F47D15">
        <w:fldChar w:fldCharType="begin"/>
      </w:r>
      <w:r w:rsidR="00F47D15">
        <w:instrText xml:space="preserve"> SEQ Figure \* ARABIC \s 2 </w:instrText>
      </w:r>
      <w:r w:rsidR="00F47D15">
        <w:fldChar w:fldCharType="separate"/>
      </w:r>
      <w:r w:rsidR="00F47D15">
        <w:rPr>
          <w:noProof/>
        </w:rPr>
        <w:t>122</w:t>
      </w:r>
      <w:r w:rsidR="00F47D15">
        <w:fldChar w:fldCharType="end"/>
      </w:r>
      <w:r>
        <w:t xml:space="preserve">. </w:t>
      </w:r>
      <w:r w:rsidRPr="00213196">
        <w:t>L/D vs AOA</w:t>
      </w:r>
      <w:bookmarkEnd w:id="198"/>
    </w:p>
    <w:p w14:paraId="60C2A3CF" w14:textId="77777777" w:rsidR="005E6346" w:rsidRPr="005E6346" w:rsidRDefault="005E6346" w:rsidP="00F23A68">
      <w:pPr>
        <w:pStyle w:val="Heading4"/>
      </w:pPr>
      <w:bookmarkStart w:id="199" w:name="_Toc525261835"/>
      <w:r w:rsidRPr="005E6346">
        <w:t>Performance Parameters</w:t>
      </w:r>
      <w:bookmarkEnd w:id="199"/>
    </w:p>
    <w:p w14:paraId="2613397C" w14:textId="77777777" w:rsidR="005E6346" w:rsidRPr="005E6346" w:rsidRDefault="005E6346" w:rsidP="005E6346">
      <w:pPr>
        <w:spacing w:after="360"/>
        <w:ind w:left="708"/>
        <w:rPr>
          <w:szCs w:val="20"/>
        </w:rPr>
      </w:pPr>
      <w:r w:rsidRPr="005E6346">
        <w:rPr>
          <w:szCs w:val="20"/>
        </w:rPr>
        <w:t>Parameters regarding the performance of the aircraft were found by establishing a tool which utilizes empirical correlations like Breguet Range Equation, endurance equation and equations in several design methods like Raymer and Nikolai. After giving the design inputs like taper, fuel weight, wing loading, engine, etc., the code generates the performance outputs like endurance, range, stall speed etc. Performance outputs are as follows.</w:t>
      </w:r>
    </w:p>
    <w:p w14:paraId="4A910923" w14:textId="77777777" w:rsidR="005E6346" w:rsidRPr="005E6346" w:rsidRDefault="005E6346" w:rsidP="005E6346">
      <w:pPr>
        <w:spacing w:after="120"/>
        <w:ind w:left="708"/>
        <w:rPr>
          <w:szCs w:val="20"/>
        </w:rPr>
      </w:pPr>
      <w:r w:rsidRPr="005E6346">
        <w:rPr>
          <w:szCs w:val="20"/>
        </w:rPr>
        <w:t>Stall Speed [KCAS]</w:t>
      </w:r>
      <w:r w:rsidRPr="005E6346">
        <w:rPr>
          <w:szCs w:val="20"/>
        </w:rPr>
        <w:tab/>
        <w:t xml:space="preserve">              </w:t>
      </w:r>
      <w:r w:rsidRPr="005E6346">
        <w:rPr>
          <w:szCs w:val="20"/>
        </w:rPr>
        <w:tab/>
        <w:t>39.7</w:t>
      </w:r>
    </w:p>
    <w:p w14:paraId="39185B4F" w14:textId="77777777" w:rsidR="005E6346" w:rsidRPr="005E6346" w:rsidRDefault="005E6346" w:rsidP="005E6346">
      <w:pPr>
        <w:spacing w:after="120"/>
        <w:ind w:left="708"/>
        <w:rPr>
          <w:szCs w:val="20"/>
        </w:rPr>
      </w:pPr>
      <w:r w:rsidRPr="005E6346">
        <w:rPr>
          <w:szCs w:val="20"/>
        </w:rPr>
        <w:t>Loiter Speed [KCAS]</w:t>
      </w:r>
      <w:r w:rsidRPr="005E6346">
        <w:rPr>
          <w:szCs w:val="20"/>
        </w:rPr>
        <w:tab/>
        <w:t xml:space="preserve">           </w:t>
      </w:r>
      <w:r w:rsidRPr="005E6346">
        <w:rPr>
          <w:szCs w:val="20"/>
        </w:rPr>
        <w:tab/>
        <w:t>55.6</w:t>
      </w:r>
    </w:p>
    <w:p w14:paraId="7673A622" w14:textId="77777777" w:rsidR="005E6346" w:rsidRPr="005E6346" w:rsidRDefault="005E6346" w:rsidP="005E6346">
      <w:pPr>
        <w:spacing w:after="120"/>
        <w:ind w:left="708"/>
        <w:rPr>
          <w:szCs w:val="20"/>
        </w:rPr>
      </w:pPr>
      <w:r w:rsidRPr="005E6346">
        <w:rPr>
          <w:szCs w:val="20"/>
        </w:rPr>
        <w:t>Cruise Speed [KCAS]</w:t>
      </w:r>
      <w:r w:rsidRPr="005E6346">
        <w:rPr>
          <w:szCs w:val="20"/>
        </w:rPr>
        <w:tab/>
        <w:t xml:space="preserve">             </w:t>
      </w:r>
      <w:r w:rsidRPr="005E6346">
        <w:rPr>
          <w:szCs w:val="20"/>
        </w:rPr>
        <w:tab/>
        <w:t>71.5</w:t>
      </w:r>
    </w:p>
    <w:p w14:paraId="4DB96EA5" w14:textId="77777777" w:rsidR="005E6346" w:rsidRPr="005E6346" w:rsidRDefault="005E6346" w:rsidP="005E6346">
      <w:pPr>
        <w:spacing w:after="120"/>
        <w:ind w:left="708"/>
        <w:rPr>
          <w:szCs w:val="20"/>
        </w:rPr>
      </w:pPr>
      <w:r w:rsidRPr="005E6346">
        <w:rPr>
          <w:szCs w:val="20"/>
        </w:rPr>
        <w:t xml:space="preserve">Max Speed [KTAS]                          </w:t>
      </w:r>
      <w:r w:rsidRPr="005E6346">
        <w:rPr>
          <w:szCs w:val="20"/>
        </w:rPr>
        <w:tab/>
        <w:t>133</w:t>
      </w:r>
    </w:p>
    <w:p w14:paraId="5DD6995D" w14:textId="77777777" w:rsidR="005E6346" w:rsidRPr="005E6346" w:rsidRDefault="005E6346" w:rsidP="005E6346">
      <w:pPr>
        <w:spacing w:after="120"/>
        <w:ind w:left="708"/>
        <w:rPr>
          <w:szCs w:val="20"/>
        </w:rPr>
      </w:pPr>
      <w:r w:rsidRPr="005E6346">
        <w:rPr>
          <w:szCs w:val="20"/>
        </w:rPr>
        <w:t>Max L/D</w:t>
      </w:r>
      <w:r w:rsidRPr="005E6346">
        <w:rPr>
          <w:szCs w:val="20"/>
        </w:rPr>
        <w:tab/>
        <w:t xml:space="preserve">                          </w:t>
      </w:r>
      <w:r w:rsidRPr="005E6346">
        <w:rPr>
          <w:szCs w:val="20"/>
        </w:rPr>
        <w:tab/>
      </w:r>
      <w:r w:rsidRPr="005E6346">
        <w:rPr>
          <w:szCs w:val="20"/>
        </w:rPr>
        <w:tab/>
        <w:t>15.3</w:t>
      </w:r>
    </w:p>
    <w:p w14:paraId="0CC6746F" w14:textId="77777777" w:rsidR="005E6346" w:rsidRPr="005E6346" w:rsidRDefault="005E6346" w:rsidP="005E6346">
      <w:pPr>
        <w:spacing w:after="120"/>
        <w:ind w:left="708"/>
        <w:rPr>
          <w:szCs w:val="20"/>
        </w:rPr>
      </w:pPr>
      <w:r w:rsidRPr="005E6346">
        <w:rPr>
          <w:szCs w:val="20"/>
        </w:rPr>
        <w:t xml:space="preserve">Max Rate of Climb [ft. /min]        </w:t>
      </w:r>
      <w:r w:rsidRPr="005E6346">
        <w:rPr>
          <w:szCs w:val="20"/>
        </w:rPr>
        <w:tab/>
        <w:t>1030</w:t>
      </w:r>
    </w:p>
    <w:p w14:paraId="346D6C2A" w14:textId="77777777" w:rsidR="005E6346" w:rsidRPr="005E6346" w:rsidRDefault="005E6346" w:rsidP="005E6346">
      <w:pPr>
        <w:spacing w:after="120"/>
        <w:ind w:left="708"/>
        <w:rPr>
          <w:szCs w:val="20"/>
        </w:rPr>
      </w:pPr>
      <w:r w:rsidRPr="005E6346">
        <w:rPr>
          <w:szCs w:val="20"/>
        </w:rPr>
        <w:t>Range [nm]</w:t>
      </w:r>
      <w:r w:rsidRPr="005E6346">
        <w:rPr>
          <w:szCs w:val="20"/>
        </w:rPr>
        <w:tab/>
        <w:t xml:space="preserve">                            </w:t>
      </w:r>
      <w:r w:rsidRPr="005E6346">
        <w:rPr>
          <w:szCs w:val="20"/>
        </w:rPr>
        <w:tab/>
        <w:t>430</w:t>
      </w:r>
    </w:p>
    <w:p w14:paraId="64DB56AE" w14:textId="77777777" w:rsidR="005E6346" w:rsidRPr="005E6346" w:rsidRDefault="005E6346" w:rsidP="005E6346">
      <w:pPr>
        <w:spacing w:after="120"/>
        <w:ind w:left="708"/>
        <w:rPr>
          <w:szCs w:val="20"/>
        </w:rPr>
      </w:pPr>
      <w:r w:rsidRPr="005E6346">
        <w:rPr>
          <w:szCs w:val="20"/>
        </w:rPr>
        <w:t>Endurance [h]</w:t>
      </w:r>
      <w:r w:rsidRPr="005E6346">
        <w:rPr>
          <w:szCs w:val="20"/>
        </w:rPr>
        <w:tab/>
        <w:t xml:space="preserve">                            </w:t>
      </w:r>
      <w:r w:rsidRPr="005E6346">
        <w:rPr>
          <w:szCs w:val="20"/>
        </w:rPr>
        <w:tab/>
        <w:t>4.5</w:t>
      </w:r>
    </w:p>
    <w:p w14:paraId="4D993FBB" w14:textId="77777777" w:rsidR="005E6346" w:rsidRPr="005E6346" w:rsidRDefault="005E6346" w:rsidP="005E6346">
      <w:pPr>
        <w:spacing w:after="120"/>
        <w:ind w:left="708"/>
        <w:rPr>
          <w:szCs w:val="20"/>
        </w:rPr>
      </w:pPr>
      <w:r w:rsidRPr="005E6346">
        <w:rPr>
          <w:szCs w:val="20"/>
        </w:rPr>
        <w:t>Take-off Distance [ft.]</w:t>
      </w:r>
      <w:r w:rsidRPr="005E6346">
        <w:rPr>
          <w:szCs w:val="20"/>
        </w:rPr>
        <w:tab/>
        <w:t xml:space="preserve">              </w:t>
      </w:r>
      <w:r w:rsidRPr="005E6346">
        <w:rPr>
          <w:szCs w:val="20"/>
        </w:rPr>
        <w:tab/>
        <w:t>540</w:t>
      </w:r>
    </w:p>
    <w:p w14:paraId="0B2EBFB4" w14:textId="77777777" w:rsidR="005E6346" w:rsidRPr="005E6346" w:rsidRDefault="005E6346" w:rsidP="005E6346">
      <w:pPr>
        <w:spacing w:after="240"/>
        <w:ind w:left="708"/>
        <w:rPr>
          <w:szCs w:val="20"/>
        </w:rPr>
      </w:pPr>
      <w:r w:rsidRPr="005E6346">
        <w:rPr>
          <w:szCs w:val="20"/>
        </w:rPr>
        <w:t>Landing Distance [ft.]</w:t>
      </w:r>
      <w:r w:rsidRPr="005E6346">
        <w:rPr>
          <w:szCs w:val="20"/>
        </w:rPr>
        <w:tab/>
        <w:t xml:space="preserve">              </w:t>
      </w:r>
      <w:r w:rsidRPr="005E6346">
        <w:rPr>
          <w:szCs w:val="20"/>
        </w:rPr>
        <w:tab/>
        <w:t>755</w:t>
      </w:r>
    </w:p>
    <w:p w14:paraId="1B7D1CE8" w14:textId="77777777" w:rsidR="005E6346" w:rsidRPr="005E6346" w:rsidRDefault="005E6346" w:rsidP="005E6346">
      <w:pPr>
        <w:spacing w:after="120"/>
        <w:ind w:left="708"/>
        <w:rPr>
          <w:szCs w:val="20"/>
        </w:rPr>
      </w:pPr>
      <w:r w:rsidRPr="005E6346">
        <w:rPr>
          <w:szCs w:val="20"/>
        </w:rPr>
        <w:t xml:space="preserve">Loiter speed and cruise speed shown above are the speeds at which the aircraft will perform the most efficiently in loiter and cruise respectively. </w:t>
      </w:r>
    </w:p>
    <w:p w14:paraId="29CAB2D2" w14:textId="77777777" w:rsidR="00E6724C" w:rsidRDefault="00E6724C" w:rsidP="001B1A20">
      <w:pPr>
        <w:pStyle w:val="Text"/>
      </w:pPr>
    </w:p>
    <w:p w14:paraId="603AE127" w14:textId="77777777" w:rsidR="00186AF5" w:rsidRDefault="00186AF5" w:rsidP="001B1A20">
      <w:pPr>
        <w:pStyle w:val="Text"/>
      </w:pPr>
    </w:p>
    <w:p w14:paraId="4DDC7E38" w14:textId="77777777" w:rsidR="00186AF5" w:rsidRDefault="00186AF5" w:rsidP="00B23065">
      <w:pPr>
        <w:pStyle w:val="Heading3"/>
      </w:pPr>
      <w:bookmarkStart w:id="200" w:name="_Toc525261836"/>
      <w:r>
        <w:lastRenderedPageBreak/>
        <w:t>Loads</w:t>
      </w:r>
      <w:bookmarkEnd w:id="200"/>
    </w:p>
    <w:p w14:paraId="1EE2F726" w14:textId="77777777" w:rsidR="000956AF" w:rsidRPr="000956AF" w:rsidRDefault="000956AF" w:rsidP="000956AF">
      <w:pPr>
        <w:pStyle w:val="Heading4"/>
        <w:rPr>
          <w:lang w:val="en-GB"/>
        </w:rPr>
      </w:pPr>
      <w:bookmarkStart w:id="201" w:name="_Toc525153790"/>
      <w:bookmarkStart w:id="202" w:name="_Toc525261837"/>
      <w:r w:rsidRPr="000956AF">
        <w:rPr>
          <w:lang w:val="en-GB"/>
        </w:rPr>
        <w:t>PURPOSE</w:t>
      </w:r>
      <w:bookmarkEnd w:id="201"/>
      <w:bookmarkEnd w:id="202"/>
    </w:p>
    <w:p w14:paraId="04302741" w14:textId="77777777" w:rsidR="000956AF" w:rsidRPr="000956AF" w:rsidRDefault="000956AF" w:rsidP="000956AF">
      <w:pPr>
        <w:rPr>
          <w:lang w:val="en-GB"/>
        </w:rPr>
      </w:pPr>
      <w:r w:rsidRPr="000956AF">
        <w:rPr>
          <w:lang w:val="en-GB"/>
        </w:rPr>
        <w:t>The aim of this work is to determine critical load cases, to obtain loads for the mentioned cases on wings, horizontal tail and vertical tail of the aircraft that is to be designed within the scope of the contract signed by ODTU and TAI and to document all the findings.</w:t>
      </w:r>
    </w:p>
    <w:p w14:paraId="465E8FCD" w14:textId="77777777" w:rsidR="000956AF" w:rsidRPr="000956AF" w:rsidRDefault="000956AF" w:rsidP="000956AF">
      <w:pPr>
        <w:pStyle w:val="Heading4"/>
        <w:rPr>
          <w:lang w:val="en-GB"/>
        </w:rPr>
      </w:pPr>
      <w:bookmarkStart w:id="203" w:name="_Toc524657193"/>
      <w:bookmarkStart w:id="204" w:name="_Toc525153791"/>
      <w:bookmarkStart w:id="205" w:name="_Toc525261838"/>
      <w:r w:rsidRPr="000956AF">
        <w:rPr>
          <w:lang w:val="en-GB"/>
        </w:rPr>
        <w:t>APPLICABILITY</w:t>
      </w:r>
      <w:bookmarkEnd w:id="203"/>
      <w:bookmarkEnd w:id="204"/>
      <w:bookmarkEnd w:id="205"/>
    </w:p>
    <w:p w14:paraId="34BF853D" w14:textId="77777777" w:rsidR="000956AF" w:rsidRPr="000956AF" w:rsidRDefault="000956AF" w:rsidP="000956AF">
      <w:pPr>
        <w:rPr>
          <w:lang w:val="en-GB"/>
        </w:rPr>
      </w:pPr>
      <w:r w:rsidRPr="000956AF">
        <w:rPr>
          <w:lang w:val="en-GB"/>
        </w:rPr>
        <w:t>The study included in this document adapts the standards put forth by CS-VLA and FAR23(Federal Aviation Regulations) documents. As the work presented in this report is in concordance with the above-mentioned standards, unless there is any evidence present against the results obtained, it is convenient for the results of this study to be used as a baseline in the critical design phase of the aircraft provided the results are re-examined.</w:t>
      </w:r>
    </w:p>
    <w:p w14:paraId="32673FDD" w14:textId="77777777" w:rsidR="000956AF" w:rsidRPr="000956AF" w:rsidRDefault="000956AF" w:rsidP="000956AF">
      <w:pPr>
        <w:pStyle w:val="Heading4"/>
        <w:rPr>
          <w:lang w:val="en-GB"/>
        </w:rPr>
      </w:pPr>
      <w:bookmarkStart w:id="206" w:name="_Toc524657194"/>
      <w:bookmarkStart w:id="207" w:name="_Toc525153792"/>
      <w:bookmarkStart w:id="208" w:name="_Toc525261839"/>
      <w:r w:rsidRPr="000956AF">
        <w:rPr>
          <w:lang w:val="en-GB"/>
        </w:rPr>
        <w:t>NOMENCLATURE</w:t>
      </w:r>
      <w:bookmarkEnd w:id="206"/>
      <w:bookmarkEnd w:id="207"/>
      <w:bookmarkEnd w:id="208"/>
    </w:p>
    <w:p w14:paraId="3E09DECC" w14:textId="77777777" w:rsidR="000956AF" w:rsidRPr="000956AF" w:rsidRDefault="000956AF" w:rsidP="000956AF">
      <w:pPr>
        <w:rPr>
          <w:lang w:val="en-GB"/>
        </w:rPr>
      </w:pPr>
    </w:p>
    <w:p w14:paraId="1BB505F6" w14:textId="77777777" w:rsidR="000956AF" w:rsidRPr="000956AF" w:rsidRDefault="000956AF" w:rsidP="000956AF">
      <w:pPr>
        <w:rPr>
          <w:lang w:val="en-GB"/>
        </w:rPr>
      </w:pPr>
      <w:r w:rsidRPr="000956AF">
        <w:rPr>
          <w:lang w:val="en-GB"/>
        </w:rPr>
        <w:t>x: Negative x of Body Axis Coordinate System (Pointing towards the tail)</w:t>
      </w:r>
    </w:p>
    <w:p w14:paraId="0AB27DA5" w14:textId="77777777" w:rsidR="000956AF" w:rsidRPr="000956AF" w:rsidRDefault="000956AF" w:rsidP="000956AF">
      <w:pPr>
        <w:rPr>
          <w:lang w:val="en-GB"/>
        </w:rPr>
      </w:pPr>
      <w:r w:rsidRPr="000956AF">
        <w:rPr>
          <w:lang w:val="en-GB"/>
        </w:rPr>
        <w:t>y: y of Body Axis Coordinate System</w:t>
      </w:r>
    </w:p>
    <w:p w14:paraId="7C8ADD28" w14:textId="77777777" w:rsidR="000956AF" w:rsidRPr="000956AF" w:rsidRDefault="000956AF" w:rsidP="000956AF">
      <w:pPr>
        <w:rPr>
          <w:lang w:val="en-GB"/>
        </w:rPr>
      </w:pPr>
      <w:r w:rsidRPr="000956AF">
        <w:rPr>
          <w:lang w:val="en-GB"/>
        </w:rPr>
        <w:t>z: Negative z of Body Axis Coordinate System (Pointing against the ground during level flight)</w:t>
      </w:r>
    </w:p>
    <w:p w14:paraId="76534CE7" w14:textId="77777777" w:rsidR="000956AF" w:rsidRPr="000956AF" w:rsidRDefault="009F22DF" w:rsidP="000956AF">
      <w:pPr>
        <w:rPr>
          <w:lang w:val="en-GB"/>
        </w:rPr>
      </w:pPr>
      <m:oMath>
        <m:sSub>
          <m:sSubPr>
            <m:ctrlPr>
              <w:rPr>
                <w:rFonts w:ascii="Cambria Math" w:hAnsi="Cambria Math"/>
                <w:i/>
                <w:lang w:val="en-GB"/>
              </w:rPr>
            </m:ctrlPr>
          </m:sSubPr>
          <m:e>
            <m:r>
              <w:rPr>
                <w:rFonts w:ascii="Cambria Math" w:hAnsi="Cambria Math"/>
                <w:lang w:val="en-GB"/>
              </w:rPr>
              <m:t>F</m:t>
            </m:r>
          </m:e>
          <m:sub>
            <m:r>
              <w:rPr>
                <w:rFonts w:ascii="Cambria Math" w:hAnsi="Cambria Math"/>
                <w:lang w:val="en-GB"/>
              </w:rPr>
              <m:t>x</m:t>
            </m:r>
          </m:sub>
        </m:sSub>
      </m:oMath>
      <w:r w:rsidR="000956AF" w:rsidRPr="000956AF">
        <w:rPr>
          <w:lang w:val="en-GB"/>
        </w:rPr>
        <w:t xml:space="preserve"> : Force in x-direction</w:t>
      </w:r>
    </w:p>
    <w:p w14:paraId="74BA200B" w14:textId="77777777" w:rsidR="000956AF" w:rsidRPr="000956AF" w:rsidRDefault="009F22DF" w:rsidP="000956AF">
      <w:pPr>
        <w:rPr>
          <w:lang w:val="en-GB"/>
        </w:rPr>
      </w:pPr>
      <m:oMath>
        <m:sSub>
          <m:sSubPr>
            <m:ctrlPr>
              <w:rPr>
                <w:rFonts w:ascii="Cambria Math" w:hAnsi="Cambria Math"/>
                <w:i/>
                <w:lang w:val="en-GB"/>
              </w:rPr>
            </m:ctrlPr>
          </m:sSubPr>
          <m:e>
            <m:r>
              <w:rPr>
                <w:rFonts w:ascii="Cambria Math" w:hAnsi="Cambria Math"/>
                <w:lang w:val="en-GB"/>
              </w:rPr>
              <m:t>F</m:t>
            </m:r>
          </m:e>
          <m:sub>
            <m:r>
              <w:rPr>
                <w:rFonts w:ascii="Cambria Math" w:hAnsi="Cambria Math"/>
                <w:lang w:val="en-GB"/>
              </w:rPr>
              <m:t>z</m:t>
            </m:r>
          </m:sub>
        </m:sSub>
      </m:oMath>
      <w:r w:rsidR="000956AF" w:rsidRPr="000956AF">
        <w:rPr>
          <w:lang w:val="en-GB"/>
        </w:rPr>
        <w:t xml:space="preserve"> : Force in z-direction</w:t>
      </w:r>
    </w:p>
    <w:p w14:paraId="236C3604" w14:textId="77777777" w:rsidR="000956AF" w:rsidRPr="000956AF" w:rsidRDefault="009F22DF" w:rsidP="000956AF">
      <w:pPr>
        <w:rPr>
          <w:lang w:val="en-GB"/>
        </w:rPr>
      </w:pPr>
      <m:oMath>
        <m:sSub>
          <m:sSubPr>
            <m:ctrlPr>
              <w:rPr>
                <w:rFonts w:ascii="Cambria Math" w:hAnsi="Cambria Math"/>
                <w:i/>
                <w:lang w:val="en-GB"/>
              </w:rPr>
            </m:ctrlPr>
          </m:sSubPr>
          <m:e>
            <m:r>
              <w:rPr>
                <w:rFonts w:ascii="Cambria Math" w:hAnsi="Cambria Math"/>
                <w:lang w:val="en-GB"/>
              </w:rPr>
              <m:t>S</m:t>
            </m:r>
          </m:e>
          <m:sub>
            <m:r>
              <w:rPr>
                <w:rFonts w:ascii="Cambria Math" w:hAnsi="Cambria Math"/>
                <w:lang w:val="en-GB"/>
              </w:rPr>
              <m:t>x</m:t>
            </m:r>
          </m:sub>
        </m:sSub>
      </m:oMath>
      <w:r w:rsidR="000956AF" w:rsidRPr="000956AF">
        <w:rPr>
          <w:lang w:val="en-GB"/>
        </w:rPr>
        <w:t xml:space="preserve"> : Shear Force in x-direction</w:t>
      </w:r>
    </w:p>
    <w:p w14:paraId="09610036" w14:textId="77777777" w:rsidR="000956AF" w:rsidRPr="000956AF" w:rsidRDefault="009F22DF" w:rsidP="000956AF">
      <w:pPr>
        <w:rPr>
          <w:lang w:val="en-GB"/>
        </w:rPr>
      </w:pPr>
      <m:oMath>
        <m:sSub>
          <m:sSubPr>
            <m:ctrlPr>
              <w:rPr>
                <w:rFonts w:ascii="Cambria Math" w:hAnsi="Cambria Math"/>
                <w:i/>
                <w:lang w:val="en-GB"/>
              </w:rPr>
            </m:ctrlPr>
          </m:sSubPr>
          <m:e>
            <m:r>
              <w:rPr>
                <w:rFonts w:ascii="Cambria Math" w:hAnsi="Cambria Math"/>
                <w:lang w:val="en-GB"/>
              </w:rPr>
              <m:t>S</m:t>
            </m:r>
          </m:e>
          <m:sub>
            <m:r>
              <w:rPr>
                <w:rFonts w:ascii="Cambria Math" w:hAnsi="Cambria Math"/>
                <w:lang w:val="en-GB"/>
              </w:rPr>
              <m:t>y</m:t>
            </m:r>
          </m:sub>
        </m:sSub>
      </m:oMath>
      <w:r w:rsidR="000956AF" w:rsidRPr="000956AF">
        <w:rPr>
          <w:lang w:val="en-GB"/>
        </w:rPr>
        <w:t>: Shear Force in y-direction</w:t>
      </w:r>
    </w:p>
    <w:p w14:paraId="6951D967" w14:textId="77777777" w:rsidR="000956AF" w:rsidRPr="000956AF" w:rsidRDefault="009F22DF" w:rsidP="000956AF">
      <w:pPr>
        <w:rPr>
          <w:lang w:val="en-GB"/>
        </w:rPr>
      </w:pPr>
      <m:oMath>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x</m:t>
            </m:r>
          </m:sub>
        </m:sSub>
      </m:oMath>
      <w:r w:rsidR="000956AF" w:rsidRPr="000956AF">
        <w:rPr>
          <w:lang w:val="en-GB"/>
        </w:rPr>
        <w:t>: Moment about x-axis</w:t>
      </w:r>
    </w:p>
    <w:p w14:paraId="040E30B1" w14:textId="77777777" w:rsidR="000956AF" w:rsidRPr="000956AF" w:rsidRDefault="009F22DF" w:rsidP="000956AF">
      <w:pPr>
        <w:rPr>
          <w:lang w:val="en-GB"/>
        </w:rPr>
      </w:pPr>
      <m:oMath>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y</m:t>
            </m:r>
          </m:sub>
        </m:sSub>
      </m:oMath>
      <w:r w:rsidR="000956AF" w:rsidRPr="000956AF">
        <w:rPr>
          <w:lang w:val="en-GB"/>
        </w:rPr>
        <w:t>: Moment about y-axis</w:t>
      </w:r>
    </w:p>
    <w:p w14:paraId="2F6EBBD6" w14:textId="77777777" w:rsidR="000956AF" w:rsidRPr="000956AF" w:rsidRDefault="009F22DF" w:rsidP="000956AF">
      <w:pPr>
        <w:rPr>
          <w:lang w:val="en-GB"/>
        </w:rPr>
      </w:pPr>
      <m:oMath>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z</m:t>
            </m:r>
          </m:sub>
        </m:sSub>
      </m:oMath>
      <w:r w:rsidR="000956AF" w:rsidRPr="000956AF">
        <w:rPr>
          <w:lang w:val="en-GB"/>
        </w:rPr>
        <w:t>: Moment about z-axis</w:t>
      </w:r>
    </w:p>
    <w:p w14:paraId="4628C9CC" w14:textId="77777777" w:rsidR="000956AF" w:rsidRPr="000956AF" w:rsidRDefault="000956AF" w:rsidP="000956AF">
      <w:pPr>
        <w:rPr>
          <w:lang w:val="en-GB"/>
        </w:rPr>
      </w:pPr>
      <w:r w:rsidRPr="000956AF">
        <w:rPr>
          <w:lang w:val="en-GB"/>
        </w:rPr>
        <w:t>V: Internal Shear Force</w:t>
      </w:r>
    </w:p>
    <w:p w14:paraId="25D274C6" w14:textId="77777777" w:rsidR="000956AF" w:rsidRPr="000956AF" w:rsidRDefault="000956AF" w:rsidP="000956AF">
      <w:pPr>
        <w:rPr>
          <w:lang w:val="en-GB"/>
        </w:rPr>
      </w:pPr>
      <w:r w:rsidRPr="000956AF">
        <w:rPr>
          <w:lang w:val="en-GB"/>
        </w:rPr>
        <w:t>q: Distributed Force</w:t>
      </w:r>
    </w:p>
    <w:p w14:paraId="15D6855B" w14:textId="77777777" w:rsidR="000956AF" w:rsidRPr="000956AF" w:rsidRDefault="000956AF" w:rsidP="000956AF">
      <w:pPr>
        <w:rPr>
          <w:lang w:val="en-GB"/>
        </w:rPr>
      </w:pPr>
      <w:r w:rsidRPr="000956AF">
        <w:rPr>
          <w:lang w:val="en-GB"/>
        </w:rPr>
        <w:t>P: Pressure</w:t>
      </w:r>
    </w:p>
    <w:p w14:paraId="61C6BB17" w14:textId="77777777" w:rsidR="000956AF" w:rsidRPr="000956AF" w:rsidRDefault="000956AF" w:rsidP="000956AF">
      <w:pPr>
        <w:rPr>
          <w:lang w:val="en-GB"/>
        </w:rPr>
      </w:pPr>
      <w:r w:rsidRPr="000956AF">
        <w:rPr>
          <w:lang w:val="en-GB"/>
        </w:rPr>
        <w:t>M/S: Wing Loading</w:t>
      </w:r>
    </w:p>
    <w:p w14:paraId="200442B1" w14:textId="77777777" w:rsidR="000956AF" w:rsidRPr="000956AF" w:rsidRDefault="000956AF" w:rsidP="000956AF">
      <w:pPr>
        <w:rPr>
          <w:lang w:val="en-GB"/>
        </w:rPr>
      </w:pPr>
      <w:r w:rsidRPr="000956AF">
        <w:rPr>
          <w:lang w:val="en-GB"/>
        </w:rPr>
        <w:t>g: Gravitational Acceleration</w:t>
      </w:r>
    </w:p>
    <w:p w14:paraId="5E7F31E7" w14:textId="77777777" w:rsidR="000956AF" w:rsidRPr="000956AF" w:rsidRDefault="000956AF" w:rsidP="000956AF">
      <w:pPr>
        <w:pStyle w:val="Heading4"/>
        <w:rPr>
          <w:lang w:val="tr-TR"/>
        </w:rPr>
      </w:pPr>
      <w:bookmarkStart w:id="209" w:name="_Toc525153793"/>
      <w:bookmarkStart w:id="210" w:name="_Toc525261840"/>
      <w:bookmarkStart w:id="211" w:name="_Toc524657195"/>
      <w:r w:rsidRPr="000956AF">
        <w:rPr>
          <w:lang w:val="tr-TR"/>
        </w:rPr>
        <w:t>GENERAL</w:t>
      </w:r>
      <w:bookmarkEnd w:id="209"/>
      <w:bookmarkEnd w:id="210"/>
    </w:p>
    <w:p w14:paraId="50AA4E32" w14:textId="43A47CD8" w:rsidR="000956AF" w:rsidRDefault="000956AF" w:rsidP="000956AF">
      <w:pPr>
        <w:rPr>
          <w:lang w:val="en-GB"/>
        </w:rPr>
      </w:pPr>
      <w:r w:rsidRPr="000956AF">
        <w:rPr>
          <w:lang w:val="en-GB"/>
        </w:rPr>
        <w:t xml:space="preserve">A number of properties of the aircraft that define the aircraft in consideration for the load analyses documented in next sections of this report are tabulated in </w:t>
      </w:r>
      <w:r w:rsidRPr="000956AF">
        <w:rPr>
          <w:i/>
          <w:lang w:val="en-GB"/>
        </w:rPr>
        <w:t xml:space="preserve">Table </w:t>
      </w:r>
      <w:r w:rsidR="00BF6498">
        <w:rPr>
          <w:i/>
          <w:lang w:val="en-GB"/>
        </w:rPr>
        <w:t>30</w:t>
      </w:r>
      <w:r w:rsidRPr="000956AF">
        <w:rPr>
          <w:i/>
          <w:lang w:val="en-GB"/>
        </w:rPr>
        <w:t xml:space="preserve">. </w:t>
      </w:r>
      <w:r w:rsidRPr="000956AF">
        <w:rPr>
          <w:lang w:val="en-GB"/>
        </w:rPr>
        <w:t>Note that some of the properties listed in the following table are not available in hand definitively are either based on assumptions or data the competitor aircraft manufacturers provide.</w:t>
      </w:r>
    </w:p>
    <w:p w14:paraId="3F148D0E" w14:textId="77777777" w:rsidR="00EA1FBA" w:rsidRDefault="00EA1FBA" w:rsidP="00EA1FBA">
      <w:pPr>
        <w:pStyle w:val="Caption"/>
        <w:jc w:val="center"/>
      </w:pPr>
      <w:r>
        <w:t xml:space="preserve">Table </w:t>
      </w:r>
      <w:r>
        <w:fldChar w:fldCharType="begin"/>
      </w:r>
      <w:r>
        <w:instrText xml:space="preserve"> STYLEREF 2 \s </w:instrText>
      </w:r>
      <w:r>
        <w:fldChar w:fldCharType="separate"/>
      </w:r>
      <w:r>
        <w:rPr>
          <w:noProof/>
        </w:rPr>
        <w:t>3.1</w:t>
      </w:r>
      <w:r>
        <w:fldChar w:fldCharType="end"/>
      </w:r>
      <w:r>
        <w:noBreakHyphen/>
      </w:r>
      <w:r>
        <w:fldChar w:fldCharType="begin"/>
      </w:r>
      <w:r>
        <w:instrText xml:space="preserve"> SEQ Table \* ARABIC \s 2 </w:instrText>
      </w:r>
      <w:r>
        <w:fldChar w:fldCharType="separate"/>
      </w:r>
      <w:r>
        <w:rPr>
          <w:noProof/>
        </w:rPr>
        <w:t>30</w:t>
      </w:r>
      <w:r>
        <w:fldChar w:fldCharType="end"/>
      </w:r>
      <w:r>
        <w:t xml:space="preserve">. </w:t>
      </w:r>
      <w:r w:rsidRPr="006217CE">
        <w:t>Main Properties of the Aircraft used in the Analyses</w:t>
      </w:r>
    </w:p>
    <w:p w14:paraId="18563AA5" w14:textId="77777777" w:rsidR="00EA1FBA" w:rsidRPr="000956AF" w:rsidRDefault="00EA1FBA" w:rsidP="000956AF">
      <w:pPr>
        <w:rPr>
          <w:lang w:val="en-GB"/>
        </w:rPr>
      </w:pPr>
    </w:p>
    <w:tbl>
      <w:tblPr>
        <w:tblStyle w:val="TableGrid"/>
        <w:tblW w:w="8707" w:type="dxa"/>
        <w:tblInd w:w="360" w:type="dxa"/>
        <w:tblLook w:val="04A0" w:firstRow="1" w:lastRow="0" w:firstColumn="1" w:lastColumn="0" w:noHBand="0" w:noVBand="1"/>
      </w:tblPr>
      <w:tblGrid>
        <w:gridCol w:w="2657"/>
        <w:gridCol w:w="1373"/>
        <w:gridCol w:w="3543"/>
        <w:gridCol w:w="1134"/>
      </w:tblGrid>
      <w:tr w:rsidR="000956AF" w:rsidRPr="000956AF" w14:paraId="52AD9CF0" w14:textId="77777777" w:rsidTr="000956AF">
        <w:trPr>
          <w:trHeight w:val="337"/>
        </w:trPr>
        <w:tc>
          <w:tcPr>
            <w:tcW w:w="4030" w:type="dxa"/>
            <w:gridSpan w:val="2"/>
            <w:vAlign w:val="center"/>
          </w:tcPr>
          <w:p w14:paraId="3086C7DB" w14:textId="77777777" w:rsidR="000956AF" w:rsidRPr="000956AF" w:rsidRDefault="000956AF" w:rsidP="000956AF">
            <w:pPr>
              <w:spacing w:after="160" w:line="259" w:lineRule="auto"/>
              <w:rPr>
                <w:b/>
                <w:lang w:val="en-GB"/>
              </w:rPr>
            </w:pPr>
            <w:r w:rsidRPr="000956AF">
              <w:rPr>
                <w:b/>
                <w:lang w:val="en-GB"/>
              </w:rPr>
              <w:t>GENERAL</w:t>
            </w:r>
          </w:p>
        </w:tc>
        <w:tc>
          <w:tcPr>
            <w:tcW w:w="4677" w:type="dxa"/>
            <w:gridSpan w:val="2"/>
          </w:tcPr>
          <w:p w14:paraId="3DADE16B" w14:textId="77777777" w:rsidR="000956AF" w:rsidRPr="000956AF" w:rsidRDefault="000956AF" w:rsidP="000956AF">
            <w:pPr>
              <w:spacing w:after="160" w:line="259" w:lineRule="auto"/>
              <w:rPr>
                <w:b/>
                <w:lang w:val="en-GB"/>
              </w:rPr>
            </w:pPr>
            <w:r w:rsidRPr="000956AF">
              <w:rPr>
                <w:b/>
                <w:lang w:val="en-GB"/>
              </w:rPr>
              <w:t>VERTICAL TAIL</w:t>
            </w:r>
          </w:p>
        </w:tc>
      </w:tr>
      <w:tr w:rsidR="000956AF" w:rsidRPr="000956AF" w14:paraId="364ECCF6" w14:textId="77777777" w:rsidTr="000956AF">
        <w:trPr>
          <w:trHeight w:val="337"/>
        </w:trPr>
        <w:tc>
          <w:tcPr>
            <w:tcW w:w="2657" w:type="dxa"/>
            <w:vAlign w:val="center"/>
          </w:tcPr>
          <w:p w14:paraId="696A7F92" w14:textId="77777777" w:rsidR="000956AF" w:rsidRPr="000956AF" w:rsidRDefault="000956AF" w:rsidP="000956AF">
            <w:pPr>
              <w:spacing w:after="160" w:line="259" w:lineRule="auto"/>
              <w:rPr>
                <w:lang w:val="en-GB"/>
              </w:rPr>
            </w:pPr>
            <w:r w:rsidRPr="000956AF">
              <w:rPr>
                <w:lang w:val="en-GB"/>
              </w:rPr>
              <w:t>Maximum Weight</w:t>
            </w:r>
          </w:p>
        </w:tc>
        <w:tc>
          <w:tcPr>
            <w:tcW w:w="1373" w:type="dxa"/>
            <w:vAlign w:val="center"/>
          </w:tcPr>
          <w:p w14:paraId="35AD02D2" w14:textId="77777777" w:rsidR="000956AF" w:rsidRPr="000956AF" w:rsidRDefault="000956AF" w:rsidP="000956AF">
            <w:pPr>
              <w:spacing w:after="160" w:line="259" w:lineRule="auto"/>
              <w:rPr>
                <w:lang w:val="en-GB"/>
              </w:rPr>
            </w:pPr>
            <w:r w:rsidRPr="000956AF">
              <w:rPr>
                <w:lang w:val="en-GB"/>
              </w:rPr>
              <w:t>750 kg</w:t>
            </w:r>
          </w:p>
        </w:tc>
        <w:tc>
          <w:tcPr>
            <w:tcW w:w="3543" w:type="dxa"/>
            <w:vAlign w:val="center"/>
          </w:tcPr>
          <w:p w14:paraId="4951F2A7" w14:textId="77777777" w:rsidR="000956AF" w:rsidRPr="000956AF" w:rsidRDefault="000956AF" w:rsidP="000956AF">
            <w:pPr>
              <w:spacing w:after="160" w:line="259" w:lineRule="auto"/>
              <w:rPr>
                <w:lang w:val="en-GB"/>
              </w:rPr>
            </w:pPr>
            <w:r w:rsidRPr="000956AF">
              <w:rPr>
                <w:lang w:val="en-GB"/>
              </w:rPr>
              <w:t>Vertical Tail Area</w:t>
            </w:r>
          </w:p>
        </w:tc>
        <w:tc>
          <w:tcPr>
            <w:tcW w:w="1134" w:type="dxa"/>
            <w:vAlign w:val="center"/>
          </w:tcPr>
          <w:p w14:paraId="67D6CBA1" w14:textId="77777777" w:rsidR="000956AF" w:rsidRPr="000956AF" w:rsidRDefault="000956AF" w:rsidP="000956AF">
            <w:pPr>
              <w:spacing w:after="160" w:line="259" w:lineRule="auto"/>
              <w:rPr>
                <w:lang w:val="en-GB"/>
              </w:rPr>
            </w:pPr>
            <w:r w:rsidRPr="000956AF">
              <w:rPr>
                <w:lang w:val="en-GB"/>
              </w:rPr>
              <w:t>1.04 m</w:t>
            </w:r>
            <w:r w:rsidRPr="000956AF">
              <w:rPr>
                <w:vertAlign w:val="superscript"/>
                <w:lang w:val="en-GB"/>
              </w:rPr>
              <w:t>2</w:t>
            </w:r>
          </w:p>
        </w:tc>
      </w:tr>
      <w:tr w:rsidR="000956AF" w:rsidRPr="000956AF" w14:paraId="5817B155" w14:textId="77777777" w:rsidTr="000956AF">
        <w:trPr>
          <w:trHeight w:val="337"/>
        </w:trPr>
        <w:tc>
          <w:tcPr>
            <w:tcW w:w="2657" w:type="dxa"/>
            <w:vAlign w:val="center"/>
          </w:tcPr>
          <w:p w14:paraId="0819BB4F" w14:textId="77777777" w:rsidR="000956AF" w:rsidRPr="000956AF" w:rsidRDefault="000956AF" w:rsidP="000956AF">
            <w:pPr>
              <w:spacing w:after="160" w:line="259" w:lineRule="auto"/>
              <w:rPr>
                <w:lang w:val="en-GB"/>
              </w:rPr>
            </w:pPr>
            <w:r w:rsidRPr="000956AF">
              <w:rPr>
                <w:lang w:val="en-GB"/>
              </w:rPr>
              <w:lastRenderedPageBreak/>
              <w:t>Gross Weight</w:t>
            </w:r>
          </w:p>
        </w:tc>
        <w:tc>
          <w:tcPr>
            <w:tcW w:w="1373" w:type="dxa"/>
            <w:vAlign w:val="center"/>
          </w:tcPr>
          <w:p w14:paraId="5E33732E" w14:textId="77777777" w:rsidR="000956AF" w:rsidRPr="000956AF" w:rsidRDefault="000956AF" w:rsidP="000956AF">
            <w:pPr>
              <w:spacing w:after="160" w:line="259" w:lineRule="auto"/>
              <w:rPr>
                <w:lang w:val="en-GB"/>
              </w:rPr>
            </w:pPr>
            <w:r w:rsidRPr="000956AF">
              <w:rPr>
                <w:lang w:val="en-GB"/>
              </w:rPr>
              <w:t>584.4 kg</w:t>
            </w:r>
          </w:p>
        </w:tc>
        <w:tc>
          <w:tcPr>
            <w:tcW w:w="3543" w:type="dxa"/>
            <w:vAlign w:val="center"/>
          </w:tcPr>
          <w:p w14:paraId="76D68F5D" w14:textId="77777777" w:rsidR="000956AF" w:rsidRPr="000956AF" w:rsidRDefault="000956AF" w:rsidP="000956AF">
            <w:pPr>
              <w:spacing w:after="160" w:line="259" w:lineRule="auto"/>
              <w:rPr>
                <w:lang w:val="en-GB"/>
              </w:rPr>
            </w:pPr>
            <w:r w:rsidRPr="000956AF">
              <w:rPr>
                <w:lang w:val="en-GB"/>
              </w:rPr>
              <w:t>Vertical Tail Span</w:t>
            </w:r>
          </w:p>
        </w:tc>
        <w:tc>
          <w:tcPr>
            <w:tcW w:w="1134" w:type="dxa"/>
            <w:vAlign w:val="center"/>
          </w:tcPr>
          <w:p w14:paraId="2046D2F4" w14:textId="77777777" w:rsidR="000956AF" w:rsidRPr="000956AF" w:rsidRDefault="000956AF" w:rsidP="000956AF">
            <w:pPr>
              <w:spacing w:after="160" w:line="259" w:lineRule="auto"/>
              <w:rPr>
                <w:lang w:val="en-GB"/>
              </w:rPr>
            </w:pPr>
            <w:r w:rsidRPr="000956AF">
              <w:rPr>
                <w:lang w:val="en-GB"/>
              </w:rPr>
              <w:t>1.25 m</w:t>
            </w:r>
          </w:p>
        </w:tc>
      </w:tr>
      <w:tr w:rsidR="000956AF" w:rsidRPr="000956AF" w14:paraId="53C8CEC4" w14:textId="77777777" w:rsidTr="000956AF">
        <w:trPr>
          <w:trHeight w:val="337"/>
        </w:trPr>
        <w:tc>
          <w:tcPr>
            <w:tcW w:w="2657" w:type="dxa"/>
            <w:vAlign w:val="center"/>
          </w:tcPr>
          <w:p w14:paraId="1FFAE9CA" w14:textId="77777777" w:rsidR="000956AF" w:rsidRPr="000956AF" w:rsidRDefault="000956AF" w:rsidP="000956AF">
            <w:pPr>
              <w:spacing w:after="160" w:line="259" w:lineRule="auto"/>
              <w:rPr>
                <w:lang w:val="en-GB"/>
              </w:rPr>
            </w:pPr>
            <w:r w:rsidRPr="000956AF">
              <w:rPr>
                <w:lang w:val="en-GB"/>
              </w:rPr>
              <w:t>Length of the Airplane</w:t>
            </w:r>
          </w:p>
        </w:tc>
        <w:tc>
          <w:tcPr>
            <w:tcW w:w="1373" w:type="dxa"/>
            <w:vAlign w:val="center"/>
          </w:tcPr>
          <w:p w14:paraId="77E7B109" w14:textId="77777777" w:rsidR="000956AF" w:rsidRPr="000956AF" w:rsidRDefault="000956AF" w:rsidP="000956AF">
            <w:pPr>
              <w:spacing w:after="160" w:line="259" w:lineRule="auto"/>
              <w:rPr>
                <w:lang w:val="en-GB"/>
              </w:rPr>
            </w:pPr>
            <w:r w:rsidRPr="000956AF">
              <w:rPr>
                <w:lang w:val="en-GB"/>
              </w:rPr>
              <w:t>7.04 m</w:t>
            </w:r>
          </w:p>
        </w:tc>
        <w:tc>
          <w:tcPr>
            <w:tcW w:w="4677" w:type="dxa"/>
            <w:gridSpan w:val="2"/>
            <w:vAlign w:val="center"/>
          </w:tcPr>
          <w:p w14:paraId="0E7FB17D" w14:textId="77777777" w:rsidR="000956AF" w:rsidRPr="000956AF" w:rsidRDefault="000956AF" w:rsidP="000956AF">
            <w:pPr>
              <w:spacing w:after="160" w:line="259" w:lineRule="auto"/>
              <w:rPr>
                <w:b/>
                <w:lang w:val="en-GB"/>
              </w:rPr>
            </w:pPr>
            <w:r w:rsidRPr="000956AF">
              <w:rPr>
                <w:b/>
                <w:lang w:val="en-GB"/>
              </w:rPr>
              <w:t>HORIZONTAL TAIL</w:t>
            </w:r>
          </w:p>
        </w:tc>
      </w:tr>
      <w:tr w:rsidR="000956AF" w:rsidRPr="000956AF" w14:paraId="74207694" w14:textId="77777777" w:rsidTr="000956AF">
        <w:trPr>
          <w:trHeight w:val="337"/>
        </w:trPr>
        <w:tc>
          <w:tcPr>
            <w:tcW w:w="2657" w:type="dxa"/>
            <w:vAlign w:val="center"/>
          </w:tcPr>
          <w:p w14:paraId="59B1248C" w14:textId="77777777" w:rsidR="000956AF" w:rsidRPr="000956AF" w:rsidRDefault="000956AF" w:rsidP="000956AF">
            <w:pPr>
              <w:spacing w:after="160" w:line="259" w:lineRule="auto"/>
              <w:rPr>
                <w:lang w:val="en-GB"/>
              </w:rPr>
            </w:pPr>
            <w:r w:rsidRPr="000956AF">
              <w:rPr>
                <w:lang w:val="en-GB"/>
              </w:rPr>
              <w:t>Investigated Altitudes</w:t>
            </w:r>
          </w:p>
        </w:tc>
        <w:tc>
          <w:tcPr>
            <w:tcW w:w="1373" w:type="dxa"/>
            <w:vAlign w:val="center"/>
          </w:tcPr>
          <w:p w14:paraId="7BD3E58C" w14:textId="77777777" w:rsidR="000956AF" w:rsidRPr="000956AF" w:rsidRDefault="000956AF" w:rsidP="000956AF">
            <w:pPr>
              <w:spacing w:after="160" w:line="259" w:lineRule="auto"/>
              <w:rPr>
                <w:lang w:val="en-GB"/>
              </w:rPr>
            </w:pPr>
            <w:r w:rsidRPr="000956AF">
              <w:rPr>
                <w:lang w:val="en-GB"/>
              </w:rPr>
              <w:t>0-5000-7500 ft</w:t>
            </w:r>
          </w:p>
        </w:tc>
        <w:tc>
          <w:tcPr>
            <w:tcW w:w="3543" w:type="dxa"/>
            <w:vAlign w:val="center"/>
          </w:tcPr>
          <w:p w14:paraId="0B1A3222" w14:textId="77777777" w:rsidR="000956AF" w:rsidRPr="000956AF" w:rsidRDefault="000956AF" w:rsidP="000956AF">
            <w:pPr>
              <w:spacing w:after="160" w:line="259" w:lineRule="auto"/>
              <w:rPr>
                <w:lang w:val="en-GB"/>
              </w:rPr>
            </w:pPr>
            <w:r w:rsidRPr="000956AF">
              <w:rPr>
                <w:lang w:val="en-GB"/>
              </w:rPr>
              <w:t>Horizontal Tail Area</w:t>
            </w:r>
          </w:p>
        </w:tc>
        <w:tc>
          <w:tcPr>
            <w:tcW w:w="1134" w:type="dxa"/>
            <w:vAlign w:val="center"/>
          </w:tcPr>
          <w:p w14:paraId="07020903" w14:textId="77777777" w:rsidR="000956AF" w:rsidRPr="000956AF" w:rsidRDefault="000956AF" w:rsidP="000956AF">
            <w:pPr>
              <w:spacing w:after="160" w:line="259" w:lineRule="auto"/>
              <w:rPr>
                <w:lang w:val="en-GB"/>
              </w:rPr>
            </w:pPr>
            <w:r w:rsidRPr="000956AF">
              <w:rPr>
                <w:lang w:val="en-GB"/>
              </w:rPr>
              <w:t>0.99 m</w:t>
            </w:r>
            <w:r w:rsidRPr="000956AF">
              <w:rPr>
                <w:vertAlign w:val="superscript"/>
                <w:lang w:val="en-GB"/>
              </w:rPr>
              <w:t>2</w:t>
            </w:r>
          </w:p>
        </w:tc>
      </w:tr>
      <w:tr w:rsidR="000956AF" w:rsidRPr="000956AF" w14:paraId="31F0C1B2" w14:textId="77777777" w:rsidTr="000956AF">
        <w:trPr>
          <w:trHeight w:val="337"/>
        </w:trPr>
        <w:tc>
          <w:tcPr>
            <w:tcW w:w="2657" w:type="dxa"/>
            <w:vAlign w:val="center"/>
          </w:tcPr>
          <w:p w14:paraId="1C71F857" w14:textId="77777777" w:rsidR="000956AF" w:rsidRPr="000956AF" w:rsidRDefault="000956AF" w:rsidP="000956AF">
            <w:pPr>
              <w:spacing w:after="160" w:line="259" w:lineRule="auto"/>
              <w:rPr>
                <w:lang w:val="en-GB"/>
              </w:rPr>
            </w:pPr>
            <w:r w:rsidRPr="000956AF">
              <w:rPr>
                <w:lang w:val="en-GB"/>
              </w:rPr>
              <w:t>Investigated Weight Range</w:t>
            </w:r>
          </w:p>
        </w:tc>
        <w:tc>
          <w:tcPr>
            <w:tcW w:w="1373" w:type="dxa"/>
            <w:vAlign w:val="center"/>
          </w:tcPr>
          <w:p w14:paraId="5B50DCB9" w14:textId="77777777" w:rsidR="000956AF" w:rsidRPr="000956AF" w:rsidRDefault="000956AF" w:rsidP="000956AF">
            <w:pPr>
              <w:spacing w:after="160" w:line="259" w:lineRule="auto"/>
              <w:rPr>
                <w:lang w:val="en-GB"/>
              </w:rPr>
            </w:pPr>
            <w:r w:rsidRPr="000956AF">
              <w:rPr>
                <w:lang w:val="en-GB"/>
              </w:rPr>
              <w:t>750-703-612-571.5 kg</w:t>
            </w:r>
          </w:p>
        </w:tc>
        <w:tc>
          <w:tcPr>
            <w:tcW w:w="3543" w:type="dxa"/>
            <w:vAlign w:val="center"/>
          </w:tcPr>
          <w:p w14:paraId="48308B1C" w14:textId="77777777" w:rsidR="000956AF" w:rsidRPr="000956AF" w:rsidRDefault="000956AF" w:rsidP="000956AF">
            <w:pPr>
              <w:spacing w:after="160" w:line="259" w:lineRule="auto"/>
              <w:rPr>
                <w:lang w:val="en-GB"/>
              </w:rPr>
            </w:pPr>
            <w:r w:rsidRPr="000956AF">
              <w:rPr>
                <w:lang w:val="en-GB"/>
              </w:rPr>
              <w:t>Aspect Ratio of HT</w:t>
            </w:r>
          </w:p>
        </w:tc>
        <w:tc>
          <w:tcPr>
            <w:tcW w:w="1134" w:type="dxa"/>
            <w:vAlign w:val="center"/>
          </w:tcPr>
          <w:p w14:paraId="09558C37" w14:textId="77777777" w:rsidR="000956AF" w:rsidRPr="000956AF" w:rsidRDefault="000956AF" w:rsidP="000956AF">
            <w:pPr>
              <w:spacing w:after="160" w:line="259" w:lineRule="auto"/>
              <w:rPr>
                <w:lang w:val="en-GB"/>
              </w:rPr>
            </w:pPr>
            <w:r w:rsidRPr="000956AF">
              <w:rPr>
                <w:lang w:val="en-GB"/>
              </w:rPr>
              <w:t>3.6</w:t>
            </w:r>
          </w:p>
        </w:tc>
      </w:tr>
      <w:tr w:rsidR="000956AF" w:rsidRPr="000956AF" w14:paraId="63FB0E02" w14:textId="77777777" w:rsidTr="000956AF">
        <w:trPr>
          <w:trHeight w:val="337"/>
        </w:trPr>
        <w:tc>
          <w:tcPr>
            <w:tcW w:w="2657" w:type="dxa"/>
            <w:vAlign w:val="center"/>
          </w:tcPr>
          <w:p w14:paraId="7C43877A" w14:textId="77777777" w:rsidR="000956AF" w:rsidRPr="000956AF" w:rsidRDefault="000956AF" w:rsidP="000956AF">
            <w:pPr>
              <w:spacing w:after="160" w:line="259" w:lineRule="auto"/>
              <w:rPr>
                <w:lang w:val="en-GB"/>
              </w:rPr>
            </w:pPr>
            <w:r w:rsidRPr="000956AF">
              <w:rPr>
                <w:lang w:val="en-GB"/>
              </w:rPr>
              <w:t>Wing Loading</w:t>
            </w:r>
          </w:p>
        </w:tc>
        <w:tc>
          <w:tcPr>
            <w:tcW w:w="1373" w:type="dxa"/>
            <w:vAlign w:val="center"/>
          </w:tcPr>
          <w:p w14:paraId="45B14DE7" w14:textId="77777777" w:rsidR="000956AF" w:rsidRPr="000956AF" w:rsidRDefault="000956AF" w:rsidP="000956AF">
            <w:pPr>
              <w:spacing w:after="160" w:line="259" w:lineRule="auto"/>
              <w:rPr>
                <w:lang w:val="en-GB"/>
              </w:rPr>
            </w:pPr>
            <w:r w:rsidRPr="000956AF">
              <w:rPr>
                <w:lang w:val="en-GB"/>
              </w:rPr>
              <w:t>57.52 kg/m</w:t>
            </w:r>
            <w:r w:rsidRPr="000956AF">
              <w:rPr>
                <w:vertAlign w:val="superscript"/>
                <w:lang w:val="en-GB"/>
              </w:rPr>
              <w:t>2</w:t>
            </w:r>
          </w:p>
        </w:tc>
        <w:tc>
          <w:tcPr>
            <w:tcW w:w="3543" w:type="dxa"/>
            <w:vAlign w:val="center"/>
          </w:tcPr>
          <w:p w14:paraId="3E06770D" w14:textId="77777777" w:rsidR="000956AF" w:rsidRPr="000956AF" w:rsidRDefault="000956AF" w:rsidP="000956AF">
            <w:pPr>
              <w:spacing w:after="160" w:line="259" w:lineRule="auto"/>
              <w:rPr>
                <w:lang w:val="en-GB"/>
              </w:rPr>
            </w:pPr>
            <w:r w:rsidRPr="000956AF">
              <w:rPr>
                <w:lang w:val="en-GB"/>
              </w:rPr>
              <w:t>Horizontal Tail Span</w:t>
            </w:r>
          </w:p>
        </w:tc>
        <w:tc>
          <w:tcPr>
            <w:tcW w:w="1134" w:type="dxa"/>
            <w:vAlign w:val="center"/>
          </w:tcPr>
          <w:p w14:paraId="1912094A" w14:textId="77777777" w:rsidR="000956AF" w:rsidRPr="000956AF" w:rsidRDefault="000956AF" w:rsidP="000956AF">
            <w:pPr>
              <w:spacing w:after="160" w:line="259" w:lineRule="auto"/>
              <w:rPr>
                <w:lang w:val="en-GB"/>
              </w:rPr>
            </w:pPr>
            <w:r w:rsidRPr="000956AF">
              <w:rPr>
                <w:lang w:val="en-GB"/>
              </w:rPr>
              <w:t>2.67 m</w:t>
            </w:r>
          </w:p>
        </w:tc>
      </w:tr>
      <w:tr w:rsidR="000956AF" w:rsidRPr="000956AF" w14:paraId="05AAB82B" w14:textId="77777777" w:rsidTr="000956AF">
        <w:trPr>
          <w:trHeight w:val="337"/>
        </w:trPr>
        <w:tc>
          <w:tcPr>
            <w:tcW w:w="4030" w:type="dxa"/>
            <w:gridSpan w:val="2"/>
            <w:vAlign w:val="center"/>
          </w:tcPr>
          <w:p w14:paraId="3155506C" w14:textId="77777777" w:rsidR="000956AF" w:rsidRPr="000956AF" w:rsidRDefault="000956AF" w:rsidP="000956AF">
            <w:pPr>
              <w:spacing w:after="160" w:line="259" w:lineRule="auto"/>
              <w:rPr>
                <w:b/>
                <w:lang w:val="en-GB"/>
              </w:rPr>
            </w:pPr>
            <w:r w:rsidRPr="000956AF">
              <w:rPr>
                <w:b/>
                <w:lang w:val="en-GB"/>
              </w:rPr>
              <w:t>WING</w:t>
            </w:r>
          </w:p>
        </w:tc>
        <w:tc>
          <w:tcPr>
            <w:tcW w:w="3543" w:type="dxa"/>
            <w:vAlign w:val="center"/>
          </w:tcPr>
          <w:p w14:paraId="30FB1614" w14:textId="77777777" w:rsidR="000956AF" w:rsidRPr="000956AF" w:rsidRDefault="000956AF" w:rsidP="000956AF">
            <w:pPr>
              <w:spacing w:after="160" w:line="259" w:lineRule="auto"/>
              <w:rPr>
                <w:lang w:val="en-GB"/>
              </w:rPr>
            </w:pPr>
            <w:r w:rsidRPr="000956AF">
              <w:rPr>
                <w:lang w:val="en-GB"/>
              </w:rPr>
              <w:t>Incidence of Horizontal Tail</w:t>
            </w:r>
          </w:p>
        </w:tc>
        <w:tc>
          <w:tcPr>
            <w:tcW w:w="1134" w:type="dxa"/>
            <w:vAlign w:val="center"/>
          </w:tcPr>
          <w:p w14:paraId="2B8AC4C0" w14:textId="77777777" w:rsidR="000956AF" w:rsidRPr="000956AF" w:rsidRDefault="000956AF" w:rsidP="000956AF">
            <w:pPr>
              <w:spacing w:after="160" w:line="259" w:lineRule="auto"/>
              <w:rPr>
                <w:lang w:val="en-GB"/>
              </w:rPr>
            </w:pPr>
            <w:r w:rsidRPr="000956AF">
              <w:rPr>
                <w:lang w:val="en-GB"/>
              </w:rPr>
              <w:t>-1</w:t>
            </w:r>
            <w:r w:rsidRPr="000956AF">
              <w:rPr>
                <w:vertAlign w:val="superscript"/>
                <w:lang w:val="en-GB"/>
              </w:rPr>
              <w:t>o</w:t>
            </w:r>
          </w:p>
        </w:tc>
      </w:tr>
      <w:tr w:rsidR="000956AF" w:rsidRPr="000956AF" w14:paraId="6858F06C" w14:textId="77777777" w:rsidTr="000956AF">
        <w:trPr>
          <w:trHeight w:val="337"/>
        </w:trPr>
        <w:tc>
          <w:tcPr>
            <w:tcW w:w="2657" w:type="dxa"/>
            <w:vAlign w:val="center"/>
          </w:tcPr>
          <w:p w14:paraId="016808DD" w14:textId="77777777" w:rsidR="000956AF" w:rsidRPr="000956AF" w:rsidRDefault="000956AF" w:rsidP="000956AF">
            <w:pPr>
              <w:spacing w:after="160" w:line="259" w:lineRule="auto"/>
              <w:rPr>
                <w:lang w:val="en-GB"/>
              </w:rPr>
            </w:pPr>
            <w:r w:rsidRPr="000956AF">
              <w:rPr>
                <w:lang w:val="en-GB"/>
              </w:rPr>
              <w:t>Aspect Ratio of the Wing</w:t>
            </w:r>
          </w:p>
        </w:tc>
        <w:tc>
          <w:tcPr>
            <w:tcW w:w="1373" w:type="dxa"/>
            <w:vAlign w:val="center"/>
          </w:tcPr>
          <w:p w14:paraId="0F28C574" w14:textId="77777777" w:rsidR="000956AF" w:rsidRPr="000956AF" w:rsidRDefault="000956AF" w:rsidP="000956AF">
            <w:pPr>
              <w:spacing w:after="160" w:line="259" w:lineRule="auto"/>
              <w:rPr>
                <w:lang w:val="en-GB"/>
              </w:rPr>
            </w:pPr>
            <w:r w:rsidRPr="000956AF">
              <w:rPr>
                <w:lang w:val="en-GB"/>
              </w:rPr>
              <w:t>7.6</w:t>
            </w:r>
          </w:p>
        </w:tc>
        <w:tc>
          <w:tcPr>
            <w:tcW w:w="4677" w:type="dxa"/>
            <w:gridSpan w:val="2"/>
            <w:vAlign w:val="center"/>
          </w:tcPr>
          <w:p w14:paraId="2A2BAB57" w14:textId="77777777" w:rsidR="000956AF" w:rsidRPr="000956AF" w:rsidRDefault="000956AF" w:rsidP="000956AF">
            <w:pPr>
              <w:spacing w:after="160" w:line="259" w:lineRule="auto"/>
              <w:rPr>
                <w:b/>
                <w:lang w:val="en-GB"/>
              </w:rPr>
            </w:pPr>
            <w:r w:rsidRPr="000956AF">
              <w:rPr>
                <w:b/>
                <w:lang w:val="en-GB"/>
              </w:rPr>
              <w:t>DESIGN SPEEDS</w:t>
            </w:r>
          </w:p>
        </w:tc>
      </w:tr>
      <w:tr w:rsidR="000956AF" w:rsidRPr="000956AF" w14:paraId="2B55CD64" w14:textId="77777777" w:rsidTr="000956AF">
        <w:trPr>
          <w:trHeight w:val="326"/>
        </w:trPr>
        <w:tc>
          <w:tcPr>
            <w:tcW w:w="2657" w:type="dxa"/>
            <w:vAlign w:val="center"/>
          </w:tcPr>
          <w:p w14:paraId="370C5031" w14:textId="77777777" w:rsidR="000956AF" w:rsidRPr="000956AF" w:rsidRDefault="000956AF" w:rsidP="000956AF">
            <w:pPr>
              <w:spacing w:after="160" w:line="259" w:lineRule="auto"/>
              <w:rPr>
                <w:lang w:val="en-GB"/>
              </w:rPr>
            </w:pPr>
            <w:r w:rsidRPr="000956AF">
              <w:rPr>
                <w:lang w:val="en-GB"/>
              </w:rPr>
              <w:t>Wing Area</w:t>
            </w:r>
          </w:p>
        </w:tc>
        <w:tc>
          <w:tcPr>
            <w:tcW w:w="1373" w:type="dxa"/>
            <w:vAlign w:val="center"/>
          </w:tcPr>
          <w:p w14:paraId="6E6D27A3" w14:textId="77777777" w:rsidR="000956AF" w:rsidRPr="000956AF" w:rsidRDefault="000956AF" w:rsidP="000956AF">
            <w:pPr>
              <w:spacing w:after="160" w:line="259" w:lineRule="auto"/>
              <w:rPr>
                <w:lang w:val="en-GB"/>
              </w:rPr>
            </w:pPr>
            <w:r w:rsidRPr="000956AF">
              <w:rPr>
                <w:lang w:val="en-GB"/>
              </w:rPr>
              <w:t>12.65 m</w:t>
            </w:r>
            <w:r w:rsidRPr="000956AF">
              <w:rPr>
                <w:vertAlign w:val="superscript"/>
                <w:lang w:val="en-GB"/>
              </w:rPr>
              <w:t>2</w:t>
            </w:r>
          </w:p>
        </w:tc>
        <w:tc>
          <w:tcPr>
            <w:tcW w:w="3543" w:type="dxa"/>
            <w:vAlign w:val="center"/>
          </w:tcPr>
          <w:p w14:paraId="6C968F20" w14:textId="77777777" w:rsidR="000956AF" w:rsidRPr="000956AF" w:rsidRDefault="000956AF" w:rsidP="000956AF">
            <w:pPr>
              <w:spacing w:after="160" w:line="259" w:lineRule="auto"/>
              <w:rPr>
                <w:lang w:val="en-GB"/>
              </w:rPr>
            </w:pPr>
            <w:r w:rsidRPr="000956AF">
              <w:rPr>
                <w:lang w:val="en-GB"/>
              </w:rPr>
              <w:t xml:space="preserve">Design cruising speed, </w:t>
            </w:r>
            <m:oMath>
              <m:sSub>
                <m:sSubPr>
                  <m:ctrlPr>
                    <w:rPr>
                      <w:rFonts w:ascii="Cambria Math" w:hAnsi="Cambria Math"/>
                      <w:i/>
                      <w:lang w:val="en-GB"/>
                    </w:rPr>
                  </m:ctrlPr>
                </m:sSubPr>
                <m:e>
                  <m:r>
                    <w:rPr>
                      <w:rFonts w:ascii="Cambria Math" w:hAnsi="Cambria Math"/>
                      <w:lang w:val="en-GB"/>
                    </w:rPr>
                    <m:t>V</m:t>
                  </m:r>
                </m:e>
                <m:sub>
                  <m:r>
                    <w:rPr>
                      <w:rFonts w:ascii="Cambria Math" w:hAnsi="Cambria Math"/>
                      <w:lang w:val="en-GB"/>
                    </w:rPr>
                    <m:t>C</m:t>
                  </m:r>
                </m:sub>
              </m:sSub>
            </m:oMath>
            <w:r w:rsidRPr="000956AF">
              <w:rPr>
                <w:lang w:val="en-GB"/>
              </w:rPr>
              <w:t>*</w:t>
            </w:r>
          </w:p>
        </w:tc>
        <w:tc>
          <w:tcPr>
            <w:tcW w:w="1134" w:type="dxa"/>
            <w:vAlign w:val="center"/>
          </w:tcPr>
          <w:p w14:paraId="66FDA2A7" w14:textId="77777777" w:rsidR="000956AF" w:rsidRPr="000956AF" w:rsidRDefault="000956AF" w:rsidP="000956AF">
            <w:pPr>
              <w:spacing w:after="160" w:line="259" w:lineRule="auto"/>
              <w:rPr>
                <w:lang w:val="en-GB"/>
              </w:rPr>
            </w:pPr>
            <w:r w:rsidRPr="000956AF">
              <w:rPr>
                <w:lang w:val="en-GB"/>
              </w:rPr>
              <w:t>111 KIAS</w:t>
            </w:r>
          </w:p>
        </w:tc>
      </w:tr>
      <w:tr w:rsidR="000956AF" w:rsidRPr="000956AF" w14:paraId="7BB6F3C7" w14:textId="77777777" w:rsidTr="000956AF">
        <w:trPr>
          <w:trHeight w:val="326"/>
        </w:trPr>
        <w:tc>
          <w:tcPr>
            <w:tcW w:w="2657" w:type="dxa"/>
            <w:vAlign w:val="center"/>
          </w:tcPr>
          <w:p w14:paraId="15B53E50" w14:textId="77777777" w:rsidR="000956AF" w:rsidRPr="000956AF" w:rsidRDefault="000956AF" w:rsidP="000956AF">
            <w:pPr>
              <w:spacing w:after="160" w:line="259" w:lineRule="auto"/>
              <w:rPr>
                <w:lang w:val="en-GB"/>
              </w:rPr>
            </w:pPr>
            <w:r w:rsidRPr="000956AF">
              <w:rPr>
                <w:lang w:val="en-GB"/>
              </w:rPr>
              <w:t>Wing Span</w:t>
            </w:r>
          </w:p>
        </w:tc>
        <w:tc>
          <w:tcPr>
            <w:tcW w:w="1373" w:type="dxa"/>
            <w:vAlign w:val="center"/>
          </w:tcPr>
          <w:p w14:paraId="65243364" w14:textId="77777777" w:rsidR="000956AF" w:rsidRPr="000956AF" w:rsidRDefault="000956AF" w:rsidP="000956AF">
            <w:pPr>
              <w:spacing w:after="160" w:line="259" w:lineRule="auto"/>
              <w:rPr>
                <w:lang w:val="en-GB"/>
              </w:rPr>
            </w:pPr>
            <w:r w:rsidRPr="000956AF">
              <w:rPr>
                <w:lang w:val="en-GB"/>
              </w:rPr>
              <w:t>9.85 m</w:t>
            </w:r>
          </w:p>
        </w:tc>
        <w:tc>
          <w:tcPr>
            <w:tcW w:w="3543" w:type="dxa"/>
            <w:vAlign w:val="center"/>
          </w:tcPr>
          <w:p w14:paraId="38D4633D" w14:textId="77777777" w:rsidR="000956AF" w:rsidRPr="000956AF" w:rsidRDefault="000956AF" w:rsidP="000956AF">
            <w:pPr>
              <w:spacing w:after="160" w:line="259" w:lineRule="auto"/>
              <w:rPr>
                <w:lang w:val="en-GB"/>
              </w:rPr>
            </w:pPr>
            <w:r w:rsidRPr="000956AF">
              <w:rPr>
                <w:lang w:val="en-GB"/>
              </w:rPr>
              <w:t xml:space="preserve">Design dive speed, </w:t>
            </w:r>
            <m:oMath>
              <m:sSub>
                <m:sSubPr>
                  <m:ctrlPr>
                    <w:rPr>
                      <w:rFonts w:ascii="Cambria Math" w:hAnsi="Cambria Math"/>
                      <w:i/>
                      <w:lang w:val="en-GB"/>
                    </w:rPr>
                  </m:ctrlPr>
                </m:sSubPr>
                <m:e>
                  <m:r>
                    <w:rPr>
                      <w:rFonts w:ascii="Cambria Math" w:hAnsi="Cambria Math"/>
                      <w:lang w:val="en-GB"/>
                    </w:rPr>
                    <m:t>V</m:t>
                  </m:r>
                </m:e>
                <m:sub>
                  <m:r>
                    <w:rPr>
                      <w:rFonts w:ascii="Cambria Math" w:hAnsi="Cambria Math"/>
                      <w:lang w:val="en-GB"/>
                    </w:rPr>
                    <m:t>D</m:t>
                  </m:r>
                </m:sub>
              </m:sSub>
            </m:oMath>
            <w:r w:rsidRPr="000956AF">
              <w:rPr>
                <w:lang w:val="en-GB"/>
              </w:rPr>
              <w:t>*</w:t>
            </w:r>
          </w:p>
        </w:tc>
        <w:tc>
          <w:tcPr>
            <w:tcW w:w="1134" w:type="dxa"/>
            <w:vAlign w:val="center"/>
          </w:tcPr>
          <w:p w14:paraId="46EFE1D1" w14:textId="77777777" w:rsidR="000956AF" w:rsidRPr="000956AF" w:rsidRDefault="000956AF" w:rsidP="000956AF">
            <w:pPr>
              <w:spacing w:after="160" w:line="259" w:lineRule="auto"/>
              <w:rPr>
                <w:lang w:val="en-GB"/>
              </w:rPr>
            </w:pPr>
            <w:r w:rsidRPr="000956AF">
              <w:rPr>
                <w:lang w:val="en-GB"/>
              </w:rPr>
              <w:t>155 KIAS</w:t>
            </w:r>
          </w:p>
        </w:tc>
      </w:tr>
      <w:tr w:rsidR="000956AF" w:rsidRPr="000956AF" w14:paraId="47DE1DE8" w14:textId="77777777" w:rsidTr="000956AF">
        <w:trPr>
          <w:trHeight w:val="337"/>
        </w:trPr>
        <w:tc>
          <w:tcPr>
            <w:tcW w:w="2657" w:type="dxa"/>
            <w:vAlign w:val="center"/>
          </w:tcPr>
          <w:p w14:paraId="34B305DD" w14:textId="77777777" w:rsidR="000956AF" w:rsidRPr="000956AF" w:rsidRDefault="000956AF" w:rsidP="000956AF">
            <w:pPr>
              <w:spacing w:after="160" w:line="259" w:lineRule="auto"/>
              <w:rPr>
                <w:lang w:val="en-GB"/>
              </w:rPr>
            </w:pPr>
            <w:r w:rsidRPr="000956AF">
              <w:rPr>
                <w:lang w:val="en-GB"/>
              </w:rPr>
              <w:t>Weight of the Wing</w:t>
            </w:r>
          </w:p>
        </w:tc>
        <w:tc>
          <w:tcPr>
            <w:tcW w:w="1373" w:type="dxa"/>
            <w:vAlign w:val="center"/>
          </w:tcPr>
          <w:p w14:paraId="52F4D0C4" w14:textId="77777777" w:rsidR="000956AF" w:rsidRPr="000956AF" w:rsidRDefault="000956AF" w:rsidP="000956AF">
            <w:pPr>
              <w:spacing w:after="160" w:line="259" w:lineRule="auto"/>
              <w:rPr>
                <w:lang w:val="en-GB"/>
              </w:rPr>
            </w:pPr>
            <w:r w:rsidRPr="000956AF">
              <w:rPr>
                <w:lang w:val="en-GB"/>
              </w:rPr>
              <w:t>174.2 kg</w:t>
            </w:r>
          </w:p>
        </w:tc>
        <w:tc>
          <w:tcPr>
            <w:tcW w:w="3543" w:type="dxa"/>
            <w:vAlign w:val="center"/>
          </w:tcPr>
          <w:p w14:paraId="14F9D51C" w14:textId="77777777" w:rsidR="000956AF" w:rsidRPr="000956AF" w:rsidRDefault="000956AF" w:rsidP="000956AF">
            <w:pPr>
              <w:spacing w:after="160" w:line="259" w:lineRule="auto"/>
              <w:rPr>
                <w:lang w:val="en-GB"/>
              </w:rPr>
            </w:pPr>
            <w:r w:rsidRPr="000956AF">
              <w:rPr>
                <w:lang w:val="en-GB"/>
              </w:rPr>
              <w:t xml:space="preserve">Design Manoeuvring Speed, </w:t>
            </w:r>
            <m:oMath>
              <m:sSub>
                <m:sSubPr>
                  <m:ctrlPr>
                    <w:rPr>
                      <w:rFonts w:ascii="Cambria Math" w:hAnsi="Cambria Math"/>
                      <w:i/>
                      <w:lang w:val="en-GB"/>
                    </w:rPr>
                  </m:ctrlPr>
                </m:sSubPr>
                <m:e>
                  <m:r>
                    <w:rPr>
                      <w:rFonts w:ascii="Cambria Math" w:hAnsi="Cambria Math"/>
                      <w:lang w:val="en-GB"/>
                    </w:rPr>
                    <m:t>V</m:t>
                  </m:r>
                </m:e>
                <m:sub>
                  <m:r>
                    <w:rPr>
                      <w:rFonts w:ascii="Cambria Math" w:hAnsi="Cambria Math"/>
                      <w:lang w:val="en-GB"/>
                    </w:rPr>
                    <m:t>A</m:t>
                  </m:r>
                </m:sub>
              </m:sSub>
            </m:oMath>
            <w:r w:rsidRPr="000956AF">
              <w:rPr>
                <w:lang w:val="en-GB"/>
              </w:rPr>
              <w:t>**</w:t>
            </w:r>
          </w:p>
        </w:tc>
        <w:tc>
          <w:tcPr>
            <w:tcW w:w="1134" w:type="dxa"/>
            <w:vAlign w:val="center"/>
          </w:tcPr>
          <w:p w14:paraId="4F7147D9" w14:textId="77777777" w:rsidR="000956AF" w:rsidRPr="000956AF" w:rsidRDefault="000956AF" w:rsidP="000956AF">
            <w:pPr>
              <w:spacing w:after="160" w:line="259" w:lineRule="auto"/>
              <w:rPr>
                <w:lang w:val="en-GB"/>
              </w:rPr>
            </w:pPr>
            <w:r w:rsidRPr="000956AF">
              <w:rPr>
                <w:lang w:val="en-GB"/>
              </w:rPr>
              <w:t>102 KIAS</w:t>
            </w:r>
          </w:p>
        </w:tc>
      </w:tr>
      <w:tr w:rsidR="000956AF" w:rsidRPr="000956AF" w14:paraId="24D3D0EE" w14:textId="77777777" w:rsidTr="000956AF">
        <w:trPr>
          <w:trHeight w:val="326"/>
        </w:trPr>
        <w:tc>
          <w:tcPr>
            <w:tcW w:w="2657" w:type="dxa"/>
            <w:vAlign w:val="center"/>
          </w:tcPr>
          <w:p w14:paraId="2F2E3176" w14:textId="77777777" w:rsidR="000956AF" w:rsidRPr="000956AF" w:rsidRDefault="000956AF" w:rsidP="000956AF">
            <w:pPr>
              <w:spacing w:after="160" w:line="259" w:lineRule="auto"/>
              <w:rPr>
                <w:lang w:val="en-GB"/>
              </w:rPr>
            </w:pPr>
            <w:r w:rsidRPr="000956AF">
              <w:rPr>
                <w:lang w:val="en-GB"/>
              </w:rPr>
              <w:t>Wing Profile</w:t>
            </w:r>
          </w:p>
        </w:tc>
        <w:tc>
          <w:tcPr>
            <w:tcW w:w="1373" w:type="dxa"/>
            <w:vAlign w:val="center"/>
          </w:tcPr>
          <w:p w14:paraId="1A2C5017" w14:textId="77777777" w:rsidR="000956AF" w:rsidRPr="000956AF" w:rsidRDefault="000956AF" w:rsidP="000956AF">
            <w:pPr>
              <w:spacing w:after="160" w:line="259" w:lineRule="auto"/>
              <w:rPr>
                <w:lang w:val="en-GB"/>
              </w:rPr>
            </w:pPr>
            <w:r w:rsidRPr="000956AF">
              <w:rPr>
                <w:lang w:val="en-GB"/>
              </w:rPr>
              <w:t>Rhode St. Genese 32</w:t>
            </w:r>
          </w:p>
        </w:tc>
        <w:tc>
          <w:tcPr>
            <w:tcW w:w="3543" w:type="dxa"/>
            <w:vAlign w:val="center"/>
          </w:tcPr>
          <w:p w14:paraId="31093C20" w14:textId="77777777" w:rsidR="000956AF" w:rsidRPr="000956AF" w:rsidRDefault="000956AF" w:rsidP="000956AF">
            <w:pPr>
              <w:spacing w:after="160" w:line="259" w:lineRule="auto"/>
              <w:rPr>
                <w:lang w:val="en-GB"/>
              </w:rPr>
            </w:pPr>
            <w:r w:rsidRPr="000956AF">
              <w:rPr>
                <w:lang w:val="en-GB"/>
              </w:rPr>
              <w:t xml:space="preserve">Design Flap Speed, </w:t>
            </w:r>
            <m:oMath>
              <m:sSub>
                <m:sSubPr>
                  <m:ctrlPr>
                    <w:rPr>
                      <w:rFonts w:ascii="Cambria Math" w:hAnsi="Cambria Math"/>
                      <w:i/>
                      <w:lang w:val="en-GB"/>
                    </w:rPr>
                  </m:ctrlPr>
                </m:sSubPr>
                <m:e>
                  <m:r>
                    <w:rPr>
                      <w:rFonts w:ascii="Cambria Math" w:hAnsi="Cambria Math"/>
                      <w:lang w:val="en-GB"/>
                    </w:rPr>
                    <m:t>V</m:t>
                  </m:r>
                </m:e>
                <m:sub>
                  <m:r>
                    <w:rPr>
                      <w:rFonts w:ascii="Cambria Math" w:hAnsi="Cambria Math"/>
                      <w:lang w:val="en-GB"/>
                    </w:rPr>
                    <m:t>F</m:t>
                  </m:r>
                </m:sub>
              </m:sSub>
            </m:oMath>
            <w:r w:rsidRPr="000956AF">
              <w:rPr>
                <w:lang w:val="en-GB"/>
              </w:rPr>
              <w:t>**</w:t>
            </w:r>
          </w:p>
        </w:tc>
        <w:tc>
          <w:tcPr>
            <w:tcW w:w="1134" w:type="dxa"/>
            <w:vAlign w:val="center"/>
          </w:tcPr>
          <w:p w14:paraId="4A547330" w14:textId="77777777" w:rsidR="000956AF" w:rsidRPr="000956AF" w:rsidRDefault="000956AF" w:rsidP="000956AF">
            <w:pPr>
              <w:spacing w:after="160" w:line="259" w:lineRule="auto"/>
              <w:rPr>
                <w:lang w:val="en-GB"/>
              </w:rPr>
            </w:pPr>
            <w:r w:rsidRPr="000956AF">
              <w:rPr>
                <w:lang w:val="en-GB"/>
              </w:rPr>
              <w:t>74.7 KIAS</w:t>
            </w:r>
          </w:p>
        </w:tc>
      </w:tr>
      <w:tr w:rsidR="000956AF" w:rsidRPr="000956AF" w14:paraId="4E397A76" w14:textId="77777777" w:rsidTr="000956AF">
        <w:trPr>
          <w:trHeight w:val="326"/>
        </w:trPr>
        <w:tc>
          <w:tcPr>
            <w:tcW w:w="2657" w:type="dxa"/>
            <w:vAlign w:val="center"/>
          </w:tcPr>
          <w:p w14:paraId="6D0301CA" w14:textId="77777777" w:rsidR="000956AF" w:rsidRPr="000956AF" w:rsidRDefault="000956AF" w:rsidP="000956AF">
            <w:pPr>
              <w:spacing w:after="160" w:line="259" w:lineRule="auto"/>
              <w:rPr>
                <w:lang w:val="en-GB"/>
              </w:rPr>
            </w:pPr>
            <w:r w:rsidRPr="000956AF">
              <w:rPr>
                <w:lang w:val="en-GB"/>
              </w:rPr>
              <w:t xml:space="preserve">Wing Sweep </w:t>
            </w:r>
          </w:p>
        </w:tc>
        <w:tc>
          <w:tcPr>
            <w:tcW w:w="1373" w:type="dxa"/>
            <w:vAlign w:val="center"/>
          </w:tcPr>
          <w:p w14:paraId="27689F97" w14:textId="77777777" w:rsidR="000956AF" w:rsidRPr="000956AF" w:rsidRDefault="000956AF" w:rsidP="000956AF">
            <w:pPr>
              <w:spacing w:after="160" w:line="259" w:lineRule="auto"/>
              <w:rPr>
                <w:lang w:val="en-GB"/>
              </w:rPr>
            </w:pPr>
            <w:r w:rsidRPr="000956AF">
              <w:rPr>
                <w:lang w:val="en-GB"/>
              </w:rPr>
              <w:t>0</w:t>
            </w:r>
          </w:p>
        </w:tc>
        <w:tc>
          <w:tcPr>
            <w:tcW w:w="3543" w:type="dxa"/>
            <w:vAlign w:val="center"/>
          </w:tcPr>
          <w:p w14:paraId="73BF2B69" w14:textId="77777777" w:rsidR="000956AF" w:rsidRPr="000956AF" w:rsidRDefault="000956AF" w:rsidP="000956AF">
            <w:pPr>
              <w:spacing w:after="160" w:line="259" w:lineRule="auto"/>
              <w:rPr>
                <w:lang w:val="en-GB"/>
              </w:rPr>
            </w:pPr>
            <w:r w:rsidRPr="000956AF">
              <w:rPr>
                <w:lang w:val="en-GB"/>
              </w:rPr>
              <w:t>Positive Manoeuvring Limit Load Factor</w:t>
            </w:r>
          </w:p>
        </w:tc>
        <w:tc>
          <w:tcPr>
            <w:tcW w:w="1134" w:type="dxa"/>
            <w:vAlign w:val="center"/>
          </w:tcPr>
          <w:p w14:paraId="07F146E5" w14:textId="77777777" w:rsidR="000956AF" w:rsidRPr="000956AF" w:rsidRDefault="000956AF" w:rsidP="000956AF">
            <w:pPr>
              <w:spacing w:after="160" w:line="259" w:lineRule="auto"/>
              <w:rPr>
                <w:lang w:val="en-GB"/>
              </w:rPr>
            </w:pPr>
            <w:r w:rsidRPr="000956AF">
              <w:rPr>
                <w:lang w:val="en-GB"/>
              </w:rPr>
              <w:t>+3.8g</w:t>
            </w:r>
          </w:p>
        </w:tc>
      </w:tr>
      <w:tr w:rsidR="000956AF" w:rsidRPr="000956AF" w14:paraId="3D85DF95" w14:textId="77777777" w:rsidTr="000956AF">
        <w:trPr>
          <w:trHeight w:val="337"/>
        </w:trPr>
        <w:tc>
          <w:tcPr>
            <w:tcW w:w="2657" w:type="dxa"/>
            <w:vAlign w:val="center"/>
          </w:tcPr>
          <w:p w14:paraId="0E1BCE59" w14:textId="77777777" w:rsidR="000956AF" w:rsidRPr="000956AF" w:rsidRDefault="000956AF" w:rsidP="000956AF">
            <w:pPr>
              <w:spacing w:after="160" w:line="259" w:lineRule="auto"/>
              <w:rPr>
                <w:lang w:val="en-GB"/>
              </w:rPr>
            </w:pPr>
            <w:r w:rsidRPr="000956AF">
              <w:rPr>
                <w:lang w:val="en-GB"/>
              </w:rPr>
              <w:t>Wing Dihedral Angle</w:t>
            </w:r>
          </w:p>
        </w:tc>
        <w:tc>
          <w:tcPr>
            <w:tcW w:w="1373" w:type="dxa"/>
            <w:vAlign w:val="center"/>
          </w:tcPr>
          <w:p w14:paraId="5BC7D8C3" w14:textId="77777777" w:rsidR="000956AF" w:rsidRPr="000956AF" w:rsidRDefault="000956AF" w:rsidP="000956AF">
            <w:pPr>
              <w:spacing w:after="160" w:line="259" w:lineRule="auto"/>
              <w:rPr>
                <w:lang w:val="en-GB"/>
              </w:rPr>
            </w:pPr>
            <w:r w:rsidRPr="000956AF">
              <w:rPr>
                <w:lang w:val="en-GB"/>
              </w:rPr>
              <w:t>5</w:t>
            </w:r>
            <w:r w:rsidRPr="000956AF">
              <w:rPr>
                <w:vertAlign w:val="superscript"/>
                <w:lang w:val="en-GB"/>
              </w:rPr>
              <w:t>o</w:t>
            </w:r>
          </w:p>
        </w:tc>
        <w:tc>
          <w:tcPr>
            <w:tcW w:w="3543" w:type="dxa"/>
            <w:vAlign w:val="center"/>
          </w:tcPr>
          <w:p w14:paraId="1CD3A608" w14:textId="77777777" w:rsidR="000956AF" w:rsidRPr="000956AF" w:rsidRDefault="000956AF" w:rsidP="000956AF">
            <w:pPr>
              <w:spacing w:after="160" w:line="259" w:lineRule="auto"/>
              <w:rPr>
                <w:lang w:val="en-GB"/>
              </w:rPr>
            </w:pPr>
            <w:r w:rsidRPr="000956AF">
              <w:rPr>
                <w:lang w:val="en-GB"/>
              </w:rPr>
              <w:t>Negative Manoeuvring Limit Load Factor</w:t>
            </w:r>
          </w:p>
        </w:tc>
        <w:tc>
          <w:tcPr>
            <w:tcW w:w="1134" w:type="dxa"/>
            <w:vAlign w:val="center"/>
          </w:tcPr>
          <w:p w14:paraId="7E9537AD" w14:textId="77777777" w:rsidR="000956AF" w:rsidRPr="000956AF" w:rsidRDefault="000956AF" w:rsidP="000956AF">
            <w:pPr>
              <w:keepNext/>
              <w:spacing w:after="160" w:line="259" w:lineRule="auto"/>
              <w:rPr>
                <w:lang w:val="en-GB"/>
              </w:rPr>
            </w:pPr>
            <w:r w:rsidRPr="000956AF">
              <w:rPr>
                <w:lang w:val="en-GB"/>
              </w:rPr>
              <w:t>-1.</w:t>
            </w:r>
            <w:r w:rsidR="00BF6498">
              <w:rPr>
                <w:lang w:val="en-GB"/>
              </w:rPr>
              <w:t>5</w:t>
            </w:r>
            <w:r w:rsidRPr="000956AF">
              <w:rPr>
                <w:lang w:val="en-GB"/>
              </w:rPr>
              <w:t>g</w:t>
            </w:r>
          </w:p>
        </w:tc>
      </w:tr>
    </w:tbl>
    <w:p w14:paraId="35ED5A2E" w14:textId="77777777" w:rsidR="000956AF" w:rsidRDefault="000956AF" w:rsidP="000956AF"/>
    <w:p w14:paraId="6DA958B8" w14:textId="77777777" w:rsidR="000956AF" w:rsidRDefault="000956AF" w:rsidP="000956AF"/>
    <w:p w14:paraId="14BD8C06" w14:textId="77777777" w:rsidR="00BF6498" w:rsidRPr="000956AF" w:rsidRDefault="00BF6498" w:rsidP="000956AF"/>
    <w:p w14:paraId="46B17B5A" w14:textId="77777777" w:rsidR="000956AF" w:rsidRPr="000956AF" w:rsidRDefault="000956AF" w:rsidP="000956AF">
      <w:pPr>
        <w:rPr>
          <w:lang w:val="en-GB"/>
        </w:rPr>
      </w:pPr>
      <w:r w:rsidRPr="000956AF">
        <w:rPr>
          <w:lang w:val="en-GB"/>
        </w:rPr>
        <w:t xml:space="preserve">*: </w:t>
      </w:r>
      <m:oMath>
        <m:sSub>
          <m:sSubPr>
            <m:ctrlPr>
              <w:rPr>
                <w:rFonts w:ascii="Cambria Math" w:hAnsi="Cambria Math"/>
                <w:i/>
                <w:lang w:val="en-GB"/>
              </w:rPr>
            </m:ctrlPr>
          </m:sSubPr>
          <m:e>
            <m:r>
              <w:rPr>
                <w:rFonts w:ascii="Cambria Math" w:hAnsi="Cambria Math"/>
                <w:lang w:val="en-GB"/>
              </w:rPr>
              <m:t>V</m:t>
            </m:r>
          </m:e>
          <m:sub>
            <m:r>
              <w:rPr>
                <w:rFonts w:ascii="Cambria Math" w:hAnsi="Cambria Math"/>
                <w:lang w:val="en-GB"/>
              </w:rPr>
              <m:t>C</m:t>
            </m:r>
          </m:sub>
        </m:sSub>
      </m:oMath>
      <w:r w:rsidRPr="000956AF">
        <w:rPr>
          <w:lang w:val="en-GB"/>
        </w:rPr>
        <w:t xml:space="preserve"> and </w:t>
      </w:r>
      <m:oMath>
        <m:sSub>
          <m:sSubPr>
            <m:ctrlPr>
              <w:rPr>
                <w:rFonts w:ascii="Cambria Math" w:hAnsi="Cambria Math"/>
                <w:i/>
                <w:lang w:val="en-GB"/>
              </w:rPr>
            </m:ctrlPr>
          </m:sSubPr>
          <m:e>
            <m:r>
              <w:rPr>
                <w:rFonts w:ascii="Cambria Math" w:hAnsi="Cambria Math"/>
                <w:lang w:val="en-GB"/>
              </w:rPr>
              <m:t>V</m:t>
            </m:r>
          </m:e>
          <m:sub>
            <m:r>
              <w:rPr>
                <w:rFonts w:ascii="Cambria Math" w:hAnsi="Cambria Math"/>
                <w:lang w:val="en-GB"/>
              </w:rPr>
              <m:t>D</m:t>
            </m:r>
          </m:sub>
        </m:sSub>
      </m:oMath>
      <w:r w:rsidRPr="000956AF">
        <w:rPr>
          <w:lang w:val="en-GB"/>
        </w:rPr>
        <w:t xml:space="preserve"> are calculated taking the formulas given in CS-VLA 335 as a basis, i.e.</w:t>
      </w:r>
    </w:p>
    <w:p w14:paraId="21D5F5E0" w14:textId="544DBDC7" w:rsidR="000956AF" w:rsidRPr="000956AF" w:rsidRDefault="009F22DF" w:rsidP="000956AF">
      <w:pPr>
        <w:rPr>
          <w:lang w:val="en-GB"/>
        </w:rPr>
      </w:pPr>
      <m:oMathPara>
        <m:oMath>
          <m:sSub>
            <m:sSubPr>
              <m:ctrlPr>
                <w:rPr>
                  <w:rFonts w:ascii="Cambria Math" w:hAnsi="Cambria Math"/>
                  <w:i/>
                  <w:lang w:val="en-GB"/>
                </w:rPr>
              </m:ctrlPr>
            </m:sSubPr>
            <m:e>
              <m:r>
                <w:rPr>
                  <w:rFonts w:ascii="Cambria Math" w:hAnsi="Cambria Math"/>
                  <w:lang w:val="en-GB"/>
                </w:rPr>
                <m:t>V</m:t>
              </m:r>
            </m:e>
            <m:sub>
              <m:r>
                <w:rPr>
                  <w:rFonts w:ascii="Cambria Math" w:hAnsi="Cambria Math"/>
                  <w:lang w:val="en-GB"/>
                </w:rPr>
                <m:t>C</m:t>
              </m:r>
            </m:sub>
          </m:sSub>
          <m:r>
            <w:rPr>
              <w:rFonts w:ascii="Cambria Math" w:hAnsi="Cambria Math"/>
              <w:lang w:val="en-GB"/>
            </w:rPr>
            <m:t xml:space="preserve">=4.7 </m:t>
          </m:r>
          <m:rad>
            <m:radPr>
              <m:degHide m:val="1"/>
              <m:ctrlPr>
                <w:rPr>
                  <w:rFonts w:ascii="Cambria Math" w:hAnsi="Cambria Math"/>
                  <w:i/>
                  <w:lang w:val="en-GB"/>
                </w:rPr>
              </m:ctrlPr>
            </m:radPr>
            <m:deg/>
            <m:e>
              <m:r>
                <w:rPr>
                  <w:rFonts w:ascii="Cambria Math" w:hAnsi="Cambria Math"/>
                  <w:lang w:val="en-GB"/>
                </w:rPr>
                <m:t>Mg / S</m:t>
              </m:r>
            </m:e>
          </m:rad>
          <m:r>
            <w:rPr>
              <w:rFonts w:ascii="Cambria Math" w:hAnsi="Cambria Math"/>
              <w:lang w:val="en-GB"/>
            </w:rPr>
            <m:t xml:space="preserve">   (41)</m:t>
          </m:r>
        </m:oMath>
      </m:oMathPara>
    </w:p>
    <w:p w14:paraId="28466579" w14:textId="58BE432D" w:rsidR="000956AF" w:rsidRPr="000956AF" w:rsidRDefault="009F22DF" w:rsidP="000956AF">
      <w:pPr>
        <w:rPr>
          <w:lang w:val="en-GB"/>
        </w:rPr>
      </w:pPr>
      <m:oMathPara>
        <m:oMath>
          <m:sSub>
            <m:sSubPr>
              <m:ctrlPr>
                <w:rPr>
                  <w:rFonts w:ascii="Cambria Math" w:hAnsi="Cambria Math"/>
                  <w:i/>
                  <w:lang w:val="en-GB"/>
                </w:rPr>
              </m:ctrlPr>
            </m:sSubPr>
            <m:e>
              <m:r>
                <w:rPr>
                  <w:rFonts w:ascii="Cambria Math" w:hAnsi="Cambria Math"/>
                  <w:lang w:val="en-GB"/>
                </w:rPr>
                <m:t>V</m:t>
              </m:r>
            </m:e>
            <m:sub>
              <m:r>
                <w:rPr>
                  <w:rFonts w:ascii="Cambria Math" w:hAnsi="Cambria Math"/>
                  <w:lang w:val="en-GB"/>
                </w:rPr>
                <m:t>D</m:t>
              </m:r>
            </m:sub>
          </m:sSub>
          <m:r>
            <w:rPr>
              <w:rFonts w:ascii="Cambria Math" w:hAnsi="Cambria Math"/>
              <w:lang w:val="en-GB"/>
            </w:rPr>
            <m:t xml:space="preserve">=1.40 </m:t>
          </m:r>
          <m:sSub>
            <m:sSubPr>
              <m:ctrlPr>
                <w:rPr>
                  <w:rFonts w:ascii="Cambria Math" w:hAnsi="Cambria Math"/>
                  <w:i/>
                  <w:lang w:val="en-GB"/>
                </w:rPr>
              </m:ctrlPr>
            </m:sSubPr>
            <m:e>
              <m:r>
                <w:rPr>
                  <w:rFonts w:ascii="Cambria Math" w:hAnsi="Cambria Math"/>
                  <w:lang w:val="en-GB"/>
                </w:rPr>
                <m:t>V</m:t>
              </m:r>
            </m:e>
            <m:sub>
              <m:r>
                <w:rPr>
                  <w:rFonts w:ascii="Cambria Math" w:hAnsi="Cambria Math"/>
                  <w:lang w:val="en-GB"/>
                </w:rPr>
                <m:t>C</m:t>
              </m:r>
            </m:sub>
          </m:sSub>
          <w:bookmarkStart w:id="212" w:name="_GoBack"/>
          <m:r>
            <w:del w:id="213" w:author="kurtulus1" w:date="2018-09-21T16:02:00Z">
              <w:rPr>
                <w:rFonts w:ascii="Cambria Math" w:hAnsi="Cambria Math"/>
                <w:lang w:val="en-GB"/>
              </w:rPr>
              <m:t>…(2)</m:t>
            </w:del>
          </m:r>
          <w:bookmarkEnd w:id="212"/>
          <m:r>
            <w:rPr>
              <w:rFonts w:ascii="Cambria Math" w:hAnsi="Cambria Math"/>
              <w:lang w:val="en-GB"/>
            </w:rPr>
            <m:t xml:space="preserve"> </m:t>
          </m:r>
        </m:oMath>
      </m:oMathPara>
    </w:p>
    <w:p w14:paraId="2FAF974B" w14:textId="77777777" w:rsidR="000956AF" w:rsidRPr="000956AF" w:rsidRDefault="000956AF" w:rsidP="000956AF">
      <w:pPr>
        <w:rPr>
          <w:lang w:val="en-GB"/>
        </w:rPr>
      </w:pPr>
      <w:r w:rsidRPr="000956AF">
        <w:rPr>
          <w:lang w:val="en-GB"/>
        </w:rPr>
        <w:t xml:space="preserve">**: </w:t>
      </w:r>
      <m:oMath>
        <m:sSub>
          <m:sSubPr>
            <m:ctrlPr>
              <w:rPr>
                <w:rFonts w:ascii="Cambria Math" w:hAnsi="Cambria Math"/>
                <w:i/>
                <w:lang w:val="en-GB"/>
              </w:rPr>
            </m:ctrlPr>
          </m:sSubPr>
          <m:e>
            <m:r>
              <w:rPr>
                <w:rFonts w:ascii="Cambria Math" w:hAnsi="Cambria Math"/>
                <w:lang w:val="en-GB"/>
              </w:rPr>
              <m:t>V</m:t>
            </m:r>
          </m:e>
          <m:sub>
            <m:r>
              <w:rPr>
                <w:rFonts w:ascii="Cambria Math" w:hAnsi="Cambria Math"/>
                <w:lang w:val="en-GB"/>
              </w:rPr>
              <m:t>A</m:t>
            </m:r>
          </m:sub>
        </m:sSub>
      </m:oMath>
      <w:r w:rsidRPr="000956AF">
        <w:rPr>
          <w:lang w:val="en-GB"/>
        </w:rPr>
        <w:t xml:space="preserve"> and </w:t>
      </w:r>
      <m:oMath>
        <m:sSub>
          <m:sSubPr>
            <m:ctrlPr>
              <w:rPr>
                <w:rFonts w:ascii="Cambria Math" w:hAnsi="Cambria Math"/>
                <w:i/>
                <w:lang w:val="en-GB"/>
              </w:rPr>
            </m:ctrlPr>
          </m:sSubPr>
          <m:e>
            <m:r>
              <w:rPr>
                <w:rFonts w:ascii="Cambria Math" w:hAnsi="Cambria Math"/>
                <w:lang w:val="en-GB"/>
              </w:rPr>
              <m:t>V</m:t>
            </m:r>
          </m:e>
          <m:sub>
            <m:r>
              <w:rPr>
                <w:rFonts w:ascii="Cambria Math" w:hAnsi="Cambria Math"/>
                <w:lang w:val="en-GB"/>
              </w:rPr>
              <m:t>F</m:t>
            </m:r>
          </m:sub>
        </m:sSub>
      </m:oMath>
      <w:r w:rsidRPr="000956AF">
        <w:rPr>
          <w:lang w:val="en-GB"/>
        </w:rPr>
        <w:t xml:space="preserve"> are assigned after examining the values obtained via Appendix A for the sake of the analysis as they are not available at the time of the analyses.</w:t>
      </w:r>
    </w:p>
    <w:p w14:paraId="7E4BE4E5" w14:textId="77777777" w:rsidR="000956AF" w:rsidRPr="000956AF" w:rsidRDefault="000956AF" w:rsidP="000956AF">
      <w:pPr>
        <w:rPr>
          <w:lang w:val="en-GB"/>
        </w:rPr>
      </w:pPr>
    </w:p>
    <w:p w14:paraId="40991E6D" w14:textId="77777777" w:rsidR="000956AF" w:rsidRPr="000956AF" w:rsidRDefault="000956AF" w:rsidP="000956AF">
      <w:pPr>
        <w:rPr>
          <w:lang w:val="en-GB"/>
        </w:rPr>
      </w:pPr>
    </w:p>
    <w:p w14:paraId="4D31118A" w14:textId="77777777" w:rsidR="000956AF" w:rsidRPr="000956AF" w:rsidRDefault="000956AF" w:rsidP="000956AF">
      <w:pPr>
        <w:rPr>
          <w:lang w:val="en-GB"/>
        </w:rPr>
      </w:pPr>
    </w:p>
    <w:p w14:paraId="6E7AC215" w14:textId="77777777" w:rsidR="000956AF" w:rsidRPr="000956AF" w:rsidRDefault="000956AF" w:rsidP="000956AF">
      <w:pPr>
        <w:rPr>
          <w:lang w:val="en-GB"/>
        </w:rPr>
      </w:pPr>
    </w:p>
    <w:p w14:paraId="76748F7E" w14:textId="77777777" w:rsidR="000956AF" w:rsidRPr="000956AF" w:rsidRDefault="000956AF" w:rsidP="000956AF">
      <w:pPr>
        <w:rPr>
          <w:lang w:val="en-GB"/>
        </w:rPr>
      </w:pPr>
    </w:p>
    <w:p w14:paraId="70B1DC51" w14:textId="77777777" w:rsidR="000956AF" w:rsidRPr="000956AF" w:rsidRDefault="000956AF" w:rsidP="000956AF">
      <w:pPr>
        <w:pStyle w:val="Heading5"/>
        <w:rPr>
          <w:lang w:val="en-GB"/>
        </w:rPr>
      </w:pPr>
      <w:r w:rsidRPr="000956AF">
        <w:rPr>
          <w:lang w:val="en-GB"/>
        </w:rPr>
        <w:t xml:space="preserve"> </w:t>
      </w:r>
      <w:bookmarkStart w:id="214" w:name="_Toc525153794"/>
      <w:bookmarkStart w:id="215" w:name="_Toc525261841"/>
      <w:r w:rsidRPr="000956AF">
        <w:rPr>
          <w:lang w:val="en-GB"/>
        </w:rPr>
        <w:t>Flight Envelope</w:t>
      </w:r>
      <w:bookmarkEnd w:id="214"/>
      <w:bookmarkEnd w:id="215"/>
    </w:p>
    <w:p w14:paraId="725DFFE4" w14:textId="77777777" w:rsidR="000956AF" w:rsidRPr="000956AF" w:rsidRDefault="000956AF" w:rsidP="000956AF">
      <w:pPr>
        <w:rPr>
          <w:lang w:val="en-GB"/>
        </w:rPr>
      </w:pPr>
      <w:r w:rsidRPr="000956AF">
        <w:rPr>
          <w:lang w:val="en-GB"/>
        </w:rPr>
        <w:t>The flight envelope</w:t>
      </w:r>
      <w:r w:rsidRPr="000956AF">
        <w:rPr>
          <w:i/>
          <w:lang w:val="en-GB"/>
        </w:rPr>
        <w:t>,</w:t>
      </w:r>
      <w:r w:rsidRPr="000956AF">
        <w:rPr>
          <w:lang w:val="en-GB"/>
        </w:rPr>
        <w:t xml:space="preserve"> is formed by following the standards given in CS-VLA 333. The envelope itself consists of limit manoeuvring envelopes, limit gust envelope and the limit combined envelope which is the combination of the foregoing two.</w:t>
      </w:r>
    </w:p>
    <w:p w14:paraId="1B2EC065" w14:textId="77777777" w:rsidR="000956AF" w:rsidRPr="000956AF" w:rsidRDefault="000956AF" w:rsidP="000956AF">
      <w:pPr>
        <w:rPr>
          <w:lang w:val="en-GB"/>
        </w:rPr>
      </w:pPr>
      <w:r w:rsidRPr="000956AF">
        <w:rPr>
          <w:lang w:val="en-GB"/>
        </w:rPr>
        <w:t>The curve between 0g and 3.8g is a 2</w:t>
      </w:r>
      <w:r w:rsidRPr="000956AF">
        <w:rPr>
          <w:vertAlign w:val="superscript"/>
          <w:lang w:val="en-GB"/>
        </w:rPr>
        <w:t>nd</w:t>
      </w:r>
      <w:r w:rsidRPr="000956AF">
        <w:rPr>
          <w:lang w:val="en-GB"/>
        </w:rPr>
        <w:t xml:space="preserve"> order quadratic equation obtained via expressing lift in two different ways, equating them to each other and solving for n, the load factor, as follows:</w:t>
      </w:r>
    </w:p>
    <w:p w14:paraId="6B97B230" w14:textId="1623FE40" w:rsidR="000956AF" w:rsidRPr="000956AF" w:rsidRDefault="000956AF" w:rsidP="000956AF">
      <w:pPr>
        <w:rPr>
          <w:lang w:val="en-GB"/>
        </w:rPr>
      </w:pPr>
      <m:oMathPara>
        <m:oMath>
          <m:r>
            <w:rPr>
              <w:rFonts w:ascii="Cambria Math" w:hAnsi="Cambria Math"/>
              <w:lang w:val="en-GB"/>
            </w:rPr>
            <m:t xml:space="preserve">L=n x M x g=0.5 x ρ x </m:t>
          </m:r>
          <m:sSup>
            <m:sSupPr>
              <m:ctrlPr>
                <w:rPr>
                  <w:rFonts w:ascii="Cambria Math" w:hAnsi="Cambria Math"/>
                  <w:i/>
                  <w:lang w:val="en-GB"/>
                </w:rPr>
              </m:ctrlPr>
            </m:sSupPr>
            <m:e>
              <m:r>
                <w:rPr>
                  <w:rFonts w:ascii="Cambria Math" w:hAnsi="Cambria Math"/>
                  <w:lang w:val="en-GB"/>
                </w:rPr>
                <m:t>V</m:t>
              </m:r>
            </m:e>
            <m:sup>
              <m:r>
                <w:rPr>
                  <w:rFonts w:ascii="Cambria Math" w:hAnsi="Cambria Math"/>
                  <w:lang w:val="en-GB"/>
                </w:rPr>
                <m:t>2</m:t>
              </m:r>
            </m:sup>
          </m:sSup>
          <m:r>
            <w:rPr>
              <w:rFonts w:ascii="Cambria Math" w:hAnsi="Cambria Math"/>
              <w:lang w:val="en-GB"/>
            </w:rPr>
            <m:t xml:space="preserve"> x S x </m:t>
          </m:r>
          <m:sSub>
            <m:sSubPr>
              <m:ctrlPr>
                <w:rPr>
                  <w:rFonts w:ascii="Cambria Math" w:hAnsi="Cambria Math"/>
                  <w:i/>
                  <w:lang w:val="en-GB"/>
                </w:rPr>
              </m:ctrlPr>
            </m:sSubPr>
            <m:e>
              <m:r>
                <w:rPr>
                  <w:rFonts w:ascii="Cambria Math" w:hAnsi="Cambria Math"/>
                  <w:lang w:val="en-GB"/>
                </w:rPr>
                <m:t>C</m:t>
              </m:r>
            </m:e>
            <m:sub>
              <m:r>
                <w:rPr>
                  <w:rFonts w:ascii="Cambria Math" w:hAnsi="Cambria Math"/>
                  <w:lang w:val="en-GB"/>
                </w:rPr>
                <m:t>L</m:t>
              </m:r>
            </m:sub>
          </m:sSub>
          <m:r>
            <w:del w:id="216" w:author="kurtulus1" w:date="2018-09-21T16:02:00Z">
              <w:rPr>
                <w:rFonts w:ascii="Cambria Math" w:hAnsi="Cambria Math"/>
                <w:lang w:val="en-GB"/>
              </w:rPr>
              <m:t xml:space="preserve">…(3) </m:t>
            </w:del>
          </m:r>
        </m:oMath>
      </m:oMathPara>
    </w:p>
    <w:p w14:paraId="359BD0ED" w14:textId="77777777" w:rsidR="000956AF" w:rsidRPr="000956AF" w:rsidRDefault="000956AF" w:rsidP="000956AF">
      <w:pPr>
        <w:rPr>
          <w:lang w:val="en-GB"/>
        </w:rPr>
      </w:pPr>
      <w:r w:rsidRPr="000956AF">
        <w:rPr>
          <w:lang w:val="en-GB"/>
        </w:rPr>
        <w:lastRenderedPageBreak/>
        <w:t>OR</w:t>
      </w:r>
    </w:p>
    <w:p w14:paraId="35AAE6BF" w14:textId="7DDD9C1D" w:rsidR="000956AF" w:rsidRPr="000956AF" w:rsidRDefault="000956AF" w:rsidP="000956AF">
      <w:pPr>
        <w:rPr>
          <w:lang w:val="en-GB"/>
        </w:rPr>
      </w:pPr>
      <m:oMathPara>
        <m:oMath>
          <m:r>
            <w:rPr>
              <w:rFonts w:ascii="Cambria Math" w:hAnsi="Cambria Math"/>
              <w:lang w:val="en-GB"/>
            </w:rPr>
            <m:t>n =</m:t>
          </m:r>
          <m:f>
            <m:fPr>
              <m:ctrlPr>
                <w:rPr>
                  <w:rFonts w:ascii="Cambria Math" w:hAnsi="Cambria Math"/>
                  <w:i/>
                  <w:lang w:val="en-GB"/>
                </w:rPr>
              </m:ctrlPr>
            </m:fPr>
            <m:num>
              <m:r>
                <w:rPr>
                  <w:rFonts w:ascii="Cambria Math" w:hAnsi="Cambria Math"/>
                  <w:lang w:val="en-GB"/>
                </w:rPr>
                <m:t xml:space="preserve">0.5 x ρ x </m:t>
              </m:r>
              <m:sSup>
                <m:sSupPr>
                  <m:ctrlPr>
                    <w:rPr>
                      <w:rFonts w:ascii="Cambria Math" w:hAnsi="Cambria Math"/>
                      <w:i/>
                      <w:lang w:val="en-GB"/>
                    </w:rPr>
                  </m:ctrlPr>
                </m:sSupPr>
                <m:e>
                  <m:r>
                    <w:rPr>
                      <w:rFonts w:ascii="Cambria Math" w:hAnsi="Cambria Math"/>
                      <w:lang w:val="en-GB"/>
                    </w:rPr>
                    <m:t>V</m:t>
                  </m:r>
                </m:e>
                <m:sup>
                  <m:r>
                    <w:rPr>
                      <w:rFonts w:ascii="Cambria Math" w:hAnsi="Cambria Math"/>
                      <w:lang w:val="en-GB"/>
                    </w:rPr>
                    <m:t>2</m:t>
                  </m:r>
                </m:sup>
              </m:sSup>
              <m:r>
                <w:rPr>
                  <w:rFonts w:ascii="Cambria Math" w:hAnsi="Cambria Math"/>
                  <w:lang w:val="en-GB"/>
                </w:rPr>
                <m:t xml:space="preserve"> x S x </m:t>
              </m:r>
              <m:sSub>
                <m:sSubPr>
                  <m:ctrlPr>
                    <w:rPr>
                      <w:rFonts w:ascii="Cambria Math" w:hAnsi="Cambria Math"/>
                      <w:i/>
                      <w:lang w:val="en-GB"/>
                    </w:rPr>
                  </m:ctrlPr>
                </m:sSubPr>
                <m:e>
                  <m:sSub>
                    <m:sSubPr>
                      <m:ctrlPr>
                        <w:rPr>
                          <w:rFonts w:ascii="Cambria Math" w:hAnsi="Cambria Math"/>
                          <w:i/>
                          <w:lang w:val="en-GB"/>
                        </w:rPr>
                      </m:ctrlPr>
                    </m:sSubPr>
                    <m:e>
                      <m:r>
                        <w:rPr>
                          <w:rFonts w:ascii="Cambria Math" w:hAnsi="Cambria Math"/>
                          <w:lang w:val="en-GB"/>
                        </w:rPr>
                        <m:t>C</m:t>
                      </m:r>
                    </m:e>
                    <m:sub>
                      <m:r>
                        <w:rPr>
                          <w:rFonts w:ascii="Cambria Math" w:hAnsi="Cambria Math"/>
                          <w:lang w:val="en-GB"/>
                        </w:rPr>
                        <m:t>L</m:t>
                      </m:r>
                    </m:sub>
                  </m:sSub>
                </m:e>
                <m:sub>
                  <m:r>
                    <w:rPr>
                      <w:rFonts w:ascii="Cambria Math" w:hAnsi="Cambria Math"/>
                      <w:lang w:val="en-GB"/>
                    </w:rPr>
                    <m:t>max</m:t>
                  </m:r>
                </m:sub>
              </m:sSub>
            </m:num>
            <m:den>
              <m:r>
                <w:rPr>
                  <w:rFonts w:ascii="Cambria Math" w:hAnsi="Cambria Math"/>
                  <w:lang w:val="en-GB"/>
                </w:rPr>
                <m:t>M x g</m:t>
              </m:r>
            </m:den>
          </m:f>
          <m:r>
            <w:del w:id="217" w:author="kurtulus1" w:date="2018-09-21T16:02:00Z">
              <w:rPr>
                <w:rFonts w:ascii="Cambria Math" w:hAnsi="Cambria Math"/>
                <w:lang w:val="en-GB"/>
              </w:rPr>
              <m:t>…(4)</m:t>
            </w:del>
          </m:r>
        </m:oMath>
      </m:oMathPara>
    </w:p>
    <w:p w14:paraId="7862EE46" w14:textId="77777777" w:rsidR="000956AF" w:rsidRPr="000956AF" w:rsidRDefault="000956AF" w:rsidP="000956AF">
      <w:pPr>
        <w:rPr>
          <w:lang w:val="en-GB"/>
        </w:rPr>
      </w:pPr>
      <w:r w:rsidRPr="000956AF">
        <w:rPr>
          <w:lang w:val="en-GB"/>
        </w:rPr>
        <w:t>with</w:t>
      </w:r>
    </w:p>
    <w:p w14:paraId="065BD8D0" w14:textId="77777777" w:rsidR="000956AF" w:rsidRPr="000956AF" w:rsidRDefault="000956AF" w:rsidP="000956AF">
      <w:pPr>
        <w:rPr>
          <w:lang w:val="en-GB"/>
        </w:rPr>
      </w:pPr>
      <m:oMathPara>
        <m:oMathParaPr>
          <m:jc m:val="left"/>
        </m:oMathParaPr>
        <m:oMath>
          <m:r>
            <w:rPr>
              <w:rFonts w:ascii="Cambria Math" w:hAnsi="Cambria Math"/>
              <w:lang w:val="en-GB"/>
            </w:rPr>
            <m:t>n=Load Factor</m:t>
          </m:r>
        </m:oMath>
      </m:oMathPara>
    </w:p>
    <w:p w14:paraId="0C994DE7" w14:textId="77777777" w:rsidR="000956AF" w:rsidRPr="000956AF" w:rsidRDefault="000956AF" w:rsidP="000956AF">
      <w:pPr>
        <w:rPr>
          <w:lang w:val="en-GB"/>
        </w:rPr>
      </w:pPr>
      <m:oMathPara>
        <m:oMathParaPr>
          <m:jc m:val="left"/>
        </m:oMathParaPr>
        <m:oMath>
          <m:r>
            <w:rPr>
              <w:rFonts w:ascii="Cambria Math" w:hAnsi="Cambria Math"/>
              <w:lang w:val="en-GB"/>
            </w:rPr>
            <m:t>ρ=Air Density</m:t>
          </m:r>
          <m:d>
            <m:dPr>
              <m:ctrlPr>
                <w:rPr>
                  <w:rFonts w:ascii="Cambria Math" w:hAnsi="Cambria Math"/>
                  <w:i/>
                  <w:lang w:val="en-GB"/>
                </w:rPr>
              </m:ctrlPr>
            </m:dPr>
            <m:e>
              <m:r>
                <w:rPr>
                  <w:rFonts w:ascii="Cambria Math" w:hAnsi="Cambria Math"/>
                  <w:lang w:val="en-GB"/>
                </w:rPr>
                <m:t>Taken at Sea Level</m:t>
              </m:r>
            </m:e>
          </m:d>
          <m:r>
            <w:rPr>
              <w:rFonts w:ascii="Cambria Math" w:hAnsi="Cambria Math"/>
              <w:lang w:val="en-GB"/>
            </w:rPr>
            <m:t>=1.225</m:t>
          </m:r>
          <m:f>
            <m:fPr>
              <m:ctrlPr>
                <w:rPr>
                  <w:rFonts w:ascii="Cambria Math" w:hAnsi="Cambria Math"/>
                  <w:i/>
                  <w:lang w:val="en-GB"/>
                </w:rPr>
              </m:ctrlPr>
            </m:fPr>
            <m:num>
              <m:r>
                <w:rPr>
                  <w:rFonts w:ascii="Cambria Math" w:hAnsi="Cambria Math"/>
                  <w:lang w:val="en-GB"/>
                </w:rPr>
                <m:t>kg</m:t>
              </m:r>
            </m:num>
            <m:den>
              <m:sSup>
                <m:sSupPr>
                  <m:ctrlPr>
                    <w:rPr>
                      <w:rFonts w:ascii="Cambria Math" w:hAnsi="Cambria Math"/>
                      <w:i/>
                      <w:lang w:val="en-GB"/>
                    </w:rPr>
                  </m:ctrlPr>
                </m:sSupPr>
                <m:e>
                  <m:r>
                    <w:rPr>
                      <w:rFonts w:ascii="Cambria Math" w:hAnsi="Cambria Math"/>
                      <w:lang w:val="en-GB"/>
                    </w:rPr>
                    <m:t>m</m:t>
                  </m:r>
                </m:e>
                <m:sup>
                  <m:r>
                    <w:rPr>
                      <w:rFonts w:ascii="Cambria Math" w:hAnsi="Cambria Math"/>
                      <w:lang w:val="en-GB"/>
                    </w:rPr>
                    <m:t>3</m:t>
                  </m:r>
                </m:sup>
              </m:sSup>
            </m:den>
          </m:f>
        </m:oMath>
      </m:oMathPara>
    </w:p>
    <w:p w14:paraId="704E3C14" w14:textId="77777777" w:rsidR="000956AF" w:rsidRPr="000956AF" w:rsidRDefault="000956AF" w:rsidP="000956AF">
      <w:pPr>
        <w:rPr>
          <w:lang w:val="en-GB"/>
        </w:rPr>
      </w:pPr>
      <m:oMathPara>
        <m:oMathParaPr>
          <m:jc m:val="left"/>
        </m:oMathParaPr>
        <m:oMath>
          <m:r>
            <w:rPr>
              <w:rFonts w:ascii="Cambria Math" w:hAnsi="Cambria Math"/>
              <w:lang w:val="en-GB"/>
            </w:rPr>
            <m:t>V=Equivalent Airspeed of the Aircraft(±</m:t>
          </m:r>
          <m:sSub>
            <m:sSubPr>
              <m:ctrlPr>
                <w:rPr>
                  <w:rFonts w:ascii="Cambria Math" w:hAnsi="Cambria Math"/>
                  <w:i/>
                  <w:lang w:val="en-GB"/>
                </w:rPr>
              </m:ctrlPr>
            </m:sSubPr>
            <m:e>
              <m:r>
                <w:rPr>
                  <w:rFonts w:ascii="Cambria Math" w:hAnsi="Cambria Math"/>
                  <w:lang w:val="en-GB"/>
                </w:rPr>
                <m:t>V</m:t>
              </m:r>
            </m:e>
            <m:sub>
              <m:r>
                <w:rPr>
                  <w:rFonts w:ascii="Cambria Math" w:hAnsi="Cambria Math"/>
                  <w:lang w:val="en-GB"/>
                </w:rPr>
                <m:t>C</m:t>
              </m:r>
            </m:sub>
          </m:sSub>
          <m:r>
            <w:rPr>
              <w:rFonts w:ascii="Cambria Math" w:hAnsi="Cambria Math"/>
              <w:lang w:val="en-GB"/>
            </w:rPr>
            <m:t xml:space="preserve"> and±</m:t>
          </m:r>
          <m:sSub>
            <m:sSubPr>
              <m:ctrlPr>
                <w:rPr>
                  <w:rFonts w:ascii="Cambria Math" w:hAnsi="Cambria Math"/>
                  <w:i/>
                  <w:lang w:val="en-GB"/>
                </w:rPr>
              </m:ctrlPr>
            </m:sSubPr>
            <m:e>
              <m:r>
                <w:rPr>
                  <w:rFonts w:ascii="Cambria Math" w:hAnsi="Cambria Math"/>
                  <w:lang w:val="en-GB"/>
                </w:rPr>
                <m:t>V</m:t>
              </m:r>
            </m:e>
            <m:sub>
              <m:r>
                <w:rPr>
                  <w:rFonts w:ascii="Cambria Math" w:hAnsi="Cambria Math"/>
                  <w:lang w:val="en-GB"/>
                </w:rPr>
                <m:t>D</m:t>
              </m:r>
            </m:sub>
          </m:sSub>
        </m:oMath>
      </m:oMathPara>
    </w:p>
    <w:p w14:paraId="0463CF12" w14:textId="77777777" w:rsidR="000956AF" w:rsidRPr="000956AF" w:rsidRDefault="000956AF" w:rsidP="000956AF">
      <w:pPr>
        <w:rPr>
          <w:lang w:val="en-GB"/>
        </w:rPr>
      </w:pPr>
      <m:oMathPara>
        <m:oMathParaPr>
          <m:jc m:val="left"/>
        </m:oMathParaPr>
        <m:oMath>
          <m:r>
            <w:rPr>
              <w:rFonts w:ascii="Cambria Math" w:hAnsi="Cambria Math"/>
              <w:lang w:val="en-GB"/>
            </w:rPr>
            <m:t>M=Mass of the Aircraft=750 kg</m:t>
          </m:r>
        </m:oMath>
      </m:oMathPara>
    </w:p>
    <w:p w14:paraId="040B8623" w14:textId="77777777" w:rsidR="000956AF" w:rsidRPr="000956AF" w:rsidRDefault="000956AF" w:rsidP="000956AF">
      <w:pPr>
        <w:rPr>
          <w:lang w:val="en-GB"/>
        </w:rPr>
      </w:pPr>
      <m:oMathPara>
        <m:oMathParaPr>
          <m:jc m:val="left"/>
        </m:oMathParaPr>
        <m:oMath>
          <m:r>
            <w:rPr>
              <w:rFonts w:ascii="Cambria Math" w:hAnsi="Cambria Math"/>
              <w:lang w:val="en-GB"/>
            </w:rPr>
            <m:t>g=Gravitational Acceleration=9.81</m:t>
          </m:r>
          <m:f>
            <m:fPr>
              <m:ctrlPr>
                <w:rPr>
                  <w:rFonts w:ascii="Cambria Math" w:hAnsi="Cambria Math"/>
                  <w:i/>
                  <w:lang w:val="en-GB"/>
                </w:rPr>
              </m:ctrlPr>
            </m:fPr>
            <m:num>
              <m:r>
                <w:rPr>
                  <w:rFonts w:ascii="Cambria Math" w:hAnsi="Cambria Math"/>
                  <w:lang w:val="en-GB"/>
                </w:rPr>
                <m:t>m</m:t>
              </m:r>
            </m:num>
            <m:den>
              <m:sSup>
                <m:sSupPr>
                  <m:ctrlPr>
                    <w:rPr>
                      <w:rFonts w:ascii="Cambria Math" w:hAnsi="Cambria Math"/>
                      <w:i/>
                      <w:lang w:val="en-GB"/>
                    </w:rPr>
                  </m:ctrlPr>
                </m:sSupPr>
                <m:e>
                  <m:r>
                    <w:rPr>
                      <w:rFonts w:ascii="Cambria Math" w:hAnsi="Cambria Math"/>
                      <w:lang w:val="en-GB"/>
                    </w:rPr>
                    <m:t>s</m:t>
                  </m:r>
                </m:e>
                <m:sup>
                  <m:r>
                    <w:rPr>
                      <w:rFonts w:ascii="Cambria Math" w:hAnsi="Cambria Math"/>
                      <w:lang w:val="en-GB"/>
                    </w:rPr>
                    <m:t>2</m:t>
                  </m:r>
                </m:sup>
              </m:sSup>
            </m:den>
          </m:f>
        </m:oMath>
      </m:oMathPara>
    </w:p>
    <w:p w14:paraId="4925A0B7" w14:textId="77777777" w:rsidR="000956AF" w:rsidRPr="000956AF" w:rsidRDefault="000956AF" w:rsidP="000956AF">
      <w:pPr>
        <w:rPr>
          <w:lang w:val="en-GB"/>
        </w:rPr>
      </w:pPr>
      <m:oMathPara>
        <m:oMathParaPr>
          <m:jc m:val="left"/>
        </m:oMathParaPr>
        <m:oMath>
          <m:r>
            <w:rPr>
              <w:rFonts w:ascii="Cambria Math" w:hAnsi="Cambria Math"/>
              <w:lang w:val="en-GB"/>
            </w:rPr>
            <m:t>S=Wing Area=12.65</m:t>
          </m:r>
          <m:sSup>
            <m:sSupPr>
              <m:ctrlPr>
                <w:rPr>
                  <w:rFonts w:ascii="Cambria Math" w:hAnsi="Cambria Math"/>
                  <w:i/>
                  <w:lang w:val="en-GB"/>
                </w:rPr>
              </m:ctrlPr>
            </m:sSupPr>
            <m:e>
              <m:r>
                <w:rPr>
                  <w:rFonts w:ascii="Cambria Math" w:hAnsi="Cambria Math"/>
                  <w:lang w:val="en-GB"/>
                </w:rPr>
                <m:t>m</m:t>
              </m:r>
            </m:e>
            <m:sup>
              <m:r>
                <w:rPr>
                  <w:rFonts w:ascii="Cambria Math" w:hAnsi="Cambria Math"/>
                  <w:lang w:val="en-GB"/>
                </w:rPr>
                <m:t>2</m:t>
              </m:r>
            </m:sup>
          </m:sSup>
        </m:oMath>
      </m:oMathPara>
    </w:p>
    <w:p w14:paraId="43936891" w14:textId="77777777" w:rsidR="000956AF" w:rsidRPr="000956AF" w:rsidRDefault="009F22DF" w:rsidP="000956AF">
      <w:pPr>
        <w:rPr>
          <w:lang w:val="en-GB"/>
        </w:rPr>
      </w:pPr>
      <m:oMathPara>
        <m:oMathParaPr>
          <m:jc m:val="left"/>
        </m:oMathParaPr>
        <m:oMath>
          <m:sSub>
            <m:sSubPr>
              <m:ctrlPr>
                <w:rPr>
                  <w:rFonts w:ascii="Cambria Math" w:hAnsi="Cambria Math"/>
                  <w:i/>
                  <w:lang w:val="en-GB"/>
                </w:rPr>
              </m:ctrlPr>
            </m:sSubPr>
            <m:e>
              <m:sSub>
                <m:sSubPr>
                  <m:ctrlPr>
                    <w:rPr>
                      <w:rFonts w:ascii="Cambria Math" w:hAnsi="Cambria Math"/>
                      <w:i/>
                      <w:lang w:val="en-GB"/>
                    </w:rPr>
                  </m:ctrlPr>
                </m:sSubPr>
                <m:e>
                  <m:r>
                    <w:rPr>
                      <w:rFonts w:ascii="Cambria Math" w:hAnsi="Cambria Math"/>
                      <w:lang w:val="en-GB"/>
                    </w:rPr>
                    <m:t>C</m:t>
                  </m:r>
                </m:e>
                <m:sub>
                  <m:r>
                    <w:rPr>
                      <w:rFonts w:ascii="Cambria Math" w:hAnsi="Cambria Math"/>
                      <w:lang w:val="en-GB"/>
                    </w:rPr>
                    <m:t>L</m:t>
                  </m:r>
                </m:sub>
              </m:sSub>
            </m:e>
            <m:sub>
              <m:r>
                <w:rPr>
                  <w:rFonts w:ascii="Cambria Math" w:hAnsi="Cambria Math"/>
                  <w:lang w:val="en-GB"/>
                </w:rPr>
                <m:t>max</m:t>
              </m:r>
            </m:sub>
          </m:sSub>
          <m:r>
            <w:rPr>
              <w:rFonts w:ascii="Cambria Math" w:hAnsi="Cambria Math"/>
              <w:lang w:val="en-GB"/>
            </w:rPr>
            <m:t>=Maximum Lift Coefficient=1.5</m:t>
          </m:r>
        </m:oMath>
      </m:oMathPara>
    </w:p>
    <w:p w14:paraId="091F6596" w14:textId="77777777" w:rsidR="00BF6498" w:rsidRPr="00BF6498" w:rsidRDefault="000956AF" w:rsidP="000956AF">
      <w:pPr>
        <w:rPr>
          <w:lang w:val="en-GB"/>
        </w:rPr>
      </w:pPr>
      <w:r w:rsidRPr="000956AF">
        <w:rPr>
          <w:lang w:val="en-GB"/>
        </w:rPr>
        <w:tab/>
        <w:t>The curve lying between 0g and -1.</w:t>
      </w:r>
      <w:r w:rsidR="00BF6498">
        <w:rPr>
          <w:lang w:val="en-GB"/>
        </w:rPr>
        <w:t>5</w:t>
      </w:r>
      <w:r w:rsidRPr="000956AF">
        <w:rPr>
          <w:lang w:val="en-GB"/>
        </w:rPr>
        <w:t xml:space="preserve">g is obtained by applying the same procedure, except with the difference that </w:t>
      </w:r>
      <m:oMath>
        <m:sSub>
          <m:sSubPr>
            <m:ctrlPr>
              <w:rPr>
                <w:rFonts w:ascii="Cambria Math" w:hAnsi="Cambria Math" w:cs="Times New Roman"/>
                <w:i/>
                <w:sz w:val="24"/>
                <w:szCs w:val="24"/>
              </w:rPr>
            </m:ctrlPr>
          </m:sSubPr>
          <m:e>
            <m:sSub>
              <m:sSubPr>
                <m:ctrlPr>
                  <w:rPr>
                    <w:rFonts w:ascii="Cambria Math" w:hAnsi="Cambria Math" w:cs="Times New Roman"/>
                    <w:i/>
                    <w:sz w:val="24"/>
                    <w:szCs w:val="24"/>
                  </w:rPr>
                </m:ctrlPr>
              </m:sSubPr>
              <m:e>
                <m:r>
                  <w:rPr>
                    <w:rFonts w:ascii="Cambria Math" w:hAnsi="Cambria Math"/>
                  </w:rPr>
                  <m:t>C</m:t>
                </m:r>
              </m:e>
              <m:sub>
                <m:r>
                  <w:rPr>
                    <w:rFonts w:ascii="Cambria Math" w:hAnsi="Cambria Math"/>
                  </w:rPr>
                  <m:t>L</m:t>
                </m:r>
              </m:sub>
            </m:sSub>
          </m:e>
          <m:sub>
            <m:r>
              <w:rPr>
                <w:rFonts w:ascii="Cambria Math" w:hAnsi="Cambria Math"/>
              </w:rPr>
              <m:t>max</m:t>
            </m:r>
          </m:sub>
        </m:sSub>
        <m:r>
          <w:rPr>
            <w:rFonts w:ascii="Cambria Math" w:hAnsi="Cambria Math"/>
          </w:rPr>
          <m:t>=-0.6</m:t>
        </m:r>
      </m:oMath>
      <w:r w:rsidR="00BF6498">
        <w:rPr>
          <w:rFonts w:eastAsiaTheme="minorEastAsia"/>
          <w:color w:val="FF0000"/>
        </w:rPr>
        <w:t xml:space="preserve"> </w:t>
      </w:r>
      <w:r w:rsidR="00BF6498" w:rsidRPr="00BF6498">
        <w:rPr>
          <w:rFonts w:eastAsiaTheme="minorEastAsia"/>
        </w:rPr>
        <w:t>for the airfoil used.</w:t>
      </w:r>
      <w:r w:rsidRPr="00BF6498">
        <w:rPr>
          <w:lang w:val="en-GB"/>
        </w:rPr>
        <w:tab/>
      </w:r>
    </w:p>
    <w:p w14:paraId="1488D5FB" w14:textId="77777777" w:rsidR="000956AF" w:rsidRPr="000956AF" w:rsidRDefault="000956AF" w:rsidP="000956AF">
      <w:pPr>
        <w:rPr>
          <w:lang w:val="en-GB"/>
        </w:rPr>
      </w:pPr>
      <w:r w:rsidRPr="000956AF">
        <w:rPr>
          <w:lang w:val="en-GB"/>
        </w:rPr>
        <w:t xml:space="preserve">The boundaries limit combined envelope is formed via combining the aforementioned two envelopes by choosing the one </w:t>
      </w:r>
      <w:r w:rsidR="00BF6498">
        <w:rPr>
          <w:lang w:val="en-GB"/>
        </w:rPr>
        <w:t xml:space="preserve">that </w:t>
      </w:r>
      <w:r w:rsidRPr="000956AF">
        <w:rPr>
          <w:lang w:val="en-GB"/>
        </w:rPr>
        <w:t>contains the other.</w:t>
      </w:r>
    </w:p>
    <w:p w14:paraId="6085B148" w14:textId="77777777" w:rsidR="000956AF" w:rsidRPr="000956AF" w:rsidRDefault="000956AF" w:rsidP="000956AF">
      <w:pPr>
        <w:rPr>
          <w:lang w:val="en-GB"/>
        </w:rPr>
      </w:pPr>
    </w:p>
    <w:p w14:paraId="03EF12B8" w14:textId="77777777" w:rsidR="000956AF" w:rsidRPr="000956AF" w:rsidRDefault="000956AF" w:rsidP="000956AF">
      <w:pPr>
        <w:rPr>
          <w:lang w:val="en-GB"/>
        </w:rPr>
      </w:pPr>
    </w:p>
    <w:p w14:paraId="05ADBE1E" w14:textId="77777777" w:rsidR="000956AF" w:rsidRPr="000956AF" w:rsidRDefault="000956AF" w:rsidP="000956AF">
      <w:pPr>
        <w:rPr>
          <w:lang w:val="en-GB"/>
        </w:rPr>
      </w:pPr>
    </w:p>
    <w:p w14:paraId="75632AE2" w14:textId="77777777" w:rsidR="000956AF" w:rsidRPr="000956AF" w:rsidRDefault="000956AF" w:rsidP="000956AF">
      <w:pPr>
        <w:rPr>
          <w:lang w:val="en-GB"/>
        </w:rPr>
      </w:pPr>
    </w:p>
    <w:p w14:paraId="787123D3" w14:textId="77777777" w:rsidR="000956AF" w:rsidRPr="000956AF" w:rsidRDefault="000956AF" w:rsidP="000956AF">
      <w:pPr>
        <w:rPr>
          <w:lang w:val="en-GB"/>
        </w:rPr>
      </w:pPr>
    </w:p>
    <w:p w14:paraId="27783C15" w14:textId="77777777" w:rsidR="000956AF" w:rsidRPr="000956AF" w:rsidRDefault="000956AF" w:rsidP="000956AF">
      <w:pPr>
        <w:rPr>
          <w:lang w:val="en-GB"/>
        </w:rPr>
      </w:pPr>
    </w:p>
    <w:p w14:paraId="4AA5B0CB" w14:textId="77777777" w:rsidR="000956AF" w:rsidRPr="000956AF" w:rsidRDefault="000956AF" w:rsidP="000956AF">
      <w:pPr>
        <w:rPr>
          <w:lang w:val="en-GB"/>
        </w:rPr>
      </w:pPr>
      <w:r w:rsidRPr="000956AF">
        <w:rPr>
          <w:lang w:val="en-GB"/>
        </w:rPr>
        <w:tab/>
        <w:t>The gust load factors are found via using the following relation</w:t>
      </w:r>
    </w:p>
    <w:p w14:paraId="517C3A4E" w14:textId="39BAED96" w:rsidR="000956AF" w:rsidRPr="000956AF" w:rsidRDefault="000956AF" w:rsidP="000956AF">
      <w:pPr>
        <w:rPr>
          <w:lang w:val="en-GB"/>
        </w:rPr>
      </w:pPr>
      <m:oMathPara>
        <m:oMath>
          <m:r>
            <w:rPr>
              <w:rFonts w:ascii="Cambria Math" w:hAnsi="Cambria Math"/>
              <w:lang w:val="en-GB"/>
            </w:rPr>
            <m:t>n =1+</m:t>
          </m:r>
          <m:f>
            <m:fPr>
              <m:ctrlPr>
                <w:rPr>
                  <w:rFonts w:ascii="Cambria Math" w:hAnsi="Cambria Math"/>
                  <w:i/>
                  <w:lang w:val="en-GB"/>
                </w:rPr>
              </m:ctrlPr>
            </m:fPr>
            <m:num>
              <m:r>
                <w:rPr>
                  <w:rFonts w:ascii="Cambria Math" w:hAnsi="Cambria Math"/>
                  <w:lang w:val="en-GB"/>
                </w:rPr>
                <m:t xml:space="preserve">0.5 x </m:t>
              </m:r>
              <m:sSub>
                <m:sSubPr>
                  <m:ctrlPr>
                    <w:rPr>
                      <w:rFonts w:ascii="Cambria Math" w:hAnsi="Cambria Math"/>
                      <w:i/>
                      <w:lang w:val="en-GB"/>
                    </w:rPr>
                  </m:ctrlPr>
                </m:sSubPr>
                <m:e>
                  <m:r>
                    <w:rPr>
                      <w:rFonts w:ascii="Cambria Math" w:hAnsi="Cambria Math"/>
                      <w:lang w:val="en-GB"/>
                    </w:rPr>
                    <m:t>ρ</m:t>
                  </m:r>
                </m:e>
                <m:sub>
                  <m:r>
                    <w:rPr>
                      <w:rFonts w:ascii="Cambria Math" w:hAnsi="Cambria Math"/>
                      <w:lang w:val="en-GB"/>
                    </w:rPr>
                    <m:t>0</m:t>
                  </m:r>
                </m:sub>
              </m:sSub>
              <m:r>
                <w:rPr>
                  <w:rFonts w:ascii="Cambria Math" w:hAnsi="Cambria Math"/>
                  <w:lang w:val="en-GB"/>
                </w:rPr>
                <m:t xml:space="preserve"> x V x a x </m:t>
              </m:r>
              <m:sSub>
                <m:sSubPr>
                  <m:ctrlPr>
                    <w:rPr>
                      <w:rFonts w:ascii="Cambria Math" w:hAnsi="Cambria Math"/>
                      <w:i/>
                      <w:lang w:val="en-GB"/>
                    </w:rPr>
                  </m:ctrlPr>
                </m:sSubPr>
                <m:e>
                  <m:r>
                    <w:rPr>
                      <w:rFonts w:ascii="Cambria Math" w:hAnsi="Cambria Math"/>
                      <w:lang w:val="en-GB"/>
                    </w:rPr>
                    <m:t>K</m:t>
                  </m:r>
                </m:e>
                <m:sub>
                  <m:r>
                    <w:rPr>
                      <w:rFonts w:ascii="Cambria Math" w:hAnsi="Cambria Math"/>
                      <w:lang w:val="en-GB"/>
                    </w:rPr>
                    <m:t>g</m:t>
                  </m:r>
                </m:sub>
              </m:sSub>
              <m:r>
                <w:rPr>
                  <w:rFonts w:ascii="Cambria Math" w:hAnsi="Cambria Math"/>
                  <w:lang w:val="en-GB"/>
                </w:rPr>
                <m:t xml:space="preserve"> x </m:t>
              </m:r>
              <m:sSub>
                <m:sSubPr>
                  <m:ctrlPr>
                    <w:rPr>
                      <w:rFonts w:ascii="Cambria Math" w:hAnsi="Cambria Math"/>
                      <w:i/>
                      <w:lang w:val="en-GB"/>
                    </w:rPr>
                  </m:ctrlPr>
                </m:sSubPr>
                <m:e>
                  <m:r>
                    <w:rPr>
                      <w:rFonts w:ascii="Cambria Math" w:hAnsi="Cambria Math"/>
                      <w:lang w:val="en-GB"/>
                    </w:rPr>
                    <m:t>U</m:t>
                  </m:r>
                </m:e>
                <m:sub>
                  <m:r>
                    <w:rPr>
                      <w:rFonts w:ascii="Cambria Math" w:hAnsi="Cambria Math"/>
                      <w:lang w:val="en-GB"/>
                    </w:rPr>
                    <m:t>de</m:t>
                  </m:r>
                </m:sub>
              </m:sSub>
            </m:num>
            <m:den>
              <m:r>
                <w:rPr>
                  <w:rFonts w:ascii="Cambria Math" w:hAnsi="Cambria Math"/>
                  <w:lang w:val="en-GB"/>
                </w:rPr>
                <m:t>M x g / S</m:t>
              </m:r>
            </m:den>
          </m:f>
          <m:r>
            <w:del w:id="218" w:author="kurtulus1" w:date="2018-09-21T16:02:00Z">
              <w:rPr>
                <w:rFonts w:ascii="Cambria Math" w:hAnsi="Cambria Math"/>
                <w:lang w:val="en-GB"/>
              </w:rPr>
              <m:t>…(5)</m:t>
            </w:del>
          </m:r>
        </m:oMath>
      </m:oMathPara>
    </w:p>
    <w:p w14:paraId="25D5A505" w14:textId="77777777" w:rsidR="000956AF" w:rsidRPr="000956AF" w:rsidRDefault="000956AF" w:rsidP="000956AF">
      <w:pPr>
        <w:rPr>
          <w:lang w:val="en-GB"/>
        </w:rPr>
      </w:pPr>
      <w:r w:rsidRPr="000956AF">
        <w:rPr>
          <w:lang w:val="en-GB"/>
        </w:rPr>
        <w:tab/>
        <w:t>where</w:t>
      </w:r>
    </w:p>
    <w:p w14:paraId="10286CC3" w14:textId="77777777" w:rsidR="000956AF" w:rsidRPr="000956AF" w:rsidRDefault="009F22DF" w:rsidP="000956AF">
      <w:pPr>
        <w:rPr>
          <w:lang w:val="en-GB"/>
        </w:rPr>
      </w:pPr>
      <m:oMathPara>
        <m:oMathParaPr>
          <m:jc m:val="left"/>
        </m:oMathParaPr>
        <m:oMath>
          <m:sSub>
            <m:sSubPr>
              <m:ctrlPr>
                <w:rPr>
                  <w:rFonts w:ascii="Cambria Math" w:hAnsi="Cambria Math"/>
                  <w:i/>
                  <w:lang w:val="en-GB"/>
                </w:rPr>
              </m:ctrlPr>
            </m:sSubPr>
            <m:e>
              <m:r>
                <w:rPr>
                  <w:rFonts w:ascii="Cambria Math" w:hAnsi="Cambria Math"/>
                  <w:lang w:val="en-GB"/>
                </w:rPr>
                <m:t>K</m:t>
              </m:r>
            </m:e>
            <m:sub>
              <m:r>
                <w:rPr>
                  <w:rFonts w:ascii="Cambria Math" w:hAnsi="Cambria Math"/>
                  <w:lang w:val="en-GB"/>
                </w:rPr>
                <m:t>g</m:t>
              </m:r>
            </m:sub>
          </m:sSub>
          <m:r>
            <w:rPr>
              <w:rFonts w:ascii="Cambria Math" w:hAnsi="Cambria Math"/>
              <w:lang w:val="en-GB"/>
            </w:rPr>
            <m:t>=</m:t>
          </m:r>
          <m:f>
            <m:fPr>
              <m:ctrlPr>
                <w:rPr>
                  <w:rFonts w:ascii="Cambria Math" w:hAnsi="Cambria Math"/>
                  <w:i/>
                  <w:lang w:val="en-GB"/>
                </w:rPr>
              </m:ctrlPr>
            </m:fPr>
            <m:num>
              <m:r>
                <w:rPr>
                  <w:rFonts w:ascii="Cambria Math" w:hAnsi="Cambria Math"/>
                  <w:lang w:val="en-GB"/>
                </w:rPr>
                <m:t>0.88</m:t>
              </m:r>
              <m:sSub>
                <m:sSubPr>
                  <m:ctrlPr>
                    <w:rPr>
                      <w:rFonts w:ascii="Cambria Math" w:hAnsi="Cambria Math"/>
                      <w:i/>
                      <w:lang w:val="en-GB"/>
                    </w:rPr>
                  </m:ctrlPr>
                </m:sSubPr>
                <m:e>
                  <m:r>
                    <w:rPr>
                      <w:rFonts w:ascii="Cambria Math" w:hAnsi="Cambria Math"/>
                      <w:lang w:val="en-GB"/>
                    </w:rPr>
                    <m:t>μ</m:t>
                  </m:r>
                </m:e>
                <m:sub>
                  <m:r>
                    <w:rPr>
                      <w:rFonts w:ascii="Cambria Math" w:hAnsi="Cambria Math"/>
                      <w:lang w:val="en-GB"/>
                    </w:rPr>
                    <m:t>g</m:t>
                  </m:r>
                </m:sub>
              </m:sSub>
            </m:num>
            <m:den>
              <m:r>
                <w:rPr>
                  <w:rFonts w:ascii="Cambria Math" w:hAnsi="Cambria Math"/>
                  <w:lang w:val="en-GB"/>
                </w:rPr>
                <m:t>5.3+</m:t>
              </m:r>
              <m:sSub>
                <m:sSubPr>
                  <m:ctrlPr>
                    <w:rPr>
                      <w:rFonts w:ascii="Cambria Math" w:hAnsi="Cambria Math"/>
                      <w:i/>
                      <w:lang w:val="en-GB"/>
                    </w:rPr>
                  </m:ctrlPr>
                </m:sSubPr>
                <m:e>
                  <m:r>
                    <w:rPr>
                      <w:rFonts w:ascii="Cambria Math" w:hAnsi="Cambria Math"/>
                      <w:lang w:val="en-GB"/>
                    </w:rPr>
                    <m:t>μ</m:t>
                  </m:r>
                </m:e>
                <m:sub>
                  <m:r>
                    <w:rPr>
                      <w:rFonts w:ascii="Cambria Math" w:hAnsi="Cambria Math"/>
                      <w:lang w:val="en-GB"/>
                    </w:rPr>
                    <m:t>g</m:t>
                  </m:r>
                </m:sub>
              </m:sSub>
            </m:den>
          </m:f>
          <m:r>
            <w:rPr>
              <w:rFonts w:ascii="Cambria Math" w:hAnsi="Cambria Math"/>
              <w:lang w:val="en-GB"/>
            </w:rPr>
            <m:t>=Gust Alleviation Factor</m:t>
          </m:r>
        </m:oMath>
      </m:oMathPara>
    </w:p>
    <w:p w14:paraId="79E1344D" w14:textId="77777777" w:rsidR="000956AF" w:rsidRPr="000956AF" w:rsidRDefault="009F22DF" w:rsidP="000956AF">
      <w:pPr>
        <w:rPr>
          <w:lang w:val="en-GB"/>
        </w:rPr>
      </w:pPr>
      <m:oMathPara>
        <m:oMathParaPr>
          <m:jc m:val="left"/>
        </m:oMathParaPr>
        <m:oMath>
          <m:sSub>
            <m:sSubPr>
              <m:ctrlPr>
                <w:rPr>
                  <w:rFonts w:ascii="Cambria Math" w:hAnsi="Cambria Math"/>
                  <w:i/>
                  <w:lang w:val="en-GB"/>
                </w:rPr>
              </m:ctrlPr>
            </m:sSubPr>
            <m:e>
              <m:r>
                <w:rPr>
                  <w:rFonts w:ascii="Cambria Math" w:hAnsi="Cambria Math"/>
                  <w:lang w:val="en-GB"/>
                </w:rPr>
                <m:t>μ</m:t>
              </m:r>
            </m:e>
            <m:sub>
              <m:r>
                <w:rPr>
                  <w:rFonts w:ascii="Cambria Math" w:hAnsi="Cambria Math"/>
                  <w:lang w:val="en-GB"/>
                </w:rPr>
                <m:t>g</m:t>
              </m:r>
            </m:sub>
          </m:sSub>
          <m:r>
            <w:rPr>
              <w:rFonts w:ascii="Cambria Math" w:hAnsi="Cambria Math"/>
              <w:lang w:val="en-GB"/>
            </w:rPr>
            <m:t xml:space="preserve">= </m:t>
          </m:r>
          <m:f>
            <m:fPr>
              <m:ctrlPr>
                <w:rPr>
                  <w:rFonts w:ascii="Cambria Math" w:hAnsi="Cambria Math"/>
                  <w:i/>
                  <w:lang w:val="en-GB"/>
                </w:rPr>
              </m:ctrlPr>
            </m:fPr>
            <m:num>
              <m:f>
                <m:fPr>
                  <m:type m:val="skw"/>
                  <m:ctrlPr>
                    <w:rPr>
                      <w:rFonts w:ascii="Cambria Math" w:hAnsi="Cambria Math"/>
                      <w:i/>
                      <w:lang w:val="en-GB"/>
                    </w:rPr>
                  </m:ctrlPr>
                </m:fPr>
                <m:num>
                  <m:r>
                    <w:rPr>
                      <w:rFonts w:ascii="Cambria Math" w:hAnsi="Cambria Math"/>
                      <w:lang w:val="en-GB"/>
                    </w:rPr>
                    <m:t>M</m:t>
                  </m:r>
                </m:num>
                <m:den>
                  <m:r>
                    <w:rPr>
                      <w:rFonts w:ascii="Cambria Math" w:hAnsi="Cambria Math"/>
                      <w:lang w:val="en-GB"/>
                    </w:rPr>
                    <m:t>S</m:t>
                  </m:r>
                </m:den>
              </m:f>
            </m:num>
            <m:den>
              <m:r>
                <w:rPr>
                  <w:rFonts w:ascii="Cambria Math" w:hAnsi="Cambria Math"/>
                  <w:lang w:val="en-GB"/>
                </w:rPr>
                <m:t>ρ</m:t>
              </m:r>
              <m:acc>
                <m:accPr>
                  <m:chr m:val="̅"/>
                  <m:ctrlPr>
                    <w:rPr>
                      <w:rFonts w:ascii="Cambria Math" w:hAnsi="Cambria Math"/>
                      <w:i/>
                      <w:lang w:val="en-GB"/>
                    </w:rPr>
                  </m:ctrlPr>
                </m:accPr>
                <m:e>
                  <m:r>
                    <w:rPr>
                      <w:rFonts w:ascii="Cambria Math" w:hAnsi="Cambria Math"/>
                      <w:lang w:val="en-GB"/>
                    </w:rPr>
                    <m:t>C</m:t>
                  </m:r>
                </m:e>
              </m:acc>
              <m:r>
                <w:rPr>
                  <w:rFonts w:ascii="Cambria Math" w:hAnsi="Cambria Math"/>
                  <w:lang w:val="en-GB"/>
                </w:rPr>
                <m:t>a</m:t>
              </m:r>
            </m:den>
          </m:f>
          <m:r>
            <w:rPr>
              <w:rFonts w:ascii="Cambria Math" w:hAnsi="Cambria Math"/>
              <w:lang w:val="en-GB"/>
            </w:rPr>
            <m:t>=Aeroplane Mass Ratio</m:t>
          </m:r>
        </m:oMath>
      </m:oMathPara>
    </w:p>
    <w:p w14:paraId="4FA06868" w14:textId="77777777" w:rsidR="000956AF" w:rsidRPr="000956AF" w:rsidRDefault="009F22DF" w:rsidP="000956AF">
      <w:pPr>
        <w:rPr>
          <w:lang w:val="en-GB"/>
        </w:rPr>
      </w:pPr>
      <m:oMathPara>
        <m:oMathParaPr>
          <m:jc m:val="left"/>
        </m:oMathParaPr>
        <m:oMath>
          <m:sSub>
            <m:sSubPr>
              <m:ctrlPr>
                <w:rPr>
                  <w:rFonts w:ascii="Cambria Math" w:hAnsi="Cambria Math"/>
                  <w:i/>
                  <w:lang w:val="en-GB"/>
                </w:rPr>
              </m:ctrlPr>
            </m:sSubPr>
            <m:e>
              <m:r>
                <w:rPr>
                  <w:rFonts w:ascii="Cambria Math" w:hAnsi="Cambria Math"/>
                  <w:lang w:val="en-GB"/>
                </w:rPr>
                <m:t>U</m:t>
              </m:r>
            </m:e>
            <m:sub>
              <m:r>
                <w:rPr>
                  <w:rFonts w:ascii="Cambria Math" w:hAnsi="Cambria Math"/>
                  <w:lang w:val="en-GB"/>
                </w:rPr>
                <m:t>de</m:t>
              </m:r>
            </m:sub>
          </m:sSub>
          <m:r>
            <w:rPr>
              <w:rFonts w:ascii="Cambria Math" w:hAnsi="Cambria Math"/>
              <w:lang w:val="en-GB"/>
            </w:rPr>
            <m:t>=Gust Velocities(15.24</m:t>
          </m:r>
          <m:f>
            <m:fPr>
              <m:ctrlPr>
                <w:rPr>
                  <w:rFonts w:ascii="Cambria Math" w:hAnsi="Cambria Math"/>
                  <w:i/>
                  <w:lang w:val="en-GB"/>
                </w:rPr>
              </m:ctrlPr>
            </m:fPr>
            <m:num>
              <m:r>
                <w:rPr>
                  <w:rFonts w:ascii="Cambria Math" w:hAnsi="Cambria Math"/>
                  <w:lang w:val="en-GB"/>
                </w:rPr>
                <m:t>m</m:t>
              </m:r>
            </m:num>
            <m:den>
              <m:r>
                <w:rPr>
                  <w:rFonts w:ascii="Cambria Math" w:hAnsi="Cambria Math"/>
                  <w:lang w:val="en-GB"/>
                </w:rPr>
                <m:t>s</m:t>
              </m:r>
            </m:den>
          </m:f>
          <m:r>
            <w:rPr>
              <w:rFonts w:ascii="Cambria Math" w:hAnsi="Cambria Math"/>
              <w:lang w:val="en-GB"/>
            </w:rPr>
            <m:t xml:space="preserve">for </m:t>
          </m:r>
          <m:sSub>
            <m:sSubPr>
              <m:ctrlPr>
                <w:rPr>
                  <w:rFonts w:ascii="Cambria Math" w:hAnsi="Cambria Math"/>
                  <w:i/>
                  <w:lang w:val="en-GB"/>
                </w:rPr>
              </m:ctrlPr>
            </m:sSubPr>
            <m:e>
              <m:r>
                <w:rPr>
                  <w:rFonts w:ascii="Cambria Math" w:hAnsi="Cambria Math"/>
                  <w:lang w:val="en-GB"/>
                </w:rPr>
                <m:t>V</m:t>
              </m:r>
            </m:e>
            <m:sub>
              <m:r>
                <w:rPr>
                  <w:rFonts w:ascii="Cambria Math" w:hAnsi="Cambria Math"/>
                  <w:lang w:val="en-GB"/>
                </w:rPr>
                <m:t>C</m:t>
              </m:r>
            </m:sub>
          </m:sSub>
          <m:r>
            <w:rPr>
              <w:rFonts w:ascii="Cambria Math" w:hAnsi="Cambria Math"/>
              <w:lang w:val="en-GB"/>
            </w:rPr>
            <m:t xml:space="preserve"> and 7.62</m:t>
          </m:r>
          <m:f>
            <m:fPr>
              <m:ctrlPr>
                <w:rPr>
                  <w:rFonts w:ascii="Cambria Math" w:hAnsi="Cambria Math"/>
                  <w:i/>
                  <w:lang w:val="en-GB"/>
                </w:rPr>
              </m:ctrlPr>
            </m:fPr>
            <m:num>
              <m:r>
                <w:rPr>
                  <w:rFonts w:ascii="Cambria Math" w:hAnsi="Cambria Math"/>
                  <w:lang w:val="en-GB"/>
                </w:rPr>
                <m:t>m</m:t>
              </m:r>
            </m:num>
            <m:den>
              <m:r>
                <w:rPr>
                  <w:rFonts w:ascii="Cambria Math" w:hAnsi="Cambria Math"/>
                  <w:lang w:val="en-GB"/>
                </w:rPr>
                <m:t>s</m:t>
              </m:r>
            </m:den>
          </m:f>
          <m:r>
            <w:rPr>
              <w:rFonts w:ascii="Cambria Math" w:hAnsi="Cambria Math"/>
              <w:lang w:val="en-GB"/>
            </w:rPr>
            <m:t xml:space="preserve"> for </m:t>
          </m:r>
          <m:sSub>
            <m:sSubPr>
              <m:ctrlPr>
                <w:rPr>
                  <w:rFonts w:ascii="Cambria Math" w:hAnsi="Cambria Math"/>
                  <w:i/>
                  <w:lang w:val="en-GB"/>
                </w:rPr>
              </m:ctrlPr>
            </m:sSubPr>
            <m:e>
              <m:r>
                <w:rPr>
                  <w:rFonts w:ascii="Cambria Math" w:hAnsi="Cambria Math"/>
                  <w:lang w:val="en-GB"/>
                </w:rPr>
                <m:t>V</m:t>
              </m:r>
            </m:e>
            <m:sub>
              <m:r>
                <w:rPr>
                  <w:rFonts w:ascii="Cambria Math" w:hAnsi="Cambria Math"/>
                  <w:lang w:val="en-GB"/>
                </w:rPr>
                <m:t>D</m:t>
              </m:r>
            </m:sub>
          </m:sSub>
          <m:r>
            <w:rPr>
              <w:rFonts w:ascii="Cambria Math" w:hAnsi="Cambria Math"/>
              <w:lang w:val="en-GB"/>
            </w:rPr>
            <m:t xml:space="preserve">) </m:t>
          </m:r>
        </m:oMath>
      </m:oMathPara>
    </w:p>
    <w:p w14:paraId="57D23020" w14:textId="77777777" w:rsidR="000956AF" w:rsidRPr="000956AF" w:rsidRDefault="009F22DF" w:rsidP="000956AF">
      <w:pPr>
        <w:rPr>
          <w:lang w:val="en-GB"/>
        </w:rPr>
      </w:pPr>
      <m:oMathPara>
        <m:oMathParaPr>
          <m:jc m:val="left"/>
        </m:oMathParaPr>
        <m:oMath>
          <m:sSub>
            <m:sSubPr>
              <m:ctrlPr>
                <w:rPr>
                  <w:rFonts w:ascii="Cambria Math" w:hAnsi="Cambria Math"/>
                  <w:i/>
                  <w:lang w:val="en-GB"/>
                </w:rPr>
              </m:ctrlPr>
            </m:sSubPr>
            <m:e>
              <m:r>
                <w:rPr>
                  <w:rFonts w:ascii="Cambria Math" w:hAnsi="Cambria Math"/>
                  <w:lang w:val="en-GB"/>
                </w:rPr>
                <m:t>ρ</m:t>
              </m:r>
            </m:e>
            <m:sub>
              <m:r>
                <w:rPr>
                  <w:rFonts w:ascii="Cambria Math" w:hAnsi="Cambria Math"/>
                  <w:lang w:val="en-GB"/>
                </w:rPr>
                <m:t>0</m:t>
              </m:r>
            </m:sub>
          </m:sSub>
          <m:r>
            <w:rPr>
              <w:rFonts w:ascii="Cambria Math" w:hAnsi="Cambria Math"/>
              <w:lang w:val="en-GB"/>
            </w:rPr>
            <m:t>=Density of Air at Sea Level=1.225</m:t>
          </m:r>
          <m:f>
            <m:fPr>
              <m:ctrlPr>
                <w:rPr>
                  <w:rFonts w:ascii="Cambria Math" w:hAnsi="Cambria Math"/>
                  <w:i/>
                  <w:lang w:val="en-GB"/>
                </w:rPr>
              </m:ctrlPr>
            </m:fPr>
            <m:num>
              <m:r>
                <w:rPr>
                  <w:rFonts w:ascii="Cambria Math" w:hAnsi="Cambria Math"/>
                  <w:lang w:val="en-GB"/>
                </w:rPr>
                <m:t>kg</m:t>
              </m:r>
            </m:num>
            <m:den>
              <m:sSup>
                <m:sSupPr>
                  <m:ctrlPr>
                    <w:rPr>
                      <w:rFonts w:ascii="Cambria Math" w:hAnsi="Cambria Math"/>
                      <w:i/>
                      <w:lang w:val="en-GB"/>
                    </w:rPr>
                  </m:ctrlPr>
                </m:sSupPr>
                <m:e>
                  <m:r>
                    <w:rPr>
                      <w:rFonts w:ascii="Cambria Math" w:hAnsi="Cambria Math"/>
                      <w:lang w:val="en-GB"/>
                    </w:rPr>
                    <m:t>m</m:t>
                  </m:r>
                </m:e>
                <m:sup>
                  <m:r>
                    <w:rPr>
                      <w:rFonts w:ascii="Cambria Math" w:hAnsi="Cambria Math"/>
                      <w:lang w:val="en-GB"/>
                    </w:rPr>
                    <m:t>3</m:t>
                  </m:r>
                </m:sup>
              </m:sSup>
            </m:den>
          </m:f>
        </m:oMath>
      </m:oMathPara>
    </w:p>
    <w:p w14:paraId="358D2D5E" w14:textId="77777777" w:rsidR="000956AF" w:rsidRPr="000956AF" w:rsidRDefault="000956AF" w:rsidP="000956AF">
      <w:pPr>
        <w:rPr>
          <w:lang w:val="en-GB"/>
        </w:rPr>
      </w:pPr>
      <m:oMathPara>
        <m:oMathParaPr>
          <m:jc m:val="left"/>
        </m:oMathParaPr>
        <m:oMath>
          <m:r>
            <w:rPr>
              <w:rFonts w:ascii="Cambria Math" w:hAnsi="Cambria Math"/>
              <w:lang w:val="en-GB"/>
            </w:rPr>
            <m:t xml:space="preserve">a=Wing Lift Curve Slope </m:t>
          </m:r>
          <m:sSub>
            <m:sSubPr>
              <m:ctrlPr>
                <w:rPr>
                  <w:rFonts w:ascii="Cambria Math" w:hAnsi="Cambria Math"/>
                  <w:i/>
                  <w:lang w:val="en-GB"/>
                </w:rPr>
              </m:ctrlPr>
            </m:sSubPr>
            <m:e>
              <m:r>
                <w:rPr>
                  <w:rFonts w:ascii="Cambria Math" w:hAnsi="Cambria Math"/>
                  <w:lang w:val="en-GB"/>
                </w:rPr>
                <m:t>C</m:t>
              </m:r>
            </m:e>
            <m:sub>
              <m:r>
                <w:rPr>
                  <w:rFonts w:ascii="Cambria Math" w:hAnsi="Cambria Math"/>
                  <w:lang w:val="en-GB"/>
                </w:rPr>
                <m:t>L</m:t>
              </m:r>
            </m:sub>
          </m:sSub>
          <m:r>
            <w:rPr>
              <w:rFonts w:ascii="Cambria Math" w:hAnsi="Cambria Math"/>
              <w:lang w:val="en-GB"/>
            </w:rPr>
            <m:t xml:space="preserve"> per radian=5.1486</m:t>
          </m:r>
        </m:oMath>
      </m:oMathPara>
    </w:p>
    <w:p w14:paraId="04123EA7" w14:textId="77777777" w:rsidR="000956AF" w:rsidRPr="00BA019F" w:rsidRDefault="009F22DF" w:rsidP="000956AF">
      <w:pPr>
        <w:rPr>
          <w:rFonts w:eastAsiaTheme="minorEastAsia"/>
          <w:lang w:val="en-GB"/>
        </w:rPr>
      </w:pPr>
      <m:oMathPara>
        <m:oMathParaPr>
          <m:jc m:val="left"/>
        </m:oMathParaPr>
        <m:oMath>
          <m:acc>
            <m:accPr>
              <m:chr m:val="̅"/>
              <m:ctrlPr>
                <w:rPr>
                  <w:rFonts w:ascii="Cambria Math" w:hAnsi="Cambria Math"/>
                  <w:i/>
                  <w:lang w:val="en-GB"/>
                </w:rPr>
              </m:ctrlPr>
            </m:accPr>
            <m:e>
              <m:r>
                <w:rPr>
                  <w:rFonts w:ascii="Cambria Math" w:hAnsi="Cambria Math"/>
                  <w:lang w:val="en-GB"/>
                </w:rPr>
                <m:t>C</m:t>
              </m:r>
            </m:e>
          </m:acc>
          <m:r>
            <w:rPr>
              <w:rFonts w:ascii="Cambria Math" w:hAnsi="Cambria Math"/>
              <w:lang w:val="en-GB"/>
            </w:rPr>
            <m:t>=Mean Geometric Chord=</m:t>
          </m:r>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chord</m:t>
                  </m:r>
                </m:e>
                <m:sub>
                  <m:r>
                    <w:rPr>
                      <w:rFonts w:ascii="Cambria Math" w:hAnsi="Cambria Math"/>
                      <w:lang w:val="en-GB"/>
                    </w:rPr>
                    <m:t>root</m:t>
                  </m:r>
                </m:sub>
              </m:sSub>
            </m:num>
            <m:den>
              <m:r>
                <w:rPr>
                  <w:rFonts w:ascii="Cambria Math" w:hAnsi="Cambria Math"/>
                  <w:lang w:val="en-GB"/>
                </w:rPr>
                <m:t>2</m:t>
              </m:r>
            </m:den>
          </m:f>
          <m:d>
            <m:dPr>
              <m:ctrlPr>
                <w:rPr>
                  <w:rFonts w:ascii="Cambria Math" w:hAnsi="Cambria Math"/>
                  <w:i/>
                  <w:lang w:val="en-GB"/>
                </w:rPr>
              </m:ctrlPr>
            </m:dPr>
            <m:e>
              <m:r>
                <w:rPr>
                  <w:rFonts w:ascii="Cambria Math" w:hAnsi="Cambria Math"/>
                  <w:lang w:val="en-GB"/>
                </w:rPr>
                <m:t>1+</m:t>
              </m:r>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chord</m:t>
                      </m:r>
                    </m:e>
                    <m:sub>
                      <m:r>
                        <w:rPr>
                          <w:rFonts w:ascii="Cambria Math" w:hAnsi="Cambria Math"/>
                          <w:lang w:val="en-GB"/>
                        </w:rPr>
                        <m:t>tip</m:t>
                      </m:r>
                    </m:sub>
                  </m:sSub>
                </m:num>
                <m:den>
                  <m:sSub>
                    <m:sSubPr>
                      <m:ctrlPr>
                        <w:rPr>
                          <w:rFonts w:ascii="Cambria Math" w:hAnsi="Cambria Math"/>
                          <w:i/>
                          <w:lang w:val="en-GB"/>
                        </w:rPr>
                      </m:ctrlPr>
                    </m:sSubPr>
                    <m:e>
                      <m:r>
                        <w:rPr>
                          <w:rFonts w:ascii="Cambria Math" w:hAnsi="Cambria Math"/>
                          <w:lang w:val="en-GB"/>
                        </w:rPr>
                        <m:t>chord</m:t>
                      </m:r>
                    </m:e>
                    <m:sub>
                      <m:r>
                        <w:rPr>
                          <w:rFonts w:ascii="Cambria Math" w:hAnsi="Cambria Math"/>
                          <w:lang w:val="en-GB"/>
                        </w:rPr>
                        <m:t>root</m:t>
                      </m:r>
                    </m:sub>
                  </m:sSub>
                </m:den>
              </m:f>
            </m:e>
          </m:d>
          <m:r>
            <w:rPr>
              <w:rFonts w:ascii="Cambria Math" w:hAnsi="Cambria Math"/>
              <w:lang w:val="en-GB"/>
            </w:rPr>
            <m:t>=1.3 m</m:t>
          </m:r>
        </m:oMath>
      </m:oMathPara>
    </w:p>
    <w:p w14:paraId="4AFA356E" w14:textId="77777777" w:rsidR="00BF6498" w:rsidRPr="00BF6498" w:rsidRDefault="00BF6498" w:rsidP="00BF6498">
      <w:pPr>
        <w:ind w:left="360"/>
      </w:pPr>
      <w:r w:rsidRPr="00BF6498">
        <w:rPr>
          <w:rFonts w:eastAsiaTheme="minorEastAsia"/>
        </w:rPr>
        <w:lastRenderedPageBreak/>
        <w:t xml:space="preserve">Finally, </w:t>
      </w:r>
      <m:oMath>
        <m:sSub>
          <m:sSubPr>
            <m:ctrlPr>
              <w:rPr>
                <w:rFonts w:ascii="Cambria Math" w:hAnsi="Cambria Math"/>
                <w:i/>
                <w:sz w:val="22"/>
                <w:lang w:val="en-GB"/>
              </w:rPr>
            </m:ctrlPr>
          </m:sSubPr>
          <m:e>
            <m:sSub>
              <m:sSubPr>
                <m:ctrlPr>
                  <w:rPr>
                    <w:rFonts w:ascii="Cambria Math" w:hAnsi="Cambria Math"/>
                    <w:i/>
                    <w:sz w:val="22"/>
                    <w:lang w:val="en-GB"/>
                  </w:rPr>
                </m:ctrlPr>
              </m:sSubPr>
              <m:e>
                <m:r>
                  <w:rPr>
                    <w:rFonts w:ascii="Cambria Math" w:hAnsi="Cambria Math"/>
                  </w:rPr>
                  <m:t>V</m:t>
                </m:r>
              </m:e>
              <m:sub>
                <m:r>
                  <w:rPr>
                    <w:rFonts w:ascii="Cambria Math" w:hAnsi="Cambria Math"/>
                  </w:rPr>
                  <m:t>S</m:t>
                </m:r>
              </m:sub>
            </m:sSub>
          </m:e>
          <m:sub>
            <m:r>
              <w:rPr>
                <w:rFonts w:ascii="Cambria Math" w:hAnsi="Cambria Math"/>
              </w:rPr>
              <m:t>(+)</m:t>
            </m:r>
          </m:sub>
        </m:sSub>
        <m:r>
          <w:rPr>
            <w:rFonts w:ascii="Cambria Math" w:hAnsi="Cambria Math"/>
          </w:rPr>
          <m:t>&amp;</m:t>
        </m:r>
        <m:sSub>
          <m:sSubPr>
            <m:ctrlPr>
              <w:rPr>
                <w:rFonts w:ascii="Cambria Math" w:hAnsi="Cambria Math"/>
                <w:i/>
                <w:sz w:val="22"/>
                <w:lang w:val="en-GB"/>
              </w:rPr>
            </m:ctrlPr>
          </m:sSubPr>
          <m:e>
            <m:sSub>
              <m:sSubPr>
                <m:ctrlPr>
                  <w:rPr>
                    <w:rFonts w:ascii="Cambria Math" w:hAnsi="Cambria Math"/>
                    <w:i/>
                    <w:sz w:val="22"/>
                    <w:lang w:val="en-GB"/>
                  </w:rPr>
                </m:ctrlPr>
              </m:sSubPr>
              <m:e>
                <m:r>
                  <w:rPr>
                    <w:rFonts w:ascii="Cambria Math" w:hAnsi="Cambria Math"/>
                  </w:rPr>
                  <m:t xml:space="preserve"> V</m:t>
                </m:r>
              </m:e>
              <m:sub>
                <m:r>
                  <w:rPr>
                    <w:rFonts w:ascii="Cambria Math" w:hAnsi="Cambria Math"/>
                  </w:rPr>
                  <m:t>S</m:t>
                </m:r>
              </m:sub>
            </m:sSub>
          </m:e>
          <m:sub>
            <m:r>
              <w:rPr>
                <w:rFonts w:ascii="Cambria Math" w:hAnsi="Cambria Math"/>
              </w:rPr>
              <m:t>(-)</m:t>
            </m:r>
          </m:sub>
        </m:sSub>
      </m:oMath>
      <w:r w:rsidRPr="00BF6498">
        <w:rPr>
          <w:rFonts w:eastAsiaTheme="minorEastAsia"/>
        </w:rPr>
        <w:t xml:space="preserve">, positive and negative stalling speeds, respectively, are found as 45 and 77.4 knots by solving equation (4) for V with </w:t>
      </w:r>
      <m:oMath>
        <m:r>
          <w:rPr>
            <w:rFonts w:ascii="Cambria Math" w:eastAsiaTheme="minorEastAsia" w:hAnsi="Cambria Math"/>
          </w:rPr>
          <m:t>n=±1g</m:t>
        </m:r>
      </m:oMath>
      <w:r w:rsidRPr="00BF6498">
        <w:rPr>
          <w:rFonts w:eastAsiaTheme="minorEastAsia"/>
        </w:rPr>
        <w:t xml:space="preserve"> and respective stall </w:t>
      </w:r>
      <m:oMath>
        <m:sSub>
          <m:sSubPr>
            <m:ctrlPr>
              <w:rPr>
                <w:rFonts w:ascii="Cambria Math" w:hAnsi="Cambria Math"/>
                <w:i/>
                <w:sz w:val="22"/>
                <w:lang w:val="en-GB"/>
              </w:rPr>
            </m:ctrlPr>
          </m:sSubPr>
          <m:e>
            <m:r>
              <w:rPr>
                <w:rFonts w:ascii="Cambria Math" w:hAnsi="Cambria Math"/>
              </w:rPr>
              <m:t>C</m:t>
            </m:r>
          </m:e>
          <m:sub>
            <m:r>
              <w:rPr>
                <w:rFonts w:ascii="Cambria Math" w:hAnsi="Cambria Math"/>
              </w:rPr>
              <m:t>L</m:t>
            </m:r>
          </m:sub>
        </m:sSub>
      </m:oMath>
      <w:r w:rsidRPr="00BF6498">
        <w:rPr>
          <w:rFonts w:eastAsiaTheme="minorEastAsia"/>
        </w:rPr>
        <w:t xml:space="preserve"> values. Hence, the flight envelope formed is as shown in </w:t>
      </w:r>
      <w:r w:rsidRPr="00BF6498">
        <w:rPr>
          <w:rFonts w:eastAsiaTheme="minorEastAsia"/>
          <w:i/>
        </w:rPr>
        <w:t xml:space="preserve">Figure </w:t>
      </w:r>
      <w:r>
        <w:rPr>
          <w:rFonts w:eastAsiaTheme="minorEastAsia"/>
          <w:i/>
        </w:rPr>
        <w:t>123</w:t>
      </w:r>
      <w:r w:rsidRPr="00BF6498">
        <w:rPr>
          <w:rFonts w:eastAsiaTheme="minorEastAsia"/>
          <w:i/>
        </w:rPr>
        <w:t>.</w:t>
      </w:r>
    </w:p>
    <w:p w14:paraId="7BE08F9A" w14:textId="77777777" w:rsidR="00BA019F" w:rsidRPr="000956AF" w:rsidRDefault="00BA019F" w:rsidP="000956AF">
      <w:pPr>
        <w:rPr>
          <w:lang w:val="en-GB"/>
        </w:rPr>
      </w:pPr>
    </w:p>
    <w:p w14:paraId="70F2148F" w14:textId="77777777" w:rsidR="00BF6498" w:rsidRDefault="00BF6498" w:rsidP="00BF6498">
      <w:pPr>
        <w:keepNext/>
        <w:jc w:val="center"/>
      </w:pPr>
      <w:r>
        <w:rPr>
          <w:noProof/>
          <w:lang w:val="tr-TR" w:eastAsia="tr-TR"/>
        </w:rPr>
        <w:drawing>
          <wp:inline distT="0" distB="0" distL="0" distR="0" wp14:anchorId="6490D12E" wp14:editId="22B5BC09">
            <wp:extent cx="5759450" cy="3543935"/>
            <wp:effectExtent l="0" t="0" r="0" b="0"/>
            <wp:docPr id="469" name="Resim 9"/>
            <wp:cNvGraphicFramePr/>
            <a:graphic xmlns:a="http://schemas.openxmlformats.org/drawingml/2006/main">
              <a:graphicData uri="http://schemas.openxmlformats.org/drawingml/2006/picture">
                <pic:pic xmlns:pic="http://schemas.openxmlformats.org/drawingml/2006/picture">
                  <pic:nvPicPr>
                    <pic:cNvPr id="9" name="Resim 9"/>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759450" cy="3543935"/>
                    </a:xfrm>
                    <a:prstGeom prst="rect">
                      <a:avLst/>
                    </a:prstGeom>
                    <a:noFill/>
                    <a:ln>
                      <a:noFill/>
                    </a:ln>
                  </pic:spPr>
                </pic:pic>
              </a:graphicData>
            </a:graphic>
          </wp:inline>
        </w:drawing>
      </w:r>
    </w:p>
    <w:p w14:paraId="120B977B" w14:textId="77777777" w:rsidR="000956AF" w:rsidRPr="000956AF" w:rsidRDefault="00BF6498" w:rsidP="00BF6498">
      <w:pPr>
        <w:pStyle w:val="Caption"/>
        <w:jc w:val="center"/>
        <w:rPr>
          <w:lang w:val="en-GB"/>
        </w:rPr>
      </w:pPr>
      <w:bookmarkStart w:id="219" w:name="_Toc525254230"/>
      <w:r>
        <w:t xml:space="preserve">Figure </w:t>
      </w:r>
      <w:r w:rsidR="00F47D15">
        <w:fldChar w:fldCharType="begin"/>
      </w:r>
      <w:r w:rsidR="00F47D15">
        <w:instrText xml:space="preserve"> STYLEREF 2 \s </w:instrText>
      </w:r>
      <w:r w:rsidR="00F47D15">
        <w:fldChar w:fldCharType="separate"/>
      </w:r>
      <w:r w:rsidR="00F47D15">
        <w:rPr>
          <w:noProof/>
        </w:rPr>
        <w:t>3.1</w:t>
      </w:r>
      <w:r w:rsidR="00F47D15">
        <w:fldChar w:fldCharType="end"/>
      </w:r>
      <w:r w:rsidR="00F47D15">
        <w:noBreakHyphen/>
      </w:r>
      <w:r w:rsidR="00F47D15">
        <w:fldChar w:fldCharType="begin"/>
      </w:r>
      <w:r w:rsidR="00F47D15">
        <w:instrText xml:space="preserve"> SEQ Figure \* ARABIC \s 2 </w:instrText>
      </w:r>
      <w:r w:rsidR="00F47D15">
        <w:fldChar w:fldCharType="separate"/>
      </w:r>
      <w:r w:rsidR="00F47D15">
        <w:rPr>
          <w:noProof/>
        </w:rPr>
        <w:t>123</w:t>
      </w:r>
      <w:r w:rsidR="00F47D15">
        <w:fldChar w:fldCharType="end"/>
      </w:r>
      <w:r>
        <w:t xml:space="preserve">. </w:t>
      </w:r>
      <w:r w:rsidRPr="00EE430F">
        <w:t>Combined Flight Envelope</w:t>
      </w:r>
      <w:bookmarkEnd w:id="219"/>
    </w:p>
    <w:p w14:paraId="61BF01F4" w14:textId="77777777" w:rsidR="000956AF" w:rsidRPr="000956AF" w:rsidRDefault="000956AF" w:rsidP="000956AF">
      <w:pPr>
        <w:rPr>
          <w:lang w:val="en-GB"/>
        </w:rPr>
      </w:pPr>
    </w:p>
    <w:p w14:paraId="77BAD749" w14:textId="77777777" w:rsidR="000956AF" w:rsidRPr="000956AF" w:rsidRDefault="000956AF" w:rsidP="000956AF">
      <w:pPr>
        <w:pStyle w:val="Heading4"/>
        <w:rPr>
          <w:lang w:val="tr-TR"/>
        </w:rPr>
      </w:pPr>
      <w:bookmarkStart w:id="220" w:name="_Toc525153795"/>
      <w:bookmarkStart w:id="221" w:name="_Toc525261842"/>
      <w:r w:rsidRPr="000956AF">
        <w:rPr>
          <w:lang w:val="tr-TR"/>
        </w:rPr>
        <w:t>CRITICAL LOADS ANALYSIS</w:t>
      </w:r>
      <w:bookmarkEnd w:id="211"/>
      <w:bookmarkEnd w:id="220"/>
      <w:bookmarkEnd w:id="221"/>
      <w:r w:rsidRPr="000956AF">
        <w:rPr>
          <w:lang w:val="tr-TR"/>
        </w:rPr>
        <w:t xml:space="preserve"> </w:t>
      </w:r>
    </w:p>
    <w:p w14:paraId="55E21011" w14:textId="77777777" w:rsidR="000956AF" w:rsidRPr="000956AF" w:rsidRDefault="000956AF" w:rsidP="000956AF">
      <w:pPr>
        <w:pStyle w:val="Heading5"/>
        <w:rPr>
          <w:lang w:val="tr-TR"/>
        </w:rPr>
      </w:pPr>
      <w:bookmarkStart w:id="222" w:name="_Toc524657196"/>
      <w:bookmarkStart w:id="223" w:name="_Toc525153796"/>
      <w:bookmarkStart w:id="224" w:name="_Toc525261843"/>
      <w:r w:rsidRPr="000956AF">
        <w:rPr>
          <w:lang w:val="tr-TR"/>
        </w:rPr>
        <w:t>WING</w:t>
      </w:r>
      <w:bookmarkEnd w:id="222"/>
      <w:bookmarkEnd w:id="223"/>
      <w:bookmarkEnd w:id="224"/>
    </w:p>
    <w:p w14:paraId="5C8F4274" w14:textId="77777777" w:rsidR="000956AF" w:rsidRPr="000956AF" w:rsidRDefault="000956AF" w:rsidP="000956AF">
      <w:pPr>
        <w:rPr>
          <w:b/>
          <w:lang w:val="en-GB"/>
        </w:rPr>
      </w:pPr>
      <w:bookmarkStart w:id="225" w:name="_Toc524657197"/>
      <w:bookmarkStart w:id="226" w:name="_Toc525153797"/>
      <w:r w:rsidRPr="000956AF">
        <w:rPr>
          <w:b/>
          <w:lang w:val="en-GB"/>
        </w:rPr>
        <w:t>Geometry</w:t>
      </w:r>
      <w:bookmarkEnd w:id="225"/>
      <w:bookmarkEnd w:id="226"/>
    </w:p>
    <w:p w14:paraId="7EF533A7" w14:textId="77777777" w:rsidR="000956AF" w:rsidRPr="000956AF" w:rsidRDefault="000956AF" w:rsidP="000956AF">
      <w:pPr>
        <w:rPr>
          <w:lang w:val="en-GB"/>
        </w:rPr>
      </w:pPr>
      <w:r w:rsidRPr="000956AF">
        <w:rPr>
          <w:noProof/>
          <w:lang w:val="tr-TR" w:eastAsia="tr-TR"/>
        </w:rPr>
        <w:lastRenderedPageBreak/>
        <mc:AlternateContent>
          <mc:Choice Requires="wps">
            <w:drawing>
              <wp:anchor distT="45720" distB="45720" distL="114300" distR="114300" simplePos="0" relativeHeight="251717632" behindDoc="0" locked="0" layoutInCell="1" allowOverlap="1" wp14:anchorId="30FB7572" wp14:editId="39D55787">
                <wp:simplePos x="0" y="0"/>
                <wp:positionH relativeFrom="column">
                  <wp:posOffset>3743325</wp:posOffset>
                </wp:positionH>
                <wp:positionV relativeFrom="paragraph">
                  <wp:posOffset>1588135</wp:posOffset>
                </wp:positionV>
                <wp:extent cx="268605" cy="423545"/>
                <wp:effectExtent l="0" t="0" r="0" b="0"/>
                <wp:wrapSquare wrapText="bothSides"/>
                <wp:docPr id="291"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8605" cy="42354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B0CACEB" w14:textId="77777777" w:rsidR="009F22DF" w:rsidRPr="004005A8" w:rsidRDefault="009F22DF" w:rsidP="000956AF">
                            <w:pPr>
                              <w:rPr>
                                <w:sz w:val="40"/>
                                <w:szCs w:val="40"/>
                                <w:lang w:val="tr-TR"/>
                              </w:rPr>
                            </w:pPr>
                            <w:r w:rsidRPr="004005A8">
                              <w:rPr>
                                <w:sz w:val="40"/>
                                <w:szCs w:val="40"/>
                                <w:lang w:val="tr-TR"/>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0FB7572" id="_x0000_t202" coordsize="21600,21600" o:spt="202" path="m,l,21600r21600,l21600,xe">
                <v:stroke joinstyle="miter"/>
                <v:path gradientshapeok="t" o:connecttype="rect"/>
              </v:shapetype>
              <v:shape id="Metin Kutusu 2" o:spid="_x0000_s1026" type="#_x0000_t202" style="position:absolute;left:0;text-align:left;margin-left:294.75pt;margin-top:125.05pt;width:21.15pt;height:33.35pt;z-index:2517176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7ullRgIAAMsEAAAOAAAAZHJzL2Uyb0RvYy54bWysVG1v0zAQ/o7Ef7D8naYNbdmipdPoNITY&#10;ADH4AY5jN9Ycn7GdJuXXc3bSUuDTEF8sv9w999w9d766HlpN9sJ5Baaki9mcEmE41MrsSvrt692r&#10;C0p8YKZmGowo6UF4er15+eKqt4XIoQFdC0cQxPiityVtQrBFlnneiJb5GVhh8FGCa1nAo9tltWM9&#10;orc6y+fzddaDq60DLrzH29vxkW4SvpSCh09SehGILilyC2l1aa3imm2uWLFzzDaKTzTYP7BomTIY&#10;9AR1ywIjnVN/QbWKO/Agw4xDm4GUiouUA2azmP+RzWPDrEi5YHG8PZXJ/z9Y/nH/2RFVlzS/XFBi&#10;WIsiPYigDPnQhc53JI816q0v0PTRonEY3sKAWqd8vb0H/uSJgW3DzE7cOAd9I1iNHBfRMztzHXF8&#10;BKn6B6gxFOsCJKBBujYWEEtCEB21Opz0EUMgHC/z9cV6vqKE49Myf71arlIEVhydrfPhnYCWxE1J&#10;HcqfwNn+3odIhhVHkxjLwJ3SOrWANr9doGG8SeQj34l5OGgR7bT5IiRWLRGNF567XbXVjoythb2P&#10;CRwbLIGhQzSUGPCZvpNL9Bapo5/pf3JK8cGEk3+rDLhRxjhvIiawZzgp9dOoHfId7Y+lGAsQJQ1D&#10;NUyNUUF9QEkdjNOFvwFuGnA/KOlxskrqv3fMCUr0e4NtcblYLuMopsNy9SbHgzt/qc5fmOEIVdJA&#10;ybjdhlTjmIyBG2wfqZK0kdTIZCKLE5MUn6Y7juT5OVn9+oM2PwEAAP//AwBQSwMEFAAGAAgAAAAh&#10;AA6XZFbgAAAACwEAAA8AAABkcnMvZG93bnJldi54bWxMj8tOwzAQRfdI/IM1SOyonZZEaZpJhUBs&#10;QZSH1J0bu0lEPI5itwl/z7Ciy9Ec3XtuuZ1dL852DJ0nhGShQFiqvemoQfh4f77LQYSoyejek0X4&#10;sQG21fVVqQvjJ3qz511sBIdQKDRCG+NQSBnq1jodFn6wxL+jH52OfI6NNKOeONz1cqlUJp3uiBta&#10;PdjH1tbfu5ND+Hw57r/u1Wvz5NJh8rOS5NYS8fZmftiAiHaO/zD86bM6VOx08CcyQfQIab5OGUVY&#10;pioBwUS2SnjMAWGVZDnIqpSXG6pfAAAA//8DAFBLAQItABQABgAIAAAAIQC2gziS/gAAAOEBAAAT&#10;AAAAAAAAAAAAAAAAAAAAAABbQ29udGVudF9UeXBlc10ueG1sUEsBAi0AFAAGAAgAAAAhADj9If/W&#10;AAAAlAEAAAsAAAAAAAAAAAAAAAAALwEAAF9yZWxzLy5yZWxzUEsBAi0AFAAGAAgAAAAhADfu6WVG&#10;AgAAywQAAA4AAAAAAAAAAAAAAAAALgIAAGRycy9lMm9Eb2MueG1sUEsBAi0AFAAGAAgAAAAhAA6X&#10;ZFbgAAAACwEAAA8AAAAAAAAAAAAAAAAAoAQAAGRycy9kb3ducmV2LnhtbFBLBQYAAAAABAAEAPMA&#10;AACtBQAAAAA=&#10;" filled="f" stroked="f">
                <v:textbox>
                  <w:txbxContent>
                    <w:p w14:paraId="6B0CACEB" w14:textId="77777777" w:rsidR="009F22DF" w:rsidRPr="004005A8" w:rsidRDefault="009F22DF" w:rsidP="000956AF">
                      <w:pPr>
                        <w:rPr>
                          <w:sz w:val="40"/>
                          <w:szCs w:val="40"/>
                          <w:lang w:val="tr-TR"/>
                        </w:rPr>
                      </w:pPr>
                      <w:r w:rsidRPr="004005A8">
                        <w:rPr>
                          <w:sz w:val="40"/>
                          <w:szCs w:val="40"/>
                          <w:lang w:val="tr-TR"/>
                        </w:rPr>
                        <w:t>.</w:t>
                      </w:r>
                    </w:p>
                  </w:txbxContent>
                </v:textbox>
                <w10:wrap type="square"/>
              </v:shape>
            </w:pict>
          </mc:Fallback>
        </mc:AlternateContent>
      </w:r>
      <w:r w:rsidRPr="000956AF">
        <w:rPr>
          <w:noProof/>
          <w:lang w:val="tr-TR" w:eastAsia="tr-TR"/>
        </w:rPr>
        <mc:AlternateContent>
          <mc:Choice Requires="wps">
            <w:drawing>
              <wp:anchor distT="45720" distB="45720" distL="114300" distR="114300" simplePos="0" relativeHeight="251718656" behindDoc="0" locked="0" layoutInCell="1" allowOverlap="1" wp14:anchorId="488BA9F6" wp14:editId="31042CFE">
                <wp:simplePos x="0" y="0"/>
                <wp:positionH relativeFrom="column">
                  <wp:posOffset>3718237</wp:posOffset>
                </wp:positionH>
                <wp:positionV relativeFrom="paragraph">
                  <wp:posOffset>1904257</wp:posOffset>
                </wp:positionV>
                <wp:extent cx="262890" cy="273685"/>
                <wp:effectExtent l="0" t="0" r="0" b="0"/>
                <wp:wrapSquare wrapText="bothSides"/>
                <wp:docPr id="292"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2890" cy="27368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C4D67C7" w14:textId="77777777" w:rsidR="009F22DF" w:rsidRPr="004005A8" w:rsidRDefault="009F22DF" w:rsidP="000956AF">
                            <w:pPr>
                              <w:rPr>
                                <w:lang w:val="tr-TR"/>
                              </w:rPr>
                            </w:pPr>
                            <w:r>
                              <w:rPr>
                                <w:lang w:val="tr-TR"/>
                              </w:rPr>
                              <w:t>z</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8BA9F6" id="_x0000_s1027" type="#_x0000_t202" style="position:absolute;left:0;text-align:left;margin-left:292.75pt;margin-top:149.95pt;width:20.7pt;height:21.55pt;z-index:2517186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7erRQIAANIEAAAOAAAAZHJzL2Uyb0RvYy54bWysVN1u0zAUvkfiHSzf07Sh29qo6TQ6DSE2&#10;QAwewHHsxprjY2ynSXl6jp22K3A1xI1ln5/vfOfPq+uh1WQnnFdgSjqbTCkRhkOtzLak37/dvVlQ&#10;4gMzNdNgREn3wtPr9etXq94WIocGdC0cQRDji96WtAnBFlnmeSNa5idghUGlBNeygE+3zWrHekRv&#10;dZZPp5dZD662DrjwHqW3o5KuE76UgofPUnoRiC4pcgvpdOms4pmtV6zYOmYbxQ802D+waJkyGPQE&#10;dcsCI51Tf0G1ijvwIMOEQ5uBlIqLlANmM5v+kc1jw6xIuWBxvD2Vyf8/WP5p98URVZc0X+aUGNZi&#10;kx5EUIZ87ELnO5LHGvXWF2j6aNE4DO9gwF6nfL29B/7kiYFNw8xW3DgHfSNYjRxn0TM7cx1xfASp&#10;+geoMRTrAiSgQbo2FhBLQhAde7U/9UcMgXAU5pf5Yokajqr86u3l4iJFYMXR2Tof3gtoSbyU1GH7&#10;Ezjb3fsQybDiaBJjGbhTWqcR0OY3ARpGSSIf+R6Yh70W0U6br0Ji1RLRKPDcbauNdmQcLZx9pHkc&#10;sASGDtFQYsAX+h5cordIE/1C/5NTig8mnPxbZcCNbYz7JmICO4abUj+NvUO+o/2xFGMBYkvDUA1p&#10;bpJllFRQ77GzDsYlw08BLw24n5T0uGAl9T865gQl+oPB6VjO5vO4kekxv7jK8eHONdW5hhmOUCUN&#10;lIzXTUiljjkZuMEpkip1+JnJgTMuTmr8YcnjZp6/k9XzV7T+BQAA//8DAFBLAwQUAAYACAAAACEA&#10;AmOhq+AAAAALAQAADwAAAGRycy9kb3ducmV2LnhtbEyPTU/DMAyG70j8h8hI3FhCt1Zr13RCIK4g&#10;xoe0W9Z4bUXjVE22ln+PObGbLT96/bzldna9OOMYOk8a7hcKBFLtbUeNho/357s1iBANWdN7Qg0/&#10;GGBbXV+VprB+ojc872IjOIRCYTS0MQ6FlKFu0Zmw8AMS345+dCbyOjbSjmbicNfLRKlMOtMRf2jN&#10;gI8t1t+7k9Pw+XLcf63Ua/Pk0mHys5Lkcqn17c38sAERcY7/MPzpszpU7HTwJ7JB9BrSdZoyqiHJ&#10;8xwEE1mS8XDQsFwtFciqlJcdql8AAAD//wMAUEsBAi0AFAAGAAgAAAAhALaDOJL+AAAA4QEAABMA&#10;AAAAAAAAAAAAAAAAAAAAAFtDb250ZW50X1R5cGVzXS54bWxQSwECLQAUAAYACAAAACEAOP0h/9YA&#10;AACUAQAACwAAAAAAAAAAAAAAAAAvAQAAX3JlbHMvLnJlbHNQSwECLQAUAAYACAAAACEAJmO3q0UC&#10;AADSBAAADgAAAAAAAAAAAAAAAAAuAgAAZHJzL2Uyb0RvYy54bWxQSwECLQAUAAYACAAAACEAAmOh&#10;q+AAAAALAQAADwAAAAAAAAAAAAAAAACfBAAAZHJzL2Rvd25yZXYueG1sUEsFBgAAAAAEAAQA8wAA&#10;AKwFAAAAAA==&#10;" filled="f" stroked="f">
                <v:textbox>
                  <w:txbxContent>
                    <w:p w14:paraId="5C4D67C7" w14:textId="77777777" w:rsidR="009F22DF" w:rsidRPr="004005A8" w:rsidRDefault="009F22DF" w:rsidP="000956AF">
                      <w:pPr>
                        <w:rPr>
                          <w:lang w:val="tr-TR"/>
                        </w:rPr>
                      </w:pPr>
                      <w:r>
                        <w:rPr>
                          <w:lang w:val="tr-TR"/>
                        </w:rPr>
                        <w:t>z</w:t>
                      </w:r>
                    </w:p>
                  </w:txbxContent>
                </v:textbox>
                <w10:wrap type="square"/>
              </v:shape>
            </w:pict>
          </mc:Fallback>
        </mc:AlternateContent>
      </w:r>
      <w:r w:rsidRPr="000956AF">
        <w:rPr>
          <w:noProof/>
          <w:lang w:val="tr-TR" w:eastAsia="tr-TR"/>
        </w:rPr>
        <mc:AlternateContent>
          <mc:Choice Requires="wps">
            <w:drawing>
              <wp:anchor distT="45720" distB="45720" distL="114300" distR="114300" simplePos="0" relativeHeight="251716608" behindDoc="0" locked="0" layoutInCell="1" allowOverlap="1" wp14:anchorId="083ED1F6" wp14:editId="6D097AFE">
                <wp:simplePos x="0" y="0"/>
                <wp:positionH relativeFrom="column">
                  <wp:posOffset>3723005</wp:posOffset>
                </wp:positionH>
                <wp:positionV relativeFrom="paragraph">
                  <wp:posOffset>870585</wp:posOffset>
                </wp:positionV>
                <wp:extent cx="262890" cy="273685"/>
                <wp:effectExtent l="0" t="0" r="0" b="0"/>
                <wp:wrapSquare wrapText="bothSides"/>
                <wp:docPr id="290"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2890" cy="27368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5BA6739" w14:textId="77777777" w:rsidR="009F22DF" w:rsidRPr="004005A8" w:rsidRDefault="009F22DF" w:rsidP="000956AF">
                            <w:pPr>
                              <w:rPr>
                                <w:lang w:val="tr-TR"/>
                              </w:rPr>
                            </w:pPr>
                            <w:r>
                              <w:rPr>
                                <w:lang w:val="tr-TR"/>
                              </w:rPr>
                              <w:t>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3ED1F6" id="_x0000_s1028" type="#_x0000_t202" style="position:absolute;left:0;text-align:left;margin-left:293.15pt;margin-top:68.55pt;width:20.7pt;height:21.55pt;z-index:2517166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mEvMRwIAANIEAAAOAAAAZHJzL2Uyb0RvYy54bWysVG1v0zAQ/o7Ef7D8naYNXddFTafRaQix&#10;AWLwAxzHbqw5PmM7Tbpfz9lpS4FPQ3yx/HL33HPP3Xl1PbSa7ITzCkxJZ5MpJcJwqJXZlvT7t7s3&#10;S0p8YKZmGowo6V54er1+/WrV20Lk0ICuhSMIYnzR25I2IdgiyzxvRMv8BKww+CjBtSzg0W2z2rEe&#10;0Vud5dPpIuvB1dYBF97j7e34SNcJX0rBw2cpvQhElxS5hbS6tFZxzdYrVmwds43iBxrsH1i0TBkM&#10;eoK6ZYGRzqm/oFrFHXiQYcKhzUBKxUXKAbOZTf/I5rFhVqRcUBxvTzL5/wfLP+2+OKLqkuZXqI9h&#10;LRbpQQRlyMcudL4jedSot75A00eLxmF4BwPWOuXr7T3wJ08MbBpmtuLGOegbwWrkOIue2ZnriOMj&#10;SNU/QI2hWBcgAQ3StVFAlIQgOnLZn+ojhkA4XuaLfBlZcnzKL98ulhcpAiuOztb58F5AS+KmpA7L&#10;n8DZ7t6HSIYVR5MYy8Cd0jq1gDa/XaBhvEnkI98D87DXItpp81VIVC0RjReeu2210Y6MrYW9jzSP&#10;DZbA0CEaSgz4Qt+DS/QWqaNf6H9ySvHBhJN/qwy4sYxx3kRMYMdwUuqnsXbId7Q/SjEKEEsahmoY&#10;++bYHxXUe6ysg3HI8FPATQPumZIeB6yk/kfHnKBEfzDYHVez+RxFCukwv7jM8eDOX6rzF2Y4QpU0&#10;UDJuNyFJHXMycINdJFWqcOQ2MjlwxsFJhT8MeZzM83Oy+vUVrX8CAAD//wMAUEsDBBQABgAIAAAA&#10;IQAFNt483gAAAAsBAAAPAAAAZHJzL2Rvd25yZXYueG1sTI/BTsMwDIbvSLxDZCRuLFnH2lKaTgjE&#10;FcRgk7hljddWNE7VZGt5e8wJjvb/6ffncjO7XpxxDJ0nDcuFAoFUe9tRo+Hj/fkmBxGiIWt6T6jh&#10;GwNsqsuL0hTWT/SG521sBJdQKIyGNsahkDLULToTFn5A4uzoR2cij2Mj7WgmLne9TJRKpTMd8YXW&#10;DPjYYv21PTkNu5fj5/5WvTZPbj1MflaS3J3U+vpqfrgHEXGOfzD86rM6VOx08CeyQfQa1nm6YpSD&#10;VbYEwUSaZBmIA29ylYCsSvn/h+oHAAD//wMAUEsBAi0AFAAGAAgAAAAhALaDOJL+AAAA4QEAABMA&#10;AAAAAAAAAAAAAAAAAAAAAFtDb250ZW50X1R5cGVzXS54bWxQSwECLQAUAAYACAAAACEAOP0h/9YA&#10;AACUAQAACwAAAAAAAAAAAAAAAAAvAQAAX3JlbHMvLnJlbHNQSwECLQAUAAYACAAAACEArphLzEcC&#10;AADSBAAADgAAAAAAAAAAAAAAAAAuAgAAZHJzL2Uyb0RvYy54bWxQSwECLQAUAAYACAAAACEABTbe&#10;PN4AAAALAQAADwAAAAAAAAAAAAAAAAChBAAAZHJzL2Rvd25yZXYueG1sUEsFBgAAAAAEAAQA8wAA&#10;AKwFAAAAAA==&#10;" filled="f" stroked="f">
                <v:textbox>
                  <w:txbxContent>
                    <w:p w14:paraId="45BA6739" w14:textId="77777777" w:rsidR="009F22DF" w:rsidRPr="004005A8" w:rsidRDefault="009F22DF" w:rsidP="000956AF">
                      <w:pPr>
                        <w:rPr>
                          <w:lang w:val="tr-TR"/>
                        </w:rPr>
                      </w:pPr>
                      <w:r>
                        <w:rPr>
                          <w:lang w:val="tr-TR"/>
                        </w:rPr>
                        <w:t>y</w:t>
                      </w:r>
                    </w:p>
                  </w:txbxContent>
                </v:textbox>
                <w10:wrap type="square"/>
              </v:shape>
            </w:pict>
          </mc:Fallback>
        </mc:AlternateContent>
      </w:r>
      <w:r w:rsidRPr="000956AF">
        <w:rPr>
          <w:noProof/>
          <w:lang w:val="tr-TR" w:eastAsia="tr-TR"/>
        </w:rPr>
        <mc:AlternateContent>
          <mc:Choice Requires="wps">
            <w:drawing>
              <wp:anchor distT="45720" distB="45720" distL="114300" distR="114300" simplePos="0" relativeHeight="251715584" behindDoc="0" locked="0" layoutInCell="1" allowOverlap="1" wp14:anchorId="1FC05E0F" wp14:editId="31E51BA0">
                <wp:simplePos x="0" y="0"/>
                <wp:positionH relativeFrom="column">
                  <wp:posOffset>4715510</wp:posOffset>
                </wp:positionH>
                <wp:positionV relativeFrom="paragraph">
                  <wp:posOffset>1702435</wp:posOffset>
                </wp:positionV>
                <wp:extent cx="262890" cy="273685"/>
                <wp:effectExtent l="0" t="0" r="0" b="0"/>
                <wp:wrapSquare wrapText="bothSides"/>
                <wp:docPr id="289"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2890" cy="27368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413EBD1" w14:textId="77777777" w:rsidR="009F22DF" w:rsidRDefault="009F22DF" w:rsidP="000956AF">
                            <w:r>
                              <w:t>x</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C05E0F" id="_x0000_s1029" type="#_x0000_t202" style="position:absolute;left:0;text-align:left;margin-left:371.3pt;margin-top:134.05pt;width:20.7pt;height:21.55pt;z-index:2517155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lVcRwIAANIEAAAOAAAAZHJzL2Uyb0RvYy54bWysVFFv0zAQfkfiP1h+p2mzruuiptPoNITY&#10;ADH4AY5jN9Ycn7GdJuXXc3baUuBpiJfI9t199919d1ndDK0mO+G8AlPS2WRKiTAcamW2Jf329f7N&#10;khIfmKmZBiNKuhee3qxfv1r1thA5NKBr4QiCGF/0tqRNCLbIMs8b0TI/ASsMGiW4lgW8um1WO9Yj&#10;equzfDpdZD242jrgwnt8vRuNdJ3wpRQ8fJLSi0B0SZFbSF+XvlX8ZusVK7aO2UbxAw32Dyxapgwm&#10;PUHdscBI59RfUK3iDjzIMOHQZiCl4iLVgNXMpn9U89QwK1It2BxvT23y/w+Wf9x9dkTVJc2X15QY&#10;1qJIjyIoQz50ofMdyWOPeusLdH2y6ByGtzCg1qlebx+AP3tiYNMwsxW3zkHfCFYjx1mMzM5CRxwf&#10;Qar+EWpMxboACWiQro0NxJYQREet9id9xBAIx8d8gSTRwtGUX10slpcpAyuOwdb58E5AS+KhpA7l&#10;T+Bs9+BDJMOKo0vMZeBeaZ1GQJvfHtAxviTyke+BedhrEf20+SIkdi0RjQ+eu2210Y6Mo4WzjzSP&#10;A5bAMCA6Skz4wthDSIwWaaJfGH8KSvnBhFN8qwy4Uca4byIWsGO4KfXzqB3yHf2PrRgbECUNQzWk&#10;ubk4zkcF9R6VdTAuGf4U8NCA+0FJjwtWUv+9Y05Qot8bnI7r2XweNzJd5pdXOV7cuaU6tzDDEaqk&#10;gZLxuAmp1bEmA7c4RVIlhSO3kcmBMy5OEv6w5HEzz+/J69evaP0TAAD//wMAUEsDBBQABgAIAAAA&#10;IQBXITom4AAAAAsBAAAPAAAAZHJzL2Rvd25yZXYueG1sTI/LTsMwEEX3SPyDNUjsqJ0Q0hDiVAjE&#10;FtTykNi58TSJiMdR7Dbh7xlWsBzN0b3nVpvFDeKEU+g9aUhWCgRS421PrYa316erAkSIhqwZPKGG&#10;bwywqc/PKlNaP9MWT7vYCg6hUBoNXYxjKWVoOnQmrPyIxL+Dn5yJfE6ttJOZOdwNMlUql870xA2d&#10;GfGhw+Zrd3Qa3p8Pnx+Zemkf3c04+0VJcrdS68uL5f4ORMQl/sHwq8/qULPT3h/JBjFoWGdpzqiG&#10;NC8SEEysi4zX7TVcJ0kKsq7k/w31DwAAAP//AwBQSwECLQAUAAYACAAAACEAtoM4kv4AAADhAQAA&#10;EwAAAAAAAAAAAAAAAAAAAAAAW0NvbnRlbnRfVHlwZXNdLnhtbFBLAQItABQABgAIAAAAIQA4/SH/&#10;1gAAAJQBAAALAAAAAAAAAAAAAAAAAC8BAABfcmVscy8ucmVsc1BLAQItABQABgAIAAAAIQCgalVc&#10;RwIAANIEAAAOAAAAAAAAAAAAAAAAAC4CAABkcnMvZTJvRG9jLnhtbFBLAQItABQABgAIAAAAIQBX&#10;ITom4AAAAAsBAAAPAAAAAAAAAAAAAAAAAKEEAABkcnMvZG93bnJldi54bWxQSwUGAAAAAAQABADz&#10;AAAArgUAAAAA&#10;" filled="f" stroked="f">
                <v:textbox>
                  <w:txbxContent>
                    <w:p w14:paraId="5413EBD1" w14:textId="77777777" w:rsidR="009F22DF" w:rsidRDefault="009F22DF" w:rsidP="000956AF">
                      <w:r>
                        <w:t>x</w:t>
                      </w:r>
                    </w:p>
                  </w:txbxContent>
                </v:textbox>
                <w10:wrap type="square"/>
              </v:shape>
            </w:pict>
          </mc:Fallback>
        </mc:AlternateContent>
      </w:r>
      <w:r w:rsidRPr="000956AF">
        <w:rPr>
          <w:noProof/>
          <w:lang w:val="tr-TR" w:eastAsia="tr-TR"/>
        </w:rPr>
        <mc:AlternateContent>
          <mc:Choice Requires="wps">
            <w:drawing>
              <wp:anchor distT="0" distB="0" distL="114300" distR="114300" simplePos="0" relativeHeight="251714560" behindDoc="0" locked="0" layoutInCell="1" allowOverlap="1" wp14:anchorId="3D61891D" wp14:editId="61D5FC05">
                <wp:simplePos x="0" y="0"/>
                <wp:positionH relativeFrom="column">
                  <wp:posOffset>3791025</wp:posOffset>
                </wp:positionH>
                <wp:positionV relativeFrom="paragraph">
                  <wp:posOffset>1796243</wp:posOffset>
                </wp:positionV>
                <wp:extent cx="144651" cy="129152"/>
                <wp:effectExtent l="0" t="0" r="27305" b="23495"/>
                <wp:wrapNone/>
                <wp:docPr id="287" name="Oval 287"/>
                <wp:cNvGraphicFramePr/>
                <a:graphic xmlns:a="http://schemas.openxmlformats.org/drawingml/2006/main">
                  <a:graphicData uri="http://schemas.microsoft.com/office/word/2010/wordprocessingShape">
                    <wps:wsp>
                      <wps:cNvSpPr/>
                      <wps:spPr>
                        <a:xfrm>
                          <a:off x="0" y="0"/>
                          <a:ext cx="144651" cy="129152"/>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oval w14:anchorId="79F539F1" id="Oval 287" o:spid="_x0000_s1026" style="position:absolute;margin-left:298.5pt;margin-top:141.45pt;width:11.4pt;height:10.15pt;z-index:251714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9IjYWwIAAAsFAAAOAAAAZHJzL2Uyb0RvYy54bWysVE1vGyEQvVfqf0Dcm/WunC8r68hylKqS&#10;FUdJqpwJCzYqMBSw1+6v78Cu11Fj9VD1wjLMezPM8GZvbndGk63wQYGtaXk2okRYDo2yq5p+f7n/&#10;ckVJiMw2TIMVNd2LQG+nnz/dtG4iKliDboQnGMSGSetquo7RTYoi8LUwLJyBExadErxhEU2/KhrP&#10;WoxudFGNRhdFC75xHrgIAU/vOied5vhSCh6XUgYRia4p3i3m1ef1La3F9IZNVp65teL9Ndg/3MIw&#10;ZTHpEOqORUY2Xn0IZRT3EEDGMw6mACkVF7kGrKYc/VHN85o5kWvB5gQ3tCn8v7D8YfvoiWpqWl1d&#10;UmKZwUdabpkmycbutC5MEPTsHn1vBdymUnfSm/TFIsgud3Q/dFTsIuF4WI7HF+clJRxdZXVdnlcp&#10;ZnEkOx/iVwGGpE1NhdbKhVQzm7DtIsQOfUAhNd2nu0Hexb0WCaztk5BYB+asMjsrSMy1J1hMTZsf&#10;ZZ85IxNFKq0HUnmKpOOB1GMTTWRVDcTRKeIx24DOGcHGgWiUBf93suzwh6q7WlPZb9Ds8dk8dHoO&#10;jt8r7N+ChfjIPAoYpY5DGZe4SA1tTaHfUbIG/+vUecKjrtBLSYsDUdPwc8O8oER/s6i4a3zLNEHZ&#10;GJ9fVmj495639x67MXPAvuPb4+3yNuGjPmylB/OKsztLWdHFLMfcNeXRH4x57AYVp5+L2SzDcGoc&#10;iwv77HgKnrqaxPGye2Xe9SKKqL4HOAzPByF12MS0MNtEkCqr7NjXvt84cVmq/d8hjfR7O6OO/7Dp&#10;bwAAAP//AwBQSwMEFAAGAAgAAAAhAGxBQIrfAAAACwEAAA8AAABkcnMvZG93bnJldi54bWxMj0FO&#10;wzAQRfdI3MEaJDaotZuKtglxKoTgAKRIiN0kGeIo8TiK3TRweswKlqP5+v+9/LjYQcw0+c6xhs1a&#10;gSCuXdNxq+Ht9LI6gPABucHBMWn4Ig/H4voqx6xxF36luQytiCXsM9RgQhgzKX1tyKJfu5E4/j7d&#10;ZDHEc2plM+EllttBJkrtpMWO44LBkZ4M1X15thpK1Zck7/D7YyZlTtX4zO+y1/r2Znl8ABFoCX9h&#10;+MWP6FBEpsqdufFi0HCf7qNL0JAckhRETOw2aZSpNGzVNgFZ5PK/Q/EDAAD//wMAUEsBAi0AFAAG&#10;AAgAAAAhALaDOJL+AAAA4QEAABMAAAAAAAAAAAAAAAAAAAAAAFtDb250ZW50X1R5cGVzXS54bWxQ&#10;SwECLQAUAAYACAAAACEAOP0h/9YAAACUAQAACwAAAAAAAAAAAAAAAAAvAQAAX3JlbHMvLnJlbHNQ&#10;SwECLQAUAAYACAAAACEABvSI2FsCAAALBQAADgAAAAAAAAAAAAAAAAAuAgAAZHJzL2Uyb0RvYy54&#10;bWxQSwECLQAUAAYACAAAACEAbEFAit8AAAALAQAADwAAAAAAAAAAAAAAAAC1BAAAZHJzL2Rvd25y&#10;ZXYueG1sUEsFBgAAAAAEAAQA8wAAAMEFAAAAAA==&#10;" fillcolor="white [3201]" strokecolor="black [3200]" strokeweight="1pt">
                <v:stroke joinstyle="miter"/>
              </v:oval>
            </w:pict>
          </mc:Fallback>
        </mc:AlternateContent>
      </w:r>
      <w:r w:rsidRPr="000956AF">
        <w:rPr>
          <w:noProof/>
          <w:lang w:val="tr-TR" w:eastAsia="tr-TR"/>
        </w:rPr>
        <mc:AlternateContent>
          <mc:Choice Requires="wps">
            <w:drawing>
              <wp:anchor distT="0" distB="0" distL="114300" distR="114300" simplePos="0" relativeHeight="251713536" behindDoc="0" locked="0" layoutInCell="1" allowOverlap="1" wp14:anchorId="69322787" wp14:editId="44234C78">
                <wp:simplePos x="0" y="0"/>
                <wp:positionH relativeFrom="column">
                  <wp:posOffset>3863340</wp:posOffset>
                </wp:positionH>
                <wp:positionV relativeFrom="paragraph">
                  <wp:posOffset>1160780</wp:posOffset>
                </wp:positionV>
                <wp:extent cx="0" cy="697424"/>
                <wp:effectExtent l="76200" t="38100" r="57150" b="26670"/>
                <wp:wrapNone/>
                <wp:docPr id="286" name="Düz Ok Bağlayıcısı 286"/>
                <wp:cNvGraphicFramePr/>
                <a:graphic xmlns:a="http://schemas.openxmlformats.org/drawingml/2006/main">
                  <a:graphicData uri="http://schemas.microsoft.com/office/word/2010/wordprocessingShape">
                    <wps:wsp>
                      <wps:cNvCnPr/>
                      <wps:spPr>
                        <a:xfrm flipV="1">
                          <a:off x="0" y="0"/>
                          <a:ext cx="0" cy="69742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type w14:anchorId="2320FD6C" id="_x0000_t32" coordsize="21600,21600" o:spt="32" o:oned="t" path="m,l21600,21600e" filled="f">
                <v:path arrowok="t" fillok="f" o:connecttype="none"/>
                <o:lock v:ext="edit" shapetype="t"/>
              </v:shapetype>
              <v:shape id="Düz Ok Bağlayıcısı 286" o:spid="_x0000_s1026" type="#_x0000_t32" style="position:absolute;margin-left:304.2pt;margin-top:91.4pt;width:0;height:54.9pt;flip:y;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p3nq6gEAAAAEAAAOAAAAZHJzL2Uyb0RvYy54bWysU8mOEzEQvSPxD5bvpDvRKAytdEYiAS6I&#10;idjuHredtsabyiZJ8zN8Q+7cyIdN2U4axCIhxMXyUu9VvVflxc3BaLITEJSzLZ1OakqE5a5TdtvS&#10;D+9fPrmmJERmO6adFS0dRKA3y8ePFnvfiJnrne4EECSxodn7lvYx+qaqAu+FYWHivLD4KB0YFvEI&#10;26oDtkd2o6tZXc+rvYPOg+MiBLxdl0e6zPxSCh5vpQwiEt1SrC3mFfJ6l9ZquWDNFpjvFT+Xwf6h&#10;CsOUxaQj1ZpFRj6B+oXKKA4uOBkn3JnKSam4yBpQzbT+Sc27nnmRtaA5wY82hf9Hy9/sNkBU19LZ&#10;9ZwSyww2af3t62dye0+es9MXzYbTkZ+O4XQkKQQN2/vQIG5lN3A+Bb+BpP4gwRCplf+Is5D9QIXk&#10;kO0eRrvFIRJeLjnezp89vZpdJeKqMCQmDyG+Es6QtGlpiMDUto8rZy321EFhZ7vXIRbgBZDA2qY1&#10;MqVf2I7EwaOmCIrZrRbnPCmkSkJK6XkXBy0K/K2Q6AmWWNLkaRQrDWTHcI66++nIgpEJIpXWI6jO&#10;yv8IOscmmMgT+rfAMTpndDaOQKOsg99ljYdLqbLEX1QXrUn2neuG3MhsB45Z7sP5S6Q5/vGc4d8/&#10;7vIBAAD//wMAUEsDBBQABgAIAAAAIQBU7cRM3wAAAAsBAAAPAAAAZHJzL2Rvd25yZXYueG1sTI/B&#10;TsMwEETvSPyDtUjcqNMoCiGNUyEkLoCglF56c+NtEhGvI9ttA1/Poh7guDNPszPVcrKDOKIPvSMF&#10;81kCAqlxpqdWwebj8aYAEaImowdHqOALAyzry4tKl8ad6B2P69gKDqFQagVdjGMpZWg6tDrM3IjE&#10;3t55qyOfvpXG6xOH20GmSZJLq3viD50e8aHD5nN9sApe5v7t6Xb7us9C67+39JytwsopdX013S9A&#10;RJziHwy/9bk61Nxp5w5kghgU5EmRMcpGkfIGJs7KTkF6l+Yg60r+31D/AAAA//8DAFBLAQItABQA&#10;BgAIAAAAIQC2gziS/gAAAOEBAAATAAAAAAAAAAAAAAAAAAAAAABbQ29udGVudF9UeXBlc10ueG1s&#10;UEsBAi0AFAAGAAgAAAAhADj9If/WAAAAlAEAAAsAAAAAAAAAAAAAAAAALwEAAF9yZWxzLy5yZWxz&#10;UEsBAi0AFAAGAAgAAAAhAPKneerqAQAAAAQAAA4AAAAAAAAAAAAAAAAALgIAAGRycy9lMm9Eb2Mu&#10;eG1sUEsBAi0AFAAGAAgAAAAhAFTtxEzfAAAACwEAAA8AAAAAAAAAAAAAAAAARAQAAGRycy9kb3du&#10;cmV2LnhtbFBLBQYAAAAABAAEAPMAAABQBQAAAAA=&#10;" strokecolor="black [3200]" strokeweight=".5pt">
                <v:stroke endarrow="block" joinstyle="miter"/>
              </v:shape>
            </w:pict>
          </mc:Fallback>
        </mc:AlternateContent>
      </w:r>
      <w:r w:rsidRPr="000956AF">
        <w:rPr>
          <w:noProof/>
          <w:lang w:val="tr-TR" w:eastAsia="tr-TR"/>
        </w:rPr>
        <mc:AlternateContent>
          <mc:Choice Requires="wps">
            <w:drawing>
              <wp:anchor distT="0" distB="0" distL="114300" distR="114300" simplePos="0" relativeHeight="251712512" behindDoc="0" locked="0" layoutInCell="1" allowOverlap="1" wp14:anchorId="19397D0D" wp14:editId="4D7F0CF3">
                <wp:simplePos x="0" y="0"/>
                <wp:positionH relativeFrom="column">
                  <wp:posOffset>3878580</wp:posOffset>
                </wp:positionH>
                <wp:positionV relativeFrom="paragraph">
                  <wp:posOffset>1858010</wp:posOffset>
                </wp:positionV>
                <wp:extent cx="805912" cy="0"/>
                <wp:effectExtent l="0" t="76200" r="13335" b="95250"/>
                <wp:wrapNone/>
                <wp:docPr id="285" name="Düz Ok Bağlayıcısı 285"/>
                <wp:cNvGraphicFramePr/>
                <a:graphic xmlns:a="http://schemas.openxmlformats.org/drawingml/2006/main">
                  <a:graphicData uri="http://schemas.microsoft.com/office/word/2010/wordprocessingShape">
                    <wps:wsp>
                      <wps:cNvCnPr/>
                      <wps:spPr>
                        <a:xfrm>
                          <a:off x="0" y="0"/>
                          <a:ext cx="805912"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49C79356" id="Düz Ok Bağlayıcısı 285" o:spid="_x0000_s1026" type="#_x0000_t32" style="position:absolute;margin-left:305.4pt;margin-top:146.3pt;width:63.45pt;height:0;z-index:251712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0x45wEAAPYDAAAOAAAAZHJzL2Uyb0RvYy54bWysU82O0zAQviPxDpbvNGmlRaVquhItcEFs&#10;BcsDeB07sdZ/Gpsm4WV4ht650Qdj7LRZxC4SQlwmsT3fzPd9Hq+ve6PJQUBQzlZ0PispEZa7Wtmm&#10;op9v375YUhIiszXTzoqKDiLQ683zZ+vOr8TCtU7XAggWsWHV+Yq2MfpVUQTeCsPCzHlh8VA6MCzi&#10;EpqiBtZhdaOLRVm+LDoHtQfHRQi4uxsP6SbXl1LweCNlEJHoiiK3mCPkeJdisVmzVQPMt4qfabB/&#10;YGGYsth0KrVjkZEvoB6VMoqDC07GGXemcFIqLrIGVDMvf1PzqWVeZC1oTvCTTeH/leUfDnsgqq7o&#10;YnlFiWUGL2n34/tXcnNPXrPTN82G05GfjuF0JCkFDet8WCFua/dwXgW/h6S+l2DSF3WRPps8TCaL&#10;PhKOm8vy6tV8QQm/HBUPOA8hvhPOkPRT0RCBqaaNW2ct3qSDefaYHd6HiJ0ReAGkptqmGJnSb2xN&#10;4uBRSQTFbKNFoo3pKaVI9EfC+S8OWozwj0KiE0hxbJNnUGw1kAPD6anv51MVzEwQqbSeQGXm9kfQ&#10;OTfBRJ7LvwVO2bmjs3ECGmUdPNU19heqcsy/qB61Jtl3rh7y9WU7cLiyP+eHkKb313WGPzzXzU8A&#10;AAD//wMAUEsDBBQABgAIAAAAIQDP5C2v3gAAAAsBAAAPAAAAZHJzL2Rvd25yZXYueG1sTI/BasMw&#10;EETvhf6D2EJvjRwH7MS1HEppjiE0DqVHxVpbptLKWHLi/n1UKLTHnR1m3pTb2Rp2wdH3jgQsFwkw&#10;pMapnjoBp3r3tAbmgyQljSMU8I0ettX9XSkL5a70jpdj6FgMIV9IATqEoeDcNxqt9As3IMVf60Yr&#10;QzzHjqtRXmO4NTxNkoxb2VNs0HLAV43N13GyAtq6OzWfb2s+mfaQ1x96o/f1XojHh/nlGVjAOfyZ&#10;4Qc/okMVmc5uIuWZEZAtk4geBKSbNAMWHfkqz4GdfxVelfz/huoGAAD//wMAUEsBAi0AFAAGAAgA&#10;AAAhALaDOJL+AAAA4QEAABMAAAAAAAAAAAAAAAAAAAAAAFtDb250ZW50X1R5cGVzXS54bWxQSwEC&#10;LQAUAAYACAAAACEAOP0h/9YAAACUAQAACwAAAAAAAAAAAAAAAAAvAQAAX3JlbHMvLnJlbHNQSwEC&#10;LQAUAAYACAAAACEApR9MeOcBAAD2AwAADgAAAAAAAAAAAAAAAAAuAgAAZHJzL2Uyb0RvYy54bWxQ&#10;SwECLQAUAAYACAAAACEAz+Qtr94AAAALAQAADwAAAAAAAAAAAAAAAABBBAAAZHJzL2Rvd25yZXYu&#10;eG1sUEsFBgAAAAAEAAQA8wAAAEwFAAAAAA==&#10;" strokecolor="black [3200]" strokeweight=".5pt">
                <v:stroke endarrow="block" joinstyle="miter"/>
              </v:shape>
            </w:pict>
          </mc:Fallback>
        </mc:AlternateContent>
      </w:r>
      <w:r w:rsidRPr="000956AF">
        <w:rPr>
          <w:noProof/>
          <w:lang w:val="tr-TR" w:eastAsia="tr-TR"/>
        </w:rPr>
        <mc:AlternateContent>
          <mc:Choice Requires="wps">
            <w:drawing>
              <wp:anchor distT="0" distB="0" distL="114300" distR="114300" simplePos="0" relativeHeight="251661312" behindDoc="0" locked="0" layoutInCell="1" allowOverlap="1" wp14:anchorId="1E20AD15" wp14:editId="669CBA32">
                <wp:simplePos x="0" y="0"/>
                <wp:positionH relativeFrom="column">
                  <wp:posOffset>613410</wp:posOffset>
                </wp:positionH>
                <wp:positionV relativeFrom="paragraph">
                  <wp:posOffset>5070475</wp:posOffset>
                </wp:positionV>
                <wp:extent cx="4531995" cy="635"/>
                <wp:effectExtent l="0" t="0" r="0" b="0"/>
                <wp:wrapTopAndBottom/>
                <wp:docPr id="110" name="Metin Kutusu 2"/>
                <wp:cNvGraphicFramePr/>
                <a:graphic xmlns:a="http://schemas.openxmlformats.org/drawingml/2006/main">
                  <a:graphicData uri="http://schemas.microsoft.com/office/word/2010/wordprocessingShape">
                    <wps:wsp>
                      <wps:cNvSpPr txBox="1"/>
                      <wps:spPr>
                        <a:xfrm>
                          <a:off x="0" y="0"/>
                          <a:ext cx="4531995" cy="635"/>
                        </a:xfrm>
                        <a:prstGeom prst="rect">
                          <a:avLst/>
                        </a:prstGeom>
                        <a:solidFill>
                          <a:prstClr val="white"/>
                        </a:solidFill>
                        <a:ln>
                          <a:noFill/>
                        </a:ln>
                      </wps:spPr>
                      <wps:txbx>
                        <w:txbxContent>
                          <w:p w14:paraId="16D6E613" w14:textId="77777777" w:rsidR="009F22DF" w:rsidRPr="008D0610" w:rsidRDefault="009F22DF" w:rsidP="000956AF">
                            <w:pPr>
                              <w:pStyle w:val="Caption"/>
                              <w:jc w:val="center"/>
                              <w:rPr>
                                <w:noProof/>
                                <w:lang w:val="tr-TR"/>
                              </w:rPr>
                            </w:pPr>
                            <w:r>
                              <w:t xml:space="preserve">Figure </w:t>
                            </w:r>
                            <w:r>
                              <w:rPr>
                                <w:noProof/>
                              </w:rPr>
                              <w:t>2</w:t>
                            </w:r>
                            <w:r>
                              <w:t>. Half-Wing Geometry</w:t>
                            </w:r>
                            <w:r>
                              <w:rPr>
                                <w:noProof/>
                              </w:rPr>
                              <w:t xml:space="preserve"> used in FAR23 Loads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20AD15" id="_x0000_s1030" type="#_x0000_t202" style="position:absolute;left:0;text-align:left;margin-left:48.3pt;margin-top:399.25pt;width:356.85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uwh3NQIAAGoEAAAOAAAAZHJzL2Uyb0RvYy54bWysVMFu2zAMvQ/YPwi6L07SpliDOEWWIsOw&#10;ri2QDj0rshwLkEVNomNnXz9KjtO122nYRaZIitJ7j/TipqsNOygfNNicT0ZjzpSVUGi7z/n3p82H&#10;j5wFFLYQBqzK+VEFfrN8/27RurmaQgWmUJ5RERvmrct5hejmWRZkpWoRRuCUpWAJvhZIW7/PCi9a&#10;ql6bbDoeX2Ut+MJ5kCoE8t72Qb5M9ctSSXwoy6CQmZzT2zCtPq27uGbLhZjvvXCVlqdniH94RS20&#10;pUvPpW4FCtZ4/UepWksPAUocSagzKEstVcJAaCbjN2i2lXAqYSFygjvTFP5fWXl/ePRMF6TdhPix&#10;oiaRvinUln1tsAkNm0aOWhfmlLp1lIzdJ+gof/AHckboXenr+CVQjOJU7XhmWHXIJDkvZxeT6+sZ&#10;Z5JiVxezWCN7Oep8wM8KahaNnHuSL7EqDncB+9QhJd4UwOhio42JmxhYG88OgqRuK43qVPxVlrEx&#10;10I81ReMnizi63FEC7tdlzi5HDDuoDgSdA99AwUnN5ruuxMBH4WnjiG0NAX4QEtpoM05nCzOKvA/&#10;/+aP+SQkRTlrqQNzHn40wivOzBdLEsd2HQw/GLvBsE29BkI6oflyMpl0wKMZzNJD/UzDsYq3UEhY&#10;SXflHAdzjf0c0HBJtVqlJGpKJ/DObp2MpQden7pn4d1JFSQx72HoTTF/I06fm+RxqwaJ6aRc5LVn&#10;8UQ3NXTS/jR8cWJ+36esl1/E8hcAAAD//wMAUEsDBBQABgAIAAAAIQDW6srN4QAAAAoBAAAPAAAA&#10;ZHJzL2Rvd25yZXYueG1sTI+xTsMwEIZ3JN7BOiQW1DqlxaQhTlVVMNClIu3C5sbXOBCfo9hpw9tj&#10;WGC8u0//fX++Gm3Lztj7xpGE2TQBhlQ53VAt4bB/maTAfFCkVesIJXyhh1VxfZWrTLsLveG5DDWL&#10;IeQzJcGE0GWc+8qgVX7qOqR4O7neqhDHvua6V5cYblt+nySCW9VQ/GBUhxuD1Wc5WAm7xfvO3A2n&#10;5+16Me9fD8NGfNSllLc34/oJWMAx/MHwox/VoYhORzeQ9qyVsBQikhIel+kDsAiks2QO7Pi7EcCL&#10;nP+vUHwDAAD//wMAUEsBAi0AFAAGAAgAAAAhALaDOJL+AAAA4QEAABMAAAAAAAAAAAAAAAAAAAAA&#10;AFtDb250ZW50X1R5cGVzXS54bWxQSwECLQAUAAYACAAAACEAOP0h/9YAAACUAQAACwAAAAAAAAAA&#10;AAAAAAAvAQAAX3JlbHMvLnJlbHNQSwECLQAUAAYACAAAACEAqLsIdzUCAABqBAAADgAAAAAAAAAA&#10;AAAAAAAuAgAAZHJzL2Uyb0RvYy54bWxQSwECLQAUAAYACAAAACEA1urKzeEAAAAKAQAADwAAAAAA&#10;AAAAAAAAAACPBAAAZHJzL2Rvd25yZXYueG1sUEsFBgAAAAAEAAQA8wAAAJ0FAAAAAA==&#10;" stroked="f">
                <v:textbox style="mso-fit-shape-to-text:t" inset="0,0,0,0">
                  <w:txbxContent>
                    <w:p w14:paraId="16D6E613" w14:textId="77777777" w:rsidR="009F22DF" w:rsidRPr="008D0610" w:rsidRDefault="009F22DF" w:rsidP="000956AF">
                      <w:pPr>
                        <w:pStyle w:val="Caption"/>
                        <w:jc w:val="center"/>
                        <w:rPr>
                          <w:noProof/>
                          <w:lang w:val="tr-TR"/>
                        </w:rPr>
                      </w:pPr>
                      <w:r>
                        <w:t xml:space="preserve">Figure </w:t>
                      </w:r>
                      <w:r>
                        <w:rPr>
                          <w:noProof/>
                        </w:rPr>
                        <w:t>2</w:t>
                      </w:r>
                      <w:r>
                        <w:t>. Half-Wing Geometry</w:t>
                      </w:r>
                      <w:r>
                        <w:rPr>
                          <w:noProof/>
                        </w:rPr>
                        <w:t xml:space="preserve"> used in FAR23 Loads</w:t>
                      </w:r>
                    </w:p>
                  </w:txbxContent>
                </v:textbox>
                <w10:wrap type="topAndBottom"/>
              </v:shape>
            </w:pict>
          </mc:Fallback>
        </mc:AlternateContent>
      </w:r>
      <w:r w:rsidR="00BF6498">
        <w:rPr>
          <w:noProof/>
          <w:lang w:val="tr-TR" w:eastAsia="tr-TR"/>
        </w:rPr>
        <mc:AlternateContent>
          <mc:Choice Requires="wps">
            <w:drawing>
              <wp:anchor distT="0" distB="0" distL="114300" distR="114300" simplePos="0" relativeHeight="251845632" behindDoc="0" locked="0" layoutInCell="1" allowOverlap="1" wp14:anchorId="259FF984" wp14:editId="0533FF45">
                <wp:simplePos x="0" y="0"/>
                <wp:positionH relativeFrom="column">
                  <wp:posOffset>1162050</wp:posOffset>
                </wp:positionH>
                <wp:positionV relativeFrom="paragraph">
                  <wp:posOffset>5070475</wp:posOffset>
                </wp:positionV>
                <wp:extent cx="4531995" cy="635"/>
                <wp:effectExtent l="0" t="0" r="0" b="0"/>
                <wp:wrapTopAndBottom/>
                <wp:docPr id="470" name="Text Box 470"/>
                <wp:cNvGraphicFramePr/>
                <a:graphic xmlns:a="http://schemas.openxmlformats.org/drawingml/2006/main">
                  <a:graphicData uri="http://schemas.microsoft.com/office/word/2010/wordprocessingShape">
                    <wps:wsp>
                      <wps:cNvSpPr txBox="1"/>
                      <wps:spPr>
                        <a:xfrm>
                          <a:off x="0" y="0"/>
                          <a:ext cx="4531995" cy="635"/>
                        </a:xfrm>
                        <a:prstGeom prst="rect">
                          <a:avLst/>
                        </a:prstGeom>
                        <a:solidFill>
                          <a:prstClr val="white"/>
                        </a:solidFill>
                        <a:ln>
                          <a:noFill/>
                        </a:ln>
                      </wps:spPr>
                      <wps:txbx>
                        <w:txbxContent>
                          <w:p w14:paraId="711A1580" w14:textId="77777777" w:rsidR="009F22DF" w:rsidRPr="005A1445" w:rsidRDefault="009F22DF" w:rsidP="00BF6498">
                            <w:pPr>
                              <w:pStyle w:val="Caption"/>
                              <w:jc w:val="center"/>
                              <w:rPr>
                                <w:rFonts w:eastAsiaTheme="minorHAnsi"/>
                                <w:sz w:val="20"/>
                                <w:lang w:val="en-GB"/>
                              </w:rPr>
                            </w:pPr>
                            <w:bookmarkStart w:id="227" w:name="_Toc525254231"/>
                            <w:r>
                              <w:t xml:space="preserve">Figure </w:t>
                            </w:r>
                            <w:r>
                              <w:fldChar w:fldCharType="begin"/>
                            </w:r>
                            <w:r>
                              <w:instrText xml:space="preserve"> STYLEREF 2 \s </w:instrText>
                            </w:r>
                            <w:r>
                              <w:fldChar w:fldCharType="separate"/>
                            </w:r>
                            <w:r>
                              <w:rPr>
                                <w:noProof/>
                              </w:rPr>
                              <w:t>3.1</w:t>
                            </w:r>
                            <w:r>
                              <w:fldChar w:fldCharType="end"/>
                            </w:r>
                            <w:r>
                              <w:noBreakHyphen/>
                            </w:r>
                            <w:r>
                              <w:fldChar w:fldCharType="begin"/>
                            </w:r>
                            <w:r>
                              <w:instrText xml:space="preserve"> SEQ Figure \* ARABIC \s 2 </w:instrText>
                            </w:r>
                            <w:r>
                              <w:fldChar w:fldCharType="separate"/>
                            </w:r>
                            <w:r>
                              <w:rPr>
                                <w:noProof/>
                              </w:rPr>
                              <w:t>124</w:t>
                            </w:r>
                            <w:r>
                              <w:fldChar w:fldCharType="end"/>
                            </w:r>
                            <w:r>
                              <w:t xml:space="preserve">. </w:t>
                            </w:r>
                            <w:r w:rsidRPr="00E04A1D">
                              <w:t>Half-Wing Geometry used in FAR23 Loads</w:t>
                            </w:r>
                            <w:bookmarkEnd w:id="2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9FF984" id="Text Box 470" o:spid="_x0000_s1031" type="#_x0000_t202" style="position:absolute;left:0;text-align:left;margin-left:91.5pt;margin-top:399.25pt;width:356.85pt;height:.05pt;z-index:251845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9SL2MAIAAGgEAAAOAAAAZHJzL2Uyb0RvYy54bWysVMFu2zAMvQ/YPwi6L07apluDOEWWIsOA&#10;oi2QDD0rshwLkEWNUmJnXz9KtpOt22nYRaZI6kmPj/T8vq0NOyr0GmzOJ6MxZ8pKKLTd5/zbdv3h&#10;E2c+CFsIA1bl/KQ8v1+8fzdv3ExdQQWmUMgIxPpZ43JeheBmWeZlpWrhR+CUpWAJWItAW9xnBYqG&#10;0GuTXY3Ht1kDWDgEqbwn70MX5IuEX5ZKhuey9Cowk3N6W0grpnUX12wxF7M9Cldp2T9D/MMraqEt&#10;XXqGehBBsAPqP6BqLRE8lGEkoc6gLLVUiQOxmYzfsNlUwqnEhYrj3blM/v/ByqfjCzJd5PzmI9XH&#10;ippE2qo2sM/QsuijCjXOzyhx4yg1tBQgpQe/J2ck3pZYxy9RYhQnrNO5vhFOkvNmej25u5tyJil2&#10;ez2NGNnlqEMfviioWTRyjiReqqk4PvrQpQ4p8SYPRhdrbUzcxMDKIDsKErqpdFA9+G9ZxsZcC/FU&#10;Bxg9WeTX8YhWaHdtqkh6X/TsoDgRdYSufbyTa033PQofXgRSvxBbmoHwTEtpoMk59BZnFeCPv/lj&#10;PslIUc4a6r+c++8HgYoz89WSwLFZBwMHYzcY9lCvgJhOaLqcTCYdwGAGs0SoX2k0lvEWCgkr6a6c&#10;h8FchW4KaLSkWi5TErWkE+HRbpyM0ENdt+2rQNerEkjMJxg6U8zeiNPlJnnc8hCo0km5SxX7clM7&#10;J+370Yvz8us+ZV1+EIufAAAA//8DAFBLAwQUAAYACAAAACEA2GyYfuIAAAALAQAADwAAAGRycy9k&#10;b3ducmV2LnhtbEyPwU7DMBBE70j8g7VIXFDrQEuahjhVVcGBXirSXri58TYOxHZkO234exYucJzZ&#10;0eybYjWajp3Rh9ZZAffTBBja2qnWNgIO+5dJBixEaZXsnEUBXxhgVV5fFTJX7mLf8FzFhlGJDbkU&#10;oGPsc85DrdHIMHU9WrqdnDcykvQNV15eqNx0/CFJUm5ka+mDlj1uNNaf1WAE7ObvO303nJ636/nM&#10;vx6GTfrRVELc3ozrJ2ARx/gXhh98QoeSmI5usCqwjnQ2oy1RwGKZPQKjRLZMF8COv04KvCz4/w3l&#10;NwAAAP//AwBQSwECLQAUAAYACAAAACEAtoM4kv4AAADhAQAAEwAAAAAAAAAAAAAAAAAAAAAAW0Nv&#10;bnRlbnRfVHlwZXNdLnhtbFBLAQItABQABgAIAAAAIQA4/SH/1gAAAJQBAAALAAAAAAAAAAAAAAAA&#10;AC8BAABfcmVscy8ucmVsc1BLAQItABQABgAIAAAAIQAd9SL2MAIAAGgEAAAOAAAAAAAAAAAAAAAA&#10;AC4CAABkcnMvZTJvRG9jLnhtbFBLAQItABQABgAIAAAAIQDYbJh+4gAAAAsBAAAPAAAAAAAAAAAA&#10;AAAAAIoEAABkcnMvZG93bnJldi54bWxQSwUGAAAAAAQABADzAAAAmQUAAAAA&#10;" stroked="f">
                <v:textbox style="mso-fit-shape-to-text:t" inset="0,0,0,0">
                  <w:txbxContent>
                    <w:p w14:paraId="711A1580" w14:textId="77777777" w:rsidR="009F22DF" w:rsidRPr="005A1445" w:rsidRDefault="009F22DF" w:rsidP="00BF6498">
                      <w:pPr>
                        <w:pStyle w:val="Caption"/>
                        <w:jc w:val="center"/>
                        <w:rPr>
                          <w:rFonts w:eastAsiaTheme="minorHAnsi"/>
                          <w:sz w:val="20"/>
                          <w:lang w:val="en-GB"/>
                        </w:rPr>
                      </w:pPr>
                      <w:bookmarkStart w:id="228" w:name="_Toc525254231"/>
                      <w:r>
                        <w:t xml:space="preserve">Figure </w:t>
                      </w:r>
                      <w:r>
                        <w:fldChar w:fldCharType="begin"/>
                      </w:r>
                      <w:r>
                        <w:instrText xml:space="preserve"> STYLEREF 2 \s </w:instrText>
                      </w:r>
                      <w:r>
                        <w:fldChar w:fldCharType="separate"/>
                      </w:r>
                      <w:r>
                        <w:rPr>
                          <w:noProof/>
                        </w:rPr>
                        <w:t>3.1</w:t>
                      </w:r>
                      <w:r>
                        <w:fldChar w:fldCharType="end"/>
                      </w:r>
                      <w:r>
                        <w:noBreakHyphen/>
                      </w:r>
                      <w:r>
                        <w:fldChar w:fldCharType="begin"/>
                      </w:r>
                      <w:r>
                        <w:instrText xml:space="preserve"> SEQ Figure \* ARABIC \s 2 </w:instrText>
                      </w:r>
                      <w:r>
                        <w:fldChar w:fldCharType="separate"/>
                      </w:r>
                      <w:r>
                        <w:rPr>
                          <w:noProof/>
                        </w:rPr>
                        <w:t>124</w:t>
                      </w:r>
                      <w:r>
                        <w:fldChar w:fldCharType="end"/>
                      </w:r>
                      <w:r>
                        <w:t xml:space="preserve">. </w:t>
                      </w:r>
                      <w:r w:rsidRPr="00E04A1D">
                        <w:t>Half-Wing Geometry used in FAR23 Loads</w:t>
                      </w:r>
                      <w:bookmarkEnd w:id="228"/>
                    </w:p>
                  </w:txbxContent>
                </v:textbox>
                <w10:wrap type="topAndBottom"/>
              </v:shape>
            </w:pict>
          </mc:Fallback>
        </mc:AlternateContent>
      </w:r>
      <w:r w:rsidRPr="000956AF">
        <w:rPr>
          <w:noProof/>
          <w:lang w:val="tr-TR" w:eastAsia="tr-TR"/>
        </w:rPr>
        <w:drawing>
          <wp:anchor distT="0" distB="0" distL="114300" distR="114300" simplePos="0" relativeHeight="251660288" behindDoc="0" locked="0" layoutInCell="1" allowOverlap="1" wp14:anchorId="36D4A407" wp14:editId="16A56F98">
            <wp:simplePos x="0" y="0"/>
            <wp:positionH relativeFrom="margin">
              <wp:align>center</wp:align>
            </wp:positionH>
            <wp:positionV relativeFrom="paragraph">
              <wp:posOffset>768279</wp:posOffset>
            </wp:positionV>
            <wp:extent cx="4531995" cy="4245610"/>
            <wp:effectExtent l="0" t="0" r="1905" b="2540"/>
            <wp:wrapTopAndBottom/>
            <wp:docPr id="182"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4531995" cy="42456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956AF">
        <w:rPr>
          <w:lang w:val="en-GB"/>
        </w:rPr>
        <w:t xml:space="preserve">The overall geometry is as the first sizing process provides. It should be noted, however, that the dimensions of the control surfaces on the wing having no geometry data during the preparation of this report, i.e. ailerons and flaps, are determined via scaling the surfaces within the ranges the competitor aircraft </w:t>
      </w:r>
      <w:r w:rsidR="00BA019F" w:rsidRPr="000956AF">
        <w:rPr>
          <w:lang w:val="en-GB"/>
        </w:rPr>
        <w:t>use and</w:t>
      </w:r>
      <w:r w:rsidRPr="000956AF">
        <w:rPr>
          <w:lang w:val="en-GB"/>
        </w:rPr>
        <w:t xml:space="preserve"> are as shown in </w:t>
      </w:r>
      <w:r w:rsidRPr="000956AF">
        <w:rPr>
          <w:i/>
          <w:lang w:val="en-GB"/>
        </w:rPr>
        <w:t xml:space="preserve">Figure </w:t>
      </w:r>
      <w:r w:rsidR="00BF6498">
        <w:rPr>
          <w:i/>
          <w:lang w:val="en-GB"/>
        </w:rPr>
        <w:t>124</w:t>
      </w:r>
      <w:r w:rsidRPr="000956AF">
        <w:rPr>
          <w:lang w:val="en-GB"/>
        </w:rPr>
        <w:t>.</w:t>
      </w:r>
    </w:p>
    <w:p w14:paraId="1FCB93DE" w14:textId="77777777" w:rsidR="000956AF" w:rsidRPr="000956AF" w:rsidRDefault="000956AF" w:rsidP="000956AF">
      <w:pPr>
        <w:rPr>
          <w:lang w:val="en-GB"/>
        </w:rPr>
      </w:pPr>
    </w:p>
    <w:p w14:paraId="5FF46B69" w14:textId="77777777" w:rsidR="000956AF" w:rsidRDefault="000956AF" w:rsidP="000956AF">
      <w:pPr>
        <w:rPr>
          <w:b/>
        </w:rPr>
      </w:pPr>
      <w:bookmarkStart w:id="229" w:name="_Toc525153798"/>
      <w:bookmarkStart w:id="230" w:name="_Toc525153799"/>
    </w:p>
    <w:p w14:paraId="3EC98B16" w14:textId="77777777" w:rsidR="000956AF" w:rsidRDefault="000956AF" w:rsidP="000956AF">
      <w:pPr>
        <w:rPr>
          <w:b/>
        </w:rPr>
      </w:pPr>
    </w:p>
    <w:p w14:paraId="54E9B311" w14:textId="77777777" w:rsidR="000956AF" w:rsidRDefault="000956AF" w:rsidP="000956AF">
      <w:pPr>
        <w:rPr>
          <w:b/>
        </w:rPr>
      </w:pPr>
    </w:p>
    <w:p w14:paraId="2487787B" w14:textId="77777777" w:rsidR="00BF6498" w:rsidRDefault="00BF6498" w:rsidP="000956AF">
      <w:pPr>
        <w:rPr>
          <w:b/>
        </w:rPr>
      </w:pPr>
    </w:p>
    <w:p w14:paraId="7C25D056" w14:textId="77777777" w:rsidR="00BF6498" w:rsidRDefault="00BF6498" w:rsidP="000956AF">
      <w:pPr>
        <w:rPr>
          <w:b/>
        </w:rPr>
      </w:pPr>
    </w:p>
    <w:p w14:paraId="51B66249" w14:textId="77777777" w:rsidR="00BF6498" w:rsidRDefault="00BF6498" w:rsidP="000956AF">
      <w:pPr>
        <w:rPr>
          <w:b/>
        </w:rPr>
      </w:pPr>
    </w:p>
    <w:p w14:paraId="5CE56BDA" w14:textId="77777777" w:rsidR="00BF6498" w:rsidRDefault="00BF6498" w:rsidP="000956AF">
      <w:pPr>
        <w:rPr>
          <w:b/>
        </w:rPr>
      </w:pPr>
    </w:p>
    <w:p w14:paraId="68676229" w14:textId="77777777" w:rsidR="00BF6498" w:rsidRDefault="00BF6498" w:rsidP="000956AF">
      <w:pPr>
        <w:rPr>
          <w:b/>
        </w:rPr>
      </w:pPr>
    </w:p>
    <w:p w14:paraId="612DA22C" w14:textId="77777777" w:rsidR="00BF6498" w:rsidRDefault="00BF6498" w:rsidP="000956AF">
      <w:pPr>
        <w:rPr>
          <w:b/>
        </w:rPr>
      </w:pPr>
    </w:p>
    <w:p w14:paraId="2EB365AD" w14:textId="77777777" w:rsidR="000956AF" w:rsidRDefault="000956AF" w:rsidP="000956AF">
      <w:pPr>
        <w:rPr>
          <w:b/>
        </w:rPr>
      </w:pPr>
    </w:p>
    <w:p w14:paraId="335062B5" w14:textId="77777777" w:rsidR="000956AF" w:rsidRDefault="000956AF" w:rsidP="000956AF">
      <w:pPr>
        <w:rPr>
          <w:b/>
        </w:rPr>
      </w:pPr>
    </w:p>
    <w:p w14:paraId="2DE790D2" w14:textId="77777777" w:rsidR="000956AF" w:rsidRPr="000956AF" w:rsidRDefault="000956AF" w:rsidP="000956AF">
      <w:pPr>
        <w:rPr>
          <w:b/>
        </w:rPr>
      </w:pPr>
      <w:r w:rsidRPr="000956AF">
        <w:rPr>
          <w:b/>
        </w:rPr>
        <w:t>Critical Load Cases</w:t>
      </w:r>
      <w:bookmarkEnd w:id="229"/>
    </w:p>
    <w:p w14:paraId="27ABA4AD" w14:textId="77777777" w:rsidR="000956AF" w:rsidRDefault="000956AF" w:rsidP="000956AF">
      <w:pPr>
        <w:rPr>
          <w:b/>
          <w:lang w:val="en-GB"/>
        </w:rPr>
      </w:pPr>
      <w:r w:rsidRPr="000956AF">
        <w:rPr>
          <w:lang w:val="en-GB"/>
        </w:rPr>
        <w:t xml:space="preserve">Critical load cases investigated are as tabulated in </w:t>
      </w:r>
      <w:r w:rsidRPr="000956AF">
        <w:rPr>
          <w:i/>
          <w:lang w:val="en-GB"/>
        </w:rPr>
        <w:t xml:space="preserve">Table </w:t>
      </w:r>
      <w:r w:rsidR="00BF6498">
        <w:rPr>
          <w:i/>
          <w:lang w:val="en-GB"/>
        </w:rPr>
        <w:t>32</w:t>
      </w:r>
      <w:r w:rsidRPr="000956AF">
        <w:rPr>
          <w:i/>
          <w:lang w:val="en-GB"/>
        </w:rPr>
        <w:t>.</w:t>
      </w:r>
    </w:p>
    <w:tbl>
      <w:tblPr>
        <w:tblpPr w:leftFromText="180" w:rightFromText="180" w:vertAnchor="page" w:horzAnchor="margin" w:tblpY="2116"/>
        <w:tblW w:w="9161" w:type="dxa"/>
        <w:tblLook w:val="04A0" w:firstRow="1" w:lastRow="0" w:firstColumn="1" w:lastColumn="0" w:noHBand="0" w:noVBand="1"/>
      </w:tblPr>
      <w:tblGrid>
        <w:gridCol w:w="733"/>
        <w:gridCol w:w="825"/>
        <w:gridCol w:w="1020"/>
        <w:gridCol w:w="1217"/>
        <w:gridCol w:w="937"/>
        <w:gridCol w:w="655"/>
        <w:gridCol w:w="752"/>
        <w:gridCol w:w="1125"/>
        <w:gridCol w:w="1897"/>
      </w:tblGrid>
      <w:tr w:rsidR="000956AF" w:rsidRPr="000956AF" w14:paraId="627F3C87" w14:textId="77777777" w:rsidTr="000956AF">
        <w:trPr>
          <w:trHeight w:val="288"/>
        </w:trPr>
        <w:tc>
          <w:tcPr>
            <w:tcW w:w="733" w:type="dxa"/>
            <w:tcBorders>
              <w:top w:val="nil"/>
              <w:left w:val="nil"/>
              <w:bottom w:val="nil"/>
              <w:right w:val="nil"/>
            </w:tcBorders>
            <w:shd w:val="clear" w:color="000000" w:fill="ED7D31"/>
            <w:vAlign w:val="center"/>
            <w:hideMark/>
          </w:tcPr>
          <w:p w14:paraId="7ED95942" w14:textId="77777777" w:rsidR="000956AF" w:rsidRPr="000956AF" w:rsidRDefault="000956AF" w:rsidP="000956AF">
            <w:pPr>
              <w:rPr>
                <w:lang w:val="en-GB"/>
              </w:rPr>
            </w:pPr>
            <w:r w:rsidRPr="000956AF">
              <w:rPr>
                <w:lang w:val="en-GB"/>
              </w:rPr>
              <w:lastRenderedPageBreak/>
              <w:t>CASE</w:t>
            </w:r>
          </w:p>
        </w:tc>
        <w:tc>
          <w:tcPr>
            <w:tcW w:w="825" w:type="dxa"/>
            <w:tcBorders>
              <w:top w:val="nil"/>
              <w:left w:val="nil"/>
              <w:bottom w:val="nil"/>
              <w:right w:val="nil"/>
            </w:tcBorders>
            <w:shd w:val="clear" w:color="000000" w:fill="ED7D31"/>
            <w:vAlign w:val="center"/>
            <w:hideMark/>
          </w:tcPr>
          <w:p w14:paraId="73424610" w14:textId="77777777" w:rsidR="000956AF" w:rsidRPr="000956AF" w:rsidRDefault="000956AF" w:rsidP="000956AF">
            <w:pPr>
              <w:rPr>
                <w:lang w:val="en-GB"/>
              </w:rPr>
            </w:pPr>
            <w:r w:rsidRPr="000956AF">
              <w:rPr>
                <w:lang w:val="en-GB"/>
              </w:rPr>
              <w:t>ANGLE</w:t>
            </w:r>
          </w:p>
        </w:tc>
        <w:tc>
          <w:tcPr>
            <w:tcW w:w="1020" w:type="dxa"/>
            <w:tcBorders>
              <w:top w:val="nil"/>
              <w:left w:val="nil"/>
              <w:bottom w:val="nil"/>
              <w:right w:val="nil"/>
            </w:tcBorders>
            <w:shd w:val="clear" w:color="000000" w:fill="ED7D31"/>
            <w:vAlign w:val="center"/>
            <w:hideMark/>
          </w:tcPr>
          <w:p w14:paraId="5086D537" w14:textId="77777777" w:rsidR="000956AF" w:rsidRPr="000956AF" w:rsidRDefault="000956AF" w:rsidP="000956AF">
            <w:pPr>
              <w:rPr>
                <w:lang w:val="en-GB"/>
              </w:rPr>
            </w:pPr>
            <w:r w:rsidRPr="000956AF">
              <w:rPr>
                <w:lang w:val="en-GB"/>
              </w:rPr>
              <w:t>CL</w:t>
            </w:r>
          </w:p>
        </w:tc>
        <w:tc>
          <w:tcPr>
            <w:tcW w:w="1217" w:type="dxa"/>
            <w:tcBorders>
              <w:top w:val="nil"/>
              <w:left w:val="nil"/>
              <w:bottom w:val="nil"/>
              <w:right w:val="nil"/>
            </w:tcBorders>
            <w:shd w:val="clear" w:color="000000" w:fill="ED7D31"/>
            <w:vAlign w:val="center"/>
            <w:hideMark/>
          </w:tcPr>
          <w:p w14:paraId="5FAE6D21" w14:textId="77777777" w:rsidR="000956AF" w:rsidRPr="000956AF" w:rsidRDefault="000956AF" w:rsidP="000956AF">
            <w:pPr>
              <w:rPr>
                <w:lang w:val="en-GB"/>
              </w:rPr>
            </w:pPr>
            <w:r w:rsidRPr="000956AF">
              <w:rPr>
                <w:lang w:val="en-GB"/>
              </w:rPr>
              <w:t>V KEAS</w:t>
            </w:r>
          </w:p>
        </w:tc>
        <w:tc>
          <w:tcPr>
            <w:tcW w:w="937" w:type="dxa"/>
            <w:tcBorders>
              <w:top w:val="nil"/>
              <w:left w:val="nil"/>
              <w:bottom w:val="nil"/>
              <w:right w:val="nil"/>
            </w:tcBorders>
            <w:shd w:val="clear" w:color="000000" w:fill="ED7D31"/>
            <w:vAlign w:val="center"/>
            <w:hideMark/>
          </w:tcPr>
          <w:p w14:paraId="419D7623" w14:textId="77777777" w:rsidR="000956AF" w:rsidRPr="000956AF" w:rsidRDefault="000956AF" w:rsidP="000956AF">
            <w:pPr>
              <w:rPr>
                <w:lang w:val="en-GB"/>
              </w:rPr>
            </w:pPr>
            <w:r w:rsidRPr="000956AF">
              <w:rPr>
                <w:lang w:val="en-GB"/>
              </w:rPr>
              <w:t>CONFIG</w:t>
            </w:r>
          </w:p>
        </w:tc>
        <w:tc>
          <w:tcPr>
            <w:tcW w:w="655" w:type="dxa"/>
            <w:tcBorders>
              <w:top w:val="nil"/>
              <w:left w:val="nil"/>
              <w:bottom w:val="nil"/>
              <w:right w:val="nil"/>
            </w:tcBorders>
            <w:shd w:val="clear" w:color="000000" w:fill="ED7D31"/>
            <w:vAlign w:val="center"/>
            <w:hideMark/>
          </w:tcPr>
          <w:p w14:paraId="50C9ECD0" w14:textId="77777777" w:rsidR="000956AF" w:rsidRPr="000956AF" w:rsidRDefault="000956AF" w:rsidP="000956AF">
            <w:pPr>
              <w:rPr>
                <w:lang w:val="en-GB"/>
              </w:rPr>
            </w:pPr>
            <w:r w:rsidRPr="000956AF">
              <w:rPr>
                <w:lang w:val="en-GB"/>
              </w:rPr>
              <w:t>CG</w:t>
            </w:r>
          </w:p>
        </w:tc>
        <w:tc>
          <w:tcPr>
            <w:tcW w:w="752" w:type="dxa"/>
            <w:tcBorders>
              <w:top w:val="nil"/>
              <w:left w:val="nil"/>
              <w:bottom w:val="nil"/>
              <w:right w:val="nil"/>
            </w:tcBorders>
            <w:shd w:val="clear" w:color="000000" w:fill="ED7D31"/>
            <w:vAlign w:val="center"/>
            <w:hideMark/>
          </w:tcPr>
          <w:p w14:paraId="6D8EC811" w14:textId="77777777" w:rsidR="000956AF" w:rsidRPr="000956AF" w:rsidRDefault="000956AF" w:rsidP="000956AF">
            <w:pPr>
              <w:rPr>
                <w:lang w:val="en-GB"/>
              </w:rPr>
            </w:pPr>
            <w:r w:rsidRPr="000956AF">
              <w:rPr>
                <w:lang w:val="en-GB"/>
              </w:rPr>
              <w:t>ALT</w:t>
            </w:r>
          </w:p>
        </w:tc>
        <w:tc>
          <w:tcPr>
            <w:tcW w:w="1125" w:type="dxa"/>
            <w:tcBorders>
              <w:top w:val="nil"/>
              <w:left w:val="nil"/>
              <w:bottom w:val="nil"/>
              <w:right w:val="nil"/>
            </w:tcBorders>
            <w:shd w:val="clear" w:color="000000" w:fill="ED7D31"/>
            <w:vAlign w:val="center"/>
            <w:hideMark/>
          </w:tcPr>
          <w:p w14:paraId="199E3295" w14:textId="77777777" w:rsidR="000956AF" w:rsidRPr="000956AF" w:rsidRDefault="000956AF" w:rsidP="000956AF">
            <w:pPr>
              <w:rPr>
                <w:lang w:val="en-GB"/>
              </w:rPr>
            </w:pPr>
            <w:r w:rsidRPr="000956AF">
              <w:rPr>
                <w:lang w:val="en-GB"/>
              </w:rPr>
              <w:t>COND</w:t>
            </w:r>
          </w:p>
        </w:tc>
        <w:tc>
          <w:tcPr>
            <w:tcW w:w="1897" w:type="dxa"/>
            <w:tcBorders>
              <w:top w:val="nil"/>
              <w:left w:val="nil"/>
              <w:bottom w:val="nil"/>
              <w:right w:val="nil"/>
            </w:tcBorders>
            <w:shd w:val="clear" w:color="000000" w:fill="ED7D31"/>
            <w:vAlign w:val="center"/>
            <w:hideMark/>
          </w:tcPr>
          <w:p w14:paraId="65074216" w14:textId="77777777" w:rsidR="000956AF" w:rsidRPr="000956AF" w:rsidRDefault="000956AF" w:rsidP="000956AF">
            <w:pPr>
              <w:rPr>
                <w:lang w:val="en-GB"/>
              </w:rPr>
            </w:pPr>
            <w:r w:rsidRPr="000956AF">
              <w:rPr>
                <w:lang w:val="en-GB"/>
              </w:rPr>
              <w:t>FAR</w:t>
            </w:r>
          </w:p>
        </w:tc>
      </w:tr>
      <w:tr w:rsidR="000956AF" w:rsidRPr="000956AF" w14:paraId="357F22E3" w14:textId="77777777" w:rsidTr="000956AF">
        <w:trPr>
          <w:trHeight w:val="288"/>
        </w:trPr>
        <w:tc>
          <w:tcPr>
            <w:tcW w:w="733" w:type="dxa"/>
            <w:tcBorders>
              <w:top w:val="single" w:sz="4" w:space="0" w:color="7F7F7F"/>
              <w:left w:val="single" w:sz="4" w:space="0" w:color="7F7F7F"/>
              <w:bottom w:val="single" w:sz="4" w:space="0" w:color="7F7F7F"/>
              <w:right w:val="single" w:sz="4" w:space="0" w:color="7F7F7F"/>
            </w:tcBorders>
            <w:shd w:val="clear" w:color="000000" w:fill="FFCC99"/>
            <w:vAlign w:val="center"/>
            <w:hideMark/>
          </w:tcPr>
          <w:p w14:paraId="4641EE85" w14:textId="77777777" w:rsidR="000956AF" w:rsidRPr="000956AF" w:rsidRDefault="000956AF" w:rsidP="000956AF">
            <w:pPr>
              <w:rPr>
                <w:lang w:val="en-GB"/>
              </w:rPr>
            </w:pPr>
            <w:r w:rsidRPr="000956AF">
              <w:rPr>
                <w:lang w:val="en-GB"/>
              </w:rPr>
              <w:t>122</w:t>
            </w:r>
          </w:p>
        </w:tc>
        <w:tc>
          <w:tcPr>
            <w:tcW w:w="825" w:type="dxa"/>
            <w:tcBorders>
              <w:top w:val="single" w:sz="4" w:space="0" w:color="7F7F7F"/>
              <w:left w:val="nil"/>
              <w:bottom w:val="single" w:sz="4" w:space="0" w:color="7F7F7F"/>
              <w:right w:val="single" w:sz="4" w:space="0" w:color="7F7F7F"/>
            </w:tcBorders>
            <w:shd w:val="clear" w:color="000000" w:fill="FFCC99"/>
            <w:vAlign w:val="center"/>
            <w:hideMark/>
          </w:tcPr>
          <w:p w14:paraId="6A68383C" w14:textId="77777777" w:rsidR="000956AF" w:rsidRPr="000956AF" w:rsidRDefault="000956AF" w:rsidP="000956AF">
            <w:pPr>
              <w:rPr>
                <w:lang w:val="en-GB"/>
              </w:rPr>
            </w:pPr>
            <w:r w:rsidRPr="000956AF">
              <w:rPr>
                <w:lang w:val="en-GB"/>
              </w:rPr>
              <w:t>PHAA</w:t>
            </w:r>
          </w:p>
        </w:tc>
        <w:tc>
          <w:tcPr>
            <w:tcW w:w="1020" w:type="dxa"/>
            <w:tcBorders>
              <w:top w:val="single" w:sz="4" w:space="0" w:color="7F7F7F"/>
              <w:left w:val="nil"/>
              <w:bottom w:val="single" w:sz="4" w:space="0" w:color="7F7F7F"/>
              <w:right w:val="single" w:sz="4" w:space="0" w:color="7F7F7F"/>
            </w:tcBorders>
            <w:shd w:val="clear" w:color="000000" w:fill="FFCC99"/>
            <w:vAlign w:val="center"/>
            <w:hideMark/>
          </w:tcPr>
          <w:p w14:paraId="3B42406C" w14:textId="77777777" w:rsidR="000956AF" w:rsidRPr="000956AF" w:rsidRDefault="000956AF" w:rsidP="000956AF">
            <w:pPr>
              <w:rPr>
                <w:lang w:val="en-GB"/>
              </w:rPr>
            </w:pPr>
            <w:r w:rsidRPr="000956AF">
              <w:rPr>
                <w:lang w:val="en-GB"/>
              </w:rPr>
              <w:t>1.553</w:t>
            </w:r>
          </w:p>
        </w:tc>
        <w:tc>
          <w:tcPr>
            <w:tcW w:w="1217" w:type="dxa"/>
            <w:tcBorders>
              <w:top w:val="single" w:sz="4" w:space="0" w:color="7F7F7F"/>
              <w:left w:val="nil"/>
              <w:bottom w:val="single" w:sz="4" w:space="0" w:color="7F7F7F"/>
              <w:right w:val="single" w:sz="4" w:space="0" w:color="7F7F7F"/>
            </w:tcBorders>
            <w:shd w:val="clear" w:color="000000" w:fill="FFCC99"/>
            <w:vAlign w:val="center"/>
            <w:hideMark/>
          </w:tcPr>
          <w:p w14:paraId="77AE34EA" w14:textId="77777777" w:rsidR="000956AF" w:rsidRPr="000956AF" w:rsidRDefault="000956AF" w:rsidP="000956AF">
            <w:pPr>
              <w:rPr>
                <w:lang w:val="en-GB"/>
              </w:rPr>
            </w:pPr>
            <w:r w:rsidRPr="000956AF">
              <w:rPr>
                <w:lang w:val="en-GB"/>
              </w:rPr>
              <w:t>92.1</w:t>
            </w:r>
          </w:p>
        </w:tc>
        <w:tc>
          <w:tcPr>
            <w:tcW w:w="937" w:type="dxa"/>
            <w:tcBorders>
              <w:top w:val="single" w:sz="4" w:space="0" w:color="7F7F7F"/>
              <w:left w:val="nil"/>
              <w:bottom w:val="single" w:sz="4" w:space="0" w:color="7F7F7F"/>
              <w:right w:val="single" w:sz="4" w:space="0" w:color="7F7F7F"/>
            </w:tcBorders>
            <w:shd w:val="clear" w:color="000000" w:fill="FFCC99"/>
            <w:vAlign w:val="center"/>
            <w:hideMark/>
          </w:tcPr>
          <w:p w14:paraId="7130F25C" w14:textId="77777777" w:rsidR="000956AF" w:rsidRPr="000956AF" w:rsidRDefault="000956AF" w:rsidP="000956AF">
            <w:pPr>
              <w:rPr>
                <w:lang w:val="en-GB"/>
              </w:rPr>
            </w:pPr>
            <w:r w:rsidRPr="000956AF">
              <w:rPr>
                <w:lang w:val="en-GB"/>
              </w:rPr>
              <w:t>CRUISE</w:t>
            </w:r>
          </w:p>
        </w:tc>
        <w:tc>
          <w:tcPr>
            <w:tcW w:w="655" w:type="dxa"/>
            <w:tcBorders>
              <w:top w:val="single" w:sz="4" w:space="0" w:color="7F7F7F"/>
              <w:left w:val="nil"/>
              <w:bottom w:val="single" w:sz="4" w:space="0" w:color="7F7F7F"/>
              <w:right w:val="single" w:sz="4" w:space="0" w:color="7F7F7F"/>
            </w:tcBorders>
            <w:shd w:val="clear" w:color="000000" w:fill="FFCC99"/>
            <w:vAlign w:val="center"/>
            <w:hideMark/>
          </w:tcPr>
          <w:p w14:paraId="7DCEAF46" w14:textId="77777777" w:rsidR="000956AF" w:rsidRPr="000956AF" w:rsidRDefault="000956AF" w:rsidP="000956AF">
            <w:pPr>
              <w:rPr>
                <w:lang w:val="en-GB"/>
              </w:rPr>
            </w:pPr>
            <w:r w:rsidRPr="000956AF">
              <w:rPr>
                <w:lang w:val="en-GB"/>
              </w:rPr>
              <w:t>1</w:t>
            </w:r>
          </w:p>
        </w:tc>
        <w:tc>
          <w:tcPr>
            <w:tcW w:w="752" w:type="dxa"/>
            <w:tcBorders>
              <w:top w:val="single" w:sz="4" w:space="0" w:color="7F7F7F"/>
              <w:left w:val="nil"/>
              <w:bottom w:val="single" w:sz="4" w:space="0" w:color="7F7F7F"/>
              <w:right w:val="single" w:sz="4" w:space="0" w:color="7F7F7F"/>
            </w:tcBorders>
            <w:shd w:val="clear" w:color="000000" w:fill="FFCC99"/>
            <w:vAlign w:val="center"/>
            <w:hideMark/>
          </w:tcPr>
          <w:p w14:paraId="7D271A5F" w14:textId="77777777" w:rsidR="000956AF" w:rsidRPr="000956AF" w:rsidRDefault="000956AF" w:rsidP="000956AF">
            <w:pPr>
              <w:rPr>
                <w:lang w:val="en-GB"/>
              </w:rPr>
            </w:pPr>
            <w:r w:rsidRPr="000956AF">
              <w:rPr>
                <w:lang w:val="en-GB"/>
              </w:rPr>
              <w:t>5000</w:t>
            </w:r>
          </w:p>
        </w:tc>
        <w:tc>
          <w:tcPr>
            <w:tcW w:w="1125" w:type="dxa"/>
            <w:tcBorders>
              <w:top w:val="single" w:sz="4" w:space="0" w:color="7F7F7F"/>
              <w:left w:val="nil"/>
              <w:bottom w:val="single" w:sz="4" w:space="0" w:color="7F7F7F"/>
              <w:right w:val="single" w:sz="4" w:space="0" w:color="7F7F7F"/>
            </w:tcBorders>
            <w:shd w:val="clear" w:color="000000" w:fill="FFCC99"/>
            <w:vAlign w:val="center"/>
            <w:hideMark/>
          </w:tcPr>
          <w:p w14:paraId="602B97C9" w14:textId="77777777" w:rsidR="000956AF" w:rsidRPr="000956AF" w:rsidRDefault="000956AF" w:rsidP="000956AF">
            <w:pPr>
              <w:rPr>
                <w:lang w:val="en-GB"/>
              </w:rPr>
            </w:pPr>
            <w:r w:rsidRPr="000956AF">
              <w:rPr>
                <w:lang w:val="en-GB"/>
              </w:rPr>
              <w:t>STALL +N</w:t>
            </w:r>
          </w:p>
        </w:tc>
        <w:tc>
          <w:tcPr>
            <w:tcW w:w="1897" w:type="dxa"/>
            <w:tcBorders>
              <w:top w:val="single" w:sz="4" w:space="0" w:color="7F7F7F"/>
              <w:left w:val="nil"/>
              <w:bottom w:val="single" w:sz="4" w:space="0" w:color="7F7F7F"/>
              <w:right w:val="single" w:sz="4" w:space="0" w:color="7F7F7F"/>
            </w:tcBorders>
            <w:shd w:val="clear" w:color="000000" w:fill="FFCC99"/>
            <w:vAlign w:val="center"/>
            <w:hideMark/>
          </w:tcPr>
          <w:p w14:paraId="036ADBCE" w14:textId="77777777" w:rsidR="000956AF" w:rsidRPr="000956AF" w:rsidRDefault="000956AF" w:rsidP="000956AF">
            <w:pPr>
              <w:rPr>
                <w:lang w:val="en-GB"/>
              </w:rPr>
            </w:pPr>
            <w:r w:rsidRPr="000956AF">
              <w:rPr>
                <w:lang w:val="en-GB"/>
              </w:rPr>
              <w:t>23.333(b)</w:t>
            </w:r>
          </w:p>
        </w:tc>
      </w:tr>
      <w:tr w:rsidR="000956AF" w:rsidRPr="000956AF" w14:paraId="291D31C8" w14:textId="77777777" w:rsidTr="000956AF">
        <w:trPr>
          <w:trHeight w:val="288"/>
        </w:trPr>
        <w:tc>
          <w:tcPr>
            <w:tcW w:w="733" w:type="dxa"/>
            <w:tcBorders>
              <w:top w:val="nil"/>
              <w:left w:val="single" w:sz="4" w:space="0" w:color="7F7F7F"/>
              <w:bottom w:val="single" w:sz="4" w:space="0" w:color="7F7F7F"/>
              <w:right w:val="single" w:sz="4" w:space="0" w:color="7F7F7F"/>
            </w:tcBorders>
            <w:shd w:val="clear" w:color="000000" w:fill="FFCC99"/>
            <w:vAlign w:val="center"/>
            <w:hideMark/>
          </w:tcPr>
          <w:p w14:paraId="696A2904" w14:textId="77777777" w:rsidR="000956AF" w:rsidRPr="000956AF" w:rsidRDefault="000956AF" w:rsidP="000956AF">
            <w:pPr>
              <w:rPr>
                <w:lang w:val="en-GB"/>
              </w:rPr>
            </w:pPr>
            <w:r w:rsidRPr="000956AF">
              <w:rPr>
                <w:lang w:val="en-GB"/>
              </w:rPr>
              <w:t>205</w:t>
            </w:r>
          </w:p>
        </w:tc>
        <w:tc>
          <w:tcPr>
            <w:tcW w:w="825" w:type="dxa"/>
            <w:tcBorders>
              <w:top w:val="nil"/>
              <w:left w:val="nil"/>
              <w:bottom w:val="single" w:sz="4" w:space="0" w:color="7F7F7F"/>
              <w:right w:val="single" w:sz="4" w:space="0" w:color="7F7F7F"/>
            </w:tcBorders>
            <w:shd w:val="clear" w:color="000000" w:fill="FFCC99"/>
            <w:vAlign w:val="center"/>
            <w:hideMark/>
          </w:tcPr>
          <w:p w14:paraId="28B47464" w14:textId="77777777" w:rsidR="000956AF" w:rsidRPr="000956AF" w:rsidRDefault="000956AF" w:rsidP="000956AF">
            <w:pPr>
              <w:rPr>
                <w:lang w:val="en-GB"/>
              </w:rPr>
            </w:pPr>
            <w:r w:rsidRPr="000956AF">
              <w:rPr>
                <w:lang w:val="en-GB"/>
              </w:rPr>
              <w:t>PLAA</w:t>
            </w:r>
          </w:p>
        </w:tc>
        <w:tc>
          <w:tcPr>
            <w:tcW w:w="1020" w:type="dxa"/>
            <w:tcBorders>
              <w:top w:val="nil"/>
              <w:left w:val="nil"/>
              <w:bottom w:val="single" w:sz="4" w:space="0" w:color="7F7F7F"/>
              <w:right w:val="single" w:sz="4" w:space="0" w:color="7F7F7F"/>
            </w:tcBorders>
            <w:shd w:val="clear" w:color="000000" w:fill="FFCC99"/>
            <w:vAlign w:val="center"/>
            <w:hideMark/>
          </w:tcPr>
          <w:p w14:paraId="2DE1F66C" w14:textId="77777777" w:rsidR="000956AF" w:rsidRPr="000956AF" w:rsidRDefault="000956AF" w:rsidP="000956AF">
            <w:pPr>
              <w:rPr>
                <w:lang w:val="en-GB"/>
              </w:rPr>
            </w:pPr>
            <w:r w:rsidRPr="000956AF">
              <w:rPr>
                <w:lang w:val="en-GB"/>
              </w:rPr>
              <w:t>0.63</w:t>
            </w:r>
          </w:p>
        </w:tc>
        <w:tc>
          <w:tcPr>
            <w:tcW w:w="1217" w:type="dxa"/>
            <w:tcBorders>
              <w:top w:val="nil"/>
              <w:left w:val="nil"/>
              <w:bottom w:val="single" w:sz="4" w:space="0" w:color="7F7F7F"/>
              <w:right w:val="single" w:sz="4" w:space="0" w:color="7F7F7F"/>
            </w:tcBorders>
            <w:shd w:val="clear" w:color="000000" w:fill="FFCC99"/>
            <w:vAlign w:val="center"/>
            <w:hideMark/>
          </w:tcPr>
          <w:p w14:paraId="50B75BC2" w14:textId="77777777" w:rsidR="000956AF" w:rsidRPr="000956AF" w:rsidRDefault="000956AF" w:rsidP="000956AF">
            <w:pPr>
              <w:rPr>
                <w:lang w:val="en-GB"/>
              </w:rPr>
            </w:pPr>
            <w:r w:rsidRPr="000956AF">
              <w:rPr>
                <w:lang w:val="en-GB"/>
              </w:rPr>
              <w:t>143.77</w:t>
            </w:r>
          </w:p>
        </w:tc>
        <w:tc>
          <w:tcPr>
            <w:tcW w:w="937" w:type="dxa"/>
            <w:tcBorders>
              <w:top w:val="nil"/>
              <w:left w:val="nil"/>
              <w:bottom w:val="single" w:sz="4" w:space="0" w:color="7F7F7F"/>
              <w:right w:val="single" w:sz="4" w:space="0" w:color="7F7F7F"/>
            </w:tcBorders>
            <w:shd w:val="clear" w:color="000000" w:fill="FFCC99"/>
            <w:vAlign w:val="center"/>
            <w:hideMark/>
          </w:tcPr>
          <w:p w14:paraId="2548091B" w14:textId="77777777" w:rsidR="000956AF" w:rsidRPr="000956AF" w:rsidRDefault="000956AF" w:rsidP="000956AF">
            <w:pPr>
              <w:rPr>
                <w:lang w:val="en-GB"/>
              </w:rPr>
            </w:pPr>
            <w:r w:rsidRPr="000956AF">
              <w:rPr>
                <w:lang w:val="en-GB"/>
              </w:rPr>
              <w:t>CRUISE</w:t>
            </w:r>
          </w:p>
        </w:tc>
        <w:tc>
          <w:tcPr>
            <w:tcW w:w="655" w:type="dxa"/>
            <w:tcBorders>
              <w:top w:val="nil"/>
              <w:left w:val="nil"/>
              <w:bottom w:val="single" w:sz="4" w:space="0" w:color="7F7F7F"/>
              <w:right w:val="single" w:sz="4" w:space="0" w:color="7F7F7F"/>
            </w:tcBorders>
            <w:shd w:val="clear" w:color="000000" w:fill="FFCC99"/>
            <w:vAlign w:val="center"/>
            <w:hideMark/>
          </w:tcPr>
          <w:p w14:paraId="57920C4D" w14:textId="77777777" w:rsidR="000956AF" w:rsidRPr="000956AF" w:rsidRDefault="000956AF" w:rsidP="000956AF">
            <w:pPr>
              <w:rPr>
                <w:lang w:val="en-GB"/>
              </w:rPr>
            </w:pPr>
            <w:r w:rsidRPr="000956AF">
              <w:rPr>
                <w:lang w:val="en-GB"/>
              </w:rPr>
              <w:t>1</w:t>
            </w:r>
          </w:p>
        </w:tc>
        <w:tc>
          <w:tcPr>
            <w:tcW w:w="752" w:type="dxa"/>
            <w:tcBorders>
              <w:top w:val="nil"/>
              <w:left w:val="nil"/>
              <w:bottom w:val="single" w:sz="4" w:space="0" w:color="7F7F7F"/>
              <w:right w:val="single" w:sz="4" w:space="0" w:color="7F7F7F"/>
            </w:tcBorders>
            <w:shd w:val="clear" w:color="000000" w:fill="FFCC99"/>
            <w:vAlign w:val="center"/>
            <w:hideMark/>
          </w:tcPr>
          <w:p w14:paraId="18EEC85B" w14:textId="77777777" w:rsidR="000956AF" w:rsidRPr="000956AF" w:rsidRDefault="000956AF" w:rsidP="000956AF">
            <w:pPr>
              <w:rPr>
                <w:lang w:val="en-GB"/>
              </w:rPr>
            </w:pPr>
            <w:r w:rsidRPr="000956AF">
              <w:rPr>
                <w:lang w:val="en-GB"/>
              </w:rPr>
              <w:t>7500</w:t>
            </w:r>
          </w:p>
        </w:tc>
        <w:tc>
          <w:tcPr>
            <w:tcW w:w="1125" w:type="dxa"/>
            <w:tcBorders>
              <w:top w:val="nil"/>
              <w:left w:val="nil"/>
              <w:bottom w:val="single" w:sz="4" w:space="0" w:color="7F7F7F"/>
              <w:right w:val="single" w:sz="4" w:space="0" w:color="7F7F7F"/>
            </w:tcBorders>
            <w:shd w:val="clear" w:color="000000" w:fill="FFCC99"/>
            <w:vAlign w:val="center"/>
            <w:hideMark/>
          </w:tcPr>
          <w:p w14:paraId="1B89117E" w14:textId="77777777" w:rsidR="000956AF" w:rsidRPr="000956AF" w:rsidRDefault="000956AF" w:rsidP="000956AF">
            <w:pPr>
              <w:rPr>
                <w:lang w:val="en-GB"/>
              </w:rPr>
            </w:pPr>
            <w:r w:rsidRPr="000956AF">
              <w:rPr>
                <w:lang w:val="en-GB"/>
              </w:rPr>
              <w:t>MAN D</w:t>
            </w:r>
          </w:p>
        </w:tc>
        <w:tc>
          <w:tcPr>
            <w:tcW w:w="1897" w:type="dxa"/>
            <w:tcBorders>
              <w:top w:val="nil"/>
              <w:left w:val="nil"/>
              <w:bottom w:val="single" w:sz="4" w:space="0" w:color="7F7F7F"/>
              <w:right w:val="single" w:sz="4" w:space="0" w:color="7F7F7F"/>
            </w:tcBorders>
            <w:shd w:val="clear" w:color="000000" w:fill="FFCC99"/>
            <w:vAlign w:val="center"/>
            <w:hideMark/>
          </w:tcPr>
          <w:p w14:paraId="7470DEB8" w14:textId="77777777" w:rsidR="000956AF" w:rsidRPr="000956AF" w:rsidRDefault="000956AF" w:rsidP="000956AF">
            <w:pPr>
              <w:rPr>
                <w:lang w:val="en-GB"/>
              </w:rPr>
            </w:pPr>
            <w:r w:rsidRPr="000956AF">
              <w:rPr>
                <w:lang w:val="en-GB"/>
              </w:rPr>
              <w:t>23.333(b)</w:t>
            </w:r>
          </w:p>
        </w:tc>
      </w:tr>
      <w:tr w:rsidR="000956AF" w:rsidRPr="000956AF" w14:paraId="5728F41D" w14:textId="77777777" w:rsidTr="000956AF">
        <w:trPr>
          <w:trHeight w:val="288"/>
        </w:trPr>
        <w:tc>
          <w:tcPr>
            <w:tcW w:w="733" w:type="dxa"/>
            <w:tcBorders>
              <w:top w:val="nil"/>
              <w:left w:val="single" w:sz="4" w:space="0" w:color="7F7F7F"/>
              <w:bottom w:val="single" w:sz="4" w:space="0" w:color="7F7F7F"/>
              <w:right w:val="single" w:sz="4" w:space="0" w:color="7F7F7F"/>
            </w:tcBorders>
            <w:shd w:val="clear" w:color="000000" w:fill="FFCC99"/>
            <w:vAlign w:val="center"/>
            <w:hideMark/>
          </w:tcPr>
          <w:p w14:paraId="600B7FB9" w14:textId="77777777" w:rsidR="000956AF" w:rsidRPr="000956AF" w:rsidRDefault="000956AF" w:rsidP="000956AF">
            <w:pPr>
              <w:rPr>
                <w:lang w:val="en-GB"/>
              </w:rPr>
            </w:pPr>
            <w:r w:rsidRPr="000956AF">
              <w:rPr>
                <w:lang w:val="en-GB"/>
              </w:rPr>
              <w:t>130</w:t>
            </w:r>
          </w:p>
        </w:tc>
        <w:tc>
          <w:tcPr>
            <w:tcW w:w="825" w:type="dxa"/>
            <w:tcBorders>
              <w:top w:val="nil"/>
              <w:left w:val="nil"/>
              <w:bottom w:val="single" w:sz="4" w:space="0" w:color="7F7F7F"/>
              <w:right w:val="single" w:sz="4" w:space="0" w:color="7F7F7F"/>
            </w:tcBorders>
            <w:shd w:val="clear" w:color="000000" w:fill="FFCC99"/>
            <w:vAlign w:val="center"/>
            <w:hideMark/>
          </w:tcPr>
          <w:p w14:paraId="342FD3A5" w14:textId="77777777" w:rsidR="000956AF" w:rsidRPr="000956AF" w:rsidRDefault="000956AF" w:rsidP="000956AF">
            <w:pPr>
              <w:rPr>
                <w:lang w:val="en-GB"/>
              </w:rPr>
            </w:pPr>
            <w:r w:rsidRPr="000956AF">
              <w:rPr>
                <w:lang w:val="en-GB"/>
              </w:rPr>
              <w:t>PMAA</w:t>
            </w:r>
          </w:p>
        </w:tc>
        <w:tc>
          <w:tcPr>
            <w:tcW w:w="1020" w:type="dxa"/>
            <w:tcBorders>
              <w:top w:val="nil"/>
              <w:left w:val="nil"/>
              <w:bottom w:val="single" w:sz="4" w:space="0" w:color="7F7F7F"/>
              <w:right w:val="single" w:sz="4" w:space="0" w:color="7F7F7F"/>
            </w:tcBorders>
            <w:shd w:val="clear" w:color="000000" w:fill="FFCC99"/>
            <w:vAlign w:val="center"/>
            <w:hideMark/>
          </w:tcPr>
          <w:p w14:paraId="29D728F3" w14:textId="77777777" w:rsidR="000956AF" w:rsidRPr="000956AF" w:rsidRDefault="000956AF" w:rsidP="000956AF">
            <w:pPr>
              <w:rPr>
                <w:lang w:val="en-GB"/>
              </w:rPr>
            </w:pPr>
            <w:r w:rsidRPr="000956AF">
              <w:rPr>
                <w:lang w:val="en-GB"/>
              </w:rPr>
              <w:t>1.214</w:t>
            </w:r>
          </w:p>
        </w:tc>
        <w:tc>
          <w:tcPr>
            <w:tcW w:w="1217" w:type="dxa"/>
            <w:tcBorders>
              <w:top w:val="nil"/>
              <w:left w:val="nil"/>
              <w:bottom w:val="single" w:sz="4" w:space="0" w:color="7F7F7F"/>
              <w:right w:val="single" w:sz="4" w:space="0" w:color="7F7F7F"/>
            </w:tcBorders>
            <w:shd w:val="clear" w:color="000000" w:fill="FFCC99"/>
            <w:vAlign w:val="center"/>
            <w:hideMark/>
          </w:tcPr>
          <w:p w14:paraId="3E4ABB1C" w14:textId="77777777" w:rsidR="000956AF" w:rsidRPr="000956AF" w:rsidRDefault="000956AF" w:rsidP="000956AF">
            <w:pPr>
              <w:rPr>
                <w:lang w:val="en-GB"/>
              </w:rPr>
            </w:pPr>
            <w:r w:rsidRPr="000956AF">
              <w:rPr>
                <w:lang w:val="en-GB"/>
              </w:rPr>
              <w:t>108.53</w:t>
            </w:r>
          </w:p>
        </w:tc>
        <w:tc>
          <w:tcPr>
            <w:tcW w:w="937" w:type="dxa"/>
            <w:tcBorders>
              <w:top w:val="nil"/>
              <w:left w:val="nil"/>
              <w:bottom w:val="single" w:sz="4" w:space="0" w:color="7F7F7F"/>
              <w:right w:val="single" w:sz="4" w:space="0" w:color="7F7F7F"/>
            </w:tcBorders>
            <w:shd w:val="clear" w:color="000000" w:fill="FFCC99"/>
            <w:vAlign w:val="center"/>
            <w:hideMark/>
          </w:tcPr>
          <w:p w14:paraId="53F8E9ED" w14:textId="77777777" w:rsidR="000956AF" w:rsidRPr="000956AF" w:rsidRDefault="000956AF" w:rsidP="000956AF">
            <w:pPr>
              <w:rPr>
                <w:lang w:val="en-GB"/>
              </w:rPr>
            </w:pPr>
            <w:r w:rsidRPr="000956AF">
              <w:rPr>
                <w:lang w:val="en-GB"/>
              </w:rPr>
              <w:t>CRUISE</w:t>
            </w:r>
          </w:p>
        </w:tc>
        <w:tc>
          <w:tcPr>
            <w:tcW w:w="655" w:type="dxa"/>
            <w:tcBorders>
              <w:top w:val="nil"/>
              <w:left w:val="nil"/>
              <w:bottom w:val="single" w:sz="4" w:space="0" w:color="7F7F7F"/>
              <w:right w:val="single" w:sz="4" w:space="0" w:color="7F7F7F"/>
            </w:tcBorders>
            <w:shd w:val="clear" w:color="000000" w:fill="FFCC99"/>
            <w:vAlign w:val="center"/>
            <w:hideMark/>
          </w:tcPr>
          <w:p w14:paraId="0F331140" w14:textId="77777777" w:rsidR="000956AF" w:rsidRPr="000956AF" w:rsidRDefault="000956AF" w:rsidP="000956AF">
            <w:pPr>
              <w:rPr>
                <w:lang w:val="en-GB"/>
              </w:rPr>
            </w:pPr>
            <w:r w:rsidRPr="000956AF">
              <w:rPr>
                <w:lang w:val="en-GB"/>
              </w:rPr>
              <w:t>1</w:t>
            </w:r>
          </w:p>
        </w:tc>
        <w:tc>
          <w:tcPr>
            <w:tcW w:w="752" w:type="dxa"/>
            <w:tcBorders>
              <w:top w:val="nil"/>
              <w:left w:val="nil"/>
              <w:bottom w:val="single" w:sz="4" w:space="0" w:color="7F7F7F"/>
              <w:right w:val="single" w:sz="4" w:space="0" w:color="7F7F7F"/>
            </w:tcBorders>
            <w:shd w:val="clear" w:color="000000" w:fill="FFCC99"/>
            <w:vAlign w:val="center"/>
            <w:hideMark/>
          </w:tcPr>
          <w:p w14:paraId="35298A29" w14:textId="77777777" w:rsidR="000956AF" w:rsidRPr="000956AF" w:rsidRDefault="000956AF" w:rsidP="000956AF">
            <w:pPr>
              <w:rPr>
                <w:lang w:val="en-GB"/>
              </w:rPr>
            </w:pPr>
            <w:r w:rsidRPr="000956AF">
              <w:rPr>
                <w:lang w:val="en-GB"/>
              </w:rPr>
              <w:t>5000</w:t>
            </w:r>
          </w:p>
        </w:tc>
        <w:tc>
          <w:tcPr>
            <w:tcW w:w="1125" w:type="dxa"/>
            <w:tcBorders>
              <w:top w:val="nil"/>
              <w:left w:val="nil"/>
              <w:bottom w:val="single" w:sz="4" w:space="0" w:color="7F7F7F"/>
              <w:right w:val="single" w:sz="4" w:space="0" w:color="7F7F7F"/>
            </w:tcBorders>
            <w:shd w:val="clear" w:color="000000" w:fill="FFCC99"/>
            <w:vAlign w:val="center"/>
            <w:hideMark/>
          </w:tcPr>
          <w:p w14:paraId="15A60C6E" w14:textId="77777777" w:rsidR="000956AF" w:rsidRPr="000956AF" w:rsidRDefault="000956AF" w:rsidP="000956AF">
            <w:pPr>
              <w:rPr>
                <w:lang w:val="en-GB"/>
              </w:rPr>
            </w:pPr>
            <w:r w:rsidRPr="000956AF">
              <w:rPr>
                <w:lang w:val="en-GB"/>
              </w:rPr>
              <w:t>GUST +C</w:t>
            </w:r>
          </w:p>
        </w:tc>
        <w:tc>
          <w:tcPr>
            <w:tcW w:w="1897" w:type="dxa"/>
            <w:tcBorders>
              <w:top w:val="nil"/>
              <w:left w:val="nil"/>
              <w:bottom w:val="single" w:sz="4" w:space="0" w:color="7F7F7F"/>
              <w:right w:val="single" w:sz="4" w:space="0" w:color="7F7F7F"/>
            </w:tcBorders>
            <w:shd w:val="clear" w:color="000000" w:fill="FFCC99"/>
            <w:vAlign w:val="center"/>
            <w:hideMark/>
          </w:tcPr>
          <w:p w14:paraId="1E37A105" w14:textId="77777777" w:rsidR="000956AF" w:rsidRPr="000956AF" w:rsidRDefault="000956AF" w:rsidP="000956AF">
            <w:pPr>
              <w:rPr>
                <w:lang w:val="en-GB"/>
              </w:rPr>
            </w:pPr>
            <w:r w:rsidRPr="000956AF">
              <w:rPr>
                <w:lang w:val="en-GB"/>
              </w:rPr>
              <w:t>23.333(b)or(c)</w:t>
            </w:r>
          </w:p>
        </w:tc>
      </w:tr>
      <w:tr w:rsidR="000956AF" w:rsidRPr="000956AF" w14:paraId="1147C5EA" w14:textId="77777777" w:rsidTr="000956AF">
        <w:trPr>
          <w:trHeight w:val="288"/>
        </w:trPr>
        <w:tc>
          <w:tcPr>
            <w:tcW w:w="733" w:type="dxa"/>
            <w:tcBorders>
              <w:top w:val="nil"/>
              <w:left w:val="single" w:sz="4" w:space="0" w:color="7F7F7F"/>
              <w:bottom w:val="single" w:sz="4" w:space="0" w:color="7F7F7F"/>
              <w:right w:val="single" w:sz="4" w:space="0" w:color="7F7F7F"/>
            </w:tcBorders>
            <w:shd w:val="clear" w:color="000000" w:fill="FFCC99"/>
            <w:vAlign w:val="center"/>
            <w:hideMark/>
          </w:tcPr>
          <w:p w14:paraId="5929D852" w14:textId="77777777" w:rsidR="000956AF" w:rsidRPr="000956AF" w:rsidRDefault="000956AF" w:rsidP="000956AF">
            <w:pPr>
              <w:rPr>
                <w:lang w:val="en-GB"/>
              </w:rPr>
            </w:pPr>
            <w:r w:rsidRPr="000956AF">
              <w:rPr>
                <w:lang w:val="en-GB"/>
              </w:rPr>
              <w:t>153</w:t>
            </w:r>
          </w:p>
        </w:tc>
        <w:tc>
          <w:tcPr>
            <w:tcW w:w="825" w:type="dxa"/>
            <w:tcBorders>
              <w:top w:val="nil"/>
              <w:left w:val="nil"/>
              <w:bottom w:val="single" w:sz="4" w:space="0" w:color="7F7F7F"/>
              <w:right w:val="single" w:sz="4" w:space="0" w:color="7F7F7F"/>
            </w:tcBorders>
            <w:shd w:val="clear" w:color="000000" w:fill="FFCC99"/>
            <w:vAlign w:val="center"/>
            <w:hideMark/>
          </w:tcPr>
          <w:p w14:paraId="355CAF2F" w14:textId="77777777" w:rsidR="000956AF" w:rsidRPr="000956AF" w:rsidRDefault="000956AF" w:rsidP="000956AF">
            <w:pPr>
              <w:rPr>
                <w:lang w:val="en-GB"/>
              </w:rPr>
            </w:pPr>
            <w:r w:rsidRPr="000956AF">
              <w:rPr>
                <w:lang w:val="en-GB"/>
              </w:rPr>
              <w:t>NAA</w:t>
            </w:r>
          </w:p>
        </w:tc>
        <w:tc>
          <w:tcPr>
            <w:tcW w:w="1020" w:type="dxa"/>
            <w:tcBorders>
              <w:top w:val="nil"/>
              <w:left w:val="nil"/>
              <w:bottom w:val="single" w:sz="4" w:space="0" w:color="7F7F7F"/>
              <w:right w:val="single" w:sz="4" w:space="0" w:color="7F7F7F"/>
            </w:tcBorders>
            <w:shd w:val="clear" w:color="000000" w:fill="FFCC99"/>
            <w:vAlign w:val="center"/>
            <w:hideMark/>
          </w:tcPr>
          <w:p w14:paraId="3FB97F68" w14:textId="77777777" w:rsidR="000956AF" w:rsidRPr="000956AF" w:rsidRDefault="000956AF" w:rsidP="000956AF">
            <w:pPr>
              <w:rPr>
                <w:lang w:val="en-GB"/>
              </w:rPr>
            </w:pPr>
            <w:r w:rsidRPr="000956AF">
              <w:rPr>
                <w:lang w:val="en-GB"/>
              </w:rPr>
              <w:t>-0.65</w:t>
            </w:r>
          </w:p>
        </w:tc>
        <w:tc>
          <w:tcPr>
            <w:tcW w:w="1217" w:type="dxa"/>
            <w:tcBorders>
              <w:top w:val="nil"/>
              <w:left w:val="nil"/>
              <w:bottom w:val="single" w:sz="4" w:space="0" w:color="7F7F7F"/>
              <w:right w:val="single" w:sz="4" w:space="0" w:color="7F7F7F"/>
            </w:tcBorders>
            <w:shd w:val="clear" w:color="000000" w:fill="FFCC99"/>
            <w:vAlign w:val="center"/>
            <w:hideMark/>
          </w:tcPr>
          <w:p w14:paraId="4A5990BF" w14:textId="77777777" w:rsidR="000956AF" w:rsidRPr="000956AF" w:rsidRDefault="000956AF" w:rsidP="000956AF">
            <w:pPr>
              <w:rPr>
                <w:lang w:val="en-GB"/>
              </w:rPr>
            </w:pPr>
            <w:r w:rsidRPr="000956AF">
              <w:rPr>
                <w:lang w:val="en-GB"/>
              </w:rPr>
              <w:t>108.53</w:t>
            </w:r>
          </w:p>
        </w:tc>
        <w:tc>
          <w:tcPr>
            <w:tcW w:w="937" w:type="dxa"/>
            <w:tcBorders>
              <w:top w:val="nil"/>
              <w:left w:val="nil"/>
              <w:bottom w:val="single" w:sz="4" w:space="0" w:color="7F7F7F"/>
              <w:right w:val="single" w:sz="4" w:space="0" w:color="7F7F7F"/>
            </w:tcBorders>
            <w:shd w:val="clear" w:color="000000" w:fill="FFCC99"/>
            <w:vAlign w:val="center"/>
            <w:hideMark/>
          </w:tcPr>
          <w:p w14:paraId="6912D2AA" w14:textId="77777777" w:rsidR="000956AF" w:rsidRPr="000956AF" w:rsidRDefault="000956AF" w:rsidP="000956AF">
            <w:pPr>
              <w:rPr>
                <w:lang w:val="en-GB"/>
              </w:rPr>
            </w:pPr>
            <w:r w:rsidRPr="000956AF">
              <w:rPr>
                <w:lang w:val="en-GB"/>
              </w:rPr>
              <w:t>CRUISE</w:t>
            </w:r>
          </w:p>
        </w:tc>
        <w:tc>
          <w:tcPr>
            <w:tcW w:w="655" w:type="dxa"/>
            <w:tcBorders>
              <w:top w:val="nil"/>
              <w:left w:val="nil"/>
              <w:bottom w:val="single" w:sz="4" w:space="0" w:color="7F7F7F"/>
              <w:right w:val="single" w:sz="4" w:space="0" w:color="7F7F7F"/>
            </w:tcBorders>
            <w:shd w:val="clear" w:color="000000" w:fill="FFCC99"/>
            <w:vAlign w:val="center"/>
            <w:hideMark/>
          </w:tcPr>
          <w:p w14:paraId="1228B773" w14:textId="77777777" w:rsidR="000956AF" w:rsidRPr="000956AF" w:rsidRDefault="000956AF" w:rsidP="000956AF">
            <w:pPr>
              <w:rPr>
                <w:lang w:val="en-GB"/>
              </w:rPr>
            </w:pPr>
            <w:r w:rsidRPr="000956AF">
              <w:rPr>
                <w:lang w:val="en-GB"/>
              </w:rPr>
              <w:t>2</w:t>
            </w:r>
          </w:p>
        </w:tc>
        <w:tc>
          <w:tcPr>
            <w:tcW w:w="752" w:type="dxa"/>
            <w:tcBorders>
              <w:top w:val="nil"/>
              <w:left w:val="nil"/>
              <w:bottom w:val="single" w:sz="4" w:space="0" w:color="7F7F7F"/>
              <w:right w:val="single" w:sz="4" w:space="0" w:color="7F7F7F"/>
            </w:tcBorders>
            <w:shd w:val="clear" w:color="000000" w:fill="FFCC99"/>
            <w:vAlign w:val="center"/>
            <w:hideMark/>
          </w:tcPr>
          <w:p w14:paraId="3F127BA3" w14:textId="77777777" w:rsidR="000956AF" w:rsidRPr="000956AF" w:rsidRDefault="000956AF" w:rsidP="000956AF">
            <w:pPr>
              <w:rPr>
                <w:lang w:val="en-GB"/>
              </w:rPr>
            </w:pPr>
            <w:r w:rsidRPr="000956AF">
              <w:rPr>
                <w:lang w:val="en-GB"/>
              </w:rPr>
              <w:t>5000</w:t>
            </w:r>
          </w:p>
        </w:tc>
        <w:tc>
          <w:tcPr>
            <w:tcW w:w="1125" w:type="dxa"/>
            <w:tcBorders>
              <w:top w:val="nil"/>
              <w:left w:val="nil"/>
              <w:bottom w:val="single" w:sz="4" w:space="0" w:color="7F7F7F"/>
              <w:right w:val="single" w:sz="4" w:space="0" w:color="7F7F7F"/>
            </w:tcBorders>
            <w:shd w:val="clear" w:color="000000" w:fill="FFCC99"/>
            <w:vAlign w:val="center"/>
            <w:hideMark/>
          </w:tcPr>
          <w:p w14:paraId="431DF348" w14:textId="77777777" w:rsidR="000956AF" w:rsidRPr="000956AF" w:rsidRDefault="000956AF" w:rsidP="000956AF">
            <w:pPr>
              <w:rPr>
                <w:lang w:val="en-GB"/>
              </w:rPr>
            </w:pPr>
            <w:r w:rsidRPr="000956AF">
              <w:rPr>
                <w:lang w:val="en-GB"/>
              </w:rPr>
              <w:t>GUST -C</w:t>
            </w:r>
          </w:p>
        </w:tc>
        <w:tc>
          <w:tcPr>
            <w:tcW w:w="1897" w:type="dxa"/>
            <w:tcBorders>
              <w:top w:val="nil"/>
              <w:left w:val="nil"/>
              <w:bottom w:val="single" w:sz="4" w:space="0" w:color="7F7F7F"/>
              <w:right w:val="single" w:sz="4" w:space="0" w:color="7F7F7F"/>
            </w:tcBorders>
            <w:shd w:val="clear" w:color="000000" w:fill="FFCC99"/>
            <w:vAlign w:val="center"/>
            <w:hideMark/>
          </w:tcPr>
          <w:p w14:paraId="6F0AED8A" w14:textId="77777777" w:rsidR="000956AF" w:rsidRPr="000956AF" w:rsidRDefault="000956AF" w:rsidP="000956AF">
            <w:pPr>
              <w:rPr>
                <w:lang w:val="en-GB"/>
              </w:rPr>
            </w:pPr>
            <w:r w:rsidRPr="000956AF">
              <w:rPr>
                <w:lang w:val="en-GB"/>
              </w:rPr>
              <w:t>23.333(b)</w:t>
            </w:r>
          </w:p>
        </w:tc>
      </w:tr>
      <w:tr w:rsidR="000956AF" w:rsidRPr="000956AF" w14:paraId="018B13FF" w14:textId="77777777" w:rsidTr="000956AF">
        <w:trPr>
          <w:trHeight w:val="288"/>
        </w:trPr>
        <w:tc>
          <w:tcPr>
            <w:tcW w:w="733" w:type="dxa"/>
            <w:tcBorders>
              <w:top w:val="nil"/>
              <w:left w:val="single" w:sz="4" w:space="0" w:color="7F7F7F"/>
              <w:bottom w:val="single" w:sz="4" w:space="0" w:color="7F7F7F"/>
              <w:right w:val="single" w:sz="4" w:space="0" w:color="7F7F7F"/>
            </w:tcBorders>
            <w:shd w:val="clear" w:color="000000" w:fill="FFCC99"/>
            <w:vAlign w:val="center"/>
            <w:hideMark/>
          </w:tcPr>
          <w:p w14:paraId="09806260" w14:textId="77777777" w:rsidR="000956AF" w:rsidRPr="000956AF" w:rsidRDefault="000956AF" w:rsidP="000956AF">
            <w:pPr>
              <w:rPr>
                <w:lang w:val="en-GB"/>
              </w:rPr>
            </w:pPr>
            <w:r w:rsidRPr="000956AF">
              <w:rPr>
                <w:lang w:val="en-GB"/>
              </w:rPr>
              <w:t>220</w:t>
            </w:r>
          </w:p>
        </w:tc>
        <w:tc>
          <w:tcPr>
            <w:tcW w:w="825" w:type="dxa"/>
            <w:tcBorders>
              <w:top w:val="nil"/>
              <w:left w:val="nil"/>
              <w:bottom w:val="single" w:sz="4" w:space="0" w:color="7F7F7F"/>
              <w:right w:val="single" w:sz="4" w:space="0" w:color="7F7F7F"/>
            </w:tcBorders>
            <w:shd w:val="clear" w:color="000000" w:fill="FFCC99"/>
            <w:vAlign w:val="center"/>
            <w:hideMark/>
          </w:tcPr>
          <w:p w14:paraId="1D4AB17A" w14:textId="77777777" w:rsidR="000956AF" w:rsidRPr="000956AF" w:rsidRDefault="000956AF" w:rsidP="000956AF">
            <w:pPr>
              <w:rPr>
                <w:lang w:val="en-GB"/>
              </w:rPr>
            </w:pPr>
            <w:r w:rsidRPr="000956AF">
              <w:rPr>
                <w:lang w:val="en-GB"/>
              </w:rPr>
              <w:t>ACRL</w:t>
            </w:r>
          </w:p>
        </w:tc>
        <w:tc>
          <w:tcPr>
            <w:tcW w:w="1020" w:type="dxa"/>
            <w:tcBorders>
              <w:top w:val="nil"/>
              <w:left w:val="nil"/>
              <w:bottom w:val="single" w:sz="4" w:space="0" w:color="7F7F7F"/>
              <w:right w:val="single" w:sz="4" w:space="0" w:color="7F7F7F"/>
            </w:tcBorders>
            <w:shd w:val="clear" w:color="000000" w:fill="FFCC99"/>
            <w:vAlign w:val="center"/>
            <w:hideMark/>
          </w:tcPr>
          <w:p w14:paraId="55875C6D" w14:textId="77777777" w:rsidR="000956AF" w:rsidRPr="000956AF" w:rsidRDefault="000956AF" w:rsidP="000956AF">
            <w:pPr>
              <w:rPr>
                <w:lang w:val="en-GB"/>
              </w:rPr>
            </w:pPr>
            <w:r w:rsidRPr="000956AF">
              <w:rPr>
                <w:lang w:val="en-GB"/>
              </w:rPr>
              <w:t>1.351</w:t>
            </w:r>
          </w:p>
        </w:tc>
        <w:tc>
          <w:tcPr>
            <w:tcW w:w="1217" w:type="dxa"/>
            <w:tcBorders>
              <w:top w:val="nil"/>
              <w:left w:val="nil"/>
              <w:bottom w:val="single" w:sz="4" w:space="0" w:color="7F7F7F"/>
              <w:right w:val="single" w:sz="4" w:space="0" w:color="7F7F7F"/>
            </w:tcBorders>
            <w:shd w:val="clear" w:color="000000" w:fill="FFCC99"/>
            <w:vAlign w:val="center"/>
            <w:hideMark/>
          </w:tcPr>
          <w:p w14:paraId="44F1A9E6" w14:textId="77777777" w:rsidR="000956AF" w:rsidRPr="000956AF" w:rsidRDefault="000956AF" w:rsidP="000956AF">
            <w:pPr>
              <w:rPr>
                <w:lang w:val="en-GB"/>
              </w:rPr>
            </w:pPr>
            <w:r w:rsidRPr="000956AF">
              <w:rPr>
                <w:lang w:val="en-GB"/>
              </w:rPr>
              <w:t>92.22</w:t>
            </w:r>
          </w:p>
        </w:tc>
        <w:tc>
          <w:tcPr>
            <w:tcW w:w="937" w:type="dxa"/>
            <w:tcBorders>
              <w:top w:val="nil"/>
              <w:left w:val="nil"/>
              <w:bottom w:val="single" w:sz="4" w:space="0" w:color="7F7F7F"/>
              <w:right w:val="single" w:sz="4" w:space="0" w:color="7F7F7F"/>
            </w:tcBorders>
            <w:shd w:val="clear" w:color="000000" w:fill="FFCC99"/>
            <w:vAlign w:val="center"/>
            <w:hideMark/>
          </w:tcPr>
          <w:p w14:paraId="060FB067" w14:textId="77777777" w:rsidR="000956AF" w:rsidRPr="000956AF" w:rsidRDefault="000956AF" w:rsidP="000956AF">
            <w:pPr>
              <w:rPr>
                <w:lang w:val="en-GB"/>
              </w:rPr>
            </w:pPr>
            <w:r w:rsidRPr="000956AF">
              <w:rPr>
                <w:lang w:val="en-GB"/>
              </w:rPr>
              <w:t>CRUISE</w:t>
            </w:r>
          </w:p>
        </w:tc>
        <w:tc>
          <w:tcPr>
            <w:tcW w:w="655" w:type="dxa"/>
            <w:tcBorders>
              <w:top w:val="nil"/>
              <w:left w:val="nil"/>
              <w:bottom w:val="single" w:sz="4" w:space="0" w:color="7F7F7F"/>
              <w:right w:val="single" w:sz="4" w:space="0" w:color="7F7F7F"/>
            </w:tcBorders>
            <w:shd w:val="clear" w:color="000000" w:fill="FFCC99"/>
            <w:vAlign w:val="center"/>
            <w:hideMark/>
          </w:tcPr>
          <w:p w14:paraId="22EF1CB6" w14:textId="77777777" w:rsidR="000956AF" w:rsidRPr="000956AF" w:rsidRDefault="000956AF" w:rsidP="000956AF">
            <w:pPr>
              <w:rPr>
                <w:lang w:val="en-GB"/>
              </w:rPr>
            </w:pPr>
            <w:r w:rsidRPr="000956AF">
              <w:rPr>
                <w:lang w:val="en-GB"/>
              </w:rPr>
              <w:t>1</w:t>
            </w:r>
          </w:p>
        </w:tc>
        <w:tc>
          <w:tcPr>
            <w:tcW w:w="752" w:type="dxa"/>
            <w:tcBorders>
              <w:top w:val="nil"/>
              <w:left w:val="nil"/>
              <w:bottom w:val="single" w:sz="4" w:space="0" w:color="7F7F7F"/>
              <w:right w:val="single" w:sz="4" w:space="0" w:color="7F7F7F"/>
            </w:tcBorders>
            <w:shd w:val="clear" w:color="000000" w:fill="FFCC99"/>
            <w:vAlign w:val="center"/>
            <w:hideMark/>
          </w:tcPr>
          <w:p w14:paraId="4A2D3BEC" w14:textId="77777777" w:rsidR="000956AF" w:rsidRPr="000956AF" w:rsidRDefault="000956AF" w:rsidP="000956AF">
            <w:pPr>
              <w:rPr>
                <w:lang w:val="en-GB"/>
              </w:rPr>
            </w:pPr>
            <w:r w:rsidRPr="000956AF">
              <w:rPr>
                <w:lang w:val="en-GB"/>
              </w:rPr>
              <w:t>7500</w:t>
            </w:r>
          </w:p>
        </w:tc>
        <w:tc>
          <w:tcPr>
            <w:tcW w:w="1125" w:type="dxa"/>
            <w:tcBorders>
              <w:top w:val="nil"/>
              <w:left w:val="nil"/>
              <w:bottom w:val="single" w:sz="4" w:space="0" w:color="7F7F7F"/>
              <w:right w:val="single" w:sz="4" w:space="0" w:color="7F7F7F"/>
            </w:tcBorders>
            <w:shd w:val="clear" w:color="000000" w:fill="FFCC99"/>
            <w:vAlign w:val="center"/>
            <w:hideMark/>
          </w:tcPr>
          <w:p w14:paraId="4460A35A" w14:textId="77777777" w:rsidR="000956AF" w:rsidRPr="000956AF" w:rsidRDefault="000956AF" w:rsidP="000956AF">
            <w:pPr>
              <w:rPr>
                <w:lang w:val="en-GB"/>
              </w:rPr>
            </w:pPr>
            <w:r w:rsidRPr="000956AF">
              <w:rPr>
                <w:lang w:val="en-GB"/>
              </w:rPr>
              <w:t>AC ROLL</w:t>
            </w:r>
          </w:p>
        </w:tc>
        <w:tc>
          <w:tcPr>
            <w:tcW w:w="1897" w:type="dxa"/>
            <w:tcBorders>
              <w:top w:val="nil"/>
              <w:left w:val="nil"/>
              <w:bottom w:val="single" w:sz="4" w:space="0" w:color="7F7F7F"/>
              <w:right w:val="single" w:sz="4" w:space="0" w:color="7F7F7F"/>
            </w:tcBorders>
            <w:shd w:val="clear" w:color="000000" w:fill="FFCC99"/>
            <w:vAlign w:val="center"/>
            <w:hideMark/>
          </w:tcPr>
          <w:p w14:paraId="4A678CA3" w14:textId="77777777" w:rsidR="000956AF" w:rsidRPr="000956AF" w:rsidRDefault="000956AF" w:rsidP="000956AF">
            <w:pPr>
              <w:rPr>
                <w:lang w:val="en-GB"/>
              </w:rPr>
            </w:pPr>
            <w:r w:rsidRPr="000956AF">
              <w:rPr>
                <w:lang w:val="en-GB"/>
              </w:rPr>
              <w:t>23.349(a)</w:t>
            </w:r>
          </w:p>
        </w:tc>
      </w:tr>
      <w:tr w:rsidR="000956AF" w:rsidRPr="000956AF" w14:paraId="78586C93" w14:textId="77777777" w:rsidTr="000956AF">
        <w:trPr>
          <w:trHeight w:val="288"/>
        </w:trPr>
        <w:tc>
          <w:tcPr>
            <w:tcW w:w="733" w:type="dxa"/>
            <w:tcBorders>
              <w:top w:val="nil"/>
              <w:left w:val="single" w:sz="4" w:space="0" w:color="7F7F7F"/>
              <w:bottom w:val="single" w:sz="4" w:space="0" w:color="7F7F7F"/>
              <w:right w:val="single" w:sz="4" w:space="0" w:color="7F7F7F"/>
            </w:tcBorders>
            <w:shd w:val="clear" w:color="000000" w:fill="FFCC99"/>
            <w:vAlign w:val="center"/>
            <w:hideMark/>
          </w:tcPr>
          <w:p w14:paraId="4F8ADBC0" w14:textId="77777777" w:rsidR="000956AF" w:rsidRPr="000956AF" w:rsidRDefault="000956AF" w:rsidP="000956AF">
            <w:pPr>
              <w:rPr>
                <w:lang w:val="en-GB"/>
              </w:rPr>
            </w:pPr>
            <w:r w:rsidRPr="000956AF">
              <w:rPr>
                <w:lang w:val="en-GB"/>
              </w:rPr>
              <w:t>18</w:t>
            </w:r>
          </w:p>
        </w:tc>
        <w:tc>
          <w:tcPr>
            <w:tcW w:w="825" w:type="dxa"/>
            <w:tcBorders>
              <w:top w:val="nil"/>
              <w:left w:val="nil"/>
              <w:bottom w:val="single" w:sz="4" w:space="0" w:color="7F7F7F"/>
              <w:right w:val="single" w:sz="4" w:space="0" w:color="7F7F7F"/>
            </w:tcBorders>
            <w:shd w:val="clear" w:color="000000" w:fill="FFCC99"/>
            <w:vAlign w:val="center"/>
            <w:hideMark/>
          </w:tcPr>
          <w:p w14:paraId="1D1D44D9" w14:textId="77777777" w:rsidR="000956AF" w:rsidRPr="000956AF" w:rsidRDefault="000956AF" w:rsidP="000956AF">
            <w:pPr>
              <w:rPr>
                <w:lang w:val="en-GB"/>
              </w:rPr>
            </w:pPr>
            <w:r w:rsidRPr="000956AF">
              <w:rPr>
                <w:lang w:val="en-GB"/>
              </w:rPr>
              <w:t>TORS</w:t>
            </w:r>
          </w:p>
        </w:tc>
        <w:tc>
          <w:tcPr>
            <w:tcW w:w="1020" w:type="dxa"/>
            <w:tcBorders>
              <w:top w:val="nil"/>
              <w:left w:val="nil"/>
              <w:bottom w:val="single" w:sz="4" w:space="0" w:color="7F7F7F"/>
              <w:right w:val="single" w:sz="4" w:space="0" w:color="7F7F7F"/>
            </w:tcBorders>
            <w:shd w:val="clear" w:color="000000" w:fill="FFCC99"/>
            <w:vAlign w:val="center"/>
            <w:hideMark/>
          </w:tcPr>
          <w:p w14:paraId="06E6ED96" w14:textId="77777777" w:rsidR="000956AF" w:rsidRPr="000956AF" w:rsidRDefault="000956AF" w:rsidP="000956AF">
            <w:pPr>
              <w:rPr>
                <w:lang w:val="en-GB"/>
              </w:rPr>
            </w:pPr>
            <w:r w:rsidRPr="000956AF">
              <w:rPr>
                <w:lang w:val="en-GB"/>
              </w:rPr>
              <w:t>0.705</w:t>
            </w:r>
          </w:p>
        </w:tc>
        <w:tc>
          <w:tcPr>
            <w:tcW w:w="1217" w:type="dxa"/>
            <w:tcBorders>
              <w:top w:val="nil"/>
              <w:left w:val="nil"/>
              <w:bottom w:val="single" w:sz="4" w:space="0" w:color="7F7F7F"/>
              <w:right w:val="single" w:sz="4" w:space="0" w:color="7F7F7F"/>
            </w:tcBorders>
            <w:shd w:val="clear" w:color="000000" w:fill="FFCC99"/>
            <w:vAlign w:val="center"/>
            <w:hideMark/>
          </w:tcPr>
          <w:p w14:paraId="6435422C" w14:textId="77777777" w:rsidR="000956AF" w:rsidRPr="000956AF" w:rsidRDefault="000956AF" w:rsidP="000956AF">
            <w:pPr>
              <w:rPr>
                <w:lang w:val="en-GB"/>
              </w:rPr>
            </w:pPr>
            <w:r w:rsidRPr="000956AF">
              <w:rPr>
                <w:lang w:val="en-GB"/>
              </w:rPr>
              <w:t>111</w:t>
            </w:r>
          </w:p>
        </w:tc>
        <w:tc>
          <w:tcPr>
            <w:tcW w:w="937" w:type="dxa"/>
            <w:tcBorders>
              <w:top w:val="nil"/>
              <w:left w:val="nil"/>
              <w:bottom w:val="single" w:sz="4" w:space="0" w:color="7F7F7F"/>
              <w:right w:val="single" w:sz="4" w:space="0" w:color="7F7F7F"/>
            </w:tcBorders>
            <w:shd w:val="clear" w:color="000000" w:fill="FFCC99"/>
            <w:vAlign w:val="center"/>
            <w:hideMark/>
          </w:tcPr>
          <w:p w14:paraId="6A38720A" w14:textId="77777777" w:rsidR="000956AF" w:rsidRPr="000956AF" w:rsidRDefault="000956AF" w:rsidP="000956AF">
            <w:pPr>
              <w:rPr>
                <w:lang w:val="en-GB"/>
              </w:rPr>
            </w:pPr>
            <w:r w:rsidRPr="000956AF">
              <w:rPr>
                <w:lang w:val="en-GB"/>
              </w:rPr>
              <w:t>CRUISE</w:t>
            </w:r>
          </w:p>
        </w:tc>
        <w:tc>
          <w:tcPr>
            <w:tcW w:w="655" w:type="dxa"/>
            <w:tcBorders>
              <w:top w:val="nil"/>
              <w:left w:val="nil"/>
              <w:bottom w:val="single" w:sz="4" w:space="0" w:color="7F7F7F"/>
              <w:right w:val="single" w:sz="4" w:space="0" w:color="7F7F7F"/>
            </w:tcBorders>
            <w:shd w:val="clear" w:color="000000" w:fill="FFCC99"/>
            <w:vAlign w:val="center"/>
            <w:hideMark/>
          </w:tcPr>
          <w:p w14:paraId="127BE498" w14:textId="77777777" w:rsidR="000956AF" w:rsidRPr="000956AF" w:rsidRDefault="000956AF" w:rsidP="000956AF">
            <w:pPr>
              <w:rPr>
                <w:lang w:val="en-GB"/>
              </w:rPr>
            </w:pPr>
            <w:r w:rsidRPr="000956AF">
              <w:rPr>
                <w:lang w:val="en-GB"/>
              </w:rPr>
              <w:t>1</w:t>
            </w:r>
          </w:p>
        </w:tc>
        <w:tc>
          <w:tcPr>
            <w:tcW w:w="752" w:type="dxa"/>
            <w:tcBorders>
              <w:top w:val="nil"/>
              <w:left w:val="nil"/>
              <w:bottom w:val="single" w:sz="4" w:space="0" w:color="7F7F7F"/>
              <w:right w:val="single" w:sz="4" w:space="0" w:color="7F7F7F"/>
            </w:tcBorders>
            <w:shd w:val="clear" w:color="000000" w:fill="FFCC99"/>
            <w:vAlign w:val="center"/>
            <w:hideMark/>
          </w:tcPr>
          <w:p w14:paraId="35FD5178" w14:textId="77777777" w:rsidR="000956AF" w:rsidRPr="000956AF" w:rsidRDefault="000956AF" w:rsidP="000956AF">
            <w:pPr>
              <w:rPr>
                <w:lang w:val="en-GB"/>
              </w:rPr>
            </w:pPr>
            <w:r w:rsidRPr="000956AF">
              <w:rPr>
                <w:lang w:val="en-GB"/>
              </w:rPr>
              <w:t>0</w:t>
            </w:r>
          </w:p>
        </w:tc>
        <w:tc>
          <w:tcPr>
            <w:tcW w:w="1125" w:type="dxa"/>
            <w:tcBorders>
              <w:top w:val="nil"/>
              <w:left w:val="nil"/>
              <w:bottom w:val="single" w:sz="4" w:space="0" w:color="7F7F7F"/>
              <w:right w:val="single" w:sz="4" w:space="0" w:color="7F7F7F"/>
            </w:tcBorders>
            <w:shd w:val="clear" w:color="000000" w:fill="FFCC99"/>
            <w:vAlign w:val="center"/>
            <w:hideMark/>
          </w:tcPr>
          <w:p w14:paraId="522B2F8D" w14:textId="77777777" w:rsidR="000956AF" w:rsidRPr="000956AF" w:rsidRDefault="000956AF" w:rsidP="000956AF">
            <w:pPr>
              <w:rPr>
                <w:lang w:val="en-GB"/>
              </w:rPr>
            </w:pPr>
            <w:r w:rsidRPr="000956AF">
              <w:rPr>
                <w:lang w:val="en-GB"/>
              </w:rPr>
              <w:t>ST ROL C</w:t>
            </w:r>
          </w:p>
        </w:tc>
        <w:tc>
          <w:tcPr>
            <w:tcW w:w="1897" w:type="dxa"/>
            <w:tcBorders>
              <w:top w:val="nil"/>
              <w:left w:val="nil"/>
              <w:bottom w:val="single" w:sz="4" w:space="0" w:color="7F7F7F"/>
              <w:right w:val="single" w:sz="4" w:space="0" w:color="7F7F7F"/>
            </w:tcBorders>
            <w:shd w:val="clear" w:color="000000" w:fill="FFCC99"/>
            <w:vAlign w:val="center"/>
            <w:hideMark/>
          </w:tcPr>
          <w:p w14:paraId="5DCC0E96" w14:textId="77777777" w:rsidR="000956AF" w:rsidRPr="000956AF" w:rsidRDefault="000956AF" w:rsidP="00BA019F">
            <w:pPr>
              <w:keepNext/>
              <w:rPr>
                <w:lang w:val="en-GB"/>
              </w:rPr>
            </w:pPr>
            <w:r w:rsidRPr="000956AF">
              <w:rPr>
                <w:lang w:val="en-GB"/>
              </w:rPr>
              <w:t>23.349(b)</w:t>
            </w:r>
          </w:p>
        </w:tc>
      </w:tr>
    </w:tbl>
    <w:p w14:paraId="734A4CAB" w14:textId="77777777" w:rsidR="00E95DC8" w:rsidRDefault="00E95DC8" w:rsidP="000956AF">
      <w:pPr>
        <w:rPr>
          <w:b/>
          <w:lang w:val="en-GB"/>
        </w:rPr>
      </w:pPr>
    </w:p>
    <w:p w14:paraId="046C3356" w14:textId="77777777" w:rsidR="000956AF" w:rsidRDefault="000956AF" w:rsidP="000956AF">
      <w:pPr>
        <w:rPr>
          <w:b/>
          <w:lang w:val="en-GB"/>
        </w:rPr>
      </w:pPr>
    </w:p>
    <w:p w14:paraId="45FA1D6B" w14:textId="77777777" w:rsidR="000956AF" w:rsidRDefault="000956AF" w:rsidP="000956AF">
      <w:pPr>
        <w:rPr>
          <w:b/>
          <w:lang w:val="en-GB"/>
        </w:rPr>
      </w:pPr>
    </w:p>
    <w:p w14:paraId="27476E09" w14:textId="77777777" w:rsidR="000956AF" w:rsidRDefault="000956AF" w:rsidP="000956AF">
      <w:pPr>
        <w:rPr>
          <w:b/>
          <w:lang w:val="en-GB"/>
        </w:rPr>
      </w:pPr>
    </w:p>
    <w:p w14:paraId="7A5512C7" w14:textId="77777777" w:rsidR="000956AF" w:rsidRDefault="000956AF" w:rsidP="000956AF">
      <w:pPr>
        <w:rPr>
          <w:b/>
          <w:lang w:val="en-GB"/>
        </w:rPr>
      </w:pPr>
    </w:p>
    <w:p w14:paraId="2CBE4F62" w14:textId="77777777" w:rsidR="000956AF" w:rsidRDefault="000956AF" w:rsidP="000956AF">
      <w:pPr>
        <w:rPr>
          <w:b/>
          <w:lang w:val="en-GB"/>
        </w:rPr>
      </w:pPr>
    </w:p>
    <w:p w14:paraId="1BF83C71" w14:textId="77777777" w:rsidR="000956AF" w:rsidRDefault="000956AF" w:rsidP="000956AF">
      <w:pPr>
        <w:rPr>
          <w:b/>
          <w:lang w:val="en-GB"/>
        </w:rPr>
      </w:pPr>
    </w:p>
    <w:p w14:paraId="1D338CBA" w14:textId="77777777" w:rsidR="000956AF" w:rsidRDefault="000956AF" w:rsidP="000956AF">
      <w:pPr>
        <w:pStyle w:val="Caption"/>
        <w:framePr w:hSpace="180" w:wrap="around" w:vAnchor="page" w:hAnchor="page" w:x="3526" w:y="5206"/>
      </w:pPr>
      <w:bookmarkStart w:id="231" w:name="_Toc525256356"/>
      <w:r>
        <w:t xml:space="preserve">Table </w:t>
      </w:r>
      <w:r w:rsidR="00F47D15">
        <w:fldChar w:fldCharType="begin"/>
      </w:r>
      <w:r w:rsidR="00F47D15">
        <w:instrText xml:space="preserve"> STYLEREF 2 \s </w:instrText>
      </w:r>
      <w:r w:rsidR="00F47D15">
        <w:fldChar w:fldCharType="separate"/>
      </w:r>
      <w:r w:rsidR="00F47D15">
        <w:rPr>
          <w:noProof/>
        </w:rPr>
        <w:t>3.1</w:t>
      </w:r>
      <w:r w:rsidR="00F47D15">
        <w:fldChar w:fldCharType="end"/>
      </w:r>
      <w:r w:rsidR="00F47D15">
        <w:noBreakHyphen/>
      </w:r>
      <w:r w:rsidR="00F47D15">
        <w:fldChar w:fldCharType="begin"/>
      </w:r>
      <w:r w:rsidR="00F47D15">
        <w:instrText xml:space="preserve"> SEQ Table \* ARABIC \s 2 </w:instrText>
      </w:r>
      <w:r w:rsidR="00F47D15">
        <w:fldChar w:fldCharType="separate"/>
      </w:r>
      <w:r w:rsidR="00F47D15">
        <w:rPr>
          <w:noProof/>
        </w:rPr>
        <w:t>32</w:t>
      </w:r>
      <w:r w:rsidR="00F47D15">
        <w:fldChar w:fldCharType="end"/>
      </w:r>
      <w:r>
        <w:t xml:space="preserve">. </w:t>
      </w:r>
      <w:r w:rsidRPr="000F3EFC">
        <w:t>Critical Load Cases for the Wing</w:t>
      </w:r>
      <w:bookmarkEnd w:id="231"/>
    </w:p>
    <w:p w14:paraId="5DAA6E98" w14:textId="77777777" w:rsidR="000956AF" w:rsidRDefault="000956AF" w:rsidP="000956AF">
      <w:pPr>
        <w:rPr>
          <w:b/>
          <w:lang w:val="en-GB"/>
        </w:rPr>
      </w:pPr>
    </w:p>
    <w:p w14:paraId="6E61B1CE" w14:textId="77777777" w:rsidR="000956AF" w:rsidRDefault="000956AF" w:rsidP="000956AF">
      <w:pPr>
        <w:rPr>
          <w:b/>
          <w:lang w:val="en-GB"/>
        </w:rPr>
      </w:pPr>
    </w:p>
    <w:p w14:paraId="34EF1DF4" w14:textId="77777777" w:rsidR="000956AF" w:rsidRPr="000956AF" w:rsidRDefault="000956AF" w:rsidP="000956AF">
      <w:pPr>
        <w:rPr>
          <w:b/>
          <w:lang w:val="en-GB"/>
        </w:rPr>
      </w:pPr>
      <w:r w:rsidRPr="000956AF">
        <w:rPr>
          <w:b/>
          <w:lang w:val="en-GB"/>
        </w:rPr>
        <w:t>Method</w:t>
      </w:r>
      <w:bookmarkEnd w:id="230"/>
    </w:p>
    <w:p w14:paraId="545CE5B1" w14:textId="77777777" w:rsidR="000956AF" w:rsidRPr="000956AF" w:rsidRDefault="000956AF" w:rsidP="000956AF">
      <w:pPr>
        <w:rPr>
          <w:lang w:val="en-GB"/>
        </w:rPr>
      </w:pPr>
      <w:r w:rsidRPr="000956AF">
        <w:rPr>
          <w:lang w:val="en-GB"/>
        </w:rPr>
        <w:t>In the calculation process of loads for the critical cases given above, the commercial software FAR23 is employed. Having calculated the air loads present on the wings, the net load is found by summing up the air loads with the wing inertia, which again is obtained via FAR23.</w:t>
      </w:r>
    </w:p>
    <w:p w14:paraId="0AE49F28" w14:textId="77777777" w:rsidR="000956AF" w:rsidRPr="000956AF" w:rsidRDefault="000956AF" w:rsidP="000956AF">
      <w:pPr>
        <w:rPr>
          <w:b/>
          <w:lang w:val="en-GB"/>
        </w:rPr>
      </w:pPr>
      <w:bookmarkStart w:id="232" w:name="_Toc525153800"/>
      <w:r w:rsidRPr="000956AF">
        <w:rPr>
          <w:b/>
          <w:lang w:val="en-GB"/>
        </w:rPr>
        <w:t>Results</w:t>
      </w:r>
      <w:bookmarkEnd w:id="232"/>
    </w:p>
    <w:p w14:paraId="7FBA6B90" w14:textId="77777777" w:rsidR="000956AF" w:rsidRPr="000956AF" w:rsidRDefault="000956AF" w:rsidP="000956AF">
      <w:pPr>
        <w:rPr>
          <w:i/>
          <w:lang w:val="en-GB"/>
        </w:rPr>
      </w:pPr>
      <w:r w:rsidRPr="000956AF">
        <w:rPr>
          <w:lang w:val="en-GB"/>
        </w:rPr>
        <w:t xml:space="preserve">The resultant forces, </w:t>
      </w:r>
      <m:oMath>
        <m:sSub>
          <m:sSubPr>
            <m:ctrlPr>
              <w:rPr>
                <w:rFonts w:ascii="Cambria Math" w:hAnsi="Cambria Math"/>
                <w:i/>
                <w:lang w:val="en-GB"/>
              </w:rPr>
            </m:ctrlPr>
          </m:sSubPr>
          <m:e>
            <m:r>
              <w:rPr>
                <w:rFonts w:ascii="Cambria Math" w:hAnsi="Cambria Math"/>
                <w:lang w:val="en-GB"/>
              </w:rPr>
              <m:t>F</m:t>
            </m:r>
          </m:e>
          <m:sub>
            <m:r>
              <w:rPr>
                <w:rFonts w:ascii="Cambria Math" w:hAnsi="Cambria Math"/>
                <w:lang w:val="en-GB"/>
              </w:rPr>
              <m:t>x</m:t>
            </m:r>
          </m:sub>
        </m:sSub>
      </m:oMath>
      <w:r w:rsidRPr="000956AF">
        <w:rPr>
          <w:lang w:val="en-GB"/>
        </w:rPr>
        <w:t xml:space="preserve"> and </w:t>
      </w:r>
      <m:oMath>
        <m:sSub>
          <m:sSubPr>
            <m:ctrlPr>
              <w:rPr>
                <w:rFonts w:ascii="Cambria Math" w:hAnsi="Cambria Math"/>
                <w:i/>
                <w:lang w:val="en-GB"/>
              </w:rPr>
            </m:ctrlPr>
          </m:sSubPr>
          <m:e>
            <m:r>
              <w:rPr>
                <w:rFonts w:ascii="Cambria Math" w:hAnsi="Cambria Math"/>
                <w:lang w:val="en-GB"/>
              </w:rPr>
              <m:t>F</m:t>
            </m:r>
          </m:e>
          <m:sub>
            <m:r>
              <w:rPr>
                <w:rFonts w:ascii="Cambria Math" w:hAnsi="Cambria Math"/>
                <w:lang w:val="en-GB"/>
              </w:rPr>
              <m:t>z</m:t>
            </m:r>
          </m:sub>
        </m:sSub>
      </m:oMath>
      <w:r w:rsidRPr="000956AF">
        <w:rPr>
          <w:lang w:val="en-GB"/>
        </w:rPr>
        <w:t xml:space="preserve">, shear forces, </w:t>
      </w:r>
      <m:oMath>
        <m:sSub>
          <m:sSubPr>
            <m:ctrlPr>
              <w:rPr>
                <w:rFonts w:ascii="Cambria Math" w:hAnsi="Cambria Math"/>
                <w:i/>
                <w:lang w:val="en-GB"/>
              </w:rPr>
            </m:ctrlPr>
          </m:sSubPr>
          <m:e>
            <m:r>
              <w:rPr>
                <w:rFonts w:ascii="Cambria Math" w:hAnsi="Cambria Math"/>
                <w:lang w:val="en-GB"/>
              </w:rPr>
              <m:t>S</m:t>
            </m:r>
          </m:e>
          <m:sub>
            <m:r>
              <w:rPr>
                <w:rFonts w:ascii="Cambria Math" w:hAnsi="Cambria Math"/>
                <w:lang w:val="en-GB"/>
              </w:rPr>
              <m:t>x</m:t>
            </m:r>
          </m:sub>
        </m:sSub>
      </m:oMath>
      <w:r w:rsidRPr="000956AF">
        <w:rPr>
          <w:lang w:val="en-GB"/>
        </w:rPr>
        <w:t xml:space="preserve"> and </w:t>
      </w:r>
      <m:oMath>
        <m:sSub>
          <m:sSubPr>
            <m:ctrlPr>
              <w:rPr>
                <w:rFonts w:ascii="Cambria Math" w:hAnsi="Cambria Math"/>
                <w:i/>
                <w:lang w:val="en-GB"/>
              </w:rPr>
            </m:ctrlPr>
          </m:sSubPr>
          <m:e>
            <m:r>
              <w:rPr>
                <w:rFonts w:ascii="Cambria Math" w:hAnsi="Cambria Math"/>
                <w:lang w:val="en-GB"/>
              </w:rPr>
              <m:t>S</m:t>
            </m:r>
          </m:e>
          <m:sub>
            <m:r>
              <w:rPr>
                <w:rFonts w:ascii="Cambria Math" w:hAnsi="Cambria Math"/>
                <w:lang w:val="en-GB"/>
              </w:rPr>
              <m:t>z</m:t>
            </m:r>
          </m:sub>
        </m:sSub>
      </m:oMath>
      <w:r w:rsidRPr="000956AF">
        <w:rPr>
          <w:lang w:val="en-GB"/>
        </w:rPr>
        <w:t xml:space="preserve">, and the moments, </w:t>
      </w:r>
      <m:oMath>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x</m:t>
            </m:r>
          </m:sub>
        </m:sSub>
      </m:oMath>
      <w:r w:rsidRPr="000956AF">
        <w:rPr>
          <w:lang w:val="en-GB"/>
        </w:rPr>
        <w:t xml:space="preserve">, </w:t>
      </w:r>
      <m:oMath>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y</m:t>
            </m:r>
          </m:sub>
        </m:sSub>
      </m:oMath>
      <w:r w:rsidRPr="000956AF">
        <w:rPr>
          <w:lang w:val="en-GB"/>
        </w:rPr>
        <w:t xml:space="preserve"> and </w:t>
      </w:r>
      <m:oMath>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z</m:t>
            </m:r>
          </m:sub>
        </m:sSub>
      </m:oMath>
      <w:r w:rsidRPr="000956AF">
        <w:rPr>
          <w:lang w:val="en-GB"/>
        </w:rPr>
        <w:t xml:space="preserve">, along with their positions in all three directions measured from the nose of the aircraft, which is taken as the origin, are tabulated as in </w:t>
      </w:r>
      <w:r w:rsidRPr="000956AF">
        <w:rPr>
          <w:i/>
          <w:lang w:val="en-GB"/>
        </w:rPr>
        <w:t>Tables 3-8.</w:t>
      </w:r>
    </w:p>
    <w:p w14:paraId="2DBD6FB2" w14:textId="02F00DCA" w:rsidR="000956AF" w:rsidRDefault="000956AF" w:rsidP="000956AF">
      <w:pPr>
        <w:rPr>
          <w:lang w:val="en-GB"/>
        </w:rPr>
      </w:pPr>
      <w:r w:rsidRPr="000956AF">
        <w:rPr>
          <w:lang w:val="en-GB"/>
        </w:rPr>
        <w:t xml:space="preserve">Note that the following distances are in meters, forces are in </w:t>
      </w:r>
      <w:ins w:id="233" w:author="kurtulus1" w:date="2018-09-21T16:02:00Z">
        <w:r w:rsidR="00385B35">
          <w:rPr>
            <w:lang w:val="en-GB"/>
          </w:rPr>
          <w:t>N</w:t>
        </w:r>
      </w:ins>
      <w:del w:id="234" w:author="kurtulus1" w:date="2018-09-21T16:02:00Z">
        <w:r w:rsidRPr="000956AF" w:rsidDel="00385B35">
          <w:rPr>
            <w:lang w:val="en-GB"/>
          </w:rPr>
          <w:delText>n</w:delText>
        </w:r>
      </w:del>
      <w:r w:rsidRPr="000956AF">
        <w:rPr>
          <w:lang w:val="en-GB"/>
        </w:rPr>
        <w:t>ewtons and the moments are in</w:t>
      </w:r>
      <w:del w:id="235" w:author="kurtulus1" w:date="2018-09-21T16:03:00Z">
        <w:r w:rsidRPr="000956AF" w:rsidDel="00385B35">
          <w:rPr>
            <w:lang w:val="en-GB"/>
          </w:rPr>
          <w:delText xml:space="preserve"> </w:delText>
        </w:r>
      </w:del>
      <w:ins w:id="236" w:author="kurtulus1" w:date="2018-09-21T16:03:00Z">
        <w:r w:rsidR="00385B35">
          <w:rPr>
            <w:lang w:val="en-GB"/>
          </w:rPr>
          <w:t xml:space="preserve"> N</w:t>
        </w:r>
      </w:ins>
      <w:del w:id="237" w:author="kurtulus1" w:date="2018-09-21T16:03:00Z">
        <w:r w:rsidRPr="000956AF" w:rsidDel="00385B35">
          <w:rPr>
            <w:lang w:val="en-GB"/>
          </w:rPr>
          <w:delText>n</w:delText>
        </w:r>
      </w:del>
      <w:r w:rsidRPr="000956AF">
        <w:rPr>
          <w:lang w:val="en-GB"/>
        </w:rPr>
        <w:t>ewton meters.</w:t>
      </w:r>
    </w:p>
    <w:p w14:paraId="5772C738" w14:textId="77777777" w:rsidR="00DA75DE" w:rsidRDefault="00DA75DE" w:rsidP="000956AF">
      <w:pPr>
        <w:rPr>
          <w:lang w:val="en-GB"/>
        </w:rPr>
      </w:pPr>
    </w:p>
    <w:p w14:paraId="69519B17" w14:textId="77777777" w:rsidR="00DA75DE" w:rsidRDefault="00DA75DE" w:rsidP="000956AF">
      <w:pPr>
        <w:rPr>
          <w:lang w:val="en-GB"/>
        </w:rPr>
      </w:pPr>
    </w:p>
    <w:p w14:paraId="7AB7A2D5" w14:textId="77777777" w:rsidR="00DA75DE" w:rsidRDefault="00DA75DE" w:rsidP="000956AF">
      <w:pPr>
        <w:rPr>
          <w:lang w:val="en-GB"/>
        </w:rPr>
      </w:pPr>
    </w:p>
    <w:p w14:paraId="71EED1A4" w14:textId="77777777" w:rsidR="00DA75DE" w:rsidRDefault="00DA75DE" w:rsidP="000956AF">
      <w:pPr>
        <w:rPr>
          <w:lang w:val="en-GB"/>
        </w:rPr>
      </w:pPr>
    </w:p>
    <w:p w14:paraId="71ED81FA" w14:textId="77777777" w:rsidR="00DA75DE" w:rsidRDefault="00DA75DE" w:rsidP="000956AF">
      <w:pPr>
        <w:rPr>
          <w:lang w:val="en-GB"/>
        </w:rPr>
      </w:pPr>
    </w:p>
    <w:p w14:paraId="3FA04856" w14:textId="77777777" w:rsidR="00DA75DE" w:rsidRDefault="00DA75DE" w:rsidP="000956AF">
      <w:pPr>
        <w:rPr>
          <w:lang w:val="en-GB"/>
        </w:rPr>
      </w:pPr>
    </w:p>
    <w:p w14:paraId="0303D01B" w14:textId="77777777" w:rsidR="00DA75DE" w:rsidRDefault="00DA75DE" w:rsidP="000956AF">
      <w:pPr>
        <w:rPr>
          <w:lang w:val="en-GB"/>
        </w:rPr>
      </w:pPr>
    </w:p>
    <w:p w14:paraId="44534C83" w14:textId="77777777" w:rsidR="00DA75DE" w:rsidRDefault="00DA75DE" w:rsidP="000956AF">
      <w:pPr>
        <w:rPr>
          <w:lang w:val="en-GB"/>
        </w:rPr>
      </w:pPr>
    </w:p>
    <w:p w14:paraId="4AAB19FA" w14:textId="77777777" w:rsidR="00DA75DE" w:rsidRDefault="00DA75DE" w:rsidP="000956AF">
      <w:pPr>
        <w:rPr>
          <w:lang w:val="en-GB"/>
        </w:rPr>
      </w:pPr>
    </w:p>
    <w:p w14:paraId="21107B3E" w14:textId="77777777" w:rsidR="00DA75DE" w:rsidRDefault="00DA75DE" w:rsidP="000956AF">
      <w:pPr>
        <w:rPr>
          <w:lang w:val="en-GB"/>
        </w:rPr>
      </w:pPr>
    </w:p>
    <w:p w14:paraId="1054B0D3" w14:textId="77777777" w:rsidR="00DA75DE" w:rsidRDefault="00DA75DE" w:rsidP="000956AF">
      <w:pPr>
        <w:rPr>
          <w:lang w:val="en-GB"/>
        </w:rPr>
      </w:pPr>
    </w:p>
    <w:p w14:paraId="1C104414" w14:textId="77777777" w:rsidR="00DA75DE" w:rsidRDefault="00DA75DE" w:rsidP="000956AF">
      <w:pPr>
        <w:rPr>
          <w:lang w:val="en-GB"/>
        </w:rPr>
      </w:pPr>
    </w:p>
    <w:p w14:paraId="37107A4C" w14:textId="77777777" w:rsidR="00DA75DE" w:rsidRDefault="00DA75DE" w:rsidP="000956AF">
      <w:pPr>
        <w:rPr>
          <w:lang w:val="en-GB"/>
        </w:rPr>
      </w:pPr>
    </w:p>
    <w:p w14:paraId="0E3096F2" w14:textId="77777777" w:rsidR="00DA75DE" w:rsidRDefault="00DA75DE" w:rsidP="000956AF">
      <w:pPr>
        <w:rPr>
          <w:lang w:val="en-GB"/>
        </w:rPr>
      </w:pPr>
    </w:p>
    <w:p w14:paraId="791B7383" w14:textId="77777777" w:rsidR="00DA75DE" w:rsidRDefault="00DA75DE" w:rsidP="000956AF">
      <w:pPr>
        <w:rPr>
          <w:lang w:val="en-GB"/>
        </w:rPr>
      </w:pPr>
    </w:p>
    <w:p w14:paraId="2D2B723C" w14:textId="77777777" w:rsidR="00DA75DE" w:rsidRPr="000956AF" w:rsidRDefault="00DA75DE" w:rsidP="000956AF">
      <w:pPr>
        <w:rPr>
          <w:lang w:val="en-GB"/>
        </w:rPr>
      </w:pPr>
    </w:p>
    <w:p w14:paraId="76CA3532" w14:textId="77777777" w:rsidR="000956AF" w:rsidRPr="000956AF" w:rsidRDefault="000956AF" w:rsidP="000956AF">
      <w:pPr>
        <w:rPr>
          <w:b/>
          <w:i/>
          <w:u w:val="single"/>
          <w:lang w:val="en-GB"/>
        </w:rPr>
      </w:pPr>
      <w:r w:rsidRPr="000956AF">
        <w:rPr>
          <w:b/>
          <w:i/>
          <w:u w:val="single"/>
          <w:lang w:val="en-GB"/>
        </w:rPr>
        <w:t>CASE 122 – STALL +N</w:t>
      </w:r>
    </w:p>
    <w:tbl>
      <w:tblPr>
        <w:tblW w:w="9534" w:type="dxa"/>
        <w:tblLook w:val="04A0" w:firstRow="1" w:lastRow="0" w:firstColumn="1" w:lastColumn="0" w:noHBand="0" w:noVBand="1"/>
      </w:tblPr>
      <w:tblGrid>
        <w:gridCol w:w="995"/>
        <w:gridCol w:w="995"/>
        <w:gridCol w:w="889"/>
        <w:gridCol w:w="889"/>
        <w:gridCol w:w="995"/>
        <w:gridCol w:w="889"/>
        <w:gridCol w:w="946"/>
        <w:gridCol w:w="995"/>
        <w:gridCol w:w="946"/>
        <w:gridCol w:w="995"/>
      </w:tblGrid>
      <w:tr w:rsidR="000956AF" w:rsidRPr="000956AF" w14:paraId="6DC5D59C" w14:textId="77777777" w:rsidTr="000956AF">
        <w:trPr>
          <w:trHeight w:val="290"/>
        </w:trPr>
        <w:tc>
          <w:tcPr>
            <w:tcW w:w="995" w:type="dxa"/>
            <w:tcBorders>
              <w:top w:val="nil"/>
              <w:left w:val="nil"/>
              <w:bottom w:val="single" w:sz="8" w:space="0" w:color="FFFFFF"/>
              <w:right w:val="nil"/>
            </w:tcBorders>
            <w:shd w:val="clear" w:color="000000" w:fill="000000"/>
            <w:noWrap/>
            <w:vAlign w:val="bottom"/>
            <w:hideMark/>
          </w:tcPr>
          <w:p w14:paraId="4667B15B" w14:textId="77777777" w:rsidR="000956AF" w:rsidRPr="000956AF" w:rsidRDefault="000956AF" w:rsidP="000956AF">
            <w:pPr>
              <w:rPr>
                <w:b/>
                <w:bCs/>
                <w:lang w:val="en-GB"/>
              </w:rPr>
            </w:pPr>
            <w:r w:rsidRPr="000956AF">
              <w:rPr>
                <w:b/>
                <w:bCs/>
                <w:lang w:val="en-GB"/>
              </w:rPr>
              <w:lastRenderedPageBreak/>
              <w:t>X</w:t>
            </w:r>
          </w:p>
        </w:tc>
        <w:tc>
          <w:tcPr>
            <w:tcW w:w="995" w:type="dxa"/>
            <w:tcBorders>
              <w:top w:val="nil"/>
              <w:left w:val="nil"/>
              <w:bottom w:val="single" w:sz="8" w:space="0" w:color="FFFFFF"/>
              <w:right w:val="nil"/>
            </w:tcBorders>
            <w:shd w:val="clear" w:color="000000" w:fill="000000"/>
            <w:noWrap/>
            <w:vAlign w:val="bottom"/>
            <w:hideMark/>
          </w:tcPr>
          <w:p w14:paraId="130BC302" w14:textId="77777777" w:rsidR="000956AF" w:rsidRPr="000956AF" w:rsidRDefault="000956AF" w:rsidP="000956AF">
            <w:pPr>
              <w:rPr>
                <w:b/>
                <w:bCs/>
                <w:lang w:val="en-GB"/>
              </w:rPr>
            </w:pPr>
            <w:r w:rsidRPr="000956AF">
              <w:rPr>
                <w:b/>
                <w:bCs/>
                <w:lang w:val="en-GB"/>
              </w:rPr>
              <w:t>Y</w:t>
            </w:r>
          </w:p>
        </w:tc>
        <w:tc>
          <w:tcPr>
            <w:tcW w:w="889" w:type="dxa"/>
            <w:tcBorders>
              <w:top w:val="nil"/>
              <w:left w:val="nil"/>
              <w:bottom w:val="single" w:sz="8" w:space="0" w:color="FFFFFF"/>
              <w:right w:val="nil"/>
            </w:tcBorders>
            <w:shd w:val="clear" w:color="000000" w:fill="000000"/>
            <w:noWrap/>
            <w:vAlign w:val="bottom"/>
            <w:hideMark/>
          </w:tcPr>
          <w:p w14:paraId="4544DA20" w14:textId="77777777" w:rsidR="000956AF" w:rsidRPr="000956AF" w:rsidRDefault="000956AF" w:rsidP="000956AF">
            <w:pPr>
              <w:rPr>
                <w:b/>
                <w:bCs/>
                <w:lang w:val="en-GB"/>
              </w:rPr>
            </w:pPr>
            <w:r w:rsidRPr="000956AF">
              <w:rPr>
                <w:b/>
                <w:bCs/>
                <w:lang w:val="en-GB"/>
              </w:rPr>
              <w:t>Z</w:t>
            </w:r>
          </w:p>
        </w:tc>
        <w:tc>
          <w:tcPr>
            <w:tcW w:w="889" w:type="dxa"/>
            <w:tcBorders>
              <w:top w:val="nil"/>
              <w:left w:val="nil"/>
              <w:bottom w:val="single" w:sz="8" w:space="0" w:color="FFFFFF"/>
              <w:right w:val="nil"/>
            </w:tcBorders>
            <w:shd w:val="clear" w:color="000000" w:fill="000000"/>
            <w:noWrap/>
            <w:vAlign w:val="bottom"/>
            <w:hideMark/>
          </w:tcPr>
          <w:p w14:paraId="7D70D284" w14:textId="77777777" w:rsidR="000956AF" w:rsidRPr="000956AF" w:rsidRDefault="000956AF" w:rsidP="000956AF">
            <w:pPr>
              <w:rPr>
                <w:b/>
                <w:bCs/>
                <w:lang w:val="en-GB"/>
              </w:rPr>
            </w:pPr>
            <w:r w:rsidRPr="000956AF">
              <w:rPr>
                <w:b/>
                <w:bCs/>
                <w:lang w:val="en-GB"/>
              </w:rPr>
              <w:t>FX</w:t>
            </w:r>
          </w:p>
        </w:tc>
        <w:tc>
          <w:tcPr>
            <w:tcW w:w="995" w:type="dxa"/>
            <w:tcBorders>
              <w:top w:val="nil"/>
              <w:left w:val="nil"/>
              <w:bottom w:val="single" w:sz="8" w:space="0" w:color="FFFFFF"/>
              <w:right w:val="nil"/>
            </w:tcBorders>
            <w:shd w:val="clear" w:color="000000" w:fill="000000"/>
            <w:noWrap/>
            <w:vAlign w:val="bottom"/>
            <w:hideMark/>
          </w:tcPr>
          <w:p w14:paraId="6C490A6F" w14:textId="77777777" w:rsidR="000956AF" w:rsidRPr="000956AF" w:rsidRDefault="000956AF" w:rsidP="000956AF">
            <w:pPr>
              <w:rPr>
                <w:b/>
                <w:bCs/>
                <w:lang w:val="en-GB"/>
              </w:rPr>
            </w:pPr>
            <w:r w:rsidRPr="000956AF">
              <w:rPr>
                <w:b/>
                <w:bCs/>
                <w:lang w:val="en-GB"/>
              </w:rPr>
              <w:t>FZ</w:t>
            </w:r>
          </w:p>
        </w:tc>
        <w:tc>
          <w:tcPr>
            <w:tcW w:w="889" w:type="dxa"/>
            <w:tcBorders>
              <w:top w:val="nil"/>
              <w:left w:val="nil"/>
              <w:bottom w:val="single" w:sz="8" w:space="0" w:color="FFFFFF"/>
              <w:right w:val="nil"/>
            </w:tcBorders>
            <w:shd w:val="clear" w:color="000000" w:fill="000000"/>
            <w:noWrap/>
            <w:vAlign w:val="bottom"/>
            <w:hideMark/>
          </w:tcPr>
          <w:p w14:paraId="49224786" w14:textId="77777777" w:rsidR="000956AF" w:rsidRPr="000956AF" w:rsidRDefault="000956AF" w:rsidP="000956AF">
            <w:pPr>
              <w:rPr>
                <w:b/>
                <w:bCs/>
                <w:lang w:val="en-GB"/>
              </w:rPr>
            </w:pPr>
            <w:r w:rsidRPr="000956AF">
              <w:rPr>
                <w:b/>
                <w:bCs/>
                <w:lang w:val="en-GB"/>
              </w:rPr>
              <w:t>SX</w:t>
            </w:r>
          </w:p>
        </w:tc>
        <w:tc>
          <w:tcPr>
            <w:tcW w:w="946" w:type="dxa"/>
            <w:tcBorders>
              <w:top w:val="nil"/>
              <w:left w:val="nil"/>
              <w:bottom w:val="single" w:sz="8" w:space="0" w:color="FFFFFF"/>
              <w:right w:val="nil"/>
            </w:tcBorders>
            <w:shd w:val="clear" w:color="000000" w:fill="000000"/>
            <w:noWrap/>
            <w:vAlign w:val="bottom"/>
            <w:hideMark/>
          </w:tcPr>
          <w:p w14:paraId="431EBB9E" w14:textId="77777777" w:rsidR="000956AF" w:rsidRPr="000956AF" w:rsidRDefault="000956AF" w:rsidP="000956AF">
            <w:pPr>
              <w:rPr>
                <w:b/>
                <w:bCs/>
                <w:lang w:val="en-GB"/>
              </w:rPr>
            </w:pPr>
            <w:r w:rsidRPr="000956AF">
              <w:rPr>
                <w:b/>
                <w:bCs/>
                <w:lang w:val="en-GB"/>
              </w:rPr>
              <w:t>SZ</w:t>
            </w:r>
          </w:p>
        </w:tc>
        <w:tc>
          <w:tcPr>
            <w:tcW w:w="995" w:type="dxa"/>
            <w:tcBorders>
              <w:top w:val="nil"/>
              <w:left w:val="nil"/>
              <w:bottom w:val="single" w:sz="8" w:space="0" w:color="FFFFFF"/>
              <w:right w:val="nil"/>
            </w:tcBorders>
            <w:shd w:val="clear" w:color="000000" w:fill="000000"/>
            <w:noWrap/>
            <w:vAlign w:val="bottom"/>
            <w:hideMark/>
          </w:tcPr>
          <w:p w14:paraId="0D10715F" w14:textId="77777777" w:rsidR="000956AF" w:rsidRPr="000956AF" w:rsidRDefault="000956AF" w:rsidP="000956AF">
            <w:pPr>
              <w:rPr>
                <w:b/>
                <w:bCs/>
                <w:lang w:val="en-GB"/>
              </w:rPr>
            </w:pPr>
            <w:r w:rsidRPr="000956AF">
              <w:rPr>
                <w:b/>
                <w:bCs/>
                <w:lang w:val="en-GB"/>
              </w:rPr>
              <w:t>MX</w:t>
            </w:r>
          </w:p>
        </w:tc>
        <w:tc>
          <w:tcPr>
            <w:tcW w:w="946" w:type="dxa"/>
            <w:tcBorders>
              <w:top w:val="nil"/>
              <w:left w:val="nil"/>
              <w:bottom w:val="single" w:sz="8" w:space="0" w:color="FFFFFF"/>
              <w:right w:val="nil"/>
            </w:tcBorders>
            <w:shd w:val="clear" w:color="000000" w:fill="000000"/>
            <w:noWrap/>
            <w:vAlign w:val="bottom"/>
            <w:hideMark/>
          </w:tcPr>
          <w:p w14:paraId="4AD9FC3D" w14:textId="77777777" w:rsidR="000956AF" w:rsidRPr="000956AF" w:rsidRDefault="000956AF" w:rsidP="000956AF">
            <w:pPr>
              <w:rPr>
                <w:b/>
                <w:bCs/>
                <w:lang w:val="en-GB"/>
              </w:rPr>
            </w:pPr>
            <w:r w:rsidRPr="000956AF">
              <w:rPr>
                <w:b/>
                <w:bCs/>
                <w:lang w:val="en-GB"/>
              </w:rPr>
              <w:t>MY</w:t>
            </w:r>
          </w:p>
        </w:tc>
        <w:tc>
          <w:tcPr>
            <w:tcW w:w="995" w:type="dxa"/>
            <w:tcBorders>
              <w:top w:val="nil"/>
              <w:left w:val="nil"/>
              <w:bottom w:val="single" w:sz="8" w:space="0" w:color="FFFFFF"/>
              <w:right w:val="nil"/>
            </w:tcBorders>
            <w:shd w:val="clear" w:color="000000" w:fill="000000"/>
            <w:noWrap/>
            <w:vAlign w:val="bottom"/>
            <w:hideMark/>
          </w:tcPr>
          <w:p w14:paraId="27AE88E1" w14:textId="77777777" w:rsidR="000956AF" w:rsidRPr="000956AF" w:rsidRDefault="000956AF" w:rsidP="000956AF">
            <w:pPr>
              <w:rPr>
                <w:b/>
                <w:bCs/>
                <w:lang w:val="en-GB"/>
              </w:rPr>
            </w:pPr>
            <w:r w:rsidRPr="000956AF">
              <w:rPr>
                <w:b/>
                <w:bCs/>
                <w:lang w:val="en-GB"/>
              </w:rPr>
              <w:t>MZ</w:t>
            </w:r>
          </w:p>
        </w:tc>
      </w:tr>
      <w:tr w:rsidR="000956AF" w:rsidRPr="000956AF" w14:paraId="5833C267" w14:textId="77777777" w:rsidTr="000956AF">
        <w:trPr>
          <w:trHeight w:val="283"/>
        </w:trPr>
        <w:tc>
          <w:tcPr>
            <w:tcW w:w="995" w:type="dxa"/>
            <w:tcBorders>
              <w:top w:val="nil"/>
              <w:left w:val="nil"/>
              <w:bottom w:val="nil"/>
              <w:right w:val="nil"/>
            </w:tcBorders>
            <w:shd w:val="clear" w:color="2F75B5" w:fill="2F75B5"/>
            <w:noWrap/>
            <w:vAlign w:val="bottom"/>
            <w:hideMark/>
          </w:tcPr>
          <w:p w14:paraId="59A0B283" w14:textId="77777777" w:rsidR="000956AF" w:rsidRPr="000956AF" w:rsidRDefault="000956AF" w:rsidP="000956AF">
            <w:pPr>
              <w:rPr>
                <w:lang w:val="en-GB"/>
              </w:rPr>
            </w:pPr>
            <w:r w:rsidRPr="000956AF">
              <w:rPr>
                <w:lang w:val="en-GB"/>
              </w:rPr>
              <w:t>2.19</w:t>
            </w:r>
          </w:p>
        </w:tc>
        <w:tc>
          <w:tcPr>
            <w:tcW w:w="995" w:type="dxa"/>
            <w:tcBorders>
              <w:top w:val="nil"/>
              <w:left w:val="nil"/>
              <w:bottom w:val="nil"/>
              <w:right w:val="nil"/>
            </w:tcBorders>
            <w:shd w:val="clear" w:color="2F75B5" w:fill="2F75B5"/>
            <w:noWrap/>
            <w:vAlign w:val="bottom"/>
            <w:hideMark/>
          </w:tcPr>
          <w:p w14:paraId="04ED3AB6" w14:textId="77777777" w:rsidR="000956AF" w:rsidRPr="000956AF" w:rsidRDefault="000956AF" w:rsidP="000956AF">
            <w:pPr>
              <w:rPr>
                <w:lang w:val="en-GB"/>
              </w:rPr>
            </w:pPr>
            <w:r w:rsidRPr="000956AF">
              <w:rPr>
                <w:lang w:val="en-GB"/>
              </w:rPr>
              <w:t>4.80</w:t>
            </w:r>
          </w:p>
        </w:tc>
        <w:tc>
          <w:tcPr>
            <w:tcW w:w="889" w:type="dxa"/>
            <w:tcBorders>
              <w:top w:val="nil"/>
              <w:left w:val="nil"/>
              <w:bottom w:val="nil"/>
              <w:right w:val="nil"/>
            </w:tcBorders>
            <w:shd w:val="clear" w:color="2F75B5" w:fill="2F75B5"/>
            <w:noWrap/>
            <w:vAlign w:val="bottom"/>
            <w:hideMark/>
          </w:tcPr>
          <w:p w14:paraId="1BF219E8" w14:textId="77777777" w:rsidR="000956AF" w:rsidRPr="000956AF" w:rsidRDefault="000956AF" w:rsidP="000956AF">
            <w:pPr>
              <w:rPr>
                <w:lang w:val="en-GB"/>
              </w:rPr>
            </w:pPr>
            <w:r w:rsidRPr="000956AF">
              <w:rPr>
                <w:lang w:val="en-GB"/>
              </w:rPr>
              <w:t>-0.09</w:t>
            </w:r>
          </w:p>
        </w:tc>
        <w:tc>
          <w:tcPr>
            <w:tcW w:w="889" w:type="dxa"/>
            <w:tcBorders>
              <w:top w:val="nil"/>
              <w:left w:val="nil"/>
              <w:bottom w:val="nil"/>
              <w:right w:val="nil"/>
            </w:tcBorders>
            <w:shd w:val="clear" w:color="2F75B5" w:fill="2F75B5"/>
            <w:noWrap/>
            <w:vAlign w:val="bottom"/>
            <w:hideMark/>
          </w:tcPr>
          <w:p w14:paraId="31D89F31" w14:textId="77777777" w:rsidR="000956AF" w:rsidRPr="000956AF" w:rsidRDefault="000956AF" w:rsidP="000956AF">
            <w:pPr>
              <w:rPr>
                <w:lang w:val="en-GB"/>
              </w:rPr>
            </w:pPr>
            <w:r w:rsidRPr="000956AF">
              <w:rPr>
                <w:lang w:val="en-GB"/>
              </w:rPr>
              <w:t>-54.39</w:t>
            </w:r>
          </w:p>
        </w:tc>
        <w:tc>
          <w:tcPr>
            <w:tcW w:w="995" w:type="dxa"/>
            <w:tcBorders>
              <w:top w:val="nil"/>
              <w:left w:val="nil"/>
              <w:bottom w:val="nil"/>
              <w:right w:val="nil"/>
            </w:tcBorders>
            <w:shd w:val="clear" w:color="2F75B5" w:fill="2F75B5"/>
            <w:noWrap/>
            <w:vAlign w:val="bottom"/>
            <w:hideMark/>
          </w:tcPr>
          <w:p w14:paraId="5E5FE055" w14:textId="77777777" w:rsidR="000956AF" w:rsidRPr="000956AF" w:rsidRDefault="000956AF" w:rsidP="000956AF">
            <w:pPr>
              <w:rPr>
                <w:lang w:val="en-GB"/>
              </w:rPr>
            </w:pPr>
            <w:r w:rsidRPr="000956AF">
              <w:rPr>
                <w:lang w:val="en-GB"/>
              </w:rPr>
              <w:t>256.58</w:t>
            </w:r>
          </w:p>
        </w:tc>
        <w:tc>
          <w:tcPr>
            <w:tcW w:w="889" w:type="dxa"/>
            <w:tcBorders>
              <w:top w:val="nil"/>
              <w:left w:val="nil"/>
              <w:bottom w:val="nil"/>
              <w:right w:val="nil"/>
            </w:tcBorders>
            <w:shd w:val="clear" w:color="2F75B5" w:fill="2F75B5"/>
            <w:noWrap/>
            <w:vAlign w:val="bottom"/>
            <w:hideMark/>
          </w:tcPr>
          <w:p w14:paraId="1F2E0C4D" w14:textId="77777777" w:rsidR="000956AF" w:rsidRPr="000956AF" w:rsidRDefault="000956AF" w:rsidP="000956AF">
            <w:pPr>
              <w:rPr>
                <w:lang w:val="en-GB"/>
              </w:rPr>
            </w:pPr>
            <w:r w:rsidRPr="000956AF">
              <w:rPr>
                <w:lang w:val="en-GB"/>
              </w:rPr>
              <w:t>-54.39</w:t>
            </w:r>
          </w:p>
        </w:tc>
        <w:tc>
          <w:tcPr>
            <w:tcW w:w="946" w:type="dxa"/>
            <w:tcBorders>
              <w:top w:val="nil"/>
              <w:left w:val="nil"/>
              <w:bottom w:val="nil"/>
              <w:right w:val="nil"/>
            </w:tcBorders>
            <w:shd w:val="clear" w:color="2F75B5" w:fill="2F75B5"/>
            <w:noWrap/>
            <w:vAlign w:val="bottom"/>
            <w:hideMark/>
          </w:tcPr>
          <w:p w14:paraId="449A9D45" w14:textId="77777777" w:rsidR="000956AF" w:rsidRPr="000956AF" w:rsidRDefault="000956AF" w:rsidP="000956AF">
            <w:pPr>
              <w:rPr>
                <w:b/>
                <w:bCs/>
                <w:lang w:val="en-GB"/>
              </w:rPr>
            </w:pPr>
            <w:r w:rsidRPr="000956AF">
              <w:rPr>
                <w:b/>
                <w:bCs/>
                <w:lang w:val="en-GB"/>
              </w:rPr>
              <w:t>256.58</w:t>
            </w:r>
          </w:p>
        </w:tc>
        <w:tc>
          <w:tcPr>
            <w:tcW w:w="995" w:type="dxa"/>
            <w:tcBorders>
              <w:top w:val="nil"/>
              <w:left w:val="nil"/>
              <w:bottom w:val="nil"/>
              <w:right w:val="nil"/>
            </w:tcBorders>
            <w:shd w:val="clear" w:color="2F75B5" w:fill="2F75B5"/>
            <w:noWrap/>
            <w:vAlign w:val="bottom"/>
            <w:hideMark/>
          </w:tcPr>
          <w:p w14:paraId="7A903BDA" w14:textId="77777777" w:rsidR="000956AF" w:rsidRPr="000956AF" w:rsidRDefault="000956AF" w:rsidP="000956AF">
            <w:pPr>
              <w:rPr>
                <w:lang w:val="en-GB"/>
              </w:rPr>
            </w:pPr>
            <w:r w:rsidRPr="000956AF">
              <w:rPr>
                <w:lang w:val="en-GB"/>
              </w:rPr>
              <w:t>0.00</w:t>
            </w:r>
          </w:p>
        </w:tc>
        <w:tc>
          <w:tcPr>
            <w:tcW w:w="946" w:type="dxa"/>
            <w:tcBorders>
              <w:top w:val="nil"/>
              <w:left w:val="nil"/>
              <w:bottom w:val="nil"/>
              <w:right w:val="nil"/>
            </w:tcBorders>
            <w:shd w:val="clear" w:color="2F75B5" w:fill="2F75B5"/>
            <w:noWrap/>
            <w:vAlign w:val="bottom"/>
            <w:hideMark/>
          </w:tcPr>
          <w:p w14:paraId="0A550798" w14:textId="77777777" w:rsidR="000956AF" w:rsidRPr="000956AF" w:rsidRDefault="000956AF" w:rsidP="000956AF">
            <w:pPr>
              <w:rPr>
                <w:b/>
                <w:bCs/>
                <w:lang w:val="en-GB"/>
              </w:rPr>
            </w:pPr>
            <w:r w:rsidRPr="000956AF">
              <w:rPr>
                <w:b/>
                <w:bCs/>
                <w:lang w:val="en-GB"/>
              </w:rPr>
              <w:t>156.33</w:t>
            </w:r>
          </w:p>
        </w:tc>
        <w:tc>
          <w:tcPr>
            <w:tcW w:w="995" w:type="dxa"/>
            <w:tcBorders>
              <w:top w:val="nil"/>
              <w:left w:val="nil"/>
              <w:bottom w:val="nil"/>
              <w:right w:val="nil"/>
            </w:tcBorders>
            <w:shd w:val="clear" w:color="2F75B5" w:fill="2F75B5"/>
            <w:noWrap/>
            <w:vAlign w:val="bottom"/>
            <w:hideMark/>
          </w:tcPr>
          <w:p w14:paraId="7B110D2F" w14:textId="77777777" w:rsidR="000956AF" w:rsidRPr="000956AF" w:rsidRDefault="000956AF" w:rsidP="000956AF">
            <w:pPr>
              <w:rPr>
                <w:lang w:val="en-GB"/>
              </w:rPr>
            </w:pPr>
            <w:r w:rsidRPr="000956AF">
              <w:rPr>
                <w:lang w:val="en-GB"/>
              </w:rPr>
              <w:t>0.00</w:t>
            </w:r>
          </w:p>
        </w:tc>
      </w:tr>
      <w:tr w:rsidR="000956AF" w:rsidRPr="000956AF" w14:paraId="6AF286B5" w14:textId="77777777" w:rsidTr="000956AF">
        <w:trPr>
          <w:trHeight w:val="283"/>
        </w:trPr>
        <w:tc>
          <w:tcPr>
            <w:tcW w:w="995" w:type="dxa"/>
            <w:tcBorders>
              <w:top w:val="nil"/>
              <w:left w:val="nil"/>
              <w:bottom w:val="nil"/>
              <w:right w:val="nil"/>
            </w:tcBorders>
            <w:shd w:val="clear" w:color="5B9BD5" w:fill="5B9BD5"/>
            <w:noWrap/>
            <w:vAlign w:val="bottom"/>
            <w:hideMark/>
          </w:tcPr>
          <w:p w14:paraId="54B5CCD9" w14:textId="77777777" w:rsidR="000956AF" w:rsidRPr="000956AF" w:rsidRDefault="000956AF" w:rsidP="000956AF">
            <w:pPr>
              <w:rPr>
                <w:lang w:val="en-GB"/>
              </w:rPr>
            </w:pPr>
            <w:r w:rsidRPr="000956AF">
              <w:rPr>
                <w:lang w:val="en-GB"/>
              </w:rPr>
              <w:t>2.19</w:t>
            </w:r>
          </w:p>
        </w:tc>
        <w:tc>
          <w:tcPr>
            <w:tcW w:w="995" w:type="dxa"/>
            <w:tcBorders>
              <w:top w:val="nil"/>
              <w:left w:val="nil"/>
              <w:bottom w:val="nil"/>
              <w:right w:val="nil"/>
            </w:tcBorders>
            <w:shd w:val="clear" w:color="5B9BD5" w:fill="5B9BD5"/>
            <w:noWrap/>
            <w:vAlign w:val="bottom"/>
            <w:hideMark/>
          </w:tcPr>
          <w:p w14:paraId="5D807C18" w14:textId="77777777" w:rsidR="000956AF" w:rsidRPr="000956AF" w:rsidRDefault="000956AF" w:rsidP="000956AF">
            <w:pPr>
              <w:rPr>
                <w:lang w:val="en-GB"/>
              </w:rPr>
            </w:pPr>
            <w:r w:rsidRPr="000956AF">
              <w:rPr>
                <w:lang w:val="en-GB"/>
              </w:rPr>
              <w:t>4.55</w:t>
            </w:r>
          </w:p>
        </w:tc>
        <w:tc>
          <w:tcPr>
            <w:tcW w:w="889" w:type="dxa"/>
            <w:tcBorders>
              <w:top w:val="nil"/>
              <w:left w:val="nil"/>
              <w:bottom w:val="nil"/>
              <w:right w:val="nil"/>
            </w:tcBorders>
            <w:shd w:val="clear" w:color="5B9BD5" w:fill="5B9BD5"/>
            <w:noWrap/>
            <w:vAlign w:val="bottom"/>
            <w:hideMark/>
          </w:tcPr>
          <w:p w14:paraId="252587B3" w14:textId="77777777" w:rsidR="000956AF" w:rsidRPr="000956AF" w:rsidRDefault="000956AF" w:rsidP="000956AF">
            <w:pPr>
              <w:rPr>
                <w:lang w:val="en-GB"/>
              </w:rPr>
            </w:pPr>
            <w:r w:rsidRPr="000956AF">
              <w:rPr>
                <w:lang w:val="en-GB"/>
              </w:rPr>
              <w:t>-0.11</w:t>
            </w:r>
          </w:p>
        </w:tc>
        <w:tc>
          <w:tcPr>
            <w:tcW w:w="889" w:type="dxa"/>
            <w:tcBorders>
              <w:top w:val="nil"/>
              <w:left w:val="nil"/>
              <w:bottom w:val="nil"/>
              <w:right w:val="nil"/>
            </w:tcBorders>
            <w:shd w:val="clear" w:color="5B9BD5" w:fill="5B9BD5"/>
            <w:noWrap/>
            <w:vAlign w:val="bottom"/>
            <w:hideMark/>
          </w:tcPr>
          <w:p w14:paraId="2BD3B5D8" w14:textId="77777777" w:rsidR="000956AF" w:rsidRPr="000956AF" w:rsidRDefault="000956AF" w:rsidP="000956AF">
            <w:pPr>
              <w:rPr>
                <w:lang w:val="en-GB"/>
              </w:rPr>
            </w:pPr>
            <w:r w:rsidRPr="000956AF">
              <w:rPr>
                <w:lang w:val="en-GB"/>
              </w:rPr>
              <w:t>-85.70</w:t>
            </w:r>
          </w:p>
        </w:tc>
        <w:tc>
          <w:tcPr>
            <w:tcW w:w="995" w:type="dxa"/>
            <w:tcBorders>
              <w:top w:val="nil"/>
              <w:left w:val="nil"/>
              <w:bottom w:val="nil"/>
              <w:right w:val="nil"/>
            </w:tcBorders>
            <w:shd w:val="clear" w:color="5B9BD5" w:fill="5B9BD5"/>
            <w:noWrap/>
            <w:vAlign w:val="bottom"/>
            <w:hideMark/>
          </w:tcPr>
          <w:p w14:paraId="73F3F4CF" w14:textId="77777777" w:rsidR="000956AF" w:rsidRPr="000956AF" w:rsidRDefault="000956AF" w:rsidP="000956AF">
            <w:pPr>
              <w:rPr>
                <w:lang w:val="en-GB"/>
              </w:rPr>
            </w:pPr>
            <w:r w:rsidRPr="000956AF">
              <w:rPr>
                <w:lang w:val="en-GB"/>
              </w:rPr>
              <w:t>325.84</w:t>
            </w:r>
          </w:p>
        </w:tc>
        <w:tc>
          <w:tcPr>
            <w:tcW w:w="889" w:type="dxa"/>
            <w:tcBorders>
              <w:top w:val="nil"/>
              <w:left w:val="nil"/>
              <w:bottom w:val="nil"/>
              <w:right w:val="nil"/>
            </w:tcBorders>
            <w:shd w:val="clear" w:color="5B9BD5" w:fill="5B9BD5"/>
            <w:noWrap/>
            <w:vAlign w:val="bottom"/>
            <w:hideMark/>
          </w:tcPr>
          <w:p w14:paraId="7103A521" w14:textId="77777777" w:rsidR="000956AF" w:rsidRPr="000956AF" w:rsidRDefault="000956AF" w:rsidP="000956AF">
            <w:pPr>
              <w:rPr>
                <w:lang w:val="en-GB"/>
              </w:rPr>
            </w:pPr>
            <w:r w:rsidRPr="000956AF">
              <w:rPr>
                <w:lang w:val="en-GB"/>
              </w:rPr>
              <w:t>-140.09</w:t>
            </w:r>
          </w:p>
        </w:tc>
        <w:tc>
          <w:tcPr>
            <w:tcW w:w="946" w:type="dxa"/>
            <w:tcBorders>
              <w:top w:val="nil"/>
              <w:left w:val="nil"/>
              <w:bottom w:val="nil"/>
              <w:right w:val="nil"/>
            </w:tcBorders>
            <w:shd w:val="clear" w:color="5B9BD5" w:fill="5B9BD5"/>
            <w:noWrap/>
            <w:vAlign w:val="bottom"/>
            <w:hideMark/>
          </w:tcPr>
          <w:p w14:paraId="33E2CD9D" w14:textId="77777777" w:rsidR="000956AF" w:rsidRPr="000956AF" w:rsidRDefault="000956AF" w:rsidP="000956AF">
            <w:pPr>
              <w:rPr>
                <w:b/>
                <w:bCs/>
                <w:lang w:val="en-GB"/>
              </w:rPr>
            </w:pPr>
            <w:r w:rsidRPr="000956AF">
              <w:rPr>
                <w:b/>
                <w:bCs/>
                <w:lang w:val="en-GB"/>
              </w:rPr>
              <w:t>582.42</w:t>
            </w:r>
          </w:p>
        </w:tc>
        <w:tc>
          <w:tcPr>
            <w:tcW w:w="995" w:type="dxa"/>
            <w:tcBorders>
              <w:top w:val="nil"/>
              <w:left w:val="nil"/>
              <w:bottom w:val="nil"/>
              <w:right w:val="nil"/>
            </w:tcBorders>
            <w:shd w:val="clear" w:color="5B9BD5" w:fill="5B9BD5"/>
            <w:noWrap/>
            <w:vAlign w:val="bottom"/>
            <w:hideMark/>
          </w:tcPr>
          <w:p w14:paraId="1EF6C5CC" w14:textId="77777777" w:rsidR="000956AF" w:rsidRPr="000956AF" w:rsidRDefault="000956AF" w:rsidP="000956AF">
            <w:pPr>
              <w:rPr>
                <w:lang w:val="en-GB"/>
              </w:rPr>
            </w:pPr>
            <w:r w:rsidRPr="000956AF">
              <w:rPr>
                <w:lang w:val="en-GB"/>
              </w:rPr>
              <w:t>63.14</w:t>
            </w:r>
          </w:p>
        </w:tc>
        <w:tc>
          <w:tcPr>
            <w:tcW w:w="946" w:type="dxa"/>
            <w:tcBorders>
              <w:top w:val="nil"/>
              <w:left w:val="nil"/>
              <w:bottom w:val="nil"/>
              <w:right w:val="nil"/>
            </w:tcBorders>
            <w:shd w:val="clear" w:color="5B9BD5" w:fill="5B9BD5"/>
            <w:noWrap/>
            <w:vAlign w:val="bottom"/>
            <w:hideMark/>
          </w:tcPr>
          <w:p w14:paraId="7C0EDAB4" w14:textId="77777777" w:rsidR="000956AF" w:rsidRPr="000956AF" w:rsidRDefault="000956AF" w:rsidP="000956AF">
            <w:pPr>
              <w:rPr>
                <w:b/>
                <w:bCs/>
                <w:lang w:val="en-GB"/>
              </w:rPr>
            </w:pPr>
            <w:r w:rsidRPr="000956AF">
              <w:rPr>
                <w:b/>
                <w:bCs/>
                <w:lang w:val="en-GB"/>
              </w:rPr>
              <w:t>327.22</w:t>
            </w:r>
          </w:p>
        </w:tc>
        <w:tc>
          <w:tcPr>
            <w:tcW w:w="995" w:type="dxa"/>
            <w:tcBorders>
              <w:top w:val="nil"/>
              <w:left w:val="nil"/>
              <w:bottom w:val="nil"/>
              <w:right w:val="nil"/>
            </w:tcBorders>
            <w:shd w:val="clear" w:color="5B9BD5" w:fill="5B9BD5"/>
            <w:noWrap/>
            <w:vAlign w:val="bottom"/>
            <w:hideMark/>
          </w:tcPr>
          <w:p w14:paraId="60E9230D" w14:textId="77777777" w:rsidR="000956AF" w:rsidRPr="000956AF" w:rsidRDefault="000956AF" w:rsidP="000956AF">
            <w:pPr>
              <w:rPr>
                <w:lang w:val="en-GB"/>
              </w:rPr>
            </w:pPr>
            <w:r w:rsidRPr="000956AF">
              <w:rPr>
                <w:lang w:val="en-GB"/>
              </w:rPr>
              <w:t>13.39</w:t>
            </w:r>
          </w:p>
        </w:tc>
      </w:tr>
      <w:tr w:rsidR="000956AF" w:rsidRPr="000956AF" w14:paraId="7E35947C" w14:textId="77777777" w:rsidTr="000956AF">
        <w:trPr>
          <w:trHeight w:val="283"/>
        </w:trPr>
        <w:tc>
          <w:tcPr>
            <w:tcW w:w="995" w:type="dxa"/>
            <w:tcBorders>
              <w:top w:val="nil"/>
              <w:left w:val="nil"/>
              <w:bottom w:val="nil"/>
              <w:right w:val="nil"/>
            </w:tcBorders>
            <w:shd w:val="clear" w:color="2F75B5" w:fill="2F75B5"/>
            <w:noWrap/>
            <w:vAlign w:val="bottom"/>
            <w:hideMark/>
          </w:tcPr>
          <w:p w14:paraId="7526B78D" w14:textId="77777777" w:rsidR="000956AF" w:rsidRPr="000956AF" w:rsidRDefault="000956AF" w:rsidP="000956AF">
            <w:pPr>
              <w:rPr>
                <w:lang w:val="en-GB"/>
              </w:rPr>
            </w:pPr>
            <w:r w:rsidRPr="000956AF">
              <w:rPr>
                <w:lang w:val="en-GB"/>
              </w:rPr>
              <w:t>2.19</w:t>
            </w:r>
          </w:p>
        </w:tc>
        <w:tc>
          <w:tcPr>
            <w:tcW w:w="995" w:type="dxa"/>
            <w:tcBorders>
              <w:top w:val="nil"/>
              <w:left w:val="nil"/>
              <w:bottom w:val="nil"/>
              <w:right w:val="nil"/>
            </w:tcBorders>
            <w:shd w:val="clear" w:color="2F75B5" w:fill="2F75B5"/>
            <w:noWrap/>
            <w:vAlign w:val="bottom"/>
            <w:hideMark/>
          </w:tcPr>
          <w:p w14:paraId="695C8858" w14:textId="77777777" w:rsidR="000956AF" w:rsidRPr="000956AF" w:rsidRDefault="000956AF" w:rsidP="000956AF">
            <w:pPr>
              <w:rPr>
                <w:lang w:val="en-GB"/>
              </w:rPr>
            </w:pPr>
            <w:r w:rsidRPr="000956AF">
              <w:rPr>
                <w:lang w:val="en-GB"/>
              </w:rPr>
              <w:t>4.31</w:t>
            </w:r>
          </w:p>
        </w:tc>
        <w:tc>
          <w:tcPr>
            <w:tcW w:w="889" w:type="dxa"/>
            <w:tcBorders>
              <w:top w:val="nil"/>
              <w:left w:val="nil"/>
              <w:bottom w:val="nil"/>
              <w:right w:val="nil"/>
            </w:tcBorders>
            <w:shd w:val="clear" w:color="2F75B5" w:fill="2F75B5"/>
            <w:noWrap/>
            <w:vAlign w:val="bottom"/>
            <w:hideMark/>
          </w:tcPr>
          <w:p w14:paraId="1DE77602" w14:textId="77777777" w:rsidR="000956AF" w:rsidRPr="000956AF" w:rsidRDefault="000956AF" w:rsidP="000956AF">
            <w:pPr>
              <w:rPr>
                <w:lang w:val="en-GB"/>
              </w:rPr>
            </w:pPr>
            <w:r w:rsidRPr="000956AF">
              <w:rPr>
                <w:lang w:val="en-GB"/>
              </w:rPr>
              <w:t>-0.13</w:t>
            </w:r>
          </w:p>
        </w:tc>
        <w:tc>
          <w:tcPr>
            <w:tcW w:w="889" w:type="dxa"/>
            <w:tcBorders>
              <w:top w:val="nil"/>
              <w:left w:val="nil"/>
              <w:bottom w:val="nil"/>
              <w:right w:val="nil"/>
            </w:tcBorders>
            <w:shd w:val="clear" w:color="2F75B5" w:fill="2F75B5"/>
            <w:noWrap/>
            <w:vAlign w:val="bottom"/>
            <w:hideMark/>
          </w:tcPr>
          <w:p w14:paraId="53A6DCA1" w14:textId="77777777" w:rsidR="000956AF" w:rsidRPr="000956AF" w:rsidRDefault="000956AF" w:rsidP="000956AF">
            <w:pPr>
              <w:rPr>
                <w:lang w:val="en-GB"/>
              </w:rPr>
            </w:pPr>
            <w:r w:rsidRPr="000956AF">
              <w:rPr>
                <w:lang w:val="en-GB"/>
              </w:rPr>
              <w:t>-108.67</w:t>
            </w:r>
          </w:p>
        </w:tc>
        <w:tc>
          <w:tcPr>
            <w:tcW w:w="995" w:type="dxa"/>
            <w:tcBorders>
              <w:top w:val="nil"/>
              <w:left w:val="nil"/>
              <w:bottom w:val="nil"/>
              <w:right w:val="nil"/>
            </w:tcBorders>
            <w:shd w:val="clear" w:color="2F75B5" w:fill="2F75B5"/>
            <w:noWrap/>
            <w:vAlign w:val="bottom"/>
            <w:hideMark/>
          </w:tcPr>
          <w:p w14:paraId="436AE547" w14:textId="77777777" w:rsidR="000956AF" w:rsidRPr="000956AF" w:rsidRDefault="000956AF" w:rsidP="000956AF">
            <w:pPr>
              <w:rPr>
                <w:lang w:val="en-GB"/>
              </w:rPr>
            </w:pPr>
            <w:r w:rsidRPr="000956AF">
              <w:rPr>
                <w:lang w:val="en-GB"/>
              </w:rPr>
              <w:t>373.35</w:t>
            </w:r>
          </w:p>
        </w:tc>
        <w:tc>
          <w:tcPr>
            <w:tcW w:w="889" w:type="dxa"/>
            <w:tcBorders>
              <w:top w:val="nil"/>
              <w:left w:val="nil"/>
              <w:bottom w:val="nil"/>
              <w:right w:val="nil"/>
            </w:tcBorders>
            <w:shd w:val="clear" w:color="2F75B5" w:fill="2F75B5"/>
            <w:noWrap/>
            <w:vAlign w:val="bottom"/>
            <w:hideMark/>
          </w:tcPr>
          <w:p w14:paraId="76EAB7FF" w14:textId="77777777" w:rsidR="000956AF" w:rsidRPr="000956AF" w:rsidRDefault="000956AF" w:rsidP="000956AF">
            <w:pPr>
              <w:rPr>
                <w:lang w:val="en-GB"/>
              </w:rPr>
            </w:pPr>
            <w:r w:rsidRPr="000956AF">
              <w:rPr>
                <w:lang w:val="en-GB"/>
              </w:rPr>
              <w:t>-248.76</w:t>
            </w:r>
          </w:p>
        </w:tc>
        <w:tc>
          <w:tcPr>
            <w:tcW w:w="946" w:type="dxa"/>
            <w:tcBorders>
              <w:top w:val="nil"/>
              <w:left w:val="nil"/>
              <w:bottom w:val="nil"/>
              <w:right w:val="nil"/>
            </w:tcBorders>
            <w:shd w:val="clear" w:color="2F75B5" w:fill="2F75B5"/>
            <w:noWrap/>
            <w:vAlign w:val="bottom"/>
            <w:hideMark/>
          </w:tcPr>
          <w:p w14:paraId="25A19E5C" w14:textId="77777777" w:rsidR="000956AF" w:rsidRPr="000956AF" w:rsidRDefault="000956AF" w:rsidP="000956AF">
            <w:pPr>
              <w:rPr>
                <w:b/>
                <w:bCs/>
                <w:lang w:val="en-GB"/>
              </w:rPr>
            </w:pPr>
            <w:r w:rsidRPr="000956AF">
              <w:rPr>
                <w:b/>
                <w:bCs/>
                <w:lang w:val="en-GB"/>
              </w:rPr>
              <w:t>955.77</w:t>
            </w:r>
          </w:p>
        </w:tc>
        <w:tc>
          <w:tcPr>
            <w:tcW w:w="995" w:type="dxa"/>
            <w:tcBorders>
              <w:top w:val="nil"/>
              <w:left w:val="nil"/>
              <w:bottom w:val="nil"/>
              <w:right w:val="nil"/>
            </w:tcBorders>
            <w:shd w:val="clear" w:color="2F75B5" w:fill="2F75B5"/>
            <w:noWrap/>
            <w:vAlign w:val="bottom"/>
            <w:hideMark/>
          </w:tcPr>
          <w:p w14:paraId="4444F87A" w14:textId="77777777" w:rsidR="000956AF" w:rsidRPr="000956AF" w:rsidRDefault="000956AF" w:rsidP="000956AF">
            <w:pPr>
              <w:rPr>
                <w:lang w:val="en-GB"/>
              </w:rPr>
            </w:pPr>
            <w:r w:rsidRPr="000956AF">
              <w:rPr>
                <w:lang w:val="en-GB"/>
              </w:rPr>
              <w:t>206.48</w:t>
            </w:r>
          </w:p>
        </w:tc>
        <w:tc>
          <w:tcPr>
            <w:tcW w:w="946" w:type="dxa"/>
            <w:tcBorders>
              <w:top w:val="nil"/>
              <w:left w:val="nil"/>
              <w:bottom w:val="nil"/>
              <w:right w:val="nil"/>
            </w:tcBorders>
            <w:shd w:val="clear" w:color="2F75B5" w:fill="2F75B5"/>
            <w:noWrap/>
            <w:vAlign w:val="bottom"/>
            <w:hideMark/>
          </w:tcPr>
          <w:p w14:paraId="24FD3DFC" w14:textId="77777777" w:rsidR="000956AF" w:rsidRPr="000956AF" w:rsidRDefault="000956AF" w:rsidP="000956AF">
            <w:pPr>
              <w:rPr>
                <w:b/>
                <w:bCs/>
                <w:lang w:val="en-GB"/>
              </w:rPr>
            </w:pPr>
            <w:r w:rsidRPr="000956AF">
              <w:rPr>
                <w:b/>
                <w:bCs/>
                <w:lang w:val="en-GB"/>
              </w:rPr>
              <w:t>512.76</w:t>
            </w:r>
          </w:p>
        </w:tc>
        <w:tc>
          <w:tcPr>
            <w:tcW w:w="995" w:type="dxa"/>
            <w:tcBorders>
              <w:top w:val="nil"/>
              <w:left w:val="nil"/>
              <w:bottom w:val="nil"/>
              <w:right w:val="nil"/>
            </w:tcBorders>
            <w:shd w:val="clear" w:color="2F75B5" w:fill="2F75B5"/>
            <w:noWrap/>
            <w:vAlign w:val="bottom"/>
            <w:hideMark/>
          </w:tcPr>
          <w:p w14:paraId="223FA1F9" w14:textId="77777777" w:rsidR="000956AF" w:rsidRPr="000956AF" w:rsidRDefault="000956AF" w:rsidP="000956AF">
            <w:pPr>
              <w:rPr>
                <w:lang w:val="en-GB"/>
              </w:rPr>
            </w:pPr>
            <w:r w:rsidRPr="000956AF">
              <w:rPr>
                <w:lang w:val="en-GB"/>
              </w:rPr>
              <w:t>47.86</w:t>
            </w:r>
          </w:p>
        </w:tc>
      </w:tr>
      <w:tr w:rsidR="000956AF" w:rsidRPr="000956AF" w14:paraId="0E094789" w14:textId="77777777" w:rsidTr="000956AF">
        <w:trPr>
          <w:trHeight w:val="283"/>
        </w:trPr>
        <w:tc>
          <w:tcPr>
            <w:tcW w:w="995" w:type="dxa"/>
            <w:tcBorders>
              <w:top w:val="nil"/>
              <w:left w:val="nil"/>
              <w:bottom w:val="nil"/>
              <w:right w:val="nil"/>
            </w:tcBorders>
            <w:shd w:val="clear" w:color="5B9BD5" w:fill="5B9BD5"/>
            <w:noWrap/>
            <w:vAlign w:val="bottom"/>
            <w:hideMark/>
          </w:tcPr>
          <w:p w14:paraId="688E60BD" w14:textId="77777777" w:rsidR="000956AF" w:rsidRPr="000956AF" w:rsidRDefault="000956AF" w:rsidP="000956AF">
            <w:pPr>
              <w:rPr>
                <w:lang w:val="en-GB"/>
              </w:rPr>
            </w:pPr>
            <w:r w:rsidRPr="000956AF">
              <w:rPr>
                <w:lang w:val="en-GB"/>
              </w:rPr>
              <w:t>2.19</w:t>
            </w:r>
          </w:p>
        </w:tc>
        <w:tc>
          <w:tcPr>
            <w:tcW w:w="995" w:type="dxa"/>
            <w:tcBorders>
              <w:top w:val="nil"/>
              <w:left w:val="nil"/>
              <w:bottom w:val="nil"/>
              <w:right w:val="nil"/>
            </w:tcBorders>
            <w:shd w:val="clear" w:color="5B9BD5" w:fill="5B9BD5"/>
            <w:noWrap/>
            <w:vAlign w:val="bottom"/>
            <w:hideMark/>
          </w:tcPr>
          <w:p w14:paraId="39223111" w14:textId="77777777" w:rsidR="000956AF" w:rsidRPr="000956AF" w:rsidRDefault="000956AF" w:rsidP="000956AF">
            <w:pPr>
              <w:rPr>
                <w:lang w:val="en-GB"/>
              </w:rPr>
            </w:pPr>
            <w:r w:rsidRPr="000956AF">
              <w:rPr>
                <w:lang w:val="en-GB"/>
              </w:rPr>
              <w:t>4.06</w:t>
            </w:r>
          </w:p>
        </w:tc>
        <w:tc>
          <w:tcPr>
            <w:tcW w:w="889" w:type="dxa"/>
            <w:tcBorders>
              <w:top w:val="nil"/>
              <w:left w:val="nil"/>
              <w:bottom w:val="nil"/>
              <w:right w:val="nil"/>
            </w:tcBorders>
            <w:shd w:val="clear" w:color="5B9BD5" w:fill="5B9BD5"/>
            <w:noWrap/>
            <w:vAlign w:val="bottom"/>
            <w:hideMark/>
          </w:tcPr>
          <w:p w14:paraId="6FC11D0F" w14:textId="77777777" w:rsidR="000956AF" w:rsidRPr="000956AF" w:rsidRDefault="000956AF" w:rsidP="000956AF">
            <w:pPr>
              <w:rPr>
                <w:lang w:val="en-GB"/>
              </w:rPr>
            </w:pPr>
            <w:r w:rsidRPr="000956AF">
              <w:rPr>
                <w:lang w:val="en-GB"/>
              </w:rPr>
              <w:t>-0.15</w:t>
            </w:r>
          </w:p>
        </w:tc>
        <w:tc>
          <w:tcPr>
            <w:tcW w:w="889" w:type="dxa"/>
            <w:tcBorders>
              <w:top w:val="nil"/>
              <w:left w:val="nil"/>
              <w:bottom w:val="nil"/>
              <w:right w:val="nil"/>
            </w:tcBorders>
            <w:shd w:val="clear" w:color="5B9BD5" w:fill="5B9BD5"/>
            <w:noWrap/>
            <w:vAlign w:val="bottom"/>
            <w:hideMark/>
          </w:tcPr>
          <w:p w14:paraId="5E84B804" w14:textId="77777777" w:rsidR="000956AF" w:rsidRPr="000956AF" w:rsidRDefault="000956AF" w:rsidP="000956AF">
            <w:pPr>
              <w:rPr>
                <w:lang w:val="en-GB"/>
              </w:rPr>
            </w:pPr>
            <w:r w:rsidRPr="000956AF">
              <w:rPr>
                <w:lang w:val="en-GB"/>
              </w:rPr>
              <w:t>-127.41</w:t>
            </w:r>
          </w:p>
        </w:tc>
        <w:tc>
          <w:tcPr>
            <w:tcW w:w="995" w:type="dxa"/>
            <w:tcBorders>
              <w:top w:val="nil"/>
              <w:left w:val="nil"/>
              <w:bottom w:val="nil"/>
              <w:right w:val="nil"/>
            </w:tcBorders>
            <w:shd w:val="clear" w:color="5B9BD5" w:fill="5B9BD5"/>
            <w:noWrap/>
            <w:vAlign w:val="bottom"/>
            <w:hideMark/>
          </w:tcPr>
          <w:p w14:paraId="24945D21" w14:textId="77777777" w:rsidR="000956AF" w:rsidRPr="000956AF" w:rsidRDefault="000956AF" w:rsidP="000956AF">
            <w:pPr>
              <w:rPr>
                <w:lang w:val="en-GB"/>
              </w:rPr>
            </w:pPr>
            <w:r w:rsidRPr="000956AF">
              <w:rPr>
                <w:lang w:val="en-GB"/>
              </w:rPr>
              <w:t>411.67</w:t>
            </w:r>
          </w:p>
        </w:tc>
        <w:tc>
          <w:tcPr>
            <w:tcW w:w="889" w:type="dxa"/>
            <w:tcBorders>
              <w:top w:val="nil"/>
              <w:left w:val="nil"/>
              <w:bottom w:val="nil"/>
              <w:right w:val="nil"/>
            </w:tcBorders>
            <w:shd w:val="clear" w:color="5B9BD5" w:fill="5B9BD5"/>
            <w:noWrap/>
            <w:vAlign w:val="bottom"/>
            <w:hideMark/>
          </w:tcPr>
          <w:p w14:paraId="6AC56F23" w14:textId="77777777" w:rsidR="000956AF" w:rsidRPr="000956AF" w:rsidRDefault="000956AF" w:rsidP="000956AF">
            <w:pPr>
              <w:rPr>
                <w:lang w:val="en-GB"/>
              </w:rPr>
            </w:pPr>
            <w:r w:rsidRPr="000956AF">
              <w:rPr>
                <w:lang w:val="en-GB"/>
              </w:rPr>
              <w:t>-376.18</w:t>
            </w:r>
          </w:p>
        </w:tc>
        <w:tc>
          <w:tcPr>
            <w:tcW w:w="946" w:type="dxa"/>
            <w:tcBorders>
              <w:top w:val="nil"/>
              <w:left w:val="nil"/>
              <w:bottom w:val="nil"/>
              <w:right w:val="nil"/>
            </w:tcBorders>
            <w:shd w:val="clear" w:color="5B9BD5" w:fill="5B9BD5"/>
            <w:noWrap/>
            <w:vAlign w:val="bottom"/>
            <w:hideMark/>
          </w:tcPr>
          <w:p w14:paraId="33457BBD" w14:textId="77777777" w:rsidR="000956AF" w:rsidRPr="000956AF" w:rsidRDefault="000956AF" w:rsidP="000956AF">
            <w:pPr>
              <w:rPr>
                <w:b/>
                <w:bCs/>
                <w:lang w:val="en-GB"/>
              </w:rPr>
            </w:pPr>
            <w:r w:rsidRPr="000956AF">
              <w:rPr>
                <w:b/>
                <w:bCs/>
                <w:lang w:val="en-GB"/>
              </w:rPr>
              <w:t>1367.44</w:t>
            </w:r>
          </w:p>
        </w:tc>
        <w:tc>
          <w:tcPr>
            <w:tcW w:w="995" w:type="dxa"/>
            <w:tcBorders>
              <w:top w:val="nil"/>
              <w:left w:val="nil"/>
              <w:bottom w:val="nil"/>
              <w:right w:val="nil"/>
            </w:tcBorders>
            <w:shd w:val="clear" w:color="5B9BD5" w:fill="5B9BD5"/>
            <w:noWrap/>
            <w:vAlign w:val="bottom"/>
            <w:hideMark/>
          </w:tcPr>
          <w:p w14:paraId="0BA8DC67" w14:textId="77777777" w:rsidR="000956AF" w:rsidRPr="000956AF" w:rsidRDefault="000956AF" w:rsidP="000956AF">
            <w:pPr>
              <w:rPr>
                <w:lang w:val="en-GB"/>
              </w:rPr>
            </w:pPr>
            <w:r w:rsidRPr="000956AF">
              <w:rPr>
                <w:lang w:val="en-GB"/>
              </w:rPr>
              <w:t>441.70</w:t>
            </w:r>
          </w:p>
        </w:tc>
        <w:tc>
          <w:tcPr>
            <w:tcW w:w="946" w:type="dxa"/>
            <w:tcBorders>
              <w:top w:val="nil"/>
              <w:left w:val="nil"/>
              <w:bottom w:val="nil"/>
              <w:right w:val="nil"/>
            </w:tcBorders>
            <w:shd w:val="clear" w:color="5B9BD5" w:fill="5B9BD5"/>
            <w:noWrap/>
            <w:vAlign w:val="bottom"/>
            <w:hideMark/>
          </w:tcPr>
          <w:p w14:paraId="681C0D9E" w14:textId="77777777" w:rsidR="000956AF" w:rsidRPr="000956AF" w:rsidRDefault="000956AF" w:rsidP="000956AF">
            <w:pPr>
              <w:rPr>
                <w:b/>
                <w:bCs/>
                <w:lang w:val="en-GB"/>
              </w:rPr>
            </w:pPr>
            <w:r w:rsidRPr="000956AF">
              <w:rPr>
                <w:b/>
                <w:bCs/>
                <w:lang w:val="en-GB"/>
              </w:rPr>
              <w:t>713.24</w:t>
            </w:r>
          </w:p>
        </w:tc>
        <w:tc>
          <w:tcPr>
            <w:tcW w:w="995" w:type="dxa"/>
            <w:tcBorders>
              <w:top w:val="nil"/>
              <w:left w:val="nil"/>
              <w:bottom w:val="nil"/>
              <w:right w:val="nil"/>
            </w:tcBorders>
            <w:shd w:val="clear" w:color="5B9BD5" w:fill="5B9BD5"/>
            <w:noWrap/>
            <w:vAlign w:val="bottom"/>
            <w:hideMark/>
          </w:tcPr>
          <w:p w14:paraId="17435B11" w14:textId="77777777" w:rsidR="000956AF" w:rsidRPr="000956AF" w:rsidRDefault="000956AF" w:rsidP="000956AF">
            <w:pPr>
              <w:rPr>
                <w:lang w:val="en-GB"/>
              </w:rPr>
            </w:pPr>
            <w:r w:rsidRPr="000956AF">
              <w:rPr>
                <w:lang w:val="en-GB"/>
              </w:rPr>
              <w:t>109.08</w:t>
            </w:r>
          </w:p>
        </w:tc>
      </w:tr>
      <w:tr w:rsidR="000956AF" w:rsidRPr="000956AF" w14:paraId="66A43958" w14:textId="77777777" w:rsidTr="000956AF">
        <w:trPr>
          <w:trHeight w:val="283"/>
        </w:trPr>
        <w:tc>
          <w:tcPr>
            <w:tcW w:w="995" w:type="dxa"/>
            <w:tcBorders>
              <w:top w:val="nil"/>
              <w:left w:val="nil"/>
              <w:bottom w:val="nil"/>
              <w:right w:val="nil"/>
            </w:tcBorders>
            <w:shd w:val="clear" w:color="2F75B5" w:fill="2F75B5"/>
            <w:noWrap/>
            <w:vAlign w:val="bottom"/>
            <w:hideMark/>
          </w:tcPr>
          <w:p w14:paraId="150A1AA1" w14:textId="77777777" w:rsidR="000956AF" w:rsidRPr="000956AF" w:rsidRDefault="000956AF" w:rsidP="000956AF">
            <w:pPr>
              <w:rPr>
                <w:lang w:val="en-GB"/>
              </w:rPr>
            </w:pPr>
            <w:r w:rsidRPr="000956AF">
              <w:rPr>
                <w:lang w:val="en-GB"/>
              </w:rPr>
              <w:t>2.19</w:t>
            </w:r>
          </w:p>
        </w:tc>
        <w:tc>
          <w:tcPr>
            <w:tcW w:w="995" w:type="dxa"/>
            <w:tcBorders>
              <w:top w:val="nil"/>
              <w:left w:val="nil"/>
              <w:bottom w:val="nil"/>
              <w:right w:val="nil"/>
            </w:tcBorders>
            <w:shd w:val="clear" w:color="2F75B5" w:fill="2F75B5"/>
            <w:noWrap/>
            <w:vAlign w:val="bottom"/>
            <w:hideMark/>
          </w:tcPr>
          <w:p w14:paraId="3FAC4D62" w14:textId="77777777" w:rsidR="000956AF" w:rsidRPr="000956AF" w:rsidRDefault="000956AF" w:rsidP="000956AF">
            <w:pPr>
              <w:rPr>
                <w:lang w:val="en-GB"/>
              </w:rPr>
            </w:pPr>
            <w:r w:rsidRPr="000956AF">
              <w:rPr>
                <w:lang w:val="en-GB"/>
              </w:rPr>
              <w:t>3.81</w:t>
            </w:r>
          </w:p>
        </w:tc>
        <w:tc>
          <w:tcPr>
            <w:tcW w:w="889" w:type="dxa"/>
            <w:tcBorders>
              <w:top w:val="nil"/>
              <w:left w:val="nil"/>
              <w:bottom w:val="nil"/>
              <w:right w:val="nil"/>
            </w:tcBorders>
            <w:shd w:val="clear" w:color="2F75B5" w:fill="2F75B5"/>
            <w:noWrap/>
            <w:vAlign w:val="bottom"/>
            <w:hideMark/>
          </w:tcPr>
          <w:p w14:paraId="50217999" w14:textId="77777777" w:rsidR="000956AF" w:rsidRPr="000956AF" w:rsidRDefault="000956AF" w:rsidP="000956AF">
            <w:pPr>
              <w:rPr>
                <w:lang w:val="en-GB"/>
              </w:rPr>
            </w:pPr>
            <w:r w:rsidRPr="000956AF">
              <w:rPr>
                <w:lang w:val="en-GB"/>
              </w:rPr>
              <w:t>-0.17</w:t>
            </w:r>
          </w:p>
        </w:tc>
        <w:tc>
          <w:tcPr>
            <w:tcW w:w="889" w:type="dxa"/>
            <w:tcBorders>
              <w:top w:val="nil"/>
              <w:left w:val="nil"/>
              <w:bottom w:val="nil"/>
              <w:right w:val="nil"/>
            </w:tcBorders>
            <w:shd w:val="clear" w:color="2F75B5" w:fill="2F75B5"/>
            <w:noWrap/>
            <w:vAlign w:val="bottom"/>
            <w:hideMark/>
          </w:tcPr>
          <w:p w14:paraId="2F42C9FC" w14:textId="77777777" w:rsidR="000956AF" w:rsidRPr="000956AF" w:rsidRDefault="000956AF" w:rsidP="000956AF">
            <w:pPr>
              <w:rPr>
                <w:lang w:val="en-GB"/>
              </w:rPr>
            </w:pPr>
            <w:r w:rsidRPr="000956AF">
              <w:rPr>
                <w:lang w:val="en-GB"/>
              </w:rPr>
              <w:t>-143.24</w:t>
            </w:r>
          </w:p>
        </w:tc>
        <w:tc>
          <w:tcPr>
            <w:tcW w:w="995" w:type="dxa"/>
            <w:tcBorders>
              <w:top w:val="nil"/>
              <w:left w:val="nil"/>
              <w:bottom w:val="nil"/>
              <w:right w:val="nil"/>
            </w:tcBorders>
            <w:shd w:val="clear" w:color="2F75B5" w:fill="2F75B5"/>
            <w:noWrap/>
            <w:vAlign w:val="bottom"/>
            <w:hideMark/>
          </w:tcPr>
          <w:p w14:paraId="304B9580" w14:textId="77777777" w:rsidR="000956AF" w:rsidRPr="000956AF" w:rsidRDefault="000956AF" w:rsidP="000956AF">
            <w:pPr>
              <w:rPr>
                <w:lang w:val="en-GB"/>
              </w:rPr>
            </w:pPr>
            <w:r w:rsidRPr="000956AF">
              <w:rPr>
                <w:lang w:val="en-GB"/>
              </w:rPr>
              <w:t>444.48</w:t>
            </w:r>
          </w:p>
        </w:tc>
        <w:tc>
          <w:tcPr>
            <w:tcW w:w="889" w:type="dxa"/>
            <w:tcBorders>
              <w:top w:val="nil"/>
              <w:left w:val="nil"/>
              <w:bottom w:val="nil"/>
              <w:right w:val="nil"/>
            </w:tcBorders>
            <w:shd w:val="clear" w:color="2F75B5" w:fill="2F75B5"/>
            <w:noWrap/>
            <w:vAlign w:val="bottom"/>
            <w:hideMark/>
          </w:tcPr>
          <w:p w14:paraId="5EB317E1" w14:textId="77777777" w:rsidR="000956AF" w:rsidRPr="000956AF" w:rsidRDefault="000956AF" w:rsidP="000956AF">
            <w:pPr>
              <w:rPr>
                <w:lang w:val="en-GB"/>
              </w:rPr>
            </w:pPr>
            <w:r w:rsidRPr="000956AF">
              <w:rPr>
                <w:lang w:val="en-GB"/>
              </w:rPr>
              <w:t>-519.41</w:t>
            </w:r>
          </w:p>
        </w:tc>
        <w:tc>
          <w:tcPr>
            <w:tcW w:w="946" w:type="dxa"/>
            <w:tcBorders>
              <w:top w:val="nil"/>
              <w:left w:val="nil"/>
              <w:bottom w:val="nil"/>
              <w:right w:val="nil"/>
            </w:tcBorders>
            <w:shd w:val="clear" w:color="2F75B5" w:fill="2F75B5"/>
            <w:noWrap/>
            <w:vAlign w:val="bottom"/>
            <w:hideMark/>
          </w:tcPr>
          <w:p w14:paraId="17A7FE6A" w14:textId="77777777" w:rsidR="000956AF" w:rsidRPr="000956AF" w:rsidRDefault="000956AF" w:rsidP="000956AF">
            <w:pPr>
              <w:rPr>
                <w:b/>
                <w:bCs/>
                <w:lang w:val="en-GB"/>
              </w:rPr>
            </w:pPr>
            <w:r w:rsidRPr="000956AF">
              <w:rPr>
                <w:b/>
                <w:bCs/>
                <w:lang w:val="en-GB"/>
              </w:rPr>
              <w:t>1811.92</w:t>
            </w:r>
          </w:p>
        </w:tc>
        <w:tc>
          <w:tcPr>
            <w:tcW w:w="995" w:type="dxa"/>
            <w:tcBorders>
              <w:top w:val="nil"/>
              <w:left w:val="nil"/>
              <w:bottom w:val="nil"/>
              <w:right w:val="nil"/>
            </w:tcBorders>
            <w:shd w:val="clear" w:color="2F75B5" w:fill="2F75B5"/>
            <w:noWrap/>
            <w:vAlign w:val="bottom"/>
            <w:hideMark/>
          </w:tcPr>
          <w:p w14:paraId="22D7DCA9" w14:textId="77777777" w:rsidR="000956AF" w:rsidRPr="000956AF" w:rsidRDefault="000956AF" w:rsidP="000956AF">
            <w:pPr>
              <w:rPr>
                <w:lang w:val="en-GB"/>
              </w:rPr>
            </w:pPr>
            <w:r w:rsidRPr="000956AF">
              <w:rPr>
                <w:lang w:val="en-GB"/>
              </w:rPr>
              <w:t>778.23</w:t>
            </w:r>
          </w:p>
        </w:tc>
        <w:tc>
          <w:tcPr>
            <w:tcW w:w="946" w:type="dxa"/>
            <w:tcBorders>
              <w:top w:val="nil"/>
              <w:left w:val="nil"/>
              <w:bottom w:val="nil"/>
              <w:right w:val="nil"/>
            </w:tcBorders>
            <w:shd w:val="clear" w:color="2F75B5" w:fill="2F75B5"/>
            <w:noWrap/>
            <w:vAlign w:val="bottom"/>
            <w:hideMark/>
          </w:tcPr>
          <w:p w14:paraId="4E39030E" w14:textId="77777777" w:rsidR="000956AF" w:rsidRPr="000956AF" w:rsidRDefault="000956AF" w:rsidP="000956AF">
            <w:pPr>
              <w:rPr>
                <w:b/>
                <w:bCs/>
                <w:lang w:val="en-GB"/>
              </w:rPr>
            </w:pPr>
            <w:r w:rsidRPr="000956AF">
              <w:rPr>
                <w:b/>
                <w:bCs/>
                <w:lang w:val="en-GB"/>
              </w:rPr>
              <w:t>929.00</w:t>
            </w:r>
          </w:p>
        </w:tc>
        <w:tc>
          <w:tcPr>
            <w:tcW w:w="995" w:type="dxa"/>
            <w:tcBorders>
              <w:top w:val="nil"/>
              <w:left w:val="nil"/>
              <w:bottom w:val="nil"/>
              <w:right w:val="nil"/>
            </w:tcBorders>
            <w:shd w:val="clear" w:color="2F75B5" w:fill="2F75B5"/>
            <w:noWrap/>
            <w:vAlign w:val="bottom"/>
            <w:hideMark/>
          </w:tcPr>
          <w:p w14:paraId="7C370ABF" w14:textId="77777777" w:rsidR="000956AF" w:rsidRPr="000956AF" w:rsidRDefault="000956AF" w:rsidP="000956AF">
            <w:pPr>
              <w:rPr>
                <w:lang w:val="en-GB"/>
              </w:rPr>
            </w:pPr>
            <w:r w:rsidRPr="000956AF">
              <w:rPr>
                <w:lang w:val="en-GB"/>
              </w:rPr>
              <w:t>201.66</w:t>
            </w:r>
          </w:p>
        </w:tc>
      </w:tr>
      <w:tr w:rsidR="000956AF" w:rsidRPr="000956AF" w14:paraId="4A4C0B3A" w14:textId="77777777" w:rsidTr="000956AF">
        <w:trPr>
          <w:trHeight w:val="283"/>
        </w:trPr>
        <w:tc>
          <w:tcPr>
            <w:tcW w:w="995" w:type="dxa"/>
            <w:tcBorders>
              <w:top w:val="nil"/>
              <w:left w:val="nil"/>
              <w:bottom w:val="nil"/>
              <w:right w:val="nil"/>
            </w:tcBorders>
            <w:shd w:val="clear" w:color="5B9BD5" w:fill="5B9BD5"/>
            <w:noWrap/>
            <w:vAlign w:val="bottom"/>
            <w:hideMark/>
          </w:tcPr>
          <w:p w14:paraId="4538DDD4" w14:textId="77777777" w:rsidR="000956AF" w:rsidRPr="000956AF" w:rsidRDefault="000956AF" w:rsidP="000956AF">
            <w:pPr>
              <w:rPr>
                <w:lang w:val="en-GB"/>
              </w:rPr>
            </w:pPr>
            <w:r w:rsidRPr="000956AF">
              <w:rPr>
                <w:lang w:val="en-GB"/>
              </w:rPr>
              <w:t>2.19</w:t>
            </w:r>
          </w:p>
        </w:tc>
        <w:tc>
          <w:tcPr>
            <w:tcW w:w="995" w:type="dxa"/>
            <w:tcBorders>
              <w:top w:val="nil"/>
              <w:left w:val="nil"/>
              <w:bottom w:val="nil"/>
              <w:right w:val="nil"/>
            </w:tcBorders>
            <w:shd w:val="clear" w:color="5B9BD5" w:fill="5B9BD5"/>
            <w:noWrap/>
            <w:vAlign w:val="bottom"/>
            <w:hideMark/>
          </w:tcPr>
          <w:p w14:paraId="31A2E755" w14:textId="77777777" w:rsidR="000956AF" w:rsidRPr="000956AF" w:rsidRDefault="000956AF" w:rsidP="000956AF">
            <w:pPr>
              <w:rPr>
                <w:lang w:val="en-GB"/>
              </w:rPr>
            </w:pPr>
            <w:r w:rsidRPr="000956AF">
              <w:rPr>
                <w:lang w:val="en-GB"/>
              </w:rPr>
              <w:t>3.57</w:t>
            </w:r>
          </w:p>
        </w:tc>
        <w:tc>
          <w:tcPr>
            <w:tcW w:w="889" w:type="dxa"/>
            <w:tcBorders>
              <w:top w:val="nil"/>
              <w:left w:val="nil"/>
              <w:bottom w:val="nil"/>
              <w:right w:val="nil"/>
            </w:tcBorders>
            <w:shd w:val="clear" w:color="5B9BD5" w:fill="5B9BD5"/>
            <w:noWrap/>
            <w:vAlign w:val="bottom"/>
            <w:hideMark/>
          </w:tcPr>
          <w:p w14:paraId="51916F23" w14:textId="77777777" w:rsidR="000956AF" w:rsidRPr="000956AF" w:rsidRDefault="000956AF" w:rsidP="000956AF">
            <w:pPr>
              <w:rPr>
                <w:lang w:val="en-GB"/>
              </w:rPr>
            </w:pPr>
            <w:r w:rsidRPr="000956AF">
              <w:rPr>
                <w:lang w:val="en-GB"/>
              </w:rPr>
              <w:t>-0.20</w:t>
            </w:r>
          </w:p>
        </w:tc>
        <w:tc>
          <w:tcPr>
            <w:tcW w:w="889" w:type="dxa"/>
            <w:tcBorders>
              <w:top w:val="nil"/>
              <w:left w:val="nil"/>
              <w:bottom w:val="nil"/>
              <w:right w:val="nil"/>
            </w:tcBorders>
            <w:shd w:val="clear" w:color="5B9BD5" w:fill="5B9BD5"/>
            <w:noWrap/>
            <w:vAlign w:val="bottom"/>
            <w:hideMark/>
          </w:tcPr>
          <w:p w14:paraId="53616196" w14:textId="77777777" w:rsidR="000956AF" w:rsidRPr="000956AF" w:rsidRDefault="000956AF" w:rsidP="000956AF">
            <w:pPr>
              <w:rPr>
                <w:lang w:val="en-GB"/>
              </w:rPr>
            </w:pPr>
            <w:r w:rsidRPr="000956AF">
              <w:rPr>
                <w:lang w:val="en-GB"/>
              </w:rPr>
              <w:t>-156.81</w:t>
            </w:r>
          </w:p>
        </w:tc>
        <w:tc>
          <w:tcPr>
            <w:tcW w:w="995" w:type="dxa"/>
            <w:tcBorders>
              <w:top w:val="nil"/>
              <w:left w:val="nil"/>
              <w:bottom w:val="nil"/>
              <w:right w:val="nil"/>
            </w:tcBorders>
            <w:shd w:val="clear" w:color="5B9BD5" w:fill="5B9BD5"/>
            <w:noWrap/>
            <w:vAlign w:val="bottom"/>
            <w:hideMark/>
          </w:tcPr>
          <w:p w14:paraId="59E9A975" w14:textId="77777777" w:rsidR="000956AF" w:rsidRPr="000956AF" w:rsidRDefault="000956AF" w:rsidP="000956AF">
            <w:pPr>
              <w:rPr>
                <w:lang w:val="en-GB"/>
              </w:rPr>
            </w:pPr>
            <w:r w:rsidRPr="000956AF">
              <w:rPr>
                <w:lang w:val="en-GB"/>
              </w:rPr>
              <w:t>473.45</w:t>
            </w:r>
          </w:p>
        </w:tc>
        <w:tc>
          <w:tcPr>
            <w:tcW w:w="889" w:type="dxa"/>
            <w:tcBorders>
              <w:top w:val="nil"/>
              <w:left w:val="nil"/>
              <w:bottom w:val="nil"/>
              <w:right w:val="nil"/>
            </w:tcBorders>
            <w:shd w:val="clear" w:color="5B9BD5" w:fill="5B9BD5"/>
            <w:noWrap/>
            <w:vAlign w:val="bottom"/>
            <w:hideMark/>
          </w:tcPr>
          <w:p w14:paraId="7416D1E8" w14:textId="77777777" w:rsidR="000956AF" w:rsidRPr="000956AF" w:rsidRDefault="000956AF" w:rsidP="000956AF">
            <w:pPr>
              <w:rPr>
                <w:lang w:val="en-GB"/>
              </w:rPr>
            </w:pPr>
            <w:r w:rsidRPr="000956AF">
              <w:rPr>
                <w:lang w:val="en-GB"/>
              </w:rPr>
              <w:t>-676.22</w:t>
            </w:r>
          </w:p>
        </w:tc>
        <w:tc>
          <w:tcPr>
            <w:tcW w:w="946" w:type="dxa"/>
            <w:tcBorders>
              <w:top w:val="nil"/>
              <w:left w:val="nil"/>
              <w:bottom w:val="nil"/>
              <w:right w:val="nil"/>
            </w:tcBorders>
            <w:shd w:val="clear" w:color="5B9BD5" w:fill="5B9BD5"/>
            <w:noWrap/>
            <w:vAlign w:val="bottom"/>
            <w:hideMark/>
          </w:tcPr>
          <w:p w14:paraId="2A7F9A68" w14:textId="77777777" w:rsidR="000956AF" w:rsidRPr="000956AF" w:rsidRDefault="000956AF" w:rsidP="000956AF">
            <w:pPr>
              <w:rPr>
                <w:b/>
                <w:bCs/>
                <w:lang w:val="en-GB"/>
              </w:rPr>
            </w:pPr>
            <w:r w:rsidRPr="000956AF">
              <w:rPr>
                <w:b/>
                <w:bCs/>
                <w:lang w:val="en-GB"/>
              </w:rPr>
              <w:t>2285.38</w:t>
            </w:r>
          </w:p>
        </w:tc>
        <w:tc>
          <w:tcPr>
            <w:tcW w:w="995" w:type="dxa"/>
            <w:tcBorders>
              <w:top w:val="nil"/>
              <w:left w:val="nil"/>
              <w:bottom w:val="nil"/>
              <w:right w:val="nil"/>
            </w:tcBorders>
            <w:shd w:val="clear" w:color="5B9BD5" w:fill="5B9BD5"/>
            <w:noWrap/>
            <w:vAlign w:val="bottom"/>
            <w:hideMark/>
          </w:tcPr>
          <w:p w14:paraId="7C535B9F" w14:textId="77777777" w:rsidR="000956AF" w:rsidRPr="000956AF" w:rsidRDefault="000956AF" w:rsidP="000956AF">
            <w:pPr>
              <w:rPr>
                <w:lang w:val="en-GB"/>
              </w:rPr>
            </w:pPr>
            <w:r w:rsidRPr="000956AF">
              <w:rPr>
                <w:lang w:val="en-GB"/>
              </w:rPr>
              <w:t>1224.15</w:t>
            </w:r>
          </w:p>
        </w:tc>
        <w:tc>
          <w:tcPr>
            <w:tcW w:w="946" w:type="dxa"/>
            <w:tcBorders>
              <w:top w:val="nil"/>
              <w:left w:val="nil"/>
              <w:bottom w:val="nil"/>
              <w:right w:val="nil"/>
            </w:tcBorders>
            <w:shd w:val="clear" w:color="5B9BD5" w:fill="5B9BD5"/>
            <w:noWrap/>
            <w:vAlign w:val="bottom"/>
            <w:hideMark/>
          </w:tcPr>
          <w:p w14:paraId="24EEECC8" w14:textId="77777777" w:rsidR="000956AF" w:rsidRPr="000956AF" w:rsidRDefault="000956AF" w:rsidP="000956AF">
            <w:pPr>
              <w:rPr>
                <w:b/>
                <w:bCs/>
                <w:lang w:val="en-GB"/>
              </w:rPr>
            </w:pPr>
            <w:r w:rsidRPr="000956AF">
              <w:rPr>
                <w:b/>
                <w:bCs/>
                <w:lang w:val="en-GB"/>
              </w:rPr>
              <w:t>1160.48</w:t>
            </w:r>
          </w:p>
        </w:tc>
        <w:tc>
          <w:tcPr>
            <w:tcW w:w="995" w:type="dxa"/>
            <w:tcBorders>
              <w:top w:val="nil"/>
              <w:left w:val="nil"/>
              <w:bottom w:val="nil"/>
              <w:right w:val="nil"/>
            </w:tcBorders>
            <w:shd w:val="clear" w:color="5B9BD5" w:fill="5B9BD5"/>
            <w:noWrap/>
            <w:vAlign w:val="bottom"/>
            <w:hideMark/>
          </w:tcPr>
          <w:p w14:paraId="7CFE7E9B" w14:textId="77777777" w:rsidR="000956AF" w:rsidRPr="000956AF" w:rsidRDefault="000956AF" w:rsidP="000956AF">
            <w:pPr>
              <w:rPr>
                <w:lang w:val="en-GB"/>
              </w:rPr>
            </w:pPr>
            <w:r w:rsidRPr="000956AF">
              <w:rPr>
                <w:lang w:val="en-GB"/>
              </w:rPr>
              <w:t>329.49</w:t>
            </w:r>
          </w:p>
        </w:tc>
      </w:tr>
      <w:tr w:rsidR="000956AF" w:rsidRPr="000956AF" w14:paraId="5BB94DAA" w14:textId="77777777" w:rsidTr="000956AF">
        <w:trPr>
          <w:trHeight w:val="283"/>
        </w:trPr>
        <w:tc>
          <w:tcPr>
            <w:tcW w:w="995" w:type="dxa"/>
            <w:tcBorders>
              <w:top w:val="nil"/>
              <w:left w:val="nil"/>
              <w:bottom w:val="nil"/>
              <w:right w:val="nil"/>
            </w:tcBorders>
            <w:shd w:val="clear" w:color="2F75B5" w:fill="2F75B5"/>
            <w:noWrap/>
            <w:vAlign w:val="bottom"/>
            <w:hideMark/>
          </w:tcPr>
          <w:p w14:paraId="625780EB" w14:textId="77777777" w:rsidR="000956AF" w:rsidRPr="000956AF" w:rsidRDefault="000956AF" w:rsidP="000956AF">
            <w:pPr>
              <w:rPr>
                <w:lang w:val="en-GB"/>
              </w:rPr>
            </w:pPr>
            <w:r w:rsidRPr="000956AF">
              <w:rPr>
                <w:lang w:val="en-GB"/>
              </w:rPr>
              <w:t>2.19</w:t>
            </w:r>
          </w:p>
        </w:tc>
        <w:tc>
          <w:tcPr>
            <w:tcW w:w="995" w:type="dxa"/>
            <w:tcBorders>
              <w:top w:val="nil"/>
              <w:left w:val="nil"/>
              <w:bottom w:val="nil"/>
              <w:right w:val="nil"/>
            </w:tcBorders>
            <w:shd w:val="clear" w:color="2F75B5" w:fill="2F75B5"/>
            <w:noWrap/>
            <w:vAlign w:val="bottom"/>
            <w:hideMark/>
          </w:tcPr>
          <w:p w14:paraId="51F990D6" w14:textId="77777777" w:rsidR="000956AF" w:rsidRPr="000956AF" w:rsidRDefault="000956AF" w:rsidP="000956AF">
            <w:pPr>
              <w:rPr>
                <w:lang w:val="en-GB"/>
              </w:rPr>
            </w:pPr>
            <w:r w:rsidRPr="000956AF">
              <w:rPr>
                <w:lang w:val="en-GB"/>
              </w:rPr>
              <w:t>3.32</w:t>
            </w:r>
          </w:p>
        </w:tc>
        <w:tc>
          <w:tcPr>
            <w:tcW w:w="889" w:type="dxa"/>
            <w:tcBorders>
              <w:top w:val="nil"/>
              <w:left w:val="nil"/>
              <w:bottom w:val="nil"/>
              <w:right w:val="nil"/>
            </w:tcBorders>
            <w:shd w:val="clear" w:color="2F75B5" w:fill="2F75B5"/>
            <w:noWrap/>
            <w:vAlign w:val="bottom"/>
            <w:hideMark/>
          </w:tcPr>
          <w:p w14:paraId="6E3636EF" w14:textId="77777777" w:rsidR="000956AF" w:rsidRPr="000956AF" w:rsidRDefault="000956AF" w:rsidP="000956AF">
            <w:pPr>
              <w:rPr>
                <w:lang w:val="en-GB"/>
              </w:rPr>
            </w:pPr>
            <w:r w:rsidRPr="000956AF">
              <w:rPr>
                <w:lang w:val="en-GB"/>
              </w:rPr>
              <w:t>-0.22</w:t>
            </w:r>
          </w:p>
        </w:tc>
        <w:tc>
          <w:tcPr>
            <w:tcW w:w="889" w:type="dxa"/>
            <w:tcBorders>
              <w:top w:val="nil"/>
              <w:left w:val="nil"/>
              <w:bottom w:val="nil"/>
              <w:right w:val="nil"/>
            </w:tcBorders>
            <w:shd w:val="clear" w:color="2F75B5" w:fill="2F75B5"/>
            <w:noWrap/>
            <w:vAlign w:val="bottom"/>
            <w:hideMark/>
          </w:tcPr>
          <w:p w14:paraId="30E65CD2" w14:textId="77777777" w:rsidR="000956AF" w:rsidRPr="000956AF" w:rsidRDefault="000956AF" w:rsidP="000956AF">
            <w:pPr>
              <w:rPr>
                <w:lang w:val="en-GB"/>
              </w:rPr>
            </w:pPr>
            <w:r w:rsidRPr="000956AF">
              <w:rPr>
                <w:lang w:val="en-GB"/>
              </w:rPr>
              <w:t>-168.53</w:t>
            </w:r>
          </w:p>
        </w:tc>
        <w:tc>
          <w:tcPr>
            <w:tcW w:w="995" w:type="dxa"/>
            <w:tcBorders>
              <w:top w:val="nil"/>
              <w:left w:val="nil"/>
              <w:bottom w:val="nil"/>
              <w:right w:val="nil"/>
            </w:tcBorders>
            <w:shd w:val="clear" w:color="2F75B5" w:fill="2F75B5"/>
            <w:noWrap/>
            <w:vAlign w:val="bottom"/>
            <w:hideMark/>
          </w:tcPr>
          <w:p w14:paraId="1083B0A5" w14:textId="77777777" w:rsidR="000956AF" w:rsidRPr="000956AF" w:rsidRDefault="000956AF" w:rsidP="000956AF">
            <w:pPr>
              <w:rPr>
                <w:lang w:val="en-GB"/>
              </w:rPr>
            </w:pPr>
            <w:r w:rsidRPr="000956AF">
              <w:rPr>
                <w:lang w:val="en-GB"/>
              </w:rPr>
              <w:t>499.49</w:t>
            </w:r>
          </w:p>
        </w:tc>
        <w:tc>
          <w:tcPr>
            <w:tcW w:w="889" w:type="dxa"/>
            <w:tcBorders>
              <w:top w:val="nil"/>
              <w:left w:val="nil"/>
              <w:bottom w:val="nil"/>
              <w:right w:val="nil"/>
            </w:tcBorders>
            <w:shd w:val="clear" w:color="2F75B5" w:fill="2F75B5"/>
            <w:noWrap/>
            <w:vAlign w:val="bottom"/>
            <w:hideMark/>
          </w:tcPr>
          <w:p w14:paraId="271C60F1" w14:textId="77777777" w:rsidR="000956AF" w:rsidRPr="000956AF" w:rsidRDefault="000956AF" w:rsidP="000956AF">
            <w:pPr>
              <w:rPr>
                <w:lang w:val="en-GB"/>
              </w:rPr>
            </w:pPr>
            <w:r w:rsidRPr="000956AF">
              <w:rPr>
                <w:lang w:val="en-GB"/>
              </w:rPr>
              <w:t>-844.75</w:t>
            </w:r>
          </w:p>
        </w:tc>
        <w:tc>
          <w:tcPr>
            <w:tcW w:w="946" w:type="dxa"/>
            <w:tcBorders>
              <w:top w:val="nil"/>
              <w:left w:val="nil"/>
              <w:bottom w:val="nil"/>
              <w:right w:val="nil"/>
            </w:tcBorders>
            <w:shd w:val="clear" w:color="2F75B5" w:fill="2F75B5"/>
            <w:noWrap/>
            <w:vAlign w:val="bottom"/>
            <w:hideMark/>
          </w:tcPr>
          <w:p w14:paraId="06BFBD78" w14:textId="77777777" w:rsidR="000956AF" w:rsidRPr="000956AF" w:rsidRDefault="000956AF" w:rsidP="000956AF">
            <w:pPr>
              <w:rPr>
                <w:b/>
                <w:bCs/>
                <w:lang w:val="en-GB"/>
              </w:rPr>
            </w:pPr>
            <w:r w:rsidRPr="000956AF">
              <w:rPr>
                <w:b/>
                <w:bCs/>
                <w:lang w:val="en-GB"/>
              </w:rPr>
              <w:t>2784.87</w:t>
            </w:r>
          </w:p>
        </w:tc>
        <w:tc>
          <w:tcPr>
            <w:tcW w:w="995" w:type="dxa"/>
            <w:tcBorders>
              <w:top w:val="nil"/>
              <w:left w:val="nil"/>
              <w:bottom w:val="nil"/>
              <w:right w:val="nil"/>
            </w:tcBorders>
            <w:shd w:val="clear" w:color="2F75B5" w:fill="2F75B5"/>
            <w:noWrap/>
            <w:vAlign w:val="bottom"/>
            <w:hideMark/>
          </w:tcPr>
          <w:p w14:paraId="04D455C0" w14:textId="77777777" w:rsidR="000956AF" w:rsidRPr="000956AF" w:rsidRDefault="000956AF" w:rsidP="000956AF">
            <w:pPr>
              <w:rPr>
                <w:lang w:val="en-GB"/>
              </w:rPr>
            </w:pPr>
            <w:r w:rsidRPr="000956AF">
              <w:rPr>
                <w:lang w:val="en-GB"/>
              </w:rPr>
              <w:t>1786.59</w:t>
            </w:r>
          </w:p>
        </w:tc>
        <w:tc>
          <w:tcPr>
            <w:tcW w:w="946" w:type="dxa"/>
            <w:tcBorders>
              <w:top w:val="nil"/>
              <w:left w:val="nil"/>
              <w:bottom w:val="nil"/>
              <w:right w:val="nil"/>
            </w:tcBorders>
            <w:shd w:val="clear" w:color="2F75B5" w:fill="2F75B5"/>
            <w:noWrap/>
            <w:vAlign w:val="bottom"/>
            <w:hideMark/>
          </w:tcPr>
          <w:p w14:paraId="60EA6038" w14:textId="77777777" w:rsidR="000956AF" w:rsidRPr="000956AF" w:rsidRDefault="000956AF" w:rsidP="000956AF">
            <w:pPr>
              <w:rPr>
                <w:b/>
                <w:bCs/>
                <w:lang w:val="en-GB"/>
              </w:rPr>
            </w:pPr>
            <w:r w:rsidRPr="000956AF">
              <w:rPr>
                <w:b/>
                <w:bCs/>
                <w:lang w:val="en-GB"/>
              </w:rPr>
              <w:t>1408.17</w:t>
            </w:r>
          </w:p>
        </w:tc>
        <w:tc>
          <w:tcPr>
            <w:tcW w:w="995" w:type="dxa"/>
            <w:tcBorders>
              <w:top w:val="nil"/>
              <w:left w:val="nil"/>
              <w:bottom w:val="nil"/>
              <w:right w:val="nil"/>
            </w:tcBorders>
            <w:shd w:val="clear" w:color="2F75B5" w:fill="2F75B5"/>
            <w:noWrap/>
            <w:vAlign w:val="bottom"/>
            <w:hideMark/>
          </w:tcPr>
          <w:p w14:paraId="1A7A2A66" w14:textId="77777777" w:rsidR="000956AF" w:rsidRPr="000956AF" w:rsidRDefault="000956AF" w:rsidP="000956AF">
            <w:pPr>
              <w:rPr>
                <w:lang w:val="en-GB"/>
              </w:rPr>
            </w:pPr>
            <w:r w:rsidRPr="000956AF">
              <w:rPr>
                <w:lang w:val="en-GB"/>
              </w:rPr>
              <w:t>495.91</w:t>
            </w:r>
          </w:p>
        </w:tc>
      </w:tr>
      <w:tr w:rsidR="000956AF" w:rsidRPr="000956AF" w14:paraId="41CDB1D1" w14:textId="77777777" w:rsidTr="000956AF">
        <w:trPr>
          <w:trHeight w:val="283"/>
        </w:trPr>
        <w:tc>
          <w:tcPr>
            <w:tcW w:w="995" w:type="dxa"/>
            <w:tcBorders>
              <w:top w:val="nil"/>
              <w:left w:val="nil"/>
              <w:bottom w:val="nil"/>
              <w:right w:val="nil"/>
            </w:tcBorders>
            <w:shd w:val="clear" w:color="5B9BD5" w:fill="5B9BD5"/>
            <w:noWrap/>
            <w:vAlign w:val="bottom"/>
            <w:hideMark/>
          </w:tcPr>
          <w:p w14:paraId="6EE55EF4" w14:textId="77777777" w:rsidR="000956AF" w:rsidRPr="000956AF" w:rsidRDefault="000956AF" w:rsidP="000956AF">
            <w:pPr>
              <w:rPr>
                <w:lang w:val="en-GB"/>
              </w:rPr>
            </w:pPr>
            <w:r w:rsidRPr="000956AF">
              <w:rPr>
                <w:lang w:val="en-GB"/>
              </w:rPr>
              <w:t>2.19</w:t>
            </w:r>
          </w:p>
        </w:tc>
        <w:tc>
          <w:tcPr>
            <w:tcW w:w="995" w:type="dxa"/>
            <w:tcBorders>
              <w:top w:val="nil"/>
              <w:left w:val="nil"/>
              <w:bottom w:val="nil"/>
              <w:right w:val="nil"/>
            </w:tcBorders>
            <w:shd w:val="clear" w:color="5B9BD5" w:fill="5B9BD5"/>
            <w:noWrap/>
            <w:vAlign w:val="bottom"/>
            <w:hideMark/>
          </w:tcPr>
          <w:p w14:paraId="70789B91" w14:textId="77777777" w:rsidR="000956AF" w:rsidRPr="000956AF" w:rsidRDefault="000956AF" w:rsidP="000956AF">
            <w:pPr>
              <w:rPr>
                <w:lang w:val="en-GB"/>
              </w:rPr>
            </w:pPr>
            <w:r w:rsidRPr="000956AF">
              <w:rPr>
                <w:lang w:val="en-GB"/>
              </w:rPr>
              <w:t>3.08</w:t>
            </w:r>
          </w:p>
        </w:tc>
        <w:tc>
          <w:tcPr>
            <w:tcW w:w="889" w:type="dxa"/>
            <w:tcBorders>
              <w:top w:val="nil"/>
              <w:left w:val="nil"/>
              <w:bottom w:val="nil"/>
              <w:right w:val="nil"/>
            </w:tcBorders>
            <w:shd w:val="clear" w:color="5B9BD5" w:fill="5B9BD5"/>
            <w:noWrap/>
            <w:vAlign w:val="bottom"/>
            <w:hideMark/>
          </w:tcPr>
          <w:p w14:paraId="5DF4FD4A" w14:textId="77777777" w:rsidR="000956AF" w:rsidRPr="000956AF" w:rsidRDefault="000956AF" w:rsidP="000956AF">
            <w:pPr>
              <w:rPr>
                <w:lang w:val="en-GB"/>
              </w:rPr>
            </w:pPr>
            <w:r w:rsidRPr="000956AF">
              <w:rPr>
                <w:lang w:val="en-GB"/>
              </w:rPr>
              <w:t>-0.24</w:t>
            </w:r>
          </w:p>
        </w:tc>
        <w:tc>
          <w:tcPr>
            <w:tcW w:w="889" w:type="dxa"/>
            <w:tcBorders>
              <w:top w:val="nil"/>
              <w:left w:val="nil"/>
              <w:bottom w:val="nil"/>
              <w:right w:val="nil"/>
            </w:tcBorders>
            <w:shd w:val="clear" w:color="5B9BD5" w:fill="5B9BD5"/>
            <w:noWrap/>
            <w:vAlign w:val="bottom"/>
            <w:hideMark/>
          </w:tcPr>
          <w:p w14:paraId="1AA5E437" w14:textId="77777777" w:rsidR="000956AF" w:rsidRPr="000956AF" w:rsidRDefault="000956AF" w:rsidP="000956AF">
            <w:pPr>
              <w:rPr>
                <w:lang w:val="en-GB"/>
              </w:rPr>
            </w:pPr>
            <w:r w:rsidRPr="000956AF">
              <w:rPr>
                <w:lang w:val="en-GB"/>
              </w:rPr>
              <w:t>-178.68</w:t>
            </w:r>
          </w:p>
        </w:tc>
        <w:tc>
          <w:tcPr>
            <w:tcW w:w="995" w:type="dxa"/>
            <w:tcBorders>
              <w:top w:val="nil"/>
              <w:left w:val="nil"/>
              <w:bottom w:val="nil"/>
              <w:right w:val="nil"/>
            </w:tcBorders>
            <w:shd w:val="clear" w:color="5B9BD5" w:fill="5B9BD5"/>
            <w:noWrap/>
            <w:vAlign w:val="bottom"/>
            <w:hideMark/>
          </w:tcPr>
          <w:p w14:paraId="6930CDC5" w14:textId="77777777" w:rsidR="000956AF" w:rsidRPr="000956AF" w:rsidRDefault="000956AF" w:rsidP="000956AF">
            <w:pPr>
              <w:rPr>
                <w:lang w:val="en-GB"/>
              </w:rPr>
            </w:pPr>
            <w:r w:rsidRPr="000956AF">
              <w:rPr>
                <w:lang w:val="en-GB"/>
              </w:rPr>
              <w:t>523.18</w:t>
            </w:r>
          </w:p>
        </w:tc>
        <w:tc>
          <w:tcPr>
            <w:tcW w:w="889" w:type="dxa"/>
            <w:tcBorders>
              <w:top w:val="nil"/>
              <w:left w:val="nil"/>
              <w:bottom w:val="nil"/>
              <w:right w:val="nil"/>
            </w:tcBorders>
            <w:shd w:val="clear" w:color="5B9BD5" w:fill="5B9BD5"/>
            <w:noWrap/>
            <w:vAlign w:val="bottom"/>
            <w:hideMark/>
          </w:tcPr>
          <w:p w14:paraId="1052FCD3" w14:textId="77777777" w:rsidR="000956AF" w:rsidRPr="000956AF" w:rsidRDefault="000956AF" w:rsidP="000956AF">
            <w:pPr>
              <w:rPr>
                <w:lang w:val="en-GB"/>
              </w:rPr>
            </w:pPr>
            <w:r w:rsidRPr="000956AF">
              <w:rPr>
                <w:lang w:val="en-GB"/>
              </w:rPr>
              <w:t>-1023.43</w:t>
            </w:r>
          </w:p>
        </w:tc>
        <w:tc>
          <w:tcPr>
            <w:tcW w:w="946" w:type="dxa"/>
            <w:tcBorders>
              <w:top w:val="nil"/>
              <w:left w:val="nil"/>
              <w:bottom w:val="nil"/>
              <w:right w:val="nil"/>
            </w:tcBorders>
            <w:shd w:val="clear" w:color="5B9BD5" w:fill="5B9BD5"/>
            <w:noWrap/>
            <w:vAlign w:val="bottom"/>
            <w:hideMark/>
          </w:tcPr>
          <w:p w14:paraId="5AB9E099" w14:textId="77777777" w:rsidR="000956AF" w:rsidRPr="000956AF" w:rsidRDefault="000956AF" w:rsidP="000956AF">
            <w:pPr>
              <w:rPr>
                <w:b/>
                <w:bCs/>
                <w:lang w:val="en-GB"/>
              </w:rPr>
            </w:pPr>
            <w:r w:rsidRPr="000956AF">
              <w:rPr>
                <w:b/>
                <w:bCs/>
                <w:lang w:val="en-GB"/>
              </w:rPr>
              <w:t>3308.05</w:t>
            </w:r>
          </w:p>
        </w:tc>
        <w:tc>
          <w:tcPr>
            <w:tcW w:w="995" w:type="dxa"/>
            <w:tcBorders>
              <w:top w:val="nil"/>
              <w:left w:val="nil"/>
              <w:bottom w:val="nil"/>
              <w:right w:val="nil"/>
            </w:tcBorders>
            <w:shd w:val="clear" w:color="5B9BD5" w:fill="5B9BD5"/>
            <w:noWrap/>
            <w:vAlign w:val="bottom"/>
            <w:hideMark/>
          </w:tcPr>
          <w:p w14:paraId="27EA4565" w14:textId="77777777" w:rsidR="000956AF" w:rsidRPr="000956AF" w:rsidRDefault="000956AF" w:rsidP="000956AF">
            <w:pPr>
              <w:rPr>
                <w:lang w:val="en-GB"/>
              </w:rPr>
            </w:pPr>
            <w:r w:rsidRPr="000956AF">
              <w:rPr>
                <w:lang w:val="en-GB"/>
              </w:rPr>
              <w:t>2471.96</w:t>
            </w:r>
          </w:p>
        </w:tc>
        <w:tc>
          <w:tcPr>
            <w:tcW w:w="946" w:type="dxa"/>
            <w:tcBorders>
              <w:top w:val="nil"/>
              <w:left w:val="nil"/>
              <w:bottom w:val="nil"/>
              <w:right w:val="nil"/>
            </w:tcBorders>
            <w:shd w:val="clear" w:color="5B9BD5" w:fill="5B9BD5"/>
            <w:noWrap/>
            <w:vAlign w:val="bottom"/>
            <w:hideMark/>
          </w:tcPr>
          <w:p w14:paraId="6174F82D" w14:textId="77777777" w:rsidR="000956AF" w:rsidRPr="000956AF" w:rsidRDefault="000956AF" w:rsidP="000956AF">
            <w:pPr>
              <w:rPr>
                <w:b/>
                <w:bCs/>
                <w:lang w:val="en-GB"/>
              </w:rPr>
            </w:pPr>
            <w:r w:rsidRPr="000956AF">
              <w:rPr>
                <w:b/>
                <w:bCs/>
                <w:lang w:val="en-GB"/>
              </w:rPr>
              <w:t>1672.57</w:t>
            </w:r>
          </w:p>
        </w:tc>
        <w:tc>
          <w:tcPr>
            <w:tcW w:w="995" w:type="dxa"/>
            <w:tcBorders>
              <w:top w:val="nil"/>
              <w:left w:val="nil"/>
              <w:bottom w:val="nil"/>
              <w:right w:val="nil"/>
            </w:tcBorders>
            <w:shd w:val="clear" w:color="5B9BD5" w:fill="5B9BD5"/>
            <w:noWrap/>
            <w:vAlign w:val="bottom"/>
            <w:hideMark/>
          </w:tcPr>
          <w:p w14:paraId="5F61B0EF" w14:textId="77777777" w:rsidR="000956AF" w:rsidRPr="000956AF" w:rsidRDefault="000956AF" w:rsidP="000956AF">
            <w:pPr>
              <w:rPr>
                <w:lang w:val="en-GB"/>
              </w:rPr>
            </w:pPr>
            <w:r w:rsidRPr="000956AF">
              <w:rPr>
                <w:lang w:val="en-GB"/>
              </w:rPr>
              <w:t>703.81</w:t>
            </w:r>
          </w:p>
        </w:tc>
      </w:tr>
      <w:tr w:rsidR="000956AF" w:rsidRPr="000956AF" w14:paraId="55E841B2" w14:textId="77777777" w:rsidTr="000956AF">
        <w:trPr>
          <w:trHeight w:val="283"/>
        </w:trPr>
        <w:tc>
          <w:tcPr>
            <w:tcW w:w="995" w:type="dxa"/>
            <w:tcBorders>
              <w:top w:val="nil"/>
              <w:left w:val="nil"/>
              <w:bottom w:val="nil"/>
              <w:right w:val="nil"/>
            </w:tcBorders>
            <w:shd w:val="clear" w:color="2F75B5" w:fill="2F75B5"/>
            <w:noWrap/>
            <w:vAlign w:val="bottom"/>
            <w:hideMark/>
          </w:tcPr>
          <w:p w14:paraId="0B2B7579" w14:textId="77777777" w:rsidR="000956AF" w:rsidRPr="000956AF" w:rsidRDefault="000956AF" w:rsidP="000956AF">
            <w:pPr>
              <w:rPr>
                <w:lang w:val="en-GB"/>
              </w:rPr>
            </w:pPr>
            <w:r w:rsidRPr="000956AF">
              <w:rPr>
                <w:lang w:val="en-GB"/>
              </w:rPr>
              <w:t>2.19</w:t>
            </w:r>
          </w:p>
        </w:tc>
        <w:tc>
          <w:tcPr>
            <w:tcW w:w="995" w:type="dxa"/>
            <w:tcBorders>
              <w:top w:val="nil"/>
              <w:left w:val="nil"/>
              <w:bottom w:val="nil"/>
              <w:right w:val="nil"/>
            </w:tcBorders>
            <w:shd w:val="clear" w:color="2F75B5" w:fill="2F75B5"/>
            <w:noWrap/>
            <w:vAlign w:val="bottom"/>
            <w:hideMark/>
          </w:tcPr>
          <w:p w14:paraId="1D464E91" w14:textId="77777777" w:rsidR="000956AF" w:rsidRPr="000956AF" w:rsidRDefault="000956AF" w:rsidP="000956AF">
            <w:pPr>
              <w:rPr>
                <w:lang w:val="en-GB"/>
              </w:rPr>
            </w:pPr>
            <w:r w:rsidRPr="000956AF">
              <w:rPr>
                <w:lang w:val="en-GB"/>
              </w:rPr>
              <w:t>2.83</w:t>
            </w:r>
          </w:p>
        </w:tc>
        <w:tc>
          <w:tcPr>
            <w:tcW w:w="889" w:type="dxa"/>
            <w:tcBorders>
              <w:top w:val="nil"/>
              <w:left w:val="nil"/>
              <w:bottom w:val="nil"/>
              <w:right w:val="nil"/>
            </w:tcBorders>
            <w:shd w:val="clear" w:color="2F75B5" w:fill="2F75B5"/>
            <w:noWrap/>
            <w:vAlign w:val="bottom"/>
            <w:hideMark/>
          </w:tcPr>
          <w:p w14:paraId="2D40DF94" w14:textId="77777777" w:rsidR="000956AF" w:rsidRPr="000956AF" w:rsidRDefault="000956AF" w:rsidP="000956AF">
            <w:pPr>
              <w:rPr>
                <w:lang w:val="en-GB"/>
              </w:rPr>
            </w:pPr>
            <w:r w:rsidRPr="000956AF">
              <w:rPr>
                <w:lang w:val="en-GB"/>
              </w:rPr>
              <w:t>-0.26</w:t>
            </w:r>
          </w:p>
        </w:tc>
        <w:tc>
          <w:tcPr>
            <w:tcW w:w="889" w:type="dxa"/>
            <w:tcBorders>
              <w:top w:val="nil"/>
              <w:left w:val="nil"/>
              <w:bottom w:val="nil"/>
              <w:right w:val="nil"/>
            </w:tcBorders>
            <w:shd w:val="clear" w:color="2F75B5" w:fill="2F75B5"/>
            <w:noWrap/>
            <w:vAlign w:val="bottom"/>
            <w:hideMark/>
          </w:tcPr>
          <w:p w14:paraId="2CCDEE82" w14:textId="77777777" w:rsidR="000956AF" w:rsidRPr="000956AF" w:rsidRDefault="000956AF" w:rsidP="000956AF">
            <w:pPr>
              <w:rPr>
                <w:lang w:val="en-GB"/>
              </w:rPr>
            </w:pPr>
            <w:r w:rsidRPr="000956AF">
              <w:rPr>
                <w:lang w:val="en-GB"/>
              </w:rPr>
              <w:t>-187.47</w:t>
            </w:r>
          </w:p>
        </w:tc>
        <w:tc>
          <w:tcPr>
            <w:tcW w:w="995" w:type="dxa"/>
            <w:tcBorders>
              <w:top w:val="nil"/>
              <w:left w:val="nil"/>
              <w:bottom w:val="nil"/>
              <w:right w:val="nil"/>
            </w:tcBorders>
            <w:shd w:val="clear" w:color="2F75B5" w:fill="2F75B5"/>
            <w:noWrap/>
            <w:vAlign w:val="bottom"/>
            <w:hideMark/>
          </w:tcPr>
          <w:p w14:paraId="7343BE7A" w14:textId="77777777" w:rsidR="000956AF" w:rsidRPr="000956AF" w:rsidRDefault="000956AF" w:rsidP="000956AF">
            <w:pPr>
              <w:rPr>
                <w:lang w:val="en-GB"/>
              </w:rPr>
            </w:pPr>
            <w:r w:rsidRPr="000956AF">
              <w:rPr>
                <w:lang w:val="en-GB"/>
              </w:rPr>
              <w:t>544.89</w:t>
            </w:r>
          </w:p>
        </w:tc>
        <w:tc>
          <w:tcPr>
            <w:tcW w:w="889" w:type="dxa"/>
            <w:tcBorders>
              <w:top w:val="nil"/>
              <w:left w:val="nil"/>
              <w:bottom w:val="nil"/>
              <w:right w:val="nil"/>
            </w:tcBorders>
            <w:shd w:val="clear" w:color="2F75B5" w:fill="2F75B5"/>
            <w:noWrap/>
            <w:vAlign w:val="bottom"/>
            <w:hideMark/>
          </w:tcPr>
          <w:p w14:paraId="08EF3294" w14:textId="77777777" w:rsidR="000956AF" w:rsidRPr="000956AF" w:rsidRDefault="000956AF" w:rsidP="000956AF">
            <w:pPr>
              <w:rPr>
                <w:lang w:val="en-GB"/>
              </w:rPr>
            </w:pPr>
            <w:r w:rsidRPr="000956AF">
              <w:rPr>
                <w:lang w:val="en-GB"/>
              </w:rPr>
              <w:t>-1210.89</w:t>
            </w:r>
          </w:p>
        </w:tc>
        <w:tc>
          <w:tcPr>
            <w:tcW w:w="946" w:type="dxa"/>
            <w:tcBorders>
              <w:top w:val="nil"/>
              <w:left w:val="nil"/>
              <w:bottom w:val="nil"/>
              <w:right w:val="nil"/>
            </w:tcBorders>
            <w:shd w:val="clear" w:color="2F75B5" w:fill="2F75B5"/>
            <w:noWrap/>
            <w:vAlign w:val="bottom"/>
            <w:hideMark/>
          </w:tcPr>
          <w:p w14:paraId="5B740CBD" w14:textId="77777777" w:rsidR="000956AF" w:rsidRPr="000956AF" w:rsidRDefault="000956AF" w:rsidP="000956AF">
            <w:pPr>
              <w:rPr>
                <w:b/>
                <w:bCs/>
                <w:lang w:val="en-GB"/>
              </w:rPr>
            </w:pPr>
            <w:r w:rsidRPr="000956AF">
              <w:rPr>
                <w:b/>
                <w:bCs/>
                <w:lang w:val="en-GB"/>
              </w:rPr>
              <w:t>3852.94</w:t>
            </w:r>
          </w:p>
        </w:tc>
        <w:tc>
          <w:tcPr>
            <w:tcW w:w="995" w:type="dxa"/>
            <w:tcBorders>
              <w:top w:val="nil"/>
              <w:left w:val="nil"/>
              <w:bottom w:val="nil"/>
              <w:right w:val="nil"/>
            </w:tcBorders>
            <w:shd w:val="clear" w:color="2F75B5" w:fill="2F75B5"/>
            <w:noWrap/>
            <w:vAlign w:val="bottom"/>
            <w:hideMark/>
          </w:tcPr>
          <w:p w14:paraId="0E19989D" w14:textId="77777777" w:rsidR="000956AF" w:rsidRPr="000956AF" w:rsidRDefault="000956AF" w:rsidP="000956AF">
            <w:pPr>
              <w:rPr>
                <w:lang w:val="en-GB"/>
              </w:rPr>
            </w:pPr>
            <w:r w:rsidRPr="000956AF">
              <w:rPr>
                <w:lang w:val="en-GB"/>
              </w:rPr>
              <w:t>3286.08</w:t>
            </w:r>
          </w:p>
        </w:tc>
        <w:tc>
          <w:tcPr>
            <w:tcW w:w="946" w:type="dxa"/>
            <w:tcBorders>
              <w:top w:val="nil"/>
              <w:left w:val="nil"/>
              <w:bottom w:val="nil"/>
              <w:right w:val="nil"/>
            </w:tcBorders>
            <w:shd w:val="clear" w:color="2F75B5" w:fill="2F75B5"/>
            <w:noWrap/>
            <w:vAlign w:val="bottom"/>
            <w:hideMark/>
          </w:tcPr>
          <w:p w14:paraId="07006C5F" w14:textId="77777777" w:rsidR="000956AF" w:rsidRPr="000956AF" w:rsidRDefault="000956AF" w:rsidP="000956AF">
            <w:pPr>
              <w:rPr>
                <w:b/>
                <w:bCs/>
                <w:lang w:val="en-GB"/>
              </w:rPr>
            </w:pPr>
            <w:r w:rsidRPr="000956AF">
              <w:rPr>
                <w:b/>
                <w:bCs/>
                <w:lang w:val="en-GB"/>
              </w:rPr>
              <w:t>1954.25</w:t>
            </w:r>
          </w:p>
        </w:tc>
        <w:tc>
          <w:tcPr>
            <w:tcW w:w="995" w:type="dxa"/>
            <w:tcBorders>
              <w:top w:val="nil"/>
              <w:left w:val="nil"/>
              <w:bottom w:val="nil"/>
              <w:right w:val="nil"/>
            </w:tcBorders>
            <w:shd w:val="clear" w:color="2F75B5" w:fill="2F75B5"/>
            <w:noWrap/>
            <w:vAlign w:val="bottom"/>
            <w:hideMark/>
          </w:tcPr>
          <w:p w14:paraId="364A27DE" w14:textId="77777777" w:rsidR="000956AF" w:rsidRPr="000956AF" w:rsidRDefault="000956AF" w:rsidP="000956AF">
            <w:pPr>
              <w:rPr>
                <w:lang w:val="en-GB"/>
              </w:rPr>
            </w:pPr>
            <w:r w:rsidRPr="000956AF">
              <w:rPr>
                <w:lang w:val="en-GB"/>
              </w:rPr>
              <w:t>955.68</w:t>
            </w:r>
          </w:p>
        </w:tc>
      </w:tr>
      <w:tr w:rsidR="000956AF" w:rsidRPr="000956AF" w14:paraId="4FD0E06C" w14:textId="77777777" w:rsidTr="000956AF">
        <w:trPr>
          <w:trHeight w:val="283"/>
        </w:trPr>
        <w:tc>
          <w:tcPr>
            <w:tcW w:w="995" w:type="dxa"/>
            <w:tcBorders>
              <w:top w:val="nil"/>
              <w:left w:val="nil"/>
              <w:bottom w:val="nil"/>
              <w:right w:val="nil"/>
            </w:tcBorders>
            <w:shd w:val="clear" w:color="5B9BD5" w:fill="5B9BD5"/>
            <w:noWrap/>
            <w:vAlign w:val="bottom"/>
            <w:hideMark/>
          </w:tcPr>
          <w:p w14:paraId="4A2D1F88" w14:textId="77777777" w:rsidR="000956AF" w:rsidRPr="000956AF" w:rsidRDefault="000956AF" w:rsidP="000956AF">
            <w:pPr>
              <w:rPr>
                <w:lang w:val="en-GB"/>
              </w:rPr>
            </w:pPr>
            <w:r w:rsidRPr="000956AF">
              <w:rPr>
                <w:lang w:val="en-GB"/>
              </w:rPr>
              <w:t>2.19</w:t>
            </w:r>
          </w:p>
        </w:tc>
        <w:tc>
          <w:tcPr>
            <w:tcW w:w="995" w:type="dxa"/>
            <w:tcBorders>
              <w:top w:val="nil"/>
              <w:left w:val="nil"/>
              <w:bottom w:val="nil"/>
              <w:right w:val="nil"/>
            </w:tcBorders>
            <w:shd w:val="clear" w:color="5B9BD5" w:fill="5B9BD5"/>
            <w:noWrap/>
            <w:vAlign w:val="bottom"/>
            <w:hideMark/>
          </w:tcPr>
          <w:p w14:paraId="401F8464" w14:textId="77777777" w:rsidR="000956AF" w:rsidRPr="000956AF" w:rsidRDefault="000956AF" w:rsidP="000956AF">
            <w:pPr>
              <w:rPr>
                <w:lang w:val="en-GB"/>
              </w:rPr>
            </w:pPr>
            <w:r w:rsidRPr="000956AF">
              <w:rPr>
                <w:lang w:val="en-GB"/>
              </w:rPr>
              <w:t>2.58</w:t>
            </w:r>
          </w:p>
        </w:tc>
        <w:tc>
          <w:tcPr>
            <w:tcW w:w="889" w:type="dxa"/>
            <w:tcBorders>
              <w:top w:val="nil"/>
              <w:left w:val="nil"/>
              <w:bottom w:val="nil"/>
              <w:right w:val="nil"/>
            </w:tcBorders>
            <w:shd w:val="clear" w:color="5B9BD5" w:fill="5B9BD5"/>
            <w:noWrap/>
            <w:vAlign w:val="bottom"/>
            <w:hideMark/>
          </w:tcPr>
          <w:p w14:paraId="1426BDF5" w14:textId="77777777" w:rsidR="000956AF" w:rsidRPr="000956AF" w:rsidRDefault="000956AF" w:rsidP="000956AF">
            <w:pPr>
              <w:rPr>
                <w:lang w:val="en-GB"/>
              </w:rPr>
            </w:pPr>
            <w:r w:rsidRPr="000956AF">
              <w:rPr>
                <w:lang w:val="en-GB"/>
              </w:rPr>
              <w:t>-0.28</w:t>
            </w:r>
          </w:p>
        </w:tc>
        <w:tc>
          <w:tcPr>
            <w:tcW w:w="889" w:type="dxa"/>
            <w:tcBorders>
              <w:top w:val="nil"/>
              <w:left w:val="nil"/>
              <w:bottom w:val="nil"/>
              <w:right w:val="nil"/>
            </w:tcBorders>
            <w:shd w:val="clear" w:color="5B9BD5" w:fill="5B9BD5"/>
            <w:noWrap/>
            <w:vAlign w:val="bottom"/>
            <w:hideMark/>
          </w:tcPr>
          <w:p w14:paraId="2D521A60" w14:textId="77777777" w:rsidR="000956AF" w:rsidRPr="000956AF" w:rsidRDefault="000956AF" w:rsidP="000956AF">
            <w:pPr>
              <w:rPr>
                <w:lang w:val="en-GB"/>
              </w:rPr>
            </w:pPr>
            <w:r w:rsidRPr="000956AF">
              <w:rPr>
                <w:lang w:val="en-GB"/>
              </w:rPr>
              <w:t>-195.05</w:t>
            </w:r>
          </w:p>
        </w:tc>
        <w:tc>
          <w:tcPr>
            <w:tcW w:w="995" w:type="dxa"/>
            <w:tcBorders>
              <w:top w:val="nil"/>
              <w:left w:val="nil"/>
              <w:bottom w:val="nil"/>
              <w:right w:val="nil"/>
            </w:tcBorders>
            <w:shd w:val="clear" w:color="5B9BD5" w:fill="5B9BD5"/>
            <w:noWrap/>
            <w:vAlign w:val="bottom"/>
            <w:hideMark/>
          </w:tcPr>
          <w:p w14:paraId="41CA9B75" w14:textId="77777777" w:rsidR="000956AF" w:rsidRPr="000956AF" w:rsidRDefault="000956AF" w:rsidP="000956AF">
            <w:pPr>
              <w:rPr>
                <w:lang w:val="en-GB"/>
              </w:rPr>
            </w:pPr>
            <w:r w:rsidRPr="000956AF">
              <w:rPr>
                <w:lang w:val="en-GB"/>
              </w:rPr>
              <w:t>564.89</w:t>
            </w:r>
          </w:p>
        </w:tc>
        <w:tc>
          <w:tcPr>
            <w:tcW w:w="889" w:type="dxa"/>
            <w:tcBorders>
              <w:top w:val="nil"/>
              <w:left w:val="nil"/>
              <w:bottom w:val="nil"/>
              <w:right w:val="nil"/>
            </w:tcBorders>
            <w:shd w:val="clear" w:color="5B9BD5" w:fill="5B9BD5"/>
            <w:noWrap/>
            <w:vAlign w:val="bottom"/>
            <w:hideMark/>
          </w:tcPr>
          <w:p w14:paraId="14BAB564" w14:textId="77777777" w:rsidR="000956AF" w:rsidRPr="000956AF" w:rsidRDefault="000956AF" w:rsidP="000956AF">
            <w:pPr>
              <w:rPr>
                <w:lang w:val="en-GB"/>
              </w:rPr>
            </w:pPr>
            <w:r w:rsidRPr="000956AF">
              <w:rPr>
                <w:lang w:val="en-GB"/>
              </w:rPr>
              <w:t>-1405.95</w:t>
            </w:r>
          </w:p>
        </w:tc>
        <w:tc>
          <w:tcPr>
            <w:tcW w:w="946" w:type="dxa"/>
            <w:tcBorders>
              <w:top w:val="nil"/>
              <w:left w:val="nil"/>
              <w:bottom w:val="nil"/>
              <w:right w:val="nil"/>
            </w:tcBorders>
            <w:shd w:val="clear" w:color="5B9BD5" w:fill="5B9BD5"/>
            <w:noWrap/>
            <w:vAlign w:val="bottom"/>
            <w:hideMark/>
          </w:tcPr>
          <w:p w14:paraId="59CD87A8" w14:textId="77777777" w:rsidR="000956AF" w:rsidRPr="000956AF" w:rsidRDefault="000956AF" w:rsidP="000956AF">
            <w:pPr>
              <w:rPr>
                <w:b/>
                <w:bCs/>
                <w:lang w:val="en-GB"/>
              </w:rPr>
            </w:pPr>
            <w:r w:rsidRPr="000956AF">
              <w:rPr>
                <w:b/>
                <w:bCs/>
                <w:lang w:val="en-GB"/>
              </w:rPr>
              <w:t>4417.84</w:t>
            </w:r>
          </w:p>
        </w:tc>
        <w:tc>
          <w:tcPr>
            <w:tcW w:w="995" w:type="dxa"/>
            <w:tcBorders>
              <w:top w:val="nil"/>
              <w:left w:val="nil"/>
              <w:bottom w:val="nil"/>
              <w:right w:val="nil"/>
            </w:tcBorders>
            <w:shd w:val="clear" w:color="5B9BD5" w:fill="5B9BD5"/>
            <w:noWrap/>
            <w:vAlign w:val="bottom"/>
            <w:hideMark/>
          </w:tcPr>
          <w:p w14:paraId="3CDA1910" w14:textId="77777777" w:rsidR="000956AF" w:rsidRPr="000956AF" w:rsidRDefault="000956AF" w:rsidP="000956AF">
            <w:pPr>
              <w:rPr>
                <w:lang w:val="en-GB"/>
              </w:rPr>
            </w:pPr>
            <w:r w:rsidRPr="000956AF">
              <w:rPr>
                <w:lang w:val="en-GB"/>
              </w:rPr>
              <w:t>4234.30</w:t>
            </w:r>
          </w:p>
        </w:tc>
        <w:tc>
          <w:tcPr>
            <w:tcW w:w="946" w:type="dxa"/>
            <w:tcBorders>
              <w:top w:val="nil"/>
              <w:left w:val="nil"/>
              <w:bottom w:val="nil"/>
              <w:right w:val="nil"/>
            </w:tcBorders>
            <w:shd w:val="clear" w:color="5B9BD5" w:fill="5B9BD5"/>
            <w:noWrap/>
            <w:vAlign w:val="bottom"/>
            <w:hideMark/>
          </w:tcPr>
          <w:p w14:paraId="16005D45" w14:textId="77777777" w:rsidR="000956AF" w:rsidRPr="000956AF" w:rsidRDefault="000956AF" w:rsidP="000956AF">
            <w:pPr>
              <w:rPr>
                <w:b/>
                <w:bCs/>
                <w:lang w:val="en-GB"/>
              </w:rPr>
            </w:pPr>
            <w:r w:rsidRPr="000956AF">
              <w:rPr>
                <w:b/>
                <w:bCs/>
                <w:lang w:val="en-GB"/>
              </w:rPr>
              <w:t>2253.79</w:t>
            </w:r>
          </w:p>
        </w:tc>
        <w:tc>
          <w:tcPr>
            <w:tcW w:w="995" w:type="dxa"/>
            <w:tcBorders>
              <w:top w:val="nil"/>
              <w:left w:val="nil"/>
              <w:bottom w:val="nil"/>
              <w:right w:val="nil"/>
            </w:tcBorders>
            <w:shd w:val="clear" w:color="5B9BD5" w:fill="5B9BD5"/>
            <w:noWrap/>
            <w:vAlign w:val="bottom"/>
            <w:hideMark/>
          </w:tcPr>
          <w:p w14:paraId="2706ED78" w14:textId="77777777" w:rsidR="000956AF" w:rsidRPr="000956AF" w:rsidRDefault="000956AF" w:rsidP="000956AF">
            <w:pPr>
              <w:rPr>
                <w:lang w:val="en-GB"/>
              </w:rPr>
            </w:pPr>
            <w:r w:rsidRPr="000956AF">
              <w:rPr>
                <w:lang w:val="en-GB"/>
              </w:rPr>
              <w:t>1253.68</w:t>
            </w:r>
          </w:p>
        </w:tc>
      </w:tr>
      <w:tr w:rsidR="000956AF" w:rsidRPr="000956AF" w14:paraId="7133B2F8" w14:textId="77777777" w:rsidTr="000956AF">
        <w:trPr>
          <w:trHeight w:val="283"/>
        </w:trPr>
        <w:tc>
          <w:tcPr>
            <w:tcW w:w="995" w:type="dxa"/>
            <w:tcBorders>
              <w:top w:val="nil"/>
              <w:left w:val="nil"/>
              <w:bottom w:val="nil"/>
              <w:right w:val="nil"/>
            </w:tcBorders>
            <w:shd w:val="clear" w:color="2F75B5" w:fill="2F75B5"/>
            <w:noWrap/>
            <w:vAlign w:val="bottom"/>
            <w:hideMark/>
          </w:tcPr>
          <w:p w14:paraId="1B3E622F" w14:textId="77777777" w:rsidR="000956AF" w:rsidRPr="000956AF" w:rsidRDefault="000956AF" w:rsidP="000956AF">
            <w:pPr>
              <w:rPr>
                <w:lang w:val="en-GB"/>
              </w:rPr>
            </w:pPr>
            <w:r w:rsidRPr="000956AF">
              <w:rPr>
                <w:lang w:val="en-GB"/>
              </w:rPr>
              <w:t>2.19</w:t>
            </w:r>
          </w:p>
        </w:tc>
        <w:tc>
          <w:tcPr>
            <w:tcW w:w="995" w:type="dxa"/>
            <w:tcBorders>
              <w:top w:val="nil"/>
              <w:left w:val="nil"/>
              <w:bottom w:val="nil"/>
              <w:right w:val="nil"/>
            </w:tcBorders>
            <w:shd w:val="clear" w:color="2F75B5" w:fill="2F75B5"/>
            <w:noWrap/>
            <w:vAlign w:val="bottom"/>
            <w:hideMark/>
          </w:tcPr>
          <w:p w14:paraId="43495B79" w14:textId="77777777" w:rsidR="000956AF" w:rsidRPr="000956AF" w:rsidRDefault="000956AF" w:rsidP="000956AF">
            <w:pPr>
              <w:rPr>
                <w:lang w:val="en-GB"/>
              </w:rPr>
            </w:pPr>
            <w:r w:rsidRPr="000956AF">
              <w:rPr>
                <w:lang w:val="en-GB"/>
              </w:rPr>
              <w:t>2.34</w:t>
            </w:r>
          </w:p>
        </w:tc>
        <w:tc>
          <w:tcPr>
            <w:tcW w:w="889" w:type="dxa"/>
            <w:tcBorders>
              <w:top w:val="nil"/>
              <w:left w:val="nil"/>
              <w:bottom w:val="nil"/>
              <w:right w:val="nil"/>
            </w:tcBorders>
            <w:shd w:val="clear" w:color="2F75B5" w:fill="2F75B5"/>
            <w:noWrap/>
            <w:vAlign w:val="bottom"/>
            <w:hideMark/>
          </w:tcPr>
          <w:p w14:paraId="704705D9" w14:textId="77777777" w:rsidR="000956AF" w:rsidRPr="000956AF" w:rsidRDefault="000956AF" w:rsidP="000956AF">
            <w:pPr>
              <w:rPr>
                <w:lang w:val="en-GB"/>
              </w:rPr>
            </w:pPr>
            <w:r w:rsidRPr="000956AF">
              <w:rPr>
                <w:lang w:val="en-GB"/>
              </w:rPr>
              <w:t>-0.30</w:t>
            </w:r>
          </w:p>
        </w:tc>
        <w:tc>
          <w:tcPr>
            <w:tcW w:w="889" w:type="dxa"/>
            <w:tcBorders>
              <w:top w:val="nil"/>
              <w:left w:val="nil"/>
              <w:bottom w:val="nil"/>
              <w:right w:val="nil"/>
            </w:tcBorders>
            <w:shd w:val="clear" w:color="2F75B5" w:fill="2F75B5"/>
            <w:noWrap/>
            <w:vAlign w:val="bottom"/>
            <w:hideMark/>
          </w:tcPr>
          <w:p w14:paraId="6FB84E50" w14:textId="77777777" w:rsidR="000956AF" w:rsidRPr="000956AF" w:rsidRDefault="000956AF" w:rsidP="000956AF">
            <w:pPr>
              <w:rPr>
                <w:lang w:val="en-GB"/>
              </w:rPr>
            </w:pPr>
            <w:r w:rsidRPr="000956AF">
              <w:rPr>
                <w:lang w:val="en-GB"/>
              </w:rPr>
              <w:t>-201.56</w:t>
            </w:r>
          </w:p>
        </w:tc>
        <w:tc>
          <w:tcPr>
            <w:tcW w:w="995" w:type="dxa"/>
            <w:tcBorders>
              <w:top w:val="nil"/>
              <w:left w:val="nil"/>
              <w:bottom w:val="nil"/>
              <w:right w:val="nil"/>
            </w:tcBorders>
            <w:shd w:val="clear" w:color="2F75B5" w:fill="2F75B5"/>
            <w:noWrap/>
            <w:vAlign w:val="bottom"/>
            <w:hideMark/>
          </w:tcPr>
          <w:p w14:paraId="0CA15644" w14:textId="77777777" w:rsidR="000956AF" w:rsidRPr="000956AF" w:rsidRDefault="000956AF" w:rsidP="000956AF">
            <w:pPr>
              <w:rPr>
                <w:lang w:val="en-GB"/>
              </w:rPr>
            </w:pPr>
            <w:r w:rsidRPr="000956AF">
              <w:rPr>
                <w:lang w:val="en-GB"/>
              </w:rPr>
              <w:t>583.37</w:t>
            </w:r>
          </w:p>
        </w:tc>
        <w:tc>
          <w:tcPr>
            <w:tcW w:w="889" w:type="dxa"/>
            <w:tcBorders>
              <w:top w:val="nil"/>
              <w:left w:val="nil"/>
              <w:bottom w:val="nil"/>
              <w:right w:val="nil"/>
            </w:tcBorders>
            <w:shd w:val="clear" w:color="2F75B5" w:fill="2F75B5"/>
            <w:noWrap/>
            <w:vAlign w:val="bottom"/>
            <w:hideMark/>
          </w:tcPr>
          <w:p w14:paraId="24772447" w14:textId="77777777" w:rsidR="000956AF" w:rsidRPr="000956AF" w:rsidRDefault="000956AF" w:rsidP="000956AF">
            <w:pPr>
              <w:rPr>
                <w:lang w:val="en-GB"/>
              </w:rPr>
            </w:pPr>
            <w:r w:rsidRPr="000956AF">
              <w:rPr>
                <w:lang w:val="en-GB"/>
              </w:rPr>
              <w:t>-1607.51</w:t>
            </w:r>
          </w:p>
        </w:tc>
        <w:tc>
          <w:tcPr>
            <w:tcW w:w="946" w:type="dxa"/>
            <w:tcBorders>
              <w:top w:val="nil"/>
              <w:left w:val="nil"/>
              <w:bottom w:val="nil"/>
              <w:right w:val="nil"/>
            </w:tcBorders>
            <w:shd w:val="clear" w:color="2F75B5" w:fill="2F75B5"/>
            <w:noWrap/>
            <w:vAlign w:val="bottom"/>
            <w:hideMark/>
          </w:tcPr>
          <w:p w14:paraId="09B78CC4" w14:textId="77777777" w:rsidR="000956AF" w:rsidRPr="000956AF" w:rsidRDefault="000956AF" w:rsidP="000956AF">
            <w:pPr>
              <w:rPr>
                <w:b/>
                <w:bCs/>
                <w:lang w:val="en-GB"/>
              </w:rPr>
            </w:pPr>
            <w:r w:rsidRPr="000956AF">
              <w:rPr>
                <w:b/>
                <w:bCs/>
                <w:lang w:val="en-GB"/>
              </w:rPr>
              <w:t>5001.21</w:t>
            </w:r>
          </w:p>
        </w:tc>
        <w:tc>
          <w:tcPr>
            <w:tcW w:w="995" w:type="dxa"/>
            <w:tcBorders>
              <w:top w:val="nil"/>
              <w:left w:val="nil"/>
              <w:bottom w:val="nil"/>
              <w:right w:val="nil"/>
            </w:tcBorders>
            <w:shd w:val="clear" w:color="2F75B5" w:fill="2F75B5"/>
            <w:noWrap/>
            <w:vAlign w:val="bottom"/>
            <w:hideMark/>
          </w:tcPr>
          <w:p w14:paraId="619FEDEE" w14:textId="77777777" w:rsidR="000956AF" w:rsidRPr="000956AF" w:rsidRDefault="000956AF" w:rsidP="000956AF">
            <w:pPr>
              <w:rPr>
                <w:lang w:val="en-GB"/>
              </w:rPr>
            </w:pPr>
            <w:r w:rsidRPr="000956AF">
              <w:rPr>
                <w:lang w:val="en-GB"/>
              </w:rPr>
              <w:t>5321.55</w:t>
            </w:r>
          </w:p>
        </w:tc>
        <w:tc>
          <w:tcPr>
            <w:tcW w:w="946" w:type="dxa"/>
            <w:tcBorders>
              <w:top w:val="nil"/>
              <w:left w:val="nil"/>
              <w:bottom w:val="nil"/>
              <w:right w:val="nil"/>
            </w:tcBorders>
            <w:shd w:val="clear" w:color="2F75B5" w:fill="2F75B5"/>
            <w:noWrap/>
            <w:vAlign w:val="bottom"/>
            <w:hideMark/>
          </w:tcPr>
          <w:p w14:paraId="4F779C2D" w14:textId="77777777" w:rsidR="000956AF" w:rsidRPr="000956AF" w:rsidRDefault="000956AF" w:rsidP="000956AF">
            <w:pPr>
              <w:rPr>
                <w:b/>
                <w:bCs/>
                <w:lang w:val="en-GB"/>
              </w:rPr>
            </w:pPr>
            <w:r w:rsidRPr="000956AF">
              <w:rPr>
                <w:b/>
                <w:bCs/>
                <w:lang w:val="en-GB"/>
              </w:rPr>
              <w:t>2571.80</w:t>
            </w:r>
          </w:p>
        </w:tc>
        <w:tc>
          <w:tcPr>
            <w:tcW w:w="995" w:type="dxa"/>
            <w:tcBorders>
              <w:top w:val="nil"/>
              <w:left w:val="nil"/>
              <w:bottom w:val="nil"/>
              <w:right w:val="nil"/>
            </w:tcBorders>
            <w:shd w:val="clear" w:color="2F75B5" w:fill="2F75B5"/>
            <w:noWrap/>
            <w:vAlign w:val="bottom"/>
            <w:hideMark/>
          </w:tcPr>
          <w:p w14:paraId="3AAF4696" w14:textId="77777777" w:rsidR="000956AF" w:rsidRPr="000956AF" w:rsidRDefault="000956AF" w:rsidP="000956AF">
            <w:pPr>
              <w:rPr>
                <w:lang w:val="en-GB"/>
              </w:rPr>
            </w:pPr>
            <w:r w:rsidRPr="000956AF">
              <w:rPr>
                <w:lang w:val="en-GB"/>
              </w:rPr>
              <w:t>1599.69</w:t>
            </w:r>
          </w:p>
        </w:tc>
      </w:tr>
      <w:tr w:rsidR="000956AF" w:rsidRPr="000956AF" w14:paraId="731F646D" w14:textId="77777777" w:rsidTr="000956AF">
        <w:trPr>
          <w:trHeight w:val="283"/>
        </w:trPr>
        <w:tc>
          <w:tcPr>
            <w:tcW w:w="995" w:type="dxa"/>
            <w:tcBorders>
              <w:top w:val="nil"/>
              <w:left w:val="nil"/>
              <w:bottom w:val="nil"/>
              <w:right w:val="nil"/>
            </w:tcBorders>
            <w:shd w:val="clear" w:color="5B9BD5" w:fill="5B9BD5"/>
            <w:noWrap/>
            <w:vAlign w:val="bottom"/>
            <w:hideMark/>
          </w:tcPr>
          <w:p w14:paraId="6765C30F" w14:textId="77777777" w:rsidR="000956AF" w:rsidRPr="000956AF" w:rsidRDefault="000956AF" w:rsidP="000956AF">
            <w:pPr>
              <w:rPr>
                <w:lang w:val="en-GB"/>
              </w:rPr>
            </w:pPr>
            <w:r w:rsidRPr="000956AF">
              <w:rPr>
                <w:lang w:val="en-GB"/>
              </w:rPr>
              <w:t>2.19</w:t>
            </w:r>
          </w:p>
        </w:tc>
        <w:tc>
          <w:tcPr>
            <w:tcW w:w="995" w:type="dxa"/>
            <w:tcBorders>
              <w:top w:val="nil"/>
              <w:left w:val="nil"/>
              <w:bottom w:val="nil"/>
              <w:right w:val="nil"/>
            </w:tcBorders>
            <w:shd w:val="clear" w:color="5B9BD5" w:fill="5B9BD5"/>
            <w:noWrap/>
            <w:vAlign w:val="bottom"/>
            <w:hideMark/>
          </w:tcPr>
          <w:p w14:paraId="45F9171A" w14:textId="77777777" w:rsidR="000956AF" w:rsidRPr="000956AF" w:rsidRDefault="000956AF" w:rsidP="000956AF">
            <w:pPr>
              <w:rPr>
                <w:lang w:val="en-GB"/>
              </w:rPr>
            </w:pPr>
            <w:r w:rsidRPr="000956AF">
              <w:rPr>
                <w:lang w:val="en-GB"/>
              </w:rPr>
              <w:t>2.09</w:t>
            </w:r>
          </w:p>
        </w:tc>
        <w:tc>
          <w:tcPr>
            <w:tcW w:w="889" w:type="dxa"/>
            <w:tcBorders>
              <w:top w:val="nil"/>
              <w:left w:val="nil"/>
              <w:bottom w:val="nil"/>
              <w:right w:val="nil"/>
            </w:tcBorders>
            <w:shd w:val="clear" w:color="5B9BD5" w:fill="5B9BD5"/>
            <w:noWrap/>
            <w:vAlign w:val="bottom"/>
            <w:hideMark/>
          </w:tcPr>
          <w:p w14:paraId="7FF8158F" w14:textId="77777777" w:rsidR="000956AF" w:rsidRPr="000956AF" w:rsidRDefault="000956AF" w:rsidP="000956AF">
            <w:pPr>
              <w:rPr>
                <w:lang w:val="en-GB"/>
              </w:rPr>
            </w:pPr>
            <w:r w:rsidRPr="000956AF">
              <w:rPr>
                <w:lang w:val="en-GB"/>
              </w:rPr>
              <w:t>-0.32</w:t>
            </w:r>
          </w:p>
        </w:tc>
        <w:tc>
          <w:tcPr>
            <w:tcW w:w="889" w:type="dxa"/>
            <w:tcBorders>
              <w:top w:val="nil"/>
              <w:left w:val="nil"/>
              <w:bottom w:val="nil"/>
              <w:right w:val="nil"/>
            </w:tcBorders>
            <w:shd w:val="clear" w:color="5B9BD5" w:fill="5B9BD5"/>
            <w:noWrap/>
            <w:vAlign w:val="bottom"/>
            <w:hideMark/>
          </w:tcPr>
          <w:p w14:paraId="6B601C56" w14:textId="77777777" w:rsidR="000956AF" w:rsidRPr="000956AF" w:rsidRDefault="000956AF" w:rsidP="000956AF">
            <w:pPr>
              <w:rPr>
                <w:lang w:val="en-GB"/>
              </w:rPr>
            </w:pPr>
            <w:r w:rsidRPr="000956AF">
              <w:rPr>
                <w:lang w:val="en-GB"/>
              </w:rPr>
              <w:t>-207.10</w:t>
            </w:r>
          </w:p>
        </w:tc>
        <w:tc>
          <w:tcPr>
            <w:tcW w:w="995" w:type="dxa"/>
            <w:tcBorders>
              <w:top w:val="nil"/>
              <w:left w:val="nil"/>
              <w:bottom w:val="nil"/>
              <w:right w:val="nil"/>
            </w:tcBorders>
            <w:shd w:val="clear" w:color="5B9BD5" w:fill="5B9BD5"/>
            <w:noWrap/>
            <w:vAlign w:val="bottom"/>
            <w:hideMark/>
          </w:tcPr>
          <w:p w14:paraId="612C0627" w14:textId="77777777" w:rsidR="000956AF" w:rsidRPr="000956AF" w:rsidRDefault="000956AF" w:rsidP="000956AF">
            <w:pPr>
              <w:rPr>
                <w:lang w:val="en-GB"/>
              </w:rPr>
            </w:pPr>
            <w:r w:rsidRPr="000956AF">
              <w:rPr>
                <w:lang w:val="en-GB"/>
              </w:rPr>
              <w:t>600.47</w:t>
            </w:r>
          </w:p>
        </w:tc>
        <w:tc>
          <w:tcPr>
            <w:tcW w:w="889" w:type="dxa"/>
            <w:tcBorders>
              <w:top w:val="nil"/>
              <w:left w:val="nil"/>
              <w:bottom w:val="nil"/>
              <w:right w:val="nil"/>
            </w:tcBorders>
            <w:shd w:val="clear" w:color="5B9BD5" w:fill="5B9BD5"/>
            <w:noWrap/>
            <w:vAlign w:val="bottom"/>
            <w:hideMark/>
          </w:tcPr>
          <w:p w14:paraId="70F4EA32" w14:textId="77777777" w:rsidR="000956AF" w:rsidRPr="000956AF" w:rsidRDefault="000956AF" w:rsidP="000956AF">
            <w:pPr>
              <w:rPr>
                <w:lang w:val="en-GB"/>
              </w:rPr>
            </w:pPr>
            <w:r w:rsidRPr="000956AF">
              <w:rPr>
                <w:lang w:val="en-GB"/>
              </w:rPr>
              <w:t>-1814.61</w:t>
            </w:r>
          </w:p>
        </w:tc>
        <w:tc>
          <w:tcPr>
            <w:tcW w:w="946" w:type="dxa"/>
            <w:tcBorders>
              <w:top w:val="nil"/>
              <w:left w:val="nil"/>
              <w:bottom w:val="nil"/>
              <w:right w:val="nil"/>
            </w:tcBorders>
            <w:shd w:val="clear" w:color="5B9BD5" w:fill="5B9BD5"/>
            <w:noWrap/>
            <w:vAlign w:val="bottom"/>
            <w:hideMark/>
          </w:tcPr>
          <w:p w14:paraId="7EC96CCE" w14:textId="77777777" w:rsidR="000956AF" w:rsidRPr="000956AF" w:rsidRDefault="000956AF" w:rsidP="000956AF">
            <w:pPr>
              <w:rPr>
                <w:b/>
                <w:bCs/>
                <w:lang w:val="en-GB"/>
              </w:rPr>
            </w:pPr>
            <w:r w:rsidRPr="000956AF">
              <w:rPr>
                <w:b/>
                <w:bCs/>
                <w:lang w:val="en-GB"/>
              </w:rPr>
              <w:t>5601.68</w:t>
            </w:r>
          </w:p>
        </w:tc>
        <w:tc>
          <w:tcPr>
            <w:tcW w:w="995" w:type="dxa"/>
            <w:tcBorders>
              <w:top w:val="nil"/>
              <w:left w:val="nil"/>
              <w:bottom w:val="nil"/>
              <w:right w:val="nil"/>
            </w:tcBorders>
            <w:shd w:val="clear" w:color="5B9BD5" w:fill="5B9BD5"/>
            <w:noWrap/>
            <w:vAlign w:val="bottom"/>
            <w:hideMark/>
          </w:tcPr>
          <w:p w14:paraId="106029BA" w14:textId="77777777" w:rsidR="000956AF" w:rsidRPr="000956AF" w:rsidRDefault="000956AF" w:rsidP="000956AF">
            <w:pPr>
              <w:rPr>
                <w:lang w:val="en-GB"/>
              </w:rPr>
            </w:pPr>
            <w:r w:rsidRPr="000956AF">
              <w:rPr>
                <w:lang w:val="en-GB"/>
              </w:rPr>
              <w:t>6552.36</w:t>
            </w:r>
          </w:p>
        </w:tc>
        <w:tc>
          <w:tcPr>
            <w:tcW w:w="946" w:type="dxa"/>
            <w:tcBorders>
              <w:top w:val="nil"/>
              <w:left w:val="nil"/>
              <w:bottom w:val="nil"/>
              <w:right w:val="nil"/>
            </w:tcBorders>
            <w:shd w:val="clear" w:color="5B9BD5" w:fill="5B9BD5"/>
            <w:noWrap/>
            <w:vAlign w:val="bottom"/>
            <w:hideMark/>
          </w:tcPr>
          <w:p w14:paraId="542D8708" w14:textId="77777777" w:rsidR="000956AF" w:rsidRPr="000956AF" w:rsidRDefault="000956AF" w:rsidP="000956AF">
            <w:pPr>
              <w:rPr>
                <w:b/>
                <w:bCs/>
                <w:lang w:val="en-GB"/>
              </w:rPr>
            </w:pPr>
            <w:r w:rsidRPr="000956AF">
              <w:rPr>
                <w:b/>
                <w:bCs/>
                <w:lang w:val="en-GB"/>
              </w:rPr>
              <w:t>2908.93</w:t>
            </w:r>
          </w:p>
        </w:tc>
        <w:tc>
          <w:tcPr>
            <w:tcW w:w="995" w:type="dxa"/>
            <w:tcBorders>
              <w:top w:val="nil"/>
              <w:left w:val="nil"/>
              <w:bottom w:val="nil"/>
              <w:right w:val="nil"/>
            </w:tcBorders>
            <w:shd w:val="clear" w:color="5B9BD5" w:fill="5B9BD5"/>
            <w:noWrap/>
            <w:vAlign w:val="bottom"/>
            <w:hideMark/>
          </w:tcPr>
          <w:p w14:paraId="71A21C2A" w14:textId="77777777" w:rsidR="000956AF" w:rsidRPr="000956AF" w:rsidRDefault="000956AF" w:rsidP="000956AF">
            <w:pPr>
              <w:rPr>
                <w:lang w:val="en-GB"/>
              </w:rPr>
            </w:pPr>
            <w:r w:rsidRPr="000956AF">
              <w:rPr>
                <w:lang w:val="en-GB"/>
              </w:rPr>
              <w:t>1995.31</w:t>
            </w:r>
          </w:p>
        </w:tc>
      </w:tr>
      <w:tr w:rsidR="000956AF" w:rsidRPr="000956AF" w14:paraId="2AF8DA31" w14:textId="77777777" w:rsidTr="000956AF">
        <w:trPr>
          <w:trHeight w:val="283"/>
        </w:trPr>
        <w:tc>
          <w:tcPr>
            <w:tcW w:w="995" w:type="dxa"/>
            <w:tcBorders>
              <w:top w:val="nil"/>
              <w:left w:val="nil"/>
              <w:bottom w:val="nil"/>
              <w:right w:val="nil"/>
            </w:tcBorders>
            <w:shd w:val="clear" w:color="2F75B5" w:fill="2F75B5"/>
            <w:noWrap/>
            <w:vAlign w:val="bottom"/>
            <w:hideMark/>
          </w:tcPr>
          <w:p w14:paraId="165C9C77" w14:textId="77777777" w:rsidR="000956AF" w:rsidRPr="000956AF" w:rsidRDefault="000956AF" w:rsidP="000956AF">
            <w:pPr>
              <w:rPr>
                <w:lang w:val="en-GB"/>
              </w:rPr>
            </w:pPr>
            <w:r w:rsidRPr="000956AF">
              <w:rPr>
                <w:lang w:val="en-GB"/>
              </w:rPr>
              <w:t>2.19</w:t>
            </w:r>
          </w:p>
        </w:tc>
        <w:tc>
          <w:tcPr>
            <w:tcW w:w="995" w:type="dxa"/>
            <w:tcBorders>
              <w:top w:val="nil"/>
              <w:left w:val="nil"/>
              <w:bottom w:val="nil"/>
              <w:right w:val="nil"/>
            </w:tcBorders>
            <w:shd w:val="clear" w:color="2F75B5" w:fill="2F75B5"/>
            <w:noWrap/>
            <w:vAlign w:val="bottom"/>
            <w:hideMark/>
          </w:tcPr>
          <w:p w14:paraId="79EB463C" w14:textId="77777777" w:rsidR="000956AF" w:rsidRPr="000956AF" w:rsidRDefault="000956AF" w:rsidP="000956AF">
            <w:pPr>
              <w:rPr>
                <w:lang w:val="en-GB"/>
              </w:rPr>
            </w:pPr>
            <w:r w:rsidRPr="000956AF">
              <w:rPr>
                <w:lang w:val="en-GB"/>
              </w:rPr>
              <w:t>1.85</w:t>
            </w:r>
          </w:p>
        </w:tc>
        <w:tc>
          <w:tcPr>
            <w:tcW w:w="889" w:type="dxa"/>
            <w:tcBorders>
              <w:top w:val="nil"/>
              <w:left w:val="nil"/>
              <w:bottom w:val="nil"/>
              <w:right w:val="nil"/>
            </w:tcBorders>
            <w:shd w:val="clear" w:color="2F75B5" w:fill="2F75B5"/>
            <w:noWrap/>
            <w:vAlign w:val="bottom"/>
            <w:hideMark/>
          </w:tcPr>
          <w:p w14:paraId="51F2772A" w14:textId="77777777" w:rsidR="000956AF" w:rsidRPr="000956AF" w:rsidRDefault="000956AF" w:rsidP="000956AF">
            <w:pPr>
              <w:rPr>
                <w:lang w:val="en-GB"/>
              </w:rPr>
            </w:pPr>
            <w:r w:rsidRPr="000956AF">
              <w:rPr>
                <w:lang w:val="en-GB"/>
              </w:rPr>
              <w:t>-0.35</w:t>
            </w:r>
          </w:p>
        </w:tc>
        <w:tc>
          <w:tcPr>
            <w:tcW w:w="889" w:type="dxa"/>
            <w:tcBorders>
              <w:top w:val="nil"/>
              <w:left w:val="nil"/>
              <w:bottom w:val="nil"/>
              <w:right w:val="nil"/>
            </w:tcBorders>
            <w:shd w:val="clear" w:color="2F75B5" w:fill="2F75B5"/>
            <w:noWrap/>
            <w:vAlign w:val="bottom"/>
            <w:hideMark/>
          </w:tcPr>
          <w:p w14:paraId="5DD25A67" w14:textId="77777777" w:rsidR="000956AF" w:rsidRPr="000956AF" w:rsidRDefault="000956AF" w:rsidP="000956AF">
            <w:pPr>
              <w:rPr>
                <w:lang w:val="en-GB"/>
              </w:rPr>
            </w:pPr>
            <w:r w:rsidRPr="000956AF">
              <w:rPr>
                <w:lang w:val="en-GB"/>
              </w:rPr>
              <w:t>-211.74</w:t>
            </w:r>
          </w:p>
        </w:tc>
        <w:tc>
          <w:tcPr>
            <w:tcW w:w="995" w:type="dxa"/>
            <w:tcBorders>
              <w:top w:val="nil"/>
              <w:left w:val="nil"/>
              <w:bottom w:val="nil"/>
              <w:right w:val="nil"/>
            </w:tcBorders>
            <w:shd w:val="clear" w:color="2F75B5" w:fill="2F75B5"/>
            <w:noWrap/>
            <w:vAlign w:val="bottom"/>
            <w:hideMark/>
          </w:tcPr>
          <w:p w14:paraId="69E2FA95" w14:textId="77777777" w:rsidR="000956AF" w:rsidRPr="000956AF" w:rsidRDefault="000956AF" w:rsidP="000956AF">
            <w:pPr>
              <w:rPr>
                <w:lang w:val="en-GB"/>
              </w:rPr>
            </w:pPr>
            <w:r w:rsidRPr="000956AF">
              <w:rPr>
                <w:lang w:val="en-GB"/>
              </w:rPr>
              <w:t>616.30</w:t>
            </w:r>
          </w:p>
        </w:tc>
        <w:tc>
          <w:tcPr>
            <w:tcW w:w="889" w:type="dxa"/>
            <w:tcBorders>
              <w:top w:val="nil"/>
              <w:left w:val="nil"/>
              <w:bottom w:val="nil"/>
              <w:right w:val="nil"/>
            </w:tcBorders>
            <w:shd w:val="clear" w:color="2F75B5" w:fill="2F75B5"/>
            <w:noWrap/>
            <w:vAlign w:val="bottom"/>
            <w:hideMark/>
          </w:tcPr>
          <w:p w14:paraId="43B405D0" w14:textId="77777777" w:rsidR="000956AF" w:rsidRPr="000956AF" w:rsidRDefault="000956AF" w:rsidP="000956AF">
            <w:pPr>
              <w:rPr>
                <w:lang w:val="en-GB"/>
              </w:rPr>
            </w:pPr>
            <w:r w:rsidRPr="000956AF">
              <w:rPr>
                <w:lang w:val="en-GB"/>
              </w:rPr>
              <w:t>-2026.34</w:t>
            </w:r>
          </w:p>
        </w:tc>
        <w:tc>
          <w:tcPr>
            <w:tcW w:w="946" w:type="dxa"/>
            <w:tcBorders>
              <w:top w:val="nil"/>
              <w:left w:val="nil"/>
              <w:bottom w:val="nil"/>
              <w:right w:val="nil"/>
            </w:tcBorders>
            <w:shd w:val="clear" w:color="2F75B5" w:fill="2F75B5"/>
            <w:noWrap/>
            <w:vAlign w:val="bottom"/>
            <w:hideMark/>
          </w:tcPr>
          <w:p w14:paraId="6C4FD4AD" w14:textId="77777777" w:rsidR="000956AF" w:rsidRPr="000956AF" w:rsidRDefault="000956AF" w:rsidP="000956AF">
            <w:pPr>
              <w:rPr>
                <w:b/>
                <w:bCs/>
                <w:lang w:val="en-GB"/>
              </w:rPr>
            </w:pPr>
            <w:r w:rsidRPr="000956AF">
              <w:rPr>
                <w:b/>
                <w:bCs/>
                <w:lang w:val="en-GB"/>
              </w:rPr>
              <w:t>6217.98</w:t>
            </w:r>
          </w:p>
        </w:tc>
        <w:tc>
          <w:tcPr>
            <w:tcW w:w="995" w:type="dxa"/>
            <w:tcBorders>
              <w:top w:val="nil"/>
              <w:left w:val="nil"/>
              <w:bottom w:val="nil"/>
              <w:right w:val="nil"/>
            </w:tcBorders>
            <w:shd w:val="clear" w:color="2F75B5" w:fill="2F75B5"/>
            <w:noWrap/>
            <w:vAlign w:val="bottom"/>
            <w:hideMark/>
          </w:tcPr>
          <w:p w14:paraId="4D9EE210" w14:textId="77777777" w:rsidR="000956AF" w:rsidRPr="000956AF" w:rsidRDefault="000956AF" w:rsidP="000956AF">
            <w:pPr>
              <w:rPr>
                <w:lang w:val="en-GB"/>
              </w:rPr>
            </w:pPr>
            <w:r w:rsidRPr="000956AF">
              <w:rPr>
                <w:lang w:val="en-GB"/>
              </w:rPr>
              <w:t>7930.96</w:t>
            </w:r>
          </w:p>
        </w:tc>
        <w:tc>
          <w:tcPr>
            <w:tcW w:w="946" w:type="dxa"/>
            <w:tcBorders>
              <w:top w:val="nil"/>
              <w:left w:val="nil"/>
              <w:bottom w:val="nil"/>
              <w:right w:val="nil"/>
            </w:tcBorders>
            <w:shd w:val="clear" w:color="2F75B5" w:fill="2F75B5"/>
            <w:noWrap/>
            <w:vAlign w:val="bottom"/>
            <w:hideMark/>
          </w:tcPr>
          <w:p w14:paraId="63536B55" w14:textId="77777777" w:rsidR="000956AF" w:rsidRPr="000956AF" w:rsidRDefault="000956AF" w:rsidP="000956AF">
            <w:pPr>
              <w:rPr>
                <w:b/>
                <w:bCs/>
                <w:lang w:val="en-GB"/>
              </w:rPr>
            </w:pPr>
            <w:r w:rsidRPr="000956AF">
              <w:rPr>
                <w:b/>
                <w:bCs/>
                <w:lang w:val="en-GB"/>
              </w:rPr>
              <w:t>3265.83</w:t>
            </w:r>
          </w:p>
        </w:tc>
        <w:tc>
          <w:tcPr>
            <w:tcW w:w="995" w:type="dxa"/>
            <w:tcBorders>
              <w:top w:val="nil"/>
              <w:left w:val="nil"/>
              <w:bottom w:val="nil"/>
              <w:right w:val="nil"/>
            </w:tcBorders>
            <w:shd w:val="clear" w:color="2F75B5" w:fill="2F75B5"/>
            <w:noWrap/>
            <w:vAlign w:val="bottom"/>
            <w:hideMark/>
          </w:tcPr>
          <w:p w14:paraId="12498ED2" w14:textId="77777777" w:rsidR="000956AF" w:rsidRPr="000956AF" w:rsidRDefault="000956AF" w:rsidP="000956AF">
            <w:pPr>
              <w:rPr>
                <w:lang w:val="en-GB"/>
              </w:rPr>
            </w:pPr>
            <w:r w:rsidRPr="000956AF">
              <w:rPr>
                <w:lang w:val="en-GB"/>
              </w:rPr>
              <w:t>2441.89</w:t>
            </w:r>
          </w:p>
        </w:tc>
      </w:tr>
      <w:tr w:rsidR="000956AF" w:rsidRPr="000956AF" w14:paraId="3CD20DD0" w14:textId="77777777" w:rsidTr="000956AF">
        <w:trPr>
          <w:trHeight w:val="283"/>
        </w:trPr>
        <w:tc>
          <w:tcPr>
            <w:tcW w:w="995" w:type="dxa"/>
            <w:tcBorders>
              <w:top w:val="nil"/>
              <w:left w:val="nil"/>
              <w:bottom w:val="nil"/>
              <w:right w:val="nil"/>
            </w:tcBorders>
            <w:shd w:val="clear" w:color="5B9BD5" w:fill="5B9BD5"/>
            <w:noWrap/>
            <w:vAlign w:val="bottom"/>
            <w:hideMark/>
          </w:tcPr>
          <w:p w14:paraId="27D763B7" w14:textId="77777777" w:rsidR="000956AF" w:rsidRPr="000956AF" w:rsidRDefault="000956AF" w:rsidP="000956AF">
            <w:pPr>
              <w:rPr>
                <w:lang w:val="en-GB"/>
              </w:rPr>
            </w:pPr>
            <w:r w:rsidRPr="000956AF">
              <w:rPr>
                <w:lang w:val="en-GB"/>
              </w:rPr>
              <w:t>2.19</w:t>
            </w:r>
          </w:p>
        </w:tc>
        <w:tc>
          <w:tcPr>
            <w:tcW w:w="995" w:type="dxa"/>
            <w:tcBorders>
              <w:top w:val="nil"/>
              <w:left w:val="nil"/>
              <w:bottom w:val="nil"/>
              <w:right w:val="nil"/>
            </w:tcBorders>
            <w:shd w:val="clear" w:color="5B9BD5" w:fill="5B9BD5"/>
            <w:noWrap/>
            <w:vAlign w:val="bottom"/>
            <w:hideMark/>
          </w:tcPr>
          <w:p w14:paraId="0D193C20" w14:textId="77777777" w:rsidR="000956AF" w:rsidRPr="000956AF" w:rsidRDefault="000956AF" w:rsidP="000956AF">
            <w:pPr>
              <w:rPr>
                <w:lang w:val="en-GB"/>
              </w:rPr>
            </w:pPr>
            <w:r w:rsidRPr="000956AF">
              <w:rPr>
                <w:lang w:val="en-GB"/>
              </w:rPr>
              <w:t>1.60</w:t>
            </w:r>
          </w:p>
        </w:tc>
        <w:tc>
          <w:tcPr>
            <w:tcW w:w="889" w:type="dxa"/>
            <w:tcBorders>
              <w:top w:val="nil"/>
              <w:left w:val="nil"/>
              <w:bottom w:val="nil"/>
              <w:right w:val="nil"/>
            </w:tcBorders>
            <w:shd w:val="clear" w:color="5B9BD5" w:fill="5B9BD5"/>
            <w:noWrap/>
            <w:vAlign w:val="bottom"/>
            <w:hideMark/>
          </w:tcPr>
          <w:p w14:paraId="1C244688" w14:textId="77777777" w:rsidR="000956AF" w:rsidRPr="000956AF" w:rsidRDefault="000956AF" w:rsidP="000956AF">
            <w:pPr>
              <w:rPr>
                <w:lang w:val="en-GB"/>
              </w:rPr>
            </w:pPr>
            <w:r w:rsidRPr="000956AF">
              <w:rPr>
                <w:lang w:val="en-GB"/>
              </w:rPr>
              <w:t>-0.37</w:t>
            </w:r>
          </w:p>
        </w:tc>
        <w:tc>
          <w:tcPr>
            <w:tcW w:w="889" w:type="dxa"/>
            <w:tcBorders>
              <w:top w:val="nil"/>
              <w:left w:val="nil"/>
              <w:bottom w:val="nil"/>
              <w:right w:val="nil"/>
            </w:tcBorders>
            <w:shd w:val="clear" w:color="5B9BD5" w:fill="5B9BD5"/>
            <w:noWrap/>
            <w:vAlign w:val="bottom"/>
            <w:hideMark/>
          </w:tcPr>
          <w:p w14:paraId="36B29E02" w14:textId="77777777" w:rsidR="000956AF" w:rsidRPr="000956AF" w:rsidRDefault="000956AF" w:rsidP="000956AF">
            <w:pPr>
              <w:rPr>
                <w:lang w:val="en-GB"/>
              </w:rPr>
            </w:pPr>
            <w:r w:rsidRPr="000956AF">
              <w:rPr>
                <w:lang w:val="en-GB"/>
              </w:rPr>
              <w:t>-215.56</w:t>
            </w:r>
          </w:p>
        </w:tc>
        <w:tc>
          <w:tcPr>
            <w:tcW w:w="995" w:type="dxa"/>
            <w:tcBorders>
              <w:top w:val="nil"/>
              <w:left w:val="nil"/>
              <w:bottom w:val="nil"/>
              <w:right w:val="nil"/>
            </w:tcBorders>
            <w:shd w:val="clear" w:color="5B9BD5" w:fill="5B9BD5"/>
            <w:noWrap/>
            <w:vAlign w:val="bottom"/>
            <w:hideMark/>
          </w:tcPr>
          <w:p w14:paraId="7D647AF4" w14:textId="77777777" w:rsidR="000956AF" w:rsidRPr="000956AF" w:rsidRDefault="000956AF" w:rsidP="000956AF">
            <w:pPr>
              <w:rPr>
                <w:lang w:val="en-GB"/>
              </w:rPr>
            </w:pPr>
            <w:r w:rsidRPr="000956AF">
              <w:rPr>
                <w:lang w:val="en-GB"/>
              </w:rPr>
              <w:t>630.93</w:t>
            </w:r>
          </w:p>
        </w:tc>
        <w:tc>
          <w:tcPr>
            <w:tcW w:w="889" w:type="dxa"/>
            <w:tcBorders>
              <w:top w:val="nil"/>
              <w:left w:val="nil"/>
              <w:bottom w:val="nil"/>
              <w:right w:val="nil"/>
            </w:tcBorders>
            <w:shd w:val="clear" w:color="5B9BD5" w:fill="5B9BD5"/>
            <w:noWrap/>
            <w:vAlign w:val="bottom"/>
            <w:hideMark/>
          </w:tcPr>
          <w:p w14:paraId="12CDE6BE" w14:textId="77777777" w:rsidR="000956AF" w:rsidRPr="000956AF" w:rsidRDefault="000956AF" w:rsidP="000956AF">
            <w:pPr>
              <w:rPr>
                <w:lang w:val="en-GB"/>
              </w:rPr>
            </w:pPr>
            <w:r w:rsidRPr="000956AF">
              <w:rPr>
                <w:lang w:val="en-GB"/>
              </w:rPr>
              <w:t>-2186.15</w:t>
            </w:r>
          </w:p>
        </w:tc>
        <w:tc>
          <w:tcPr>
            <w:tcW w:w="946" w:type="dxa"/>
            <w:tcBorders>
              <w:top w:val="nil"/>
              <w:left w:val="nil"/>
              <w:bottom w:val="nil"/>
              <w:right w:val="nil"/>
            </w:tcBorders>
            <w:shd w:val="clear" w:color="5B9BD5" w:fill="5B9BD5"/>
            <w:noWrap/>
            <w:vAlign w:val="bottom"/>
            <w:hideMark/>
          </w:tcPr>
          <w:p w14:paraId="0019C37F" w14:textId="77777777" w:rsidR="000956AF" w:rsidRPr="000956AF" w:rsidRDefault="000956AF" w:rsidP="000956AF">
            <w:pPr>
              <w:rPr>
                <w:b/>
                <w:bCs/>
                <w:lang w:val="en-GB"/>
              </w:rPr>
            </w:pPr>
            <w:r w:rsidRPr="000956AF">
              <w:rPr>
                <w:b/>
                <w:bCs/>
                <w:lang w:val="en-GB"/>
              </w:rPr>
              <w:t>6510.84</w:t>
            </w:r>
          </w:p>
        </w:tc>
        <w:tc>
          <w:tcPr>
            <w:tcW w:w="995" w:type="dxa"/>
            <w:tcBorders>
              <w:top w:val="nil"/>
              <w:left w:val="nil"/>
              <w:bottom w:val="nil"/>
              <w:right w:val="nil"/>
            </w:tcBorders>
            <w:shd w:val="clear" w:color="5B9BD5" w:fill="5B9BD5"/>
            <w:noWrap/>
            <w:vAlign w:val="bottom"/>
            <w:hideMark/>
          </w:tcPr>
          <w:p w14:paraId="776D82A6" w14:textId="77777777" w:rsidR="000956AF" w:rsidRPr="000956AF" w:rsidRDefault="000956AF" w:rsidP="000956AF">
            <w:pPr>
              <w:rPr>
                <w:lang w:val="en-GB"/>
              </w:rPr>
            </w:pPr>
            <w:r w:rsidRPr="000956AF">
              <w:rPr>
                <w:lang w:val="en-GB"/>
              </w:rPr>
              <w:t>9400.94</w:t>
            </w:r>
          </w:p>
        </w:tc>
        <w:tc>
          <w:tcPr>
            <w:tcW w:w="946" w:type="dxa"/>
            <w:tcBorders>
              <w:top w:val="nil"/>
              <w:left w:val="nil"/>
              <w:bottom w:val="nil"/>
              <w:right w:val="nil"/>
            </w:tcBorders>
            <w:shd w:val="clear" w:color="5B9BD5" w:fill="5B9BD5"/>
            <w:noWrap/>
            <w:vAlign w:val="bottom"/>
            <w:hideMark/>
          </w:tcPr>
          <w:p w14:paraId="3F3A1E41" w14:textId="77777777" w:rsidR="000956AF" w:rsidRPr="000956AF" w:rsidRDefault="000956AF" w:rsidP="000956AF">
            <w:pPr>
              <w:rPr>
                <w:b/>
                <w:bCs/>
                <w:lang w:val="en-GB"/>
              </w:rPr>
            </w:pPr>
            <w:r w:rsidRPr="000956AF">
              <w:rPr>
                <w:b/>
                <w:bCs/>
                <w:lang w:val="en-GB"/>
              </w:rPr>
              <w:t>3641.42</w:t>
            </w:r>
          </w:p>
        </w:tc>
        <w:tc>
          <w:tcPr>
            <w:tcW w:w="995" w:type="dxa"/>
            <w:tcBorders>
              <w:top w:val="nil"/>
              <w:left w:val="nil"/>
              <w:bottom w:val="nil"/>
              <w:right w:val="nil"/>
            </w:tcBorders>
            <w:shd w:val="clear" w:color="5B9BD5" w:fill="5B9BD5"/>
            <w:noWrap/>
            <w:vAlign w:val="bottom"/>
            <w:hideMark/>
          </w:tcPr>
          <w:p w14:paraId="33A78625" w14:textId="77777777" w:rsidR="000956AF" w:rsidRPr="000956AF" w:rsidRDefault="000956AF" w:rsidP="000956AF">
            <w:pPr>
              <w:rPr>
                <w:lang w:val="en-GB"/>
              </w:rPr>
            </w:pPr>
            <w:r w:rsidRPr="000956AF">
              <w:rPr>
                <w:lang w:val="en-GB"/>
              </w:rPr>
              <w:t>2930.64</w:t>
            </w:r>
          </w:p>
        </w:tc>
      </w:tr>
      <w:tr w:rsidR="000956AF" w:rsidRPr="000956AF" w14:paraId="531F64C6" w14:textId="77777777" w:rsidTr="000956AF">
        <w:trPr>
          <w:trHeight w:val="283"/>
        </w:trPr>
        <w:tc>
          <w:tcPr>
            <w:tcW w:w="995" w:type="dxa"/>
            <w:tcBorders>
              <w:top w:val="nil"/>
              <w:left w:val="nil"/>
              <w:bottom w:val="nil"/>
              <w:right w:val="nil"/>
            </w:tcBorders>
            <w:shd w:val="clear" w:color="2F75B5" w:fill="2F75B5"/>
            <w:noWrap/>
            <w:vAlign w:val="bottom"/>
            <w:hideMark/>
          </w:tcPr>
          <w:p w14:paraId="6168AC44" w14:textId="77777777" w:rsidR="000956AF" w:rsidRPr="000956AF" w:rsidRDefault="000956AF" w:rsidP="000956AF">
            <w:pPr>
              <w:rPr>
                <w:lang w:val="en-GB"/>
              </w:rPr>
            </w:pPr>
            <w:r w:rsidRPr="000956AF">
              <w:rPr>
                <w:lang w:val="en-GB"/>
              </w:rPr>
              <w:t>2.19</w:t>
            </w:r>
          </w:p>
        </w:tc>
        <w:tc>
          <w:tcPr>
            <w:tcW w:w="995" w:type="dxa"/>
            <w:tcBorders>
              <w:top w:val="nil"/>
              <w:left w:val="nil"/>
              <w:bottom w:val="nil"/>
              <w:right w:val="nil"/>
            </w:tcBorders>
            <w:shd w:val="clear" w:color="2F75B5" w:fill="2F75B5"/>
            <w:noWrap/>
            <w:vAlign w:val="bottom"/>
            <w:hideMark/>
          </w:tcPr>
          <w:p w14:paraId="07A5A664" w14:textId="77777777" w:rsidR="000956AF" w:rsidRPr="000956AF" w:rsidRDefault="000956AF" w:rsidP="000956AF">
            <w:pPr>
              <w:rPr>
                <w:lang w:val="en-GB"/>
              </w:rPr>
            </w:pPr>
            <w:r w:rsidRPr="000956AF">
              <w:rPr>
                <w:lang w:val="en-GB"/>
              </w:rPr>
              <w:t>1.35</w:t>
            </w:r>
          </w:p>
        </w:tc>
        <w:tc>
          <w:tcPr>
            <w:tcW w:w="889" w:type="dxa"/>
            <w:tcBorders>
              <w:top w:val="nil"/>
              <w:left w:val="nil"/>
              <w:bottom w:val="nil"/>
              <w:right w:val="nil"/>
            </w:tcBorders>
            <w:shd w:val="clear" w:color="2F75B5" w:fill="2F75B5"/>
            <w:noWrap/>
            <w:vAlign w:val="bottom"/>
            <w:hideMark/>
          </w:tcPr>
          <w:p w14:paraId="78ECFD34" w14:textId="77777777" w:rsidR="000956AF" w:rsidRPr="000956AF" w:rsidRDefault="000956AF" w:rsidP="000956AF">
            <w:pPr>
              <w:rPr>
                <w:lang w:val="en-GB"/>
              </w:rPr>
            </w:pPr>
            <w:r w:rsidRPr="000956AF">
              <w:rPr>
                <w:lang w:val="en-GB"/>
              </w:rPr>
              <w:t>-0.39</w:t>
            </w:r>
          </w:p>
        </w:tc>
        <w:tc>
          <w:tcPr>
            <w:tcW w:w="889" w:type="dxa"/>
            <w:tcBorders>
              <w:top w:val="nil"/>
              <w:left w:val="nil"/>
              <w:bottom w:val="nil"/>
              <w:right w:val="nil"/>
            </w:tcBorders>
            <w:shd w:val="clear" w:color="2F75B5" w:fill="2F75B5"/>
            <w:noWrap/>
            <w:vAlign w:val="bottom"/>
            <w:hideMark/>
          </w:tcPr>
          <w:p w14:paraId="36BA9A8B" w14:textId="77777777" w:rsidR="000956AF" w:rsidRPr="000956AF" w:rsidRDefault="000956AF" w:rsidP="000956AF">
            <w:pPr>
              <w:rPr>
                <w:lang w:val="en-GB"/>
              </w:rPr>
            </w:pPr>
            <w:r w:rsidRPr="000956AF">
              <w:rPr>
                <w:lang w:val="en-GB"/>
              </w:rPr>
              <w:t>-218.62</w:t>
            </w:r>
          </w:p>
        </w:tc>
        <w:tc>
          <w:tcPr>
            <w:tcW w:w="995" w:type="dxa"/>
            <w:tcBorders>
              <w:top w:val="nil"/>
              <w:left w:val="nil"/>
              <w:bottom w:val="nil"/>
              <w:right w:val="nil"/>
            </w:tcBorders>
            <w:shd w:val="clear" w:color="2F75B5" w:fill="2F75B5"/>
            <w:noWrap/>
            <w:vAlign w:val="bottom"/>
            <w:hideMark/>
          </w:tcPr>
          <w:p w14:paraId="2FC79AA4" w14:textId="77777777" w:rsidR="000956AF" w:rsidRPr="000956AF" w:rsidRDefault="000956AF" w:rsidP="000956AF">
            <w:pPr>
              <w:rPr>
                <w:lang w:val="en-GB"/>
              </w:rPr>
            </w:pPr>
            <w:r w:rsidRPr="000956AF">
              <w:rPr>
                <w:lang w:val="en-GB"/>
              </w:rPr>
              <w:t>644.43</w:t>
            </w:r>
          </w:p>
        </w:tc>
        <w:tc>
          <w:tcPr>
            <w:tcW w:w="889" w:type="dxa"/>
            <w:tcBorders>
              <w:top w:val="nil"/>
              <w:left w:val="nil"/>
              <w:bottom w:val="nil"/>
              <w:right w:val="nil"/>
            </w:tcBorders>
            <w:shd w:val="clear" w:color="2F75B5" w:fill="2F75B5"/>
            <w:noWrap/>
            <w:vAlign w:val="bottom"/>
            <w:hideMark/>
          </w:tcPr>
          <w:p w14:paraId="17845EBF" w14:textId="77777777" w:rsidR="000956AF" w:rsidRPr="000956AF" w:rsidRDefault="000956AF" w:rsidP="000956AF">
            <w:pPr>
              <w:rPr>
                <w:lang w:val="en-GB"/>
              </w:rPr>
            </w:pPr>
            <w:r w:rsidRPr="000956AF">
              <w:rPr>
                <w:lang w:val="en-GB"/>
              </w:rPr>
              <w:t>-2349.01</w:t>
            </w:r>
          </w:p>
        </w:tc>
        <w:tc>
          <w:tcPr>
            <w:tcW w:w="946" w:type="dxa"/>
            <w:tcBorders>
              <w:top w:val="nil"/>
              <w:left w:val="nil"/>
              <w:bottom w:val="nil"/>
              <w:right w:val="nil"/>
            </w:tcBorders>
            <w:shd w:val="clear" w:color="2F75B5" w:fill="2F75B5"/>
            <w:noWrap/>
            <w:vAlign w:val="bottom"/>
            <w:hideMark/>
          </w:tcPr>
          <w:p w14:paraId="4C337EB5" w14:textId="77777777" w:rsidR="000956AF" w:rsidRPr="000956AF" w:rsidRDefault="000956AF" w:rsidP="000956AF">
            <w:pPr>
              <w:rPr>
                <w:b/>
                <w:bCs/>
                <w:lang w:val="en-GB"/>
              </w:rPr>
            </w:pPr>
            <w:r w:rsidRPr="000956AF">
              <w:rPr>
                <w:b/>
                <w:bCs/>
                <w:lang w:val="en-GB"/>
              </w:rPr>
              <w:t>6817.20</w:t>
            </w:r>
          </w:p>
        </w:tc>
        <w:tc>
          <w:tcPr>
            <w:tcW w:w="995" w:type="dxa"/>
            <w:tcBorders>
              <w:top w:val="nil"/>
              <w:left w:val="nil"/>
              <w:bottom w:val="nil"/>
              <w:right w:val="nil"/>
            </w:tcBorders>
            <w:shd w:val="clear" w:color="2F75B5" w:fill="2F75B5"/>
            <w:noWrap/>
            <w:vAlign w:val="bottom"/>
            <w:hideMark/>
          </w:tcPr>
          <w:p w14:paraId="6E90BDDE" w14:textId="77777777" w:rsidR="000956AF" w:rsidRPr="000956AF" w:rsidRDefault="000956AF" w:rsidP="000956AF">
            <w:pPr>
              <w:rPr>
                <w:lang w:val="en-GB"/>
              </w:rPr>
            </w:pPr>
            <w:r w:rsidRPr="000956AF">
              <w:rPr>
                <w:lang w:val="en-GB"/>
              </w:rPr>
              <w:t>10945.66</w:t>
            </w:r>
          </w:p>
        </w:tc>
        <w:tc>
          <w:tcPr>
            <w:tcW w:w="946" w:type="dxa"/>
            <w:tcBorders>
              <w:top w:val="nil"/>
              <w:left w:val="nil"/>
              <w:bottom w:val="nil"/>
              <w:right w:val="nil"/>
            </w:tcBorders>
            <w:shd w:val="clear" w:color="2F75B5" w:fill="2F75B5"/>
            <w:noWrap/>
            <w:vAlign w:val="bottom"/>
            <w:hideMark/>
          </w:tcPr>
          <w:p w14:paraId="41D0DEDE" w14:textId="77777777" w:rsidR="000956AF" w:rsidRPr="000956AF" w:rsidRDefault="000956AF" w:rsidP="000956AF">
            <w:pPr>
              <w:rPr>
                <w:b/>
                <w:bCs/>
                <w:lang w:val="en-GB"/>
              </w:rPr>
            </w:pPr>
            <w:r w:rsidRPr="000956AF">
              <w:rPr>
                <w:b/>
                <w:bCs/>
                <w:lang w:val="en-GB"/>
              </w:rPr>
              <w:t>4039.29</w:t>
            </w:r>
          </w:p>
        </w:tc>
        <w:tc>
          <w:tcPr>
            <w:tcW w:w="995" w:type="dxa"/>
            <w:tcBorders>
              <w:top w:val="nil"/>
              <w:left w:val="nil"/>
              <w:bottom w:val="nil"/>
              <w:right w:val="nil"/>
            </w:tcBorders>
            <w:shd w:val="clear" w:color="2F75B5" w:fill="2F75B5"/>
            <w:noWrap/>
            <w:vAlign w:val="bottom"/>
            <w:hideMark/>
          </w:tcPr>
          <w:p w14:paraId="0502AFD0" w14:textId="77777777" w:rsidR="000956AF" w:rsidRPr="000956AF" w:rsidRDefault="000956AF" w:rsidP="000956AF">
            <w:pPr>
              <w:rPr>
                <w:lang w:val="en-GB"/>
              </w:rPr>
            </w:pPr>
            <w:r w:rsidRPr="000956AF">
              <w:rPr>
                <w:lang w:val="en-GB"/>
              </w:rPr>
              <w:t>3459.15</w:t>
            </w:r>
          </w:p>
        </w:tc>
      </w:tr>
      <w:tr w:rsidR="000956AF" w:rsidRPr="000956AF" w14:paraId="766B43D7" w14:textId="77777777" w:rsidTr="000956AF">
        <w:trPr>
          <w:trHeight w:val="283"/>
        </w:trPr>
        <w:tc>
          <w:tcPr>
            <w:tcW w:w="995" w:type="dxa"/>
            <w:tcBorders>
              <w:top w:val="nil"/>
              <w:left w:val="nil"/>
              <w:bottom w:val="nil"/>
              <w:right w:val="nil"/>
            </w:tcBorders>
            <w:shd w:val="clear" w:color="5B9BD5" w:fill="5B9BD5"/>
            <w:noWrap/>
            <w:vAlign w:val="bottom"/>
            <w:hideMark/>
          </w:tcPr>
          <w:p w14:paraId="7669F231" w14:textId="77777777" w:rsidR="000956AF" w:rsidRPr="000956AF" w:rsidRDefault="000956AF" w:rsidP="000956AF">
            <w:pPr>
              <w:rPr>
                <w:lang w:val="en-GB"/>
              </w:rPr>
            </w:pPr>
            <w:r w:rsidRPr="000956AF">
              <w:rPr>
                <w:lang w:val="en-GB"/>
              </w:rPr>
              <w:t>2.19</w:t>
            </w:r>
          </w:p>
        </w:tc>
        <w:tc>
          <w:tcPr>
            <w:tcW w:w="995" w:type="dxa"/>
            <w:tcBorders>
              <w:top w:val="nil"/>
              <w:left w:val="nil"/>
              <w:bottom w:val="nil"/>
              <w:right w:val="nil"/>
            </w:tcBorders>
            <w:shd w:val="clear" w:color="5B9BD5" w:fill="5B9BD5"/>
            <w:noWrap/>
            <w:vAlign w:val="bottom"/>
            <w:hideMark/>
          </w:tcPr>
          <w:p w14:paraId="597D4214" w14:textId="77777777" w:rsidR="000956AF" w:rsidRPr="000956AF" w:rsidRDefault="000956AF" w:rsidP="000956AF">
            <w:pPr>
              <w:rPr>
                <w:lang w:val="en-GB"/>
              </w:rPr>
            </w:pPr>
            <w:r w:rsidRPr="000956AF">
              <w:rPr>
                <w:lang w:val="en-GB"/>
              </w:rPr>
              <w:t>1.11</w:t>
            </w:r>
          </w:p>
        </w:tc>
        <w:tc>
          <w:tcPr>
            <w:tcW w:w="889" w:type="dxa"/>
            <w:tcBorders>
              <w:top w:val="nil"/>
              <w:left w:val="nil"/>
              <w:bottom w:val="nil"/>
              <w:right w:val="nil"/>
            </w:tcBorders>
            <w:shd w:val="clear" w:color="5B9BD5" w:fill="5B9BD5"/>
            <w:noWrap/>
            <w:vAlign w:val="bottom"/>
            <w:hideMark/>
          </w:tcPr>
          <w:p w14:paraId="355CD1E8" w14:textId="77777777" w:rsidR="000956AF" w:rsidRPr="000956AF" w:rsidRDefault="000956AF" w:rsidP="000956AF">
            <w:pPr>
              <w:rPr>
                <w:lang w:val="en-GB"/>
              </w:rPr>
            </w:pPr>
            <w:r w:rsidRPr="000956AF">
              <w:rPr>
                <w:lang w:val="en-GB"/>
              </w:rPr>
              <w:t>-0.41</w:t>
            </w:r>
          </w:p>
        </w:tc>
        <w:tc>
          <w:tcPr>
            <w:tcW w:w="889" w:type="dxa"/>
            <w:tcBorders>
              <w:top w:val="nil"/>
              <w:left w:val="nil"/>
              <w:bottom w:val="nil"/>
              <w:right w:val="nil"/>
            </w:tcBorders>
            <w:shd w:val="clear" w:color="5B9BD5" w:fill="5B9BD5"/>
            <w:noWrap/>
            <w:vAlign w:val="bottom"/>
            <w:hideMark/>
          </w:tcPr>
          <w:p w14:paraId="44ED868D" w14:textId="77777777" w:rsidR="000956AF" w:rsidRPr="000956AF" w:rsidRDefault="000956AF" w:rsidP="000956AF">
            <w:pPr>
              <w:rPr>
                <w:lang w:val="en-GB"/>
              </w:rPr>
            </w:pPr>
            <w:r w:rsidRPr="000956AF">
              <w:rPr>
                <w:lang w:val="en-GB"/>
              </w:rPr>
              <w:t>-220.97</w:t>
            </w:r>
          </w:p>
        </w:tc>
        <w:tc>
          <w:tcPr>
            <w:tcW w:w="995" w:type="dxa"/>
            <w:tcBorders>
              <w:top w:val="nil"/>
              <w:left w:val="nil"/>
              <w:bottom w:val="nil"/>
              <w:right w:val="nil"/>
            </w:tcBorders>
            <w:shd w:val="clear" w:color="5B9BD5" w:fill="5B9BD5"/>
            <w:noWrap/>
            <w:vAlign w:val="bottom"/>
            <w:hideMark/>
          </w:tcPr>
          <w:p w14:paraId="674F9DD2" w14:textId="77777777" w:rsidR="000956AF" w:rsidRPr="000956AF" w:rsidRDefault="000956AF" w:rsidP="000956AF">
            <w:pPr>
              <w:rPr>
                <w:lang w:val="en-GB"/>
              </w:rPr>
            </w:pPr>
            <w:r w:rsidRPr="000956AF">
              <w:rPr>
                <w:lang w:val="en-GB"/>
              </w:rPr>
              <w:t>656.86</w:t>
            </w:r>
          </w:p>
        </w:tc>
        <w:tc>
          <w:tcPr>
            <w:tcW w:w="889" w:type="dxa"/>
            <w:tcBorders>
              <w:top w:val="nil"/>
              <w:left w:val="nil"/>
              <w:bottom w:val="nil"/>
              <w:right w:val="nil"/>
            </w:tcBorders>
            <w:shd w:val="clear" w:color="5B9BD5" w:fill="5B9BD5"/>
            <w:noWrap/>
            <w:vAlign w:val="bottom"/>
            <w:hideMark/>
          </w:tcPr>
          <w:p w14:paraId="74666FE1" w14:textId="77777777" w:rsidR="000956AF" w:rsidRPr="000956AF" w:rsidRDefault="000956AF" w:rsidP="000956AF">
            <w:pPr>
              <w:rPr>
                <w:lang w:val="en-GB"/>
              </w:rPr>
            </w:pPr>
            <w:r w:rsidRPr="000956AF">
              <w:rPr>
                <w:lang w:val="en-GB"/>
              </w:rPr>
              <w:t>-2458.47</w:t>
            </w:r>
          </w:p>
        </w:tc>
        <w:tc>
          <w:tcPr>
            <w:tcW w:w="946" w:type="dxa"/>
            <w:tcBorders>
              <w:top w:val="nil"/>
              <w:left w:val="nil"/>
              <w:bottom w:val="nil"/>
              <w:right w:val="nil"/>
            </w:tcBorders>
            <w:shd w:val="clear" w:color="5B9BD5" w:fill="5B9BD5"/>
            <w:noWrap/>
            <w:vAlign w:val="bottom"/>
            <w:hideMark/>
          </w:tcPr>
          <w:p w14:paraId="18DF0ED7" w14:textId="77777777" w:rsidR="000956AF" w:rsidRPr="000956AF" w:rsidRDefault="000956AF" w:rsidP="000956AF">
            <w:pPr>
              <w:rPr>
                <w:b/>
                <w:bCs/>
                <w:lang w:val="en-GB"/>
              </w:rPr>
            </w:pPr>
            <w:r w:rsidRPr="000956AF">
              <w:rPr>
                <w:b/>
                <w:bCs/>
                <w:lang w:val="en-GB"/>
              </w:rPr>
              <w:t>6797.93</w:t>
            </w:r>
          </w:p>
        </w:tc>
        <w:tc>
          <w:tcPr>
            <w:tcW w:w="995" w:type="dxa"/>
            <w:tcBorders>
              <w:top w:val="nil"/>
              <w:left w:val="nil"/>
              <w:bottom w:val="nil"/>
              <w:right w:val="nil"/>
            </w:tcBorders>
            <w:shd w:val="clear" w:color="5B9BD5" w:fill="5B9BD5"/>
            <w:noWrap/>
            <w:vAlign w:val="bottom"/>
            <w:hideMark/>
          </w:tcPr>
          <w:p w14:paraId="40490A93" w14:textId="77777777" w:rsidR="000956AF" w:rsidRPr="000956AF" w:rsidRDefault="000956AF" w:rsidP="000956AF">
            <w:pPr>
              <w:rPr>
                <w:lang w:val="en-GB"/>
              </w:rPr>
            </w:pPr>
            <w:r w:rsidRPr="000956AF">
              <w:rPr>
                <w:lang w:val="en-GB"/>
              </w:rPr>
              <w:t>12556.44</w:t>
            </w:r>
          </w:p>
        </w:tc>
        <w:tc>
          <w:tcPr>
            <w:tcW w:w="946" w:type="dxa"/>
            <w:tcBorders>
              <w:top w:val="nil"/>
              <w:left w:val="nil"/>
              <w:bottom w:val="nil"/>
              <w:right w:val="nil"/>
            </w:tcBorders>
            <w:shd w:val="clear" w:color="5B9BD5" w:fill="5B9BD5"/>
            <w:noWrap/>
            <w:vAlign w:val="bottom"/>
            <w:hideMark/>
          </w:tcPr>
          <w:p w14:paraId="4D277348" w14:textId="77777777" w:rsidR="000956AF" w:rsidRPr="000956AF" w:rsidRDefault="000956AF" w:rsidP="000956AF">
            <w:pPr>
              <w:rPr>
                <w:b/>
                <w:bCs/>
                <w:lang w:val="en-GB"/>
              </w:rPr>
            </w:pPr>
            <w:r w:rsidRPr="000956AF">
              <w:rPr>
                <w:b/>
                <w:bCs/>
                <w:lang w:val="en-GB"/>
              </w:rPr>
              <w:t>4458.53</w:t>
            </w:r>
          </w:p>
        </w:tc>
        <w:tc>
          <w:tcPr>
            <w:tcW w:w="995" w:type="dxa"/>
            <w:tcBorders>
              <w:top w:val="nil"/>
              <w:left w:val="nil"/>
              <w:bottom w:val="nil"/>
              <w:right w:val="nil"/>
            </w:tcBorders>
            <w:shd w:val="clear" w:color="5B9BD5" w:fill="5B9BD5"/>
            <w:noWrap/>
            <w:vAlign w:val="bottom"/>
            <w:hideMark/>
          </w:tcPr>
          <w:p w14:paraId="7D7E6EBD" w14:textId="77777777" w:rsidR="000956AF" w:rsidRPr="000956AF" w:rsidRDefault="000956AF" w:rsidP="000956AF">
            <w:pPr>
              <w:rPr>
                <w:lang w:val="en-GB"/>
              </w:rPr>
            </w:pPr>
            <w:r w:rsidRPr="000956AF">
              <w:rPr>
                <w:lang w:val="en-GB"/>
              </w:rPr>
              <w:t>4026.21</w:t>
            </w:r>
          </w:p>
        </w:tc>
      </w:tr>
      <w:tr w:rsidR="000956AF" w:rsidRPr="000956AF" w14:paraId="73008DE0" w14:textId="77777777" w:rsidTr="000956AF">
        <w:trPr>
          <w:trHeight w:val="283"/>
        </w:trPr>
        <w:tc>
          <w:tcPr>
            <w:tcW w:w="995" w:type="dxa"/>
            <w:tcBorders>
              <w:top w:val="nil"/>
              <w:left w:val="nil"/>
              <w:bottom w:val="nil"/>
              <w:right w:val="nil"/>
            </w:tcBorders>
            <w:shd w:val="clear" w:color="2F75B5" w:fill="2F75B5"/>
            <w:noWrap/>
            <w:vAlign w:val="bottom"/>
            <w:hideMark/>
          </w:tcPr>
          <w:p w14:paraId="0C1680A0" w14:textId="77777777" w:rsidR="000956AF" w:rsidRPr="000956AF" w:rsidRDefault="000956AF" w:rsidP="000956AF">
            <w:pPr>
              <w:rPr>
                <w:lang w:val="en-GB"/>
              </w:rPr>
            </w:pPr>
            <w:r w:rsidRPr="000956AF">
              <w:rPr>
                <w:lang w:val="en-GB"/>
              </w:rPr>
              <w:t>2.19</w:t>
            </w:r>
          </w:p>
        </w:tc>
        <w:tc>
          <w:tcPr>
            <w:tcW w:w="995" w:type="dxa"/>
            <w:tcBorders>
              <w:top w:val="nil"/>
              <w:left w:val="nil"/>
              <w:bottom w:val="nil"/>
              <w:right w:val="nil"/>
            </w:tcBorders>
            <w:shd w:val="clear" w:color="2F75B5" w:fill="2F75B5"/>
            <w:noWrap/>
            <w:vAlign w:val="bottom"/>
            <w:hideMark/>
          </w:tcPr>
          <w:p w14:paraId="565134CB" w14:textId="77777777" w:rsidR="000956AF" w:rsidRPr="000956AF" w:rsidRDefault="000956AF" w:rsidP="000956AF">
            <w:pPr>
              <w:rPr>
                <w:lang w:val="en-GB"/>
              </w:rPr>
            </w:pPr>
            <w:r w:rsidRPr="000956AF">
              <w:rPr>
                <w:lang w:val="en-GB"/>
              </w:rPr>
              <w:t>0.86</w:t>
            </w:r>
          </w:p>
        </w:tc>
        <w:tc>
          <w:tcPr>
            <w:tcW w:w="889" w:type="dxa"/>
            <w:tcBorders>
              <w:top w:val="nil"/>
              <w:left w:val="nil"/>
              <w:bottom w:val="nil"/>
              <w:right w:val="nil"/>
            </w:tcBorders>
            <w:shd w:val="clear" w:color="2F75B5" w:fill="2F75B5"/>
            <w:noWrap/>
            <w:vAlign w:val="bottom"/>
            <w:hideMark/>
          </w:tcPr>
          <w:p w14:paraId="04633235" w14:textId="77777777" w:rsidR="000956AF" w:rsidRPr="000956AF" w:rsidRDefault="000956AF" w:rsidP="000956AF">
            <w:pPr>
              <w:rPr>
                <w:lang w:val="en-GB"/>
              </w:rPr>
            </w:pPr>
            <w:r w:rsidRPr="000956AF">
              <w:rPr>
                <w:lang w:val="en-GB"/>
              </w:rPr>
              <w:t>-0.43</w:t>
            </w:r>
          </w:p>
        </w:tc>
        <w:tc>
          <w:tcPr>
            <w:tcW w:w="889" w:type="dxa"/>
            <w:tcBorders>
              <w:top w:val="nil"/>
              <w:left w:val="nil"/>
              <w:bottom w:val="nil"/>
              <w:right w:val="nil"/>
            </w:tcBorders>
            <w:shd w:val="clear" w:color="2F75B5" w:fill="2F75B5"/>
            <w:noWrap/>
            <w:vAlign w:val="bottom"/>
            <w:hideMark/>
          </w:tcPr>
          <w:p w14:paraId="6C89C24A" w14:textId="77777777" w:rsidR="000956AF" w:rsidRPr="000956AF" w:rsidRDefault="000956AF" w:rsidP="000956AF">
            <w:pPr>
              <w:rPr>
                <w:lang w:val="en-GB"/>
              </w:rPr>
            </w:pPr>
            <w:r w:rsidRPr="000956AF">
              <w:rPr>
                <w:lang w:val="en-GB"/>
              </w:rPr>
              <w:t>-219.45</w:t>
            </w:r>
          </w:p>
        </w:tc>
        <w:tc>
          <w:tcPr>
            <w:tcW w:w="995" w:type="dxa"/>
            <w:tcBorders>
              <w:top w:val="nil"/>
              <w:left w:val="nil"/>
              <w:bottom w:val="nil"/>
              <w:right w:val="nil"/>
            </w:tcBorders>
            <w:shd w:val="clear" w:color="2F75B5" w:fill="2F75B5"/>
            <w:noWrap/>
            <w:vAlign w:val="bottom"/>
            <w:hideMark/>
          </w:tcPr>
          <w:p w14:paraId="7BEF8312" w14:textId="77777777" w:rsidR="000956AF" w:rsidRPr="000956AF" w:rsidRDefault="000956AF" w:rsidP="000956AF">
            <w:pPr>
              <w:rPr>
                <w:lang w:val="en-GB"/>
              </w:rPr>
            </w:pPr>
            <w:r w:rsidRPr="000956AF">
              <w:rPr>
                <w:lang w:val="en-GB"/>
              </w:rPr>
              <w:t>648.89</w:t>
            </w:r>
          </w:p>
        </w:tc>
        <w:tc>
          <w:tcPr>
            <w:tcW w:w="889" w:type="dxa"/>
            <w:tcBorders>
              <w:top w:val="nil"/>
              <w:left w:val="nil"/>
              <w:bottom w:val="nil"/>
              <w:right w:val="nil"/>
            </w:tcBorders>
            <w:shd w:val="clear" w:color="2F75B5" w:fill="2F75B5"/>
            <w:noWrap/>
            <w:vAlign w:val="bottom"/>
            <w:hideMark/>
          </w:tcPr>
          <w:p w14:paraId="2E8442D9" w14:textId="77777777" w:rsidR="000956AF" w:rsidRPr="000956AF" w:rsidRDefault="000956AF" w:rsidP="000956AF">
            <w:pPr>
              <w:rPr>
                <w:lang w:val="en-GB"/>
              </w:rPr>
            </w:pPr>
            <w:r w:rsidRPr="000956AF">
              <w:rPr>
                <w:lang w:val="en-GB"/>
              </w:rPr>
              <w:t>-2677.93</w:t>
            </w:r>
          </w:p>
        </w:tc>
        <w:tc>
          <w:tcPr>
            <w:tcW w:w="946" w:type="dxa"/>
            <w:tcBorders>
              <w:top w:val="nil"/>
              <w:left w:val="nil"/>
              <w:bottom w:val="nil"/>
              <w:right w:val="nil"/>
            </w:tcBorders>
            <w:shd w:val="clear" w:color="2F75B5" w:fill="2F75B5"/>
            <w:noWrap/>
            <w:vAlign w:val="bottom"/>
            <w:hideMark/>
          </w:tcPr>
          <w:p w14:paraId="23055BAC" w14:textId="77777777" w:rsidR="000956AF" w:rsidRPr="000956AF" w:rsidRDefault="000956AF" w:rsidP="000956AF">
            <w:pPr>
              <w:rPr>
                <w:b/>
                <w:bCs/>
                <w:lang w:val="en-GB"/>
              </w:rPr>
            </w:pPr>
            <w:r w:rsidRPr="000956AF">
              <w:rPr>
                <w:b/>
                <w:bCs/>
                <w:lang w:val="en-GB"/>
              </w:rPr>
              <w:t>7446.82</w:t>
            </w:r>
          </w:p>
        </w:tc>
        <w:tc>
          <w:tcPr>
            <w:tcW w:w="995" w:type="dxa"/>
            <w:tcBorders>
              <w:top w:val="nil"/>
              <w:left w:val="nil"/>
              <w:bottom w:val="nil"/>
              <w:right w:val="nil"/>
            </w:tcBorders>
            <w:shd w:val="clear" w:color="2F75B5" w:fill="2F75B5"/>
            <w:noWrap/>
            <w:vAlign w:val="bottom"/>
            <w:hideMark/>
          </w:tcPr>
          <w:p w14:paraId="1F9A8AFC" w14:textId="77777777" w:rsidR="000956AF" w:rsidRPr="000956AF" w:rsidRDefault="000956AF" w:rsidP="000956AF">
            <w:pPr>
              <w:rPr>
                <w:lang w:val="en-GB"/>
              </w:rPr>
            </w:pPr>
            <w:r w:rsidRPr="000956AF">
              <w:rPr>
                <w:lang w:val="en-GB"/>
              </w:rPr>
              <w:t>14229.43</w:t>
            </w:r>
          </w:p>
        </w:tc>
        <w:tc>
          <w:tcPr>
            <w:tcW w:w="946" w:type="dxa"/>
            <w:tcBorders>
              <w:top w:val="nil"/>
              <w:left w:val="nil"/>
              <w:bottom w:val="nil"/>
              <w:right w:val="nil"/>
            </w:tcBorders>
            <w:shd w:val="clear" w:color="2F75B5" w:fill="2F75B5"/>
            <w:noWrap/>
            <w:vAlign w:val="bottom"/>
            <w:hideMark/>
          </w:tcPr>
          <w:p w14:paraId="06D2B38D" w14:textId="77777777" w:rsidR="000956AF" w:rsidRPr="000956AF" w:rsidRDefault="000956AF" w:rsidP="000956AF">
            <w:pPr>
              <w:rPr>
                <w:b/>
                <w:bCs/>
                <w:lang w:val="en-GB"/>
              </w:rPr>
            </w:pPr>
            <w:r w:rsidRPr="000956AF">
              <w:rPr>
                <w:b/>
                <w:bCs/>
                <w:lang w:val="en-GB"/>
              </w:rPr>
              <w:t>4913.94</w:t>
            </w:r>
          </w:p>
        </w:tc>
        <w:tc>
          <w:tcPr>
            <w:tcW w:w="995" w:type="dxa"/>
            <w:tcBorders>
              <w:top w:val="nil"/>
              <w:left w:val="nil"/>
              <w:bottom w:val="nil"/>
              <w:right w:val="nil"/>
            </w:tcBorders>
            <w:shd w:val="clear" w:color="2F75B5" w:fill="2F75B5"/>
            <w:noWrap/>
            <w:vAlign w:val="bottom"/>
            <w:hideMark/>
          </w:tcPr>
          <w:p w14:paraId="5C3EDF12" w14:textId="77777777" w:rsidR="000956AF" w:rsidRPr="000956AF" w:rsidRDefault="000956AF" w:rsidP="000956AF">
            <w:pPr>
              <w:rPr>
                <w:lang w:val="en-GB"/>
              </w:rPr>
            </w:pPr>
            <w:r w:rsidRPr="000956AF">
              <w:rPr>
                <w:lang w:val="en-GB"/>
              </w:rPr>
              <w:t>4631.25</w:t>
            </w:r>
          </w:p>
        </w:tc>
      </w:tr>
      <w:tr w:rsidR="000956AF" w:rsidRPr="000956AF" w14:paraId="0C9E5416" w14:textId="77777777" w:rsidTr="000956AF">
        <w:trPr>
          <w:trHeight w:val="283"/>
        </w:trPr>
        <w:tc>
          <w:tcPr>
            <w:tcW w:w="995" w:type="dxa"/>
            <w:tcBorders>
              <w:top w:val="nil"/>
              <w:left w:val="nil"/>
              <w:bottom w:val="nil"/>
              <w:right w:val="nil"/>
            </w:tcBorders>
            <w:shd w:val="clear" w:color="5B9BD5" w:fill="5B9BD5"/>
            <w:noWrap/>
            <w:vAlign w:val="bottom"/>
            <w:hideMark/>
          </w:tcPr>
          <w:p w14:paraId="774FD07E" w14:textId="77777777" w:rsidR="000956AF" w:rsidRPr="000956AF" w:rsidRDefault="000956AF" w:rsidP="000956AF">
            <w:pPr>
              <w:rPr>
                <w:lang w:val="en-GB"/>
              </w:rPr>
            </w:pPr>
            <w:r w:rsidRPr="000956AF">
              <w:rPr>
                <w:lang w:val="en-GB"/>
              </w:rPr>
              <w:t>2.19</w:t>
            </w:r>
          </w:p>
        </w:tc>
        <w:tc>
          <w:tcPr>
            <w:tcW w:w="995" w:type="dxa"/>
            <w:tcBorders>
              <w:top w:val="nil"/>
              <w:left w:val="nil"/>
              <w:bottom w:val="nil"/>
              <w:right w:val="nil"/>
            </w:tcBorders>
            <w:shd w:val="clear" w:color="5B9BD5" w:fill="5B9BD5"/>
            <w:noWrap/>
            <w:vAlign w:val="bottom"/>
            <w:hideMark/>
          </w:tcPr>
          <w:p w14:paraId="4BFE775F" w14:textId="77777777" w:rsidR="000956AF" w:rsidRPr="000956AF" w:rsidRDefault="000956AF" w:rsidP="000956AF">
            <w:pPr>
              <w:rPr>
                <w:lang w:val="en-GB"/>
              </w:rPr>
            </w:pPr>
            <w:r w:rsidRPr="000956AF">
              <w:rPr>
                <w:lang w:val="en-GB"/>
              </w:rPr>
              <w:t>0.62</w:t>
            </w:r>
          </w:p>
        </w:tc>
        <w:tc>
          <w:tcPr>
            <w:tcW w:w="889" w:type="dxa"/>
            <w:tcBorders>
              <w:top w:val="nil"/>
              <w:left w:val="nil"/>
              <w:bottom w:val="nil"/>
              <w:right w:val="nil"/>
            </w:tcBorders>
            <w:shd w:val="clear" w:color="5B9BD5" w:fill="5B9BD5"/>
            <w:noWrap/>
            <w:vAlign w:val="bottom"/>
            <w:hideMark/>
          </w:tcPr>
          <w:p w14:paraId="7C364C41" w14:textId="77777777" w:rsidR="000956AF" w:rsidRPr="000956AF" w:rsidRDefault="000956AF" w:rsidP="000956AF">
            <w:pPr>
              <w:rPr>
                <w:lang w:val="en-GB"/>
              </w:rPr>
            </w:pPr>
            <w:r w:rsidRPr="000956AF">
              <w:rPr>
                <w:lang w:val="en-GB"/>
              </w:rPr>
              <w:t>-0.45</w:t>
            </w:r>
          </w:p>
        </w:tc>
        <w:tc>
          <w:tcPr>
            <w:tcW w:w="889" w:type="dxa"/>
            <w:tcBorders>
              <w:top w:val="nil"/>
              <w:left w:val="nil"/>
              <w:bottom w:val="nil"/>
              <w:right w:val="nil"/>
            </w:tcBorders>
            <w:shd w:val="clear" w:color="5B9BD5" w:fill="5B9BD5"/>
            <w:noWrap/>
            <w:vAlign w:val="bottom"/>
            <w:hideMark/>
          </w:tcPr>
          <w:p w14:paraId="4A184429" w14:textId="77777777" w:rsidR="000956AF" w:rsidRPr="000956AF" w:rsidRDefault="000956AF" w:rsidP="000956AF">
            <w:pPr>
              <w:rPr>
                <w:lang w:val="en-GB"/>
              </w:rPr>
            </w:pPr>
            <w:r w:rsidRPr="000956AF">
              <w:rPr>
                <w:lang w:val="en-GB"/>
              </w:rPr>
              <w:t>-247.44</w:t>
            </w:r>
          </w:p>
        </w:tc>
        <w:tc>
          <w:tcPr>
            <w:tcW w:w="995" w:type="dxa"/>
            <w:tcBorders>
              <w:top w:val="nil"/>
              <w:left w:val="nil"/>
              <w:bottom w:val="nil"/>
              <w:right w:val="nil"/>
            </w:tcBorders>
            <w:shd w:val="clear" w:color="5B9BD5" w:fill="5B9BD5"/>
            <w:noWrap/>
            <w:vAlign w:val="bottom"/>
            <w:hideMark/>
          </w:tcPr>
          <w:p w14:paraId="1FFBBE20" w14:textId="77777777" w:rsidR="000956AF" w:rsidRPr="000956AF" w:rsidRDefault="000956AF" w:rsidP="000956AF">
            <w:pPr>
              <w:rPr>
                <w:lang w:val="en-GB"/>
              </w:rPr>
            </w:pPr>
            <w:r w:rsidRPr="000956AF">
              <w:rPr>
                <w:lang w:val="en-GB"/>
              </w:rPr>
              <w:t>822.64</w:t>
            </w:r>
          </w:p>
        </w:tc>
        <w:tc>
          <w:tcPr>
            <w:tcW w:w="889" w:type="dxa"/>
            <w:tcBorders>
              <w:top w:val="nil"/>
              <w:left w:val="nil"/>
              <w:bottom w:val="nil"/>
              <w:right w:val="nil"/>
            </w:tcBorders>
            <w:shd w:val="clear" w:color="5B9BD5" w:fill="5B9BD5"/>
            <w:noWrap/>
            <w:vAlign w:val="bottom"/>
            <w:hideMark/>
          </w:tcPr>
          <w:p w14:paraId="17B99450" w14:textId="77777777" w:rsidR="000956AF" w:rsidRPr="000956AF" w:rsidRDefault="000956AF" w:rsidP="000956AF">
            <w:pPr>
              <w:rPr>
                <w:lang w:val="en-GB"/>
              </w:rPr>
            </w:pPr>
            <w:r w:rsidRPr="000956AF">
              <w:rPr>
                <w:lang w:val="en-GB"/>
              </w:rPr>
              <w:t>-2925.37</w:t>
            </w:r>
          </w:p>
        </w:tc>
        <w:tc>
          <w:tcPr>
            <w:tcW w:w="946" w:type="dxa"/>
            <w:tcBorders>
              <w:top w:val="nil"/>
              <w:left w:val="nil"/>
              <w:bottom w:val="nil"/>
              <w:right w:val="nil"/>
            </w:tcBorders>
            <w:shd w:val="clear" w:color="5B9BD5" w:fill="5B9BD5"/>
            <w:noWrap/>
            <w:vAlign w:val="bottom"/>
            <w:hideMark/>
          </w:tcPr>
          <w:p w14:paraId="457B8DDD" w14:textId="77777777" w:rsidR="000956AF" w:rsidRPr="000956AF" w:rsidRDefault="000956AF" w:rsidP="000956AF">
            <w:pPr>
              <w:rPr>
                <w:b/>
                <w:bCs/>
                <w:lang w:val="en-GB"/>
              </w:rPr>
            </w:pPr>
            <w:r w:rsidRPr="000956AF">
              <w:rPr>
                <w:b/>
                <w:bCs/>
                <w:lang w:val="en-GB"/>
              </w:rPr>
              <w:t>8269.46</w:t>
            </w:r>
          </w:p>
        </w:tc>
        <w:tc>
          <w:tcPr>
            <w:tcW w:w="995" w:type="dxa"/>
            <w:tcBorders>
              <w:top w:val="nil"/>
              <w:left w:val="nil"/>
              <w:bottom w:val="nil"/>
              <w:right w:val="nil"/>
            </w:tcBorders>
            <w:shd w:val="clear" w:color="5B9BD5" w:fill="5B9BD5"/>
            <w:noWrap/>
            <w:vAlign w:val="bottom"/>
            <w:hideMark/>
          </w:tcPr>
          <w:p w14:paraId="2FFE3818" w14:textId="77777777" w:rsidR="000956AF" w:rsidRPr="000956AF" w:rsidRDefault="000956AF" w:rsidP="000956AF">
            <w:pPr>
              <w:rPr>
                <w:lang w:val="en-GB"/>
              </w:rPr>
            </w:pPr>
            <w:r w:rsidRPr="000956AF">
              <w:rPr>
                <w:lang w:val="en-GB"/>
              </w:rPr>
              <w:t>16062.12</w:t>
            </w:r>
          </w:p>
        </w:tc>
        <w:tc>
          <w:tcPr>
            <w:tcW w:w="946" w:type="dxa"/>
            <w:tcBorders>
              <w:top w:val="nil"/>
              <w:left w:val="nil"/>
              <w:bottom w:val="nil"/>
              <w:right w:val="nil"/>
            </w:tcBorders>
            <w:shd w:val="clear" w:color="5B9BD5" w:fill="5B9BD5"/>
            <w:noWrap/>
            <w:vAlign w:val="bottom"/>
            <w:hideMark/>
          </w:tcPr>
          <w:p w14:paraId="46BABE45" w14:textId="77777777" w:rsidR="000956AF" w:rsidRPr="000956AF" w:rsidRDefault="000956AF" w:rsidP="000956AF">
            <w:pPr>
              <w:rPr>
                <w:b/>
                <w:bCs/>
                <w:lang w:val="en-GB"/>
              </w:rPr>
            </w:pPr>
            <w:r w:rsidRPr="000956AF">
              <w:rPr>
                <w:b/>
                <w:bCs/>
                <w:lang w:val="en-GB"/>
              </w:rPr>
              <w:t>5326.85</w:t>
            </w:r>
          </w:p>
        </w:tc>
        <w:tc>
          <w:tcPr>
            <w:tcW w:w="995" w:type="dxa"/>
            <w:tcBorders>
              <w:top w:val="nil"/>
              <w:left w:val="nil"/>
              <w:bottom w:val="nil"/>
              <w:right w:val="nil"/>
            </w:tcBorders>
            <w:shd w:val="clear" w:color="5B9BD5" w:fill="5B9BD5"/>
            <w:noWrap/>
            <w:vAlign w:val="bottom"/>
            <w:hideMark/>
          </w:tcPr>
          <w:p w14:paraId="052236D6" w14:textId="77777777" w:rsidR="000956AF" w:rsidRPr="000956AF" w:rsidRDefault="000956AF" w:rsidP="000956AF">
            <w:pPr>
              <w:rPr>
                <w:lang w:val="en-GB"/>
              </w:rPr>
            </w:pPr>
            <w:r w:rsidRPr="000956AF">
              <w:rPr>
                <w:lang w:val="en-GB"/>
              </w:rPr>
              <w:t>5290.30</w:t>
            </w:r>
          </w:p>
        </w:tc>
      </w:tr>
      <w:tr w:rsidR="000956AF" w:rsidRPr="000956AF" w14:paraId="33A4285B" w14:textId="77777777" w:rsidTr="000956AF">
        <w:trPr>
          <w:trHeight w:val="283"/>
        </w:trPr>
        <w:tc>
          <w:tcPr>
            <w:tcW w:w="995" w:type="dxa"/>
            <w:tcBorders>
              <w:top w:val="nil"/>
              <w:left w:val="nil"/>
              <w:bottom w:val="nil"/>
              <w:right w:val="nil"/>
            </w:tcBorders>
            <w:shd w:val="clear" w:color="2F75B5" w:fill="2F75B5"/>
            <w:noWrap/>
            <w:vAlign w:val="bottom"/>
            <w:hideMark/>
          </w:tcPr>
          <w:p w14:paraId="310C8724" w14:textId="77777777" w:rsidR="000956AF" w:rsidRPr="000956AF" w:rsidRDefault="000956AF" w:rsidP="000956AF">
            <w:pPr>
              <w:rPr>
                <w:lang w:val="en-GB"/>
              </w:rPr>
            </w:pPr>
            <w:r w:rsidRPr="000956AF">
              <w:rPr>
                <w:lang w:val="en-GB"/>
              </w:rPr>
              <w:t>2.19</w:t>
            </w:r>
          </w:p>
        </w:tc>
        <w:tc>
          <w:tcPr>
            <w:tcW w:w="995" w:type="dxa"/>
            <w:tcBorders>
              <w:top w:val="nil"/>
              <w:left w:val="nil"/>
              <w:bottom w:val="nil"/>
              <w:right w:val="nil"/>
            </w:tcBorders>
            <w:shd w:val="clear" w:color="2F75B5" w:fill="2F75B5"/>
            <w:noWrap/>
            <w:vAlign w:val="bottom"/>
            <w:hideMark/>
          </w:tcPr>
          <w:p w14:paraId="48A93DEE" w14:textId="77777777" w:rsidR="000956AF" w:rsidRPr="000956AF" w:rsidRDefault="000956AF" w:rsidP="000956AF">
            <w:pPr>
              <w:rPr>
                <w:lang w:val="en-GB"/>
              </w:rPr>
            </w:pPr>
            <w:r w:rsidRPr="000956AF">
              <w:rPr>
                <w:lang w:val="en-GB"/>
              </w:rPr>
              <w:t>0.37</w:t>
            </w:r>
          </w:p>
        </w:tc>
        <w:tc>
          <w:tcPr>
            <w:tcW w:w="889" w:type="dxa"/>
            <w:tcBorders>
              <w:top w:val="nil"/>
              <w:left w:val="nil"/>
              <w:bottom w:val="nil"/>
              <w:right w:val="nil"/>
            </w:tcBorders>
            <w:shd w:val="clear" w:color="2F75B5" w:fill="2F75B5"/>
            <w:noWrap/>
            <w:vAlign w:val="bottom"/>
            <w:hideMark/>
          </w:tcPr>
          <w:p w14:paraId="1FB9A2BD" w14:textId="77777777" w:rsidR="000956AF" w:rsidRPr="000956AF" w:rsidRDefault="000956AF" w:rsidP="000956AF">
            <w:pPr>
              <w:rPr>
                <w:lang w:val="en-GB"/>
              </w:rPr>
            </w:pPr>
            <w:r w:rsidRPr="000956AF">
              <w:rPr>
                <w:lang w:val="en-GB"/>
              </w:rPr>
              <w:t>-0.48</w:t>
            </w:r>
          </w:p>
        </w:tc>
        <w:tc>
          <w:tcPr>
            <w:tcW w:w="889" w:type="dxa"/>
            <w:tcBorders>
              <w:top w:val="nil"/>
              <w:left w:val="nil"/>
              <w:bottom w:val="nil"/>
              <w:right w:val="nil"/>
            </w:tcBorders>
            <w:shd w:val="clear" w:color="2F75B5" w:fill="2F75B5"/>
            <w:noWrap/>
            <w:vAlign w:val="bottom"/>
            <w:hideMark/>
          </w:tcPr>
          <w:p w14:paraId="2FA4E6E1" w14:textId="77777777" w:rsidR="000956AF" w:rsidRPr="000956AF" w:rsidRDefault="000956AF" w:rsidP="000956AF">
            <w:pPr>
              <w:rPr>
                <w:lang w:val="en-GB"/>
              </w:rPr>
            </w:pPr>
            <w:r w:rsidRPr="000956AF">
              <w:rPr>
                <w:lang w:val="en-GB"/>
              </w:rPr>
              <w:t>-248.66</w:t>
            </w:r>
          </w:p>
        </w:tc>
        <w:tc>
          <w:tcPr>
            <w:tcW w:w="995" w:type="dxa"/>
            <w:tcBorders>
              <w:top w:val="nil"/>
              <w:left w:val="nil"/>
              <w:bottom w:val="nil"/>
              <w:right w:val="nil"/>
            </w:tcBorders>
            <w:shd w:val="clear" w:color="2F75B5" w:fill="2F75B5"/>
            <w:noWrap/>
            <w:vAlign w:val="bottom"/>
            <w:hideMark/>
          </w:tcPr>
          <w:p w14:paraId="643A24BF" w14:textId="77777777" w:rsidR="000956AF" w:rsidRPr="000956AF" w:rsidRDefault="000956AF" w:rsidP="000956AF">
            <w:pPr>
              <w:rPr>
                <w:lang w:val="en-GB"/>
              </w:rPr>
            </w:pPr>
            <w:r w:rsidRPr="000956AF">
              <w:rPr>
                <w:lang w:val="en-GB"/>
              </w:rPr>
              <w:t>836.69</w:t>
            </w:r>
          </w:p>
        </w:tc>
        <w:tc>
          <w:tcPr>
            <w:tcW w:w="889" w:type="dxa"/>
            <w:tcBorders>
              <w:top w:val="nil"/>
              <w:left w:val="nil"/>
              <w:bottom w:val="nil"/>
              <w:right w:val="nil"/>
            </w:tcBorders>
            <w:shd w:val="clear" w:color="2F75B5" w:fill="2F75B5"/>
            <w:noWrap/>
            <w:vAlign w:val="bottom"/>
            <w:hideMark/>
          </w:tcPr>
          <w:p w14:paraId="25A09984" w14:textId="77777777" w:rsidR="000956AF" w:rsidRPr="000956AF" w:rsidRDefault="000956AF" w:rsidP="000956AF">
            <w:pPr>
              <w:rPr>
                <w:lang w:val="en-GB"/>
              </w:rPr>
            </w:pPr>
            <w:r w:rsidRPr="000956AF">
              <w:rPr>
                <w:lang w:val="en-GB"/>
              </w:rPr>
              <w:t>-3174.03</w:t>
            </w:r>
          </w:p>
        </w:tc>
        <w:tc>
          <w:tcPr>
            <w:tcW w:w="946" w:type="dxa"/>
            <w:tcBorders>
              <w:top w:val="nil"/>
              <w:left w:val="nil"/>
              <w:bottom w:val="nil"/>
              <w:right w:val="nil"/>
            </w:tcBorders>
            <w:shd w:val="clear" w:color="2F75B5" w:fill="2F75B5"/>
            <w:noWrap/>
            <w:vAlign w:val="bottom"/>
            <w:hideMark/>
          </w:tcPr>
          <w:p w14:paraId="1D2E2689" w14:textId="77777777" w:rsidR="000956AF" w:rsidRPr="000956AF" w:rsidRDefault="000956AF" w:rsidP="000956AF">
            <w:pPr>
              <w:rPr>
                <w:b/>
                <w:bCs/>
                <w:lang w:val="en-GB"/>
              </w:rPr>
            </w:pPr>
            <w:r w:rsidRPr="000956AF">
              <w:rPr>
                <w:b/>
                <w:bCs/>
                <w:lang w:val="en-GB"/>
              </w:rPr>
              <w:t>9106.16</w:t>
            </w:r>
          </w:p>
        </w:tc>
        <w:tc>
          <w:tcPr>
            <w:tcW w:w="995" w:type="dxa"/>
            <w:tcBorders>
              <w:top w:val="nil"/>
              <w:left w:val="nil"/>
              <w:bottom w:val="nil"/>
              <w:right w:val="nil"/>
            </w:tcBorders>
            <w:shd w:val="clear" w:color="2F75B5" w:fill="2F75B5"/>
            <w:noWrap/>
            <w:vAlign w:val="bottom"/>
            <w:hideMark/>
          </w:tcPr>
          <w:p w14:paraId="0E89177C" w14:textId="77777777" w:rsidR="000956AF" w:rsidRPr="000956AF" w:rsidRDefault="000956AF" w:rsidP="000956AF">
            <w:pPr>
              <w:rPr>
                <w:lang w:val="en-GB"/>
              </w:rPr>
            </w:pPr>
            <w:r w:rsidRPr="000956AF">
              <w:rPr>
                <w:lang w:val="en-GB"/>
              </w:rPr>
              <w:t>18097.27</w:t>
            </w:r>
          </w:p>
        </w:tc>
        <w:tc>
          <w:tcPr>
            <w:tcW w:w="946" w:type="dxa"/>
            <w:tcBorders>
              <w:top w:val="nil"/>
              <w:left w:val="nil"/>
              <w:bottom w:val="nil"/>
              <w:right w:val="nil"/>
            </w:tcBorders>
            <w:shd w:val="clear" w:color="2F75B5" w:fill="2F75B5"/>
            <w:noWrap/>
            <w:vAlign w:val="bottom"/>
            <w:hideMark/>
          </w:tcPr>
          <w:p w14:paraId="3C56AEFD" w14:textId="77777777" w:rsidR="000956AF" w:rsidRPr="000956AF" w:rsidRDefault="000956AF" w:rsidP="000956AF">
            <w:pPr>
              <w:rPr>
                <w:b/>
                <w:bCs/>
                <w:lang w:val="en-GB"/>
              </w:rPr>
            </w:pPr>
            <w:r w:rsidRPr="000956AF">
              <w:rPr>
                <w:b/>
                <w:bCs/>
                <w:lang w:val="en-GB"/>
              </w:rPr>
              <w:t>5759.86</w:t>
            </w:r>
          </w:p>
        </w:tc>
        <w:tc>
          <w:tcPr>
            <w:tcW w:w="995" w:type="dxa"/>
            <w:tcBorders>
              <w:top w:val="nil"/>
              <w:left w:val="nil"/>
              <w:bottom w:val="nil"/>
              <w:right w:val="nil"/>
            </w:tcBorders>
            <w:shd w:val="clear" w:color="2F75B5" w:fill="2F75B5"/>
            <w:noWrap/>
            <w:vAlign w:val="bottom"/>
            <w:hideMark/>
          </w:tcPr>
          <w:p w14:paraId="6483E990" w14:textId="77777777" w:rsidR="000956AF" w:rsidRPr="000956AF" w:rsidRDefault="000956AF" w:rsidP="000956AF">
            <w:pPr>
              <w:rPr>
                <w:lang w:val="en-GB"/>
              </w:rPr>
            </w:pPr>
            <w:r w:rsidRPr="000956AF">
              <w:rPr>
                <w:lang w:val="en-GB"/>
              </w:rPr>
              <w:t>6010.24</w:t>
            </w:r>
          </w:p>
        </w:tc>
      </w:tr>
      <w:tr w:rsidR="000956AF" w:rsidRPr="000956AF" w14:paraId="31885EB3" w14:textId="77777777" w:rsidTr="000956AF">
        <w:trPr>
          <w:trHeight w:val="283"/>
        </w:trPr>
        <w:tc>
          <w:tcPr>
            <w:tcW w:w="995" w:type="dxa"/>
            <w:tcBorders>
              <w:top w:val="nil"/>
              <w:left w:val="nil"/>
              <w:bottom w:val="nil"/>
              <w:right w:val="nil"/>
            </w:tcBorders>
            <w:shd w:val="clear" w:color="5B9BD5" w:fill="5B9BD5"/>
            <w:noWrap/>
            <w:vAlign w:val="bottom"/>
            <w:hideMark/>
          </w:tcPr>
          <w:p w14:paraId="3BAD0C3E" w14:textId="77777777" w:rsidR="000956AF" w:rsidRPr="000956AF" w:rsidRDefault="000956AF" w:rsidP="000956AF">
            <w:pPr>
              <w:rPr>
                <w:lang w:val="en-GB"/>
              </w:rPr>
            </w:pPr>
            <w:r w:rsidRPr="000956AF">
              <w:rPr>
                <w:lang w:val="en-GB"/>
              </w:rPr>
              <w:t>2.19</w:t>
            </w:r>
          </w:p>
        </w:tc>
        <w:tc>
          <w:tcPr>
            <w:tcW w:w="995" w:type="dxa"/>
            <w:tcBorders>
              <w:top w:val="nil"/>
              <w:left w:val="nil"/>
              <w:bottom w:val="nil"/>
              <w:right w:val="nil"/>
            </w:tcBorders>
            <w:shd w:val="clear" w:color="5B9BD5" w:fill="5B9BD5"/>
            <w:noWrap/>
            <w:vAlign w:val="bottom"/>
            <w:hideMark/>
          </w:tcPr>
          <w:p w14:paraId="78BB708D" w14:textId="77777777" w:rsidR="000956AF" w:rsidRPr="000956AF" w:rsidRDefault="000956AF" w:rsidP="000956AF">
            <w:pPr>
              <w:rPr>
                <w:lang w:val="en-GB"/>
              </w:rPr>
            </w:pPr>
            <w:r w:rsidRPr="000956AF">
              <w:rPr>
                <w:lang w:val="en-GB"/>
              </w:rPr>
              <w:t>0.12</w:t>
            </w:r>
          </w:p>
        </w:tc>
        <w:tc>
          <w:tcPr>
            <w:tcW w:w="889" w:type="dxa"/>
            <w:tcBorders>
              <w:top w:val="nil"/>
              <w:left w:val="nil"/>
              <w:bottom w:val="nil"/>
              <w:right w:val="nil"/>
            </w:tcBorders>
            <w:shd w:val="clear" w:color="5B9BD5" w:fill="5B9BD5"/>
            <w:noWrap/>
            <w:vAlign w:val="bottom"/>
            <w:hideMark/>
          </w:tcPr>
          <w:p w14:paraId="49D9BCBF" w14:textId="77777777" w:rsidR="000956AF" w:rsidRPr="000956AF" w:rsidRDefault="000956AF" w:rsidP="000956AF">
            <w:pPr>
              <w:rPr>
                <w:lang w:val="en-GB"/>
              </w:rPr>
            </w:pPr>
            <w:r w:rsidRPr="000956AF">
              <w:rPr>
                <w:lang w:val="en-GB"/>
              </w:rPr>
              <w:t>-0.50</w:t>
            </w:r>
          </w:p>
        </w:tc>
        <w:tc>
          <w:tcPr>
            <w:tcW w:w="889" w:type="dxa"/>
            <w:tcBorders>
              <w:top w:val="nil"/>
              <w:left w:val="nil"/>
              <w:bottom w:val="nil"/>
              <w:right w:val="nil"/>
            </w:tcBorders>
            <w:shd w:val="clear" w:color="5B9BD5" w:fill="5B9BD5"/>
            <w:noWrap/>
            <w:vAlign w:val="bottom"/>
            <w:hideMark/>
          </w:tcPr>
          <w:p w14:paraId="412AB80A" w14:textId="77777777" w:rsidR="000956AF" w:rsidRPr="000956AF" w:rsidRDefault="000956AF" w:rsidP="000956AF">
            <w:pPr>
              <w:rPr>
                <w:lang w:val="en-GB"/>
              </w:rPr>
            </w:pPr>
            <w:r w:rsidRPr="000956AF">
              <w:rPr>
                <w:lang w:val="en-GB"/>
              </w:rPr>
              <w:t>-249.30</w:t>
            </w:r>
          </w:p>
        </w:tc>
        <w:tc>
          <w:tcPr>
            <w:tcW w:w="995" w:type="dxa"/>
            <w:tcBorders>
              <w:top w:val="nil"/>
              <w:left w:val="nil"/>
              <w:bottom w:val="nil"/>
              <w:right w:val="nil"/>
            </w:tcBorders>
            <w:shd w:val="clear" w:color="5B9BD5" w:fill="5B9BD5"/>
            <w:noWrap/>
            <w:vAlign w:val="bottom"/>
            <w:hideMark/>
          </w:tcPr>
          <w:p w14:paraId="1EE32A81" w14:textId="77777777" w:rsidR="000956AF" w:rsidRPr="000956AF" w:rsidRDefault="000956AF" w:rsidP="000956AF">
            <w:pPr>
              <w:rPr>
                <w:lang w:val="en-GB"/>
              </w:rPr>
            </w:pPr>
            <w:r w:rsidRPr="000956AF">
              <w:rPr>
                <w:lang w:val="en-GB"/>
              </w:rPr>
              <w:t>849.79</w:t>
            </w:r>
          </w:p>
        </w:tc>
        <w:tc>
          <w:tcPr>
            <w:tcW w:w="889" w:type="dxa"/>
            <w:tcBorders>
              <w:top w:val="nil"/>
              <w:left w:val="nil"/>
              <w:bottom w:val="nil"/>
              <w:right w:val="nil"/>
            </w:tcBorders>
            <w:shd w:val="clear" w:color="5B9BD5" w:fill="5B9BD5"/>
            <w:noWrap/>
            <w:vAlign w:val="bottom"/>
            <w:hideMark/>
          </w:tcPr>
          <w:p w14:paraId="0BE26CA9" w14:textId="77777777" w:rsidR="000956AF" w:rsidRPr="000956AF" w:rsidRDefault="000956AF" w:rsidP="000956AF">
            <w:pPr>
              <w:rPr>
                <w:lang w:val="en-GB"/>
              </w:rPr>
            </w:pPr>
            <w:r w:rsidRPr="000956AF">
              <w:rPr>
                <w:lang w:val="en-GB"/>
              </w:rPr>
              <w:t>-3423.33</w:t>
            </w:r>
          </w:p>
        </w:tc>
        <w:tc>
          <w:tcPr>
            <w:tcW w:w="946" w:type="dxa"/>
            <w:tcBorders>
              <w:top w:val="nil"/>
              <w:left w:val="nil"/>
              <w:bottom w:val="nil"/>
              <w:right w:val="nil"/>
            </w:tcBorders>
            <w:shd w:val="clear" w:color="5B9BD5" w:fill="5B9BD5"/>
            <w:noWrap/>
            <w:vAlign w:val="bottom"/>
            <w:hideMark/>
          </w:tcPr>
          <w:p w14:paraId="086F420D" w14:textId="77777777" w:rsidR="000956AF" w:rsidRPr="000956AF" w:rsidRDefault="000956AF" w:rsidP="000956AF">
            <w:pPr>
              <w:rPr>
                <w:b/>
                <w:bCs/>
                <w:lang w:val="en-GB"/>
              </w:rPr>
            </w:pPr>
            <w:r w:rsidRPr="000956AF">
              <w:rPr>
                <w:b/>
                <w:bCs/>
                <w:lang w:val="en-GB"/>
              </w:rPr>
              <w:t>9955.95</w:t>
            </w:r>
          </w:p>
        </w:tc>
        <w:tc>
          <w:tcPr>
            <w:tcW w:w="995" w:type="dxa"/>
            <w:tcBorders>
              <w:top w:val="nil"/>
              <w:left w:val="nil"/>
              <w:bottom w:val="nil"/>
              <w:right w:val="nil"/>
            </w:tcBorders>
            <w:shd w:val="clear" w:color="5B9BD5" w:fill="5B9BD5"/>
            <w:noWrap/>
            <w:vAlign w:val="bottom"/>
            <w:hideMark/>
          </w:tcPr>
          <w:p w14:paraId="2F45981C" w14:textId="77777777" w:rsidR="000956AF" w:rsidRPr="000956AF" w:rsidRDefault="000956AF" w:rsidP="000956AF">
            <w:pPr>
              <w:rPr>
                <w:lang w:val="en-GB"/>
              </w:rPr>
            </w:pPr>
            <w:r w:rsidRPr="000956AF">
              <w:rPr>
                <w:lang w:val="en-GB"/>
              </w:rPr>
              <w:t>20338.32</w:t>
            </w:r>
          </w:p>
        </w:tc>
        <w:tc>
          <w:tcPr>
            <w:tcW w:w="946" w:type="dxa"/>
            <w:tcBorders>
              <w:top w:val="nil"/>
              <w:left w:val="nil"/>
              <w:bottom w:val="nil"/>
              <w:right w:val="nil"/>
            </w:tcBorders>
            <w:shd w:val="clear" w:color="5B9BD5" w:fill="5B9BD5"/>
            <w:noWrap/>
            <w:vAlign w:val="bottom"/>
            <w:hideMark/>
          </w:tcPr>
          <w:p w14:paraId="1BE9242B" w14:textId="77777777" w:rsidR="000956AF" w:rsidRPr="000956AF" w:rsidRDefault="000956AF" w:rsidP="000956AF">
            <w:pPr>
              <w:rPr>
                <w:b/>
                <w:bCs/>
                <w:lang w:val="en-GB"/>
              </w:rPr>
            </w:pPr>
            <w:r w:rsidRPr="000956AF">
              <w:rPr>
                <w:b/>
                <w:bCs/>
                <w:lang w:val="en-GB"/>
              </w:rPr>
              <w:t>6213.61</w:t>
            </w:r>
          </w:p>
        </w:tc>
        <w:tc>
          <w:tcPr>
            <w:tcW w:w="995" w:type="dxa"/>
            <w:tcBorders>
              <w:top w:val="nil"/>
              <w:left w:val="nil"/>
              <w:bottom w:val="nil"/>
              <w:right w:val="nil"/>
            </w:tcBorders>
            <w:shd w:val="clear" w:color="5B9BD5" w:fill="5B9BD5"/>
            <w:noWrap/>
            <w:vAlign w:val="bottom"/>
            <w:hideMark/>
          </w:tcPr>
          <w:p w14:paraId="5A1D4FB9" w14:textId="77777777" w:rsidR="000956AF" w:rsidRPr="000956AF" w:rsidRDefault="000956AF" w:rsidP="00BF6498">
            <w:pPr>
              <w:keepNext/>
              <w:rPr>
                <w:lang w:val="en-GB"/>
              </w:rPr>
            </w:pPr>
            <w:r w:rsidRPr="000956AF">
              <w:rPr>
                <w:lang w:val="en-GB"/>
              </w:rPr>
              <w:t>6791.38</w:t>
            </w:r>
          </w:p>
        </w:tc>
      </w:tr>
    </w:tbl>
    <w:p w14:paraId="57A5C17B" w14:textId="77777777" w:rsidR="00BF6498" w:rsidRDefault="00BF6498">
      <w:pPr>
        <w:pStyle w:val="Caption"/>
      </w:pPr>
      <w:bookmarkStart w:id="238" w:name="_Toc525256357"/>
      <w:r>
        <w:t xml:space="preserve">Table </w:t>
      </w:r>
      <w:r w:rsidR="00F47D15">
        <w:fldChar w:fldCharType="begin"/>
      </w:r>
      <w:r w:rsidR="00F47D15">
        <w:instrText xml:space="preserve"> STYLEREF 2 \s </w:instrText>
      </w:r>
      <w:r w:rsidR="00F47D15">
        <w:fldChar w:fldCharType="separate"/>
      </w:r>
      <w:r w:rsidR="00F47D15">
        <w:rPr>
          <w:noProof/>
        </w:rPr>
        <w:t>3.1</w:t>
      </w:r>
      <w:r w:rsidR="00F47D15">
        <w:fldChar w:fldCharType="end"/>
      </w:r>
      <w:r w:rsidR="00F47D15">
        <w:noBreakHyphen/>
      </w:r>
      <w:r w:rsidR="00F47D15">
        <w:fldChar w:fldCharType="begin"/>
      </w:r>
      <w:r w:rsidR="00F47D15">
        <w:instrText xml:space="preserve"> SEQ Table \* ARABIC \s 2 </w:instrText>
      </w:r>
      <w:r w:rsidR="00F47D15">
        <w:fldChar w:fldCharType="separate"/>
      </w:r>
      <w:r w:rsidR="00F47D15">
        <w:rPr>
          <w:noProof/>
        </w:rPr>
        <w:t>33</w:t>
      </w:r>
      <w:r w:rsidR="00F47D15">
        <w:fldChar w:fldCharType="end"/>
      </w:r>
      <w:r>
        <w:t xml:space="preserve">. </w:t>
      </w:r>
      <w:r w:rsidRPr="004041BE">
        <w:t>Case 122 – STALL +N</w:t>
      </w:r>
      <w:bookmarkEnd w:id="238"/>
    </w:p>
    <w:p w14:paraId="0CFC7E54" w14:textId="77777777" w:rsidR="000956AF" w:rsidRDefault="000956AF" w:rsidP="000956AF">
      <w:pPr>
        <w:rPr>
          <w:b/>
          <w:i/>
          <w:u w:val="single"/>
          <w:lang w:val="en-GB"/>
        </w:rPr>
      </w:pPr>
    </w:p>
    <w:p w14:paraId="4D870C8B" w14:textId="77777777" w:rsidR="00DA75DE" w:rsidRDefault="00DA75DE" w:rsidP="000956AF">
      <w:pPr>
        <w:rPr>
          <w:b/>
          <w:i/>
          <w:u w:val="single"/>
          <w:lang w:val="en-GB"/>
        </w:rPr>
      </w:pPr>
    </w:p>
    <w:p w14:paraId="50F91AE5" w14:textId="77777777" w:rsidR="00DA75DE" w:rsidRPr="000956AF" w:rsidRDefault="00DA75DE" w:rsidP="000956AF">
      <w:pPr>
        <w:rPr>
          <w:b/>
          <w:i/>
          <w:u w:val="single"/>
          <w:lang w:val="en-GB"/>
        </w:rPr>
      </w:pPr>
    </w:p>
    <w:p w14:paraId="7F899A54" w14:textId="77777777" w:rsidR="000956AF" w:rsidRPr="000956AF" w:rsidRDefault="000956AF" w:rsidP="000956AF">
      <w:pPr>
        <w:rPr>
          <w:b/>
          <w:i/>
          <w:u w:val="single"/>
          <w:lang w:val="en-GB"/>
        </w:rPr>
      </w:pPr>
      <w:r w:rsidRPr="000956AF">
        <w:rPr>
          <w:b/>
          <w:i/>
          <w:u w:val="single"/>
          <w:lang w:val="en-GB"/>
        </w:rPr>
        <w:t>CASE 205 – MAN D</w:t>
      </w:r>
    </w:p>
    <w:tbl>
      <w:tblPr>
        <w:tblW w:w="9400" w:type="dxa"/>
        <w:tblLook w:val="04A0" w:firstRow="1" w:lastRow="0" w:firstColumn="1" w:lastColumn="0" w:noHBand="0" w:noVBand="1"/>
      </w:tblPr>
      <w:tblGrid>
        <w:gridCol w:w="940"/>
        <w:gridCol w:w="940"/>
        <w:gridCol w:w="940"/>
        <w:gridCol w:w="940"/>
        <w:gridCol w:w="940"/>
        <w:gridCol w:w="940"/>
        <w:gridCol w:w="979"/>
        <w:gridCol w:w="977"/>
        <w:gridCol w:w="940"/>
        <w:gridCol w:w="940"/>
      </w:tblGrid>
      <w:tr w:rsidR="000956AF" w:rsidRPr="000956AF" w14:paraId="2354C70A" w14:textId="77777777" w:rsidTr="000956AF">
        <w:trPr>
          <w:trHeight w:val="376"/>
        </w:trPr>
        <w:tc>
          <w:tcPr>
            <w:tcW w:w="940" w:type="dxa"/>
            <w:tcBorders>
              <w:top w:val="nil"/>
              <w:left w:val="nil"/>
              <w:bottom w:val="single" w:sz="8" w:space="0" w:color="FFFFFF"/>
              <w:right w:val="nil"/>
            </w:tcBorders>
            <w:shd w:val="clear" w:color="000000" w:fill="000000"/>
            <w:noWrap/>
            <w:vAlign w:val="bottom"/>
            <w:hideMark/>
          </w:tcPr>
          <w:p w14:paraId="5CF2923B" w14:textId="77777777" w:rsidR="000956AF" w:rsidRPr="000956AF" w:rsidRDefault="000956AF" w:rsidP="000956AF">
            <w:pPr>
              <w:rPr>
                <w:b/>
                <w:bCs/>
                <w:lang w:val="en-GB"/>
              </w:rPr>
            </w:pPr>
            <w:r w:rsidRPr="000956AF">
              <w:rPr>
                <w:b/>
                <w:bCs/>
                <w:lang w:val="en-GB"/>
              </w:rPr>
              <w:lastRenderedPageBreak/>
              <w:t>X</w:t>
            </w:r>
          </w:p>
        </w:tc>
        <w:tc>
          <w:tcPr>
            <w:tcW w:w="940" w:type="dxa"/>
            <w:tcBorders>
              <w:top w:val="nil"/>
              <w:left w:val="nil"/>
              <w:bottom w:val="single" w:sz="8" w:space="0" w:color="FFFFFF"/>
              <w:right w:val="nil"/>
            </w:tcBorders>
            <w:shd w:val="clear" w:color="000000" w:fill="000000"/>
            <w:noWrap/>
            <w:vAlign w:val="bottom"/>
            <w:hideMark/>
          </w:tcPr>
          <w:p w14:paraId="60E0DC3D" w14:textId="77777777" w:rsidR="000956AF" w:rsidRPr="000956AF" w:rsidRDefault="000956AF" w:rsidP="000956AF">
            <w:pPr>
              <w:rPr>
                <w:b/>
                <w:bCs/>
                <w:lang w:val="en-GB"/>
              </w:rPr>
            </w:pPr>
            <w:r w:rsidRPr="000956AF">
              <w:rPr>
                <w:b/>
                <w:bCs/>
                <w:lang w:val="en-GB"/>
              </w:rPr>
              <w:t>Y</w:t>
            </w:r>
          </w:p>
        </w:tc>
        <w:tc>
          <w:tcPr>
            <w:tcW w:w="940" w:type="dxa"/>
            <w:tcBorders>
              <w:top w:val="nil"/>
              <w:left w:val="nil"/>
              <w:bottom w:val="single" w:sz="8" w:space="0" w:color="FFFFFF"/>
              <w:right w:val="nil"/>
            </w:tcBorders>
            <w:shd w:val="clear" w:color="000000" w:fill="000000"/>
            <w:noWrap/>
            <w:vAlign w:val="bottom"/>
            <w:hideMark/>
          </w:tcPr>
          <w:p w14:paraId="2D6E0533" w14:textId="77777777" w:rsidR="000956AF" w:rsidRPr="000956AF" w:rsidRDefault="000956AF" w:rsidP="000956AF">
            <w:pPr>
              <w:rPr>
                <w:b/>
                <w:bCs/>
                <w:lang w:val="en-GB"/>
              </w:rPr>
            </w:pPr>
            <w:r w:rsidRPr="000956AF">
              <w:rPr>
                <w:b/>
                <w:bCs/>
                <w:lang w:val="en-GB"/>
              </w:rPr>
              <w:t>Z</w:t>
            </w:r>
          </w:p>
        </w:tc>
        <w:tc>
          <w:tcPr>
            <w:tcW w:w="940" w:type="dxa"/>
            <w:tcBorders>
              <w:top w:val="nil"/>
              <w:left w:val="nil"/>
              <w:bottom w:val="single" w:sz="8" w:space="0" w:color="FFFFFF"/>
              <w:right w:val="nil"/>
            </w:tcBorders>
            <w:shd w:val="clear" w:color="000000" w:fill="000000"/>
            <w:noWrap/>
            <w:vAlign w:val="bottom"/>
            <w:hideMark/>
          </w:tcPr>
          <w:p w14:paraId="70CA44B9" w14:textId="77777777" w:rsidR="000956AF" w:rsidRPr="000956AF" w:rsidRDefault="000956AF" w:rsidP="000956AF">
            <w:pPr>
              <w:rPr>
                <w:b/>
                <w:bCs/>
                <w:lang w:val="en-GB"/>
              </w:rPr>
            </w:pPr>
            <w:r w:rsidRPr="000956AF">
              <w:rPr>
                <w:b/>
                <w:bCs/>
                <w:lang w:val="en-GB"/>
              </w:rPr>
              <w:t>FX</w:t>
            </w:r>
          </w:p>
        </w:tc>
        <w:tc>
          <w:tcPr>
            <w:tcW w:w="940" w:type="dxa"/>
            <w:tcBorders>
              <w:top w:val="nil"/>
              <w:left w:val="nil"/>
              <w:bottom w:val="single" w:sz="8" w:space="0" w:color="FFFFFF"/>
              <w:right w:val="nil"/>
            </w:tcBorders>
            <w:shd w:val="clear" w:color="000000" w:fill="000000"/>
            <w:noWrap/>
            <w:vAlign w:val="bottom"/>
            <w:hideMark/>
          </w:tcPr>
          <w:p w14:paraId="1ABB6D30" w14:textId="77777777" w:rsidR="000956AF" w:rsidRPr="000956AF" w:rsidRDefault="000956AF" w:rsidP="000956AF">
            <w:pPr>
              <w:rPr>
                <w:b/>
                <w:bCs/>
                <w:lang w:val="en-GB"/>
              </w:rPr>
            </w:pPr>
            <w:r w:rsidRPr="000956AF">
              <w:rPr>
                <w:b/>
                <w:bCs/>
                <w:lang w:val="en-GB"/>
              </w:rPr>
              <w:t>FZ</w:t>
            </w:r>
          </w:p>
        </w:tc>
        <w:tc>
          <w:tcPr>
            <w:tcW w:w="940" w:type="dxa"/>
            <w:tcBorders>
              <w:top w:val="nil"/>
              <w:left w:val="nil"/>
              <w:bottom w:val="single" w:sz="8" w:space="0" w:color="FFFFFF"/>
              <w:right w:val="nil"/>
            </w:tcBorders>
            <w:shd w:val="clear" w:color="000000" w:fill="000000"/>
            <w:noWrap/>
            <w:vAlign w:val="bottom"/>
            <w:hideMark/>
          </w:tcPr>
          <w:p w14:paraId="23588735" w14:textId="77777777" w:rsidR="000956AF" w:rsidRPr="000956AF" w:rsidRDefault="000956AF" w:rsidP="000956AF">
            <w:pPr>
              <w:rPr>
                <w:b/>
                <w:bCs/>
                <w:lang w:val="en-GB"/>
              </w:rPr>
            </w:pPr>
            <w:r w:rsidRPr="000956AF">
              <w:rPr>
                <w:b/>
                <w:bCs/>
                <w:lang w:val="en-GB"/>
              </w:rPr>
              <w:t>SX</w:t>
            </w:r>
          </w:p>
        </w:tc>
        <w:tc>
          <w:tcPr>
            <w:tcW w:w="940" w:type="dxa"/>
            <w:tcBorders>
              <w:top w:val="nil"/>
              <w:left w:val="nil"/>
              <w:bottom w:val="single" w:sz="8" w:space="0" w:color="FFFFFF"/>
              <w:right w:val="nil"/>
            </w:tcBorders>
            <w:shd w:val="clear" w:color="000000" w:fill="000000"/>
            <w:noWrap/>
            <w:vAlign w:val="bottom"/>
            <w:hideMark/>
          </w:tcPr>
          <w:p w14:paraId="1647BBA5" w14:textId="77777777" w:rsidR="000956AF" w:rsidRPr="000956AF" w:rsidRDefault="000956AF" w:rsidP="000956AF">
            <w:pPr>
              <w:rPr>
                <w:b/>
                <w:bCs/>
                <w:lang w:val="en-GB"/>
              </w:rPr>
            </w:pPr>
            <w:r w:rsidRPr="000956AF">
              <w:rPr>
                <w:b/>
                <w:bCs/>
                <w:lang w:val="en-GB"/>
              </w:rPr>
              <w:t>SZ</w:t>
            </w:r>
          </w:p>
        </w:tc>
        <w:tc>
          <w:tcPr>
            <w:tcW w:w="940" w:type="dxa"/>
            <w:tcBorders>
              <w:top w:val="nil"/>
              <w:left w:val="nil"/>
              <w:bottom w:val="single" w:sz="8" w:space="0" w:color="FFFFFF"/>
              <w:right w:val="nil"/>
            </w:tcBorders>
            <w:shd w:val="clear" w:color="000000" w:fill="000000"/>
            <w:noWrap/>
            <w:vAlign w:val="bottom"/>
            <w:hideMark/>
          </w:tcPr>
          <w:p w14:paraId="58F6760B" w14:textId="77777777" w:rsidR="000956AF" w:rsidRPr="000956AF" w:rsidRDefault="000956AF" w:rsidP="000956AF">
            <w:pPr>
              <w:rPr>
                <w:b/>
                <w:bCs/>
                <w:lang w:val="en-GB"/>
              </w:rPr>
            </w:pPr>
            <w:r w:rsidRPr="000956AF">
              <w:rPr>
                <w:b/>
                <w:bCs/>
                <w:lang w:val="en-GB"/>
              </w:rPr>
              <w:t>MX</w:t>
            </w:r>
          </w:p>
        </w:tc>
        <w:tc>
          <w:tcPr>
            <w:tcW w:w="940" w:type="dxa"/>
            <w:tcBorders>
              <w:top w:val="nil"/>
              <w:left w:val="nil"/>
              <w:bottom w:val="single" w:sz="8" w:space="0" w:color="FFFFFF"/>
              <w:right w:val="nil"/>
            </w:tcBorders>
            <w:shd w:val="clear" w:color="000000" w:fill="000000"/>
            <w:noWrap/>
            <w:vAlign w:val="bottom"/>
            <w:hideMark/>
          </w:tcPr>
          <w:p w14:paraId="021B5A51" w14:textId="77777777" w:rsidR="000956AF" w:rsidRPr="000956AF" w:rsidRDefault="000956AF" w:rsidP="000956AF">
            <w:pPr>
              <w:rPr>
                <w:b/>
                <w:bCs/>
                <w:lang w:val="en-GB"/>
              </w:rPr>
            </w:pPr>
            <w:r w:rsidRPr="000956AF">
              <w:rPr>
                <w:b/>
                <w:bCs/>
                <w:lang w:val="en-GB"/>
              </w:rPr>
              <w:t>MY</w:t>
            </w:r>
          </w:p>
        </w:tc>
        <w:tc>
          <w:tcPr>
            <w:tcW w:w="940" w:type="dxa"/>
            <w:tcBorders>
              <w:top w:val="nil"/>
              <w:left w:val="nil"/>
              <w:bottom w:val="single" w:sz="8" w:space="0" w:color="FFFFFF"/>
              <w:right w:val="nil"/>
            </w:tcBorders>
            <w:shd w:val="clear" w:color="000000" w:fill="000000"/>
            <w:noWrap/>
            <w:vAlign w:val="bottom"/>
            <w:hideMark/>
          </w:tcPr>
          <w:p w14:paraId="6E64927D" w14:textId="77777777" w:rsidR="000956AF" w:rsidRPr="000956AF" w:rsidRDefault="000956AF" w:rsidP="000956AF">
            <w:pPr>
              <w:rPr>
                <w:b/>
                <w:bCs/>
                <w:lang w:val="en-GB"/>
              </w:rPr>
            </w:pPr>
            <w:r w:rsidRPr="000956AF">
              <w:rPr>
                <w:b/>
                <w:bCs/>
                <w:lang w:val="en-GB"/>
              </w:rPr>
              <w:t>MZ</w:t>
            </w:r>
          </w:p>
        </w:tc>
      </w:tr>
      <w:tr w:rsidR="000956AF" w:rsidRPr="000956AF" w14:paraId="1C6F246E" w14:textId="77777777" w:rsidTr="000956AF">
        <w:trPr>
          <w:trHeight w:val="366"/>
        </w:trPr>
        <w:tc>
          <w:tcPr>
            <w:tcW w:w="940" w:type="dxa"/>
            <w:tcBorders>
              <w:top w:val="nil"/>
              <w:left w:val="nil"/>
              <w:bottom w:val="nil"/>
              <w:right w:val="nil"/>
            </w:tcBorders>
            <w:shd w:val="clear" w:color="5B9BD5" w:fill="5B9BD5"/>
            <w:noWrap/>
            <w:vAlign w:val="bottom"/>
            <w:hideMark/>
          </w:tcPr>
          <w:p w14:paraId="06649E55" w14:textId="77777777" w:rsidR="000956AF" w:rsidRPr="000956AF" w:rsidRDefault="000956AF" w:rsidP="000956AF">
            <w:pPr>
              <w:rPr>
                <w:lang w:val="en-GB"/>
              </w:rPr>
            </w:pPr>
            <w:r w:rsidRPr="000956AF">
              <w:rPr>
                <w:lang w:val="en-GB"/>
              </w:rPr>
              <w:t>2.19</w:t>
            </w:r>
          </w:p>
        </w:tc>
        <w:tc>
          <w:tcPr>
            <w:tcW w:w="940" w:type="dxa"/>
            <w:tcBorders>
              <w:top w:val="nil"/>
              <w:left w:val="nil"/>
              <w:bottom w:val="nil"/>
              <w:right w:val="nil"/>
            </w:tcBorders>
            <w:shd w:val="clear" w:color="5B9BD5" w:fill="5B9BD5"/>
            <w:noWrap/>
            <w:vAlign w:val="bottom"/>
            <w:hideMark/>
          </w:tcPr>
          <w:p w14:paraId="5D1AD23B" w14:textId="77777777" w:rsidR="000956AF" w:rsidRPr="000956AF" w:rsidRDefault="000956AF" w:rsidP="000956AF">
            <w:pPr>
              <w:rPr>
                <w:lang w:val="en-GB"/>
              </w:rPr>
            </w:pPr>
            <w:r w:rsidRPr="000956AF">
              <w:rPr>
                <w:lang w:val="en-GB"/>
              </w:rPr>
              <w:t>4.80</w:t>
            </w:r>
          </w:p>
        </w:tc>
        <w:tc>
          <w:tcPr>
            <w:tcW w:w="940" w:type="dxa"/>
            <w:tcBorders>
              <w:top w:val="nil"/>
              <w:left w:val="nil"/>
              <w:bottom w:val="nil"/>
              <w:right w:val="nil"/>
            </w:tcBorders>
            <w:shd w:val="clear" w:color="5B9BD5" w:fill="5B9BD5"/>
            <w:noWrap/>
            <w:vAlign w:val="bottom"/>
            <w:hideMark/>
          </w:tcPr>
          <w:p w14:paraId="690019D7" w14:textId="77777777" w:rsidR="000956AF" w:rsidRPr="000956AF" w:rsidRDefault="000956AF" w:rsidP="000956AF">
            <w:pPr>
              <w:rPr>
                <w:lang w:val="en-GB"/>
              </w:rPr>
            </w:pPr>
            <w:r w:rsidRPr="000956AF">
              <w:rPr>
                <w:lang w:val="en-GB"/>
              </w:rPr>
              <w:t>-0.09</w:t>
            </w:r>
          </w:p>
        </w:tc>
        <w:tc>
          <w:tcPr>
            <w:tcW w:w="940" w:type="dxa"/>
            <w:tcBorders>
              <w:top w:val="nil"/>
              <w:left w:val="nil"/>
              <w:bottom w:val="nil"/>
              <w:right w:val="nil"/>
            </w:tcBorders>
            <w:shd w:val="clear" w:color="5B9BD5" w:fill="5B9BD5"/>
            <w:noWrap/>
            <w:vAlign w:val="bottom"/>
            <w:hideMark/>
          </w:tcPr>
          <w:p w14:paraId="43EC4956" w14:textId="77777777" w:rsidR="000956AF" w:rsidRPr="000956AF" w:rsidRDefault="000956AF" w:rsidP="000956AF">
            <w:pPr>
              <w:rPr>
                <w:lang w:val="en-GB"/>
              </w:rPr>
            </w:pPr>
            <w:r w:rsidRPr="000956AF">
              <w:rPr>
                <w:lang w:val="en-GB"/>
              </w:rPr>
              <w:t>-16.21</w:t>
            </w:r>
          </w:p>
        </w:tc>
        <w:tc>
          <w:tcPr>
            <w:tcW w:w="940" w:type="dxa"/>
            <w:tcBorders>
              <w:top w:val="nil"/>
              <w:left w:val="nil"/>
              <w:bottom w:val="nil"/>
              <w:right w:val="nil"/>
            </w:tcBorders>
            <w:shd w:val="clear" w:color="5B9BD5" w:fill="5B9BD5"/>
            <w:noWrap/>
            <w:vAlign w:val="bottom"/>
            <w:hideMark/>
          </w:tcPr>
          <w:p w14:paraId="5AC64839" w14:textId="77777777" w:rsidR="000956AF" w:rsidRPr="000956AF" w:rsidRDefault="000956AF" w:rsidP="000956AF">
            <w:pPr>
              <w:rPr>
                <w:lang w:val="en-GB"/>
              </w:rPr>
            </w:pPr>
            <w:r w:rsidRPr="000956AF">
              <w:rPr>
                <w:lang w:val="en-GB"/>
              </w:rPr>
              <w:t>255.87</w:t>
            </w:r>
          </w:p>
        </w:tc>
        <w:tc>
          <w:tcPr>
            <w:tcW w:w="940" w:type="dxa"/>
            <w:tcBorders>
              <w:top w:val="nil"/>
              <w:left w:val="nil"/>
              <w:bottom w:val="nil"/>
              <w:right w:val="nil"/>
            </w:tcBorders>
            <w:shd w:val="clear" w:color="5B9BD5" w:fill="5B9BD5"/>
            <w:noWrap/>
            <w:vAlign w:val="bottom"/>
            <w:hideMark/>
          </w:tcPr>
          <w:p w14:paraId="03CDA6B3" w14:textId="77777777" w:rsidR="000956AF" w:rsidRPr="000956AF" w:rsidRDefault="000956AF" w:rsidP="000956AF">
            <w:pPr>
              <w:rPr>
                <w:lang w:val="en-GB"/>
              </w:rPr>
            </w:pPr>
            <w:r w:rsidRPr="000956AF">
              <w:rPr>
                <w:lang w:val="en-GB"/>
              </w:rPr>
              <w:t>-16.21</w:t>
            </w:r>
          </w:p>
        </w:tc>
        <w:tc>
          <w:tcPr>
            <w:tcW w:w="940" w:type="dxa"/>
            <w:tcBorders>
              <w:top w:val="nil"/>
              <w:left w:val="nil"/>
              <w:bottom w:val="nil"/>
              <w:right w:val="nil"/>
            </w:tcBorders>
            <w:shd w:val="clear" w:color="5B9BD5" w:fill="5B9BD5"/>
            <w:noWrap/>
            <w:vAlign w:val="bottom"/>
            <w:hideMark/>
          </w:tcPr>
          <w:p w14:paraId="0380DB67" w14:textId="77777777" w:rsidR="000956AF" w:rsidRPr="000956AF" w:rsidRDefault="000956AF" w:rsidP="000956AF">
            <w:pPr>
              <w:rPr>
                <w:b/>
                <w:bCs/>
                <w:lang w:val="en-GB"/>
              </w:rPr>
            </w:pPr>
            <w:r w:rsidRPr="000956AF">
              <w:rPr>
                <w:b/>
                <w:bCs/>
                <w:lang w:val="en-GB"/>
              </w:rPr>
              <w:t>255.87</w:t>
            </w:r>
          </w:p>
        </w:tc>
        <w:tc>
          <w:tcPr>
            <w:tcW w:w="940" w:type="dxa"/>
            <w:tcBorders>
              <w:top w:val="nil"/>
              <w:left w:val="nil"/>
              <w:bottom w:val="nil"/>
              <w:right w:val="nil"/>
            </w:tcBorders>
            <w:shd w:val="clear" w:color="5B9BD5" w:fill="5B9BD5"/>
            <w:noWrap/>
            <w:vAlign w:val="bottom"/>
            <w:hideMark/>
          </w:tcPr>
          <w:p w14:paraId="016D9EA4" w14:textId="77777777" w:rsidR="000956AF" w:rsidRPr="000956AF" w:rsidRDefault="000956AF" w:rsidP="000956AF">
            <w:pPr>
              <w:rPr>
                <w:lang w:val="en-GB"/>
              </w:rPr>
            </w:pPr>
            <w:r w:rsidRPr="000956AF">
              <w:rPr>
                <w:lang w:val="en-GB"/>
              </w:rPr>
              <w:t>0.00</w:t>
            </w:r>
          </w:p>
        </w:tc>
        <w:tc>
          <w:tcPr>
            <w:tcW w:w="940" w:type="dxa"/>
            <w:tcBorders>
              <w:top w:val="nil"/>
              <w:left w:val="nil"/>
              <w:bottom w:val="nil"/>
              <w:right w:val="nil"/>
            </w:tcBorders>
            <w:shd w:val="clear" w:color="5B9BD5" w:fill="5B9BD5"/>
            <w:noWrap/>
            <w:vAlign w:val="bottom"/>
            <w:hideMark/>
          </w:tcPr>
          <w:p w14:paraId="656BB119" w14:textId="77777777" w:rsidR="000956AF" w:rsidRPr="000956AF" w:rsidRDefault="000956AF" w:rsidP="000956AF">
            <w:pPr>
              <w:rPr>
                <w:b/>
                <w:bCs/>
                <w:lang w:val="en-GB"/>
              </w:rPr>
            </w:pPr>
            <w:r w:rsidRPr="000956AF">
              <w:rPr>
                <w:b/>
                <w:bCs/>
                <w:lang w:val="en-GB"/>
              </w:rPr>
              <w:t>77.80</w:t>
            </w:r>
          </w:p>
        </w:tc>
        <w:tc>
          <w:tcPr>
            <w:tcW w:w="940" w:type="dxa"/>
            <w:tcBorders>
              <w:top w:val="nil"/>
              <w:left w:val="nil"/>
              <w:bottom w:val="nil"/>
              <w:right w:val="nil"/>
            </w:tcBorders>
            <w:shd w:val="clear" w:color="5B9BD5" w:fill="5B9BD5"/>
            <w:noWrap/>
            <w:vAlign w:val="bottom"/>
            <w:hideMark/>
          </w:tcPr>
          <w:p w14:paraId="6F75FCC6" w14:textId="77777777" w:rsidR="000956AF" w:rsidRPr="000956AF" w:rsidRDefault="000956AF" w:rsidP="000956AF">
            <w:pPr>
              <w:rPr>
                <w:lang w:val="en-GB"/>
              </w:rPr>
            </w:pPr>
            <w:r w:rsidRPr="000956AF">
              <w:rPr>
                <w:lang w:val="en-GB"/>
              </w:rPr>
              <w:t>0.00</w:t>
            </w:r>
          </w:p>
        </w:tc>
      </w:tr>
      <w:tr w:rsidR="000956AF" w:rsidRPr="000956AF" w14:paraId="2280AB34" w14:textId="77777777" w:rsidTr="000956AF">
        <w:trPr>
          <w:trHeight w:val="366"/>
        </w:trPr>
        <w:tc>
          <w:tcPr>
            <w:tcW w:w="940" w:type="dxa"/>
            <w:tcBorders>
              <w:top w:val="nil"/>
              <w:left w:val="nil"/>
              <w:bottom w:val="nil"/>
              <w:right w:val="nil"/>
            </w:tcBorders>
            <w:shd w:val="clear" w:color="2F75B5" w:fill="2F75B5"/>
            <w:noWrap/>
            <w:vAlign w:val="bottom"/>
            <w:hideMark/>
          </w:tcPr>
          <w:p w14:paraId="6ED54409" w14:textId="77777777" w:rsidR="000956AF" w:rsidRPr="000956AF" w:rsidRDefault="000956AF" w:rsidP="000956AF">
            <w:pPr>
              <w:rPr>
                <w:lang w:val="en-GB"/>
              </w:rPr>
            </w:pPr>
            <w:r w:rsidRPr="000956AF">
              <w:rPr>
                <w:lang w:val="en-GB"/>
              </w:rPr>
              <w:t>2.19</w:t>
            </w:r>
          </w:p>
        </w:tc>
        <w:tc>
          <w:tcPr>
            <w:tcW w:w="940" w:type="dxa"/>
            <w:tcBorders>
              <w:top w:val="nil"/>
              <w:left w:val="nil"/>
              <w:bottom w:val="nil"/>
              <w:right w:val="nil"/>
            </w:tcBorders>
            <w:shd w:val="clear" w:color="2F75B5" w:fill="2F75B5"/>
            <w:noWrap/>
            <w:vAlign w:val="bottom"/>
            <w:hideMark/>
          </w:tcPr>
          <w:p w14:paraId="069FF054" w14:textId="77777777" w:rsidR="000956AF" w:rsidRPr="000956AF" w:rsidRDefault="000956AF" w:rsidP="000956AF">
            <w:pPr>
              <w:rPr>
                <w:lang w:val="en-GB"/>
              </w:rPr>
            </w:pPr>
            <w:r w:rsidRPr="000956AF">
              <w:rPr>
                <w:lang w:val="en-GB"/>
              </w:rPr>
              <w:t>4.55</w:t>
            </w:r>
          </w:p>
        </w:tc>
        <w:tc>
          <w:tcPr>
            <w:tcW w:w="940" w:type="dxa"/>
            <w:tcBorders>
              <w:top w:val="nil"/>
              <w:left w:val="nil"/>
              <w:bottom w:val="nil"/>
              <w:right w:val="nil"/>
            </w:tcBorders>
            <w:shd w:val="clear" w:color="2F75B5" w:fill="2F75B5"/>
            <w:noWrap/>
            <w:vAlign w:val="bottom"/>
            <w:hideMark/>
          </w:tcPr>
          <w:p w14:paraId="40D37F16" w14:textId="77777777" w:rsidR="000956AF" w:rsidRPr="000956AF" w:rsidRDefault="000956AF" w:rsidP="000956AF">
            <w:pPr>
              <w:rPr>
                <w:lang w:val="en-GB"/>
              </w:rPr>
            </w:pPr>
            <w:r w:rsidRPr="000956AF">
              <w:rPr>
                <w:lang w:val="en-GB"/>
              </w:rPr>
              <w:t>-0.11</w:t>
            </w:r>
          </w:p>
        </w:tc>
        <w:tc>
          <w:tcPr>
            <w:tcW w:w="940" w:type="dxa"/>
            <w:tcBorders>
              <w:top w:val="nil"/>
              <w:left w:val="nil"/>
              <w:bottom w:val="nil"/>
              <w:right w:val="nil"/>
            </w:tcBorders>
            <w:shd w:val="clear" w:color="2F75B5" w:fill="2F75B5"/>
            <w:noWrap/>
            <w:vAlign w:val="bottom"/>
            <w:hideMark/>
          </w:tcPr>
          <w:p w14:paraId="0CBF4E28" w14:textId="77777777" w:rsidR="000956AF" w:rsidRPr="000956AF" w:rsidRDefault="000956AF" w:rsidP="000956AF">
            <w:pPr>
              <w:rPr>
                <w:lang w:val="en-GB"/>
              </w:rPr>
            </w:pPr>
            <w:r w:rsidRPr="000956AF">
              <w:rPr>
                <w:lang w:val="en-GB"/>
              </w:rPr>
              <w:t>-28.85</w:t>
            </w:r>
          </w:p>
        </w:tc>
        <w:tc>
          <w:tcPr>
            <w:tcW w:w="940" w:type="dxa"/>
            <w:tcBorders>
              <w:top w:val="nil"/>
              <w:left w:val="nil"/>
              <w:bottom w:val="nil"/>
              <w:right w:val="nil"/>
            </w:tcBorders>
            <w:shd w:val="clear" w:color="2F75B5" w:fill="2F75B5"/>
            <w:noWrap/>
            <w:vAlign w:val="bottom"/>
            <w:hideMark/>
          </w:tcPr>
          <w:p w14:paraId="2225FBDF" w14:textId="77777777" w:rsidR="000956AF" w:rsidRPr="000956AF" w:rsidRDefault="000956AF" w:rsidP="000956AF">
            <w:pPr>
              <w:rPr>
                <w:lang w:val="en-GB"/>
              </w:rPr>
            </w:pPr>
            <w:r w:rsidRPr="000956AF">
              <w:rPr>
                <w:lang w:val="en-GB"/>
              </w:rPr>
              <w:t>329.81</w:t>
            </w:r>
          </w:p>
        </w:tc>
        <w:tc>
          <w:tcPr>
            <w:tcW w:w="940" w:type="dxa"/>
            <w:tcBorders>
              <w:top w:val="nil"/>
              <w:left w:val="nil"/>
              <w:bottom w:val="nil"/>
              <w:right w:val="nil"/>
            </w:tcBorders>
            <w:shd w:val="clear" w:color="2F75B5" w:fill="2F75B5"/>
            <w:noWrap/>
            <w:vAlign w:val="bottom"/>
            <w:hideMark/>
          </w:tcPr>
          <w:p w14:paraId="263C5B5A" w14:textId="77777777" w:rsidR="000956AF" w:rsidRPr="000956AF" w:rsidRDefault="000956AF" w:rsidP="000956AF">
            <w:pPr>
              <w:rPr>
                <w:lang w:val="en-GB"/>
              </w:rPr>
            </w:pPr>
            <w:r w:rsidRPr="000956AF">
              <w:rPr>
                <w:lang w:val="en-GB"/>
              </w:rPr>
              <w:t>-45.06</w:t>
            </w:r>
          </w:p>
        </w:tc>
        <w:tc>
          <w:tcPr>
            <w:tcW w:w="940" w:type="dxa"/>
            <w:tcBorders>
              <w:top w:val="nil"/>
              <w:left w:val="nil"/>
              <w:bottom w:val="nil"/>
              <w:right w:val="nil"/>
            </w:tcBorders>
            <w:shd w:val="clear" w:color="2F75B5" w:fill="2F75B5"/>
            <w:noWrap/>
            <w:vAlign w:val="bottom"/>
            <w:hideMark/>
          </w:tcPr>
          <w:p w14:paraId="74894E27" w14:textId="77777777" w:rsidR="000956AF" w:rsidRPr="000956AF" w:rsidRDefault="000956AF" w:rsidP="000956AF">
            <w:pPr>
              <w:rPr>
                <w:b/>
                <w:bCs/>
                <w:lang w:val="en-GB"/>
              </w:rPr>
            </w:pPr>
            <w:r w:rsidRPr="000956AF">
              <w:rPr>
                <w:b/>
                <w:bCs/>
                <w:lang w:val="en-GB"/>
              </w:rPr>
              <w:t>585.67</w:t>
            </w:r>
          </w:p>
        </w:tc>
        <w:tc>
          <w:tcPr>
            <w:tcW w:w="940" w:type="dxa"/>
            <w:tcBorders>
              <w:top w:val="nil"/>
              <w:left w:val="nil"/>
              <w:bottom w:val="nil"/>
              <w:right w:val="nil"/>
            </w:tcBorders>
            <w:shd w:val="clear" w:color="2F75B5" w:fill="2F75B5"/>
            <w:noWrap/>
            <w:vAlign w:val="bottom"/>
            <w:hideMark/>
          </w:tcPr>
          <w:p w14:paraId="528832CA" w14:textId="77777777" w:rsidR="000956AF" w:rsidRPr="000956AF" w:rsidRDefault="000956AF" w:rsidP="000956AF">
            <w:pPr>
              <w:rPr>
                <w:lang w:val="en-GB"/>
              </w:rPr>
            </w:pPr>
            <w:r w:rsidRPr="000956AF">
              <w:rPr>
                <w:lang w:val="en-GB"/>
              </w:rPr>
              <w:t>62.97</w:t>
            </w:r>
          </w:p>
        </w:tc>
        <w:tc>
          <w:tcPr>
            <w:tcW w:w="940" w:type="dxa"/>
            <w:tcBorders>
              <w:top w:val="nil"/>
              <w:left w:val="nil"/>
              <w:bottom w:val="nil"/>
              <w:right w:val="nil"/>
            </w:tcBorders>
            <w:shd w:val="clear" w:color="2F75B5" w:fill="2F75B5"/>
            <w:noWrap/>
            <w:vAlign w:val="bottom"/>
            <w:hideMark/>
          </w:tcPr>
          <w:p w14:paraId="4E115CB4" w14:textId="77777777" w:rsidR="000956AF" w:rsidRPr="000956AF" w:rsidRDefault="000956AF" w:rsidP="000956AF">
            <w:pPr>
              <w:rPr>
                <w:b/>
                <w:bCs/>
                <w:lang w:val="en-GB"/>
              </w:rPr>
            </w:pPr>
            <w:r w:rsidRPr="000956AF">
              <w:rPr>
                <w:b/>
                <w:bCs/>
                <w:lang w:val="en-GB"/>
              </w:rPr>
              <w:t>163.13</w:t>
            </w:r>
          </w:p>
        </w:tc>
        <w:tc>
          <w:tcPr>
            <w:tcW w:w="940" w:type="dxa"/>
            <w:tcBorders>
              <w:top w:val="nil"/>
              <w:left w:val="nil"/>
              <w:bottom w:val="nil"/>
              <w:right w:val="nil"/>
            </w:tcBorders>
            <w:shd w:val="clear" w:color="2F75B5" w:fill="2F75B5"/>
            <w:noWrap/>
            <w:vAlign w:val="bottom"/>
            <w:hideMark/>
          </w:tcPr>
          <w:p w14:paraId="0B1E3FC2" w14:textId="77777777" w:rsidR="000956AF" w:rsidRPr="000956AF" w:rsidRDefault="000956AF" w:rsidP="000956AF">
            <w:pPr>
              <w:rPr>
                <w:lang w:val="en-GB"/>
              </w:rPr>
            </w:pPr>
            <w:r w:rsidRPr="000956AF">
              <w:rPr>
                <w:lang w:val="en-GB"/>
              </w:rPr>
              <w:t>3.99</w:t>
            </w:r>
          </w:p>
        </w:tc>
      </w:tr>
      <w:tr w:rsidR="000956AF" w:rsidRPr="000956AF" w14:paraId="11AD2236" w14:textId="77777777" w:rsidTr="000956AF">
        <w:trPr>
          <w:trHeight w:val="366"/>
        </w:trPr>
        <w:tc>
          <w:tcPr>
            <w:tcW w:w="940" w:type="dxa"/>
            <w:tcBorders>
              <w:top w:val="nil"/>
              <w:left w:val="nil"/>
              <w:bottom w:val="nil"/>
              <w:right w:val="nil"/>
            </w:tcBorders>
            <w:shd w:val="clear" w:color="5B9BD5" w:fill="5B9BD5"/>
            <w:noWrap/>
            <w:vAlign w:val="bottom"/>
            <w:hideMark/>
          </w:tcPr>
          <w:p w14:paraId="3D34A66F" w14:textId="77777777" w:rsidR="000956AF" w:rsidRPr="000956AF" w:rsidRDefault="000956AF" w:rsidP="000956AF">
            <w:pPr>
              <w:rPr>
                <w:lang w:val="en-GB"/>
              </w:rPr>
            </w:pPr>
            <w:r w:rsidRPr="000956AF">
              <w:rPr>
                <w:lang w:val="en-GB"/>
              </w:rPr>
              <w:t>2.19</w:t>
            </w:r>
          </w:p>
        </w:tc>
        <w:tc>
          <w:tcPr>
            <w:tcW w:w="940" w:type="dxa"/>
            <w:tcBorders>
              <w:top w:val="nil"/>
              <w:left w:val="nil"/>
              <w:bottom w:val="nil"/>
              <w:right w:val="nil"/>
            </w:tcBorders>
            <w:shd w:val="clear" w:color="5B9BD5" w:fill="5B9BD5"/>
            <w:noWrap/>
            <w:vAlign w:val="bottom"/>
            <w:hideMark/>
          </w:tcPr>
          <w:p w14:paraId="27E1C12C" w14:textId="77777777" w:rsidR="000956AF" w:rsidRPr="000956AF" w:rsidRDefault="000956AF" w:rsidP="000956AF">
            <w:pPr>
              <w:rPr>
                <w:lang w:val="en-GB"/>
              </w:rPr>
            </w:pPr>
            <w:r w:rsidRPr="000956AF">
              <w:rPr>
                <w:lang w:val="en-GB"/>
              </w:rPr>
              <w:t>4.31</w:t>
            </w:r>
          </w:p>
        </w:tc>
        <w:tc>
          <w:tcPr>
            <w:tcW w:w="940" w:type="dxa"/>
            <w:tcBorders>
              <w:top w:val="nil"/>
              <w:left w:val="nil"/>
              <w:bottom w:val="nil"/>
              <w:right w:val="nil"/>
            </w:tcBorders>
            <w:shd w:val="clear" w:color="5B9BD5" w:fill="5B9BD5"/>
            <w:noWrap/>
            <w:vAlign w:val="bottom"/>
            <w:hideMark/>
          </w:tcPr>
          <w:p w14:paraId="1ABC8E74" w14:textId="77777777" w:rsidR="000956AF" w:rsidRPr="000956AF" w:rsidRDefault="000956AF" w:rsidP="000956AF">
            <w:pPr>
              <w:rPr>
                <w:lang w:val="en-GB"/>
              </w:rPr>
            </w:pPr>
            <w:r w:rsidRPr="000956AF">
              <w:rPr>
                <w:lang w:val="en-GB"/>
              </w:rPr>
              <w:t>-0.13</w:t>
            </w:r>
          </w:p>
        </w:tc>
        <w:tc>
          <w:tcPr>
            <w:tcW w:w="940" w:type="dxa"/>
            <w:tcBorders>
              <w:top w:val="nil"/>
              <w:left w:val="nil"/>
              <w:bottom w:val="nil"/>
              <w:right w:val="nil"/>
            </w:tcBorders>
            <w:shd w:val="clear" w:color="5B9BD5" w:fill="5B9BD5"/>
            <w:noWrap/>
            <w:vAlign w:val="bottom"/>
            <w:hideMark/>
          </w:tcPr>
          <w:p w14:paraId="4EB1A6F8" w14:textId="77777777" w:rsidR="000956AF" w:rsidRPr="000956AF" w:rsidRDefault="000956AF" w:rsidP="000956AF">
            <w:pPr>
              <w:rPr>
                <w:lang w:val="en-GB"/>
              </w:rPr>
            </w:pPr>
            <w:r w:rsidRPr="000956AF">
              <w:rPr>
                <w:lang w:val="en-GB"/>
              </w:rPr>
              <w:t>-38.08</w:t>
            </w:r>
          </w:p>
        </w:tc>
        <w:tc>
          <w:tcPr>
            <w:tcW w:w="940" w:type="dxa"/>
            <w:tcBorders>
              <w:top w:val="nil"/>
              <w:left w:val="nil"/>
              <w:bottom w:val="nil"/>
              <w:right w:val="nil"/>
            </w:tcBorders>
            <w:shd w:val="clear" w:color="5B9BD5" w:fill="5B9BD5"/>
            <w:noWrap/>
            <w:vAlign w:val="bottom"/>
            <w:hideMark/>
          </w:tcPr>
          <w:p w14:paraId="105F6617" w14:textId="77777777" w:rsidR="000956AF" w:rsidRPr="000956AF" w:rsidRDefault="000956AF" w:rsidP="000956AF">
            <w:pPr>
              <w:rPr>
                <w:lang w:val="en-GB"/>
              </w:rPr>
            </w:pPr>
            <w:r w:rsidRPr="000956AF">
              <w:rPr>
                <w:lang w:val="en-GB"/>
              </w:rPr>
              <w:t>380.97</w:t>
            </w:r>
          </w:p>
        </w:tc>
        <w:tc>
          <w:tcPr>
            <w:tcW w:w="940" w:type="dxa"/>
            <w:tcBorders>
              <w:top w:val="nil"/>
              <w:left w:val="nil"/>
              <w:bottom w:val="nil"/>
              <w:right w:val="nil"/>
            </w:tcBorders>
            <w:shd w:val="clear" w:color="5B9BD5" w:fill="5B9BD5"/>
            <w:noWrap/>
            <w:vAlign w:val="bottom"/>
            <w:hideMark/>
          </w:tcPr>
          <w:p w14:paraId="36DC4CB5" w14:textId="77777777" w:rsidR="000956AF" w:rsidRPr="000956AF" w:rsidRDefault="000956AF" w:rsidP="000956AF">
            <w:pPr>
              <w:rPr>
                <w:lang w:val="en-GB"/>
              </w:rPr>
            </w:pPr>
            <w:r w:rsidRPr="000956AF">
              <w:rPr>
                <w:lang w:val="en-GB"/>
              </w:rPr>
              <w:t>-83.14</w:t>
            </w:r>
          </w:p>
        </w:tc>
        <w:tc>
          <w:tcPr>
            <w:tcW w:w="940" w:type="dxa"/>
            <w:tcBorders>
              <w:top w:val="nil"/>
              <w:left w:val="nil"/>
              <w:bottom w:val="nil"/>
              <w:right w:val="nil"/>
            </w:tcBorders>
            <w:shd w:val="clear" w:color="5B9BD5" w:fill="5B9BD5"/>
            <w:noWrap/>
            <w:vAlign w:val="bottom"/>
            <w:hideMark/>
          </w:tcPr>
          <w:p w14:paraId="3C77991D" w14:textId="77777777" w:rsidR="000956AF" w:rsidRPr="000956AF" w:rsidRDefault="000956AF" w:rsidP="000956AF">
            <w:pPr>
              <w:rPr>
                <w:b/>
                <w:bCs/>
                <w:lang w:val="en-GB"/>
              </w:rPr>
            </w:pPr>
            <w:r w:rsidRPr="000956AF">
              <w:rPr>
                <w:b/>
                <w:bCs/>
                <w:lang w:val="en-GB"/>
              </w:rPr>
              <w:t>966.64</w:t>
            </w:r>
          </w:p>
        </w:tc>
        <w:tc>
          <w:tcPr>
            <w:tcW w:w="940" w:type="dxa"/>
            <w:tcBorders>
              <w:top w:val="nil"/>
              <w:left w:val="nil"/>
              <w:bottom w:val="nil"/>
              <w:right w:val="nil"/>
            </w:tcBorders>
            <w:shd w:val="clear" w:color="5B9BD5" w:fill="5B9BD5"/>
            <w:noWrap/>
            <w:vAlign w:val="bottom"/>
            <w:hideMark/>
          </w:tcPr>
          <w:p w14:paraId="5339D3D0" w14:textId="77777777" w:rsidR="000956AF" w:rsidRPr="000956AF" w:rsidRDefault="000956AF" w:rsidP="000956AF">
            <w:pPr>
              <w:rPr>
                <w:lang w:val="en-GB"/>
              </w:rPr>
            </w:pPr>
            <w:r w:rsidRPr="000956AF">
              <w:rPr>
                <w:lang w:val="en-GB"/>
              </w:rPr>
              <w:t>207.11</w:t>
            </w:r>
          </w:p>
        </w:tc>
        <w:tc>
          <w:tcPr>
            <w:tcW w:w="940" w:type="dxa"/>
            <w:tcBorders>
              <w:top w:val="nil"/>
              <w:left w:val="nil"/>
              <w:bottom w:val="nil"/>
              <w:right w:val="nil"/>
            </w:tcBorders>
            <w:shd w:val="clear" w:color="5B9BD5" w:fill="5B9BD5"/>
            <w:noWrap/>
            <w:vAlign w:val="bottom"/>
            <w:hideMark/>
          </w:tcPr>
          <w:p w14:paraId="6C7FAA14" w14:textId="77777777" w:rsidR="000956AF" w:rsidRPr="000956AF" w:rsidRDefault="000956AF" w:rsidP="000956AF">
            <w:pPr>
              <w:rPr>
                <w:b/>
                <w:bCs/>
                <w:lang w:val="en-GB"/>
              </w:rPr>
            </w:pPr>
            <w:r w:rsidRPr="000956AF">
              <w:rPr>
                <w:b/>
                <w:bCs/>
                <w:lang w:val="en-GB"/>
              </w:rPr>
              <w:t>256.12</w:t>
            </w:r>
          </w:p>
        </w:tc>
        <w:tc>
          <w:tcPr>
            <w:tcW w:w="940" w:type="dxa"/>
            <w:tcBorders>
              <w:top w:val="nil"/>
              <w:left w:val="nil"/>
              <w:bottom w:val="nil"/>
              <w:right w:val="nil"/>
            </w:tcBorders>
            <w:shd w:val="clear" w:color="5B9BD5" w:fill="5B9BD5"/>
            <w:noWrap/>
            <w:vAlign w:val="bottom"/>
            <w:hideMark/>
          </w:tcPr>
          <w:p w14:paraId="78ACA119" w14:textId="77777777" w:rsidR="000956AF" w:rsidRPr="000956AF" w:rsidRDefault="000956AF" w:rsidP="000956AF">
            <w:pPr>
              <w:rPr>
                <w:lang w:val="en-GB"/>
              </w:rPr>
            </w:pPr>
            <w:r w:rsidRPr="000956AF">
              <w:rPr>
                <w:lang w:val="en-GB"/>
              </w:rPr>
              <w:t>15.08</w:t>
            </w:r>
          </w:p>
        </w:tc>
      </w:tr>
      <w:tr w:rsidR="000956AF" w:rsidRPr="000956AF" w14:paraId="7FFD337F" w14:textId="77777777" w:rsidTr="000956AF">
        <w:trPr>
          <w:trHeight w:val="366"/>
        </w:trPr>
        <w:tc>
          <w:tcPr>
            <w:tcW w:w="940" w:type="dxa"/>
            <w:tcBorders>
              <w:top w:val="nil"/>
              <w:left w:val="nil"/>
              <w:bottom w:val="nil"/>
              <w:right w:val="nil"/>
            </w:tcBorders>
            <w:shd w:val="clear" w:color="2F75B5" w:fill="2F75B5"/>
            <w:noWrap/>
            <w:vAlign w:val="bottom"/>
            <w:hideMark/>
          </w:tcPr>
          <w:p w14:paraId="3A063B46" w14:textId="77777777" w:rsidR="000956AF" w:rsidRPr="000956AF" w:rsidRDefault="000956AF" w:rsidP="000956AF">
            <w:pPr>
              <w:rPr>
                <w:lang w:val="en-GB"/>
              </w:rPr>
            </w:pPr>
            <w:r w:rsidRPr="000956AF">
              <w:rPr>
                <w:lang w:val="en-GB"/>
              </w:rPr>
              <w:t>2.19</w:t>
            </w:r>
          </w:p>
        </w:tc>
        <w:tc>
          <w:tcPr>
            <w:tcW w:w="940" w:type="dxa"/>
            <w:tcBorders>
              <w:top w:val="nil"/>
              <w:left w:val="nil"/>
              <w:bottom w:val="nil"/>
              <w:right w:val="nil"/>
            </w:tcBorders>
            <w:shd w:val="clear" w:color="2F75B5" w:fill="2F75B5"/>
            <w:noWrap/>
            <w:vAlign w:val="bottom"/>
            <w:hideMark/>
          </w:tcPr>
          <w:p w14:paraId="1C1CB51D" w14:textId="77777777" w:rsidR="000956AF" w:rsidRPr="000956AF" w:rsidRDefault="000956AF" w:rsidP="000956AF">
            <w:pPr>
              <w:rPr>
                <w:lang w:val="en-GB"/>
              </w:rPr>
            </w:pPr>
            <w:r w:rsidRPr="000956AF">
              <w:rPr>
                <w:lang w:val="en-GB"/>
              </w:rPr>
              <w:t>4.06</w:t>
            </w:r>
          </w:p>
        </w:tc>
        <w:tc>
          <w:tcPr>
            <w:tcW w:w="940" w:type="dxa"/>
            <w:tcBorders>
              <w:top w:val="nil"/>
              <w:left w:val="nil"/>
              <w:bottom w:val="nil"/>
              <w:right w:val="nil"/>
            </w:tcBorders>
            <w:shd w:val="clear" w:color="2F75B5" w:fill="2F75B5"/>
            <w:noWrap/>
            <w:vAlign w:val="bottom"/>
            <w:hideMark/>
          </w:tcPr>
          <w:p w14:paraId="145CD45B" w14:textId="77777777" w:rsidR="000956AF" w:rsidRPr="000956AF" w:rsidRDefault="000956AF" w:rsidP="000956AF">
            <w:pPr>
              <w:rPr>
                <w:lang w:val="en-GB"/>
              </w:rPr>
            </w:pPr>
            <w:r w:rsidRPr="000956AF">
              <w:rPr>
                <w:lang w:val="en-GB"/>
              </w:rPr>
              <w:t>-0.15</w:t>
            </w:r>
          </w:p>
        </w:tc>
        <w:tc>
          <w:tcPr>
            <w:tcW w:w="940" w:type="dxa"/>
            <w:tcBorders>
              <w:top w:val="nil"/>
              <w:left w:val="nil"/>
              <w:bottom w:val="nil"/>
              <w:right w:val="nil"/>
            </w:tcBorders>
            <w:shd w:val="clear" w:color="2F75B5" w:fill="2F75B5"/>
            <w:noWrap/>
            <w:vAlign w:val="bottom"/>
            <w:hideMark/>
          </w:tcPr>
          <w:p w14:paraId="484B7116" w14:textId="77777777" w:rsidR="000956AF" w:rsidRPr="000956AF" w:rsidRDefault="000956AF" w:rsidP="000956AF">
            <w:pPr>
              <w:rPr>
                <w:lang w:val="en-GB"/>
              </w:rPr>
            </w:pPr>
            <w:r w:rsidRPr="000956AF">
              <w:rPr>
                <w:lang w:val="en-GB"/>
              </w:rPr>
              <w:t>-45.58</w:t>
            </w:r>
          </w:p>
        </w:tc>
        <w:tc>
          <w:tcPr>
            <w:tcW w:w="940" w:type="dxa"/>
            <w:tcBorders>
              <w:top w:val="nil"/>
              <w:left w:val="nil"/>
              <w:bottom w:val="nil"/>
              <w:right w:val="nil"/>
            </w:tcBorders>
            <w:shd w:val="clear" w:color="2F75B5" w:fill="2F75B5"/>
            <w:noWrap/>
            <w:vAlign w:val="bottom"/>
            <w:hideMark/>
          </w:tcPr>
          <w:p w14:paraId="113E4484" w14:textId="77777777" w:rsidR="000956AF" w:rsidRPr="000956AF" w:rsidRDefault="000956AF" w:rsidP="000956AF">
            <w:pPr>
              <w:rPr>
                <w:lang w:val="en-GB"/>
              </w:rPr>
            </w:pPr>
            <w:r w:rsidRPr="000956AF">
              <w:rPr>
                <w:lang w:val="en-GB"/>
              </w:rPr>
              <w:t>422.31</w:t>
            </w:r>
          </w:p>
        </w:tc>
        <w:tc>
          <w:tcPr>
            <w:tcW w:w="940" w:type="dxa"/>
            <w:tcBorders>
              <w:top w:val="nil"/>
              <w:left w:val="nil"/>
              <w:bottom w:val="nil"/>
              <w:right w:val="nil"/>
            </w:tcBorders>
            <w:shd w:val="clear" w:color="2F75B5" w:fill="2F75B5"/>
            <w:noWrap/>
            <w:vAlign w:val="bottom"/>
            <w:hideMark/>
          </w:tcPr>
          <w:p w14:paraId="1CD74888" w14:textId="77777777" w:rsidR="000956AF" w:rsidRPr="000956AF" w:rsidRDefault="000956AF" w:rsidP="000956AF">
            <w:pPr>
              <w:rPr>
                <w:lang w:val="en-GB"/>
              </w:rPr>
            </w:pPr>
            <w:r w:rsidRPr="000956AF">
              <w:rPr>
                <w:lang w:val="en-GB"/>
              </w:rPr>
              <w:t>-128.72</w:t>
            </w:r>
          </w:p>
        </w:tc>
        <w:tc>
          <w:tcPr>
            <w:tcW w:w="940" w:type="dxa"/>
            <w:tcBorders>
              <w:top w:val="nil"/>
              <w:left w:val="nil"/>
              <w:bottom w:val="nil"/>
              <w:right w:val="nil"/>
            </w:tcBorders>
            <w:shd w:val="clear" w:color="2F75B5" w:fill="2F75B5"/>
            <w:noWrap/>
            <w:vAlign w:val="bottom"/>
            <w:hideMark/>
          </w:tcPr>
          <w:p w14:paraId="0A065550" w14:textId="77777777" w:rsidR="000956AF" w:rsidRPr="000956AF" w:rsidRDefault="000956AF" w:rsidP="000956AF">
            <w:pPr>
              <w:rPr>
                <w:b/>
                <w:bCs/>
                <w:lang w:val="en-GB"/>
              </w:rPr>
            </w:pPr>
            <w:r w:rsidRPr="000956AF">
              <w:rPr>
                <w:b/>
                <w:bCs/>
                <w:lang w:val="en-GB"/>
              </w:rPr>
              <w:t>1388.94</w:t>
            </w:r>
          </w:p>
        </w:tc>
        <w:tc>
          <w:tcPr>
            <w:tcW w:w="940" w:type="dxa"/>
            <w:tcBorders>
              <w:top w:val="nil"/>
              <w:left w:val="nil"/>
              <w:bottom w:val="nil"/>
              <w:right w:val="nil"/>
            </w:tcBorders>
            <w:shd w:val="clear" w:color="2F75B5" w:fill="2F75B5"/>
            <w:noWrap/>
            <w:vAlign w:val="bottom"/>
            <w:hideMark/>
          </w:tcPr>
          <w:p w14:paraId="3003919D" w14:textId="77777777" w:rsidR="000956AF" w:rsidRPr="000956AF" w:rsidRDefault="000956AF" w:rsidP="000956AF">
            <w:pPr>
              <w:rPr>
                <w:lang w:val="en-GB"/>
              </w:rPr>
            </w:pPr>
            <w:r w:rsidRPr="000956AF">
              <w:rPr>
                <w:lang w:val="en-GB"/>
              </w:rPr>
              <w:t>445.00</w:t>
            </w:r>
          </w:p>
        </w:tc>
        <w:tc>
          <w:tcPr>
            <w:tcW w:w="940" w:type="dxa"/>
            <w:tcBorders>
              <w:top w:val="nil"/>
              <w:left w:val="nil"/>
              <w:bottom w:val="nil"/>
              <w:right w:val="nil"/>
            </w:tcBorders>
            <w:shd w:val="clear" w:color="2F75B5" w:fill="2F75B5"/>
            <w:noWrap/>
            <w:vAlign w:val="bottom"/>
            <w:hideMark/>
          </w:tcPr>
          <w:p w14:paraId="13F60CAE" w14:textId="77777777" w:rsidR="000956AF" w:rsidRPr="000956AF" w:rsidRDefault="000956AF" w:rsidP="000956AF">
            <w:pPr>
              <w:rPr>
                <w:b/>
                <w:bCs/>
                <w:lang w:val="en-GB"/>
              </w:rPr>
            </w:pPr>
            <w:r w:rsidRPr="000956AF">
              <w:rPr>
                <w:b/>
                <w:bCs/>
                <w:lang w:val="en-GB"/>
              </w:rPr>
              <w:t>356.96</w:t>
            </w:r>
          </w:p>
        </w:tc>
        <w:tc>
          <w:tcPr>
            <w:tcW w:w="940" w:type="dxa"/>
            <w:tcBorders>
              <w:top w:val="nil"/>
              <w:left w:val="nil"/>
              <w:bottom w:val="nil"/>
              <w:right w:val="nil"/>
            </w:tcBorders>
            <w:shd w:val="clear" w:color="2F75B5" w:fill="2F75B5"/>
            <w:noWrap/>
            <w:vAlign w:val="bottom"/>
            <w:hideMark/>
          </w:tcPr>
          <w:p w14:paraId="61511E1D" w14:textId="77777777" w:rsidR="000956AF" w:rsidRPr="000956AF" w:rsidRDefault="000956AF" w:rsidP="000956AF">
            <w:pPr>
              <w:rPr>
                <w:lang w:val="en-GB"/>
              </w:rPr>
            </w:pPr>
            <w:r w:rsidRPr="000956AF">
              <w:rPr>
                <w:lang w:val="en-GB"/>
              </w:rPr>
              <w:t>35.54</w:t>
            </w:r>
          </w:p>
        </w:tc>
      </w:tr>
      <w:tr w:rsidR="000956AF" w:rsidRPr="000956AF" w14:paraId="7A67F613" w14:textId="77777777" w:rsidTr="000956AF">
        <w:trPr>
          <w:trHeight w:val="366"/>
        </w:trPr>
        <w:tc>
          <w:tcPr>
            <w:tcW w:w="940" w:type="dxa"/>
            <w:tcBorders>
              <w:top w:val="nil"/>
              <w:left w:val="nil"/>
              <w:bottom w:val="nil"/>
              <w:right w:val="nil"/>
            </w:tcBorders>
            <w:shd w:val="clear" w:color="5B9BD5" w:fill="5B9BD5"/>
            <w:noWrap/>
            <w:vAlign w:val="bottom"/>
            <w:hideMark/>
          </w:tcPr>
          <w:p w14:paraId="2FAD7DBB" w14:textId="77777777" w:rsidR="000956AF" w:rsidRPr="000956AF" w:rsidRDefault="000956AF" w:rsidP="000956AF">
            <w:pPr>
              <w:rPr>
                <w:lang w:val="en-GB"/>
              </w:rPr>
            </w:pPr>
            <w:r w:rsidRPr="000956AF">
              <w:rPr>
                <w:lang w:val="en-GB"/>
              </w:rPr>
              <w:t>2.19</w:t>
            </w:r>
          </w:p>
        </w:tc>
        <w:tc>
          <w:tcPr>
            <w:tcW w:w="940" w:type="dxa"/>
            <w:tcBorders>
              <w:top w:val="nil"/>
              <w:left w:val="nil"/>
              <w:bottom w:val="nil"/>
              <w:right w:val="nil"/>
            </w:tcBorders>
            <w:shd w:val="clear" w:color="5B9BD5" w:fill="5B9BD5"/>
            <w:noWrap/>
            <w:vAlign w:val="bottom"/>
            <w:hideMark/>
          </w:tcPr>
          <w:p w14:paraId="2DBD4CAC" w14:textId="77777777" w:rsidR="000956AF" w:rsidRPr="000956AF" w:rsidRDefault="000956AF" w:rsidP="000956AF">
            <w:pPr>
              <w:rPr>
                <w:lang w:val="en-GB"/>
              </w:rPr>
            </w:pPr>
            <w:r w:rsidRPr="000956AF">
              <w:rPr>
                <w:lang w:val="en-GB"/>
              </w:rPr>
              <w:t>3.81</w:t>
            </w:r>
          </w:p>
        </w:tc>
        <w:tc>
          <w:tcPr>
            <w:tcW w:w="940" w:type="dxa"/>
            <w:tcBorders>
              <w:top w:val="nil"/>
              <w:left w:val="nil"/>
              <w:bottom w:val="nil"/>
              <w:right w:val="nil"/>
            </w:tcBorders>
            <w:shd w:val="clear" w:color="5B9BD5" w:fill="5B9BD5"/>
            <w:noWrap/>
            <w:vAlign w:val="bottom"/>
            <w:hideMark/>
          </w:tcPr>
          <w:p w14:paraId="52331EE0" w14:textId="77777777" w:rsidR="000956AF" w:rsidRPr="000956AF" w:rsidRDefault="000956AF" w:rsidP="000956AF">
            <w:pPr>
              <w:rPr>
                <w:lang w:val="en-GB"/>
              </w:rPr>
            </w:pPr>
            <w:r w:rsidRPr="000956AF">
              <w:rPr>
                <w:lang w:val="en-GB"/>
              </w:rPr>
              <w:t>-0.17</w:t>
            </w:r>
          </w:p>
        </w:tc>
        <w:tc>
          <w:tcPr>
            <w:tcW w:w="940" w:type="dxa"/>
            <w:tcBorders>
              <w:top w:val="nil"/>
              <w:left w:val="nil"/>
              <w:bottom w:val="nil"/>
              <w:right w:val="nil"/>
            </w:tcBorders>
            <w:shd w:val="clear" w:color="5B9BD5" w:fill="5B9BD5"/>
            <w:noWrap/>
            <w:vAlign w:val="bottom"/>
            <w:hideMark/>
          </w:tcPr>
          <w:p w14:paraId="0E3460A7" w14:textId="77777777" w:rsidR="000956AF" w:rsidRPr="000956AF" w:rsidRDefault="000956AF" w:rsidP="000956AF">
            <w:pPr>
              <w:rPr>
                <w:lang w:val="en-GB"/>
              </w:rPr>
            </w:pPr>
            <w:r w:rsidRPr="000956AF">
              <w:rPr>
                <w:lang w:val="en-GB"/>
              </w:rPr>
              <w:t>-51.87</w:t>
            </w:r>
          </w:p>
        </w:tc>
        <w:tc>
          <w:tcPr>
            <w:tcW w:w="940" w:type="dxa"/>
            <w:tcBorders>
              <w:top w:val="nil"/>
              <w:left w:val="nil"/>
              <w:bottom w:val="nil"/>
              <w:right w:val="nil"/>
            </w:tcBorders>
            <w:shd w:val="clear" w:color="5B9BD5" w:fill="5B9BD5"/>
            <w:noWrap/>
            <w:vAlign w:val="bottom"/>
            <w:hideMark/>
          </w:tcPr>
          <w:p w14:paraId="0A6CA204" w14:textId="77777777" w:rsidR="000956AF" w:rsidRPr="000956AF" w:rsidRDefault="000956AF" w:rsidP="000956AF">
            <w:pPr>
              <w:rPr>
                <w:lang w:val="en-GB"/>
              </w:rPr>
            </w:pPr>
            <w:r w:rsidRPr="000956AF">
              <w:rPr>
                <w:lang w:val="en-GB"/>
              </w:rPr>
              <w:t>457.63</w:t>
            </w:r>
          </w:p>
        </w:tc>
        <w:tc>
          <w:tcPr>
            <w:tcW w:w="940" w:type="dxa"/>
            <w:tcBorders>
              <w:top w:val="nil"/>
              <w:left w:val="nil"/>
              <w:bottom w:val="nil"/>
              <w:right w:val="nil"/>
            </w:tcBorders>
            <w:shd w:val="clear" w:color="5B9BD5" w:fill="5B9BD5"/>
            <w:noWrap/>
            <w:vAlign w:val="bottom"/>
            <w:hideMark/>
          </w:tcPr>
          <w:p w14:paraId="0490218A" w14:textId="77777777" w:rsidR="000956AF" w:rsidRPr="000956AF" w:rsidRDefault="000956AF" w:rsidP="000956AF">
            <w:pPr>
              <w:rPr>
                <w:lang w:val="en-GB"/>
              </w:rPr>
            </w:pPr>
            <w:r w:rsidRPr="000956AF">
              <w:rPr>
                <w:lang w:val="en-GB"/>
              </w:rPr>
              <w:t>-180.58</w:t>
            </w:r>
          </w:p>
        </w:tc>
        <w:tc>
          <w:tcPr>
            <w:tcW w:w="940" w:type="dxa"/>
            <w:tcBorders>
              <w:top w:val="nil"/>
              <w:left w:val="nil"/>
              <w:bottom w:val="nil"/>
              <w:right w:val="nil"/>
            </w:tcBorders>
            <w:shd w:val="clear" w:color="5B9BD5" w:fill="5B9BD5"/>
            <w:noWrap/>
            <w:vAlign w:val="bottom"/>
            <w:hideMark/>
          </w:tcPr>
          <w:p w14:paraId="28635372" w14:textId="77777777" w:rsidR="000956AF" w:rsidRPr="000956AF" w:rsidRDefault="000956AF" w:rsidP="000956AF">
            <w:pPr>
              <w:rPr>
                <w:b/>
                <w:bCs/>
                <w:lang w:val="en-GB"/>
              </w:rPr>
            </w:pPr>
            <w:r w:rsidRPr="000956AF">
              <w:rPr>
                <w:b/>
                <w:bCs/>
                <w:lang w:val="en-GB"/>
              </w:rPr>
              <w:t>1846.57</w:t>
            </w:r>
          </w:p>
        </w:tc>
        <w:tc>
          <w:tcPr>
            <w:tcW w:w="940" w:type="dxa"/>
            <w:tcBorders>
              <w:top w:val="nil"/>
              <w:left w:val="nil"/>
              <w:bottom w:val="nil"/>
              <w:right w:val="nil"/>
            </w:tcBorders>
            <w:shd w:val="clear" w:color="5B9BD5" w:fill="5B9BD5"/>
            <w:noWrap/>
            <w:vAlign w:val="bottom"/>
            <w:hideMark/>
          </w:tcPr>
          <w:p w14:paraId="05850B9E" w14:textId="77777777" w:rsidR="000956AF" w:rsidRPr="000956AF" w:rsidRDefault="000956AF" w:rsidP="000956AF">
            <w:pPr>
              <w:rPr>
                <w:lang w:val="en-GB"/>
              </w:rPr>
            </w:pPr>
            <w:r w:rsidRPr="000956AF">
              <w:rPr>
                <w:lang w:val="en-GB"/>
              </w:rPr>
              <w:t>786.82</w:t>
            </w:r>
          </w:p>
        </w:tc>
        <w:tc>
          <w:tcPr>
            <w:tcW w:w="940" w:type="dxa"/>
            <w:tcBorders>
              <w:top w:val="nil"/>
              <w:left w:val="nil"/>
              <w:bottom w:val="nil"/>
              <w:right w:val="nil"/>
            </w:tcBorders>
            <w:shd w:val="clear" w:color="5B9BD5" w:fill="5B9BD5"/>
            <w:noWrap/>
            <w:vAlign w:val="bottom"/>
            <w:hideMark/>
          </w:tcPr>
          <w:p w14:paraId="5C1B5FA6" w14:textId="77777777" w:rsidR="000956AF" w:rsidRPr="000956AF" w:rsidRDefault="000956AF" w:rsidP="000956AF">
            <w:pPr>
              <w:rPr>
                <w:b/>
                <w:bCs/>
                <w:lang w:val="en-GB"/>
              </w:rPr>
            </w:pPr>
            <w:r w:rsidRPr="000956AF">
              <w:rPr>
                <w:b/>
                <w:bCs/>
                <w:lang w:val="en-GB"/>
              </w:rPr>
              <w:t>465.89</w:t>
            </w:r>
          </w:p>
        </w:tc>
        <w:tc>
          <w:tcPr>
            <w:tcW w:w="940" w:type="dxa"/>
            <w:tcBorders>
              <w:top w:val="nil"/>
              <w:left w:val="nil"/>
              <w:bottom w:val="nil"/>
              <w:right w:val="nil"/>
            </w:tcBorders>
            <w:shd w:val="clear" w:color="5B9BD5" w:fill="5B9BD5"/>
            <w:noWrap/>
            <w:vAlign w:val="bottom"/>
            <w:hideMark/>
          </w:tcPr>
          <w:p w14:paraId="21314670" w14:textId="77777777" w:rsidR="000956AF" w:rsidRPr="000956AF" w:rsidRDefault="000956AF" w:rsidP="000956AF">
            <w:pPr>
              <w:rPr>
                <w:lang w:val="en-GB"/>
              </w:rPr>
            </w:pPr>
            <w:r w:rsidRPr="000956AF">
              <w:rPr>
                <w:lang w:val="en-GB"/>
              </w:rPr>
              <w:t>67.22</w:t>
            </w:r>
          </w:p>
        </w:tc>
      </w:tr>
      <w:tr w:rsidR="000956AF" w:rsidRPr="000956AF" w14:paraId="41736724" w14:textId="77777777" w:rsidTr="000956AF">
        <w:trPr>
          <w:trHeight w:val="366"/>
        </w:trPr>
        <w:tc>
          <w:tcPr>
            <w:tcW w:w="940" w:type="dxa"/>
            <w:tcBorders>
              <w:top w:val="nil"/>
              <w:left w:val="nil"/>
              <w:bottom w:val="nil"/>
              <w:right w:val="nil"/>
            </w:tcBorders>
            <w:shd w:val="clear" w:color="2F75B5" w:fill="2F75B5"/>
            <w:noWrap/>
            <w:vAlign w:val="bottom"/>
            <w:hideMark/>
          </w:tcPr>
          <w:p w14:paraId="01582A5F" w14:textId="77777777" w:rsidR="000956AF" w:rsidRPr="000956AF" w:rsidRDefault="000956AF" w:rsidP="000956AF">
            <w:pPr>
              <w:rPr>
                <w:lang w:val="en-GB"/>
              </w:rPr>
            </w:pPr>
            <w:r w:rsidRPr="000956AF">
              <w:rPr>
                <w:lang w:val="en-GB"/>
              </w:rPr>
              <w:t>2.19</w:t>
            </w:r>
          </w:p>
        </w:tc>
        <w:tc>
          <w:tcPr>
            <w:tcW w:w="940" w:type="dxa"/>
            <w:tcBorders>
              <w:top w:val="nil"/>
              <w:left w:val="nil"/>
              <w:bottom w:val="nil"/>
              <w:right w:val="nil"/>
            </w:tcBorders>
            <w:shd w:val="clear" w:color="2F75B5" w:fill="2F75B5"/>
            <w:noWrap/>
            <w:vAlign w:val="bottom"/>
            <w:hideMark/>
          </w:tcPr>
          <w:p w14:paraId="2E5E2E8B" w14:textId="77777777" w:rsidR="000956AF" w:rsidRPr="000956AF" w:rsidRDefault="000956AF" w:rsidP="000956AF">
            <w:pPr>
              <w:rPr>
                <w:lang w:val="en-GB"/>
              </w:rPr>
            </w:pPr>
            <w:r w:rsidRPr="000956AF">
              <w:rPr>
                <w:lang w:val="en-GB"/>
              </w:rPr>
              <w:t>3.57</w:t>
            </w:r>
          </w:p>
        </w:tc>
        <w:tc>
          <w:tcPr>
            <w:tcW w:w="940" w:type="dxa"/>
            <w:tcBorders>
              <w:top w:val="nil"/>
              <w:left w:val="nil"/>
              <w:bottom w:val="nil"/>
              <w:right w:val="nil"/>
            </w:tcBorders>
            <w:shd w:val="clear" w:color="2F75B5" w:fill="2F75B5"/>
            <w:noWrap/>
            <w:vAlign w:val="bottom"/>
            <w:hideMark/>
          </w:tcPr>
          <w:p w14:paraId="6E2C4E88" w14:textId="77777777" w:rsidR="000956AF" w:rsidRPr="000956AF" w:rsidRDefault="000956AF" w:rsidP="000956AF">
            <w:pPr>
              <w:rPr>
                <w:lang w:val="en-GB"/>
              </w:rPr>
            </w:pPr>
            <w:r w:rsidRPr="000956AF">
              <w:rPr>
                <w:lang w:val="en-GB"/>
              </w:rPr>
              <w:t>-0.20</w:t>
            </w:r>
          </w:p>
        </w:tc>
        <w:tc>
          <w:tcPr>
            <w:tcW w:w="940" w:type="dxa"/>
            <w:tcBorders>
              <w:top w:val="nil"/>
              <w:left w:val="nil"/>
              <w:bottom w:val="nil"/>
              <w:right w:val="nil"/>
            </w:tcBorders>
            <w:shd w:val="clear" w:color="2F75B5" w:fill="2F75B5"/>
            <w:noWrap/>
            <w:vAlign w:val="bottom"/>
            <w:hideMark/>
          </w:tcPr>
          <w:p w14:paraId="34CD9A0D" w14:textId="77777777" w:rsidR="000956AF" w:rsidRPr="000956AF" w:rsidRDefault="000956AF" w:rsidP="000956AF">
            <w:pPr>
              <w:rPr>
                <w:lang w:val="en-GB"/>
              </w:rPr>
            </w:pPr>
            <w:r w:rsidRPr="000956AF">
              <w:rPr>
                <w:lang w:val="en-GB"/>
              </w:rPr>
              <w:t>-57.24</w:t>
            </w:r>
          </w:p>
        </w:tc>
        <w:tc>
          <w:tcPr>
            <w:tcW w:w="940" w:type="dxa"/>
            <w:tcBorders>
              <w:top w:val="nil"/>
              <w:left w:val="nil"/>
              <w:bottom w:val="nil"/>
              <w:right w:val="nil"/>
            </w:tcBorders>
            <w:shd w:val="clear" w:color="2F75B5" w:fill="2F75B5"/>
            <w:noWrap/>
            <w:vAlign w:val="bottom"/>
            <w:hideMark/>
          </w:tcPr>
          <w:p w14:paraId="4E9BB079" w14:textId="77777777" w:rsidR="000956AF" w:rsidRPr="000956AF" w:rsidRDefault="000956AF" w:rsidP="000956AF">
            <w:pPr>
              <w:rPr>
                <w:lang w:val="en-GB"/>
              </w:rPr>
            </w:pPr>
            <w:r w:rsidRPr="000956AF">
              <w:rPr>
                <w:lang w:val="en-GB"/>
              </w:rPr>
              <w:t>488.69</w:t>
            </w:r>
          </w:p>
        </w:tc>
        <w:tc>
          <w:tcPr>
            <w:tcW w:w="940" w:type="dxa"/>
            <w:tcBorders>
              <w:top w:val="nil"/>
              <w:left w:val="nil"/>
              <w:bottom w:val="nil"/>
              <w:right w:val="nil"/>
            </w:tcBorders>
            <w:shd w:val="clear" w:color="2F75B5" w:fill="2F75B5"/>
            <w:noWrap/>
            <w:vAlign w:val="bottom"/>
            <w:hideMark/>
          </w:tcPr>
          <w:p w14:paraId="45CE044C" w14:textId="77777777" w:rsidR="000956AF" w:rsidRPr="000956AF" w:rsidRDefault="000956AF" w:rsidP="000956AF">
            <w:pPr>
              <w:rPr>
                <w:lang w:val="en-GB"/>
              </w:rPr>
            </w:pPr>
            <w:r w:rsidRPr="000956AF">
              <w:rPr>
                <w:lang w:val="en-GB"/>
              </w:rPr>
              <w:t>-237.82</w:t>
            </w:r>
          </w:p>
        </w:tc>
        <w:tc>
          <w:tcPr>
            <w:tcW w:w="940" w:type="dxa"/>
            <w:tcBorders>
              <w:top w:val="nil"/>
              <w:left w:val="nil"/>
              <w:bottom w:val="nil"/>
              <w:right w:val="nil"/>
            </w:tcBorders>
            <w:shd w:val="clear" w:color="2F75B5" w:fill="2F75B5"/>
            <w:noWrap/>
            <w:vAlign w:val="bottom"/>
            <w:hideMark/>
          </w:tcPr>
          <w:p w14:paraId="0B87B87F" w14:textId="77777777" w:rsidR="000956AF" w:rsidRPr="000956AF" w:rsidRDefault="000956AF" w:rsidP="000956AF">
            <w:pPr>
              <w:rPr>
                <w:b/>
                <w:bCs/>
                <w:lang w:val="en-GB"/>
              </w:rPr>
            </w:pPr>
            <w:r w:rsidRPr="000956AF">
              <w:rPr>
                <w:b/>
                <w:bCs/>
                <w:lang w:val="en-GB"/>
              </w:rPr>
              <w:t>2335.26</w:t>
            </w:r>
          </w:p>
        </w:tc>
        <w:tc>
          <w:tcPr>
            <w:tcW w:w="940" w:type="dxa"/>
            <w:tcBorders>
              <w:top w:val="nil"/>
              <w:left w:val="nil"/>
              <w:bottom w:val="nil"/>
              <w:right w:val="nil"/>
            </w:tcBorders>
            <w:shd w:val="clear" w:color="2F75B5" w:fill="2F75B5"/>
            <w:noWrap/>
            <w:vAlign w:val="bottom"/>
            <w:hideMark/>
          </w:tcPr>
          <w:p w14:paraId="70BD8E4A" w14:textId="77777777" w:rsidR="000956AF" w:rsidRPr="000956AF" w:rsidRDefault="000956AF" w:rsidP="000956AF">
            <w:pPr>
              <w:rPr>
                <w:lang w:val="en-GB"/>
              </w:rPr>
            </w:pPr>
            <w:r w:rsidRPr="000956AF">
              <w:rPr>
                <w:lang w:val="en-GB"/>
              </w:rPr>
              <w:t>1241.27</w:t>
            </w:r>
          </w:p>
        </w:tc>
        <w:tc>
          <w:tcPr>
            <w:tcW w:w="940" w:type="dxa"/>
            <w:tcBorders>
              <w:top w:val="nil"/>
              <w:left w:val="nil"/>
              <w:bottom w:val="nil"/>
              <w:right w:val="nil"/>
            </w:tcBorders>
            <w:shd w:val="clear" w:color="2F75B5" w:fill="2F75B5"/>
            <w:noWrap/>
            <w:vAlign w:val="bottom"/>
            <w:hideMark/>
          </w:tcPr>
          <w:p w14:paraId="3308A8E4" w14:textId="77777777" w:rsidR="000956AF" w:rsidRPr="000956AF" w:rsidRDefault="000956AF" w:rsidP="000956AF">
            <w:pPr>
              <w:rPr>
                <w:b/>
                <w:bCs/>
                <w:lang w:val="en-GB"/>
              </w:rPr>
            </w:pPr>
            <w:r w:rsidRPr="000956AF">
              <w:rPr>
                <w:b/>
                <w:bCs/>
                <w:lang w:val="en-GB"/>
              </w:rPr>
              <w:t>583.16</w:t>
            </w:r>
          </w:p>
        </w:tc>
        <w:tc>
          <w:tcPr>
            <w:tcW w:w="940" w:type="dxa"/>
            <w:tcBorders>
              <w:top w:val="nil"/>
              <w:left w:val="nil"/>
              <w:bottom w:val="nil"/>
              <w:right w:val="nil"/>
            </w:tcBorders>
            <w:shd w:val="clear" w:color="2F75B5" w:fill="2F75B5"/>
            <w:noWrap/>
            <w:vAlign w:val="bottom"/>
            <w:hideMark/>
          </w:tcPr>
          <w:p w14:paraId="6E43FDFB" w14:textId="77777777" w:rsidR="000956AF" w:rsidRPr="000956AF" w:rsidRDefault="000956AF" w:rsidP="000956AF">
            <w:pPr>
              <w:rPr>
                <w:lang w:val="en-GB"/>
              </w:rPr>
            </w:pPr>
            <w:r w:rsidRPr="000956AF">
              <w:rPr>
                <w:lang w:val="en-GB"/>
              </w:rPr>
              <w:t>111.66</w:t>
            </w:r>
          </w:p>
        </w:tc>
      </w:tr>
      <w:tr w:rsidR="000956AF" w:rsidRPr="000956AF" w14:paraId="3FDFC4D7" w14:textId="77777777" w:rsidTr="000956AF">
        <w:trPr>
          <w:trHeight w:val="366"/>
        </w:trPr>
        <w:tc>
          <w:tcPr>
            <w:tcW w:w="940" w:type="dxa"/>
            <w:tcBorders>
              <w:top w:val="nil"/>
              <w:left w:val="nil"/>
              <w:bottom w:val="nil"/>
              <w:right w:val="nil"/>
            </w:tcBorders>
            <w:shd w:val="clear" w:color="5B9BD5" w:fill="5B9BD5"/>
            <w:noWrap/>
            <w:vAlign w:val="bottom"/>
            <w:hideMark/>
          </w:tcPr>
          <w:p w14:paraId="0348ABB8" w14:textId="77777777" w:rsidR="000956AF" w:rsidRPr="000956AF" w:rsidRDefault="000956AF" w:rsidP="000956AF">
            <w:pPr>
              <w:rPr>
                <w:lang w:val="en-GB"/>
              </w:rPr>
            </w:pPr>
            <w:r w:rsidRPr="000956AF">
              <w:rPr>
                <w:lang w:val="en-GB"/>
              </w:rPr>
              <w:t>2.19</w:t>
            </w:r>
          </w:p>
        </w:tc>
        <w:tc>
          <w:tcPr>
            <w:tcW w:w="940" w:type="dxa"/>
            <w:tcBorders>
              <w:top w:val="nil"/>
              <w:left w:val="nil"/>
              <w:bottom w:val="nil"/>
              <w:right w:val="nil"/>
            </w:tcBorders>
            <w:shd w:val="clear" w:color="5B9BD5" w:fill="5B9BD5"/>
            <w:noWrap/>
            <w:vAlign w:val="bottom"/>
            <w:hideMark/>
          </w:tcPr>
          <w:p w14:paraId="15F06AF1" w14:textId="77777777" w:rsidR="000956AF" w:rsidRPr="000956AF" w:rsidRDefault="000956AF" w:rsidP="000956AF">
            <w:pPr>
              <w:rPr>
                <w:lang w:val="en-GB"/>
              </w:rPr>
            </w:pPr>
            <w:r w:rsidRPr="000956AF">
              <w:rPr>
                <w:lang w:val="en-GB"/>
              </w:rPr>
              <w:t>3.32</w:t>
            </w:r>
          </w:p>
        </w:tc>
        <w:tc>
          <w:tcPr>
            <w:tcW w:w="940" w:type="dxa"/>
            <w:tcBorders>
              <w:top w:val="nil"/>
              <w:left w:val="nil"/>
              <w:bottom w:val="nil"/>
              <w:right w:val="nil"/>
            </w:tcBorders>
            <w:shd w:val="clear" w:color="5B9BD5" w:fill="5B9BD5"/>
            <w:noWrap/>
            <w:vAlign w:val="bottom"/>
            <w:hideMark/>
          </w:tcPr>
          <w:p w14:paraId="434362C4" w14:textId="77777777" w:rsidR="000956AF" w:rsidRPr="000956AF" w:rsidRDefault="000956AF" w:rsidP="000956AF">
            <w:pPr>
              <w:rPr>
                <w:lang w:val="en-GB"/>
              </w:rPr>
            </w:pPr>
            <w:r w:rsidRPr="000956AF">
              <w:rPr>
                <w:lang w:val="en-GB"/>
              </w:rPr>
              <w:t>-0.22</w:t>
            </w:r>
          </w:p>
        </w:tc>
        <w:tc>
          <w:tcPr>
            <w:tcW w:w="940" w:type="dxa"/>
            <w:tcBorders>
              <w:top w:val="nil"/>
              <w:left w:val="nil"/>
              <w:bottom w:val="nil"/>
              <w:right w:val="nil"/>
            </w:tcBorders>
            <w:shd w:val="clear" w:color="5B9BD5" w:fill="5B9BD5"/>
            <w:noWrap/>
            <w:vAlign w:val="bottom"/>
            <w:hideMark/>
          </w:tcPr>
          <w:p w14:paraId="0B30C110" w14:textId="77777777" w:rsidR="000956AF" w:rsidRPr="000956AF" w:rsidRDefault="000956AF" w:rsidP="000956AF">
            <w:pPr>
              <w:rPr>
                <w:lang w:val="en-GB"/>
              </w:rPr>
            </w:pPr>
            <w:r w:rsidRPr="000956AF">
              <w:rPr>
                <w:lang w:val="en-GB"/>
              </w:rPr>
              <w:t>-61.83</w:t>
            </w:r>
          </w:p>
        </w:tc>
        <w:tc>
          <w:tcPr>
            <w:tcW w:w="940" w:type="dxa"/>
            <w:tcBorders>
              <w:top w:val="nil"/>
              <w:left w:val="nil"/>
              <w:bottom w:val="nil"/>
              <w:right w:val="nil"/>
            </w:tcBorders>
            <w:shd w:val="clear" w:color="5B9BD5" w:fill="5B9BD5"/>
            <w:noWrap/>
            <w:vAlign w:val="bottom"/>
            <w:hideMark/>
          </w:tcPr>
          <w:p w14:paraId="686B3DB4" w14:textId="77777777" w:rsidR="000956AF" w:rsidRPr="000956AF" w:rsidRDefault="000956AF" w:rsidP="000956AF">
            <w:pPr>
              <w:rPr>
                <w:lang w:val="en-GB"/>
              </w:rPr>
            </w:pPr>
            <w:r w:rsidRPr="000956AF">
              <w:rPr>
                <w:lang w:val="en-GB"/>
              </w:rPr>
              <w:t>516.47</w:t>
            </w:r>
          </w:p>
        </w:tc>
        <w:tc>
          <w:tcPr>
            <w:tcW w:w="940" w:type="dxa"/>
            <w:tcBorders>
              <w:top w:val="nil"/>
              <w:left w:val="nil"/>
              <w:bottom w:val="nil"/>
              <w:right w:val="nil"/>
            </w:tcBorders>
            <w:shd w:val="clear" w:color="5B9BD5" w:fill="5B9BD5"/>
            <w:noWrap/>
            <w:vAlign w:val="bottom"/>
            <w:hideMark/>
          </w:tcPr>
          <w:p w14:paraId="752B19C0" w14:textId="77777777" w:rsidR="000956AF" w:rsidRPr="000956AF" w:rsidRDefault="000956AF" w:rsidP="000956AF">
            <w:pPr>
              <w:rPr>
                <w:lang w:val="en-GB"/>
              </w:rPr>
            </w:pPr>
            <w:r w:rsidRPr="000956AF">
              <w:rPr>
                <w:lang w:val="en-GB"/>
              </w:rPr>
              <w:t>-299.66</w:t>
            </w:r>
          </w:p>
        </w:tc>
        <w:tc>
          <w:tcPr>
            <w:tcW w:w="940" w:type="dxa"/>
            <w:tcBorders>
              <w:top w:val="nil"/>
              <w:left w:val="nil"/>
              <w:bottom w:val="nil"/>
              <w:right w:val="nil"/>
            </w:tcBorders>
            <w:shd w:val="clear" w:color="5B9BD5" w:fill="5B9BD5"/>
            <w:noWrap/>
            <w:vAlign w:val="bottom"/>
            <w:hideMark/>
          </w:tcPr>
          <w:p w14:paraId="1187C227" w14:textId="77777777" w:rsidR="000956AF" w:rsidRPr="000956AF" w:rsidRDefault="000956AF" w:rsidP="000956AF">
            <w:pPr>
              <w:rPr>
                <w:b/>
                <w:bCs/>
                <w:lang w:val="en-GB"/>
              </w:rPr>
            </w:pPr>
            <w:r w:rsidRPr="000956AF">
              <w:rPr>
                <w:b/>
                <w:bCs/>
                <w:lang w:val="en-GB"/>
              </w:rPr>
              <w:t>2851.74</w:t>
            </w:r>
          </w:p>
        </w:tc>
        <w:tc>
          <w:tcPr>
            <w:tcW w:w="940" w:type="dxa"/>
            <w:tcBorders>
              <w:top w:val="nil"/>
              <w:left w:val="nil"/>
              <w:bottom w:val="nil"/>
              <w:right w:val="nil"/>
            </w:tcBorders>
            <w:shd w:val="clear" w:color="5B9BD5" w:fill="5B9BD5"/>
            <w:noWrap/>
            <w:vAlign w:val="bottom"/>
            <w:hideMark/>
          </w:tcPr>
          <w:p w14:paraId="20301F1F" w14:textId="77777777" w:rsidR="000956AF" w:rsidRPr="000956AF" w:rsidRDefault="000956AF" w:rsidP="000956AF">
            <w:pPr>
              <w:rPr>
                <w:lang w:val="en-GB"/>
              </w:rPr>
            </w:pPr>
            <w:r w:rsidRPr="000956AF">
              <w:rPr>
                <w:lang w:val="en-GB"/>
              </w:rPr>
              <w:t>1815.99</w:t>
            </w:r>
          </w:p>
        </w:tc>
        <w:tc>
          <w:tcPr>
            <w:tcW w:w="940" w:type="dxa"/>
            <w:tcBorders>
              <w:top w:val="nil"/>
              <w:left w:val="nil"/>
              <w:bottom w:val="nil"/>
              <w:right w:val="nil"/>
            </w:tcBorders>
            <w:shd w:val="clear" w:color="5B9BD5" w:fill="5B9BD5"/>
            <w:noWrap/>
            <w:vAlign w:val="bottom"/>
            <w:hideMark/>
          </w:tcPr>
          <w:p w14:paraId="7126B0A4" w14:textId="77777777" w:rsidR="000956AF" w:rsidRPr="000956AF" w:rsidRDefault="000956AF" w:rsidP="000956AF">
            <w:pPr>
              <w:rPr>
                <w:b/>
                <w:bCs/>
                <w:lang w:val="en-GB"/>
              </w:rPr>
            </w:pPr>
            <w:r w:rsidRPr="000956AF">
              <w:rPr>
                <w:b/>
                <w:bCs/>
                <w:lang w:val="en-GB"/>
              </w:rPr>
              <w:t>709.06</w:t>
            </w:r>
          </w:p>
        </w:tc>
        <w:tc>
          <w:tcPr>
            <w:tcW w:w="940" w:type="dxa"/>
            <w:tcBorders>
              <w:top w:val="nil"/>
              <w:left w:val="nil"/>
              <w:bottom w:val="nil"/>
              <w:right w:val="nil"/>
            </w:tcBorders>
            <w:shd w:val="clear" w:color="5B9BD5" w:fill="5B9BD5"/>
            <w:noWrap/>
            <w:vAlign w:val="bottom"/>
            <w:hideMark/>
          </w:tcPr>
          <w:p w14:paraId="74536F3F" w14:textId="77777777" w:rsidR="000956AF" w:rsidRPr="000956AF" w:rsidRDefault="000956AF" w:rsidP="000956AF">
            <w:pPr>
              <w:rPr>
                <w:lang w:val="en-GB"/>
              </w:rPr>
            </w:pPr>
            <w:r w:rsidRPr="000956AF">
              <w:rPr>
                <w:lang w:val="en-GB"/>
              </w:rPr>
              <w:t>170.19</w:t>
            </w:r>
          </w:p>
        </w:tc>
      </w:tr>
      <w:tr w:rsidR="000956AF" w:rsidRPr="000956AF" w14:paraId="62687249" w14:textId="77777777" w:rsidTr="000956AF">
        <w:trPr>
          <w:trHeight w:val="366"/>
        </w:trPr>
        <w:tc>
          <w:tcPr>
            <w:tcW w:w="940" w:type="dxa"/>
            <w:tcBorders>
              <w:top w:val="nil"/>
              <w:left w:val="nil"/>
              <w:bottom w:val="nil"/>
              <w:right w:val="nil"/>
            </w:tcBorders>
            <w:shd w:val="clear" w:color="2F75B5" w:fill="2F75B5"/>
            <w:noWrap/>
            <w:vAlign w:val="bottom"/>
            <w:hideMark/>
          </w:tcPr>
          <w:p w14:paraId="068F36D0" w14:textId="77777777" w:rsidR="000956AF" w:rsidRPr="000956AF" w:rsidRDefault="000956AF" w:rsidP="000956AF">
            <w:pPr>
              <w:rPr>
                <w:lang w:val="en-GB"/>
              </w:rPr>
            </w:pPr>
            <w:r w:rsidRPr="000956AF">
              <w:rPr>
                <w:lang w:val="en-GB"/>
              </w:rPr>
              <w:t>2.19</w:t>
            </w:r>
          </w:p>
        </w:tc>
        <w:tc>
          <w:tcPr>
            <w:tcW w:w="940" w:type="dxa"/>
            <w:tcBorders>
              <w:top w:val="nil"/>
              <w:left w:val="nil"/>
              <w:bottom w:val="nil"/>
              <w:right w:val="nil"/>
            </w:tcBorders>
            <w:shd w:val="clear" w:color="2F75B5" w:fill="2F75B5"/>
            <w:noWrap/>
            <w:vAlign w:val="bottom"/>
            <w:hideMark/>
          </w:tcPr>
          <w:p w14:paraId="3F3680B6" w14:textId="77777777" w:rsidR="000956AF" w:rsidRPr="000956AF" w:rsidRDefault="000956AF" w:rsidP="000956AF">
            <w:pPr>
              <w:rPr>
                <w:lang w:val="en-GB"/>
              </w:rPr>
            </w:pPr>
            <w:r w:rsidRPr="000956AF">
              <w:rPr>
                <w:lang w:val="en-GB"/>
              </w:rPr>
              <w:t>3.08</w:t>
            </w:r>
          </w:p>
        </w:tc>
        <w:tc>
          <w:tcPr>
            <w:tcW w:w="940" w:type="dxa"/>
            <w:tcBorders>
              <w:top w:val="nil"/>
              <w:left w:val="nil"/>
              <w:bottom w:val="nil"/>
              <w:right w:val="nil"/>
            </w:tcBorders>
            <w:shd w:val="clear" w:color="2F75B5" w:fill="2F75B5"/>
            <w:noWrap/>
            <w:vAlign w:val="bottom"/>
            <w:hideMark/>
          </w:tcPr>
          <w:p w14:paraId="28F493F8" w14:textId="77777777" w:rsidR="000956AF" w:rsidRPr="000956AF" w:rsidRDefault="000956AF" w:rsidP="000956AF">
            <w:pPr>
              <w:rPr>
                <w:lang w:val="en-GB"/>
              </w:rPr>
            </w:pPr>
            <w:r w:rsidRPr="000956AF">
              <w:rPr>
                <w:lang w:val="en-GB"/>
              </w:rPr>
              <w:t>-0.24</w:t>
            </w:r>
          </w:p>
        </w:tc>
        <w:tc>
          <w:tcPr>
            <w:tcW w:w="940" w:type="dxa"/>
            <w:tcBorders>
              <w:top w:val="nil"/>
              <w:left w:val="nil"/>
              <w:bottom w:val="nil"/>
              <w:right w:val="nil"/>
            </w:tcBorders>
            <w:shd w:val="clear" w:color="2F75B5" w:fill="2F75B5"/>
            <w:noWrap/>
            <w:vAlign w:val="bottom"/>
            <w:hideMark/>
          </w:tcPr>
          <w:p w14:paraId="49DD605E" w14:textId="77777777" w:rsidR="000956AF" w:rsidRPr="000956AF" w:rsidRDefault="000956AF" w:rsidP="000956AF">
            <w:pPr>
              <w:rPr>
                <w:lang w:val="en-GB"/>
              </w:rPr>
            </w:pPr>
            <w:r w:rsidRPr="000956AF">
              <w:rPr>
                <w:lang w:val="en-GB"/>
              </w:rPr>
              <w:t>-65.79</w:t>
            </w:r>
          </w:p>
        </w:tc>
        <w:tc>
          <w:tcPr>
            <w:tcW w:w="940" w:type="dxa"/>
            <w:tcBorders>
              <w:top w:val="nil"/>
              <w:left w:val="nil"/>
              <w:bottom w:val="nil"/>
              <w:right w:val="nil"/>
            </w:tcBorders>
            <w:shd w:val="clear" w:color="2F75B5" w:fill="2F75B5"/>
            <w:noWrap/>
            <w:vAlign w:val="bottom"/>
            <w:hideMark/>
          </w:tcPr>
          <w:p w14:paraId="4CC6D6BB" w14:textId="77777777" w:rsidR="000956AF" w:rsidRPr="000956AF" w:rsidRDefault="000956AF" w:rsidP="000956AF">
            <w:pPr>
              <w:rPr>
                <w:lang w:val="en-GB"/>
              </w:rPr>
            </w:pPr>
            <w:r w:rsidRPr="000956AF">
              <w:rPr>
                <w:lang w:val="en-GB"/>
              </w:rPr>
              <w:t>541.60</w:t>
            </w:r>
          </w:p>
        </w:tc>
        <w:tc>
          <w:tcPr>
            <w:tcW w:w="940" w:type="dxa"/>
            <w:tcBorders>
              <w:top w:val="nil"/>
              <w:left w:val="nil"/>
              <w:bottom w:val="nil"/>
              <w:right w:val="nil"/>
            </w:tcBorders>
            <w:shd w:val="clear" w:color="2F75B5" w:fill="2F75B5"/>
            <w:noWrap/>
            <w:vAlign w:val="bottom"/>
            <w:hideMark/>
          </w:tcPr>
          <w:p w14:paraId="0328A2F2" w14:textId="77777777" w:rsidR="000956AF" w:rsidRPr="000956AF" w:rsidRDefault="000956AF" w:rsidP="000956AF">
            <w:pPr>
              <w:rPr>
                <w:lang w:val="en-GB"/>
              </w:rPr>
            </w:pPr>
            <w:r w:rsidRPr="000956AF">
              <w:rPr>
                <w:lang w:val="en-GB"/>
              </w:rPr>
              <w:t>-365.45</w:t>
            </w:r>
          </w:p>
        </w:tc>
        <w:tc>
          <w:tcPr>
            <w:tcW w:w="940" w:type="dxa"/>
            <w:tcBorders>
              <w:top w:val="nil"/>
              <w:left w:val="nil"/>
              <w:bottom w:val="nil"/>
              <w:right w:val="nil"/>
            </w:tcBorders>
            <w:shd w:val="clear" w:color="2F75B5" w:fill="2F75B5"/>
            <w:noWrap/>
            <w:vAlign w:val="bottom"/>
            <w:hideMark/>
          </w:tcPr>
          <w:p w14:paraId="48FFDDAE" w14:textId="77777777" w:rsidR="000956AF" w:rsidRPr="000956AF" w:rsidRDefault="000956AF" w:rsidP="000956AF">
            <w:pPr>
              <w:rPr>
                <w:b/>
                <w:bCs/>
                <w:lang w:val="en-GB"/>
              </w:rPr>
            </w:pPr>
            <w:r w:rsidRPr="000956AF">
              <w:rPr>
                <w:b/>
                <w:bCs/>
                <w:lang w:val="en-GB"/>
              </w:rPr>
              <w:t>3393.33</w:t>
            </w:r>
          </w:p>
        </w:tc>
        <w:tc>
          <w:tcPr>
            <w:tcW w:w="940" w:type="dxa"/>
            <w:tcBorders>
              <w:top w:val="nil"/>
              <w:left w:val="nil"/>
              <w:bottom w:val="nil"/>
              <w:right w:val="nil"/>
            </w:tcBorders>
            <w:shd w:val="clear" w:color="2F75B5" w:fill="2F75B5"/>
            <w:noWrap/>
            <w:vAlign w:val="bottom"/>
            <w:hideMark/>
          </w:tcPr>
          <w:p w14:paraId="1AE825CC" w14:textId="77777777" w:rsidR="000956AF" w:rsidRPr="000956AF" w:rsidRDefault="000956AF" w:rsidP="000956AF">
            <w:pPr>
              <w:rPr>
                <w:lang w:val="en-GB"/>
              </w:rPr>
            </w:pPr>
            <w:r w:rsidRPr="000956AF">
              <w:rPr>
                <w:lang w:val="en-GB"/>
              </w:rPr>
              <w:t>2517.81</w:t>
            </w:r>
          </w:p>
        </w:tc>
        <w:tc>
          <w:tcPr>
            <w:tcW w:w="940" w:type="dxa"/>
            <w:tcBorders>
              <w:top w:val="nil"/>
              <w:left w:val="nil"/>
              <w:bottom w:val="nil"/>
              <w:right w:val="nil"/>
            </w:tcBorders>
            <w:shd w:val="clear" w:color="2F75B5" w:fill="2F75B5"/>
            <w:noWrap/>
            <w:vAlign w:val="bottom"/>
            <w:hideMark/>
          </w:tcPr>
          <w:p w14:paraId="56FEB576" w14:textId="77777777" w:rsidR="000956AF" w:rsidRPr="000956AF" w:rsidRDefault="000956AF" w:rsidP="000956AF">
            <w:pPr>
              <w:rPr>
                <w:b/>
                <w:bCs/>
                <w:lang w:val="en-GB"/>
              </w:rPr>
            </w:pPr>
            <w:r w:rsidRPr="000956AF">
              <w:rPr>
                <w:b/>
                <w:bCs/>
                <w:lang w:val="en-GB"/>
              </w:rPr>
              <w:t>843.88</w:t>
            </w:r>
          </w:p>
        </w:tc>
        <w:tc>
          <w:tcPr>
            <w:tcW w:w="940" w:type="dxa"/>
            <w:tcBorders>
              <w:top w:val="nil"/>
              <w:left w:val="nil"/>
              <w:bottom w:val="nil"/>
              <w:right w:val="nil"/>
            </w:tcBorders>
            <w:shd w:val="clear" w:color="2F75B5" w:fill="2F75B5"/>
            <w:noWrap/>
            <w:vAlign w:val="bottom"/>
            <w:hideMark/>
          </w:tcPr>
          <w:p w14:paraId="04844C1C" w14:textId="77777777" w:rsidR="000956AF" w:rsidRPr="000956AF" w:rsidRDefault="000956AF" w:rsidP="000956AF">
            <w:pPr>
              <w:rPr>
                <w:lang w:val="en-GB"/>
              </w:rPr>
            </w:pPr>
            <w:r w:rsidRPr="000956AF">
              <w:rPr>
                <w:lang w:val="en-GB"/>
              </w:rPr>
              <w:t>243.94</w:t>
            </w:r>
          </w:p>
        </w:tc>
      </w:tr>
      <w:tr w:rsidR="000956AF" w:rsidRPr="000956AF" w14:paraId="7A39D341" w14:textId="77777777" w:rsidTr="000956AF">
        <w:trPr>
          <w:trHeight w:val="366"/>
        </w:trPr>
        <w:tc>
          <w:tcPr>
            <w:tcW w:w="940" w:type="dxa"/>
            <w:tcBorders>
              <w:top w:val="nil"/>
              <w:left w:val="nil"/>
              <w:bottom w:val="nil"/>
              <w:right w:val="nil"/>
            </w:tcBorders>
            <w:shd w:val="clear" w:color="5B9BD5" w:fill="5B9BD5"/>
            <w:noWrap/>
            <w:vAlign w:val="bottom"/>
            <w:hideMark/>
          </w:tcPr>
          <w:p w14:paraId="5BF5497D" w14:textId="77777777" w:rsidR="000956AF" w:rsidRPr="000956AF" w:rsidRDefault="000956AF" w:rsidP="000956AF">
            <w:pPr>
              <w:rPr>
                <w:lang w:val="en-GB"/>
              </w:rPr>
            </w:pPr>
            <w:r w:rsidRPr="000956AF">
              <w:rPr>
                <w:lang w:val="en-GB"/>
              </w:rPr>
              <w:t>2.19</w:t>
            </w:r>
          </w:p>
        </w:tc>
        <w:tc>
          <w:tcPr>
            <w:tcW w:w="940" w:type="dxa"/>
            <w:tcBorders>
              <w:top w:val="nil"/>
              <w:left w:val="nil"/>
              <w:bottom w:val="nil"/>
              <w:right w:val="nil"/>
            </w:tcBorders>
            <w:shd w:val="clear" w:color="5B9BD5" w:fill="5B9BD5"/>
            <w:noWrap/>
            <w:vAlign w:val="bottom"/>
            <w:hideMark/>
          </w:tcPr>
          <w:p w14:paraId="6C111A9F" w14:textId="77777777" w:rsidR="000956AF" w:rsidRPr="000956AF" w:rsidRDefault="000956AF" w:rsidP="000956AF">
            <w:pPr>
              <w:rPr>
                <w:lang w:val="en-GB"/>
              </w:rPr>
            </w:pPr>
            <w:r w:rsidRPr="000956AF">
              <w:rPr>
                <w:lang w:val="en-GB"/>
              </w:rPr>
              <w:t>2.83</w:t>
            </w:r>
          </w:p>
        </w:tc>
        <w:tc>
          <w:tcPr>
            <w:tcW w:w="940" w:type="dxa"/>
            <w:tcBorders>
              <w:top w:val="nil"/>
              <w:left w:val="nil"/>
              <w:bottom w:val="nil"/>
              <w:right w:val="nil"/>
            </w:tcBorders>
            <w:shd w:val="clear" w:color="5B9BD5" w:fill="5B9BD5"/>
            <w:noWrap/>
            <w:vAlign w:val="bottom"/>
            <w:hideMark/>
          </w:tcPr>
          <w:p w14:paraId="67373A46" w14:textId="77777777" w:rsidR="000956AF" w:rsidRPr="000956AF" w:rsidRDefault="000956AF" w:rsidP="000956AF">
            <w:pPr>
              <w:rPr>
                <w:lang w:val="en-GB"/>
              </w:rPr>
            </w:pPr>
            <w:r w:rsidRPr="000956AF">
              <w:rPr>
                <w:lang w:val="en-GB"/>
              </w:rPr>
              <w:t>-0.26</w:t>
            </w:r>
          </w:p>
        </w:tc>
        <w:tc>
          <w:tcPr>
            <w:tcW w:w="940" w:type="dxa"/>
            <w:tcBorders>
              <w:top w:val="nil"/>
              <w:left w:val="nil"/>
              <w:bottom w:val="nil"/>
              <w:right w:val="nil"/>
            </w:tcBorders>
            <w:shd w:val="clear" w:color="5B9BD5" w:fill="5B9BD5"/>
            <w:noWrap/>
            <w:vAlign w:val="bottom"/>
            <w:hideMark/>
          </w:tcPr>
          <w:p w14:paraId="4CC37AA7" w14:textId="77777777" w:rsidR="000956AF" w:rsidRPr="000956AF" w:rsidRDefault="000956AF" w:rsidP="000956AF">
            <w:pPr>
              <w:rPr>
                <w:lang w:val="en-GB"/>
              </w:rPr>
            </w:pPr>
            <w:r w:rsidRPr="000956AF">
              <w:rPr>
                <w:lang w:val="en-GB"/>
              </w:rPr>
              <w:t>-69.18</w:t>
            </w:r>
          </w:p>
        </w:tc>
        <w:tc>
          <w:tcPr>
            <w:tcW w:w="940" w:type="dxa"/>
            <w:tcBorders>
              <w:top w:val="nil"/>
              <w:left w:val="nil"/>
              <w:bottom w:val="nil"/>
              <w:right w:val="nil"/>
            </w:tcBorders>
            <w:shd w:val="clear" w:color="5B9BD5" w:fill="5B9BD5"/>
            <w:noWrap/>
            <w:vAlign w:val="bottom"/>
            <w:hideMark/>
          </w:tcPr>
          <w:p w14:paraId="02452FBD" w14:textId="77777777" w:rsidR="000956AF" w:rsidRPr="000956AF" w:rsidRDefault="000956AF" w:rsidP="000956AF">
            <w:pPr>
              <w:rPr>
                <w:lang w:val="en-GB"/>
              </w:rPr>
            </w:pPr>
            <w:r w:rsidRPr="000956AF">
              <w:rPr>
                <w:lang w:val="en-GB"/>
              </w:rPr>
              <w:t>564.47</w:t>
            </w:r>
          </w:p>
        </w:tc>
        <w:tc>
          <w:tcPr>
            <w:tcW w:w="940" w:type="dxa"/>
            <w:tcBorders>
              <w:top w:val="nil"/>
              <w:left w:val="nil"/>
              <w:bottom w:val="nil"/>
              <w:right w:val="nil"/>
            </w:tcBorders>
            <w:shd w:val="clear" w:color="5B9BD5" w:fill="5B9BD5"/>
            <w:noWrap/>
            <w:vAlign w:val="bottom"/>
            <w:hideMark/>
          </w:tcPr>
          <w:p w14:paraId="33451BAF" w14:textId="77777777" w:rsidR="000956AF" w:rsidRPr="000956AF" w:rsidRDefault="000956AF" w:rsidP="000956AF">
            <w:pPr>
              <w:rPr>
                <w:lang w:val="en-GB"/>
              </w:rPr>
            </w:pPr>
            <w:r w:rsidRPr="000956AF">
              <w:rPr>
                <w:lang w:val="en-GB"/>
              </w:rPr>
              <w:t>-434.63</w:t>
            </w:r>
          </w:p>
        </w:tc>
        <w:tc>
          <w:tcPr>
            <w:tcW w:w="940" w:type="dxa"/>
            <w:tcBorders>
              <w:top w:val="nil"/>
              <w:left w:val="nil"/>
              <w:bottom w:val="nil"/>
              <w:right w:val="nil"/>
            </w:tcBorders>
            <w:shd w:val="clear" w:color="5B9BD5" w:fill="5B9BD5"/>
            <w:noWrap/>
            <w:vAlign w:val="bottom"/>
            <w:hideMark/>
          </w:tcPr>
          <w:p w14:paraId="7D43E0FD" w14:textId="77777777" w:rsidR="000956AF" w:rsidRPr="000956AF" w:rsidRDefault="000956AF" w:rsidP="000956AF">
            <w:pPr>
              <w:rPr>
                <w:b/>
                <w:bCs/>
                <w:lang w:val="en-GB"/>
              </w:rPr>
            </w:pPr>
            <w:r w:rsidRPr="000956AF">
              <w:rPr>
                <w:b/>
                <w:bCs/>
                <w:lang w:val="en-GB"/>
              </w:rPr>
              <w:t>3957.80</w:t>
            </w:r>
          </w:p>
        </w:tc>
        <w:tc>
          <w:tcPr>
            <w:tcW w:w="940" w:type="dxa"/>
            <w:tcBorders>
              <w:top w:val="nil"/>
              <w:left w:val="nil"/>
              <w:bottom w:val="nil"/>
              <w:right w:val="nil"/>
            </w:tcBorders>
            <w:shd w:val="clear" w:color="5B9BD5" w:fill="5B9BD5"/>
            <w:noWrap/>
            <w:vAlign w:val="bottom"/>
            <w:hideMark/>
          </w:tcPr>
          <w:p w14:paraId="301B47A4" w14:textId="77777777" w:rsidR="000956AF" w:rsidRPr="000956AF" w:rsidRDefault="000956AF" w:rsidP="000956AF">
            <w:pPr>
              <w:rPr>
                <w:lang w:val="en-GB"/>
              </w:rPr>
            </w:pPr>
            <w:r w:rsidRPr="000956AF">
              <w:rPr>
                <w:lang w:val="en-GB"/>
              </w:rPr>
              <w:t>3352.92</w:t>
            </w:r>
          </w:p>
        </w:tc>
        <w:tc>
          <w:tcPr>
            <w:tcW w:w="940" w:type="dxa"/>
            <w:tcBorders>
              <w:top w:val="nil"/>
              <w:left w:val="nil"/>
              <w:bottom w:val="nil"/>
              <w:right w:val="nil"/>
            </w:tcBorders>
            <w:shd w:val="clear" w:color="5B9BD5" w:fill="5B9BD5"/>
            <w:noWrap/>
            <w:vAlign w:val="bottom"/>
            <w:hideMark/>
          </w:tcPr>
          <w:p w14:paraId="219830A0" w14:textId="77777777" w:rsidR="000956AF" w:rsidRPr="000956AF" w:rsidRDefault="000956AF" w:rsidP="000956AF">
            <w:pPr>
              <w:rPr>
                <w:b/>
                <w:bCs/>
                <w:lang w:val="en-GB"/>
              </w:rPr>
            </w:pPr>
            <w:r w:rsidRPr="000956AF">
              <w:rPr>
                <w:b/>
                <w:bCs/>
                <w:lang w:val="en-GB"/>
              </w:rPr>
              <w:t>987.95</w:t>
            </w:r>
          </w:p>
        </w:tc>
        <w:tc>
          <w:tcPr>
            <w:tcW w:w="940" w:type="dxa"/>
            <w:tcBorders>
              <w:top w:val="nil"/>
              <w:left w:val="nil"/>
              <w:bottom w:val="nil"/>
              <w:right w:val="nil"/>
            </w:tcBorders>
            <w:shd w:val="clear" w:color="5B9BD5" w:fill="5B9BD5"/>
            <w:noWrap/>
            <w:vAlign w:val="bottom"/>
            <w:hideMark/>
          </w:tcPr>
          <w:p w14:paraId="668E3FFE" w14:textId="77777777" w:rsidR="000956AF" w:rsidRPr="000956AF" w:rsidRDefault="000956AF" w:rsidP="000956AF">
            <w:pPr>
              <w:rPr>
                <w:lang w:val="en-GB"/>
              </w:rPr>
            </w:pPr>
            <w:r w:rsidRPr="000956AF">
              <w:rPr>
                <w:lang w:val="en-GB"/>
              </w:rPr>
              <w:t>333.88</w:t>
            </w:r>
          </w:p>
        </w:tc>
      </w:tr>
      <w:tr w:rsidR="000956AF" w:rsidRPr="000956AF" w14:paraId="258D06B6" w14:textId="77777777" w:rsidTr="000956AF">
        <w:trPr>
          <w:trHeight w:val="366"/>
        </w:trPr>
        <w:tc>
          <w:tcPr>
            <w:tcW w:w="940" w:type="dxa"/>
            <w:tcBorders>
              <w:top w:val="nil"/>
              <w:left w:val="nil"/>
              <w:bottom w:val="nil"/>
              <w:right w:val="nil"/>
            </w:tcBorders>
            <w:shd w:val="clear" w:color="2F75B5" w:fill="2F75B5"/>
            <w:noWrap/>
            <w:vAlign w:val="bottom"/>
            <w:hideMark/>
          </w:tcPr>
          <w:p w14:paraId="176A589B" w14:textId="77777777" w:rsidR="000956AF" w:rsidRPr="000956AF" w:rsidRDefault="000956AF" w:rsidP="000956AF">
            <w:pPr>
              <w:rPr>
                <w:lang w:val="en-GB"/>
              </w:rPr>
            </w:pPr>
            <w:r w:rsidRPr="000956AF">
              <w:rPr>
                <w:lang w:val="en-GB"/>
              </w:rPr>
              <w:t>2.19</w:t>
            </w:r>
          </w:p>
        </w:tc>
        <w:tc>
          <w:tcPr>
            <w:tcW w:w="940" w:type="dxa"/>
            <w:tcBorders>
              <w:top w:val="nil"/>
              <w:left w:val="nil"/>
              <w:bottom w:val="nil"/>
              <w:right w:val="nil"/>
            </w:tcBorders>
            <w:shd w:val="clear" w:color="2F75B5" w:fill="2F75B5"/>
            <w:noWrap/>
            <w:vAlign w:val="bottom"/>
            <w:hideMark/>
          </w:tcPr>
          <w:p w14:paraId="65D5ECAD" w14:textId="77777777" w:rsidR="000956AF" w:rsidRPr="000956AF" w:rsidRDefault="000956AF" w:rsidP="000956AF">
            <w:pPr>
              <w:rPr>
                <w:lang w:val="en-GB"/>
              </w:rPr>
            </w:pPr>
            <w:r w:rsidRPr="000956AF">
              <w:rPr>
                <w:lang w:val="en-GB"/>
              </w:rPr>
              <w:t>2.58</w:t>
            </w:r>
          </w:p>
        </w:tc>
        <w:tc>
          <w:tcPr>
            <w:tcW w:w="940" w:type="dxa"/>
            <w:tcBorders>
              <w:top w:val="nil"/>
              <w:left w:val="nil"/>
              <w:bottom w:val="nil"/>
              <w:right w:val="nil"/>
            </w:tcBorders>
            <w:shd w:val="clear" w:color="2F75B5" w:fill="2F75B5"/>
            <w:noWrap/>
            <w:vAlign w:val="bottom"/>
            <w:hideMark/>
          </w:tcPr>
          <w:p w14:paraId="5AE595CB" w14:textId="77777777" w:rsidR="000956AF" w:rsidRPr="000956AF" w:rsidRDefault="000956AF" w:rsidP="000956AF">
            <w:pPr>
              <w:rPr>
                <w:lang w:val="en-GB"/>
              </w:rPr>
            </w:pPr>
            <w:r w:rsidRPr="000956AF">
              <w:rPr>
                <w:lang w:val="en-GB"/>
              </w:rPr>
              <w:t>-0.28</w:t>
            </w:r>
          </w:p>
        </w:tc>
        <w:tc>
          <w:tcPr>
            <w:tcW w:w="940" w:type="dxa"/>
            <w:tcBorders>
              <w:top w:val="nil"/>
              <w:left w:val="nil"/>
              <w:bottom w:val="nil"/>
              <w:right w:val="nil"/>
            </w:tcBorders>
            <w:shd w:val="clear" w:color="2F75B5" w:fill="2F75B5"/>
            <w:noWrap/>
            <w:vAlign w:val="bottom"/>
            <w:hideMark/>
          </w:tcPr>
          <w:p w14:paraId="34B06AA2" w14:textId="77777777" w:rsidR="000956AF" w:rsidRPr="000956AF" w:rsidRDefault="000956AF" w:rsidP="000956AF">
            <w:pPr>
              <w:rPr>
                <w:lang w:val="en-GB"/>
              </w:rPr>
            </w:pPr>
            <w:r w:rsidRPr="000956AF">
              <w:rPr>
                <w:lang w:val="en-GB"/>
              </w:rPr>
              <w:t>-72.08</w:t>
            </w:r>
          </w:p>
        </w:tc>
        <w:tc>
          <w:tcPr>
            <w:tcW w:w="940" w:type="dxa"/>
            <w:tcBorders>
              <w:top w:val="nil"/>
              <w:left w:val="nil"/>
              <w:bottom w:val="nil"/>
              <w:right w:val="nil"/>
            </w:tcBorders>
            <w:shd w:val="clear" w:color="2F75B5" w:fill="2F75B5"/>
            <w:noWrap/>
            <w:vAlign w:val="bottom"/>
            <w:hideMark/>
          </w:tcPr>
          <w:p w14:paraId="6EF7932E" w14:textId="77777777" w:rsidR="000956AF" w:rsidRPr="000956AF" w:rsidRDefault="000956AF" w:rsidP="000956AF">
            <w:pPr>
              <w:rPr>
                <w:lang w:val="en-GB"/>
              </w:rPr>
            </w:pPr>
            <w:r w:rsidRPr="000956AF">
              <w:rPr>
                <w:lang w:val="en-GB"/>
              </w:rPr>
              <w:t>585.39</w:t>
            </w:r>
          </w:p>
        </w:tc>
        <w:tc>
          <w:tcPr>
            <w:tcW w:w="940" w:type="dxa"/>
            <w:tcBorders>
              <w:top w:val="nil"/>
              <w:left w:val="nil"/>
              <w:bottom w:val="nil"/>
              <w:right w:val="nil"/>
            </w:tcBorders>
            <w:shd w:val="clear" w:color="2F75B5" w:fill="2F75B5"/>
            <w:noWrap/>
            <w:vAlign w:val="bottom"/>
            <w:hideMark/>
          </w:tcPr>
          <w:p w14:paraId="2AD62CBF" w14:textId="77777777" w:rsidR="000956AF" w:rsidRPr="000956AF" w:rsidRDefault="000956AF" w:rsidP="000956AF">
            <w:pPr>
              <w:rPr>
                <w:lang w:val="en-GB"/>
              </w:rPr>
            </w:pPr>
            <w:r w:rsidRPr="000956AF">
              <w:rPr>
                <w:lang w:val="en-GB"/>
              </w:rPr>
              <w:t>-506.71</w:t>
            </w:r>
          </w:p>
        </w:tc>
        <w:tc>
          <w:tcPr>
            <w:tcW w:w="940" w:type="dxa"/>
            <w:tcBorders>
              <w:top w:val="nil"/>
              <w:left w:val="nil"/>
              <w:bottom w:val="nil"/>
              <w:right w:val="nil"/>
            </w:tcBorders>
            <w:shd w:val="clear" w:color="2F75B5" w:fill="2F75B5"/>
            <w:noWrap/>
            <w:vAlign w:val="bottom"/>
            <w:hideMark/>
          </w:tcPr>
          <w:p w14:paraId="757F578D" w14:textId="77777777" w:rsidR="000956AF" w:rsidRPr="000956AF" w:rsidRDefault="000956AF" w:rsidP="000956AF">
            <w:pPr>
              <w:rPr>
                <w:b/>
                <w:bCs/>
                <w:lang w:val="en-GB"/>
              </w:rPr>
            </w:pPr>
            <w:r w:rsidRPr="000956AF">
              <w:rPr>
                <w:b/>
                <w:bCs/>
                <w:lang w:val="en-GB"/>
              </w:rPr>
              <w:t>4543.18</w:t>
            </w:r>
          </w:p>
        </w:tc>
        <w:tc>
          <w:tcPr>
            <w:tcW w:w="940" w:type="dxa"/>
            <w:tcBorders>
              <w:top w:val="nil"/>
              <w:left w:val="nil"/>
              <w:bottom w:val="nil"/>
              <w:right w:val="nil"/>
            </w:tcBorders>
            <w:shd w:val="clear" w:color="2F75B5" w:fill="2F75B5"/>
            <w:noWrap/>
            <w:vAlign w:val="bottom"/>
            <w:hideMark/>
          </w:tcPr>
          <w:p w14:paraId="314EB6F5" w14:textId="77777777" w:rsidR="000956AF" w:rsidRPr="000956AF" w:rsidRDefault="000956AF" w:rsidP="000956AF">
            <w:pPr>
              <w:rPr>
                <w:lang w:val="en-GB"/>
              </w:rPr>
            </w:pPr>
            <w:r w:rsidRPr="000956AF">
              <w:rPr>
                <w:lang w:val="en-GB"/>
              </w:rPr>
              <w:t>4326.95</w:t>
            </w:r>
          </w:p>
        </w:tc>
        <w:tc>
          <w:tcPr>
            <w:tcW w:w="940" w:type="dxa"/>
            <w:tcBorders>
              <w:top w:val="nil"/>
              <w:left w:val="nil"/>
              <w:bottom w:val="nil"/>
              <w:right w:val="nil"/>
            </w:tcBorders>
            <w:shd w:val="clear" w:color="2F75B5" w:fill="2F75B5"/>
            <w:noWrap/>
            <w:vAlign w:val="bottom"/>
            <w:hideMark/>
          </w:tcPr>
          <w:p w14:paraId="33CD9CDC" w14:textId="77777777" w:rsidR="000956AF" w:rsidRPr="000956AF" w:rsidRDefault="000956AF" w:rsidP="000956AF">
            <w:pPr>
              <w:rPr>
                <w:b/>
                <w:bCs/>
                <w:lang w:val="en-GB"/>
              </w:rPr>
            </w:pPr>
            <w:r w:rsidRPr="000956AF">
              <w:rPr>
                <w:b/>
                <w:bCs/>
                <w:lang w:val="en-GB"/>
              </w:rPr>
              <w:t>1141.58</w:t>
            </w:r>
          </w:p>
        </w:tc>
        <w:tc>
          <w:tcPr>
            <w:tcW w:w="940" w:type="dxa"/>
            <w:tcBorders>
              <w:top w:val="nil"/>
              <w:left w:val="nil"/>
              <w:bottom w:val="nil"/>
              <w:right w:val="nil"/>
            </w:tcBorders>
            <w:shd w:val="clear" w:color="2F75B5" w:fill="2F75B5"/>
            <w:noWrap/>
            <w:vAlign w:val="bottom"/>
            <w:hideMark/>
          </w:tcPr>
          <w:p w14:paraId="7207852D" w14:textId="77777777" w:rsidR="000956AF" w:rsidRPr="000956AF" w:rsidRDefault="000956AF" w:rsidP="000956AF">
            <w:pPr>
              <w:rPr>
                <w:lang w:val="en-GB"/>
              </w:rPr>
            </w:pPr>
            <w:r w:rsidRPr="000956AF">
              <w:rPr>
                <w:lang w:val="en-GB"/>
              </w:rPr>
              <w:t>440.84</w:t>
            </w:r>
          </w:p>
        </w:tc>
      </w:tr>
      <w:tr w:rsidR="000956AF" w:rsidRPr="000956AF" w14:paraId="47054A09" w14:textId="77777777" w:rsidTr="000956AF">
        <w:trPr>
          <w:trHeight w:val="366"/>
        </w:trPr>
        <w:tc>
          <w:tcPr>
            <w:tcW w:w="940" w:type="dxa"/>
            <w:tcBorders>
              <w:top w:val="nil"/>
              <w:left w:val="nil"/>
              <w:bottom w:val="nil"/>
              <w:right w:val="nil"/>
            </w:tcBorders>
            <w:shd w:val="clear" w:color="5B9BD5" w:fill="5B9BD5"/>
            <w:noWrap/>
            <w:vAlign w:val="bottom"/>
            <w:hideMark/>
          </w:tcPr>
          <w:p w14:paraId="2E47353B" w14:textId="77777777" w:rsidR="000956AF" w:rsidRPr="000956AF" w:rsidRDefault="000956AF" w:rsidP="000956AF">
            <w:pPr>
              <w:rPr>
                <w:lang w:val="en-GB"/>
              </w:rPr>
            </w:pPr>
            <w:r w:rsidRPr="000956AF">
              <w:rPr>
                <w:lang w:val="en-GB"/>
              </w:rPr>
              <w:t>2.19</w:t>
            </w:r>
          </w:p>
        </w:tc>
        <w:tc>
          <w:tcPr>
            <w:tcW w:w="940" w:type="dxa"/>
            <w:tcBorders>
              <w:top w:val="nil"/>
              <w:left w:val="nil"/>
              <w:bottom w:val="nil"/>
              <w:right w:val="nil"/>
            </w:tcBorders>
            <w:shd w:val="clear" w:color="5B9BD5" w:fill="5B9BD5"/>
            <w:noWrap/>
            <w:vAlign w:val="bottom"/>
            <w:hideMark/>
          </w:tcPr>
          <w:p w14:paraId="7CD1EC5A" w14:textId="77777777" w:rsidR="000956AF" w:rsidRPr="000956AF" w:rsidRDefault="000956AF" w:rsidP="000956AF">
            <w:pPr>
              <w:rPr>
                <w:lang w:val="en-GB"/>
              </w:rPr>
            </w:pPr>
            <w:r w:rsidRPr="000956AF">
              <w:rPr>
                <w:lang w:val="en-GB"/>
              </w:rPr>
              <w:t>2.34</w:t>
            </w:r>
          </w:p>
        </w:tc>
        <w:tc>
          <w:tcPr>
            <w:tcW w:w="940" w:type="dxa"/>
            <w:tcBorders>
              <w:top w:val="nil"/>
              <w:left w:val="nil"/>
              <w:bottom w:val="nil"/>
              <w:right w:val="nil"/>
            </w:tcBorders>
            <w:shd w:val="clear" w:color="5B9BD5" w:fill="5B9BD5"/>
            <w:noWrap/>
            <w:vAlign w:val="bottom"/>
            <w:hideMark/>
          </w:tcPr>
          <w:p w14:paraId="1C652352" w14:textId="77777777" w:rsidR="000956AF" w:rsidRPr="000956AF" w:rsidRDefault="000956AF" w:rsidP="000956AF">
            <w:pPr>
              <w:rPr>
                <w:lang w:val="en-GB"/>
              </w:rPr>
            </w:pPr>
            <w:r w:rsidRPr="000956AF">
              <w:rPr>
                <w:lang w:val="en-GB"/>
              </w:rPr>
              <w:t>-0.30</w:t>
            </w:r>
          </w:p>
        </w:tc>
        <w:tc>
          <w:tcPr>
            <w:tcW w:w="940" w:type="dxa"/>
            <w:tcBorders>
              <w:top w:val="nil"/>
              <w:left w:val="nil"/>
              <w:bottom w:val="nil"/>
              <w:right w:val="nil"/>
            </w:tcBorders>
            <w:shd w:val="clear" w:color="5B9BD5" w:fill="5B9BD5"/>
            <w:noWrap/>
            <w:vAlign w:val="bottom"/>
            <w:hideMark/>
          </w:tcPr>
          <w:p w14:paraId="6F08C68B" w14:textId="77777777" w:rsidR="000956AF" w:rsidRPr="000956AF" w:rsidRDefault="000956AF" w:rsidP="000956AF">
            <w:pPr>
              <w:rPr>
                <w:lang w:val="en-GB"/>
              </w:rPr>
            </w:pPr>
            <w:r w:rsidRPr="000956AF">
              <w:rPr>
                <w:lang w:val="en-GB"/>
              </w:rPr>
              <w:t>-74.53</w:t>
            </w:r>
          </w:p>
        </w:tc>
        <w:tc>
          <w:tcPr>
            <w:tcW w:w="940" w:type="dxa"/>
            <w:tcBorders>
              <w:top w:val="nil"/>
              <w:left w:val="nil"/>
              <w:bottom w:val="nil"/>
              <w:right w:val="nil"/>
            </w:tcBorders>
            <w:shd w:val="clear" w:color="5B9BD5" w:fill="5B9BD5"/>
            <w:noWrap/>
            <w:vAlign w:val="bottom"/>
            <w:hideMark/>
          </w:tcPr>
          <w:p w14:paraId="3EB5C6D2" w14:textId="77777777" w:rsidR="000956AF" w:rsidRPr="000956AF" w:rsidRDefault="000956AF" w:rsidP="000956AF">
            <w:pPr>
              <w:rPr>
                <w:lang w:val="en-GB"/>
              </w:rPr>
            </w:pPr>
            <w:r w:rsidRPr="000956AF">
              <w:rPr>
                <w:lang w:val="en-GB"/>
              </w:rPr>
              <w:t>604.56</w:t>
            </w:r>
          </w:p>
        </w:tc>
        <w:tc>
          <w:tcPr>
            <w:tcW w:w="940" w:type="dxa"/>
            <w:tcBorders>
              <w:top w:val="nil"/>
              <w:left w:val="nil"/>
              <w:bottom w:val="nil"/>
              <w:right w:val="nil"/>
            </w:tcBorders>
            <w:shd w:val="clear" w:color="5B9BD5" w:fill="5B9BD5"/>
            <w:noWrap/>
            <w:vAlign w:val="bottom"/>
            <w:hideMark/>
          </w:tcPr>
          <w:p w14:paraId="5E9937BC" w14:textId="77777777" w:rsidR="000956AF" w:rsidRPr="000956AF" w:rsidRDefault="000956AF" w:rsidP="000956AF">
            <w:pPr>
              <w:rPr>
                <w:lang w:val="en-GB"/>
              </w:rPr>
            </w:pPr>
            <w:r w:rsidRPr="000956AF">
              <w:rPr>
                <w:lang w:val="en-GB"/>
              </w:rPr>
              <w:t>-581.24</w:t>
            </w:r>
          </w:p>
        </w:tc>
        <w:tc>
          <w:tcPr>
            <w:tcW w:w="940" w:type="dxa"/>
            <w:tcBorders>
              <w:top w:val="nil"/>
              <w:left w:val="nil"/>
              <w:bottom w:val="nil"/>
              <w:right w:val="nil"/>
            </w:tcBorders>
            <w:shd w:val="clear" w:color="5B9BD5" w:fill="5B9BD5"/>
            <w:noWrap/>
            <w:vAlign w:val="bottom"/>
            <w:hideMark/>
          </w:tcPr>
          <w:p w14:paraId="36FC1225" w14:textId="77777777" w:rsidR="000956AF" w:rsidRPr="000956AF" w:rsidRDefault="000956AF" w:rsidP="000956AF">
            <w:pPr>
              <w:rPr>
                <w:b/>
                <w:bCs/>
                <w:lang w:val="en-GB"/>
              </w:rPr>
            </w:pPr>
            <w:r w:rsidRPr="000956AF">
              <w:rPr>
                <w:b/>
                <w:bCs/>
                <w:lang w:val="en-GB"/>
              </w:rPr>
              <w:t>5147.74</w:t>
            </w:r>
          </w:p>
        </w:tc>
        <w:tc>
          <w:tcPr>
            <w:tcW w:w="940" w:type="dxa"/>
            <w:tcBorders>
              <w:top w:val="nil"/>
              <w:left w:val="nil"/>
              <w:bottom w:val="nil"/>
              <w:right w:val="nil"/>
            </w:tcBorders>
            <w:shd w:val="clear" w:color="5B9BD5" w:fill="5B9BD5"/>
            <w:noWrap/>
            <w:vAlign w:val="bottom"/>
            <w:hideMark/>
          </w:tcPr>
          <w:p w14:paraId="7F50F007" w14:textId="77777777" w:rsidR="000956AF" w:rsidRPr="000956AF" w:rsidRDefault="000956AF" w:rsidP="000956AF">
            <w:pPr>
              <w:rPr>
                <w:lang w:val="en-GB"/>
              </w:rPr>
            </w:pPr>
            <w:r w:rsidRPr="000956AF">
              <w:rPr>
                <w:lang w:val="en-GB"/>
              </w:rPr>
              <w:t>5445.04</w:t>
            </w:r>
          </w:p>
        </w:tc>
        <w:tc>
          <w:tcPr>
            <w:tcW w:w="940" w:type="dxa"/>
            <w:tcBorders>
              <w:top w:val="nil"/>
              <w:left w:val="nil"/>
              <w:bottom w:val="nil"/>
              <w:right w:val="nil"/>
            </w:tcBorders>
            <w:shd w:val="clear" w:color="5B9BD5" w:fill="5B9BD5"/>
            <w:noWrap/>
            <w:vAlign w:val="bottom"/>
            <w:hideMark/>
          </w:tcPr>
          <w:p w14:paraId="5F152D89" w14:textId="77777777" w:rsidR="000956AF" w:rsidRPr="000956AF" w:rsidRDefault="000956AF" w:rsidP="000956AF">
            <w:pPr>
              <w:rPr>
                <w:b/>
                <w:bCs/>
                <w:lang w:val="en-GB"/>
              </w:rPr>
            </w:pPr>
            <w:r w:rsidRPr="000956AF">
              <w:rPr>
                <w:b/>
                <w:bCs/>
                <w:lang w:val="en-GB"/>
              </w:rPr>
              <w:t>1305.12</w:t>
            </w:r>
          </w:p>
        </w:tc>
        <w:tc>
          <w:tcPr>
            <w:tcW w:w="940" w:type="dxa"/>
            <w:tcBorders>
              <w:top w:val="nil"/>
              <w:left w:val="nil"/>
              <w:bottom w:val="nil"/>
              <w:right w:val="nil"/>
            </w:tcBorders>
            <w:shd w:val="clear" w:color="5B9BD5" w:fill="5B9BD5"/>
            <w:noWrap/>
            <w:vAlign w:val="bottom"/>
            <w:hideMark/>
          </w:tcPr>
          <w:p w14:paraId="4A80B750" w14:textId="77777777" w:rsidR="000956AF" w:rsidRPr="000956AF" w:rsidRDefault="000956AF" w:rsidP="000956AF">
            <w:pPr>
              <w:rPr>
                <w:lang w:val="en-GB"/>
              </w:rPr>
            </w:pPr>
            <w:r w:rsidRPr="000956AF">
              <w:rPr>
                <w:lang w:val="en-GB"/>
              </w:rPr>
              <w:t>565.54</w:t>
            </w:r>
          </w:p>
        </w:tc>
      </w:tr>
      <w:tr w:rsidR="000956AF" w:rsidRPr="000956AF" w14:paraId="157F9835" w14:textId="77777777" w:rsidTr="000956AF">
        <w:trPr>
          <w:trHeight w:val="366"/>
        </w:trPr>
        <w:tc>
          <w:tcPr>
            <w:tcW w:w="940" w:type="dxa"/>
            <w:tcBorders>
              <w:top w:val="nil"/>
              <w:left w:val="nil"/>
              <w:bottom w:val="nil"/>
              <w:right w:val="nil"/>
            </w:tcBorders>
            <w:shd w:val="clear" w:color="2F75B5" w:fill="2F75B5"/>
            <w:noWrap/>
            <w:vAlign w:val="bottom"/>
            <w:hideMark/>
          </w:tcPr>
          <w:p w14:paraId="30F60A2C" w14:textId="77777777" w:rsidR="000956AF" w:rsidRPr="000956AF" w:rsidRDefault="000956AF" w:rsidP="000956AF">
            <w:pPr>
              <w:rPr>
                <w:lang w:val="en-GB"/>
              </w:rPr>
            </w:pPr>
            <w:r w:rsidRPr="000956AF">
              <w:rPr>
                <w:lang w:val="en-GB"/>
              </w:rPr>
              <w:t>2.19</w:t>
            </w:r>
          </w:p>
        </w:tc>
        <w:tc>
          <w:tcPr>
            <w:tcW w:w="940" w:type="dxa"/>
            <w:tcBorders>
              <w:top w:val="nil"/>
              <w:left w:val="nil"/>
              <w:bottom w:val="nil"/>
              <w:right w:val="nil"/>
            </w:tcBorders>
            <w:shd w:val="clear" w:color="2F75B5" w:fill="2F75B5"/>
            <w:noWrap/>
            <w:vAlign w:val="bottom"/>
            <w:hideMark/>
          </w:tcPr>
          <w:p w14:paraId="69F0F7B9" w14:textId="77777777" w:rsidR="000956AF" w:rsidRPr="000956AF" w:rsidRDefault="000956AF" w:rsidP="000956AF">
            <w:pPr>
              <w:rPr>
                <w:lang w:val="en-GB"/>
              </w:rPr>
            </w:pPr>
            <w:r w:rsidRPr="000956AF">
              <w:rPr>
                <w:lang w:val="en-GB"/>
              </w:rPr>
              <w:t>2.09</w:t>
            </w:r>
          </w:p>
        </w:tc>
        <w:tc>
          <w:tcPr>
            <w:tcW w:w="940" w:type="dxa"/>
            <w:tcBorders>
              <w:top w:val="nil"/>
              <w:left w:val="nil"/>
              <w:bottom w:val="nil"/>
              <w:right w:val="nil"/>
            </w:tcBorders>
            <w:shd w:val="clear" w:color="2F75B5" w:fill="2F75B5"/>
            <w:noWrap/>
            <w:vAlign w:val="bottom"/>
            <w:hideMark/>
          </w:tcPr>
          <w:p w14:paraId="5C5C67D2" w14:textId="77777777" w:rsidR="000956AF" w:rsidRPr="000956AF" w:rsidRDefault="000956AF" w:rsidP="000956AF">
            <w:pPr>
              <w:rPr>
                <w:lang w:val="en-GB"/>
              </w:rPr>
            </w:pPr>
            <w:r w:rsidRPr="000956AF">
              <w:rPr>
                <w:lang w:val="en-GB"/>
              </w:rPr>
              <w:t>-0.32</w:t>
            </w:r>
          </w:p>
        </w:tc>
        <w:tc>
          <w:tcPr>
            <w:tcW w:w="940" w:type="dxa"/>
            <w:tcBorders>
              <w:top w:val="nil"/>
              <w:left w:val="nil"/>
              <w:bottom w:val="nil"/>
              <w:right w:val="nil"/>
            </w:tcBorders>
            <w:shd w:val="clear" w:color="2F75B5" w:fill="2F75B5"/>
            <w:noWrap/>
            <w:vAlign w:val="bottom"/>
            <w:hideMark/>
          </w:tcPr>
          <w:p w14:paraId="6007C78B" w14:textId="77777777" w:rsidR="000956AF" w:rsidRPr="000956AF" w:rsidRDefault="000956AF" w:rsidP="000956AF">
            <w:pPr>
              <w:rPr>
                <w:lang w:val="en-GB"/>
              </w:rPr>
            </w:pPr>
            <w:r w:rsidRPr="000956AF">
              <w:rPr>
                <w:lang w:val="en-GB"/>
              </w:rPr>
              <w:t>-76.58</w:t>
            </w:r>
          </w:p>
        </w:tc>
        <w:tc>
          <w:tcPr>
            <w:tcW w:w="940" w:type="dxa"/>
            <w:tcBorders>
              <w:top w:val="nil"/>
              <w:left w:val="nil"/>
              <w:bottom w:val="nil"/>
              <w:right w:val="nil"/>
            </w:tcBorders>
            <w:shd w:val="clear" w:color="2F75B5" w:fill="2F75B5"/>
            <w:noWrap/>
            <w:vAlign w:val="bottom"/>
            <w:hideMark/>
          </w:tcPr>
          <w:p w14:paraId="257EFAB0" w14:textId="77777777" w:rsidR="000956AF" w:rsidRPr="000956AF" w:rsidRDefault="000956AF" w:rsidP="000956AF">
            <w:pPr>
              <w:rPr>
                <w:lang w:val="en-GB"/>
              </w:rPr>
            </w:pPr>
            <w:r w:rsidRPr="000956AF">
              <w:rPr>
                <w:lang w:val="en-GB"/>
              </w:rPr>
              <w:t>622.15</w:t>
            </w:r>
          </w:p>
        </w:tc>
        <w:tc>
          <w:tcPr>
            <w:tcW w:w="940" w:type="dxa"/>
            <w:tcBorders>
              <w:top w:val="nil"/>
              <w:left w:val="nil"/>
              <w:bottom w:val="nil"/>
              <w:right w:val="nil"/>
            </w:tcBorders>
            <w:shd w:val="clear" w:color="2F75B5" w:fill="2F75B5"/>
            <w:noWrap/>
            <w:vAlign w:val="bottom"/>
            <w:hideMark/>
          </w:tcPr>
          <w:p w14:paraId="1363E797" w14:textId="77777777" w:rsidR="000956AF" w:rsidRPr="000956AF" w:rsidRDefault="000956AF" w:rsidP="000956AF">
            <w:pPr>
              <w:rPr>
                <w:lang w:val="en-GB"/>
              </w:rPr>
            </w:pPr>
            <w:r w:rsidRPr="000956AF">
              <w:rPr>
                <w:lang w:val="en-GB"/>
              </w:rPr>
              <w:t>-657.82</w:t>
            </w:r>
          </w:p>
        </w:tc>
        <w:tc>
          <w:tcPr>
            <w:tcW w:w="940" w:type="dxa"/>
            <w:tcBorders>
              <w:top w:val="nil"/>
              <w:left w:val="nil"/>
              <w:bottom w:val="nil"/>
              <w:right w:val="nil"/>
            </w:tcBorders>
            <w:shd w:val="clear" w:color="2F75B5" w:fill="2F75B5"/>
            <w:noWrap/>
            <w:vAlign w:val="bottom"/>
            <w:hideMark/>
          </w:tcPr>
          <w:p w14:paraId="7AB8416D" w14:textId="77777777" w:rsidR="000956AF" w:rsidRPr="000956AF" w:rsidRDefault="000956AF" w:rsidP="000956AF">
            <w:pPr>
              <w:rPr>
                <w:b/>
                <w:bCs/>
                <w:lang w:val="en-GB"/>
              </w:rPr>
            </w:pPr>
            <w:r w:rsidRPr="000956AF">
              <w:rPr>
                <w:b/>
                <w:bCs/>
                <w:lang w:val="en-GB"/>
              </w:rPr>
              <w:t>5769.90</w:t>
            </w:r>
          </w:p>
        </w:tc>
        <w:tc>
          <w:tcPr>
            <w:tcW w:w="940" w:type="dxa"/>
            <w:tcBorders>
              <w:top w:val="nil"/>
              <w:left w:val="nil"/>
              <w:bottom w:val="nil"/>
              <w:right w:val="nil"/>
            </w:tcBorders>
            <w:shd w:val="clear" w:color="2F75B5" w:fill="2F75B5"/>
            <w:noWrap/>
            <w:vAlign w:val="bottom"/>
            <w:hideMark/>
          </w:tcPr>
          <w:p w14:paraId="09B2EDEF" w14:textId="77777777" w:rsidR="000956AF" w:rsidRPr="000956AF" w:rsidRDefault="000956AF" w:rsidP="000956AF">
            <w:pPr>
              <w:rPr>
                <w:lang w:val="en-GB"/>
              </w:rPr>
            </w:pPr>
            <w:r w:rsidRPr="000956AF">
              <w:rPr>
                <w:lang w:val="en-GB"/>
              </w:rPr>
              <w:t>6711.92</w:t>
            </w:r>
          </w:p>
        </w:tc>
        <w:tc>
          <w:tcPr>
            <w:tcW w:w="940" w:type="dxa"/>
            <w:tcBorders>
              <w:top w:val="nil"/>
              <w:left w:val="nil"/>
              <w:bottom w:val="nil"/>
              <w:right w:val="nil"/>
            </w:tcBorders>
            <w:shd w:val="clear" w:color="2F75B5" w:fill="2F75B5"/>
            <w:noWrap/>
            <w:vAlign w:val="bottom"/>
            <w:hideMark/>
          </w:tcPr>
          <w:p w14:paraId="305E9CB4" w14:textId="77777777" w:rsidR="000956AF" w:rsidRPr="000956AF" w:rsidRDefault="000956AF" w:rsidP="000956AF">
            <w:pPr>
              <w:rPr>
                <w:b/>
                <w:bCs/>
                <w:lang w:val="en-GB"/>
              </w:rPr>
            </w:pPr>
            <w:r w:rsidRPr="000956AF">
              <w:rPr>
                <w:b/>
                <w:bCs/>
                <w:lang w:val="en-GB"/>
              </w:rPr>
              <w:t>1478.93</w:t>
            </w:r>
          </w:p>
        </w:tc>
        <w:tc>
          <w:tcPr>
            <w:tcW w:w="940" w:type="dxa"/>
            <w:tcBorders>
              <w:top w:val="nil"/>
              <w:left w:val="nil"/>
              <w:bottom w:val="nil"/>
              <w:right w:val="nil"/>
            </w:tcBorders>
            <w:shd w:val="clear" w:color="2F75B5" w:fill="2F75B5"/>
            <w:noWrap/>
            <w:vAlign w:val="bottom"/>
            <w:hideMark/>
          </w:tcPr>
          <w:p w14:paraId="38AE65AE" w14:textId="77777777" w:rsidR="000956AF" w:rsidRPr="000956AF" w:rsidRDefault="000956AF" w:rsidP="000956AF">
            <w:pPr>
              <w:rPr>
                <w:lang w:val="en-GB"/>
              </w:rPr>
            </w:pPr>
            <w:r w:rsidRPr="000956AF">
              <w:rPr>
                <w:lang w:val="en-GB"/>
              </w:rPr>
              <w:t>708.59</w:t>
            </w:r>
          </w:p>
        </w:tc>
      </w:tr>
      <w:tr w:rsidR="000956AF" w:rsidRPr="000956AF" w14:paraId="27DB003D" w14:textId="77777777" w:rsidTr="000956AF">
        <w:trPr>
          <w:trHeight w:val="366"/>
        </w:trPr>
        <w:tc>
          <w:tcPr>
            <w:tcW w:w="940" w:type="dxa"/>
            <w:tcBorders>
              <w:top w:val="nil"/>
              <w:left w:val="nil"/>
              <w:bottom w:val="nil"/>
              <w:right w:val="nil"/>
            </w:tcBorders>
            <w:shd w:val="clear" w:color="5B9BD5" w:fill="5B9BD5"/>
            <w:noWrap/>
            <w:vAlign w:val="bottom"/>
            <w:hideMark/>
          </w:tcPr>
          <w:p w14:paraId="5AFEF47B" w14:textId="77777777" w:rsidR="000956AF" w:rsidRPr="000956AF" w:rsidRDefault="000956AF" w:rsidP="000956AF">
            <w:pPr>
              <w:rPr>
                <w:lang w:val="en-GB"/>
              </w:rPr>
            </w:pPr>
            <w:r w:rsidRPr="000956AF">
              <w:rPr>
                <w:lang w:val="en-GB"/>
              </w:rPr>
              <w:t>2.19</w:t>
            </w:r>
          </w:p>
        </w:tc>
        <w:tc>
          <w:tcPr>
            <w:tcW w:w="940" w:type="dxa"/>
            <w:tcBorders>
              <w:top w:val="nil"/>
              <w:left w:val="nil"/>
              <w:bottom w:val="nil"/>
              <w:right w:val="nil"/>
            </w:tcBorders>
            <w:shd w:val="clear" w:color="5B9BD5" w:fill="5B9BD5"/>
            <w:noWrap/>
            <w:vAlign w:val="bottom"/>
            <w:hideMark/>
          </w:tcPr>
          <w:p w14:paraId="01F5FA9D" w14:textId="77777777" w:rsidR="000956AF" w:rsidRPr="000956AF" w:rsidRDefault="000956AF" w:rsidP="000956AF">
            <w:pPr>
              <w:rPr>
                <w:lang w:val="en-GB"/>
              </w:rPr>
            </w:pPr>
            <w:r w:rsidRPr="000956AF">
              <w:rPr>
                <w:lang w:val="en-GB"/>
              </w:rPr>
              <w:t>1.85</w:t>
            </w:r>
          </w:p>
        </w:tc>
        <w:tc>
          <w:tcPr>
            <w:tcW w:w="940" w:type="dxa"/>
            <w:tcBorders>
              <w:top w:val="nil"/>
              <w:left w:val="nil"/>
              <w:bottom w:val="nil"/>
              <w:right w:val="nil"/>
            </w:tcBorders>
            <w:shd w:val="clear" w:color="5B9BD5" w:fill="5B9BD5"/>
            <w:noWrap/>
            <w:vAlign w:val="bottom"/>
            <w:hideMark/>
          </w:tcPr>
          <w:p w14:paraId="549C0A0A" w14:textId="77777777" w:rsidR="000956AF" w:rsidRPr="000956AF" w:rsidRDefault="000956AF" w:rsidP="000956AF">
            <w:pPr>
              <w:rPr>
                <w:lang w:val="en-GB"/>
              </w:rPr>
            </w:pPr>
            <w:r w:rsidRPr="000956AF">
              <w:rPr>
                <w:lang w:val="en-GB"/>
              </w:rPr>
              <w:t>-0.35</w:t>
            </w:r>
          </w:p>
        </w:tc>
        <w:tc>
          <w:tcPr>
            <w:tcW w:w="940" w:type="dxa"/>
            <w:tcBorders>
              <w:top w:val="nil"/>
              <w:left w:val="nil"/>
              <w:bottom w:val="nil"/>
              <w:right w:val="nil"/>
            </w:tcBorders>
            <w:shd w:val="clear" w:color="5B9BD5" w:fill="5B9BD5"/>
            <w:noWrap/>
            <w:vAlign w:val="bottom"/>
            <w:hideMark/>
          </w:tcPr>
          <w:p w14:paraId="0139F389" w14:textId="77777777" w:rsidR="000956AF" w:rsidRPr="000956AF" w:rsidRDefault="000956AF" w:rsidP="000956AF">
            <w:pPr>
              <w:rPr>
                <w:lang w:val="en-GB"/>
              </w:rPr>
            </w:pPr>
            <w:r w:rsidRPr="000956AF">
              <w:rPr>
                <w:lang w:val="en-GB"/>
              </w:rPr>
              <w:t>-78.26</w:t>
            </w:r>
          </w:p>
        </w:tc>
        <w:tc>
          <w:tcPr>
            <w:tcW w:w="940" w:type="dxa"/>
            <w:tcBorders>
              <w:top w:val="nil"/>
              <w:left w:val="nil"/>
              <w:bottom w:val="nil"/>
              <w:right w:val="nil"/>
            </w:tcBorders>
            <w:shd w:val="clear" w:color="5B9BD5" w:fill="5B9BD5"/>
            <w:noWrap/>
            <w:vAlign w:val="bottom"/>
            <w:hideMark/>
          </w:tcPr>
          <w:p w14:paraId="27408758" w14:textId="77777777" w:rsidR="000956AF" w:rsidRPr="000956AF" w:rsidRDefault="000956AF" w:rsidP="000956AF">
            <w:pPr>
              <w:rPr>
                <w:lang w:val="en-GB"/>
              </w:rPr>
            </w:pPr>
            <w:r w:rsidRPr="000956AF">
              <w:rPr>
                <w:lang w:val="en-GB"/>
              </w:rPr>
              <w:t>638.30</w:t>
            </w:r>
          </w:p>
        </w:tc>
        <w:tc>
          <w:tcPr>
            <w:tcW w:w="940" w:type="dxa"/>
            <w:tcBorders>
              <w:top w:val="nil"/>
              <w:left w:val="nil"/>
              <w:bottom w:val="nil"/>
              <w:right w:val="nil"/>
            </w:tcBorders>
            <w:shd w:val="clear" w:color="5B9BD5" w:fill="5B9BD5"/>
            <w:noWrap/>
            <w:vAlign w:val="bottom"/>
            <w:hideMark/>
          </w:tcPr>
          <w:p w14:paraId="7194F3C3" w14:textId="77777777" w:rsidR="000956AF" w:rsidRPr="000956AF" w:rsidRDefault="000956AF" w:rsidP="000956AF">
            <w:pPr>
              <w:rPr>
                <w:lang w:val="en-GB"/>
              </w:rPr>
            </w:pPr>
            <w:r w:rsidRPr="000956AF">
              <w:rPr>
                <w:lang w:val="en-GB"/>
              </w:rPr>
              <w:t>-736.08</w:t>
            </w:r>
          </w:p>
        </w:tc>
        <w:tc>
          <w:tcPr>
            <w:tcW w:w="940" w:type="dxa"/>
            <w:tcBorders>
              <w:top w:val="nil"/>
              <w:left w:val="nil"/>
              <w:bottom w:val="nil"/>
              <w:right w:val="nil"/>
            </w:tcBorders>
            <w:shd w:val="clear" w:color="5B9BD5" w:fill="5B9BD5"/>
            <w:noWrap/>
            <w:vAlign w:val="bottom"/>
            <w:hideMark/>
          </w:tcPr>
          <w:p w14:paraId="7A587F67" w14:textId="77777777" w:rsidR="000956AF" w:rsidRPr="000956AF" w:rsidRDefault="000956AF" w:rsidP="000956AF">
            <w:pPr>
              <w:rPr>
                <w:b/>
                <w:bCs/>
                <w:lang w:val="en-GB"/>
              </w:rPr>
            </w:pPr>
            <w:r w:rsidRPr="000956AF">
              <w:rPr>
                <w:b/>
                <w:bCs/>
                <w:lang w:val="en-GB"/>
              </w:rPr>
              <w:t>6408.19</w:t>
            </w:r>
          </w:p>
        </w:tc>
        <w:tc>
          <w:tcPr>
            <w:tcW w:w="940" w:type="dxa"/>
            <w:tcBorders>
              <w:top w:val="nil"/>
              <w:left w:val="nil"/>
              <w:bottom w:val="nil"/>
              <w:right w:val="nil"/>
            </w:tcBorders>
            <w:shd w:val="clear" w:color="5B9BD5" w:fill="5B9BD5"/>
            <w:noWrap/>
            <w:vAlign w:val="bottom"/>
            <w:hideMark/>
          </w:tcPr>
          <w:p w14:paraId="301C88E2" w14:textId="77777777" w:rsidR="000956AF" w:rsidRPr="000956AF" w:rsidRDefault="000956AF" w:rsidP="000956AF">
            <w:pPr>
              <w:rPr>
                <w:lang w:val="en-GB"/>
              </w:rPr>
            </w:pPr>
            <w:r w:rsidRPr="000956AF">
              <w:rPr>
                <w:lang w:val="en-GB"/>
              </w:rPr>
              <w:t>8131.91</w:t>
            </w:r>
          </w:p>
        </w:tc>
        <w:tc>
          <w:tcPr>
            <w:tcW w:w="940" w:type="dxa"/>
            <w:tcBorders>
              <w:top w:val="nil"/>
              <w:left w:val="nil"/>
              <w:bottom w:val="nil"/>
              <w:right w:val="nil"/>
            </w:tcBorders>
            <w:shd w:val="clear" w:color="5B9BD5" w:fill="5B9BD5"/>
            <w:noWrap/>
            <w:vAlign w:val="bottom"/>
            <w:hideMark/>
          </w:tcPr>
          <w:p w14:paraId="51BC0052" w14:textId="77777777" w:rsidR="000956AF" w:rsidRPr="000956AF" w:rsidRDefault="000956AF" w:rsidP="000956AF">
            <w:pPr>
              <w:rPr>
                <w:b/>
                <w:bCs/>
                <w:lang w:val="en-GB"/>
              </w:rPr>
            </w:pPr>
            <w:r w:rsidRPr="000956AF">
              <w:rPr>
                <w:b/>
                <w:bCs/>
                <w:lang w:val="en-GB"/>
              </w:rPr>
              <w:t>1663.36</w:t>
            </w:r>
          </w:p>
        </w:tc>
        <w:tc>
          <w:tcPr>
            <w:tcW w:w="940" w:type="dxa"/>
            <w:tcBorders>
              <w:top w:val="nil"/>
              <w:left w:val="nil"/>
              <w:bottom w:val="nil"/>
              <w:right w:val="nil"/>
            </w:tcBorders>
            <w:shd w:val="clear" w:color="5B9BD5" w:fill="5B9BD5"/>
            <w:noWrap/>
            <w:vAlign w:val="bottom"/>
            <w:hideMark/>
          </w:tcPr>
          <w:p w14:paraId="346528CD" w14:textId="77777777" w:rsidR="000956AF" w:rsidRPr="000956AF" w:rsidRDefault="000956AF" w:rsidP="000956AF">
            <w:pPr>
              <w:rPr>
                <w:lang w:val="en-GB"/>
              </w:rPr>
            </w:pPr>
            <w:r w:rsidRPr="000956AF">
              <w:rPr>
                <w:lang w:val="en-GB"/>
              </w:rPr>
              <w:t>870.48</w:t>
            </w:r>
          </w:p>
        </w:tc>
      </w:tr>
      <w:tr w:rsidR="000956AF" w:rsidRPr="000956AF" w14:paraId="4883DDDF" w14:textId="77777777" w:rsidTr="000956AF">
        <w:trPr>
          <w:trHeight w:val="366"/>
        </w:trPr>
        <w:tc>
          <w:tcPr>
            <w:tcW w:w="940" w:type="dxa"/>
            <w:tcBorders>
              <w:top w:val="nil"/>
              <w:left w:val="nil"/>
              <w:bottom w:val="nil"/>
              <w:right w:val="nil"/>
            </w:tcBorders>
            <w:shd w:val="clear" w:color="2F75B5" w:fill="2F75B5"/>
            <w:noWrap/>
            <w:vAlign w:val="bottom"/>
            <w:hideMark/>
          </w:tcPr>
          <w:p w14:paraId="17A4EDBE" w14:textId="77777777" w:rsidR="000956AF" w:rsidRPr="000956AF" w:rsidRDefault="000956AF" w:rsidP="000956AF">
            <w:pPr>
              <w:rPr>
                <w:lang w:val="en-GB"/>
              </w:rPr>
            </w:pPr>
            <w:r w:rsidRPr="000956AF">
              <w:rPr>
                <w:lang w:val="en-GB"/>
              </w:rPr>
              <w:t>2.19</w:t>
            </w:r>
          </w:p>
        </w:tc>
        <w:tc>
          <w:tcPr>
            <w:tcW w:w="940" w:type="dxa"/>
            <w:tcBorders>
              <w:top w:val="nil"/>
              <w:left w:val="nil"/>
              <w:bottom w:val="nil"/>
              <w:right w:val="nil"/>
            </w:tcBorders>
            <w:shd w:val="clear" w:color="2F75B5" w:fill="2F75B5"/>
            <w:noWrap/>
            <w:vAlign w:val="bottom"/>
            <w:hideMark/>
          </w:tcPr>
          <w:p w14:paraId="2D4153BD" w14:textId="77777777" w:rsidR="000956AF" w:rsidRPr="000956AF" w:rsidRDefault="000956AF" w:rsidP="000956AF">
            <w:pPr>
              <w:rPr>
                <w:lang w:val="en-GB"/>
              </w:rPr>
            </w:pPr>
            <w:r w:rsidRPr="000956AF">
              <w:rPr>
                <w:lang w:val="en-GB"/>
              </w:rPr>
              <w:t>1.60</w:t>
            </w:r>
          </w:p>
        </w:tc>
        <w:tc>
          <w:tcPr>
            <w:tcW w:w="940" w:type="dxa"/>
            <w:tcBorders>
              <w:top w:val="nil"/>
              <w:left w:val="nil"/>
              <w:bottom w:val="nil"/>
              <w:right w:val="nil"/>
            </w:tcBorders>
            <w:shd w:val="clear" w:color="2F75B5" w:fill="2F75B5"/>
            <w:noWrap/>
            <w:vAlign w:val="bottom"/>
            <w:hideMark/>
          </w:tcPr>
          <w:p w14:paraId="3E36389A" w14:textId="77777777" w:rsidR="000956AF" w:rsidRPr="000956AF" w:rsidRDefault="000956AF" w:rsidP="000956AF">
            <w:pPr>
              <w:rPr>
                <w:lang w:val="en-GB"/>
              </w:rPr>
            </w:pPr>
            <w:r w:rsidRPr="000956AF">
              <w:rPr>
                <w:lang w:val="en-GB"/>
              </w:rPr>
              <w:t>-0.37</w:t>
            </w:r>
          </w:p>
        </w:tc>
        <w:tc>
          <w:tcPr>
            <w:tcW w:w="940" w:type="dxa"/>
            <w:tcBorders>
              <w:top w:val="nil"/>
              <w:left w:val="nil"/>
              <w:bottom w:val="nil"/>
              <w:right w:val="nil"/>
            </w:tcBorders>
            <w:shd w:val="clear" w:color="2F75B5" w:fill="2F75B5"/>
            <w:noWrap/>
            <w:vAlign w:val="bottom"/>
            <w:hideMark/>
          </w:tcPr>
          <w:p w14:paraId="4126359A" w14:textId="77777777" w:rsidR="000956AF" w:rsidRPr="000956AF" w:rsidRDefault="000956AF" w:rsidP="000956AF">
            <w:pPr>
              <w:rPr>
                <w:lang w:val="en-GB"/>
              </w:rPr>
            </w:pPr>
            <w:r w:rsidRPr="000956AF">
              <w:rPr>
                <w:lang w:val="en-GB"/>
              </w:rPr>
              <w:t>-79.61</w:t>
            </w:r>
          </w:p>
        </w:tc>
        <w:tc>
          <w:tcPr>
            <w:tcW w:w="940" w:type="dxa"/>
            <w:tcBorders>
              <w:top w:val="nil"/>
              <w:left w:val="nil"/>
              <w:bottom w:val="nil"/>
              <w:right w:val="nil"/>
            </w:tcBorders>
            <w:shd w:val="clear" w:color="2F75B5" w:fill="2F75B5"/>
            <w:noWrap/>
            <w:vAlign w:val="bottom"/>
            <w:hideMark/>
          </w:tcPr>
          <w:p w14:paraId="71E31D9F" w14:textId="77777777" w:rsidR="000956AF" w:rsidRPr="000956AF" w:rsidRDefault="000956AF" w:rsidP="000956AF">
            <w:pPr>
              <w:rPr>
                <w:lang w:val="en-GB"/>
              </w:rPr>
            </w:pPr>
            <w:r w:rsidRPr="000956AF">
              <w:rPr>
                <w:lang w:val="en-GB"/>
              </w:rPr>
              <w:t>653.08</w:t>
            </w:r>
          </w:p>
        </w:tc>
        <w:tc>
          <w:tcPr>
            <w:tcW w:w="940" w:type="dxa"/>
            <w:tcBorders>
              <w:top w:val="nil"/>
              <w:left w:val="nil"/>
              <w:bottom w:val="nil"/>
              <w:right w:val="nil"/>
            </w:tcBorders>
            <w:shd w:val="clear" w:color="2F75B5" w:fill="2F75B5"/>
            <w:noWrap/>
            <w:vAlign w:val="bottom"/>
            <w:hideMark/>
          </w:tcPr>
          <w:p w14:paraId="30F4644F" w14:textId="77777777" w:rsidR="000956AF" w:rsidRPr="000956AF" w:rsidRDefault="000956AF" w:rsidP="000956AF">
            <w:pPr>
              <w:rPr>
                <w:lang w:val="en-GB"/>
              </w:rPr>
            </w:pPr>
            <w:r w:rsidRPr="000956AF">
              <w:rPr>
                <w:lang w:val="en-GB"/>
              </w:rPr>
              <w:t>-818.01</w:t>
            </w:r>
          </w:p>
        </w:tc>
        <w:tc>
          <w:tcPr>
            <w:tcW w:w="940" w:type="dxa"/>
            <w:tcBorders>
              <w:top w:val="nil"/>
              <w:left w:val="nil"/>
              <w:bottom w:val="nil"/>
              <w:right w:val="nil"/>
            </w:tcBorders>
            <w:shd w:val="clear" w:color="2F75B5" w:fill="2F75B5"/>
            <w:noWrap/>
            <w:vAlign w:val="bottom"/>
            <w:hideMark/>
          </w:tcPr>
          <w:p w14:paraId="2AB8F4CE" w14:textId="77777777" w:rsidR="000956AF" w:rsidRPr="000956AF" w:rsidRDefault="000956AF" w:rsidP="000956AF">
            <w:pPr>
              <w:rPr>
                <w:b/>
                <w:bCs/>
                <w:lang w:val="en-GB"/>
              </w:rPr>
            </w:pPr>
            <w:r w:rsidRPr="000956AF">
              <w:rPr>
                <w:b/>
                <w:bCs/>
                <w:lang w:val="en-GB"/>
              </w:rPr>
              <w:t>6723.21</w:t>
            </w:r>
          </w:p>
        </w:tc>
        <w:tc>
          <w:tcPr>
            <w:tcW w:w="940" w:type="dxa"/>
            <w:tcBorders>
              <w:top w:val="nil"/>
              <w:left w:val="nil"/>
              <w:bottom w:val="nil"/>
              <w:right w:val="nil"/>
            </w:tcBorders>
            <w:shd w:val="clear" w:color="2F75B5" w:fill="2F75B5"/>
            <w:noWrap/>
            <w:vAlign w:val="bottom"/>
            <w:hideMark/>
          </w:tcPr>
          <w:p w14:paraId="14944EF7" w14:textId="77777777" w:rsidR="000956AF" w:rsidRPr="000956AF" w:rsidRDefault="000956AF" w:rsidP="000956AF">
            <w:pPr>
              <w:rPr>
                <w:lang w:val="en-GB"/>
              </w:rPr>
            </w:pPr>
            <w:r w:rsidRPr="000956AF">
              <w:rPr>
                <w:lang w:val="en-GB"/>
              </w:rPr>
              <w:t>9648.71</w:t>
            </w:r>
          </w:p>
        </w:tc>
        <w:tc>
          <w:tcPr>
            <w:tcW w:w="940" w:type="dxa"/>
            <w:tcBorders>
              <w:top w:val="nil"/>
              <w:left w:val="nil"/>
              <w:bottom w:val="nil"/>
              <w:right w:val="nil"/>
            </w:tcBorders>
            <w:shd w:val="clear" w:color="2F75B5" w:fill="2F75B5"/>
            <w:noWrap/>
            <w:vAlign w:val="bottom"/>
            <w:hideMark/>
          </w:tcPr>
          <w:p w14:paraId="18A62230" w14:textId="77777777" w:rsidR="000956AF" w:rsidRPr="000956AF" w:rsidRDefault="000956AF" w:rsidP="000956AF">
            <w:pPr>
              <w:rPr>
                <w:b/>
                <w:bCs/>
                <w:lang w:val="en-GB"/>
              </w:rPr>
            </w:pPr>
            <w:r w:rsidRPr="000956AF">
              <w:rPr>
                <w:b/>
                <w:bCs/>
                <w:lang w:val="en-GB"/>
              </w:rPr>
              <w:t>1856.00</w:t>
            </w:r>
          </w:p>
        </w:tc>
        <w:tc>
          <w:tcPr>
            <w:tcW w:w="940" w:type="dxa"/>
            <w:tcBorders>
              <w:top w:val="nil"/>
              <w:left w:val="nil"/>
              <w:bottom w:val="nil"/>
              <w:right w:val="nil"/>
            </w:tcBorders>
            <w:shd w:val="clear" w:color="2F75B5" w:fill="2F75B5"/>
            <w:noWrap/>
            <w:vAlign w:val="bottom"/>
            <w:hideMark/>
          </w:tcPr>
          <w:p w14:paraId="387A57B7" w14:textId="77777777" w:rsidR="000956AF" w:rsidRPr="000956AF" w:rsidRDefault="000956AF" w:rsidP="000956AF">
            <w:pPr>
              <w:rPr>
                <w:lang w:val="en-GB"/>
              </w:rPr>
            </w:pPr>
            <w:r w:rsidRPr="000956AF">
              <w:rPr>
                <w:lang w:val="en-GB"/>
              </w:rPr>
              <w:t>1052.05</w:t>
            </w:r>
          </w:p>
        </w:tc>
      </w:tr>
      <w:tr w:rsidR="000956AF" w:rsidRPr="000956AF" w14:paraId="2D623D9C" w14:textId="77777777" w:rsidTr="000956AF">
        <w:trPr>
          <w:trHeight w:val="366"/>
        </w:trPr>
        <w:tc>
          <w:tcPr>
            <w:tcW w:w="940" w:type="dxa"/>
            <w:tcBorders>
              <w:top w:val="nil"/>
              <w:left w:val="nil"/>
              <w:bottom w:val="nil"/>
              <w:right w:val="nil"/>
            </w:tcBorders>
            <w:shd w:val="clear" w:color="5B9BD5" w:fill="5B9BD5"/>
            <w:noWrap/>
            <w:vAlign w:val="bottom"/>
            <w:hideMark/>
          </w:tcPr>
          <w:p w14:paraId="05E39E6A" w14:textId="77777777" w:rsidR="000956AF" w:rsidRPr="000956AF" w:rsidRDefault="000956AF" w:rsidP="000956AF">
            <w:pPr>
              <w:rPr>
                <w:lang w:val="en-GB"/>
              </w:rPr>
            </w:pPr>
            <w:r w:rsidRPr="000956AF">
              <w:rPr>
                <w:lang w:val="en-GB"/>
              </w:rPr>
              <w:t>2.19</w:t>
            </w:r>
          </w:p>
        </w:tc>
        <w:tc>
          <w:tcPr>
            <w:tcW w:w="940" w:type="dxa"/>
            <w:tcBorders>
              <w:top w:val="nil"/>
              <w:left w:val="nil"/>
              <w:bottom w:val="nil"/>
              <w:right w:val="nil"/>
            </w:tcBorders>
            <w:shd w:val="clear" w:color="5B9BD5" w:fill="5B9BD5"/>
            <w:noWrap/>
            <w:vAlign w:val="bottom"/>
            <w:hideMark/>
          </w:tcPr>
          <w:p w14:paraId="0840F94A" w14:textId="77777777" w:rsidR="000956AF" w:rsidRPr="000956AF" w:rsidRDefault="000956AF" w:rsidP="000956AF">
            <w:pPr>
              <w:rPr>
                <w:lang w:val="en-GB"/>
              </w:rPr>
            </w:pPr>
            <w:r w:rsidRPr="000956AF">
              <w:rPr>
                <w:lang w:val="en-GB"/>
              </w:rPr>
              <w:t>1.35</w:t>
            </w:r>
          </w:p>
        </w:tc>
        <w:tc>
          <w:tcPr>
            <w:tcW w:w="940" w:type="dxa"/>
            <w:tcBorders>
              <w:top w:val="nil"/>
              <w:left w:val="nil"/>
              <w:bottom w:val="nil"/>
              <w:right w:val="nil"/>
            </w:tcBorders>
            <w:shd w:val="clear" w:color="5B9BD5" w:fill="5B9BD5"/>
            <w:noWrap/>
            <w:vAlign w:val="bottom"/>
            <w:hideMark/>
          </w:tcPr>
          <w:p w14:paraId="3FA848E0" w14:textId="77777777" w:rsidR="000956AF" w:rsidRPr="000956AF" w:rsidRDefault="000956AF" w:rsidP="000956AF">
            <w:pPr>
              <w:rPr>
                <w:lang w:val="en-GB"/>
              </w:rPr>
            </w:pPr>
            <w:r w:rsidRPr="000956AF">
              <w:rPr>
                <w:lang w:val="en-GB"/>
              </w:rPr>
              <w:t>-0.39</w:t>
            </w:r>
          </w:p>
        </w:tc>
        <w:tc>
          <w:tcPr>
            <w:tcW w:w="940" w:type="dxa"/>
            <w:tcBorders>
              <w:top w:val="nil"/>
              <w:left w:val="nil"/>
              <w:bottom w:val="nil"/>
              <w:right w:val="nil"/>
            </w:tcBorders>
            <w:shd w:val="clear" w:color="5B9BD5" w:fill="5B9BD5"/>
            <w:noWrap/>
            <w:vAlign w:val="bottom"/>
            <w:hideMark/>
          </w:tcPr>
          <w:p w14:paraId="36008DAC" w14:textId="77777777" w:rsidR="000956AF" w:rsidRPr="000956AF" w:rsidRDefault="000956AF" w:rsidP="000956AF">
            <w:pPr>
              <w:rPr>
                <w:lang w:val="en-GB"/>
              </w:rPr>
            </w:pPr>
            <w:r w:rsidRPr="000956AF">
              <w:rPr>
                <w:lang w:val="en-GB"/>
              </w:rPr>
              <w:t>-80.64</w:t>
            </w:r>
          </w:p>
        </w:tc>
        <w:tc>
          <w:tcPr>
            <w:tcW w:w="940" w:type="dxa"/>
            <w:tcBorders>
              <w:top w:val="nil"/>
              <w:left w:val="nil"/>
              <w:bottom w:val="nil"/>
              <w:right w:val="nil"/>
            </w:tcBorders>
            <w:shd w:val="clear" w:color="5B9BD5" w:fill="5B9BD5"/>
            <w:noWrap/>
            <w:vAlign w:val="bottom"/>
            <w:hideMark/>
          </w:tcPr>
          <w:p w14:paraId="4E47C039" w14:textId="77777777" w:rsidR="000956AF" w:rsidRPr="000956AF" w:rsidRDefault="000956AF" w:rsidP="000956AF">
            <w:pPr>
              <w:rPr>
                <w:lang w:val="en-GB"/>
              </w:rPr>
            </w:pPr>
            <w:r w:rsidRPr="000956AF">
              <w:rPr>
                <w:lang w:val="en-GB"/>
              </w:rPr>
              <w:t>666.59</w:t>
            </w:r>
          </w:p>
        </w:tc>
        <w:tc>
          <w:tcPr>
            <w:tcW w:w="940" w:type="dxa"/>
            <w:tcBorders>
              <w:top w:val="nil"/>
              <w:left w:val="nil"/>
              <w:bottom w:val="nil"/>
              <w:right w:val="nil"/>
            </w:tcBorders>
            <w:shd w:val="clear" w:color="5B9BD5" w:fill="5B9BD5"/>
            <w:noWrap/>
            <w:vAlign w:val="bottom"/>
            <w:hideMark/>
          </w:tcPr>
          <w:p w14:paraId="31A62226" w14:textId="77777777" w:rsidR="000956AF" w:rsidRPr="000956AF" w:rsidRDefault="000956AF" w:rsidP="000956AF">
            <w:pPr>
              <w:rPr>
                <w:lang w:val="en-GB"/>
              </w:rPr>
            </w:pPr>
            <w:r w:rsidRPr="000956AF">
              <w:rPr>
                <w:lang w:val="en-GB"/>
              </w:rPr>
              <w:t>-900.98</w:t>
            </w:r>
          </w:p>
        </w:tc>
        <w:tc>
          <w:tcPr>
            <w:tcW w:w="940" w:type="dxa"/>
            <w:tcBorders>
              <w:top w:val="nil"/>
              <w:left w:val="nil"/>
              <w:bottom w:val="nil"/>
              <w:right w:val="nil"/>
            </w:tcBorders>
            <w:shd w:val="clear" w:color="5B9BD5" w:fill="5B9BD5"/>
            <w:noWrap/>
            <w:vAlign w:val="bottom"/>
            <w:hideMark/>
          </w:tcPr>
          <w:p w14:paraId="4D78E4AB" w14:textId="77777777" w:rsidR="000956AF" w:rsidRPr="000956AF" w:rsidRDefault="000956AF" w:rsidP="000956AF">
            <w:pPr>
              <w:rPr>
                <w:b/>
                <w:bCs/>
                <w:lang w:val="en-GB"/>
              </w:rPr>
            </w:pPr>
            <w:r w:rsidRPr="000956AF">
              <w:rPr>
                <w:b/>
                <w:bCs/>
                <w:lang w:val="en-GB"/>
              </w:rPr>
              <w:t>7051.73</w:t>
            </w:r>
          </w:p>
        </w:tc>
        <w:tc>
          <w:tcPr>
            <w:tcW w:w="940" w:type="dxa"/>
            <w:tcBorders>
              <w:top w:val="nil"/>
              <w:left w:val="nil"/>
              <w:bottom w:val="nil"/>
              <w:right w:val="nil"/>
            </w:tcBorders>
            <w:shd w:val="clear" w:color="5B9BD5" w:fill="5B9BD5"/>
            <w:noWrap/>
            <w:vAlign w:val="bottom"/>
            <w:hideMark/>
          </w:tcPr>
          <w:p w14:paraId="31E95E4C" w14:textId="77777777" w:rsidR="000956AF" w:rsidRPr="000956AF" w:rsidRDefault="000956AF" w:rsidP="000956AF">
            <w:pPr>
              <w:rPr>
                <w:lang w:val="en-GB"/>
              </w:rPr>
            </w:pPr>
            <w:r w:rsidRPr="000956AF">
              <w:rPr>
                <w:lang w:val="en-GB"/>
              </w:rPr>
              <w:t>11245.69</w:t>
            </w:r>
          </w:p>
        </w:tc>
        <w:tc>
          <w:tcPr>
            <w:tcW w:w="940" w:type="dxa"/>
            <w:tcBorders>
              <w:top w:val="nil"/>
              <w:left w:val="nil"/>
              <w:bottom w:val="nil"/>
              <w:right w:val="nil"/>
            </w:tcBorders>
            <w:shd w:val="clear" w:color="5B9BD5" w:fill="5B9BD5"/>
            <w:noWrap/>
            <w:vAlign w:val="bottom"/>
            <w:hideMark/>
          </w:tcPr>
          <w:p w14:paraId="60D34BD8" w14:textId="77777777" w:rsidR="000956AF" w:rsidRPr="000956AF" w:rsidRDefault="000956AF" w:rsidP="000956AF">
            <w:pPr>
              <w:rPr>
                <w:b/>
                <w:bCs/>
                <w:lang w:val="en-GB"/>
              </w:rPr>
            </w:pPr>
            <w:r w:rsidRPr="000956AF">
              <w:rPr>
                <w:b/>
                <w:bCs/>
                <w:lang w:val="en-GB"/>
              </w:rPr>
              <w:t>2059.97</w:t>
            </w:r>
          </w:p>
        </w:tc>
        <w:tc>
          <w:tcPr>
            <w:tcW w:w="940" w:type="dxa"/>
            <w:tcBorders>
              <w:top w:val="nil"/>
              <w:left w:val="nil"/>
              <w:bottom w:val="nil"/>
              <w:right w:val="nil"/>
            </w:tcBorders>
            <w:shd w:val="clear" w:color="5B9BD5" w:fill="5B9BD5"/>
            <w:noWrap/>
            <w:vAlign w:val="bottom"/>
            <w:hideMark/>
          </w:tcPr>
          <w:p w14:paraId="25118D30" w14:textId="77777777" w:rsidR="000956AF" w:rsidRPr="000956AF" w:rsidRDefault="000956AF" w:rsidP="000956AF">
            <w:pPr>
              <w:rPr>
                <w:lang w:val="en-GB"/>
              </w:rPr>
            </w:pPr>
            <w:r w:rsidRPr="000956AF">
              <w:rPr>
                <w:lang w:val="en-GB"/>
              </w:rPr>
              <w:t>1253.76</w:t>
            </w:r>
          </w:p>
        </w:tc>
      </w:tr>
      <w:tr w:rsidR="000956AF" w:rsidRPr="000956AF" w14:paraId="215604BB" w14:textId="77777777" w:rsidTr="000956AF">
        <w:trPr>
          <w:trHeight w:val="366"/>
        </w:trPr>
        <w:tc>
          <w:tcPr>
            <w:tcW w:w="940" w:type="dxa"/>
            <w:tcBorders>
              <w:top w:val="nil"/>
              <w:left w:val="nil"/>
              <w:bottom w:val="nil"/>
              <w:right w:val="nil"/>
            </w:tcBorders>
            <w:shd w:val="clear" w:color="2F75B5" w:fill="2F75B5"/>
            <w:noWrap/>
            <w:vAlign w:val="bottom"/>
            <w:hideMark/>
          </w:tcPr>
          <w:p w14:paraId="2CE254FA" w14:textId="77777777" w:rsidR="000956AF" w:rsidRPr="000956AF" w:rsidRDefault="000956AF" w:rsidP="000956AF">
            <w:pPr>
              <w:rPr>
                <w:lang w:val="en-GB"/>
              </w:rPr>
            </w:pPr>
            <w:r w:rsidRPr="000956AF">
              <w:rPr>
                <w:lang w:val="en-GB"/>
              </w:rPr>
              <w:t>2.19</w:t>
            </w:r>
          </w:p>
        </w:tc>
        <w:tc>
          <w:tcPr>
            <w:tcW w:w="940" w:type="dxa"/>
            <w:tcBorders>
              <w:top w:val="nil"/>
              <w:left w:val="nil"/>
              <w:bottom w:val="nil"/>
              <w:right w:val="nil"/>
            </w:tcBorders>
            <w:shd w:val="clear" w:color="2F75B5" w:fill="2F75B5"/>
            <w:noWrap/>
            <w:vAlign w:val="bottom"/>
            <w:hideMark/>
          </w:tcPr>
          <w:p w14:paraId="01E2C35B" w14:textId="77777777" w:rsidR="000956AF" w:rsidRPr="000956AF" w:rsidRDefault="000956AF" w:rsidP="000956AF">
            <w:pPr>
              <w:rPr>
                <w:lang w:val="en-GB"/>
              </w:rPr>
            </w:pPr>
            <w:r w:rsidRPr="000956AF">
              <w:rPr>
                <w:lang w:val="en-GB"/>
              </w:rPr>
              <w:t>1.11</w:t>
            </w:r>
          </w:p>
        </w:tc>
        <w:tc>
          <w:tcPr>
            <w:tcW w:w="940" w:type="dxa"/>
            <w:tcBorders>
              <w:top w:val="nil"/>
              <w:left w:val="nil"/>
              <w:bottom w:val="nil"/>
              <w:right w:val="nil"/>
            </w:tcBorders>
            <w:shd w:val="clear" w:color="2F75B5" w:fill="2F75B5"/>
            <w:noWrap/>
            <w:vAlign w:val="bottom"/>
            <w:hideMark/>
          </w:tcPr>
          <w:p w14:paraId="736D26F0" w14:textId="77777777" w:rsidR="000956AF" w:rsidRPr="000956AF" w:rsidRDefault="000956AF" w:rsidP="000956AF">
            <w:pPr>
              <w:rPr>
                <w:lang w:val="en-GB"/>
              </w:rPr>
            </w:pPr>
            <w:r w:rsidRPr="000956AF">
              <w:rPr>
                <w:lang w:val="en-GB"/>
              </w:rPr>
              <w:t>-0.41</w:t>
            </w:r>
          </w:p>
        </w:tc>
        <w:tc>
          <w:tcPr>
            <w:tcW w:w="940" w:type="dxa"/>
            <w:tcBorders>
              <w:top w:val="nil"/>
              <w:left w:val="nil"/>
              <w:bottom w:val="nil"/>
              <w:right w:val="nil"/>
            </w:tcBorders>
            <w:shd w:val="clear" w:color="2F75B5" w:fill="2F75B5"/>
            <w:noWrap/>
            <w:vAlign w:val="bottom"/>
            <w:hideMark/>
          </w:tcPr>
          <w:p w14:paraId="3D7BBDD3" w14:textId="77777777" w:rsidR="000956AF" w:rsidRPr="000956AF" w:rsidRDefault="000956AF" w:rsidP="000956AF">
            <w:pPr>
              <w:rPr>
                <w:lang w:val="en-GB"/>
              </w:rPr>
            </w:pPr>
            <w:r w:rsidRPr="000956AF">
              <w:rPr>
                <w:lang w:val="en-GB"/>
              </w:rPr>
              <w:t>-81.38</w:t>
            </w:r>
          </w:p>
        </w:tc>
        <w:tc>
          <w:tcPr>
            <w:tcW w:w="940" w:type="dxa"/>
            <w:tcBorders>
              <w:top w:val="nil"/>
              <w:left w:val="nil"/>
              <w:bottom w:val="nil"/>
              <w:right w:val="nil"/>
            </w:tcBorders>
            <w:shd w:val="clear" w:color="2F75B5" w:fill="2F75B5"/>
            <w:noWrap/>
            <w:vAlign w:val="bottom"/>
            <w:hideMark/>
          </w:tcPr>
          <w:p w14:paraId="4F2E2324" w14:textId="77777777" w:rsidR="000956AF" w:rsidRPr="000956AF" w:rsidRDefault="000956AF" w:rsidP="000956AF">
            <w:pPr>
              <w:rPr>
                <w:lang w:val="en-GB"/>
              </w:rPr>
            </w:pPr>
            <w:r w:rsidRPr="000956AF">
              <w:rPr>
                <w:lang w:val="en-GB"/>
              </w:rPr>
              <w:t>678.87</w:t>
            </w:r>
          </w:p>
        </w:tc>
        <w:tc>
          <w:tcPr>
            <w:tcW w:w="940" w:type="dxa"/>
            <w:tcBorders>
              <w:top w:val="nil"/>
              <w:left w:val="nil"/>
              <w:bottom w:val="nil"/>
              <w:right w:val="nil"/>
            </w:tcBorders>
            <w:shd w:val="clear" w:color="2F75B5" w:fill="2F75B5"/>
            <w:noWrap/>
            <w:vAlign w:val="bottom"/>
            <w:hideMark/>
          </w:tcPr>
          <w:p w14:paraId="3806ED9A" w14:textId="77777777" w:rsidR="000956AF" w:rsidRPr="000956AF" w:rsidRDefault="000956AF" w:rsidP="000956AF">
            <w:pPr>
              <w:rPr>
                <w:lang w:val="en-GB"/>
              </w:rPr>
            </w:pPr>
            <w:r w:rsidRPr="000956AF">
              <w:rPr>
                <w:lang w:val="en-GB"/>
              </w:rPr>
              <w:t>-987.01</w:t>
            </w:r>
          </w:p>
        </w:tc>
        <w:tc>
          <w:tcPr>
            <w:tcW w:w="940" w:type="dxa"/>
            <w:tcBorders>
              <w:top w:val="nil"/>
              <w:left w:val="nil"/>
              <w:bottom w:val="nil"/>
              <w:right w:val="nil"/>
            </w:tcBorders>
            <w:shd w:val="clear" w:color="2F75B5" w:fill="2F75B5"/>
            <w:noWrap/>
            <w:vAlign w:val="bottom"/>
            <w:hideMark/>
          </w:tcPr>
          <w:p w14:paraId="7CD5F865" w14:textId="77777777" w:rsidR="000956AF" w:rsidRPr="000956AF" w:rsidRDefault="000956AF" w:rsidP="000956AF">
            <w:pPr>
              <w:rPr>
                <w:b/>
                <w:bCs/>
                <w:lang w:val="en-GB"/>
              </w:rPr>
            </w:pPr>
            <w:r w:rsidRPr="000956AF">
              <w:rPr>
                <w:b/>
                <w:bCs/>
                <w:lang w:val="en-GB"/>
              </w:rPr>
              <w:t>7054.48</w:t>
            </w:r>
          </w:p>
        </w:tc>
        <w:tc>
          <w:tcPr>
            <w:tcW w:w="940" w:type="dxa"/>
            <w:tcBorders>
              <w:top w:val="nil"/>
              <w:left w:val="nil"/>
              <w:bottom w:val="nil"/>
              <w:right w:val="nil"/>
            </w:tcBorders>
            <w:shd w:val="clear" w:color="2F75B5" w:fill="2F75B5"/>
            <w:noWrap/>
            <w:vAlign w:val="bottom"/>
            <w:hideMark/>
          </w:tcPr>
          <w:p w14:paraId="37A73786" w14:textId="77777777" w:rsidR="000956AF" w:rsidRPr="000956AF" w:rsidRDefault="000956AF" w:rsidP="000956AF">
            <w:pPr>
              <w:rPr>
                <w:lang w:val="en-GB"/>
              </w:rPr>
            </w:pPr>
            <w:r w:rsidRPr="000956AF">
              <w:rPr>
                <w:lang w:val="en-GB"/>
              </w:rPr>
              <w:t>12914.19</w:t>
            </w:r>
          </w:p>
        </w:tc>
        <w:tc>
          <w:tcPr>
            <w:tcW w:w="940" w:type="dxa"/>
            <w:tcBorders>
              <w:top w:val="nil"/>
              <w:left w:val="nil"/>
              <w:bottom w:val="nil"/>
              <w:right w:val="nil"/>
            </w:tcBorders>
            <w:shd w:val="clear" w:color="2F75B5" w:fill="2F75B5"/>
            <w:noWrap/>
            <w:vAlign w:val="bottom"/>
            <w:hideMark/>
          </w:tcPr>
          <w:p w14:paraId="2509DAD6" w14:textId="77777777" w:rsidR="000956AF" w:rsidRPr="000956AF" w:rsidRDefault="000956AF" w:rsidP="000956AF">
            <w:pPr>
              <w:rPr>
                <w:b/>
                <w:bCs/>
                <w:lang w:val="en-GB"/>
              </w:rPr>
            </w:pPr>
            <w:r w:rsidRPr="000956AF">
              <w:rPr>
                <w:b/>
                <w:bCs/>
                <w:lang w:val="en-GB"/>
              </w:rPr>
              <w:t>2272.87</w:t>
            </w:r>
          </w:p>
        </w:tc>
        <w:tc>
          <w:tcPr>
            <w:tcW w:w="940" w:type="dxa"/>
            <w:tcBorders>
              <w:top w:val="nil"/>
              <w:left w:val="nil"/>
              <w:bottom w:val="nil"/>
              <w:right w:val="nil"/>
            </w:tcBorders>
            <w:shd w:val="clear" w:color="2F75B5" w:fill="2F75B5"/>
            <w:noWrap/>
            <w:vAlign w:val="bottom"/>
            <w:hideMark/>
          </w:tcPr>
          <w:p w14:paraId="061CFE57" w14:textId="77777777" w:rsidR="000956AF" w:rsidRPr="000956AF" w:rsidRDefault="000956AF" w:rsidP="000956AF">
            <w:pPr>
              <w:rPr>
                <w:lang w:val="en-GB"/>
              </w:rPr>
            </w:pPr>
            <w:r w:rsidRPr="000956AF">
              <w:rPr>
                <w:lang w:val="en-GB"/>
              </w:rPr>
              <w:t>1475.95</w:t>
            </w:r>
          </w:p>
        </w:tc>
      </w:tr>
      <w:tr w:rsidR="000956AF" w:rsidRPr="000956AF" w14:paraId="6C61F614" w14:textId="77777777" w:rsidTr="000956AF">
        <w:trPr>
          <w:trHeight w:val="366"/>
        </w:trPr>
        <w:tc>
          <w:tcPr>
            <w:tcW w:w="940" w:type="dxa"/>
            <w:tcBorders>
              <w:top w:val="nil"/>
              <w:left w:val="nil"/>
              <w:bottom w:val="nil"/>
              <w:right w:val="nil"/>
            </w:tcBorders>
            <w:shd w:val="clear" w:color="5B9BD5" w:fill="5B9BD5"/>
            <w:noWrap/>
            <w:vAlign w:val="bottom"/>
            <w:hideMark/>
          </w:tcPr>
          <w:p w14:paraId="7C004B74" w14:textId="77777777" w:rsidR="000956AF" w:rsidRPr="000956AF" w:rsidRDefault="000956AF" w:rsidP="000956AF">
            <w:pPr>
              <w:rPr>
                <w:lang w:val="en-GB"/>
              </w:rPr>
            </w:pPr>
            <w:r w:rsidRPr="000956AF">
              <w:rPr>
                <w:lang w:val="en-GB"/>
              </w:rPr>
              <w:t>2.19</w:t>
            </w:r>
          </w:p>
        </w:tc>
        <w:tc>
          <w:tcPr>
            <w:tcW w:w="940" w:type="dxa"/>
            <w:tcBorders>
              <w:top w:val="nil"/>
              <w:left w:val="nil"/>
              <w:bottom w:val="nil"/>
              <w:right w:val="nil"/>
            </w:tcBorders>
            <w:shd w:val="clear" w:color="5B9BD5" w:fill="5B9BD5"/>
            <w:noWrap/>
            <w:vAlign w:val="bottom"/>
            <w:hideMark/>
          </w:tcPr>
          <w:p w14:paraId="325B92F5" w14:textId="77777777" w:rsidR="000956AF" w:rsidRPr="000956AF" w:rsidRDefault="000956AF" w:rsidP="000956AF">
            <w:pPr>
              <w:rPr>
                <w:lang w:val="en-GB"/>
              </w:rPr>
            </w:pPr>
            <w:r w:rsidRPr="000956AF">
              <w:rPr>
                <w:lang w:val="en-GB"/>
              </w:rPr>
              <w:t>0.86</w:t>
            </w:r>
          </w:p>
        </w:tc>
        <w:tc>
          <w:tcPr>
            <w:tcW w:w="940" w:type="dxa"/>
            <w:tcBorders>
              <w:top w:val="nil"/>
              <w:left w:val="nil"/>
              <w:bottom w:val="nil"/>
              <w:right w:val="nil"/>
            </w:tcBorders>
            <w:shd w:val="clear" w:color="5B9BD5" w:fill="5B9BD5"/>
            <w:noWrap/>
            <w:vAlign w:val="bottom"/>
            <w:hideMark/>
          </w:tcPr>
          <w:p w14:paraId="7E21978B" w14:textId="77777777" w:rsidR="000956AF" w:rsidRPr="000956AF" w:rsidRDefault="000956AF" w:rsidP="000956AF">
            <w:pPr>
              <w:rPr>
                <w:lang w:val="en-GB"/>
              </w:rPr>
            </w:pPr>
            <w:r w:rsidRPr="000956AF">
              <w:rPr>
                <w:lang w:val="en-GB"/>
              </w:rPr>
              <w:t>-0.43</w:t>
            </w:r>
          </w:p>
        </w:tc>
        <w:tc>
          <w:tcPr>
            <w:tcW w:w="940" w:type="dxa"/>
            <w:tcBorders>
              <w:top w:val="nil"/>
              <w:left w:val="nil"/>
              <w:bottom w:val="nil"/>
              <w:right w:val="nil"/>
            </w:tcBorders>
            <w:shd w:val="clear" w:color="5B9BD5" w:fill="5B9BD5"/>
            <w:noWrap/>
            <w:vAlign w:val="bottom"/>
            <w:hideMark/>
          </w:tcPr>
          <w:p w14:paraId="69BFA7D4" w14:textId="77777777" w:rsidR="000956AF" w:rsidRPr="000956AF" w:rsidRDefault="000956AF" w:rsidP="000956AF">
            <w:pPr>
              <w:rPr>
                <w:lang w:val="en-GB"/>
              </w:rPr>
            </w:pPr>
            <w:r w:rsidRPr="000956AF">
              <w:rPr>
                <w:lang w:val="en-GB"/>
              </w:rPr>
              <w:t>-81.98</w:t>
            </w:r>
          </w:p>
        </w:tc>
        <w:tc>
          <w:tcPr>
            <w:tcW w:w="940" w:type="dxa"/>
            <w:tcBorders>
              <w:top w:val="nil"/>
              <w:left w:val="nil"/>
              <w:bottom w:val="nil"/>
              <w:right w:val="nil"/>
            </w:tcBorders>
            <w:shd w:val="clear" w:color="5B9BD5" w:fill="5B9BD5"/>
            <w:noWrap/>
            <w:vAlign w:val="bottom"/>
            <w:hideMark/>
          </w:tcPr>
          <w:p w14:paraId="7896656D" w14:textId="77777777" w:rsidR="000956AF" w:rsidRPr="000956AF" w:rsidRDefault="000956AF" w:rsidP="000956AF">
            <w:pPr>
              <w:rPr>
                <w:lang w:val="en-GB"/>
              </w:rPr>
            </w:pPr>
            <w:r w:rsidRPr="000956AF">
              <w:rPr>
                <w:lang w:val="en-GB"/>
              </w:rPr>
              <w:t>670.64</w:t>
            </w:r>
          </w:p>
        </w:tc>
        <w:tc>
          <w:tcPr>
            <w:tcW w:w="940" w:type="dxa"/>
            <w:tcBorders>
              <w:top w:val="nil"/>
              <w:left w:val="nil"/>
              <w:bottom w:val="nil"/>
              <w:right w:val="nil"/>
            </w:tcBorders>
            <w:shd w:val="clear" w:color="5B9BD5" w:fill="5B9BD5"/>
            <w:noWrap/>
            <w:vAlign w:val="bottom"/>
            <w:hideMark/>
          </w:tcPr>
          <w:p w14:paraId="3CBDF8A4" w14:textId="77777777" w:rsidR="000956AF" w:rsidRPr="000956AF" w:rsidRDefault="000956AF" w:rsidP="000956AF">
            <w:pPr>
              <w:rPr>
                <w:lang w:val="en-GB"/>
              </w:rPr>
            </w:pPr>
            <w:r w:rsidRPr="000956AF">
              <w:rPr>
                <w:lang w:val="en-GB"/>
              </w:rPr>
              <w:t>-1068.99</w:t>
            </w:r>
          </w:p>
        </w:tc>
        <w:tc>
          <w:tcPr>
            <w:tcW w:w="940" w:type="dxa"/>
            <w:tcBorders>
              <w:top w:val="nil"/>
              <w:left w:val="nil"/>
              <w:bottom w:val="nil"/>
              <w:right w:val="nil"/>
            </w:tcBorders>
            <w:shd w:val="clear" w:color="5B9BD5" w:fill="5B9BD5"/>
            <w:noWrap/>
            <w:vAlign w:val="bottom"/>
            <w:hideMark/>
          </w:tcPr>
          <w:p w14:paraId="5EF870BC" w14:textId="77777777" w:rsidR="000956AF" w:rsidRPr="000956AF" w:rsidRDefault="000956AF" w:rsidP="000956AF">
            <w:pPr>
              <w:rPr>
                <w:b/>
                <w:bCs/>
                <w:lang w:val="en-GB"/>
              </w:rPr>
            </w:pPr>
            <w:r w:rsidRPr="000956AF">
              <w:rPr>
                <w:b/>
                <w:bCs/>
                <w:lang w:val="en-GB"/>
              </w:rPr>
              <w:t>7725.11</w:t>
            </w:r>
          </w:p>
        </w:tc>
        <w:tc>
          <w:tcPr>
            <w:tcW w:w="940" w:type="dxa"/>
            <w:tcBorders>
              <w:top w:val="nil"/>
              <w:left w:val="nil"/>
              <w:bottom w:val="nil"/>
              <w:right w:val="nil"/>
            </w:tcBorders>
            <w:shd w:val="clear" w:color="5B9BD5" w:fill="5B9BD5"/>
            <w:noWrap/>
            <w:vAlign w:val="bottom"/>
            <w:hideMark/>
          </w:tcPr>
          <w:p w14:paraId="7C09CF3C" w14:textId="77777777" w:rsidR="000956AF" w:rsidRPr="000956AF" w:rsidRDefault="000956AF" w:rsidP="000956AF">
            <w:pPr>
              <w:rPr>
                <w:lang w:val="en-GB"/>
              </w:rPr>
            </w:pPr>
            <w:r w:rsidRPr="000956AF">
              <w:rPr>
                <w:lang w:val="en-GB"/>
              </w:rPr>
              <w:t>14650.32</w:t>
            </w:r>
          </w:p>
        </w:tc>
        <w:tc>
          <w:tcPr>
            <w:tcW w:w="940" w:type="dxa"/>
            <w:tcBorders>
              <w:top w:val="nil"/>
              <w:left w:val="nil"/>
              <w:bottom w:val="nil"/>
              <w:right w:val="nil"/>
            </w:tcBorders>
            <w:shd w:val="clear" w:color="5B9BD5" w:fill="5B9BD5"/>
            <w:noWrap/>
            <w:vAlign w:val="bottom"/>
            <w:hideMark/>
          </w:tcPr>
          <w:p w14:paraId="1F602311" w14:textId="77777777" w:rsidR="000956AF" w:rsidRPr="000956AF" w:rsidRDefault="000956AF" w:rsidP="000956AF">
            <w:pPr>
              <w:rPr>
                <w:b/>
                <w:bCs/>
                <w:lang w:val="en-GB"/>
              </w:rPr>
            </w:pPr>
            <w:r w:rsidRPr="000956AF">
              <w:rPr>
                <w:b/>
                <w:bCs/>
                <w:lang w:val="en-GB"/>
              </w:rPr>
              <w:t>2511.01</w:t>
            </w:r>
          </w:p>
        </w:tc>
        <w:tc>
          <w:tcPr>
            <w:tcW w:w="940" w:type="dxa"/>
            <w:tcBorders>
              <w:top w:val="nil"/>
              <w:left w:val="nil"/>
              <w:bottom w:val="nil"/>
              <w:right w:val="nil"/>
            </w:tcBorders>
            <w:shd w:val="clear" w:color="5B9BD5" w:fill="5B9BD5"/>
            <w:noWrap/>
            <w:vAlign w:val="bottom"/>
            <w:hideMark/>
          </w:tcPr>
          <w:p w14:paraId="462DF6CD" w14:textId="77777777" w:rsidR="000956AF" w:rsidRPr="000956AF" w:rsidRDefault="000956AF" w:rsidP="000956AF">
            <w:pPr>
              <w:rPr>
                <w:lang w:val="en-GB"/>
              </w:rPr>
            </w:pPr>
            <w:r w:rsidRPr="000956AF">
              <w:rPr>
                <w:lang w:val="en-GB"/>
              </w:rPr>
              <w:t>1718.86</w:t>
            </w:r>
          </w:p>
        </w:tc>
      </w:tr>
      <w:tr w:rsidR="000956AF" w:rsidRPr="000956AF" w14:paraId="602CA139" w14:textId="77777777" w:rsidTr="000956AF">
        <w:trPr>
          <w:trHeight w:val="366"/>
        </w:trPr>
        <w:tc>
          <w:tcPr>
            <w:tcW w:w="940" w:type="dxa"/>
            <w:tcBorders>
              <w:top w:val="nil"/>
              <w:left w:val="nil"/>
              <w:bottom w:val="nil"/>
              <w:right w:val="nil"/>
            </w:tcBorders>
            <w:shd w:val="clear" w:color="2F75B5" w:fill="2F75B5"/>
            <w:noWrap/>
            <w:vAlign w:val="bottom"/>
            <w:hideMark/>
          </w:tcPr>
          <w:p w14:paraId="052A54C8" w14:textId="77777777" w:rsidR="000956AF" w:rsidRPr="000956AF" w:rsidRDefault="000956AF" w:rsidP="000956AF">
            <w:pPr>
              <w:rPr>
                <w:lang w:val="en-GB"/>
              </w:rPr>
            </w:pPr>
            <w:r w:rsidRPr="000956AF">
              <w:rPr>
                <w:lang w:val="en-GB"/>
              </w:rPr>
              <w:t>2.19</w:t>
            </w:r>
          </w:p>
        </w:tc>
        <w:tc>
          <w:tcPr>
            <w:tcW w:w="940" w:type="dxa"/>
            <w:tcBorders>
              <w:top w:val="nil"/>
              <w:left w:val="nil"/>
              <w:bottom w:val="nil"/>
              <w:right w:val="nil"/>
            </w:tcBorders>
            <w:shd w:val="clear" w:color="2F75B5" w:fill="2F75B5"/>
            <w:noWrap/>
            <w:vAlign w:val="bottom"/>
            <w:hideMark/>
          </w:tcPr>
          <w:p w14:paraId="44032558" w14:textId="77777777" w:rsidR="000956AF" w:rsidRPr="000956AF" w:rsidRDefault="000956AF" w:rsidP="000956AF">
            <w:pPr>
              <w:rPr>
                <w:lang w:val="en-GB"/>
              </w:rPr>
            </w:pPr>
            <w:r w:rsidRPr="000956AF">
              <w:rPr>
                <w:lang w:val="en-GB"/>
              </w:rPr>
              <w:t>0.62</w:t>
            </w:r>
          </w:p>
        </w:tc>
        <w:tc>
          <w:tcPr>
            <w:tcW w:w="940" w:type="dxa"/>
            <w:tcBorders>
              <w:top w:val="nil"/>
              <w:left w:val="nil"/>
              <w:bottom w:val="nil"/>
              <w:right w:val="nil"/>
            </w:tcBorders>
            <w:shd w:val="clear" w:color="2F75B5" w:fill="2F75B5"/>
            <w:noWrap/>
            <w:vAlign w:val="bottom"/>
            <w:hideMark/>
          </w:tcPr>
          <w:p w14:paraId="47BC6CA5" w14:textId="77777777" w:rsidR="000956AF" w:rsidRPr="000956AF" w:rsidRDefault="000956AF" w:rsidP="000956AF">
            <w:pPr>
              <w:rPr>
                <w:lang w:val="en-GB"/>
              </w:rPr>
            </w:pPr>
            <w:r w:rsidRPr="000956AF">
              <w:rPr>
                <w:lang w:val="en-GB"/>
              </w:rPr>
              <w:t>-0.45</w:t>
            </w:r>
          </w:p>
        </w:tc>
        <w:tc>
          <w:tcPr>
            <w:tcW w:w="940" w:type="dxa"/>
            <w:tcBorders>
              <w:top w:val="nil"/>
              <w:left w:val="nil"/>
              <w:bottom w:val="nil"/>
              <w:right w:val="nil"/>
            </w:tcBorders>
            <w:shd w:val="clear" w:color="2F75B5" w:fill="2F75B5"/>
            <w:noWrap/>
            <w:vAlign w:val="bottom"/>
            <w:hideMark/>
          </w:tcPr>
          <w:p w14:paraId="22A0E151" w14:textId="77777777" w:rsidR="000956AF" w:rsidRPr="000956AF" w:rsidRDefault="000956AF" w:rsidP="000956AF">
            <w:pPr>
              <w:rPr>
                <w:lang w:val="en-GB"/>
              </w:rPr>
            </w:pPr>
            <w:r w:rsidRPr="000956AF">
              <w:rPr>
                <w:lang w:val="en-GB"/>
              </w:rPr>
              <w:t>-81.07</w:t>
            </w:r>
          </w:p>
        </w:tc>
        <w:tc>
          <w:tcPr>
            <w:tcW w:w="940" w:type="dxa"/>
            <w:tcBorders>
              <w:top w:val="nil"/>
              <w:left w:val="nil"/>
              <w:bottom w:val="nil"/>
              <w:right w:val="nil"/>
            </w:tcBorders>
            <w:shd w:val="clear" w:color="2F75B5" w:fill="2F75B5"/>
            <w:noWrap/>
            <w:vAlign w:val="bottom"/>
            <w:hideMark/>
          </w:tcPr>
          <w:p w14:paraId="10F09F12" w14:textId="77777777" w:rsidR="000956AF" w:rsidRPr="000956AF" w:rsidRDefault="000956AF" w:rsidP="000956AF">
            <w:pPr>
              <w:rPr>
                <w:lang w:val="en-GB"/>
              </w:rPr>
            </w:pPr>
            <w:r w:rsidRPr="000956AF">
              <w:rPr>
                <w:lang w:val="en-GB"/>
              </w:rPr>
              <w:t>844.00</w:t>
            </w:r>
          </w:p>
        </w:tc>
        <w:tc>
          <w:tcPr>
            <w:tcW w:w="940" w:type="dxa"/>
            <w:tcBorders>
              <w:top w:val="nil"/>
              <w:left w:val="nil"/>
              <w:bottom w:val="nil"/>
              <w:right w:val="nil"/>
            </w:tcBorders>
            <w:shd w:val="clear" w:color="2F75B5" w:fill="2F75B5"/>
            <w:noWrap/>
            <w:vAlign w:val="bottom"/>
            <w:hideMark/>
          </w:tcPr>
          <w:p w14:paraId="7A132351" w14:textId="77777777" w:rsidR="000956AF" w:rsidRPr="000956AF" w:rsidRDefault="000956AF" w:rsidP="000956AF">
            <w:pPr>
              <w:rPr>
                <w:lang w:val="en-GB"/>
              </w:rPr>
            </w:pPr>
            <w:r w:rsidRPr="000956AF">
              <w:rPr>
                <w:lang w:val="en-GB"/>
              </w:rPr>
              <w:t>-1150.05</w:t>
            </w:r>
          </w:p>
        </w:tc>
        <w:tc>
          <w:tcPr>
            <w:tcW w:w="940" w:type="dxa"/>
            <w:tcBorders>
              <w:top w:val="nil"/>
              <w:left w:val="nil"/>
              <w:bottom w:val="nil"/>
              <w:right w:val="nil"/>
            </w:tcBorders>
            <w:shd w:val="clear" w:color="2F75B5" w:fill="2F75B5"/>
            <w:noWrap/>
            <w:vAlign w:val="bottom"/>
            <w:hideMark/>
          </w:tcPr>
          <w:p w14:paraId="4B3ED9F4" w14:textId="77777777" w:rsidR="000956AF" w:rsidRPr="000956AF" w:rsidRDefault="000956AF" w:rsidP="000956AF">
            <w:pPr>
              <w:rPr>
                <w:b/>
                <w:bCs/>
                <w:lang w:val="en-GB"/>
              </w:rPr>
            </w:pPr>
            <w:r w:rsidRPr="000956AF">
              <w:rPr>
                <w:b/>
                <w:bCs/>
                <w:lang w:val="en-GB"/>
              </w:rPr>
              <w:t>8569.11</w:t>
            </w:r>
          </w:p>
        </w:tc>
        <w:tc>
          <w:tcPr>
            <w:tcW w:w="940" w:type="dxa"/>
            <w:tcBorders>
              <w:top w:val="nil"/>
              <w:left w:val="nil"/>
              <w:bottom w:val="nil"/>
              <w:right w:val="nil"/>
            </w:tcBorders>
            <w:shd w:val="clear" w:color="2F75B5" w:fill="2F75B5"/>
            <w:noWrap/>
            <w:vAlign w:val="bottom"/>
            <w:hideMark/>
          </w:tcPr>
          <w:p w14:paraId="453C4579" w14:textId="77777777" w:rsidR="000956AF" w:rsidRPr="000956AF" w:rsidRDefault="000956AF" w:rsidP="000956AF">
            <w:pPr>
              <w:rPr>
                <w:lang w:val="en-GB"/>
              </w:rPr>
            </w:pPr>
            <w:r w:rsidRPr="000956AF">
              <w:rPr>
                <w:lang w:val="en-GB"/>
              </w:rPr>
              <w:t>16551.50</w:t>
            </w:r>
          </w:p>
        </w:tc>
        <w:tc>
          <w:tcPr>
            <w:tcW w:w="940" w:type="dxa"/>
            <w:tcBorders>
              <w:top w:val="nil"/>
              <w:left w:val="nil"/>
              <w:bottom w:val="nil"/>
              <w:right w:val="nil"/>
            </w:tcBorders>
            <w:shd w:val="clear" w:color="2F75B5" w:fill="2F75B5"/>
            <w:noWrap/>
            <w:vAlign w:val="bottom"/>
            <w:hideMark/>
          </w:tcPr>
          <w:p w14:paraId="34421903" w14:textId="77777777" w:rsidR="000956AF" w:rsidRPr="000956AF" w:rsidRDefault="000956AF" w:rsidP="000956AF">
            <w:pPr>
              <w:rPr>
                <w:b/>
                <w:bCs/>
                <w:lang w:val="en-GB"/>
              </w:rPr>
            </w:pPr>
            <w:r w:rsidRPr="000956AF">
              <w:rPr>
                <w:b/>
                <w:bCs/>
                <w:lang w:val="en-GB"/>
              </w:rPr>
              <w:t>2695.78</w:t>
            </w:r>
          </w:p>
        </w:tc>
        <w:tc>
          <w:tcPr>
            <w:tcW w:w="940" w:type="dxa"/>
            <w:tcBorders>
              <w:top w:val="nil"/>
              <w:left w:val="nil"/>
              <w:bottom w:val="nil"/>
              <w:right w:val="nil"/>
            </w:tcBorders>
            <w:shd w:val="clear" w:color="2F75B5" w:fill="2F75B5"/>
            <w:noWrap/>
            <w:vAlign w:val="bottom"/>
            <w:hideMark/>
          </w:tcPr>
          <w:p w14:paraId="66C64AB3" w14:textId="77777777" w:rsidR="000956AF" w:rsidRPr="000956AF" w:rsidRDefault="000956AF" w:rsidP="000956AF">
            <w:pPr>
              <w:rPr>
                <w:lang w:val="en-GB"/>
              </w:rPr>
            </w:pPr>
            <w:r w:rsidRPr="000956AF">
              <w:rPr>
                <w:lang w:val="en-GB"/>
              </w:rPr>
              <w:t>1981.94</w:t>
            </w:r>
          </w:p>
        </w:tc>
      </w:tr>
      <w:tr w:rsidR="000956AF" w:rsidRPr="000956AF" w14:paraId="1600262C" w14:textId="77777777" w:rsidTr="000956AF">
        <w:trPr>
          <w:trHeight w:val="366"/>
        </w:trPr>
        <w:tc>
          <w:tcPr>
            <w:tcW w:w="940" w:type="dxa"/>
            <w:tcBorders>
              <w:top w:val="nil"/>
              <w:left w:val="nil"/>
              <w:bottom w:val="nil"/>
              <w:right w:val="nil"/>
            </w:tcBorders>
            <w:shd w:val="clear" w:color="5B9BD5" w:fill="5B9BD5"/>
            <w:noWrap/>
            <w:vAlign w:val="bottom"/>
            <w:hideMark/>
          </w:tcPr>
          <w:p w14:paraId="2B31ECA3" w14:textId="77777777" w:rsidR="000956AF" w:rsidRPr="000956AF" w:rsidRDefault="000956AF" w:rsidP="000956AF">
            <w:pPr>
              <w:rPr>
                <w:lang w:val="en-GB"/>
              </w:rPr>
            </w:pPr>
            <w:r w:rsidRPr="000956AF">
              <w:rPr>
                <w:lang w:val="en-GB"/>
              </w:rPr>
              <w:t>2.19</w:t>
            </w:r>
          </w:p>
        </w:tc>
        <w:tc>
          <w:tcPr>
            <w:tcW w:w="940" w:type="dxa"/>
            <w:tcBorders>
              <w:top w:val="nil"/>
              <w:left w:val="nil"/>
              <w:bottom w:val="nil"/>
              <w:right w:val="nil"/>
            </w:tcBorders>
            <w:shd w:val="clear" w:color="5B9BD5" w:fill="5B9BD5"/>
            <w:noWrap/>
            <w:vAlign w:val="bottom"/>
            <w:hideMark/>
          </w:tcPr>
          <w:p w14:paraId="354FF664" w14:textId="77777777" w:rsidR="000956AF" w:rsidRPr="000956AF" w:rsidRDefault="000956AF" w:rsidP="000956AF">
            <w:pPr>
              <w:rPr>
                <w:lang w:val="en-GB"/>
              </w:rPr>
            </w:pPr>
            <w:r w:rsidRPr="000956AF">
              <w:rPr>
                <w:lang w:val="en-GB"/>
              </w:rPr>
              <w:t>0.37</w:t>
            </w:r>
          </w:p>
        </w:tc>
        <w:tc>
          <w:tcPr>
            <w:tcW w:w="940" w:type="dxa"/>
            <w:tcBorders>
              <w:top w:val="nil"/>
              <w:left w:val="nil"/>
              <w:bottom w:val="nil"/>
              <w:right w:val="nil"/>
            </w:tcBorders>
            <w:shd w:val="clear" w:color="5B9BD5" w:fill="5B9BD5"/>
            <w:noWrap/>
            <w:vAlign w:val="bottom"/>
            <w:hideMark/>
          </w:tcPr>
          <w:p w14:paraId="57AC379D" w14:textId="77777777" w:rsidR="000956AF" w:rsidRPr="000956AF" w:rsidRDefault="000956AF" w:rsidP="000956AF">
            <w:pPr>
              <w:rPr>
                <w:lang w:val="en-GB"/>
              </w:rPr>
            </w:pPr>
            <w:r w:rsidRPr="000956AF">
              <w:rPr>
                <w:lang w:val="en-GB"/>
              </w:rPr>
              <w:t>-0.48</w:t>
            </w:r>
          </w:p>
        </w:tc>
        <w:tc>
          <w:tcPr>
            <w:tcW w:w="940" w:type="dxa"/>
            <w:tcBorders>
              <w:top w:val="nil"/>
              <w:left w:val="nil"/>
              <w:bottom w:val="nil"/>
              <w:right w:val="nil"/>
            </w:tcBorders>
            <w:shd w:val="clear" w:color="5B9BD5" w:fill="5B9BD5"/>
            <w:noWrap/>
            <w:vAlign w:val="bottom"/>
            <w:hideMark/>
          </w:tcPr>
          <w:p w14:paraId="04DE6159" w14:textId="77777777" w:rsidR="000956AF" w:rsidRPr="000956AF" w:rsidRDefault="000956AF" w:rsidP="000956AF">
            <w:pPr>
              <w:rPr>
                <w:lang w:val="en-GB"/>
              </w:rPr>
            </w:pPr>
            <w:r w:rsidRPr="000956AF">
              <w:rPr>
                <w:lang w:val="en-GB"/>
              </w:rPr>
              <w:t>-80.99</w:t>
            </w:r>
          </w:p>
        </w:tc>
        <w:tc>
          <w:tcPr>
            <w:tcW w:w="940" w:type="dxa"/>
            <w:tcBorders>
              <w:top w:val="nil"/>
              <w:left w:val="nil"/>
              <w:bottom w:val="nil"/>
              <w:right w:val="nil"/>
            </w:tcBorders>
            <w:shd w:val="clear" w:color="5B9BD5" w:fill="5B9BD5"/>
            <w:noWrap/>
            <w:vAlign w:val="bottom"/>
            <w:hideMark/>
          </w:tcPr>
          <w:p w14:paraId="6249489B" w14:textId="77777777" w:rsidR="000956AF" w:rsidRPr="000956AF" w:rsidRDefault="000956AF" w:rsidP="000956AF">
            <w:pPr>
              <w:rPr>
                <w:lang w:val="en-GB"/>
              </w:rPr>
            </w:pPr>
            <w:r w:rsidRPr="000956AF">
              <w:rPr>
                <w:lang w:val="en-GB"/>
              </w:rPr>
              <w:t>857.55</w:t>
            </w:r>
          </w:p>
        </w:tc>
        <w:tc>
          <w:tcPr>
            <w:tcW w:w="940" w:type="dxa"/>
            <w:tcBorders>
              <w:top w:val="nil"/>
              <w:left w:val="nil"/>
              <w:bottom w:val="nil"/>
              <w:right w:val="nil"/>
            </w:tcBorders>
            <w:shd w:val="clear" w:color="5B9BD5" w:fill="5B9BD5"/>
            <w:noWrap/>
            <w:vAlign w:val="bottom"/>
            <w:hideMark/>
          </w:tcPr>
          <w:p w14:paraId="307341C5" w14:textId="77777777" w:rsidR="000956AF" w:rsidRPr="000956AF" w:rsidRDefault="000956AF" w:rsidP="000956AF">
            <w:pPr>
              <w:rPr>
                <w:lang w:val="en-GB"/>
              </w:rPr>
            </w:pPr>
            <w:r w:rsidRPr="000956AF">
              <w:rPr>
                <w:lang w:val="en-GB"/>
              </w:rPr>
              <w:t>-1231.05</w:t>
            </w:r>
          </w:p>
        </w:tc>
        <w:tc>
          <w:tcPr>
            <w:tcW w:w="940" w:type="dxa"/>
            <w:tcBorders>
              <w:top w:val="nil"/>
              <w:left w:val="nil"/>
              <w:bottom w:val="nil"/>
              <w:right w:val="nil"/>
            </w:tcBorders>
            <w:shd w:val="clear" w:color="5B9BD5" w:fill="5B9BD5"/>
            <w:noWrap/>
            <w:vAlign w:val="bottom"/>
            <w:hideMark/>
          </w:tcPr>
          <w:p w14:paraId="50AEE5C7" w14:textId="77777777" w:rsidR="000956AF" w:rsidRPr="000956AF" w:rsidRDefault="000956AF" w:rsidP="000956AF">
            <w:pPr>
              <w:rPr>
                <w:b/>
                <w:bCs/>
                <w:lang w:val="en-GB"/>
              </w:rPr>
            </w:pPr>
            <w:r w:rsidRPr="000956AF">
              <w:rPr>
                <w:b/>
                <w:bCs/>
                <w:lang w:val="en-GB"/>
              </w:rPr>
              <w:t>9426.66</w:t>
            </w:r>
          </w:p>
        </w:tc>
        <w:tc>
          <w:tcPr>
            <w:tcW w:w="940" w:type="dxa"/>
            <w:tcBorders>
              <w:top w:val="nil"/>
              <w:left w:val="nil"/>
              <w:bottom w:val="nil"/>
              <w:right w:val="nil"/>
            </w:tcBorders>
            <w:shd w:val="clear" w:color="5B9BD5" w:fill="5B9BD5"/>
            <w:noWrap/>
            <w:vAlign w:val="bottom"/>
            <w:hideMark/>
          </w:tcPr>
          <w:p w14:paraId="60B1DA82" w14:textId="77777777" w:rsidR="000956AF" w:rsidRPr="000956AF" w:rsidRDefault="000956AF" w:rsidP="000956AF">
            <w:pPr>
              <w:rPr>
                <w:lang w:val="en-GB"/>
              </w:rPr>
            </w:pPr>
            <w:r w:rsidRPr="000956AF">
              <w:rPr>
                <w:lang w:val="en-GB"/>
              </w:rPr>
              <w:t>18660.39</w:t>
            </w:r>
          </w:p>
        </w:tc>
        <w:tc>
          <w:tcPr>
            <w:tcW w:w="940" w:type="dxa"/>
            <w:tcBorders>
              <w:top w:val="nil"/>
              <w:left w:val="nil"/>
              <w:bottom w:val="nil"/>
              <w:right w:val="nil"/>
            </w:tcBorders>
            <w:shd w:val="clear" w:color="5B9BD5" w:fill="5B9BD5"/>
            <w:noWrap/>
            <w:vAlign w:val="bottom"/>
            <w:hideMark/>
          </w:tcPr>
          <w:p w14:paraId="2218978D" w14:textId="77777777" w:rsidR="000956AF" w:rsidRPr="000956AF" w:rsidRDefault="000956AF" w:rsidP="000956AF">
            <w:pPr>
              <w:rPr>
                <w:b/>
                <w:bCs/>
                <w:lang w:val="en-GB"/>
              </w:rPr>
            </w:pPr>
            <w:r w:rsidRPr="000956AF">
              <w:rPr>
                <w:b/>
                <w:bCs/>
                <w:lang w:val="en-GB"/>
              </w:rPr>
              <w:t>2890.04</w:t>
            </w:r>
          </w:p>
        </w:tc>
        <w:tc>
          <w:tcPr>
            <w:tcW w:w="940" w:type="dxa"/>
            <w:tcBorders>
              <w:top w:val="nil"/>
              <w:left w:val="nil"/>
              <w:bottom w:val="nil"/>
              <w:right w:val="nil"/>
            </w:tcBorders>
            <w:shd w:val="clear" w:color="5B9BD5" w:fill="5B9BD5"/>
            <w:noWrap/>
            <w:vAlign w:val="bottom"/>
            <w:hideMark/>
          </w:tcPr>
          <w:p w14:paraId="247ACC66" w14:textId="77777777" w:rsidR="000956AF" w:rsidRPr="000956AF" w:rsidRDefault="000956AF" w:rsidP="000956AF">
            <w:pPr>
              <w:rPr>
                <w:lang w:val="en-GB"/>
              </w:rPr>
            </w:pPr>
            <w:r w:rsidRPr="000956AF">
              <w:rPr>
                <w:lang w:val="en-GB"/>
              </w:rPr>
              <w:t>2264.97</w:t>
            </w:r>
          </w:p>
        </w:tc>
      </w:tr>
      <w:tr w:rsidR="000956AF" w:rsidRPr="000956AF" w14:paraId="787E1E1E" w14:textId="77777777" w:rsidTr="000956AF">
        <w:trPr>
          <w:trHeight w:val="366"/>
        </w:trPr>
        <w:tc>
          <w:tcPr>
            <w:tcW w:w="940" w:type="dxa"/>
            <w:tcBorders>
              <w:top w:val="nil"/>
              <w:left w:val="nil"/>
              <w:bottom w:val="nil"/>
              <w:right w:val="nil"/>
            </w:tcBorders>
            <w:shd w:val="clear" w:color="2F75B5" w:fill="2F75B5"/>
            <w:noWrap/>
            <w:vAlign w:val="bottom"/>
            <w:hideMark/>
          </w:tcPr>
          <w:p w14:paraId="1EC5138B" w14:textId="77777777" w:rsidR="000956AF" w:rsidRPr="000956AF" w:rsidRDefault="000956AF" w:rsidP="000956AF">
            <w:pPr>
              <w:rPr>
                <w:lang w:val="en-GB"/>
              </w:rPr>
            </w:pPr>
            <w:r w:rsidRPr="000956AF">
              <w:rPr>
                <w:lang w:val="en-GB"/>
              </w:rPr>
              <w:t>2.19</w:t>
            </w:r>
          </w:p>
        </w:tc>
        <w:tc>
          <w:tcPr>
            <w:tcW w:w="940" w:type="dxa"/>
            <w:tcBorders>
              <w:top w:val="nil"/>
              <w:left w:val="nil"/>
              <w:bottom w:val="nil"/>
              <w:right w:val="nil"/>
            </w:tcBorders>
            <w:shd w:val="clear" w:color="2F75B5" w:fill="2F75B5"/>
            <w:noWrap/>
            <w:vAlign w:val="bottom"/>
            <w:hideMark/>
          </w:tcPr>
          <w:p w14:paraId="098B7FC2" w14:textId="77777777" w:rsidR="000956AF" w:rsidRPr="000956AF" w:rsidRDefault="000956AF" w:rsidP="000956AF">
            <w:pPr>
              <w:rPr>
                <w:lang w:val="en-GB"/>
              </w:rPr>
            </w:pPr>
            <w:r w:rsidRPr="000956AF">
              <w:rPr>
                <w:lang w:val="en-GB"/>
              </w:rPr>
              <w:t>0.12</w:t>
            </w:r>
          </w:p>
        </w:tc>
        <w:tc>
          <w:tcPr>
            <w:tcW w:w="940" w:type="dxa"/>
            <w:tcBorders>
              <w:top w:val="nil"/>
              <w:left w:val="nil"/>
              <w:bottom w:val="nil"/>
              <w:right w:val="nil"/>
            </w:tcBorders>
            <w:shd w:val="clear" w:color="2F75B5" w:fill="2F75B5"/>
            <w:noWrap/>
            <w:vAlign w:val="bottom"/>
            <w:hideMark/>
          </w:tcPr>
          <w:p w14:paraId="47B0FB29" w14:textId="77777777" w:rsidR="000956AF" w:rsidRPr="000956AF" w:rsidRDefault="000956AF" w:rsidP="000956AF">
            <w:pPr>
              <w:rPr>
                <w:lang w:val="en-GB"/>
              </w:rPr>
            </w:pPr>
            <w:r w:rsidRPr="000956AF">
              <w:rPr>
                <w:lang w:val="en-GB"/>
              </w:rPr>
              <w:t>-0.50</w:t>
            </w:r>
          </w:p>
        </w:tc>
        <w:tc>
          <w:tcPr>
            <w:tcW w:w="940" w:type="dxa"/>
            <w:tcBorders>
              <w:top w:val="nil"/>
              <w:left w:val="nil"/>
              <w:bottom w:val="nil"/>
              <w:right w:val="nil"/>
            </w:tcBorders>
            <w:shd w:val="clear" w:color="2F75B5" w:fill="2F75B5"/>
            <w:noWrap/>
            <w:vAlign w:val="bottom"/>
            <w:hideMark/>
          </w:tcPr>
          <w:p w14:paraId="6BA02AE2" w14:textId="77777777" w:rsidR="000956AF" w:rsidRPr="000956AF" w:rsidRDefault="000956AF" w:rsidP="000956AF">
            <w:pPr>
              <w:rPr>
                <w:lang w:val="en-GB"/>
              </w:rPr>
            </w:pPr>
            <w:r w:rsidRPr="000956AF">
              <w:rPr>
                <w:lang w:val="en-GB"/>
              </w:rPr>
              <w:t>-80.69</w:t>
            </w:r>
          </w:p>
        </w:tc>
        <w:tc>
          <w:tcPr>
            <w:tcW w:w="940" w:type="dxa"/>
            <w:tcBorders>
              <w:top w:val="nil"/>
              <w:left w:val="nil"/>
              <w:bottom w:val="nil"/>
              <w:right w:val="nil"/>
            </w:tcBorders>
            <w:shd w:val="clear" w:color="2F75B5" w:fill="2F75B5"/>
            <w:noWrap/>
            <w:vAlign w:val="bottom"/>
            <w:hideMark/>
          </w:tcPr>
          <w:p w14:paraId="7A9A1BE1" w14:textId="77777777" w:rsidR="000956AF" w:rsidRPr="000956AF" w:rsidRDefault="000956AF" w:rsidP="000956AF">
            <w:pPr>
              <w:rPr>
                <w:lang w:val="en-GB"/>
              </w:rPr>
            </w:pPr>
            <w:r w:rsidRPr="000956AF">
              <w:rPr>
                <w:lang w:val="en-GB"/>
              </w:rPr>
              <w:t>870.04</w:t>
            </w:r>
          </w:p>
        </w:tc>
        <w:tc>
          <w:tcPr>
            <w:tcW w:w="940" w:type="dxa"/>
            <w:tcBorders>
              <w:top w:val="nil"/>
              <w:left w:val="nil"/>
              <w:bottom w:val="nil"/>
              <w:right w:val="nil"/>
            </w:tcBorders>
            <w:shd w:val="clear" w:color="2F75B5" w:fill="2F75B5"/>
            <w:noWrap/>
            <w:vAlign w:val="bottom"/>
            <w:hideMark/>
          </w:tcPr>
          <w:p w14:paraId="052C89A4" w14:textId="77777777" w:rsidR="000956AF" w:rsidRPr="000956AF" w:rsidRDefault="000956AF" w:rsidP="000956AF">
            <w:pPr>
              <w:rPr>
                <w:lang w:val="en-GB"/>
              </w:rPr>
            </w:pPr>
            <w:r w:rsidRPr="000956AF">
              <w:rPr>
                <w:lang w:val="en-GB"/>
              </w:rPr>
              <w:t>-1311.74</w:t>
            </w:r>
          </w:p>
        </w:tc>
        <w:tc>
          <w:tcPr>
            <w:tcW w:w="940" w:type="dxa"/>
            <w:tcBorders>
              <w:top w:val="nil"/>
              <w:left w:val="nil"/>
              <w:bottom w:val="nil"/>
              <w:right w:val="nil"/>
            </w:tcBorders>
            <w:shd w:val="clear" w:color="2F75B5" w:fill="2F75B5"/>
            <w:noWrap/>
            <w:vAlign w:val="bottom"/>
            <w:hideMark/>
          </w:tcPr>
          <w:p w14:paraId="18A918A5" w14:textId="77777777" w:rsidR="000956AF" w:rsidRPr="000956AF" w:rsidRDefault="000956AF" w:rsidP="000956AF">
            <w:pPr>
              <w:rPr>
                <w:b/>
                <w:bCs/>
                <w:lang w:val="en-GB"/>
              </w:rPr>
            </w:pPr>
            <w:r w:rsidRPr="000956AF">
              <w:rPr>
                <w:b/>
                <w:bCs/>
                <w:lang w:val="en-GB"/>
              </w:rPr>
              <w:t>10296.70</w:t>
            </w:r>
          </w:p>
        </w:tc>
        <w:tc>
          <w:tcPr>
            <w:tcW w:w="940" w:type="dxa"/>
            <w:tcBorders>
              <w:top w:val="nil"/>
              <w:left w:val="nil"/>
              <w:bottom w:val="nil"/>
              <w:right w:val="nil"/>
            </w:tcBorders>
            <w:shd w:val="clear" w:color="2F75B5" w:fill="2F75B5"/>
            <w:noWrap/>
            <w:vAlign w:val="bottom"/>
            <w:hideMark/>
          </w:tcPr>
          <w:p w14:paraId="2A233108" w14:textId="77777777" w:rsidR="000956AF" w:rsidRPr="000956AF" w:rsidRDefault="000956AF" w:rsidP="000956AF">
            <w:pPr>
              <w:rPr>
                <w:lang w:val="en-GB"/>
              </w:rPr>
            </w:pPr>
            <w:r w:rsidRPr="000956AF">
              <w:rPr>
                <w:lang w:val="en-GB"/>
              </w:rPr>
              <w:t>20980.33</w:t>
            </w:r>
          </w:p>
        </w:tc>
        <w:tc>
          <w:tcPr>
            <w:tcW w:w="940" w:type="dxa"/>
            <w:tcBorders>
              <w:top w:val="nil"/>
              <w:left w:val="nil"/>
              <w:bottom w:val="nil"/>
              <w:right w:val="nil"/>
            </w:tcBorders>
            <w:shd w:val="clear" w:color="2F75B5" w:fill="2F75B5"/>
            <w:noWrap/>
            <w:vAlign w:val="bottom"/>
            <w:hideMark/>
          </w:tcPr>
          <w:p w14:paraId="231CD780" w14:textId="77777777" w:rsidR="000956AF" w:rsidRPr="000956AF" w:rsidRDefault="000956AF" w:rsidP="000956AF">
            <w:pPr>
              <w:rPr>
                <w:b/>
                <w:bCs/>
                <w:lang w:val="en-GB"/>
              </w:rPr>
            </w:pPr>
            <w:r w:rsidRPr="000956AF">
              <w:rPr>
                <w:b/>
                <w:bCs/>
                <w:lang w:val="en-GB"/>
              </w:rPr>
              <w:t>3094.07</w:t>
            </w:r>
          </w:p>
        </w:tc>
        <w:tc>
          <w:tcPr>
            <w:tcW w:w="940" w:type="dxa"/>
            <w:tcBorders>
              <w:top w:val="nil"/>
              <w:left w:val="nil"/>
              <w:bottom w:val="nil"/>
              <w:right w:val="nil"/>
            </w:tcBorders>
            <w:shd w:val="clear" w:color="2F75B5" w:fill="2F75B5"/>
            <w:noWrap/>
            <w:vAlign w:val="bottom"/>
            <w:hideMark/>
          </w:tcPr>
          <w:p w14:paraId="248409F1" w14:textId="77777777" w:rsidR="000956AF" w:rsidRPr="000956AF" w:rsidRDefault="000956AF" w:rsidP="00BF6498">
            <w:pPr>
              <w:keepNext/>
              <w:rPr>
                <w:lang w:val="en-GB"/>
              </w:rPr>
            </w:pPr>
            <w:r w:rsidRPr="000956AF">
              <w:rPr>
                <w:lang w:val="en-GB"/>
              </w:rPr>
              <w:t>2567.94</w:t>
            </w:r>
          </w:p>
        </w:tc>
      </w:tr>
    </w:tbl>
    <w:p w14:paraId="19564E40" w14:textId="77777777" w:rsidR="00BF6498" w:rsidRDefault="00BF6498">
      <w:pPr>
        <w:pStyle w:val="Caption"/>
      </w:pPr>
      <w:bookmarkStart w:id="239" w:name="_Toc525256358"/>
      <w:r>
        <w:t xml:space="preserve">Table </w:t>
      </w:r>
      <w:r w:rsidR="00F47D15">
        <w:fldChar w:fldCharType="begin"/>
      </w:r>
      <w:r w:rsidR="00F47D15">
        <w:instrText xml:space="preserve"> STYLEREF 2 \s </w:instrText>
      </w:r>
      <w:r w:rsidR="00F47D15">
        <w:fldChar w:fldCharType="separate"/>
      </w:r>
      <w:r w:rsidR="00F47D15">
        <w:rPr>
          <w:noProof/>
        </w:rPr>
        <w:t>3.1</w:t>
      </w:r>
      <w:r w:rsidR="00F47D15">
        <w:fldChar w:fldCharType="end"/>
      </w:r>
      <w:r w:rsidR="00F47D15">
        <w:noBreakHyphen/>
      </w:r>
      <w:r w:rsidR="00F47D15">
        <w:fldChar w:fldCharType="begin"/>
      </w:r>
      <w:r w:rsidR="00F47D15">
        <w:instrText xml:space="preserve"> SEQ Table \* ARABIC \s 2 </w:instrText>
      </w:r>
      <w:r w:rsidR="00F47D15">
        <w:fldChar w:fldCharType="separate"/>
      </w:r>
      <w:r w:rsidR="00F47D15">
        <w:rPr>
          <w:noProof/>
        </w:rPr>
        <w:t>34</w:t>
      </w:r>
      <w:r w:rsidR="00F47D15">
        <w:fldChar w:fldCharType="end"/>
      </w:r>
      <w:r>
        <w:t xml:space="preserve">. </w:t>
      </w:r>
      <w:r w:rsidRPr="009232BC">
        <w:t>Case 205 – MAN D</w:t>
      </w:r>
      <w:bookmarkEnd w:id="239"/>
    </w:p>
    <w:p w14:paraId="1F04AFB7" w14:textId="77777777" w:rsidR="000956AF" w:rsidRPr="000956AF" w:rsidRDefault="000956AF" w:rsidP="000956AF">
      <w:pPr>
        <w:rPr>
          <w:b/>
          <w:i/>
          <w:u w:val="single"/>
          <w:lang w:val="en-GB"/>
        </w:rPr>
      </w:pPr>
    </w:p>
    <w:p w14:paraId="11D5B761" w14:textId="77777777" w:rsidR="000956AF" w:rsidRPr="000956AF" w:rsidRDefault="000956AF" w:rsidP="000956AF">
      <w:pPr>
        <w:rPr>
          <w:b/>
          <w:i/>
          <w:u w:val="single"/>
          <w:lang w:val="en-GB"/>
        </w:rPr>
      </w:pPr>
    </w:p>
    <w:p w14:paraId="4EE8CB0C" w14:textId="77777777" w:rsidR="000956AF" w:rsidRPr="000956AF" w:rsidRDefault="000956AF" w:rsidP="000956AF">
      <w:pPr>
        <w:rPr>
          <w:b/>
          <w:i/>
          <w:u w:val="single"/>
          <w:lang w:val="en-GB"/>
        </w:rPr>
      </w:pPr>
    </w:p>
    <w:p w14:paraId="53C257C9" w14:textId="77777777" w:rsidR="000956AF" w:rsidRPr="000956AF" w:rsidRDefault="000956AF" w:rsidP="000956AF">
      <w:pPr>
        <w:rPr>
          <w:b/>
          <w:i/>
          <w:u w:val="single"/>
          <w:lang w:val="en-GB"/>
        </w:rPr>
      </w:pPr>
    </w:p>
    <w:p w14:paraId="61AE9E59" w14:textId="77777777" w:rsidR="000956AF" w:rsidRPr="000956AF" w:rsidRDefault="000956AF" w:rsidP="000956AF">
      <w:pPr>
        <w:rPr>
          <w:b/>
          <w:i/>
          <w:u w:val="single"/>
          <w:lang w:val="en-GB"/>
        </w:rPr>
      </w:pPr>
    </w:p>
    <w:p w14:paraId="02FD9E7E" w14:textId="77777777" w:rsidR="000956AF" w:rsidRPr="000956AF" w:rsidRDefault="000956AF" w:rsidP="000956AF">
      <w:pPr>
        <w:rPr>
          <w:b/>
          <w:i/>
          <w:u w:val="single"/>
          <w:lang w:val="en-GB"/>
        </w:rPr>
      </w:pPr>
    </w:p>
    <w:p w14:paraId="56B5F94D" w14:textId="77777777" w:rsidR="000956AF" w:rsidRPr="000956AF" w:rsidRDefault="000956AF" w:rsidP="000956AF">
      <w:pPr>
        <w:rPr>
          <w:b/>
          <w:i/>
          <w:u w:val="single"/>
          <w:lang w:val="en-GB"/>
        </w:rPr>
      </w:pPr>
    </w:p>
    <w:p w14:paraId="1E29DB4A" w14:textId="77777777" w:rsidR="000956AF" w:rsidRPr="000956AF" w:rsidRDefault="000956AF" w:rsidP="000956AF">
      <w:pPr>
        <w:rPr>
          <w:b/>
          <w:i/>
          <w:u w:val="single"/>
          <w:lang w:val="en-GB"/>
        </w:rPr>
      </w:pPr>
    </w:p>
    <w:p w14:paraId="46CE67F8" w14:textId="77777777" w:rsidR="000956AF" w:rsidRPr="000956AF" w:rsidRDefault="000956AF" w:rsidP="000956AF">
      <w:pPr>
        <w:rPr>
          <w:b/>
          <w:i/>
          <w:u w:val="single"/>
          <w:lang w:val="en-GB"/>
        </w:rPr>
      </w:pPr>
    </w:p>
    <w:p w14:paraId="777776DF" w14:textId="77777777" w:rsidR="000956AF" w:rsidRPr="000956AF" w:rsidRDefault="000956AF" w:rsidP="000956AF">
      <w:pPr>
        <w:rPr>
          <w:b/>
          <w:i/>
          <w:u w:val="single"/>
          <w:lang w:val="en-GB"/>
        </w:rPr>
      </w:pPr>
    </w:p>
    <w:p w14:paraId="3D184ACA" w14:textId="77777777" w:rsidR="000956AF" w:rsidRPr="000956AF" w:rsidRDefault="000956AF" w:rsidP="000956AF">
      <w:pPr>
        <w:rPr>
          <w:b/>
          <w:i/>
          <w:u w:val="single"/>
          <w:lang w:val="en-GB"/>
        </w:rPr>
      </w:pPr>
    </w:p>
    <w:p w14:paraId="67F9F1EF" w14:textId="77777777" w:rsidR="000956AF" w:rsidRPr="000956AF" w:rsidRDefault="000956AF" w:rsidP="000956AF">
      <w:pPr>
        <w:rPr>
          <w:b/>
          <w:i/>
          <w:u w:val="single"/>
          <w:lang w:val="en-GB"/>
        </w:rPr>
      </w:pPr>
    </w:p>
    <w:p w14:paraId="7AC353C2" w14:textId="77777777" w:rsidR="000956AF" w:rsidRPr="000956AF" w:rsidRDefault="000956AF" w:rsidP="000956AF">
      <w:pPr>
        <w:rPr>
          <w:b/>
          <w:i/>
          <w:u w:val="single"/>
          <w:lang w:val="en-GB"/>
        </w:rPr>
      </w:pPr>
      <w:r w:rsidRPr="000956AF">
        <w:rPr>
          <w:b/>
          <w:i/>
          <w:u w:val="single"/>
          <w:lang w:val="en-GB"/>
        </w:rPr>
        <w:lastRenderedPageBreak/>
        <w:t>CASE 130 – GUST +C</w:t>
      </w:r>
    </w:p>
    <w:tbl>
      <w:tblPr>
        <w:tblW w:w="9400" w:type="dxa"/>
        <w:tblLook w:val="04A0" w:firstRow="1" w:lastRow="0" w:firstColumn="1" w:lastColumn="0" w:noHBand="0" w:noVBand="1"/>
      </w:tblPr>
      <w:tblGrid>
        <w:gridCol w:w="940"/>
        <w:gridCol w:w="940"/>
        <w:gridCol w:w="940"/>
        <w:gridCol w:w="940"/>
        <w:gridCol w:w="940"/>
        <w:gridCol w:w="940"/>
        <w:gridCol w:w="979"/>
        <w:gridCol w:w="977"/>
        <w:gridCol w:w="940"/>
        <w:gridCol w:w="940"/>
      </w:tblGrid>
      <w:tr w:rsidR="000956AF" w:rsidRPr="000956AF" w14:paraId="2FA10636" w14:textId="77777777" w:rsidTr="000956AF">
        <w:trPr>
          <w:trHeight w:val="376"/>
        </w:trPr>
        <w:tc>
          <w:tcPr>
            <w:tcW w:w="940" w:type="dxa"/>
            <w:tcBorders>
              <w:top w:val="nil"/>
              <w:left w:val="nil"/>
              <w:bottom w:val="single" w:sz="8" w:space="0" w:color="FFFFFF"/>
              <w:right w:val="nil"/>
            </w:tcBorders>
            <w:shd w:val="clear" w:color="000000" w:fill="000000"/>
            <w:noWrap/>
            <w:vAlign w:val="bottom"/>
            <w:hideMark/>
          </w:tcPr>
          <w:p w14:paraId="327135EF" w14:textId="77777777" w:rsidR="000956AF" w:rsidRPr="000956AF" w:rsidRDefault="000956AF" w:rsidP="000956AF">
            <w:pPr>
              <w:rPr>
                <w:b/>
                <w:bCs/>
                <w:lang w:val="en-GB"/>
              </w:rPr>
            </w:pPr>
            <w:r w:rsidRPr="000956AF">
              <w:rPr>
                <w:b/>
                <w:bCs/>
                <w:lang w:val="en-GB"/>
              </w:rPr>
              <w:t>X</w:t>
            </w:r>
          </w:p>
        </w:tc>
        <w:tc>
          <w:tcPr>
            <w:tcW w:w="940" w:type="dxa"/>
            <w:tcBorders>
              <w:top w:val="nil"/>
              <w:left w:val="nil"/>
              <w:bottom w:val="single" w:sz="8" w:space="0" w:color="FFFFFF"/>
              <w:right w:val="nil"/>
            </w:tcBorders>
            <w:shd w:val="clear" w:color="000000" w:fill="000000"/>
            <w:noWrap/>
            <w:vAlign w:val="bottom"/>
            <w:hideMark/>
          </w:tcPr>
          <w:p w14:paraId="3C2EE06D" w14:textId="77777777" w:rsidR="000956AF" w:rsidRPr="000956AF" w:rsidRDefault="000956AF" w:rsidP="000956AF">
            <w:pPr>
              <w:rPr>
                <w:b/>
                <w:bCs/>
                <w:lang w:val="en-GB"/>
              </w:rPr>
            </w:pPr>
            <w:r w:rsidRPr="000956AF">
              <w:rPr>
                <w:b/>
                <w:bCs/>
                <w:lang w:val="en-GB"/>
              </w:rPr>
              <w:t>Y</w:t>
            </w:r>
          </w:p>
        </w:tc>
        <w:tc>
          <w:tcPr>
            <w:tcW w:w="940" w:type="dxa"/>
            <w:tcBorders>
              <w:top w:val="nil"/>
              <w:left w:val="nil"/>
              <w:bottom w:val="single" w:sz="8" w:space="0" w:color="FFFFFF"/>
              <w:right w:val="nil"/>
            </w:tcBorders>
            <w:shd w:val="clear" w:color="000000" w:fill="000000"/>
            <w:noWrap/>
            <w:vAlign w:val="bottom"/>
            <w:hideMark/>
          </w:tcPr>
          <w:p w14:paraId="6D647DD3" w14:textId="77777777" w:rsidR="000956AF" w:rsidRPr="000956AF" w:rsidRDefault="000956AF" w:rsidP="000956AF">
            <w:pPr>
              <w:rPr>
                <w:b/>
                <w:bCs/>
                <w:lang w:val="en-GB"/>
              </w:rPr>
            </w:pPr>
            <w:r w:rsidRPr="000956AF">
              <w:rPr>
                <w:b/>
                <w:bCs/>
                <w:lang w:val="en-GB"/>
              </w:rPr>
              <w:t>Z</w:t>
            </w:r>
          </w:p>
        </w:tc>
        <w:tc>
          <w:tcPr>
            <w:tcW w:w="940" w:type="dxa"/>
            <w:tcBorders>
              <w:top w:val="nil"/>
              <w:left w:val="nil"/>
              <w:bottom w:val="single" w:sz="8" w:space="0" w:color="FFFFFF"/>
              <w:right w:val="nil"/>
            </w:tcBorders>
            <w:shd w:val="clear" w:color="000000" w:fill="000000"/>
            <w:noWrap/>
            <w:vAlign w:val="bottom"/>
            <w:hideMark/>
          </w:tcPr>
          <w:p w14:paraId="433C0BC0" w14:textId="77777777" w:rsidR="000956AF" w:rsidRPr="000956AF" w:rsidRDefault="000956AF" w:rsidP="000956AF">
            <w:pPr>
              <w:rPr>
                <w:b/>
                <w:bCs/>
                <w:lang w:val="en-GB"/>
              </w:rPr>
            </w:pPr>
            <w:r w:rsidRPr="000956AF">
              <w:rPr>
                <w:b/>
                <w:bCs/>
                <w:lang w:val="en-GB"/>
              </w:rPr>
              <w:t>FX</w:t>
            </w:r>
          </w:p>
        </w:tc>
        <w:tc>
          <w:tcPr>
            <w:tcW w:w="940" w:type="dxa"/>
            <w:tcBorders>
              <w:top w:val="nil"/>
              <w:left w:val="nil"/>
              <w:bottom w:val="single" w:sz="8" w:space="0" w:color="FFFFFF"/>
              <w:right w:val="nil"/>
            </w:tcBorders>
            <w:shd w:val="clear" w:color="000000" w:fill="000000"/>
            <w:noWrap/>
            <w:vAlign w:val="bottom"/>
            <w:hideMark/>
          </w:tcPr>
          <w:p w14:paraId="719BA794" w14:textId="77777777" w:rsidR="000956AF" w:rsidRPr="000956AF" w:rsidRDefault="000956AF" w:rsidP="000956AF">
            <w:pPr>
              <w:rPr>
                <w:b/>
                <w:bCs/>
                <w:lang w:val="en-GB"/>
              </w:rPr>
            </w:pPr>
            <w:r w:rsidRPr="000956AF">
              <w:rPr>
                <w:b/>
                <w:bCs/>
                <w:lang w:val="en-GB"/>
              </w:rPr>
              <w:t>FZ</w:t>
            </w:r>
          </w:p>
        </w:tc>
        <w:tc>
          <w:tcPr>
            <w:tcW w:w="940" w:type="dxa"/>
            <w:tcBorders>
              <w:top w:val="nil"/>
              <w:left w:val="nil"/>
              <w:bottom w:val="single" w:sz="8" w:space="0" w:color="FFFFFF"/>
              <w:right w:val="nil"/>
            </w:tcBorders>
            <w:shd w:val="clear" w:color="000000" w:fill="000000"/>
            <w:noWrap/>
            <w:vAlign w:val="bottom"/>
            <w:hideMark/>
          </w:tcPr>
          <w:p w14:paraId="7B78C901" w14:textId="77777777" w:rsidR="000956AF" w:rsidRPr="000956AF" w:rsidRDefault="000956AF" w:rsidP="000956AF">
            <w:pPr>
              <w:rPr>
                <w:b/>
                <w:bCs/>
                <w:lang w:val="en-GB"/>
              </w:rPr>
            </w:pPr>
            <w:r w:rsidRPr="000956AF">
              <w:rPr>
                <w:b/>
                <w:bCs/>
                <w:lang w:val="en-GB"/>
              </w:rPr>
              <w:t>SX</w:t>
            </w:r>
          </w:p>
        </w:tc>
        <w:tc>
          <w:tcPr>
            <w:tcW w:w="940" w:type="dxa"/>
            <w:tcBorders>
              <w:top w:val="nil"/>
              <w:left w:val="nil"/>
              <w:bottom w:val="single" w:sz="8" w:space="0" w:color="FFFFFF"/>
              <w:right w:val="nil"/>
            </w:tcBorders>
            <w:shd w:val="clear" w:color="000000" w:fill="000000"/>
            <w:noWrap/>
            <w:vAlign w:val="bottom"/>
            <w:hideMark/>
          </w:tcPr>
          <w:p w14:paraId="63C42F76" w14:textId="77777777" w:rsidR="000956AF" w:rsidRPr="000956AF" w:rsidRDefault="000956AF" w:rsidP="000956AF">
            <w:pPr>
              <w:rPr>
                <w:b/>
                <w:bCs/>
                <w:lang w:val="en-GB"/>
              </w:rPr>
            </w:pPr>
            <w:r w:rsidRPr="000956AF">
              <w:rPr>
                <w:b/>
                <w:bCs/>
                <w:lang w:val="en-GB"/>
              </w:rPr>
              <w:t>SZ</w:t>
            </w:r>
          </w:p>
        </w:tc>
        <w:tc>
          <w:tcPr>
            <w:tcW w:w="940" w:type="dxa"/>
            <w:tcBorders>
              <w:top w:val="nil"/>
              <w:left w:val="nil"/>
              <w:bottom w:val="single" w:sz="8" w:space="0" w:color="FFFFFF"/>
              <w:right w:val="nil"/>
            </w:tcBorders>
            <w:shd w:val="clear" w:color="000000" w:fill="000000"/>
            <w:noWrap/>
            <w:vAlign w:val="bottom"/>
            <w:hideMark/>
          </w:tcPr>
          <w:p w14:paraId="785DA4B2" w14:textId="77777777" w:rsidR="000956AF" w:rsidRPr="000956AF" w:rsidRDefault="000956AF" w:rsidP="000956AF">
            <w:pPr>
              <w:rPr>
                <w:b/>
                <w:bCs/>
                <w:lang w:val="en-GB"/>
              </w:rPr>
            </w:pPr>
            <w:r w:rsidRPr="000956AF">
              <w:rPr>
                <w:b/>
                <w:bCs/>
                <w:lang w:val="en-GB"/>
              </w:rPr>
              <w:t>MX</w:t>
            </w:r>
          </w:p>
        </w:tc>
        <w:tc>
          <w:tcPr>
            <w:tcW w:w="940" w:type="dxa"/>
            <w:tcBorders>
              <w:top w:val="nil"/>
              <w:left w:val="nil"/>
              <w:bottom w:val="single" w:sz="8" w:space="0" w:color="FFFFFF"/>
              <w:right w:val="nil"/>
            </w:tcBorders>
            <w:shd w:val="clear" w:color="000000" w:fill="000000"/>
            <w:noWrap/>
            <w:vAlign w:val="bottom"/>
            <w:hideMark/>
          </w:tcPr>
          <w:p w14:paraId="3B8430E8" w14:textId="77777777" w:rsidR="000956AF" w:rsidRPr="000956AF" w:rsidRDefault="000956AF" w:rsidP="000956AF">
            <w:pPr>
              <w:rPr>
                <w:b/>
                <w:bCs/>
                <w:lang w:val="en-GB"/>
              </w:rPr>
            </w:pPr>
            <w:r w:rsidRPr="000956AF">
              <w:rPr>
                <w:b/>
                <w:bCs/>
                <w:lang w:val="en-GB"/>
              </w:rPr>
              <w:t>MY</w:t>
            </w:r>
          </w:p>
        </w:tc>
        <w:tc>
          <w:tcPr>
            <w:tcW w:w="940" w:type="dxa"/>
            <w:tcBorders>
              <w:top w:val="nil"/>
              <w:left w:val="nil"/>
              <w:bottom w:val="single" w:sz="8" w:space="0" w:color="FFFFFF"/>
              <w:right w:val="nil"/>
            </w:tcBorders>
            <w:shd w:val="clear" w:color="000000" w:fill="000000"/>
            <w:noWrap/>
            <w:vAlign w:val="bottom"/>
            <w:hideMark/>
          </w:tcPr>
          <w:p w14:paraId="59551204" w14:textId="77777777" w:rsidR="000956AF" w:rsidRPr="000956AF" w:rsidRDefault="000956AF" w:rsidP="000956AF">
            <w:pPr>
              <w:rPr>
                <w:b/>
                <w:bCs/>
                <w:lang w:val="en-GB"/>
              </w:rPr>
            </w:pPr>
            <w:r w:rsidRPr="000956AF">
              <w:rPr>
                <w:b/>
                <w:bCs/>
                <w:lang w:val="en-GB"/>
              </w:rPr>
              <w:t>MZ</w:t>
            </w:r>
          </w:p>
        </w:tc>
      </w:tr>
      <w:tr w:rsidR="000956AF" w:rsidRPr="000956AF" w14:paraId="4C68B0BA" w14:textId="77777777" w:rsidTr="000956AF">
        <w:trPr>
          <w:trHeight w:val="366"/>
        </w:trPr>
        <w:tc>
          <w:tcPr>
            <w:tcW w:w="940" w:type="dxa"/>
            <w:tcBorders>
              <w:top w:val="nil"/>
              <w:left w:val="nil"/>
              <w:bottom w:val="nil"/>
              <w:right w:val="nil"/>
            </w:tcBorders>
            <w:shd w:val="clear" w:color="5B9BD5" w:fill="5B9BD5"/>
            <w:noWrap/>
            <w:vAlign w:val="bottom"/>
            <w:hideMark/>
          </w:tcPr>
          <w:p w14:paraId="4F780887" w14:textId="77777777" w:rsidR="000956AF" w:rsidRPr="000956AF" w:rsidRDefault="000956AF" w:rsidP="000956AF">
            <w:pPr>
              <w:rPr>
                <w:lang w:val="en-GB"/>
              </w:rPr>
            </w:pPr>
            <w:r w:rsidRPr="000956AF">
              <w:rPr>
                <w:lang w:val="en-GB"/>
              </w:rPr>
              <w:t>2.19</w:t>
            </w:r>
          </w:p>
        </w:tc>
        <w:tc>
          <w:tcPr>
            <w:tcW w:w="940" w:type="dxa"/>
            <w:tcBorders>
              <w:top w:val="nil"/>
              <w:left w:val="nil"/>
              <w:bottom w:val="nil"/>
              <w:right w:val="nil"/>
            </w:tcBorders>
            <w:shd w:val="clear" w:color="5B9BD5" w:fill="5B9BD5"/>
            <w:noWrap/>
            <w:vAlign w:val="bottom"/>
            <w:hideMark/>
          </w:tcPr>
          <w:p w14:paraId="4AEC04C0" w14:textId="77777777" w:rsidR="000956AF" w:rsidRPr="000956AF" w:rsidRDefault="000956AF" w:rsidP="000956AF">
            <w:pPr>
              <w:rPr>
                <w:lang w:val="en-GB"/>
              </w:rPr>
            </w:pPr>
            <w:r w:rsidRPr="000956AF">
              <w:rPr>
                <w:lang w:val="en-GB"/>
              </w:rPr>
              <w:t>4.80</w:t>
            </w:r>
          </w:p>
        </w:tc>
        <w:tc>
          <w:tcPr>
            <w:tcW w:w="940" w:type="dxa"/>
            <w:tcBorders>
              <w:top w:val="nil"/>
              <w:left w:val="nil"/>
              <w:bottom w:val="nil"/>
              <w:right w:val="nil"/>
            </w:tcBorders>
            <w:shd w:val="clear" w:color="5B9BD5" w:fill="5B9BD5"/>
            <w:noWrap/>
            <w:vAlign w:val="bottom"/>
            <w:hideMark/>
          </w:tcPr>
          <w:p w14:paraId="5B7F0E31" w14:textId="77777777" w:rsidR="000956AF" w:rsidRPr="000956AF" w:rsidRDefault="000956AF" w:rsidP="000956AF">
            <w:pPr>
              <w:rPr>
                <w:lang w:val="en-GB"/>
              </w:rPr>
            </w:pPr>
            <w:r w:rsidRPr="000956AF">
              <w:rPr>
                <w:lang w:val="en-GB"/>
              </w:rPr>
              <w:t>-0.09</w:t>
            </w:r>
          </w:p>
        </w:tc>
        <w:tc>
          <w:tcPr>
            <w:tcW w:w="940" w:type="dxa"/>
            <w:tcBorders>
              <w:top w:val="nil"/>
              <w:left w:val="nil"/>
              <w:bottom w:val="nil"/>
              <w:right w:val="nil"/>
            </w:tcBorders>
            <w:shd w:val="clear" w:color="5B9BD5" w:fill="5B9BD5"/>
            <w:noWrap/>
            <w:vAlign w:val="bottom"/>
            <w:hideMark/>
          </w:tcPr>
          <w:p w14:paraId="345062D7" w14:textId="77777777" w:rsidR="000956AF" w:rsidRPr="000956AF" w:rsidRDefault="000956AF" w:rsidP="000956AF">
            <w:pPr>
              <w:rPr>
                <w:lang w:val="en-GB"/>
              </w:rPr>
            </w:pPr>
            <w:r w:rsidRPr="000956AF">
              <w:rPr>
                <w:lang w:val="en-GB"/>
              </w:rPr>
              <w:t>-44.96</w:t>
            </w:r>
          </w:p>
        </w:tc>
        <w:tc>
          <w:tcPr>
            <w:tcW w:w="940" w:type="dxa"/>
            <w:tcBorders>
              <w:top w:val="nil"/>
              <w:left w:val="nil"/>
              <w:bottom w:val="nil"/>
              <w:right w:val="nil"/>
            </w:tcBorders>
            <w:shd w:val="clear" w:color="5B9BD5" w:fill="5B9BD5"/>
            <w:noWrap/>
            <w:vAlign w:val="bottom"/>
            <w:hideMark/>
          </w:tcPr>
          <w:p w14:paraId="0AECA14F" w14:textId="77777777" w:rsidR="000956AF" w:rsidRPr="000956AF" w:rsidRDefault="000956AF" w:rsidP="000956AF">
            <w:pPr>
              <w:rPr>
                <w:lang w:val="en-GB"/>
              </w:rPr>
            </w:pPr>
            <w:r w:rsidRPr="000956AF">
              <w:rPr>
                <w:lang w:val="en-GB"/>
              </w:rPr>
              <w:t>277.39</w:t>
            </w:r>
          </w:p>
        </w:tc>
        <w:tc>
          <w:tcPr>
            <w:tcW w:w="940" w:type="dxa"/>
            <w:tcBorders>
              <w:top w:val="nil"/>
              <w:left w:val="nil"/>
              <w:bottom w:val="nil"/>
              <w:right w:val="nil"/>
            </w:tcBorders>
            <w:shd w:val="clear" w:color="5B9BD5" w:fill="5B9BD5"/>
            <w:noWrap/>
            <w:vAlign w:val="bottom"/>
            <w:hideMark/>
          </w:tcPr>
          <w:p w14:paraId="32F506F4" w14:textId="77777777" w:rsidR="000956AF" w:rsidRPr="000956AF" w:rsidRDefault="000956AF" w:rsidP="000956AF">
            <w:pPr>
              <w:rPr>
                <w:lang w:val="en-GB"/>
              </w:rPr>
            </w:pPr>
            <w:r w:rsidRPr="000956AF">
              <w:rPr>
                <w:lang w:val="en-GB"/>
              </w:rPr>
              <w:t>-44.96</w:t>
            </w:r>
          </w:p>
        </w:tc>
        <w:tc>
          <w:tcPr>
            <w:tcW w:w="940" w:type="dxa"/>
            <w:tcBorders>
              <w:top w:val="nil"/>
              <w:left w:val="nil"/>
              <w:bottom w:val="nil"/>
              <w:right w:val="nil"/>
            </w:tcBorders>
            <w:shd w:val="clear" w:color="5B9BD5" w:fill="5B9BD5"/>
            <w:noWrap/>
            <w:vAlign w:val="bottom"/>
            <w:hideMark/>
          </w:tcPr>
          <w:p w14:paraId="7D187B67" w14:textId="77777777" w:rsidR="000956AF" w:rsidRPr="000956AF" w:rsidRDefault="000956AF" w:rsidP="000956AF">
            <w:pPr>
              <w:rPr>
                <w:b/>
                <w:bCs/>
                <w:lang w:val="en-GB"/>
              </w:rPr>
            </w:pPr>
            <w:r w:rsidRPr="000956AF">
              <w:rPr>
                <w:b/>
                <w:bCs/>
                <w:lang w:val="en-GB"/>
              </w:rPr>
              <w:t>277.39</w:t>
            </w:r>
          </w:p>
        </w:tc>
        <w:tc>
          <w:tcPr>
            <w:tcW w:w="940" w:type="dxa"/>
            <w:tcBorders>
              <w:top w:val="nil"/>
              <w:left w:val="nil"/>
              <w:bottom w:val="nil"/>
              <w:right w:val="nil"/>
            </w:tcBorders>
            <w:shd w:val="clear" w:color="5B9BD5" w:fill="5B9BD5"/>
            <w:noWrap/>
            <w:vAlign w:val="bottom"/>
            <w:hideMark/>
          </w:tcPr>
          <w:p w14:paraId="2F432A89" w14:textId="77777777" w:rsidR="000956AF" w:rsidRPr="000956AF" w:rsidRDefault="000956AF" w:rsidP="000956AF">
            <w:pPr>
              <w:rPr>
                <w:lang w:val="en-GB"/>
              </w:rPr>
            </w:pPr>
            <w:r w:rsidRPr="000956AF">
              <w:rPr>
                <w:lang w:val="en-GB"/>
              </w:rPr>
              <w:t>0.00</w:t>
            </w:r>
          </w:p>
        </w:tc>
        <w:tc>
          <w:tcPr>
            <w:tcW w:w="940" w:type="dxa"/>
            <w:tcBorders>
              <w:top w:val="nil"/>
              <w:left w:val="nil"/>
              <w:bottom w:val="nil"/>
              <w:right w:val="nil"/>
            </w:tcBorders>
            <w:shd w:val="clear" w:color="5B9BD5" w:fill="5B9BD5"/>
            <w:noWrap/>
            <w:vAlign w:val="bottom"/>
            <w:hideMark/>
          </w:tcPr>
          <w:p w14:paraId="3EC39705" w14:textId="77777777" w:rsidR="000956AF" w:rsidRPr="000956AF" w:rsidRDefault="000956AF" w:rsidP="000956AF">
            <w:pPr>
              <w:rPr>
                <w:b/>
                <w:bCs/>
                <w:lang w:val="en-GB"/>
              </w:rPr>
            </w:pPr>
            <w:r w:rsidRPr="000956AF">
              <w:rPr>
                <w:b/>
                <w:bCs/>
                <w:lang w:val="en-GB"/>
              </w:rPr>
              <w:t>137.93</w:t>
            </w:r>
          </w:p>
        </w:tc>
        <w:tc>
          <w:tcPr>
            <w:tcW w:w="940" w:type="dxa"/>
            <w:tcBorders>
              <w:top w:val="nil"/>
              <w:left w:val="nil"/>
              <w:bottom w:val="nil"/>
              <w:right w:val="nil"/>
            </w:tcBorders>
            <w:shd w:val="clear" w:color="5B9BD5" w:fill="5B9BD5"/>
            <w:noWrap/>
            <w:vAlign w:val="bottom"/>
            <w:hideMark/>
          </w:tcPr>
          <w:p w14:paraId="70857F11" w14:textId="77777777" w:rsidR="000956AF" w:rsidRPr="000956AF" w:rsidRDefault="000956AF" w:rsidP="000956AF">
            <w:pPr>
              <w:rPr>
                <w:lang w:val="en-GB"/>
              </w:rPr>
            </w:pPr>
            <w:r w:rsidRPr="000956AF">
              <w:rPr>
                <w:lang w:val="en-GB"/>
              </w:rPr>
              <w:t>0.00</w:t>
            </w:r>
          </w:p>
        </w:tc>
      </w:tr>
      <w:tr w:rsidR="000956AF" w:rsidRPr="000956AF" w14:paraId="0AE3E017" w14:textId="77777777" w:rsidTr="000956AF">
        <w:trPr>
          <w:trHeight w:val="366"/>
        </w:trPr>
        <w:tc>
          <w:tcPr>
            <w:tcW w:w="940" w:type="dxa"/>
            <w:tcBorders>
              <w:top w:val="nil"/>
              <w:left w:val="nil"/>
              <w:bottom w:val="nil"/>
              <w:right w:val="nil"/>
            </w:tcBorders>
            <w:shd w:val="clear" w:color="2F75B5" w:fill="2F75B5"/>
            <w:noWrap/>
            <w:vAlign w:val="bottom"/>
            <w:hideMark/>
          </w:tcPr>
          <w:p w14:paraId="6750ABA8" w14:textId="77777777" w:rsidR="000956AF" w:rsidRPr="000956AF" w:rsidRDefault="000956AF" w:rsidP="000956AF">
            <w:pPr>
              <w:rPr>
                <w:lang w:val="en-GB"/>
              </w:rPr>
            </w:pPr>
            <w:r w:rsidRPr="000956AF">
              <w:rPr>
                <w:lang w:val="en-GB"/>
              </w:rPr>
              <w:t>2.19</w:t>
            </w:r>
          </w:p>
        </w:tc>
        <w:tc>
          <w:tcPr>
            <w:tcW w:w="940" w:type="dxa"/>
            <w:tcBorders>
              <w:top w:val="nil"/>
              <w:left w:val="nil"/>
              <w:bottom w:val="nil"/>
              <w:right w:val="nil"/>
            </w:tcBorders>
            <w:shd w:val="clear" w:color="2F75B5" w:fill="2F75B5"/>
            <w:noWrap/>
            <w:vAlign w:val="bottom"/>
            <w:hideMark/>
          </w:tcPr>
          <w:p w14:paraId="1CD62EF0" w14:textId="77777777" w:rsidR="000956AF" w:rsidRPr="000956AF" w:rsidRDefault="000956AF" w:rsidP="000956AF">
            <w:pPr>
              <w:rPr>
                <w:lang w:val="en-GB"/>
              </w:rPr>
            </w:pPr>
            <w:r w:rsidRPr="000956AF">
              <w:rPr>
                <w:lang w:val="en-GB"/>
              </w:rPr>
              <w:t>4.55</w:t>
            </w:r>
          </w:p>
        </w:tc>
        <w:tc>
          <w:tcPr>
            <w:tcW w:w="940" w:type="dxa"/>
            <w:tcBorders>
              <w:top w:val="nil"/>
              <w:left w:val="nil"/>
              <w:bottom w:val="nil"/>
              <w:right w:val="nil"/>
            </w:tcBorders>
            <w:shd w:val="clear" w:color="2F75B5" w:fill="2F75B5"/>
            <w:noWrap/>
            <w:vAlign w:val="bottom"/>
            <w:hideMark/>
          </w:tcPr>
          <w:p w14:paraId="5FD37E09" w14:textId="77777777" w:rsidR="000956AF" w:rsidRPr="000956AF" w:rsidRDefault="000956AF" w:rsidP="000956AF">
            <w:pPr>
              <w:rPr>
                <w:lang w:val="en-GB"/>
              </w:rPr>
            </w:pPr>
            <w:r w:rsidRPr="000956AF">
              <w:rPr>
                <w:lang w:val="en-GB"/>
              </w:rPr>
              <w:t>-0.11</w:t>
            </w:r>
          </w:p>
        </w:tc>
        <w:tc>
          <w:tcPr>
            <w:tcW w:w="940" w:type="dxa"/>
            <w:tcBorders>
              <w:top w:val="nil"/>
              <w:left w:val="nil"/>
              <w:bottom w:val="nil"/>
              <w:right w:val="nil"/>
            </w:tcBorders>
            <w:shd w:val="clear" w:color="2F75B5" w:fill="2F75B5"/>
            <w:noWrap/>
            <w:vAlign w:val="bottom"/>
            <w:hideMark/>
          </w:tcPr>
          <w:p w14:paraId="4F96F8BC" w14:textId="77777777" w:rsidR="000956AF" w:rsidRPr="000956AF" w:rsidRDefault="000956AF" w:rsidP="000956AF">
            <w:pPr>
              <w:rPr>
                <w:lang w:val="en-GB"/>
              </w:rPr>
            </w:pPr>
            <w:r w:rsidRPr="000956AF">
              <w:rPr>
                <w:lang w:val="en-GB"/>
              </w:rPr>
              <w:t>-71.79</w:t>
            </w:r>
          </w:p>
        </w:tc>
        <w:tc>
          <w:tcPr>
            <w:tcW w:w="940" w:type="dxa"/>
            <w:tcBorders>
              <w:top w:val="nil"/>
              <w:left w:val="nil"/>
              <w:bottom w:val="nil"/>
              <w:right w:val="nil"/>
            </w:tcBorders>
            <w:shd w:val="clear" w:color="2F75B5" w:fill="2F75B5"/>
            <w:noWrap/>
            <w:vAlign w:val="bottom"/>
            <w:hideMark/>
          </w:tcPr>
          <w:p w14:paraId="6DD1197D" w14:textId="77777777" w:rsidR="000956AF" w:rsidRPr="000956AF" w:rsidRDefault="000956AF" w:rsidP="000956AF">
            <w:pPr>
              <w:rPr>
                <w:lang w:val="en-GB"/>
              </w:rPr>
            </w:pPr>
            <w:r w:rsidRPr="000956AF">
              <w:rPr>
                <w:lang w:val="en-GB"/>
              </w:rPr>
              <w:t>355.23</w:t>
            </w:r>
          </w:p>
        </w:tc>
        <w:tc>
          <w:tcPr>
            <w:tcW w:w="940" w:type="dxa"/>
            <w:tcBorders>
              <w:top w:val="nil"/>
              <w:left w:val="nil"/>
              <w:bottom w:val="nil"/>
              <w:right w:val="nil"/>
            </w:tcBorders>
            <w:shd w:val="clear" w:color="2F75B5" w:fill="2F75B5"/>
            <w:noWrap/>
            <w:vAlign w:val="bottom"/>
            <w:hideMark/>
          </w:tcPr>
          <w:p w14:paraId="09CBBE69" w14:textId="77777777" w:rsidR="000956AF" w:rsidRPr="000956AF" w:rsidRDefault="000956AF" w:rsidP="000956AF">
            <w:pPr>
              <w:rPr>
                <w:lang w:val="en-GB"/>
              </w:rPr>
            </w:pPr>
            <w:r w:rsidRPr="000956AF">
              <w:rPr>
                <w:lang w:val="en-GB"/>
              </w:rPr>
              <w:t>-116.75</w:t>
            </w:r>
          </w:p>
        </w:tc>
        <w:tc>
          <w:tcPr>
            <w:tcW w:w="940" w:type="dxa"/>
            <w:tcBorders>
              <w:top w:val="nil"/>
              <w:left w:val="nil"/>
              <w:bottom w:val="nil"/>
              <w:right w:val="nil"/>
            </w:tcBorders>
            <w:shd w:val="clear" w:color="2F75B5" w:fill="2F75B5"/>
            <w:noWrap/>
            <w:vAlign w:val="bottom"/>
            <w:hideMark/>
          </w:tcPr>
          <w:p w14:paraId="68546822" w14:textId="77777777" w:rsidR="000956AF" w:rsidRPr="000956AF" w:rsidRDefault="000956AF" w:rsidP="000956AF">
            <w:pPr>
              <w:rPr>
                <w:b/>
                <w:bCs/>
                <w:lang w:val="en-GB"/>
              </w:rPr>
            </w:pPr>
            <w:r w:rsidRPr="000956AF">
              <w:rPr>
                <w:b/>
                <w:bCs/>
                <w:lang w:val="en-GB"/>
              </w:rPr>
              <w:t>632.63</w:t>
            </w:r>
          </w:p>
        </w:tc>
        <w:tc>
          <w:tcPr>
            <w:tcW w:w="940" w:type="dxa"/>
            <w:tcBorders>
              <w:top w:val="nil"/>
              <w:left w:val="nil"/>
              <w:bottom w:val="nil"/>
              <w:right w:val="nil"/>
            </w:tcBorders>
            <w:shd w:val="clear" w:color="2F75B5" w:fill="2F75B5"/>
            <w:noWrap/>
            <w:vAlign w:val="bottom"/>
            <w:hideMark/>
          </w:tcPr>
          <w:p w14:paraId="092BBDB7" w14:textId="77777777" w:rsidR="000956AF" w:rsidRPr="000956AF" w:rsidRDefault="000956AF" w:rsidP="000956AF">
            <w:pPr>
              <w:rPr>
                <w:lang w:val="en-GB"/>
              </w:rPr>
            </w:pPr>
            <w:r w:rsidRPr="000956AF">
              <w:rPr>
                <w:lang w:val="en-GB"/>
              </w:rPr>
              <w:t>68.27</w:t>
            </w:r>
          </w:p>
        </w:tc>
        <w:tc>
          <w:tcPr>
            <w:tcW w:w="940" w:type="dxa"/>
            <w:tcBorders>
              <w:top w:val="nil"/>
              <w:left w:val="nil"/>
              <w:bottom w:val="nil"/>
              <w:right w:val="nil"/>
            </w:tcBorders>
            <w:shd w:val="clear" w:color="2F75B5" w:fill="2F75B5"/>
            <w:noWrap/>
            <w:vAlign w:val="bottom"/>
            <w:hideMark/>
          </w:tcPr>
          <w:p w14:paraId="6E19D564" w14:textId="77777777" w:rsidR="000956AF" w:rsidRPr="000956AF" w:rsidRDefault="000956AF" w:rsidP="000956AF">
            <w:pPr>
              <w:rPr>
                <w:b/>
                <w:bCs/>
                <w:lang w:val="en-GB"/>
              </w:rPr>
            </w:pPr>
            <w:r w:rsidRPr="000956AF">
              <w:rPr>
                <w:b/>
                <w:bCs/>
                <w:lang w:val="en-GB"/>
              </w:rPr>
              <w:t>288.80</w:t>
            </w:r>
          </w:p>
        </w:tc>
        <w:tc>
          <w:tcPr>
            <w:tcW w:w="940" w:type="dxa"/>
            <w:tcBorders>
              <w:top w:val="nil"/>
              <w:left w:val="nil"/>
              <w:bottom w:val="nil"/>
              <w:right w:val="nil"/>
            </w:tcBorders>
            <w:shd w:val="clear" w:color="2F75B5" w:fill="2F75B5"/>
            <w:noWrap/>
            <w:vAlign w:val="bottom"/>
            <w:hideMark/>
          </w:tcPr>
          <w:p w14:paraId="701C5B34" w14:textId="77777777" w:rsidR="000956AF" w:rsidRPr="000956AF" w:rsidRDefault="000956AF" w:rsidP="000956AF">
            <w:pPr>
              <w:rPr>
                <w:lang w:val="en-GB"/>
              </w:rPr>
            </w:pPr>
            <w:r w:rsidRPr="000956AF">
              <w:rPr>
                <w:lang w:val="en-GB"/>
              </w:rPr>
              <w:t>11.06</w:t>
            </w:r>
          </w:p>
        </w:tc>
      </w:tr>
      <w:tr w:rsidR="000956AF" w:rsidRPr="000956AF" w14:paraId="1F186336" w14:textId="77777777" w:rsidTr="000956AF">
        <w:trPr>
          <w:trHeight w:val="366"/>
        </w:trPr>
        <w:tc>
          <w:tcPr>
            <w:tcW w:w="940" w:type="dxa"/>
            <w:tcBorders>
              <w:top w:val="nil"/>
              <w:left w:val="nil"/>
              <w:bottom w:val="nil"/>
              <w:right w:val="nil"/>
            </w:tcBorders>
            <w:shd w:val="clear" w:color="5B9BD5" w:fill="5B9BD5"/>
            <w:noWrap/>
            <w:vAlign w:val="bottom"/>
            <w:hideMark/>
          </w:tcPr>
          <w:p w14:paraId="6318921E" w14:textId="77777777" w:rsidR="000956AF" w:rsidRPr="000956AF" w:rsidRDefault="000956AF" w:rsidP="000956AF">
            <w:pPr>
              <w:rPr>
                <w:lang w:val="en-GB"/>
              </w:rPr>
            </w:pPr>
            <w:r w:rsidRPr="000956AF">
              <w:rPr>
                <w:lang w:val="en-GB"/>
              </w:rPr>
              <w:t>2.19</w:t>
            </w:r>
          </w:p>
        </w:tc>
        <w:tc>
          <w:tcPr>
            <w:tcW w:w="940" w:type="dxa"/>
            <w:tcBorders>
              <w:top w:val="nil"/>
              <w:left w:val="nil"/>
              <w:bottom w:val="nil"/>
              <w:right w:val="nil"/>
            </w:tcBorders>
            <w:shd w:val="clear" w:color="5B9BD5" w:fill="5B9BD5"/>
            <w:noWrap/>
            <w:vAlign w:val="bottom"/>
            <w:hideMark/>
          </w:tcPr>
          <w:p w14:paraId="40AA78D7" w14:textId="77777777" w:rsidR="000956AF" w:rsidRPr="000956AF" w:rsidRDefault="000956AF" w:rsidP="000956AF">
            <w:pPr>
              <w:rPr>
                <w:lang w:val="en-GB"/>
              </w:rPr>
            </w:pPr>
            <w:r w:rsidRPr="000956AF">
              <w:rPr>
                <w:lang w:val="en-GB"/>
              </w:rPr>
              <w:t>4.31</w:t>
            </w:r>
          </w:p>
        </w:tc>
        <w:tc>
          <w:tcPr>
            <w:tcW w:w="940" w:type="dxa"/>
            <w:tcBorders>
              <w:top w:val="nil"/>
              <w:left w:val="nil"/>
              <w:bottom w:val="nil"/>
              <w:right w:val="nil"/>
            </w:tcBorders>
            <w:shd w:val="clear" w:color="5B9BD5" w:fill="5B9BD5"/>
            <w:noWrap/>
            <w:vAlign w:val="bottom"/>
            <w:hideMark/>
          </w:tcPr>
          <w:p w14:paraId="66EAB82E" w14:textId="77777777" w:rsidR="000956AF" w:rsidRPr="000956AF" w:rsidRDefault="000956AF" w:rsidP="000956AF">
            <w:pPr>
              <w:rPr>
                <w:lang w:val="en-GB"/>
              </w:rPr>
            </w:pPr>
            <w:r w:rsidRPr="000956AF">
              <w:rPr>
                <w:lang w:val="en-GB"/>
              </w:rPr>
              <w:t>-0.13</w:t>
            </w:r>
          </w:p>
        </w:tc>
        <w:tc>
          <w:tcPr>
            <w:tcW w:w="940" w:type="dxa"/>
            <w:tcBorders>
              <w:top w:val="nil"/>
              <w:left w:val="nil"/>
              <w:bottom w:val="nil"/>
              <w:right w:val="nil"/>
            </w:tcBorders>
            <w:shd w:val="clear" w:color="5B9BD5" w:fill="5B9BD5"/>
            <w:noWrap/>
            <w:vAlign w:val="bottom"/>
            <w:hideMark/>
          </w:tcPr>
          <w:p w14:paraId="55A8A203" w14:textId="77777777" w:rsidR="000956AF" w:rsidRPr="000956AF" w:rsidRDefault="000956AF" w:rsidP="000956AF">
            <w:pPr>
              <w:rPr>
                <w:lang w:val="en-GB"/>
              </w:rPr>
            </w:pPr>
            <w:r w:rsidRPr="000956AF">
              <w:rPr>
                <w:lang w:val="en-GB"/>
              </w:rPr>
              <w:t>-91.49</w:t>
            </w:r>
          </w:p>
        </w:tc>
        <w:tc>
          <w:tcPr>
            <w:tcW w:w="940" w:type="dxa"/>
            <w:tcBorders>
              <w:top w:val="nil"/>
              <w:left w:val="nil"/>
              <w:bottom w:val="nil"/>
              <w:right w:val="nil"/>
            </w:tcBorders>
            <w:shd w:val="clear" w:color="5B9BD5" w:fill="5B9BD5"/>
            <w:noWrap/>
            <w:vAlign w:val="bottom"/>
            <w:hideMark/>
          </w:tcPr>
          <w:p w14:paraId="415C3D1C" w14:textId="77777777" w:rsidR="000956AF" w:rsidRPr="000956AF" w:rsidRDefault="000956AF" w:rsidP="000956AF">
            <w:pPr>
              <w:rPr>
                <w:lang w:val="en-GB"/>
              </w:rPr>
            </w:pPr>
            <w:r w:rsidRPr="000956AF">
              <w:rPr>
                <w:lang w:val="en-GB"/>
              </w:rPr>
              <w:t>408.80</w:t>
            </w:r>
          </w:p>
        </w:tc>
        <w:tc>
          <w:tcPr>
            <w:tcW w:w="940" w:type="dxa"/>
            <w:tcBorders>
              <w:top w:val="nil"/>
              <w:left w:val="nil"/>
              <w:bottom w:val="nil"/>
              <w:right w:val="nil"/>
            </w:tcBorders>
            <w:shd w:val="clear" w:color="5B9BD5" w:fill="5B9BD5"/>
            <w:noWrap/>
            <w:vAlign w:val="bottom"/>
            <w:hideMark/>
          </w:tcPr>
          <w:p w14:paraId="0AA123DB" w14:textId="77777777" w:rsidR="000956AF" w:rsidRPr="000956AF" w:rsidRDefault="000956AF" w:rsidP="000956AF">
            <w:pPr>
              <w:rPr>
                <w:lang w:val="en-GB"/>
              </w:rPr>
            </w:pPr>
            <w:r w:rsidRPr="000956AF">
              <w:rPr>
                <w:lang w:val="en-GB"/>
              </w:rPr>
              <w:t>-208.24</w:t>
            </w:r>
          </w:p>
        </w:tc>
        <w:tc>
          <w:tcPr>
            <w:tcW w:w="940" w:type="dxa"/>
            <w:tcBorders>
              <w:top w:val="nil"/>
              <w:left w:val="nil"/>
              <w:bottom w:val="nil"/>
              <w:right w:val="nil"/>
            </w:tcBorders>
            <w:shd w:val="clear" w:color="5B9BD5" w:fill="5B9BD5"/>
            <w:noWrap/>
            <w:vAlign w:val="bottom"/>
            <w:hideMark/>
          </w:tcPr>
          <w:p w14:paraId="62E94360" w14:textId="77777777" w:rsidR="000956AF" w:rsidRPr="000956AF" w:rsidRDefault="000956AF" w:rsidP="000956AF">
            <w:pPr>
              <w:rPr>
                <w:b/>
                <w:bCs/>
                <w:lang w:val="en-GB"/>
              </w:rPr>
            </w:pPr>
            <w:r w:rsidRPr="000956AF">
              <w:rPr>
                <w:b/>
                <w:bCs/>
                <w:lang w:val="en-GB"/>
              </w:rPr>
              <w:t>1041.43</w:t>
            </w:r>
          </w:p>
        </w:tc>
        <w:tc>
          <w:tcPr>
            <w:tcW w:w="940" w:type="dxa"/>
            <w:tcBorders>
              <w:top w:val="nil"/>
              <w:left w:val="nil"/>
              <w:bottom w:val="nil"/>
              <w:right w:val="nil"/>
            </w:tcBorders>
            <w:shd w:val="clear" w:color="5B9BD5" w:fill="5B9BD5"/>
            <w:noWrap/>
            <w:vAlign w:val="bottom"/>
            <w:hideMark/>
          </w:tcPr>
          <w:p w14:paraId="29CAAA45" w14:textId="77777777" w:rsidR="000956AF" w:rsidRPr="000956AF" w:rsidRDefault="000956AF" w:rsidP="000956AF">
            <w:pPr>
              <w:rPr>
                <w:lang w:val="en-GB"/>
              </w:rPr>
            </w:pPr>
            <w:r w:rsidRPr="000956AF">
              <w:rPr>
                <w:lang w:val="en-GB"/>
              </w:rPr>
              <w:t>223.96</w:t>
            </w:r>
          </w:p>
        </w:tc>
        <w:tc>
          <w:tcPr>
            <w:tcW w:w="940" w:type="dxa"/>
            <w:tcBorders>
              <w:top w:val="nil"/>
              <w:left w:val="nil"/>
              <w:bottom w:val="nil"/>
              <w:right w:val="nil"/>
            </w:tcBorders>
            <w:shd w:val="clear" w:color="5B9BD5" w:fill="5B9BD5"/>
            <w:noWrap/>
            <w:vAlign w:val="bottom"/>
            <w:hideMark/>
          </w:tcPr>
          <w:p w14:paraId="5EF2DE39" w14:textId="77777777" w:rsidR="000956AF" w:rsidRPr="000956AF" w:rsidRDefault="000956AF" w:rsidP="000956AF">
            <w:pPr>
              <w:rPr>
                <w:b/>
                <w:bCs/>
                <w:lang w:val="en-GB"/>
              </w:rPr>
            </w:pPr>
            <w:r w:rsidRPr="000956AF">
              <w:rPr>
                <w:b/>
                <w:bCs/>
                <w:lang w:val="en-GB"/>
              </w:rPr>
              <w:t>452.72</w:t>
            </w:r>
          </w:p>
        </w:tc>
        <w:tc>
          <w:tcPr>
            <w:tcW w:w="940" w:type="dxa"/>
            <w:tcBorders>
              <w:top w:val="nil"/>
              <w:left w:val="nil"/>
              <w:bottom w:val="nil"/>
              <w:right w:val="nil"/>
            </w:tcBorders>
            <w:shd w:val="clear" w:color="5B9BD5" w:fill="5B9BD5"/>
            <w:noWrap/>
            <w:vAlign w:val="bottom"/>
            <w:hideMark/>
          </w:tcPr>
          <w:p w14:paraId="264423A6" w14:textId="77777777" w:rsidR="000956AF" w:rsidRPr="000956AF" w:rsidRDefault="000956AF" w:rsidP="000956AF">
            <w:pPr>
              <w:rPr>
                <w:lang w:val="en-GB"/>
              </w:rPr>
            </w:pPr>
            <w:r w:rsidRPr="000956AF">
              <w:rPr>
                <w:lang w:val="en-GB"/>
              </w:rPr>
              <w:t>39.80</w:t>
            </w:r>
          </w:p>
        </w:tc>
      </w:tr>
      <w:tr w:rsidR="000956AF" w:rsidRPr="000956AF" w14:paraId="381507B0" w14:textId="77777777" w:rsidTr="000956AF">
        <w:trPr>
          <w:trHeight w:val="366"/>
        </w:trPr>
        <w:tc>
          <w:tcPr>
            <w:tcW w:w="940" w:type="dxa"/>
            <w:tcBorders>
              <w:top w:val="nil"/>
              <w:left w:val="nil"/>
              <w:bottom w:val="nil"/>
              <w:right w:val="nil"/>
            </w:tcBorders>
            <w:shd w:val="clear" w:color="2F75B5" w:fill="2F75B5"/>
            <w:noWrap/>
            <w:vAlign w:val="bottom"/>
            <w:hideMark/>
          </w:tcPr>
          <w:p w14:paraId="05A2C22C" w14:textId="77777777" w:rsidR="000956AF" w:rsidRPr="000956AF" w:rsidRDefault="000956AF" w:rsidP="000956AF">
            <w:pPr>
              <w:rPr>
                <w:lang w:val="en-GB"/>
              </w:rPr>
            </w:pPr>
            <w:r w:rsidRPr="000956AF">
              <w:rPr>
                <w:lang w:val="en-GB"/>
              </w:rPr>
              <w:t>2.19</w:t>
            </w:r>
          </w:p>
        </w:tc>
        <w:tc>
          <w:tcPr>
            <w:tcW w:w="940" w:type="dxa"/>
            <w:tcBorders>
              <w:top w:val="nil"/>
              <w:left w:val="nil"/>
              <w:bottom w:val="nil"/>
              <w:right w:val="nil"/>
            </w:tcBorders>
            <w:shd w:val="clear" w:color="2F75B5" w:fill="2F75B5"/>
            <w:noWrap/>
            <w:vAlign w:val="bottom"/>
            <w:hideMark/>
          </w:tcPr>
          <w:p w14:paraId="4FFFC443" w14:textId="77777777" w:rsidR="000956AF" w:rsidRPr="000956AF" w:rsidRDefault="000956AF" w:rsidP="000956AF">
            <w:pPr>
              <w:rPr>
                <w:lang w:val="en-GB"/>
              </w:rPr>
            </w:pPr>
            <w:r w:rsidRPr="000956AF">
              <w:rPr>
                <w:lang w:val="en-GB"/>
              </w:rPr>
              <w:t>4.06</w:t>
            </w:r>
          </w:p>
        </w:tc>
        <w:tc>
          <w:tcPr>
            <w:tcW w:w="940" w:type="dxa"/>
            <w:tcBorders>
              <w:top w:val="nil"/>
              <w:left w:val="nil"/>
              <w:bottom w:val="nil"/>
              <w:right w:val="nil"/>
            </w:tcBorders>
            <w:shd w:val="clear" w:color="2F75B5" w:fill="2F75B5"/>
            <w:noWrap/>
            <w:vAlign w:val="bottom"/>
            <w:hideMark/>
          </w:tcPr>
          <w:p w14:paraId="2219139C" w14:textId="77777777" w:rsidR="000956AF" w:rsidRPr="000956AF" w:rsidRDefault="000956AF" w:rsidP="000956AF">
            <w:pPr>
              <w:rPr>
                <w:lang w:val="en-GB"/>
              </w:rPr>
            </w:pPr>
            <w:r w:rsidRPr="000956AF">
              <w:rPr>
                <w:lang w:val="en-GB"/>
              </w:rPr>
              <w:t>-0.15</w:t>
            </w:r>
          </w:p>
        </w:tc>
        <w:tc>
          <w:tcPr>
            <w:tcW w:w="940" w:type="dxa"/>
            <w:tcBorders>
              <w:top w:val="nil"/>
              <w:left w:val="nil"/>
              <w:bottom w:val="nil"/>
              <w:right w:val="nil"/>
            </w:tcBorders>
            <w:shd w:val="clear" w:color="2F75B5" w:fill="2F75B5"/>
            <w:noWrap/>
            <w:vAlign w:val="bottom"/>
            <w:hideMark/>
          </w:tcPr>
          <w:p w14:paraId="37121646" w14:textId="77777777" w:rsidR="000956AF" w:rsidRPr="000956AF" w:rsidRDefault="000956AF" w:rsidP="000956AF">
            <w:pPr>
              <w:rPr>
                <w:lang w:val="en-GB"/>
              </w:rPr>
            </w:pPr>
            <w:r w:rsidRPr="000956AF">
              <w:rPr>
                <w:lang w:val="en-GB"/>
              </w:rPr>
              <w:t>-107.56</w:t>
            </w:r>
          </w:p>
        </w:tc>
        <w:tc>
          <w:tcPr>
            <w:tcW w:w="940" w:type="dxa"/>
            <w:tcBorders>
              <w:top w:val="nil"/>
              <w:left w:val="nil"/>
              <w:bottom w:val="nil"/>
              <w:right w:val="nil"/>
            </w:tcBorders>
            <w:shd w:val="clear" w:color="2F75B5" w:fill="2F75B5"/>
            <w:noWrap/>
            <w:vAlign w:val="bottom"/>
            <w:hideMark/>
          </w:tcPr>
          <w:p w14:paraId="4BED43A9" w14:textId="77777777" w:rsidR="000956AF" w:rsidRPr="000956AF" w:rsidRDefault="000956AF" w:rsidP="000956AF">
            <w:pPr>
              <w:rPr>
                <w:lang w:val="en-GB"/>
              </w:rPr>
            </w:pPr>
            <w:r w:rsidRPr="000956AF">
              <w:rPr>
                <w:lang w:val="en-GB"/>
              </w:rPr>
              <w:t>452.03</w:t>
            </w:r>
          </w:p>
        </w:tc>
        <w:tc>
          <w:tcPr>
            <w:tcW w:w="940" w:type="dxa"/>
            <w:tcBorders>
              <w:top w:val="nil"/>
              <w:left w:val="nil"/>
              <w:bottom w:val="nil"/>
              <w:right w:val="nil"/>
            </w:tcBorders>
            <w:shd w:val="clear" w:color="2F75B5" w:fill="2F75B5"/>
            <w:noWrap/>
            <w:vAlign w:val="bottom"/>
            <w:hideMark/>
          </w:tcPr>
          <w:p w14:paraId="68498821" w14:textId="77777777" w:rsidR="000956AF" w:rsidRPr="000956AF" w:rsidRDefault="000956AF" w:rsidP="000956AF">
            <w:pPr>
              <w:rPr>
                <w:lang w:val="en-GB"/>
              </w:rPr>
            </w:pPr>
            <w:r w:rsidRPr="000956AF">
              <w:rPr>
                <w:lang w:val="en-GB"/>
              </w:rPr>
              <w:t>-315.80</w:t>
            </w:r>
          </w:p>
        </w:tc>
        <w:tc>
          <w:tcPr>
            <w:tcW w:w="940" w:type="dxa"/>
            <w:tcBorders>
              <w:top w:val="nil"/>
              <w:left w:val="nil"/>
              <w:bottom w:val="nil"/>
              <w:right w:val="nil"/>
            </w:tcBorders>
            <w:shd w:val="clear" w:color="2F75B5" w:fill="2F75B5"/>
            <w:noWrap/>
            <w:vAlign w:val="bottom"/>
            <w:hideMark/>
          </w:tcPr>
          <w:p w14:paraId="67F83CBE" w14:textId="77777777" w:rsidR="000956AF" w:rsidRPr="000956AF" w:rsidRDefault="000956AF" w:rsidP="000956AF">
            <w:pPr>
              <w:rPr>
                <w:b/>
                <w:bCs/>
                <w:lang w:val="en-GB"/>
              </w:rPr>
            </w:pPr>
            <w:r w:rsidRPr="000956AF">
              <w:rPr>
                <w:b/>
                <w:bCs/>
                <w:lang w:val="en-GB"/>
              </w:rPr>
              <w:t>1493.46</w:t>
            </w:r>
          </w:p>
        </w:tc>
        <w:tc>
          <w:tcPr>
            <w:tcW w:w="940" w:type="dxa"/>
            <w:tcBorders>
              <w:top w:val="nil"/>
              <w:left w:val="nil"/>
              <w:bottom w:val="nil"/>
              <w:right w:val="nil"/>
            </w:tcBorders>
            <w:shd w:val="clear" w:color="2F75B5" w:fill="2F75B5"/>
            <w:noWrap/>
            <w:vAlign w:val="bottom"/>
            <w:hideMark/>
          </w:tcPr>
          <w:p w14:paraId="393F2E4C" w14:textId="77777777" w:rsidR="000956AF" w:rsidRPr="000956AF" w:rsidRDefault="000956AF" w:rsidP="000956AF">
            <w:pPr>
              <w:rPr>
                <w:lang w:val="en-GB"/>
              </w:rPr>
            </w:pPr>
            <w:r w:rsidRPr="000956AF">
              <w:rPr>
                <w:lang w:val="en-GB"/>
              </w:rPr>
              <w:t>480.26</w:t>
            </w:r>
          </w:p>
        </w:tc>
        <w:tc>
          <w:tcPr>
            <w:tcW w:w="940" w:type="dxa"/>
            <w:tcBorders>
              <w:top w:val="nil"/>
              <w:left w:val="nil"/>
              <w:bottom w:val="nil"/>
              <w:right w:val="nil"/>
            </w:tcBorders>
            <w:shd w:val="clear" w:color="2F75B5" w:fill="2F75B5"/>
            <w:noWrap/>
            <w:vAlign w:val="bottom"/>
            <w:hideMark/>
          </w:tcPr>
          <w:p w14:paraId="47DFFB51" w14:textId="77777777" w:rsidR="000956AF" w:rsidRPr="000956AF" w:rsidRDefault="000956AF" w:rsidP="000956AF">
            <w:pPr>
              <w:rPr>
                <w:b/>
                <w:bCs/>
                <w:lang w:val="en-GB"/>
              </w:rPr>
            </w:pPr>
            <w:r w:rsidRPr="000956AF">
              <w:rPr>
                <w:b/>
                <w:bCs/>
                <w:lang w:val="en-GB"/>
              </w:rPr>
              <w:t>629.94</w:t>
            </w:r>
          </w:p>
        </w:tc>
        <w:tc>
          <w:tcPr>
            <w:tcW w:w="940" w:type="dxa"/>
            <w:tcBorders>
              <w:top w:val="nil"/>
              <w:left w:val="nil"/>
              <w:bottom w:val="nil"/>
              <w:right w:val="nil"/>
            </w:tcBorders>
            <w:shd w:val="clear" w:color="2F75B5" w:fill="2F75B5"/>
            <w:noWrap/>
            <w:vAlign w:val="bottom"/>
            <w:hideMark/>
          </w:tcPr>
          <w:p w14:paraId="76B926DE" w14:textId="77777777" w:rsidR="000956AF" w:rsidRPr="000956AF" w:rsidRDefault="000956AF" w:rsidP="000956AF">
            <w:pPr>
              <w:rPr>
                <w:lang w:val="en-GB"/>
              </w:rPr>
            </w:pPr>
            <w:r w:rsidRPr="000956AF">
              <w:rPr>
                <w:lang w:val="en-GB"/>
              </w:rPr>
              <w:t>91.05</w:t>
            </w:r>
          </w:p>
        </w:tc>
      </w:tr>
      <w:tr w:rsidR="000956AF" w:rsidRPr="000956AF" w14:paraId="12C4389A" w14:textId="77777777" w:rsidTr="000956AF">
        <w:trPr>
          <w:trHeight w:val="366"/>
        </w:trPr>
        <w:tc>
          <w:tcPr>
            <w:tcW w:w="940" w:type="dxa"/>
            <w:tcBorders>
              <w:top w:val="nil"/>
              <w:left w:val="nil"/>
              <w:bottom w:val="nil"/>
              <w:right w:val="nil"/>
            </w:tcBorders>
            <w:shd w:val="clear" w:color="5B9BD5" w:fill="5B9BD5"/>
            <w:noWrap/>
            <w:vAlign w:val="bottom"/>
            <w:hideMark/>
          </w:tcPr>
          <w:p w14:paraId="19D4BA4A" w14:textId="77777777" w:rsidR="000956AF" w:rsidRPr="000956AF" w:rsidRDefault="000956AF" w:rsidP="000956AF">
            <w:pPr>
              <w:rPr>
                <w:lang w:val="en-GB"/>
              </w:rPr>
            </w:pPr>
            <w:r w:rsidRPr="000956AF">
              <w:rPr>
                <w:lang w:val="en-GB"/>
              </w:rPr>
              <w:t>2.19</w:t>
            </w:r>
          </w:p>
        </w:tc>
        <w:tc>
          <w:tcPr>
            <w:tcW w:w="940" w:type="dxa"/>
            <w:tcBorders>
              <w:top w:val="nil"/>
              <w:left w:val="nil"/>
              <w:bottom w:val="nil"/>
              <w:right w:val="nil"/>
            </w:tcBorders>
            <w:shd w:val="clear" w:color="5B9BD5" w:fill="5B9BD5"/>
            <w:noWrap/>
            <w:vAlign w:val="bottom"/>
            <w:hideMark/>
          </w:tcPr>
          <w:p w14:paraId="10FB6A13" w14:textId="77777777" w:rsidR="000956AF" w:rsidRPr="000956AF" w:rsidRDefault="000956AF" w:rsidP="000956AF">
            <w:pPr>
              <w:rPr>
                <w:lang w:val="en-GB"/>
              </w:rPr>
            </w:pPr>
            <w:r w:rsidRPr="000956AF">
              <w:rPr>
                <w:lang w:val="en-GB"/>
              </w:rPr>
              <w:t>3.81</w:t>
            </w:r>
          </w:p>
        </w:tc>
        <w:tc>
          <w:tcPr>
            <w:tcW w:w="940" w:type="dxa"/>
            <w:tcBorders>
              <w:top w:val="nil"/>
              <w:left w:val="nil"/>
              <w:bottom w:val="nil"/>
              <w:right w:val="nil"/>
            </w:tcBorders>
            <w:shd w:val="clear" w:color="5B9BD5" w:fill="5B9BD5"/>
            <w:noWrap/>
            <w:vAlign w:val="bottom"/>
            <w:hideMark/>
          </w:tcPr>
          <w:p w14:paraId="18210F6E" w14:textId="77777777" w:rsidR="000956AF" w:rsidRPr="000956AF" w:rsidRDefault="000956AF" w:rsidP="000956AF">
            <w:pPr>
              <w:rPr>
                <w:lang w:val="en-GB"/>
              </w:rPr>
            </w:pPr>
            <w:r w:rsidRPr="000956AF">
              <w:rPr>
                <w:lang w:val="en-GB"/>
              </w:rPr>
              <w:t>-0.17</w:t>
            </w:r>
          </w:p>
        </w:tc>
        <w:tc>
          <w:tcPr>
            <w:tcW w:w="940" w:type="dxa"/>
            <w:tcBorders>
              <w:top w:val="nil"/>
              <w:left w:val="nil"/>
              <w:bottom w:val="nil"/>
              <w:right w:val="nil"/>
            </w:tcBorders>
            <w:shd w:val="clear" w:color="5B9BD5" w:fill="5B9BD5"/>
            <w:noWrap/>
            <w:vAlign w:val="bottom"/>
            <w:hideMark/>
          </w:tcPr>
          <w:p w14:paraId="4759AF19" w14:textId="77777777" w:rsidR="000956AF" w:rsidRPr="000956AF" w:rsidRDefault="000956AF" w:rsidP="000956AF">
            <w:pPr>
              <w:rPr>
                <w:lang w:val="en-GB"/>
              </w:rPr>
            </w:pPr>
            <w:r w:rsidRPr="000956AF">
              <w:rPr>
                <w:lang w:val="en-GB"/>
              </w:rPr>
              <w:t>-121.12</w:t>
            </w:r>
          </w:p>
        </w:tc>
        <w:tc>
          <w:tcPr>
            <w:tcW w:w="940" w:type="dxa"/>
            <w:tcBorders>
              <w:top w:val="nil"/>
              <w:left w:val="nil"/>
              <w:bottom w:val="nil"/>
              <w:right w:val="nil"/>
            </w:tcBorders>
            <w:shd w:val="clear" w:color="5B9BD5" w:fill="5B9BD5"/>
            <w:noWrap/>
            <w:vAlign w:val="bottom"/>
            <w:hideMark/>
          </w:tcPr>
          <w:p w14:paraId="569F3E81" w14:textId="77777777" w:rsidR="000956AF" w:rsidRPr="000956AF" w:rsidRDefault="000956AF" w:rsidP="000956AF">
            <w:pPr>
              <w:rPr>
                <w:lang w:val="en-GB"/>
              </w:rPr>
            </w:pPr>
            <w:r w:rsidRPr="000956AF">
              <w:rPr>
                <w:lang w:val="en-GB"/>
              </w:rPr>
              <w:t>488.98</w:t>
            </w:r>
          </w:p>
        </w:tc>
        <w:tc>
          <w:tcPr>
            <w:tcW w:w="940" w:type="dxa"/>
            <w:tcBorders>
              <w:top w:val="nil"/>
              <w:left w:val="nil"/>
              <w:bottom w:val="nil"/>
              <w:right w:val="nil"/>
            </w:tcBorders>
            <w:shd w:val="clear" w:color="5B9BD5" w:fill="5B9BD5"/>
            <w:noWrap/>
            <w:vAlign w:val="bottom"/>
            <w:hideMark/>
          </w:tcPr>
          <w:p w14:paraId="362DAE56" w14:textId="77777777" w:rsidR="000956AF" w:rsidRPr="000956AF" w:rsidRDefault="000956AF" w:rsidP="000956AF">
            <w:pPr>
              <w:rPr>
                <w:lang w:val="en-GB"/>
              </w:rPr>
            </w:pPr>
            <w:r w:rsidRPr="000956AF">
              <w:rPr>
                <w:lang w:val="en-GB"/>
              </w:rPr>
              <w:t>-436.92</w:t>
            </w:r>
          </w:p>
        </w:tc>
        <w:tc>
          <w:tcPr>
            <w:tcW w:w="940" w:type="dxa"/>
            <w:tcBorders>
              <w:top w:val="nil"/>
              <w:left w:val="nil"/>
              <w:bottom w:val="nil"/>
              <w:right w:val="nil"/>
            </w:tcBorders>
            <w:shd w:val="clear" w:color="5B9BD5" w:fill="5B9BD5"/>
            <w:noWrap/>
            <w:vAlign w:val="bottom"/>
            <w:hideMark/>
          </w:tcPr>
          <w:p w14:paraId="1185DA0F" w14:textId="77777777" w:rsidR="000956AF" w:rsidRPr="000956AF" w:rsidRDefault="000956AF" w:rsidP="000956AF">
            <w:pPr>
              <w:rPr>
                <w:b/>
                <w:bCs/>
                <w:lang w:val="en-GB"/>
              </w:rPr>
            </w:pPr>
            <w:r w:rsidRPr="000956AF">
              <w:rPr>
                <w:b/>
                <w:bCs/>
                <w:lang w:val="en-GB"/>
              </w:rPr>
              <w:t>1982.44</w:t>
            </w:r>
          </w:p>
        </w:tc>
        <w:tc>
          <w:tcPr>
            <w:tcW w:w="940" w:type="dxa"/>
            <w:tcBorders>
              <w:top w:val="nil"/>
              <w:left w:val="nil"/>
              <w:bottom w:val="nil"/>
              <w:right w:val="nil"/>
            </w:tcBorders>
            <w:shd w:val="clear" w:color="5B9BD5" w:fill="5B9BD5"/>
            <w:noWrap/>
            <w:vAlign w:val="bottom"/>
            <w:hideMark/>
          </w:tcPr>
          <w:p w14:paraId="570B297F" w14:textId="77777777" w:rsidR="000956AF" w:rsidRPr="000956AF" w:rsidRDefault="000956AF" w:rsidP="000956AF">
            <w:pPr>
              <w:rPr>
                <w:lang w:val="en-GB"/>
              </w:rPr>
            </w:pPr>
            <w:r w:rsidRPr="000956AF">
              <w:rPr>
                <w:lang w:val="en-GB"/>
              </w:rPr>
              <w:t>847.81</w:t>
            </w:r>
          </w:p>
        </w:tc>
        <w:tc>
          <w:tcPr>
            <w:tcW w:w="940" w:type="dxa"/>
            <w:tcBorders>
              <w:top w:val="nil"/>
              <w:left w:val="nil"/>
              <w:bottom w:val="nil"/>
              <w:right w:val="nil"/>
            </w:tcBorders>
            <w:shd w:val="clear" w:color="5B9BD5" w:fill="5B9BD5"/>
            <w:noWrap/>
            <w:vAlign w:val="bottom"/>
            <w:hideMark/>
          </w:tcPr>
          <w:p w14:paraId="6243C1E1" w14:textId="77777777" w:rsidR="000956AF" w:rsidRPr="000956AF" w:rsidRDefault="000956AF" w:rsidP="000956AF">
            <w:pPr>
              <w:rPr>
                <w:b/>
                <w:bCs/>
                <w:lang w:val="en-GB"/>
              </w:rPr>
            </w:pPr>
            <w:r w:rsidRPr="000956AF">
              <w:rPr>
                <w:b/>
                <w:bCs/>
                <w:lang w:val="en-GB"/>
              </w:rPr>
              <w:t>820.80</w:t>
            </w:r>
          </w:p>
        </w:tc>
        <w:tc>
          <w:tcPr>
            <w:tcW w:w="940" w:type="dxa"/>
            <w:tcBorders>
              <w:top w:val="nil"/>
              <w:left w:val="nil"/>
              <w:bottom w:val="nil"/>
              <w:right w:val="nil"/>
            </w:tcBorders>
            <w:shd w:val="clear" w:color="5B9BD5" w:fill="5B9BD5"/>
            <w:noWrap/>
            <w:vAlign w:val="bottom"/>
            <w:hideMark/>
          </w:tcPr>
          <w:p w14:paraId="5C71BF49" w14:textId="77777777" w:rsidR="000956AF" w:rsidRPr="000956AF" w:rsidRDefault="000956AF" w:rsidP="000956AF">
            <w:pPr>
              <w:rPr>
                <w:lang w:val="en-GB"/>
              </w:rPr>
            </w:pPr>
            <w:r w:rsidRPr="000956AF">
              <w:rPr>
                <w:lang w:val="en-GB"/>
              </w:rPr>
              <w:t>168.77</w:t>
            </w:r>
          </w:p>
        </w:tc>
      </w:tr>
      <w:tr w:rsidR="000956AF" w:rsidRPr="000956AF" w14:paraId="1E289B3D" w14:textId="77777777" w:rsidTr="000956AF">
        <w:trPr>
          <w:trHeight w:val="366"/>
        </w:trPr>
        <w:tc>
          <w:tcPr>
            <w:tcW w:w="940" w:type="dxa"/>
            <w:tcBorders>
              <w:top w:val="nil"/>
              <w:left w:val="nil"/>
              <w:bottom w:val="nil"/>
              <w:right w:val="nil"/>
            </w:tcBorders>
            <w:shd w:val="clear" w:color="2F75B5" w:fill="2F75B5"/>
            <w:noWrap/>
            <w:vAlign w:val="bottom"/>
            <w:hideMark/>
          </w:tcPr>
          <w:p w14:paraId="0CBC20B3" w14:textId="77777777" w:rsidR="000956AF" w:rsidRPr="000956AF" w:rsidRDefault="000956AF" w:rsidP="000956AF">
            <w:pPr>
              <w:rPr>
                <w:lang w:val="en-GB"/>
              </w:rPr>
            </w:pPr>
            <w:r w:rsidRPr="000956AF">
              <w:rPr>
                <w:lang w:val="en-GB"/>
              </w:rPr>
              <w:t>2.19</w:t>
            </w:r>
          </w:p>
        </w:tc>
        <w:tc>
          <w:tcPr>
            <w:tcW w:w="940" w:type="dxa"/>
            <w:tcBorders>
              <w:top w:val="nil"/>
              <w:left w:val="nil"/>
              <w:bottom w:val="nil"/>
              <w:right w:val="nil"/>
            </w:tcBorders>
            <w:shd w:val="clear" w:color="2F75B5" w:fill="2F75B5"/>
            <w:noWrap/>
            <w:vAlign w:val="bottom"/>
            <w:hideMark/>
          </w:tcPr>
          <w:p w14:paraId="283F21B6" w14:textId="77777777" w:rsidR="000956AF" w:rsidRPr="000956AF" w:rsidRDefault="000956AF" w:rsidP="000956AF">
            <w:pPr>
              <w:rPr>
                <w:lang w:val="en-GB"/>
              </w:rPr>
            </w:pPr>
            <w:r w:rsidRPr="000956AF">
              <w:rPr>
                <w:lang w:val="en-GB"/>
              </w:rPr>
              <w:t>3.57</w:t>
            </w:r>
          </w:p>
        </w:tc>
        <w:tc>
          <w:tcPr>
            <w:tcW w:w="940" w:type="dxa"/>
            <w:tcBorders>
              <w:top w:val="nil"/>
              <w:left w:val="nil"/>
              <w:bottom w:val="nil"/>
              <w:right w:val="nil"/>
            </w:tcBorders>
            <w:shd w:val="clear" w:color="2F75B5" w:fill="2F75B5"/>
            <w:noWrap/>
            <w:vAlign w:val="bottom"/>
            <w:hideMark/>
          </w:tcPr>
          <w:p w14:paraId="18FCFCD1" w14:textId="77777777" w:rsidR="000956AF" w:rsidRPr="000956AF" w:rsidRDefault="000956AF" w:rsidP="000956AF">
            <w:pPr>
              <w:rPr>
                <w:lang w:val="en-GB"/>
              </w:rPr>
            </w:pPr>
            <w:r w:rsidRPr="000956AF">
              <w:rPr>
                <w:lang w:val="en-GB"/>
              </w:rPr>
              <w:t>-0.20</w:t>
            </w:r>
          </w:p>
        </w:tc>
        <w:tc>
          <w:tcPr>
            <w:tcW w:w="940" w:type="dxa"/>
            <w:tcBorders>
              <w:top w:val="nil"/>
              <w:left w:val="nil"/>
              <w:bottom w:val="nil"/>
              <w:right w:val="nil"/>
            </w:tcBorders>
            <w:shd w:val="clear" w:color="2F75B5" w:fill="2F75B5"/>
            <w:noWrap/>
            <w:vAlign w:val="bottom"/>
            <w:hideMark/>
          </w:tcPr>
          <w:p w14:paraId="3C7B8C28" w14:textId="77777777" w:rsidR="000956AF" w:rsidRPr="000956AF" w:rsidRDefault="000956AF" w:rsidP="000956AF">
            <w:pPr>
              <w:rPr>
                <w:lang w:val="en-GB"/>
              </w:rPr>
            </w:pPr>
            <w:r w:rsidRPr="000956AF">
              <w:rPr>
                <w:lang w:val="en-GB"/>
              </w:rPr>
              <w:t>-132.73</w:t>
            </w:r>
          </w:p>
        </w:tc>
        <w:tc>
          <w:tcPr>
            <w:tcW w:w="940" w:type="dxa"/>
            <w:tcBorders>
              <w:top w:val="nil"/>
              <w:left w:val="nil"/>
              <w:bottom w:val="nil"/>
              <w:right w:val="nil"/>
            </w:tcBorders>
            <w:shd w:val="clear" w:color="2F75B5" w:fill="2F75B5"/>
            <w:noWrap/>
            <w:vAlign w:val="bottom"/>
            <w:hideMark/>
          </w:tcPr>
          <w:p w14:paraId="6ABCB724" w14:textId="77777777" w:rsidR="000956AF" w:rsidRPr="000956AF" w:rsidRDefault="000956AF" w:rsidP="000956AF">
            <w:pPr>
              <w:rPr>
                <w:lang w:val="en-GB"/>
              </w:rPr>
            </w:pPr>
            <w:r w:rsidRPr="000956AF">
              <w:rPr>
                <w:lang w:val="en-GB"/>
              </w:rPr>
              <w:t>521.52</w:t>
            </w:r>
          </w:p>
        </w:tc>
        <w:tc>
          <w:tcPr>
            <w:tcW w:w="940" w:type="dxa"/>
            <w:tcBorders>
              <w:top w:val="nil"/>
              <w:left w:val="nil"/>
              <w:bottom w:val="nil"/>
              <w:right w:val="nil"/>
            </w:tcBorders>
            <w:shd w:val="clear" w:color="2F75B5" w:fill="2F75B5"/>
            <w:noWrap/>
            <w:vAlign w:val="bottom"/>
            <w:hideMark/>
          </w:tcPr>
          <w:p w14:paraId="64CACD66" w14:textId="77777777" w:rsidR="000956AF" w:rsidRPr="000956AF" w:rsidRDefault="000956AF" w:rsidP="000956AF">
            <w:pPr>
              <w:rPr>
                <w:lang w:val="en-GB"/>
              </w:rPr>
            </w:pPr>
            <w:r w:rsidRPr="000956AF">
              <w:rPr>
                <w:lang w:val="en-GB"/>
              </w:rPr>
              <w:t>-569.65</w:t>
            </w:r>
          </w:p>
        </w:tc>
        <w:tc>
          <w:tcPr>
            <w:tcW w:w="940" w:type="dxa"/>
            <w:tcBorders>
              <w:top w:val="nil"/>
              <w:left w:val="nil"/>
              <w:bottom w:val="nil"/>
              <w:right w:val="nil"/>
            </w:tcBorders>
            <w:shd w:val="clear" w:color="2F75B5" w:fill="2F75B5"/>
            <w:noWrap/>
            <w:vAlign w:val="bottom"/>
            <w:hideMark/>
          </w:tcPr>
          <w:p w14:paraId="53369C6B" w14:textId="77777777" w:rsidR="000956AF" w:rsidRPr="000956AF" w:rsidRDefault="000956AF" w:rsidP="000956AF">
            <w:pPr>
              <w:rPr>
                <w:b/>
                <w:bCs/>
                <w:lang w:val="en-GB"/>
              </w:rPr>
            </w:pPr>
            <w:r w:rsidRPr="000956AF">
              <w:rPr>
                <w:b/>
                <w:bCs/>
                <w:lang w:val="en-GB"/>
              </w:rPr>
              <w:t>2503.97</w:t>
            </w:r>
          </w:p>
        </w:tc>
        <w:tc>
          <w:tcPr>
            <w:tcW w:w="940" w:type="dxa"/>
            <w:tcBorders>
              <w:top w:val="nil"/>
              <w:left w:val="nil"/>
              <w:bottom w:val="nil"/>
              <w:right w:val="nil"/>
            </w:tcBorders>
            <w:shd w:val="clear" w:color="2F75B5" w:fill="2F75B5"/>
            <w:noWrap/>
            <w:vAlign w:val="bottom"/>
            <w:hideMark/>
          </w:tcPr>
          <w:p w14:paraId="711B90F5" w14:textId="77777777" w:rsidR="000956AF" w:rsidRPr="000956AF" w:rsidRDefault="000956AF" w:rsidP="000956AF">
            <w:pPr>
              <w:rPr>
                <w:lang w:val="en-GB"/>
              </w:rPr>
            </w:pPr>
            <w:r w:rsidRPr="000956AF">
              <w:rPr>
                <w:lang w:val="en-GB"/>
              </w:rPr>
              <w:t>1335.69</w:t>
            </w:r>
          </w:p>
        </w:tc>
        <w:tc>
          <w:tcPr>
            <w:tcW w:w="940" w:type="dxa"/>
            <w:tcBorders>
              <w:top w:val="nil"/>
              <w:left w:val="nil"/>
              <w:bottom w:val="nil"/>
              <w:right w:val="nil"/>
            </w:tcBorders>
            <w:shd w:val="clear" w:color="2F75B5" w:fill="2F75B5"/>
            <w:noWrap/>
            <w:vAlign w:val="bottom"/>
            <w:hideMark/>
          </w:tcPr>
          <w:p w14:paraId="4994E9E9" w14:textId="77777777" w:rsidR="000956AF" w:rsidRPr="000956AF" w:rsidRDefault="000956AF" w:rsidP="000956AF">
            <w:pPr>
              <w:rPr>
                <w:b/>
                <w:bCs/>
                <w:lang w:val="en-GB"/>
              </w:rPr>
            </w:pPr>
            <w:r w:rsidRPr="000956AF">
              <w:rPr>
                <w:b/>
                <w:bCs/>
                <w:lang w:val="en-GB"/>
              </w:rPr>
              <w:t>1025.69</w:t>
            </w:r>
          </w:p>
        </w:tc>
        <w:tc>
          <w:tcPr>
            <w:tcW w:w="940" w:type="dxa"/>
            <w:tcBorders>
              <w:top w:val="nil"/>
              <w:left w:val="nil"/>
              <w:bottom w:val="nil"/>
              <w:right w:val="nil"/>
            </w:tcBorders>
            <w:shd w:val="clear" w:color="2F75B5" w:fill="2F75B5"/>
            <w:noWrap/>
            <w:vAlign w:val="bottom"/>
            <w:hideMark/>
          </w:tcPr>
          <w:p w14:paraId="70DE607D" w14:textId="77777777" w:rsidR="000956AF" w:rsidRPr="000956AF" w:rsidRDefault="000956AF" w:rsidP="000956AF">
            <w:pPr>
              <w:rPr>
                <w:lang w:val="en-GB"/>
              </w:rPr>
            </w:pPr>
            <w:r w:rsidRPr="000956AF">
              <w:rPr>
                <w:lang w:val="en-GB"/>
              </w:rPr>
              <w:t>276.29</w:t>
            </w:r>
          </w:p>
        </w:tc>
      </w:tr>
      <w:tr w:rsidR="000956AF" w:rsidRPr="000956AF" w14:paraId="3F17F8B3" w14:textId="77777777" w:rsidTr="000956AF">
        <w:trPr>
          <w:trHeight w:val="366"/>
        </w:trPr>
        <w:tc>
          <w:tcPr>
            <w:tcW w:w="940" w:type="dxa"/>
            <w:tcBorders>
              <w:top w:val="nil"/>
              <w:left w:val="nil"/>
              <w:bottom w:val="nil"/>
              <w:right w:val="nil"/>
            </w:tcBorders>
            <w:shd w:val="clear" w:color="5B9BD5" w:fill="5B9BD5"/>
            <w:noWrap/>
            <w:vAlign w:val="bottom"/>
            <w:hideMark/>
          </w:tcPr>
          <w:p w14:paraId="16D84882" w14:textId="77777777" w:rsidR="000956AF" w:rsidRPr="000956AF" w:rsidRDefault="000956AF" w:rsidP="000956AF">
            <w:pPr>
              <w:rPr>
                <w:lang w:val="en-GB"/>
              </w:rPr>
            </w:pPr>
            <w:r w:rsidRPr="000956AF">
              <w:rPr>
                <w:lang w:val="en-GB"/>
              </w:rPr>
              <w:t>2.19</w:t>
            </w:r>
          </w:p>
        </w:tc>
        <w:tc>
          <w:tcPr>
            <w:tcW w:w="940" w:type="dxa"/>
            <w:tcBorders>
              <w:top w:val="nil"/>
              <w:left w:val="nil"/>
              <w:bottom w:val="nil"/>
              <w:right w:val="nil"/>
            </w:tcBorders>
            <w:shd w:val="clear" w:color="5B9BD5" w:fill="5B9BD5"/>
            <w:noWrap/>
            <w:vAlign w:val="bottom"/>
            <w:hideMark/>
          </w:tcPr>
          <w:p w14:paraId="0262526F" w14:textId="77777777" w:rsidR="000956AF" w:rsidRPr="000956AF" w:rsidRDefault="000956AF" w:rsidP="000956AF">
            <w:pPr>
              <w:rPr>
                <w:lang w:val="en-GB"/>
              </w:rPr>
            </w:pPr>
            <w:r w:rsidRPr="000956AF">
              <w:rPr>
                <w:lang w:val="en-GB"/>
              </w:rPr>
              <w:t>3.32</w:t>
            </w:r>
          </w:p>
        </w:tc>
        <w:tc>
          <w:tcPr>
            <w:tcW w:w="940" w:type="dxa"/>
            <w:tcBorders>
              <w:top w:val="nil"/>
              <w:left w:val="nil"/>
              <w:bottom w:val="nil"/>
              <w:right w:val="nil"/>
            </w:tcBorders>
            <w:shd w:val="clear" w:color="5B9BD5" w:fill="5B9BD5"/>
            <w:noWrap/>
            <w:vAlign w:val="bottom"/>
            <w:hideMark/>
          </w:tcPr>
          <w:p w14:paraId="11013070" w14:textId="77777777" w:rsidR="000956AF" w:rsidRPr="000956AF" w:rsidRDefault="000956AF" w:rsidP="000956AF">
            <w:pPr>
              <w:rPr>
                <w:lang w:val="en-GB"/>
              </w:rPr>
            </w:pPr>
            <w:r w:rsidRPr="000956AF">
              <w:rPr>
                <w:lang w:val="en-GB"/>
              </w:rPr>
              <w:t>-0.22</w:t>
            </w:r>
          </w:p>
        </w:tc>
        <w:tc>
          <w:tcPr>
            <w:tcW w:w="940" w:type="dxa"/>
            <w:tcBorders>
              <w:top w:val="nil"/>
              <w:left w:val="nil"/>
              <w:bottom w:val="nil"/>
              <w:right w:val="nil"/>
            </w:tcBorders>
            <w:shd w:val="clear" w:color="5B9BD5" w:fill="5B9BD5"/>
            <w:noWrap/>
            <w:vAlign w:val="bottom"/>
            <w:hideMark/>
          </w:tcPr>
          <w:p w14:paraId="75ABF06F" w14:textId="77777777" w:rsidR="000956AF" w:rsidRPr="000956AF" w:rsidRDefault="000956AF" w:rsidP="000956AF">
            <w:pPr>
              <w:rPr>
                <w:lang w:val="en-GB"/>
              </w:rPr>
            </w:pPr>
            <w:r w:rsidRPr="000956AF">
              <w:rPr>
                <w:lang w:val="en-GB"/>
              </w:rPr>
              <w:t>-142.76</w:t>
            </w:r>
          </w:p>
        </w:tc>
        <w:tc>
          <w:tcPr>
            <w:tcW w:w="940" w:type="dxa"/>
            <w:tcBorders>
              <w:top w:val="nil"/>
              <w:left w:val="nil"/>
              <w:bottom w:val="nil"/>
              <w:right w:val="nil"/>
            </w:tcBorders>
            <w:shd w:val="clear" w:color="5B9BD5" w:fill="5B9BD5"/>
            <w:noWrap/>
            <w:vAlign w:val="bottom"/>
            <w:hideMark/>
          </w:tcPr>
          <w:p w14:paraId="6033C88F" w14:textId="77777777" w:rsidR="000956AF" w:rsidRPr="000956AF" w:rsidRDefault="000956AF" w:rsidP="000956AF">
            <w:pPr>
              <w:rPr>
                <w:lang w:val="en-GB"/>
              </w:rPr>
            </w:pPr>
            <w:r w:rsidRPr="000956AF">
              <w:rPr>
                <w:lang w:val="en-GB"/>
              </w:rPr>
              <w:t>550.69</w:t>
            </w:r>
          </w:p>
        </w:tc>
        <w:tc>
          <w:tcPr>
            <w:tcW w:w="940" w:type="dxa"/>
            <w:tcBorders>
              <w:top w:val="nil"/>
              <w:left w:val="nil"/>
              <w:bottom w:val="nil"/>
              <w:right w:val="nil"/>
            </w:tcBorders>
            <w:shd w:val="clear" w:color="5B9BD5" w:fill="5B9BD5"/>
            <w:noWrap/>
            <w:vAlign w:val="bottom"/>
            <w:hideMark/>
          </w:tcPr>
          <w:p w14:paraId="3DA20811" w14:textId="77777777" w:rsidR="000956AF" w:rsidRPr="000956AF" w:rsidRDefault="000956AF" w:rsidP="000956AF">
            <w:pPr>
              <w:rPr>
                <w:lang w:val="en-GB"/>
              </w:rPr>
            </w:pPr>
            <w:r w:rsidRPr="000956AF">
              <w:rPr>
                <w:lang w:val="en-GB"/>
              </w:rPr>
              <w:t>-712.41</w:t>
            </w:r>
          </w:p>
        </w:tc>
        <w:tc>
          <w:tcPr>
            <w:tcW w:w="940" w:type="dxa"/>
            <w:tcBorders>
              <w:top w:val="nil"/>
              <w:left w:val="nil"/>
              <w:bottom w:val="nil"/>
              <w:right w:val="nil"/>
            </w:tcBorders>
            <w:shd w:val="clear" w:color="5B9BD5" w:fill="5B9BD5"/>
            <w:noWrap/>
            <w:vAlign w:val="bottom"/>
            <w:hideMark/>
          </w:tcPr>
          <w:p w14:paraId="0C1C4028" w14:textId="77777777" w:rsidR="000956AF" w:rsidRPr="000956AF" w:rsidRDefault="000956AF" w:rsidP="000956AF">
            <w:pPr>
              <w:rPr>
                <w:b/>
                <w:bCs/>
                <w:lang w:val="en-GB"/>
              </w:rPr>
            </w:pPr>
            <w:r w:rsidRPr="000956AF">
              <w:rPr>
                <w:b/>
                <w:bCs/>
                <w:lang w:val="en-GB"/>
              </w:rPr>
              <w:t>3054.66</w:t>
            </w:r>
          </w:p>
        </w:tc>
        <w:tc>
          <w:tcPr>
            <w:tcW w:w="940" w:type="dxa"/>
            <w:tcBorders>
              <w:top w:val="nil"/>
              <w:left w:val="nil"/>
              <w:bottom w:val="nil"/>
              <w:right w:val="nil"/>
            </w:tcBorders>
            <w:shd w:val="clear" w:color="5B9BD5" w:fill="5B9BD5"/>
            <w:noWrap/>
            <w:vAlign w:val="bottom"/>
            <w:hideMark/>
          </w:tcPr>
          <w:p w14:paraId="32D5F90D" w14:textId="77777777" w:rsidR="000956AF" w:rsidRPr="000956AF" w:rsidRDefault="000956AF" w:rsidP="000956AF">
            <w:pPr>
              <w:rPr>
                <w:lang w:val="en-GB"/>
              </w:rPr>
            </w:pPr>
            <w:r w:rsidRPr="000956AF">
              <w:rPr>
                <w:lang w:val="en-GB"/>
              </w:rPr>
              <w:t>1951.93</w:t>
            </w:r>
          </w:p>
        </w:tc>
        <w:tc>
          <w:tcPr>
            <w:tcW w:w="940" w:type="dxa"/>
            <w:tcBorders>
              <w:top w:val="nil"/>
              <w:left w:val="nil"/>
              <w:bottom w:val="nil"/>
              <w:right w:val="nil"/>
            </w:tcBorders>
            <w:shd w:val="clear" w:color="5B9BD5" w:fill="5B9BD5"/>
            <w:noWrap/>
            <w:vAlign w:val="bottom"/>
            <w:hideMark/>
          </w:tcPr>
          <w:p w14:paraId="55C03C3E" w14:textId="77777777" w:rsidR="000956AF" w:rsidRPr="000956AF" w:rsidRDefault="000956AF" w:rsidP="000956AF">
            <w:pPr>
              <w:rPr>
                <w:b/>
                <w:bCs/>
                <w:lang w:val="en-GB"/>
              </w:rPr>
            </w:pPr>
            <w:r w:rsidRPr="000956AF">
              <w:rPr>
                <w:b/>
                <w:bCs/>
                <w:lang w:val="en-GB"/>
              </w:rPr>
              <w:t>1245.06</w:t>
            </w:r>
          </w:p>
        </w:tc>
        <w:tc>
          <w:tcPr>
            <w:tcW w:w="940" w:type="dxa"/>
            <w:tcBorders>
              <w:top w:val="nil"/>
              <w:left w:val="nil"/>
              <w:bottom w:val="nil"/>
              <w:right w:val="nil"/>
            </w:tcBorders>
            <w:shd w:val="clear" w:color="5B9BD5" w:fill="5B9BD5"/>
            <w:noWrap/>
            <w:vAlign w:val="bottom"/>
            <w:hideMark/>
          </w:tcPr>
          <w:p w14:paraId="4AD3EC2B" w14:textId="77777777" w:rsidR="000956AF" w:rsidRPr="000956AF" w:rsidRDefault="000956AF" w:rsidP="000956AF">
            <w:pPr>
              <w:rPr>
                <w:lang w:val="en-GB"/>
              </w:rPr>
            </w:pPr>
            <w:r w:rsidRPr="000956AF">
              <w:rPr>
                <w:lang w:val="en-GB"/>
              </w:rPr>
              <w:t>416.49</w:t>
            </w:r>
          </w:p>
        </w:tc>
      </w:tr>
      <w:tr w:rsidR="000956AF" w:rsidRPr="000956AF" w14:paraId="6225391E" w14:textId="77777777" w:rsidTr="000956AF">
        <w:trPr>
          <w:trHeight w:val="366"/>
        </w:trPr>
        <w:tc>
          <w:tcPr>
            <w:tcW w:w="940" w:type="dxa"/>
            <w:tcBorders>
              <w:top w:val="nil"/>
              <w:left w:val="nil"/>
              <w:bottom w:val="nil"/>
              <w:right w:val="nil"/>
            </w:tcBorders>
            <w:shd w:val="clear" w:color="2F75B5" w:fill="2F75B5"/>
            <w:noWrap/>
            <w:vAlign w:val="bottom"/>
            <w:hideMark/>
          </w:tcPr>
          <w:p w14:paraId="15ACC505" w14:textId="77777777" w:rsidR="000956AF" w:rsidRPr="000956AF" w:rsidRDefault="000956AF" w:rsidP="000956AF">
            <w:pPr>
              <w:rPr>
                <w:lang w:val="en-GB"/>
              </w:rPr>
            </w:pPr>
            <w:r w:rsidRPr="000956AF">
              <w:rPr>
                <w:lang w:val="en-GB"/>
              </w:rPr>
              <w:t>2.19</w:t>
            </w:r>
          </w:p>
        </w:tc>
        <w:tc>
          <w:tcPr>
            <w:tcW w:w="940" w:type="dxa"/>
            <w:tcBorders>
              <w:top w:val="nil"/>
              <w:left w:val="nil"/>
              <w:bottom w:val="nil"/>
              <w:right w:val="nil"/>
            </w:tcBorders>
            <w:shd w:val="clear" w:color="2F75B5" w:fill="2F75B5"/>
            <w:noWrap/>
            <w:vAlign w:val="bottom"/>
            <w:hideMark/>
          </w:tcPr>
          <w:p w14:paraId="200F0A10" w14:textId="77777777" w:rsidR="000956AF" w:rsidRPr="000956AF" w:rsidRDefault="000956AF" w:rsidP="000956AF">
            <w:pPr>
              <w:rPr>
                <w:lang w:val="en-GB"/>
              </w:rPr>
            </w:pPr>
            <w:r w:rsidRPr="000956AF">
              <w:rPr>
                <w:lang w:val="en-GB"/>
              </w:rPr>
              <w:t>3.08</w:t>
            </w:r>
          </w:p>
        </w:tc>
        <w:tc>
          <w:tcPr>
            <w:tcW w:w="940" w:type="dxa"/>
            <w:tcBorders>
              <w:top w:val="nil"/>
              <w:left w:val="nil"/>
              <w:bottom w:val="nil"/>
              <w:right w:val="nil"/>
            </w:tcBorders>
            <w:shd w:val="clear" w:color="2F75B5" w:fill="2F75B5"/>
            <w:noWrap/>
            <w:vAlign w:val="bottom"/>
            <w:hideMark/>
          </w:tcPr>
          <w:p w14:paraId="7C01D8F5" w14:textId="77777777" w:rsidR="000956AF" w:rsidRPr="000956AF" w:rsidRDefault="000956AF" w:rsidP="000956AF">
            <w:pPr>
              <w:rPr>
                <w:lang w:val="en-GB"/>
              </w:rPr>
            </w:pPr>
            <w:r w:rsidRPr="000956AF">
              <w:rPr>
                <w:lang w:val="en-GB"/>
              </w:rPr>
              <w:t>-0.24</w:t>
            </w:r>
          </w:p>
        </w:tc>
        <w:tc>
          <w:tcPr>
            <w:tcW w:w="940" w:type="dxa"/>
            <w:tcBorders>
              <w:top w:val="nil"/>
              <w:left w:val="nil"/>
              <w:bottom w:val="nil"/>
              <w:right w:val="nil"/>
            </w:tcBorders>
            <w:shd w:val="clear" w:color="2F75B5" w:fill="2F75B5"/>
            <w:noWrap/>
            <w:vAlign w:val="bottom"/>
            <w:hideMark/>
          </w:tcPr>
          <w:p w14:paraId="6DED2457" w14:textId="77777777" w:rsidR="000956AF" w:rsidRPr="000956AF" w:rsidRDefault="000956AF" w:rsidP="000956AF">
            <w:pPr>
              <w:rPr>
                <w:lang w:val="en-GB"/>
              </w:rPr>
            </w:pPr>
            <w:r w:rsidRPr="000956AF">
              <w:rPr>
                <w:lang w:val="en-GB"/>
              </w:rPr>
              <w:t>-151.44</w:t>
            </w:r>
          </w:p>
        </w:tc>
        <w:tc>
          <w:tcPr>
            <w:tcW w:w="940" w:type="dxa"/>
            <w:tcBorders>
              <w:top w:val="nil"/>
              <w:left w:val="nil"/>
              <w:bottom w:val="nil"/>
              <w:right w:val="nil"/>
            </w:tcBorders>
            <w:shd w:val="clear" w:color="2F75B5" w:fill="2F75B5"/>
            <w:noWrap/>
            <w:vAlign w:val="bottom"/>
            <w:hideMark/>
          </w:tcPr>
          <w:p w14:paraId="3D9808D4" w14:textId="77777777" w:rsidR="000956AF" w:rsidRPr="000956AF" w:rsidRDefault="000956AF" w:rsidP="000956AF">
            <w:pPr>
              <w:rPr>
                <w:lang w:val="en-GB"/>
              </w:rPr>
            </w:pPr>
            <w:r w:rsidRPr="000956AF">
              <w:rPr>
                <w:lang w:val="en-GB"/>
              </w:rPr>
              <w:t>577.14</w:t>
            </w:r>
          </w:p>
        </w:tc>
        <w:tc>
          <w:tcPr>
            <w:tcW w:w="940" w:type="dxa"/>
            <w:tcBorders>
              <w:top w:val="nil"/>
              <w:left w:val="nil"/>
              <w:bottom w:val="nil"/>
              <w:right w:val="nil"/>
            </w:tcBorders>
            <w:shd w:val="clear" w:color="2F75B5" w:fill="2F75B5"/>
            <w:noWrap/>
            <w:vAlign w:val="bottom"/>
            <w:hideMark/>
          </w:tcPr>
          <w:p w14:paraId="0C978429" w14:textId="77777777" w:rsidR="000956AF" w:rsidRPr="000956AF" w:rsidRDefault="000956AF" w:rsidP="000956AF">
            <w:pPr>
              <w:rPr>
                <w:lang w:val="en-GB"/>
              </w:rPr>
            </w:pPr>
            <w:r w:rsidRPr="000956AF">
              <w:rPr>
                <w:lang w:val="en-GB"/>
              </w:rPr>
              <w:t>-863.85</w:t>
            </w:r>
          </w:p>
        </w:tc>
        <w:tc>
          <w:tcPr>
            <w:tcW w:w="940" w:type="dxa"/>
            <w:tcBorders>
              <w:top w:val="nil"/>
              <w:left w:val="nil"/>
              <w:bottom w:val="nil"/>
              <w:right w:val="nil"/>
            </w:tcBorders>
            <w:shd w:val="clear" w:color="2F75B5" w:fill="2F75B5"/>
            <w:noWrap/>
            <w:vAlign w:val="bottom"/>
            <w:hideMark/>
          </w:tcPr>
          <w:p w14:paraId="2BB5D5E3" w14:textId="77777777" w:rsidR="000956AF" w:rsidRPr="000956AF" w:rsidRDefault="000956AF" w:rsidP="000956AF">
            <w:pPr>
              <w:rPr>
                <w:b/>
                <w:bCs/>
                <w:lang w:val="en-GB"/>
              </w:rPr>
            </w:pPr>
            <w:r w:rsidRPr="000956AF">
              <w:rPr>
                <w:b/>
                <w:bCs/>
                <w:lang w:val="en-GB"/>
              </w:rPr>
              <w:t>3631.80</w:t>
            </w:r>
          </w:p>
        </w:tc>
        <w:tc>
          <w:tcPr>
            <w:tcW w:w="940" w:type="dxa"/>
            <w:tcBorders>
              <w:top w:val="nil"/>
              <w:left w:val="nil"/>
              <w:bottom w:val="nil"/>
              <w:right w:val="nil"/>
            </w:tcBorders>
            <w:shd w:val="clear" w:color="2F75B5" w:fill="2F75B5"/>
            <w:noWrap/>
            <w:vAlign w:val="bottom"/>
            <w:hideMark/>
          </w:tcPr>
          <w:p w14:paraId="79DB39C2" w14:textId="77777777" w:rsidR="000956AF" w:rsidRPr="000956AF" w:rsidRDefault="000956AF" w:rsidP="000956AF">
            <w:pPr>
              <w:rPr>
                <w:lang w:val="en-GB"/>
              </w:rPr>
            </w:pPr>
            <w:r w:rsidRPr="000956AF">
              <w:rPr>
                <w:lang w:val="en-GB"/>
              </w:rPr>
              <w:t>2703.69</w:t>
            </w:r>
          </w:p>
        </w:tc>
        <w:tc>
          <w:tcPr>
            <w:tcW w:w="940" w:type="dxa"/>
            <w:tcBorders>
              <w:top w:val="nil"/>
              <w:left w:val="nil"/>
              <w:bottom w:val="nil"/>
              <w:right w:val="nil"/>
            </w:tcBorders>
            <w:shd w:val="clear" w:color="2F75B5" w:fill="2F75B5"/>
            <w:noWrap/>
            <w:vAlign w:val="bottom"/>
            <w:hideMark/>
          </w:tcPr>
          <w:p w14:paraId="6A43AE93" w14:textId="77777777" w:rsidR="000956AF" w:rsidRPr="000956AF" w:rsidRDefault="000956AF" w:rsidP="000956AF">
            <w:pPr>
              <w:rPr>
                <w:b/>
                <w:bCs/>
                <w:lang w:val="en-GB"/>
              </w:rPr>
            </w:pPr>
            <w:r w:rsidRPr="000956AF">
              <w:rPr>
                <w:b/>
                <w:bCs/>
                <w:lang w:val="en-GB"/>
              </w:rPr>
              <w:t>1479.37</w:t>
            </w:r>
          </w:p>
        </w:tc>
        <w:tc>
          <w:tcPr>
            <w:tcW w:w="940" w:type="dxa"/>
            <w:tcBorders>
              <w:top w:val="nil"/>
              <w:left w:val="nil"/>
              <w:bottom w:val="nil"/>
              <w:right w:val="nil"/>
            </w:tcBorders>
            <w:shd w:val="clear" w:color="2F75B5" w:fill="2F75B5"/>
            <w:noWrap/>
            <w:vAlign w:val="bottom"/>
            <w:hideMark/>
          </w:tcPr>
          <w:p w14:paraId="418D3B35" w14:textId="77777777" w:rsidR="000956AF" w:rsidRPr="000956AF" w:rsidRDefault="000956AF" w:rsidP="000956AF">
            <w:pPr>
              <w:rPr>
                <w:lang w:val="en-GB"/>
              </w:rPr>
            </w:pPr>
            <w:r w:rsidRPr="000956AF">
              <w:rPr>
                <w:lang w:val="en-GB"/>
              </w:rPr>
              <w:t>591.81</w:t>
            </w:r>
          </w:p>
        </w:tc>
      </w:tr>
      <w:tr w:rsidR="000956AF" w:rsidRPr="000956AF" w14:paraId="2B0139F9" w14:textId="77777777" w:rsidTr="000956AF">
        <w:trPr>
          <w:trHeight w:val="366"/>
        </w:trPr>
        <w:tc>
          <w:tcPr>
            <w:tcW w:w="940" w:type="dxa"/>
            <w:tcBorders>
              <w:top w:val="nil"/>
              <w:left w:val="nil"/>
              <w:bottom w:val="nil"/>
              <w:right w:val="nil"/>
            </w:tcBorders>
            <w:shd w:val="clear" w:color="5B9BD5" w:fill="5B9BD5"/>
            <w:noWrap/>
            <w:vAlign w:val="bottom"/>
            <w:hideMark/>
          </w:tcPr>
          <w:p w14:paraId="490D1E12" w14:textId="77777777" w:rsidR="000956AF" w:rsidRPr="000956AF" w:rsidRDefault="000956AF" w:rsidP="000956AF">
            <w:pPr>
              <w:rPr>
                <w:lang w:val="en-GB"/>
              </w:rPr>
            </w:pPr>
            <w:r w:rsidRPr="000956AF">
              <w:rPr>
                <w:lang w:val="en-GB"/>
              </w:rPr>
              <w:t>2.19</w:t>
            </w:r>
          </w:p>
        </w:tc>
        <w:tc>
          <w:tcPr>
            <w:tcW w:w="940" w:type="dxa"/>
            <w:tcBorders>
              <w:top w:val="nil"/>
              <w:left w:val="nil"/>
              <w:bottom w:val="nil"/>
              <w:right w:val="nil"/>
            </w:tcBorders>
            <w:shd w:val="clear" w:color="5B9BD5" w:fill="5B9BD5"/>
            <w:noWrap/>
            <w:vAlign w:val="bottom"/>
            <w:hideMark/>
          </w:tcPr>
          <w:p w14:paraId="17478124" w14:textId="77777777" w:rsidR="000956AF" w:rsidRPr="000956AF" w:rsidRDefault="000956AF" w:rsidP="000956AF">
            <w:pPr>
              <w:rPr>
                <w:lang w:val="en-GB"/>
              </w:rPr>
            </w:pPr>
            <w:r w:rsidRPr="000956AF">
              <w:rPr>
                <w:lang w:val="en-GB"/>
              </w:rPr>
              <w:t>2.83</w:t>
            </w:r>
          </w:p>
        </w:tc>
        <w:tc>
          <w:tcPr>
            <w:tcW w:w="940" w:type="dxa"/>
            <w:tcBorders>
              <w:top w:val="nil"/>
              <w:left w:val="nil"/>
              <w:bottom w:val="nil"/>
              <w:right w:val="nil"/>
            </w:tcBorders>
            <w:shd w:val="clear" w:color="5B9BD5" w:fill="5B9BD5"/>
            <w:noWrap/>
            <w:vAlign w:val="bottom"/>
            <w:hideMark/>
          </w:tcPr>
          <w:p w14:paraId="2D320B6F" w14:textId="77777777" w:rsidR="000956AF" w:rsidRPr="000956AF" w:rsidRDefault="000956AF" w:rsidP="000956AF">
            <w:pPr>
              <w:rPr>
                <w:lang w:val="en-GB"/>
              </w:rPr>
            </w:pPr>
            <w:r w:rsidRPr="000956AF">
              <w:rPr>
                <w:lang w:val="en-GB"/>
              </w:rPr>
              <w:t>-0.26</w:t>
            </w:r>
          </w:p>
        </w:tc>
        <w:tc>
          <w:tcPr>
            <w:tcW w:w="940" w:type="dxa"/>
            <w:tcBorders>
              <w:top w:val="nil"/>
              <w:left w:val="nil"/>
              <w:bottom w:val="nil"/>
              <w:right w:val="nil"/>
            </w:tcBorders>
            <w:shd w:val="clear" w:color="5B9BD5" w:fill="5B9BD5"/>
            <w:noWrap/>
            <w:vAlign w:val="bottom"/>
            <w:hideMark/>
          </w:tcPr>
          <w:p w14:paraId="73ED747E" w14:textId="77777777" w:rsidR="000956AF" w:rsidRPr="000956AF" w:rsidRDefault="000956AF" w:rsidP="000956AF">
            <w:pPr>
              <w:rPr>
                <w:lang w:val="en-GB"/>
              </w:rPr>
            </w:pPr>
            <w:r w:rsidRPr="000956AF">
              <w:rPr>
                <w:lang w:val="en-GB"/>
              </w:rPr>
              <w:t>-158.94</w:t>
            </w:r>
          </w:p>
        </w:tc>
        <w:tc>
          <w:tcPr>
            <w:tcW w:w="940" w:type="dxa"/>
            <w:tcBorders>
              <w:top w:val="nil"/>
              <w:left w:val="nil"/>
              <w:bottom w:val="nil"/>
              <w:right w:val="nil"/>
            </w:tcBorders>
            <w:shd w:val="clear" w:color="5B9BD5" w:fill="5B9BD5"/>
            <w:noWrap/>
            <w:vAlign w:val="bottom"/>
            <w:hideMark/>
          </w:tcPr>
          <w:p w14:paraId="779AF770" w14:textId="77777777" w:rsidR="000956AF" w:rsidRPr="000956AF" w:rsidRDefault="000956AF" w:rsidP="000956AF">
            <w:pPr>
              <w:rPr>
                <w:lang w:val="en-GB"/>
              </w:rPr>
            </w:pPr>
            <w:r w:rsidRPr="000956AF">
              <w:rPr>
                <w:lang w:val="en-GB"/>
              </w:rPr>
              <w:t>601.29</w:t>
            </w:r>
          </w:p>
        </w:tc>
        <w:tc>
          <w:tcPr>
            <w:tcW w:w="940" w:type="dxa"/>
            <w:tcBorders>
              <w:top w:val="nil"/>
              <w:left w:val="nil"/>
              <w:bottom w:val="nil"/>
              <w:right w:val="nil"/>
            </w:tcBorders>
            <w:shd w:val="clear" w:color="5B9BD5" w:fill="5B9BD5"/>
            <w:noWrap/>
            <w:vAlign w:val="bottom"/>
            <w:hideMark/>
          </w:tcPr>
          <w:p w14:paraId="0F1372A9" w14:textId="77777777" w:rsidR="000956AF" w:rsidRPr="000956AF" w:rsidRDefault="000956AF" w:rsidP="000956AF">
            <w:pPr>
              <w:rPr>
                <w:lang w:val="en-GB"/>
              </w:rPr>
            </w:pPr>
            <w:r w:rsidRPr="000956AF">
              <w:rPr>
                <w:lang w:val="en-GB"/>
              </w:rPr>
              <w:t>-1022.78</w:t>
            </w:r>
          </w:p>
        </w:tc>
        <w:tc>
          <w:tcPr>
            <w:tcW w:w="940" w:type="dxa"/>
            <w:tcBorders>
              <w:top w:val="nil"/>
              <w:left w:val="nil"/>
              <w:bottom w:val="nil"/>
              <w:right w:val="nil"/>
            </w:tcBorders>
            <w:shd w:val="clear" w:color="5B9BD5" w:fill="5B9BD5"/>
            <w:noWrap/>
            <w:vAlign w:val="bottom"/>
            <w:hideMark/>
          </w:tcPr>
          <w:p w14:paraId="78227151" w14:textId="77777777" w:rsidR="000956AF" w:rsidRPr="000956AF" w:rsidRDefault="000956AF" w:rsidP="000956AF">
            <w:pPr>
              <w:rPr>
                <w:b/>
                <w:bCs/>
                <w:lang w:val="en-GB"/>
              </w:rPr>
            </w:pPr>
            <w:r w:rsidRPr="000956AF">
              <w:rPr>
                <w:b/>
                <w:bCs/>
                <w:lang w:val="en-GB"/>
              </w:rPr>
              <w:t>4233.09</w:t>
            </w:r>
          </w:p>
        </w:tc>
        <w:tc>
          <w:tcPr>
            <w:tcW w:w="940" w:type="dxa"/>
            <w:tcBorders>
              <w:top w:val="nil"/>
              <w:left w:val="nil"/>
              <w:bottom w:val="nil"/>
              <w:right w:val="nil"/>
            </w:tcBorders>
            <w:shd w:val="clear" w:color="5B9BD5" w:fill="5B9BD5"/>
            <w:noWrap/>
            <w:vAlign w:val="bottom"/>
            <w:hideMark/>
          </w:tcPr>
          <w:p w14:paraId="5C622BE8" w14:textId="77777777" w:rsidR="000956AF" w:rsidRPr="000956AF" w:rsidRDefault="000956AF" w:rsidP="000956AF">
            <w:pPr>
              <w:rPr>
                <w:lang w:val="en-GB"/>
              </w:rPr>
            </w:pPr>
            <w:r w:rsidRPr="000956AF">
              <w:rPr>
                <w:lang w:val="en-GB"/>
              </w:rPr>
              <w:t>3597.49</w:t>
            </w:r>
          </w:p>
        </w:tc>
        <w:tc>
          <w:tcPr>
            <w:tcW w:w="940" w:type="dxa"/>
            <w:tcBorders>
              <w:top w:val="nil"/>
              <w:left w:val="nil"/>
              <w:bottom w:val="nil"/>
              <w:right w:val="nil"/>
            </w:tcBorders>
            <w:shd w:val="clear" w:color="5B9BD5" w:fill="5B9BD5"/>
            <w:noWrap/>
            <w:vAlign w:val="bottom"/>
            <w:hideMark/>
          </w:tcPr>
          <w:p w14:paraId="3D3B4A4F" w14:textId="77777777" w:rsidR="000956AF" w:rsidRPr="000956AF" w:rsidRDefault="000956AF" w:rsidP="000956AF">
            <w:pPr>
              <w:rPr>
                <w:b/>
                <w:bCs/>
                <w:lang w:val="en-GB"/>
              </w:rPr>
            </w:pPr>
            <w:r w:rsidRPr="000956AF">
              <w:rPr>
                <w:b/>
                <w:bCs/>
                <w:lang w:val="en-GB"/>
              </w:rPr>
              <w:t>1729.12</w:t>
            </w:r>
          </w:p>
        </w:tc>
        <w:tc>
          <w:tcPr>
            <w:tcW w:w="940" w:type="dxa"/>
            <w:tcBorders>
              <w:top w:val="nil"/>
              <w:left w:val="nil"/>
              <w:bottom w:val="nil"/>
              <w:right w:val="nil"/>
            </w:tcBorders>
            <w:shd w:val="clear" w:color="5B9BD5" w:fill="5B9BD5"/>
            <w:noWrap/>
            <w:vAlign w:val="bottom"/>
            <w:hideMark/>
          </w:tcPr>
          <w:p w14:paraId="269E892D" w14:textId="77777777" w:rsidR="000956AF" w:rsidRPr="000956AF" w:rsidRDefault="000956AF" w:rsidP="000956AF">
            <w:pPr>
              <w:rPr>
                <w:lang w:val="en-GB"/>
              </w:rPr>
            </w:pPr>
            <w:r w:rsidRPr="000956AF">
              <w:rPr>
                <w:lang w:val="en-GB"/>
              </w:rPr>
              <w:t>804.41</w:t>
            </w:r>
          </w:p>
        </w:tc>
      </w:tr>
      <w:tr w:rsidR="000956AF" w:rsidRPr="000956AF" w14:paraId="275C102D" w14:textId="77777777" w:rsidTr="000956AF">
        <w:trPr>
          <w:trHeight w:val="366"/>
        </w:trPr>
        <w:tc>
          <w:tcPr>
            <w:tcW w:w="940" w:type="dxa"/>
            <w:tcBorders>
              <w:top w:val="nil"/>
              <w:left w:val="nil"/>
              <w:bottom w:val="nil"/>
              <w:right w:val="nil"/>
            </w:tcBorders>
            <w:shd w:val="clear" w:color="2F75B5" w:fill="2F75B5"/>
            <w:noWrap/>
            <w:vAlign w:val="bottom"/>
            <w:hideMark/>
          </w:tcPr>
          <w:p w14:paraId="6919C8E4" w14:textId="77777777" w:rsidR="000956AF" w:rsidRPr="000956AF" w:rsidRDefault="000956AF" w:rsidP="000956AF">
            <w:pPr>
              <w:rPr>
                <w:lang w:val="en-GB"/>
              </w:rPr>
            </w:pPr>
            <w:r w:rsidRPr="000956AF">
              <w:rPr>
                <w:lang w:val="en-GB"/>
              </w:rPr>
              <w:t>2.19</w:t>
            </w:r>
          </w:p>
        </w:tc>
        <w:tc>
          <w:tcPr>
            <w:tcW w:w="940" w:type="dxa"/>
            <w:tcBorders>
              <w:top w:val="nil"/>
              <w:left w:val="nil"/>
              <w:bottom w:val="nil"/>
              <w:right w:val="nil"/>
            </w:tcBorders>
            <w:shd w:val="clear" w:color="2F75B5" w:fill="2F75B5"/>
            <w:noWrap/>
            <w:vAlign w:val="bottom"/>
            <w:hideMark/>
          </w:tcPr>
          <w:p w14:paraId="1D3CBEF4" w14:textId="77777777" w:rsidR="000956AF" w:rsidRPr="000956AF" w:rsidRDefault="000956AF" w:rsidP="000956AF">
            <w:pPr>
              <w:rPr>
                <w:lang w:val="en-GB"/>
              </w:rPr>
            </w:pPr>
            <w:r w:rsidRPr="000956AF">
              <w:rPr>
                <w:lang w:val="en-GB"/>
              </w:rPr>
              <w:t>2.58</w:t>
            </w:r>
          </w:p>
        </w:tc>
        <w:tc>
          <w:tcPr>
            <w:tcW w:w="940" w:type="dxa"/>
            <w:tcBorders>
              <w:top w:val="nil"/>
              <w:left w:val="nil"/>
              <w:bottom w:val="nil"/>
              <w:right w:val="nil"/>
            </w:tcBorders>
            <w:shd w:val="clear" w:color="2F75B5" w:fill="2F75B5"/>
            <w:noWrap/>
            <w:vAlign w:val="bottom"/>
            <w:hideMark/>
          </w:tcPr>
          <w:p w14:paraId="3E764E3D" w14:textId="77777777" w:rsidR="000956AF" w:rsidRPr="000956AF" w:rsidRDefault="000956AF" w:rsidP="000956AF">
            <w:pPr>
              <w:rPr>
                <w:lang w:val="en-GB"/>
              </w:rPr>
            </w:pPr>
            <w:r w:rsidRPr="000956AF">
              <w:rPr>
                <w:lang w:val="en-GB"/>
              </w:rPr>
              <w:t>-0.28</w:t>
            </w:r>
          </w:p>
        </w:tc>
        <w:tc>
          <w:tcPr>
            <w:tcW w:w="940" w:type="dxa"/>
            <w:tcBorders>
              <w:top w:val="nil"/>
              <w:left w:val="nil"/>
              <w:bottom w:val="nil"/>
              <w:right w:val="nil"/>
            </w:tcBorders>
            <w:shd w:val="clear" w:color="2F75B5" w:fill="2F75B5"/>
            <w:noWrap/>
            <w:vAlign w:val="bottom"/>
            <w:hideMark/>
          </w:tcPr>
          <w:p w14:paraId="5BA44B75" w14:textId="77777777" w:rsidR="000956AF" w:rsidRPr="000956AF" w:rsidRDefault="000956AF" w:rsidP="000956AF">
            <w:pPr>
              <w:rPr>
                <w:lang w:val="en-GB"/>
              </w:rPr>
            </w:pPr>
            <w:r w:rsidRPr="000956AF">
              <w:rPr>
                <w:lang w:val="en-GB"/>
              </w:rPr>
              <w:t>-165.40</w:t>
            </w:r>
          </w:p>
        </w:tc>
        <w:tc>
          <w:tcPr>
            <w:tcW w:w="940" w:type="dxa"/>
            <w:tcBorders>
              <w:top w:val="nil"/>
              <w:left w:val="nil"/>
              <w:bottom w:val="nil"/>
              <w:right w:val="nil"/>
            </w:tcBorders>
            <w:shd w:val="clear" w:color="2F75B5" w:fill="2F75B5"/>
            <w:noWrap/>
            <w:vAlign w:val="bottom"/>
            <w:hideMark/>
          </w:tcPr>
          <w:p w14:paraId="48EFA46A" w14:textId="77777777" w:rsidR="000956AF" w:rsidRPr="000956AF" w:rsidRDefault="000956AF" w:rsidP="000956AF">
            <w:pPr>
              <w:rPr>
                <w:lang w:val="en-GB"/>
              </w:rPr>
            </w:pPr>
            <w:r w:rsidRPr="000956AF">
              <w:rPr>
                <w:lang w:val="en-GB"/>
              </w:rPr>
              <w:t>623.44</w:t>
            </w:r>
          </w:p>
        </w:tc>
        <w:tc>
          <w:tcPr>
            <w:tcW w:w="940" w:type="dxa"/>
            <w:tcBorders>
              <w:top w:val="nil"/>
              <w:left w:val="nil"/>
              <w:bottom w:val="nil"/>
              <w:right w:val="nil"/>
            </w:tcBorders>
            <w:shd w:val="clear" w:color="2F75B5" w:fill="2F75B5"/>
            <w:noWrap/>
            <w:vAlign w:val="bottom"/>
            <w:hideMark/>
          </w:tcPr>
          <w:p w14:paraId="2C835957" w14:textId="77777777" w:rsidR="000956AF" w:rsidRPr="000956AF" w:rsidRDefault="000956AF" w:rsidP="000956AF">
            <w:pPr>
              <w:rPr>
                <w:lang w:val="en-GB"/>
              </w:rPr>
            </w:pPr>
            <w:r w:rsidRPr="000956AF">
              <w:rPr>
                <w:lang w:val="en-GB"/>
              </w:rPr>
              <w:t>-1188.19</w:t>
            </w:r>
          </w:p>
        </w:tc>
        <w:tc>
          <w:tcPr>
            <w:tcW w:w="940" w:type="dxa"/>
            <w:tcBorders>
              <w:top w:val="nil"/>
              <w:left w:val="nil"/>
              <w:bottom w:val="nil"/>
              <w:right w:val="nil"/>
            </w:tcBorders>
            <w:shd w:val="clear" w:color="2F75B5" w:fill="2F75B5"/>
            <w:noWrap/>
            <w:vAlign w:val="bottom"/>
            <w:hideMark/>
          </w:tcPr>
          <w:p w14:paraId="4607287C" w14:textId="77777777" w:rsidR="000956AF" w:rsidRPr="000956AF" w:rsidRDefault="000956AF" w:rsidP="000956AF">
            <w:pPr>
              <w:rPr>
                <w:b/>
                <w:bCs/>
                <w:lang w:val="en-GB"/>
              </w:rPr>
            </w:pPr>
            <w:r w:rsidRPr="000956AF">
              <w:rPr>
                <w:b/>
                <w:bCs/>
                <w:lang w:val="en-GB"/>
              </w:rPr>
              <w:t>4856.53</w:t>
            </w:r>
          </w:p>
        </w:tc>
        <w:tc>
          <w:tcPr>
            <w:tcW w:w="940" w:type="dxa"/>
            <w:tcBorders>
              <w:top w:val="nil"/>
              <w:left w:val="nil"/>
              <w:bottom w:val="nil"/>
              <w:right w:val="nil"/>
            </w:tcBorders>
            <w:shd w:val="clear" w:color="2F75B5" w:fill="2F75B5"/>
            <w:noWrap/>
            <w:vAlign w:val="bottom"/>
            <w:hideMark/>
          </w:tcPr>
          <w:p w14:paraId="1BA8FAA3" w14:textId="77777777" w:rsidR="000956AF" w:rsidRPr="000956AF" w:rsidRDefault="000956AF" w:rsidP="000956AF">
            <w:pPr>
              <w:rPr>
                <w:lang w:val="en-GB"/>
              </w:rPr>
            </w:pPr>
            <w:r w:rsidRPr="000956AF">
              <w:rPr>
                <w:lang w:val="en-GB"/>
              </w:rPr>
              <w:t>4639.27</w:t>
            </w:r>
          </w:p>
        </w:tc>
        <w:tc>
          <w:tcPr>
            <w:tcW w:w="940" w:type="dxa"/>
            <w:tcBorders>
              <w:top w:val="nil"/>
              <w:left w:val="nil"/>
              <w:bottom w:val="nil"/>
              <w:right w:val="nil"/>
            </w:tcBorders>
            <w:shd w:val="clear" w:color="2F75B5" w:fill="2F75B5"/>
            <w:noWrap/>
            <w:vAlign w:val="bottom"/>
            <w:hideMark/>
          </w:tcPr>
          <w:p w14:paraId="3CA3EDAC" w14:textId="77777777" w:rsidR="000956AF" w:rsidRPr="000956AF" w:rsidRDefault="000956AF" w:rsidP="000956AF">
            <w:pPr>
              <w:rPr>
                <w:b/>
                <w:bCs/>
                <w:lang w:val="en-GB"/>
              </w:rPr>
            </w:pPr>
            <w:r w:rsidRPr="000956AF">
              <w:rPr>
                <w:b/>
                <w:bCs/>
                <w:lang w:val="en-GB"/>
              </w:rPr>
              <w:t>1994.85</w:t>
            </w:r>
          </w:p>
        </w:tc>
        <w:tc>
          <w:tcPr>
            <w:tcW w:w="940" w:type="dxa"/>
            <w:tcBorders>
              <w:top w:val="nil"/>
              <w:left w:val="nil"/>
              <w:bottom w:val="nil"/>
              <w:right w:val="nil"/>
            </w:tcBorders>
            <w:shd w:val="clear" w:color="2F75B5" w:fill="2F75B5"/>
            <w:noWrap/>
            <w:vAlign w:val="bottom"/>
            <w:hideMark/>
          </w:tcPr>
          <w:p w14:paraId="77E1AAA2" w14:textId="77777777" w:rsidR="000956AF" w:rsidRPr="000956AF" w:rsidRDefault="000956AF" w:rsidP="000956AF">
            <w:pPr>
              <w:rPr>
                <w:lang w:val="en-GB"/>
              </w:rPr>
            </w:pPr>
            <w:r w:rsidRPr="000956AF">
              <w:rPr>
                <w:lang w:val="en-GB"/>
              </w:rPr>
              <w:t>1056.12</w:t>
            </w:r>
          </w:p>
        </w:tc>
      </w:tr>
      <w:tr w:rsidR="000956AF" w:rsidRPr="000956AF" w14:paraId="683EEB86" w14:textId="77777777" w:rsidTr="000956AF">
        <w:trPr>
          <w:trHeight w:val="366"/>
        </w:trPr>
        <w:tc>
          <w:tcPr>
            <w:tcW w:w="940" w:type="dxa"/>
            <w:tcBorders>
              <w:top w:val="nil"/>
              <w:left w:val="nil"/>
              <w:bottom w:val="nil"/>
              <w:right w:val="nil"/>
            </w:tcBorders>
            <w:shd w:val="clear" w:color="5B9BD5" w:fill="5B9BD5"/>
            <w:noWrap/>
            <w:vAlign w:val="bottom"/>
            <w:hideMark/>
          </w:tcPr>
          <w:p w14:paraId="11E543A0" w14:textId="77777777" w:rsidR="000956AF" w:rsidRPr="000956AF" w:rsidRDefault="000956AF" w:rsidP="000956AF">
            <w:pPr>
              <w:rPr>
                <w:lang w:val="en-GB"/>
              </w:rPr>
            </w:pPr>
            <w:r w:rsidRPr="000956AF">
              <w:rPr>
                <w:lang w:val="en-GB"/>
              </w:rPr>
              <w:t>2.19</w:t>
            </w:r>
          </w:p>
        </w:tc>
        <w:tc>
          <w:tcPr>
            <w:tcW w:w="940" w:type="dxa"/>
            <w:tcBorders>
              <w:top w:val="nil"/>
              <w:left w:val="nil"/>
              <w:bottom w:val="nil"/>
              <w:right w:val="nil"/>
            </w:tcBorders>
            <w:shd w:val="clear" w:color="5B9BD5" w:fill="5B9BD5"/>
            <w:noWrap/>
            <w:vAlign w:val="bottom"/>
            <w:hideMark/>
          </w:tcPr>
          <w:p w14:paraId="23600A39" w14:textId="77777777" w:rsidR="000956AF" w:rsidRPr="000956AF" w:rsidRDefault="000956AF" w:rsidP="000956AF">
            <w:pPr>
              <w:rPr>
                <w:lang w:val="en-GB"/>
              </w:rPr>
            </w:pPr>
            <w:r w:rsidRPr="000956AF">
              <w:rPr>
                <w:lang w:val="en-GB"/>
              </w:rPr>
              <w:t>2.34</w:t>
            </w:r>
          </w:p>
        </w:tc>
        <w:tc>
          <w:tcPr>
            <w:tcW w:w="940" w:type="dxa"/>
            <w:tcBorders>
              <w:top w:val="nil"/>
              <w:left w:val="nil"/>
              <w:bottom w:val="nil"/>
              <w:right w:val="nil"/>
            </w:tcBorders>
            <w:shd w:val="clear" w:color="5B9BD5" w:fill="5B9BD5"/>
            <w:noWrap/>
            <w:vAlign w:val="bottom"/>
            <w:hideMark/>
          </w:tcPr>
          <w:p w14:paraId="3674EFEB" w14:textId="77777777" w:rsidR="000956AF" w:rsidRPr="000956AF" w:rsidRDefault="000956AF" w:rsidP="000956AF">
            <w:pPr>
              <w:rPr>
                <w:lang w:val="en-GB"/>
              </w:rPr>
            </w:pPr>
            <w:r w:rsidRPr="000956AF">
              <w:rPr>
                <w:lang w:val="en-GB"/>
              </w:rPr>
              <w:t>-0.30</w:t>
            </w:r>
          </w:p>
        </w:tc>
        <w:tc>
          <w:tcPr>
            <w:tcW w:w="940" w:type="dxa"/>
            <w:tcBorders>
              <w:top w:val="nil"/>
              <w:left w:val="nil"/>
              <w:bottom w:val="nil"/>
              <w:right w:val="nil"/>
            </w:tcBorders>
            <w:shd w:val="clear" w:color="5B9BD5" w:fill="5B9BD5"/>
            <w:noWrap/>
            <w:vAlign w:val="bottom"/>
            <w:hideMark/>
          </w:tcPr>
          <w:p w14:paraId="3F24E197" w14:textId="77777777" w:rsidR="000956AF" w:rsidRPr="000956AF" w:rsidRDefault="000956AF" w:rsidP="000956AF">
            <w:pPr>
              <w:rPr>
                <w:lang w:val="en-GB"/>
              </w:rPr>
            </w:pPr>
            <w:r w:rsidRPr="000956AF">
              <w:rPr>
                <w:lang w:val="en-GB"/>
              </w:rPr>
              <w:t>-170.94</w:t>
            </w:r>
          </w:p>
        </w:tc>
        <w:tc>
          <w:tcPr>
            <w:tcW w:w="940" w:type="dxa"/>
            <w:tcBorders>
              <w:top w:val="nil"/>
              <w:left w:val="nil"/>
              <w:bottom w:val="nil"/>
              <w:right w:val="nil"/>
            </w:tcBorders>
            <w:shd w:val="clear" w:color="5B9BD5" w:fill="5B9BD5"/>
            <w:noWrap/>
            <w:vAlign w:val="bottom"/>
            <w:hideMark/>
          </w:tcPr>
          <w:p w14:paraId="04EF21D2" w14:textId="77777777" w:rsidR="000956AF" w:rsidRPr="000956AF" w:rsidRDefault="000956AF" w:rsidP="000956AF">
            <w:pPr>
              <w:rPr>
                <w:lang w:val="en-GB"/>
              </w:rPr>
            </w:pPr>
            <w:r w:rsidRPr="000956AF">
              <w:rPr>
                <w:lang w:val="en-GB"/>
              </w:rPr>
              <w:t>643.82</w:t>
            </w:r>
          </w:p>
        </w:tc>
        <w:tc>
          <w:tcPr>
            <w:tcW w:w="940" w:type="dxa"/>
            <w:tcBorders>
              <w:top w:val="nil"/>
              <w:left w:val="nil"/>
              <w:bottom w:val="nil"/>
              <w:right w:val="nil"/>
            </w:tcBorders>
            <w:shd w:val="clear" w:color="5B9BD5" w:fill="5B9BD5"/>
            <w:noWrap/>
            <w:vAlign w:val="bottom"/>
            <w:hideMark/>
          </w:tcPr>
          <w:p w14:paraId="64F11F19" w14:textId="77777777" w:rsidR="000956AF" w:rsidRPr="000956AF" w:rsidRDefault="000956AF" w:rsidP="000956AF">
            <w:pPr>
              <w:rPr>
                <w:lang w:val="en-GB"/>
              </w:rPr>
            </w:pPr>
            <w:r w:rsidRPr="000956AF">
              <w:rPr>
                <w:lang w:val="en-GB"/>
              </w:rPr>
              <w:t>-1359.13</w:t>
            </w:r>
          </w:p>
        </w:tc>
        <w:tc>
          <w:tcPr>
            <w:tcW w:w="940" w:type="dxa"/>
            <w:tcBorders>
              <w:top w:val="nil"/>
              <w:left w:val="nil"/>
              <w:bottom w:val="nil"/>
              <w:right w:val="nil"/>
            </w:tcBorders>
            <w:shd w:val="clear" w:color="5B9BD5" w:fill="5B9BD5"/>
            <w:noWrap/>
            <w:vAlign w:val="bottom"/>
            <w:hideMark/>
          </w:tcPr>
          <w:p w14:paraId="1142E990" w14:textId="77777777" w:rsidR="000956AF" w:rsidRPr="000956AF" w:rsidRDefault="000956AF" w:rsidP="000956AF">
            <w:pPr>
              <w:rPr>
                <w:b/>
                <w:bCs/>
                <w:lang w:val="en-GB"/>
              </w:rPr>
            </w:pPr>
            <w:r w:rsidRPr="000956AF">
              <w:rPr>
                <w:b/>
                <w:bCs/>
                <w:lang w:val="en-GB"/>
              </w:rPr>
              <w:t>5500.35</w:t>
            </w:r>
          </w:p>
        </w:tc>
        <w:tc>
          <w:tcPr>
            <w:tcW w:w="940" w:type="dxa"/>
            <w:tcBorders>
              <w:top w:val="nil"/>
              <w:left w:val="nil"/>
              <w:bottom w:val="nil"/>
              <w:right w:val="nil"/>
            </w:tcBorders>
            <w:shd w:val="clear" w:color="5B9BD5" w:fill="5B9BD5"/>
            <w:noWrap/>
            <w:vAlign w:val="bottom"/>
            <w:hideMark/>
          </w:tcPr>
          <w:p w14:paraId="4F06E6DE" w14:textId="77777777" w:rsidR="000956AF" w:rsidRPr="000956AF" w:rsidRDefault="000956AF" w:rsidP="000956AF">
            <w:pPr>
              <w:rPr>
                <w:lang w:val="en-GB"/>
              </w:rPr>
            </w:pPr>
            <w:r w:rsidRPr="000956AF">
              <w:rPr>
                <w:lang w:val="en-GB"/>
              </w:rPr>
              <w:t>5834.48</w:t>
            </w:r>
          </w:p>
        </w:tc>
        <w:tc>
          <w:tcPr>
            <w:tcW w:w="940" w:type="dxa"/>
            <w:tcBorders>
              <w:top w:val="nil"/>
              <w:left w:val="nil"/>
              <w:bottom w:val="nil"/>
              <w:right w:val="nil"/>
            </w:tcBorders>
            <w:shd w:val="clear" w:color="5B9BD5" w:fill="5B9BD5"/>
            <w:noWrap/>
            <w:vAlign w:val="bottom"/>
            <w:hideMark/>
          </w:tcPr>
          <w:p w14:paraId="56D3BD45" w14:textId="77777777" w:rsidR="000956AF" w:rsidRPr="000956AF" w:rsidRDefault="000956AF" w:rsidP="000956AF">
            <w:pPr>
              <w:rPr>
                <w:b/>
                <w:bCs/>
                <w:lang w:val="en-GB"/>
              </w:rPr>
            </w:pPr>
            <w:r w:rsidRPr="000956AF">
              <w:rPr>
                <w:b/>
                <w:bCs/>
                <w:lang w:val="en-GB"/>
              </w:rPr>
              <w:t>2277.11</w:t>
            </w:r>
          </w:p>
        </w:tc>
        <w:tc>
          <w:tcPr>
            <w:tcW w:w="940" w:type="dxa"/>
            <w:tcBorders>
              <w:top w:val="nil"/>
              <w:left w:val="nil"/>
              <w:bottom w:val="nil"/>
              <w:right w:val="nil"/>
            </w:tcBorders>
            <w:shd w:val="clear" w:color="5B9BD5" w:fill="5B9BD5"/>
            <w:noWrap/>
            <w:vAlign w:val="bottom"/>
            <w:hideMark/>
          </w:tcPr>
          <w:p w14:paraId="1410EC1E" w14:textId="77777777" w:rsidR="000956AF" w:rsidRPr="000956AF" w:rsidRDefault="000956AF" w:rsidP="000956AF">
            <w:pPr>
              <w:rPr>
                <w:lang w:val="en-GB"/>
              </w:rPr>
            </w:pPr>
            <w:r w:rsidRPr="000956AF">
              <w:rPr>
                <w:lang w:val="en-GB"/>
              </w:rPr>
              <w:t>1348.54</w:t>
            </w:r>
          </w:p>
        </w:tc>
      </w:tr>
      <w:tr w:rsidR="000956AF" w:rsidRPr="000956AF" w14:paraId="03E03EEF" w14:textId="77777777" w:rsidTr="000956AF">
        <w:trPr>
          <w:trHeight w:val="366"/>
        </w:trPr>
        <w:tc>
          <w:tcPr>
            <w:tcW w:w="940" w:type="dxa"/>
            <w:tcBorders>
              <w:top w:val="nil"/>
              <w:left w:val="nil"/>
              <w:bottom w:val="nil"/>
              <w:right w:val="nil"/>
            </w:tcBorders>
            <w:shd w:val="clear" w:color="2F75B5" w:fill="2F75B5"/>
            <w:noWrap/>
            <w:vAlign w:val="bottom"/>
            <w:hideMark/>
          </w:tcPr>
          <w:p w14:paraId="50DE6F76" w14:textId="77777777" w:rsidR="000956AF" w:rsidRPr="000956AF" w:rsidRDefault="000956AF" w:rsidP="000956AF">
            <w:pPr>
              <w:rPr>
                <w:lang w:val="en-GB"/>
              </w:rPr>
            </w:pPr>
            <w:r w:rsidRPr="000956AF">
              <w:rPr>
                <w:lang w:val="en-GB"/>
              </w:rPr>
              <w:t>2.19</w:t>
            </w:r>
          </w:p>
        </w:tc>
        <w:tc>
          <w:tcPr>
            <w:tcW w:w="940" w:type="dxa"/>
            <w:tcBorders>
              <w:top w:val="nil"/>
              <w:left w:val="nil"/>
              <w:bottom w:val="nil"/>
              <w:right w:val="nil"/>
            </w:tcBorders>
            <w:shd w:val="clear" w:color="2F75B5" w:fill="2F75B5"/>
            <w:noWrap/>
            <w:vAlign w:val="bottom"/>
            <w:hideMark/>
          </w:tcPr>
          <w:p w14:paraId="0066DE68" w14:textId="77777777" w:rsidR="000956AF" w:rsidRPr="000956AF" w:rsidRDefault="000956AF" w:rsidP="000956AF">
            <w:pPr>
              <w:rPr>
                <w:lang w:val="en-GB"/>
              </w:rPr>
            </w:pPr>
            <w:r w:rsidRPr="000956AF">
              <w:rPr>
                <w:lang w:val="en-GB"/>
              </w:rPr>
              <w:t>2.09</w:t>
            </w:r>
          </w:p>
        </w:tc>
        <w:tc>
          <w:tcPr>
            <w:tcW w:w="940" w:type="dxa"/>
            <w:tcBorders>
              <w:top w:val="nil"/>
              <w:left w:val="nil"/>
              <w:bottom w:val="nil"/>
              <w:right w:val="nil"/>
            </w:tcBorders>
            <w:shd w:val="clear" w:color="2F75B5" w:fill="2F75B5"/>
            <w:noWrap/>
            <w:vAlign w:val="bottom"/>
            <w:hideMark/>
          </w:tcPr>
          <w:p w14:paraId="056EFBC6" w14:textId="77777777" w:rsidR="000956AF" w:rsidRPr="000956AF" w:rsidRDefault="000956AF" w:rsidP="000956AF">
            <w:pPr>
              <w:rPr>
                <w:lang w:val="en-GB"/>
              </w:rPr>
            </w:pPr>
            <w:r w:rsidRPr="000956AF">
              <w:rPr>
                <w:lang w:val="en-GB"/>
              </w:rPr>
              <w:t>-0.32</w:t>
            </w:r>
          </w:p>
        </w:tc>
        <w:tc>
          <w:tcPr>
            <w:tcW w:w="940" w:type="dxa"/>
            <w:tcBorders>
              <w:top w:val="nil"/>
              <w:left w:val="nil"/>
              <w:bottom w:val="nil"/>
              <w:right w:val="nil"/>
            </w:tcBorders>
            <w:shd w:val="clear" w:color="2F75B5" w:fill="2F75B5"/>
            <w:noWrap/>
            <w:vAlign w:val="bottom"/>
            <w:hideMark/>
          </w:tcPr>
          <w:p w14:paraId="0DBD930E" w14:textId="77777777" w:rsidR="000956AF" w:rsidRPr="000956AF" w:rsidRDefault="000956AF" w:rsidP="000956AF">
            <w:pPr>
              <w:rPr>
                <w:lang w:val="en-GB"/>
              </w:rPr>
            </w:pPr>
            <w:r w:rsidRPr="000956AF">
              <w:rPr>
                <w:lang w:val="en-GB"/>
              </w:rPr>
              <w:t>-175.63</w:t>
            </w:r>
          </w:p>
        </w:tc>
        <w:tc>
          <w:tcPr>
            <w:tcW w:w="940" w:type="dxa"/>
            <w:tcBorders>
              <w:top w:val="nil"/>
              <w:left w:val="nil"/>
              <w:bottom w:val="nil"/>
              <w:right w:val="nil"/>
            </w:tcBorders>
            <w:shd w:val="clear" w:color="2F75B5" w:fill="2F75B5"/>
            <w:noWrap/>
            <w:vAlign w:val="bottom"/>
            <w:hideMark/>
          </w:tcPr>
          <w:p w14:paraId="3CBF43CF" w14:textId="77777777" w:rsidR="000956AF" w:rsidRPr="000956AF" w:rsidRDefault="000956AF" w:rsidP="000956AF">
            <w:pPr>
              <w:rPr>
                <w:lang w:val="en-GB"/>
              </w:rPr>
            </w:pPr>
            <w:r w:rsidRPr="000956AF">
              <w:rPr>
                <w:lang w:val="en-GB"/>
              </w:rPr>
              <w:t>662.59</w:t>
            </w:r>
          </w:p>
        </w:tc>
        <w:tc>
          <w:tcPr>
            <w:tcW w:w="940" w:type="dxa"/>
            <w:tcBorders>
              <w:top w:val="nil"/>
              <w:left w:val="nil"/>
              <w:bottom w:val="nil"/>
              <w:right w:val="nil"/>
            </w:tcBorders>
            <w:shd w:val="clear" w:color="2F75B5" w:fill="2F75B5"/>
            <w:noWrap/>
            <w:vAlign w:val="bottom"/>
            <w:hideMark/>
          </w:tcPr>
          <w:p w14:paraId="109926F2" w14:textId="77777777" w:rsidR="000956AF" w:rsidRPr="000956AF" w:rsidRDefault="000956AF" w:rsidP="000956AF">
            <w:pPr>
              <w:rPr>
                <w:lang w:val="en-GB"/>
              </w:rPr>
            </w:pPr>
            <w:r w:rsidRPr="000956AF">
              <w:rPr>
                <w:lang w:val="en-GB"/>
              </w:rPr>
              <w:t>-1534.76</w:t>
            </w:r>
          </w:p>
        </w:tc>
        <w:tc>
          <w:tcPr>
            <w:tcW w:w="940" w:type="dxa"/>
            <w:tcBorders>
              <w:top w:val="nil"/>
              <w:left w:val="nil"/>
              <w:bottom w:val="nil"/>
              <w:right w:val="nil"/>
            </w:tcBorders>
            <w:shd w:val="clear" w:color="2F75B5" w:fill="2F75B5"/>
            <w:noWrap/>
            <w:vAlign w:val="bottom"/>
            <w:hideMark/>
          </w:tcPr>
          <w:p w14:paraId="5E77B953" w14:textId="77777777" w:rsidR="000956AF" w:rsidRPr="000956AF" w:rsidRDefault="000956AF" w:rsidP="000956AF">
            <w:pPr>
              <w:rPr>
                <w:b/>
                <w:bCs/>
                <w:lang w:val="en-GB"/>
              </w:rPr>
            </w:pPr>
            <w:r w:rsidRPr="000956AF">
              <w:rPr>
                <w:b/>
                <w:bCs/>
                <w:lang w:val="en-GB"/>
              </w:rPr>
              <w:t>6162.95</w:t>
            </w:r>
          </w:p>
        </w:tc>
        <w:tc>
          <w:tcPr>
            <w:tcW w:w="940" w:type="dxa"/>
            <w:tcBorders>
              <w:top w:val="nil"/>
              <w:left w:val="nil"/>
              <w:bottom w:val="nil"/>
              <w:right w:val="nil"/>
            </w:tcBorders>
            <w:shd w:val="clear" w:color="2F75B5" w:fill="2F75B5"/>
            <w:noWrap/>
            <w:vAlign w:val="bottom"/>
            <w:hideMark/>
          </w:tcPr>
          <w:p w14:paraId="320D93D3" w14:textId="77777777" w:rsidR="000956AF" w:rsidRPr="000956AF" w:rsidRDefault="000956AF" w:rsidP="000956AF">
            <w:pPr>
              <w:rPr>
                <w:lang w:val="en-GB"/>
              </w:rPr>
            </w:pPr>
            <w:r w:rsidRPr="000956AF">
              <w:rPr>
                <w:lang w:val="en-GB"/>
              </w:rPr>
              <w:t>7188.13</w:t>
            </w:r>
          </w:p>
        </w:tc>
        <w:tc>
          <w:tcPr>
            <w:tcW w:w="940" w:type="dxa"/>
            <w:tcBorders>
              <w:top w:val="nil"/>
              <w:left w:val="nil"/>
              <w:bottom w:val="nil"/>
              <w:right w:val="nil"/>
            </w:tcBorders>
            <w:shd w:val="clear" w:color="2F75B5" w:fill="2F75B5"/>
            <w:noWrap/>
            <w:vAlign w:val="bottom"/>
            <w:hideMark/>
          </w:tcPr>
          <w:p w14:paraId="4DECC3FE" w14:textId="77777777" w:rsidR="000956AF" w:rsidRPr="000956AF" w:rsidRDefault="000956AF" w:rsidP="000956AF">
            <w:pPr>
              <w:rPr>
                <w:b/>
                <w:bCs/>
                <w:lang w:val="en-GB"/>
              </w:rPr>
            </w:pPr>
            <w:r w:rsidRPr="000956AF">
              <w:rPr>
                <w:b/>
                <w:bCs/>
                <w:lang w:val="en-GB"/>
              </w:rPr>
              <w:t>2576.47</w:t>
            </w:r>
          </w:p>
        </w:tc>
        <w:tc>
          <w:tcPr>
            <w:tcW w:w="940" w:type="dxa"/>
            <w:tcBorders>
              <w:top w:val="nil"/>
              <w:left w:val="nil"/>
              <w:bottom w:val="nil"/>
              <w:right w:val="nil"/>
            </w:tcBorders>
            <w:shd w:val="clear" w:color="2F75B5" w:fill="2F75B5"/>
            <w:noWrap/>
            <w:vAlign w:val="bottom"/>
            <w:hideMark/>
          </w:tcPr>
          <w:p w14:paraId="0F27C5E9" w14:textId="77777777" w:rsidR="000956AF" w:rsidRPr="000956AF" w:rsidRDefault="000956AF" w:rsidP="000956AF">
            <w:pPr>
              <w:rPr>
                <w:lang w:val="en-GB"/>
              </w:rPr>
            </w:pPr>
            <w:r w:rsidRPr="000956AF">
              <w:rPr>
                <w:lang w:val="en-GB"/>
              </w:rPr>
              <w:t>1683.02</w:t>
            </w:r>
          </w:p>
        </w:tc>
      </w:tr>
      <w:tr w:rsidR="000956AF" w:rsidRPr="000956AF" w14:paraId="579BC5C6" w14:textId="77777777" w:rsidTr="000956AF">
        <w:trPr>
          <w:trHeight w:val="366"/>
        </w:trPr>
        <w:tc>
          <w:tcPr>
            <w:tcW w:w="940" w:type="dxa"/>
            <w:tcBorders>
              <w:top w:val="nil"/>
              <w:left w:val="nil"/>
              <w:bottom w:val="nil"/>
              <w:right w:val="nil"/>
            </w:tcBorders>
            <w:shd w:val="clear" w:color="5B9BD5" w:fill="5B9BD5"/>
            <w:noWrap/>
            <w:vAlign w:val="bottom"/>
            <w:hideMark/>
          </w:tcPr>
          <w:p w14:paraId="4CDB0EA5" w14:textId="77777777" w:rsidR="000956AF" w:rsidRPr="000956AF" w:rsidRDefault="000956AF" w:rsidP="000956AF">
            <w:pPr>
              <w:rPr>
                <w:lang w:val="en-GB"/>
              </w:rPr>
            </w:pPr>
            <w:r w:rsidRPr="000956AF">
              <w:rPr>
                <w:lang w:val="en-GB"/>
              </w:rPr>
              <w:t>2.19</w:t>
            </w:r>
          </w:p>
        </w:tc>
        <w:tc>
          <w:tcPr>
            <w:tcW w:w="940" w:type="dxa"/>
            <w:tcBorders>
              <w:top w:val="nil"/>
              <w:left w:val="nil"/>
              <w:bottom w:val="nil"/>
              <w:right w:val="nil"/>
            </w:tcBorders>
            <w:shd w:val="clear" w:color="5B9BD5" w:fill="5B9BD5"/>
            <w:noWrap/>
            <w:vAlign w:val="bottom"/>
            <w:hideMark/>
          </w:tcPr>
          <w:p w14:paraId="0ACDB626" w14:textId="77777777" w:rsidR="000956AF" w:rsidRPr="000956AF" w:rsidRDefault="000956AF" w:rsidP="000956AF">
            <w:pPr>
              <w:rPr>
                <w:lang w:val="en-GB"/>
              </w:rPr>
            </w:pPr>
            <w:r w:rsidRPr="000956AF">
              <w:rPr>
                <w:lang w:val="en-GB"/>
              </w:rPr>
              <w:t>1.85</w:t>
            </w:r>
          </w:p>
        </w:tc>
        <w:tc>
          <w:tcPr>
            <w:tcW w:w="940" w:type="dxa"/>
            <w:tcBorders>
              <w:top w:val="nil"/>
              <w:left w:val="nil"/>
              <w:bottom w:val="nil"/>
              <w:right w:val="nil"/>
            </w:tcBorders>
            <w:shd w:val="clear" w:color="5B9BD5" w:fill="5B9BD5"/>
            <w:noWrap/>
            <w:vAlign w:val="bottom"/>
            <w:hideMark/>
          </w:tcPr>
          <w:p w14:paraId="10D179FE" w14:textId="77777777" w:rsidR="000956AF" w:rsidRPr="000956AF" w:rsidRDefault="000956AF" w:rsidP="000956AF">
            <w:pPr>
              <w:rPr>
                <w:lang w:val="en-GB"/>
              </w:rPr>
            </w:pPr>
            <w:r w:rsidRPr="000956AF">
              <w:rPr>
                <w:lang w:val="en-GB"/>
              </w:rPr>
              <w:t>-0.35</w:t>
            </w:r>
          </w:p>
        </w:tc>
        <w:tc>
          <w:tcPr>
            <w:tcW w:w="940" w:type="dxa"/>
            <w:tcBorders>
              <w:top w:val="nil"/>
              <w:left w:val="nil"/>
              <w:bottom w:val="nil"/>
              <w:right w:val="nil"/>
            </w:tcBorders>
            <w:shd w:val="clear" w:color="5B9BD5" w:fill="5B9BD5"/>
            <w:noWrap/>
            <w:vAlign w:val="bottom"/>
            <w:hideMark/>
          </w:tcPr>
          <w:p w14:paraId="4F41C2DD" w14:textId="77777777" w:rsidR="000956AF" w:rsidRPr="000956AF" w:rsidRDefault="000956AF" w:rsidP="000956AF">
            <w:pPr>
              <w:rPr>
                <w:lang w:val="en-GB"/>
              </w:rPr>
            </w:pPr>
            <w:r w:rsidRPr="000956AF">
              <w:rPr>
                <w:lang w:val="en-GB"/>
              </w:rPr>
              <w:t>-179.57</w:t>
            </w:r>
          </w:p>
        </w:tc>
        <w:tc>
          <w:tcPr>
            <w:tcW w:w="940" w:type="dxa"/>
            <w:tcBorders>
              <w:top w:val="nil"/>
              <w:left w:val="nil"/>
              <w:bottom w:val="nil"/>
              <w:right w:val="nil"/>
            </w:tcBorders>
            <w:shd w:val="clear" w:color="5B9BD5" w:fill="5B9BD5"/>
            <w:noWrap/>
            <w:vAlign w:val="bottom"/>
            <w:hideMark/>
          </w:tcPr>
          <w:p w14:paraId="28DD7DF7" w14:textId="77777777" w:rsidR="000956AF" w:rsidRPr="000956AF" w:rsidRDefault="000956AF" w:rsidP="000956AF">
            <w:pPr>
              <w:rPr>
                <w:lang w:val="en-GB"/>
              </w:rPr>
            </w:pPr>
            <w:r w:rsidRPr="000956AF">
              <w:rPr>
                <w:lang w:val="en-GB"/>
              </w:rPr>
              <w:t>679.88</w:t>
            </w:r>
          </w:p>
        </w:tc>
        <w:tc>
          <w:tcPr>
            <w:tcW w:w="940" w:type="dxa"/>
            <w:tcBorders>
              <w:top w:val="nil"/>
              <w:left w:val="nil"/>
              <w:bottom w:val="nil"/>
              <w:right w:val="nil"/>
            </w:tcBorders>
            <w:shd w:val="clear" w:color="5B9BD5" w:fill="5B9BD5"/>
            <w:noWrap/>
            <w:vAlign w:val="bottom"/>
            <w:hideMark/>
          </w:tcPr>
          <w:p w14:paraId="543632DD" w14:textId="77777777" w:rsidR="000956AF" w:rsidRPr="000956AF" w:rsidRDefault="000956AF" w:rsidP="000956AF">
            <w:pPr>
              <w:rPr>
                <w:lang w:val="en-GB"/>
              </w:rPr>
            </w:pPr>
            <w:r w:rsidRPr="000956AF">
              <w:rPr>
                <w:lang w:val="en-GB"/>
              </w:rPr>
              <w:t>-1714.33</w:t>
            </w:r>
          </w:p>
        </w:tc>
        <w:tc>
          <w:tcPr>
            <w:tcW w:w="940" w:type="dxa"/>
            <w:tcBorders>
              <w:top w:val="nil"/>
              <w:left w:val="nil"/>
              <w:bottom w:val="nil"/>
              <w:right w:val="nil"/>
            </w:tcBorders>
            <w:shd w:val="clear" w:color="5B9BD5" w:fill="5B9BD5"/>
            <w:noWrap/>
            <w:vAlign w:val="bottom"/>
            <w:hideMark/>
          </w:tcPr>
          <w:p w14:paraId="3E4A22B9" w14:textId="77777777" w:rsidR="000956AF" w:rsidRPr="000956AF" w:rsidRDefault="000956AF" w:rsidP="000956AF">
            <w:pPr>
              <w:rPr>
                <w:b/>
                <w:bCs/>
                <w:lang w:val="en-GB"/>
              </w:rPr>
            </w:pPr>
            <w:r w:rsidRPr="000956AF">
              <w:rPr>
                <w:b/>
                <w:bCs/>
                <w:lang w:val="en-GB"/>
              </w:rPr>
              <w:t>6842.83</w:t>
            </w:r>
          </w:p>
        </w:tc>
        <w:tc>
          <w:tcPr>
            <w:tcW w:w="940" w:type="dxa"/>
            <w:tcBorders>
              <w:top w:val="nil"/>
              <w:left w:val="nil"/>
              <w:bottom w:val="nil"/>
              <w:right w:val="nil"/>
            </w:tcBorders>
            <w:shd w:val="clear" w:color="5B9BD5" w:fill="5B9BD5"/>
            <w:noWrap/>
            <w:vAlign w:val="bottom"/>
            <w:hideMark/>
          </w:tcPr>
          <w:p w14:paraId="3D22F643" w14:textId="77777777" w:rsidR="000956AF" w:rsidRPr="000956AF" w:rsidRDefault="000956AF" w:rsidP="000956AF">
            <w:pPr>
              <w:rPr>
                <w:lang w:val="en-GB"/>
              </w:rPr>
            </w:pPr>
            <w:r w:rsidRPr="000956AF">
              <w:rPr>
                <w:lang w:val="en-GB"/>
              </w:rPr>
              <w:t>8704.86</w:t>
            </w:r>
          </w:p>
        </w:tc>
        <w:tc>
          <w:tcPr>
            <w:tcW w:w="940" w:type="dxa"/>
            <w:tcBorders>
              <w:top w:val="nil"/>
              <w:left w:val="nil"/>
              <w:bottom w:val="nil"/>
              <w:right w:val="nil"/>
            </w:tcBorders>
            <w:shd w:val="clear" w:color="5B9BD5" w:fill="5B9BD5"/>
            <w:noWrap/>
            <w:vAlign w:val="bottom"/>
            <w:hideMark/>
          </w:tcPr>
          <w:p w14:paraId="014E4721" w14:textId="77777777" w:rsidR="000956AF" w:rsidRPr="000956AF" w:rsidRDefault="000956AF" w:rsidP="000956AF">
            <w:pPr>
              <w:rPr>
                <w:b/>
                <w:bCs/>
                <w:lang w:val="en-GB"/>
              </w:rPr>
            </w:pPr>
            <w:r w:rsidRPr="000956AF">
              <w:rPr>
                <w:b/>
                <w:bCs/>
                <w:lang w:val="en-GB"/>
              </w:rPr>
              <w:t>2893.54</w:t>
            </w:r>
          </w:p>
        </w:tc>
        <w:tc>
          <w:tcPr>
            <w:tcW w:w="940" w:type="dxa"/>
            <w:tcBorders>
              <w:top w:val="nil"/>
              <w:left w:val="nil"/>
              <w:bottom w:val="nil"/>
              <w:right w:val="nil"/>
            </w:tcBorders>
            <w:shd w:val="clear" w:color="5B9BD5" w:fill="5B9BD5"/>
            <w:noWrap/>
            <w:vAlign w:val="bottom"/>
            <w:hideMark/>
          </w:tcPr>
          <w:p w14:paraId="330B67D9" w14:textId="77777777" w:rsidR="000956AF" w:rsidRPr="000956AF" w:rsidRDefault="000956AF" w:rsidP="000956AF">
            <w:pPr>
              <w:rPr>
                <w:lang w:val="en-GB"/>
              </w:rPr>
            </w:pPr>
            <w:r w:rsidRPr="000956AF">
              <w:rPr>
                <w:lang w:val="en-GB"/>
              </w:rPr>
              <w:t>2060.73</w:t>
            </w:r>
          </w:p>
        </w:tc>
      </w:tr>
      <w:tr w:rsidR="000956AF" w:rsidRPr="000956AF" w14:paraId="0678083C" w14:textId="77777777" w:rsidTr="000956AF">
        <w:trPr>
          <w:trHeight w:val="366"/>
        </w:trPr>
        <w:tc>
          <w:tcPr>
            <w:tcW w:w="940" w:type="dxa"/>
            <w:tcBorders>
              <w:top w:val="nil"/>
              <w:left w:val="nil"/>
              <w:bottom w:val="nil"/>
              <w:right w:val="nil"/>
            </w:tcBorders>
            <w:shd w:val="clear" w:color="2F75B5" w:fill="2F75B5"/>
            <w:noWrap/>
            <w:vAlign w:val="bottom"/>
            <w:hideMark/>
          </w:tcPr>
          <w:p w14:paraId="0DFF2F63" w14:textId="77777777" w:rsidR="000956AF" w:rsidRPr="000956AF" w:rsidRDefault="000956AF" w:rsidP="000956AF">
            <w:pPr>
              <w:rPr>
                <w:lang w:val="en-GB"/>
              </w:rPr>
            </w:pPr>
            <w:r w:rsidRPr="000956AF">
              <w:rPr>
                <w:lang w:val="en-GB"/>
              </w:rPr>
              <w:t>2.19</w:t>
            </w:r>
          </w:p>
        </w:tc>
        <w:tc>
          <w:tcPr>
            <w:tcW w:w="940" w:type="dxa"/>
            <w:tcBorders>
              <w:top w:val="nil"/>
              <w:left w:val="nil"/>
              <w:bottom w:val="nil"/>
              <w:right w:val="nil"/>
            </w:tcBorders>
            <w:shd w:val="clear" w:color="2F75B5" w:fill="2F75B5"/>
            <w:noWrap/>
            <w:vAlign w:val="bottom"/>
            <w:hideMark/>
          </w:tcPr>
          <w:p w14:paraId="11C99AB8" w14:textId="77777777" w:rsidR="000956AF" w:rsidRPr="000956AF" w:rsidRDefault="000956AF" w:rsidP="000956AF">
            <w:pPr>
              <w:rPr>
                <w:lang w:val="en-GB"/>
              </w:rPr>
            </w:pPr>
            <w:r w:rsidRPr="000956AF">
              <w:rPr>
                <w:lang w:val="en-GB"/>
              </w:rPr>
              <w:t>1.60</w:t>
            </w:r>
          </w:p>
        </w:tc>
        <w:tc>
          <w:tcPr>
            <w:tcW w:w="940" w:type="dxa"/>
            <w:tcBorders>
              <w:top w:val="nil"/>
              <w:left w:val="nil"/>
              <w:bottom w:val="nil"/>
              <w:right w:val="nil"/>
            </w:tcBorders>
            <w:shd w:val="clear" w:color="2F75B5" w:fill="2F75B5"/>
            <w:noWrap/>
            <w:vAlign w:val="bottom"/>
            <w:hideMark/>
          </w:tcPr>
          <w:p w14:paraId="7E414FB2" w14:textId="77777777" w:rsidR="000956AF" w:rsidRPr="000956AF" w:rsidRDefault="000956AF" w:rsidP="000956AF">
            <w:pPr>
              <w:rPr>
                <w:lang w:val="en-GB"/>
              </w:rPr>
            </w:pPr>
            <w:r w:rsidRPr="000956AF">
              <w:rPr>
                <w:lang w:val="en-GB"/>
              </w:rPr>
              <w:t>-0.37</w:t>
            </w:r>
          </w:p>
        </w:tc>
        <w:tc>
          <w:tcPr>
            <w:tcW w:w="940" w:type="dxa"/>
            <w:tcBorders>
              <w:top w:val="nil"/>
              <w:left w:val="nil"/>
              <w:bottom w:val="nil"/>
              <w:right w:val="nil"/>
            </w:tcBorders>
            <w:shd w:val="clear" w:color="2F75B5" w:fill="2F75B5"/>
            <w:noWrap/>
            <w:vAlign w:val="bottom"/>
            <w:hideMark/>
          </w:tcPr>
          <w:p w14:paraId="2A9B4B1D" w14:textId="77777777" w:rsidR="000956AF" w:rsidRPr="000956AF" w:rsidRDefault="000956AF" w:rsidP="000956AF">
            <w:pPr>
              <w:rPr>
                <w:lang w:val="en-GB"/>
              </w:rPr>
            </w:pPr>
            <w:r w:rsidRPr="000956AF">
              <w:rPr>
                <w:lang w:val="en-GB"/>
              </w:rPr>
              <w:t>-182.79</w:t>
            </w:r>
          </w:p>
        </w:tc>
        <w:tc>
          <w:tcPr>
            <w:tcW w:w="940" w:type="dxa"/>
            <w:tcBorders>
              <w:top w:val="nil"/>
              <w:left w:val="nil"/>
              <w:bottom w:val="nil"/>
              <w:right w:val="nil"/>
            </w:tcBorders>
            <w:shd w:val="clear" w:color="2F75B5" w:fill="2F75B5"/>
            <w:noWrap/>
            <w:vAlign w:val="bottom"/>
            <w:hideMark/>
          </w:tcPr>
          <w:p w14:paraId="229D5D4C" w14:textId="77777777" w:rsidR="000956AF" w:rsidRPr="000956AF" w:rsidRDefault="000956AF" w:rsidP="000956AF">
            <w:pPr>
              <w:rPr>
                <w:lang w:val="en-GB"/>
              </w:rPr>
            </w:pPr>
            <w:r w:rsidRPr="000956AF">
              <w:rPr>
                <w:lang w:val="en-GB"/>
              </w:rPr>
              <w:t>695.79</w:t>
            </w:r>
          </w:p>
        </w:tc>
        <w:tc>
          <w:tcPr>
            <w:tcW w:w="940" w:type="dxa"/>
            <w:tcBorders>
              <w:top w:val="nil"/>
              <w:left w:val="nil"/>
              <w:bottom w:val="nil"/>
              <w:right w:val="nil"/>
            </w:tcBorders>
            <w:shd w:val="clear" w:color="2F75B5" w:fill="2F75B5"/>
            <w:noWrap/>
            <w:vAlign w:val="bottom"/>
            <w:hideMark/>
          </w:tcPr>
          <w:p w14:paraId="0A10E436" w14:textId="77777777" w:rsidR="000956AF" w:rsidRPr="000956AF" w:rsidRDefault="000956AF" w:rsidP="000956AF">
            <w:pPr>
              <w:rPr>
                <w:lang w:val="en-GB"/>
              </w:rPr>
            </w:pPr>
            <w:r w:rsidRPr="000956AF">
              <w:rPr>
                <w:lang w:val="en-GB"/>
              </w:rPr>
              <w:t>-1858.56</w:t>
            </w:r>
          </w:p>
        </w:tc>
        <w:tc>
          <w:tcPr>
            <w:tcW w:w="940" w:type="dxa"/>
            <w:tcBorders>
              <w:top w:val="nil"/>
              <w:left w:val="nil"/>
              <w:bottom w:val="nil"/>
              <w:right w:val="nil"/>
            </w:tcBorders>
            <w:shd w:val="clear" w:color="2F75B5" w:fill="2F75B5"/>
            <w:noWrap/>
            <w:vAlign w:val="bottom"/>
            <w:hideMark/>
          </w:tcPr>
          <w:p w14:paraId="450F968D" w14:textId="77777777" w:rsidR="000956AF" w:rsidRPr="000956AF" w:rsidRDefault="000956AF" w:rsidP="000956AF">
            <w:pPr>
              <w:rPr>
                <w:b/>
                <w:bCs/>
                <w:lang w:val="en-GB"/>
              </w:rPr>
            </w:pPr>
            <w:r w:rsidRPr="000956AF">
              <w:rPr>
                <w:b/>
                <w:bCs/>
                <w:lang w:val="en-GB"/>
              </w:rPr>
              <w:t>7158.74</w:t>
            </w:r>
          </w:p>
        </w:tc>
        <w:tc>
          <w:tcPr>
            <w:tcW w:w="940" w:type="dxa"/>
            <w:tcBorders>
              <w:top w:val="nil"/>
              <w:left w:val="nil"/>
              <w:bottom w:val="nil"/>
              <w:right w:val="nil"/>
            </w:tcBorders>
            <w:shd w:val="clear" w:color="2F75B5" w:fill="2F75B5"/>
            <w:noWrap/>
            <w:vAlign w:val="bottom"/>
            <w:hideMark/>
          </w:tcPr>
          <w:p w14:paraId="020F7C23" w14:textId="77777777" w:rsidR="000956AF" w:rsidRPr="000956AF" w:rsidRDefault="000956AF" w:rsidP="000956AF">
            <w:pPr>
              <w:rPr>
                <w:lang w:val="en-GB"/>
              </w:rPr>
            </w:pPr>
            <w:r w:rsidRPr="000956AF">
              <w:rPr>
                <w:lang w:val="en-GB"/>
              </w:rPr>
              <w:t>10321.16</w:t>
            </w:r>
          </w:p>
        </w:tc>
        <w:tc>
          <w:tcPr>
            <w:tcW w:w="940" w:type="dxa"/>
            <w:tcBorders>
              <w:top w:val="nil"/>
              <w:left w:val="nil"/>
              <w:bottom w:val="nil"/>
              <w:right w:val="nil"/>
            </w:tcBorders>
            <w:shd w:val="clear" w:color="2F75B5" w:fill="2F75B5"/>
            <w:noWrap/>
            <w:vAlign w:val="bottom"/>
            <w:hideMark/>
          </w:tcPr>
          <w:p w14:paraId="271A072F" w14:textId="77777777" w:rsidR="000956AF" w:rsidRPr="000956AF" w:rsidRDefault="000956AF" w:rsidP="000956AF">
            <w:pPr>
              <w:rPr>
                <w:b/>
                <w:bCs/>
                <w:lang w:val="en-GB"/>
              </w:rPr>
            </w:pPr>
            <w:r w:rsidRPr="000956AF">
              <w:rPr>
                <w:b/>
                <w:bCs/>
                <w:lang w:val="en-GB"/>
              </w:rPr>
              <w:t>3226.52</w:t>
            </w:r>
          </w:p>
        </w:tc>
        <w:tc>
          <w:tcPr>
            <w:tcW w:w="940" w:type="dxa"/>
            <w:tcBorders>
              <w:top w:val="nil"/>
              <w:left w:val="nil"/>
              <w:bottom w:val="nil"/>
              <w:right w:val="nil"/>
            </w:tcBorders>
            <w:shd w:val="clear" w:color="2F75B5" w:fill="2F75B5"/>
            <w:noWrap/>
            <w:vAlign w:val="bottom"/>
            <w:hideMark/>
          </w:tcPr>
          <w:p w14:paraId="2C925FF5" w14:textId="77777777" w:rsidR="000956AF" w:rsidRPr="000956AF" w:rsidRDefault="000956AF" w:rsidP="000956AF">
            <w:pPr>
              <w:rPr>
                <w:lang w:val="en-GB"/>
              </w:rPr>
            </w:pPr>
            <w:r w:rsidRPr="000956AF">
              <w:rPr>
                <w:lang w:val="en-GB"/>
              </w:rPr>
              <w:t>2475.76</w:t>
            </w:r>
          </w:p>
        </w:tc>
      </w:tr>
      <w:tr w:rsidR="000956AF" w:rsidRPr="000956AF" w14:paraId="7AD37980" w14:textId="77777777" w:rsidTr="000956AF">
        <w:trPr>
          <w:trHeight w:val="366"/>
        </w:trPr>
        <w:tc>
          <w:tcPr>
            <w:tcW w:w="940" w:type="dxa"/>
            <w:tcBorders>
              <w:top w:val="nil"/>
              <w:left w:val="nil"/>
              <w:bottom w:val="nil"/>
              <w:right w:val="nil"/>
            </w:tcBorders>
            <w:shd w:val="clear" w:color="5B9BD5" w:fill="5B9BD5"/>
            <w:noWrap/>
            <w:vAlign w:val="bottom"/>
            <w:hideMark/>
          </w:tcPr>
          <w:p w14:paraId="45E08B30" w14:textId="77777777" w:rsidR="000956AF" w:rsidRPr="000956AF" w:rsidRDefault="000956AF" w:rsidP="000956AF">
            <w:pPr>
              <w:rPr>
                <w:lang w:val="en-GB"/>
              </w:rPr>
            </w:pPr>
            <w:r w:rsidRPr="000956AF">
              <w:rPr>
                <w:lang w:val="en-GB"/>
              </w:rPr>
              <w:t>2.19</w:t>
            </w:r>
          </w:p>
        </w:tc>
        <w:tc>
          <w:tcPr>
            <w:tcW w:w="940" w:type="dxa"/>
            <w:tcBorders>
              <w:top w:val="nil"/>
              <w:left w:val="nil"/>
              <w:bottom w:val="nil"/>
              <w:right w:val="nil"/>
            </w:tcBorders>
            <w:shd w:val="clear" w:color="5B9BD5" w:fill="5B9BD5"/>
            <w:noWrap/>
            <w:vAlign w:val="bottom"/>
            <w:hideMark/>
          </w:tcPr>
          <w:p w14:paraId="52487C6A" w14:textId="77777777" w:rsidR="000956AF" w:rsidRPr="000956AF" w:rsidRDefault="000956AF" w:rsidP="000956AF">
            <w:pPr>
              <w:rPr>
                <w:lang w:val="en-GB"/>
              </w:rPr>
            </w:pPr>
            <w:r w:rsidRPr="000956AF">
              <w:rPr>
                <w:lang w:val="en-GB"/>
              </w:rPr>
              <w:t>1.35</w:t>
            </w:r>
          </w:p>
        </w:tc>
        <w:tc>
          <w:tcPr>
            <w:tcW w:w="940" w:type="dxa"/>
            <w:tcBorders>
              <w:top w:val="nil"/>
              <w:left w:val="nil"/>
              <w:bottom w:val="nil"/>
              <w:right w:val="nil"/>
            </w:tcBorders>
            <w:shd w:val="clear" w:color="5B9BD5" w:fill="5B9BD5"/>
            <w:noWrap/>
            <w:vAlign w:val="bottom"/>
            <w:hideMark/>
          </w:tcPr>
          <w:p w14:paraId="41D9CF64" w14:textId="77777777" w:rsidR="000956AF" w:rsidRPr="000956AF" w:rsidRDefault="000956AF" w:rsidP="000956AF">
            <w:pPr>
              <w:rPr>
                <w:lang w:val="en-GB"/>
              </w:rPr>
            </w:pPr>
            <w:r w:rsidRPr="000956AF">
              <w:rPr>
                <w:lang w:val="en-GB"/>
              </w:rPr>
              <w:t>-0.39</w:t>
            </w:r>
          </w:p>
        </w:tc>
        <w:tc>
          <w:tcPr>
            <w:tcW w:w="940" w:type="dxa"/>
            <w:tcBorders>
              <w:top w:val="nil"/>
              <w:left w:val="nil"/>
              <w:bottom w:val="nil"/>
              <w:right w:val="nil"/>
            </w:tcBorders>
            <w:shd w:val="clear" w:color="5B9BD5" w:fill="5B9BD5"/>
            <w:noWrap/>
            <w:vAlign w:val="bottom"/>
            <w:hideMark/>
          </w:tcPr>
          <w:p w14:paraId="5BF603D9" w14:textId="77777777" w:rsidR="000956AF" w:rsidRPr="000956AF" w:rsidRDefault="000956AF" w:rsidP="000956AF">
            <w:pPr>
              <w:rPr>
                <w:lang w:val="en-GB"/>
              </w:rPr>
            </w:pPr>
            <w:r w:rsidRPr="000956AF">
              <w:rPr>
                <w:lang w:val="en-GB"/>
              </w:rPr>
              <w:t>-185.35</w:t>
            </w:r>
          </w:p>
        </w:tc>
        <w:tc>
          <w:tcPr>
            <w:tcW w:w="940" w:type="dxa"/>
            <w:tcBorders>
              <w:top w:val="nil"/>
              <w:left w:val="nil"/>
              <w:bottom w:val="nil"/>
              <w:right w:val="nil"/>
            </w:tcBorders>
            <w:shd w:val="clear" w:color="5B9BD5" w:fill="5B9BD5"/>
            <w:noWrap/>
            <w:vAlign w:val="bottom"/>
            <w:hideMark/>
          </w:tcPr>
          <w:p w14:paraId="07FE717B" w14:textId="77777777" w:rsidR="000956AF" w:rsidRPr="000956AF" w:rsidRDefault="000956AF" w:rsidP="000956AF">
            <w:pPr>
              <w:rPr>
                <w:lang w:val="en-GB"/>
              </w:rPr>
            </w:pPr>
            <w:r w:rsidRPr="000956AF">
              <w:rPr>
                <w:lang w:val="en-GB"/>
              </w:rPr>
              <w:t>710.38</w:t>
            </w:r>
          </w:p>
        </w:tc>
        <w:tc>
          <w:tcPr>
            <w:tcW w:w="940" w:type="dxa"/>
            <w:tcBorders>
              <w:top w:val="nil"/>
              <w:left w:val="nil"/>
              <w:bottom w:val="nil"/>
              <w:right w:val="nil"/>
            </w:tcBorders>
            <w:shd w:val="clear" w:color="5B9BD5" w:fill="5B9BD5"/>
            <w:noWrap/>
            <w:vAlign w:val="bottom"/>
            <w:hideMark/>
          </w:tcPr>
          <w:p w14:paraId="47542066" w14:textId="77777777" w:rsidR="000956AF" w:rsidRPr="000956AF" w:rsidRDefault="000956AF" w:rsidP="000956AF">
            <w:pPr>
              <w:rPr>
                <w:lang w:val="en-GB"/>
              </w:rPr>
            </w:pPr>
            <w:r w:rsidRPr="000956AF">
              <w:rPr>
                <w:lang w:val="en-GB"/>
              </w:rPr>
              <w:t>-2005.36</w:t>
            </w:r>
          </w:p>
        </w:tc>
        <w:tc>
          <w:tcPr>
            <w:tcW w:w="940" w:type="dxa"/>
            <w:tcBorders>
              <w:top w:val="nil"/>
              <w:left w:val="nil"/>
              <w:bottom w:val="nil"/>
              <w:right w:val="nil"/>
            </w:tcBorders>
            <w:shd w:val="clear" w:color="5B9BD5" w:fill="5B9BD5"/>
            <w:noWrap/>
            <w:vAlign w:val="bottom"/>
            <w:hideMark/>
          </w:tcPr>
          <w:p w14:paraId="016BC30C" w14:textId="77777777" w:rsidR="000956AF" w:rsidRPr="000956AF" w:rsidRDefault="000956AF" w:rsidP="000956AF">
            <w:pPr>
              <w:rPr>
                <w:b/>
                <w:bCs/>
                <w:lang w:val="en-GB"/>
              </w:rPr>
            </w:pPr>
            <w:r w:rsidRPr="000956AF">
              <w:rPr>
                <w:b/>
                <w:bCs/>
                <w:lang w:val="en-GB"/>
              </w:rPr>
              <w:t>7489.25</w:t>
            </w:r>
          </w:p>
        </w:tc>
        <w:tc>
          <w:tcPr>
            <w:tcW w:w="940" w:type="dxa"/>
            <w:tcBorders>
              <w:top w:val="nil"/>
              <w:left w:val="nil"/>
              <w:bottom w:val="nil"/>
              <w:right w:val="nil"/>
            </w:tcBorders>
            <w:shd w:val="clear" w:color="5B9BD5" w:fill="5B9BD5"/>
            <w:noWrap/>
            <w:vAlign w:val="bottom"/>
            <w:hideMark/>
          </w:tcPr>
          <w:p w14:paraId="1E265C9B" w14:textId="77777777" w:rsidR="000956AF" w:rsidRPr="000956AF" w:rsidRDefault="000956AF" w:rsidP="000956AF">
            <w:pPr>
              <w:rPr>
                <w:lang w:val="en-GB"/>
              </w:rPr>
            </w:pPr>
            <w:r w:rsidRPr="000956AF">
              <w:rPr>
                <w:lang w:val="en-GB"/>
              </w:rPr>
              <w:t>12018.21</w:t>
            </w:r>
          </w:p>
        </w:tc>
        <w:tc>
          <w:tcPr>
            <w:tcW w:w="940" w:type="dxa"/>
            <w:tcBorders>
              <w:top w:val="nil"/>
              <w:left w:val="nil"/>
              <w:bottom w:val="nil"/>
              <w:right w:val="nil"/>
            </w:tcBorders>
            <w:shd w:val="clear" w:color="5B9BD5" w:fill="5B9BD5"/>
            <w:noWrap/>
            <w:vAlign w:val="bottom"/>
            <w:hideMark/>
          </w:tcPr>
          <w:p w14:paraId="40BB7775" w14:textId="77777777" w:rsidR="000956AF" w:rsidRPr="000956AF" w:rsidRDefault="000956AF" w:rsidP="000956AF">
            <w:pPr>
              <w:rPr>
                <w:b/>
                <w:bCs/>
                <w:lang w:val="en-GB"/>
              </w:rPr>
            </w:pPr>
            <w:r w:rsidRPr="000956AF">
              <w:rPr>
                <w:b/>
                <w:bCs/>
                <w:lang w:val="en-GB"/>
              </w:rPr>
              <w:t>3579.22</w:t>
            </w:r>
          </w:p>
        </w:tc>
        <w:tc>
          <w:tcPr>
            <w:tcW w:w="940" w:type="dxa"/>
            <w:tcBorders>
              <w:top w:val="nil"/>
              <w:left w:val="nil"/>
              <w:bottom w:val="nil"/>
              <w:right w:val="nil"/>
            </w:tcBorders>
            <w:shd w:val="clear" w:color="5B9BD5" w:fill="5B9BD5"/>
            <w:noWrap/>
            <w:vAlign w:val="bottom"/>
            <w:hideMark/>
          </w:tcPr>
          <w:p w14:paraId="72E29DFA" w14:textId="77777777" w:rsidR="000956AF" w:rsidRPr="000956AF" w:rsidRDefault="000956AF" w:rsidP="000956AF">
            <w:pPr>
              <w:rPr>
                <w:lang w:val="en-GB"/>
              </w:rPr>
            </w:pPr>
            <w:r w:rsidRPr="000956AF">
              <w:rPr>
                <w:lang w:val="en-GB"/>
              </w:rPr>
              <w:t>2926.59</w:t>
            </w:r>
          </w:p>
        </w:tc>
      </w:tr>
      <w:tr w:rsidR="000956AF" w:rsidRPr="000956AF" w14:paraId="5A5DA4FD" w14:textId="77777777" w:rsidTr="000956AF">
        <w:trPr>
          <w:trHeight w:val="366"/>
        </w:trPr>
        <w:tc>
          <w:tcPr>
            <w:tcW w:w="940" w:type="dxa"/>
            <w:tcBorders>
              <w:top w:val="nil"/>
              <w:left w:val="nil"/>
              <w:bottom w:val="nil"/>
              <w:right w:val="nil"/>
            </w:tcBorders>
            <w:shd w:val="clear" w:color="2F75B5" w:fill="2F75B5"/>
            <w:noWrap/>
            <w:vAlign w:val="bottom"/>
            <w:hideMark/>
          </w:tcPr>
          <w:p w14:paraId="1DE9231B" w14:textId="77777777" w:rsidR="000956AF" w:rsidRPr="000956AF" w:rsidRDefault="000956AF" w:rsidP="000956AF">
            <w:pPr>
              <w:rPr>
                <w:lang w:val="en-GB"/>
              </w:rPr>
            </w:pPr>
            <w:r w:rsidRPr="000956AF">
              <w:rPr>
                <w:lang w:val="en-GB"/>
              </w:rPr>
              <w:t>2.19</w:t>
            </w:r>
          </w:p>
        </w:tc>
        <w:tc>
          <w:tcPr>
            <w:tcW w:w="940" w:type="dxa"/>
            <w:tcBorders>
              <w:top w:val="nil"/>
              <w:left w:val="nil"/>
              <w:bottom w:val="nil"/>
              <w:right w:val="nil"/>
            </w:tcBorders>
            <w:shd w:val="clear" w:color="2F75B5" w:fill="2F75B5"/>
            <w:noWrap/>
            <w:vAlign w:val="bottom"/>
            <w:hideMark/>
          </w:tcPr>
          <w:p w14:paraId="13F4832D" w14:textId="77777777" w:rsidR="000956AF" w:rsidRPr="000956AF" w:rsidRDefault="000956AF" w:rsidP="000956AF">
            <w:pPr>
              <w:rPr>
                <w:lang w:val="en-GB"/>
              </w:rPr>
            </w:pPr>
            <w:r w:rsidRPr="000956AF">
              <w:rPr>
                <w:lang w:val="en-GB"/>
              </w:rPr>
              <w:t>1.11</w:t>
            </w:r>
          </w:p>
        </w:tc>
        <w:tc>
          <w:tcPr>
            <w:tcW w:w="940" w:type="dxa"/>
            <w:tcBorders>
              <w:top w:val="nil"/>
              <w:left w:val="nil"/>
              <w:bottom w:val="nil"/>
              <w:right w:val="nil"/>
            </w:tcBorders>
            <w:shd w:val="clear" w:color="2F75B5" w:fill="2F75B5"/>
            <w:noWrap/>
            <w:vAlign w:val="bottom"/>
            <w:hideMark/>
          </w:tcPr>
          <w:p w14:paraId="265909F3" w14:textId="77777777" w:rsidR="000956AF" w:rsidRPr="000956AF" w:rsidRDefault="000956AF" w:rsidP="000956AF">
            <w:pPr>
              <w:rPr>
                <w:lang w:val="en-GB"/>
              </w:rPr>
            </w:pPr>
            <w:r w:rsidRPr="000956AF">
              <w:rPr>
                <w:lang w:val="en-GB"/>
              </w:rPr>
              <w:t>-0.41</w:t>
            </w:r>
          </w:p>
        </w:tc>
        <w:tc>
          <w:tcPr>
            <w:tcW w:w="940" w:type="dxa"/>
            <w:tcBorders>
              <w:top w:val="nil"/>
              <w:left w:val="nil"/>
              <w:bottom w:val="nil"/>
              <w:right w:val="nil"/>
            </w:tcBorders>
            <w:shd w:val="clear" w:color="2F75B5" w:fill="2F75B5"/>
            <w:noWrap/>
            <w:vAlign w:val="bottom"/>
            <w:hideMark/>
          </w:tcPr>
          <w:p w14:paraId="40DF7662" w14:textId="77777777" w:rsidR="000956AF" w:rsidRPr="000956AF" w:rsidRDefault="000956AF" w:rsidP="000956AF">
            <w:pPr>
              <w:rPr>
                <w:lang w:val="en-GB"/>
              </w:rPr>
            </w:pPr>
            <w:r w:rsidRPr="000956AF">
              <w:rPr>
                <w:lang w:val="en-GB"/>
              </w:rPr>
              <w:t>-187.31</w:t>
            </w:r>
          </w:p>
        </w:tc>
        <w:tc>
          <w:tcPr>
            <w:tcW w:w="940" w:type="dxa"/>
            <w:tcBorders>
              <w:top w:val="nil"/>
              <w:left w:val="nil"/>
              <w:bottom w:val="nil"/>
              <w:right w:val="nil"/>
            </w:tcBorders>
            <w:shd w:val="clear" w:color="2F75B5" w:fill="2F75B5"/>
            <w:noWrap/>
            <w:vAlign w:val="bottom"/>
            <w:hideMark/>
          </w:tcPr>
          <w:p w14:paraId="57CD75E7" w14:textId="77777777" w:rsidR="000956AF" w:rsidRPr="000956AF" w:rsidRDefault="000956AF" w:rsidP="000956AF">
            <w:pPr>
              <w:rPr>
                <w:lang w:val="en-GB"/>
              </w:rPr>
            </w:pPr>
            <w:r w:rsidRPr="000956AF">
              <w:rPr>
                <w:lang w:val="en-GB"/>
              </w:rPr>
              <w:t>723.72</w:t>
            </w:r>
          </w:p>
        </w:tc>
        <w:tc>
          <w:tcPr>
            <w:tcW w:w="940" w:type="dxa"/>
            <w:tcBorders>
              <w:top w:val="nil"/>
              <w:left w:val="nil"/>
              <w:bottom w:val="nil"/>
              <w:right w:val="nil"/>
            </w:tcBorders>
            <w:shd w:val="clear" w:color="2F75B5" w:fill="2F75B5"/>
            <w:noWrap/>
            <w:vAlign w:val="bottom"/>
            <w:hideMark/>
          </w:tcPr>
          <w:p w14:paraId="0030F2C4" w14:textId="77777777" w:rsidR="000956AF" w:rsidRPr="000956AF" w:rsidRDefault="000956AF" w:rsidP="000956AF">
            <w:pPr>
              <w:rPr>
                <w:lang w:val="en-GB"/>
              </w:rPr>
            </w:pPr>
            <w:r w:rsidRPr="000956AF">
              <w:rPr>
                <w:lang w:val="en-GB"/>
              </w:rPr>
              <w:t>-2115.57</w:t>
            </w:r>
          </w:p>
        </w:tc>
        <w:tc>
          <w:tcPr>
            <w:tcW w:w="940" w:type="dxa"/>
            <w:tcBorders>
              <w:top w:val="nil"/>
              <w:left w:val="nil"/>
              <w:bottom w:val="nil"/>
              <w:right w:val="nil"/>
            </w:tcBorders>
            <w:shd w:val="clear" w:color="2F75B5" w:fill="2F75B5"/>
            <w:noWrap/>
            <w:vAlign w:val="bottom"/>
            <w:hideMark/>
          </w:tcPr>
          <w:p w14:paraId="70DE067E" w14:textId="77777777" w:rsidR="000956AF" w:rsidRPr="000956AF" w:rsidRDefault="000956AF" w:rsidP="000956AF">
            <w:pPr>
              <w:rPr>
                <w:b/>
                <w:bCs/>
                <w:lang w:val="en-GB"/>
              </w:rPr>
            </w:pPr>
            <w:r w:rsidRPr="000956AF">
              <w:rPr>
                <w:b/>
                <w:bCs/>
                <w:lang w:val="en-GB"/>
              </w:rPr>
              <w:t>7453.21</w:t>
            </w:r>
          </w:p>
        </w:tc>
        <w:tc>
          <w:tcPr>
            <w:tcW w:w="940" w:type="dxa"/>
            <w:tcBorders>
              <w:top w:val="nil"/>
              <w:left w:val="nil"/>
              <w:bottom w:val="nil"/>
              <w:right w:val="nil"/>
            </w:tcBorders>
            <w:shd w:val="clear" w:color="2F75B5" w:fill="2F75B5"/>
            <w:noWrap/>
            <w:vAlign w:val="bottom"/>
            <w:hideMark/>
          </w:tcPr>
          <w:p w14:paraId="10ABFFF2" w14:textId="77777777" w:rsidR="000956AF" w:rsidRPr="000956AF" w:rsidRDefault="000956AF" w:rsidP="000956AF">
            <w:pPr>
              <w:rPr>
                <w:lang w:val="en-GB"/>
              </w:rPr>
            </w:pPr>
            <w:r w:rsidRPr="000956AF">
              <w:rPr>
                <w:lang w:val="en-GB"/>
              </w:rPr>
              <w:t>13786.09</w:t>
            </w:r>
          </w:p>
        </w:tc>
        <w:tc>
          <w:tcPr>
            <w:tcW w:w="940" w:type="dxa"/>
            <w:tcBorders>
              <w:top w:val="nil"/>
              <w:left w:val="nil"/>
              <w:bottom w:val="nil"/>
              <w:right w:val="nil"/>
            </w:tcBorders>
            <w:shd w:val="clear" w:color="2F75B5" w:fill="2F75B5"/>
            <w:noWrap/>
            <w:vAlign w:val="bottom"/>
            <w:hideMark/>
          </w:tcPr>
          <w:p w14:paraId="3186A5A1" w14:textId="77777777" w:rsidR="000956AF" w:rsidRPr="000956AF" w:rsidRDefault="000956AF" w:rsidP="000956AF">
            <w:pPr>
              <w:rPr>
                <w:b/>
                <w:bCs/>
                <w:lang w:val="en-GB"/>
              </w:rPr>
            </w:pPr>
            <w:r w:rsidRPr="000956AF">
              <w:rPr>
                <w:b/>
                <w:bCs/>
                <w:lang w:val="en-GB"/>
              </w:rPr>
              <w:t>3949.98</w:t>
            </w:r>
          </w:p>
        </w:tc>
        <w:tc>
          <w:tcPr>
            <w:tcW w:w="940" w:type="dxa"/>
            <w:tcBorders>
              <w:top w:val="nil"/>
              <w:left w:val="nil"/>
              <w:bottom w:val="nil"/>
              <w:right w:val="nil"/>
            </w:tcBorders>
            <w:shd w:val="clear" w:color="2F75B5" w:fill="2F75B5"/>
            <w:noWrap/>
            <w:vAlign w:val="bottom"/>
            <w:hideMark/>
          </w:tcPr>
          <w:p w14:paraId="158CEC9B" w14:textId="77777777" w:rsidR="000956AF" w:rsidRPr="000956AF" w:rsidRDefault="000956AF" w:rsidP="000956AF">
            <w:pPr>
              <w:rPr>
                <w:lang w:val="en-GB"/>
              </w:rPr>
            </w:pPr>
            <w:r w:rsidRPr="000956AF">
              <w:rPr>
                <w:lang w:val="en-GB"/>
              </w:rPr>
              <w:t>3412.48</w:t>
            </w:r>
          </w:p>
        </w:tc>
      </w:tr>
      <w:tr w:rsidR="000956AF" w:rsidRPr="000956AF" w14:paraId="02A5CDFE" w14:textId="77777777" w:rsidTr="000956AF">
        <w:trPr>
          <w:trHeight w:val="366"/>
        </w:trPr>
        <w:tc>
          <w:tcPr>
            <w:tcW w:w="940" w:type="dxa"/>
            <w:tcBorders>
              <w:top w:val="nil"/>
              <w:left w:val="nil"/>
              <w:bottom w:val="nil"/>
              <w:right w:val="nil"/>
            </w:tcBorders>
            <w:shd w:val="clear" w:color="5B9BD5" w:fill="5B9BD5"/>
            <w:noWrap/>
            <w:vAlign w:val="bottom"/>
            <w:hideMark/>
          </w:tcPr>
          <w:p w14:paraId="558F5DF8" w14:textId="77777777" w:rsidR="000956AF" w:rsidRPr="000956AF" w:rsidRDefault="000956AF" w:rsidP="000956AF">
            <w:pPr>
              <w:rPr>
                <w:lang w:val="en-GB"/>
              </w:rPr>
            </w:pPr>
            <w:r w:rsidRPr="000956AF">
              <w:rPr>
                <w:lang w:val="en-GB"/>
              </w:rPr>
              <w:t>2.19</w:t>
            </w:r>
          </w:p>
        </w:tc>
        <w:tc>
          <w:tcPr>
            <w:tcW w:w="940" w:type="dxa"/>
            <w:tcBorders>
              <w:top w:val="nil"/>
              <w:left w:val="nil"/>
              <w:bottom w:val="nil"/>
              <w:right w:val="nil"/>
            </w:tcBorders>
            <w:shd w:val="clear" w:color="5B9BD5" w:fill="5B9BD5"/>
            <w:noWrap/>
            <w:vAlign w:val="bottom"/>
            <w:hideMark/>
          </w:tcPr>
          <w:p w14:paraId="7814C7AF" w14:textId="77777777" w:rsidR="000956AF" w:rsidRPr="000956AF" w:rsidRDefault="000956AF" w:rsidP="000956AF">
            <w:pPr>
              <w:rPr>
                <w:lang w:val="en-GB"/>
              </w:rPr>
            </w:pPr>
            <w:r w:rsidRPr="000956AF">
              <w:rPr>
                <w:lang w:val="en-GB"/>
              </w:rPr>
              <w:t>0.86</w:t>
            </w:r>
          </w:p>
        </w:tc>
        <w:tc>
          <w:tcPr>
            <w:tcW w:w="940" w:type="dxa"/>
            <w:tcBorders>
              <w:top w:val="nil"/>
              <w:left w:val="nil"/>
              <w:bottom w:val="nil"/>
              <w:right w:val="nil"/>
            </w:tcBorders>
            <w:shd w:val="clear" w:color="5B9BD5" w:fill="5B9BD5"/>
            <w:noWrap/>
            <w:vAlign w:val="bottom"/>
            <w:hideMark/>
          </w:tcPr>
          <w:p w14:paraId="503D878C" w14:textId="77777777" w:rsidR="000956AF" w:rsidRPr="000956AF" w:rsidRDefault="000956AF" w:rsidP="000956AF">
            <w:pPr>
              <w:rPr>
                <w:lang w:val="en-GB"/>
              </w:rPr>
            </w:pPr>
            <w:r w:rsidRPr="000956AF">
              <w:rPr>
                <w:lang w:val="en-GB"/>
              </w:rPr>
              <w:t>-0.43</w:t>
            </w:r>
          </w:p>
        </w:tc>
        <w:tc>
          <w:tcPr>
            <w:tcW w:w="940" w:type="dxa"/>
            <w:tcBorders>
              <w:top w:val="nil"/>
              <w:left w:val="nil"/>
              <w:bottom w:val="nil"/>
              <w:right w:val="nil"/>
            </w:tcBorders>
            <w:shd w:val="clear" w:color="5B9BD5" w:fill="5B9BD5"/>
            <w:noWrap/>
            <w:vAlign w:val="bottom"/>
            <w:hideMark/>
          </w:tcPr>
          <w:p w14:paraId="6385F32E" w14:textId="77777777" w:rsidR="000956AF" w:rsidRPr="000956AF" w:rsidRDefault="000956AF" w:rsidP="000956AF">
            <w:pPr>
              <w:rPr>
                <w:lang w:val="en-GB"/>
              </w:rPr>
            </w:pPr>
            <w:r w:rsidRPr="000956AF">
              <w:rPr>
                <w:lang w:val="en-GB"/>
              </w:rPr>
              <w:t>-186.48</w:t>
            </w:r>
          </w:p>
        </w:tc>
        <w:tc>
          <w:tcPr>
            <w:tcW w:w="940" w:type="dxa"/>
            <w:tcBorders>
              <w:top w:val="nil"/>
              <w:left w:val="nil"/>
              <w:bottom w:val="nil"/>
              <w:right w:val="nil"/>
            </w:tcBorders>
            <w:shd w:val="clear" w:color="5B9BD5" w:fill="5B9BD5"/>
            <w:noWrap/>
            <w:vAlign w:val="bottom"/>
            <w:hideMark/>
          </w:tcPr>
          <w:p w14:paraId="24CF0614" w14:textId="77777777" w:rsidR="000956AF" w:rsidRPr="000956AF" w:rsidRDefault="000956AF" w:rsidP="000956AF">
            <w:pPr>
              <w:rPr>
                <w:lang w:val="en-GB"/>
              </w:rPr>
            </w:pPr>
            <w:r w:rsidRPr="000956AF">
              <w:rPr>
                <w:lang w:val="en-GB"/>
              </w:rPr>
              <w:t>714.12</w:t>
            </w:r>
          </w:p>
        </w:tc>
        <w:tc>
          <w:tcPr>
            <w:tcW w:w="940" w:type="dxa"/>
            <w:tcBorders>
              <w:top w:val="nil"/>
              <w:left w:val="nil"/>
              <w:bottom w:val="nil"/>
              <w:right w:val="nil"/>
            </w:tcBorders>
            <w:shd w:val="clear" w:color="5B9BD5" w:fill="5B9BD5"/>
            <w:noWrap/>
            <w:vAlign w:val="bottom"/>
            <w:hideMark/>
          </w:tcPr>
          <w:p w14:paraId="3528E2FD" w14:textId="77777777" w:rsidR="000956AF" w:rsidRPr="000956AF" w:rsidRDefault="000956AF" w:rsidP="000956AF">
            <w:pPr>
              <w:rPr>
                <w:lang w:val="en-GB"/>
              </w:rPr>
            </w:pPr>
            <w:r w:rsidRPr="000956AF">
              <w:rPr>
                <w:lang w:val="en-GB"/>
              </w:rPr>
              <w:t>-2302.05</w:t>
            </w:r>
          </w:p>
        </w:tc>
        <w:tc>
          <w:tcPr>
            <w:tcW w:w="940" w:type="dxa"/>
            <w:tcBorders>
              <w:top w:val="nil"/>
              <w:left w:val="nil"/>
              <w:bottom w:val="nil"/>
              <w:right w:val="nil"/>
            </w:tcBorders>
            <w:shd w:val="clear" w:color="5B9BD5" w:fill="5B9BD5"/>
            <w:noWrap/>
            <w:vAlign w:val="bottom"/>
            <w:hideMark/>
          </w:tcPr>
          <w:p w14:paraId="7C98E6D0" w14:textId="77777777" w:rsidR="000956AF" w:rsidRPr="000956AF" w:rsidRDefault="000956AF" w:rsidP="000956AF">
            <w:pPr>
              <w:rPr>
                <w:b/>
                <w:bCs/>
                <w:lang w:val="en-GB"/>
              </w:rPr>
            </w:pPr>
            <w:r w:rsidRPr="000956AF">
              <w:rPr>
                <w:b/>
                <w:bCs/>
                <w:lang w:val="en-GB"/>
              </w:rPr>
              <w:t>8167.34</w:t>
            </w:r>
          </w:p>
        </w:tc>
        <w:tc>
          <w:tcPr>
            <w:tcW w:w="940" w:type="dxa"/>
            <w:tcBorders>
              <w:top w:val="nil"/>
              <w:left w:val="nil"/>
              <w:bottom w:val="nil"/>
              <w:right w:val="nil"/>
            </w:tcBorders>
            <w:shd w:val="clear" w:color="5B9BD5" w:fill="5B9BD5"/>
            <w:noWrap/>
            <w:vAlign w:val="bottom"/>
            <w:hideMark/>
          </w:tcPr>
          <w:p w14:paraId="10DBB0C7" w14:textId="77777777" w:rsidR="000956AF" w:rsidRPr="000956AF" w:rsidRDefault="000956AF" w:rsidP="000956AF">
            <w:pPr>
              <w:rPr>
                <w:lang w:val="en-GB"/>
              </w:rPr>
            </w:pPr>
            <w:r w:rsidRPr="000956AF">
              <w:rPr>
                <w:lang w:val="en-GB"/>
              </w:rPr>
              <w:t>15620.36</w:t>
            </w:r>
          </w:p>
        </w:tc>
        <w:tc>
          <w:tcPr>
            <w:tcW w:w="940" w:type="dxa"/>
            <w:tcBorders>
              <w:top w:val="nil"/>
              <w:left w:val="nil"/>
              <w:bottom w:val="nil"/>
              <w:right w:val="nil"/>
            </w:tcBorders>
            <w:shd w:val="clear" w:color="5B9BD5" w:fill="5B9BD5"/>
            <w:noWrap/>
            <w:vAlign w:val="bottom"/>
            <w:hideMark/>
          </w:tcPr>
          <w:p w14:paraId="57197578" w14:textId="77777777" w:rsidR="000956AF" w:rsidRPr="000956AF" w:rsidRDefault="000956AF" w:rsidP="000956AF">
            <w:pPr>
              <w:rPr>
                <w:b/>
                <w:bCs/>
                <w:lang w:val="en-GB"/>
              </w:rPr>
            </w:pPr>
            <w:r w:rsidRPr="000956AF">
              <w:rPr>
                <w:b/>
                <w:bCs/>
                <w:lang w:val="en-GB"/>
              </w:rPr>
              <w:t>4356.03</w:t>
            </w:r>
          </w:p>
        </w:tc>
        <w:tc>
          <w:tcPr>
            <w:tcW w:w="940" w:type="dxa"/>
            <w:tcBorders>
              <w:top w:val="nil"/>
              <w:left w:val="nil"/>
              <w:bottom w:val="nil"/>
              <w:right w:val="nil"/>
            </w:tcBorders>
            <w:shd w:val="clear" w:color="5B9BD5" w:fill="5B9BD5"/>
            <w:noWrap/>
            <w:vAlign w:val="bottom"/>
            <w:hideMark/>
          </w:tcPr>
          <w:p w14:paraId="06BC58C2" w14:textId="77777777" w:rsidR="000956AF" w:rsidRPr="000956AF" w:rsidRDefault="000956AF" w:rsidP="000956AF">
            <w:pPr>
              <w:rPr>
                <w:lang w:val="en-GB"/>
              </w:rPr>
            </w:pPr>
            <w:r w:rsidRPr="000956AF">
              <w:rPr>
                <w:lang w:val="en-GB"/>
              </w:rPr>
              <w:t>3933.13</w:t>
            </w:r>
          </w:p>
        </w:tc>
      </w:tr>
      <w:tr w:rsidR="000956AF" w:rsidRPr="000956AF" w14:paraId="36DEE8AA" w14:textId="77777777" w:rsidTr="000956AF">
        <w:trPr>
          <w:trHeight w:val="366"/>
        </w:trPr>
        <w:tc>
          <w:tcPr>
            <w:tcW w:w="940" w:type="dxa"/>
            <w:tcBorders>
              <w:top w:val="nil"/>
              <w:left w:val="nil"/>
              <w:bottom w:val="nil"/>
              <w:right w:val="nil"/>
            </w:tcBorders>
            <w:shd w:val="clear" w:color="2F75B5" w:fill="2F75B5"/>
            <w:noWrap/>
            <w:vAlign w:val="bottom"/>
            <w:hideMark/>
          </w:tcPr>
          <w:p w14:paraId="2DDC2FA3" w14:textId="77777777" w:rsidR="000956AF" w:rsidRPr="000956AF" w:rsidRDefault="000956AF" w:rsidP="000956AF">
            <w:pPr>
              <w:rPr>
                <w:lang w:val="en-GB"/>
              </w:rPr>
            </w:pPr>
            <w:r w:rsidRPr="000956AF">
              <w:rPr>
                <w:lang w:val="en-GB"/>
              </w:rPr>
              <w:t>2.19</w:t>
            </w:r>
          </w:p>
        </w:tc>
        <w:tc>
          <w:tcPr>
            <w:tcW w:w="940" w:type="dxa"/>
            <w:tcBorders>
              <w:top w:val="nil"/>
              <w:left w:val="nil"/>
              <w:bottom w:val="nil"/>
              <w:right w:val="nil"/>
            </w:tcBorders>
            <w:shd w:val="clear" w:color="2F75B5" w:fill="2F75B5"/>
            <w:noWrap/>
            <w:vAlign w:val="bottom"/>
            <w:hideMark/>
          </w:tcPr>
          <w:p w14:paraId="731C5A0E" w14:textId="77777777" w:rsidR="000956AF" w:rsidRPr="000956AF" w:rsidRDefault="000956AF" w:rsidP="000956AF">
            <w:pPr>
              <w:rPr>
                <w:lang w:val="en-GB"/>
              </w:rPr>
            </w:pPr>
            <w:r w:rsidRPr="000956AF">
              <w:rPr>
                <w:lang w:val="en-GB"/>
              </w:rPr>
              <w:t>0.62</w:t>
            </w:r>
          </w:p>
        </w:tc>
        <w:tc>
          <w:tcPr>
            <w:tcW w:w="940" w:type="dxa"/>
            <w:tcBorders>
              <w:top w:val="nil"/>
              <w:left w:val="nil"/>
              <w:bottom w:val="nil"/>
              <w:right w:val="nil"/>
            </w:tcBorders>
            <w:shd w:val="clear" w:color="2F75B5" w:fill="2F75B5"/>
            <w:noWrap/>
            <w:vAlign w:val="bottom"/>
            <w:hideMark/>
          </w:tcPr>
          <w:p w14:paraId="21B7B3C3" w14:textId="77777777" w:rsidR="000956AF" w:rsidRPr="000956AF" w:rsidRDefault="000956AF" w:rsidP="000956AF">
            <w:pPr>
              <w:rPr>
                <w:lang w:val="en-GB"/>
              </w:rPr>
            </w:pPr>
            <w:r w:rsidRPr="000956AF">
              <w:rPr>
                <w:lang w:val="en-GB"/>
              </w:rPr>
              <w:t>-0.45</w:t>
            </w:r>
          </w:p>
        </w:tc>
        <w:tc>
          <w:tcPr>
            <w:tcW w:w="940" w:type="dxa"/>
            <w:tcBorders>
              <w:top w:val="nil"/>
              <w:left w:val="nil"/>
              <w:bottom w:val="nil"/>
              <w:right w:val="nil"/>
            </w:tcBorders>
            <w:shd w:val="clear" w:color="2F75B5" w:fill="2F75B5"/>
            <w:noWrap/>
            <w:vAlign w:val="bottom"/>
            <w:hideMark/>
          </w:tcPr>
          <w:p w14:paraId="1F78103D" w14:textId="77777777" w:rsidR="000956AF" w:rsidRPr="000956AF" w:rsidRDefault="000956AF" w:rsidP="000956AF">
            <w:pPr>
              <w:rPr>
                <w:lang w:val="en-GB"/>
              </w:rPr>
            </w:pPr>
            <w:r w:rsidRPr="000956AF">
              <w:rPr>
                <w:lang w:val="en-GB"/>
              </w:rPr>
              <w:t>-205.95</w:t>
            </w:r>
          </w:p>
        </w:tc>
        <w:tc>
          <w:tcPr>
            <w:tcW w:w="940" w:type="dxa"/>
            <w:tcBorders>
              <w:top w:val="nil"/>
              <w:left w:val="nil"/>
              <w:bottom w:val="nil"/>
              <w:right w:val="nil"/>
            </w:tcBorders>
            <w:shd w:val="clear" w:color="2F75B5" w:fill="2F75B5"/>
            <w:noWrap/>
            <w:vAlign w:val="bottom"/>
            <w:hideMark/>
          </w:tcPr>
          <w:p w14:paraId="5C13CA2D" w14:textId="77777777" w:rsidR="000956AF" w:rsidRPr="000956AF" w:rsidRDefault="000956AF" w:rsidP="000956AF">
            <w:pPr>
              <w:rPr>
                <w:lang w:val="en-GB"/>
              </w:rPr>
            </w:pPr>
            <w:r w:rsidRPr="000956AF">
              <w:rPr>
                <w:lang w:val="en-GB"/>
              </w:rPr>
              <w:t>908.68</w:t>
            </w:r>
          </w:p>
        </w:tc>
        <w:tc>
          <w:tcPr>
            <w:tcW w:w="940" w:type="dxa"/>
            <w:tcBorders>
              <w:top w:val="nil"/>
              <w:left w:val="nil"/>
              <w:bottom w:val="nil"/>
              <w:right w:val="nil"/>
            </w:tcBorders>
            <w:shd w:val="clear" w:color="2F75B5" w:fill="2F75B5"/>
            <w:noWrap/>
            <w:vAlign w:val="bottom"/>
            <w:hideMark/>
          </w:tcPr>
          <w:p w14:paraId="7E400E44" w14:textId="77777777" w:rsidR="000956AF" w:rsidRPr="000956AF" w:rsidRDefault="000956AF" w:rsidP="000956AF">
            <w:pPr>
              <w:rPr>
                <w:lang w:val="en-GB"/>
              </w:rPr>
            </w:pPr>
            <w:r w:rsidRPr="000956AF">
              <w:rPr>
                <w:lang w:val="en-GB"/>
              </w:rPr>
              <w:t>-2508.00</w:t>
            </w:r>
          </w:p>
        </w:tc>
        <w:tc>
          <w:tcPr>
            <w:tcW w:w="940" w:type="dxa"/>
            <w:tcBorders>
              <w:top w:val="nil"/>
              <w:left w:val="nil"/>
              <w:bottom w:val="nil"/>
              <w:right w:val="nil"/>
            </w:tcBorders>
            <w:shd w:val="clear" w:color="2F75B5" w:fill="2F75B5"/>
            <w:noWrap/>
            <w:vAlign w:val="bottom"/>
            <w:hideMark/>
          </w:tcPr>
          <w:p w14:paraId="7A703272" w14:textId="77777777" w:rsidR="000956AF" w:rsidRPr="000956AF" w:rsidRDefault="000956AF" w:rsidP="000956AF">
            <w:pPr>
              <w:rPr>
                <w:b/>
                <w:bCs/>
                <w:lang w:val="en-GB"/>
              </w:rPr>
            </w:pPr>
            <w:r w:rsidRPr="000956AF">
              <w:rPr>
                <w:b/>
                <w:bCs/>
                <w:lang w:val="en-GB"/>
              </w:rPr>
              <w:t>9076.02</w:t>
            </w:r>
          </w:p>
        </w:tc>
        <w:tc>
          <w:tcPr>
            <w:tcW w:w="940" w:type="dxa"/>
            <w:tcBorders>
              <w:top w:val="nil"/>
              <w:left w:val="nil"/>
              <w:bottom w:val="nil"/>
              <w:right w:val="nil"/>
            </w:tcBorders>
            <w:shd w:val="clear" w:color="2F75B5" w:fill="2F75B5"/>
            <w:noWrap/>
            <w:vAlign w:val="bottom"/>
            <w:hideMark/>
          </w:tcPr>
          <w:p w14:paraId="3D4C4769" w14:textId="77777777" w:rsidR="000956AF" w:rsidRPr="000956AF" w:rsidRDefault="000956AF" w:rsidP="000956AF">
            <w:pPr>
              <w:rPr>
                <w:lang w:val="en-GB"/>
              </w:rPr>
            </w:pPr>
            <w:r w:rsidRPr="000956AF">
              <w:rPr>
                <w:lang w:val="en-GB"/>
              </w:rPr>
              <w:t>17630.37</w:t>
            </w:r>
          </w:p>
        </w:tc>
        <w:tc>
          <w:tcPr>
            <w:tcW w:w="940" w:type="dxa"/>
            <w:tcBorders>
              <w:top w:val="nil"/>
              <w:left w:val="nil"/>
              <w:bottom w:val="nil"/>
              <w:right w:val="nil"/>
            </w:tcBorders>
            <w:shd w:val="clear" w:color="2F75B5" w:fill="2F75B5"/>
            <w:noWrap/>
            <w:vAlign w:val="bottom"/>
            <w:hideMark/>
          </w:tcPr>
          <w:p w14:paraId="325C54B2" w14:textId="77777777" w:rsidR="000956AF" w:rsidRPr="000956AF" w:rsidRDefault="000956AF" w:rsidP="000956AF">
            <w:pPr>
              <w:rPr>
                <w:b/>
                <w:bCs/>
                <w:lang w:val="en-GB"/>
              </w:rPr>
            </w:pPr>
            <w:r w:rsidRPr="000956AF">
              <w:rPr>
                <w:b/>
                <w:bCs/>
                <w:lang w:val="en-GB"/>
              </w:rPr>
              <w:t>4708.97</w:t>
            </w:r>
          </w:p>
        </w:tc>
        <w:tc>
          <w:tcPr>
            <w:tcW w:w="940" w:type="dxa"/>
            <w:tcBorders>
              <w:top w:val="nil"/>
              <w:left w:val="nil"/>
              <w:bottom w:val="nil"/>
              <w:right w:val="nil"/>
            </w:tcBorders>
            <w:shd w:val="clear" w:color="2F75B5" w:fill="2F75B5"/>
            <w:noWrap/>
            <w:vAlign w:val="bottom"/>
            <w:hideMark/>
          </w:tcPr>
          <w:p w14:paraId="1B2A0A6E" w14:textId="77777777" w:rsidR="000956AF" w:rsidRPr="000956AF" w:rsidRDefault="000956AF" w:rsidP="000956AF">
            <w:pPr>
              <w:rPr>
                <w:lang w:val="en-GB"/>
              </w:rPr>
            </w:pPr>
            <w:r w:rsidRPr="000956AF">
              <w:rPr>
                <w:lang w:val="en-GB"/>
              </w:rPr>
              <w:t>4499.67</w:t>
            </w:r>
          </w:p>
        </w:tc>
      </w:tr>
      <w:tr w:rsidR="000956AF" w:rsidRPr="000956AF" w14:paraId="3E5160E4" w14:textId="77777777" w:rsidTr="000956AF">
        <w:trPr>
          <w:trHeight w:val="366"/>
        </w:trPr>
        <w:tc>
          <w:tcPr>
            <w:tcW w:w="940" w:type="dxa"/>
            <w:tcBorders>
              <w:top w:val="nil"/>
              <w:left w:val="nil"/>
              <w:bottom w:val="nil"/>
              <w:right w:val="nil"/>
            </w:tcBorders>
            <w:shd w:val="clear" w:color="5B9BD5" w:fill="5B9BD5"/>
            <w:noWrap/>
            <w:vAlign w:val="bottom"/>
            <w:hideMark/>
          </w:tcPr>
          <w:p w14:paraId="20909F45" w14:textId="77777777" w:rsidR="000956AF" w:rsidRPr="000956AF" w:rsidRDefault="000956AF" w:rsidP="000956AF">
            <w:pPr>
              <w:rPr>
                <w:lang w:val="en-GB"/>
              </w:rPr>
            </w:pPr>
            <w:r w:rsidRPr="000956AF">
              <w:rPr>
                <w:lang w:val="en-GB"/>
              </w:rPr>
              <w:t>2.19</w:t>
            </w:r>
          </w:p>
        </w:tc>
        <w:tc>
          <w:tcPr>
            <w:tcW w:w="940" w:type="dxa"/>
            <w:tcBorders>
              <w:top w:val="nil"/>
              <w:left w:val="nil"/>
              <w:bottom w:val="nil"/>
              <w:right w:val="nil"/>
            </w:tcBorders>
            <w:shd w:val="clear" w:color="5B9BD5" w:fill="5B9BD5"/>
            <w:noWrap/>
            <w:vAlign w:val="bottom"/>
            <w:hideMark/>
          </w:tcPr>
          <w:p w14:paraId="673AE7EA" w14:textId="77777777" w:rsidR="000956AF" w:rsidRPr="000956AF" w:rsidRDefault="000956AF" w:rsidP="000956AF">
            <w:pPr>
              <w:rPr>
                <w:lang w:val="en-GB"/>
              </w:rPr>
            </w:pPr>
            <w:r w:rsidRPr="000956AF">
              <w:rPr>
                <w:lang w:val="en-GB"/>
              </w:rPr>
              <w:t>0.37</w:t>
            </w:r>
          </w:p>
        </w:tc>
        <w:tc>
          <w:tcPr>
            <w:tcW w:w="940" w:type="dxa"/>
            <w:tcBorders>
              <w:top w:val="nil"/>
              <w:left w:val="nil"/>
              <w:bottom w:val="nil"/>
              <w:right w:val="nil"/>
            </w:tcBorders>
            <w:shd w:val="clear" w:color="5B9BD5" w:fill="5B9BD5"/>
            <w:noWrap/>
            <w:vAlign w:val="bottom"/>
            <w:hideMark/>
          </w:tcPr>
          <w:p w14:paraId="59DFF1A5" w14:textId="77777777" w:rsidR="000956AF" w:rsidRPr="000956AF" w:rsidRDefault="000956AF" w:rsidP="000956AF">
            <w:pPr>
              <w:rPr>
                <w:lang w:val="en-GB"/>
              </w:rPr>
            </w:pPr>
            <w:r w:rsidRPr="000956AF">
              <w:rPr>
                <w:lang w:val="en-GB"/>
              </w:rPr>
              <w:t>-0.48</w:t>
            </w:r>
          </w:p>
        </w:tc>
        <w:tc>
          <w:tcPr>
            <w:tcW w:w="940" w:type="dxa"/>
            <w:tcBorders>
              <w:top w:val="nil"/>
              <w:left w:val="nil"/>
              <w:bottom w:val="nil"/>
              <w:right w:val="nil"/>
            </w:tcBorders>
            <w:shd w:val="clear" w:color="5B9BD5" w:fill="5B9BD5"/>
            <w:noWrap/>
            <w:vAlign w:val="bottom"/>
            <w:hideMark/>
          </w:tcPr>
          <w:p w14:paraId="7F462785" w14:textId="77777777" w:rsidR="000956AF" w:rsidRPr="000956AF" w:rsidRDefault="000956AF" w:rsidP="000956AF">
            <w:pPr>
              <w:rPr>
                <w:lang w:val="en-GB"/>
              </w:rPr>
            </w:pPr>
            <w:r w:rsidRPr="000956AF">
              <w:rPr>
                <w:lang w:val="en-GB"/>
              </w:rPr>
              <w:t>-206.80</w:t>
            </w:r>
          </w:p>
        </w:tc>
        <w:tc>
          <w:tcPr>
            <w:tcW w:w="940" w:type="dxa"/>
            <w:tcBorders>
              <w:top w:val="nil"/>
              <w:left w:val="nil"/>
              <w:bottom w:val="nil"/>
              <w:right w:val="nil"/>
            </w:tcBorders>
            <w:shd w:val="clear" w:color="5B9BD5" w:fill="5B9BD5"/>
            <w:noWrap/>
            <w:vAlign w:val="bottom"/>
            <w:hideMark/>
          </w:tcPr>
          <w:p w14:paraId="41671EB0" w14:textId="77777777" w:rsidR="000956AF" w:rsidRPr="000956AF" w:rsidRDefault="000956AF" w:rsidP="000956AF">
            <w:pPr>
              <w:rPr>
                <w:lang w:val="en-GB"/>
              </w:rPr>
            </w:pPr>
            <w:r w:rsidRPr="000956AF">
              <w:rPr>
                <w:lang w:val="en-GB"/>
              </w:rPr>
              <w:t>923.77</w:t>
            </w:r>
          </w:p>
        </w:tc>
        <w:tc>
          <w:tcPr>
            <w:tcW w:w="940" w:type="dxa"/>
            <w:tcBorders>
              <w:top w:val="nil"/>
              <w:left w:val="nil"/>
              <w:bottom w:val="nil"/>
              <w:right w:val="nil"/>
            </w:tcBorders>
            <w:shd w:val="clear" w:color="5B9BD5" w:fill="5B9BD5"/>
            <w:noWrap/>
            <w:vAlign w:val="bottom"/>
            <w:hideMark/>
          </w:tcPr>
          <w:p w14:paraId="2C112C11" w14:textId="77777777" w:rsidR="000956AF" w:rsidRPr="000956AF" w:rsidRDefault="000956AF" w:rsidP="000956AF">
            <w:pPr>
              <w:rPr>
                <w:lang w:val="en-GB"/>
              </w:rPr>
            </w:pPr>
            <w:r w:rsidRPr="000956AF">
              <w:rPr>
                <w:lang w:val="en-GB"/>
              </w:rPr>
              <w:t>-2714.79</w:t>
            </w:r>
          </w:p>
        </w:tc>
        <w:tc>
          <w:tcPr>
            <w:tcW w:w="940" w:type="dxa"/>
            <w:tcBorders>
              <w:top w:val="nil"/>
              <w:left w:val="nil"/>
              <w:bottom w:val="nil"/>
              <w:right w:val="nil"/>
            </w:tcBorders>
            <w:shd w:val="clear" w:color="5B9BD5" w:fill="5B9BD5"/>
            <w:noWrap/>
            <w:vAlign w:val="bottom"/>
            <w:hideMark/>
          </w:tcPr>
          <w:p w14:paraId="29D451C2" w14:textId="77777777" w:rsidR="000956AF" w:rsidRPr="000956AF" w:rsidRDefault="000956AF" w:rsidP="000956AF">
            <w:pPr>
              <w:rPr>
                <w:b/>
                <w:bCs/>
                <w:lang w:val="en-GB"/>
              </w:rPr>
            </w:pPr>
            <w:r w:rsidRPr="000956AF">
              <w:rPr>
                <w:b/>
                <w:bCs/>
                <w:lang w:val="en-GB"/>
              </w:rPr>
              <w:t>9999.79</w:t>
            </w:r>
          </w:p>
        </w:tc>
        <w:tc>
          <w:tcPr>
            <w:tcW w:w="940" w:type="dxa"/>
            <w:tcBorders>
              <w:top w:val="nil"/>
              <w:left w:val="nil"/>
              <w:bottom w:val="nil"/>
              <w:right w:val="nil"/>
            </w:tcBorders>
            <w:shd w:val="clear" w:color="5B9BD5" w:fill="5B9BD5"/>
            <w:noWrap/>
            <w:vAlign w:val="bottom"/>
            <w:hideMark/>
          </w:tcPr>
          <w:p w14:paraId="51514130" w14:textId="77777777" w:rsidR="000956AF" w:rsidRPr="000956AF" w:rsidRDefault="000956AF" w:rsidP="000956AF">
            <w:pPr>
              <w:rPr>
                <w:lang w:val="en-GB"/>
              </w:rPr>
            </w:pPr>
            <w:r w:rsidRPr="000956AF">
              <w:rPr>
                <w:lang w:val="en-GB"/>
              </w:rPr>
              <w:t>19864.01</w:t>
            </w:r>
          </w:p>
        </w:tc>
        <w:tc>
          <w:tcPr>
            <w:tcW w:w="940" w:type="dxa"/>
            <w:tcBorders>
              <w:top w:val="nil"/>
              <w:left w:val="nil"/>
              <w:bottom w:val="nil"/>
              <w:right w:val="nil"/>
            </w:tcBorders>
            <w:shd w:val="clear" w:color="5B9BD5" w:fill="5B9BD5"/>
            <w:noWrap/>
            <w:vAlign w:val="bottom"/>
            <w:hideMark/>
          </w:tcPr>
          <w:p w14:paraId="353EB3BE" w14:textId="77777777" w:rsidR="000956AF" w:rsidRPr="000956AF" w:rsidRDefault="000956AF" w:rsidP="000956AF">
            <w:pPr>
              <w:rPr>
                <w:b/>
                <w:bCs/>
                <w:lang w:val="en-GB"/>
              </w:rPr>
            </w:pPr>
            <w:r w:rsidRPr="000956AF">
              <w:rPr>
                <w:b/>
                <w:bCs/>
                <w:lang w:val="en-GB"/>
              </w:rPr>
              <w:t>5079.23</w:t>
            </w:r>
          </w:p>
        </w:tc>
        <w:tc>
          <w:tcPr>
            <w:tcW w:w="940" w:type="dxa"/>
            <w:tcBorders>
              <w:top w:val="nil"/>
              <w:left w:val="nil"/>
              <w:bottom w:val="nil"/>
              <w:right w:val="nil"/>
            </w:tcBorders>
            <w:shd w:val="clear" w:color="5B9BD5" w:fill="5B9BD5"/>
            <w:noWrap/>
            <w:vAlign w:val="bottom"/>
            <w:hideMark/>
          </w:tcPr>
          <w:p w14:paraId="418249AE" w14:textId="77777777" w:rsidR="000956AF" w:rsidRPr="000956AF" w:rsidRDefault="000956AF" w:rsidP="000956AF">
            <w:pPr>
              <w:rPr>
                <w:lang w:val="en-GB"/>
              </w:rPr>
            </w:pPr>
            <w:r w:rsidRPr="000956AF">
              <w:rPr>
                <w:lang w:val="en-GB"/>
              </w:rPr>
              <w:t>5116.90</w:t>
            </w:r>
          </w:p>
        </w:tc>
      </w:tr>
      <w:tr w:rsidR="000956AF" w:rsidRPr="000956AF" w14:paraId="61B9C8C7" w14:textId="77777777" w:rsidTr="000956AF">
        <w:trPr>
          <w:trHeight w:val="366"/>
        </w:trPr>
        <w:tc>
          <w:tcPr>
            <w:tcW w:w="940" w:type="dxa"/>
            <w:tcBorders>
              <w:top w:val="nil"/>
              <w:left w:val="nil"/>
              <w:bottom w:val="nil"/>
              <w:right w:val="nil"/>
            </w:tcBorders>
            <w:shd w:val="clear" w:color="2F75B5" w:fill="2F75B5"/>
            <w:noWrap/>
            <w:vAlign w:val="bottom"/>
            <w:hideMark/>
          </w:tcPr>
          <w:p w14:paraId="52FEEC02" w14:textId="77777777" w:rsidR="000956AF" w:rsidRPr="000956AF" w:rsidRDefault="000956AF" w:rsidP="000956AF">
            <w:pPr>
              <w:rPr>
                <w:lang w:val="en-GB"/>
              </w:rPr>
            </w:pPr>
            <w:r w:rsidRPr="000956AF">
              <w:rPr>
                <w:lang w:val="en-GB"/>
              </w:rPr>
              <w:t>2.19</w:t>
            </w:r>
          </w:p>
        </w:tc>
        <w:tc>
          <w:tcPr>
            <w:tcW w:w="940" w:type="dxa"/>
            <w:tcBorders>
              <w:top w:val="nil"/>
              <w:left w:val="nil"/>
              <w:bottom w:val="nil"/>
              <w:right w:val="nil"/>
            </w:tcBorders>
            <w:shd w:val="clear" w:color="2F75B5" w:fill="2F75B5"/>
            <w:noWrap/>
            <w:vAlign w:val="bottom"/>
            <w:hideMark/>
          </w:tcPr>
          <w:p w14:paraId="18B0F91F" w14:textId="77777777" w:rsidR="000956AF" w:rsidRPr="000956AF" w:rsidRDefault="000956AF" w:rsidP="000956AF">
            <w:pPr>
              <w:rPr>
                <w:lang w:val="en-GB"/>
              </w:rPr>
            </w:pPr>
            <w:r w:rsidRPr="000956AF">
              <w:rPr>
                <w:lang w:val="en-GB"/>
              </w:rPr>
              <w:t>0.12</w:t>
            </w:r>
          </w:p>
        </w:tc>
        <w:tc>
          <w:tcPr>
            <w:tcW w:w="940" w:type="dxa"/>
            <w:tcBorders>
              <w:top w:val="nil"/>
              <w:left w:val="nil"/>
              <w:bottom w:val="nil"/>
              <w:right w:val="nil"/>
            </w:tcBorders>
            <w:shd w:val="clear" w:color="2F75B5" w:fill="2F75B5"/>
            <w:noWrap/>
            <w:vAlign w:val="bottom"/>
            <w:hideMark/>
          </w:tcPr>
          <w:p w14:paraId="5851DF6B" w14:textId="77777777" w:rsidR="000956AF" w:rsidRPr="000956AF" w:rsidRDefault="000956AF" w:rsidP="000956AF">
            <w:pPr>
              <w:rPr>
                <w:lang w:val="en-GB"/>
              </w:rPr>
            </w:pPr>
            <w:r w:rsidRPr="000956AF">
              <w:rPr>
                <w:lang w:val="en-GB"/>
              </w:rPr>
              <w:t>-0.50</w:t>
            </w:r>
          </w:p>
        </w:tc>
        <w:tc>
          <w:tcPr>
            <w:tcW w:w="940" w:type="dxa"/>
            <w:tcBorders>
              <w:top w:val="nil"/>
              <w:left w:val="nil"/>
              <w:bottom w:val="nil"/>
              <w:right w:val="nil"/>
            </w:tcBorders>
            <w:shd w:val="clear" w:color="2F75B5" w:fill="2F75B5"/>
            <w:noWrap/>
            <w:vAlign w:val="bottom"/>
            <w:hideMark/>
          </w:tcPr>
          <w:p w14:paraId="57F4FECF" w14:textId="77777777" w:rsidR="000956AF" w:rsidRPr="000956AF" w:rsidRDefault="000956AF" w:rsidP="000956AF">
            <w:pPr>
              <w:rPr>
                <w:lang w:val="en-GB"/>
              </w:rPr>
            </w:pPr>
            <w:r w:rsidRPr="000956AF">
              <w:rPr>
                <w:lang w:val="en-GB"/>
              </w:rPr>
              <w:t>-207.16</w:t>
            </w:r>
          </w:p>
        </w:tc>
        <w:tc>
          <w:tcPr>
            <w:tcW w:w="940" w:type="dxa"/>
            <w:tcBorders>
              <w:top w:val="nil"/>
              <w:left w:val="nil"/>
              <w:bottom w:val="nil"/>
              <w:right w:val="nil"/>
            </w:tcBorders>
            <w:shd w:val="clear" w:color="2F75B5" w:fill="2F75B5"/>
            <w:noWrap/>
            <w:vAlign w:val="bottom"/>
            <w:hideMark/>
          </w:tcPr>
          <w:p w14:paraId="6CE03D76" w14:textId="77777777" w:rsidR="000956AF" w:rsidRPr="000956AF" w:rsidRDefault="000956AF" w:rsidP="000956AF">
            <w:pPr>
              <w:rPr>
                <w:lang w:val="en-GB"/>
              </w:rPr>
            </w:pPr>
            <w:r w:rsidRPr="000956AF">
              <w:rPr>
                <w:lang w:val="en-GB"/>
              </w:rPr>
              <w:t>937.75</w:t>
            </w:r>
          </w:p>
        </w:tc>
        <w:tc>
          <w:tcPr>
            <w:tcW w:w="940" w:type="dxa"/>
            <w:tcBorders>
              <w:top w:val="nil"/>
              <w:left w:val="nil"/>
              <w:bottom w:val="nil"/>
              <w:right w:val="nil"/>
            </w:tcBorders>
            <w:shd w:val="clear" w:color="2F75B5" w:fill="2F75B5"/>
            <w:noWrap/>
            <w:vAlign w:val="bottom"/>
            <w:hideMark/>
          </w:tcPr>
          <w:p w14:paraId="71A2D824" w14:textId="77777777" w:rsidR="000956AF" w:rsidRPr="000956AF" w:rsidRDefault="000956AF" w:rsidP="000956AF">
            <w:pPr>
              <w:rPr>
                <w:lang w:val="en-GB"/>
              </w:rPr>
            </w:pPr>
            <w:r w:rsidRPr="000956AF">
              <w:rPr>
                <w:lang w:val="en-GB"/>
              </w:rPr>
              <w:t>-2921.95</w:t>
            </w:r>
          </w:p>
        </w:tc>
        <w:tc>
          <w:tcPr>
            <w:tcW w:w="940" w:type="dxa"/>
            <w:tcBorders>
              <w:top w:val="nil"/>
              <w:left w:val="nil"/>
              <w:bottom w:val="nil"/>
              <w:right w:val="nil"/>
            </w:tcBorders>
            <w:shd w:val="clear" w:color="2F75B5" w:fill="2F75B5"/>
            <w:noWrap/>
            <w:vAlign w:val="bottom"/>
            <w:hideMark/>
          </w:tcPr>
          <w:p w14:paraId="0F4ADC16" w14:textId="77777777" w:rsidR="000956AF" w:rsidRPr="000956AF" w:rsidRDefault="000956AF" w:rsidP="000956AF">
            <w:pPr>
              <w:rPr>
                <w:b/>
                <w:bCs/>
                <w:lang w:val="en-GB"/>
              </w:rPr>
            </w:pPr>
            <w:r w:rsidRPr="000956AF">
              <w:rPr>
                <w:b/>
                <w:bCs/>
                <w:lang w:val="en-GB"/>
              </w:rPr>
              <w:t>10937.54</w:t>
            </w:r>
          </w:p>
        </w:tc>
        <w:tc>
          <w:tcPr>
            <w:tcW w:w="940" w:type="dxa"/>
            <w:tcBorders>
              <w:top w:val="nil"/>
              <w:left w:val="nil"/>
              <w:bottom w:val="nil"/>
              <w:right w:val="nil"/>
            </w:tcBorders>
            <w:shd w:val="clear" w:color="2F75B5" w:fill="2F75B5"/>
            <w:noWrap/>
            <w:vAlign w:val="bottom"/>
            <w:hideMark/>
          </w:tcPr>
          <w:p w14:paraId="45E9E6F9" w14:textId="77777777" w:rsidR="000956AF" w:rsidRPr="000956AF" w:rsidRDefault="000956AF" w:rsidP="000956AF">
            <w:pPr>
              <w:rPr>
                <w:lang w:val="en-GB"/>
              </w:rPr>
            </w:pPr>
            <w:r w:rsidRPr="000956AF">
              <w:rPr>
                <w:lang w:val="en-GB"/>
              </w:rPr>
              <w:t>22324.99</w:t>
            </w:r>
          </w:p>
        </w:tc>
        <w:tc>
          <w:tcPr>
            <w:tcW w:w="940" w:type="dxa"/>
            <w:tcBorders>
              <w:top w:val="nil"/>
              <w:left w:val="nil"/>
              <w:bottom w:val="nil"/>
              <w:right w:val="nil"/>
            </w:tcBorders>
            <w:shd w:val="clear" w:color="2F75B5" w:fill="2F75B5"/>
            <w:noWrap/>
            <w:vAlign w:val="bottom"/>
            <w:hideMark/>
          </w:tcPr>
          <w:p w14:paraId="394EB407" w14:textId="77777777" w:rsidR="000956AF" w:rsidRPr="000956AF" w:rsidRDefault="000956AF" w:rsidP="000956AF">
            <w:pPr>
              <w:rPr>
                <w:b/>
                <w:bCs/>
                <w:lang w:val="en-GB"/>
              </w:rPr>
            </w:pPr>
            <w:r w:rsidRPr="000956AF">
              <w:rPr>
                <w:b/>
                <w:bCs/>
                <w:lang w:val="en-GB"/>
              </w:rPr>
              <w:t>5467.37</w:t>
            </w:r>
          </w:p>
        </w:tc>
        <w:tc>
          <w:tcPr>
            <w:tcW w:w="940" w:type="dxa"/>
            <w:tcBorders>
              <w:top w:val="nil"/>
              <w:left w:val="nil"/>
              <w:bottom w:val="nil"/>
              <w:right w:val="nil"/>
            </w:tcBorders>
            <w:shd w:val="clear" w:color="2F75B5" w:fill="2F75B5"/>
            <w:noWrap/>
            <w:vAlign w:val="bottom"/>
            <w:hideMark/>
          </w:tcPr>
          <w:p w14:paraId="1B5D34A8" w14:textId="77777777" w:rsidR="000956AF" w:rsidRPr="000956AF" w:rsidRDefault="000956AF" w:rsidP="00BF6498">
            <w:pPr>
              <w:keepNext/>
              <w:rPr>
                <w:lang w:val="en-GB"/>
              </w:rPr>
            </w:pPr>
            <w:r w:rsidRPr="000956AF">
              <w:rPr>
                <w:lang w:val="en-GB"/>
              </w:rPr>
              <w:t>5785.02</w:t>
            </w:r>
          </w:p>
        </w:tc>
      </w:tr>
    </w:tbl>
    <w:p w14:paraId="2F585987" w14:textId="77777777" w:rsidR="00BF6498" w:rsidRDefault="00BF6498">
      <w:pPr>
        <w:pStyle w:val="Caption"/>
      </w:pPr>
      <w:bookmarkStart w:id="240" w:name="_Toc525256359"/>
      <w:r>
        <w:t xml:space="preserve">Table </w:t>
      </w:r>
      <w:r w:rsidR="00F47D15">
        <w:fldChar w:fldCharType="begin"/>
      </w:r>
      <w:r w:rsidR="00F47D15">
        <w:instrText xml:space="preserve"> STYLEREF 2 \s </w:instrText>
      </w:r>
      <w:r w:rsidR="00F47D15">
        <w:fldChar w:fldCharType="separate"/>
      </w:r>
      <w:r w:rsidR="00F47D15">
        <w:rPr>
          <w:noProof/>
        </w:rPr>
        <w:t>3.1</w:t>
      </w:r>
      <w:r w:rsidR="00F47D15">
        <w:fldChar w:fldCharType="end"/>
      </w:r>
      <w:r w:rsidR="00F47D15">
        <w:noBreakHyphen/>
      </w:r>
      <w:r w:rsidR="00F47D15">
        <w:fldChar w:fldCharType="begin"/>
      </w:r>
      <w:r w:rsidR="00F47D15">
        <w:instrText xml:space="preserve"> SEQ Table \* ARABIC \s 2 </w:instrText>
      </w:r>
      <w:r w:rsidR="00F47D15">
        <w:fldChar w:fldCharType="separate"/>
      </w:r>
      <w:r w:rsidR="00F47D15">
        <w:rPr>
          <w:noProof/>
        </w:rPr>
        <w:t>35</w:t>
      </w:r>
      <w:r w:rsidR="00F47D15">
        <w:fldChar w:fldCharType="end"/>
      </w:r>
      <w:r>
        <w:t xml:space="preserve">. </w:t>
      </w:r>
      <w:r w:rsidRPr="00735213">
        <w:t>Case 130 – GUST +C</w:t>
      </w:r>
      <w:bookmarkEnd w:id="240"/>
    </w:p>
    <w:p w14:paraId="6B6F64B6" w14:textId="77777777" w:rsidR="000956AF" w:rsidRPr="000956AF" w:rsidRDefault="000956AF" w:rsidP="000956AF">
      <w:pPr>
        <w:rPr>
          <w:b/>
          <w:i/>
          <w:u w:val="single"/>
          <w:lang w:val="en-GB"/>
        </w:rPr>
      </w:pPr>
    </w:p>
    <w:p w14:paraId="2B777DB3" w14:textId="77777777" w:rsidR="000956AF" w:rsidRPr="000956AF" w:rsidRDefault="000956AF" w:rsidP="000956AF">
      <w:pPr>
        <w:rPr>
          <w:b/>
          <w:i/>
          <w:u w:val="single"/>
          <w:lang w:val="en-GB"/>
        </w:rPr>
      </w:pPr>
    </w:p>
    <w:p w14:paraId="221DFEF1" w14:textId="77777777" w:rsidR="000956AF" w:rsidRPr="000956AF" w:rsidRDefault="000956AF" w:rsidP="000956AF">
      <w:pPr>
        <w:rPr>
          <w:b/>
          <w:i/>
          <w:u w:val="single"/>
          <w:lang w:val="en-GB"/>
        </w:rPr>
      </w:pPr>
    </w:p>
    <w:p w14:paraId="73CA1EE4" w14:textId="77777777" w:rsidR="000956AF" w:rsidRPr="000956AF" w:rsidRDefault="000956AF" w:rsidP="000956AF">
      <w:pPr>
        <w:rPr>
          <w:b/>
          <w:i/>
          <w:u w:val="single"/>
          <w:lang w:val="en-GB"/>
        </w:rPr>
      </w:pPr>
    </w:p>
    <w:p w14:paraId="2C100BA3" w14:textId="77777777" w:rsidR="000956AF" w:rsidRPr="000956AF" w:rsidRDefault="000956AF" w:rsidP="000956AF">
      <w:pPr>
        <w:rPr>
          <w:b/>
          <w:i/>
          <w:u w:val="single"/>
          <w:lang w:val="en-GB"/>
        </w:rPr>
      </w:pPr>
    </w:p>
    <w:p w14:paraId="7E9B3AF6" w14:textId="77777777" w:rsidR="000956AF" w:rsidRPr="000956AF" w:rsidRDefault="000956AF" w:rsidP="000956AF">
      <w:pPr>
        <w:rPr>
          <w:b/>
          <w:i/>
          <w:u w:val="single"/>
          <w:lang w:val="en-GB"/>
        </w:rPr>
      </w:pPr>
    </w:p>
    <w:p w14:paraId="2431EBE6" w14:textId="77777777" w:rsidR="000956AF" w:rsidRDefault="000956AF" w:rsidP="000956AF">
      <w:pPr>
        <w:rPr>
          <w:b/>
          <w:i/>
          <w:u w:val="single"/>
          <w:lang w:val="en-GB"/>
        </w:rPr>
      </w:pPr>
    </w:p>
    <w:p w14:paraId="2A33AC33" w14:textId="77777777" w:rsidR="00BF6498" w:rsidRDefault="00BF6498" w:rsidP="000956AF">
      <w:pPr>
        <w:rPr>
          <w:b/>
          <w:i/>
          <w:u w:val="single"/>
          <w:lang w:val="en-GB"/>
        </w:rPr>
      </w:pPr>
    </w:p>
    <w:p w14:paraId="1B61EB9C" w14:textId="77777777" w:rsidR="00BF6498" w:rsidRPr="000956AF" w:rsidRDefault="00BF6498" w:rsidP="000956AF">
      <w:pPr>
        <w:rPr>
          <w:b/>
          <w:i/>
          <w:u w:val="single"/>
          <w:lang w:val="en-GB"/>
        </w:rPr>
      </w:pPr>
    </w:p>
    <w:p w14:paraId="1698734D" w14:textId="77777777" w:rsidR="000956AF" w:rsidRPr="000956AF" w:rsidRDefault="000956AF" w:rsidP="000956AF">
      <w:pPr>
        <w:rPr>
          <w:b/>
          <w:i/>
          <w:u w:val="single"/>
          <w:lang w:val="en-GB"/>
        </w:rPr>
      </w:pPr>
    </w:p>
    <w:p w14:paraId="718C0A37" w14:textId="77777777" w:rsidR="000956AF" w:rsidRPr="000956AF" w:rsidRDefault="000956AF" w:rsidP="000956AF">
      <w:pPr>
        <w:rPr>
          <w:b/>
          <w:i/>
          <w:u w:val="single"/>
          <w:lang w:val="en-GB"/>
        </w:rPr>
      </w:pPr>
      <w:r w:rsidRPr="000956AF">
        <w:rPr>
          <w:b/>
          <w:i/>
          <w:u w:val="single"/>
          <w:lang w:val="en-GB"/>
        </w:rPr>
        <w:t>CASE 153 – GUST -C</w:t>
      </w:r>
    </w:p>
    <w:tbl>
      <w:tblPr>
        <w:tblW w:w="9400" w:type="dxa"/>
        <w:tblLook w:val="04A0" w:firstRow="1" w:lastRow="0" w:firstColumn="1" w:lastColumn="0" w:noHBand="0" w:noVBand="1"/>
      </w:tblPr>
      <w:tblGrid>
        <w:gridCol w:w="940"/>
        <w:gridCol w:w="940"/>
        <w:gridCol w:w="940"/>
        <w:gridCol w:w="940"/>
        <w:gridCol w:w="940"/>
        <w:gridCol w:w="940"/>
        <w:gridCol w:w="940"/>
        <w:gridCol w:w="977"/>
        <w:gridCol w:w="940"/>
        <w:gridCol w:w="940"/>
      </w:tblGrid>
      <w:tr w:rsidR="000956AF" w:rsidRPr="000956AF" w14:paraId="04501309" w14:textId="77777777" w:rsidTr="000956AF">
        <w:trPr>
          <w:trHeight w:val="376"/>
        </w:trPr>
        <w:tc>
          <w:tcPr>
            <w:tcW w:w="940" w:type="dxa"/>
            <w:tcBorders>
              <w:top w:val="nil"/>
              <w:left w:val="nil"/>
              <w:bottom w:val="single" w:sz="8" w:space="0" w:color="FFFFFF"/>
              <w:right w:val="nil"/>
            </w:tcBorders>
            <w:shd w:val="clear" w:color="000000" w:fill="000000"/>
            <w:noWrap/>
            <w:vAlign w:val="bottom"/>
            <w:hideMark/>
          </w:tcPr>
          <w:p w14:paraId="2470D77E" w14:textId="77777777" w:rsidR="000956AF" w:rsidRPr="000956AF" w:rsidRDefault="000956AF" w:rsidP="000956AF">
            <w:pPr>
              <w:rPr>
                <w:b/>
                <w:bCs/>
                <w:lang w:val="en-GB"/>
              </w:rPr>
            </w:pPr>
            <w:r w:rsidRPr="000956AF">
              <w:rPr>
                <w:b/>
                <w:bCs/>
                <w:lang w:val="en-GB"/>
              </w:rPr>
              <w:lastRenderedPageBreak/>
              <w:t>X</w:t>
            </w:r>
          </w:p>
        </w:tc>
        <w:tc>
          <w:tcPr>
            <w:tcW w:w="940" w:type="dxa"/>
            <w:tcBorders>
              <w:top w:val="nil"/>
              <w:left w:val="nil"/>
              <w:bottom w:val="single" w:sz="8" w:space="0" w:color="FFFFFF"/>
              <w:right w:val="nil"/>
            </w:tcBorders>
            <w:shd w:val="clear" w:color="000000" w:fill="000000"/>
            <w:noWrap/>
            <w:vAlign w:val="bottom"/>
            <w:hideMark/>
          </w:tcPr>
          <w:p w14:paraId="1807CBD3" w14:textId="77777777" w:rsidR="000956AF" w:rsidRPr="000956AF" w:rsidRDefault="000956AF" w:rsidP="000956AF">
            <w:pPr>
              <w:rPr>
                <w:b/>
                <w:bCs/>
                <w:lang w:val="en-GB"/>
              </w:rPr>
            </w:pPr>
            <w:r w:rsidRPr="000956AF">
              <w:rPr>
                <w:b/>
                <w:bCs/>
                <w:lang w:val="en-GB"/>
              </w:rPr>
              <w:t>Y</w:t>
            </w:r>
          </w:p>
        </w:tc>
        <w:tc>
          <w:tcPr>
            <w:tcW w:w="940" w:type="dxa"/>
            <w:tcBorders>
              <w:top w:val="nil"/>
              <w:left w:val="nil"/>
              <w:bottom w:val="single" w:sz="8" w:space="0" w:color="FFFFFF"/>
              <w:right w:val="nil"/>
            </w:tcBorders>
            <w:shd w:val="clear" w:color="000000" w:fill="000000"/>
            <w:noWrap/>
            <w:vAlign w:val="bottom"/>
            <w:hideMark/>
          </w:tcPr>
          <w:p w14:paraId="7E232954" w14:textId="77777777" w:rsidR="000956AF" w:rsidRPr="000956AF" w:rsidRDefault="000956AF" w:rsidP="000956AF">
            <w:pPr>
              <w:rPr>
                <w:b/>
                <w:bCs/>
                <w:lang w:val="en-GB"/>
              </w:rPr>
            </w:pPr>
            <w:r w:rsidRPr="000956AF">
              <w:rPr>
                <w:b/>
                <w:bCs/>
                <w:lang w:val="en-GB"/>
              </w:rPr>
              <w:t>Z</w:t>
            </w:r>
          </w:p>
        </w:tc>
        <w:tc>
          <w:tcPr>
            <w:tcW w:w="940" w:type="dxa"/>
            <w:tcBorders>
              <w:top w:val="nil"/>
              <w:left w:val="nil"/>
              <w:bottom w:val="single" w:sz="8" w:space="0" w:color="FFFFFF"/>
              <w:right w:val="nil"/>
            </w:tcBorders>
            <w:shd w:val="clear" w:color="000000" w:fill="000000"/>
            <w:noWrap/>
            <w:vAlign w:val="bottom"/>
            <w:hideMark/>
          </w:tcPr>
          <w:p w14:paraId="25F566E4" w14:textId="77777777" w:rsidR="000956AF" w:rsidRPr="000956AF" w:rsidRDefault="000956AF" w:rsidP="000956AF">
            <w:pPr>
              <w:rPr>
                <w:b/>
                <w:bCs/>
                <w:lang w:val="en-GB"/>
              </w:rPr>
            </w:pPr>
            <w:r w:rsidRPr="000956AF">
              <w:rPr>
                <w:b/>
                <w:bCs/>
                <w:lang w:val="en-GB"/>
              </w:rPr>
              <w:t>FX</w:t>
            </w:r>
          </w:p>
        </w:tc>
        <w:tc>
          <w:tcPr>
            <w:tcW w:w="940" w:type="dxa"/>
            <w:tcBorders>
              <w:top w:val="nil"/>
              <w:left w:val="nil"/>
              <w:bottom w:val="single" w:sz="8" w:space="0" w:color="FFFFFF"/>
              <w:right w:val="nil"/>
            </w:tcBorders>
            <w:shd w:val="clear" w:color="000000" w:fill="000000"/>
            <w:noWrap/>
            <w:vAlign w:val="bottom"/>
            <w:hideMark/>
          </w:tcPr>
          <w:p w14:paraId="5278F78B" w14:textId="77777777" w:rsidR="000956AF" w:rsidRPr="000956AF" w:rsidRDefault="000956AF" w:rsidP="000956AF">
            <w:pPr>
              <w:rPr>
                <w:b/>
                <w:bCs/>
                <w:lang w:val="en-GB"/>
              </w:rPr>
            </w:pPr>
            <w:r w:rsidRPr="000956AF">
              <w:rPr>
                <w:b/>
                <w:bCs/>
                <w:lang w:val="en-GB"/>
              </w:rPr>
              <w:t>FZ</w:t>
            </w:r>
          </w:p>
        </w:tc>
        <w:tc>
          <w:tcPr>
            <w:tcW w:w="940" w:type="dxa"/>
            <w:tcBorders>
              <w:top w:val="nil"/>
              <w:left w:val="nil"/>
              <w:bottom w:val="single" w:sz="8" w:space="0" w:color="FFFFFF"/>
              <w:right w:val="nil"/>
            </w:tcBorders>
            <w:shd w:val="clear" w:color="000000" w:fill="000000"/>
            <w:noWrap/>
            <w:vAlign w:val="bottom"/>
            <w:hideMark/>
          </w:tcPr>
          <w:p w14:paraId="05BD6A9D" w14:textId="77777777" w:rsidR="000956AF" w:rsidRPr="000956AF" w:rsidRDefault="000956AF" w:rsidP="000956AF">
            <w:pPr>
              <w:rPr>
                <w:b/>
                <w:bCs/>
                <w:lang w:val="en-GB"/>
              </w:rPr>
            </w:pPr>
            <w:r w:rsidRPr="000956AF">
              <w:rPr>
                <w:b/>
                <w:bCs/>
                <w:lang w:val="en-GB"/>
              </w:rPr>
              <w:t>SX</w:t>
            </w:r>
          </w:p>
        </w:tc>
        <w:tc>
          <w:tcPr>
            <w:tcW w:w="940" w:type="dxa"/>
            <w:tcBorders>
              <w:top w:val="nil"/>
              <w:left w:val="nil"/>
              <w:bottom w:val="single" w:sz="8" w:space="0" w:color="FFFFFF"/>
              <w:right w:val="nil"/>
            </w:tcBorders>
            <w:shd w:val="clear" w:color="000000" w:fill="000000"/>
            <w:noWrap/>
            <w:vAlign w:val="bottom"/>
            <w:hideMark/>
          </w:tcPr>
          <w:p w14:paraId="4EAFB7B7" w14:textId="77777777" w:rsidR="000956AF" w:rsidRPr="000956AF" w:rsidRDefault="000956AF" w:rsidP="000956AF">
            <w:pPr>
              <w:rPr>
                <w:b/>
                <w:bCs/>
                <w:lang w:val="en-GB"/>
              </w:rPr>
            </w:pPr>
            <w:r w:rsidRPr="000956AF">
              <w:rPr>
                <w:b/>
                <w:bCs/>
                <w:lang w:val="en-GB"/>
              </w:rPr>
              <w:t>SZ</w:t>
            </w:r>
          </w:p>
        </w:tc>
        <w:tc>
          <w:tcPr>
            <w:tcW w:w="940" w:type="dxa"/>
            <w:tcBorders>
              <w:top w:val="nil"/>
              <w:left w:val="nil"/>
              <w:bottom w:val="single" w:sz="8" w:space="0" w:color="FFFFFF"/>
              <w:right w:val="nil"/>
            </w:tcBorders>
            <w:shd w:val="clear" w:color="000000" w:fill="000000"/>
            <w:noWrap/>
            <w:vAlign w:val="bottom"/>
            <w:hideMark/>
          </w:tcPr>
          <w:p w14:paraId="4627C78A" w14:textId="77777777" w:rsidR="000956AF" w:rsidRPr="000956AF" w:rsidRDefault="000956AF" w:rsidP="000956AF">
            <w:pPr>
              <w:rPr>
                <w:b/>
                <w:bCs/>
                <w:lang w:val="en-GB"/>
              </w:rPr>
            </w:pPr>
            <w:r w:rsidRPr="000956AF">
              <w:rPr>
                <w:b/>
                <w:bCs/>
                <w:lang w:val="en-GB"/>
              </w:rPr>
              <w:t>MX</w:t>
            </w:r>
          </w:p>
        </w:tc>
        <w:tc>
          <w:tcPr>
            <w:tcW w:w="940" w:type="dxa"/>
            <w:tcBorders>
              <w:top w:val="nil"/>
              <w:left w:val="nil"/>
              <w:bottom w:val="single" w:sz="8" w:space="0" w:color="FFFFFF"/>
              <w:right w:val="nil"/>
            </w:tcBorders>
            <w:shd w:val="clear" w:color="000000" w:fill="000000"/>
            <w:noWrap/>
            <w:vAlign w:val="bottom"/>
            <w:hideMark/>
          </w:tcPr>
          <w:p w14:paraId="7F1ECDB9" w14:textId="77777777" w:rsidR="000956AF" w:rsidRPr="000956AF" w:rsidRDefault="000956AF" w:rsidP="000956AF">
            <w:pPr>
              <w:rPr>
                <w:b/>
                <w:bCs/>
                <w:lang w:val="en-GB"/>
              </w:rPr>
            </w:pPr>
            <w:r w:rsidRPr="000956AF">
              <w:rPr>
                <w:b/>
                <w:bCs/>
                <w:lang w:val="en-GB"/>
              </w:rPr>
              <w:t>MY</w:t>
            </w:r>
          </w:p>
        </w:tc>
        <w:tc>
          <w:tcPr>
            <w:tcW w:w="940" w:type="dxa"/>
            <w:tcBorders>
              <w:top w:val="nil"/>
              <w:left w:val="nil"/>
              <w:bottom w:val="single" w:sz="8" w:space="0" w:color="FFFFFF"/>
              <w:right w:val="nil"/>
            </w:tcBorders>
            <w:shd w:val="clear" w:color="000000" w:fill="000000"/>
            <w:noWrap/>
            <w:vAlign w:val="bottom"/>
            <w:hideMark/>
          </w:tcPr>
          <w:p w14:paraId="5BC7352E" w14:textId="77777777" w:rsidR="000956AF" w:rsidRPr="000956AF" w:rsidRDefault="000956AF" w:rsidP="000956AF">
            <w:pPr>
              <w:rPr>
                <w:b/>
                <w:bCs/>
                <w:lang w:val="en-GB"/>
              </w:rPr>
            </w:pPr>
            <w:r w:rsidRPr="000956AF">
              <w:rPr>
                <w:b/>
                <w:bCs/>
                <w:lang w:val="en-GB"/>
              </w:rPr>
              <w:t>MZ</w:t>
            </w:r>
          </w:p>
        </w:tc>
      </w:tr>
      <w:tr w:rsidR="000956AF" w:rsidRPr="000956AF" w14:paraId="6FE17BB1" w14:textId="77777777" w:rsidTr="000956AF">
        <w:trPr>
          <w:trHeight w:val="366"/>
        </w:trPr>
        <w:tc>
          <w:tcPr>
            <w:tcW w:w="940" w:type="dxa"/>
            <w:tcBorders>
              <w:top w:val="nil"/>
              <w:left w:val="nil"/>
              <w:bottom w:val="nil"/>
              <w:right w:val="nil"/>
            </w:tcBorders>
            <w:shd w:val="clear" w:color="2F75B5" w:fill="2F75B5"/>
            <w:noWrap/>
            <w:vAlign w:val="bottom"/>
            <w:hideMark/>
          </w:tcPr>
          <w:p w14:paraId="0EF6F446" w14:textId="77777777" w:rsidR="000956AF" w:rsidRPr="000956AF" w:rsidRDefault="000956AF" w:rsidP="000956AF">
            <w:pPr>
              <w:rPr>
                <w:lang w:val="en-GB"/>
              </w:rPr>
            </w:pPr>
            <w:r w:rsidRPr="000956AF">
              <w:rPr>
                <w:lang w:val="en-GB"/>
              </w:rPr>
              <w:t>2.19</w:t>
            </w:r>
          </w:p>
        </w:tc>
        <w:tc>
          <w:tcPr>
            <w:tcW w:w="940" w:type="dxa"/>
            <w:tcBorders>
              <w:top w:val="nil"/>
              <w:left w:val="nil"/>
              <w:bottom w:val="nil"/>
              <w:right w:val="nil"/>
            </w:tcBorders>
            <w:shd w:val="clear" w:color="2F75B5" w:fill="2F75B5"/>
            <w:noWrap/>
            <w:vAlign w:val="bottom"/>
            <w:hideMark/>
          </w:tcPr>
          <w:p w14:paraId="3305D728" w14:textId="77777777" w:rsidR="000956AF" w:rsidRPr="000956AF" w:rsidRDefault="000956AF" w:rsidP="000956AF">
            <w:pPr>
              <w:rPr>
                <w:lang w:val="en-GB"/>
              </w:rPr>
            </w:pPr>
            <w:r w:rsidRPr="000956AF">
              <w:rPr>
                <w:lang w:val="en-GB"/>
              </w:rPr>
              <w:t>4.80</w:t>
            </w:r>
          </w:p>
        </w:tc>
        <w:tc>
          <w:tcPr>
            <w:tcW w:w="940" w:type="dxa"/>
            <w:tcBorders>
              <w:top w:val="nil"/>
              <w:left w:val="nil"/>
              <w:bottom w:val="nil"/>
              <w:right w:val="nil"/>
            </w:tcBorders>
            <w:shd w:val="clear" w:color="2F75B5" w:fill="2F75B5"/>
            <w:noWrap/>
            <w:vAlign w:val="bottom"/>
            <w:hideMark/>
          </w:tcPr>
          <w:p w14:paraId="021BD614" w14:textId="77777777" w:rsidR="000956AF" w:rsidRPr="000956AF" w:rsidRDefault="000956AF" w:rsidP="000956AF">
            <w:pPr>
              <w:rPr>
                <w:lang w:val="en-GB"/>
              </w:rPr>
            </w:pPr>
            <w:r w:rsidRPr="000956AF">
              <w:rPr>
                <w:lang w:val="en-GB"/>
              </w:rPr>
              <w:t>-0.09</w:t>
            </w:r>
          </w:p>
        </w:tc>
        <w:tc>
          <w:tcPr>
            <w:tcW w:w="940" w:type="dxa"/>
            <w:tcBorders>
              <w:top w:val="nil"/>
              <w:left w:val="nil"/>
              <w:bottom w:val="nil"/>
              <w:right w:val="nil"/>
            </w:tcBorders>
            <w:shd w:val="clear" w:color="2F75B5" w:fill="2F75B5"/>
            <w:noWrap/>
            <w:vAlign w:val="bottom"/>
            <w:hideMark/>
          </w:tcPr>
          <w:p w14:paraId="00F067C1" w14:textId="77777777" w:rsidR="000956AF" w:rsidRPr="000956AF" w:rsidRDefault="000956AF" w:rsidP="000956AF">
            <w:pPr>
              <w:rPr>
                <w:lang w:val="en-GB"/>
              </w:rPr>
            </w:pPr>
            <w:r w:rsidRPr="000956AF">
              <w:rPr>
                <w:lang w:val="en-GB"/>
              </w:rPr>
              <w:t>-2.92</w:t>
            </w:r>
          </w:p>
        </w:tc>
        <w:tc>
          <w:tcPr>
            <w:tcW w:w="940" w:type="dxa"/>
            <w:tcBorders>
              <w:top w:val="nil"/>
              <w:left w:val="nil"/>
              <w:bottom w:val="nil"/>
              <w:right w:val="nil"/>
            </w:tcBorders>
            <w:shd w:val="clear" w:color="2F75B5" w:fill="2F75B5"/>
            <w:noWrap/>
            <w:vAlign w:val="bottom"/>
            <w:hideMark/>
          </w:tcPr>
          <w:p w14:paraId="21C90A38" w14:textId="77777777" w:rsidR="000956AF" w:rsidRPr="000956AF" w:rsidRDefault="000956AF" w:rsidP="000956AF">
            <w:pPr>
              <w:rPr>
                <w:lang w:val="en-GB"/>
              </w:rPr>
            </w:pPr>
            <w:r w:rsidRPr="000956AF">
              <w:rPr>
                <w:lang w:val="en-GB"/>
              </w:rPr>
              <w:t>-146.76</w:t>
            </w:r>
          </w:p>
        </w:tc>
        <w:tc>
          <w:tcPr>
            <w:tcW w:w="940" w:type="dxa"/>
            <w:tcBorders>
              <w:top w:val="nil"/>
              <w:left w:val="nil"/>
              <w:bottom w:val="nil"/>
              <w:right w:val="nil"/>
            </w:tcBorders>
            <w:shd w:val="clear" w:color="2F75B5" w:fill="2F75B5"/>
            <w:noWrap/>
            <w:vAlign w:val="bottom"/>
            <w:hideMark/>
          </w:tcPr>
          <w:p w14:paraId="3899CC2C" w14:textId="77777777" w:rsidR="000956AF" w:rsidRPr="000956AF" w:rsidRDefault="000956AF" w:rsidP="000956AF">
            <w:pPr>
              <w:rPr>
                <w:lang w:val="en-GB"/>
              </w:rPr>
            </w:pPr>
            <w:r w:rsidRPr="000956AF">
              <w:rPr>
                <w:lang w:val="en-GB"/>
              </w:rPr>
              <w:t>-2.92</w:t>
            </w:r>
          </w:p>
        </w:tc>
        <w:tc>
          <w:tcPr>
            <w:tcW w:w="940" w:type="dxa"/>
            <w:tcBorders>
              <w:top w:val="nil"/>
              <w:left w:val="nil"/>
              <w:bottom w:val="nil"/>
              <w:right w:val="nil"/>
            </w:tcBorders>
            <w:shd w:val="clear" w:color="2F75B5" w:fill="2F75B5"/>
            <w:noWrap/>
            <w:vAlign w:val="bottom"/>
            <w:hideMark/>
          </w:tcPr>
          <w:p w14:paraId="7F3A85C4" w14:textId="77777777" w:rsidR="000956AF" w:rsidRPr="000956AF" w:rsidRDefault="000956AF" w:rsidP="000956AF">
            <w:pPr>
              <w:rPr>
                <w:b/>
                <w:bCs/>
                <w:lang w:val="en-GB"/>
              </w:rPr>
            </w:pPr>
            <w:r w:rsidRPr="000956AF">
              <w:rPr>
                <w:b/>
                <w:bCs/>
                <w:lang w:val="en-GB"/>
              </w:rPr>
              <w:t>-146.76</w:t>
            </w:r>
          </w:p>
        </w:tc>
        <w:tc>
          <w:tcPr>
            <w:tcW w:w="940" w:type="dxa"/>
            <w:tcBorders>
              <w:top w:val="nil"/>
              <w:left w:val="nil"/>
              <w:bottom w:val="nil"/>
              <w:right w:val="nil"/>
            </w:tcBorders>
            <w:shd w:val="clear" w:color="2F75B5" w:fill="2F75B5"/>
            <w:noWrap/>
            <w:vAlign w:val="bottom"/>
            <w:hideMark/>
          </w:tcPr>
          <w:p w14:paraId="032AA731" w14:textId="77777777" w:rsidR="000956AF" w:rsidRPr="000956AF" w:rsidRDefault="000956AF" w:rsidP="000956AF">
            <w:pPr>
              <w:rPr>
                <w:lang w:val="en-GB"/>
              </w:rPr>
            </w:pPr>
            <w:r w:rsidRPr="000956AF">
              <w:rPr>
                <w:lang w:val="en-GB"/>
              </w:rPr>
              <w:t>0.00</w:t>
            </w:r>
          </w:p>
        </w:tc>
        <w:tc>
          <w:tcPr>
            <w:tcW w:w="940" w:type="dxa"/>
            <w:tcBorders>
              <w:top w:val="nil"/>
              <w:left w:val="nil"/>
              <w:bottom w:val="nil"/>
              <w:right w:val="nil"/>
            </w:tcBorders>
            <w:shd w:val="clear" w:color="2F75B5" w:fill="2F75B5"/>
            <w:noWrap/>
            <w:vAlign w:val="bottom"/>
            <w:hideMark/>
          </w:tcPr>
          <w:p w14:paraId="165CC75D" w14:textId="77777777" w:rsidR="000956AF" w:rsidRPr="000956AF" w:rsidRDefault="000956AF" w:rsidP="000956AF">
            <w:pPr>
              <w:rPr>
                <w:b/>
                <w:bCs/>
                <w:lang w:val="en-GB"/>
              </w:rPr>
            </w:pPr>
            <w:r w:rsidRPr="000956AF">
              <w:rPr>
                <w:b/>
                <w:bCs/>
                <w:lang w:val="en-GB"/>
              </w:rPr>
              <w:t>35.44</w:t>
            </w:r>
          </w:p>
        </w:tc>
        <w:tc>
          <w:tcPr>
            <w:tcW w:w="940" w:type="dxa"/>
            <w:tcBorders>
              <w:top w:val="nil"/>
              <w:left w:val="nil"/>
              <w:bottom w:val="nil"/>
              <w:right w:val="nil"/>
            </w:tcBorders>
            <w:shd w:val="clear" w:color="2F75B5" w:fill="2F75B5"/>
            <w:noWrap/>
            <w:vAlign w:val="bottom"/>
            <w:hideMark/>
          </w:tcPr>
          <w:p w14:paraId="0058F5FC" w14:textId="77777777" w:rsidR="000956AF" w:rsidRPr="000956AF" w:rsidRDefault="000956AF" w:rsidP="000956AF">
            <w:pPr>
              <w:rPr>
                <w:lang w:val="en-GB"/>
              </w:rPr>
            </w:pPr>
            <w:r w:rsidRPr="000956AF">
              <w:rPr>
                <w:lang w:val="en-GB"/>
              </w:rPr>
              <w:t>0.00</w:t>
            </w:r>
          </w:p>
        </w:tc>
      </w:tr>
      <w:tr w:rsidR="000956AF" w:rsidRPr="000956AF" w14:paraId="00B61DD6" w14:textId="77777777" w:rsidTr="000956AF">
        <w:trPr>
          <w:trHeight w:val="366"/>
        </w:trPr>
        <w:tc>
          <w:tcPr>
            <w:tcW w:w="940" w:type="dxa"/>
            <w:tcBorders>
              <w:top w:val="nil"/>
              <w:left w:val="nil"/>
              <w:bottom w:val="nil"/>
              <w:right w:val="nil"/>
            </w:tcBorders>
            <w:shd w:val="clear" w:color="5B9BD5" w:fill="5B9BD5"/>
            <w:noWrap/>
            <w:vAlign w:val="bottom"/>
            <w:hideMark/>
          </w:tcPr>
          <w:p w14:paraId="38532984" w14:textId="77777777" w:rsidR="000956AF" w:rsidRPr="000956AF" w:rsidRDefault="000956AF" w:rsidP="000956AF">
            <w:pPr>
              <w:rPr>
                <w:lang w:val="en-GB"/>
              </w:rPr>
            </w:pPr>
            <w:r w:rsidRPr="000956AF">
              <w:rPr>
                <w:lang w:val="en-GB"/>
              </w:rPr>
              <w:t>2.19</w:t>
            </w:r>
          </w:p>
        </w:tc>
        <w:tc>
          <w:tcPr>
            <w:tcW w:w="940" w:type="dxa"/>
            <w:tcBorders>
              <w:top w:val="nil"/>
              <w:left w:val="nil"/>
              <w:bottom w:val="nil"/>
              <w:right w:val="nil"/>
            </w:tcBorders>
            <w:shd w:val="clear" w:color="5B9BD5" w:fill="5B9BD5"/>
            <w:noWrap/>
            <w:vAlign w:val="bottom"/>
            <w:hideMark/>
          </w:tcPr>
          <w:p w14:paraId="696C8AB0" w14:textId="77777777" w:rsidR="000956AF" w:rsidRPr="000956AF" w:rsidRDefault="000956AF" w:rsidP="000956AF">
            <w:pPr>
              <w:rPr>
                <w:lang w:val="en-GB"/>
              </w:rPr>
            </w:pPr>
            <w:r w:rsidRPr="000956AF">
              <w:rPr>
                <w:lang w:val="en-GB"/>
              </w:rPr>
              <w:t>4.55</w:t>
            </w:r>
          </w:p>
        </w:tc>
        <w:tc>
          <w:tcPr>
            <w:tcW w:w="940" w:type="dxa"/>
            <w:tcBorders>
              <w:top w:val="nil"/>
              <w:left w:val="nil"/>
              <w:bottom w:val="nil"/>
              <w:right w:val="nil"/>
            </w:tcBorders>
            <w:shd w:val="clear" w:color="5B9BD5" w:fill="5B9BD5"/>
            <w:noWrap/>
            <w:vAlign w:val="bottom"/>
            <w:hideMark/>
          </w:tcPr>
          <w:p w14:paraId="041164B2" w14:textId="77777777" w:rsidR="000956AF" w:rsidRPr="000956AF" w:rsidRDefault="000956AF" w:rsidP="000956AF">
            <w:pPr>
              <w:rPr>
                <w:lang w:val="en-GB"/>
              </w:rPr>
            </w:pPr>
            <w:r w:rsidRPr="000956AF">
              <w:rPr>
                <w:lang w:val="en-GB"/>
              </w:rPr>
              <w:t>-0.11</w:t>
            </w:r>
          </w:p>
        </w:tc>
        <w:tc>
          <w:tcPr>
            <w:tcW w:w="940" w:type="dxa"/>
            <w:tcBorders>
              <w:top w:val="nil"/>
              <w:left w:val="nil"/>
              <w:bottom w:val="nil"/>
              <w:right w:val="nil"/>
            </w:tcBorders>
            <w:shd w:val="clear" w:color="5B9BD5" w:fill="5B9BD5"/>
            <w:noWrap/>
            <w:vAlign w:val="bottom"/>
            <w:hideMark/>
          </w:tcPr>
          <w:p w14:paraId="2A50C394" w14:textId="77777777" w:rsidR="000956AF" w:rsidRPr="000956AF" w:rsidRDefault="000956AF" w:rsidP="000956AF">
            <w:pPr>
              <w:rPr>
                <w:lang w:val="en-GB"/>
              </w:rPr>
            </w:pPr>
            <w:r w:rsidRPr="000956AF">
              <w:rPr>
                <w:lang w:val="en-GB"/>
              </w:rPr>
              <w:t>-10.20</w:t>
            </w:r>
          </w:p>
        </w:tc>
        <w:tc>
          <w:tcPr>
            <w:tcW w:w="940" w:type="dxa"/>
            <w:tcBorders>
              <w:top w:val="nil"/>
              <w:left w:val="nil"/>
              <w:bottom w:val="nil"/>
              <w:right w:val="nil"/>
            </w:tcBorders>
            <w:shd w:val="clear" w:color="5B9BD5" w:fill="5B9BD5"/>
            <w:noWrap/>
            <w:vAlign w:val="bottom"/>
            <w:hideMark/>
          </w:tcPr>
          <w:p w14:paraId="776BC01B" w14:textId="77777777" w:rsidR="000956AF" w:rsidRPr="000956AF" w:rsidRDefault="000956AF" w:rsidP="000956AF">
            <w:pPr>
              <w:rPr>
                <w:lang w:val="en-GB"/>
              </w:rPr>
            </w:pPr>
            <w:r w:rsidRPr="000956AF">
              <w:rPr>
                <w:lang w:val="en-GB"/>
              </w:rPr>
              <w:t>-189.98</w:t>
            </w:r>
          </w:p>
        </w:tc>
        <w:tc>
          <w:tcPr>
            <w:tcW w:w="940" w:type="dxa"/>
            <w:tcBorders>
              <w:top w:val="nil"/>
              <w:left w:val="nil"/>
              <w:bottom w:val="nil"/>
              <w:right w:val="nil"/>
            </w:tcBorders>
            <w:shd w:val="clear" w:color="5B9BD5" w:fill="5B9BD5"/>
            <w:noWrap/>
            <w:vAlign w:val="bottom"/>
            <w:hideMark/>
          </w:tcPr>
          <w:p w14:paraId="7BB5C69D" w14:textId="77777777" w:rsidR="000956AF" w:rsidRPr="000956AF" w:rsidRDefault="000956AF" w:rsidP="000956AF">
            <w:pPr>
              <w:rPr>
                <w:lang w:val="en-GB"/>
              </w:rPr>
            </w:pPr>
            <w:r w:rsidRPr="000956AF">
              <w:rPr>
                <w:lang w:val="en-GB"/>
              </w:rPr>
              <w:t>-13.12</w:t>
            </w:r>
          </w:p>
        </w:tc>
        <w:tc>
          <w:tcPr>
            <w:tcW w:w="940" w:type="dxa"/>
            <w:tcBorders>
              <w:top w:val="nil"/>
              <w:left w:val="nil"/>
              <w:bottom w:val="nil"/>
              <w:right w:val="nil"/>
            </w:tcBorders>
            <w:shd w:val="clear" w:color="5B9BD5" w:fill="5B9BD5"/>
            <w:noWrap/>
            <w:vAlign w:val="bottom"/>
            <w:hideMark/>
          </w:tcPr>
          <w:p w14:paraId="07916A27" w14:textId="77777777" w:rsidR="000956AF" w:rsidRPr="000956AF" w:rsidRDefault="000956AF" w:rsidP="000956AF">
            <w:pPr>
              <w:rPr>
                <w:b/>
                <w:bCs/>
                <w:lang w:val="en-GB"/>
              </w:rPr>
            </w:pPr>
            <w:r w:rsidRPr="000956AF">
              <w:rPr>
                <w:b/>
                <w:bCs/>
                <w:lang w:val="en-GB"/>
              </w:rPr>
              <w:t>-336.74</w:t>
            </w:r>
          </w:p>
        </w:tc>
        <w:tc>
          <w:tcPr>
            <w:tcW w:w="940" w:type="dxa"/>
            <w:tcBorders>
              <w:top w:val="nil"/>
              <w:left w:val="nil"/>
              <w:bottom w:val="nil"/>
              <w:right w:val="nil"/>
            </w:tcBorders>
            <w:shd w:val="clear" w:color="5B9BD5" w:fill="5B9BD5"/>
            <w:noWrap/>
            <w:vAlign w:val="bottom"/>
            <w:hideMark/>
          </w:tcPr>
          <w:p w14:paraId="70A20A0B" w14:textId="77777777" w:rsidR="000956AF" w:rsidRPr="000956AF" w:rsidRDefault="000956AF" w:rsidP="000956AF">
            <w:pPr>
              <w:rPr>
                <w:lang w:val="en-GB"/>
              </w:rPr>
            </w:pPr>
            <w:r w:rsidRPr="000956AF">
              <w:rPr>
                <w:lang w:val="en-GB"/>
              </w:rPr>
              <w:t>-36.12</w:t>
            </w:r>
          </w:p>
        </w:tc>
        <w:tc>
          <w:tcPr>
            <w:tcW w:w="940" w:type="dxa"/>
            <w:tcBorders>
              <w:top w:val="nil"/>
              <w:left w:val="nil"/>
              <w:bottom w:val="nil"/>
              <w:right w:val="nil"/>
            </w:tcBorders>
            <w:shd w:val="clear" w:color="5B9BD5" w:fill="5B9BD5"/>
            <w:noWrap/>
            <w:vAlign w:val="bottom"/>
            <w:hideMark/>
          </w:tcPr>
          <w:p w14:paraId="13684AD3" w14:textId="77777777" w:rsidR="000956AF" w:rsidRPr="000956AF" w:rsidRDefault="000956AF" w:rsidP="000956AF">
            <w:pPr>
              <w:rPr>
                <w:b/>
                <w:bCs/>
                <w:lang w:val="en-GB"/>
              </w:rPr>
            </w:pPr>
            <w:r w:rsidRPr="000956AF">
              <w:rPr>
                <w:b/>
                <w:bCs/>
                <w:lang w:val="en-GB"/>
              </w:rPr>
              <w:t>74.30</w:t>
            </w:r>
          </w:p>
        </w:tc>
        <w:tc>
          <w:tcPr>
            <w:tcW w:w="940" w:type="dxa"/>
            <w:tcBorders>
              <w:top w:val="nil"/>
              <w:left w:val="nil"/>
              <w:bottom w:val="nil"/>
              <w:right w:val="nil"/>
            </w:tcBorders>
            <w:shd w:val="clear" w:color="5B9BD5" w:fill="5B9BD5"/>
            <w:noWrap/>
            <w:vAlign w:val="bottom"/>
            <w:hideMark/>
          </w:tcPr>
          <w:p w14:paraId="230B39D3" w14:textId="77777777" w:rsidR="000956AF" w:rsidRPr="000956AF" w:rsidRDefault="000956AF" w:rsidP="000956AF">
            <w:pPr>
              <w:rPr>
                <w:lang w:val="en-GB"/>
              </w:rPr>
            </w:pPr>
            <w:r w:rsidRPr="000956AF">
              <w:rPr>
                <w:lang w:val="en-GB"/>
              </w:rPr>
              <w:t>0.72</w:t>
            </w:r>
          </w:p>
        </w:tc>
      </w:tr>
      <w:tr w:rsidR="000956AF" w:rsidRPr="000956AF" w14:paraId="50959452" w14:textId="77777777" w:rsidTr="000956AF">
        <w:trPr>
          <w:trHeight w:val="366"/>
        </w:trPr>
        <w:tc>
          <w:tcPr>
            <w:tcW w:w="940" w:type="dxa"/>
            <w:tcBorders>
              <w:top w:val="nil"/>
              <w:left w:val="nil"/>
              <w:bottom w:val="nil"/>
              <w:right w:val="nil"/>
            </w:tcBorders>
            <w:shd w:val="clear" w:color="2F75B5" w:fill="2F75B5"/>
            <w:noWrap/>
            <w:vAlign w:val="bottom"/>
            <w:hideMark/>
          </w:tcPr>
          <w:p w14:paraId="65A34779" w14:textId="77777777" w:rsidR="000956AF" w:rsidRPr="000956AF" w:rsidRDefault="000956AF" w:rsidP="000956AF">
            <w:pPr>
              <w:rPr>
                <w:lang w:val="en-GB"/>
              </w:rPr>
            </w:pPr>
            <w:r w:rsidRPr="000956AF">
              <w:rPr>
                <w:lang w:val="en-GB"/>
              </w:rPr>
              <w:t>2.19</w:t>
            </w:r>
          </w:p>
        </w:tc>
        <w:tc>
          <w:tcPr>
            <w:tcW w:w="940" w:type="dxa"/>
            <w:tcBorders>
              <w:top w:val="nil"/>
              <w:left w:val="nil"/>
              <w:bottom w:val="nil"/>
              <w:right w:val="nil"/>
            </w:tcBorders>
            <w:shd w:val="clear" w:color="2F75B5" w:fill="2F75B5"/>
            <w:noWrap/>
            <w:vAlign w:val="bottom"/>
            <w:hideMark/>
          </w:tcPr>
          <w:p w14:paraId="43F9D7A8" w14:textId="77777777" w:rsidR="000956AF" w:rsidRPr="000956AF" w:rsidRDefault="000956AF" w:rsidP="000956AF">
            <w:pPr>
              <w:rPr>
                <w:lang w:val="en-GB"/>
              </w:rPr>
            </w:pPr>
            <w:r w:rsidRPr="000956AF">
              <w:rPr>
                <w:lang w:val="en-GB"/>
              </w:rPr>
              <w:t>4.31</w:t>
            </w:r>
          </w:p>
        </w:tc>
        <w:tc>
          <w:tcPr>
            <w:tcW w:w="940" w:type="dxa"/>
            <w:tcBorders>
              <w:top w:val="nil"/>
              <w:left w:val="nil"/>
              <w:bottom w:val="nil"/>
              <w:right w:val="nil"/>
            </w:tcBorders>
            <w:shd w:val="clear" w:color="2F75B5" w:fill="2F75B5"/>
            <w:noWrap/>
            <w:vAlign w:val="bottom"/>
            <w:hideMark/>
          </w:tcPr>
          <w:p w14:paraId="62D32025" w14:textId="77777777" w:rsidR="000956AF" w:rsidRPr="000956AF" w:rsidRDefault="000956AF" w:rsidP="000956AF">
            <w:pPr>
              <w:rPr>
                <w:lang w:val="en-GB"/>
              </w:rPr>
            </w:pPr>
            <w:r w:rsidRPr="000956AF">
              <w:rPr>
                <w:lang w:val="en-GB"/>
              </w:rPr>
              <w:t>-0.13</w:t>
            </w:r>
          </w:p>
        </w:tc>
        <w:tc>
          <w:tcPr>
            <w:tcW w:w="940" w:type="dxa"/>
            <w:tcBorders>
              <w:top w:val="nil"/>
              <w:left w:val="nil"/>
              <w:bottom w:val="nil"/>
              <w:right w:val="nil"/>
            </w:tcBorders>
            <w:shd w:val="clear" w:color="2F75B5" w:fill="2F75B5"/>
            <w:noWrap/>
            <w:vAlign w:val="bottom"/>
            <w:hideMark/>
          </w:tcPr>
          <w:p w14:paraId="58851CA8" w14:textId="77777777" w:rsidR="000956AF" w:rsidRPr="000956AF" w:rsidRDefault="000956AF" w:rsidP="000956AF">
            <w:pPr>
              <w:rPr>
                <w:lang w:val="en-GB"/>
              </w:rPr>
            </w:pPr>
            <w:r w:rsidRPr="000956AF">
              <w:rPr>
                <w:lang w:val="en-GB"/>
              </w:rPr>
              <w:t>-15.40</w:t>
            </w:r>
          </w:p>
        </w:tc>
        <w:tc>
          <w:tcPr>
            <w:tcW w:w="940" w:type="dxa"/>
            <w:tcBorders>
              <w:top w:val="nil"/>
              <w:left w:val="nil"/>
              <w:bottom w:val="nil"/>
              <w:right w:val="nil"/>
            </w:tcBorders>
            <w:shd w:val="clear" w:color="2F75B5" w:fill="2F75B5"/>
            <w:noWrap/>
            <w:vAlign w:val="bottom"/>
            <w:hideMark/>
          </w:tcPr>
          <w:p w14:paraId="05A9447B" w14:textId="77777777" w:rsidR="000956AF" w:rsidRPr="000956AF" w:rsidRDefault="000956AF" w:rsidP="000956AF">
            <w:pPr>
              <w:rPr>
                <w:lang w:val="en-GB"/>
              </w:rPr>
            </w:pPr>
            <w:r w:rsidRPr="000956AF">
              <w:rPr>
                <w:lang w:val="en-GB"/>
              </w:rPr>
              <w:t>-219.83</w:t>
            </w:r>
          </w:p>
        </w:tc>
        <w:tc>
          <w:tcPr>
            <w:tcW w:w="940" w:type="dxa"/>
            <w:tcBorders>
              <w:top w:val="nil"/>
              <w:left w:val="nil"/>
              <w:bottom w:val="nil"/>
              <w:right w:val="nil"/>
            </w:tcBorders>
            <w:shd w:val="clear" w:color="2F75B5" w:fill="2F75B5"/>
            <w:noWrap/>
            <w:vAlign w:val="bottom"/>
            <w:hideMark/>
          </w:tcPr>
          <w:p w14:paraId="49B4E84B" w14:textId="77777777" w:rsidR="000956AF" w:rsidRPr="000956AF" w:rsidRDefault="000956AF" w:rsidP="000956AF">
            <w:pPr>
              <w:rPr>
                <w:lang w:val="en-GB"/>
              </w:rPr>
            </w:pPr>
            <w:r w:rsidRPr="000956AF">
              <w:rPr>
                <w:lang w:val="en-GB"/>
              </w:rPr>
              <w:t>-28.52</w:t>
            </w:r>
          </w:p>
        </w:tc>
        <w:tc>
          <w:tcPr>
            <w:tcW w:w="940" w:type="dxa"/>
            <w:tcBorders>
              <w:top w:val="nil"/>
              <w:left w:val="nil"/>
              <w:bottom w:val="nil"/>
              <w:right w:val="nil"/>
            </w:tcBorders>
            <w:shd w:val="clear" w:color="2F75B5" w:fill="2F75B5"/>
            <w:noWrap/>
            <w:vAlign w:val="bottom"/>
            <w:hideMark/>
          </w:tcPr>
          <w:p w14:paraId="3C405545" w14:textId="77777777" w:rsidR="000956AF" w:rsidRPr="000956AF" w:rsidRDefault="000956AF" w:rsidP="000956AF">
            <w:pPr>
              <w:rPr>
                <w:b/>
                <w:bCs/>
                <w:lang w:val="en-GB"/>
              </w:rPr>
            </w:pPr>
            <w:r w:rsidRPr="000956AF">
              <w:rPr>
                <w:b/>
                <w:bCs/>
                <w:lang w:val="en-GB"/>
              </w:rPr>
              <w:t>-556.57</w:t>
            </w:r>
          </w:p>
        </w:tc>
        <w:tc>
          <w:tcPr>
            <w:tcW w:w="940" w:type="dxa"/>
            <w:tcBorders>
              <w:top w:val="nil"/>
              <w:left w:val="nil"/>
              <w:bottom w:val="nil"/>
              <w:right w:val="nil"/>
            </w:tcBorders>
            <w:shd w:val="clear" w:color="2F75B5" w:fill="2F75B5"/>
            <w:noWrap/>
            <w:vAlign w:val="bottom"/>
            <w:hideMark/>
          </w:tcPr>
          <w:p w14:paraId="0B14119C" w14:textId="77777777" w:rsidR="000956AF" w:rsidRPr="000956AF" w:rsidRDefault="000956AF" w:rsidP="000956AF">
            <w:pPr>
              <w:rPr>
                <w:lang w:val="en-GB"/>
              </w:rPr>
            </w:pPr>
            <w:r w:rsidRPr="000956AF">
              <w:rPr>
                <w:lang w:val="en-GB"/>
              </w:rPr>
              <w:t>-118.99</w:t>
            </w:r>
          </w:p>
        </w:tc>
        <w:tc>
          <w:tcPr>
            <w:tcW w:w="940" w:type="dxa"/>
            <w:tcBorders>
              <w:top w:val="nil"/>
              <w:left w:val="nil"/>
              <w:bottom w:val="nil"/>
              <w:right w:val="nil"/>
            </w:tcBorders>
            <w:shd w:val="clear" w:color="2F75B5" w:fill="2F75B5"/>
            <w:noWrap/>
            <w:vAlign w:val="bottom"/>
            <w:hideMark/>
          </w:tcPr>
          <w:p w14:paraId="1BF44379" w14:textId="77777777" w:rsidR="000956AF" w:rsidRPr="000956AF" w:rsidRDefault="000956AF" w:rsidP="000956AF">
            <w:pPr>
              <w:rPr>
                <w:b/>
                <w:bCs/>
                <w:lang w:val="en-GB"/>
              </w:rPr>
            </w:pPr>
            <w:r w:rsidRPr="000956AF">
              <w:rPr>
                <w:b/>
                <w:bCs/>
                <w:lang w:val="en-GB"/>
              </w:rPr>
              <w:t>116.55</w:t>
            </w:r>
          </w:p>
        </w:tc>
        <w:tc>
          <w:tcPr>
            <w:tcW w:w="940" w:type="dxa"/>
            <w:tcBorders>
              <w:top w:val="nil"/>
              <w:left w:val="nil"/>
              <w:bottom w:val="nil"/>
              <w:right w:val="nil"/>
            </w:tcBorders>
            <w:shd w:val="clear" w:color="2F75B5" w:fill="2F75B5"/>
            <w:noWrap/>
            <w:vAlign w:val="bottom"/>
            <w:hideMark/>
          </w:tcPr>
          <w:p w14:paraId="04CD3C79" w14:textId="77777777" w:rsidR="000956AF" w:rsidRPr="000956AF" w:rsidRDefault="000956AF" w:rsidP="000956AF">
            <w:pPr>
              <w:rPr>
                <w:lang w:val="en-GB"/>
              </w:rPr>
            </w:pPr>
            <w:r w:rsidRPr="000956AF">
              <w:rPr>
                <w:lang w:val="en-GB"/>
              </w:rPr>
              <w:t>3.95</w:t>
            </w:r>
          </w:p>
        </w:tc>
      </w:tr>
      <w:tr w:rsidR="000956AF" w:rsidRPr="000956AF" w14:paraId="63B71EDF" w14:textId="77777777" w:rsidTr="000956AF">
        <w:trPr>
          <w:trHeight w:val="366"/>
        </w:trPr>
        <w:tc>
          <w:tcPr>
            <w:tcW w:w="940" w:type="dxa"/>
            <w:tcBorders>
              <w:top w:val="nil"/>
              <w:left w:val="nil"/>
              <w:bottom w:val="nil"/>
              <w:right w:val="nil"/>
            </w:tcBorders>
            <w:shd w:val="clear" w:color="5B9BD5" w:fill="5B9BD5"/>
            <w:noWrap/>
            <w:vAlign w:val="bottom"/>
            <w:hideMark/>
          </w:tcPr>
          <w:p w14:paraId="1567E7A2" w14:textId="77777777" w:rsidR="000956AF" w:rsidRPr="000956AF" w:rsidRDefault="000956AF" w:rsidP="000956AF">
            <w:pPr>
              <w:rPr>
                <w:lang w:val="en-GB"/>
              </w:rPr>
            </w:pPr>
            <w:r w:rsidRPr="000956AF">
              <w:rPr>
                <w:lang w:val="en-GB"/>
              </w:rPr>
              <w:t>2.19</w:t>
            </w:r>
          </w:p>
        </w:tc>
        <w:tc>
          <w:tcPr>
            <w:tcW w:w="940" w:type="dxa"/>
            <w:tcBorders>
              <w:top w:val="nil"/>
              <w:left w:val="nil"/>
              <w:bottom w:val="nil"/>
              <w:right w:val="nil"/>
            </w:tcBorders>
            <w:shd w:val="clear" w:color="5B9BD5" w:fill="5B9BD5"/>
            <w:noWrap/>
            <w:vAlign w:val="bottom"/>
            <w:hideMark/>
          </w:tcPr>
          <w:p w14:paraId="4E2DDD29" w14:textId="77777777" w:rsidR="000956AF" w:rsidRPr="000956AF" w:rsidRDefault="000956AF" w:rsidP="000956AF">
            <w:pPr>
              <w:rPr>
                <w:lang w:val="en-GB"/>
              </w:rPr>
            </w:pPr>
            <w:r w:rsidRPr="000956AF">
              <w:rPr>
                <w:lang w:val="en-GB"/>
              </w:rPr>
              <w:t>4.06</w:t>
            </w:r>
          </w:p>
        </w:tc>
        <w:tc>
          <w:tcPr>
            <w:tcW w:w="940" w:type="dxa"/>
            <w:tcBorders>
              <w:top w:val="nil"/>
              <w:left w:val="nil"/>
              <w:bottom w:val="nil"/>
              <w:right w:val="nil"/>
            </w:tcBorders>
            <w:shd w:val="clear" w:color="5B9BD5" w:fill="5B9BD5"/>
            <w:noWrap/>
            <w:vAlign w:val="bottom"/>
            <w:hideMark/>
          </w:tcPr>
          <w:p w14:paraId="508A4749" w14:textId="77777777" w:rsidR="000956AF" w:rsidRPr="000956AF" w:rsidRDefault="000956AF" w:rsidP="000956AF">
            <w:pPr>
              <w:rPr>
                <w:lang w:val="en-GB"/>
              </w:rPr>
            </w:pPr>
            <w:r w:rsidRPr="000956AF">
              <w:rPr>
                <w:lang w:val="en-GB"/>
              </w:rPr>
              <w:t>-0.15</w:t>
            </w:r>
          </w:p>
        </w:tc>
        <w:tc>
          <w:tcPr>
            <w:tcW w:w="940" w:type="dxa"/>
            <w:tcBorders>
              <w:top w:val="nil"/>
              <w:left w:val="nil"/>
              <w:bottom w:val="nil"/>
              <w:right w:val="nil"/>
            </w:tcBorders>
            <w:shd w:val="clear" w:color="5B9BD5" w:fill="5B9BD5"/>
            <w:noWrap/>
            <w:vAlign w:val="bottom"/>
            <w:hideMark/>
          </w:tcPr>
          <w:p w14:paraId="63DD89BE" w14:textId="77777777" w:rsidR="000956AF" w:rsidRPr="000956AF" w:rsidRDefault="000956AF" w:rsidP="000956AF">
            <w:pPr>
              <w:rPr>
                <w:lang w:val="en-GB"/>
              </w:rPr>
            </w:pPr>
            <w:r w:rsidRPr="000956AF">
              <w:rPr>
                <w:lang w:val="en-GB"/>
              </w:rPr>
              <w:t>-19.55</w:t>
            </w:r>
          </w:p>
        </w:tc>
        <w:tc>
          <w:tcPr>
            <w:tcW w:w="940" w:type="dxa"/>
            <w:tcBorders>
              <w:top w:val="nil"/>
              <w:left w:val="nil"/>
              <w:bottom w:val="nil"/>
              <w:right w:val="nil"/>
            </w:tcBorders>
            <w:shd w:val="clear" w:color="5B9BD5" w:fill="5B9BD5"/>
            <w:noWrap/>
            <w:vAlign w:val="bottom"/>
            <w:hideMark/>
          </w:tcPr>
          <w:p w14:paraId="44FA3024" w14:textId="77777777" w:rsidR="000956AF" w:rsidRPr="000956AF" w:rsidRDefault="000956AF" w:rsidP="000956AF">
            <w:pPr>
              <w:rPr>
                <w:lang w:val="en-GB"/>
              </w:rPr>
            </w:pPr>
            <w:r w:rsidRPr="000956AF">
              <w:rPr>
                <w:lang w:val="en-GB"/>
              </w:rPr>
              <w:t>-243.90</w:t>
            </w:r>
          </w:p>
        </w:tc>
        <w:tc>
          <w:tcPr>
            <w:tcW w:w="940" w:type="dxa"/>
            <w:tcBorders>
              <w:top w:val="nil"/>
              <w:left w:val="nil"/>
              <w:bottom w:val="nil"/>
              <w:right w:val="nil"/>
            </w:tcBorders>
            <w:shd w:val="clear" w:color="5B9BD5" w:fill="5B9BD5"/>
            <w:noWrap/>
            <w:vAlign w:val="bottom"/>
            <w:hideMark/>
          </w:tcPr>
          <w:p w14:paraId="4D15A10E" w14:textId="77777777" w:rsidR="000956AF" w:rsidRPr="000956AF" w:rsidRDefault="000956AF" w:rsidP="000956AF">
            <w:pPr>
              <w:rPr>
                <w:lang w:val="en-GB"/>
              </w:rPr>
            </w:pPr>
            <w:r w:rsidRPr="000956AF">
              <w:rPr>
                <w:lang w:val="en-GB"/>
              </w:rPr>
              <w:t>-48.07</w:t>
            </w:r>
          </w:p>
        </w:tc>
        <w:tc>
          <w:tcPr>
            <w:tcW w:w="940" w:type="dxa"/>
            <w:tcBorders>
              <w:top w:val="nil"/>
              <w:left w:val="nil"/>
              <w:bottom w:val="nil"/>
              <w:right w:val="nil"/>
            </w:tcBorders>
            <w:shd w:val="clear" w:color="5B9BD5" w:fill="5B9BD5"/>
            <w:noWrap/>
            <w:vAlign w:val="bottom"/>
            <w:hideMark/>
          </w:tcPr>
          <w:p w14:paraId="51D076F8" w14:textId="77777777" w:rsidR="000956AF" w:rsidRPr="000956AF" w:rsidRDefault="000956AF" w:rsidP="000956AF">
            <w:pPr>
              <w:rPr>
                <w:b/>
                <w:bCs/>
                <w:lang w:val="en-GB"/>
              </w:rPr>
            </w:pPr>
            <w:r w:rsidRPr="000956AF">
              <w:rPr>
                <w:b/>
                <w:bCs/>
                <w:lang w:val="en-GB"/>
              </w:rPr>
              <w:t>-800.47</w:t>
            </w:r>
          </w:p>
        </w:tc>
        <w:tc>
          <w:tcPr>
            <w:tcW w:w="940" w:type="dxa"/>
            <w:tcBorders>
              <w:top w:val="nil"/>
              <w:left w:val="nil"/>
              <w:bottom w:val="nil"/>
              <w:right w:val="nil"/>
            </w:tcBorders>
            <w:shd w:val="clear" w:color="5B9BD5" w:fill="5B9BD5"/>
            <w:noWrap/>
            <w:vAlign w:val="bottom"/>
            <w:hideMark/>
          </w:tcPr>
          <w:p w14:paraId="4570DC9D" w14:textId="77777777" w:rsidR="000956AF" w:rsidRPr="000956AF" w:rsidRDefault="000956AF" w:rsidP="000956AF">
            <w:pPr>
              <w:rPr>
                <w:lang w:val="en-GB"/>
              </w:rPr>
            </w:pPr>
            <w:r w:rsidRPr="000956AF">
              <w:rPr>
                <w:lang w:val="en-GB"/>
              </w:rPr>
              <w:t>-255.96</w:t>
            </w:r>
          </w:p>
        </w:tc>
        <w:tc>
          <w:tcPr>
            <w:tcW w:w="940" w:type="dxa"/>
            <w:tcBorders>
              <w:top w:val="nil"/>
              <w:left w:val="nil"/>
              <w:bottom w:val="nil"/>
              <w:right w:val="nil"/>
            </w:tcBorders>
            <w:shd w:val="clear" w:color="5B9BD5" w:fill="5B9BD5"/>
            <w:noWrap/>
            <w:vAlign w:val="bottom"/>
            <w:hideMark/>
          </w:tcPr>
          <w:p w14:paraId="15CC48AE" w14:textId="77777777" w:rsidR="000956AF" w:rsidRPr="000956AF" w:rsidRDefault="000956AF" w:rsidP="000956AF">
            <w:pPr>
              <w:rPr>
                <w:b/>
                <w:bCs/>
                <w:lang w:val="en-GB"/>
              </w:rPr>
            </w:pPr>
            <w:r w:rsidRPr="000956AF">
              <w:rPr>
                <w:b/>
                <w:bCs/>
                <w:lang w:val="en-GB"/>
              </w:rPr>
              <w:t>162.26</w:t>
            </w:r>
          </w:p>
        </w:tc>
        <w:tc>
          <w:tcPr>
            <w:tcW w:w="940" w:type="dxa"/>
            <w:tcBorders>
              <w:top w:val="nil"/>
              <w:left w:val="nil"/>
              <w:bottom w:val="nil"/>
              <w:right w:val="nil"/>
            </w:tcBorders>
            <w:shd w:val="clear" w:color="5B9BD5" w:fill="5B9BD5"/>
            <w:noWrap/>
            <w:vAlign w:val="bottom"/>
            <w:hideMark/>
          </w:tcPr>
          <w:p w14:paraId="590D064A" w14:textId="77777777" w:rsidR="000956AF" w:rsidRPr="000956AF" w:rsidRDefault="000956AF" w:rsidP="000956AF">
            <w:pPr>
              <w:rPr>
                <w:lang w:val="en-GB"/>
              </w:rPr>
            </w:pPr>
            <w:r w:rsidRPr="000956AF">
              <w:rPr>
                <w:lang w:val="en-GB"/>
              </w:rPr>
              <w:t>10.97</w:t>
            </w:r>
          </w:p>
        </w:tc>
      </w:tr>
      <w:tr w:rsidR="000956AF" w:rsidRPr="000956AF" w14:paraId="5E77F11D" w14:textId="77777777" w:rsidTr="000956AF">
        <w:trPr>
          <w:trHeight w:val="366"/>
        </w:trPr>
        <w:tc>
          <w:tcPr>
            <w:tcW w:w="940" w:type="dxa"/>
            <w:tcBorders>
              <w:top w:val="nil"/>
              <w:left w:val="nil"/>
              <w:bottom w:val="nil"/>
              <w:right w:val="nil"/>
            </w:tcBorders>
            <w:shd w:val="clear" w:color="2F75B5" w:fill="2F75B5"/>
            <w:noWrap/>
            <w:vAlign w:val="bottom"/>
            <w:hideMark/>
          </w:tcPr>
          <w:p w14:paraId="032830A0" w14:textId="77777777" w:rsidR="000956AF" w:rsidRPr="000956AF" w:rsidRDefault="000956AF" w:rsidP="000956AF">
            <w:pPr>
              <w:rPr>
                <w:lang w:val="en-GB"/>
              </w:rPr>
            </w:pPr>
            <w:r w:rsidRPr="000956AF">
              <w:rPr>
                <w:lang w:val="en-GB"/>
              </w:rPr>
              <w:t>2.19</w:t>
            </w:r>
          </w:p>
        </w:tc>
        <w:tc>
          <w:tcPr>
            <w:tcW w:w="940" w:type="dxa"/>
            <w:tcBorders>
              <w:top w:val="nil"/>
              <w:left w:val="nil"/>
              <w:bottom w:val="nil"/>
              <w:right w:val="nil"/>
            </w:tcBorders>
            <w:shd w:val="clear" w:color="2F75B5" w:fill="2F75B5"/>
            <w:noWrap/>
            <w:vAlign w:val="bottom"/>
            <w:hideMark/>
          </w:tcPr>
          <w:p w14:paraId="37DE14E9" w14:textId="77777777" w:rsidR="000956AF" w:rsidRPr="000956AF" w:rsidRDefault="000956AF" w:rsidP="000956AF">
            <w:pPr>
              <w:rPr>
                <w:lang w:val="en-GB"/>
              </w:rPr>
            </w:pPr>
            <w:r w:rsidRPr="000956AF">
              <w:rPr>
                <w:lang w:val="en-GB"/>
              </w:rPr>
              <w:t>3.81</w:t>
            </w:r>
          </w:p>
        </w:tc>
        <w:tc>
          <w:tcPr>
            <w:tcW w:w="940" w:type="dxa"/>
            <w:tcBorders>
              <w:top w:val="nil"/>
              <w:left w:val="nil"/>
              <w:bottom w:val="nil"/>
              <w:right w:val="nil"/>
            </w:tcBorders>
            <w:shd w:val="clear" w:color="2F75B5" w:fill="2F75B5"/>
            <w:noWrap/>
            <w:vAlign w:val="bottom"/>
            <w:hideMark/>
          </w:tcPr>
          <w:p w14:paraId="5DD4FD9F" w14:textId="77777777" w:rsidR="000956AF" w:rsidRPr="000956AF" w:rsidRDefault="000956AF" w:rsidP="000956AF">
            <w:pPr>
              <w:rPr>
                <w:lang w:val="en-GB"/>
              </w:rPr>
            </w:pPr>
            <w:r w:rsidRPr="000956AF">
              <w:rPr>
                <w:lang w:val="en-GB"/>
              </w:rPr>
              <w:t>-0.17</w:t>
            </w:r>
          </w:p>
        </w:tc>
        <w:tc>
          <w:tcPr>
            <w:tcW w:w="940" w:type="dxa"/>
            <w:tcBorders>
              <w:top w:val="nil"/>
              <w:left w:val="nil"/>
              <w:bottom w:val="nil"/>
              <w:right w:val="nil"/>
            </w:tcBorders>
            <w:shd w:val="clear" w:color="2F75B5" w:fill="2F75B5"/>
            <w:noWrap/>
            <w:vAlign w:val="bottom"/>
            <w:hideMark/>
          </w:tcPr>
          <w:p w14:paraId="4F129879" w14:textId="77777777" w:rsidR="000956AF" w:rsidRPr="000956AF" w:rsidRDefault="000956AF" w:rsidP="000956AF">
            <w:pPr>
              <w:rPr>
                <w:lang w:val="en-GB"/>
              </w:rPr>
            </w:pPr>
            <w:r w:rsidRPr="000956AF">
              <w:rPr>
                <w:lang w:val="en-GB"/>
              </w:rPr>
              <w:t>-22.97</w:t>
            </w:r>
          </w:p>
        </w:tc>
        <w:tc>
          <w:tcPr>
            <w:tcW w:w="940" w:type="dxa"/>
            <w:tcBorders>
              <w:top w:val="nil"/>
              <w:left w:val="nil"/>
              <w:bottom w:val="nil"/>
              <w:right w:val="nil"/>
            </w:tcBorders>
            <w:shd w:val="clear" w:color="2F75B5" w:fill="2F75B5"/>
            <w:noWrap/>
            <w:vAlign w:val="bottom"/>
            <w:hideMark/>
          </w:tcPr>
          <w:p w14:paraId="17704063" w14:textId="77777777" w:rsidR="000956AF" w:rsidRPr="000956AF" w:rsidRDefault="000956AF" w:rsidP="000956AF">
            <w:pPr>
              <w:rPr>
                <w:lang w:val="en-GB"/>
              </w:rPr>
            </w:pPr>
            <w:r w:rsidRPr="000956AF">
              <w:rPr>
                <w:lang w:val="en-GB"/>
              </w:rPr>
              <w:t>-264.43</w:t>
            </w:r>
          </w:p>
        </w:tc>
        <w:tc>
          <w:tcPr>
            <w:tcW w:w="940" w:type="dxa"/>
            <w:tcBorders>
              <w:top w:val="nil"/>
              <w:left w:val="nil"/>
              <w:bottom w:val="nil"/>
              <w:right w:val="nil"/>
            </w:tcBorders>
            <w:shd w:val="clear" w:color="2F75B5" w:fill="2F75B5"/>
            <w:noWrap/>
            <w:vAlign w:val="bottom"/>
            <w:hideMark/>
          </w:tcPr>
          <w:p w14:paraId="4862D50E" w14:textId="77777777" w:rsidR="000956AF" w:rsidRPr="000956AF" w:rsidRDefault="000956AF" w:rsidP="000956AF">
            <w:pPr>
              <w:rPr>
                <w:lang w:val="en-GB"/>
              </w:rPr>
            </w:pPr>
            <w:r w:rsidRPr="000956AF">
              <w:rPr>
                <w:lang w:val="en-GB"/>
              </w:rPr>
              <w:t>-71.03</w:t>
            </w:r>
          </w:p>
        </w:tc>
        <w:tc>
          <w:tcPr>
            <w:tcW w:w="940" w:type="dxa"/>
            <w:tcBorders>
              <w:top w:val="nil"/>
              <w:left w:val="nil"/>
              <w:bottom w:val="nil"/>
              <w:right w:val="nil"/>
            </w:tcBorders>
            <w:shd w:val="clear" w:color="2F75B5" w:fill="2F75B5"/>
            <w:noWrap/>
            <w:vAlign w:val="bottom"/>
            <w:hideMark/>
          </w:tcPr>
          <w:p w14:paraId="129451AE" w14:textId="77777777" w:rsidR="000956AF" w:rsidRPr="000956AF" w:rsidRDefault="000956AF" w:rsidP="000956AF">
            <w:pPr>
              <w:rPr>
                <w:b/>
                <w:bCs/>
                <w:lang w:val="en-GB"/>
              </w:rPr>
            </w:pPr>
            <w:r w:rsidRPr="000956AF">
              <w:rPr>
                <w:b/>
                <w:bCs/>
                <w:lang w:val="en-GB"/>
              </w:rPr>
              <w:t>-1064.89</w:t>
            </w:r>
          </w:p>
        </w:tc>
        <w:tc>
          <w:tcPr>
            <w:tcW w:w="940" w:type="dxa"/>
            <w:tcBorders>
              <w:top w:val="nil"/>
              <w:left w:val="nil"/>
              <w:bottom w:val="nil"/>
              <w:right w:val="nil"/>
            </w:tcBorders>
            <w:shd w:val="clear" w:color="2F75B5" w:fill="2F75B5"/>
            <w:noWrap/>
            <w:vAlign w:val="bottom"/>
            <w:hideMark/>
          </w:tcPr>
          <w:p w14:paraId="5F0E40A6" w14:textId="77777777" w:rsidR="000956AF" w:rsidRPr="000956AF" w:rsidRDefault="000956AF" w:rsidP="000956AF">
            <w:pPr>
              <w:rPr>
                <w:lang w:val="en-GB"/>
              </w:rPr>
            </w:pPr>
            <w:r w:rsidRPr="000956AF">
              <w:rPr>
                <w:lang w:val="en-GB"/>
              </w:rPr>
              <w:t>-452.96</w:t>
            </w:r>
          </w:p>
        </w:tc>
        <w:tc>
          <w:tcPr>
            <w:tcW w:w="940" w:type="dxa"/>
            <w:tcBorders>
              <w:top w:val="nil"/>
              <w:left w:val="nil"/>
              <w:bottom w:val="nil"/>
              <w:right w:val="nil"/>
            </w:tcBorders>
            <w:shd w:val="clear" w:color="2F75B5" w:fill="2F75B5"/>
            <w:noWrap/>
            <w:vAlign w:val="bottom"/>
            <w:hideMark/>
          </w:tcPr>
          <w:p w14:paraId="40D3023C" w14:textId="77777777" w:rsidR="000956AF" w:rsidRPr="000956AF" w:rsidRDefault="000956AF" w:rsidP="000956AF">
            <w:pPr>
              <w:rPr>
                <w:b/>
                <w:bCs/>
                <w:lang w:val="en-GB"/>
              </w:rPr>
            </w:pPr>
            <w:r w:rsidRPr="000956AF">
              <w:rPr>
                <w:b/>
                <w:bCs/>
                <w:lang w:val="en-GB"/>
              </w:rPr>
              <w:t>211.48</w:t>
            </w:r>
          </w:p>
        </w:tc>
        <w:tc>
          <w:tcPr>
            <w:tcW w:w="940" w:type="dxa"/>
            <w:tcBorders>
              <w:top w:val="nil"/>
              <w:left w:val="nil"/>
              <w:bottom w:val="nil"/>
              <w:right w:val="nil"/>
            </w:tcBorders>
            <w:shd w:val="clear" w:color="2F75B5" w:fill="2F75B5"/>
            <w:noWrap/>
            <w:vAlign w:val="bottom"/>
            <w:hideMark/>
          </w:tcPr>
          <w:p w14:paraId="7A09A125" w14:textId="77777777" w:rsidR="000956AF" w:rsidRPr="000956AF" w:rsidRDefault="000956AF" w:rsidP="000956AF">
            <w:pPr>
              <w:rPr>
                <w:lang w:val="en-GB"/>
              </w:rPr>
            </w:pPr>
            <w:r w:rsidRPr="000956AF">
              <w:rPr>
                <w:lang w:val="en-GB"/>
              </w:rPr>
              <w:t>22.80</w:t>
            </w:r>
          </w:p>
        </w:tc>
      </w:tr>
      <w:tr w:rsidR="000956AF" w:rsidRPr="000956AF" w14:paraId="0F171D96" w14:textId="77777777" w:rsidTr="000956AF">
        <w:trPr>
          <w:trHeight w:val="366"/>
        </w:trPr>
        <w:tc>
          <w:tcPr>
            <w:tcW w:w="940" w:type="dxa"/>
            <w:tcBorders>
              <w:top w:val="nil"/>
              <w:left w:val="nil"/>
              <w:bottom w:val="nil"/>
              <w:right w:val="nil"/>
            </w:tcBorders>
            <w:shd w:val="clear" w:color="5B9BD5" w:fill="5B9BD5"/>
            <w:noWrap/>
            <w:vAlign w:val="bottom"/>
            <w:hideMark/>
          </w:tcPr>
          <w:p w14:paraId="3A69DC4C" w14:textId="77777777" w:rsidR="000956AF" w:rsidRPr="000956AF" w:rsidRDefault="000956AF" w:rsidP="000956AF">
            <w:pPr>
              <w:rPr>
                <w:lang w:val="en-GB"/>
              </w:rPr>
            </w:pPr>
            <w:r w:rsidRPr="000956AF">
              <w:rPr>
                <w:lang w:val="en-GB"/>
              </w:rPr>
              <w:t>2.19</w:t>
            </w:r>
          </w:p>
        </w:tc>
        <w:tc>
          <w:tcPr>
            <w:tcW w:w="940" w:type="dxa"/>
            <w:tcBorders>
              <w:top w:val="nil"/>
              <w:left w:val="nil"/>
              <w:bottom w:val="nil"/>
              <w:right w:val="nil"/>
            </w:tcBorders>
            <w:shd w:val="clear" w:color="5B9BD5" w:fill="5B9BD5"/>
            <w:noWrap/>
            <w:vAlign w:val="bottom"/>
            <w:hideMark/>
          </w:tcPr>
          <w:p w14:paraId="0A3525A1" w14:textId="77777777" w:rsidR="000956AF" w:rsidRPr="000956AF" w:rsidRDefault="000956AF" w:rsidP="000956AF">
            <w:pPr>
              <w:rPr>
                <w:lang w:val="en-GB"/>
              </w:rPr>
            </w:pPr>
            <w:r w:rsidRPr="000956AF">
              <w:rPr>
                <w:lang w:val="en-GB"/>
              </w:rPr>
              <w:t>3.57</w:t>
            </w:r>
          </w:p>
        </w:tc>
        <w:tc>
          <w:tcPr>
            <w:tcW w:w="940" w:type="dxa"/>
            <w:tcBorders>
              <w:top w:val="nil"/>
              <w:left w:val="nil"/>
              <w:bottom w:val="nil"/>
              <w:right w:val="nil"/>
            </w:tcBorders>
            <w:shd w:val="clear" w:color="5B9BD5" w:fill="5B9BD5"/>
            <w:noWrap/>
            <w:vAlign w:val="bottom"/>
            <w:hideMark/>
          </w:tcPr>
          <w:p w14:paraId="33F1590C" w14:textId="77777777" w:rsidR="000956AF" w:rsidRPr="000956AF" w:rsidRDefault="000956AF" w:rsidP="000956AF">
            <w:pPr>
              <w:rPr>
                <w:lang w:val="en-GB"/>
              </w:rPr>
            </w:pPr>
            <w:r w:rsidRPr="000956AF">
              <w:rPr>
                <w:lang w:val="en-GB"/>
              </w:rPr>
              <w:t>-0.20</w:t>
            </w:r>
          </w:p>
        </w:tc>
        <w:tc>
          <w:tcPr>
            <w:tcW w:w="940" w:type="dxa"/>
            <w:tcBorders>
              <w:top w:val="nil"/>
              <w:left w:val="nil"/>
              <w:bottom w:val="nil"/>
              <w:right w:val="nil"/>
            </w:tcBorders>
            <w:shd w:val="clear" w:color="5B9BD5" w:fill="5B9BD5"/>
            <w:noWrap/>
            <w:vAlign w:val="bottom"/>
            <w:hideMark/>
          </w:tcPr>
          <w:p w14:paraId="4CF1E6BE" w14:textId="77777777" w:rsidR="000956AF" w:rsidRPr="000956AF" w:rsidRDefault="000956AF" w:rsidP="000956AF">
            <w:pPr>
              <w:rPr>
                <w:lang w:val="en-GB"/>
              </w:rPr>
            </w:pPr>
            <w:r w:rsidRPr="000956AF">
              <w:rPr>
                <w:lang w:val="en-GB"/>
              </w:rPr>
              <w:t>-25.81</w:t>
            </w:r>
          </w:p>
        </w:tc>
        <w:tc>
          <w:tcPr>
            <w:tcW w:w="940" w:type="dxa"/>
            <w:tcBorders>
              <w:top w:val="nil"/>
              <w:left w:val="nil"/>
              <w:bottom w:val="nil"/>
              <w:right w:val="nil"/>
            </w:tcBorders>
            <w:shd w:val="clear" w:color="5B9BD5" w:fill="5B9BD5"/>
            <w:noWrap/>
            <w:vAlign w:val="bottom"/>
            <w:hideMark/>
          </w:tcPr>
          <w:p w14:paraId="772DE881" w14:textId="77777777" w:rsidR="000956AF" w:rsidRPr="000956AF" w:rsidRDefault="000956AF" w:rsidP="000956AF">
            <w:pPr>
              <w:rPr>
                <w:lang w:val="en-GB"/>
              </w:rPr>
            </w:pPr>
            <w:r w:rsidRPr="000956AF">
              <w:rPr>
                <w:lang w:val="en-GB"/>
              </w:rPr>
              <w:t>-282.46</w:t>
            </w:r>
          </w:p>
        </w:tc>
        <w:tc>
          <w:tcPr>
            <w:tcW w:w="940" w:type="dxa"/>
            <w:tcBorders>
              <w:top w:val="nil"/>
              <w:left w:val="nil"/>
              <w:bottom w:val="nil"/>
              <w:right w:val="nil"/>
            </w:tcBorders>
            <w:shd w:val="clear" w:color="5B9BD5" w:fill="5B9BD5"/>
            <w:noWrap/>
            <w:vAlign w:val="bottom"/>
            <w:hideMark/>
          </w:tcPr>
          <w:p w14:paraId="373D82C4" w14:textId="77777777" w:rsidR="000956AF" w:rsidRPr="000956AF" w:rsidRDefault="000956AF" w:rsidP="000956AF">
            <w:pPr>
              <w:rPr>
                <w:lang w:val="en-GB"/>
              </w:rPr>
            </w:pPr>
            <w:r w:rsidRPr="000956AF">
              <w:rPr>
                <w:lang w:val="en-GB"/>
              </w:rPr>
              <w:t>-96.85</w:t>
            </w:r>
          </w:p>
        </w:tc>
        <w:tc>
          <w:tcPr>
            <w:tcW w:w="940" w:type="dxa"/>
            <w:tcBorders>
              <w:top w:val="nil"/>
              <w:left w:val="nil"/>
              <w:bottom w:val="nil"/>
              <w:right w:val="nil"/>
            </w:tcBorders>
            <w:shd w:val="clear" w:color="5B9BD5" w:fill="5B9BD5"/>
            <w:noWrap/>
            <w:vAlign w:val="bottom"/>
            <w:hideMark/>
          </w:tcPr>
          <w:p w14:paraId="4DCE743E" w14:textId="77777777" w:rsidR="000956AF" w:rsidRPr="000956AF" w:rsidRDefault="000956AF" w:rsidP="000956AF">
            <w:pPr>
              <w:rPr>
                <w:b/>
                <w:bCs/>
                <w:lang w:val="en-GB"/>
              </w:rPr>
            </w:pPr>
            <w:r w:rsidRPr="000956AF">
              <w:rPr>
                <w:b/>
                <w:bCs/>
                <w:lang w:val="en-GB"/>
              </w:rPr>
              <w:t>-1347.36</w:t>
            </w:r>
          </w:p>
        </w:tc>
        <w:tc>
          <w:tcPr>
            <w:tcW w:w="940" w:type="dxa"/>
            <w:tcBorders>
              <w:top w:val="nil"/>
              <w:left w:val="nil"/>
              <w:bottom w:val="nil"/>
              <w:right w:val="nil"/>
            </w:tcBorders>
            <w:shd w:val="clear" w:color="5B9BD5" w:fill="5B9BD5"/>
            <w:noWrap/>
            <w:vAlign w:val="bottom"/>
            <w:hideMark/>
          </w:tcPr>
          <w:p w14:paraId="044E3C9A" w14:textId="77777777" w:rsidR="000956AF" w:rsidRPr="000956AF" w:rsidRDefault="000956AF" w:rsidP="000956AF">
            <w:pPr>
              <w:rPr>
                <w:lang w:val="en-GB"/>
              </w:rPr>
            </w:pPr>
            <w:r w:rsidRPr="000956AF">
              <w:rPr>
                <w:lang w:val="en-GB"/>
              </w:rPr>
              <w:t>-715.04</w:t>
            </w:r>
          </w:p>
        </w:tc>
        <w:tc>
          <w:tcPr>
            <w:tcW w:w="940" w:type="dxa"/>
            <w:tcBorders>
              <w:top w:val="nil"/>
              <w:left w:val="nil"/>
              <w:bottom w:val="nil"/>
              <w:right w:val="nil"/>
            </w:tcBorders>
            <w:shd w:val="clear" w:color="5B9BD5" w:fill="5B9BD5"/>
            <w:noWrap/>
            <w:vAlign w:val="bottom"/>
            <w:hideMark/>
          </w:tcPr>
          <w:p w14:paraId="48779DC3" w14:textId="77777777" w:rsidR="000956AF" w:rsidRPr="000956AF" w:rsidRDefault="000956AF" w:rsidP="000956AF">
            <w:pPr>
              <w:rPr>
                <w:b/>
                <w:bCs/>
                <w:lang w:val="en-GB"/>
              </w:rPr>
            </w:pPr>
            <w:r w:rsidRPr="000956AF">
              <w:rPr>
                <w:b/>
                <w:bCs/>
                <w:lang w:val="en-GB"/>
              </w:rPr>
              <w:t>264.29</w:t>
            </w:r>
          </w:p>
        </w:tc>
        <w:tc>
          <w:tcPr>
            <w:tcW w:w="940" w:type="dxa"/>
            <w:tcBorders>
              <w:top w:val="nil"/>
              <w:left w:val="nil"/>
              <w:bottom w:val="nil"/>
              <w:right w:val="nil"/>
            </w:tcBorders>
            <w:shd w:val="clear" w:color="5B9BD5" w:fill="5B9BD5"/>
            <w:noWrap/>
            <w:vAlign w:val="bottom"/>
            <w:hideMark/>
          </w:tcPr>
          <w:p w14:paraId="2FEC1610" w14:textId="77777777" w:rsidR="000956AF" w:rsidRPr="000956AF" w:rsidRDefault="000956AF" w:rsidP="000956AF">
            <w:pPr>
              <w:rPr>
                <w:lang w:val="en-GB"/>
              </w:rPr>
            </w:pPr>
            <w:r w:rsidRPr="000956AF">
              <w:rPr>
                <w:lang w:val="en-GB"/>
              </w:rPr>
              <w:t>40.28</w:t>
            </w:r>
          </w:p>
        </w:tc>
      </w:tr>
      <w:tr w:rsidR="000956AF" w:rsidRPr="000956AF" w14:paraId="14565DCD" w14:textId="77777777" w:rsidTr="000956AF">
        <w:trPr>
          <w:trHeight w:val="366"/>
        </w:trPr>
        <w:tc>
          <w:tcPr>
            <w:tcW w:w="940" w:type="dxa"/>
            <w:tcBorders>
              <w:top w:val="nil"/>
              <w:left w:val="nil"/>
              <w:bottom w:val="nil"/>
              <w:right w:val="nil"/>
            </w:tcBorders>
            <w:shd w:val="clear" w:color="2F75B5" w:fill="2F75B5"/>
            <w:noWrap/>
            <w:vAlign w:val="bottom"/>
            <w:hideMark/>
          </w:tcPr>
          <w:p w14:paraId="04D6B8B2" w14:textId="77777777" w:rsidR="000956AF" w:rsidRPr="000956AF" w:rsidRDefault="000956AF" w:rsidP="000956AF">
            <w:pPr>
              <w:rPr>
                <w:lang w:val="en-GB"/>
              </w:rPr>
            </w:pPr>
            <w:r w:rsidRPr="000956AF">
              <w:rPr>
                <w:lang w:val="en-GB"/>
              </w:rPr>
              <w:t>2.19</w:t>
            </w:r>
          </w:p>
        </w:tc>
        <w:tc>
          <w:tcPr>
            <w:tcW w:w="940" w:type="dxa"/>
            <w:tcBorders>
              <w:top w:val="nil"/>
              <w:left w:val="nil"/>
              <w:bottom w:val="nil"/>
              <w:right w:val="nil"/>
            </w:tcBorders>
            <w:shd w:val="clear" w:color="2F75B5" w:fill="2F75B5"/>
            <w:noWrap/>
            <w:vAlign w:val="bottom"/>
            <w:hideMark/>
          </w:tcPr>
          <w:p w14:paraId="3C7836CB" w14:textId="77777777" w:rsidR="000956AF" w:rsidRPr="000956AF" w:rsidRDefault="000956AF" w:rsidP="000956AF">
            <w:pPr>
              <w:rPr>
                <w:lang w:val="en-GB"/>
              </w:rPr>
            </w:pPr>
            <w:r w:rsidRPr="000956AF">
              <w:rPr>
                <w:lang w:val="en-GB"/>
              </w:rPr>
              <w:t>3.32</w:t>
            </w:r>
          </w:p>
        </w:tc>
        <w:tc>
          <w:tcPr>
            <w:tcW w:w="940" w:type="dxa"/>
            <w:tcBorders>
              <w:top w:val="nil"/>
              <w:left w:val="nil"/>
              <w:bottom w:val="nil"/>
              <w:right w:val="nil"/>
            </w:tcBorders>
            <w:shd w:val="clear" w:color="2F75B5" w:fill="2F75B5"/>
            <w:noWrap/>
            <w:vAlign w:val="bottom"/>
            <w:hideMark/>
          </w:tcPr>
          <w:p w14:paraId="6ADAD113" w14:textId="77777777" w:rsidR="000956AF" w:rsidRPr="000956AF" w:rsidRDefault="000956AF" w:rsidP="000956AF">
            <w:pPr>
              <w:rPr>
                <w:lang w:val="en-GB"/>
              </w:rPr>
            </w:pPr>
            <w:r w:rsidRPr="000956AF">
              <w:rPr>
                <w:lang w:val="en-GB"/>
              </w:rPr>
              <w:t>-0.22</w:t>
            </w:r>
          </w:p>
        </w:tc>
        <w:tc>
          <w:tcPr>
            <w:tcW w:w="940" w:type="dxa"/>
            <w:tcBorders>
              <w:top w:val="nil"/>
              <w:left w:val="nil"/>
              <w:bottom w:val="nil"/>
              <w:right w:val="nil"/>
            </w:tcBorders>
            <w:shd w:val="clear" w:color="2F75B5" w:fill="2F75B5"/>
            <w:noWrap/>
            <w:vAlign w:val="bottom"/>
            <w:hideMark/>
          </w:tcPr>
          <w:p w14:paraId="6793C31B" w14:textId="77777777" w:rsidR="000956AF" w:rsidRPr="000956AF" w:rsidRDefault="000956AF" w:rsidP="000956AF">
            <w:pPr>
              <w:rPr>
                <w:lang w:val="en-GB"/>
              </w:rPr>
            </w:pPr>
            <w:r w:rsidRPr="000956AF">
              <w:rPr>
                <w:lang w:val="en-GB"/>
              </w:rPr>
              <w:t>-28.19</w:t>
            </w:r>
          </w:p>
        </w:tc>
        <w:tc>
          <w:tcPr>
            <w:tcW w:w="940" w:type="dxa"/>
            <w:tcBorders>
              <w:top w:val="nil"/>
              <w:left w:val="nil"/>
              <w:bottom w:val="nil"/>
              <w:right w:val="nil"/>
            </w:tcBorders>
            <w:shd w:val="clear" w:color="2F75B5" w:fill="2F75B5"/>
            <w:noWrap/>
            <w:vAlign w:val="bottom"/>
            <w:hideMark/>
          </w:tcPr>
          <w:p w14:paraId="2AB0D0BB" w14:textId="77777777" w:rsidR="000956AF" w:rsidRPr="000956AF" w:rsidRDefault="000956AF" w:rsidP="000956AF">
            <w:pPr>
              <w:rPr>
                <w:lang w:val="en-GB"/>
              </w:rPr>
            </w:pPr>
            <w:r w:rsidRPr="000956AF">
              <w:rPr>
                <w:lang w:val="en-GB"/>
              </w:rPr>
              <w:t>-298.57</w:t>
            </w:r>
          </w:p>
        </w:tc>
        <w:tc>
          <w:tcPr>
            <w:tcW w:w="940" w:type="dxa"/>
            <w:tcBorders>
              <w:top w:val="nil"/>
              <w:left w:val="nil"/>
              <w:bottom w:val="nil"/>
              <w:right w:val="nil"/>
            </w:tcBorders>
            <w:shd w:val="clear" w:color="2F75B5" w:fill="2F75B5"/>
            <w:noWrap/>
            <w:vAlign w:val="bottom"/>
            <w:hideMark/>
          </w:tcPr>
          <w:p w14:paraId="5C445B51" w14:textId="77777777" w:rsidR="000956AF" w:rsidRPr="000956AF" w:rsidRDefault="000956AF" w:rsidP="000956AF">
            <w:pPr>
              <w:rPr>
                <w:lang w:val="en-GB"/>
              </w:rPr>
            </w:pPr>
            <w:r w:rsidRPr="000956AF">
              <w:rPr>
                <w:lang w:val="en-GB"/>
              </w:rPr>
              <w:t>-125.04</w:t>
            </w:r>
          </w:p>
        </w:tc>
        <w:tc>
          <w:tcPr>
            <w:tcW w:w="940" w:type="dxa"/>
            <w:tcBorders>
              <w:top w:val="nil"/>
              <w:left w:val="nil"/>
              <w:bottom w:val="nil"/>
              <w:right w:val="nil"/>
            </w:tcBorders>
            <w:shd w:val="clear" w:color="2F75B5" w:fill="2F75B5"/>
            <w:noWrap/>
            <w:vAlign w:val="bottom"/>
            <w:hideMark/>
          </w:tcPr>
          <w:p w14:paraId="457013E8" w14:textId="77777777" w:rsidR="000956AF" w:rsidRPr="000956AF" w:rsidRDefault="000956AF" w:rsidP="000956AF">
            <w:pPr>
              <w:rPr>
                <w:b/>
                <w:bCs/>
                <w:lang w:val="en-GB"/>
              </w:rPr>
            </w:pPr>
            <w:r w:rsidRPr="000956AF">
              <w:rPr>
                <w:b/>
                <w:bCs/>
                <w:lang w:val="en-GB"/>
              </w:rPr>
              <w:t>-1645.93</w:t>
            </w:r>
          </w:p>
        </w:tc>
        <w:tc>
          <w:tcPr>
            <w:tcW w:w="940" w:type="dxa"/>
            <w:tcBorders>
              <w:top w:val="nil"/>
              <w:left w:val="nil"/>
              <w:bottom w:val="nil"/>
              <w:right w:val="nil"/>
            </w:tcBorders>
            <w:shd w:val="clear" w:color="2F75B5" w:fill="2F75B5"/>
            <w:noWrap/>
            <w:vAlign w:val="bottom"/>
            <w:hideMark/>
          </w:tcPr>
          <w:p w14:paraId="77B8912E" w14:textId="77777777" w:rsidR="000956AF" w:rsidRPr="000956AF" w:rsidRDefault="000956AF" w:rsidP="000956AF">
            <w:pPr>
              <w:rPr>
                <w:lang w:val="en-GB"/>
              </w:rPr>
            </w:pPr>
            <w:r w:rsidRPr="000956AF">
              <w:rPr>
                <w:lang w:val="en-GB"/>
              </w:rPr>
              <w:t>-1046.63</w:t>
            </w:r>
          </w:p>
        </w:tc>
        <w:tc>
          <w:tcPr>
            <w:tcW w:w="940" w:type="dxa"/>
            <w:tcBorders>
              <w:top w:val="nil"/>
              <w:left w:val="nil"/>
              <w:bottom w:val="nil"/>
              <w:right w:val="nil"/>
            </w:tcBorders>
            <w:shd w:val="clear" w:color="2F75B5" w:fill="2F75B5"/>
            <w:noWrap/>
            <w:vAlign w:val="bottom"/>
            <w:hideMark/>
          </w:tcPr>
          <w:p w14:paraId="7EA6931C" w14:textId="77777777" w:rsidR="000956AF" w:rsidRPr="000956AF" w:rsidRDefault="000956AF" w:rsidP="000956AF">
            <w:pPr>
              <w:rPr>
                <w:b/>
                <w:bCs/>
                <w:lang w:val="en-GB"/>
              </w:rPr>
            </w:pPr>
            <w:r w:rsidRPr="000956AF">
              <w:rPr>
                <w:b/>
                <w:bCs/>
                <w:lang w:val="en-GB"/>
              </w:rPr>
              <w:t>320.78</w:t>
            </w:r>
          </w:p>
        </w:tc>
        <w:tc>
          <w:tcPr>
            <w:tcW w:w="940" w:type="dxa"/>
            <w:tcBorders>
              <w:top w:val="nil"/>
              <w:left w:val="nil"/>
              <w:bottom w:val="nil"/>
              <w:right w:val="nil"/>
            </w:tcBorders>
            <w:shd w:val="clear" w:color="2F75B5" w:fill="2F75B5"/>
            <w:noWrap/>
            <w:vAlign w:val="bottom"/>
            <w:hideMark/>
          </w:tcPr>
          <w:p w14:paraId="57668DAF" w14:textId="77777777" w:rsidR="000956AF" w:rsidRPr="000956AF" w:rsidRDefault="000956AF" w:rsidP="000956AF">
            <w:pPr>
              <w:rPr>
                <w:lang w:val="en-GB"/>
              </w:rPr>
            </w:pPr>
            <w:r w:rsidRPr="000956AF">
              <w:rPr>
                <w:lang w:val="en-GB"/>
              </w:rPr>
              <w:t>64.11</w:t>
            </w:r>
          </w:p>
        </w:tc>
      </w:tr>
      <w:tr w:rsidR="000956AF" w:rsidRPr="000956AF" w14:paraId="7958CE46" w14:textId="77777777" w:rsidTr="000956AF">
        <w:trPr>
          <w:trHeight w:val="366"/>
        </w:trPr>
        <w:tc>
          <w:tcPr>
            <w:tcW w:w="940" w:type="dxa"/>
            <w:tcBorders>
              <w:top w:val="nil"/>
              <w:left w:val="nil"/>
              <w:bottom w:val="nil"/>
              <w:right w:val="nil"/>
            </w:tcBorders>
            <w:shd w:val="clear" w:color="5B9BD5" w:fill="5B9BD5"/>
            <w:noWrap/>
            <w:vAlign w:val="bottom"/>
            <w:hideMark/>
          </w:tcPr>
          <w:p w14:paraId="5059322D" w14:textId="77777777" w:rsidR="000956AF" w:rsidRPr="000956AF" w:rsidRDefault="000956AF" w:rsidP="000956AF">
            <w:pPr>
              <w:rPr>
                <w:lang w:val="en-GB"/>
              </w:rPr>
            </w:pPr>
            <w:r w:rsidRPr="000956AF">
              <w:rPr>
                <w:lang w:val="en-GB"/>
              </w:rPr>
              <w:t>2.19</w:t>
            </w:r>
          </w:p>
        </w:tc>
        <w:tc>
          <w:tcPr>
            <w:tcW w:w="940" w:type="dxa"/>
            <w:tcBorders>
              <w:top w:val="nil"/>
              <w:left w:val="nil"/>
              <w:bottom w:val="nil"/>
              <w:right w:val="nil"/>
            </w:tcBorders>
            <w:shd w:val="clear" w:color="5B9BD5" w:fill="5B9BD5"/>
            <w:noWrap/>
            <w:vAlign w:val="bottom"/>
            <w:hideMark/>
          </w:tcPr>
          <w:p w14:paraId="08E6C4BD" w14:textId="77777777" w:rsidR="000956AF" w:rsidRPr="000956AF" w:rsidRDefault="000956AF" w:rsidP="000956AF">
            <w:pPr>
              <w:rPr>
                <w:lang w:val="en-GB"/>
              </w:rPr>
            </w:pPr>
            <w:r w:rsidRPr="000956AF">
              <w:rPr>
                <w:lang w:val="en-GB"/>
              </w:rPr>
              <w:t>3.08</w:t>
            </w:r>
          </w:p>
        </w:tc>
        <w:tc>
          <w:tcPr>
            <w:tcW w:w="940" w:type="dxa"/>
            <w:tcBorders>
              <w:top w:val="nil"/>
              <w:left w:val="nil"/>
              <w:bottom w:val="nil"/>
              <w:right w:val="nil"/>
            </w:tcBorders>
            <w:shd w:val="clear" w:color="5B9BD5" w:fill="5B9BD5"/>
            <w:noWrap/>
            <w:vAlign w:val="bottom"/>
            <w:hideMark/>
          </w:tcPr>
          <w:p w14:paraId="181638B7" w14:textId="77777777" w:rsidR="000956AF" w:rsidRPr="000956AF" w:rsidRDefault="000956AF" w:rsidP="000956AF">
            <w:pPr>
              <w:rPr>
                <w:lang w:val="en-GB"/>
              </w:rPr>
            </w:pPr>
            <w:r w:rsidRPr="000956AF">
              <w:rPr>
                <w:lang w:val="en-GB"/>
              </w:rPr>
              <w:t>-0.24</w:t>
            </w:r>
          </w:p>
        </w:tc>
        <w:tc>
          <w:tcPr>
            <w:tcW w:w="940" w:type="dxa"/>
            <w:tcBorders>
              <w:top w:val="nil"/>
              <w:left w:val="nil"/>
              <w:bottom w:val="nil"/>
              <w:right w:val="nil"/>
            </w:tcBorders>
            <w:shd w:val="clear" w:color="5B9BD5" w:fill="5B9BD5"/>
            <w:noWrap/>
            <w:vAlign w:val="bottom"/>
            <w:hideMark/>
          </w:tcPr>
          <w:p w14:paraId="278A84D8" w14:textId="77777777" w:rsidR="000956AF" w:rsidRPr="000956AF" w:rsidRDefault="000956AF" w:rsidP="000956AF">
            <w:pPr>
              <w:rPr>
                <w:lang w:val="en-GB"/>
              </w:rPr>
            </w:pPr>
            <w:r w:rsidRPr="000956AF">
              <w:rPr>
                <w:lang w:val="en-GB"/>
              </w:rPr>
              <w:t>-30.18</w:t>
            </w:r>
          </w:p>
        </w:tc>
        <w:tc>
          <w:tcPr>
            <w:tcW w:w="940" w:type="dxa"/>
            <w:tcBorders>
              <w:top w:val="nil"/>
              <w:left w:val="nil"/>
              <w:bottom w:val="nil"/>
              <w:right w:val="nil"/>
            </w:tcBorders>
            <w:shd w:val="clear" w:color="5B9BD5" w:fill="5B9BD5"/>
            <w:noWrap/>
            <w:vAlign w:val="bottom"/>
            <w:hideMark/>
          </w:tcPr>
          <w:p w14:paraId="08172D6F" w14:textId="77777777" w:rsidR="000956AF" w:rsidRPr="000956AF" w:rsidRDefault="000956AF" w:rsidP="000956AF">
            <w:pPr>
              <w:rPr>
                <w:lang w:val="en-GB"/>
              </w:rPr>
            </w:pPr>
            <w:r w:rsidRPr="000956AF">
              <w:rPr>
                <w:lang w:val="en-GB"/>
              </w:rPr>
              <w:t>-313.11</w:t>
            </w:r>
          </w:p>
        </w:tc>
        <w:tc>
          <w:tcPr>
            <w:tcW w:w="940" w:type="dxa"/>
            <w:tcBorders>
              <w:top w:val="nil"/>
              <w:left w:val="nil"/>
              <w:bottom w:val="nil"/>
              <w:right w:val="nil"/>
            </w:tcBorders>
            <w:shd w:val="clear" w:color="5B9BD5" w:fill="5B9BD5"/>
            <w:noWrap/>
            <w:vAlign w:val="bottom"/>
            <w:hideMark/>
          </w:tcPr>
          <w:p w14:paraId="7C36C26E" w14:textId="77777777" w:rsidR="000956AF" w:rsidRPr="000956AF" w:rsidRDefault="000956AF" w:rsidP="000956AF">
            <w:pPr>
              <w:rPr>
                <w:lang w:val="en-GB"/>
              </w:rPr>
            </w:pPr>
            <w:r w:rsidRPr="000956AF">
              <w:rPr>
                <w:lang w:val="en-GB"/>
              </w:rPr>
              <w:t>-155.22</w:t>
            </w:r>
          </w:p>
        </w:tc>
        <w:tc>
          <w:tcPr>
            <w:tcW w:w="940" w:type="dxa"/>
            <w:tcBorders>
              <w:top w:val="nil"/>
              <w:left w:val="nil"/>
              <w:bottom w:val="nil"/>
              <w:right w:val="nil"/>
            </w:tcBorders>
            <w:shd w:val="clear" w:color="5B9BD5" w:fill="5B9BD5"/>
            <w:noWrap/>
            <w:vAlign w:val="bottom"/>
            <w:hideMark/>
          </w:tcPr>
          <w:p w14:paraId="5BCDDE42" w14:textId="77777777" w:rsidR="000956AF" w:rsidRPr="000956AF" w:rsidRDefault="000956AF" w:rsidP="000956AF">
            <w:pPr>
              <w:rPr>
                <w:b/>
                <w:bCs/>
                <w:lang w:val="en-GB"/>
              </w:rPr>
            </w:pPr>
            <w:r w:rsidRPr="000956AF">
              <w:rPr>
                <w:b/>
                <w:bCs/>
                <w:lang w:val="en-GB"/>
              </w:rPr>
              <w:t>-1959.04</w:t>
            </w:r>
          </w:p>
        </w:tc>
        <w:tc>
          <w:tcPr>
            <w:tcW w:w="940" w:type="dxa"/>
            <w:tcBorders>
              <w:top w:val="nil"/>
              <w:left w:val="nil"/>
              <w:bottom w:val="nil"/>
              <w:right w:val="nil"/>
            </w:tcBorders>
            <w:shd w:val="clear" w:color="5B9BD5" w:fill="5B9BD5"/>
            <w:noWrap/>
            <w:vAlign w:val="bottom"/>
            <w:hideMark/>
          </w:tcPr>
          <w:p w14:paraId="03D48430" w14:textId="77777777" w:rsidR="000956AF" w:rsidRPr="000956AF" w:rsidRDefault="000956AF" w:rsidP="000956AF">
            <w:pPr>
              <w:rPr>
                <w:lang w:val="en-GB"/>
              </w:rPr>
            </w:pPr>
            <w:r w:rsidRPr="000956AF">
              <w:rPr>
                <w:lang w:val="en-GB"/>
              </w:rPr>
              <w:t>-1451.70</w:t>
            </w:r>
          </w:p>
        </w:tc>
        <w:tc>
          <w:tcPr>
            <w:tcW w:w="940" w:type="dxa"/>
            <w:tcBorders>
              <w:top w:val="nil"/>
              <w:left w:val="nil"/>
              <w:bottom w:val="nil"/>
              <w:right w:val="nil"/>
            </w:tcBorders>
            <w:shd w:val="clear" w:color="5B9BD5" w:fill="5B9BD5"/>
            <w:noWrap/>
            <w:vAlign w:val="bottom"/>
            <w:hideMark/>
          </w:tcPr>
          <w:p w14:paraId="0ADFE2BB" w14:textId="77777777" w:rsidR="000956AF" w:rsidRPr="000956AF" w:rsidRDefault="000956AF" w:rsidP="000956AF">
            <w:pPr>
              <w:rPr>
                <w:b/>
                <w:bCs/>
                <w:lang w:val="en-GB"/>
              </w:rPr>
            </w:pPr>
            <w:r w:rsidRPr="000956AF">
              <w:rPr>
                <w:b/>
                <w:bCs/>
                <w:lang w:val="en-GB"/>
              </w:rPr>
              <w:t>381.05</w:t>
            </w:r>
          </w:p>
        </w:tc>
        <w:tc>
          <w:tcPr>
            <w:tcW w:w="940" w:type="dxa"/>
            <w:tcBorders>
              <w:top w:val="nil"/>
              <w:left w:val="nil"/>
              <w:bottom w:val="nil"/>
              <w:right w:val="nil"/>
            </w:tcBorders>
            <w:shd w:val="clear" w:color="5B9BD5" w:fill="5B9BD5"/>
            <w:noWrap/>
            <w:vAlign w:val="bottom"/>
            <w:hideMark/>
          </w:tcPr>
          <w:p w14:paraId="4A09E9BD" w14:textId="77777777" w:rsidR="000956AF" w:rsidRPr="000956AF" w:rsidRDefault="000956AF" w:rsidP="000956AF">
            <w:pPr>
              <w:rPr>
                <w:lang w:val="en-GB"/>
              </w:rPr>
            </w:pPr>
            <w:r w:rsidRPr="000956AF">
              <w:rPr>
                <w:lang w:val="en-GB"/>
              </w:rPr>
              <w:t>94.89</w:t>
            </w:r>
          </w:p>
        </w:tc>
      </w:tr>
      <w:tr w:rsidR="000956AF" w:rsidRPr="000956AF" w14:paraId="5F8F1845" w14:textId="77777777" w:rsidTr="000956AF">
        <w:trPr>
          <w:trHeight w:val="366"/>
        </w:trPr>
        <w:tc>
          <w:tcPr>
            <w:tcW w:w="940" w:type="dxa"/>
            <w:tcBorders>
              <w:top w:val="nil"/>
              <w:left w:val="nil"/>
              <w:bottom w:val="nil"/>
              <w:right w:val="nil"/>
            </w:tcBorders>
            <w:shd w:val="clear" w:color="2F75B5" w:fill="2F75B5"/>
            <w:noWrap/>
            <w:vAlign w:val="bottom"/>
            <w:hideMark/>
          </w:tcPr>
          <w:p w14:paraId="5EEE52BB" w14:textId="77777777" w:rsidR="000956AF" w:rsidRPr="000956AF" w:rsidRDefault="000956AF" w:rsidP="000956AF">
            <w:pPr>
              <w:rPr>
                <w:lang w:val="en-GB"/>
              </w:rPr>
            </w:pPr>
            <w:r w:rsidRPr="000956AF">
              <w:rPr>
                <w:lang w:val="en-GB"/>
              </w:rPr>
              <w:t>2.19</w:t>
            </w:r>
          </w:p>
        </w:tc>
        <w:tc>
          <w:tcPr>
            <w:tcW w:w="940" w:type="dxa"/>
            <w:tcBorders>
              <w:top w:val="nil"/>
              <w:left w:val="nil"/>
              <w:bottom w:val="nil"/>
              <w:right w:val="nil"/>
            </w:tcBorders>
            <w:shd w:val="clear" w:color="2F75B5" w:fill="2F75B5"/>
            <w:noWrap/>
            <w:vAlign w:val="bottom"/>
            <w:hideMark/>
          </w:tcPr>
          <w:p w14:paraId="77E8C126" w14:textId="77777777" w:rsidR="000956AF" w:rsidRPr="000956AF" w:rsidRDefault="000956AF" w:rsidP="000956AF">
            <w:pPr>
              <w:rPr>
                <w:lang w:val="en-GB"/>
              </w:rPr>
            </w:pPr>
            <w:r w:rsidRPr="000956AF">
              <w:rPr>
                <w:lang w:val="en-GB"/>
              </w:rPr>
              <w:t>2.83</w:t>
            </w:r>
          </w:p>
        </w:tc>
        <w:tc>
          <w:tcPr>
            <w:tcW w:w="940" w:type="dxa"/>
            <w:tcBorders>
              <w:top w:val="nil"/>
              <w:left w:val="nil"/>
              <w:bottom w:val="nil"/>
              <w:right w:val="nil"/>
            </w:tcBorders>
            <w:shd w:val="clear" w:color="2F75B5" w:fill="2F75B5"/>
            <w:noWrap/>
            <w:vAlign w:val="bottom"/>
            <w:hideMark/>
          </w:tcPr>
          <w:p w14:paraId="3746BA41" w14:textId="77777777" w:rsidR="000956AF" w:rsidRPr="000956AF" w:rsidRDefault="000956AF" w:rsidP="000956AF">
            <w:pPr>
              <w:rPr>
                <w:lang w:val="en-GB"/>
              </w:rPr>
            </w:pPr>
            <w:r w:rsidRPr="000956AF">
              <w:rPr>
                <w:lang w:val="en-GB"/>
              </w:rPr>
              <w:t>-0.26</w:t>
            </w:r>
          </w:p>
        </w:tc>
        <w:tc>
          <w:tcPr>
            <w:tcW w:w="940" w:type="dxa"/>
            <w:tcBorders>
              <w:top w:val="nil"/>
              <w:left w:val="nil"/>
              <w:bottom w:val="nil"/>
              <w:right w:val="nil"/>
            </w:tcBorders>
            <w:shd w:val="clear" w:color="2F75B5" w:fill="2F75B5"/>
            <w:noWrap/>
            <w:vAlign w:val="bottom"/>
            <w:hideMark/>
          </w:tcPr>
          <w:p w14:paraId="2F64155F" w14:textId="77777777" w:rsidR="000956AF" w:rsidRPr="000956AF" w:rsidRDefault="000956AF" w:rsidP="000956AF">
            <w:pPr>
              <w:rPr>
                <w:lang w:val="en-GB"/>
              </w:rPr>
            </w:pPr>
            <w:r w:rsidRPr="000956AF">
              <w:rPr>
                <w:lang w:val="en-GB"/>
              </w:rPr>
              <w:t>-31.81</w:t>
            </w:r>
          </w:p>
        </w:tc>
        <w:tc>
          <w:tcPr>
            <w:tcW w:w="940" w:type="dxa"/>
            <w:tcBorders>
              <w:top w:val="nil"/>
              <w:left w:val="nil"/>
              <w:bottom w:val="nil"/>
              <w:right w:val="nil"/>
            </w:tcBorders>
            <w:shd w:val="clear" w:color="2F75B5" w:fill="2F75B5"/>
            <w:noWrap/>
            <w:vAlign w:val="bottom"/>
            <w:hideMark/>
          </w:tcPr>
          <w:p w14:paraId="2D94BB79" w14:textId="77777777" w:rsidR="000956AF" w:rsidRPr="000956AF" w:rsidRDefault="000956AF" w:rsidP="000956AF">
            <w:pPr>
              <w:rPr>
                <w:lang w:val="en-GB"/>
              </w:rPr>
            </w:pPr>
            <w:r w:rsidRPr="000956AF">
              <w:rPr>
                <w:lang w:val="en-GB"/>
              </w:rPr>
              <w:t>-326.33</w:t>
            </w:r>
          </w:p>
        </w:tc>
        <w:tc>
          <w:tcPr>
            <w:tcW w:w="940" w:type="dxa"/>
            <w:tcBorders>
              <w:top w:val="nil"/>
              <w:left w:val="nil"/>
              <w:bottom w:val="nil"/>
              <w:right w:val="nil"/>
            </w:tcBorders>
            <w:shd w:val="clear" w:color="2F75B5" w:fill="2F75B5"/>
            <w:noWrap/>
            <w:vAlign w:val="bottom"/>
            <w:hideMark/>
          </w:tcPr>
          <w:p w14:paraId="3DE8E241" w14:textId="77777777" w:rsidR="000956AF" w:rsidRPr="000956AF" w:rsidRDefault="000956AF" w:rsidP="000956AF">
            <w:pPr>
              <w:rPr>
                <w:lang w:val="en-GB"/>
              </w:rPr>
            </w:pPr>
            <w:r w:rsidRPr="000956AF">
              <w:rPr>
                <w:lang w:val="en-GB"/>
              </w:rPr>
              <w:t>-187.03</w:t>
            </w:r>
          </w:p>
        </w:tc>
        <w:tc>
          <w:tcPr>
            <w:tcW w:w="940" w:type="dxa"/>
            <w:tcBorders>
              <w:top w:val="nil"/>
              <w:left w:val="nil"/>
              <w:bottom w:val="nil"/>
              <w:right w:val="nil"/>
            </w:tcBorders>
            <w:shd w:val="clear" w:color="2F75B5" w:fill="2F75B5"/>
            <w:noWrap/>
            <w:vAlign w:val="bottom"/>
            <w:hideMark/>
          </w:tcPr>
          <w:p w14:paraId="2A3CB487" w14:textId="77777777" w:rsidR="000956AF" w:rsidRPr="000956AF" w:rsidRDefault="000956AF" w:rsidP="000956AF">
            <w:pPr>
              <w:rPr>
                <w:b/>
                <w:bCs/>
                <w:lang w:val="en-GB"/>
              </w:rPr>
            </w:pPr>
            <w:r w:rsidRPr="000956AF">
              <w:rPr>
                <w:b/>
                <w:bCs/>
                <w:lang w:val="en-GB"/>
              </w:rPr>
              <w:t>-2285.37</w:t>
            </w:r>
          </w:p>
        </w:tc>
        <w:tc>
          <w:tcPr>
            <w:tcW w:w="940" w:type="dxa"/>
            <w:tcBorders>
              <w:top w:val="nil"/>
              <w:left w:val="nil"/>
              <w:bottom w:val="nil"/>
              <w:right w:val="nil"/>
            </w:tcBorders>
            <w:shd w:val="clear" w:color="2F75B5" w:fill="2F75B5"/>
            <w:noWrap/>
            <w:vAlign w:val="bottom"/>
            <w:hideMark/>
          </w:tcPr>
          <w:p w14:paraId="75E65B82" w14:textId="77777777" w:rsidR="000956AF" w:rsidRPr="000956AF" w:rsidRDefault="000956AF" w:rsidP="000956AF">
            <w:pPr>
              <w:rPr>
                <w:lang w:val="en-GB"/>
              </w:rPr>
            </w:pPr>
            <w:r w:rsidRPr="000956AF">
              <w:rPr>
                <w:lang w:val="en-GB"/>
              </w:rPr>
              <w:t>-1933.82</w:t>
            </w:r>
          </w:p>
        </w:tc>
        <w:tc>
          <w:tcPr>
            <w:tcW w:w="940" w:type="dxa"/>
            <w:tcBorders>
              <w:top w:val="nil"/>
              <w:left w:val="nil"/>
              <w:bottom w:val="nil"/>
              <w:right w:val="nil"/>
            </w:tcBorders>
            <w:shd w:val="clear" w:color="2F75B5" w:fill="2F75B5"/>
            <w:noWrap/>
            <w:vAlign w:val="bottom"/>
            <w:hideMark/>
          </w:tcPr>
          <w:p w14:paraId="21517A79" w14:textId="77777777" w:rsidR="000956AF" w:rsidRPr="000956AF" w:rsidRDefault="000956AF" w:rsidP="000956AF">
            <w:pPr>
              <w:rPr>
                <w:b/>
                <w:bCs/>
                <w:lang w:val="en-GB"/>
              </w:rPr>
            </w:pPr>
            <w:r w:rsidRPr="000956AF">
              <w:rPr>
                <w:b/>
                <w:bCs/>
                <w:lang w:val="en-GB"/>
              </w:rPr>
              <w:t>445.21</w:t>
            </w:r>
          </w:p>
        </w:tc>
        <w:tc>
          <w:tcPr>
            <w:tcW w:w="940" w:type="dxa"/>
            <w:tcBorders>
              <w:top w:val="nil"/>
              <w:left w:val="nil"/>
              <w:bottom w:val="nil"/>
              <w:right w:val="nil"/>
            </w:tcBorders>
            <w:shd w:val="clear" w:color="2F75B5" w:fill="2F75B5"/>
            <w:noWrap/>
            <w:vAlign w:val="bottom"/>
            <w:hideMark/>
          </w:tcPr>
          <w:p w14:paraId="4DD42B54" w14:textId="77777777" w:rsidR="000956AF" w:rsidRPr="000956AF" w:rsidRDefault="000956AF" w:rsidP="000956AF">
            <w:pPr>
              <w:rPr>
                <w:lang w:val="en-GB"/>
              </w:rPr>
            </w:pPr>
            <w:r w:rsidRPr="000956AF">
              <w:rPr>
                <w:lang w:val="en-GB"/>
              </w:rPr>
              <w:t>133.09</w:t>
            </w:r>
          </w:p>
        </w:tc>
      </w:tr>
      <w:tr w:rsidR="000956AF" w:rsidRPr="000956AF" w14:paraId="5CC1F634" w14:textId="77777777" w:rsidTr="000956AF">
        <w:trPr>
          <w:trHeight w:val="366"/>
        </w:trPr>
        <w:tc>
          <w:tcPr>
            <w:tcW w:w="940" w:type="dxa"/>
            <w:tcBorders>
              <w:top w:val="nil"/>
              <w:left w:val="nil"/>
              <w:bottom w:val="nil"/>
              <w:right w:val="nil"/>
            </w:tcBorders>
            <w:shd w:val="clear" w:color="5B9BD5" w:fill="5B9BD5"/>
            <w:noWrap/>
            <w:vAlign w:val="bottom"/>
            <w:hideMark/>
          </w:tcPr>
          <w:p w14:paraId="0FA2F858" w14:textId="77777777" w:rsidR="000956AF" w:rsidRPr="000956AF" w:rsidRDefault="000956AF" w:rsidP="000956AF">
            <w:pPr>
              <w:rPr>
                <w:lang w:val="en-GB"/>
              </w:rPr>
            </w:pPr>
            <w:r w:rsidRPr="000956AF">
              <w:rPr>
                <w:lang w:val="en-GB"/>
              </w:rPr>
              <w:t>2.19</w:t>
            </w:r>
          </w:p>
        </w:tc>
        <w:tc>
          <w:tcPr>
            <w:tcW w:w="940" w:type="dxa"/>
            <w:tcBorders>
              <w:top w:val="nil"/>
              <w:left w:val="nil"/>
              <w:bottom w:val="nil"/>
              <w:right w:val="nil"/>
            </w:tcBorders>
            <w:shd w:val="clear" w:color="5B9BD5" w:fill="5B9BD5"/>
            <w:noWrap/>
            <w:vAlign w:val="bottom"/>
            <w:hideMark/>
          </w:tcPr>
          <w:p w14:paraId="7A1E034F" w14:textId="77777777" w:rsidR="000956AF" w:rsidRPr="000956AF" w:rsidRDefault="000956AF" w:rsidP="000956AF">
            <w:pPr>
              <w:rPr>
                <w:lang w:val="en-GB"/>
              </w:rPr>
            </w:pPr>
            <w:r w:rsidRPr="000956AF">
              <w:rPr>
                <w:lang w:val="en-GB"/>
              </w:rPr>
              <w:t>2.58</w:t>
            </w:r>
          </w:p>
        </w:tc>
        <w:tc>
          <w:tcPr>
            <w:tcW w:w="940" w:type="dxa"/>
            <w:tcBorders>
              <w:top w:val="nil"/>
              <w:left w:val="nil"/>
              <w:bottom w:val="nil"/>
              <w:right w:val="nil"/>
            </w:tcBorders>
            <w:shd w:val="clear" w:color="5B9BD5" w:fill="5B9BD5"/>
            <w:noWrap/>
            <w:vAlign w:val="bottom"/>
            <w:hideMark/>
          </w:tcPr>
          <w:p w14:paraId="6C71E881" w14:textId="77777777" w:rsidR="000956AF" w:rsidRPr="000956AF" w:rsidRDefault="000956AF" w:rsidP="000956AF">
            <w:pPr>
              <w:rPr>
                <w:lang w:val="en-GB"/>
              </w:rPr>
            </w:pPr>
            <w:r w:rsidRPr="000956AF">
              <w:rPr>
                <w:lang w:val="en-GB"/>
              </w:rPr>
              <w:t>-0.28</w:t>
            </w:r>
          </w:p>
        </w:tc>
        <w:tc>
          <w:tcPr>
            <w:tcW w:w="940" w:type="dxa"/>
            <w:tcBorders>
              <w:top w:val="nil"/>
              <w:left w:val="nil"/>
              <w:bottom w:val="nil"/>
              <w:right w:val="nil"/>
            </w:tcBorders>
            <w:shd w:val="clear" w:color="5B9BD5" w:fill="5B9BD5"/>
            <w:noWrap/>
            <w:vAlign w:val="bottom"/>
            <w:hideMark/>
          </w:tcPr>
          <w:p w14:paraId="68F191F9" w14:textId="77777777" w:rsidR="000956AF" w:rsidRPr="000956AF" w:rsidRDefault="000956AF" w:rsidP="000956AF">
            <w:pPr>
              <w:rPr>
                <w:lang w:val="en-GB"/>
              </w:rPr>
            </w:pPr>
            <w:r w:rsidRPr="000956AF">
              <w:rPr>
                <w:lang w:val="en-GB"/>
              </w:rPr>
              <w:t>-33.14</w:t>
            </w:r>
          </w:p>
        </w:tc>
        <w:tc>
          <w:tcPr>
            <w:tcW w:w="940" w:type="dxa"/>
            <w:tcBorders>
              <w:top w:val="nil"/>
              <w:left w:val="nil"/>
              <w:bottom w:val="nil"/>
              <w:right w:val="nil"/>
            </w:tcBorders>
            <w:shd w:val="clear" w:color="5B9BD5" w:fill="5B9BD5"/>
            <w:noWrap/>
            <w:vAlign w:val="bottom"/>
            <w:hideMark/>
          </w:tcPr>
          <w:p w14:paraId="1679FA11" w14:textId="77777777" w:rsidR="000956AF" w:rsidRPr="000956AF" w:rsidRDefault="000956AF" w:rsidP="000956AF">
            <w:pPr>
              <w:rPr>
                <w:lang w:val="en-GB"/>
              </w:rPr>
            </w:pPr>
            <w:r w:rsidRPr="000956AF">
              <w:rPr>
                <w:lang w:val="en-GB"/>
              </w:rPr>
              <w:t>-338.39</w:t>
            </w:r>
          </w:p>
        </w:tc>
        <w:tc>
          <w:tcPr>
            <w:tcW w:w="940" w:type="dxa"/>
            <w:tcBorders>
              <w:top w:val="nil"/>
              <w:left w:val="nil"/>
              <w:bottom w:val="nil"/>
              <w:right w:val="nil"/>
            </w:tcBorders>
            <w:shd w:val="clear" w:color="5B9BD5" w:fill="5B9BD5"/>
            <w:noWrap/>
            <w:vAlign w:val="bottom"/>
            <w:hideMark/>
          </w:tcPr>
          <w:p w14:paraId="607B1446" w14:textId="77777777" w:rsidR="000956AF" w:rsidRPr="000956AF" w:rsidRDefault="000956AF" w:rsidP="000956AF">
            <w:pPr>
              <w:rPr>
                <w:lang w:val="en-GB"/>
              </w:rPr>
            </w:pPr>
            <w:r w:rsidRPr="000956AF">
              <w:rPr>
                <w:lang w:val="en-GB"/>
              </w:rPr>
              <w:t>-220.18</w:t>
            </w:r>
          </w:p>
        </w:tc>
        <w:tc>
          <w:tcPr>
            <w:tcW w:w="940" w:type="dxa"/>
            <w:tcBorders>
              <w:top w:val="nil"/>
              <w:left w:val="nil"/>
              <w:bottom w:val="nil"/>
              <w:right w:val="nil"/>
            </w:tcBorders>
            <w:shd w:val="clear" w:color="5B9BD5" w:fill="5B9BD5"/>
            <w:noWrap/>
            <w:vAlign w:val="bottom"/>
            <w:hideMark/>
          </w:tcPr>
          <w:p w14:paraId="6CC5A0D0" w14:textId="77777777" w:rsidR="000956AF" w:rsidRPr="000956AF" w:rsidRDefault="000956AF" w:rsidP="000956AF">
            <w:pPr>
              <w:rPr>
                <w:b/>
                <w:bCs/>
                <w:lang w:val="en-GB"/>
              </w:rPr>
            </w:pPr>
            <w:r w:rsidRPr="000956AF">
              <w:rPr>
                <w:b/>
                <w:bCs/>
                <w:lang w:val="en-GB"/>
              </w:rPr>
              <w:t>-2623.76</w:t>
            </w:r>
          </w:p>
        </w:tc>
        <w:tc>
          <w:tcPr>
            <w:tcW w:w="940" w:type="dxa"/>
            <w:tcBorders>
              <w:top w:val="nil"/>
              <w:left w:val="nil"/>
              <w:bottom w:val="nil"/>
              <w:right w:val="nil"/>
            </w:tcBorders>
            <w:shd w:val="clear" w:color="5B9BD5" w:fill="5B9BD5"/>
            <w:noWrap/>
            <w:vAlign w:val="bottom"/>
            <w:hideMark/>
          </w:tcPr>
          <w:p w14:paraId="74B72E2A" w14:textId="77777777" w:rsidR="000956AF" w:rsidRPr="000956AF" w:rsidRDefault="000956AF" w:rsidP="000956AF">
            <w:pPr>
              <w:rPr>
                <w:lang w:val="en-GB"/>
              </w:rPr>
            </w:pPr>
            <w:r w:rsidRPr="000956AF">
              <w:rPr>
                <w:lang w:val="en-GB"/>
              </w:rPr>
              <w:t>-2496.26</w:t>
            </w:r>
          </w:p>
        </w:tc>
        <w:tc>
          <w:tcPr>
            <w:tcW w:w="940" w:type="dxa"/>
            <w:tcBorders>
              <w:top w:val="nil"/>
              <w:left w:val="nil"/>
              <w:bottom w:val="nil"/>
              <w:right w:val="nil"/>
            </w:tcBorders>
            <w:shd w:val="clear" w:color="5B9BD5" w:fill="5B9BD5"/>
            <w:noWrap/>
            <w:vAlign w:val="bottom"/>
            <w:hideMark/>
          </w:tcPr>
          <w:p w14:paraId="327302F6" w14:textId="77777777" w:rsidR="000956AF" w:rsidRPr="000956AF" w:rsidRDefault="000956AF" w:rsidP="000956AF">
            <w:pPr>
              <w:rPr>
                <w:b/>
                <w:bCs/>
                <w:lang w:val="en-GB"/>
              </w:rPr>
            </w:pPr>
            <w:r w:rsidRPr="000956AF">
              <w:rPr>
                <w:b/>
                <w:bCs/>
                <w:lang w:val="en-GB"/>
              </w:rPr>
              <w:t>513.37</w:t>
            </w:r>
          </w:p>
        </w:tc>
        <w:tc>
          <w:tcPr>
            <w:tcW w:w="940" w:type="dxa"/>
            <w:tcBorders>
              <w:top w:val="nil"/>
              <w:left w:val="nil"/>
              <w:bottom w:val="nil"/>
              <w:right w:val="nil"/>
            </w:tcBorders>
            <w:shd w:val="clear" w:color="5B9BD5" w:fill="5B9BD5"/>
            <w:noWrap/>
            <w:vAlign w:val="bottom"/>
            <w:hideMark/>
          </w:tcPr>
          <w:p w14:paraId="01455B08" w14:textId="77777777" w:rsidR="000956AF" w:rsidRPr="000956AF" w:rsidRDefault="000956AF" w:rsidP="000956AF">
            <w:pPr>
              <w:rPr>
                <w:lang w:val="en-GB"/>
              </w:rPr>
            </w:pPr>
            <w:r w:rsidRPr="000956AF">
              <w:rPr>
                <w:lang w:val="en-GB"/>
              </w:rPr>
              <w:t>179.12</w:t>
            </w:r>
          </w:p>
        </w:tc>
      </w:tr>
      <w:tr w:rsidR="000956AF" w:rsidRPr="000956AF" w14:paraId="4A0ABB1C" w14:textId="77777777" w:rsidTr="000956AF">
        <w:trPr>
          <w:trHeight w:val="366"/>
        </w:trPr>
        <w:tc>
          <w:tcPr>
            <w:tcW w:w="940" w:type="dxa"/>
            <w:tcBorders>
              <w:top w:val="nil"/>
              <w:left w:val="nil"/>
              <w:bottom w:val="nil"/>
              <w:right w:val="nil"/>
            </w:tcBorders>
            <w:shd w:val="clear" w:color="2F75B5" w:fill="2F75B5"/>
            <w:noWrap/>
            <w:vAlign w:val="bottom"/>
            <w:hideMark/>
          </w:tcPr>
          <w:p w14:paraId="180F20DB" w14:textId="77777777" w:rsidR="000956AF" w:rsidRPr="000956AF" w:rsidRDefault="000956AF" w:rsidP="000956AF">
            <w:pPr>
              <w:rPr>
                <w:lang w:val="en-GB"/>
              </w:rPr>
            </w:pPr>
            <w:r w:rsidRPr="000956AF">
              <w:rPr>
                <w:lang w:val="en-GB"/>
              </w:rPr>
              <w:t>2.19</w:t>
            </w:r>
          </w:p>
        </w:tc>
        <w:tc>
          <w:tcPr>
            <w:tcW w:w="940" w:type="dxa"/>
            <w:tcBorders>
              <w:top w:val="nil"/>
              <w:left w:val="nil"/>
              <w:bottom w:val="nil"/>
              <w:right w:val="nil"/>
            </w:tcBorders>
            <w:shd w:val="clear" w:color="2F75B5" w:fill="2F75B5"/>
            <w:noWrap/>
            <w:vAlign w:val="bottom"/>
            <w:hideMark/>
          </w:tcPr>
          <w:p w14:paraId="176C2915" w14:textId="77777777" w:rsidR="000956AF" w:rsidRPr="000956AF" w:rsidRDefault="000956AF" w:rsidP="000956AF">
            <w:pPr>
              <w:rPr>
                <w:lang w:val="en-GB"/>
              </w:rPr>
            </w:pPr>
            <w:r w:rsidRPr="000956AF">
              <w:rPr>
                <w:lang w:val="en-GB"/>
              </w:rPr>
              <w:t>2.34</w:t>
            </w:r>
          </w:p>
        </w:tc>
        <w:tc>
          <w:tcPr>
            <w:tcW w:w="940" w:type="dxa"/>
            <w:tcBorders>
              <w:top w:val="nil"/>
              <w:left w:val="nil"/>
              <w:bottom w:val="nil"/>
              <w:right w:val="nil"/>
            </w:tcBorders>
            <w:shd w:val="clear" w:color="2F75B5" w:fill="2F75B5"/>
            <w:noWrap/>
            <w:vAlign w:val="bottom"/>
            <w:hideMark/>
          </w:tcPr>
          <w:p w14:paraId="2B70D4F6" w14:textId="77777777" w:rsidR="000956AF" w:rsidRPr="000956AF" w:rsidRDefault="000956AF" w:rsidP="000956AF">
            <w:pPr>
              <w:rPr>
                <w:lang w:val="en-GB"/>
              </w:rPr>
            </w:pPr>
            <w:r w:rsidRPr="000956AF">
              <w:rPr>
                <w:lang w:val="en-GB"/>
              </w:rPr>
              <w:t>-0.30</w:t>
            </w:r>
          </w:p>
        </w:tc>
        <w:tc>
          <w:tcPr>
            <w:tcW w:w="940" w:type="dxa"/>
            <w:tcBorders>
              <w:top w:val="nil"/>
              <w:left w:val="nil"/>
              <w:bottom w:val="nil"/>
              <w:right w:val="nil"/>
            </w:tcBorders>
            <w:shd w:val="clear" w:color="2F75B5" w:fill="2F75B5"/>
            <w:noWrap/>
            <w:vAlign w:val="bottom"/>
            <w:hideMark/>
          </w:tcPr>
          <w:p w14:paraId="22A69C0A" w14:textId="77777777" w:rsidR="000956AF" w:rsidRPr="000956AF" w:rsidRDefault="000956AF" w:rsidP="000956AF">
            <w:pPr>
              <w:rPr>
                <w:lang w:val="en-GB"/>
              </w:rPr>
            </w:pPr>
            <w:r w:rsidRPr="000956AF">
              <w:rPr>
                <w:lang w:val="en-GB"/>
              </w:rPr>
              <w:t>-34.20</w:t>
            </w:r>
          </w:p>
        </w:tc>
        <w:tc>
          <w:tcPr>
            <w:tcW w:w="940" w:type="dxa"/>
            <w:tcBorders>
              <w:top w:val="nil"/>
              <w:left w:val="nil"/>
              <w:bottom w:val="nil"/>
              <w:right w:val="nil"/>
            </w:tcBorders>
            <w:shd w:val="clear" w:color="2F75B5" w:fill="2F75B5"/>
            <w:noWrap/>
            <w:vAlign w:val="bottom"/>
            <w:hideMark/>
          </w:tcPr>
          <w:p w14:paraId="6CBCE7B9" w14:textId="77777777" w:rsidR="000956AF" w:rsidRPr="000956AF" w:rsidRDefault="000956AF" w:rsidP="000956AF">
            <w:pPr>
              <w:rPr>
                <w:lang w:val="en-GB"/>
              </w:rPr>
            </w:pPr>
            <w:r w:rsidRPr="000956AF">
              <w:rPr>
                <w:lang w:val="en-GB"/>
              </w:rPr>
              <w:t>-349.43</w:t>
            </w:r>
          </w:p>
        </w:tc>
        <w:tc>
          <w:tcPr>
            <w:tcW w:w="940" w:type="dxa"/>
            <w:tcBorders>
              <w:top w:val="nil"/>
              <w:left w:val="nil"/>
              <w:bottom w:val="nil"/>
              <w:right w:val="nil"/>
            </w:tcBorders>
            <w:shd w:val="clear" w:color="2F75B5" w:fill="2F75B5"/>
            <w:noWrap/>
            <w:vAlign w:val="bottom"/>
            <w:hideMark/>
          </w:tcPr>
          <w:p w14:paraId="261297F9" w14:textId="77777777" w:rsidR="000956AF" w:rsidRPr="000956AF" w:rsidRDefault="000956AF" w:rsidP="000956AF">
            <w:pPr>
              <w:rPr>
                <w:lang w:val="en-GB"/>
              </w:rPr>
            </w:pPr>
            <w:r w:rsidRPr="000956AF">
              <w:rPr>
                <w:lang w:val="en-GB"/>
              </w:rPr>
              <w:t>-254.38</w:t>
            </w:r>
          </w:p>
        </w:tc>
        <w:tc>
          <w:tcPr>
            <w:tcW w:w="940" w:type="dxa"/>
            <w:tcBorders>
              <w:top w:val="nil"/>
              <w:left w:val="nil"/>
              <w:bottom w:val="nil"/>
              <w:right w:val="nil"/>
            </w:tcBorders>
            <w:shd w:val="clear" w:color="2F75B5" w:fill="2F75B5"/>
            <w:noWrap/>
            <w:vAlign w:val="bottom"/>
            <w:hideMark/>
          </w:tcPr>
          <w:p w14:paraId="325CF75C" w14:textId="77777777" w:rsidR="000956AF" w:rsidRPr="000956AF" w:rsidRDefault="000956AF" w:rsidP="000956AF">
            <w:pPr>
              <w:rPr>
                <w:b/>
                <w:bCs/>
                <w:lang w:val="en-GB"/>
              </w:rPr>
            </w:pPr>
            <w:r w:rsidRPr="000956AF">
              <w:rPr>
                <w:b/>
                <w:bCs/>
                <w:lang w:val="en-GB"/>
              </w:rPr>
              <w:t>-2973.19</w:t>
            </w:r>
          </w:p>
        </w:tc>
        <w:tc>
          <w:tcPr>
            <w:tcW w:w="940" w:type="dxa"/>
            <w:tcBorders>
              <w:top w:val="nil"/>
              <w:left w:val="nil"/>
              <w:bottom w:val="nil"/>
              <w:right w:val="nil"/>
            </w:tcBorders>
            <w:shd w:val="clear" w:color="2F75B5" w:fill="2F75B5"/>
            <w:noWrap/>
            <w:vAlign w:val="bottom"/>
            <w:hideMark/>
          </w:tcPr>
          <w:p w14:paraId="338A5E56" w14:textId="77777777" w:rsidR="000956AF" w:rsidRPr="000956AF" w:rsidRDefault="000956AF" w:rsidP="000956AF">
            <w:pPr>
              <w:rPr>
                <w:lang w:val="en-GB"/>
              </w:rPr>
            </w:pPr>
            <w:r w:rsidRPr="000956AF">
              <w:rPr>
                <w:lang w:val="en-GB"/>
              </w:rPr>
              <w:t>-3141.97</w:t>
            </w:r>
          </w:p>
        </w:tc>
        <w:tc>
          <w:tcPr>
            <w:tcW w:w="940" w:type="dxa"/>
            <w:tcBorders>
              <w:top w:val="nil"/>
              <w:left w:val="nil"/>
              <w:bottom w:val="nil"/>
              <w:right w:val="nil"/>
            </w:tcBorders>
            <w:shd w:val="clear" w:color="2F75B5" w:fill="2F75B5"/>
            <w:noWrap/>
            <w:vAlign w:val="bottom"/>
            <w:hideMark/>
          </w:tcPr>
          <w:p w14:paraId="5E51E1E1" w14:textId="77777777" w:rsidR="000956AF" w:rsidRPr="000956AF" w:rsidRDefault="000956AF" w:rsidP="000956AF">
            <w:pPr>
              <w:rPr>
                <w:b/>
                <w:bCs/>
                <w:lang w:val="en-GB"/>
              </w:rPr>
            </w:pPr>
            <w:r w:rsidRPr="000956AF">
              <w:rPr>
                <w:b/>
                <w:bCs/>
                <w:lang w:val="en-GB"/>
              </w:rPr>
              <w:t>585.65</w:t>
            </w:r>
          </w:p>
        </w:tc>
        <w:tc>
          <w:tcPr>
            <w:tcW w:w="940" w:type="dxa"/>
            <w:tcBorders>
              <w:top w:val="nil"/>
              <w:left w:val="nil"/>
              <w:bottom w:val="nil"/>
              <w:right w:val="nil"/>
            </w:tcBorders>
            <w:shd w:val="clear" w:color="2F75B5" w:fill="2F75B5"/>
            <w:noWrap/>
            <w:vAlign w:val="bottom"/>
            <w:hideMark/>
          </w:tcPr>
          <w:p w14:paraId="06537060" w14:textId="77777777" w:rsidR="000956AF" w:rsidRPr="000956AF" w:rsidRDefault="000956AF" w:rsidP="000956AF">
            <w:pPr>
              <w:rPr>
                <w:lang w:val="en-GB"/>
              </w:rPr>
            </w:pPr>
            <w:r w:rsidRPr="000956AF">
              <w:rPr>
                <w:lang w:val="en-GB"/>
              </w:rPr>
              <w:t>233.30</w:t>
            </w:r>
          </w:p>
        </w:tc>
      </w:tr>
      <w:tr w:rsidR="000956AF" w:rsidRPr="000956AF" w14:paraId="739869D4" w14:textId="77777777" w:rsidTr="000956AF">
        <w:trPr>
          <w:trHeight w:val="366"/>
        </w:trPr>
        <w:tc>
          <w:tcPr>
            <w:tcW w:w="940" w:type="dxa"/>
            <w:tcBorders>
              <w:top w:val="nil"/>
              <w:left w:val="nil"/>
              <w:bottom w:val="nil"/>
              <w:right w:val="nil"/>
            </w:tcBorders>
            <w:shd w:val="clear" w:color="5B9BD5" w:fill="5B9BD5"/>
            <w:noWrap/>
            <w:vAlign w:val="bottom"/>
            <w:hideMark/>
          </w:tcPr>
          <w:p w14:paraId="18B90FC5" w14:textId="77777777" w:rsidR="000956AF" w:rsidRPr="000956AF" w:rsidRDefault="000956AF" w:rsidP="000956AF">
            <w:pPr>
              <w:rPr>
                <w:lang w:val="en-GB"/>
              </w:rPr>
            </w:pPr>
            <w:r w:rsidRPr="000956AF">
              <w:rPr>
                <w:lang w:val="en-GB"/>
              </w:rPr>
              <w:t>2.19</w:t>
            </w:r>
          </w:p>
        </w:tc>
        <w:tc>
          <w:tcPr>
            <w:tcW w:w="940" w:type="dxa"/>
            <w:tcBorders>
              <w:top w:val="nil"/>
              <w:left w:val="nil"/>
              <w:bottom w:val="nil"/>
              <w:right w:val="nil"/>
            </w:tcBorders>
            <w:shd w:val="clear" w:color="5B9BD5" w:fill="5B9BD5"/>
            <w:noWrap/>
            <w:vAlign w:val="bottom"/>
            <w:hideMark/>
          </w:tcPr>
          <w:p w14:paraId="0E9EAFF1" w14:textId="77777777" w:rsidR="000956AF" w:rsidRPr="000956AF" w:rsidRDefault="000956AF" w:rsidP="000956AF">
            <w:pPr>
              <w:rPr>
                <w:lang w:val="en-GB"/>
              </w:rPr>
            </w:pPr>
            <w:r w:rsidRPr="000956AF">
              <w:rPr>
                <w:lang w:val="en-GB"/>
              </w:rPr>
              <w:t>2.09</w:t>
            </w:r>
          </w:p>
        </w:tc>
        <w:tc>
          <w:tcPr>
            <w:tcW w:w="940" w:type="dxa"/>
            <w:tcBorders>
              <w:top w:val="nil"/>
              <w:left w:val="nil"/>
              <w:bottom w:val="nil"/>
              <w:right w:val="nil"/>
            </w:tcBorders>
            <w:shd w:val="clear" w:color="5B9BD5" w:fill="5B9BD5"/>
            <w:noWrap/>
            <w:vAlign w:val="bottom"/>
            <w:hideMark/>
          </w:tcPr>
          <w:p w14:paraId="78D06CF1" w14:textId="77777777" w:rsidR="000956AF" w:rsidRPr="000956AF" w:rsidRDefault="000956AF" w:rsidP="000956AF">
            <w:pPr>
              <w:rPr>
                <w:lang w:val="en-GB"/>
              </w:rPr>
            </w:pPr>
            <w:r w:rsidRPr="000956AF">
              <w:rPr>
                <w:lang w:val="en-GB"/>
              </w:rPr>
              <w:t>-0.32</w:t>
            </w:r>
          </w:p>
        </w:tc>
        <w:tc>
          <w:tcPr>
            <w:tcW w:w="940" w:type="dxa"/>
            <w:tcBorders>
              <w:top w:val="nil"/>
              <w:left w:val="nil"/>
              <w:bottom w:val="nil"/>
              <w:right w:val="nil"/>
            </w:tcBorders>
            <w:shd w:val="clear" w:color="5B9BD5" w:fill="5B9BD5"/>
            <w:noWrap/>
            <w:vAlign w:val="bottom"/>
            <w:hideMark/>
          </w:tcPr>
          <w:p w14:paraId="6EF042D3" w14:textId="77777777" w:rsidR="000956AF" w:rsidRPr="000956AF" w:rsidRDefault="000956AF" w:rsidP="000956AF">
            <w:pPr>
              <w:rPr>
                <w:lang w:val="en-GB"/>
              </w:rPr>
            </w:pPr>
            <w:r w:rsidRPr="000956AF">
              <w:rPr>
                <w:lang w:val="en-GB"/>
              </w:rPr>
              <w:t>-35.01</w:t>
            </w:r>
          </w:p>
        </w:tc>
        <w:tc>
          <w:tcPr>
            <w:tcW w:w="940" w:type="dxa"/>
            <w:tcBorders>
              <w:top w:val="nil"/>
              <w:left w:val="nil"/>
              <w:bottom w:val="nil"/>
              <w:right w:val="nil"/>
            </w:tcBorders>
            <w:shd w:val="clear" w:color="5B9BD5" w:fill="5B9BD5"/>
            <w:noWrap/>
            <w:vAlign w:val="bottom"/>
            <w:hideMark/>
          </w:tcPr>
          <w:p w14:paraId="12407A70" w14:textId="77777777" w:rsidR="000956AF" w:rsidRPr="000956AF" w:rsidRDefault="000956AF" w:rsidP="000956AF">
            <w:pPr>
              <w:rPr>
                <w:lang w:val="en-GB"/>
              </w:rPr>
            </w:pPr>
            <w:r w:rsidRPr="000956AF">
              <w:rPr>
                <w:lang w:val="en-GB"/>
              </w:rPr>
              <w:t>-359.55</w:t>
            </w:r>
          </w:p>
        </w:tc>
        <w:tc>
          <w:tcPr>
            <w:tcW w:w="940" w:type="dxa"/>
            <w:tcBorders>
              <w:top w:val="nil"/>
              <w:left w:val="nil"/>
              <w:bottom w:val="nil"/>
              <w:right w:val="nil"/>
            </w:tcBorders>
            <w:shd w:val="clear" w:color="5B9BD5" w:fill="5B9BD5"/>
            <w:noWrap/>
            <w:vAlign w:val="bottom"/>
            <w:hideMark/>
          </w:tcPr>
          <w:p w14:paraId="4EA5CFD0" w14:textId="77777777" w:rsidR="000956AF" w:rsidRPr="000956AF" w:rsidRDefault="000956AF" w:rsidP="000956AF">
            <w:pPr>
              <w:rPr>
                <w:lang w:val="en-GB"/>
              </w:rPr>
            </w:pPr>
            <w:r w:rsidRPr="000956AF">
              <w:rPr>
                <w:lang w:val="en-GB"/>
              </w:rPr>
              <w:t>-289.39</w:t>
            </w:r>
          </w:p>
        </w:tc>
        <w:tc>
          <w:tcPr>
            <w:tcW w:w="940" w:type="dxa"/>
            <w:tcBorders>
              <w:top w:val="nil"/>
              <w:left w:val="nil"/>
              <w:bottom w:val="nil"/>
              <w:right w:val="nil"/>
            </w:tcBorders>
            <w:shd w:val="clear" w:color="5B9BD5" w:fill="5B9BD5"/>
            <w:noWrap/>
            <w:vAlign w:val="bottom"/>
            <w:hideMark/>
          </w:tcPr>
          <w:p w14:paraId="4A223016" w14:textId="77777777" w:rsidR="000956AF" w:rsidRPr="000956AF" w:rsidRDefault="000956AF" w:rsidP="000956AF">
            <w:pPr>
              <w:rPr>
                <w:b/>
                <w:bCs/>
                <w:lang w:val="en-GB"/>
              </w:rPr>
            </w:pPr>
            <w:r w:rsidRPr="000956AF">
              <w:rPr>
                <w:b/>
                <w:bCs/>
                <w:lang w:val="en-GB"/>
              </w:rPr>
              <w:t>-3332.74</w:t>
            </w:r>
          </w:p>
        </w:tc>
        <w:tc>
          <w:tcPr>
            <w:tcW w:w="940" w:type="dxa"/>
            <w:tcBorders>
              <w:top w:val="nil"/>
              <w:left w:val="nil"/>
              <w:bottom w:val="nil"/>
              <w:right w:val="nil"/>
            </w:tcBorders>
            <w:shd w:val="clear" w:color="5B9BD5" w:fill="5B9BD5"/>
            <w:noWrap/>
            <w:vAlign w:val="bottom"/>
            <w:hideMark/>
          </w:tcPr>
          <w:p w14:paraId="1C9B8773" w14:textId="77777777" w:rsidR="000956AF" w:rsidRPr="000956AF" w:rsidRDefault="000956AF" w:rsidP="000956AF">
            <w:pPr>
              <w:rPr>
                <w:lang w:val="en-GB"/>
              </w:rPr>
            </w:pPr>
            <w:r w:rsidRPr="000956AF">
              <w:rPr>
                <w:lang w:val="en-GB"/>
              </w:rPr>
              <w:t>-3873.69</w:t>
            </w:r>
          </w:p>
        </w:tc>
        <w:tc>
          <w:tcPr>
            <w:tcW w:w="940" w:type="dxa"/>
            <w:tcBorders>
              <w:top w:val="nil"/>
              <w:left w:val="nil"/>
              <w:bottom w:val="nil"/>
              <w:right w:val="nil"/>
            </w:tcBorders>
            <w:shd w:val="clear" w:color="5B9BD5" w:fill="5B9BD5"/>
            <w:noWrap/>
            <w:vAlign w:val="bottom"/>
            <w:hideMark/>
          </w:tcPr>
          <w:p w14:paraId="15A7F6E2" w14:textId="77777777" w:rsidR="000956AF" w:rsidRPr="000956AF" w:rsidRDefault="000956AF" w:rsidP="000956AF">
            <w:pPr>
              <w:rPr>
                <w:b/>
                <w:bCs/>
                <w:lang w:val="en-GB"/>
              </w:rPr>
            </w:pPr>
            <w:r w:rsidRPr="000956AF">
              <w:rPr>
                <w:b/>
                <w:bCs/>
                <w:lang w:val="en-GB"/>
              </w:rPr>
              <w:t>662.17</w:t>
            </w:r>
          </w:p>
        </w:tc>
        <w:tc>
          <w:tcPr>
            <w:tcW w:w="940" w:type="dxa"/>
            <w:tcBorders>
              <w:top w:val="nil"/>
              <w:left w:val="nil"/>
              <w:bottom w:val="nil"/>
              <w:right w:val="nil"/>
            </w:tcBorders>
            <w:shd w:val="clear" w:color="5B9BD5" w:fill="5B9BD5"/>
            <w:noWrap/>
            <w:vAlign w:val="bottom"/>
            <w:hideMark/>
          </w:tcPr>
          <w:p w14:paraId="67B7071A" w14:textId="77777777" w:rsidR="000956AF" w:rsidRPr="000956AF" w:rsidRDefault="000956AF" w:rsidP="000956AF">
            <w:pPr>
              <w:rPr>
                <w:lang w:val="en-GB"/>
              </w:rPr>
            </w:pPr>
            <w:r w:rsidRPr="000956AF">
              <w:rPr>
                <w:lang w:val="en-GB"/>
              </w:rPr>
              <w:t>295.91</w:t>
            </w:r>
          </w:p>
        </w:tc>
      </w:tr>
      <w:tr w:rsidR="000956AF" w:rsidRPr="000956AF" w14:paraId="165A3206" w14:textId="77777777" w:rsidTr="000956AF">
        <w:trPr>
          <w:trHeight w:val="366"/>
        </w:trPr>
        <w:tc>
          <w:tcPr>
            <w:tcW w:w="940" w:type="dxa"/>
            <w:tcBorders>
              <w:top w:val="nil"/>
              <w:left w:val="nil"/>
              <w:bottom w:val="nil"/>
              <w:right w:val="nil"/>
            </w:tcBorders>
            <w:shd w:val="clear" w:color="2F75B5" w:fill="2F75B5"/>
            <w:noWrap/>
            <w:vAlign w:val="bottom"/>
            <w:hideMark/>
          </w:tcPr>
          <w:p w14:paraId="3920CDBF" w14:textId="77777777" w:rsidR="000956AF" w:rsidRPr="000956AF" w:rsidRDefault="000956AF" w:rsidP="000956AF">
            <w:pPr>
              <w:rPr>
                <w:lang w:val="en-GB"/>
              </w:rPr>
            </w:pPr>
            <w:r w:rsidRPr="000956AF">
              <w:rPr>
                <w:lang w:val="en-GB"/>
              </w:rPr>
              <w:t>2.19</w:t>
            </w:r>
          </w:p>
        </w:tc>
        <w:tc>
          <w:tcPr>
            <w:tcW w:w="940" w:type="dxa"/>
            <w:tcBorders>
              <w:top w:val="nil"/>
              <w:left w:val="nil"/>
              <w:bottom w:val="nil"/>
              <w:right w:val="nil"/>
            </w:tcBorders>
            <w:shd w:val="clear" w:color="2F75B5" w:fill="2F75B5"/>
            <w:noWrap/>
            <w:vAlign w:val="bottom"/>
            <w:hideMark/>
          </w:tcPr>
          <w:p w14:paraId="3A81E93C" w14:textId="77777777" w:rsidR="000956AF" w:rsidRPr="000956AF" w:rsidRDefault="000956AF" w:rsidP="000956AF">
            <w:pPr>
              <w:rPr>
                <w:lang w:val="en-GB"/>
              </w:rPr>
            </w:pPr>
            <w:r w:rsidRPr="000956AF">
              <w:rPr>
                <w:lang w:val="en-GB"/>
              </w:rPr>
              <w:t>1.85</w:t>
            </w:r>
          </w:p>
        </w:tc>
        <w:tc>
          <w:tcPr>
            <w:tcW w:w="940" w:type="dxa"/>
            <w:tcBorders>
              <w:top w:val="nil"/>
              <w:left w:val="nil"/>
              <w:bottom w:val="nil"/>
              <w:right w:val="nil"/>
            </w:tcBorders>
            <w:shd w:val="clear" w:color="2F75B5" w:fill="2F75B5"/>
            <w:noWrap/>
            <w:vAlign w:val="bottom"/>
            <w:hideMark/>
          </w:tcPr>
          <w:p w14:paraId="24DD7C43" w14:textId="77777777" w:rsidR="000956AF" w:rsidRPr="000956AF" w:rsidRDefault="000956AF" w:rsidP="000956AF">
            <w:pPr>
              <w:rPr>
                <w:lang w:val="en-GB"/>
              </w:rPr>
            </w:pPr>
            <w:r w:rsidRPr="000956AF">
              <w:rPr>
                <w:lang w:val="en-GB"/>
              </w:rPr>
              <w:t>-0.35</w:t>
            </w:r>
          </w:p>
        </w:tc>
        <w:tc>
          <w:tcPr>
            <w:tcW w:w="940" w:type="dxa"/>
            <w:tcBorders>
              <w:top w:val="nil"/>
              <w:left w:val="nil"/>
              <w:bottom w:val="nil"/>
              <w:right w:val="nil"/>
            </w:tcBorders>
            <w:shd w:val="clear" w:color="2F75B5" w:fill="2F75B5"/>
            <w:noWrap/>
            <w:vAlign w:val="bottom"/>
            <w:hideMark/>
          </w:tcPr>
          <w:p w14:paraId="5FF4EB88" w14:textId="77777777" w:rsidR="000956AF" w:rsidRPr="000956AF" w:rsidRDefault="000956AF" w:rsidP="000956AF">
            <w:pPr>
              <w:rPr>
                <w:lang w:val="en-GB"/>
              </w:rPr>
            </w:pPr>
            <w:r w:rsidRPr="000956AF">
              <w:rPr>
                <w:lang w:val="en-GB"/>
              </w:rPr>
              <w:t>-35.59</w:t>
            </w:r>
          </w:p>
        </w:tc>
        <w:tc>
          <w:tcPr>
            <w:tcW w:w="940" w:type="dxa"/>
            <w:tcBorders>
              <w:top w:val="nil"/>
              <w:left w:val="nil"/>
              <w:bottom w:val="nil"/>
              <w:right w:val="nil"/>
            </w:tcBorders>
            <w:shd w:val="clear" w:color="2F75B5" w:fill="2F75B5"/>
            <w:noWrap/>
            <w:vAlign w:val="bottom"/>
            <w:hideMark/>
          </w:tcPr>
          <w:p w14:paraId="51FCAE66" w14:textId="77777777" w:rsidR="000956AF" w:rsidRPr="000956AF" w:rsidRDefault="000956AF" w:rsidP="000956AF">
            <w:pPr>
              <w:rPr>
                <w:lang w:val="en-GB"/>
              </w:rPr>
            </w:pPr>
            <w:r w:rsidRPr="000956AF">
              <w:rPr>
                <w:lang w:val="en-GB"/>
              </w:rPr>
              <w:t>-368.81</w:t>
            </w:r>
          </w:p>
        </w:tc>
        <w:tc>
          <w:tcPr>
            <w:tcW w:w="940" w:type="dxa"/>
            <w:tcBorders>
              <w:top w:val="nil"/>
              <w:left w:val="nil"/>
              <w:bottom w:val="nil"/>
              <w:right w:val="nil"/>
            </w:tcBorders>
            <w:shd w:val="clear" w:color="2F75B5" w:fill="2F75B5"/>
            <w:noWrap/>
            <w:vAlign w:val="bottom"/>
            <w:hideMark/>
          </w:tcPr>
          <w:p w14:paraId="65BB71C5" w14:textId="77777777" w:rsidR="000956AF" w:rsidRPr="000956AF" w:rsidRDefault="000956AF" w:rsidP="000956AF">
            <w:pPr>
              <w:rPr>
                <w:lang w:val="en-GB"/>
              </w:rPr>
            </w:pPr>
            <w:r w:rsidRPr="000956AF">
              <w:rPr>
                <w:lang w:val="en-GB"/>
              </w:rPr>
              <w:t>-324.99</w:t>
            </w:r>
          </w:p>
        </w:tc>
        <w:tc>
          <w:tcPr>
            <w:tcW w:w="940" w:type="dxa"/>
            <w:tcBorders>
              <w:top w:val="nil"/>
              <w:left w:val="nil"/>
              <w:bottom w:val="nil"/>
              <w:right w:val="nil"/>
            </w:tcBorders>
            <w:shd w:val="clear" w:color="2F75B5" w:fill="2F75B5"/>
            <w:noWrap/>
            <w:vAlign w:val="bottom"/>
            <w:hideMark/>
          </w:tcPr>
          <w:p w14:paraId="63086FED" w14:textId="77777777" w:rsidR="000956AF" w:rsidRPr="000956AF" w:rsidRDefault="000956AF" w:rsidP="000956AF">
            <w:pPr>
              <w:rPr>
                <w:b/>
                <w:bCs/>
                <w:lang w:val="en-GB"/>
              </w:rPr>
            </w:pPr>
            <w:r w:rsidRPr="000956AF">
              <w:rPr>
                <w:b/>
                <w:bCs/>
                <w:lang w:val="en-GB"/>
              </w:rPr>
              <w:t>-3701.55</w:t>
            </w:r>
          </w:p>
        </w:tc>
        <w:tc>
          <w:tcPr>
            <w:tcW w:w="940" w:type="dxa"/>
            <w:tcBorders>
              <w:top w:val="nil"/>
              <w:left w:val="nil"/>
              <w:bottom w:val="nil"/>
              <w:right w:val="nil"/>
            </w:tcBorders>
            <w:shd w:val="clear" w:color="2F75B5" w:fill="2F75B5"/>
            <w:noWrap/>
            <w:vAlign w:val="bottom"/>
            <w:hideMark/>
          </w:tcPr>
          <w:p w14:paraId="55BABD60" w14:textId="77777777" w:rsidR="000956AF" w:rsidRPr="000956AF" w:rsidRDefault="000956AF" w:rsidP="000956AF">
            <w:pPr>
              <w:rPr>
                <w:lang w:val="en-GB"/>
              </w:rPr>
            </w:pPr>
            <w:r w:rsidRPr="000956AF">
              <w:rPr>
                <w:lang w:val="en-GB"/>
              </w:rPr>
              <w:t>-4693.89</w:t>
            </w:r>
          </w:p>
        </w:tc>
        <w:tc>
          <w:tcPr>
            <w:tcW w:w="940" w:type="dxa"/>
            <w:tcBorders>
              <w:top w:val="nil"/>
              <w:left w:val="nil"/>
              <w:bottom w:val="nil"/>
              <w:right w:val="nil"/>
            </w:tcBorders>
            <w:shd w:val="clear" w:color="2F75B5" w:fill="2F75B5"/>
            <w:noWrap/>
            <w:vAlign w:val="bottom"/>
            <w:hideMark/>
          </w:tcPr>
          <w:p w14:paraId="77FFE363" w14:textId="77777777" w:rsidR="000956AF" w:rsidRPr="000956AF" w:rsidRDefault="000956AF" w:rsidP="000956AF">
            <w:pPr>
              <w:rPr>
                <w:b/>
                <w:bCs/>
                <w:lang w:val="en-GB"/>
              </w:rPr>
            </w:pPr>
            <w:r w:rsidRPr="000956AF">
              <w:rPr>
                <w:b/>
                <w:bCs/>
                <w:lang w:val="en-GB"/>
              </w:rPr>
              <w:t>743.06</w:t>
            </w:r>
          </w:p>
        </w:tc>
        <w:tc>
          <w:tcPr>
            <w:tcW w:w="940" w:type="dxa"/>
            <w:tcBorders>
              <w:top w:val="nil"/>
              <w:left w:val="nil"/>
              <w:bottom w:val="nil"/>
              <w:right w:val="nil"/>
            </w:tcBorders>
            <w:shd w:val="clear" w:color="2F75B5" w:fill="2F75B5"/>
            <w:noWrap/>
            <w:vAlign w:val="bottom"/>
            <w:hideMark/>
          </w:tcPr>
          <w:p w14:paraId="2EC3532A" w14:textId="77777777" w:rsidR="000956AF" w:rsidRPr="000956AF" w:rsidRDefault="000956AF" w:rsidP="000956AF">
            <w:pPr>
              <w:rPr>
                <w:lang w:val="en-GB"/>
              </w:rPr>
            </w:pPr>
            <w:r w:rsidRPr="000956AF">
              <w:rPr>
                <w:lang w:val="en-GB"/>
              </w:rPr>
              <w:t>367.13</w:t>
            </w:r>
          </w:p>
        </w:tc>
      </w:tr>
      <w:tr w:rsidR="000956AF" w:rsidRPr="000956AF" w14:paraId="6B9C938D" w14:textId="77777777" w:rsidTr="000956AF">
        <w:trPr>
          <w:trHeight w:val="366"/>
        </w:trPr>
        <w:tc>
          <w:tcPr>
            <w:tcW w:w="940" w:type="dxa"/>
            <w:tcBorders>
              <w:top w:val="nil"/>
              <w:left w:val="nil"/>
              <w:bottom w:val="nil"/>
              <w:right w:val="nil"/>
            </w:tcBorders>
            <w:shd w:val="clear" w:color="5B9BD5" w:fill="5B9BD5"/>
            <w:noWrap/>
            <w:vAlign w:val="bottom"/>
            <w:hideMark/>
          </w:tcPr>
          <w:p w14:paraId="1D3DD9C3" w14:textId="77777777" w:rsidR="000956AF" w:rsidRPr="000956AF" w:rsidRDefault="000956AF" w:rsidP="000956AF">
            <w:pPr>
              <w:rPr>
                <w:lang w:val="en-GB"/>
              </w:rPr>
            </w:pPr>
            <w:r w:rsidRPr="000956AF">
              <w:rPr>
                <w:lang w:val="en-GB"/>
              </w:rPr>
              <w:t>2.19</w:t>
            </w:r>
          </w:p>
        </w:tc>
        <w:tc>
          <w:tcPr>
            <w:tcW w:w="940" w:type="dxa"/>
            <w:tcBorders>
              <w:top w:val="nil"/>
              <w:left w:val="nil"/>
              <w:bottom w:val="nil"/>
              <w:right w:val="nil"/>
            </w:tcBorders>
            <w:shd w:val="clear" w:color="5B9BD5" w:fill="5B9BD5"/>
            <w:noWrap/>
            <w:vAlign w:val="bottom"/>
            <w:hideMark/>
          </w:tcPr>
          <w:p w14:paraId="68D7CF8D" w14:textId="77777777" w:rsidR="000956AF" w:rsidRPr="000956AF" w:rsidRDefault="000956AF" w:rsidP="000956AF">
            <w:pPr>
              <w:rPr>
                <w:lang w:val="en-GB"/>
              </w:rPr>
            </w:pPr>
            <w:r w:rsidRPr="000956AF">
              <w:rPr>
                <w:lang w:val="en-GB"/>
              </w:rPr>
              <w:t>1.60</w:t>
            </w:r>
          </w:p>
        </w:tc>
        <w:tc>
          <w:tcPr>
            <w:tcW w:w="940" w:type="dxa"/>
            <w:tcBorders>
              <w:top w:val="nil"/>
              <w:left w:val="nil"/>
              <w:bottom w:val="nil"/>
              <w:right w:val="nil"/>
            </w:tcBorders>
            <w:shd w:val="clear" w:color="5B9BD5" w:fill="5B9BD5"/>
            <w:noWrap/>
            <w:vAlign w:val="bottom"/>
            <w:hideMark/>
          </w:tcPr>
          <w:p w14:paraId="3A423987" w14:textId="77777777" w:rsidR="000956AF" w:rsidRPr="000956AF" w:rsidRDefault="000956AF" w:rsidP="000956AF">
            <w:pPr>
              <w:rPr>
                <w:lang w:val="en-GB"/>
              </w:rPr>
            </w:pPr>
            <w:r w:rsidRPr="000956AF">
              <w:rPr>
                <w:lang w:val="en-GB"/>
              </w:rPr>
              <w:t>-0.37</w:t>
            </w:r>
          </w:p>
        </w:tc>
        <w:tc>
          <w:tcPr>
            <w:tcW w:w="940" w:type="dxa"/>
            <w:tcBorders>
              <w:top w:val="nil"/>
              <w:left w:val="nil"/>
              <w:bottom w:val="nil"/>
              <w:right w:val="nil"/>
            </w:tcBorders>
            <w:shd w:val="clear" w:color="5B9BD5" w:fill="5B9BD5"/>
            <w:noWrap/>
            <w:vAlign w:val="bottom"/>
            <w:hideMark/>
          </w:tcPr>
          <w:p w14:paraId="19A5B9B3" w14:textId="77777777" w:rsidR="000956AF" w:rsidRPr="000956AF" w:rsidRDefault="000956AF" w:rsidP="000956AF">
            <w:pPr>
              <w:rPr>
                <w:lang w:val="en-GB"/>
              </w:rPr>
            </w:pPr>
            <w:r w:rsidRPr="000956AF">
              <w:rPr>
                <w:lang w:val="en-GB"/>
              </w:rPr>
              <w:t>-35.97</w:t>
            </w:r>
          </w:p>
        </w:tc>
        <w:tc>
          <w:tcPr>
            <w:tcW w:w="940" w:type="dxa"/>
            <w:tcBorders>
              <w:top w:val="nil"/>
              <w:left w:val="nil"/>
              <w:bottom w:val="nil"/>
              <w:right w:val="nil"/>
            </w:tcBorders>
            <w:shd w:val="clear" w:color="5B9BD5" w:fill="5B9BD5"/>
            <w:noWrap/>
            <w:vAlign w:val="bottom"/>
            <w:hideMark/>
          </w:tcPr>
          <w:p w14:paraId="05D1D0B6" w14:textId="77777777" w:rsidR="000956AF" w:rsidRPr="000956AF" w:rsidRDefault="000956AF" w:rsidP="000956AF">
            <w:pPr>
              <w:rPr>
                <w:lang w:val="en-GB"/>
              </w:rPr>
            </w:pPr>
            <w:r w:rsidRPr="000956AF">
              <w:rPr>
                <w:lang w:val="en-GB"/>
              </w:rPr>
              <w:t>-377.27</w:t>
            </w:r>
          </w:p>
        </w:tc>
        <w:tc>
          <w:tcPr>
            <w:tcW w:w="940" w:type="dxa"/>
            <w:tcBorders>
              <w:top w:val="nil"/>
              <w:left w:val="nil"/>
              <w:bottom w:val="nil"/>
              <w:right w:val="nil"/>
            </w:tcBorders>
            <w:shd w:val="clear" w:color="5B9BD5" w:fill="5B9BD5"/>
            <w:noWrap/>
            <w:vAlign w:val="bottom"/>
            <w:hideMark/>
          </w:tcPr>
          <w:p w14:paraId="5D4090EF" w14:textId="77777777" w:rsidR="000956AF" w:rsidRPr="000956AF" w:rsidRDefault="000956AF" w:rsidP="000956AF">
            <w:pPr>
              <w:rPr>
                <w:lang w:val="en-GB"/>
              </w:rPr>
            </w:pPr>
            <w:r w:rsidRPr="000956AF">
              <w:rPr>
                <w:lang w:val="en-GB"/>
              </w:rPr>
              <w:t>-327.21</w:t>
            </w:r>
          </w:p>
        </w:tc>
        <w:tc>
          <w:tcPr>
            <w:tcW w:w="940" w:type="dxa"/>
            <w:tcBorders>
              <w:top w:val="nil"/>
              <w:left w:val="nil"/>
              <w:bottom w:val="nil"/>
              <w:right w:val="nil"/>
            </w:tcBorders>
            <w:shd w:val="clear" w:color="5B9BD5" w:fill="5B9BD5"/>
            <w:noWrap/>
            <w:vAlign w:val="bottom"/>
            <w:hideMark/>
          </w:tcPr>
          <w:p w14:paraId="11051138" w14:textId="77777777" w:rsidR="000956AF" w:rsidRPr="000956AF" w:rsidRDefault="000956AF" w:rsidP="000956AF">
            <w:pPr>
              <w:rPr>
                <w:b/>
                <w:bCs/>
                <w:lang w:val="en-GB"/>
              </w:rPr>
            </w:pPr>
            <w:r w:rsidRPr="000956AF">
              <w:rPr>
                <w:b/>
                <w:bCs/>
                <w:lang w:val="en-GB"/>
              </w:rPr>
              <w:t>-3862.63</w:t>
            </w:r>
          </w:p>
        </w:tc>
        <w:tc>
          <w:tcPr>
            <w:tcW w:w="940" w:type="dxa"/>
            <w:tcBorders>
              <w:top w:val="nil"/>
              <w:left w:val="nil"/>
              <w:bottom w:val="nil"/>
              <w:right w:val="nil"/>
            </w:tcBorders>
            <w:shd w:val="clear" w:color="5B9BD5" w:fill="5B9BD5"/>
            <w:noWrap/>
            <w:vAlign w:val="bottom"/>
            <w:hideMark/>
          </w:tcPr>
          <w:p w14:paraId="0A725682" w14:textId="77777777" w:rsidR="000956AF" w:rsidRPr="000956AF" w:rsidRDefault="000956AF" w:rsidP="000956AF">
            <w:pPr>
              <w:rPr>
                <w:lang w:val="en-GB"/>
              </w:rPr>
            </w:pPr>
            <w:r w:rsidRPr="000956AF">
              <w:rPr>
                <w:lang w:val="en-GB"/>
              </w:rPr>
              <w:t>-5566.30</w:t>
            </w:r>
          </w:p>
        </w:tc>
        <w:tc>
          <w:tcPr>
            <w:tcW w:w="940" w:type="dxa"/>
            <w:tcBorders>
              <w:top w:val="nil"/>
              <w:left w:val="nil"/>
              <w:bottom w:val="nil"/>
              <w:right w:val="nil"/>
            </w:tcBorders>
            <w:shd w:val="clear" w:color="5B9BD5" w:fill="5B9BD5"/>
            <w:noWrap/>
            <w:vAlign w:val="bottom"/>
            <w:hideMark/>
          </w:tcPr>
          <w:p w14:paraId="5F6D5F70" w14:textId="77777777" w:rsidR="000956AF" w:rsidRPr="000956AF" w:rsidRDefault="000956AF" w:rsidP="000956AF">
            <w:pPr>
              <w:rPr>
                <w:b/>
                <w:bCs/>
                <w:lang w:val="en-GB"/>
              </w:rPr>
            </w:pPr>
            <w:r w:rsidRPr="000956AF">
              <w:rPr>
                <w:b/>
                <w:bCs/>
                <w:lang w:val="en-GB"/>
              </w:rPr>
              <w:t>830.81</w:t>
            </w:r>
          </w:p>
        </w:tc>
        <w:tc>
          <w:tcPr>
            <w:tcW w:w="940" w:type="dxa"/>
            <w:tcBorders>
              <w:top w:val="nil"/>
              <w:left w:val="nil"/>
              <w:bottom w:val="nil"/>
              <w:right w:val="nil"/>
            </w:tcBorders>
            <w:shd w:val="clear" w:color="5B9BD5" w:fill="5B9BD5"/>
            <w:noWrap/>
            <w:vAlign w:val="bottom"/>
            <w:hideMark/>
          </w:tcPr>
          <w:p w14:paraId="01F33DF5" w14:textId="77777777" w:rsidR="000956AF" w:rsidRPr="000956AF" w:rsidRDefault="000956AF" w:rsidP="000956AF">
            <w:pPr>
              <w:rPr>
                <w:lang w:val="en-GB"/>
              </w:rPr>
            </w:pPr>
            <w:r w:rsidRPr="000956AF">
              <w:rPr>
                <w:lang w:val="en-GB"/>
              </w:rPr>
              <w:t>441.09</w:t>
            </w:r>
          </w:p>
        </w:tc>
      </w:tr>
      <w:tr w:rsidR="000956AF" w:rsidRPr="000956AF" w14:paraId="352C2582" w14:textId="77777777" w:rsidTr="000956AF">
        <w:trPr>
          <w:trHeight w:val="366"/>
        </w:trPr>
        <w:tc>
          <w:tcPr>
            <w:tcW w:w="940" w:type="dxa"/>
            <w:tcBorders>
              <w:top w:val="nil"/>
              <w:left w:val="nil"/>
              <w:bottom w:val="nil"/>
              <w:right w:val="nil"/>
            </w:tcBorders>
            <w:shd w:val="clear" w:color="2F75B5" w:fill="2F75B5"/>
            <w:noWrap/>
            <w:vAlign w:val="bottom"/>
            <w:hideMark/>
          </w:tcPr>
          <w:p w14:paraId="70D5873A" w14:textId="77777777" w:rsidR="000956AF" w:rsidRPr="000956AF" w:rsidRDefault="000956AF" w:rsidP="000956AF">
            <w:pPr>
              <w:rPr>
                <w:lang w:val="en-GB"/>
              </w:rPr>
            </w:pPr>
            <w:r w:rsidRPr="000956AF">
              <w:rPr>
                <w:lang w:val="en-GB"/>
              </w:rPr>
              <w:t>2.19</w:t>
            </w:r>
          </w:p>
        </w:tc>
        <w:tc>
          <w:tcPr>
            <w:tcW w:w="940" w:type="dxa"/>
            <w:tcBorders>
              <w:top w:val="nil"/>
              <w:left w:val="nil"/>
              <w:bottom w:val="nil"/>
              <w:right w:val="nil"/>
            </w:tcBorders>
            <w:shd w:val="clear" w:color="2F75B5" w:fill="2F75B5"/>
            <w:noWrap/>
            <w:vAlign w:val="bottom"/>
            <w:hideMark/>
          </w:tcPr>
          <w:p w14:paraId="4AB1A857" w14:textId="77777777" w:rsidR="000956AF" w:rsidRPr="000956AF" w:rsidRDefault="000956AF" w:rsidP="000956AF">
            <w:pPr>
              <w:rPr>
                <w:lang w:val="en-GB"/>
              </w:rPr>
            </w:pPr>
            <w:r w:rsidRPr="000956AF">
              <w:rPr>
                <w:lang w:val="en-GB"/>
              </w:rPr>
              <w:t>1.35</w:t>
            </w:r>
          </w:p>
        </w:tc>
        <w:tc>
          <w:tcPr>
            <w:tcW w:w="940" w:type="dxa"/>
            <w:tcBorders>
              <w:top w:val="nil"/>
              <w:left w:val="nil"/>
              <w:bottom w:val="nil"/>
              <w:right w:val="nil"/>
            </w:tcBorders>
            <w:shd w:val="clear" w:color="2F75B5" w:fill="2F75B5"/>
            <w:noWrap/>
            <w:vAlign w:val="bottom"/>
            <w:hideMark/>
          </w:tcPr>
          <w:p w14:paraId="1C93FD94" w14:textId="77777777" w:rsidR="000956AF" w:rsidRPr="000956AF" w:rsidRDefault="000956AF" w:rsidP="000956AF">
            <w:pPr>
              <w:rPr>
                <w:lang w:val="en-GB"/>
              </w:rPr>
            </w:pPr>
            <w:r w:rsidRPr="000956AF">
              <w:rPr>
                <w:lang w:val="en-GB"/>
              </w:rPr>
              <w:t>-0.39</w:t>
            </w:r>
          </w:p>
        </w:tc>
        <w:tc>
          <w:tcPr>
            <w:tcW w:w="940" w:type="dxa"/>
            <w:tcBorders>
              <w:top w:val="nil"/>
              <w:left w:val="nil"/>
              <w:bottom w:val="nil"/>
              <w:right w:val="nil"/>
            </w:tcBorders>
            <w:shd w:val="clear" w:color="2F75B5" w:fill="2F75B5"/>
            <w:noWrap/>
            <w:vAlign w:val="bottom"/>
            <w:hideMark/>
          </w:tcPr>
          <w:p w14:paraId="7473E6C9" w14:textId="77777777" w:rsidR="000956AF" w:rsidRPr="000956AF" w:rsidRDefault="000956AF" w:rsidP="000956AF">
            <w:pPr>
              <w:rPr>
                <w:lang w:val="en-GB"/>
              </w:rPr>
            </w:pPr>
            <w:r w:rsidRPr="000956AF">
              <w:rPr>
                <w:lang w:val="en-GB"/>
              </w:rPr>
              <w:t>-36.15</w:t>
            </w:r>
          </w:p>
        </w:tc>
        <w:tc>
          <w:tcPr>
            <w:tcW w:w="940" w:type="dxa"/>
            <w:tcBorders>
              <w:top w:val="nil"/>
              <w:left w:val="nil"/>
              <w:bottom w:val="nil"/>
              <w:right w:val="nil"/>
            </w:tcBorders>
            <w:shd w:val="clear" w:color="2F75B5" w:fill="2F75B5"/>
            <w:noWrap/>
            <w:vAlign w:val="bottom"/>
            <w:hideMark/>
          </w:tcPr>
          <w:p w14:paraId="1D69ACED" w14:textId="77777777" w:rsidR="000956AF" w:rsidRPr="000956AF" w:rsidRDefault="000956AF" w:rsidP="000956AF">
            <w:pPr>
              <w:rPr>
                <w:lang w:val="en-GB"/>
              </w:rPr>
            </w:pPr>
            <w:r w:rsidRPr="000956AF">
              <w:rPr>
                <w:lang w:val="en-GB"/>
              </w:rPr>
              <w:t>-384.97</w:t>
            </w:r>
          </w:p>
        </w:tc>
        <w:tc>
          <w:tcPr>
            <w:tcW w:w="940" w:type="dxa"/>
            <w:tcBorders>
              <w:top w:val="nil"/>
              <w:left w:val="nil"/>
              <w:bottom w:val="nil"/>
              <w:right w:val="nil"/>
            </w:tcBorders>
            <w:shd w:val="clear" w:color="2F75B5" w:fill="2F75B5"/>
            <w:noWrap/>
            <w:vAlign w:val="bottom"/>
            <w:hideMark/>
          </w:tcPr>
          <w:p w14:paraId="7A1BB5F8" w14:textId="77777777" w:rsidR="000956AF" w:rsidRPr="000956AF" w:rsidRDefault="000956AF" w:rsidP="000956AF">
            <w:pPr>
              <w:rPr>
                <w:lang w:val="en-GB"/>
              </w:rPr>
            </w:pPr>
            <w:r w:rsidRPr="000956AF">
              <w:rPr>
                <w:lang w:val="en-GB"/>
              </w:rPr>
              <w:t>-329.60</w:t>
            </w:r>
          </w:p>
        </w:tc>
        <w:tc>
          <w:tcPr>
            <w:tcW w:w="940" w:type="dxa"/>
            <w:tcBorders>
              <w:top w:val="nil"/>
              <w:left w:val="nil"/>
              <w:bottom w:val="nil"/>
              <w:right w:val="nil"/>
            </w:tcBorders>
            <w:shd w:val="clear" w:color="2F75B5" w:fill="2F75B5"/>
            <w:noWrap/>
            <w:vAlign w:val="bottom"/>
            <w:hideMark/>
          </w:tcPr>
          <w:p w14:paraId="1420DBF0" w14:textId="77777777" w:rsidR="000956AF" w:rsidRPr="000956AF" w:rsidRDefault="000956AF" w:rsidP="000956AF">
            <w:pPr>
              <w:rPr>
                <w:b/>
                <w:bCs/>
                <w:lang w:val="en-GB"/>
              </w:rPr>
            </w:pPr>
            <w:r w:rsidRPr="000956AF">
              <w:rPr>
                <w:b/>
                <w:bCs/>
                <w:lang w:val="en-GB"/>
              </w:rPr>
              <w:t>-4031.43</w:t>
            </w:r>
          </w:p>
        </w:tc>
        <w:tc>
          <w:tcPr>
            <w:tcW w:w="940" w:type="dxa"/>
            <w:tcBorders>
              <w:top w:val="nil"/>
              <w:left w:val="nil"/>
              <w:bottom w:val="nil"/>
              <w:right w:val="nil"/>
            </w:tcBorders>
            <w:shd w:val="clear" w:color="2F75B5" w:fill="2F75B5"/>
            <w:noWrap/>
            <w:vAlign w:val="bottom"/>
            <w:hideMark/>
          </w:tcPr>
          <w:p w14:paraId="4BA24EF1" w14:textId="77777777" w:rsidR="000956AF" w:rsidRPr="000956AF" w:rsidRDefault="000956AF" w:rsidP="000956AF">
            <w:pPr>
              <w:rPr>
                <w:lang w:val="en-GB"/>
              </w:rPr>
            </w:pPr>
            <w:r w:rsidRPr="000956AF">
              <w:rPr>
                <w:lang w:val="en-GB"/>
              </w:rPr>
              <w:t>-6480.06</w:t>
            </w:r>
          </w:p>
        </w:tc>
        <w:tc>
          <w:tcPr>
            <w:tcW w:w="940" w:type="dxa"/>
            <w:tcBorders>
              <w:top w:val="nil"/>
              <w:left w:val="nil"/>
              <w:bottom w:val="nil"/>
              <w:right w:val="nil"/>
            </w:tcBorders>
            <w:shd w:val="clear" w:color="2F75B5" w:fill="2F75B5"/>
            <w:noWrap/>
            <w:vAlign w:val="bottom"/>
            <w:hideMark/>
          </w:tcPr>
          <w:p w14:paraId="2CBB5BB4" w14:textId="77777777" w:rsidR="000956AF" w:rsidRPr="000956AF" w:rsidRDefault="000956AF" w:rsidP="000956AF">
            <w:pPr>
              <w:rPr>
                <w:b/>
                <w:bCs/>
                <w:lang w:val="en-GB"/>
              </w:rPr>
            </w:pPr>
            <w:r w:rsidRPr="000956AF">
              <w:rPr>
                <w:b/>
                <w:bCs/>
                <w:lang w:val="en-GB"/>
              </w:rPr>
              <w:t>923.87</w:t>
            </w:r>
          </w:p>
        </w:tc>
        <w:tc>
          <w:tcPr>
            <w:tcW w:w="940" w:type="dxa"/>
            <w:tcBorders>
              <w:top w:val="nil"/>
              <w:left w:val="nil"/>
              <w:bottom w:val="nil"/>
              <w:right w:val="nil"/>
            </w:tcBorders>
            <w:shd w:val="clear" w:color="2F75B5" w:fill="2F75B5"/>
            <w:noWrap/>
            <w:vAlign w:val="bottom"/>
            <w:hideMark/>
          </w:tcPr>
          <w:p w14:paraId="2AB9CE4D" w14:textId="77777777" w:rsidR="000956AF" w:rsidRPr="000956AF" w:rsidRDefault="000956AF" w:rsidP="000956AF">
            <w:pPr>
              <w:rPr>
                <w:lang w:val="en-GB"/>
              </w:rPr>
            </w:pPr>
            <w:r w:rsidRPr="000956AF">
              <w:rPr>
                <w:lang w:val="en-GB"/>
              </w:rPr>
              <w:t>515.86</w:t>
            </w:r>
          </w:p>
        </w:tc>
      </w:tr>
      <w:tr w:rsidR="000956AF" w:rsidRPr="000956AF" w14:paraId="70BFD7EF" w14:textId="77777777" w:rsidTr="000956AF">
        <w:trPr>
          <w:trHeight w:val="366"/>
        </w:trPr>
        <w:tc>
          <w:tcPr>
            <w:tcW w:w="940" w:type="dxa"/>
            <w:tcBorders>
              <w:top w:val="nil"/>
              <w:left w:val="nil"/>
              <w:bottom w:val="nil"/>
              <w:right w:val="nil"/>
            </w:tcBorders>
            <w:shd w:val="clear" w:color="5B9BD5" w:fill="5B9BD5"/>
            <w:noWrap/>
            <w:vAlign w:val="bottom"/>
            <w:hideMark/>
          </w:tcPr>
          <w:p w14:paraId="79A7B547" w14:textId="77777777" w:rsidR="000956AF" w:rsidRPr="000956AF" w:rsidRDefault="000956AF" w:rsidP="000956AF">
            <w:pPr>
              <w:rPr>
                <w:lang w:val="en-GB"/>
              </w:rPr>
            </w:pPr>
            <w:r w:rsidRPr="000956AF">
              <w:rPr>
                <w:lang w:val="en-GB"/>
              </w:rPr>
              <w:t>2.19</w:t>
            </w:r>
          </w:p>
        </w:tc>
        <w:tc>
          <w:tcPr>
            <w:tcW w:w="940" w:type="dxa"/>
            <w:tcBorders>
              <w:top w:val="nil"/>
              <w:left w:val="nil"/>
              <w:bottom w:val="nil"/>
              <w:right w:val="nil"/>
            </w:tcBorders>
            <w:shd w:val="clear" w:color="5B9BD5" w:fill="5B9BD5"/>
            <w:noWrap/>
            <w:vAlign w:val="bottom"/>
            <w:hideMark/>
          </w:tcPr>
          <w:p w14:paraId="31E268D1" w14:textId="77777777" w:rsidR="000956AF" w:rsidRPr="000956AF" w:rsidRDefault="000956AF" w:rsidP="000956AF">
            <w:pPr>
              <w:rPr>
                <w:lang w:val="en-GB"/>
              </w:rPr>
            </w:pPr>
            <w:r w:rsidRPr="000956AF">
              <w:rPr>
                <w:lang w:val="en-GB"/>
              </w:rPr>
              <w:t>1.11</w:t>
            </w:r>
          </w:p>
        </w:tc>
        <w:tc>
          <w:tcPr>
            <w:tcW w:w="940" w:type="dxa"/>
            <w:tcBorders>
              <w:top w:val="nil"/>
              <w:left w:val="nil"/>
              <w:bottom w:val="nil"/>
              <w:right w:val="nil"/>
            </w:tcBorders>
            <w:shd w:val="clear" w:color="5B9BD5" w:fill="5B9BD5"/>
            <w:noWrap/>
            <w:vAlign w:val="bottom"/>
            <w:hideMark/>
          </w:tcPr>
          <w:p w14:paraId="55DBF5DD" w14:textId="77777777" w:rsidR="000956AF" w:rsidRPr="000956AF" w:rsidRDefault="000956AF" w:rsidP="000956AF">
            <w:pPr>
              <w:rPr>
                <w:lang w:val="en-GB"/>
              </w:rPr>
            </w:pPr>
            <w:r w:rsidRPr="000956AF">
              <w:rPr>
                <w:lang w:val="en-GB"/>
              </w:rPr>
              <w:t>-0.41</w:t>
            </w:r>
          </w:p>
        </w:tc>
        <w:tc>
          <w:tcPr>
            <w:tcW w:w="940" w:type="dxa"/>
            <w:tcBorders>
              <w:top w:val="nil"/>
              <w:left w:val="nil"/>
              <w:bottom w:val="nil"/>
              <w:right w:val="nil"/>
            </w:tcBorders>
            <w:shd w:val="clear" w:color="5B9BD5" w:fill="5B9BD5"/>
            <w:noWrap/>
            <w:vAlign w:val="bottom"/>
            <w:hideMark/>
          </w:tcPr>
          <w:p w14:paraId="7273F440" w14:textId="77777777" w:rsidR="000956AF" w:rsidRPr="000956AF" w:rsidRDefault="000956AF" w:rsidP="000956AF">
            <w:pPr>
              <w:rPr>
                <w:lang w:val="en-GB"/>
              </w:rPr>
            </w:pPr>
            <w:r w:rsidRPr="000956AF">
              <w:rPr>
                <w:lang w:val="en-GB"/>
              </w:rPr>
              <w:t>-36.14</w:t>
            </w:r>
          </w:p>
        </w:tc>
        <w:tc>
          <w:tcPr>
            <w:tcW w:w="940" w:type="dxa"/>
            <w:tcBorders>
              <w:top w:val="nil"/>
              <w:left w:val="nil"/>
              <w:bottom w:val="nil"/>
              <w:right w:val="nil"/>
            </w:tcBorders>
            <w:shd w:val="clear" w:color="5B9BD5" w:fill="5B9BD5"/>
            <w:noWrap/>
            <w:vAlign w:val="bottom"/>
            <w:hideMark/>
          </w:tcPr>
          <w:p w14:paraId="656E3AB3" w14:textId="77777777" w:rsidR="000956AF" w:rsidRPr="000956AF" w:rsidRDefault="000956AF" w:rsidP="000956AF">
            <w:pPr>
              <w:rPr>
                <w:lang w:val="en-GB"/>
              </w:rPr>
            </w:pPr>
            <w:r w:rsidRPr="000956AF">
              <w:rPr>
                <w:lang w:val="en-GB"/>
              </w:rPr>
              <w:t>-391.96</w:t>
            </w:r>
          </w:p>
        </w:tc>
        <w:tc>
          <w:tcPr>
            <w:tcW w:w="940" w:type="dxa"/>
            <w:tcBorders>
              <w:top w:val="nil"/>
              <w:left w:val="nil"/>
              <w:bottom w:val="nil"/>
              <w:right w:val="nil"/>
            </w:tcBorders>
            <w:shd w:val="clear" w:color="5B9BD5" w:fill="5B9BD5"/>
            <w:noWrap/>
            <w:vAlign w:val="bottom"/>
            <w:hideMark/>
          </w:tcPr>
          <w:p w14:paraId="50CEE42E" w14:textId="77777777" w:rsidR="000956AF" w:rsidRPr="000956AF" w:rsidRDefault="000956AF" w:rsidP="000956AF">
            <w:pPr>
              <w:rPr>
                <w:lang w:val="en-GB"/>
              </w:rPr>
            </w:pPr>
            <w:r w:rsidRPr="000956AF">
              <w:rPr>
                <w:lang w:val="en-GB"/>
              </w:rPr>
              <w:t>-298.25</w:t>
            </w:r>
          </w:p>
        </w:tc>
        <w:tc>
          <w:tcPr>
            <w:tcW w:w="940" w:type="dxa"/>
            <w:tcBorders>
              <w:top w:val="nil"/>
              <w:left w:val="nil"/>
              <w:bottom w:val="nil"/>
              <w:right w:val="nil"/>
            </w:tcBorders>
            <w:shd w:val="clear" w:color="5B9BD5" w:fill="5B9BD5"/>
            <w:noWrap/>
            <w:vAlign w:val="bottom"/>
            <w:hideMark/>
          </w:tcPr>
          <w:p w14:paraId="2C149BEB" w14:textId="77777777" w:rsidR="000956AF" w:rsidRPr="000956AF" w:rsidRDefault="000956AF" w:rsidP="000956AF">
            <w:pPr>
              <w:rPr>
                <w:b/>
                <w:bCs/>
                <w:lang w:val="en-GB"/>
              </w:rPr>
            </w:pPr>
            <w:r w:rsidRPr="000956AF">
              <w:rPr>
                <w:b/>
                <w:bCs/>
                <w:lang w:val="en-GB"/>
              </w:rPr>
              <w:t>-3991.01</w:t>
            </w:r>
          </w:p>
        </w:tc>
        <w:tc>
          <w:tcPr>
            <w:tcW w:w="940" w:type="dxa"/>
            <w:tcBorders>
              <w:top w:val="nil"/>
              <w:left w:val="nil"/>
              <w:bottom w:val="nil"/>
              <w:right w:val="nil"/>
            </w:tcBorders>
            <w:shd w:val="clear" w:color="5B9BD5" w:fill="5B9BD5"/>
            <w:noWrap/>
            <w:vAlign w:val="bottom"/>
            <w:hideMark/>
          </w:tcPr>
          <w:p w14:paraId="2DAE4CBB" w14:textId="77777777" w:rsidR="000956AF" w:rsidRPr="000956AF" w:rsidRDefault="000956AF" w:rsidP="000956AF">
            <w:pPr>
              <w:rPr>
                <w:lang w:val="en-GB"/>
              </w:rPr>
            </w:pPr>
            <w:r w:rsidRPr="000956AF">
              <w:rPr>
                <w:lang w:val="en-GB"/>
              </w:rPr>
              <w:t>-7429.39</w:t>
            </w:r>
          </w:p>
        </w:tc>
        <w:tc>
          <w:tcPr>
            <w:tcW w:w="940" w:type="dxa"/>
            <w:tcBorders>
              <w:top w:val="nil"/>
              <w:left w:val="nil"/>
              <w:bottom w:val="nil"/>
              <w:right w:val="nil"/>
            </w:tcBorders>
            <w:shd w:val="clear" w:color="5B9BD5" w:fill="5B9BD5"/>
            <w:noWrap/>
            <w:vAlign w:val="bottom"/>
            <w:hideMark/>
          </w:tcPr>
          <w:p w14:paraId="12C26AEB" w14:textId="77777777" w:rsidR="000956AF" w:rsidRPr="000956AF" w:rsidRDefault="000956AF" w:rsidP="000956AF">
            <w:pPr>
              <w:rPr>
                <w:b/>
                <w:bCs/>
                <w:lang w:val="en-GB"/>
              </w:rPr>
            </w:pPr>
            <w:r w:rsidRPr="000956AF">
              <w:rPr>
                <w:b/>
                <w:bCs/>
                <w:lang w:val="en-GB"/>
              </w:rPr>
              <w:t>1024.83</w:t>
            </w:r>
          </w:p>
        </w:tc>
        <w:tc>
          <w:tcPr>
            <w:tcW w:w="940" w:type="dxa"/>
            <w:tcBorders>
              <w:top w:val="nil"/>
              <w:left w:val="nil"/>
              <w:bottom w:val="nil"/>
              <w:right w:val="nil"/>
            </w:tcBorders>
            <w:shd w:val="clear" w:color="5B9BD5" w:fill="5B9BD5"/>
            <w:noWrap/>
            <w:vAlign w:val="bottom"/>
            <w:hideMark/>
          </w:tcPr>
          <w:p w14:paraId="478C69B3" w14:textId="77777777" w:rsidR="000956AF" w:rsidRPr="000956AF" w:rsidRDefault="000956AF" w:rsidP="000956AF">
            <w:pPr>
              <w:rPr>
                <w:lang w:val="en-GB"/>
              </w:rPr>
            </w:pPr>
            <w:r w:rsidRPr="000956AF">
              <w:rPr>
                <w:lang w:val="en-GB"/>
              </w:rPr>
              <w:t>590.29</w:t>
            </w:r>
          </w:p>
        </w:tc>
      </w:tr>
      <w:tr w:rsidR="000956AF" w:rsidRPr="000956AF" w14:paraId="77952A03" w14:textId="77777777" w:rsidTr="000956AF">
        <w:trPr>
          <w:trHeight w:val="366"/>
        </w:trPr>
        <w:tc>
          <w:tcPr>
            <w:tcW w:w="940" w:type="dxa"/>
            <w:tcBorders>
              <w:top w:val="nil"/>
              <w:left w:val="nil"/>
              <w:bottom w:val="nil"/>
              <w:right w:val="nil"/>
            </w:tcBorders>
            <w:shd w:val="clear" w:color="2F75B5" w:fill="2F75B5"/>
            <w:noWrap/>
            <w:vAlign w:val="bottom"/>
            <w:hideMark/>
          </w:tcPr>
          <w:p w14:paraId="0ACBD8D9" w14:textId="77777777" w:rsidR="000956AF" w:rsidRPr="000956AF" w:rsidRDefault="000956AF" w:rsidP="000956AF">
            <w:pPr>
              <w:rPr>
                <w:lang w:val="en-GB"/>
              </w:rPr>
            </w:pPr>
            <w:r w:rsidRPr="000956AF">
              <w:rPr>
                <w:lang w:val="en-GB"/>
              </w:rPr>
              <w:t>2.19</w:t>
            </w:r>
          </w:p>
        </w:tc>
        <w:tc>
          <w:tcPr>
            <w:tcW w:w="940" w:type="dxa"/>
            <w:tcBorders>
              <w:top w:val="nil"/>
              <w:left w:val="nil"/>
              <w:bottom w:val="nil"/>
              <w:right w:val="nil"/>
            </w:tcBorders>
            <w:shd w:val="clear" w:color="2F75B5" w:fill="2F75B5"/>
            <w:noWrap/>
            <w:vAlign w:val="bottom"/>
            <w:hideMark/>
          </w:tcPr>
          <w:p w14:paraId="494ABB66" w14:textId="77777777" w:rsidR="000956AF" w:rsidRPr="000956AF" w:rsidRDefault="000956AF" w:rsidP="000956AF">
            <w:pPr>
              <w:rPr>
                <w:lang w:val="en-GB"/>
              </w:rPr>
            </w:pPr>
            <w:r w:rsidRPr="000956AF">
              <w:rPr>
                <w:lang w:val="en-GB"/>
              </w:rPr>
              <w:t>0.86</w:t>
            </w:r>
          </w:p>
        </w:tc>
        <w:tc>
          <w:tcPr>
            <w:tcW w:w="940" w:type="dxa"/>
            <w:tcBorders>
              <w:top w:val="nil"/>
              <w:left w:val="nil"/>
              <w:bottom w:val="nil"/>
              <w:right w:val="nil"/>
            </w:tcBorders>
            <w:shd w:val="clear" w:color="2F75B5" w:fill="2F75B5"/>
            <w:noWrap/>
            <w:vAlign w:val="bottom"/>
            <w:hideMark/>
          </w:tcPr>
          <w:p w14:paraId="5304053B" w14:textId="77777777" w:rsidR="000956AF" w:rsidRPr="000956AF" w:rsidRDefault="000956AF" w:rsidP="000956AF">
            <w:pPr>
              <w:rPr>
                <w:lang w:val="en-GB"/>
              </w:rPr>
            </w:pPr>
            <w:r w:rsidRPr="000956AF">
              <w:rPr>
                <w:lang w:val="en-GB"/>
              </w:rPr>
              <w:t>-0.43</w:t>
            </w:r>
          </w:p>
        </w:tc>
        <w:tc>
          <w:tcPr>
            <w:tcW w:w="940" w:type="dxa"/>
            <w:tcBorders>
              <w:top w:val="nil"/>
              <w:left w:val="nil"/>
              <w:bottom w:val="nil"/>
              <w:right w:val="nil"/>
            </w:tcBorders>
            <w:shd w:val="clear" w:color="2F75B5" w:fill="2F75B5"/>
            <w:noWrap/>
            <w:vAlign w:val="bottom"/>
            <w:hideMark/>
          </w:tcPr>
          <w:p w14:paraId="5C4985B8" w14:textId="77777777" w:rsidR="000956AF" w:rsidRPr="000956AF" w:rsidRDefault="000956AF" w:rsidP="000956AF">
            <w:pPr>
              <w:rPr>
                <w:lang w:val="en-GB"/>
              </w:rPr>
            </w:pPr>
            <w:r w:rsidRPr="000956AF">
              <w:rPr>
                <w:lang w:val="en-GB"/>
              </w:rPr>
              <w:t>-34.04</w:t>
            </w:r>
          </w:p>
        </w:tc>
        <w:tc>
          <w:tcPr>
            <w:tcW w:w="940" w:type="dxa"/>
            <w:tcBorders>
              <w:top w:val="nil"/>
              <w:left w:val="nil"/>
              <w:bottom w:val="nil"/>
              <w:right w:val="nil"/>
            </w:tcBorders>
            <w:shd w:val="clear" w:color="2F75B5" w:fill="2F75B5"/>
            <w:noWrap/>
            <w:vAlign w:val="bottom"/>
            <w:hideMark/>
          </w:tcPr>
          <w:p w14:paraId="0B9BC328" w14:textId="77777777" w:rsidR="000956AF" w:rsidRPr="000956AF" w:rsidRDefault="000956AF" w:rsidP="000956AF">
            <w:pPr>
              <w:rPr>
                <w:lang w:val="en-GB"/>
              </w:rPr>
            </w:pPr>
            <w:r w:rsidRPr="000956AF">
              <w:rPr>
                <w:lang w:val="en-GB"/>
              </w:rPr>
              <w:t>-385.89</w:t>
            </w:r>
          </w:p>
        </w:tc>
        <w:tc>
          <w:tcPr>
            <w:tcW w:w="940" w:type="dxa"/>
            <w:tcBorders>
              <w:top w:val="nil"/>
              <w:left w:val="nil"/>
              <w:bottom w:val="nil"/>
              <w:right w:val="nil"/>
            </w:tcBorders>
            <w:shd w:val="clear" w:color="2F75B5" w:fill="2F75B5"/>
            <w:noWrap/>
            <w:vAlign w:val="bottom"/>
            <w:hideMark/>
          </w:tcPr>
          <w:p w14:paraId="719A8ACD" w14:textId="77777777" w:rsidR="000956AF" w:rsidRPr="000956AF" w:rsidRDefault="000956AF" w:rsidP="000956AF">
            <w:pPr>
              <w:rPr>
                <w:lang w:val="en-GB"/>
              </w:rPr>
            </w:pPr>
            <w:r w:rsidRPr="000956AF">
              <w:rPr>
                <w:lang w:val="en-GB"/>
              </w:rPr>
              <w:t>-332.29</w:t>
            </w:r>
          </w:p>
        </w:tc>
        <w:tc>
          <w:tcPr>
            <w:tcW w:w="940" w:type="dxa"/>
            <w:tcBorders>
              <w:top w:val="nil"/>
              <w:left w:val="nil"/>
              <w:bottom w:val="nil"/>
              <w:right w:val="nil"/>
            </w:tcBorders>
            <w:shd w:val="clear" w:color="2F75B5" w:fill="2F75B5"/>
            <w:noWrap/>
            <w:vAlign w:val="bottom"/>
            <w:hideMark/>
          </w:tcPr>
          <w:p w14:paraId="50CBE04B" w14:textId="77777777" w:rsidR="000956AF" w:rsidRPr="000956AF" w:rsidRDefault="000956AF" w:rsidP="000956AF">
            <w:pPr>
              <w:rPr>
                <w:b/>
                <w:bCs/>
                <w:lang w:val="en-GB"/>
              </w:rPr>
            </w:pPr>
            <w:r w:rsidRPr="000956AF">
              <w:rPr>
                <w:b/>
                <w:bCs/>
                <w:lang w:val="en-GB"/>
              </w:rPr>
              <w:t>-4376.90</w:t>
            </w:r>
          </w:p>
        </w:tc>
        <w:tc>
          <w:tcPr>
            <w:tcW w:w="940" w:type="dxa"/>
            <w:tcBorders>
              <w:top w:val="nil"/>
              <w:left w:val="nil"/>
              <w:bottom w:val="nil"/>
              <w:right w:val="nil"/>
            </w:tcBorders>
            <w:shd w:val="clear" w:color="2F75B5" w:fill="2F75B5"/>
            <w:noWrap/>
            <w:vAlign w:val="bottom"/>
            <w:hideMark/>
          </w:tcPr>
          <w:p w14:paraId="386886F8" w14:textId="77777777" w:rsidR="000956AF" w:rsidRPr="000956AF" w:rsidRDefault="000956AF" w:rsidP="000956AF">
            <w:pPr>
              <w:rPr>
                <w:lang w:val="en-GB"/>
              </w:rPr>
            </w:pPr>
            <w:r w:rsidRPr="000956AF">
              <w:rPr>
                <w:lang w:val="en-GB"/>
              </w:rPr>
              <w:t>-8411.60</w:t>
            </w:r>
          </w:p>
        </w:tc>
        <w:tc>
          <w:tcPr>
            <w:tcW w:w="940" w:type="dxa"/>
            <w:tcBorders>
              <w:top w:val="nil"/>
              <w:left w:val="nil"/>
              <w:bottom w:val="nil"/>
              <w:right w:val="nil"/>
            </w:tcBorders>
            <w:shd w:val="clear" w:color="2F75B5" w:fill="2F75B5"/>
            <w:noWrap/>
            <w:vAlign w:val="bottom"/>
            <w:hideMark/>
          </w:tcPr>
          <w:p w14:paraId="1D0EBD40" w14:textId="77777777" w:rsidR="000956AF" w:rsidRPr="000956AF" w:rsidRDefault="000956AF" w:rsidP="000956AF">
            <w:pPr>
              <w:rPr>
                <w:b/>
                <w:bCs/>
                <w:lang w:val="en-GB"/>
              </w:rPr>
            </w:pPr>
            <w:r w:rsidRPr="000956AF">
              <w:rPr>
                <w:b/>
                <w:bCs/>
                <w:lang w:val="en-GB"/>
              </w:rPr>
              <w:t>1122.60</w:t>
            </w:r>
          </w:p>
        </w:tc>
        <w:tc>
          <w:tcPr>
            <w:tcW w:w="940" w:type="dxa"/>
            <w:tcBorders>
              <w:top w:val="nil"/>
              <w:left w:val="nil"/>
              <w:bottom w:val="nil"/>
              <w:right w:val="nil"/>
            </w:tcBorders>
            <w:shd w:val="clear" w:color="2F75B5" w:fill="2F75B5"/>
            <w:noWrap/>
            <w:vAlign w:val="bottom"/>
            <w:hideMark/>
          </w:tcPr>
          <w:p w14:paraId="597EFBF7" w14:textId="77777777" w:rsidR="000956AF" w:rsidRPr="000956AF" w:rsidRDefault="000956AF" w:rsidP="000956AF">
            <w:pPr>
              <w:rPr>
                <w:lang w:val="en-GB"/>
              </w:rPr>
            </w:pPr>
            <w:r w:rsidRPr="000956AF">
              <w:rPr>
                <w:lang w:val="en-GB"/>
              </w:rPr>
              <w:t>663.69</w:t>
            </w:r>
          </w:p>
        </w:tc>
      </w:tr>
      <w:tr w:rsidR="000956AF" w:rsidRPr="000956AF" w14:paraId="24AF3C9E" w14:textId="77777777" w:rsidTr="000956AF">
        <w:trPr>
          <w:trHeight w:val="366"/>
        </w:trPr>
        <w:tc>
          <w:tcPr>
            <w:tcW w:w="940" w:type="dxa"/>
            <w:tcBorders>
              <w:top w:val="nil"/>
              <w:left w:val="nil"/>
              <w:bottom w:val="nil"/>
              <w:right w:val="nil"/>
            </w:tcBorders>
            <w:shd w:val="clear" w:color="5B9BD5" w:fill="5B9BD5"/>
            <w:noWrap/>
            <w:vAlign w:val="bottom"/>
            <w:hideMark/>
          </w:tcPr>
          <w:p w14:paraId="3079BBE3" w14:textId="77777777" w:rsidR="000956AF" w:rsidRPr="000956AF" w:rsidRDefault="000956AF" w:rsidP="000956AF">
            <w:pPr>
              <w:rPr>
                <w:lang w:val="en-GB"/>
              </w:rPr>
            </w:pPr>
            <w:r w:rsidRPr="000956AF">
              <w:rPr>
                <w:lang w:val="en-GB"/>
              </w:rPr>
              <w:t>2.19</w:t>
            </w:r>
          </w:p>
        </w:tc>
        <w:tc>
          <w:tcPr>
            <w:tcW w:w="940" w:type="dxa"/>
            <w:tcBorders>
              <w:top w:val="nil"/>
              <w:left w:val="nil"/>
              <w:bottom w:val="nil"/>
              <w:right w:val="nil"/>
            </w:tcBorders>
            <w:shd w:val="clear" w:color="5B9BD5" w:fill="5B9BD5"/>
            <w:noWrap/>
            <w:vAlign w:val="bottom"/>
            <w:hideMark/>
          </w:tcPr>
          <w:p w14:paraId="4929C49D" w14:textId="77777777" w:rsidR="000956AF" w:rsidRPr="000956AF" w:rsidRDefault="000956AF" w:rsidP="000956AF">
            <w:pPr>
              <w:rPr>
                <w:lang w:val="en-GB"/>
              </w:rPr>
            </w:pPr>
            <w:r w:rsidRPr="000956AF">
              <w:rPr>
                <w:lang w:val="en-GB"/>
              </w:rPr>
              <w:t>0.62</w:t>
            </w:r>
          </w:p>
        </w:tc>
        <w:tc>
          <w:tcPr>
            <w:tcW w:w="940" w:type="dxa"/>
            <w:tcBorders>
              <w:top w:val="nil"/>
              <w:left w:val="nil"/>
              <w:bottom w:val="nil"/>
              <w:right w:val="nil"/>
            </w:tcBorders>
            <w:shd w:val="clear" w:color="5B9BD5" w:fill="5B9BD5"/>
            <w:noWrap/>
            <w:vAlign w:val="bottom"/>
            <w:hideMark/>
          </w:tcPr>
          <w:p w14:paraId="62688A02" w14:textId="77777777" w:rsidR="000956AF" w:rsidRPr="000956AF" w:rsidRDefault="000956AF" w:rsidP="000956AF">
            <w:pPr>
              <w:rPr>
                <w:lang w:val="en-GB"/>
              </w:rPr>
            </w:pPr>
            <w:r w:rsidRPr="000956AF">
              <w:rPr>
                <w:lang w:val="en-GB"/>
              </w:rPr>
              <w:t>-0.45</w:t>
            </w:r>
          </w:p>
        </w:tc>
        <w:tc>
          <w:tcPr>
            <w:tcW w:w="940" w:type="dxa"/>
            <w:tcBorders>
              <w:top w:val="nil"/>
              <w:left w:val="nil"/>
              <w:bottom w:val="nil"/>
              <w:right w:val="nil"/>
            </w:tcBorders>
            <w:shd w:val="clear" w:color="5B9BD5" w:fill="5B9BD5"/>
            <w:noWrap/>
            <w:vAlign w:val="bottom"/>
            <w:hideMark/>
          </w:tcPr>
          <w:p w14:paraId="5F8359CC" w14:textId="77777777" w:rsidR="000956AF" w:rsidRPr="000956AF" w:rsidRDefault="000956AF" w:rsidP="000956AF">
            <w:pPr>
              <w:rPr>
                <w:lang w:val="en-GB"/>
              </w:rPr>
            </w:pPr>
            <w:r w:rsidRPr="000956AF">
              <w:rPr>
                <w:lang w:val="en-GB"/>
              </w:rPr>
              <w:t>-50.02</w:t>
            </w:r>
          </w:p>
        </w:tc>
        <w:tc>
          <w:tcPr>
            <w:tcW w:w="940" w:type="dxa"/>
            <w:tcBorders>
              <w:top w:val="nil"/>
              <w:left w:val="nil"/>
              <w:bottom w:val="nil"/>
              <w:right w:val="nil"/>
            </w:tcBorders>
            <w:shd w:val="clear" w:color="5B9BD5" w:fill="5B9BD5"/>
            <w:noWrap/>
            <w:vAlign w:val="bottom"/>
            <w:hideMark/>
          </w:tcPr>
          <w:p w14:paraId="4D18D69A" w14:textId="77777777" w:rsidR="000956AF" w:rsidRPr="000956AF" w:rsidRDefault="000956AF" w:rsidP="000956AF">
            <w:pPr>
              <w:rPr>
                <w:lang w:val="en-GB"/>
              </w:rPr>
            </w:pPr>
            <w:r w:rsidRPr="000956AF">
              <w:rPr>
                <w:lang w:val="en-GB"/>
              </w:rPr>
              <w:t>-495.99</w:t>
            </w:r>
          </w:p>
        </w:tc>
        <w:tc>
          <w:tcPr>
            <w:tcW w:w="940" w:type="dxa"/>
            <w:tcBorders>
              <w:top w:val="nil"/>
              <w:left w:val="nil"/>
              <w:bottom w:val="nil"/>
              <w:right w:val="nil"/>
            </w:tcBorders>
            <w:shd w:val="clear" w:color="5B9BD5" w:fill="5B9BD5"/>
            <w:noWrap/>
            <w:vAlign w:val="bottom"/>
            <w:hideMark/>
          </w:tcPr>
          <w:p w14:paraId="4CEDB693" w14:textId="77777777" w:rsidR="000956AF" w:rsidRPr="000956AF" w:rsidRDefault="000956AF" w:rsidP="000956AF">
            <w:pPr>
              <w:rPr>
                <w:lang w:val="en-GB"/>
              </w:rPr>
            </w:pPr>
            <w:r w:rsidRPr="000956AF">
              <w:rPr>
                <w:lang w:val="en-GB"/>
              </w:rPr>
              <w:t>-382.30</w:t>
            </w:r>
          </w:p>
        </w:tc>
        <w:tc>
          <w:tcPr>
            <w:tcW w:w="940" w:type="dxa"/>
            <w:tcBorders>
              <w:top w:val="nil"/>
              <w:left w:val="nil"/>
              <w:bottom w:val="nil"/>
              <w:right w:val="nil"/>
            </w:tcBorders>
            <w:shd w:val="clear" w:color="5B9BD5" w:fill="5B9BD5"/>
            <w:noWrap/>
            <w:vAlign w:val="bottom"/>
            <w:hideMark/>
          </w:tcPr>
          <w:p w14:paraId="5681FD11" w14:textId="77777777" w:rsidR="000956AF" w:rsidRPr="000956AF" w:rsidRDefault="000956AF" w:rsidP="000956AF">
            <w:pPr>
              <w:rPr>
                <w:b/>
                <w:bCs/>
                <w:lang w:val="en-GB"/>
              </w:rPr>
            </w:pPr>
            <w:r w:rsidRPr="000956AF">
              <w:rPr>
                <w:b/>
                <w:bCs/>
                <w:lang w:val="en-GB"/>
              </w:rPr>
              <w:t>-4872.90</w:t>
            </w:r>
          </w:p>
        </w:tc>
        <w:tc>
          <w:tcPr>
            <w:tcW w:w="940" w:type="dxa"/>
            <w:tcBorders>
              <w:top w:val="nil"/>
              <w:left w:val="nil"/>
              <w:bottom w:val="nil"/>
              <w:right w:val="nil"/>
            </w:tcBorders>
            <w:shd w:val="clear" w:color="5B9BD5" w:fill="5B9BD5"/>
            <w:noWrap/>
            <w:vAlign w:val="bottom"/>
            <w:hideMark/>
          </w:tcPr>
          <w:p w14:paraId="53D662F2" w14:textId="77777777" w:rsidR="000956AF" w:rsidRPr="000956AF" w:rsidRDefault="000956AF" w:rsidP="000956AF">
            <w:pPr>
              <w:rPr>
                <w:lang w:val="en-GB"/>
              </w:rPr>
            </w:pPr>
            <w:r w:rsidRPr="000956AF">
              <w:rPr>
                <w:lang w:val="en-GB"/>
              </w:rPr>
              <w:t>-9488.77</w:t>
            </w:r>
          </w:p>
        </w:tc>
        <w:tc>
          <w:tcPr>
            <w:tcW w:w="940" w:type="dxa"/>
            <w:tcBorders>
              <w:top w:val="nil"/>
              <w:left w:val="nil"/>
              <w:bottom w:val="nil"/>
              <w:right w:val="nil"/>
            </w:tcBorders>
            <w:shd w:val="clear" w:color="5B9BD5" w:fill="5B9BD5"/>
            <w:noWrap/>
            <w:vAlign w:val="bottom"/>
            <w:hideMark/>
          </w:tcPr>
          <w:p w14:paraId="629EBBB9" w14:textId="77777777" w:rsidR="000956AF" w:rsidRPr="000956AF" w:rsidRDefault="000956AF" w:rsidP="000956AF">
            <w:pPr>
              <w:rPr>
                <w:b/>
                <w:bCs/>
                <w:lang w:val="en-GB"/>
              </w:rPr>
            </w:pPr>
            <w:r w:rsidRPr="000956AF">
              <w:rPr>
                <w:b/>
                <w:bCs/>
                <w:lang w:val="en-GB"/>
              </w:rPr>
              <w:t>1267.64</w:t>
            </w:r>
          </w:p>
        </w:tc>
        <w:tc>
          <w:tcPr>
            <w:tcW w:w="940" w:type="dxa"/>
            <w:tcBorders>
              <w:top w:val="nil"/>
              <w:left w:val="nil"/>
              <w:bottom w:val="nil"/>
              <w:right w:val="nil"/>
            </w:tcBorders>
            <w:shd w:val="clear" w:color="5B9BD5" w:fill="5B9BD5"/>
            <w:noWrap/>
            <w:vAlign w:val="bottom"/>
            <w:hideMark/>
          </w:tcPr>
          <w:p w14:paraId="7E9491ED" w14:textId="77777777" w:rsidR="000956AF" w:rsidRPr="000956AF" w:rsidRDefault="000956AF" w:rsidP="000956AF">
            <w:pPr>
              <w:rPr>
                <w:lang w:val="en-GB"/>
              </w:rPr>
            </w:pPr>
            <w:r w:rsidRPr="000956AF">
              <w:rPr>
                <w:lang w:val="en-GB"/>
              </w:rPr>
              <w:t>745.47</w:t>
            </w:r>
          </w:p>
        </w:tc>
      </w:tr>
      <w:tr w:rsidR="000956AF" w:rsidRPr="000956AF" w14:paraId="0BE58F4F" w14:textId="77777777" w:rsidTr="000956AF">
        <w:trPr>
          <w:trHeight w:val="366"/>
        </w:trPr>
        <w:tc>
          <w:tcPr>
            <w:tcW w:w="940" w:type="dxa"/>
            <w:tcBorders>
              <w:top w:val="nil"/>
              <w:left w:val="nil"/>
              <w:bottom w:val="nil"/>
              <w:right w:val="nil"/>
            </w:tcBorders>
            <w:shd w:val="clear" w:color="2F75B5" w:fill="2F75B5"/>
            <w:noWrap/>
            <w:vAlign w:val="bottom"/>
            <w:hideMark/>
          </w:tcPr>
          <w:p w14:paraId="71B53543" w14:textId="77777777" w:rsidR="000956AF" w:rsidRPr="000956AF" w:rsidRDefault="000956AF" w:rsidP="000956AF">
            <w:pPr>
              <w:rPr>
                <w:lang w:val="en-GB"/>
              </w:rPr>
            </w:pPr>
            <w:r w:rsidRPr="000956AF">
              <w:rPr>
                <w:lang w:val="en-GB"/>
              </w:rPr>
              <w:t>2.19</w:t>
            </w:r>
          </w:p>
        </w:tc>
        <w:tc>
          <w:tcPr>
            <w:tcW w:w="940" w:type="dxa"/>
            <w:tcBorders>
              <w:top w:val="nil"/>
              <w:left w:val="nil"/>
              <w:bottom w:val="nil"/>
              <w:right w:val="nil"/>
            </w:tcBorders>
            <w:shd w:val="clear" w:color="2F75B5" w:fill="2F75B5"/>
            <w:noWrap/>
            <w:vAlign w:val="bottom"/>
            <w:hideMark/>
          </w:tcPr>
          <w:p w14:paraId="4FC95090" w14:textId="77777777" w:rsidR="000956AF" w:rsidRPr="000956AF" w:rsidRDefault="000956AF" w:rsidP="000956AF">
            <w:pPr>
              <w:rPr>
                <w:lang w:val="en-GB"/>
              </w:rPr>
            </w:pPr>
            <w:r w:rsidRPr="000956AF">
              <w:rPr>
                <w:lang w:val="en-GB"/>
              </w:rPr>
              <w:t>0.37</w:t>
            </w:r>
          </w:p>
        </w:tc>
        <w:tc>
          <w:tcPr>
            <w:tcW w:w="940" w:type="dxa"/>
            <w:tcBorders>
              <w:top w:val="nil"/>
              <w:left w:val="nil"/>
              <w:bottom w:val="nil"/>
              <w:right w:val="nil"/>
            </w:tcBorders>
            <w:shd w:val="clear" w:color="2F75B5" w:fill="2F75B5"/>
            <w:noWrap/>
            <w:vAlign w:val="bottom"/>
            <w:hideMark/>
          </w:tcPr>
          <w:p w14:paraId="79247CA6" w14:textId="77777777" w:rsidR="000956AF" w:rsidRPr="000956AF" w:rsidRDefault="000956AF" w:rsidP="000956AF">
            <w:pPr>
              <w:rPr>
                <w:lang w:val="en-GB"/>
              </w:rPr>
            </w:pPr>
            <w:r w:rsidRPr="000956AF">
              <w:rPr>
                <w:lang w:val="en-GB"/>
              </w:rPr>
              <w:t>-0.48</w:t>
            </w:r>
          </w:p>
        </w:tc>
        <w:tc>
          <w:tcPr>
            <w:tcW w:w="940" w:type="dxa"/>
            <w:tcBorders>
              <w:top w:val="nil"/>
              <w:left w:val="nil"/>
              <w:bottom w:val="nil"/>
              <w:right w:val="nil"/>
            </w:tcBorders>
            <w:shd w:val="clear" w:color="2F75B5" w:fill="2F75B5"/>
            <w:noWrap/>
            <w:vAlign w:val="bottom"/>
            <w:hideMark/>
          </w:tcPr>
          <w:p w14:paraId="07CEF26E" w14:textId="77777777" w:rsidR="000956AF" w:rsidRPr="000956AF" w:rsidRDefault="000956AF" w:rsidP="000956AF">
            <w:pPr>
              <w:rPr>
                <w:lang w:val="en-GB"/>
              </w:rPr>
            </w:pPr>
            <w:r w:rsidRPr="000956AF">
              <w:rPr>
                <w:lang w:val="en-GB"/>
              </w:rPr>
              <w:t>-49.99</w:t>
            </w:r>
          </w:p>
        </w:tc>
        <w:tc>
          <w:tcPr>
            <w:tcW w:w="940" w:type="dxa"/>
            <w:tcBorders>
              <w:top w:val="nil"/>
              <w:left w:val="nil"/>
              <w:bottom w:val="nil"/>
              <w:right w:val="nil"/>
            </w:tcBorders>
            <w:shd w:val="clear" w:color="2F75B5" w:fill="2F75B5"/>
            <w:noWrap/>
            <w:vAlign w:val="bottom"/>
            <w:hideMark/>
          </w:tcPr>
          <w:p w14:paraId="29371ED5" w14:textId="77777777" w:rsidR="000956AF" w:rsidRPr="000956AF" w:rsidRDefault="000956AF" w:rsidP="000956AF">
            <w:pPr>
              <w:rPr>
                <w:lang w:val="en-GB"/>
              </w:rPr>
            </w:pPr>
            <w:r w:rsidRPr="000956AF">
              <w:rPr>
                <w:lang w:val="en-GB"/>
              </w:rPr>
              <w:t>-503.96</w:t>
            </w:r>
          </w:p>
        </w:tc>
        <w:tc>
          <w:tcPr>
            <w:tcW w:w="940" w:type="dxa"/>
            <w:tcBorders>
              <w:top w:val="nil"/>
              <w:left w:val="nil"/>
              <w:bottom w:val="nil"/>
              <w:right w:val="nil"/>
            </w:tcBorders>
            <w:shd w:val="clear" w:color="2F75B5" w:fill="2F75B5"/>
            <w:noWrap/>
            <w:vAlign w:val="bottom"/>
            <w:hideMark/>
          </w:tcPr>
          <w:p w14:paraId="42A6A60C" w14:textId="77777777" w:rsidR="000956AF" w:rsidRPr="000956AF" w:rsidRDefault="000956AF" w:rsidP="000956AF">
            <w:pPr>
              <w:rPr>
                <w:lang w:val="en-GB"/>
              </w:rPr>
            </w:pPr>
            <w:r w:rsidRPr="000956AF">
              <w:rPr>
                <w:lang w:val="en-GB"/>
              </w:rPr>
              <w:t>-432.30</w:t>
            </w:r>
          </w:p>
        </w:tc>
        <w:tc>
          <w:tcPr>
            <w:tcW w:w="940" w:type="dxa"/>
            <w:tcBorders>
              <w:top w:val="nil"/>
              <w:left w:val="nil"/>
              <w:bottom w:val="nil"/>
              <w:right w:val="nil"/>
            </w:tcBorders>
            <w:shd w:val="clear" w:color="2F75B5" w:fill="2F75B5"/>
            <w:noWrap/>
            <w:vAlign w:val="bottom"/>
            <w:hideMark/>
          </w:tcPr>
          <w:p w14:paraId="0E3CFDF1" w14:textId="77777777" w:rsidR="000956AF" w:rsidRPr="000956AF" w:rsidRDefault="000956AF" w:rsidP="000956AF">
            <w:pPr>
              <w:rPr>
                <w:b/>
                <w:bCs/>
                <w:lang w:val="en-GB"/>
              </w:rPr>
            </w:pPr>
            <w:r w:rsidRPr="000956AF">
              <w:rPr>
                <w:b/>
                <w:bCs/>
                <w:lang w:val="en-GB"/>
              </w:rPr>
              <w:t>-5376.86</w:t>
            </w:r>
          </w:p>
        </w:tc>
        <w:tc>
          <w:tcPr>
            <w:tcW w:w="940" w:type="dxa"/>
            <w:tcBorders>
              <w:top w:val="nil"/>
              <w:left w:val="nil"/>
              <w:bottom w:val="nil"/>
              <w:right w:val="nil"/>
            </w:tcBorders>
            <w:shd w:val="clear" w:color="2F75B5" w:fill="2F75B5"/>
            <w:noWrap/>
            <w:vAlign w:val="bottom"/>
            <w:hideMark/>
          </w:tcPr>
          <w:p w14:paraId="54E6C963" w14:textId="77777777" w:rsidR="000956AF" w:rsidRPr="000956AF" w:rsidRDefault="000956AF" w:rsidP="000956AF">
            <w:pPr>
              <w:rPr>
                <w:lang w:val="en-GB"/>
              </w:rPr>
            </w:pPr>
            <w:r w:rsidRPr="000956AF">
              <w:rPr>
                <w:lang w:val="en-GB"/>
              </w:rPr>
              <w:t>-10688.00</w:t>
            </w:r>
          </w:p>
        </w:tc>
        <w:tc>
          <w:tcPr>
            <w:tcW w:w="940" w:type="dxa"/>
            <w:tcBorders>
              <w:top w:val="nil"/>
              <w:left w:val="nil"/>
              <w:bottom w:val="nil"/>
              <w:right w:val="nil"/>
            </w:tcBorders>
            <w:shd w:val="clear" w:color="2F75B5" w:fill="2F75B5"/>
            <w:noWrap/>
            <w:vAlign w:val="bottom"/>
            <w:hideMark/>
          </w:tcPr>
          <w:p w14:paraId="34C8B5B4" w14:textId="77777777" w:rsidR="000956AF" w:rsidRPr="000956AF" w:rsidRDefault="000956AF" w:rsidP="000956AF">
            <w:pPr>
              <w:rPr>
                <w:b/>
                <w:bCs/>
                <w:lang w:val="en-GB"/>
              </w:rPr>
            </w:pPr>
            <w:r w:rsidRPr="000956AF">
              <w:rPr>
                <w:b/>
                <w:bCs/>
                <w:lang w:val="en-GB"/>
              </w:rPr>
              <w:t>1419.84</w:t>
            </w:r>
          </w:p>
        </w:tc>
        <w:tc>
          <w:tcPr>
            <w:tcW w:w="940" w:type="dxa"/>
            <w:tcBorders>
              <w:top w:val="nil"/>
              <w:left w:val="nil"/>
              <w:bottom w:val="nil"/>
              <w:right w:val="nil"/>
            </w:tcBorders>
            <w:shd w:val="clear" w:color="2F75B5" w:fill="2F75B5"/>
            <w:noWrap/>
            <w:vAlign w:val="bottom"/>
            <w:hideMark/>
          </w:tcPr>
          <w:p w14:paraId="12EF92F5" w14:textId="77777777" w:rsidR="000956AF" w:rsidRPr="000956AF" w:rsidRDefault="000956AF" w:rsidP="000956AF">
            <w:pPr>
              <w:rPr>
                <w:lang w:val="en-GB"/>
              </w:rPr>
            </w:pPr>
            <w:r w:rsidRPr="000956AF">
              <w:rPr>
                <w:lang w:val="en-GB"/>
              </w:rPr>
              <w:t>839.56</w:t>
            </w:r>
          </w:p>
        </w:tc>
      </w:tr>
      <w:tr w:rsidR="000956AF" w:rsidRPr="000956AF" w14:paraId="33184B60" w14:textId="77777777" w:rsidTr="000956AF">
        <w:trPr>
          <w:trHeight w:val="366"/>
        </w:trPr>
        <w:tc>
          <w:tcPr>
            <w:tcW w:w="940" w:type="dxa"/>
            <w:tcBorders>
              <w:top w:val="nil"/>
              <w:left w:val="nil"/>
              <w:bottom w:val="nil"/>
              <w:right w:val="nil"/>
            </w:tcBorders>
            <w:shd w:val="clear" w:color="5B9BD5" w:fill="5B9BD5"/>
            <w:noWrap/>
            <w:vAlign w:val="bottom"/>
            <w:hideMark/>
          </w:tcPr>
          <w:p w14:paraId="00B77610" w14:textId="77777777" w:rsidR="000956AF" w:rsidRPr="000956AF" w:rsidRDefault="000956AF" w:rsidP="000956AF">
            <w:pPr>
              <w:rPr>
                <w:lang w:val="en-GB"/>
              </w:rPr>
            </w:pPr>
            <w:r w:rsidRPr="000956AF">
              <w:rPr>
                <w:lang w:val="en-GB"/>
              </w:rPr>
              <w:t>2.19</w:t>
            </w:r>
          </w:p>
        </w:tc>
        <w:tc>
          <w:tcPr>
            <w:tcW w:w="940" w:type="dxa"/>
            <w:tcBorders>
              <w:top w:val="nil"/>
              <w:left w:val="nil"/>
              <w:bottom w:val="nil"/>
              <w:right w:val="nil"/>
            </w:tcBorders>
            <w:shd w:val="clear" w:color="5B9BD5" w:fill="5B9BD5"/>
            <w:noWrap/>
            <w:vAlign w:val="bottom"/>
            <w:hideMark/>
          </w:tcPr>
          <w:p w14:paraId="1938E54F" w14:textId="77777777" w:rsidR="000956AF" w:rsidRPr="000956AF" w:rsidRDefault="000956AF" w:rsidP="000956AF">
            <w:pPr>
              <w:rPr>
                <w:lang w:val="en-GB"/>
              </w:rPr>
            </w:pPr>
            <w:r w:rsidRPr="000956AF">
              <w:rPr>
                <w:lang w:val="en-GB"/>
              </w:rPr>
              <w:t>0.12</w:t>
            </w:r>
          </w:p>
        </w:tc>
        <w:tc>
          <w:tcPr>
            <w:tcW w:w="940" w:type="dxa"/>
            <w:tcBorders>
              <w:top w:val="nil"/>
              <w:left w:val="nil"/>
              <w:bottom w:val="nil"/>
              <w:right w:val="nil"/>
            </w:tcBorders>
            <w:shd w:val="clear" w:color="5B9BD5" w:fill="5B9BD5"/>
            <w:noWrap/>
            <w:vAlign w:val="bottom"/>
            <w:hideMark/>
          </w:tcPr>
          <w:p w14:paraId="36C1C298" w14:textId="77777777" w:rsidR="000956AF" w:rsidRPr="000956AF" w:rsidRDefault="000956AF" w:rsidP="000956AF">
            <w:pPr>
              <w:rPr>
                <w:lang w:val="en-GB"/>
              </w:rPr>
            </w:pPr>
            <w:r w:rsidRPr="000956AF">
              <w:rPr>
                <w:lang w:val="en-GB"/>
              </w:rPr>
              <w:t>-0.50</w:t>
            </w:r>
          </w:p>
        </w:tc>
        <w:tc>
          <w:tcPr>
            <w:tcW w:w="940" w:type="dxa"/>
            <w:tcBorders>
              <w:top w:val="nil"/>
              <w:left w:val="nil"/>
              <w:bottom w:val="nil"/>
              <w:right w:val="nil"/>
            </w:tcBorders>
            <w:shd w:val="clear" w:color="5B9BD5" w:fill="5B9BD5"/>
            <w:noWrap/>
            <w:vAlign w:val="bottom"/>
            <w:hideMark/>
          </w:tcPr>
          <w:p w14:paraId="42531DB8" w14:textId="77777777" w:rsidR="000956AF" w:rsidRPr="000956AF" w:rsidRDefault="000956AF" w:rsidP="000956AF">
            <w:pPr>
              <w:rPr>
                <w:lang w:val="en-GB"/>
              </w:rPr>
            </w:pPr>
            <w:r w:rsidRPr="000956AF">
              <w:rPr>
                <w:lang w:val="en-GB"/>
              </w:rPr>
              <w:t>-49.83</w:t>
            </w:r>
          </w:p>
        </w:tc>
        <w:tc>
          <w:tcPr>
            <w:tcW w:w="940" w:type="dxa"/>
            <w:tcBorders>
              <w:top w:val="nil"/>
              <w:left w:val="nil"/>
              <w:bottom w:val="nil"/>
              <w:right w:val="nil"/>
            </w:tcBorders>
            <w:shd w:val="clear" w:color="5B9BD5" w:fill="5B9BD5"/>
            <w:noWrap/>
            <w:vAlign w:val="bottom"/>
            <w:hideMark/>
          </w:tcPr>
          <w:p w14:paraId="09A7EB92" w14:textId="77777777" w:rsidR="000956AF" w:rsidRPr="000956AF" w:rsidRDefault="000956AF" w:rsidP="000956AF">
            <w:pPr>
              <w:rPr>
                <w:lang w:val="en-GB"/>
              </w:rPr>
            </w:pPr>
            <w:r w:rsidRPr="000956AF">
              <w:rPr>
                <w:lang w:val="en-GB"/>
              </w:rPr>
              <w:t>-511.31</w:t>
            </w:r>
          </w:p>
        </w:tc>
        <w:tc>
          <w:tcPr>
            <w:tcW w:w="940" w:type="dxa"/>
            <w:tcBorders>
              <w:top w:val="nil"/>
              <w:left w:val="nil"/>
              <w:bottom w:val="nil"/>
              <w:right w:val="nil"/>
            </w:tcBorders>
            <w:shd w:val="clear" w:color="5B9BD5" w:fill="5B9BD5"/>
            <w:noWrap/>
            <w:vAlign w:val="bottom"/>
            <w:hideMark/>
          </w:tcPr>
          <w:p w14:paraId="0A04FDB5" w14:textId="77777777" w:rsidR="000956AF" w:rsidRPr="000956AF" w:rsidRDefault="000956AF" w:rsidP="000956AF">
            <w:pPr>
              <w:rPr>
                <w:lang w:val="en-GB"/>
              </w:rPr>
            </w:pPr>
            <w:r w:rsidRPr="000956AF">
              <w:rPr>
                <w:lang w:val="en-GB"/>
              </w:rPr>
              <w:t>-482.13</w:t>
            </w:r>
          </w:p>
        </w:tc>
        <w:tc>
          <w:tcPr>
            <w:tcW w:w="940" w:type="dxa"/>
            <w:tcBorders>
              <w:top w:val="nil"/>
              <w:left w:val="nil"/>
              <w:bottom w:val="nil"/>
              <w:right w:val="nil"/>
            </w:tcBorders>
            <w:shd w:val="clear" w:color="5B9BD5" w:fill="5B9BD5"/>
            <w:noWrap/>
            <w:vAlign w:val="bottom"/>
            <w:hideMark/>
          </w:tcPr>
          <w:p w14:paraId="7C85CF09" w14:textId="77777777" w:rsidR="000956AF" w:rsidRPr="000956AF" w:rsidRDefault="000956AF" w:rsidP="000956AF">
            <w:pPr>
              <w:rPr>
                <w:b/>
                <w:bCs/>
                <w:lang w:val="en-GB"/>
              </w:rPr>
            </w:pPr>
            <w:r w:rsidRPr="000956AF">
              <w:rPr>
                <w:b/>
                <w:bCs/>
                <w:lang w:val="en-GB"/>
              </w:rPr>
              <w:t>-5888.16</w:t>
            </w:r>
          </w:p>
        </w:tc>
        <w:tc>
          <w:tcPr>
            <w:tcW w:w="940" w:type="dxa"/>
            <w:tcBorders>
              <w:top w:val="nil"/>
              <w:left w:val="nil"/>
              <w:bottom w:val="nil"/>
              <w:right w:val="nil"/>
            </w:tcBorders>
            <w:shd w:val="clear" w:color="5B9BD5" w:fill="5B9BD5"/>
            <w:noWrap/>
            <w:vAlign w:val="bottom"/>
            <w:hideMark/>
          </w:tcPr>
          <w:p w14:paraId="346474A5" w14:textId="77777777" w:rsidR="000956AF" w:rsidRPr="000956AF" w:rsidRDefault="000956AF" w:rsidP="000956AF">
            <w:pPr>
              <w:rPr>
                <w:lang w:val="en-GB"/>
              </w:rPr>
            </w:pPr>
            <w:r w:rsidRPr="000956AF">
              <w:rPr>
                <w:lang w:val="en-GB"/>
              </w:rPr>
              <w:t>-12011.27</w:t>
            </w:r>
          </w:p>
        </w:tc>
        <w:tc>
          <w:tcPr>
            <w:tcW w:w="940" w:type="dxa"/>
            <w:tcBorders>
              <w:top w:val="nil"/>
              <w:left w:val="nil"/>
              <w:bottom w:val="nil"/>
              <w:right w:val="nil"/>
            </w:tcBorders>
            <w:shd w:val="clear" w:color="5B9BD5" w:fill="5B9BD5"/>
            <w:noWrap/>
            <w:vAlign w:val="bottom"/>
            <w:hideMark/>
          </w:tcPr>
          <w:p w14:paraId="0CDBB8D5" w14:textId="77777777" w:rsidR="000956AF" w:rsidRPr="000956AF" w:rsidRDefault="000956AF" w:rsidP="000956AF">
            <w:pPr>
              <w:rPr>
                <w:b/>
                <w:bCs/>
                <w:lang w:val="en-GB"/>
              </w:rPr>
            </w:pPr>
            <w:r w:rsidRPr="000956AF">
              <w:rPr>
                <w:b/>
                <w:bCs/>
                <w:lang w:val="en-GB"/>
              </w:rPr>
              <w:t>1579.39</w:t>
            </w:r>
          </w:p>
        </w:tc>
        <w:tc>
          <w:tcPr>
            <w:tcW w:w="940" w:type="dxa"/>
            <w:tcBorders>
              <w:top w:val="nil"/>
              <w:left w:val="nil"/>
              <w:bottom w:val="nil"/>
              <w:right w:val="nil"/>
            </w:tcBorders>
            <w:shd w:val="clear" w:color="5B9BD5" w:fill="5B9BD5"/>
            <w:noWrap/>
            <w:vAlign w:val="bottom"/>
            <w:hideMark/>
          </w:tcPr>
          <w:p w14:paraId="644E8384" w14:textId="77777777" w:rsidR="000956AF" w:rsidRPr="000956AF" w:rsidRDefault="000956AF" w:rsidP="00BF6498">
            <w:pPr>
              <w:keepNext/>
              <w:rPr>
                <w:lang w:val="en-GB"/>
              </w:rPr>
            </w:pPr>
            <w:r w:rsidRPr="000956AF">
              <w:rPr>
                <w:lang w:val="en-GB"/>
              </w:rPr>
              <w:t>945.95</w:t>
            </w:r>
          </w:p>
        </w:tc>
      </w:tr>
    </w:tbl>
    <w:p w14:paraId="46107558" w14:textId="77777777" w:rsidR="00BF6498" w:rsidRDefault="00BF6498">
      <w:pPr>
        <w:pStyle w:val="Caption"/>
      </w:pPr>
      <w:bookmarkStart w:id="241" w:name="_Toc525256360"/>
      <w:r>
        <w:t xml:space="preserve">Table </w:t>
      </w:r>
      <w:r w:rsidR="00F47D15">
        <w:fldChar w:fldCharType="begin"/>
      </w:r>
      <w:r w:rsidR="00F47D15">
        <w:instrText xml:space="preserve"> STYLEREF 2 \s </w:instrText>
      </w:r>
      <w:r w:rsidR="00F47D15">
        <w:fldChar w:fldCharType="separate"/>
      </w:r>
      <w:r w:rsidR="00F47D15">
        <w:rPr>
          <w:noProof/>
        </w:rPr>
        <w:t>3.1</w:t>
      </w:r>
      <w:r w:rsidR="00F47D15">
        <w:fldChar w:fldCharType="end"/>
      </w:r>
      <w:r w:rsidR="00F47D15">
        <w:noBreakHyphen/>
      </w:r>
      <w:r w:rsidR="00F47D15">
        <w:fldChar w:fldCharType="begin"/>
      </w:r>
      <w:r w:rsidR="00F47D15">
        <w:instrText xml:space="preserve"> SEQ Table \* ARABIC \s 2 </w:instrText>
      </w:r>
      <w:r w:rsidR="00F47D15">
        <w:fldChar w:fldCharType="separate"/>
      </w:r>
      <w:r w:rsidR="00F47D15">
        <w:rPr>
          <w:noProof/>
        </w:rPr>
        <w:t>36</w:t>
      </w:r>
      <w:r w:rsidR="00F47D15">
        <w:fldChar w:fldCharType="end"/>
      </w:r>
      <w:r>
        <w:t xml:space="preserve">. </w:t>
      </w:r>
      <w:r w:rsidRPr="00AE25F2">
        <w:t>Case 153 – GUST -C</w:t>
      </w:r>
      <w:bookmarkEnd w:id="241"/>
    </w:p>
    <w:p w14:paraId="00729826" w14:textId="77777777" w:rsidR="000956AF" w:rsidRDefault="000956AF" w:rsidP="000956AF">
      <w:pPr>
        <w:rPr>
          <w:i/>
          <w:iCs/>
          <w:lang w:val="en-GB"/>
        </w:rPr>
      </w:pPr>
    </w:p>
    <w:p w14:paraId="4743A1DA" w14:textId="77777777" w:rsidR="00BF6498" w:rsidRDefault="00BF6498" w:rsidP="000956AF">
      <w:pPr>
        <w:rPr>
          <w:lang w:val="en-GB"/>
        </w:rPr>
      </w:pPr>
    </w:p>
    <w:p w14:paraId="08A4FCF2" w14:textId="77777777" w:rsidR="00BF6498" w:rsidRPr="000956AF" w:rsidRDefault="00BF6498" w:rsidP="000956AF">
      <w:pPr>
        <w:rPr>
          <w:lang w:val="en-GB"/>
        </w:rPr>
      </w:pPr>
    </w:p>
    <w:p w14:paraId="3C887933" w14:textId="77777777" w:rsidR="000956AF" w:rsidRPr="000956AF" w:rsidRDefault="000956AF" w:rsidP="000956AF">
      <w:pPr>
        <w:rPr>
          <w:lang w:val="en-GB"/>
        </w:rPr>
      </w:pPr>
    </w:p>
    <w:p w14:paraId="5A9E7696" w14:textId="77777777" w:rsidR="000956AF" w:rsidRPr="000956AF" w:rsidRDefault="000956AF" w:rsidP="000956AF">
      <w:pPr>
        <w:rPr>
          <w:lang w:val="en-GB"/>
        </w:rPr>
      </w:pPr>
    </w:p>
    <w:p w14:paraId="0C384943" w14:textId="77777777" w:rsidR="000956AF" w:rsidRPr="000956AF" w:rsidRDefault="000956AF" w:rsidP="000956AF">
      <w:pPr>
        <w:rPr>
          <w:lang w:val="en-GB"/>
        </w:rPr>
      </w:pPr>
    </w:p>
    <w:p w14:paraId="665F50FA" w14:textId="77777777" w:rsidR="000956AF" w:rsidRPr="000956AF" w:rsidRDefault="000956AF" w:rsidP="000956AF">
      <w:pPr>
        <w:rPr>
          <w:lang w:val="en-GB"/>
        </w:rPr>
      </w:pPr>
    </w:p>
    <w:p w14:paraId="71B26527" w14:textId="77777777" w:rsidR="000956AF" w:rsidRPr="000956AF" w:rsidRDefault="000956AF" w:rsidP="000956AF">
      <w:pPr>
        <w:rPr>
          <w:lang w:val="en-GB"/>
        </w:rPr>
      </w:pPr>
    </w:p>
    <w:p w14:paraId="63DF7D4E" w14:textId="77777777" w:rsidR="000956AF" w:rsidRPr="000956AF" w:rsidRDefault="000956AF" w:rsidP="000956AF">
      <w:pPr>
        <w:rPr>
          <w:lang w:val="en-GB"/>
        </w:rPr>
      </w:pPr>
    </w:p>
    <w:p w14:paraId="0FD70828" w14:textId="77777777" w:rsidR="000956AF" w:rsidRPr="000956AF" w:rsidRDefault="000956AF" w:rsidP="000956AF">
      <w:pPr>
        <w:rPr>
          <w:lang w:val="en-GB"/>
        </w:rPr>
      </w:pPr>
    </w:p>
    <w:p w14:paraId="4760B2CF" w14:textId="77777777" w:rsidR="000956AF" w:rsidRPr="000956AF" w:rsidRDefault="000956AF" w:rsidP="000956AF">
      <w:pPr>
        <w:rPr>
          <w:b/>
          <w:i/>
          <w:u w:val="single"/>
          <w:lang w:val="en-GB"/>
        </w:rPr>
      </w:pPr>
      <w:r w:rsidRPr="000956AF">
        <w:rPr>
          <w:b/>
          <w:i/>
          <w:u w:val="single"/>
          <w:lang w:val="en-GB"/>
        </w:rPr>
        <w:t>CASE 220 – AC ROLL</w:t>
      </w:r>
    </w:p>
    <w:tbl>
      <w:tblPr>
        <w:tblW w:w="9400" w:type="dxa"/>
        <w:tblLook w:val="04A0" w:firstRow="1" w:lastRow="0" w:firstColumn="1" w:lastColumn="0" w:noHBand="0" w:noVBand="1"/>
      </w:tblPr>
      <w:tblGrid>
        <w:gridCol w:w="940"/>
        <w:gridCol w:w="940"/>
        <w:gridCol w:w="940"/>
        <w:gridCol w:w="940"/>
        <w:gridCol w:w="940"/>
        <w:gridCol w:w="940"/>
        <w:gridCol w:w="940"/>
        <w:gridCol w:w="977"/>
        <w:gridCol w:w="940"/>
        <w:gridCol w:w="940"/>
      </w:tblGrid>
      <w:tr w:rsidR="000956AF" w:rsidRPr="000956AF" w14:paraId="5C477FF7" w14:textId="77777777" w:rsidTr="000956AF">
        <w:trPr>
          <w:trHeight w:val="376"/>
        </w:trPr>
        <w:tc>
          <w:tcPr>
            <w:tcW w:w="940" w:type="dxa"/>
            <w:tcBorders>
              <w:top w:val="nil"/>
              <w:left w:val="nil"/>
              <w:bottom w:val="single" w:sz="8" w:space="0" w:color="FFFFFF"/>
              <w:right w:val="nil"/>
            </w:tcBorders>
            <w:shd w:val="clear" w:color="000000" w:fill="000000"/>
            <w:noWrap/>
            <w:vAlign w:val="bottom"/>
            <w:hideMark/>
          </w:tcPr>
          <w:p w14:paraId="63B88597" w14:textId="77777777" w:rsidR="000956AF" w:rsidRPr="000956AF" w:rsidRDefault="000956AF" w:rsidP="000956AF">
            <w:pPr>
              <w:rPr>
                <w:b/>
                <w:bCs/>
                <w:lang w:val="en-GB"/>
              </w:rPr>
            </w:pPr>
            <w:r w:rsidRPr="000956AF">
              <w:rPr>
                <w:b/>
                <w:bCs/>
                <w:lang w:val="en-GB"/>
              </w:rPr>
              <w:lastRenderedPageBreak/>
              <w:t>X</w:t>
            </w:r>
          </w:p>
        </w:tc>
        <w:tc>
          <w:tcPr>
            <w:tcW w:w="940" w:type="dxa"/>
            <w:tcBorders>
              <w:top w:val="nil"/>
              <w:left w:val="nil"/>
              <w:bottom w:val="single" w:sz="8" w:space="0" w:color="FFFFFF"/>
              <w:right w:val="nil"/>
            </w:tcBorders>
            <w:shd w:val="clear" w:color="000000" w:fill="000000"/>
            <w:noWrap/>
            <w:vAlign w:val="bottom"/>
            <w:hideMark/>
          </w:tcPr>
          <w:p w14:paraId="38E9DC41" w14:textId="77777777" w:rsidR="000956AF" w:rsidRPr="000956AF" w:rsidRDefault="000956AF" w:rsidP="000956AF">
            <w:pPr>
              <w:rPr>
                <w:b/>
                <w:bCs/>
                <w:lang w:val="en-GB"/>
              </w:rPr>
            </w:pPr>
            <w:r w:rsidRPr="000956AF">
              <w:rPr>
                <w:b/>
                <w:bCs/>
                <w:lang w:val="en-GB"/>
              </w:rPr>
              <w:t>Y</w:t>
            </w:r>
          </w:p>
        </w:tc>
        <w:tc>
          <w:tcPr>
            <w:tcW w:w="940" w:type="dxa"/>
            <w:tcBorders>
              <w:top w:val="nil"/>
              <w:left w:val="nil"/>
              <w:bottom w:val="single" w:sz="8" w:space="0" w:color="FFFFFF"/>
              <w:right w:val="nil"/>
            </w:tcBorders>
            <w:shd w:val="clear" w:color="000000" w:fill="000000"/>
            <w:noWrap/>
            <w:vAlign w:val="bottom"/>
            <w:hideMark/>
          </w:tcPr>
          <w:p w14:paraId="7EB380C0" w14:textId="77777777" w:rsidR="000956AF" w:rsidRPr="000956AF" w:rsidRDefault="000956AF" w:rsidP="000956AF">
            <w:pPr>
              <w:rPr>
                <w:b/>
                <w:bCs/>
                <w:lang w:val="en-GB"/>
              </w:rPr>
            </w:pPr>
            <w:r w:rsidRPr="000956AF">
              <w:rPr>
                <w:b/>
                <w:bCs/>
                <w:lang w:val="en-GB"/>
              </w:rPr>
              <w:t>Z</w:t>
            </w:r>
          </w:p>
        </w:tc>
        <w:tc>
          <w:tcPr>
            <w:tcW w:w="940" w:type="dxa"/>
            <w:tcBorders>
              <w:top w:val="nil"/>
              <w:left w:val="nil"/>
              <w:bottom w:val="single" w:sz="8" w:space="0" w:color="FFFFFF"/>
              <w:right w:val="nil"/>
            </w:tcBorders>
            <w:shd w:val="clear" w:color="000000" w:fill="000000"/>
            <w:noWrap/>
            <w:vAlign w:val="bottom"/>
            <w:hideMark/>
          </w:tcPr>
          <w:p w14:paraId="475F4F78" w14:textId="77777777" w:rsidR="000956AF" w:rsidRPr="000956AF" w:rsidRDefault="000956AF" w:rsidP="000956AF">
            <w:pPr>
              <w:rPr>
                <w:b/>
                <w:bCs/>
                <w:lang w:val="en-GB"/>
              </w:rPr>
            </w:pPr>
            <w:r w:rsidRPr="000956AF">
              <w:rPr>
                <w:b/>
                <w:bCs/>
                <w:lang w:val="en-GB"/>
              </w:rPr>
              <w:t>FX</w:t>
            </w:r>
          </w:p>
        </w:tc>
        <w:tc>
          <w:tcPr>
            <w:tcW w:w="940" w:type="dxa"/>
            <w:tcBorders>
              <w:top w:val="nil"/>
              <w:left w:val="nil"/>
              <w:bottom w:val="single" w:sz="8" w:space="0" w:color="FFFFFF"/>
              <w:right w:val="nil"/>
            </w:tcBorders>
            <w:shd w:val="clear" w:color="000000" w:fill="000000"/>
            <w:noWrap/>
            <w:vAlign w:val="bottom"/>
            <w:hideMark/>
          </w:tcPr>
          <w:p w14:paraId="2E78830A" w14:textId="77777777" w:rsidR="000956AF" w:rsidRPr="000956AF" w:rsidRDefault="000956AF" w:rsidP="000956AF">
            <w:pPr>
              <w:rPr>
                <w:b/>
                <w:bCs/>
                <w:lang w:val="en-GB"/>
              </w:rPr>
            </w:pPr>
            <w:r w:rsidRPr="000956AF">
              <w:rPr>
                <w:b/>
                <w:bCs/>
                <w:lang w:val="en-GB"/>
              </w:rPr>
              <w:t>FZ</w:t>
            </w:r>
          </w:p>
        </w:tc>
        <w:tc>
          <w:tcPr>
            <w:tcW w:w="940" w:type="dxa"/>
            <w:tcBorders>
              <w:top w:val="nil"/>
              <w:left w:val="nil"/>
              <w:bottom w:val="single" w:sz="8" w:space="0" w:color="FFFFFF"/>
              <w:right w:val="nil"/>
            </w:tcBorders>
            <w:shd w:val="clear" w:color="000000" w:fill="000000"/>
            <w:noWrap/>
            <w:vAlign w:val="bottom"/>
            <w:hideMark/>
          </w:tcPr>
          <w:p w14:paraId="6047E54E" w14:textId="77777777" w:rsidR="000956AF" w:rsidRPr="000956AF" w:rsidRDefault="000956AF" w:rsidP="000956AF">
            <w:pPr>
              <w:rPr>
                <w:b/>
                <w:bCs/>
                <w:lang w:val="en-GB"/>
              </w:rPr>
            </w:pPr>
            <w:r w:rsidRPr="000956AF">
              <w:rPr>
                <w:b/>
                <w:bCs/>
                <w:lang w:val="en-GB"/>
              </w:rPr>
              <w:t>SX</w:t>
            </w:r>
          </w:p>
        </w:tc>
        <w:tc>
          <w:tcPr>
            <w:tcW w:w="940" w:type="dxa"/>
            <w:tcBorders>
              <w:top w:val="nil"/>
              <w:left w:val="nil"/>
              <w:bottom w:val="single" w:sz="8" w:space="0" w:color="FFFFFF"/>
              <w:right w:val="nil"/>
            </w:tcBorders>
            <w:shd w:val="clear" w:color="000000" w:fill="000000"/>
            <w:noWrap/>
            <w:vAlign w:val="bottom"/>
            <w:hideMark/>
          </w:tcPr>
          <w:p w14:paraId="4134D6E6" w14:textId="77777777" w:rsidR="000956AF" w:rsidRPr="000956AF" w:rsidRDefault="000956AF" w:rsidP="000956AF">
            <w:pPr>
              <w:rPr>
                <w:b/>
                <w:bCs/>
                <w:lang w:val="en-GB"/>
              </w:rPr>
            </w:pPr>
            <w:r w:rsidRPr="000956AF">
              <w:rPr>
                <w:b/>
                <w:bCs/>
                <w:lang w:val="en-GB"/>
              </w:rPr>
              <w:t>SZ</w:t>
            </w:r>
          </w:p>
        </w:tc>
        <w:tc>
          <w:tcPr>
            <w:tcW w:w="940" w:type="dxa"/>
            <w:tcBorders>
              <w:top w:val="nil"/>
              <w:left w:val="nil"/>
              <w:bottom w:val="single" w:sz="8" w:space="0" w:color="FFFFFF"/>
              <w:right w:val="nil"/>
            </w:tcBorders>
            <w:shd w:val="clear" w:color="000000" w:fill="000000"/>
            <w:noWrap/>
            <w:vAlign w:val="bottom"/>
            <w:hideMark/>
          </w:tcPr>
          <w:p w14:paraId="23250F2C" w14:textId="77777777" w:rsidR="000956AF" w:rsidRPr="000956AF" w:rsidRDefault="000956AF" w:rsidP="000956AF">
            <w:pPr>
              <w:rPr>
                <w:b/>
                <w:bCs/>
                <w:lang w:val="en-GB"/>
              </w:rPr>
            </w:pPr>
            <w:r w:rsidRPr="000956AF">
              <w:rPr>
                <w:b/>
                <w:bCs/>
                <w:lang w:val="en-GB"/>
              </w:rPr>
              <w:t>MX</w:t>
            </w:r>
          </w:p>
        </w:tc>
        <w:tc>
          <w:tcPr>
            <w:tcW w:w="940" w:type="dxa"/>
            <w:tcBorders>
              <w:top w:val="nil"/>
              <w:left w:val="nil"/>
              <w:bottom w:val="single" w:sz="8" w:space="0" w:color="FFFFFF"/>
              <w:right w:val="nil"/>
            </w:tcBorders>
            <w:shd w:val="clear" w:color="000000" w:fill="000000"/>
            <w:noWrap/>
            <w:vAlign w:val="bottom"/>
            <w:hideMark/>
          </w:tcPr>
          <w:p w14:paraId="5FC3C7C0" w14:textId="77777777" w:rsidR="000956AF" w:rsidRPr="000956AF" w:rsidRDefault="000956AF" w:rsidP="000956AF">
            <w:pPr>
              <w:rPr>
                <w:b/>
                <w:bCs/>
                <w:lang w:val="en-GB"/>
              </w:rPr>
            </w:pPr>
            <w:r w:rsidRPr="000956AF">
              <w:rPr>
                <w:b/>
                <w:bCs/>
                <w:lang w:val="en-GB"/>
              </w:rPr>
              <w:t>MY</w:t>
            </w:r>
          </w:p>
        </w:tc>
        <w:tc>
          <w:tcPr>
            <w:tcW w:w="940" w:type="dxa"/>
            <w:tcBorders>
              <w:top w:val="nil"/>
              <w:left w:val="nil"/>
              <w:bottom w:val="single" w:sz="8" w:space="0" w:color="FFFFFF"/>
              <w:right w:val="nil"/>
            </w:tcBorders>
            <w:shd w:val="clear" w:color="000000" w:fill="000000"/>
            <w:noWrap/>
            <w:vAlign w:val="bottom"/>
            <w:hideMark/>
          </w:tcPr>
          <w:p w14:paraId="74D2F680" w14:textId="77777777" w:rsidR="000956AF" w:rsidRPr="000956AF" w:rsidRDefault="000956AF" w:rsidP="000956AF">
            <w:pPr>
              <w:rPr>
                <w:b/>
                <w:bCs/>
                <w:lang w:val="en-GB"/>
              </w:rPr>
            </w:pPr>
            <w:r w:rsidRPr="000956AF">
              <w:rPr>
                <w:b/>
                <w:bCs/>
                <w:lang w:val="en-GB"/>
              </w:rPr>
              <w:t>MZ</w:t>
            </w:r>
          </w:p>
        </w:tc>
      </w:tr>
      <w:tr w:rsidR="000956AF" w:rsidRPr="000956AF" w14:paraId="35B11E70" w14:textId="77777777" w:rsidTr="000956AF">
        <w:trPr>
          <w:trHeight w:val="366"/>
        </w:trPr>
        <w:tc>
          <w:tcPr>
            <w:tcW w:w="940" w:type="dxa"/>
            <w:tcBorders>
              <w:top w:val="nil"/>
              <w:left w:val="nil"/>
              <w:bottom w:val="nil"/>
              <w:right w:val="nil"/>
            </w:tcBorders>
            <w:shd w:val="clear" w:color="5B9BD5" w:fill="5B9BD5"/>
            <w:noWrap/>
            <w:vAlign w:val="bottom"/>
            <w:hideMark/>
          </w:tcPr>
          <w:p w14:paraId="3E04FD20" w14:textId="77777777" w:rsidR="000956AF" w:rsidRPr="000956AF" w:rsidRDefault="000956AF" w:rsidP="000956AF">
            <w:pPr>
              <w:rPr>
                <w:lang w:val="en-GB"/>
              </w:rPr>
            </w:pPr>
            <w:r w:rsidRPr="000956AF">
              <w:rPr>
                <w:lang w:val="en-GB"/>
              </w:rPr>
              <w:t>2.19</w:t>
            </w:r>
          </w:p>
        </w:tc>
        <w:tc>
          <w:tcPr>
            <w:tcW w:w="940" w:type="dxa"/>
            <w:tcBorders>
              <w:top w:val="nil"/>
              <w:left w:val="nil"/>
              <w:bottom w:val="nil"/>
              <w:right w:val="nil"/>
            </w:tcBorders>
            <w:shd w:val="clear" w:color="5B9BD5" w:fill="5B9BD5"/>
            <w:noWrap/>
            <w:vAlign w:val="bottom"/>
            <w:hideMark/>
          </w:tcPr>
          <w:p w14:paraId="606F78A9" w14:textId="77777777" w:rsidR="000956AF" w:rsidRPr="000956AF" w:rsidRDefault="000956AF" w:rsidP="000956AF">
            <w:pPr>
              <w:rPr>
                <w:lang w:val="en-GB"/>
              </w:rPr>
            </w:pPr>
            <w:r w:rsidRPr="000956AF">
              <w:rPr>
                <w:lang w:val="en-GB"/>
              </w:rPr>
              <w:t>4.80</w:t>
            </w:r>
          </w:p>
        </w:tc>
        <w:tc>
          <w:tcPr>
            <w:tcW w:w="940" w:type="dxa"/>
            <w:tcBorders>
              <w:top w:val="nil"/>
              <w:left w:val="nil"/>
              <w:bottom w:val="nil"/>
              <w:right w:val="nil"/>
            </w:tcBorders>
            <w:shd w:val="clear" w:color="5B9BD5" w:fill="5B9BD5"/>
            <w:noWrap/>
            <w:vAlign w:val="bottom"/>
            <w:hideMark/>
          </w:tcPr>
          <w:p w14:paraId="2F74C28A" w14:textId="77777777" w:rsidR="000956AF" w:rsidRPr="000956AF" w:rsidRDefault="000956AF" w:rsidP="000956AF">
            <w:pPr>
              <w:rPr>
                <w:lang w:val="en-GB"/>
              </w:rPr>
            </w:pPr>
            <w:r w:rsidRPr="000956AF">
              <w:rPr>
                <w:lang w:val="en-GB"/>
              </w:rPr>
              <w:t>-0.09</w:t>
            </w:r>
          </w:p>
        </w:tc>
        <w:tc>
          <w:tcPr>
            <w:tcW w:w="940" w:type="dxa"/>
            <w:tcBorders>
              <w:top w:val="nil"/>
              <w:left w:val="nil"/>
              <w:bottom w:val="nil"/>
              <w:right w:val="nil"/>
            </w:tcBorders>
            <w:shd w:val="clear" w:color="5B9BD5" w:fill="5B9BD5"/>
            <w:noWrap/>
            <w:vAlign w:val="bottom"/>
            <w:hideMark/>
          </w:tcPr>
          <w:p w14:paraId="2D57E520" w14:textId="77777777" w:rsidR="000956AF" w:rsidRPr="000956AF" w:rsidRDefault="000956AF" w:rsidP="000956AF">
            <w:pPr>
              <w:rPr>
                <w:lang w:val="en-GB"/>
              </w:rPr>
            </w:pPr>
            <w:r w:rsidRPr="000956AF">
              <w:rPr>
                <w:lang w:val="en-GB"/>
              </w:rPr>
              <w:t>-40.73</w:t>
            </w:r>
          </w:p>
        </w:tc>
        <w:tc>
          <w:tcPr>
            <w:tcW w:w="940" w:type="dxa"/>
            <w:tcBorders>
              <w:top w:val="nil"/>
              <w:left w:val="nil"/>
              <w:bottom w:val="nil"/>
              <w:right w:val="nil"/>
            </w:tcBorders>
            <w:shd w:val="clear" w:color="5B9BD5" w:fill="5B9BD5"/>
            <w:noWrap/>
            <w:vAlign w:val="bottom"/>
            <w:hideMark/>
          </w:tcPr>
          <w:p w14:paraId="1FFDD0EC" w14:textId="77777777" w:rsidR="000956AF" w:rsidRPr="000956AF" w:rsidRDefault="000956AF" w:rsidP="000956AF">
            <w:pPr>
              <w:rPr>
                <w:lang w:val="en-GB"/>
              </w:rPr>
            </w:pPr>
            <w:r w:rsidRPr="000956AF">
              <w:rPr>
                <w:lang w:val="en-GB"/>
              </w:rPr>
              <w:t>224.30</w:t>
            </w:r>
          </w:p>
        </w:tc>
        <w:tc>
          <w:tcPr>
            <w:tcW w:w="940" w:type="dxa"/>
            <w:tcBorders>
              <w:top w:val="nil"/>
              <w:left w:val="nil"/>
              <w:bottom w:val="nil"/>
              <w:right w:val="nil"/>
            </w:tcBorders>
            <w:shd w:val="clear" w:color="5B9BD5" w:fill="5B9BD5"/>
            <w:noWrap/>
            <w:vAlign w:val="bottom"/>
            <w:hideMark/>
          </w:tcPr>
          <w:p w14:paraId="6744AE78" w14:textId="77777777" w:rsidR="000956AF" w:rsidRPr="000956AF" w:rsidRDefault="000956AF" w:rsidP="000956AF">
            <w:pPr>
              <w:rPr>
                <w:lang w:val="en-GB"/>
              </w:rPr>
            </w:pPr>
            <w:r w:rsidRPr="000956AF">
              <w:rPr>
                <w:lang w:val="en-GB"/>
              </w:rPr>
              <w:t>-40.73</w:t>
            </w:r>
          </w:p>
        </w:tc>
        <w:tc>
          <w:tcPr>
            <w:tcW w:w="940" w:type="dxa"/>
            <w:tcBorders>
              <w:top w:val="nil"/>
              <w:left w:val="nil"/>
              <w:bottom w:val="nil"/>
              <w:right w:val="nil"/>
            </w:tcBorders>
            <w:shd w:val="clear" w:color="5B9BD5" w:fill="5B9BD5"/>
            <w:noWrap/>
            <w:vAlign w:val="bottom"/>
            <w:hideMark/>
          </w:tcPr>
          <w:p w14:paraId="50E62F66" w14:textId="77777777" w:rsidR="000956AF" w:rsidRPr="000956AF" w:rsidRDefault="000956AF" w:rsidP="000956AF">
            <w:pPr>
              <w:rPr>
                <w:b/>
                <w:bCs/>
                <w:lang w:val="en-GB"/>
              </w:rPr>
            </w:pPr>
            <w:r w:rsidRPr="000956AF">
              <w:rPr>
                <w:b/>
                <w:bCs/>
                <w:lang w:val="en-GB"/>
              </w:rPr>
              <w:t>224.30</w:t>
            </w:r>
          </w:p>
        </w:tc>
        <w:tc>
          <w:tcPr>
            <w:tcW w:w="940" w:type="dxa"/>
            <w:tcBorders>
              <w:top w:val="nil"/>
              <w:left w:val="nil"/>
              <w:bottom w:val="nil"/>
              <w:right w:val="nil"/>
            </w:tcBorders>
            <w:shd w:val="clear" w:color="5B9BD5" w:fill="5B9BD5"/>
            <w:noWrap/>
            <w:vAlign w:val="bottom"/>
            <w:hideMark/>
          </w:tcPr>
          <w:p w14:paraId="29B534EC" w14:textId="77777777" w:rsidR="000956AF" w:rsidRPr="000956AF" w:rsidRDefault="000956AF" w:rsidP="000956AF">
            <w:pPr>
              <w:rPr>
                <w:lang w:val="en-GB"/>
              </w:rPr>
            </w:pPr>
            <w:r w:rsidRPr="000956AF">
              <w:rPr>
                <w:lang w:val="en-GB"/>
              </w:rPr>
              <w:t>0.00</w:t>
            </w:r>
          </w:p>
        </w:tc>
        <w:tc>
          <w:tcPr>
            <w:tcW w:w="940" w:type="dxa"/>
            <w:tcBorders>
              <w:top w:val="nil"/>
              <w:left w:val="nil"/>
              <w:bottom w:val="nil"/>
              <w:right w:val="nil"/>
            </w:tcBorders>
            <w:shd w:val="clear" w:color="5B9BD5" w:fill="5B9BD5"/>
            <w:noWrap/>
            <w:vAlign w:val="bottom"/>
            <w:hideMark/>
          </w:tcPr>
          <w:p w14:paraId="27BC058C" w14:textId="77777777" w:rsidR="000956AF" w:rsidRPr="000956AF" w:rsidRDefault="000956AF" w:rsidP="000956AF">
            <w:pPr>
              <w:rPr>
                <w:b/>
                <w:bCs/>
                <w:lang w:val="en-GB"/>
              </w:rPr>
            </w:pPr>
            <w:r w:rsidRPr="000956AF">
              <w:rPr>
                <w:b/>
                <w:bCs/>
                <w:lang w:val="en-GB"/>
              </w:rPr>
              <w:t>120.85</w:t>
            </w:r>
          </w:p>
        </w:tc>
        <w:tc>
          <w:tcPr>
            <w:tcW w:w="940" w:type="dxa"/>
            <w:tcBorders>
              <w:top w:val="nil"/>
              <w:left w:val="nil"/>
              <w:bottom w:val="nil"/>
              <w:right w:val="nil"/>
            </w:tcBorders>
            <w:shd w:val="clear" w:color="5B9BD5" w:fill="5B9BD5"/>
            <w:noWrap/>
            <w:vAlign w:val="bottom"/>
            <w:hideMark/>
          </w:tcPr>
          <w:p w14:paraId="732D8E18" w14:textId="77777777" w:rsidR="000956AF" w:rsidRPr="000956AF" w:rsidRDefault="000956AF" w:rsidP="000956AF">
            <w:pPr>
              <w:rPr>
                <w:lang w:val="en-GB"/>
              </w:rPr>
            </w:pPr>
            <w:r w:rsidRPr="000956AF">
              <w:rPr>
                <w:lang w:val="en-GB"/>
              </w:rPr>
              <w:t>0.00</w:t>
            </w:r>
          </w:p>
        </w:tc>
      </w:tr>
      <w:tr w:rsidR="000956AF" w:rsidRPr="000956AF" w14:paraId="5688B689" w14:textId="77777777" w:rsidTr="000956AF">
        <w:trPr>
          <w:trHeight w:val="366"/>
        </w:trPr>
        <w:tc>
          <w:tcPr>
            <w:tcW w:w="940" w:type="dxa"/>
            <w:tcBorders>
              <w:top w:val="nil"/>
              <w:left w:val="nil"/>
              <w:bottom w:val="nil"/>
              <w:right w:val="nil"/>
            </w:tcBorders>
            <w:shd w:val="clear" w:color="2F75B5" w:fill="2F75B5"/>
            <w:noWrap/>
            <w:vAlign w:val="bottom"/>
            <w:hideMark/>
          </w:tcPr>
          <w:p w14:paraId="66E981EE" w14:textId="77777777" w:rsidR="000956AF" w:rsidRPr="000956AF" w:rsidRDefault="000956AF" w:rsidP="000956AF">
            <w:pPr>
              <w:rPr>
                <w:lang w:val="en-GB"/>
              </w:rPr>
            </w:pPr>
            <w:r w:rsidRPr="000956AF">
              <w:rPr>
                <w:lang w:val="en-GB"/>
              </w:rPr>
              <w:t>2.19</w:t>
            </w:r>
          </w:p>
        </w:tc>
        <w:tc>
          <w:tcPr>
            <w:tcW w:w="940" w:type="dxa"/>
            <w:tcBorders>
              <w:top w:val="nil"/>
              <w:left w:val="nil"/>
              <w:bottom w:val="nil"/>
              <w:right w:val="nil"/>
            </w:tcBorders>
            <w:shd w:val="clear" w:color="2F75B5" w:fill="2F75B5"/>
            <w:noWrap/>
            <w:vAlign w:val="bottom"/>
            <w:hideMark/>
          </w:tcPr>
          <w:p w14:paraId="272A8019" w14:textId="77777777" w:rsidR="000956AF" w:rsidRPr="000956AF" w:rsidRDefault="000956AF" w:rsidP="000956AF">
            <w:pPr>
              <w:rPr>
                <w:lang w:val="en-GB"/>
              </w:rPr>
            </w:pPr>
            <w:r w:rsidRPr="000956AF">
              <w:rPr>
                <w:lang w:val="en-GB"/>
              </w:rPr>
              <w:t>4.55</w:t>
            </w:r>
          </w:p>
        </w:tc>
        <w:tc>
          <w:tcPr>
            <w:tcW w:w="940" w:type="dxa"/>
            <w:tcBorders>
              <w:top w:val="nil"/>
              <w:left w:val="nil"/>
              <w:bottom w:val="nil"/>
              <w:right w:val="nil"/>
            </w:tcBorders>
            <w:shd w:val="clear" w:color="2F75B5" w:fill="2F75B5"/>
            <w:noWrap/>
            <w:vAlign w:val="bottom"/>
            <w:hideMark/>
          </w:tcPr>
          <w:p w14:paraId="2481037E" w14:textId="77777777" w:rsidR="000956AF" w:rsidRPr="000956AF" w:rsidRDefault="000956AF" w:rsidP="000956AF">
            <w:pPr>
              <w:rPr>
                <w:lang w:val="en-GB"/>
              </w:rPr>
            </w:pPr>
            <w:r w:rsidRPr="000956AF">
              <w:rPr>
                <w:lang w:val="en-GB"/>
              </w:rPr>
              <w:t>-0.11</w:t>
            </w:r>
          </w:p>
        </w:tc>
        <w:tc>
          <w:tcPr>
            <w:tcW w:w="940" w:type="dxa"/>
            <w:tcBorders>
              <w:top w:val="nil"/>
              <w:left w:val="nil"/>
              <w:bottom w:val="nil"/>
              <w:right w:val="nil"/>
            </w:tcBorders>
            <w:shd w:val="clear" w:color="2F75B5" w:fill="2F75B5"/>
            <w:noWrap/>
            <w:vAlign w:val="bottom"/>
            <w:hideMark/>
          </w:tcPr>
          <w:p w14:paraId="046FCC66" w14:textId="77777777" w:rsidR="000956AF" w:rsidRPr="000956AF" w:rsidRDefault="000956AF" w:rsidP="000956AF">
            <w:pPr>
              <w:rPr>
                <w:lang w:val="en-GB"/>
              </w:rPr>
            </w:pPr>
            <w:r w:rsidRPr="000956AF">
              <w:rPr>
                <w:lang w:val="en-GB"/>
              </w:rPr>
              <w:t>-64.64</w:t>
            </w:r>
          </w:p>
        </w:tc>
        <w:tc>
          <w:tcPr>
            <w:tcW w:w="940" w:type="dxa"/>
            <w:tcBorders>
              <w:top w:val="nil"/>
              <w:left w:val="nil"/>
              <w:bottom w:val="nil"/>
              <w:right w:val="nil"/>
            </w:tcBorders>
            <w:shd w:val="clear" w:color="2F75B5" w:fill="2F75B5"/>
            <w:noWrap/>
            <w:vAlign w:val="bottom"/>
            <w:hideMark/>
          </w:tcPr>
          <w:p w14:paraId="50010D71" w14:textId="77777777" w:rsidR="000956AF" w:rsidRPr="000956AF" w:rsidRDefault="000956AF" w:rsidP="000956AF">
            <w:pPr>
              <w:rPr>
                <w:lang w:val="en-GB"/>
              </w:rPr>
            </w:pPr>
            <w:r w:rsidRPr="000956AF">
              <w:rPr>
                <w:lang w:val="en-GB"/>
              </w:rPr>
              <w:t>286.10</w:t>
            </w:r>
          </w:p>
        </w:tc>
        <w:tc>
          <w:tcPr>
            <w:tcW w:w="940" w:type="dxa"/>
            <w:tcBorders>
              <w:top w:val="nil"/>
              <w:left w:val="nil"/>
              <w:bottom w:val="nil"/>
              <w:right w:val="nil"/>
            </w:tcBorders>
            <w:shd w:val="clear" w:color="2F75B5" w:fill="2F75B5"/>
            <w:noWrap/>
            <w:vAlign w:val="bottom"/>
            <w:hideMark/>
          </w:tcPr>
          <w:p w14:paraId="536D7E38" w14:textId="77777777" w:rsidR="000956AF" w:rsidRPr="000956AF" w:rsidRDefault="000956AF" w:rsidP="000956AF">
            <w:pPr>
              <w:rPr>
                <w:lang w:val="en-GB"/>
              </w:rPr>
            </w:pPr>
            <w:r w:rsidRPr="000956AF">
              <w:rPr>
                <w:lang w:val="en-GB"/>
              </w:rPr>
              <w:t>-105.37</w:t>
            </w:r>
          </w:p>
        </w:tc>
        <w:tc>
          <w:tcPr>
            <w:tcW w:w="940" w:type="dxa"/>
            <w:tcBorders>
              <w:top w:val="nil"/>
              <w:left w:val="nil"/>
              <w:bottom w:val="nil"/>
              <w:right w:val="nil"/>
            </w:tcBorders>
            <w:shd w:val="clear" w:color="2F75B5" w:fill="2F75B5"/>
            <w:noWrap/>
            <w:vAlign w:val="bottom"/>
            <w:hideMark/>
          </w:tcPr>
          <w:p w14:paraId="2A8FFFD7" w14:textId="77777777" w:rsidR="000956AF" w:rsidRPr="000956AF" w:rsidRDefault="000956AF" w:rsidP="000956AF">
            <w:pPr>
              <w:rPr>
                <w:b/>
                <w:bCs/>
                <w:lang w:val="en-GB"/>
              </w:rPr>
            </w:pPr>
            <w:r w:rsidRPr="000956AF">
              <w:rPr>
                <w:b/>
                <w:bCs/>
                <w:lang w:val="en-GB"/>
              </w:rPr>
              <w:t>510.40</w:t>
            </w:r>
          </w:p>
        </w:tc>
        <w:tc>
          <w:tcPr>
            <w:tcW w:w="940" w:type="dxa"/>
            <w:tcBorders>
              <w:top w:val="nil"/>
              <w:left w:val="nil"/>
              <w:bottom w:val="nil"/>
              <w:right w:val="nil"/>
            </w:tcBorders>
            <w:shd w:val="clear" w:color="2F75B5" w:fill="2F75B5"/>
            <w:noWrap/>
            <w:vAlign w:val="bottom"/>
            <w:hideMark/>
          </w:tcPr>
          <w:p w14:paraId="7156983F" w14:textId="77777777" w:rsidR="000956AF" w:rsidRPr="000956AF" w:rsidRDefault="000956AF" w:rsidP="000956AF">
            <w:pPr>
              <w:rPr>
                <w:lang w:val="en-GB"/>
              </w:rPr>
            </w:pPr>
            <w:r w:rsidRPr="000956AF">
              <w:rPr>
                <w:lang w:val="en-GB"/>
              </w:rPr>
              <w:t>55.20</w:t>
            </w:r>
          </w:p>
        </w:tc>
        <w:tc>
          <w:tcPr>
            <w:tcW w:w="940" w:type="dxa"/>
            <w:tcBorders>
              <w:top w:val="nil"/>
              <w:left w:val="nil"/>
              <w:bottom w:val="nil"/>
              <w:right w:val="nil"/>
            </w:tcBorders>
            <w:shd w:val="clear" w:color="2F75B5" w:fill="2F75B5"/>
            <w:noWrap/>
            <w:vAlign w:val="bottom"/>
            <w:hideMark/>
          </w:tcPr>
          <w:p w14:paraId="221B8B1F" w14:textId="77777777" w:rsidR="000956AF" w:rsidRPr="000956AF" w:rsidRDefault="000956AF" w:rsidP="000956AF">
            <w:pPr>
              <w:rPr>
                <w:b/>
                <w:bCs/>
                <w:lang w:val="en-GB"/>
              </w:rPr>
            </w:pPr>
            <w:r w:rsidRPr="000956AF">
              <w:rPr>
                <w:b/>
                <w:bCs/>
                <w:lang w:val="en-GB"/>
              </w:rPr>
              <w:t>252.99</w:t>
            </w:r>
          </w:p>
        </w:tc>
        <w:tc>
          <w:tcPr>
            <w:tcW w:w="940" w:type="dxa"/>
            <w:tcBorders>
              <w:top w:val="nil"/>
              <w:left w:val="nil"/>
              <w:bottom w:val="nil"/>
              <w:right w:val="nil"/>
            </w:tcBorders>
            <w:shd w:val="clear" w:color="2F75B5" w:fill="2F75B5"/>
            <w:noWrap/>
            <w:vAlign w:val="bottom"/>
            <w:hideMark/>
          </w:tcPr>
          <w:p w14:paraId="15B4DCD6" w14:textId="77777777" w:rsidR="000956AF" w:rsidRPr="000956AF" w:rsidRDefault="000956AF" w:rsidP="000956AF">
            <w:pPr>
              <w:rPr>
                <w:lang w:val="en-GB"/>
              </w:rPr>
            </w:pPr>
            <w:r w:rsidRPr="000956AF">
              <w:rPr>
                <w:lang w:val="en-GB"/>
              </w:rPr>
              <w:t>10.02</w:t>
            </w:r>
          </w:p>
        </w:tc>
      </w:tr>
      <w:tr w:rsidR="000956AF" w:rsidRPr="000956AF" w14:paraId="5BDCE647" w14:textId="77777777" w:rsidTr="000956AF">
        <w:trPr>
          <w:trHeight w:val="366"/>
        </w:trPr>
        <w:tc>
          <w:tcPr>
            <w:tcW w:w="940" w:type="dxa"/>
            <w:tcBorders>
              <w:top w:val="nil"/>
              <w:left w:val="nil"/>
              <w:bottom w:val="nil"/>
              <w:right w:val="nil"/>
            </w:tcBorders>
            <w:shd w:val="clear" w:color="5B9BD5" w:fill="5B9BD5"/>
            <w:noWrap/>
            <w:vAlign w:val="bottom"/>
            <w:hideMark/>
          </w:tcPr>
          <w:p w14:paraId="55CF99D5" w14:textId="77777777" w:rsidR="000956AF" w:rsidRPr="000956AF" w:rsidRDefault="000956AF" w:rsidP="000956AF">
            <w:pPr>
              <w:rPr>
                <w:lang w:val="en-GB"/>
              </w:rPr>
            </w:pPr>
            <w:r w:rsidRPr="000956AF">
              <w:rPr>
                <w:lang w:val="en-GB"/>
              </w:rPr>
              <w:t>2.19</w:t>
            </w:r>
          </w:p>
        </w:tc>
        <w:tc>
          <w:tcPr>
            <w:tcW w:w="940" w:type="dxa"/>
            <w:tcBorders>
              <w:top w:val="nil"/>
              <w:left w:val="nil"/>
              <w:bottom w:val="nil"/>
              <w:right w:val="nil"/>
            </w:tcBorders>
            <w:shd w:val="clear" w:color="5B9BD5" w:fill="5B9BD5"/>
            <w:noWrap/>
            <w:vAlign w:val="bottom"/>
            <w:hideMark/>
          </w:tcPr>
          <w:p w14:paraId="184D6815" w14:textId="77777777" w:rsidR="000956AF" w:rsidRPr="000956AF" w:rsidRDefault="000956AF" w:rsidP="000956AF">
            <w:pPr>
              <w:rPr>
                <w:lang w:val="en-GB"/>
              </w:rPr>
            </w:pPr>
            <w:r w:rsidRPr="000956AF">
              <w:rPr>
                <w:lang w:val="en-GB"/>
              </w:rPr>
              <w:t>4.31</w:t>
            </w:r>
          </w:p>
        </w:tc>
        <w:tc>
          <w:tcPr>
            <w:tcW w:w="940" w:type="dxa"/>
            <w:tcBorders>
              <w:top w:val="nil"/>
              <w:left w:val="nil"/>
              <w:bottom w:val="nil"/>
              <w:right w:val="nil"/>
            </w:tcBorders>
            <w:shd w:val="clear" w:color="5B9BD5" w:fill="5B9BD5"/>
            <w:noWrap/>
            <w:vAlign w:val="bottom"/>
            <w:hideMark/>
          </w:tcPr>
          <w:p w14:paraId="6C9EB017" w14:textId="77777777" w:rsidR="000956AF" w:rsidRPr="000956AF" w:rsidRDefault="000956AF" w:rsidP="000956AF">
            <w:pPr>
              <w:rPr>
                <w:lang w:val="en-GB"/>
              </w:rPr>
            </w:pPr>
            <w:r w:rsidRPr="000956AF">
              <w:rPr>
                <w:lang w:val="en-GB"/>
              </w:rPr>
              <w:t>-0.13</w:t>
            </w:r>
          </w:p>
        </w:tc>
        <w:tc>
          <w:tcPr>
            <w:tcW w:w="940" w:type="dxa"/>
            <w:tcBorders>
              <w:top w:val="nil"/>
              <w:left w:val="nil"/>
              <w:bottom w:val="nil"/>
              <w:right w:val="nil"/>
            </w:tcBorders>
            <w:shd w:val="clear" w:color="5B9BD5" w:fill="5B9BD5"/>
            <w:noWrap/>
            <w:vAlign w:val="bottom"/>
            <w:hideMark/>
          </w:tcPr>
          <w:p w14:paraId="1ED6409E" w14:textId="77777777" w:rsidR="000956AF" w:rsidRPr="000956AF" w:rsidRDefault="000956AF" w:rsidP="000956AF">
            <w:pPr>
              <w:rPr>
                <w:lang w:val="en-GB"/>
              </w:rPr>
            </w:pPr>
            <w:r w:rsidRPr="000956AF">
              <w:rPr>
                <w:lang w:val="en-GB"/>
              </w:rPr>
              <w:t>-82.19</w:t>
            </w:r>
          </w:p>
        </w:tc>
        <w:tc>
          <w:tcPr>
            <w:tcW w:w="940" w:type="dxa"/>
            <w:tcBorders>
              <w:top w:val="nil"/>
              <w:left w:val="nil"/>
              <w:bottom w:val="nil"/>
              <w:right w:val="nil"/>
            </w:tcBorders>
            <w:shd w:val="clear" w:color="5B9BD5" w:fill="5B9BD5"/>
            <w:noWrap/>
            <w:vAlign w:val="bottom"/>
            <w:hideMark/>
          </w:tcPr>
          <w:p w14:paraId="1C79B45C" w14:textId="77777777" w:rsidR="000956AF" w:rsidRPr="000956AF" w:rsidRDefault="000956AF" w:rsidP="000956AF">
            <w:pPr>
              <w:rPr>
                <w:lang w:val="en-GB"/>
              </w:rPr>
            </w:pPr>
            <w:r w:rsidRPr="000956AF">
              <w:rPr>
                <w:lang w:val="en-GB"/>
              </w:rPr>
              <w:t>328.60</w:t>
            </w:r>
          </w:p>
        </w:tc>
        <w:tc>
          <w:tcPr>
            <w:tcW w:w="940" w:type="dxa"/>
            <w:tcBorders>
              <w:top w:val="nil"/>
              <w:left w:val="nil"/>
              <w:bottom w:val="nil"/>
              <w:right w:val="nil"/>
            </w:tcBorders>
            <w:shd w:val="clear" w:color="5B9BD5" w:fill="5B9BD5"/>
            <w:noWrap/>
            <w:vAlign w:val="bottom"/>
            <w:hideMark/>
          </w:tcPr>
          <w:p w14:paraId="0408E16D" w14:textId="77777777" w:rsidR="000956AF" w:rsidRPr="000956AF" w:rsidRDefault="000956AF" w:rsidP="000956AF">
            <w:pPr>
              <w:rPr>
                <w:lang w:val="en-GB"/>
              </w:rPr>
            </w:pPr>
            <w:r w:rsidRPr="000956AF">
              <w:rPr>
                <w:lang w:val="en-GB"/>
              </w:rPr>
              <w:t>-187.56</w:t>
            </w:r>
          </w:p>
        </w:tc>
        <w:tc>
          <w:tcPr>
            <w:tcW w:w="940" w:type="dxa"/>
            <w:tcBorders>
              <w:top w:val="nil"/>
              <w:left w:val="nil"/>
              <w:bottom w:val="nil"/>
              <w:right w:val="nil"/>
            </w:tcBorders>
            <w:shd w:val="clear" w:color="5B9BD5" w:fill="5B9BD5"/>
            <w:noWrap/>
            <w:vAlign w:val="bottom"/>
            <w:hideMark/>
          </w:tcPr>
          <w:p w14:paraId="63BCC852" w14:textId="77777777" w:rsidR="000956AF" w:rsidRPr="000956AF" w:rsidRDefault="000956AF" w:rsidP="000956AF">
            <w:pPr>
              <w:rPr>
                <w:b/>
                <w:bCs/>
                <w:lang w:val="en-GB"/>
              </w:rPr>
            </w:pPr>
            <w:r w:rsidRPr="000956AF">
              <w:rPr>
                <w:b/>
                <w:bCs/>
                <w:lang w:val="en-GB"/>
              </w:rPr>
              <w:t>839.00</w:t>
            </w:r>
          </w:p>
        </w:tc>
        <w:tc>
          <w:tcPr>
            <w:tcW w:w="940" w:type="dxa"/>
            <w:tcBorders>
              <w:top w:val="nil"/>
              <w:left w:val="nil"/>
              <w:bottom w:val="nil"/>
              <w:right w:val="nil"/>
            </w:tcBorders>
            <w:shd w:val="clear" w:color="5B9BD5" w:fill="5B9BD5"/>
            <w:noWrap/>
            <w:vAlign w:val="bottom"/>
            <w:hideMark/>
          </w:tcPr>
          <w:p w14:paraId="5C5DD4B1" w14:textId="77777777" w:rsidR="000956AF" w:rsidRPr="000956AF" w:rsidRDefault="000956AF" w:rsidP="000956AF">
            <w:pPr>
              <w:rPr>
                <w:lang w:val="en-GB"/>
              </w:rPr>
            </w:pPr>
            <w:r w:rsidRPr="000956AF">
              <w:rPr>
                <w:lang w:val="en-GB"/>
              </w:rPr>
              <w:t>180.81</w:t>
            </w:r>
          </w:p>
        </w:tc>
        <w:tc>
          <w:tcPr>
            <w:tcW w:w="940" w:type="dxa"/>
            <w:tcBorders>
              <w:top w:val="nil"/>
              <w:left w:val="nil"/>
              <w:bottom w:val="nil"/>
              <w:right w:val="nil"/>
            </w:tcBorders>
            <w:shd w:val="clear" w:color="5B9BD5" w:fill="5B9BD5"/>
            <w:noWrap/>
            <w:vAlign w:val="bottom"/>
            <w:hideMark/>
          </w:tcPr>
          <w:p w14:paraId="16B58184" w14:textId="77777777" w:rsidR="000956AF" w:rsidRPr="000956AF" w:rsidRDefault="000956AF" w:rsidP="000956AF">
            <w:pPr>
              <w:rPr>
                <w:b/>
                <w:bCs/>
                <w:lang w:val="en-GB"/>
              </w:rPr>
            </w:pPr>
            <w:r w:rsidRPr="000956AF">
              <w:rPr>
                <w:b/>
                <w:bCs/>
                <w:lang w:val="en-GB"/>
              </w:rPr>
              <w:t>396.52</w:t>
            </w:r>
          </w:p>
        </w:tc>
        <w:tc>
          <w:tcPr>
            <w:tcW w:w="940" w:type="dxa"/>
            <w:tcBorders>
              <w:top w:val="nil"/>
              <w:left w:val="nil"/>
              <w:bottom w:val="nil"/>
              <w:right w:val="nil"/>
            </w:tcBorders>
            <w:shd w:val="clear" w:color="5B9BD5" w:fill="5B9BD5"/>
            <w:noWrap/>
            <w:vAlign w:val="bottom"/>
            <w:hideMark/>
          </w:tcPr>
          <w:p w14:paraId="4C36580E" w14:textId="77777777" w:rsidR="000956AF" w:rsidRPr="000956AF" w:rsidRDefault="000956AF" w:rsidP="000956AF">
            <w:pPr>
              <w:rPr>
                <w:lang w:val="en-GB"/>
              </w:rPr>
            </w:pPr>
            <w:r w:rsidRPr="000956AF">
              <w:rPr>
                <w:lang w:val="en-GB"/>
              </w:rPr>
              <w:t>35.96</w:t>
            </w:r>
          </w:p>
        </w:tc>
      </w:tr>
      <w:tr w:rsidR="000956AF" w:rsidRPr="000956AF" w14:paraId="2CEB344F" w14:textId="77777777" w:rsidTr="000956AF">
        <w:trPr>
          <w:trHeight w:val="366"/>
        </w:trPr>
        <w:tc>
          <w:tcPr>
            <w:tcW w:w="940" w:type="dxa"/>
            <w:tcBorders>
              <w:top w:val="nil"/>
              <w:left w:val="nil"/>
              <w:bottom w:val="nil"/>
              <w:right w:val="nil"/>
            </w:tcBorders>
            <w:shd w:val="clear" w:color="2F75B5" w:fill="2F75B5"/>
            <w:noWrap/>
            <w:vAlign w:val="bottom"/>
            <w:hideMark/>
          </w:tcPr>
          <w:p w14:paraId="447B1FCA" w14:textId="77777777" w:rsidR="000956AF" w:rsidRPr="000956AF" w:rsidRDefault="000956AF" w:rsidP="000956AF">
            <w:pPr>
              <w:rPr>
                <w:lang w:val="en-GB"/>
              </w:rPr>
            </w:pPr>
            <w:r w:rsidRPr="000956AF">
              <w:rPr>
                <w:lang w:val="en-GB"/>
              </w:rPr>
              <w:t>2.19</w:t>
            </w:r>
          </w:p>
        </w:tc>
        <w:tc>
          <w:tcPr>
            <w:tcW w:w="940" w:type="dxa"/>
            <w:tcBorders>
              <w:top w:val="nil"/>
              <w:left w:val="nil"/>
              <w:bottom w:val="nil"/>
              <w:right w:val="nil"/>
            </w:tcBorders>
            <w:shd w:val="clear" w:color="2F75B5" w:fill="2F75B5"/>
            <w:noWrap/>
            <w:vAlign w:val="bottom"/>
            <w:hideMark/>
          </w:tcPr>
          <w:p w14:paraId="427F54BC" w14:textId="77777777" w:rsidR="000956AF" w:rsidRPr="000956AF" w:rsidRDefault="000956AF" w:rsidP="000956AF">
            <w:pPr>
              <w:rPr>
                <w:lang w:val="en-GB"/>
              </w:rPr>
            </w:pPr>
            <w:r w:rsidRPr="000956AF">
              <w:rPr>
                <w:lang w:val="en-GB"/>
              </w:rPr>
              <w:t>4.06</w:t>
            </w:r>
          </w:p>
        </w:tc>
        <w:tc>
          <w:tcPr>
            <w:tcW w:w="940" w:type="dxa"/>
            <w:tcBorders>
              <w:top w:val="nil"/>
              <w:left w:val="nil"/>
              <w:bottom w:val="nil"/>
              <w:right w:val="nil"/>
            </w:tcBorders>
            <w:shd w:val="clear" w:color="2F75B5" w:fill="2F75B5"/>
            <w:noWrap/>
            <w:vAlign w:val="bottom"/>
            <w:hideMark/>
          </w:tcPr>
          <w:p w14:paraId="29E28DA9" w14:textId="77777777" w:rsidR="000956AF" w:rsidRPr="000956AF" w:rsidRDefault="000956AF" w:rsidP="000956AF">
            <w:pPr>
              <w:rPr>
                <w:lang w:val="en-GB"/>
              </w:rPr>
            </w:pPr>
            <w:r w:rsidRPr="000956AF">
              <w:rPr>
                <w:lang w:val="en-GB"/>
              </w:rPr>
              <w:t>-0.15</w:t>
            </w:r>
          </w:p>
        </w:tc>
        <w:tc>
          <w:tcPr>
            <w:tcW w:w="940" w:type="dxa"/>
            <w:tcBorders>
              <w:top w:val="nil"/>
              <w:left w:val="nil"/>
              <w:bottom w:val="nil"/>
              <w:right w:val="nil"/>
            </w:tcBorders>
            <w:shd w:val="clear" w:color="2F75B5" w:fill="2F75B5"/>
            <w:noWrap/>
            <w:vAlign w:val="bottom"/>
            <w:hideMark/>
          </w:tcPr>
          <w:p w14:paraId="73614C4E" w14:textId="77777777" w:rsidR="000956AF" w:rsidRPr="000956AF" w:rsidRDefault="000956AF" w:rsidP="000956AF">
            <w:pPr>
              <w:rPr>
                <w:lang w:val="en-GB"/>
              </w:rPr>
            </w:pPr>
            <w:r w:rsidRPr="000956AF">
              <w:rPr>
                <w:lang w:val="en-GB"/>
              </w:rPr>
              <w:t>-96.50</w:t>
            </w:r>
          </w:p>
        </w:tc>
        <w:tc>
          <w:tcPr>
            <w:tcW w:w="940" w:type="dxa"/>
            <w:tcBorders>
              <w:top w:val="nil"/>
              <w:left w:val="nil"/>
              <w:bottom w:val="nil"/>
              <w:right w:val="nil"/>
            </w:tcBorders>
            <w:shd w:val="clear" w:color="2F75B5" w:fill="2F75B5"/>
            <w:noWrap/>
            <w:vAlign w:val="bottom"/>
            <w:hideMark/>
          </w:tcPr>
          <w:p w14:paraId="76B94A36" w14:textId="77777777" w:rsidR="000956AF" w:rsidRPr="000956AF" w:rsidRDefault="000956AF" w:rsidP="000956AF">
            <w:pPr>
              <w:rPr>
                <w:lang w:val="en-GB"/>
              </w:rPr>
            </w:pPr>
            <w:r w:rsidRPr="000956AF">
              <w:rPr>
                <w:lang w:val="en-GB"/>
              </w:rPr>
              <w:t>362.90</w:t>
            </w:r>
          </w:p>
        </w:tc>
        <w:tc>
          <w:tcPr>
            <w:tcW w:w="940" w:type="dxa"/>
            <w:tcBorders>
              <w:top w:val="nil"/>
              <w:left w:val="nil"/>
              <w:bottom w:val="nil"/>
              <w:right w:val="nil"/>
            </w:tcBorders>
            <w:shd w:val="clear" w:color="2F75B5" w:fill="2F75B5"/>
            <w:noWrap/>
            <w:vAlign w:val="bottom"/>
            <w:hideMark/>
          </w:tcPr>
          <w:p w14:paraId="3D60FFD0" w14:textId="77777777" w:rsidR="000956AF" w:rsidRPr="000956AF" w:rsidRDefault="000956AF" w:rsidP="000956AF">
            <w:pPr>
              <w:rPr>
                <w:lang w:val="en-GB"/>
              </w:rPr>
            </w:pPr>
            <w:r w:rsidRPr="000956AF">
              <w:rPr>
                <w:lang w:val="en-GB"/>
              </w:rPr>
              <w:t>-284.06</w:t>
            </w:r>
          </w:p>
        </w:tc>
        <w:tc>
          <w:tcPr>
            <w:tcW w:w="940" w:type="dxa"/>
            <w:tcBorders>
              <w:top w:val="nil"/>
              <w:left w:val="nil"/>
              <w:bottom w:val="nil"/>
              <w:right w:val="nil"/>
            </w:tcBorders>
            <w:shd w:val="clear" w:color="2F75B5" w:fill="2F75B5"/>
            <w:noWrap/>
            <w:vAlign w:val="bottom"/>
            <w:hideMark/>
          </w:tcPr>
          <w:p w14:paraId="4D42B4B0" w14:textId="77777777" w:rsidR="000956AF" w:rsidRPr="000956AF" w:rsidRDefault="000956AF" w:rsidP="000956AF">
            <w:pPr>
              <w:rPr>
                <w:b/>
                <w:bCs/>
                <w:lang w:val="en-GB"/>
              </w:rPr>
            </w:pPr>
            <w:r w:rsidRPr="000956AF">
              <w:rPr>
                <w:b/>
                <w:bCs/>
                <w:lang w:val="en-GB"/>
              </w:rPr>
              <w:t>1201.90</w:t>
            </w:r>
          </w:p>
        </w:tc>
        <w:tc>
          <w:tcPr>
            <w:tcW w:w="940" w:type="dxa"/>
            <w:tcBorders>
              <w:top w:val="nil"/>
              <w:left w:val="nil"/>
              <w:bottom w:val="nil"/>
              <w:right w:val="nil"/>
            </w:tcBorders>
            <w:shd w:val="clear" w:color="2F75B5" w:fill="2F75B5"/>
            <w:noWrap/>
            <w:vAlign w:val="bottom"/>
            <w:hideMark/>
          </w:tcPr>
          <w:p w14:paraId="131AB3E2" w14:textId="77777777" w:rsidR="000956AF" w:rsidRPr="000956AF" w:rsidRDefault="000956AF" w:rsidP="000956AF">
            <w:pPr>
              <w:rPr>
                <w:lang w:val="en-GB"/>
              </w:rPr>
            </w:pPr>
            <w:r w:rsidRPr="000956AF">
              <w:rPr>
                <w:lang w:val="en-GB"/>
              </w:rPr>
              <w:t>387.29</w:t>
            </w:r>
          </w:p>
        </w:tc>
        <w:tc>
          <w:tcPr>
            <w:tcW w:w="940" w:type="dxa"/>
            <w:tcBorders>
              <w:top w:val="nil"/>
              <w:left w:val="nil"/>
              <w:bottom w:val="nil"/>
              <w:right w:val="nil"/>
            </w:tcBorders>
            <w:shd w:val="clear" w:color="2F75B5" w:fill="2F75B5"/>
            <w:noWrap/>
            <w:vAlign w:val="bottom"/>
            <w:hideMark/>
          </w:tcPr>
          <w:p w14:paraId="0273A6D1" w14:textId="77777777" w:rsidR="000956AF" w:rsidRPr="000956AF" w:rsidRDefault="000956AF" w:rsidP="000956AF">
            <w:pPr>
              <w:rPr>
                <w:b/>
                <w:bCs/>
                <w:lang w:val="en-GB"/>
              </w:rPr>
            </w:pPr>
            <w:r w:rsidRPr="000956AF">
              <w:rPr>
                <w:b/>
                <w:bCs/>
                <w:lang w:val="en-GB"/>
              </w:rPr>
              <w:t>551.64</w:t>
            </w:r>
          </w:p>
        </w:tc>
        <w:tc>
          <w:tcPr>
            <w:tcW w:w="940" w:type="dxa"/>
            <w:tcBorders>
              <w:top w:val="nil"/>
              <w:left w:val="nil"/>
              <w:bottom w:val="nil"/>
              <w:right w:val="nil"/>
            </w:tcBorders>
            <w:shd w:val="clear" w:color="2F75B5" w:fill="2F75B5"/>
            <w:noWrap/>
            <w:vAlign w:val="bottom"/>
            <w:hideMark/>
          </w:tcPr>
          <w:p w14:paraId="29D35EDE" w14:textId="77777777" w:rsidR="000956AF" w:rsidRPr="000956AF" w:rsidRDefault="000956AF" w:rsidP="000956AF">
            <w:pPr>
              <w:rPr>
                <w:lang w:val="en-GB"/>
              </w:rPr>
            </w:pPr>
            <w:r w:rsidRPr="000956AF">
              <w:rPr>
                <w:lang w:val="en-GB"/>
              </w:rPr>
              <w:t>82.11</w:t>
            </w:r>
          </w:p>
        </w:tc>
      </w:tr>
      <w:tr w:rsidR="000956AF" w:rsidRPr="000956AF" w14:paraId="53D450C6" w14:textId="77777777" w:rsidTr="000956AF">
        <w:trPr>
          <w:trHeight w:val="366"/>
        </w:trPr>
        <w:tc>
          <w:tcPr>
            <w:tcW w:w="940" w:type="dxa"/>
            <w:tcBorders>
              <w:top w:val="nil"/>
              <w:left w:val="nil"/>
              <w:bottom w:val="nil"/>
              <w:right w:val="nil"/>
            </w:tcBorders>
            <w:shd w:val="clear" w:color="5B9BD5" w:fill="5B9BD5"/>
            <w:noWrap/>
            <w:vAlign w:val="bottom"/>
            <w:hideMark/>
          </w:tcPr>
          <w:p w14:paraId="56427405" w14:textId="77777777" w:rsidR="000956AF" w:rsidRPr="000956AF" w:rsidRDefault="000956AF" w:rsidP="000956AF">
            <w:pPr>
              <w:rPr>
                <w:lang w:val="en-GB"/>
              </w:rPr>
            </w:pPr>
            <w:r w:rsidRPr="000956AF">
              <w:rPr>
                <w:lang w:val="en-GB"/>
              </w:rPr>
              <w:t>2.19</w:t>
            </w:r>
          </w:p>
        </w:tc>
        <w:tc>
          <w:tcPr>
            <w:tcW w:w="940" w:type="dxa"/>
            <w:tcBorders>
              <w:top w:val="nil"/>
              <w:left w:val="nil"/>
              <w:bottom w:val="nil"/>
              <w:right w:val="nil"/>
            </w:tcBorders>
            <w:shd w:val="clear" w:color="5B9BD5" w:fill="5B9BD5"/>
            <w:noWrap/>
            <w:vAlign w:val="bottom"/>
            <w:hideMark/>
          </w:tcPr>
          <w:p w14:paraId="4E69BBEE" w14:textId="77777777" w:rsidR="000956AF" w:rsidRPr="000956AF" w:rsidRDefault="000956AF" w:rsidP="000956AF">
            <w:pPr>
              <w:rPr>
                <w:lang w:val="en-GB"/>
              </w:rPr>
            </w:pPr>
            <w:r w:rsidRPr="000956AF">
              <w:rPr>
                <w:lang w:val="en-GB"/>
              </w:rPr>
              <w:t>3.81</w:t>
            </w:r>
          </w:p>
        </w:tc>
        <w:tc>
          <w:tcPr>
            <w:tcW w:w="940" w:type="dxa"/>
            <w:tcBorders>
              <w:top w:val="nil"/>
              <w:left w:val="nil"/>
              <w:bottom w:val="nil"/>
              <w:right w:val="nil"/>
            </w:tcBorders>
            <w:shd w:val="clear" w:color="5B9BD5" w:fill="5B9BD5"/>
            <w:noWrap/>
            <w:vAlign w:val="bottom"/>
            <w:hideMark/>
          </w:tcPr>
          <w:p w14:paraId="495B8AAD" w14:textId="77777777" w:rsidR="000956AF" w:rsidRPr="000956AF" w:rsidRDefault="000956AF" w:rsidP="000956AF">
            <w:pPr>
              <w:rPr>
                <w:lang w:val="en-GB"/>
              </w:rPr>
            </w:pPr>
            <w:r w:rsidRPr="000956AF">
              <w:rPr>
                <w:lang w:val="en-GB"/>
              </w:rPr>
              <w:t>-0.17</w:t>
            </w:r>
          </w:p>
        </w:tc>
        <w:tc>
          <w:tcPr>
            <w:tcW w:w="940" w:type="dxa"/>
            <w:tcBorders>
              <w:top w:val="nil"/>
              <w:left w:val="nil"/>
              <w:bottom w:val="nil"/>
              <w:right w:val="nil"/>
            </w:tcBorders>
            <w:shd w:val="clear" w:color="5B9BD5" w:fill="5B9BD5"/>
            <w:noWrap/>
            <w:vAlign w:val="bottom"/>
            <w:hideMark/>
          </w:tcPr>
          <w:p w14:paraId="57E3FA4B" w14:textId="77777777" w:rsidR="000956AF" w:rsidRPr="000956AF" w:rsidRDefault="000956AF" w:rsidP="000956AF">
            <w:pPr>
              <w:rPr>
                <w:lang w:val="en-GB"/>
              </w:rPr>
            </w:pPr>
            <w:r w:rsidRPr="000956AF">
              <w:rPr>
                <w:lang w:val="en-GB"/>
              </w:rPr>
              <w:t>-108.59</w:t>
            </w:r>
          </w:p>
        </w:tc>
        <w:tc>
          <w:tcPr>
            <w:tcW w:w="940" w:type="dxa"/>
            <w:tcBorders>
              <w:top w:val="nil"/>
              <w:left w:val="nil"/>
              <w:bottom w:val="nil"/>
              <w:right w:val="nil"/>
            </w:tcBorders>
            <w:shd w:val="clear" w:color="5B9BD5" w:fill="5B9BD5"/>
            <w:noWrap/>
            <w:vAlign w:val="bottom"/>
            <w:hideMark/>
          </w:tcPr>
          <w:p w14:paraId="6005FB37" w14:textId="77777777" w:rsidR="000956AF" w:rsidRPr="000956AF" w:rsidRDefault="000956AF" w:rsidP="000956AF">
            <w:pPr>
              <w:rPr>
                <w:lang w:val="en-GB"/>
              </w:rPr>
            </w:pPr>
            <w:r w:rsidRPr="000956AF">
              <w:rPr>
                <w:lang w:val="en-GB"/>
              </w:rPr>
              <w:t>392.25</w:t>
            </w:r>
          </w:p>
        </w:tc>
        <w:tc>
          <w:tcPr>
            <w:tcW w:w="940" w:type="dxa"/>
            <w:tcBorders>
              <w:top w:val="nil"/>
              <w:left w:val="nil"/>
              <w:bottom w:val="nil"/>
              <w:right w:val="nil"/>
            </w:tcBorders>
            <w:shd w:val="clear" w:color="5B9BD5" w:fill="5B9BD5"/>
            <w:noWrap/>
            <w:vAlign w:val="bottom"/>
            <w:hideMark/>
          </w:tcPr>
          <w:p w14:paraId="6083635E" w14:textId="77777777" w:rsidR="000956AF" w:rsidRPr="000956AF" w:rsidRDefault="000956AF" w:rsidP="000956AF">
            <w:pPr>
              <w:rPr>
                <w:lang w:val="en-GB"/>
              </w:rPr>
            </w:pPr>
            <w:r w:rsidRPr="000956AF">
              <w:rPr>
                <w:lang w:val="en-GB"/>
              </w:rPr>
              <w:t>-392.65</w:t>
            </w:r>
          </w:p>
        </w:tc>
        <w:tc>
          <w:tcPr>
            <w:tcW w:w="940" w:type="dxa"/>
            <w:tcBorders>
              <w:top w:val="nil"/>
              <w:left w:val="nil"/>
              <w:bottom w:val="nil"/>
              <w:right w:val="nil"/>
            </w:tcBorders>
            <w:shd w:val="clear" w:color="5B9BD5" w:fill="5B9BD5"/>
            <w:noWrap/>
            <w:vAlign w:val="bottom"/>
            <w:hideMark/>
          </w:tcPr>
          <w:p w14:paraId="2B87E6B0" w14:textId="77777777" w:rsidR="000956AF" w:rsidRPr="000956AF" w:rsidRDefault="000956AF" w:rsidP="000956AF">
            <w:pPr>
              <w:rPr>
                <w:b/>
                <w:bCs/>
                <w:lang w:val="en-GB"/>
              </w:rPr>
            </w:pPr>
            <w:r w:rsidRPr="000956AF">
              <w:rPr>
                <w:b/>
                <w:bCs/>
                <w:lang w:val="en-GB"/>
              </w:rPr>
              <w:t>1594.15</w:t>
            </w:r>
          </w:p>
        </w:tc>
        <w:tc>
          <w:tcPr>
            <w:tcW w:w="940" w:type="dxa"/>
            <w:tcBorders>
              <w:top w:val="nil"/>
              <w:left w:val="nil"/>
              <w:bottom w:val="nil"/>
              <w:right w:val="nil"/>
            </w:tcBorders>
            <w:shd w:val="clear" w:color="5B9BD5" w:fill="5B9BD5"/>
            <w:noWrap/>
            <w:vAlign w:val="bottom"/>
            <w:hideMark/>
          </w:tcPr>
          <w:p w14:paraId="17A9CA1A" w14:textId="77777777" w:rsidR="000956AF" w:rsidRPr="000956AF" w:rsidRDefault="000956AF" w:rsidP="000956AF">
            <w:pPr>
              <w:rPr>
                <w:lang w:val="en-GB"/>
              </w:rPr>
            </w:pPr>
            <w:r w:rsidRPr="000956AF">
              <w:rPr>
                <w:lang w:val="en-GB"/>
              </w:rPr>
              <w:t>683.08</w:t>
            </w:r>
          </w:p>
        </w:tc>
        <w:tc>
          <w:tcPr>
            <w:tcW w:w="940" w:type="dxa"/>
            <w:tcBorders>
              <w:top w:val="nil"/>
              <w:left w:val="nil"/>
              <w:bottom w:val="nil"/>
              <w:right w:val="nil"/>
            </w:tcBorders>
            <w:shd w:val="clear" w:color="5B9BD5" w:fill="5B9BD5"/>
            <w:noWrap/>
            <w:vAlign w:val="bottom"/>
            <w:hideMark/>
          </w:tcPr>
          <w:p w14:paraId="67BB0AF4" w14:textId="77777777" w:rsidR="000956AF" w:rsidRPr="000956AF" w:rsidRDefault="000956AF" w:rsidP="000956AF">
            <w:pPr>
              <w:rPr>
                <w:b/>
                <w:bCs/>
                <w:lang w:val="en-GB"/>
              </w:rPr>
            </w:pPr>
            <w:r w:rsidRPr="000956AF">
              <w:rPr>
                <w:b/>
                <w:bCs/>
                <w:lang w:val="en-GB"/>
              </w:rPr>
              <w:t>718.64</w:t>
            </w:r>
          </w:p>
        </w:tc>
        <w:tc>
          <w:tcPr>
            <w:tcW w:w="940" w:type="dxa"/>
            <w:tcBorders>
              <w:top w:val="nil"/>
              <w:left w:val="nil"/>
              <w:bottom w:val="nil"/>
              <w:right w:val="nil"/>
            </w:tcBorders>
            <w:shd w:val="clear" w:color="5B9BD5" w:fill="5B9BD5"/>
            <w:noWrap/>
            <w:vAlign w:val="bottom"/>
            <w:hideMark/>
          </w:tcPr>
          <w:p w14:paraId="0DA025BC" w14:textId="77777777" w:rsidR="000956AF" w:rsidRPr="000956AF" w:rsidRDefault="000956AF" w:rsidP="000956AF">
            <w:pPr>
              <w:rPr>
                <w:lang w:val="en-GB"/>
              </w:rPr>
            </w:pPr>
            <w:r w:rsidRPr="000956AF">
              <w:rPr>
                <w:lang w:val="en-GB"/>
              </w:rPr>
              <w:t>152.02</w:t>
            </w:r>
          </w:p>
        </w:tc>
      </w:tr>
      <w:tr w:rsidR="000956AF" w:rsidRPr="000956AF" w14:paraId="27C8D1F8" w14:textId="77777777" w:rsidTr="000956AF">
        <w:trPr>
          <w:trHeight w:val="366"/>
        </w:trPr>
        <w:tc>
          <w:tcPr>
            <w:tcW w:w="940" w:type="dxa"/>
            <w:tcBorders>
              <w:top w:val="nil"/>
              <w:left w:val="nil"/>
              <w:bottom w:val="nil"/>
              <w:right w:val="nil"/>
            </w:tcBorders>
            <w:shd w:val="clear" w:color="2F75B5" w:fill="2F75B5"/>
            <w:noWrap/>
            <w:vAlign w:val="bottom"/>
            <w:hideMark/>
          </w:tcPr>
          <w:p w14:paraId="132B8D9B" w14:textId="77777777" w:rsidR="000956AF" w:rsidRPr="000956AF" w:rsidRDefault="000956AF" w:rsidP="000956AF">
            <w:pPr>
              <w:rPr>
                <w:lang w:val="en-GB"/>
              </w:rPr>
            </w:pPr>
            <w:r w:rsidRPr="000956AF">
              <w:rPr>
                <w:lang w:val="en-GB"/>
              </w:rPr>
              <w:t>2.19</w:t>
            </w:r>
          </w:p>
        </w:tc>
        <w:tc>
          <w:tcPr>
            <w:tcW w:w="940" w:type="dxa"/>
            <w:tcBorders>
              <w:top w:val="nil"/>
              <w:left w:val="nil"/>
              <w:bottom w:val="nil"/>
              <w:right w:val="nil"/>
            </w:tcBorders>
            <w:shd w:val="clear" w:color="2F75B5" w:fill="2F75B5"/>
            <w:noWrap/>
            <w:vAlign w:val="bottom"/>
            <w:hideMark/>
          </w:tcPr>
          <w:p w14:paraId="08E42657" w14:textId="77777777" w:rsidR="000956AF" w:rsidRPr="000956AF" w:rsidRDefault="000956AF" w:rsidP="000956AF">
            <w:pPr>
              <w:rPr>
                <w:lang w:val="en-GB"/>
              </w:rPr>
            </w:pPr>
            <w:r w:rsidRPr="000956AF">
              <w:rPr>
                <w:lang w:val="en-GB"/>
              </w:rPr>
              <w:t>3.57</w:t>
            </w:r>
          </w:p>
        </w:tc>
        <w:tc>
          <w:tcPr>
            <w:tcW w:w="940" w:type="dxa"/>
            <w:tcBorders>
              <w:top w:val="nil"/>
              <w:left w:val="nil"/>
              <w:bottom w:val="nil"/>
              <w:right w:val="nil"/>
            </w:tcBorders>
            <w:shd w:val="clear" w:color="2F75B5" w:fill="2F75B5"/>
            <w:noWrap/>
            <w:vAlign w:val="bottom"/>
            <w:hideMark/>
          </w:tcPr>
          <w:p w14:paraId="339F7F78" w14:textId="77777777" w:rsidR="000956AF" w:rsidRPr="000956AF" w:rsidRDefault="000956AF" w:rsidP="000956AF">
            <w:pPr>
              <w:rPr>
                <w:lang w:val="en-GB"/>
              </w:rPr>
            </w:pPr>
            <w:r w:rsidRPr="000956AF">
              <w:rPr>
                <w:lang w:val="en-GB"/>
              </w:rPr>
              <w:t>-0.20</w:t>
            </w:r>
          </w:p>
        </w:tc>
        <w:tc>
          <w:tcPr>
            <w:tcW w:w="940" w:type="dxa"/>
            <w:tcBorders>
              <w:top w:val="nil"/>
              <w:left w:val="nil"/>
              <w:bottom w:val="nil"/>
              <w:right w:val="nil"/>
            </w:tcBorders>
            <w:shd w:val="clear" w:color="2F75B5" w:fill="2F75B5"/>
            <w:noWrap/>
            <w:vAlign w:val="bottom"/>
            <w:hideMark/>
          </w:tcPr>
          <w:p w14:paraId="08E9EA5A" w14:textId="77777777" w:rsidR="000956AF" w:rsidRPr="000956AF" w:rsidRDefault="000956AF" w:rsidP="000956AF">
            <w:pPr>
              <w:rPr>
                <w:lang w:val="en-GB"/>
              </w:rPr>
            </w:pPr>
            <w:r w:rsidRPr="000956AF">
              <w:rPr>
                <w:lang w:val="en-GB"/>
              </w:rPr>
              <w:t>-118.95</w:t>
            </w:r>
          </w:p>
        </w:tc>
        <w:tc>
          <w:tcPr>
            <w:tcW w:w="940" w:type="dxa"/>
            <w:tcBorders>
              <w:top w:val="nil"/>
              <w:left w:val="nil"/>
              <w:bottom w:val="nil"/>
              <w:right w:val="nil"/>
            </w:tcBorders>
            <w:shd w:val="clear" w:color="2F75B5" w:fill="2F75B5"/>
            <w:noWrap/>
            <w:vAlign w:val="bottom"/>
            <w:hideMark/>
          </w:tcPr>
          <w:p w14:paraId="10D02450" w14:textId="77777777" w:rsidR="000956AF" w:rsidRPr="000956AF" w:rsidRDefault="000956AF" w:rsidP="000956AF">
            <w:pPr>
              <w:rPr>
                <w:lang w:val="en-GB"/>
              </w:rPr>
            </w:pPr>
            <w:r w:rsidRPr="000956AF">
              <w:rPr>
                <w:lang w:val="en-GB"/>
              </w:rPr>
              <w:t>418.13</w:t>
            </w:r>
          </w:p>
        </w:tc>
        <w:tc>
          <w:tcPr>
            <w:tcW w:w="940" w:type="dxa"/>
            <w:tcBorders>
              <w:top w:val="nil"/>
              <w:left w:val="nil"/>
              <w:bottom w:val="nil"/>
              <w:right w:val="nil"/>
            </w:tcBorders>
            <w:shd w:val="clear" w:color="2F75B5" w:fill="2F75B5"/>
            <w:noWrap/>
            <w:vAlign w:val="bottom"/>
            <w:hideMark/>
          </w:tcPr>
          <w:p w14:paraId="1C0DCB96" w14:textId="77777777" w:rsidR="000956AF" w:rsidRPr="000956AF" w:rsidRDefault="000956AF" w:rsidP="000956AF">
            <w:pPr>
              <w:rPr>
                <w:lang w:val="en-GB"/>
              </w:rPr>
            </w:pPr>
            <w:r w:rsidRPr="000956AF">
              <w:rPr>
                <w:lang w:val="en-GB"/>
              </w:rPr>
              <w:t>-511.60</w:t>
            </w:r>
          </w:p>
        </w:tc>
        <w:tc>
          <w:tcPr>
            <w:tcW w:w="940" w:type="dxa"/>
            <w:tcBorders>
              <w:top w:val="nil"/>
              <w:left w:val="nil"/>
              <w:bottom w:val="nil"/>
              <w:right w:val="nil"/>
            </w:tcBorders>
            <w:shd w:val="clear" w:color="2F75B5" w:fill="2F75B5"/>
            <w:noWrap/>
            <w:vAlign w:val="bottom"/>
            <w:hideMark/>
          </w:tcPr>
          <w:p w14:paraId="5847E7A6" w14:textId="77777777" w:rsidR="000956AF" w:rsidRPr="000956AF" w:rsidRDefault="000956AF" w:rsidP="000956AF">
            <w:pPr>
              <w:rPr>
                <w:b/>
                <w:bCs/>
                <w:lang w:val="en-GB"/>
              </w:rPr>
            </w:pPr>
            <w:r w:rsidRPr="000956AF">
              <w:rPr>
                <w:b/>
                <w:bCs/>
                <w:lang w:val="en-GB"/>
              </w:rPr>
              <w:t>2012.28</w:t>
            </w:r>
          </w:p>
        </w:tc>
        <w:tc>
          <w:tcPr>
            <w:tcW w:w="940" w:type="dxa"/>
            <w:tcBorders>
              <w:top w:val="nil"/>
              <w:left w:val="nil"/>
              <w:bottom w:val="nil"/>
              <w:right w:val="nil"/>
            </w:tcBorders>
            <w:shd w:val="clear" w:color="2F75B5" w:fill="2F75B5"/>
            <w:noWrap/>
            <w:vAlign w:val="bottom"/>
            <w:hideMark/>
          </w:tcPr>
          <w:p w14:paraId="598EA0F2" w14:textId="77777777" w:rsidR="000956AF" w:rsidRPr="000956AF" w:rsidRDefault="000956AF" w:rsidP="000956AF">
            <w:pPr>
              <w:rPr>
                <w:lang w:val="en-GB"/>
              </w:rPr>
            </w:pPr>
            <w:r w:rsidRPr="000956AF">
              <w:rPr>
                <w:lang w:val="en-GB"/>
              </w:rPr>
              <w:t>1075.41</w:t>
            </w:r>
          </w:p>
        </w:tc>
        <w:tc>
          <w:tcPr>
            <w:tcW w:w="940" w:type="dxa"/>
            <w:tcBorders>
              <w:top w:val="nil"/>
              <w:left w:val="nil"/>
              <w:bottom w:val="nil"/>
              <w:right w:val="nil"/>
            </w:tcBorders>
            <w:shd w:val="clear" w:color="2F75B5" w:fill="2F75B5"/>
            <w:noWrap/>
            <w:vAlign w:val="bottom"/>
            <w:hideMark/>
          </w:tcPr>
          <w:p w14:paraId="4FC1555B" w14:textId="77777777" w:rsidR="000956AF" w:rsidRPr="000956AF" w:rsidRDefault="000956AF" w:rsidP="000956AF">
            <w:pPr>
              <w:rPr>
                <w:b/>
                <w:bCs/>
                <w:lang w:val="en-GB"/>
              </w:rPr>
            </w:pPr>
            <w:r w:rsidRPr="000956AF">
              <w:rPr>
                <w:b/>
                <w:bCs/>
                <w:lang w:val="en-GB"/>
              </w:rPr>
              <w:t>897.86</w:t>
            </w:r>
          </w:p>
        </w:tc>
        <w:tc>
          <w:tcPr>
            <w:tcW w:w="940" w:type="dxa"/>
            <w:tcBorders>
              <w:top w:val="nil"/>
              <w:left w:val="nil"/>
              <w:bottom w:val="nil"/>
              <w:right w:val="nil"/>
            </w:tcBorders>
            <w:shd w:val="clear" w:color="2F75B5" w:fill="2F75B5"/>
            <w:noWrap/>
            <w:vAlign w:val="bottom"/>
            <w:hideMark/>
          </w:tcPr>
          <w:p w14:paraId="46F45E0C" w14:textId="77777777" w:rsidR="000956AF" w:rsidRPr="000956AF" w:rsidRDefault="000956AF" w:rsidP="000956AF">
            <w:pPr>
              <w:rPr>
                <w:lang w:val="en-GB"/>
              </w:rPr>
            </w:pPr>
            <w:r w:rsidRPr="000956AF">
              <w:rPr>
                <w:lang w:val="en-GB"/>
              </w:rPr>
              <w:t>248.66</w:t>
            </w:r>
          </w:p>
        </w:tc>
      </w:tr>
      <w:tr w:rsidR="000956AF" w:rsidRPr="000956AF" w14:paraId="47925F3F" w14:textId="77777777" w:rsidTr="000956AF">
        <w:trPr>
          <w:trHeight w:val="366"/>
        </w:trPr>
        <w:tc>
          <w:tcPr>
            <w:tcW w:w="940" w:type="dxa"/>
            <w:tcBorders>
              <w:top w:val="nil"/>
              <w:left w:val="nil"/>
              <w:bottom w:val="nil"/>
              <w:right w:val="nil"/>
            </w:tcBorders>
            <w:shd w:val="clear" w:color="5B9BD5" w:fill="5B9BD5"/>
            <w:noWrap/>
            <w:vAlign w:val="bottom"/>
            <w:hideMark/>
          </w:tcPr>
          <w:p w14:paraId="5E2BE83D" w14:textId="77777777" w:rsidR="000956AF" w:rsidRPr="000956AF" w:rsidRDefault="000956AF" w:rsidP="000956AF">
            <w:pPr>
              <w:rPr>
                <w:lang w:val="en-GB"/>
              </w:rPr>
            </w:pPr>
            <w:r w:rsidRPr="000956AF">
              <w:rPr>
                <w:lang w:val="en-GB"/>
              </w:rPr>
              <w:t>2.19</w:t>
            </w:r>
          </w:p>
        </w:tc>
        <w:tc>
          <w:tcPr>
            <w:tcW w:w="940" w:type="dxa"/>
            <w:tcBorders>
              <w:top w:val="nil"/>
              <w:left w:val="nil"/>
              <w:bottom w:val="nil"/>
              <w:right w:val="nil"/>
            </w:tcBorders>
            <w:shd w:val="clear" w:color="5B9BD5" w:fill="5B9BD5"/>
            <w:noWrap/>
            <w:vAlign w:val="bottom"/>
            <w:hideMark/>
          </w:tcPr>
          <w:p w14:paraId="5579617F" w14:textId="77777777" w:rsidR="000956AF" w:rsidRPr="000956AF" w:rsidRDefault="000956AF" w:rsidP="000956AF">
            <w:pPr>
              <w:rPr>
                <w:lang w:val="en-GB"/>
              </w:rPr>
            </w:pPr>
            <w:r w:rsidRPr="000956AF">
              <w:rPr>
                <w:lang w:val="en-GB"/>
              </w:rPr>
              <w:t>3.32</w:t>
            </w:r>
          </w:p>
        </w:tc>
        <w:tc>
          <w:tcPr>
            <w:tcW w:w="940" w:type="dxa"/>
            <w:tcBorders>
              <w:top w:val="nil"/>
              <w:left w:val="nil"/>
              <w:bottom w:val="nil"/>
              <w:right w:val="nil"/>
            </w:tcBorders>
            <w:shd w:val="clear" w:color="5B9BD5" w:fill="5B9BD5"/>
            <w:noWrap/>
            <w:vAlign w:val="bottom"/>
            <w:hideMark/>
          </w:tcPr>
          <w:p w14:paraId="2C9E3036" w14:textId="77777777" w:rsidR="000956AF" w:rsidRPr="000956AF" w:rsidRDefault="000956AF" w:rsidP="000956AF">
            <w:pPr>
              <w:rPr>
                <w:lang w:val="en-GB"/>
              </w:rPr>
            </w:pPr>
            <w:r w:rsidRPr="000956AF">
              <w:rPr>
                <w:lang w:val="en-GB"/>
              </w:rPr>
              <w:t>-0.22</w:t>
            </w:r>
          </w:p>
        </w:tc>
        <w:tc>
          <w:tcPr>
            <w:tcW w:w="940" w:type="dxa"/>
            <w:tcBorders>
              <w:top w:val="nil"/>
              <w:left w:val="nil"/>
              <w:bottom w:val="nil"/>
              <w:right w:val="nil"/>
            </w:tcBorders>
            <w:shd w:val="clear" w:color="5B9BD5" w:fill="5B9BD5"/>
            <w:noWrap/>
            <w:vAlign w:val="bottom"/>
            <w:hideMark/>
          </w:tcPr>
          <w:p w14:paraId="4BAC50BF" w14:textId="77777777" w:rsidR="000956AF" w:rsidRPr="000956AF" w:rsidRDefault="000956AF" w:rsidP="000956AF">
            <w:pPr>
              <w:rPr>
                <w:lang w:val="en-GB"/>
              </w:rPr>
            </w:pPr>
            <w:r w:rsidRPr="000956AF">
              <w:rPr>
                <w:lang w:val="en-GB"/>
              </w:rPr>
              <w:t>-127.89</w:t>
            </w:r>
          </w:p>
        </w:tc>
        <w:tc>
          <w:tcPr>
            <w:tcW w:w="940" w:type="dxa"/>
            <w:tcBorders>
              <w:top w:val="nil"/>
              <w:left w:val="nil"/>
              <w:bottom w:val="nil"/>
              <w:right w:val="nil"/>
            </w:tcBorders>
            <w:shd w:val="clear" w:color="5B9BD5" w:fill="5B9BD5"/>
            <w:noWrap/>
            <w:vAlign w:val="bottom"/>
            <w:hideMark/>
          </w:tcPr>
          <w:p w14:paraId="2CA29404" w14:textId="77777777" w:rsidR="000956AF" w:rsidRPr="000956AF" w:rsidRDefault="000956AF" w:rsidP="000956AF">
            <w:pPr>
              <w:rPr>
                <w:lang w:val="en-GB"/>
              </w:rPr>
            </w:pPr>
            <w:r w:rsidRPr="000956AF">
              <w:rPr>
                <w:lang w:val="en-GB"/>
              </w:rPr>
              <w:t>441.36</w:t>
            </w:r>
          </w:p>
        </w:tc>
        <w:tc>
          <w:tcPr>
            <w:tcW w:w="940" w:type="dxa"/>
            <w:tcBorders>
              <w:top w:val="nil"/>
              <w:left w:val="nil"/>
              <w:bottom w:val="nil"/>
              <w:right w:val="nil"/>
            </w:tcBorders>
            <w:shd w:val="clear" w:color="5B9BD5" w:fill="5B9BD5"/>
            <w:noWrap/>
            <w:vAlign w:val="bottom"/>
            <w:hideMark/>
          </w:tcPr>
          <w:p w14:paraId="7415351E" w14:textId="77777777" w:rsidR="000956AF" w:rsidRPr="000956AF" w:rsidRDefault="000956AF" w:rsidP="000956AF">
            <w:pPr>
              <w:rPr>
                <w:lang w:val="en-GB"/>
              </w:rPr>
            </w:pPr>
            <w:r w:rsidRPr="000956AF">
              <w:rPr>
                <w:lang w:val="en-GB"/>
              </w:rPr>
              <w:t>-639.49</w:t>
            </w:r>
          </w:p>
        </w:tc>
        <w:tc>
          <w:tcPr>
            <w:tcW w:w="940" w:type="dxa"/>
            <w:tcBorders>
              <w:top w:val="nil"/>
              <w:left w:val="nil"/>
              <w:bottom w:val="nil"/>
              <w:right w:val="nil"/>
            </w:tcBorders>
            <w:shd w:val="clear" w:color="5B9BD5" w:fill="5B9BD5"/>
            <w:noWrap/>
            <w:vAlign w:val="bottom"/>
            <w:hideMark/>
          </w:tcPr>
          <w:p w14:paraId="6CA3ADAA" w14:textId="77777777" w:rsidR="000956AF" w:rsidRPr="000956AF" w:rsidRDefault="000956AF" w:rsidP="000956AF">
            <w:pPr>
              <w:rPr>
                <w:b/>
                <w:bCs/>
                <w:lang w:val="en-GB"/>
              </w:rPr>
            </w:pPr>
            <w:r w:rsidRPr="000956AF">
              <w:rPr>
                <w:b/>
                <w:bCs/>
                <w:lang w:val="en-GB"/>
              </w:rPr>
              <w:t>2453.64</w:t>
            </w:r>
          </w:p>
        </w:tc>
        <w:tc>
          <w:tcPr>
            <w:tcW w:w="940" w:type="dxa"/>
            <w:tcBorders>
              <w:top w:val="nil"/>
              <w:left w:val="nil"/>
              <w:bottom w:val="nil"/>
              <w:right w:val="nil"/>
            </w:tcBorders>
            <w:shd w:val="clear" w:color="5B9BD5" w:fill="5B9BD5"/>
            <w:noWrap/>
            <w:vAlign w:val="bottom"/>
            <w:hideMark/>
          </w:tcPr>
          <w:p w14:paraId="5E4A5701" w14:textId="77777777" w:rsidR="000956AF" w:rsidRPr="000956AF" w:rsidRDefault="000956AF" w:rsidP="000956AF">
            <w:pPr>
              <w:rPr>
                <w:lang w:val="en-GB"/>
              </w:rPr>
            </w:pPr>
            <w:r w:rsidRPr="000956AF">
              <w:rPr>
                <w:lang w:val="en-GB"/>
              </w:rPr>
              <w:t>1570.64</w:t>
            </w:r>
          </w:p>
        </w:tc>
        <w:tc>
          <w:tcPr>
            <w:tcW w:w="940" w:type="dxa"/>
            <w:tcBorders>
              <w:top w:val="nil"/>
              <w:left w:val="nil"/>
              <w:bottom w:val="nil"/>
              <w:right w:val="nil"/>
            </w:tcBorders>
            <w:shd w:val="clear" w:color="5B9BD5" w:fill="5B9BD5"/>
            <w:noWrap/>
            <w:vAlign w:val="bottom"/>
            <w:hideMark/>
          </w:tcPr>
          <w:p w14:paraId="64F8B221" w14:textId="77777777" w:rsidR="000956AF" w:rsidRPr="000956AF" w:rsidRDefault="000956AF" w:rsidP="000956AF">
            <w:pPr>
              <w:rPr>
                <w:b/>
                <w:bCs/>
                <w:lang w:val="en-GB"/>
              </w:rPr>
            </w:pPr>
            <w:r w:rsidRPr="000956AF">
              <w:rPr>
                <w:b/>
                <w:bCs/>
                <w:lang w:val="en-GB"/>
              </w:rPr>
              <w:t>1089.68</w:t>
            </w:r>
          </w:p>
        </w:tc>
        <w:tc>
          <w:tcPr>
            <w:tcW w:w="940" w:type="dxa"/>
            <w:tcBorders>
              <w:top w:val="nil"/>
              <w:left w:val="nil"/>
              <w:bottom w:val="nil"/>
              <w:right w:val="nil"/>
            </w:tcBorders>
            <w:shd w:val="clear" w:color="5B9BD5" w:fill="5B9BD5"/>
            <w:noWrap/>
            <w:vAlign w:val="bottom"/>
            <w:hideMark/>
          </w:tcPr>
          <w:p w14:paraId="33D683FD" w14:textId="77777777" w:rsidR="000956AF" w:rsidRPr="000956AF" w:rsidRDefault="000956AF" w:rsidP="000956AF">
            <w:pPr>
              <w:rPr>
                <w:lang w:val="en-GB"/>
              </w:rPr>
            </w:pPr>
            <w:r w:rsidRPr="000956AF">
              <w:rPr>
                <w:lang w:val="en-GB"/>
              </w:rPr>
              <w:t>374.57</w:t>
            </w:r>
          </w:p>
        </w:tc>
      </w:tr>
      <w:tr w:rsidR="000956AF" w:rsidRPr="000956AF" w14:paraId="2663C733" w14:textId="77777777" w:rsidTr="000956AF">
        <w:trPr>
          <w:trHeight w:val="366"/>
        </w:trPr>
        <w:tc>
          <w:tcPr>
            <w:tcW w:w="940" w:type="dxa"/>
            <w:tcBorders>
              <w:top w:val="nil"/>
              <w:left w:val="nil"/>
              <w:bottom w:val="nil"/>
              <w:right w:val="nil"/>
            </w:tcBorders>
            <w:shd w:val="clear" w:color="2F75B5" w:fill="2F75B5"/>
            <w:noWrap/>
            <w:vAlign w:val="bottom"/>
            <w:hideMark/>
          </w:tcPr>
          <w:p w14:paraId="555CC1A9" w14:textId="77777777" w:rsidR="000956AF" w:rsidRPr="000956AF" w:rsidRDefault="000956AF" w:rsidP="000956AF">
            <w:pPr>
              <w:rPr>
                <w:lang w:val="en-GB"/>
              </w:rPr>
            </w:pPr>
            <w:r w:rsidRPr="000956AF">
              <w:rPr>
                <w:lang w:val="en-GB"/>
              </w:rPr>
              <w:t>2.19</w:t>
            </w:r>
          </w:p>
        </w:tc>
        <w:tc>
          <w:tcPr>
            <w:tcW w:w="940" w:type="dxa"/>
            <w:tcBorders>
              <w:top w:val="nil"/>
              <w:left w:val="nil"/>
              <w:bottom w:val="nil"/>
              <w:right w:val="nil"/>
            </w:tcBorders>
            <w:shd w:val="clear" w:color="2F75B5" w:fill="2F75B5"/>
            <w:noWrap/>
            <w:vAlign w:val="bottom"/>
            <w:hideMark/>
          </w:tcPr>
          <w:p w14:paraId="627E5F10" w14:textId="77777777" w:rsidR="000956AF" w:rsidRPr="000956AF" w:rsidRDefault="000956AF" w:rsidP="000956AF">
            <w:pPr>
              <w:rPr>
                <w:lang w:val="en-GB"/>
              </w:rPr>
            </w:pPr>
            <w:r w:rsidRPr="000956AF">
              <w:rPr>
                <w:lang w:val="en-GB"/>
              </w:rPr>
              <w:t>3.08</w:t>
            </w:r>
          </w:p>
        </w:tc>
        <w:tc>
          <w:tcPr>
            <w:tcW w:w="940" w:type="dxa"/>
            <w:tcBorders>
              <w:top w:val="nil"/>
              <w:left w:val="nil"/>
              <w:bottom w:val="nil"/>
              <w:right w:val="nil"/>
            </w:tcBorders>
            <w:shd w:val="clear" w:color="2F75B5" w:fill="2F75B5"/>
            <w:noWrap/>
            <w:vAlign w:val="bottom"/>
            <w:hideMark/>
          </w:tcPr>
          <w:p w14:paraId="2511CD85" w14:textId="77777777" w:rsidR="000956AF" w:rsidRPr="000956AF" w:rsidRDefault="000956AF" w:rsidP="000956AF">
            <w:pPr>
              <w:rPr>
                <w:lang w:val="en-GB"/>
              </w:rPr>
            </w:pPr>
            <w:r w:rsidRPr="000956AF">
              <w:rPr>
                <w:lang w:val="en-GB"/>
              </w:rPr>
              <w:t>-0.24</w:t>
            </w:r>
          </w:p>
        </w:tc>
        <w:tc>
          <w:tcPr>
            <w:tcW w:w="940" w:type="dxa"/>
            <w:tcBorders>
              <w:top w:val="nil"/>
              <w:left w:val="nil"/>
              <w:bottom w:val="nil"/>
              <w:right w:val="nil"/>
            </w:tcBorders>
            <w:shd w:val="clear" w:color="2F75B5" w:fill="2F75B5"/>
            <w:noWrap/>
            <w:vAlign w:val="bottom"/>
            <w:hideMark/>
          </w:tcPr>
          <w:p w14:paraId="37061F97" w14:textId="77777777" w:rsidR="000956AF" w:rsidRPr="000956AF" w:rsidRDefault="000956AF" w:rsidP="000956AF">
            <w:pPr>
              <w:rPr>
                <w:lang w:val="en-GB"/>
              </w:rPr>
            </w:pPr>
            <w:r w:rsidRPr="000956AF">
              <w:rPr>
                <w:lang w:val="en-GB"/>
              </w:rPr>
              <w:t>-135.63</w:t>
            </w:r>
          </w:p>
        </w:tc>
        <w:tc>
          <w:tcPr>
            <w:tcW w:w="940" w:type="dxa"/>
            <w:tcBorders>
              <w:top w:val="nil"/>
              <w:left w:val="nil"/>
              <w:bottom w:val="nil"/>
              <w:right w:val="nil"/>
            </w:tcBorders>
            <w:shd w:val="clear" w:color="2F75B5" w:fill="2F75B5"/>
            <w:noWrap/>
            <w:vAlign w:val="bottom"/>
            <w:hideMark/>
          </w:tcPr>
          <w:p w14:paraId="00F6A725" w14:textId="77777777" w:rsidR="000956AF" w:rsidRPr="000956AF" w:rsidRDefault="000956AF" w:rsidP="000956AF">
            <w:pPr>
              <w:rPr>
                <w:lang w:val="en-GB"/>
              </w:rPr>
            </w:pPr>
            <w:r w:rsidRPr="000956AF">
              <w:rPr>
                <w:lang w:val="en-GB"/>
              </w:rPr>
              <w:t>462.45</w:t>
            </w:r>
          </w:p>
        </w:tc>
        <w:tc>
          <w:tcPr>
            <w:tcW w:w="940" w:type="dxa"/>
            <w:tcBorders>
              <w:top w:val="nil"/>
              <w:left w:val="nil"/>
              <w:bottom w:val="nil"/>
              <w:right w:val="nil"/>
            </w:tcBorders>
            <w:shd w:val="clear" w:color="2F75B5" w:fill="2F75B5"/>
            <w:noWrap/>
            <w:vAlign w:val="bottom"/>
            <w:hideMark/>
          </w:tcPr>
          <w:p w14:paraId="1176EE44" w14:textId="77777777" w:rsidR="000956AF" w:rsidRPr="000956AF" w:rsidRDefault="000956AF" w:rsidP="000956AF">
            <w:pPr>
              <w:rPr>
                <w:lang w:val="en-GB"/>
              </w:rPr>
            </w:pPr>
            <w:r w:rsidRPr="000956AF">
              <w:rPr>
                <w:lang w:val="en-GB"/>
              </w:rPr>
              <w:t>-775.13</w:t>
            </w:r>
          </w:p>
        </w:tc>
        <w:tc>
          <w:tcPr>
            <w:tcW w:w="940" w:type="dxa"/>
            <w:tcBorders>
              <w:top w:val="nil"/>
              <w:left w:val="nil"/>
              <w:bottom w:val="nil"/>
              <w:right w:val="nil"/>
            </w:tcBorders>
            <w:shd w:val="clear" w:color="2F75B5" w:fill="2F75B5"/>
            <w:noWrap/>
            <w:vAlign w:val="bottom"/>
            <w:hideMark/>
          </w:tcPr>
          <w:p w14:paraId="1A9F668C" w14:textId="77777777" w:rsidR="000956AF" w:rsidRPr="000956AF" w:rsidRDefault="000956AF" w:rsidP="000956AF">
            <w:pPr>
              <w:rPr>
                <w:b/>
                <w:bCs/>
                <w:lang w:val="en-GB"/>
              </w:rPr>
            </w:pPr>
            <w:r w:rsidRPr="000956AF">
              <w:rPr>
                <w:b/>
                <w:bCs/>
                <w:lang w:val="en-GB"/>
              </w:rPr>
              <w:t>2916.08</w:t>
            </w:r>
          </w:p>
        </w:tc>
        <w:tc>
          <w:tcPr>
            <w:tcW w:w="940" w:type="dxa"/>
            <w:tcBorders>
              <w:top w:val="nil"/>
              <w:left w:val="nil"/>
              <w:bottom w:val="nil"/>
              <w:right w:val="nil"/>
            </w:tcBorders>
            <w:shd w:val="clear" w:color="2F75B5" w:fill="2F75B5"/>
            <w:noWrap/>
            <w:vAlign w:val="bottom"/>
            <w:hideMark/>
          </w:tcPr>
          <w:p w14:paraId="702DBE8B" w14:textId="77777777" w:rsidR="000956AF" w:rsidRPr="000956AF" w:rsidRDefault="000956AF" w:rsidP="000956AF">
            <w:pPr>
              <w:rPr>
                <w:lang w:val="en-GB"/>
              </w:rPr>
            </w:pPr>
            <w:r w:rsidRPr="000956AF">
              <w:rPr>
                <w:lang w:val="en-GB"/>
              </w:rPr>
              <w:t>2174.49</w:t>
            </w:r>
          </w:p>
        </w:tc>
        <w:tc>
          <w:tcPr>
            <w:tcW w:w="940" w:type="dxa"/>
            <w:tcBorders>
              <w:top w:val="nil"/>
              <w:left w:val="nil"/>
              <w:bottom w:val="nil"/>
              <w:right w:val="nil"/>
            </w:tcBorders>
            <w:shd w:val="clear" w:color="2F75B5" w:fill="2F75B5"/>
            <w:noWrap/>
            <w:vAlign w:val="bottom"/>
            <w:hideMark/>
          </w:tcPr>
          <w:p w14:paraId="25F3CD1A" w14:textId="77777777" w:rsidR="000956AF" w:rsidRPr="000956AF" w:rsidRDefault="000956AF" w:rsidP="000956AF">
            <w:pPr>
              <w:rPr>
                <w:b/>
                <w:bCs/>
                <w:lang w:val="en-GB"/>
              </w:rPr>
            </w:pPr>
            <w:r w:rsidRPr="000956AF">
              <w:rPr>
                <w:b/>
                <w:bCs/>
                <w:lang w:val="en-GB"/>
              </w:rPr>
              <w:t>1294.50</w:t>
            </w:r>
          </w:p>
        </w:tc>
        <w:tc>
          <w:tcPr>
            <w:tcW w:w="940" w:type="dxa"/>
            <w:tcBorders>
              <w:top w:val="nil"/>
              <w:left w:val="nil"/>
              <w:bottom w:val="nil"/>
              <w:right w:val="nil"/>
            </w:tcBorders>
            <w:shd w:val="clear" w:color="2F75B5" w:fill="2F75B5"/>
            <w:noWrap/>
            <w:vAlign w:val="bottom"/>
            <w:hideMark/>
          </w:tcPr>
          <w:p w14:paraId="15101E36" w14:textId="77777777" w:rsidR="000956AF" w:rsidRPr="000956AF" w:rsidRDefault="000956AF" w:rsidP="000956AF">
            <w:pPr>
              <w:rPr>
                <w:lang w:val="en-GB"/>
              </w:rPr>
            </w:pPr>
            <w:r w:rsidRPr="000956AF">
              <w:rPr>
                <w:lang w:val="en-GB"/>
              </w:rPr>
              <w:t>531.95</w:t>
            </w:r>
          </w:p>
        </w:tc>
      </w:tr>
      <w:tr w:rsidR="000956AF" w:rsidRPr="000956AF" w14:paraId="617D56A9" w14:textId="77777777" w:rsidTr="000956AF">
        <w:trPr>
          <w:trHeight w:val="366"/>
        </w:trPr>
        <w:tc>
          <w:tcPr>
            <w:tcW w:w="940" w:type="dxa"/>
            <w:tcBorders>
              <w:top w:val="nil"/>
              <w:left w:val="nil"/>
              <w:bottom w:val="nil"/>
              <w:right w:val="nil"/>
            </w:tcBorders>
            <w:shd w:val="clear" w:color="5B9BD5" w:fill="5B9BD5"/>
            <w:noWrap/>
            <w:vAlign w:val="bottom"/>
            <w:hideMark/>
          </w:tcPr>
          <w:p w14:paraId="5CDDB13D" w14:textId="77777777" w:rsidR="000956AF" w:rsidRPr="000956AF" w:rsidRDefault="000956AF" w:rsidP="000956AF">
            <w:pPr>
              <w:rPr>
                <w:lang w:val="en-GB"/>
              </w:rPr>
            </w:pPr>
            <w:r w:rsidRPr="000956AF">
              <w:rPr>
                <w:lang w:val="en-GB"/>
              </w:rPr>
              <w:t>2.19</w:t>
            </w:r>
          </w:p>
        </w:tc>
        <w:tc>
          <w:tcPr>
            <w:tcW w:w="940" w:type="dxa"/>
            <w:tcBorders>
              <w:top w:val="nil"/>
              <w:left w:val="nil"/>
              <w:bottom w:val="nil"/>
              <w:right w:val="nil"/>
            </w:tcBorders>
            <w:shd w:val="clear" w:color="5B9BD5" w:fill="5B9BD5"/>
            <w:noWrap/>
            <w:vAlign w:val="bottom"/>
            <w:hideMark/>
          </w:tcPr>
          <w:p w14:paraId="3FE55677" w14:textId="77777777" w:rsidR="000956AF" w:rsidRPr="000956AF" w:rsidRDefault="000956AF" w:rsidP="000956AF">
            <w:pPr>
              <w:rPr>
                <w:lang w:val="en-GB"/>
              </w:rPr>
            </w:pPr>
            <w:r w:rsidRPr="000956AF">
              <w:rPr>
                <w:lang w:val="en-GB"/>
              </w:rPr>
              <w:t>2.83</w:t>
            </w:r>
          </w:p>
        </w:tc>
        <w:tc>
          <w:tcPr>
            <w:tcW w:w="940" w:type="dxa"/>
            <w:tcBorders>
              <w:top w:val="nil"/>
              <w:left w:val="nil"/>
              <w:bottom w:val="nil"/>
              <w:right w:val="nil"/>
            </w:tcBorders>
            <w:shd w:val="clear" w:color="5B9BD5" w:fill="5B9BD5"/>
            <w:noWrap/>
            <w:vAlign w:val="bottom"/>
            <w:hideMark/>
          </w:tcPr>
          <w:p w14:paraId="5C32DCE2" w14:textId="77777777" w:rsidR="000956AF" w:rsidRPr="000956AF" w:rsidRDefault="000956AF" w:rsidP="000956AF">
            <w:pPr>
              <w:rPr>
                <w:lang w:val="en-GB"/>
              </w:rPr>
            </w:pPr>
            <w:r w:rsidRPr="000956AF">
              <w:rPr>
                <w:lang w:val="en-GB"/>
              </w:rPr>
              <w:t>-0.26</w:t>
            </w:r>
          </w:p>
        </w:tc>
        <w:tc>
          <w:tcPr>
            <w:tcW w:w="940" w:type="dxa"/>
            <w:tcBorders>
              <w:top w:val="nil"/>
              <w:left w:val="nil"/>
              <w:bottom w:val="nil"/>
              <w:right w:val="nil"/>
            </w:tcBorders>
            <w:shd w:val="clear" w:color="5B9BD5" w:fill="5B9BD5"/>
            <w:noWrap/>
            <w:vAlign w:val="bottom"/>
            <w:hideMark/>
          </w:tcPr>
          <w:p w14:paraId="2650B926" w14:textId="77777777" w:rsidR="000956AF" w:rsidRPr="000956AF" w:rsidRDefault="000956AF" w:rsidP="000956AF">
            <w:pPr>
              <w:rPr>
                <w:lang w:val="en-GB"/>
              </w:rPr>
            </w:pPr>
            <w:r w:rsidRPr="000956AF">
              <w:rPr>
                <w:lang w:val="en-GB"/>
              </w:rPr>
              <w:t>-142.33</w:t>
            </w:r>
          </w:p>
        </w:tc>
        <w:tc>
          <w:tcPr>
            <w:tcW w:w="940" w:type="dxa"/>
            <w:tcBorders>
              <w:top w:val="nil"/>
              <w:left w:val="nil"/>
              <w:bottom w:val="nil"/>
              <w:right w:val="nil"/>
            </w:tcBorders>
            <w:shd w:val="clear" w:color="5B9BD5" w:fill="5B9BD5"/>
            <w:noWrap/>
            <w:vAlign w:val="bottom"/>
            <w:hideMark/>
          </w:tcPr>
          <w:p w14:paraId="01DBA1A1" w14:textId="77777777" w:rsidR="000956AF" w:rsidRPr="000956AF" w:rsidRDefault="000956AF" w:rsidP="000956AF">
            <w:pPr>
              <w:rPr>
                <w:lang w:val="en-GB"/>
              </w:rPr>
            </w:pPr>
            <w:r w:rsidRPr="000956AF">
              <w:rPr>
                <w:lang w:val="en-GB"/>
              </w:rPr>
              <w:t>481.74</w:t>
            </w:r>
          </w:p>
        </w:tc>
        <w:tc>
          <w:tcPr>
            <w:tcW w:w="940" w:type="dxa"/>
            <w:tcBorders>
              <w:top w:val="nil"/>
              <w:left w:val="nil"/>
              <w:bottom w:val="nil"/>
              <w:right w:val="nil"/>
            </w:tcBorders>
            <w:shd w:val="clear" w:color="5B9BD5" w:fill="5B9BD5"/>
            <w:noWrap/>
            <w:vAlign w:val="bottom"/>
            <w:hideMark/>
          </w:tcPr>
          <w:p w14:paraId="61D44127" w14:textId="77777777" w:rsidR="000956AF" w:rsidRPr="000956AF" w:rsidRDefault="000956AF" w:rsidP="000956AF">
            <w:pPr>
              <w:rPr>
                <w:lang w:val="en-GB"/>
              </w:rPr>
            </w:pPr>
            <w:r w:rsidRPr="000956AF">
              <w:rPr>
                <w:lang w:val="en-GB"/>
              </w:rPr>
              <w:t>-917.46</w:t>
            </w:r>
          </w:p>
        </w:tc>
        <w:tc>
          <w:tcPr>
            <w:tcW w:w="940" w:type="dxa"/>
            <w:tcBorders>
              <w:top w:val="nil"/>
              <w:left w:val="nil"/>
              <w:bottom w:val="nil"/>
              <w:right w:val="nil"/>
            </w:tcBorders>
            <w:shd w:val="clear" w:color="5B9BD5" w:fill="5B9BD5"/>
            <w:noWrap/>
            <w:vAlign w:val="bottom"/>
            <w:hideMark/>
          </w:tcPr>
          <w:p w14:paraId="26D460B2" w14:textId="77777777" w:rsidR="000956AF" w:rsidRPr="000956AF" w:rsidRDefault="000956AF" w:rsidP="000956AF">
            <w:pPr>
              <w:rPr>
                <w:b/>
                <w:bCs/>
                <w:lang w:val="en-GB"/>
              </w:rPr>
            </w:pPr>
            <w:r w:rsidRPr="000956AF">
              <w:rPr>
                <w:b/>
                <w:bCs/>
                <w:lang w:val="en-GB"/>
              </w:rPr>
              <w:t>3397.83</w:t>
            </w:r>
          </w:p>
        </w:tc>
        <w:tc>
          <w:tcPr>
            <w:tcW w:w="940" w:type="dxa"/>
            <w:tcBorders>
              <w:top w:val="nil"/>
              <w:left w:val="nil"/>
              <w:bottom w:val="nil"/>
              <w:right w:val="nil"/>
            </w:tcBorders>
            <w:shd w:val="clear" w:color="5B9BD5" w:fill="5B9BD5"/>
            <w:noWrap/>
            <w:vAlign w:val="bottom"/>
            <w:hideMark/>
          </w:tcPr>
          <w:p w14:paraId="3C8E49E2" w14:textId="77777777" w:rsidR="000956AF" w:rsidRPr="000956AF" w:rsidRDefault="000956AF" w:rsidP="000956AF">
            <w:pPr>
              <w:rPr>
                <w:lang w:val="en-GB"/>
              </w:rPr>
            </w:pPr>
            <w:r w:rsidRPr="000956AF">
              <w:rPr>
                <w:lang w:val="en-GB"/>
              </w:rPr>
              <w:t>2892.15</w:t>
            </w:r>
          </w:p>
        </w:tc>
        <w:tc>
          <w:tcPr>
            <w:tcW w:w="940" w:type="dxa"/>
            <w:tcBorders>
              <w:top w:val="nil"/>
              <w:left w:val="nil"/>
              <w:bottom w:val="nil"/>
              <w:right w:val="nil"/>
            </w:tcBorders>
            <w:shd w:val="clear" w:color="5B9BD5" w:fill="5B9BD5"/>
            <w:noWrap/>
            <w:vAlign w:val="bottom"/>
            <w:hideMark/>
          </w:tcPr>
          <w:p w14:paraId="39B525F0" w14:textId="77777777" w:rsidR="000956AF" w:rsidRPr="000956AF" w:rsidRDefault="000956AF" w:rsidP="000956AF">
            <w:pPr>
              <w:rPr>
                <w:b/>
                <w:bCs/>
                <w:lang w:val="en-GB"/>
              </w:rPr>
            </w:pPr>
            <w:r w:rsidRPr="000956AF">
              <w:rPr>
                <w:b/>
                <w:bCs/>
                <w:lang w:val="en-GB"/>
              </w:rPr>
              <w:t>1512.76</w:t>
            </w:r>
          </w:p>
        </w:tc>
        <w:tc>
          <w:tcPr>
            <w:tcW w:w="940" w:type="dxa"/>
            <w:tcBorders>
              <w:top w:val="nil"/>
              <w:left w:val="nil"/>
              <w:bottom w:val="nil"/>
              <w:right w:val="nil"/>
            </w:tcBorders>
            <w:shd w:val="clear" w:color="5B9BD5" w:fill="5B9BD5"/>
            <w:noWrap/>
            <w:vAlign w:val="bottom"/>
            <w:hideMark/>
          </w:tcPr>
          <w:p w14:paraId="757D42EC" w14:textId="77777777" w:rsidR="000956AF" w:rsidRPr="000956AF" w:rsidRDefault="000956AF" w:rsidP="000956AF">
            <w:pPr>
              <w:rPr>
                <w:lang w:val="en-GB"/>
              </w:rPr>
            </w:pPr>
            <w:r w:rsidRPr="000956AF">
              <w:rPr>
                <w:lang w:val="en-GB"/>
              </w:rPr>
              <w:t>722.71</w:t>
            </w:r>
          </w:p>
        </w:tc>
      </w:tr>
      <w:tr w:rsidR="000956AF" w:rsidRPr="000956AF" w14:paraId="773064A7" w14:textId="77777777" w:rsidTr="000956AF">
        <w:trPr>
          <w:trHeight w:val="366"/>
        </w:trPr>
        <w:tc>
          <w:tcPr>
            <w:tcW w:w="940" w:type="dxa"/>
            <w:tcBorders>
              <w:top w:val="nil"/>
              <w:left w:val="nil"/>
              <w:bottom w:val="nil"/>
              <w:right w:val="nil"/>
            </w:tcBorders>
            <w:shd w:val="clear" w:color="2F75B5" w:fill="2F75B5"/>
            <w:noWrap/>
            <w:vAlign w:val="bottom"/>
            <w:hideMark/>
          </w:tcPr>
          <w:p w14:paraId="20728636" w14:textId="77777777" w:rsidR="000956AF" w:rsidRPr="000956AF" w:rsidRDefault="000956AF" w:rsidP="000956AF">
            <w:pPr>
              <w:rPr>
                <w:lang w:val="en-GB"/>
              </w:rPr>
            </w:pPr>
            <w:r w:rsidRPr="000956AF">
              <w:rPr>
                <w:lang w:val="en-GB"/>
              </w:rPr>
              <w:t>2.19</w:t>
            </w:r>
          </w:p>
        </w:tc>
        <w:tc>
          <w:tcPr>
            <w:tcW w:w="940" w:type="dxa"/>
            <w:tcBorders>
              <w:top w:val="nil"/>
              <w:left w:val="nil"/>
              <w:bottom w:val="nil"/>
              <w:right w:val="nil"/>
            </w:tcBorders>
            <w:shd w:val="clear" w:color="2F75B5" w:fill="2F75B5"/>
            <w:noWrap/>
            <w:vAlign w:val="bottom"/>
            <w:hideMark/>
          </w:tcPr>
          <w:p w14:paraId="64937FE9" w14:textId="77777777" w:rsidR="000956AF" w:rsidRPr="000956AF" w:rsidRDefault="000956AF" w:rsidP="000956AF">
            <w:pPr>
              <w:rPr>
                <w:lang w:val="en-GB"/>
              </w:rPr>
            </w:pPr>
            <w:r w:rsidRPr="000956AF">
              <w:rPr>
                <w:lang w:val="en-GB"/>
              </w:rPr>
              <w:t>2.58</w:t>
            </w:r>
          </w:p>
        </w:tc>
        <w:tc>
          <w:tcPr>
            <w:tcW w:w="940" w:type="dxa"/>
            <w:tcBorders>
              <w:top w:val="nil"/>
              <w:left w:val="nil"/>
              <w:bottom w:val="nil"/>
              <w:right w:val="nil"/>
            </w:tcBorders>
            <w:shd w:val="clear" w:color="2F75B5" w:fill="2F75B5"/>
            <w:noWrap/>
            <w:vAlign w:val="bottom"/>
            <w:hideMark/>
          </w:tcPr>
          <w:p w14:paraId="099EF3A0" w14:textId="77777777" w:rsidR="000956AF" w:rsidRPr="000956AF" w:rsidRDefault="000956AF" w:rsidP="000956AF">
            <w:pPr>
              <w:rPr>
                <w:lang w:val="en-GB"/>
              </w:rPr>
            </w:pPr>
            <w:r w:rsidRPr="000956AF">
              <w:rPr>
                <w:lang w:val="en-GB"/>
              </w:rPr>
              <w:t>-0.28</w:t>
            </w:r>
          </w:p>
        </w:tc>
        <w:tc>
          <w:tcPr>
            <w:tcW w:w="940" w:type="dxa"/>
            <w:tcBorders>
              <w:top w:val="nil"/>
              <w:left w:val="nil"/>
              <w:bottom w:val="nil"/>
              <w:right w:val="nil"/>
            </w:tcBorders>
            <w:shd w:val="clear" w:color="2F75B5" w:fill="2F75B5"/>
            <w:noWrap/>
            <w:vAlign w:val="bottom"/>
            <w:hideMark/>
          </w:tcPr>
          <w:p w14:paraId="31F4FCC5" w14:textId="77777777" w:rsidR="000956AF" w:rsidRPr="000956AF" w:rsidRDefault="000956AF" w:rsidP="000956AF">
            <w:pPr>
              <w:rPr>
                <w:lang w:val="en-GB"/>
              </w:rPr>
            </w:pPr>
            <w:r w:rsidRPr="000956AF">
              <w:rPr>
                <w:lang w:val="en-GB"/>
              </w:rPr>
              <w:t>-148.10</w:t>
            </w:r>
          </w:p>
        </w:tc>
        <w:tc>
          <w:tcPr>
            <w:tcW w:w="940" w:type="dxa"/>
            <w:tcBorders>
              <w:top w:val="nil"/>
              <w:left w:val="nil"/>
              <w:bottom w:val="nil"/>
              <w:right w:val="nil"/>
            </w:tcBorders>
            <w:shd w:val="clear" w:color="2F75B5" w:fill="2F75B5"/>
            <w:noWrap/>
            <w:vAlign w:val="bottom"/>
            <w:hideMark/>
          </w:tcPr>
          <w:p w14:paraId="1E91DB86" w14:textId="77777777" w:rsidR="000956AF" w:rsidRPr="000956AF" w:rsidRDefault="000956AF" w:rsidP="000956AF">
            <w:pPr>
              <w:rPr>
                <w:lang w:val="en-GB"/>
              </w:rPr>
            </w:pPr>
            <w:r w:rsidRPr="000956AF">
              <w:rPr>
                <w:lang w:val="en-GB"/>
              </w:rPr>
              <w:t>499.47</w:t>
            </w:r>
          </w:p>
        </w:tc>
        <w:tc>
          <w:tcPr>
            <w:tcW w:w="940" w:type="dxa"/>
            <w:tcBorders>
              <w:top w:val="nil"/>
              <w:left w:val="nil"/>
              <w:bottom w:val="nil"/>
              <w:right w:val="nil"/>
            </w:tcBorders>
            <w:shd w:val="clear" w:color="2F75B5" w:fill="2F75B5"/>
            <w:noWrap/>
            <w:vAlign w:val="bottom"/>
            <w:hideMark/>
          </w:tcPr>
          <w:p w14:paraId="5C9F61DE" w14:textId="77777777" w:rsidR="000956AF" w:rsidRPr="000956AF" w:rsidRDefault="000956AF" w:rsidP="000956AF">
            <w:pPr>
              <w:rPr>
                <w:lang w:val="en-GB"/>
              </w:rPr>
            </w:pPr>
            <w:r w:rsidRPr="000956AF">
              <w:rPr>
                <w:lang w:val="en-GB"/>
              </w:rPr>
              <w:t>-1065.56</w:t>
            </w:r>
          </w:p>
        </w:tc>
        <w:tc>
          <w:tcPr>
            <w:tcW w:w="940" w:type="dxa"/>
            <w:tcBorders>
              <w:top w:val="nil"/>
              <w:left w:val="nil"/>
              <w:bottom w:val="nil"/>
              <w:right w:val="nil"/>
            </w:tcBorders>
            <w:shd w:val="clear" w:color="2F75B5" w:fill="2F75B5"/>
            <w:noWrap/>
            <w:vAlign w:val="bottom"/>
            <w:hideMark/>
          </w:tcPr>
          <w:p w14:paraId="697A78B5" w14:textId="77777777" w:rsidR="000956AF" w:rsidRPr="000956AF" w:rsidRDefault="000956AF" w:rsidP="000956AF">
            <w:pPr>
              <w:rPr>
                <w:b/>
                <w:bCs/>
                <w:lang w:val="en-GB"/>
              </w:rPr>
            </w:pPr>
            <w:r w:rsidRPr="000956AF">
              <w:rPr>
                <w:b/>
                <w:bCs/>
                <w:lang w:val="en-GB"/>
              </w:rPr>
              <w:t>3897.30</w:t>
            </w:r>
          </w:p>
        </w:tc>
        <w:tc>
          <w:tcPr>
            <w:tcW w:w="940" w:type="dxa"/>
            <w:tcBorders>
              <w:top w:val="nil"/>
              <w:left w:val="nil"/>
              <w:bottom w:val="nil"/>
              <w:right w:val="nil"/>
            </w:tcBorders>
            <w:shd w:val="clear" w:color="2F75B5" w:fill="2F75B5"/>
            <w:noWrap/>
            <w:vAlign w:val="bottom"/>
            <w:hideMark/>
          </w:tcPr>
          <w:p w14:paraId="1A75A9A6" w14:textId="77777777" w:rsidR="000956AF" w:rsidRPr="000956AF" w:rsidRDefault="000956AF" w:rsidP="000956AF">
            <w:pPr>
              <w:rPr>
                <w:lang w:val="en-GB"/>
              </w:rPr>
            </w:pPr>
            <w:r w:rsidRPr="000956AF">
              <w:rPr>
                <w:lang w:val="en-GB"/>
              </w:rPr>
              <w:t>3728.36</w:t>
            </w:r>
          </w:p>
        </w:tc>
        <w:tc>
          <w:tcPr>
            <w:tcW w:w="940" w:type="dxa"/>
            <w:tcBorders>
              <w:top w:val="nil"/>
              <w:left w:val="nil"/>
              <w:bottom w:val="nil"/>
              <w:right w:val="nil"/>
            </w:tcBorders>
            <w:shd w:val="clear" w:color="2F75B5" w:fill="2F75B5"/>
            <w:noWrap/>
            <w:vAlign w:val="bottom"/>
            <w:hideMark/>
          </w:tcPr>
          <w:p w14:paraId="2EF9FC61" w14:textId="77777777" w:rsidR="000956AF" w:rsidRPr="000956AF" w:rsidRDefault="000956AF" w:rsidP="000956AF">
            <w:pPr>
              <w:rPr>
                <w:b/>
                <w:bCs/>
                <w:lang w:val="en-GB"/>
              </w:rPr>
            </w:pPr>
            <w:r w:rsidRPr="000956AF">
              <w:rPr>
                <w:b/>
                <w:bCs/>
                <w:lang w:val="en-GB"/>
              </w:rPr>
              <w:t>1744.91</w:t>
            </w:r>
          </w:p>
        </w:tc>
        <w:tc>
          <w:tcPr>
            <w:tcW w:w="940" w:type="dxa"/>
            <w:tcBorders>
              <w:top w:val="nil"/>
              <w:left w:val="nil"/>
              <w:bottom w:val="nil"/>
              <w:right w:val="nil"/>
            </w:tcBorders>
            <w:shd w:val="clear" w:color="2F75B5" w:fill="2F75B5"/>
            <w:noWrap/>
            <w:vAlign w:val="bottom"/>
            <w:hideMark/>
          </w:tcPr>
          <w:p w14:paraId="4753DC1F" w14:textId="77777777" w:rsidR="000956AF" w:rsidRPr="000956AF" w:rsidRDefault="000956AF" w:rsidP="000956AF">
            <w:pPr>
              <w:rPr>
                <w:lang w:val="en-GB"/>
              </w:rPr>
            </w:pPr>
            <w:r w:rsidRPr="000956AF">
              <w:rPr>
                <w:lang w:val="en-GB"/>
              </w:rPr>
              <w:t>948.50</w:t>
            </w:r>
          </w:p>
        </w:tc>
      </w:tr>
      <w:tr w:rsidR="000956AF" w:rsidRPr="000956AF" w14:paraId="6C60CAD2" w14:textId="77777777" w:rsidTr="000956AF">
        <w:trPr>
          <w:trHeight w:val="366"/>
        </w:trPr>
        <w:tc>
          <w:tcPr>
            <w:tcW w:w="940" w:type="dxa"/>
            <w:tcBorders>
              <w:top w:val="nil"/>
              <w:left w:val="nil"/>
              <w:bottom w:val="nil"/>
              <w:right w:val="nil"/>
            </w:tcBorders>
            <w:shd w:val="clear" w:color="5B9BD5" w:fill="5B9BD5"/>
            <w:noWrap/>
            <w:vAlign w:val="bottom"/>
            <w:hideMark/>
          </w:tcPr>
          <w:p w14:paraId="1692613E" w14:textId="77777777" w:rsidR="000956AF" w:rsidRPr="000956AF" w:rsidRDefault="000956AF" w:rsidP="000956AF">
            <w:pPr>
              <w:rPr>
                <w:lang w:val="en-GB"/>
              </w:rPr>
            </w:pPr>
            <w:r w:rsidRPr="000956AF">
              <w:rPr>
                <w:lang w:val="en-GB"/>
              </w:rPr>
              <w:t>2.19</w:t>
            </w:r>
          </w:p>
        </w:tc>
        <w:tc>
          <w:tcPr>
            <w:tcW w:w="940" w:type="dxa"/>
            <w:tcBorders>
              <w:top w:val="nil"/>
              <w:left w:val="nil"/>
              <w:bottom w:val="nil"/>
              <w:right w:val="nil"/>
            </w:tcBorders>
            <w:shd w:val="clear" w:color="5B9BD5" w:fill="5B9BD5"/>
            <w:noWrap/>
            <w:vAlign w:val="bottom"/>
            <w:hideMark/>
          </w:tcPr>
          <w:p w14:paraId="08A943B2" w14:textId="77777777" w:rsidR="000956AF" w:rsidRPr="000956AF" w:rsidRDefault="000956AF" w:rsidP="000956AF">
            <w:pPr>
              <w:rPr>
                <w:lang w:val="en-GB"/>
              </w:rPr>
            </w:pPr>
            <w:r w:rsidRPr="000956AF">
              <w:rPr>
                <w:lang w:val="en-GB"/>
              </w:rPr>
              <w:t>2.34</w:t>
            </w:r>
          </w:p>
        </w:tc>
        <w:tc>
          <w:tcPr>
            <w:tcW w:w="940" w:type="dxa"/>
            <w:tcBorders>
              <w:top w:val="nil"/>
              <w:left w:val="nil"/>
              <w:bottom w:val="nil"/>
              <w:right w:val="nil"/>
            </w:tcBorders>
            <w:shd w:val="clear" w:color="5B9BD5" w:fill="5B9BD5"/>
            <w:noWrap/>
            <w:vAlign w:val="bottom"/>
            <w:hideMark/>
          </w:tcPr>
          <w:p w14:paraId="6096B1AB" w14:textId="77777777" w:rsidR="000956AF" w:rsidRPr="000956AF" w:rsidRDefault="000956AF" w:rsidP="000956AF">
            <w:pPr>
              <w:rPr>
                <w:lang w:val="en-GB"/>
              </w:rPr>
            </w:pPr>
            <w:r w:rsidRPr="000956AF">
              <w:rPr>
                <w:lang w:val="en-GB"/>
              </w:rPr>
              <w:t>-0.30</w:t>
            </w:r>
          </w:p>
        </w:tc>
        <w:tc>
          <w:tcPr>
            <w:tcW w:w="940" w:type="dxa"/>
            <w:tcBorders>
              <w:top w:val="nil"/>
              <w:left w:val="nil"/>
              <w:bottom w:val="nil"/>
              <w:right w:val="nil"/>
            </w:tcBorders>
            <w:shd w:val="clear" w:color="5B9BD5" w:fill="5B9BD5"/>
            <w:noWrap/>
            <w:vAlign w:val="bottom"/>
            <w:hideMark/>
          </w:tcPr>
          <w:p w14:paraId="102ADB32" w14:textId="77777777" w:rsidR="000956AF" w:rsidRPr="000956AF" w:rsidRDefault="000956AF" w:rsidP="000956AF">
            <w:pPr>
              <w:rPr>
                <w:lang w:val="en-GB"/>
              </w:rPr>
            </w:pPr>
            <w:r w:rsidRPr="000956AF">
              <w:rPr>
                <w:lang w:val="en-GB"/>
              </w:rPr>
              <w:t>-153.05</w:t>
            </w:r>
          </w:p>
        </w:tc>
        <w:tc>
          <w:tcPr>
            <w:tcW w:w="940" w:type="dxa"/>
            <w:tcBorders>
              <w:top w:val="nil"/>
              <w:left w:val="nil"/>
              <w:bottom w:val="nil"/>
              <w:right w:val="nil"/>
            </w:tcBorders>
            <w:shd w:val="clear" w:color="5B9BD5" w:fill="5B9BD5"/>
            <w:noWrap/>
            <w:vAlign w:val="bottom"/>
            <w:hideMark/>
          </w:tcPr>
          <w:p w14:paraId="5727BA1F" w14:textId="77777777" w:rsidR="000956AF" w:rsidRPr="000956AF" w:rsidRDefault="000956AF" w:rsidP="000956AF">
            <w:pPr>
              <w:rPr>
                <w:lang w:val="en-GB"/>
              </w:rPr>
            </w:pPr>
            <w:r w:rsidRPr="000956AF">
              <w:rPr>
                <w:lang w:val="en-GB"/>
              </w:rPr>
              <w:t>515.82</w:t>
            </w:r>
          </w:p>
        </w:tc>
        <w:tc>
          <w:tcPr>
            <w:tcW w:w="940" w:type="dxa"/>
            <w:tcBorders>
              <w:top w:val="nil"/>
              <w:left w:val="nil"/>
              <w:bottom w:val="nil"/>
              <w:right w:val="nil"/>
            </w:tcBorders>
            <w:shd w:val="clear" w:color="5B9BD5" w:fill="5B9BD5"/>
            <w:noWrap/>
            <w:vAlign w:val="bottom"/>
            <w:hideMark/>
          </w:tcPr>
          <w:p w14:paraId="2A1C1081" w14:textId="77777777" w:rsidR="000956AF" w:rsidRPr="000956AF" w:rsidRDefault="000956AF" w:rsidP="000956AF">
            <w:pPr>
              <w:rPr>
                <w:lang w:val="en-GB"/>
              </w:rPr>
            </w:pPr>
            <w:r w:rsidRPr="000956AF">
              <w:rPr>
                <w:lang w:val="en-GB"/>
              </w:rPr>
              <w:t>-1218.62</w:t>
            </w:r>
          </w:p>
        </w:tc>
        <w:tc>
          <w:tcPr>
            <w:tcW w:w="940" w:type="dxa"/>
            <w:tcBorders>
              <w:top w:val="nil"/>
              <w:left w:val="nil"/>
              <w:bottom w:val="nil"/>
              <w:right w:val="nil"/>
            </w:tcBorders>
            <w:shd w:val="clear" w:color="5B9BD5" w:fill="5B9BD5"/>
            <w:noWrap/>
            <w:vAlign w:val="bottom"/>
            <w:hideMark/>
          </w:tcPr>
          <w:p w14:paraId="11B1E528" w14:textId="77777777" w:rsidR="000956AF" w:rsidRPr="000956AF" w:rsidRDefault="000956AF" w:rsidP="000956AF">
            <w:pPr>
              <w:rPr>
                <w:b/>
                <w:bCs/>
                <w:lang w:val="en-GB"/>
              </w:rPr>
            </w:pPr>
            <w:r w:rsidRPr="000956AF">
              <w:rPr>
                <w:b/>
                <w:bCs/>
                <w:lang w:val="en-GB"/>
              </w:rPr>
              <w:t>4413.11</w:t>
            </w:r>
          </w:p>
        </w:tc>
        <w:tc>
          <w:tcPr>
            <w:tcW w:w="940" w:type="dxa"/>
            <w:tcBorders>
              <w:top w:val="nil"/>
              <w:left w:val="nil"/>
              <w:bottom w:val="nil"/>
              <w:right w:val="nil"/>
            </w:tcBorders>
            <w:shd w:val="clear" w:color="5B9BD5" w:fill="5B9BD5"/>
            <w:noWrap/>
            <w:vAlign w:val="bottom"/>
            <w:hideMark/>
          </w:tcPr>
          <w:p w14:paraId="70B0DD29" w14:textId="77777777" w:rsidR="000956AF" w:rsidRPr="000956AF" w:rsidRDefault="000956AF" w:rsidP="000956AF">
            <w:pPr>
              <w:rPr>
                <w:lang w:val="en-GB"/>
              </w:rPr>
            </w:pPr>
            <w:r w:rsidRPr="000956AF">
              <w:rPr>
                <w:lang w:val="en-GB"/>
              </w:rPr>
              <w:t>4687.50</w:t>
            </w:r>
          </w:p>
        </w:tc>
        <w:tc>
          <w:tcPr>
            <w:tcW w:w="940" w:type="dxa"/>
            <w:tcBorders>
              <w:top w:val="nil"/>
              <w:left w:val="nil"/>
              <w:bottom w:val="nil"/>
              <w:right w:val="nil"/>
            </w:tcBorders>
            <w:shd w:val="clear" w:color="5B9BD5" w:fill="5B9BD5"/>
            <w:noWrap/>
            <w:vAlign w:val="bottom"/>
            <w:hideMark/>
          </w:tcPr>
          <w:p w14:paraId="4C215F7C" w14:textId="77777777" w:rsidR="000956AF" w:rsidRPr="000956AF" w:rsidRDefault="000956AF" w:rsidP="000956AF">
            <w:pPr>
              <w:rPr>
                <w:b/>
                <w:bCs/>
                <w:lang w:val="en-GB"/>
              </w:rPr>
            </w:pPr>
            <w:r w:rsidRPr="000956AF">
              <w:rPr>
                <w:b/>
                <w:bCs/>
                <w:lang w:val="en-GB"/>
              </w:rPr>
              <w:t>1991.44</w:t>
            </w:r>
          </w:p>
        </w:tc>
        <w:tc>
          <w:tcPr>
            <w:tcW w:w="940" w:type="dxa"/>
            <w:tcBorders>
              <w:top w:val="nil"/>
              <w:left w:val="nil"/>
              <w:bottom w:val="nil"/>
              <w:right w:val="nil"/>
            </w:tcBorders>
            <w:shd w:val="clear" w:color="5B9BD5" w:fill="5B9BD5"/>
            <w:noWrap/>
            <w:vAlign w:val="bottom"/>
            <w:hideMark/>
          </w:tcPr>
          <w:p w14:paraId="3758FFF9" w14:textId="77777777" w:rsidR="000956AF" w:rsidRPr="000956AF" w:rsidRDefault="000956AF" w:rsidP="000956AF">
            <w:pPr>
              <w:rPr>
                <w:lang w:val="en-GB"/>
              </w:rPr>
            </w:pPr>
            <w:r w:rsidRPr="000956AF">
              <w:rPr>
                <w:lang w:val="en-GB"/>
              </w:rPr>
              <w:t>1210.74</w:t>
            </w:r>
          </w:p>
        </w:tc>
      </w:tr>
      <w:tr w:rsidR="000956AF" w:rsidRPr="000956AF" w14:paraId="791934A4" w14:textId="77777777" w:rsidTr="000956AF">
        <w:trPr>
          <w:trHeight w:val="366"/>
        </w:trPr>
        <w:tc>
          <w:tcPr>
            <w:tcW w:w="940" w:type="dxa"/>
            <w:tcBorders>
              <w:top w:val="nil"/>
              <w:left w:val="nil"/>
              <w:bottom w:val="nil"/>
              <w:right w:val="nil"/>
            </w:tcBorders>
            <w:shd w:val="clear" w:color="2F75B5" w:fill="2F75B5"/>
            <w:noWrap/>
            <w:vAlign w:val="bottom"/>
            <w:hideMark/>
          </w:tcPr>
          <w:p w14:paraId="5851D28C" w14:textId="77777777" w:rsidR="000956AF" w:rsidRPr="000956AF" w:rsidRDefault="000956AF" w:rsidP="000956AF">
            <w:pPr>
              <w:rPr>
                <w:lang w:val="en-GB"/>
              </w:rPr>
            </w:pPr>
            <w:r w:rsidRPr="000956AF">
              <w:rPr>
                <w:lang w:val="en-GB"/>
              </w:rPr>
              <w:t>2.19</w:t>
            </w:r>
          </w:p>
        </w:tc>
        <w:tc>
          <w:tcPr>
            <w:tcW w:w="940" w:type="dxa"/>
            <w:tcBorders>
              <w:top w:val="nil"/>
              <w:left w:val="nil"/>
              <w:bottom w:val="nil"/>
              <w:right w:val="nil"/>
            </w:tcBorders>
            <w:shd w:val="clear" w:color="2F75B5" w:fill="2F75B5"/>
            <w:noWrap/>
            <w:vAlign w:val="bottom"/>
            <w:hideMark/>
          </w:tcPr>
          <w:p w14:paraId="5607333A" w14:textId="77777777" w:rsidR="000956AF" w:rsidRPr="000956AF" w:rsidRDefault="000956AF" w:rsidP="000956AF">
            <w:pPr>
              <w:rPr>
                <w:lang w:val="en-GB"/>
              </w:rPr>
            </w:pPr>
            <w:r w:rsidRPr="000956AF">
              <w:rPr>
                <w:lang w:val="en-GB"/>
              </w:rPr>
              <w:t>2.09</w:t>
            </w:r>
          </w:p>
        </w:tc>
        <w:tc>
          <w:tcPr>
            <w:tcW w:w="940" w:type="dxa"/>
            <w:tcBorders>
              <w:top w:val="nil"/>
              <w:left w:val="nil"/>
              <w:bottom w:val="nil"/>
              <w:right w:val="nil"/>
            </w:tcBorders>
            <w:shd w:val="clear" w:color="2F75B5" w:fill="2F75B5"/>
            <w:noWrap/>
            <w:vAlign w:val="bottom"/>
            <w:hideMark/>
          </w:tcPr>
          <w:p w14:paraId="6D452743" w14:textId="77777777" w:rsidR="000956AF" w:rsidRPr="000956AF" w:rsidRDefault="000956AF" w:rsidP="000956AF">
            <w:pPr>
              <w:rPr>
                <w:lang w:val="en-GB"/>
              </w:rPr>
            </w:pPr>
            <w:r w:rsidRPr="000956AF">
              <w:rPr>
                <w:lang w:val="en-GB"/>
              </w:rPr>
              <w:t>-0.32</w:t>
            </w:r>
          </w:p>
        </w:tc>
        <w:tc>
          <w:tcPr>
            <w:tcW w:w="940" w:type="dxa"/>
            <w:tcBorders>
              <w:top w:val="nil"/>
              <w:left w:val="nil"/>
              <w:bottom w:val="nil"/>
              <w:right w:val="nil"/>
            </w:tcBorders>
            <w:shd w:val="clear" w:color="2F75B5" w:fill="2F75B5"/>
            <w:noWrap/>
            <w:vAlign w:val="bottom"/>
            <w:hideMark/>
          </w:tcPr>
          <w:p w14:paraId="11002476" w14:textId="77777777" w:rsidR="000956AF" w:rsidRPr="000956AF" w:rsidRDefault="000956AF" w:rsidP="000956AF">
            <w:pPr>
              <w:rPr>
                <w:lang w:val="en-GB"/>
              </w:rPr>
            </w:pPr>
            <w:r w:rsidRPr="000956AF">
              <w:rPr>
                <w:lang w:val="en-GB"/>
              </w:rPr>
              <w:t>-157.26</w:t>
            </w:r>
          </w:p>
        </w:tc>
        <w:tc>
          <w:tcPr>
            <w:tcW w:w="940" w:type="dxa"/>
            <w:tcBorders>
              <w:top w:val="nil"/>
              <w:left w:val="nil"/>
              <w:bottom w:val="nil"/>
              <w:right w:val="nil"/>
            </w:tcBorders>
            <w:shd w:val="clear" w:color="2F75B5" w:fill="2F75B5"/>
            <w:noWrap/>
            <w:vAlign w:val="bottom"/>
            <w:hideMark/>
          </w:tcPr>
          <w:p w14:paraId="4D8384BB" w14:textId="77777777" w:rsidR="000956AF" w:rsidRPr="000956AF" w:rsidRDefault="000956AF" w:rsidP="000956AF">
            <w:pPr>
              <w:rPr>
                <w:lang w:val="en-GB"/>
              </w:rPr>
            </w:pPr>
            <w:r w:rsidRPr="000956AF">
              <w:rPr>
                <w:lang w:val="en-GB"/>
              </w:rPr>
              <w:t>530.90</w:t>
            </w:r>
          </w:p>
        </w:tc>
        <w:tc>
          <w:tcPr>
            <w:tcW w:w="940" w:type="dxa"/>
            <w:tcBorders>
              <w:top w:val="nil"/>
              <w:left w:val="nil"/>
              <w:bottom w:val="nil"/>
              <w:right w:val="nil"/>
            </w:tcBorders>
            <w:shd w:val="clear" w:color="2F75B5" w:fill="2F75B5"/>
            <w:noWrap/>
            <w:vAlign w:val="bottom"/>
            <w:hideMark/>
          </w:tcPr>
          <w:p w14:paraId="4987C6CF" w14:textId="77777777" w:rsidR="000956AF" w:rsidRPr="000956AF" w:rsidRDefault="000956AF" w:rsidP="000956AF">
            <w:pPr>
              <w:rPr>
                <w:lang w:val="en-GB"/>
              </w:rPr>
            </w:pPr>
            <w:r w:rsidRPr="000956AF">
              <w:rPr>
                <w:lang w:val="en-GB"/>
              </w:rPr>
              <w:t>-1375.88</w:t>
            </w:r>
          </w:p>
        </w:tc>
        <w:tc>
          <w:tcPr>
            <w:tcW w:w="940" w:type="dxa"/>
            <w:tcBorders>
              <w:top w:val="nil"/>
              <w:left w:val="nil"/>
              <w:bottom w:val="nil"/>
              <w:right w:val="nil"/>
            </w:tcBorders>
            <w:shd w:val="clear" w:color="2F75B5" w:fill="2F75B5"/>
            <w:noWrap/>
            <w:vAlign w:val="bottom"/>
            <w:hideMark/>
          </w:tcPr>
          <w:p w14:paraId="78E2DAF9" w14:textId="77777777" w:rsidR="000956AF" w:rsidRPr="000956AF" w:rsidRDefault="000956AF" w:rsidP="000956AF">
            <w:pPr>
              <w:rPr>
                <w:b/>
                <w:bCs/>
                <w:lang w:val="en-GB"/>
              </w:rPr>
            </w:pPr>
            <w:r w:rsidRPr="000956AF">
              <w:rPr>
                <w:b/>
                <w:bCs/>
                <w:lang w:val="en-GB"/>
              </w:rPr>
              <w:t>4944.01</w:t>
            </w:r>
          </w:p>
        </w:tc>
        <w:tc>
          <w:tcPr>
            <w:tcW w:w="940" w:type="dxa"/>
            <w:tcBorders>
              <w:top w:val="nil"/>
              <w:left w:val="nil"/>
              <w:bottom w:val="nil"/>
              <w:right w:val="nil"/>
            </w:tcBorders>
            <w:shd w:val="clear" w:color="2F75B5" w:fill="2F75B5"/>
            <w:noWrap/>
            <w:vAlign w:val="bottom"/>
            <w:hideMark/>
          </w:tcPr>
          <w:p w14:paraId="31F77240" w14:textId="77777777" w:rsidR="000956AF" w:rsidRPr="000956AF" w:rsidRDefault="000956AF" w:rsidP="000956AF">
            <w:pPr>
              <w:rPr>
                <w:lang w:val="en-GB"/>
              </w:rPr>
            </w:pPr>
            <w:r w:rsidRPr="000956AF">
              <w:rPr>
                <w:lang w:val="en-GB"/>
              </w:rPr>
              <w:t>5773.59</w:t>
            </w:r>
          </w:p>
        </w:tc>
        <w:tc>
          <w:tcPr>
            <w:tcW w:w="940" w:type="dxa"/>
            <w:tcBorders>
              <w:top w:val="nil"/>
              <w:left w:val="nil"/>
              <w:bottom w:val="nil"/>
              <w:right w:val="nil"/>
            </w:tcBorders>
            <w:shd w:val="clear" w:color="2F75B5" w:fill="2F75B5"/>
            <w:noWrap/>
            <w:vAlign w:val="bottom"/>
            <w:hideMark/>
          </w:tcPr>
          <w:p w14:paraId="7CE6DB63" w14:textId="77777777" w:rsidR="000956AF" w:rsidRPr="000956AF" w:rsidRDefault="000956AF" w:rsidP="000956AF">
            <w:pPr>
              <w:rPr>
                <w:b/>
                <w:bCs/>
                <w:lang w:val="en-GB"/>
              </w:rPr>
            </w:pPr>
            <w:r w:rsidRPr="000956AF">
              <w:rPr>
                <w:b/>
                <w:bCs/>
                <w:lang w:val="en-GB"/>
              </w:rPr>
              <w:t>2252.85</w:t>
            </w:r>
          </w:p>
        </w:tc>
        <w:tc>
          <w:tcPr>
            <w:tcW w:w="940" w:type="dxa"/>
            <w:tcBorders>
              <w:top w:val="nil"/>
              <w:left w:val="nil"/>
              <w:bottom w:val="nil"/>
              <w:right w:val="nil"/>
            </w:tcBorders>
            <w:shd w:val="clear" w:color="2F75B5" w:fill="2F75B5"/>
            <w:noWrap/>
            <w:vAlign w:val="bottom"/>
            <w:hideMark/>
          </w:tcPr>
          <w:p w14:paraId="3F7B5283" w14:textId="77777777" w:rsidR="000956AF" w:rsidRPr="000956AF" w:rsidRDefault="000956AF" w:rsidP="000956AF">
            <w:pPr>
              <w:rPr>
                <w:lang w:val="en-GB"/>
              </w:rPr>
            </w:pPr>
            <w:r w:rsidRPr="000956AF">
              <w:rPr>
                <w:lang w:val="en-GB"/>
              </w:rPr>
              <w:t>1510.65</w:t>
            </w:r>
          </w:p>
        </w:tc>
      </w:tr>
      <w:tr w:rsidR="000956AF" w:rsidRPr="000956AF" w14:paraId="2FC75AEF" w14:textId="77777777" w:rsidTr="000956AF">
        <w:trPr>
          <w:trHeight w:val="366"/>
        </w:trPr>
        <w:tc>
          <w:tcPr>
            <w:tcW w:w="940" w:type="dxa"/>
            <w:tcBorders>
              <w:top w:val="nil"/>
              <w:left w:val="nil"/>
              <w:bottom w:val="nil"/>
              <w:right w:val="nil"/>
            </w:tcBorders>
            <w:shd w:val="clear" w:color="5B9BD5" w:fill="5B9BD5"/>
            <w:noWrap/>
            <w:vAlign w:val="bottom"/>
            <w:hideMark/>
          </w:tcPr>
          <w:p w14:paraId="57057B9A" w14:textId="77777777" w:rsidR="000956AF" w:rsidRPr="000956AF" w:rsidRDefault="000956AF" w:rsidP="000956AF">
            <w:pPr>
              <w:rPr>
                <w:lang w:val="en-GB"/>
              </w:rPr>
            </w:pPr>
            <w:r w:rsidRPr="000956AF">
              <w:rPr>
                <w:lang w:val="en-GB"/>
              </w:rPr>
              <w:t>2.19</w:t>
            </w:r>
          </w:p>
        </w:tc>
        <w:tc>
          <w:tcPr>
            <w:tcW w:w="940" w:type="dxa"/>
            <w:tcBorders>
              <w:top w:val="nil"/>
              <w:left w:val="nil"/>
              <w:bottom w:val="nil"/>
              <w:right w:val="nil"/>
            </w:tcBorders>
            <w:shd w:val="clear" w:color="5B9BD5" w:fill="5B9BD5"/>
            <w:noWrap/>
            <w:vAlign w:val="bottom"/>
            <w:hideMark/>
          </w:tcPr>
          <w:p w14:paraId="08639EE3" w14:textId="77777777" w:rsidR="000956AF" w:rsidRPr="000956AF" w:rsidRDefault="000956AF" w:rsidP="000956AF">
            <w:pPr>
              <w:rPr>
                <w:lang w:val="en-GB"/>
              </w:rPr>
            </w:pPr>
            <w:r w:rsidRPr="000956AF">
              <w:rPr>
                <w:lang w:val="en-GB"/>
              </w:rPr>
              <w:t>1.85</w:t>
            </w:r>
          </w:p>
        </w:tc>
        <w:tc>
          <w:tcPr>
            <w:tcW w:w="940" w:type="dxa"/>
            <w:tcBorders>
              <w:top w:val="nil"/>
              <w:left w:val="nil"/>
              <w:bottom w:val="nil"/>
              <w:right w:val="nil"/>
            </w:tcBorders>
            <w:shd w:val="clear" w:color="5B9BD5" w:fill="5B9BD5"/>
            <w:noWrap/>
            <w:vAlign w:val="bottom"/>
            <w:hideMark/>
          </w:tcPr>
          <w:p w14:paraId="70D31911" w14:textId="77777777" w:rsidR="000956AF" w:rsidRPr="000956AF" w:rsidRDefault="000956AF" w:rsidP="000956AF">
            <w:pPr>
              <w:rPr>
                <w:lang w:val="en-GB"/>
              </w:rPr>
            </w:pPr>
            <w:r w:rsidRPr="000956AF">
              <w:rPr>
                <w:lang w:val="en-GB"/>
              </w:rPr>
              <w:t>-0.35</w:t>
            </w:r>
          </w:p>
        </w:tc>
        <w:tc>
          <w:tcPr>
            <w:tcW w:w="940" w:type="dxa"/>
            <w:tcBorders>
              <w:top w:val="nil"/>
              <w:left w:val="nil"/>
              <w:bottom w:val="nil"/>
              <w:right w:val="nil"/>
            </w:tcBorders>
            <w:shd w:val="clear" w:color="5B9BD5" w:fill="5B9BD5"/>
            <w:noWrap/>
            <w:vAlign w:val="bottom"/>
            <w:hideMark/>
          </w:tcPr>
          <w:p w14:paraId="6D75A0A0" w14:textId="77777777" w:rsidR="000956AF" w:rsidRPr="000956AF" w:rsidRDefault="000956AF" w:rsidP="000956AF">
            <w:pPr>
              <w:rPr>
                <w:lang w:val="en-GB"/>
              </w:rPr>
            </w:pPr>
            <w:r w:rsidRPr="000956AF">
              <w:rPr>
                <w:lang w:val="en-GB"/>
              </w:rPr>
              <w:t>-160.78</w:t>
            </w:r>
          </w:p>
        </w:tc>
        <w:tc>
          <w:tcPr>
            <w:tcW w:w="940" w:type="dxa"/>
            <w:tcBorders>
              <w:top w:val="nil"/>
              <w:left w:val="nil"/>
              <w:bottom w:val="nil"/>
              <w:right w:val="nil"/>
            </w:tcBorders>
            <w:shd w:val="clear" w:color="5B9BD5" w:fill="5B9BD5"/>
            <w:noWrap/>
            <w:vAlign w:val="bottom"/>
            <w:hideMark/>
          </w:tcPr>
          <w:p w14:paraId="54A01947" w14:textId="77777777" w:rsidR="000956AF" w:rsidRPr="000956AF" w:rsidRDefault="000956AF" w:rsidP="000956AF">
            <w:pPr>
              <w:rPr>
                <w:lang w:val="en-GB"/>
              </w:rPr>
            </w:pPr>
            <w:r w:rsidRPr="000956AF">
              <w:rPr>
                <w:lang w:val="en-GB"/>
              </w:rPr>
              <w:t>544.83</w:t>
            </w:r>
          </w:p>
        </w:tc>
        <w:tc>
          <w:tcPr>
            <w:tcW w:w="940" w:type="dxa"/>
            <w:tcBorders>
              <w:top w:val="nil"/>
              <w:left w:val="nil"/>
              <w:bottom w:val="nil"/>
              <w:right w:val="nil"/>
            </w:tcBorders>
            <w:shd w:val="clear" w:color="5B9BD5" w:fill="5B9BD5"/>
            <w:noWrap/>
            <w:vAlign w:val="bottom"/>
            <w:hideMark/>
          </w:tcPr>
          <w:p w14:paraId="1CF69C13" w14:textId="77777777" w:rsidR="000956AF" w:rsidRPr="000956AF" w:rsidRDefault="000956AF" w:rsidP="000956AF">
            <w:pPr>
              <w:rPr>
                <w:lang w:val="en-GB"/>
              </w:rPr>
            </w:pPr>
            <w:r w:rsidRPr="000956AF">
              <w:rPr>
                <w:lang w:val="en-GB"/>
              </w:rPr>
              <w:t>-1536.66</w:t>
            </w:r>
          </w:p>
        </w:tc>
        <w:tc>
          <w:tcPr>
            <w:tcW w:w="940" w:type="dxa"/>
            <w:tcBorders>
              <w:top w:val="nil"/>
              <w:left w:val="nil"/>
              <w:bottom w:val="nil"/>
              <w:right w:val="nil"/>
            </w:tcBorders>
            <w:shd w:val="clear" w:color="5B9BD5" w:fill="5B9BD5"/>
            <w:noWrap/>
            <w:vAlign w:val="bottom"/>
            <w:hideMark/>
          </w:tcPr>
          <w:p w14:paraId="3BCE523B" w14:textId="77777777" w:rsidR="000956AF" w:rsidRPr="000956AF" w:rsidRDefault="000956AF" w:rsidP="000956AF">
            <w:pPr>
              <w:rPr>
                <w:b/>
                <w:bCs/>
                <w:lang w:val="en-GB"/>
              </w:rPr>
            </w:pPr>
            <w:r w:rsidRPr="000956AF">
              <w:rPr>
                <w:b/>
                <w:bCs/>
                <w:lang w:val="en-GB"/>
              </w:rPr>
              <w:t>5488.84</w:t>
            </w:r>
          </w:p>
        </w:tc>
        <w:tc>
          <w:tcPr>
            <w:tcW w:w="940" w:type="dxa"/>
            <w:tcBorders>
              <w:top w:val="nil"/>
              <w:left w:val="nil"/>
              <w:bottom w:val="nil"/>
              <w:right w:val="nil"/>
            </w:tcBorders>
            <w:shd w:val="clear" w:color="5B9BD5" w:fill="5B9BD5"/>
            <w:noWrap/>
            <w:vAlign w:val="bottom"/>
            <w:hideMark/>
          </w:tcPr>
          <w:p w14:paraId="7535664A" w14:textId="77777777" w:rsidR="000956AF" w:rsidRPr="000956AF" w:rsidRDefault="000956AF" w:rsidP="000956AF">
            <w:pPr>
              <w:rPr>
                <w:lang w:val="en-GB"/>
              </w:rPr>
            </w:pPr>
            <w:r w:rsidRPr="000956AF">
              <w:rPr>
                <w:lang w:val="en-GB"/>
              </w:rPr>
              <w:t>6990.33</w:t>
            </w:r>
          </w:p>
        </w:tc>
        <w:tc>
          <w:tcPr>
            <w:tcW w:w="940" w:type="dxa"/>
            <w:tcBorders>
              <w:top w:val="nil"/>
              <w:left w:val="nil"/>
              <w:bottom w:val="nil"/>
              <w:right w:val="nil"/>
            </w:tcBorders>
            <w:shd w:val="clear" w:color="5B9BD5" w:fill="5B9BD5"/>
            <w:noWrap/>
            <w:vAlign w:val="bottom"/>
            <w:hideMark/>
          </w:tcPr>
          <w:p w14:paraId="1CA22251" w14:textId="77777777" w:rsidR="000956AF" w:rsidRPr="000956AF" w:rsidRDefault="000956AF" w:rsidP="000956AF">
            <w:pPr>
              <w:rPr>
                <w:b/>
                <w:bCs/>
                <w:lang w:val="en-GB"/>
              </w:rPr>
            </w:pPr>
            <w:r w:rsidRPr="000956AF">
              <w:rPr>
                <w:b/>
                <w:bCs/>
                <w:lang w:val="en-GB"/>
              </w:rPr>
              <w:t>2529.64</w:t>
            </w:r>
          </w:p>
        </w:tc>
        <w:tc>
          <w:tcPr>
            <w:tcW w:w="940" w:type="dxa"/>
            <w:tcBorders>
              <w:top w:val="nil"/>
              <w:left w:val="nil"/>
              <w:bottom w:val="nil"/>
              <w:right w:val="nil"/>
            </w:tcBorders>
            <w:shd w:val="clear" w:color="5B9BD5" w:fill="5B9BD5"/>
            <w:noWrap/>
            <w:vAlign w:val="bottom"/>
            <w:hideMark/>
          </w:tcPr>
          <w:p w14:paraId="130B339A" w14:textId="77777777" w:rsidR="000956AF" w:rsidRPr="000956AF" w:rsidRDefault="000956AF" w:rsidP="000956AF">
            <w:pPr>
              <w:rPr>
                <w:lang w:val="en-GB"/>
              </w:rPr>
            </w:pPr>
            <w:r w:rsidRPr="000956AF">
              <w:rPr>
                <w:lang w:val="en-GB"/>
              </w:rPr>
              <w:t>1849.25</w:t>
            </w:r>
          </w:p>
        </w:tc>
      </w:tr>
      <w:tr w:rsidR="000956AF" w:rsidRPr="000956AF" w14:paraId="60D638F1" w14:textId="77777777" w:rsidTr="000956AF">
        <w:trPr>
          <w:trHeight w:val="366"/>
        </w:trPr>
        <w:tc>
          <w:tcPr>
            <w:tcW w:w="940" w:type="dxa"/>
            <w:tcBorders>
              <w:top w:val="nil"/>
              <w:left w:val="nil"/>
              <w:bottom w:val="nil"/>
              <w:right w:val="nil"/>
            </w:tcBorders>
            <w:shd w:val="clear" w:color="2F75B5" w:fill="2F75B5"/>
            <w:noWrap/>
            <w:vAlign w:val="bottom"/>
            <w:hideMark/>
          </w:tcPr>
          <w:p w14:paraId="0DF86150" w14:textId="77777777" w:rsidR="000956AF" w:rsidRPr="000956AF" w:rsidRDefault="000956AF" w:rsidP="000956AF">
            <w:pPr>
              <w:rPr>
                <w:lang w:val="en-GB"/>
              </w:rPr>
            </w:pPr>
            <w:r w:rsidRPr="000956AF">
              <w:rPr>
                <w:lang w:val="en-GB"/>
              </w:rPr>
              <w:t>2.19</w:t>
            </w:r>
          </w:p>
        </w:tc>
        <w:tc>
          <w:tcPr>
            <w:tcW w:w="940" w:type="dxa"/>
            <w:tcBorders>
              <w:top w:val="nil"/>
              <w:left w:val="nil"/>
              <w:bottom w:val="nil"/>
              <w:right w:val="nil"/>
            </w:tcBorders>
            <w:shd w:val="clear" w:color="2F75B5" w:fill="2F75B5"/>
            <w:noWrap/>
            <w:vAlign w:val="bottom"/>
            <w:hideMark/>
          </w:tcPr>
          <w:p w14:paraId="0CB9EF6A" w14:textId="77777777" w:rsidR="000956AF" w:rsidRPr="000956AF" w:rsidRDefault="000956AF" w:rsidP="000956AF">
            <w:pPr>
              <w:rPr>
                <w:lang w:val="en-GB"/>
              </w:rPr>
            </w:pPr>
            <w:r w:rsidRPr="000956AF">
              <w:rPr>
                <w:lang w:val="en-GB"/>
              </w:rPr>
              <w:t>1.60</w:t>
            </w:r>
          </w:p>
        </w:tc>
        <w:tc>
          <w:tcPr>
            <w:tcW w:w="940" w:type="dxa"/>
            <w:tcBorders>
              <w:top w:val="nil"/>
              <w:left w:val="nil"/>
              <w:bottom w:val="nil"/>
              <w:right w:val="nil"/>
            </w:tcBorders>
            <w:shd w:val="clear" w:color="2F75B5" w:fill="2F75B5"/>
            <w:noWrap/>
            <w:vAlign w:val="bottom"/>
            <w:hideMark/>
          </w:tcPr>
          <w:p w14:paraId="54227592" w14:textId="77777777" w:rsidR="000956AF" w:rsidRPr="000956AF" w:rsidRDefault="000956AF" w:rsidP="000956AF">
            <w:pPr>
              <w:rPr>
                <w:lang w:val="en-GB"/>
              </w:rPr>
            </w:pPr>
            <w:r w:rsidRPr="000956AF">
              <w:rPr>
                <w:lang w:val="en-GB"/>
              </w:rPr>
              <w:t>-0.37</w:t>
            </w:r>
          </w:p>
        </w:tc>
        <w:tc>
          <w:tcPr>
            <w:tcW w:w="940" w:type="dxa"/>
            <w:tcBorders>
              <w:top w:val="nil"/>
              <w:left w:val="nil"/>
              <w:bottom w:val="nil"/>
              <w:right w:val="nil"/>
            </w:tcBorders>
            <w:shd w:val="clear" w:color="2F75B5" w:fill="2F75B5"/>
            <w:noWrap/>
            <w:vAlign w:val="bottom"/>
            <w:hideMark/>
          </w:tcPr>
          <w:p w14:paraId="4905477E" w14:textId="77777777" w:rsidR="000956AF" w:rsidRPr="000956AF" w:rsidRDefault="000956AF" w:rsidP="000956AF">
            <w:pPr>
              <w:rPr>
                <w:lang w:val="en-GB"/>
              </w:rPr>
            </w:pPr>
            <w:r w:rsidRPr="000956AF">
              <w:rPr>
                <w:lang w:val="en-GB"/>
              </w:rPr>
              <w:t>-163.67</w:t>
            </w:r>
          </w:p>
        </w:tc>
        <w:tc>
          <w:tcPr>
            <w:tcW w:w="940" w:type="dxa"/>
            <w:tcBorders>
              <w:top w:val="nil"/>
              <w:left w:val="nil"/>
              <w:bottom w:val="nil"/>
              <w:right w:val="nil"/>
            </w:tcBorders>
            <w:shd w:val="clear" w:color="2F75B5" w:fill="2F75B5"/>
            <w:noWrap/>
            <w:vAlign w:val="bottom"/>
            <w:hideMark/>
          </w:tcPr>
          <w:p w14:paraId="6A94845D" w14:textId="77777777" w:rsidR="000956AF" w:rsidRPr="000956AF" w:rsidRDefault="000956AF" w:rsidP="000956AF">
            <w:pPr>
              <w:rPr>
                <w:lang w:val="en-GB"/>
              </w:rPr>
            </w:pPr>
            <w:r w:rsidRPr="000956AF">
              <w:rPr>
                <w:lang w:val="en-GB"/>
              </w:rPr>
              <w:t>557.67</w:t>
            </w:r>
          </w:p>
        </w:tc>
        <w:tc>
          <w:tcPr>
            <w:tcW w:w="940" w:type="dxa"/>
            <w:tcBorders>
              <w:top w:val="nil"/>
              <w:left w:val="nil"/>
              <w:bottom w:val="nil"/>
              <w:right w:val="nil"/>
            </w:tcBorders>
            <w:shd w:val="clear" w:color="2F75B5" w:fill="2F75B5"/>
            <w:noWrap/>
            <w:vAlign w:val="bottom"/>
            <w:hideMark/>
          </w:tcPr>
          <w:p w14:paraId="5EA6CA96" w14:textId="77777777" w:rsidR="000956AF" w:rsidRPr="000956AF" w:rsidRDefault="000956AF" w:rsidP="000956AF">
            <w:pPr>
              <w:rPr>
                <w:lang w:val="en-GB"/>
              </w:rPr>
            </w:pPr>
            <w:r w:rsidRPr="000956AF">
              <w:rPr>
                <w:lang w:val="en-GB"/>
              </w:rPr>
              <w:t>-1662.10</w:t>
            </w:r>
          </w:p>
        </w:tc>
        <w:tc>
          <w:tcPr>
            <w:tcW w:w="940" w:type="dxa"/>
            <w:tcBorders>
              <w:top w:val="nil"/>
              <w:left w:val="nil"/>
              <w:bottom w:val="nil"/>
              <w:right w:val="nil"/>
            </w:tcBorders>
            <w:shd w:val="clear" w:color="2F75B5" w:fill="2F75B5"/>
            <w:noWrap/>
            <w:vAlign w:val="bottom"/>
            <w:hideMark/>
          </w:tcPr>
          <w:p w14:paraId="3FB6BE6C" w14:textId="77777777" w:rsidR="000956AF" w:rsidRPr="000956AF" w:rsidRDefault="000956AF" w:rsidP="000956AF">
            <w:pPr>
              <w:rPr>
                <w:b/>
                <w:bCs/>
                <w:lang w:val="en-GB"/>
              </w:rPr>
            </w:pPr>
            <w:r w:rsidRPr="000956AF">
              <w:rPr>
                <w:b/>
                <w:bCs/>
                <w:lang w:val="en-GB"/>
              </w:rPr>
              <w:t>5750.26</w:t>
            </w:r>
          </w:p>
        </w:tc>
        <w:tc>
          <w:tcPr>
            <w:tcW w:w="940" w:type="dxa"/>
            <w:tcBorders>
              <w:top w:val="nil"/>
              <w:left w:val="nil"/>
              <w:bottom w:val="nil"/>
              <w:right w:val="nil"/>
            </w:tcBorders>
            <w:shd w:val="clear" w:color="2F75B5" w:fill="2F75B5"/>
            <w:noWrap/>
            <w:vAlign w:val="bottom"/>
            <w:hideMark/>
          </w:tcPr>
          <w:p w14:paraId="60B41E95" w14:textId="77777777" w:rsidR="000956AF" w:rsidRPr="000956AF" w:rsidRDefault="000956AF" w:rsidP="000956AF">
            <w:pPr>
              <w:rPr>
                <w:lang w:val="en-GB"/>
              </w:rPr>
            </w:pPr>
            <w:r w:rsidRPr="000956AF">
              <w:rPr>
                <w:lang w:val="en-GB"/>
              </w:rPr>
              <w:t>8288.32</w:t>
            </w:r>
          </w:p>
        </w:tc>
        <w:tc>
          <w:tcPr>
            <w:tcW w:w="940" w:type="dxa"/>
            <w:tcBorders>
              <w:top w:val="nil"/>
              <w:left w:val="nil"/>
              <w:bottom w:val="nil"/>
              <w:right w:val="nil"/>
            </w:tcBorders>
            <w:shd w:val="clear" w:color="2F75B5" w:fill="2F75B5"/>
            <w:noWrap/>
            <w:vAlign w:val="bottom"/>
            <w:hideMark/>
          </w:tcPr>
          <w:p w14:paraId="790622CD" w14:textId="77777777" w:rsidR="000956AF" w:rsidRPr="000956AF" w:rsidRDefault="000956AF" w:rsidP="000956AF">
            <w:pPr>
              <w:rPr>
                <w:b/>
                <w:bCs/>
                <w:lang w:val="en-GB"/>
              </w:rPr>
            </w:pPr>
            <w:r w:rsidRPr="000956AF">
              <w:rPr>
                <w:b/>
                <w:bCs/>
                <w:lang w:val="en-GB"/>
              </w:rPr>
              <w:t>2820.63</w:t>
            </w:r>
          </w:p>
        </w:tc>
        <w:tc>
          <w:tcPr>
            <w:tcW w:w="940" w:type="dxa"/>
            <w:tcBorders>
              <w:top w:val="nil"/>
              <w:left w:val="nil"/>
              <w:bottom w:val="nil"/>
              <w:right w:val="nil"/>
            </w:tcBorders>
            <w:shd w:val="clear" w:color="2F75B5" w:fill="2F75B5"/>
            <w:noWrap/>
            <w:vAlign w:val="bottom"/>
            <w:hideMark/>
          </w:tcPr>
          <w:p w14:paraId="7B720928" w14:textId="77777777" w:rsidR="000956AF" w:rsidRPr="000956AF" w:rsidRDefault="000956AF" w:rsidP="000956AF">
            <w:pPr>
              <w:rPr>
                <w:lang w:val="en-GB"/>
              </w:rPr>
            </w:pPr>
            <w:r w:rsidRPr="000956AF">
              <w:rPr>
                <w:lang w:val="en-GB"/>
              </w:rPr>
              <w:t>2220.61</w:t>
            </w:r>
          </w:p>
        </w:tc>
      </w:tr>
      <w:tr w:rsidR="000956AF" w:rsidRPr="000956AF" w14:paraId="79C91B94" w14:textId="77777777" w:rsidTr="000956AF">
        <w:trPr>
          <w:trHeight w:val="366"/>
        </w:trPr>
        <w:tc>
          <w:tcPr>
            <w:tcW w:w="940" w:type="dxa"/>
            <w:tcBorders>
              <w:top w:val="nil"/>
              <w:left w:val="nil"/>
              <w:bottom w:val="nil"/>
              <w:right w:val="nil"/>
            </w:tcBorders>
            <w:shd w:val="clear" w:color="5B9BD5" w:fill="5B9BD5"/>
            <w:noWrap/>
            <w:vAlign w:val="bottom"/>
            <w:hideMark/>
          </w:tcPr>
          <w:p w14:paraId="155367AB" w14:textId="77777777" w:rsidR="000956AF" w:rsidRPr="000956AF" w:rsidRDefault="000956AF" w:rsidP="000956AF">
            <w:pPr>
              <w:rPr>
                <w:lang w:val="en-GB"/>
              </w:rPr>
            </w:pPr>
            <w:r w:rsidRPr="000956AF">
              <w:rPr>
                <w:lang w:val="en-GB"/>
              </w:rPr>
              <w:t>2.19</w:t>
            </w:r>
          </w:p>
        </w:tc>
        <w:tc>
          <w:tcPr>
            <w:tcW w:w="940" w:type="dxa"/>
            <w:tcBorders>
              <w:top w:val="nil"/>
              <w:left w:val="nil"/>
              <w:bottom w:val="nil"/>
              <w:right w:val="nil"/>
            </w:tcBorders>
            <w:shd w:val="clear" w:color="5B9BD5" w:fill="5B9BD5"/>
            <w:noWrap/>
            <w:vAlign w:val="bottom"/>
            <w:hideMark/>
          </w:tcPr>
          <w:p w14:paraId="3BBCD719" w14:textId="77777777" w:rsidR="000956AF" w:rsidRPr="000956AF" w:rsidRDefault="000956AF" w:rsidP="000956AF">
            <w:pPr>
              <w:rPr>
                <w:lang w:val="en-GB"/>
              </w:rPr>
            </w:pPr>
            <w:r w:rsidRPr="000956AF">
              <w:rPr>
                <w:lang w:val="en-GB"/>
              </w:rPr>
              <w:t>1.35</w:t>
            </w:r>
          </w:p>
        </w:tc>
        <w:tc>
          <w:tcPr>
            <w:tcW w:w="940" w:type="dxa"/>
            <w:tcBorders>
              <w:top w:val="nil"/>
              <w:left w:val="nil"/>
              <w:bottom w:val="nil"/>
              <w:right w:val="nil"/>
            </w:tcBorders>
            <w:shd w:val="clear" w:color="5B9BD5" w:fill="5B9BD5"/>
            <w:noWrap/>
            <w:vAlign w:val="bottom"/>
            <w:hideMark/>
          </w:tcPr>
          <w:p w14:paraId="5694BAF7" w14:textId="77777777" w:rsidR="000956AF" w:rsidRPr="000956AF" w:rsidRDefault="000956AF" w:rsidP="000956AF">
            <w:pPr>
              <w:rPr>
                <w:lang w:val="en-GB"/>
              </w:rPr>
            </w:pPr>
            <w:r w:rsidRPr="000956AF">
              <w:rPr>
                <w:lang w:val="en-GB"/>
              </w:rPr>
              <w:t>-0.39</w:t>
            </w:r>
          </w:p>
        </w:tc>
        <w:tc>
          <w:tcPr>
            <w:tcW w:w="940" w:type="dxa"/>
            <w:tcBorders>
              <w:top w:val="nil"/>
              <w:left w:val="nil"/>
              <w:bottom w:val="nil"/>
              <w:right w:val="nil"/>
            </w:tcBorders>
            <w:shd w:val="clear" w:color="5B9BD5" w:fill="5B9BD5"/>
            <w:noWrap/>
            <w:vAlign w:val="bottom"/>
            <w:hideMark/>
          </w:tcPr>
          <w:p w14:paraId="22D56A40" w14:textId="77777777" w:rsidR="000956AF" w:rsidRPr="000956AF" w:rsidRDefault="000956AF" w:rsidP="000956AF">
            <w:pPr>
              <w:rPr>
                <w:lang w:val="en-GB"/>
              </w:rPr>
            </w:pPr>
            <w:r w:rsidRPr="000956AF">
              <w:rPr>
                <w:lang w:val="en-GB"/>
              </w:rPr>
              <w:t>-165.98</w:t>
            </w:r>
          </w:p>
        </w:tc>
        <w:tc>
          <w:tcPr>
            <w:tcW w:w="940" w:type="dxa"/>
            <w:tcBorders>
              <w:top w:val="nil"/>
              <w:left w:val="nil"/>
              <w:bottom w:val="nil"/>
              <w:right w:val="nil"/>
            </w:tcBorders>
            <w:shd w:val="clear" w:color="5B9BD5" w:fill="5B9BD5"/>
            <w:noWrap/>
            <w:vAlign w:val="bottom"/>
            <w:hideMark/>
          </w:tcPr>
          <w:p w14:paraId="7059EEE4" w14:textId="77777777" w:rsidR="000956AF" w:rsidRPr="000956AF" w:rsidRDefault="000956AF" w:rsidP="000956AF">
            <w:pPr>
              <w:rPr>
                <w:lang w:val="en-GB"/>
              </w:rPr>
            </w:pPr>
            <w:r w:rsidRPr="000956AF">
              <w:rPr>
                <w:lang w:val="en-GB"/>
              </w:rPr>
              <w:t>569.48</w:t>
            </w:r>
          </w:p>
        </w:tc>
        <w:tc>
          <w:tcPr>
            <w:tcW w:w="940" w:type="dxa"/>
            <w:tcBorders>
              <w:top w:val="nil"/>
              <w:left w:val="nil"/>
              <w:bottom w:val="nil"/>
              <w:right w:val="nil"/>
            </w:tcBorders>
            <w:shd w:val="clear" w:color="5B9BD5" w:fill="5B9BD5"/>
            <w:noWrap/>
            <w:vAlign w:val="bottom"/>
            <w:hideMark/>
          </w:tcPr>
          <w:p w14:paraId="452E9245" w14:textId="77777777" w:rsidR="000956AF" w:rsidRPr="000956AF" w:rsidRDefault="000956AF" w:rsidP="000956AF">
            <w:pPr>
              <w:rPr>
                <w:lang w:val="en-GB"/>
              </w:rPr>
            </w:pPr>
            <w:r w:rsidRPr="000956AF">
              <w:rPr>
                <w:lang w:val="en-GB"/>
              </w:rPr>
              <w:t>-1789.85</w:t>
            </w:r>
          </w:p>
        </w:tc>
        <w:tc>
          <w:tcPr>
            <w:tcW w:w="940" w:type="dxa"/>
            <w:tcBorders>
              <w:top w:val="nil"/>
              <w:left w:val="nil"/>
              <w:bottom w:val="nil"/>
              <w:right w:val="nil"/>
            </w:tcBorders>
            <w:shd w:val="clear" w:color="5B9BD5" w:fill="5B9BD5"/>
            <w:noWrap/>
            <w:vAlign w:val="bottom"/>
            <w:hideMark/>
          </w:tcPr>
          <w:p w14:paraId="26AE3B35" w14:textId="77777777" w:rsidR="000956AF" w:rsidRPr="000956AF" w:rsidRDefault="000956AF" w:rsidP="000956AF">
            <w:pPr>
              <w:rPr>
                <w:b/>
                <w:bCs/>
                <w:lang w:val="en-GB"/>
              </w:rPr>
            </w:pPr>
            <w:r w:rsidRPr="000956AF">
              <w:rPr>
                <w:b/>
                <w:bCs/>
                <w:lang w:val="en-GB"/>
              </w:rPr>
              <w:t>6023.49</w:t>
            </w:r>
          </w:p>
        </w:tc>
        <w:tc>
          <w:tcPr>
            <w:tcW w:w="940" w:type="dxa"/>
            <w:tcBorders>
              <w:top w:val="nil"/>
              <w:left w:val="nil"/>
              <w:bottom w:val="nil"/>
              <w:right w:val="nil"/>
            </w:tcBorders>
            <w:shd w:val="clear" w:color="5B9BD5" w:fill="5B9BD5"/>
            <w:noWrap/>
            <w:vAlign w:val="bottom"/>
            <w:hideMark/>
          </w:tcPr>
          <w:p w14:paraId="05222771" w14:textId="77777777" w:rsidR="000956AF" w:rsidRPr="000956AF" w:rsidRDefault="000956AF" w:rsidP="000956AF">
            <w:pPr>
              <w:rPr>
                <w:lang w:val="en-GB"/>
              </w:rPr>
            </w:pPr>
            <w:r w:rsidRPr="000956AF">
              <w:rPr>
                <w:lang w:val="en-GB"/>
              </w:rPr>
              <w:t>9652.99</w:t>
            </w:r>
          </w:p>
        </w:tc>
        <w:tc>
          <w:tcPr>
            <w:tcW w:w="940" w:type="dxa"/>
            <w:tcBorders>
              <w:top w:val="nil"/>
              <w:left w:val="nil"/>
              <w:bottom w:val="nil"/>
              <w:right w:val="nil"/>
            </w:tcBorders>
            <w:shd w:val="clear" w:color="5B9BD5" w:fill="5B9BD5"/>
            <w:noWrap/>
            <w:vAlign w:val="bottom"/>
            <w:hideMark/>
          </w:tcPr>
          <w:p w14:paraId="0A4FBC99" w14:textId="77777777" w:rsidR="000956AF" w:rsidRPr="000956AF" w:rsidRDefault="000956AF" w:rsidP="000956AF">
            <w:pPr>
              <w:rPr>
                <w:b/>
                <w:bCs/>
                <w:lang w:val="en-GB"/>
              </w:rPr>
            </w:pPr>
            <w:r w:rsidRPr="000956AF">
              <w:rPr>
                <w:b/>
                <w:bCs/>
                <w:lang w:val="en-GB"/>
              </w:rPr>
              <w:t>3128.86</w:t>
            </w:r>
          </w:p>
        </w:tc>
        <w:tc>
          <w:tcPr>
            <w:tcW w:w="940" w:type="dxa"/>
            <w:tcBorders>
              <w:top w:val="nil"/>
              <w:left w:val="nil"/>
              <w:bottom w:val="nil"/>
              <w:right w:val="nil"/>
            </w:tcBorders>
            <w:shd w:val="clear" w:color="5B9BD5" w:fill="5B9BD5"/>
            <w:noWrap/>
            <w:vAlign w:val="bottom"/>
            <w:hideMark/>
          </w:tcPr>
          <w:p w14:paraId="3002E2F2" w14:textId="77777777" w:rsidR="000956AF" w:rsidRPr="000956AF" w:rsidRDefault="000956AF" w:rsidP="000956AF">
            <w:pPr>
              <w:rPr>
                <w:lang w:val="en-GB"/>
              </w:rPr>
            </w:pPr>
            <w:r w:rsidRPr="000956AF">
              <w:rPr>
                <w:lang w:val="en-GB"/>
              </w:rPr>
              <w:t>2623.15</w:t>
            </w:r>
          </w:p>
        </w:tc>
      </w:tr>
      <w:tr w:rsidR="000956AF" w:rsidRPr="000956AF" w14:paraId="08542647" w14:textId="77777777" w:rsidTr="000956AF">
        <w:trPr>
          <w:trHeight w:val="366"/>
        </w:trPr>
        <w:tc>
          <w:tcPr>
            <w:tcW w:w="940" w:type="dxa"/>
            <w:tcBorders>
              <w:top w:val="nil"/>
              <w:left w:val="nil"/>
              <w:bottom w:val="nil"/>
              <w:right w:val="nil"/>
            </w:tcBorders>
            <w:shd w:val="clear" w:color="2F75B5" w:fill="2F75B5"/>
            <w:noWrap/>
            <w:vAlign w:val="bottom"/>
            <w:hideMark/>
          </w:tcPr>
          <w:p w14:paraId="3333E96A" w14:textId="77777777" w:rsidR="000956AF" w:rsidRPr="000956AF" w:rsidRDefault="000956AF" w:rsidP="000956AF">
            <w:pPr>
              <w:rPr>
                <w:lang w:val="en-GB"/>
              </w:rPr>
            </w:pPr>
            <w:r w:rsidRPr="000956AF">
              <w:rPr>
                <w:lang w:val="en-GB"/>
              </w:rPr>
              <w:t>2.19</w:t>
            </w:r>
          </w:p>
        </w:tc>
        <w:tc>
          <w:tcPr>
            <w:tcW w:w="940" w:type="dxa"/>
            <w:tcBorders>
              <w:top w:val="nil"/>
              <w:left w:val="nil"/>
              <w:bottom w:val="nil"/>
              <w:right w:val="nil"/>
            </w:tcBorders>
            <w:shd w:val="clear" w:color="2F75B5" w:fill="2F75B5"/>
            <w:noWrap/>
            <w:vAlign w:val="bottom"/>
            <w:hideMark/>
          </w:tcPr>
          <w:p w14:paraId="698E49AB" w14:textId="77777777" w:rsidR="000956AF" w:rsidRPr="000956AF" w:rsidRDefault="000956AF" w:rsidP="000956AF">
            <w:pPr>
              <w:rPr>
                <w:lang w:val="en-GB"/>
              </w:rPr>
            </w:pPr>
            <w:r w:rsidRPr="000956AF">
              <w:rPr>
                <w:lang w:val="en-GB"/>
              </w:rPr>
              <w:t>1.11</w:t>
            </w:r>
          </w:p>
        </w:tc>
        <w:tc>
          <w:tcPr>
            <w:tcW w:w="940" w:type="dxa"/>
            <w:tcBorders>
              <w:top w:val="nil"/>
              <w:left w:val="nil"/>
              <w:bottom w:val="nil"/>
              <w:right w:val="nil"/>
            </w:tcBorders>
            <w:shd w:val="clear" w:color="2F75B5" w:fill="2F75B5"/>
            <w:noWrap/>
            <w:vAlign w:val="bottom"/>
            <w:hideMark/>
          </w:tcPr>
          <w:p w14:paraId="12AD0DE0" w14:textId="77777777" w:rsidR="000956AF" w:rsidRPr="000956AF" w:rsidRDefault="000956AF" w:rsidP="000956AF">
            <w:pPr>
              <w:rPr>
                <w:lang w:val="en-GB"/>
              </w:rPr>
            </w:pPr>
            <w:r w:rsidRPr="000956AF">
              <w:rPr>
                <w:lang w:val="en-GB"/>
              </w:rPr>
              <w:t>-0.41</w:t>
            </w:r>
          </w:p>
        </w:tc>
        <w:tc>
          <w:tcPr>
            <w:tcW w:w="940" w:type="dxa"/>
            <w:tcBorders>
              <w:top w:val="nil"/>
              <w:left w:val="nil"/>
              <w:bottom w:val="nil"/>
              <w:right w:val="nil"/>
            </w:tcBorders>
            <w:shd w:val="clear" w:color="2F75B5" w:fill="2F75B5"/>
            <w:noWrap/>
            <w:vAlign w:val="bottom"/>
            <w:hideMark/>
          </w:tcPr>
          <w:p w14:paraId="13F9FB4E" w14:textId="77777777" w:rsidR="000956AF" w:rsidRPr="000956AF" w:rsidRDefault="000956AF" w:rsidP="000956AF">
            <w:pPr>
              <w:rPr>
                <w:lang w:val="en-GB"/>
              </w:rPr>
            </w:pPr>
            <w:r w:rsidRPr="000956AF">
              <w:rPr>
                <w:lang w:val="en-GB"/>
              </w:rPr>
              <w:t>-167.74</w:t>
            </w:r>
          </w:p>
        </w:tc>
        <w:tc>
          <w:tcPr>
            <w:tcW w:w="940" w:type="dxa"/>
            <w:tcBorders>
              <w:top w:val="nil"/>
              <w:left w:val="nil"/>
              <w:bottom w:val="nil"/>
              <w:right w:val="nil"/>
            </w:tcBorders>
            <w:shd w:val="clear" w:color="2F75B5" w:fill="2F75B5"/>
            <w:noWrap/>
            <w:vAlign w:val="bottom"/>
            <w:hideMark/>
          </w:tcPr>
          <w:p w14:paraId="782AAA43" w14:textId="77777777" w:rsidR="000956AF" w:rsidRPr="000956AF" w:rsidRDefault="000956AF" w:rsidP="000956AF">
            <w:pPr>
              <w:rPr>
                <w:lang w:val="en-GB"/>
              </w:rPr>
            </w:pPr>
            <w:r w:rsidRPr="000956AF">
              <w:rPr>
                <w:lang w:val="en-GB"/>
              </w:rPr>
              <w:t>580.31</w:t>
            </w:r>
          </w:p>
        </w:tc>
        <w:tc>
          <w:tcPr>
            <w:tcW w:w="940" w:type="dxa"/>
            <w:tcBorders>
              <w:top w:val="nil"/>
              <w:left w:val="nil"/>
              <w:bottom w:val="nil"/>
              <w:right w:val="nil"/>
            </w:tcBorders>
            <w:shd w:val="clear" w:color="2F75B5" w:fill="2F75B5"/>
            <w:noWrap/>
            <w:vAlign w:val="bottom"/>
            <w:hideMark/>
          </w:tcPr>
          <w:p w14:paraId="17D2BEC2" w14:textId="77777777" w:rsidR="000956AF" w:rsidRPr="000956AF" w:rsidRDefault="000956AF" w:rsidP="000956AF">
            <w:pPr>
              <w:rPr>
                <w:lang w:val="en-GB"/>
              </w:rPr>
            </w:pPr>
            <w:r w:rsidRPr="000956AF">
              <w:rPr>
                <w:lang w:val="en-GB"/>
              </w:rPr>
              <w:t>-1881.13</w:t>
            </w:r>
          </w:p>
        </w:tc>
        <w:tc>
          <w:tcPr>
            <w:tcW w:w="940" w:type="dxa"/>
            <w:tcBorders>
              <w:top w:val="nil"/>
              <w:left w:val="nil"/>
              <w:bottom w:val="nil"/>
              <w:right w:val="nil"/>
            </w:tcBorders>
            <w:shd w:val="clear" w:color="2F75B5" w:fill="2F75B5"/>
            <w:noWrap/>
            <w:vAlign w:val="bottom"/>
            <w:hideMark/>
          </w:tcPr>
          <w:p w14:paraId="0AECDA0B" w14:textId="77777777" w:rsidR="000956AF" w:rsidRPr="000956AF" w:rsidRDefault="000956AF" w:rsidP="000956AF">
            <w:pPr>
              <w:rPr>
                <w:b/>
                <w:bCs/>
                <w:lang w:val="en-GB"/>
              </w:rPr>
            </w:pPr>
            <w:r w:rsidRPr="000956AF">
              <w:rPr>
                <w:b/>
                <w:bCs/>
                <w:lang w:val="en-GB"/>
              </w:rPr>
              <w:t>6011.30</w:t>
            </w:r>
          </w:p>
        </w:tc>
        <w:tc>
          <w:tcPr>
            <w:tcW w:w="940" w:type="dxa"/>
            <w:tcBorders>
              <w:top w:val="nil"/>
              <w:left w:val="nil"/>
              <w:bottom w:val="nil"/>
              <w:right w:val="nil"/>
            </w:tcBorders>
            <w:shd w:val="clear" w:color="2F75B5" w:fill="2F75B5"/>
            <w:noWrap/>
            <w:vAlign w:val="bottom"/>
            <w:hideMark/>
          </w:tcPr>
          <w:p w14:paraId="3B758900" w14:textId="77777777" w:rsidR="000956AF" w:rsidRPr="000956AF" w:rsidRDefault="000956AF" w:rsidP="000956AF">
            <w:pPr>
              <w:rPr>
                <w:lang w:val="en-GB"/>
              </w:rPr>
            </w:pPr>
            <w:r w:rsidRPr="000956AF">
              <w:rPr>
                <w:lang w:val="en-GB"/>
              </w:rPr>
              <w:t>11076.71</w:t>
            </w:r>
          </w:p>
        </w:tc>
        <w:tc>
          <w:tcPr>
            <w:tcW w:w="940" w:type="dxa"/>
            <w:tcBorders>
              <w:top w:val="nil"/>
              <w:left w:val="nil"/>
              <w:bottom w:val="nil"/>
              <w:right w:val="nil"/>
            </w:tcBorders>
            <w:shd w:val="clear" w:color="2F75B5" w:fill="2F75B5"/>
            <w:noWrap/>
            <w:vAlign w:val="bottom"/>
            <w:hideMark/>
          </w:tcPr>
          <w:p w14:paraId="271596E6" w14:textId="77777777" w:rsidR="000956AF" w:rsidRPr="000956AF" w:rsidRDefault="000956AF" w:rsidP="000956AF">
            <w:pPr>
              <w:rPr>
                <w:b/>
                <w:bCs/>
                <w:lang w:val="en-GB"/>
              </w:rPr>
            </w:pPr>
            <w:r w:rsidRPr="000956AF">
              <w:rPr>
                <w:b/>
                <w:bCs/>
                <w:lang w:val="en-GB"/>
              </w:rPr>
              <w:t>3453.25</w:t>
            </w:r>
          </w:p>
        </w:tc>
        <w:tc>
          <w:tcPr>
            <w:tcW w:w="940" w:type="dxa"/>
            <w:tcBorders>
              <w:top w:val="nil"/>
              <w:left w:val="nil"/>
              <w:bottom w:val="nil"/>
              <w:right w:val="nil"/>
            </w:tcBorders>
            <w:shd w:val="clear" w:color="2F75B5" w:fill="2F75B5"/>
            <w:noWrap/>
            <w:vAlign w:val="bottom"/>
            <w:hideMark/>
          </w:tcPr>
          <w:p w14:paraId="024ABD7D" w14:textId="77777777" w:rsidR="000956AF" w:rsidRPr="000956AF" w:rsidRDefault="000956AF" w:rsidP="000956AF">
            <w:pPr>
              <w:rPr>
                <w:lang w:val="en-GB"/>
              </w:rPr>
            </w:pPr>
            <w:r w:rsidRPr="000956AF">
              <w:rPr>
                <w:lang w:val="en-GB"/>
              </w:rPr>
              <w:t>3056.06</w:t>
            </w:r>
          </w:p>
        </w:tc>
      </w:tr>
      <w:tr w:rsidR="000956AF" w:rsidRPr="000956AF" w14:paraId="4B3D58EE" w14:textId="77777777" w:rsidTr="000956AF">
        <w:trPr>
          <w:trHeight w:val="366"/>
        </w:trPr>
        <w:tc>
          <w:tcPr>
            <w:tcW w:w="940" w:type="dxa"/>
            <w:tcBorders>
              <w:top w:val="nil"/>
              <w:left w:val="nil"/>
              <w:bottom w:val="nil"/>
              <w:right w:val="nil"/>
            </w:tcBorders>
            <w:shd w:val="clear" w:color="5B9BD5" w:fill="5B9BD5"/>
            <w:noWrap/>
            <w:vAlign w:val="bottom"/>
            <w:hideMark/>
          </w:tcPr>
          <w:p w14:paraId="1F4D1850" w14:textId="77777777" w:rsidR="000956AF" w:rsidRPr="000956AF" w:rsidRDefault="000956AF" w:rsidP="000956AF">
            <w:pPr>
              <w:rPr>
                <w:lang w:val="en-GB"/>
              </w:rPr>
            </w:pPr>
            <w:r w:rsidRPr="000956AF">
              <w:rPr>
                <w:lang w:val="en-GB"/>
              </w:rPr>
              <w:t>2.19</w:t>
            </w:r>
          </w:p>
        </w:tc>
        <w:tc>
          <w:tcPr>
            <w:tcW w:w="940" w:type="dxa"/>
            <w:tcBorders>
              <w:top w:val="nil"/>
              <w:left w:val="nil"/>
              <w:bottom w:val="nil"/>
              <w:right w:val="nil"/>
            </w:tcBorders>
            <w:shd w:val="clear" w:color="5B9BD5" w:fill="5B9BD5"/>
            <w:noWrap/>
            <w:vAlign w:val="bottom"/>
            <w:hideMark/>
          </w:tcPr>
          <w:p w14:paraId="6BAA671A" w14:textId="77777777" w:rsidR="000956AF" w:rsidRPr="000956AF" w:rsidRDefault="000956AF" w:rsidP="000956AF">
            <w:pPr>
              <w:rPr>
                <w:lang w:val="en-GB"/>
              </w:rPr>
            </w:pPr>
            <w:r w:rsidRPr="000956AF">
              <w:rPr>
                <w:lang w:val="en-GB"/>
              </w:rPr>
              <w:t>0.86</w:t>
            </w:r>
          </w:p>
        </w:tc>
        <w:tc>
          <w:tcPr>
            <w:tcW w:w="940" w:type="dxa"/>
            <w:tcBorders>
              <w:top w:val="nil"/>
              <w:left w:val="nil"/>
              <w:bottom w:val="nil"/>
              <w:right w:val="nil"/>
            </w:tcBorders>
            <w:shd w:val="clear" w:color="5B9BD5" w:fill="5B9BD5"/>
            <w:noWrap/>
            <w:vAlign w:val="bottom"/>
            <w:hideMark/>
          </w:tcPr>
          <w:p w14:paraId="03424E4B" w14:textId="77777777" w:rsidR="000956AF" w:rsidRPr="000956AF" w:rsidRDefault="000956AF" w:rsidP="000956AF">
            <w:pPr>
              <w:rPr>
                <w:lang w:val="en-GB"/>
              </w:rPr>
            </w:pPr>
            <w:r w:rsidRPr="000956AF">
              <w:rPr>
                <w:lang w:val="en-GB"/>
              </w:rPr>
              <w:t>-0.43</w:t>
            </w:r>
          </w:p>
        </w:tc>
        <w:tc>
          <w:tcPr>
            <w:tcW w:w="940" w:type="dxa"/>
            <w:tcBorders>
              <w:top w:val="nil"/>
              <w:left w:val="nil"/>
              <w:bottom w:val="nil"/>
              <w:right w:val="nil"/>
            </w:tcBorders>
            <w:shd w:val="clear" w:color="5B9BD5" w:fill="5B9BD5"/>
            <w:noWrap/>
            <w:vAlign w:val="bottom"/>
            <w:hideMark/>
          </w:tcPr>
          <w:p w14:paraId="21C23617" w14:textId="77777777" w:rsidR="000956AF" w:rsidRPr="000956AF" w:rsidRDefault="000956AF" w:rsidP="000956AF">
            <w:pPr>
              <w:rPr>
                <w:lang w:val="en-GB"/>
              </w:rPr>
            </w:pPr>
            <w:r w:rsidRPr="000956AF">
              <w:rPr>
                <w:lang w:val="en-GB"/>
              </w:rPr>
              <w:t>-166.81</w:t>
            </w:r>
          </w:p>
        </w:tc>
        <w:tc>
          <w:tcPr>
            <w:tcW w:w="940" w:type="dxa"/>
            <w:tcBorders>
              <w:top w:val="nil"/>
              <w:left w:val="nil"/>
              <w:bottom w:val="nil"/>
              <w:right w:val="nil"/>
            </w:tcBorders>
            <w:shd w:val="clear" w:color="5B9BD5" w:fill="5B9BD5"/>
            <w:noWrap/>
            <w:vAlign w:val="bottom"/>
            <w:hideMark/>
          </w:tcPr>
          <w:p w14:paraId="32A1D598" w14:textId="77777777" w:rsidR="000956AF" w:rsidRPr="000956AF" w:rsidRDefault="000956AF" w:rsidP="000956AF">
            <w:pPr>
              <w:rPr>
                <w:lang w:val="en-GB"/>
              </w:rPr>
            </w:pPr>
            <w:r w:rsidRPr="000956AF">
              <w:rPr>
                <w:lang w:val="en-GB"/>
              </w:rPr>
              <w:t>573.25</w:t>
            </w:r>
          </w:p>
        </w:tc>
        <w:tc>
          <w:tcPr>
            <w:tcW w:w="940" w:type="dxa"/>
            <w:tcBorders>
              <w:top w:val="nil"/>
              <w:left w:val="nil"/>
              <w:bottom w:val="nil"/>
              <w:right w:val="nil"/>
            </w:tcBorders>
            <w:shd w:val="clear" w:color="5B9BD5" w:fill="5B9BD5"/>
            <w:noWrap/>
            <w:vAlign w:val="bottom"/>
            <w:hideMark/>
          </w:tcPr>
          <w:p w14:paraId="058BEC68" w14:textId="77777777" w:rsidR="000956AF" w:rsidRPr="000956AF" w:rsidRDefault="000956AF" w:rsidP="000956AF">
            <w:pPr>
              <w:rPr>
                <w:lang w:val="en-GB"/>
              </w:rPr>
            </w:pPr>
            <w:r w:rsidRPr="000956AF">
              <w:rPr>
                <w:lang w:val="en-GB"/>
              </w:rPr>
              <w:t>-2047.94</w:t>
            </w:r>
          </w:p>
        </w:tc>
        <w:tc>
          <w:tcPr>
            <w:tcW w:w="940" w:type="dxa"/>
            <w:tcBorders>
              <w:top w:val="nil"/>
              <w:left w:val="nil"/>
              <w:bottom w:val="nil"/>
              <w:right w:val="nil"/>
            </w:tcBorders>
            <w:shd w:val="clear" w:color="5B9BD5" w:fill="5B9BD5"/>
            <w:noWrap/>
            <w:vAlign w:val="bottom"/>
            <w:hideMark/>
          </w:tcPr>
          <w:p w14:paraId="63F9107F" w14:textId="77777777" w:rsidR="000956AF" w:rsidRPr="000956AF" w:rsidRDefault="000956AF" w:rsidP="000956AF">
            <w:pPr>
              <w:rPr>
                <w:b/>
                <w:bCs/>
                <w:lang w:val="en-GB"/>
              </w:rPr>
            </w:pPr>
            <w:r w:rsidRPr="000956AF">
              <w:rPr>
                <w:b/>
                <w:bCs/>
                <w:lang w:val="en-GB"/>
              </w:rPr>
              <w:t>6584.55</w:t>
            </w:r>
          </w:p>
        </w:tc>
        <w:tc>
          <w:tcPr>
            <w:tcW w:w="940" w:type="dxa"/>
            <w:tcBorders>
              <w:top w:val="nil"/>
              <w:left w:val="nil"/>
              <w:bottom w:val="nil"/>
              <w:right w:val="nil"/>
            </w:tcBorders>
            <w:shd w:val="clear" w:color="5B9BD5" w:fill="5B9BD5"/>
            <w:noWrap/>
            <w:vAlign w:val="bottom"/>
            <w:hideMark/>
          </w:tcPr>
          <w:p w14:paraId="64FAB33F" w14:textId="77777777" w:rsidR="000956AF" w:rsidRPr="000956AF" w:rsidRDefault="000956AF" w:rsidP="000956AF">
            <w:pPr>
              <w:rPr>
                <w:lang w:val="en-GB"/>
              </w:rPr>
            </w:pPr>
            <w:r w:rsidRPr="000956AF">
              <w:rPr>
                <w:lang w:val="en-GB"/>
              </w:rPr>
              <w:t>12556.11</w:t>
            </w:r>
          </w:p>
        </w:tc>
        <w:tc>
          <w:tcPr>
            <w:tcW w:w="940" w:type="dxa"/>
            <w:tcBorders>
              <w:top w:val="nil"/>
              <w:left w:val="nil"/>
              <w:bottom w:val="nil"/>
              <w:right w:val="nil"/>
            </w:tcBorders>
            <w:shd w:val="clear" w:color="5B9BD5" w:fill="5B9BD5"/>
            <w:noWrap/>
            <w:vAlign w:val="bottom"/>
            <w:hideMark/>
          </w:tcPr>
          <w:p w14:paraId="00BB734C" w14:textId="77777777" w:rsidR="000956AF" w:rsidRPr="000956AF" w:rsidRDefault="000956AF" w:rsidP="000956AF">
            <w:pPr>
              <w:rPr>
                <w:b/>
                <w:bCs/>
                <w:lang w:val="en-GB"/>
              </w:rPr>
            </w:pPr>
            <w:r w:rsidRPr="000956AF">
              <w:rPr>
                <w:b/>
                <w:bCs/>
                <w:lang w:val="en-GB"/>
              </w:rPr>
              <w:t>3807.04</w:t>
            </w:r>
          </w:p>
        </w:tc>
        <w:tc>
          <w:tcPr>
            <w:tcW w:w="940" w:type="dxa"/>
            <w:tcBorders>
              <w:top w:val="nil"/>
              <w:left w:val="nil"/>
              <w:bottom w:val="nil"/>
              <w:right w:val="nil"/>
            </w:tcBorders>
            <w:shd w:val="clear" w:color="5B9BD5" w:fill="5B9BD5"/>
            <w:noWrap/>
            <w:vAlign w:val="bottom"/>
            <w:hideMark/>
          </w:tcPr>
          <w:p w14:paraId="3242E44E" w14:textId="77777777" w:rsidR="000956AF" w:rsidRPr="000956AF" w:rsidRDefault="000956AF" w:rsidP="000956AF">
            <w:pPr>
              <w:rPr>
                <w:lang w:val="en-GB"/>
              </w:rPr>
            </w:pPr>
            <w:r w:rsidRPr="000956AF">
              <w:rPr>
                <w:lang w:val="en-GB"/>
              </w:rPr>
              <w:t>3519.02</w:t>
            </w:r>
          </w:p>
        </w:tc>
      </w:tr>
      <w:tr w:rsidR="000956AF" w:rsidRPr="000956AF" w14:paraId="58C5E196" w14:textId="77777777" w:rsidTr="000956AF">
        <w:trPr>
          <w:trHeight w:val="366"/>
        </w:trPr>
        <w:tc>
          <w:tcPr>
            <w:tcW w:w="940" w:type="dxa"/>
            <w:tcBorders>
              <w:top w:val="nil"/>
              <w:left w:val="nil"/>
              <w:bottom w:val="nil"/>
              <w:right w:val="nil"/>
            </w:tcBorders>
            <w:shd w:val="clear" w:color="2F75B5" w:fill="2F75B5"/>
            <w:noWrap/>
            <w:vAlign w:val="bottom"/>
            <w:hideMark/>
          </w:tcPr>
          <w:p w14:paraId="0B898A94" w14:textId="77777777" w:rsidR="000956AF" w:rsidRPr="000956AF" w:rsidRDefault="000956AF" w:rsidP="000956AF">
            <w:pPr>
              <w:rPr>
                <w:lang w:val="en-GB"/>
              </w:rPr>
            </w:pPr>
            <w:r w:rsidRPr="000956AF">
              <w:rPr>
                <w:lang w:val="en-GB"/>
              </w:rPr>
              <w:t>2.19</w:t>
            </w:r>
          </w:p>
        </w:tc>
        <w:tc>
          <w:tcPr>
            <w:tcW w:w="940" w:type="dxa"/>
            <w:tcBorders>
              <w:top w:val="nil"/>
              <w:left w:val="nil"/>
              <w:bottom w:val="nil"/>
              <w:right w:val="nil"/>
            </w:tcBorders>
            <w:shd w:val="clear" w:color="2F75B5" w:fill="2F75B5"/>
            <w:noWrap/>
            <w:vAlign w:val="bottom"/>
            <w:hideMark/>
          </w:tcPr>
          <w:p w14:paraId="3695FEF9" w14:textId="77777777" w:rsidR="000956AF" w:rsidRPr="000956AF" w:rsidRDefault="000956AF" w:rsidP="000956AF">
            <w:pPr>
              <w:rPr>
                <w:lang w:val="en-GB"/>
              </w:rPr>
            </w:pPr>
            <w:r w:rsidRPr="000956AF">
              <w:rPr>
                <w:lang w:val="en-GB"/>
              </w:rPr>
              <w:t>0.62</w:t>
            </w:r>
          </w:p>
        </w:tc>
        <w:tc>
          <w:tcPr>
            <w:tcW w:w="940" w:type="dxa"/>
            <w:tcBorders>
              <w:top w:val="nil"/>
              <w:left w:val="nil"/>
              <w:bottom w:val="nil"/>
              <w:right w:val="nil"/>
            </w:tcBorders>
            <w:shd w:val="clear" w:color="2F75B5" w:fill="2F75B5"/>
            <w:noWrap/>
            <w:vAlign w:val="bottom"/>
            <w:hideMark/>
          </w:tcPr>
          <w:p w14:paraId="33635A91" w14:textId="77777777" w:rsidR="000956AF" w:rsidRPr="000956AF" w:rsidRDefault="000956AF" w:rsidP="000956AF">
            <w:pPr>
              <w:rPr>
                <w:lang w:val="en-GB"/>
              </w:rPr>
            </w:pPr>
            <w:r w:rsidRPr="000956AF">
              <w:rPr>
                <w:lang w:val="en-GB"/>
              </w:rPr>
              <w:t>-0.45</w:t>
            </w:r>
          </w:p>
        </w:tc>
        <w:tc>
          <w:tcPr>
            <w:tcW w:w="940" w:type="dxa"/>
            <w:tcBorders>
              <w:top w:val="nil"/>
              <w:left w:val="nil"/>
              <w:bottom w:val="nil"/>
              <w:right w:val="nil"/>
            </w:tcBorders>
            <w:shd w:val="clear" w:color="2F75B5" w:fill="2F75B5"/>
            <w:noWrap/>
            <w:vAlign w:val="bottom"/>
            <w:hideMark/>
          </w:tcPr>
          <w:p w14:paraId="05964ACA" w14:textId="77777777" w:rsidR="000956AF" w:rsidRPr="000956AF" w:rsidRDefault="000956AF" w:rsidP="000956AF">
            <w:pPr>
              <w:rPr>
                <w:lang w:val="en-GB"/>
              </w:rPr>
            </w:pPr>
            <w:r w:rsidRPr="000956AF">
              <w:rPr>
                <w:lang w:val="en-GB"/>
              </w:rPr>
              <w:t>-186.05</w:t>
            </w:r>
          </w:p>
        </w:tc>
        <w:tc>
          <w:tcPr>
            <w:tcW w:w="940" w:type="dxa"/>
            <w:tcBorders>
              <w:top w:val="nil"/>
              <w:left w:val="nil"/>
              <w:bottom w:val="nil"/>
              <w:right w:val="nil"/>
            </w:tcBorders>
            <w:shd w:val="clear" w:color="2F75B5" w:fill="2F75B5"/>
            <w:noWrap/>
            <w:vAlign w:val="bottom"/>
            <w:hideMark/>
          </w:tcPr>
          <w:p w14:paraId="71BFE040" w14:textId="77777777" w:rsidR="000956AF" w:rsidRPr="000956AF" w:rsidRDefault="000956AF" w:rsidP="000956AF">
            <w:pPr>
              <w:rPr>
                <w:lang w:val="en-GB"/>
              </w:rPr>
            </w:pPr>
            <w:r w:rsidRPr="000956AF">
              <w:rPr>
                <w:lang w:val="en-GB"/>
              </w:rPr>
              <w:t>725.39</w:t>
            </w:r>
          </w:p>
        </w:tc>
        <w:tc>
          <w:tcPr>
            <w:tcW w:w="940" w:type="dxa"/>
            <w:tcBorders>
              <w:top w:val="nil"/>
              <w:left w:val="nil"/>
              <w:bottom w:val="nil"/>
              <w:right w:val="nil"/>
            </w:tcBorders>
            <w:shd w:val="clear" w:color="2F75B5" w:fill="2F75B5"/>
            <w:noWrap/>
            <w:vAlign w:val="bottom"/>
            <w:hideMark/>
          </w:tcPr>
          <w:p w14:paraId="690AF248" w14:textId="77777777" w:rsidR="000956AF" w:rsidRPr="000956AF" w:rsidRDefault="000956AF" w:rsidP="000956AF">
            <w:pPr>
              <w:rPr>
                <w:lang w:val="en-GB"/>
              </w:rPr>
            </w:pPr>
            <w:r w:rsidRPr="000956AF">
              <w:rPr>
                <w:lang w:val="en-GB"/>
              </w:rPr>
              <w:t>-2233.99</w:t>
            </w:r>
          </w:p>
        </w:tc>
        <w:tc>
          <w:tcPr>
            <w:tcW w:w="940" w:type="dxa"/>
            <w:tcBorders>
              <w:top w:val="nil"/>
              <w:left w:val="nil"/>
              <w:bottom w:val="nil"/>
              <w:right w:val="nil"/>
            </w:tcBorders>
            <w:shd w:val="clear" w:color="2F75B5" w:fill="2F75B5"/>
            <w:noWrap/>
            <w:vAlign w:val="bottom"/>
            <w:hideMark/>
          </w:tcPr>
          <w:p w14:paraId="63FD97E2" w14:textId="77777777" w:rsidR="000956AF" w:rsidRPr="000956AF" w:rsidRDefault="000956AF" w:rsidP="000956AF">
            <w:pPr>
              <w:rPr>
                <w:b/>
                <w:bCs/>
                <w:lang w:val="en-GB"/>
              </w:rPr>
            </w:pPr>
            <w:r w:rsidRPr="000956AF">
              <w:rPr>
                <w:b/>
                <w:bCs/>
                <w:lang w:val="en-GB"/>
              </w:rPr>
              <w:t>7309.95</w:t>
            </w:r>
          </w:p>
        </w:tc>
        <w:tc>
          <w:tcPr>
            <w:tcW w:w="940" w:type="dxa"/>
            <w:tcBorders>
              <w:top w:val="nil"/>
              <w:left w:val="nil"/>
              <w:bottom w:val="nil"/>
              <w:right w:val="nil"/>
            </w:tcBorders>
            <w:shd w:val="clear" w:color="2F75B5" w:fill="2F75B5"/>
            <w:noWrap/>
            <w:vAlign w:val="bottom"/>
            <w:hideMark/>
          </w:tcPr>
          <w:p w14:paraId="12B8B03E" w14:textId="77777777" w:rsidR="000956AF" w:rsidRPr="000956AF" w:rsidRDefault="000956AF" w:rsidP="000956AF">
            <w:pPr>
              <w:rPr>
                <w:lang w:val="en-GB"/>
              </w:rPr>
            </w:pPr>
            <w:r w:rsidRPr="000956AF">
              <w:rPr>
                <w:lang w:val="en-GB"/>
              </w:rPr>
              <w:t>14176.60</w:t>
            </w:r>
          </w:p>
        </w:tc>
        <w:tc>
          <w:tcPr>
            <w:tcW w:w="940" w:type="dxa"/>
            <w:tcBorders>
              <w:top w:val="nil"/>
              <w:left w:val="nil"/>
              <w:bottom w:val="nil"/>
              <w:right w:val="nil"/>
            </w:tcBorders>
            <w:shd w:val="clear" w:color="2F75B5" w:fill="2F75B5"/>
            <w:noWrap/>
            <w:vAlign w:val="bottom"/>
            <w:hideMark/>
          </w:tcPr>
          <w:p w14:paraId="524DE6A8" w14:textId="77777777" w:rsidR="000956AF" w:rsidRPr="000956AF" w:rsidRDefault="000956AF" w:rsidP="000956AF">
            <w:pPr>
              <w:rPr>
                <w:b/>
                <w:bCs/>
                <w:lang w:val="en-GB"/>
              </w:rPr>
            </w:pPr>
            <w:r w:rsidRPr="000956AF">
              <w:rPr>
                <w:b/>
                <w:bCs/>
                <w:lang w:val="en-GB"/>
              </w:rPr>
              <w:t>4121.29</w:t>
            </w:r>
          </w:p>
        </w:tc>
        <w:tc>
          <w:tcPr>
            <w:tcW w:w="940" w:type="dxa"/>
            <w:tcBorders>
              <w:top w:val="nil"/>
              <w:left w:val="nil"/>
              <w:bottom w:val="nil"/>
              <w:right w:val="nil"/>
            </w:tcBorders>
            <w:shd w:val="clear" w:color="2F75B5" w:fill="2F75B5"/>
            <w:noWrap/>
            <w:vAlign w:val="bottom"/>
            <w:hideMark/>
          </w:tcPr>
          <w:p w14:paraId="11969459" w14:textId="77777777" w:rsidR="000956AF" w:rsidRPr="000956AF" w:rsidRDefault="000956AF" w:rsidP="000956AF">
            <w:pPr>
              <w:rPr>
                <w:lang w:val="en-GB"/>
              </w:rPr>
            </w:pPr>
            <w:r w:rsidRPr="000956AF">
              <w:rPr>
                <w:lang w:val="en-GB"/>
              </w:rPr>
              <w:t>4023.02</w:t>
            </w:r>
          </w:p>
        </w:tc>
      </w:tr>
      <w:tr w:rsidR="000956AF" w:rsidRPr="000956AF" w14:paraId="0487B267" w14:textId="77777777" w:rsidTr="000956AF">
        <w:trPr>
          <w:trHeight w:val="366"/>
        </w:trPr>
        <w:tc>
          <w:tcPr>
            <w:tcW w:w="940" w:type="dxa"/>
            <w:tcBorders>
              <w:top w:val="nil"/>
              <w:left w:val="nil"/>
              <w:bottom w:val="nil"/>
              <w:right w:val="nil"/>
            </w:tcBorders>
            <w:shd w:val="clear" w:color="5B9BD5" w:fill="5B9BD5"/>
            <w:noWrap/>
            <w:vAlign w:val="bottom"/>
            <w:hideMark/>
          </w:tcPr>
          <w:p w14:paraId="3A6C2DBB" w14:textId="77777777" w:rsidR="000956AF" w:rsidRPr="000956AF" w:rsidRDefault="000956AF" w:rsidP="000956AF">
            <w:pPr>
              <w:rPr>
                <w:lang w:val="en-GB"/>
              </w:rPr>
            </w:pPr>
            <w:r w:rsidRPr="000956AF">
              <w:rPr>
                <w:lang w:val="en-GB"/>
              </w:rPr>
              <w:t>2.19</w:t>
            </w:r>
          </w:p>
        </w:tc>
        <w:tc>
          <w:tcPr>
            <w:tcW w:w="940" w:type="dxa"/>
            <w:tcBorders>
              <w:top w:val="nil"/>
              <w:left w:val="nil"/>
              <w:bottom w:val="nil"/>
              <w:right w:val="nil"/>
            </w:tcBorders>
            <w:shd w:val="clear" w:color="5B9BD5" w:fill="5B9BD5"/>
            <w:noWrap/>
            <w:vAlign w:val="bottom"/>
            <w:hideMark/>
          </w:tcPr>
          <w:p w14:paraId="63232A89" w14:textId="77777777" w:rsidR="000956AF" w:rsidRPr="000956AF" w:rsidRDefault="000956AF" w:rsidP="000956AF">
            <w:pPr>
              <w:rPr>
                <w:lang w:val="en-GB"/>
              </w:rPr>
            </w:pPr>
            <w:r w:rsidRPr="000956AF">
              <w:rPr>
                <w:lang w:val="en-GB"/>
              </w:rPr>
              <w:t>0.37</w:t>
            </w:r>
          </w:p>
        </w:tc>
        <w:tc>
          <w:tcPr>
            <w:tcW w:w="940" w:type="dxa"/>
            <w:tcBorders>
              <w:top w:val="nil"/>
              <w:left w:val="nil"/>
              <w:bottom w:val="nil"/>
              <w:right w:val="nil"/>
            </w:tcBorders>
            <w:shd w:val="clear" w:color="5B9BD5" w:fill="5B9BD5"/>
            <w:noWrap/>
            <w:vAlign w:val="bottom"/>
            <w:hideMark/>
          </w:tcPr>
          <w:p w14:paraId="5723AE2C" w14:textId="77777777" w:rsidR="000956AF" w:rsidRPr="000956AF" w:rsidRDefault="000956AF" w:rsidP="000956AF">
            <w:pPr>
              <w:rPr>
                <w:lang w:val="en-GB"/>
              </w:rPr>
            </w:pPr>
            <w:r w:rsidRPr="000956AF">
              <w:rPr>
                <w:lang w:val="en-GB"/>
              </w:rPr>
              <w:t>-0.48</w:t>
            </w:r>
          </w:p>
        </w:tc>
        <w:tc>
          <w:tcPr>
            <w:tcW w:w="940" w:type="dxa"/>
            <w:tcBorders>
              <w:top w:val="nil"/>
              <w:left w:val="nil"/>
              <w:bottom w:val="nil"/>
              <w:right w:val="nil"/>
            </w:tcBorders>
            <w:shd w:val="clear" w:color="5B9BD5" w:fill="5B9BD5"/>
            <w:noWrap/>
            <w:vAlign w:val="bottom"/>
            <w:hideMark/>
          </w:tcPr>
          <w:p w14:paraId="0EDDB71D" w14:textId="77777777" w:rsidR="000956AF" w:rsidRPr="000956AF" w:rsidRDefault="000956AF" w:rsidP="000956AF">
            <w:pPr>
              <w:rPr>
                <w:lang w:val="en-GB"/>
              </w:rPr>
            </w:pPr>
            <w:r w:rsidRPr="000956AF">
              <w:rPr>
                <w:lang w:val="en-GB"/>
              </w:rPr>
              <w:t>-186.89</w:t>
            </w:r>
          </w:p>
        </w:tc>
        <w:tc>
          <w:tcPr>
            <w:tcW w:w="940" w:type="dxa"/>
            <w:tcBorders>
              <w:top w:val="nil"/>
              <w:left w:val="nil"/>
              <w:bottom w:val="nil"/>
              <w:right w:val="nil"/>
            </w:tcBorders>
            <w:shd w:val="clear" w:color="5B9BD5" w:fill="5B9BD5"/>
            <w:noWrap/>
            <w:vAlign w:val="bottom"/>
            <w:hideMark/>
          </w:tcPr>
          <w:p w14:paraId="6AC680F0" w14:textId="77777777" w:rsidR="000956AF" w:rsidRPr="000956AF" w:rsidRDefault="000956AF" w:rsidP="000956AF">
            <w:pPr>
              <w:rPr>
                <w:lang w:val="en-GB"/>
              </w:rPr>
            </w:pPr>
            <w:r w:rsidRPr="000956AF">
              <w:rPr>
                <w:lang w:val="en-GB"/>
              </w:rPr>
              <w:t>737.56</w:t>
            </w:r>
          </w:p>
        </w:tc>
        <w:tc>
          <w:tcPr>
            <w:tcW w:w="940" w:type="dxa"/>
            <w:tcBorders>
              <w:top w:val="nil"/>
              <w:left w:val="nil"/>
              <w:bottom w:val="nil"/>
              <w:right w:val="nil"/>
            </w:tcBorders>
            <w:shd w:val="clear" w:color="5B9BD5" w:fill="5B9BD5"/>
            <w:noWrap/>
            <w:vAlign w:val="bottom"/>
            <w:hideMark/>
          </w:tcPr>
          <w:p w14:paraId="5C4D7A3C" w14:textId="77777777" w:rsidR="000956AF" w:rsidRPr="000956AF" w:rsidRDefault="000956AF" w:rsidP="000956AF">
            <w:pPr>
              <w:rPr>
                <w:lang w:val="en-GB"/>
              </w:rPr>
            </w:pPr>
            <w:r w:rsidRPr="000956AF">
              <w:rPr>
                <w:lang w:val="en-GB"/>
              </w:rPr>
              <w:t>-2420.88</w:t>
            </w:r>
          </w:p>
        </w:tc>
        <w:tc>
          <w:tcPr>
            <w:tcW w:w="940" w:type="dxa"/>
            <w:tcBorders>
              <w:top w:val="nil"/>
              <w:left w:val="nil"/>
              <w:bottom w:val="nil"/>
              <w:right w:val="nil"/>
            </w:tcBorders>
            <w:shd w:val="clear" w:color="5B9BD5" w:fill="5B9BD5"/>
            <w:noWrap/>
            <w:vAlign w:val="bottom"/>
            <w:hideMark/>
          </w:tcPr>
          <w:p w14:paraId="2357442A" w14:textId="77777777" w:rsidR="000956AF" w:rsidRPr="000956AF" w:rsidRDefault="000956AF" w:rsidP="000956AF">
            <w:pPr>
              <w:rPr>
                <w:b/>
                <w:bCs/>
                <w:lang w:val="en-GB"/>
              </w:rPr>
            </w:pPr>
            <w:r w:rsidRPr="000956AF">
              <w:rPr>
                <w:b/>
                <w:bCs/>
                <w:lang w:val="en-GB"/>
              </w:rPr>
              <w:t>8047.51</w:t>
            </w:r>
          </w:p>
        </w:tc>
        <w:tc>
          <w:tcPr>
            <w:tcW w:w="940" w:type="dxa"/>
            <w:tcBorders>
              <w:top w:val="nil"/>
              <w:left w:val="nil"/>
              <w:bottom w:val="nil"/>
              <w:right w:val="nil"/>
            </w:tcBorders>
            <w:shd w:val="clear" w:color="5B9BD5" w:fill="5B9BD5"/>
            <w:noWrap/>
            <w:vAlign w:val="bottom"/>
            <w:hideMark/>
          </w:tcPr>
          <w:p w14:paraId="65DEB61A" w14:textId="77777777" w:rsidR="000956AF" w:rsidRPr="000956AF" w:rsidRDefault="000956AF" w:rsidP="000956AF">
            <w:pPr>
              <w:rPr>
                <w:lang w:val="en-GB"/>
              </w:rPr>
            </w:pPr>
            <w:r w:rsidRPr="000956AF">
              <w:rPr>
                <w:lang w:val="en-GB"/>
              </w:rPr>
              <w:t>15975.60</w:t>
            </w:r>
          </w:p>
        </w:tc>
        <w:tc>
          <w:tcPr>
            <w:tcW w:w="940" w:type="dxa"/>
            <w:tcBorders>
              <w:top w:val="nil"/>
              <w:left w:val="nil"/>
              <w:bottom w:val="nil"/>
              <w:right w:val="nil"/>
            </w:tcBorders>
            <w:shd w:val="clear" w:color="5B9BD5" w:fill="5B9BD5"/>
            <w:noWrap/>
            <w:vAlign w:val="bottom"/>
            <w:hideMark/>
          </w:tcPr>
          <w:p w14:paraId="2BFD0227" w14:textId="77777777" w:rsidR="000956AF" w:rsidRPr="000956AF" w:rsidRDefault="000956AF" w:rsidP="000956AF">
            <w:pPr>
              <w:rPr>
                <w:b/>
                <w:bCs/>
                <w:lang w:val="en-GB"/>
              </w:rPr>
            </w:pPr>
            <w:r w:rsidRPr="000956AF">
              <w:rPr>
                <w:b/>
                <w:bCs/>
                <w:lang w:val="en-GB"/>
              </w:rPr>
              <w:t>4450.90</w:t>
            </w:r>
          </w:p>
        </w:tc>
        <w:tc>
          <w:tcPr>
            <w:tcW w:w="940" w:type="dxa"/>
            <w:tcBorders>
              <w:top w:val="nil"/>
              <w:left w:val="nil"/>
              <w:bottom w:val="nil"/>
              <w:right w:val="nil"/>
            </w:tcBorders>
            <w:shd w:val="clear" w:color="5B9BD5" w:fill="5B9BD5"/>
            <w:noWrap/>
            <w:vAlign w:val="bottom"/>
            <w:hideMark/>
          </w:tcPr>
          <w:p w14:paraId="24484B91" w14:textId="77777777" w:rsidR="000956AF" w:rsidRPr="000956AF" w:rsidRDefault="000956AF" w:rsidP="000956AF">
            <w:pPr>
              <w:rPr>
                <w:lang w:val="en-GB"/>
              </w:rPr>
            </w:pPr>
            <w:r w:rsidRPr="000956AF">
              <w:rPr>
                <w:lang w:val="en-GB"/>
              </w:rPr>
              <w:t>4572.82</w:t>
            </w:r>
          </w:p>
        </w:tc>
      </w:tr>
      <w:tr w:rsidR="000956AF" w:rsidRPr="000956AF" w14:paraId="00187517" w14:textId="77777777" w:rsidTr="000956AF">
        <w:trPr>
          <w:trHeight w:val="366"/>
        </w:trPr>
        <w:tc>
          <w:tcPr>
            <w:tcW w:w="940" w:type="dxa"/>
            <w:tcBorders>
              <w:top w:val="nil"/>
              <w:left w:val="nil"/>
              <w:bottom w:val="nil"/>
              <w:right w:val="nil"/>
            </w:tcBorders>
            <w:shd w:val="clear" w:color="2F75B5" w:fill="2F75B5"/>
            <w:noWrap/>
            <w:vAlign w:val="bottom"/>
            <w:hideMark/>
          </w:tcPr>
          <w:p w14:paraId="64D3B9C9" w14:textId="77777777" w:rsidR="000956AF" w:rsidRPr="000956AF" w:rsidRDefault="000956AF" w:rsidP="000956AF">
            <w:pPr>
              <w:rPr>
                <w:lang w:val="en-GB"/>
              </w:rPr>
            </w:pPr>
            <w:r w:rsidRPr="000956AF">
              <w:rPr>
                <w:lang w:val="en-GB"/>
              </w:rPr>
              <w:t>2.19</w:t>
            </w:r>
          </w:p>
        </w:tc>
        <w:tc>
          <w:tcPr>
            <w:tcW w:w="940" w:type="dxa"/>
            <w:tcBorders>
              <w:top w:val="nil"/>
              <w:left w:val="nil"/>
              <w:bottom w:val="nil"/>
              <w:right w:val="nil"/>
            </w:tcBorders>
            <w:shd w:val="clear" w:color="2F75B5" w:fill="2F75B5"/>
            <w:noWrap/>
            <w:vAlign w:val="bottom"/>
            <w:hideMark/>
          </w:tcPr>
          <w:p w14:paraId="298B3FD8" w14:textId="77777777" w:rsidR="000956AF" w:rsidRPr="000956AF" w:rsidRDefault="000956AF" w:rsidP="000956AF">
            <w:pPr>
              <w:rPr>
                <w:lang w:val="en-GB"/>
              </w:rPr>
            </w:pPr>
            <w:r w:rsidRPr="000956AF">
              <w:rPr>
                <w:lang w:val="en-GB"/>
              </w:rPr>
              <w:t>0.12</w:t>
            </w:r>
          </w:p>
        </w:tc>
        <w:tc>
          <w:tcPr>
            <w:tcW w:w="940" w:type="dxa"/>
            <w:tcBorders>
              <w:top w:val="nil"/>
              <w:left w:val="nil"/>
              <w:bottom w:val="nil"/>
              <w:right w:val="nil"/>
            </w:tcBorders>
            <w:shd w:val="clear" w:color="2F75B5" w:fill="2F75B5"/>
            <w:noWrap/>
            <w:vAlign w:val="bottom"/>
            <w:hideMark/>
          </w:tcPr>
          <w:p w14:paraId="5E1D038E" w14:textId="77777777" w:rsidR="000956AF" w:rsidRPr="000956AF" w:rsidRDefault="000956AF" w:rsidP="000956AF">
            <w:pPr>
              <w:rPr>
                <w:lang w:val="en-GB"/>
              </w:rPr>
            </w:pPr>
            <w:r w:rsidRPr="000956AF">
              <w:rPr>
                <w:lang w:val="en-GB"/>
              </w:rPr>
              <w:t>-0.50</w:t>
            </w:r>
          </w:p>
        </w:tc>
        <w:tc>
          <w:tcPr>
            <w:tcW w:w="940" w:type="dxa"/>
            <w:tcBorders>
              <w:top w:val="nil"/>
              <w:left w:val="nil"/>
              <w:bottom w:val="nil"/>
              <w:right w:val="nil"/>
            </w:tcBorders>
            <w:shd w:val="clear" w:color="2F75B5" w:fill="2F75B5"/>
            <w:noWrap/>
            <w:vAlign w:val="bottom"/>
            <w:hideMark/>
          </w:tcPr>
          <w:p w14:paraId="1A1E405F" w14:textId="77777777" w:rsidR="000956AF" w:rsidRPr="000956AF" w:rsidRDefault="000956AF" w:rsidP="000956AF">
            <w:pPr>
              <w:rPr>
                <w:lang w:val="en-GB"/>
              </w:rPr>
            </w:pPr>
            <w:r w:rsidRPr="000956AF">
              <w:rPr>
                <w:lang w:val="en-GB"/>
              </w:rPr>
              <w:t>-187.28</w:t>
            </w:r>
          </w:p>
        </w:tc>
        <w:tc>
          <w:tcPr>
            <w:tcW w:w="940" w:type="dxa"/>
            <w:tcBorders>
              <w:top w:val="nil"/>
              <w:left w:val="nil"/>
              <w:bottom w:val="nil"/>
              <w:right w:val="nil"/>
            </w:tcBorders>
            <w:shd w:val="clear" w:color="2F75B5" w:fill="2F75B5"/>
            <w:noWrap/>
            <w:vAlign w:val="bottom"/>
            <w:hideMark/>
          </w:tcPr>
          <w:p w14:paraId="15983190" w14:textId="77777777" w:rsidR="000956AF" w:rsidRPr="000956AF" w:rsidRDefault="000956AF" w:rsidP="000956AF">
            <w:pPr>
              <w:rPr>
                <w:lang w:val="en-GB"/>
              </w:rPr>
            </w:pPr>
            <w:r w:rsidRPr="000956AF">
              <w:rPr>
                <w:lang w:val="en-GB"/>
              </w:rPr>
              <w:t>748.88</w:t>
            </w:r>
          </w:p>
        </w:tc>
        <w:tc>
          <w:tcPr>
            <w:tcW w:w="940" w:type="dxa"/>
            <w:tcBorders>
              <w:top w:val="nil"/>
              <w:left w:val="nil"/>
              <w:bottom w:val="nil"/>
              <w:right w:val="nil"/>
            </w:tcBorders>
            <w:shd w:val="clear" w:color="2F75B5" w:fill="2F75B5"/>
            <w:noWrap/>
            <w:vAlign w:val="bottom"/>
            <w:hideMark/>
          </w:tcPr>
          <w:p w14:paraId="0AB22BDF" w14:textId="77777777" w:rsidR="000956AF" w:rsidRPr="000956AF" w:rsidRDefault="000956AF" w:rsidP="000956AF">
            <w:pPr>
              <w:rPr>
                <w:lang w:val="en-GB"/>
              </w:rPr>
            </w:pPr>
            <w:r w:rsidRPr="000956AF">
              <w:rPr>
                <w:lang w:val="en-GB"/>
              </w:rPr>
              <w:t>-2608.16</w:t>
            </w:r>
          </w:p>
        </w:tc>
        <w:tc>
          <w:tcPr>
            <w:tcW w:w="940" w:type="dxa"/>
            <w:tcBorders>
              <w:top w:val="nil"/>
              <w:left w:val="nil"/>
              <w:bottom w:val="nil"/>
              <w:right w:val="nil"/>
            </w:tcBorders>
            <w:shd w:val="clear" w:color="2F75B5" w:fill="2F75B5"/>
            <w:noWrap/>
            <w:vAlign w:val="bottom"/>
            <w:hideMark/>
          </w:tcPr>
          <w:p w14:paraId="7049B338" w14:textId="77777777" w:rsidR="000956AF" w:rsidRPr="000956AF" w:rsidRDefault="000956AF" w:rsidP="000956AF">
            <w:pPr>
              <w:rPr>
                <w:b/>
                <w:bCs/>
                <w:lang w:val="en-GB"/>
              </w:rPr>
            </w:pPr>
            <w:r w:rsidRPr="000956AF">
              <w:rPr>
                <w:b/>
                <w:bCs/>
                <w:lang w:val="en-GB"/>
              </w:rPr>
              <w:t>8796.38</w:t>
            </w:r>
          </w:p>
        </w:tc>
        <w:tc>
          <w:tcPr>
            <w:tcW w:w="940" w:type="dxa"/>
            <w:tcBorders>
              <w:top w:val="nil"/>
              <w:left w:val="nil"/>
              <w:bottom w:val="nil"/>
              <w:right w:val="nil"/>
            </w:tcBorders>
            <w:shd w:val="clear" w:color="2F75B5" w:fill="2F75B5"/>
            <w:noWrap/>
            <w:vAlign w:val="bottom"/>
            <w:hideMark/>
          </w:tcPr>
          <w:p w14:paraId="566D67CC" w14:textId="77777777" w:rsidR="000956AF" w:rsidRPr="000956AF" w:rsidRDefault="000956AF" w:rsidP="000956AF">
            <w:pPr>
              <w:rPr>
                <w:lang w:val="en-GB"/>
              </w:rPr>
            </w:pPr>
            <w:r w:rsidRPr="000956AF">
              <w:rPr>
                <w:lang w:val="en-GB"/>
              </w:rPr>
              <w:t>17956.12</w:t>
            </w:r>
          </w:p>
        </w:tc>
        <w:tc>
          <w:tcPr>
            <w:tcW w:w="940" w:type="dxa"/>
            <w:tcBorders>
              <w:top w:val="nil"/>
              <w:left w:val="nil"/>
              <w:bottom w:val="nil"/>
              <w:right w:val="nil"/>
            </w:tcBorders>
            <w:shd w:val="clear" w:color="2F75B5" w:fill="2F75B5"/>
            <w:noWrap/>
            <w:vAlign w:val="bottom"/>
            <w:hideMark/>
          </w:tcPr>
          <w:p w14:paraId="3E33F213" w14:textId="77777777" w:rsidR="000956AF" w:rsidRPr="000956AF" w:rsidRDefault="000956AF" w:rsidP="000956AF">
            <w:pPr>
              <w:rPr>
                <w:b/>
                <w:bCs/>
                <w:lang w:val="en-GB"/>
              </w:rPr>
            </w:pPr>
            <w:r w:rsidRPr="000956AF">
              <w:rPr>
                <w:b/>
                <w:bCs/>
                <w:lang w:val="en-GB"/>
              </w:rPr>
              <w:t>4796.36</w:t>
            </w:r>
          </w:p>
        </w:tc>
        <w:tc>
          <w:tcPr>
            <w:tcW w:w="940" w:type="dxa"/>
            <w:tcBorders>
              <w:top w:val="nil"/>
              <w:left w:val="nil"/>
              <w:bottom w:val="nil"/>
              <w:right w:val="nil"/>
            </w:tcBorders>
            <w:shd w:val="clear" w:color="2F75B5" w:fill="2F75B5"/>
            <w:noWrap/>
            <w:vAlign w:val="bottom"/>
            <w:hideMark/>
          </w:tcPr>
          <w:p w14:paraId="69DA8B22" w14:textId="77777777" w:rsidR="000956AF" w:rsidRPr="000956AF" w:rsidRDefault="000956AF" w:rsidP="00BF6498">
            <w:pPr>
              <w:keepNext/>
              <w:rPr>
                <w:lang w:val="en-GB"/>
              </w:rPr>
            </w:pPr>
            <w:r w:rsidRPr="000956AF">
              <w:rPr>
                <w:lang w:val="en-GB"/>
              </w:rPr>
              <w:t>5168.60</w:t>
            </w:r>
          </w:p>
        </w:tc>
      </w:tr>
    </w:tbl>
    <w:p w14:paraId="4550AFBF" w14:textId="77777777" w:rsidR="00BF6498" w:rsidRDefault="00BF6498">
      <w:pPr>
        <w:pStyle w:val="Caption"/>
      </w:pPr>
      <w:bookmarkStart w:id="242" w:name="_Toc525256361"/>
      <w:r>
        <w:t xml:space="preserve">Table </w:t>
      </w:r>
      <w:r w:rsidR="00F47D15">
        <w:fldChar w:fldCharType="begin"/>
      </w:r>
      <w:r w:rsidR="00F47D15">
        <w:instrText xml:space="preserve"> STYLEREF 2 \s </w:instrText>
      </w:r>
      <w:r w:rsidR="00F47D15">
        <w:fldChar w:fldCharType="separate"/>
      </w:r>
      <w:r w:rsidR="00F47D15">
        <w:rPr>
          <w:noProof/>
        </w:rPr>
        <w:t>3.1</w:t>
      </w:r>
      <w:r w:rsidR="00F47D15">
        <w:fldChar w:fldCharType="end"/>
      </w:r>
      <w:r w:rsidR="00F47D15">
        <w:noBreakHyphen/>
      </w:r>
      <w:r w:rsidR="00F47D15">
        <w:fldChar w:fldCharType="begin"/>
      </w:r>
      <w:r w:rsidR="00F47D15">
        <w:instrText xml:space="preserve"> SEQ Table \* ARABIC \s 2 </w:instrText>
      </w:r>
      <w:r w:rsidR="00F47D15">
        <w:fldChar w:fldCharType="separate"/>
      </w:r>
      <w:r w:rsidR="00F47D15">
        <w:rPr>
          <w:noProof/>
        </w:rPr>
        <w:t>37</w:t>
      </w:r>
      <w:r w:rsidR="00F47D15">
        <w:fldChar w:fldCharType="end"/>
      </w:r>
      <w:r>
        <w:t xml:space="preserve">. </w:t>
      </w:r>
      <w:r w:rsidRPr="00814EC5">
        <w:t>Case 220 – AC ROLL</w:t>
      </w:r>
      <w:bookmarkEnd w:id="242"/>
    </w:p>
    <w:p w14:paraId="43731BAA" w14:textId="77777777" w:rsidR="000956AF" w:rsidRDefault="000956AF" w:rsidP="000956AF">
      <w:pPr>
        <w:rPr>
          <w:i/>
          <w:iCs/>
          <w:lang w:val="en-GB"/>
        </w:rPr>
      </w:pPr>
    </w:p>
    <w:p w14:paraId="31F911BD" w14:textId="77777777" w:rsidR="00BF6498" w:rsidRPr="000956AF" w:rsidRDefault="00BF6498" w:rsidP="000956AF">
      <w:pPr>
        <w:rPr>
          <w:b/>
          <w:i/>
          <w:u w:val="single"/>
          <w:lang w:val="en-GB"/>
        </w:rPr>
      </w:pPr>
    </w:p>
    <w:p w14:paraId="3B2A565A" w14:textId="77777777" w:rsidR="000956AF" w:rsidRPr="000956AF" w:rsidRDefault="000956AF" w:rsidP="000956AF">
      <w:pPr>
        <w:rPr>
          <w:b/>
          <w:i/>
          <w:u w:val="single"/>
          <w:lang w:val="en-GB"/>
        </w:rPr>
      </w:pPr>
    </w:p>
    <w:p w14:paraId="623F9A9A" w14:textId="77777777" w:rsidR="000956AF" w:rsidRPr="000956AF" w:rsidRDefault="000956AF" w:rsidP="000956AF">
      <w:pPr>
        <w:rPr>
          <w:b/>
          <w:i/>
          <w:u w:val="single"/>
          <w:lang w:val="en-GB"/>
        </w:rPr>
      </w:pPr>
    </w:p>
    <w:p w14:paraId="3D1AF2F7" w14:textId="77777777" w:rsidR="000956AF" w:rsidRPr="000956AF" w:rsidRDefault="000956AF" w:rsidP="000956AF">
      <w:pPr>
        <w:rPr>
          <w:b/>
          <w:i/>
          <w:u w:val="single"/>
          <w:lang w:val="en-GB"/>
        </w:rPr>
      </w:pPr>
    </w:p>
    <w:p w14:paraId="4DE7D295" w14:textId="77777777" w:rsidR="000956AF" w:rsidRPr="000956AF" w:rsidRDefault="000956AF" w:rsidP="000956AF">
      <w:pPr>
        <w:rPr>
          <w:b/>
          <w:i/>
          <w:u w:val="single"/>
          <w:lang w:val="en-GB"/>
        </w:rPr>
      </w:pPr>
    </w:p>
    <w:p w14:paraId="51868AB3" w14:textId="77777777" w:rsidR="000956AF" w:rsidRPr="000956AF" w:rsidRDefault="000956AF" w:rsidP="000956AF">
      <w:pPr>
        <w:rPr>
          <w:b/>
          <w:i/>
          <w:u w:val="single"/>
          <w:lang w:val="en-GB"/>
        </w:rPr>
      </w:pPr>
    </w:p>
    <w:p w14:paraId="3183D66F" w14:textId="77777777" w:rsidR="000956AF" w:rsidRPr="000956AF" w:rsidRDefault="000956AF" w:rsidP="000956AF">
      <w:pPr>
        <w:rPr>
          <w:b/>
          <w:i/>
          <w:u w:val="single"/>
          <w:lang w:val="en-GB"/>
        </w:rPr>
      </w:pPr>
    </w:p>
    <w:p w14:paraId="29C63F43" w14:textId="77777777" w:rsidR="000956AF" w:rsidRPr="000956AF" w:rsidRDefault="000956AF" w:rsidP="000956AF">
      <w:pPr>
        <w:rPr>
          <w:b/>
          <w:i/>
          <w:u w:val="single"/>
          <w:lang w:val="en-GB"/>
        </w:rPr>
      </w:pPr>
    </w:p>
    <w:p w14:paraId="3575A623" w14:textId="77777777" w:rsidR="000956AF" w:rsidRPr="000956AF" w:rsidRDefault="000956AF" w:rsidP="000956AF">
      <w:pPr>
        <w:rPr>
          <w:b/>
          <w:i/>
          <w:u w:val="single"/>
          <w:lang w:val="en-GB"/>
        </w:rPr>
      </w:pPr>
    </w:p>
    <w:p w14:paraId="7D735A69" w14:textId="77777777" w:rsidR="000956AF" w:rsidRPr="000956AF" w:rsidRDefault="000956AF" w:rsidP="000956AF">
      <w:pPr>
        <w:rPr>
          <w:b/>
          <w:i/>
          <w:u w:val="single"/>
          <w:lang w:val="en-GB"/>
        </w:rPr>
      </w:pPr>
    </w:p>
    <w:p w14:paraId="4D607C35" w14:textId="77777777" w:rsidR="000956AF" w:rsidRPr="000956AF" w:rsidRDefault="000956AF" w:rsidP="000956AF">
      <w:pPr>
        <w:rPr>
          <w:b/>
          <w:i/>
          <w:u w:val="single"/>
          <w:lang w:val="en-GB"/>
        </w:rPr>
      </w:pPr>
      <w:r w:rsidRPr="000956AF">
        <w:rPr>
          <w:b/>
          <w:i/>
          <w:u w:val="single"/>
          <w:lang w:val="en-GB"/>
        </w:rPr>
        <w:t>CASE 18 – ST ROL C</w:t>
      </w:r>
    </w:p>
    <w:tbl>
      <w:tblPr>
        <w:tblW w:w="9400" w:type="dxa"/>
        <w:tblLook w:val="04A0" w:firstRow="1" w:lastRow="0" w:firstColumn="1" w:lastColumn="0" w:noHBand="0" w:noVBand="1"/>
      </w:tblPr>
      <w:tblGrid>
        <w:gridCol w:w="940"/>
        <w:gridCol w:w="940"/>
        <w:gridCol w:w="940"/>
        <w:gridCol w:w="940"/>
        <w:gridCol w:w="940"/>
        <w:gridCol w:w="940"/>
        <w:gridCol w:w="940"/>
        <w:gridCol w:w="977"/>
        <w:gridCol w:w="940"/>
        <w:gridCol w:w="940"/>
      </w:tblGrid>
      <w:tr w:rsidR="000956AF" w:rsidRPr="000956AF" w14:paraId="1BB5D510" w14:textId="77777777" w:rsidTr="000956AF">
        <w:trPr>
          <w:trHeight w:val="376"/>
        </w:trPr>
        <w:tc>
          <w:tcPr>
            <w:tcW w:w="940" w:type="dxa"/>
            <w:tcBorders>
              <w:top w:val="nil"/>
              <w:left w:val="nil"/>
              <w:bottom w:val="single" w:sz="8" w:space="0" w:color="FFFFFF"/>
              <w:right w:val="nil"/>
            </w:tcBorders>
            <w:shd w:val="clear" w:color="000000" w:fill="000000"/>
            <w:noWrap/>
            <w:vAlign w:val="bottom"/>
            <w:hideMark/>
          </w:tcPr>
          <w:p w14:paraId="0989E615" w14:textId="77777777" w:rsidR="000956AF" w:rsidRPr="000956AF" w:rsidRDefault="000956AF" w:rsidP="000956AF">
            <w:pPr>
              <w:rPr>
                <w:b/>
                <w:bCs/>
                <w:lang w:val="en-GB"/>
              </w:rPr>
            </w:pPr>
            <w:r w:rsidRPr="000956AF">
              <w:rPr>
                <w:b/>
                <w:bCs/>
                <w:lang w:val="en-GB"/>
              </w:rPr>
              <w:lastRenderedPageBreak/>
              <w:t>X</w:t>
            </w:r>
          </w:p>
        </w:tc>
        <w:tc>
          <w:tcPr>
            <w:tcW w:w="940" w:type="dxa"/>
            <w:tcBorders>
              <w:top w:val="nil"/>
              <w:left w:val="nil"/>
              <w:bottom w:val="single" w:sz="8" w:space="0" w:color="FFFFFF"/>
              <w:right w:val="nil"/>
            </w:tcBorders>
            <w:shd w:val="clear" w:color="000000" w:fill="000000"/>
            <w:noWrap/>
            <w:vAlign w:val="bottom"/>
            <w:hideMark/>
          </w:tcPr>
          <w:p w14:paraId="0A4C6B87" w14:textId="77777777" w:rsidR="000956AF" w:rsidRPr="000956AF" w:rsidRDefault="000956AF" w:rsidP="000956AF">
            <w:pPr>
              <w:rPr>
                <w:b/>
                <w:bCs/>
                <w:lang w:val="en-GB"/>
              </w:rPr>
            </w:pPr>
            <w:r w:rsidRPr="000956AF">
              <w:rPr>
                <w:b/>
                <w:bCs/>
                <w:lang w:val="en-GB"/>
              </w:rPr>
              <w:t>Y</w:t>
            </w:r>
          </w:p>
        </w:tc>
        <w:tc>
          <w:tcPr>
            <w:tcW w:w="940" w:type="dxa"/>
            <w:tcBorders>
              <w:top w:val="nil"/>
              <w:left w:val="nil"/>
              <w:bottom w:val="single" w:sz="8" w:space="0" w:color="FFFFFF"/>
              <w:right w:val="nil"/>
            </w:tcBorders>
            <w:shd w:val="clear" w:color="000000" w:fill="000000"/>
            <w:noWrap/>
            <w:vAlign w:val="bottom"/>
            <w:hideMark/>
          </w:tcPr>
          <w:p w14:paraId="30C5E0DA" w14:textId="77777777" w:rsidR="000956AF" w:rsidRPr="000956AF" w:rsidRDefault="000956AF" w:rsidP="000956AF">
            <w:pPr>
              <w:rPr>
                <w:b/>
                <w:bCs/>
                <w:lang w:val="en-GB"/>
              </w:rPr>
            </w:pPr>
            <w:r w:rsidRPr="000956AF">
              <w:rPr>
                <w:b/>
                <w:bCs/>
                <w:lang w:val="en-GB"/>
              </w:rPr>
              <w:t>Z</w:t>
            </w:r>
          </w:p>
        </w:tc>
        <w:tc>
          <w:tcPr>
            <w:tcW w:w="940" w:type="dxa"/>
            <w:tcBorders>
              <w:top w:val="nil"/>
              <w:left w:val="nil"/>
              <w:bottom w:val="single" w:sz="8" w:space="0" w:color="FFFFFF"/>
              <w:right w:val="nil"/>
            </w:tcBorders>
            <w:shd w:val="clear" w:color="000000" w:fill="000000"/>
            <w:noWrap/>
            <w:vAlign w:val="bottom"/>
            <w:hideMark/>
          </w:tcPr>
          <w:p w14:paraId="324FD7A0" w14:textId="77777777" w:rsidR="000956AF" w:rsidRPr="000956AF" w:rsidRDefault="000956AF" w:rsidP="000956AF">
            <w:pPr>
              <w:rPr>
                <w:b/>
                <w:bCs/>
                <w:lang w:val="en-GB"/>
              </w:rPr>
            </w:pPr>
            <w:r w:rsidRPr="000956AF">
              <w:rPr>
                <w:b/>
                <w:bCs/>
                <w:lang w:val="en-GB"/>
              </w:rPr>
              <w:t>FX</w:t>
            </w:r>
          </w:p>
        </w:tc>
        <w:tc>
          <w:tcPr>
            <w:tcW w:w="940" w:type="dxa"/>
            <w:tcBorders>
              <w:top w:val="nil"/>
              <w:left w:val="nil"/>
              <w:bottom w:val="single" w:sz="8" w:space="0" w:color="FFFFFF"/>
              <w:right w:val="nil"/>
            </w:tcBorders>
            <w:shd w:val="clear" w:color="000000" w:fill="000000"/>
            <w:noWrap/>
            <w:vAlign w:val="bottom"/>
            <w:hideMark/>
          </w:tcPr>
          <w:p w14:paraId="3C0FD317" w14:textId="77777777" w:rsidR="000956AF" w:rsidRPr="000956AF" w:rsidRDefault="000956AF" w:rsidP="000956AF">
            <w:pPr>
              <w:rPr>
                <w:b/>
                <w:bCs/>
                <w:lang w:val="en-GB"/>
              </w:rPr>
            </w:pPr>
            <w:r w:rsidRPr="000956AF">
              <w:rPr>
                <w:b/>
                <w:bCs/>
                <w:lang w:val="en-GB"/>
              </w:rPr>
              <w:t>FZ</w:t>
            </w:r>
          </w:p>
        </w:tc>
        <w:tc>
          <w:tcPr>
            <w:tcW w:w="940" w:type="dxa"/>
            <w:tcBorders>
              <w:top w:val="nil"/>
              <w:left w:val="nil"/>
              <w:bottom w:val="single" w:sz="8" w:space="0" w:color="FFFFFF"/>
              <w:right w:val="nil"/>
            </w:tcBorders>
            <w:shd w:val="clear" w:color="000000" w:fill="000000"/>
            <w:noWrap/>
            <w:vAlign w:val="bottom"/>
            <w:hideMark/>
          </w:tcPr>
          <w:p w14:paraId="4621FB83" w14:textId="77777777" w:rsidR="000956AF" w:rsidRPr="000956AF" w:rsidRDefault="000956AF" w:rsidP="000956AF">
            <w:pPr>
              <w:rPr>
                <w:b/>
                <w:bCs/>
                <w:lang w:val="en-GB"/>
              </w:rPr>
            </w:pPr>
            <w:r w:rsidRPr="000956AF">
              <w:rPr>
                <w:b/>
                <w:bCs/>
                <w:lang w:val="en-GB"/>
              </w:rPr>
              <w:t>SX</w:t>
            </w:r>
          </w:p>
        </w:tc>
        <w:tc>
          <w:tcPr>
            <w:tcW w:w="940" w:type="dxa"/>
            <w:tcBorders>
              <w:top w:val="nil"/>
              <w:left w:val="nil"/>
              <w:bottom w:val="single" w:sz="8" w:space="0" w:color="FFFFFF"/>
              <w:right w:val="nil"/>
            </w:tcBorders>
            <w:shd w:val="clear" w:color="000000" w:fill="000000"/>
            <w:noWrap/>
            <w:vAlign w:val="bottom"/>
            <w:hideMark/>
          </w:tcPr>
          <w:p w14:paraId="20BAA87C" w14:textId="77777777" w:rsidR="000956AF" w:rsidRPr="000956AF" w:rsidRDefault="000956AF" w:rsidP="000956AF">
            <w:pPr>
              <w:rPr>
                <w:b/>
                <w:bCs/>
                <w:lang w:val="en-GB"/>
              </w:rPr>
            </w:pPr>
            <w:r w:rsidRPr="000956AF">
              <w:rPr>
                <w:b/>
                <w:bCs/>
                <w:lang w:val="en-GB"/>
              </w:rPr>
              <w:t>SZ</w:t>
            </w:r>
          </w:p>
        </w:tc>
        <w:tc>
          <w:tcPr>
            <w:tcW w:w="940" w:type="dxa"/>
            <w:tcBorders>
              <w:top w:val="nil"/>
              <w:left w:val="nil"/>
              <w:bottom w:val="single" w:sz="8" w:space="0" w:color="FFFFFF"/>
              <w:right w:val="nil"/>
            </w:tcBorders>
            <w:shd w:val="clear" w:color="000000" w:fill="000000"/>
            <w:noWrap/>
            <w:vAlign w:val="bottom"/>
            <w:hideMark/>
          </w:tcPr>
          <w:p w14:paraId="33DE52FF" w14:textId="77777777" w:rsidR="000956AF" w:rsidRPr="000956AF" w:rsidRDefault="000956AF" w:rsidP="000956AF">
            <w:pPr>
              <w:rPr>
                <w:b/>
                <w:bCs/>
                <w:lang w:val="en-GB"/>
              </w:rPr>
            </w:pPr>
            <w:r w:rsidRPr="000956AF">
              <w:rPr>
                <w:b/>
                <w:bCs/>
                <w:lang w:val="en-GB"/>
              </w:rPr>
              <w:t>MX</w:t>
            </w:r>
          </w:p>
        </w:tc>
        <w:tc>
          <w:tcPr>
            <w:tcW w:w="940" w:type="dxa"/>
            <w:tcBorders>
              <w:top w:val="nil"/>
              <w:left w:val="nil"/>
              <w:bottom w:val="single" w:sz="8" w:space="0" w:color="FFFFFF"/>
              <w:right w:val="nil"/>
            </w:tcBorders>
            <w:shd w:val="clear" w:color="000000" w:fill="000000"/>
            <w:noWrap/>
            <w:vAlign w:val="bottom"/>
            <w:hideMark/>
          </w:tcPr>
          <w:p w14:paraId="7322D215" w14:textId="77777777" w:rsidR="000956AF" w:rsidRPr="000956AF" w:rsidRDefault="000956AF" w:rsidP="000956AF">
            <w:pPr>
              <w:rPr>
                <w:b/>
                <w:bCs/>
                <w:lang w:val="en-GB"/>
              </w:rPr>
            </w:pPr>
            <w:r w:rsidRPr="000956AF">
              <w:rPr>
                <w:b/>
                <w:bCs/>
                <w:lang w:val="en-GB"/>
              </w:rPr>
              <w:t>MY</w:t>
            </w:r>
          </w:p>
        </w:tc>
        <w:tc>
          <w:tcPr>
            <w:tcW w:w="940" w:type="dxa"/>
            <w:tcBorders>
              <w:top w:val="nil"/>
              <w:left w:val="nil"/>
              <w:bottom w:val="single" w:sz="8" w:space="0" w:color="FFFFFF"/>
              <w:right w:val="nil"/>
            </w:tcBorders>
            <w:shd w:val="clear" w:color="000000" w:fill="000000"/>
            <w:noWrap/>
            <w:vAlign w:val="bottom"/>
            <w:hideMark/>
          </w:tcPr>
          <w:p w14:paraId="19E25A7B" w14:textId="77777777" w:rsidR="000956AF" w:rsidRPr="000956AF" w:rsidRDefault="000956AF" w:rsidP="000956AF">
            <w:pPr>
              <w:rPr>
                <w:b/>
                <w:bCs/>
                <w:lang w:val="en-GB"/>
              </w:rPr>
            </w:pPr>
            <w:r w:rsidRPr="000956AF">
              <w:rPr>
                <w:b/>
                <w:bCs/>
                <w:lang w:val="en-GB"/>
              </w:rPr>
              <w:t>MZ</w:t>
            </w:r>
          </w:p>
        </w:tc>
      </w:tr>
      <w:tr w:rsidR="000956AF" w:rsidRPr="000956AF" w14:paraId="5723C815" w14:textId="77777777" w:rsidTr="000956AF">
        <w:trPr>
          <w:trHeight w:val="366"/>
        </w:trPr>
        <w:tc>
          <w:tcPr>
            <w:tcW w:w="940" w:type="dxa"/>
            <w:tcBorders>
              <w:top w:val="nil"/>
              <w:left w:val="nil"/>
              <w:bottom w:val="nil"/>
              <w:right w:val="nil"/>
            </w:tcBorders>
            <w:shd w:val="clear" w:color="2F75B5" w:fill="2F75B5"/>
            <w:noWrap/>
            <w:vAlign w:val="bottom"/>
            <w:hideMark/>
          </w:tcPr>
          <w:p w14:paraId="29BB7904" w14:textId="77777777" w:rsidR="000956AF" w:rsidRPr="000956AF" w:rsidRDefault="000956AF" w:rsidP="000956AF">
            <w:pPr>
              <w:rPr>
                <w:lang w:val="en-GB"/>
              </w:rPr>
            </w:pPr>
            <w:r w:rsidRPr="000956AF">
              <w:rPr>
                <w:lang w:val="en-GB"/>
              </w:rPr>
              <w:t>2.19</w:t>
            </w:r>
          </w:p>
        </w:tc>
        <w:tc>
          <w:tcPr>
            <w:tcW w:w="940" w:type="dxa"/>
            <w:tcBorders>
              <w:top w:val="nil"/>
              <w:left w:val="nil"/>
              <w:bottom w:val="nil"/>
              <w:right w:val="nil"/>
            </w:tcBorders>
            <w:shd w:val="clear" w:color="2F75B5" w:fill="2F75B5"/>
            <w:noWrap/>
            <w:vAlign w:val="bottom"/>
            <w:hideMark/>
          </w:tcPr>
          <w:p w14:paraId="181E5CC2" w14:textId="77777777" w:rsidR="000956AF" w:rsidRPr="000956AF" w:rsidRDefault="000956AF" w:rsidP="000956AF">
            <w:pPr>
              <w:rPr>
                <w:lang w:val="en-GB"/>
              </w:rPr>
            </w:pPr>
            <w:r w:rsidRPr="000956AF">
              <w:rPr>
                <w:lang w:val="en-GB"/>
              </w:rPr>
              <w:t>4.80</w:t>
            </w:r>
          </w:p>
        </w:tc>
        <w:tc>
          <w:tcPr>
            <w:tcW w:w="940" w:type="dxa"/>
            <w:tcBorders>
              <w:top w:val="nil"/>
              <w:left w:val="nil"/>
              <w:bottom w:val="nil"/>
              <w:right w:val="nil"/>
            </w:tcBorders>
            <w:shd w:val="clear" w:color="2F75B5" w:fill="2F75B5"/>
            <w:noWrap/>
            <w:vAlign w:val="bottom"/>
            <w:hideMark/>
          </w:tcPr>
          <w:p w14:paraId="5FD92AD5" w14:textId="77777777" w:rsidR="000956AF" w:rsidRPr="000956AF" w:rsidRDefault="000956AF" w:rsidP="000956AF">
            <w:pPr>
              <w:rPr>
                <w:lang w:val="en-GB"/>
              </w:rPr>
            </w:pPr>
            <w:r w:rsidRPr="000956AF">
              <w:rPr>
                <w:lang w:val="en-GB"/>
              </w:rPr>
              <w:t>-0.09</w:t>
            </w:r>
          </w:p>
        </w:tc>
        <w:tc>
          <w:tcPr>
            <w:tcW w:w="940" w:type="dxa"/>
            <w:tcBorders>
              <w:top w:val="nil"/>
              <w:left w:val="nil"/>
              <w:bottom w:val="nil"/>
              <w:right w:val="nil"/>
            </w:tcBorders>
            <w:shd w:val="clear" w:color="2F75B5" w:fill="2F75B5"/>
            <w:noWrap/>
            <w:vAlign w:val="bottom"/>
            <w:hideMark/>
          </w:tcPr>
          <w:p w14:paraId="294D1B9A" w14:textId="77777777" w:rsidR="000956AF" w:rsidRPr="000956AF" w:rsidRDefault="000956AF" w:rsidP="000956AF">
            <w:pPr>
              <w:rPr>
                <w:lang w:val="en-GB"/>
              </w:rPr>
            </w:pPr>
            <w:r w:rsidRPr="000956AF">
              <w:rPr>
                <w:lang w:val="en-GB"/>
              </w:rPr>
              <w:t>-13.14</w:t>
            </w:r>
          </w:p>
        </w:tc>
        <w:tc>
          <w:tcPr>
            <w:tcW w:w="940" w:type="dxa"/>
            <w:tcBorders>
              <w:top w:val="nil"/>
              <w:left w:val="nil"/>
              <w:bottom w:val="nil"/>
              <w:right w:val="nil"/>
            </w:tcBorders>
            <w:shd w:val="clear" w:color="2F75B5" w:fill="2F75B5"/>
            <w:noWrap/>
            <w:vAlign w:val="bottom"/>
            <w:hideMark/>
          </w:tcPr>
          <w:p w14:paraId="0E289DD8" w14:textId="77777777" w:rsidR="000956AF" w:rsidRPr="000956AF" w:rsidRDefault="000956AF" w:rsidP="000956AF">
            <w:pPr>
              <w:rPr>
                <w:lang w:val="en-GB"/>
              </w:rPr>
            </w:pPr>
            <w:r w:rsidRPr="000956AF">
              <w:rPr>
                <w:lang w:val="en-GB"/>
              </w:rPr>
              <w:t>170.66</w:t>
            </w:r>
          </w:p>
        </w:tc>
        <w:tc>
          <w:tcPr>
            <w:tcW w:w="940" w:type="dxa"/>
            <w:tcBorders>
              <w:top w:val="nil"/>
              <w:left w:val="nil"/>
              <w:bottom w:val="nil"/>
              <w:right w:val="nil"/>
            </w:tcBorders>
            <w:shd w:val="clear" w:color="2F75B5" w:fill="2F75B5"/>
            <w:noWrap/>
            <w:vAlign w:val="bottom"/>
            <w:hideMark/>
          </w:tcPr>
          <w:p w14:paraId="473C121A" w14:textId="77777777" w:rsidR="000956AF" w:rsidRPr="000956AF" w:rsidRDefault="000956AF" w:rsidP="000956AF">
            <w:pPr>
              <w:rPr>
                <w:lang w:val="en-GB"/>
              </w:rPr>
            </w:pPr>
            <w:r w:rsidRPr="000956AF">
              <w:rPr>
                <w:lang w:val="en-GB"/>
              </w:rPr>
              <w:t>-13.14</w:t>
            </w:r>
          </w:p>
        </w:tc>
        <w:tc>
          <w:tcPr>
            <w:tcW w:w="940" w:type="dxa"/>
            <w:tcBorders>
              <w:top w:val="nil"/>
              <w:left w:val="nil"/>
              <w:bottom w:val="nil"/>
              <w:right w:val="nil"/>
            </w:tcBorders>
            <w:shd w:val="clear" w:color="2F75B5" w:fill="2F75B5"/>
            <w:noWrap/>
            <w:vAlign w:val="bottom"/>
            <w:hideMark/>
          </w:tcPr>
          <w:p w14:paraId="668F56D8" w14:textId="77777777" w:rsidR="000956AF" w:rsidRPr="000956AF" w:rsidRDefault="000956AF" w:rsidP="000956AF">
            <w:pPr>
              <w:rPr>
                <w:b/>
                <w:bCs/>
                <w:lang w:val="en-GB"/>
              </w:rPr>
            </w:pPr>
            <w:r w:rsidRPr="000956AF">
              <w:rPr>
                <w:b/>
                <w:bCs/>
                <w:lang w:val="en-GB"/>
              </w:rPr>
              <w:t>170.66</w:t>
            </w:r>
          </w:p>
        </w:tc>
        <w:tc>
          <w:tcPr>
            <w:tcW w:w="940" w:type="dxa"/>
            <w:tcBorders>
              <w:top w:val="nil"/>
              <w:left w:val="nil"/>
              <w:bottom w:val="nil"/>
              <w:right w:val="nil"/>
            </w:tcBorders>
            <w:shd w:val="clear" w:color="2F75B5" w:fill="2F75B5"/>
            <w:noWrap/>
            <w:vAlign w:val="bottom"/>
            <w:hideMark/>
          </w:tcPr>
          <w:p w14:paraId="24038FC9" w14:textId="77777777" w:rsidR="000956AF" w:rsidRPr="000956AF" w:rsidRDefault="000956AF" w:rsidP="000956AF">
            <w:pPr>
              <w:rPr>
                <w:lang w:val="en-GB"/>
              </w:rPr>
            </w:pPr>
            <w:r w:rsidRPr="000956AF">
              <w:rPr>
                <w:lang w:val="en-GB"/>
              </w:rPr>
              <w:t>0.00</w:t>
            </w:r>
          </w:p>
        </w:tc>
        <w:tc>
          <w:tcPr>
            <w:tcW w:w="940" w:type="dxa"/>
            <w:tcBorders>
              <w:top w:val="nil"/>
              <w:left w:val="nil"/>
              <w:bottom w:val="nil"/>
              <w:right w:val="nil"/>
            </w:tcBorders>
            <w:shd w:val="clear" w:color="2F75B5" w:fill="2F75B5"/>
            <w:noWrap/>
            <w:vAlign w:val="bottom"/>
            <w:hideMark/>
          </w:tcPr>
          <w:p w14:paraId="37AFDA67" w14:textId="77777777" w:rsidR="000956AF" w:rsidRPr="000956AF" w:rsidRDefault="000956AF" w:rsidP="000956AF">
            <w:pPr>
              <w:rPr>
                <w:b/>
                <w:bCs/>
                <w:lang w:val="en-GB"/>
              </w:rPr>
            </w:pPr>
            <w:r w:rsidRPr="000956AF">
              <w:rPr>
                <w:b/>
                <w:bCs/>
                <w:lang w:val="en-GB"/>
              </w:rPr>
              <w:t>55.61</w:t>
            </w:r>
          </w:p>
        </w:tc>
        <w:tc>
          <w:tcPr>
            <w:tcW w:w="940" w:type="dxa"/>
            <w:tcBorders>
              <w:top w:val="nil"/>
              <w:left w:val="nil"/>
              <w:bottom w:val="nil"/>
              <w:right w:val="nil"/>
            </w:tcBorders>
            <w:shd w:val="clear" w:color="2F75B5" w:fill="2F75B5"/>
            <w:noWrap/>
            <w:vAlign w:val="bottom"/>
            <w:hideMark/>
          </w:tcPr>
          <w:p w14:paraId="705A66B9" w14:textId="77777777" w:rsidR="000956AF" w:rsidRPr="000956AF" w:rsidRDefault="000956AF" w:rsidP="000956AF">
            <w:pPr>
              <w:rPr>
                <w:lang w:val="en-GB"/>
              </w:rPr>
            </w:pPr>
            <w:r w:rsidRPr="000956AF">
              <w:rPr>
                <w:lang w:val="en-GB"/>
              </w:rPr>
              <w:t>0.00</w:t>
            </w:r>
          </w:p>
        </w:tc>
      </w:tr>
      <w:tr w:rsidR="000956AF" w:rsidRPr="000956AF" w14:paraId="43C8FC62" w14:textId="77777777" w:rsidTr="000956AF">
        <w:trPr>
          <w:trHeight w:val="366"/>
        </w:trPr>
        <w:tc>
          <w:tcPr>
            <w:tcW w:w="940" w:type="dxa"/>
            <w:tcBorders>
              <w:top w:val="nil"/>
              <w:left w:val="nil"/>
              <w:bottom w:val="nil"/>
              <w:right w:val="nil"/>
            </w:tcBorders>
            <w:shd w:val="clear" w:color="5B9BD5" w:fill="5B9BD5"/>
            <w:noWrap/>
            <w:vAlign w:val="bottom"/>
            <w:hideMark/>
          </w:tcPr>
          <w:p w14:paraId="12BFB7A8" w14:textId="77777777" w:rsidR="000956AF" w:rsidRPr="000956AF" w:rsidRDefault="000956AF" w:rsidP="000956AF">
            <w:pPr>
              <w:rPr>
                <w:lang w:val="en-GB"/>
              </w:rPr>
            </w:pPr>
            <w:r w:rsidRPr="000956AF">
              <w:rPr>
                <w:lang w:val="en-GB"/>
              </w:rPr>
              <w:t>2.19</w:t>
            </w:r>
          </w:p>
        </w:tc>
        <w:tc>
          <w:tcPr>
            <w:tcW w:w="940" w:type="dxa"/>
            <w:tcBorders>
              <w:top w:val="nil"/>
              <w:left w:val="nil"/>
              <w:bottom w:val="nil"/>
              <w:right w:val="nil"/>
            </w:tcBorders>
            <w:shd w:val="clear" w:color="5B9BD5" w:fill="5B9BD5"/>
            <w:noWrap/>
            <w:vAlign w:val="bottom"/>
            <w:hideMark/>
          </w:tcPr>
          <w:p w14:paraId="5FF55C54" w14:textId="77777777" w:rsidR="000956AF" w:rsidRPr="000956AF" w:rsidRDefault="000956AF" w:rsidP="000956AF">
            <w:pPr>
              <w:rPr>
                <w:lang w:val="en-GB"/>
              </w:rPr>
            </w:pPr>
            <w:r w:rsidRPr="000956AF">
              <w:rPr>
                <w:lang w:val="en-GB"/>
              </w:rPr>
              <w:t>4.55</w:t>
            </w:r>
          </w:p>
        </w:tc>
        <w:tc>
          <w:tcPr>
            <w:tcW w:w="940" w:type="dxa"/>
            <w:tcBorders>
              <w:top w:val="nil"/>
              <w:left w:val="nil"/>
              <w:bottom w:val="nil"/>
              <w:right w:val="nil"/>
            </w:tcBorders>
            <w:shd w:val="clear" w:color="5B9BD5" w:fill="5B9BD5"/>
            <w:noWrap/>
            <w:vAlign w:val="bottom"/>
            <w:hideMark/>
          </w:tcPr>
          <w:p w14:paraId="62E3FA79" w14:textId="77777777" w:rsidR="000956AF" w:rsidRPr="000956AF" w:rsidRDefault="000956AF" w:rsidP="000956AF">
            <w:pPr>
              <w:rPr>
                <w:lang w:val="en-GB"/>
              </w:rPr>
            </w:pPr>
            <w:r w:rsidRPr="000956AF">
              <w:rPr>
                <w:lang w:val="en-GB"/>
              </w:rPr>
              <w:t>-0.11</w:t>
            </w:r>
          </w:p>
        </w:tc>
        <w:tc>
          <w:tcPr>
            <w:tcW w:w="940" w:type="dxa"/>
            <w:tcBorders>
              <w:top w:val="nil"/>
              <w:left w:val="nil"/>
              <w:bottom w:val="nil"/>
              <w:right w:val="nil"/>
            </w:tcBorders>
            <w:shd w:val="clear" w:color="5B9BD5" w:fill="5B9BD5"/>
            <w:noWrap/>
            <w:vAlign w:val="bottom"/>
            <w:hideMark/>
          </w:tcPr>
          <w:p w14:paraId="5F0CECBD" w14:textId="77777777" w:rsidR="000956AF" w:rsidRPr="000956AF" w:rsidRDefault="000956AF" w:rsidP="000956AF">
            <w:pPr>
              <w:rPr>
                <w:lang w:val="en-GB"/>
              </w:rPr>
            </w:pPr>
            <w:r w:rsidRPr="000956AF">
              <w:rPr>
                <w:lang w:val="en-GB"/>
              </w:rPr>
              <w:t>-22.61</w:t>
            </w:r>
          </w:p>
        </w:tc>
        <w:tc>
          <w:tcPr>
            <w:tcW w:w="940" w:type="dxa"/>
            <w:tcBorders>
              <w:top w:val="nil"/>
              <w:left w:val="nil"/>
              <w:bottom w:val="nil"/>
              <w:right w:val="nil"/>
            </w:tcBorders>
            <w:shd w:val="clear" w:color="5B9BD5" w:fill="5B9BD5"/>
            <w:noWrap/>
            <w:vAlign w:val="bottom"/>
            <w:hideMark/>
          </w:tcPr>
          <w:p w14:paraId="0DE3075F" w14:textId="77777777" w:rsidR="000956AF" w:rsidRPr="000956AF" w:rsidRDefault="000956AF" w:rsidP="000956AF">
            <w:pPr>
              <w:rPr>
                <w:lang w:val="en-GB"/>
              </w:rPr>
            </w:pPr>
            <w:r w:rsidRPr="000956AF">
              <w:rPr>
                <w:lang w:val="en-GB"/>
              </w:rPr>
              <w:t>219.81</w:t>
            </w:r>
          </w:p>
        </w:tc>
        <w:tc>
          <w:tcPr>
            <w:tcW w:w="940" w:type="dxa"/>
            <w:tcBorders>
              <w:top w:val="nil"/>
              <w:left w:val="nil"/>
              <w:bottom w:val="nil"/>
              <w:right w:val="nil"/>
            </w:tcBorders>
            <w:shd w:val="clear" w:color="5B9BD5" w:fill="5B9BD5"/>
            <w:noWrap/>
            <w:vAlign w:val="bottom"/>
            <w:hideMark/>
          </w:tcPr>
          <w:p w14:paraId="599E92E3" w14:textId="77777777" w:rsidR="000956AF" w:rsidRPr="000956AF" w:rsidRDefault="000956AF" w:rsidP="000956AF">
            <w:pPr>
              <w:rPr>
                <w:lang w:val="en-GB"/>
              </w:rPr>
            </w:pPr>
            <w:r w:rsidRPr="000956AF">
              <w:rPr>
                <w:lang w:val="en-GB"/>
              </w:rPr>
              <w:t>-35.76</w:t>
            </w:r>
          </w:p>
        </w:tc>
        <w:tc>
          <w:tcPr>
            <w:tcW w:w="940" w:type="dxa"/>
            <w:tcBorders>
              <w:top w:val="nil"/>
              <w:left w:val="nil"/>
              <w:bottom w:val="nil"/>
              <w:right w:val="nil"/>
            </w:tcBorders>
            <w:shd w:val="clear" w:color="5B9BD5" w:fill="5B9BD5"/>
            <w:noWrap/>
            <w:vAlign w:val="bottom"/>
            <w:hideMark/>
          </w:tcPr>
          <w:p w14:paraId="33760454" w14:textId="77777777" w:rsidR="000956AF" w:rsidRPr="000956AF" w:rsidRDefault="000956AF" w:rsidP="000956AF">
            <w:pPr>
              <w:rPr>
                <w:b/>
                <w:bCs/>
                <w:lang w:val="en-GB"/>
              </w:rPr>
            </w:pPr>
            <w:r w:rsidRPr="000956AF">
              <w:rPr>
                <w:b/>
                <w:bCs/>
                <w:lang w:val="en-GB"/>
              </w:rPr>
              <w:t>390.48</w:t>
            </w:r>
          </w:p>
        </w:tc>
        <w:tc>
          <w:tcPr>
            <w:tcW w:w="940" w:type="dxa"/>
            <w:tcBorders>
              <w:top w:val="nil"/>
              <w:left w:val="nil"/>
              <w:bottom w:val="nil"/>
              <w:right w:val="nil"/>
            </w:tcBorders>
            <w:shd w:val="clear" w:color="5B9BD5" w:fill="5B9BD5"/>
            <w:noWrap/>
            <w:vAlign w:val="bottom"/>
            <w:hideMark/>
          </w:tcPr>
          <w:p w14:paraId="5190D9A4" w14:textId="77777777" w:rsidR="000956AF" w:rsidRPr="000956AF" w:rsidRDefault="000956AF" w:rsidP="000956AF">
            <w:pPr>
              <w:rPr>
                <w:lang w:val="en-GB"/>
              </w:rPr>
            </w:pPr>
            <w:r w:rsidRPr="000956AF">
              <w:rPr>
                <w:lang w:val="en-GB"/>
              </w:rPr>
              <w:t>42.00</w:t>
            </w:r>
          </w:p>
        </w:tc>
        <w:tc>
          <w:tcPr>
            <w:tcW w:w="940" w:type="dxa"/>
            <w:tcBorders>
              <w:top w:val="nil"/>
              <w:left w:val="nil"/>
              <w:bottom w:val="nil"/>
              <w:right w:val="nil"/>
            </w:tcBorders>
            <w:shd w:val="clear" w:color="5B9BD5" w:fill="5B9BD5"/>
            <w:noWrap/>
            <w:vAlign w:val="bottom"/>
            <w:hideMark/>
          </w:tcPr>
          <w:p w14:paraId="3CFA3B39" w14:textId="77777777" w:rsidR="000956AF" w:rsidRPr="000956AF" w:rsidRDefault="000956AF" w:rsidP="000956AF">
            <w:pPr>
              <w:rPr>
                <w:b/>
                <w:bCs/>
                <w:lang w:val="en-GB"/>
              </w:rPr>
            </w:pPr>
            <w:r w:rsidRPr="000956AF">
              <w:rPr>
                <w:b/>
                <w:bCs/>
                <w:lang w:val="en-GB"/>
              </w:rPr>
              <w:t>116.57</w:t>
            </w:r>
          </w:p>
        </w:tc>
        <w:tc>
          <w:tcPr>
            <w:tcW w:w="940" w:type="dxa"/>
            <w:tcBorders>
              <w:top w:val="nil"/>
              <w:left w:val="nil"/>
              <w:bottom w:val="nil"/>
              <w:right w:val="nil"/>
            </w:tcBorders>
            <w:shd w:val="clear" w:color="5B9BD5" w:fill="5B9BD5"/>
            <w:noWrap/>
            <w:vAlign w:val="bottom"/>
            <w:hideMark/>
          </w:tcPr>
          <w:p w14:paraId="66BEE0F5" w14:textId="77777777" w:rsidR="000956AF" w:rsidRPr="000956AF" w:rsidRDefault="000956AF" w:rsidP="000956AF">
            <w:pPr>
              <w:rPr>
                <w:lang w:val="en-GB"/>
              </w:rPr>
            </w:pPr>
            <w:r w:rsidRPr="000956AF">
              <w:rPr>
                <w:lang w:val="en-GB"/>
              </w:rPr>
              <w:t>3.24</w:t>
            </w:r>
          </w:p>
        </w:tc>
      </w:tr>
      <w:tr w:rsidR="000956AF" w:rsidRPr="000956AF" w14:paraId="09D1956F" w14:textId="77777777" w:rsidTr="000956AF">
        <w:trPr>
          <w:trHeight w:val="366"/>
        </w:trPr>
        <w:tc>
          <w:tcPr>
            <w:tcW w:w="940" w:type="dxa"/>
            <w:tcBorders>
              <w:top w:val="nil"/>
              <w:left w:val="nil"/>
              <w:bottom w:val="nil"/>
              <w:right w:val="nil"/>
            </w:tcBorders>
            <w:shd w:val="clear" w:color="2F75B5" w:fill="2F75B5"/>
            <w:noWrap/>
            <w:vAlign w:val="bottom"/>
            <w:hideMark/>
          </w:tcPr>
          <w:p w14:paraId="10870C3A" w14:textId="77777777" w:rsidR="000956AF" w:rsidRPr="000956AF" w:rsidRDefault="000956AF" w:rsidP="000956AF">
            <w:pPr>
              <w:rPr>
                <w:lang w:val="en-GB"/>
              </w:rPr>
            </w:pPr>
            <w:r w:rsidRPr="000956AF">
              <w:rPr>
                <w:lang w:val="en-GB"/>
              </w:rPr>
              <w:t>2.19</w:t>
            </w:r>
          </w:p>
        </w:tc>
        <w:tc>
          <w:tcPr>
            <w:tcW w:w="940" w:type="dxa"/>
            <w:tcBorders>
              <w:top w:val="nil"/>
              <w:left w:val="nil"/>
              <w:bottom w:val="nil"/>
              <w:right w:val="nil"/>
            </w:tcBorders>
            <w:shd w:val="clear" w:color="2F75B5" w:fill="2F75B5"/>
            <w:noWrap/>
            <w:vAlign w:val="bottom"/>
            <w:hideMark/>
          </w:tcPr>
          <w:p w14:paraId="27ECD1A2" w14:textId="77777777" w:rsidR="000956AF" w:rsidRPr="000956AF" w:rsidRDefault="000956AF" w:rsidP="000956AF">
            <w:pPr>
              <w:rPr>
                <w:lang w:val="en-GB"/>
              </w:rPr>
            </w:pPr>
            <w:r w:rsidRPr="000956AF">
              <w:rPr>
                <w:lang w:val="en-GB"/>
              </w:rPr>
              <w:t>4.31</w:t>
            </w:r>
          </w:p>
        </w:tc>
        <w:tc>
          <w:tcPr>
            <w:tcW w:w="940" w:type="dxa"/>
            <w:tcBorders>
              <w:top w:val="nil"/>
              <w:left w:val="nil"/>
              <w:bottom w:val="nil"/>
              <w:right w:val="nil"/>
            </w:tcBorders>
            <w:shd w:val="clear" w:color="2F75B5" w:fill="2F75B5"/>
            <w:noWrap/>
            <w:vAlign w:val="bottom"/>
            <w:hideMark/>
          </w:tcPr>
          <w:p w14:paraId="4332EF0C" w14:textId="77777777" w:rsidR="000956AF" w:rsidRPr="000956AF" w:rsidRDefault="000956AF" w:rsidP="000956AF">
            <w:pPr>
              <w:rPr>
                <w:lang w:val="en-GB"/>
              </w:rPr>
            </w:pPr>
            <w:r w:rsidRPr="000956AF">
              <w:rPr>
                <w:lang w:val="en-GB"/>
              </w:rPr>
              <w:t>-0.13</w:t>
            </w:r>
          </w:p>
        </w:tc>
        <w:tc>
          <w:tcPr>
            <w:tcW w:w="940" w:type="dxa"/>
            <w:tcBorders>
              <w:top w:val="nil"/>
              <w:left w:val="nil"/>
              <w:bottom w:val="nil"/>
              <w:right w:val="nil"/>
            </w:tcBorders>
            <w:shd w:val="clear" w:color="2F75B5" w:fill="2F75B5"/>
            <w:noWrap/>
            <w:vAlign w:val="bottom"/>
            <w:hideMark/>
          </w:tcPr>
          <w:p w14:paraId="140965DF" w14:textId="77777777" w:rsidR="000956AF" w:rsidRPr="000956AF" w:rsidRDefault="000956AF" w:rsidP="000956AF">
            <w:pPr>
              <w:rPr>
                <w:lang w:val="en-GB"/>
              </w:rPr>
            </w:pPr>
            <w:r w:rsidRPr="000956AF">
              <w:rPr>
                <w:lang w:val="en-GB"/>
              </w:rPr>
              <w:t>-29.54</w:t>
            </w:r>
          </w:p>
        </w:tc>
        <w:tc>
          <w:tcPr>
            <w:tcW w:w="940" w:type="dxa"/>
            <w:tcBorders>
              <w:top w:val="nil"/>
              <w:left w:val="nil"/>
              <w:bottom w:val="nil"/>
              <w:right w:val="nil"/>
            </w:tcBorders>
            <w:shd w:val="clear" w:color="2F75B5" w:fill="2F75B5"/>
            <w:noWrap/>
            <w:vAlign w:val="bottom"/>
            <w:hideMark/>
          </w:tcPr>
          <w:p w14:paraId="4795CC91" w14:textId="77777777" w:rsidR="000956AF" w:rsidRPr="000956AF" w:rsidRDefault="000956AF" w:rsidP="000956AF">
            <w:pPr>
              <w:rPr>
                <w:lang w:val="en-GB"/>
              </w:rPr>
            </w:pPr>
            <w:r w:rsidRPr="000956AF">
              <w:rPr>
                <w:lang w:val="en-GB"/>
              </w:rPr>
              <w:t>253.80</w:t>
            </w:r>
          </w:p>
        </w:tc>
        <w:tc>
          <w:tcPr>
            <w:tcW w:w="940" w:type="dxa"/>
            <w:tcBorders>
              <w:top w:val="nil"/>
              <w:left w:val="nil"/>
              <w:bottom w:val="nil"/>
              <w:right w:val="nil"/>
            </w:tcBorders>
            <w:shd w:val="clear" w:color="2F75B5" w:fill="2F75B5"/>
            <w:noWrap/>
            <w:vAlign w:val="bottom"/>
            <w:hideMark/>
          </w:tcPr>
          <w:p w14:paraId="58D5A520" w14:textId="77777777" w:rsidR="000956AF" w:rsidRPr="000956AF" w:rsidRDefault="000956AF" w:rsidP="000956AF">
            <w:pPr>
              <w:rPr>
                <w:lang w:val="en-GB"/>
              </w:rPr>
            </w:pPr>
            <w:r w:rsidRPr="000956AF">
              <w:rPr>
                <w:lang w:val="en-GB"/>
              </w:rPr>
              <w:t>-65.30</w:t>
            </w:r>
          </w:p>
        </w:tc>
        <w:tc>
          <w:tcPr>
            <w:tcW w:w="940" w:type="dxa"/>
            <w:tcBorders>
              <w:top w:val="nil"/>
              <w:left w:val="nil"/>
              <w:bottom w:val="nil"/>
              <w:right w:val="nil"/>
            </w:tcBorders>
            <w:shd w:val="clear" w:color="2F75B5" w:fill="2F75B5"/>
            <w:noWrap/>
            <w:vAlign w:val="bottom"/>
            <w:hideMark/>
          </w:tcPr>
          <w:p w14:paraId="172C9D49" w14:textId="77777777" w:rsidR="000956AF" w:rsidRPr="000956AF" w:rsidRDefault="000956AF" w:rsidP="000956AF">
            <w:pPr>
              <w:rPr>
                <w:b/>
                <w:bCs/>
                <w:lang w:val="en-GB"/>
              </w:rPr>
            </w:pPr>
            <w:r w:rsidRPr="000956AF">
              <w:rPr>
                <w:b/>
                <w:bCs/>
                <w:lang w:val="en-GB"/>
              </w:rPr>
              <w:t>644.28</w:t>
            </w:r>
          </w:p>
        </w:tc>
        <w:tc>
          <w:tcPr>
            <w:tcW w:w="940" w:type="dxa"/>
            <w:tcBorders>
              <w:top w:val="nil"/>
              <w:left w:val="nil"/>
              <w:bottom w:val="nil"/>
              <w:right w:val="nil"/>
            </w:tcBorders>
            <w:shd w:val="clear" w:color="2F75B5" w:fill="2F75B5"/>
            <w:noWrap/>
            <w:vAlign w:val="bottom"/>
            <w:hideMark/>
          </w:tcPr>
          <w:p w14:paraId="259AB923" w14:textId="77777777" w:rsidR="000956AF" w:rsidRPr="000956AF" w:rsidRDefault="000956AF" w:rsidP="000956AF">
            <w:pPr>
              <w:rPr>
                <w:lang w:val="en-GB"/>
              </w:rPr>
            </w:pPr>
            <w:r w:rsidRPr="000956AF">
              <w:rPr>
                <w:lang w:val="en-GB"/>
              </w:rPr>
              <w:t>138.10</w:t>
            </w:r>
          </w:p>
        </w:tc>
        <w:tc>
          <w:tcPr>
            <w:tcW w:w="940" w:type="dxa"/>
            <w:tcBorders>
              <w:top w:val="nil"/>
              <w:left w:val="nil"/>
              <w:bottom w:val="nil"/>
              <w:right w:val="nil"/>
            </w:tcBorders>
            <w:shd w:val="clear" w:color="2F75B5" w:fill="2F75B5"/>
            <w:noWrap/>
            <w:vAlign w:val="bottom"/>
            <w:hideMark/>
          </w:tcPr>
          <w:p w14:paraId="3BBD2F5C" w14:textId="77777777" w:rsidR="000956AF" w:rsidRPr="000956AF" w:rsidRDefault="000956AF" w:rsidP="000956AF">
            <w:pPr>
              <w:rPr>
                <w:b/>
                <w:bCs/>
                <w:lang w:val="en-GB"/>
              </w:rPr>
            </w:pPr>
            <w:r w:rsidRPr="000956AF">
              <w:rPr>
                <w:b/>
                <w:bCs/>
                <w:lang w:val="en-GB"/>
              </w:rPr>
              <w:t>182.96</w:t>
            </w:r>
          </w:p>
        </w:tc>
        <w:tc>
          <w:tcPr>
            <w:tcW w:w="940" w:type="dxa"/>
            <w:tcBorders>
              <w:top w:val="nil"/>
              <w:left w:val="nil"/>
              <w:bottom w:val="nil"/>
              <w:right w:val="nil"/>
            </w:tcBorders>
            <w:shd w:val="clear" w:color="2F75B5" w:fill="2F75B5"/>
            <w:noWrap/>
            <w:vAlign w:val="bottom"/>
            <w:hideMark/>
          </w:tcPr>
          <w:p w14:paraId="63CEA660" w14:textId="77777777" w:rsidR="000956AF" w:rsidRPr="000956AF" w:rsidRDefault="000956AF" w:rsidP="000956AF">
            <w:pPr>
              <w:rPr>
                <w:lang w:val="en-GB"/>
              </w:rPr>
            </w:pPr>
            <w:r w:rsidRPr="000956AF">
              <w:rPr>
                <w:lang w:val="en-GB"/>
              </w:rPr>
              <w:t>12.04</w:t>
            </w:r>
          </w:p>
        </w:tc>
      </w:tr>
      <w:tr w:rsidR="000956AF" w:rsidRPr="000956AF" w14:paraId="54DD9FAC" w14:textId="77777777" w:rsidTr="000956AF">
        <w:trPr>
          <w:trHeight w:val="366"/>
        </w:trPr>
        <w:tc>
          <w:tcPr>
            <w:tcW w:w="940" w:type="dxa"/>
            <w:tcBorders>
              <w:top w:val="nil"/>
              <w:left w:val="nil"/>
              <w:bottom w:val="nil"/>
              <w:right w:val="nil"/>
            </w:tcBorders>
            <w:shd w:val="clear" w:color="5B9BD5" w:fill="5B9BD5"/>
            <w:noWrap/>
            <w:vAlign w:val="bottom"/>
            <w:hideMark/>
          </w:tcPr>
          <w:p w14:paraId="485E6DA9" w14:textId="77777777" w:rsidR="000956AF" w:rsidRPr="000956AF" w:rsidRDefault="000956AF" w:rsidP="000956AF">
            <w:pPr>
              <w:rPr>
                <w:lang w:val="en-GB"/>
              </w:rPr>
            </w:pPr>
            <w:r w:rsidRPr="000956AF">
              <w:rPr>
                <w:lang w:val="en-GB"/>
              </w:rPr>
              <w:t>2.19</w:t>
            </w:r>
          </w:p>
        </w:tc>
        <w:tc>
          <w:tcPr>
            <w:tcW w:w="940" w:type="dxa"/>
            <w:tcBorders>
              <w:top w:val="nil"/>
              <w:left w:val="nil"/>
              <w:bottom w:val="nil"/>
              <w:right w:val="nil"/>
            </w:tcBorders>
            <w:shd w:val="clear" w:color="5B9BD5" w:fill="5B9BD5"/>
            <w:noWrap/>
            <w:vAlign w:val="bottom"/>
            <w:hideMark/>
          </w:tcPr>
          <w:p w14:paraId="69A1B7EC" w14:textId="77777777" w:rsidR="000956AF" w:rsidRPr="000956AF" w:rsidRDefault="000956AF" w:rsidP="000956AF">
            <w:pPr>
              <w:rPr>
                <w:lang w:val="en-GB"/>
              </w:rPr>
            </w:pPr>
            <w:r w:rsidRPr="000956AF">
              <w:rPr>
                <w:lang w:val="en-GB"/>
              </w:rPr>
              <w:t>4.06</w:t>
            </w:r>
          </w:p>
        </w:tc>
        <w:tc>
          <w:tcPr>
            <w:tcW w:w="940" w:type="dxa"/>
            <w:tcBorders>
              <w:top w:val="nil"/>
              <w:left w:val="nil"/>
              <w:bottom w:val="nil"/>
              <w:right w:val="nil"/>
            </w:tcBorders>
            <w:shd w:val="clear" w:color="5B9BD5" w:fill="5B9BD5"/>
            <w:noWrap/>
            <w:vAlign w:val="bottom"/>
            <w:hideMark/>
          </w:tcPr>
          <w:p w14:paraId="7C19B62B" w14:textId="77777777" w:rsidR="000956AF" w:rsidRPr="000956AF" w:rsidRDefault="000956AF" w:rsidP="000956AF">
            <w:pPr>
              <w:rPr>
                <w:lang w:val="en-GB"/>
              </w:rPr>
            </w:pPr>
            <w:r w:rsidRPr="000956AF">
              <w:rPr>
                <w:lang w:val="en-GB"/>
              </w:rPr>
              <w:t>-0.15</w:t>
            </w:r>
          </w:p>
        </w:tc>
        <w:tc>
          <w:tcPr>
            <w:tcW w:w="940" w:type="dxa"/>
            <w:tcBorders>
              <w:top w:val="nil"/>
              <w:left w:val="nil"/>
              <w:bottom w:val="nil"/>
              <w:right w:val="nil"/>
            </w:tcBorders>
            <w:shd w:val="clear" w:color="5B9BD5" w:fill="5B9BD5"/>
            <w:noWrap/>
            <w:vAlign w:val="bottom"/>
            <w:hideMark/>
          </w:tcPr>
          <w:p w14:paraId="016E7CDF" w14:textId="77777777" w:rsidR="000956AF" w:rsidRPr="000956AF" w:rsidRDefault="000956AF" w:rsidP="000956AF">
            <w:pPr>
              <w:rPr>
                <w:lang w:val="en-GB"/>
              </w:rPr>
            </w:pPr>
            <w:r w:rsidRPr="000956AF">
              <w:rPr>
                <w:lang w:val="en-GB"/>
              </w:rPr>
              <w:t>-35.17</w:t>
            </w:r>
          </w:p>
        </w:tc>
        <w:tc>
          <w:tcPr>
            <w:tcW w:w="940" w:type="dxa"/>
            <w:tcBorders>
              <w:top w:val="nil"/>
              <w:left w:val="nil"/>
              <w:bottom w:val="nil"/>
              <w:right w:val="nil"/>
            </w:tcBorders>
            <w:shd w:val="clear" w:color="5B9BD5" w:fill="5B9BD5"/>
            <w:noWrap/>
            <w:vAlign w:val="bottom"/>
            <w:hideMark/>
          </w:tcPr>
          <w:p w14:paraId="06B92433" w14:textId="77777777" w:rsidR="000956AF" w:rsidRPr="000956AF" w:rsidRDefault="000956AF" w:rsidP="000956AF">
            <w:pPr>
              <w:rPr>
                <w:lang w:val="en-GB"/>
              </w:rPr>
            </w:pPr>
            <w:r w:rsidRPr="000956AF">
              <w:rPr>
                <w:lang w:val="en-GB"/>
              </w:rPr>
              <w:t>281.26</w:t>
            </w:r>
          </w:p>
        </w:tc>
        <w:tc>
          <w:tcPr>
            <w:tcW w:w="940" w:type="dxa"/>
            <w:tcBorders>
              <w:top w:val="nil"/>
              <w:left w:val="nil"/>
              <w:bottom w:val="nil"/>
              <w:right w:val="nil"/>
            </w:tcBorders>
            <w:shd w:val="clear" w:color="5B9BD5" w:fill="5B9BD5"/>
            <w:noWrap/>
            <w:vAlign w:val="bottom"/>
            <w:hideMark/>
          </w:tcPr>
          <w:p w14:paraId="07AE59F3" w14:textId="77777777" w:rsidR="000956AF" w:rsidRPr="000956AF" w:rsidRDefault="000956AF" w:rsidP="000956AF">
            <w:pPr>
              <w:rPr>
                <w:lang w:val="en-GB"/>
              </w:rPr>
            </w:pPr>
            <w:r w:rsidRPr="000956AF">
              <w:rPr>
                <w:lang w:val="en-GB"/>
              </w:rPr>
              <w:t>-100.46</w:t>
            </w:r>
          </w:p>
        </w:tc>
        <w:tc>
          <w:tcPr>
            <w:tcW w:w="940" w:type="dxa"/>
            <w:tcBorders>
              <w:top w:val="nil"/>
              <w:left w:val="nil"/>
              <w:bottom w:val="nil"/>
              <w:right w:val="nil"/>
            </w:tcBorders>
            <w:shd w:val="clear" w:color="5B9BD5" w:fill="5B9BD5"/>
            <w:noWrap/>
            <w:vAlign w:val="bottom"/>
            <w:hideMark/>
          </w:tcPr>
          <w:p w14:paraId="46BD7EB4" w14:textId="77777777" w:rsidR="000956AF" w:rsidRPr="000956AF" w:rsidRDefault="000956AF" w:rsidP="000956AF">
            <w:pPr>
              <w:rPr>
                <w:b/>
                <w:bCs/>
                <w:lang w:val="en-GB"/>
              </w:rPr>
            </w:pPr>
            <w:r w:rsidRPr="000956AF">
              <w:rPr>
                <w:b/>
                <w:bCs/>
                <w:lang w:val="en-GB"/>
              </w:rPr>
              <w:t>925.54</w:t>
            </w:r>
          </w:p>
        </w:tc>
        <w:tc>
          <w:tcPr>
            <w:tcW w:w="940" w:type="dxa"/>
            <w:tcBorders>
              <w:top w:val="nil"/>
              <w:left w:val="nil"/>
              <w:bottom w:val="nil"/>
              <w:right w:val="nil"/>
            </w:tcBorders>
            <w:shd w:val="clear" w:color="5B9BD5" w:fill="5B9BD5"/>
            <w:noWrap/>
            <w:vAlign w:val="bottom"/>
            <w:hideMark/>
          </w:tcPr>
          <w:p w14:paraId="6EB2A328" w14:textId="77777777" w:rsidR="000956AF" w:rsidRPr="000956AF" w:rsidRDefault="000956AF" w:rsidP="000956AF">
            <w:pPr>
              <w:rPr>
                <w:lang w:val="en-GB"/>
              </w:rPr>
            </w:pPr>
            <w:r w:rsidRPr="000956AF">
              <w:rPr>
                <w:lang w:val="en-GB"/>
              </w:rPr>
              <w:t>296.66</w:t>
            </w:r>
          </w:p>
        </w:tc>
        <w:tc>
          <w:tcPr>
            <w:tcW w:w="940" w:type="dxa"/>
            <w:tcBorders>
              <w:top w:val="nil"/>
              <w:left w:val="nil"/>
              <w:bottom w:val="nil"/>
              <w:right w:val="nil"/>
            </w:tcBorders>
            <w:shd w:val="clear" w:color="5B9BD5" w:fill="5B9BD5"/>
            <w:noWrap/>
            <w:vAlign w:val="bottom"/>
            <w:hideMark/>
          </w:tcPr>
          <w:p w14:paraId="562A1CEE" w14:textId="77777777" w:rsidR="000956AF" w:rsidRPr="000956AF" w:rsidRDefault="000956AF" w:rsidP="000956AF">
            <w:pPr>
              <w:rPr>
                <w:b/>
                <w:bCs/>
                <w:lang w:val="en-GB"/>
              </w:rPr>
            </w:pPr>
            <w:r w:rsidRPr="000956AF">
              <w:rPr>
                <w:b/>
                <w:bCs/>
                <w:lang w:val="en-GB"/>
              </w:rPr>
              <w:t>254.90</w:t>
            </w:r>
          </w:p>
        </w:tc>
        <w:tc>
          <w:tcPr>
            <w:tcW w:w="940" w:type="dxa"/>
            <w:tcBorders>
              <w:top w:val="nil"/>
              <w:left w:val="nil"/>
              <w:bottom w:val="nil"/>
              <w:right w:val="nil"/>
            </w:tcBorders>
            <w:shd w:val="clear" w:color="5B9BD5" w:fill="5B9BD5"/>
            <w:noWrap/>
            <w:vAlign w:val="bottom"/>
            <w:hideMark/>
          </w:tcPr>
          <w:p w14:paraId="28A4C9C7" w14:textId="77777777" w:rsidR="000956AF" w:rsidRPr="000956AF" w:rsidRDefault="000956AF" w:rsidP="000956AF">
            <w:pPr>
              <w:rPr>
                <w:lang w:val="en-GB"/>
              </w:rPr>
            </w:pPr>
            <w:r w:rsidRPr="000956AF">
              <w:rPr>
                <w:lang w:val="en-GB"/>
              </w:rPr>
              <w:t>28.10</w:t>
            </w:r>
          </w:p>
        </w:tc>
      </w:tr>
      <w:tr w:rsidR="000956AF" w:rsidRPr="000956AF" w14:paraId="43403D23" w14:textId="77777777" w:rsidTr="000956AF">
        <w:trPr>
          <w:trHeight w:val="366"/>
        </w:trPr>
        <w:tc>
          <w:tcPr>
            <w:tcW w:w="940" w:type="dxa"/>
            <w:tcBorders>
              <w:top w:val="nil"/>
              <w:left w:val="nil"/>
              <w:bottom w:val="nil"/>
              <w:right w:val="nil"/>
            </w:tcBorders>
            <w:shd w:val="clear" w:color="2F75B5" w:fill="2F75B5"/>
            <w:noWrap/>
            <w:vAlign w:val="bottom"/>
            <w:hideMark/>
          </w:tcPr>
          <w:p w14:paraId="55437528" w14:textId="77777777" w:rsidR="000956AF" w:rsidRPr="000956AF" w:rsidRDefault="000956AF" w:rsidP="000956AF">
            <w:pPr>
              <w:rPr>
                <w:lang w:val="en-GB"/>
              </w:rPr>
            </w:pPr>
            <w:r w:rsidRPr="000956AF">
              <w:rPr>
                <w:lang w:val="en-GB"/>
              </w:rPr>
              <w:t>2.19</w:t>
            </w:r>
          </w:p>
        </w:tc>
        <w:tc>
          <w:tcPr>
            <w:tcW w:w="940" w:type="dxa"/>
            <w:tcBorders>
              <w:top w:val="nil"/>
              <w:left w:val="nil"/>
              <w:bottom w:val="nil"/>
              <w:right w:val="nil"/>
            </w:tcBorders>
            <w:shd w:val="clear" w:color="2F75B5" w:fill="2F75B5"/>
            <w:noWrap/>
            <w:vAlign w:val="bottom"/>
            <w:hideMark/>
          </w:tcPr>
          <w:p w14:paraId="17F25A0C" w14:textId="77777777" w:rsidR="000956AF" w:rsidRPr="000956AF" w:rsidRDefault="000956AF" w:rsidP="000956AF">
            <w:pPr>
              <w:rPr>
                <w:lang w:val="en-GB"/>
              </w:rPr>
            </w:pPr>
            <w:r w:rsidRPr="000956AF">
              <w:rPr>
                <w:lang w:val="en-GB"/>
              </w:rPr>
              <w:t>3.81</w:t>
            </w:r>
          </w:p>
        </w:tc>
        <w:tc>
          <w:tcPr>
            <w:tcW w:w="940" w:type="dxa"/>
            <w:tcBorders>
              <w:top w:val="nil"/>
              <w:left w:val="nil"/>
              <w:bottom w:val="nil"/>
              <w:right w:val="nil"/>
            </w:tcBorders>
            <w:shd w:val="clear" w:color="2F75B5" w:fill="2F75B5"/>
            <w:noWrap/>
            <w:vAlign w:val="bottom"/>
            <w:hideMark/>
          </w:tcPr>
          <w:p w14:paraId="47754205" w14:textId="77777777" w:rsidR="000956AF" w:rsidRPr="000956AF" w:rsidRDefault="000956AF" w:rsidP="000956AF">
            <w:pPr>
              <w:rPr>
                <w:lang w:val="en-GB"/>
              </w:rPr>
            </w:pPr>
            <w:r w:rsidRPr="000956AF">
              <w:rPr>
                <w:lang w:val="en-GB"/>
              </w:rPr>
              <w:t>-0.17</w:t>
            </w:r>
          </w:p>
        </w:tc>
        <w:tc>
          <w:tcPr>
            <w:tcW w:w="940" w:type="dxa"/>
            <w:tcBorders>
              <w:top w:val="nil"/>
              <w:left w:val="nil"/>
              <w:bottom w:val="nil"/>
              <w:right w:val="nil"/>
            </w:tcBorders>
            <w:shd w:val="clear" w:color="2F75B5" w:fill="2F75B5"/>
            <w:noWrap/>
            <w:vAlign w:val="bottom"/>
            <w:hideMark/>
          </w:tcPr>
          <w:p w14:paraId="7872947A" w14:textId="77777777" w:rsidR="000956AF" w:rsidRPr="000956AF" w:rsidRDefault="000956AF" w:rsidP="000956AF">
            <w:pPr>
              <w:rPr>
                <w:lang w:val="en-GB"/>
              </w:rPr>
            </w:pPr>
            <w:r w:rsidRPr="000956AF">
              <w:rPr>
                <w:lang w:val="en-GB"/>
              </w:rPr>
              <w:t>-39.90</w:t>
            </w:r>
          </w:p>
        </w:tc>
        <w:tc>
          <w:tcPr>
            <w:tcW w:w="940" w:type="dxa"/>
            <w:tcBorders>
              <w:top w:val="nil"/>
              <w:left w:val="nil"/>
              <w:bottom w:val="nil"/>
              <w:right w:val="nil"/>
            </w:tcBorders>
            <w:shd w:val="clear" w:color="2F75B5" w:fill="2F75B5"/>
            <w:noWrap/>
            <w:vAlign w:val="bottom"/>
            <w:hideMark/>
          </w:tcPr>
          <w:p w14:paraId="5EB70447" w14:textId="77777777" w:rsidR="000956AF" w:rsidRPr="000956AF" w:rsidRDefault="000956AF" w:rsidP="000956AF">
            <w:pPr>
              <w:rPr>
                <w:lang w:val="en-GB"/>
              </w:rPr>
            </w:pPr>
            <w:r w:rsidRPr="000956AF">
              <w:rPr>
                <w:lang w:val="en-GB"/>
              </w:rPr>
              <w:t>304.73</w:t>
            </w:r>
          </w:p>
        </w:tc>
        <w:tc>
          <w:tcPr>
            <w:tcW w:w="940" w:type="dxa"/>
            <w:tcBorders>
              <w:top w:val="nil"/>
              <w:left w:val="nil"/>
              <w:bottom w:val="nil"/>
              <w:right w:val="nil"/>
            </w:tcBorders>
            <w:shd w:val="clear" w:color="2F75B5" w:fill="2F75B5"/>
            <w:noWrap/>
            <w:vAlign w:val="bottom"/>
            <w:hideMark/>
          </w:tcPr>
          <w:p w14:paraId="2E2C10A7" w14:textId="77777777" w:rsidR="000956AF" w:rsidRPr="000956AF" w:rsidRDefault="000956AF" w:rsidP="000956AF">
            <w:pPr>
              <w:rPr>
                <w:lang w:val="en-GB"/>
              </w:rPr>
            </w:pPr>
            <w:r w:rsidRPr="000956AF">
              <w:rPr>
                <w:lang w:val="en-GB"/>
              </w:rPr>
              <w:t>-140.36</w:t>
            </w:r>
          </w:p>
        </w:tc>
        <w:tc>
          <w:tcPr>
            <w:tcW w:w="940" w:type="dxa"/>
            <w:tcBorders>
              <w:top w:val="nil"/>
              <w:left w:val="nil"/>
              <w:bottom w:val="nil"/>
              <w:right w:val="nil"/>
            </w:tcBorders>
            <w:shd w:val="clear" w:color="2F75B5" w:fill="2F75B5"/>
            <w:noWrap/>
            <w:vAlign w:val="bottom"/>
            <w:hideMark/>
          </w:tcPr>
          <w:p w14:paraId="6B87AFFB" w14:textId="77777777" w:rsidR="000956AF" w:rsidRPr="000956AF" w:rsidRDefault="000956AF" w:rsidP="000956AF">
            <w:pPr>
              <w:rPr>
                <w:b/>
                <w:bCs/>
                <w:lang w:val="en-GB"/>
              </w:rPr>
            </w:pPr>
            <w:r w:rsidRPr="000956AF">
              <w:rPr>
                <w:b/>
                <w:bCs/>
                <w:lang w:val="en-GB"/>
              </w:rPr>
              <w:t>1230.27</w:t>
            </w:r>
          </w:p>
        </w:tc>
        <w:tc>
          <w:tcPr>
            <w:tcW w:w="940" w:type="dxa"/>
            <w:tcBorders>
              <w:top w:val="nil"/>
              <w:left w:val="nil"/>
              <w:bottom w:val="nil"/>
              <w:right w:val="nil"/>
            </w:tcBorders>
            <w:shd w:val="clear" w:color="2F75B5" w:fill="2F75B5"/>
            <w:noWrap/>
            <w:vAlign w:val="bottom"/>
            <w:hideMark/>
          </w:tcPr>
          <w:p w14:paraId="4F771DCE" w14:textId="77777777" w:rsidR="000956AF" w:rsidRPr="000956AF" w:rsidRDefault="000956AF" w:rsidP="000956AF">
            <w:pPr>
              <w:rPr>
                <w:lang w:val="en-GB"/>
              </w:rPr>
            </w:pPr>
            <w:r w:rsidRPr="000956AF">
              <w:rPr>
                <w:lang w:val="en-GB"/>
              </w:rPr>
              <w:t>524.44</w:t>
            </w:r>
          </w:p>
        </w:tc>
        <w:tc>
          <w:tcPr>
            <w:tcW w:w="940" w:type="dxa"/>
            <w:tcBorders>
              <w:top w:val="nil"/>
              <w:left w:val="nil"/>
              <w:bottom w:val="nil"/>
              <w:right w:val="nil"/>
            </w:tcBorders>
            <w:shd w:val="clear" w:color="2F75B5" w:fill="2F75B5"/>
            <w:noWrap/>
            <w:vAlign w:val="bottom"/>
            <w:hideMark/>
          </w:tcPr>
          <w:p w14:paraId="27BF37C9" w14:textId="77777777" w:rsidR="000956AF" w:rsidRPr="000956AF" w:rsidRDefault="000956AF" w:rsidP="000956AF">
            <w:pPr>
              <w:rPr>
                <w:b/>
                <w:bCs/>
                <w:lang w:val="en-GB"/>
              </w:rPr>
            </w:pPr>
            <w:r w:rsidRPr="000956AF">
              <w:rPr>
                <w:b/>
                <w:bCs/>
                <w:lang w:val="en-GB"/>
              </w:rPr>
              <w:t>332.55</w:t>
            </w:r>
          </w:p>
        </w:tc>
        <w:tc>
          <w:tcPr>
            <w:tcW w:w="940" w:type="dxa"/>
            <w:tcBorders>
              <w:top w:val="nil"/>
              <w:left w:val="nil"/>
              <w:bottom w:val="nil"/>
              <w:right w:val="nil"/>
            </w:tcBorders>
            <w:shd w:val="clear" w:color="2F75B5" w:fill="2F75B5"/>
            <w:noWrap/>
            <w:vAlign w:val="bottom"/>
            <w:hideMark/>
          </w:tcPr>
          <w:p w14:paraId="6DCBEC97" w14:textId="77777777" w:rsidR="000956AF" w:rsidRPr="000956AF" w:rsidRDefault="000956AF" w:rsidP="000956AF">
            <w:pPr>
              <w:rPr>
                <w:lang w:val="en-GB"/>
              </w:rPr>
            </w:pPr>
            <w:r w:rsidRPr="000956AF">
              <w:rPr>
                <w:lang w:val="en-GB"/>
              </w:rPr>
              <w:t>52.83</w:t>
            </w:r>
          </w:p>
        </w:tc>
      </w:tr>
      <w:tr w:rsidR="000956AF" w:rsidRPr="000956AF" w14:paraId="14D415A6" w14:textId="77777777" w:rsidTr="000956AF">
        <w:trPr>
          <w:trHeight w:val="366"/>
        </w:trPr>
        <w:tc>
          <w:tcPr>
            <w:tcW w:w="940" w:type="dxa"/>
            <w:tcBorders>
              <w:top w:val="nil"/>
              <w:left w:val="nil"/>
              <w:bottom w:val="nil"/>
              <w:right w:val="nil"/>
            </w:tcBorders>
            <w:shd w:val="clear" w:color="5B9BD5" w:fill="5B9BD5"/>
            <w:noWrap/>
            <w:vAlign w:val="bottom"/>
            <w:hideMark/>
          </w:tcPr>
          <w:p w14:paraId="1276514B" w14:textId="77777777" w:rsidR="000956AF" w:rsidRPr="000956AF" w:rsidRDefault="000956AF" w:rsidP="000956AF">
            <w:pPr>
              <w:rPr>
                <w:lang w:val="en-GB"/>
              </w:rPr>
            </w:pPr>
            <w:r w:rsidRPr="000956AF">
              <w:rPr>
                <w:lang w:val="en-GB"/>
              </w:rPr>
              <w:t>2.19</w:t>
            </w:r>
          </w:p>
        </w:tc>
        <w:tc>
          <w:tcPr>
            <w:tcW w:w="940" w:type="dxa"/>
            <w:tcBorders>
              <w:top w:val="nil"/>
              <w:left w:val="nil"/>
              <w:bottom w:val="nil"/>
              <w:right w:val="nil"/>
            </w:tcBorders>
            <w:shd w:val="clear" w:color="5B9BD5" w:fill="5B9BD5"/>
            <w:noWrap/>
            <w:vAlign w:val="bottom"/>
            <w:hideMark/>
          </w:tcPr>
          <w:p w14:paraId="60195B19" w14:textId="77777777" w:rsidR="000956AF" w:rsidRPr="000956AF" w:rsidRDefault="000956AF" w:rsidP="000956AF">
            <w:pPr>
              <w:rPr>
                <w:lang w:val="en-GB"/>
              </w:rPr>
            </w:pPr>
            <w:r w:rsidRPr="000956AF">
              <w:rPr>
                <w:lang w:val="en-GB"/>
              </w:rPr>
              <w:t>3.57</w:t>
            </w:r>
          </w:p>
        </w:tc>
        <w:tc>
          <w:tcPr>
            <w:tcW w:w="940" w:type="dxa"/>
            <w:tcBorders>
              <w:top w:val="nil"/>
              <w:left w:val="nil"/>
              <w:bottom w:val="nil"/>
              <w:right w:val="nil"/>
            </w:tcBorders>
            <w:shd w:val="clear" w:color="5B9BD5" w:fill="5B9BD5"/>
            <w:noWrap/>
            <w:vAlign w:val="bottom"/>
            <w:hideMark/>
          </w:tcPr>
          <w:p w14:paraId="47C8B868" w14:textId="77777777" w:rsidR="000956AF" w:rsidRPr="000956AF" w:rsidRDefault="000956AF" w:rsidP="000956AF">
            <w:pPr>
              <w:rPr>
                <w:lang w:val="en-GB"/>
              </w:rPr>
            </w:pPr>
            <w:r w:rsidRPr="000956AF">
              <w:rPr>
                <w:lang w:val="en-GB"/>
              </w:rPr>
              <w:t>-0.20</w:t>
            </w:r>
          </w:p>
        </w:tc>
        <w:tc>
          <w:tcPr>
            <w:tcW w:w="940" w:type="dxa"/>
            <w:tcBorders>
              <w:top w:val="nil"/>
              <w:left w:val="nil"/>
              <w:bottom w:val="nil"/>
              <w:right w:val="nil"/>
            </w:tcBorders>
            <w:shd w:val="clear" w:color="5B9BD5" w:fill="5B9BD5"/>
            <w:noWrap/>
            <w:vAlign w:val="bottom"/>
            <w:hideMark/>
          </w:tcPr>
          <w:p w14:paraId="7A573DF4" w14:textId="77777777" w:rsidR="000956AF" w:rsidRPr="000956AF" w:rsidRDefault="000956AF" w:rsidP="000956AF">
            <w:pPr>
              <w:rPr>
                <w:lang w:val="en-GB"/>
              </w:rPr>
            </w:pPr>
            <w:r w:rsidRPr="000956AF">
              <w:rPr>
                <w:lang w:val="en-GB"/>
              </w:rPr>
              <w:t>-43.94</w:t>
            </w:r>
          </w:p>
        </w:tc>
        <w:tc>
          <w:tcPr>
            <w:tcW w:w="940" w:type="dxa"/>
            <w:tcBorders>
              <w:top w:val="nil"/>
              <w:left w:val="nil"/>
              <w:bottom w:val="nil"/>
              <w:right w:val="nil"/>
            </w:tcBorders>
            <w:shd w:val="clear" w:color="5B9BD5" w:fill="5B9BD5"/>
            <w:noWrap/>
            <w:vAlign w:val="bottom"/>
            <w:hideMark/>
          </w:tcPr>
          <w:p w14:paraId="7FF0A11D" w14:textId="77777777" w:rsidR="000956AF" w:rsidRPr="000956AF" w:rsidRDefault="000956AF" w:rsidP="000956AF">
            <w:pPr>
              <w:rPr>
                <w:lang w:val="en-GB"/>
              </w:rPr>
            </w:pPr>
            <w:r w:rsidRPr="000956AF">
              <w:rPr>
                <w:lang w:val="en-GB"/>
              </w:rPr>
              <w:t>325.37</w:t>
            </w:r>
          </w:p>
        </w:tc>
        <w:tc>
          <w:tcPr>
            <w:tcW w:w="940" w:type="dxa"/>
            <w:tcBorders>
              <w:top w:val="nil"/>
              <w:left w:val="nil"/>
              <w:bottom w:val="nil"/>
              <w:right w:val="nil"/>
            </w:tcBorders>
            <w:shd w:val="clear" w:color="5B9BD5" w:fill="5B9BD5"/>
            <w:noWrap/>
            <w:vAlign w:val="bottom"/>
            <w:hideMark/>
          </w:tcPr>
          <w:p w14:paraId="4D61CFE4" w14:textId="77777777" w:rsidR="000956AF" w:rsidRPr="000956AF" w:rsidRDefault="000956AF" w:rsidP="000956AF">
            <w:pPr>
              <w:rPr>
                <w:lang w:val="en-GB"/>
              </w:rPr>
            </w:pPr>
            <w:r w:rsidRPr="000956AF">
              <w:rPr>
                <w:lang w:val="en-GB"/>
              </w:rPr>
              <w:t>-184.31</w:t>
            </w:r>
          </w:p>
        </w:tc>
        <w:tc>
          <w:tcPr>
            <w:tcW w:w="940" w:type="dxa"/>
            <w:tcBorders>
              <w:top w:val="nil"/>
              <w:left w:val="nil"/>
              <w:bottom w:val="nil"/>
              <w:right w:val="nil"/>
            </w:tcBorders>
            <w:shd w:val="clear" w:color="5B9BD5" w:fill="5B9BD5"/>
            <w:noWrap/>
            <w:vAlign w:val="bottom"/>
            <w:hideMark/>
          </w:tcPr>
          <w:p w14:paraId="3C714F7F" w14:textId="77777777" w:rsidR="000956AF" w:rsidRPr="000956AF" w:rsidRDefault="000956AF" w:rsidP="000956AF">
            <w:pPr>
              <w:rPr>
                <w:b/>
                <w:bCs/>
                <w:lang w:val="en-GB"/>
              </w:rPr>
            </w:pPr>
            <w:r w:rsidRPr="000956AF">
              <w:rPr>
                <w:b/>
                <w:bCs/>
                <w:lang w:val="en-GB"/>
              </w:rPr>
              <w:t>1555.64</w:t>
            </w:r>
          </w:p>
        </w:tc>
        <w:tc>
          <w:tcPr>
            <w:tcW w:w="940" w:type="dxa"/>
            <w:tcBorders>
              <w:top w:val="nil"/>
              <w:left w:val="nil"/>
              <w:bottom w:val="nil"/>
              <w:right w:val="nil"/>
            </w:tcBorders>
            <w:shd w:val="clear" w:color="5B9BD5" w:fill="5B9BD5"/>
            <w:noWrap/>
            <w:vAlign w:val="bottom"/>
            <w:hideMark/>
          </w:tcPr>
          <w:p w14:paraId="620383AA" w14:textId="77777777" w:rsidR="000956AF" w:rsidRPr="000956AF" w:rsidRDefault="000956AF" w:rsidP="000956AF">
            <w:pPr>
              <w:rPr>
                <w:lang w:val="en-GB"/>
              </w:rPr>
            </w:pPr>
            <w:r w:rsidRPr="000956AF">
              <w:rPr>
                <w:lang w:val="en-GB"/>
              </w:rPr>
              <w:t>827.21</w:t>
            </w:r>
          </w:p>
        </w:tc>
        <w:tc>
          <w:tcPr>
            <w:tcW w:w="940" w:type="dxa"/>
            <w:tcBorders>
              <w:top w:val="nil"/>
              <w:left w:val="nil"/>
              <w:bottom w:val="nil"/>
              <w:right w:val="nil"/>
            </w:tcBorders>
            <w:shd w:val="clear" w:color="5B9BD5" w:fill="5B9BD5"/>
            <w:noWrap/>
            <w:vAlign w:val="bottom"/>
            <w:hideMark/>
          </w:tcPr>
          <w:p w14:paraId="3BDF0A5E" w14:textId="77777777" w:rsidR="000956AF" w:rsidRPr="000956AF" w:rsidRDefault="000956AF" w:rsidP="000956AF">
            <w:pPr>
              <w:rPr>
                <w:b/>
                <w:bCs/>
                <w:lang w:val="en-GB"/>
              </w:rPr>
            </w:pPr>
            <w:r w:rsidRPr="000956AF">
              <w:rPr>
                <w:b/>
                <w:bCs/>
                <w:lang w:val="en-GB"/>
              </w:rPr>
              <w:t>416.10</w:t>
            </w:r>
          </w:p>
        </w:tc>
        <w:tc>
          <w:tcPr>
            <w:tcW w:w="940" w:type="dxa"/>
            <w:tcBorders>
              <w:top w:val="nil"/>
              <w:left w:val="nil"/>
              <w:bottom w:val="nil"/>
              <w:right w:val="nil"/>
            </w:tcBorders>
            <w:shd w:val="clear" w:color="5B9BD5" w:fill="5B9BD5"/>
            <w:noWrap/>
            <w:vAlign w:val="bottom"/>
            <w:hideMark/>
          </w:tcPr>
          <w:p w14:paraId="769D8A6B" w14:textId="77777777" w:rsidR="000956AF" w:rsidRPr="000956AF" w:rsidRDefault="000956AF" w:rsidP="000956AF">
            <w:pPr>
              <w:rPr>
                <w:lang w:val="en-GB"/>
              </w:rPr>
            </w:pPr>
            <w:r w:rsidRPr="000956AF">
              <w:rPr>
                <w:lang w:val="en-GB"/>
              </w:rPr>
              <w:t>87.37</w:t>
            </w:r>
          </w:p>
        </w:tc>
      </w:tr>
      <w:tr w:rsidR="000956AF" w:rsidRPr="000956AF" w14:paraId="6B87465D" w14:textId="77777777" w:rsidTr="000956AF">
        <w:trPr>
          <w:trHeight w:val="366"/>
        </w:trPr>
        <w:tc>
          <w:tcPr>
            <w:tcW w:w="940" w:type="dxa"/>
            <w:tcBorders>
              <w:top w:val="nil"/>
              <w:left w:val="nil"/>
              <w:bottom w:val="nil"/>
              <w:right w:val="nil"/>
            </w:tcBorders>
            <w:shd w:val="clear" w:color="2F75B5" w:fill="2F75B5"/>
            <w:noWrap/>
            <w:vAlign w:val="bottom"/>
            <w:hideMark/>
          </w:tcPr>
          <w:p w14:paraId="274F2EA3" w14:textId="77777777" w:rsidR="000956AF" w:rsidRPr="000956AF" w:rsidRDefault="000956AF" w:rsidP="000956AF">
            <w:pPr>
              <w:rPr>
                <w:lang w:val="en-GB"/>
              </w:rPr>
            </w:pPr>
            <w:r w:rsidRPr="000956AF">
              <w:rPr>
                <w:lang w:val="en-GB"/>
              </w:rPr>
              <w:t>2.19</w:t>
            </w:r>
          </w:p>
        </w:tc>
        <w:tc>
          <w:tcPr>
            <w:tcW w:w="940" w:type="dxa"/>
            <w:tcBorders>
              <w:top w:val="nil"/>
              <w:left w:val="nil"/>
              <w:bottom w:val="nil"/>
              <w:right w:val="nil"/>
            </w:tcBorders>
            <w:shd w:val="clear" w:color="2F75B5" w:fill="2F75B5"/>
            <w:noWrap/>
            <w:vAlign w:val="bottom"/>
            <w:hideMark/>
          </w:tcPr>
          <w:p w14:paraId="23BCF8EF" w14:textId="77777777" w:rsidR="000956AF" w:rsidRPr="000956AF" w:rsidRDefault="000956AF" w:rsidP="000956AF">
            <w:pPr>
              <w:rPr>
                <w:lang w:val="en-GB"/>
              </w:rPr>
            </w:pPr>
            <w:r w:rsidRPr="000956AF">
              <w:rPr>
                <w:lang w:val="en-GB"/>
              </w:rPr>
              <w:t>3.32</w:t>
            </w:r>
          </w:p>
        </w:tc>
        <w:tc>
          <w:tcPr>
            <w:tcW w:w="940" w:type="dxa"/>
            <w:tcBorders>
              <w:top w:val="nil"/>
              <w:left w:val="nil"/>
              <w:bottom w:val="nil"/>
              <w:right w:val="nil"/>
            </w:tcBorders>
            <w:shd w:val="clear" w:color="2F75B5" w:fill="2F75B5"/>
            <w:noWrap/>
            <w:vAlign w:val="bottom"/>
            <w:hideMark/>
          </w:tcPr>
          <w:p w14:paraId="23A6BADF" w14:textId="77777777" w:rsidR="000956AF" w:rsidRPr="000956AF" w:rsidRDefault="000956AF" w:rsidP="000956AF">
            <w:pPr>
              <w:rPr>
                <w:lang w:val="en-GB"/>
              </w:rPr>
            </w:pPr>
            <w:r w:rsidRPr="000956AF">
              <w:rPr>
                <w:lang w:val="en-GB"/>
              </w:rPr>
              <w:t>-0.22</w:t>
            </w:r>
          </w:p>
        </w:tc>
        <w:tc>
          <w:tcPr>
            <w:tcW w:w="940" w:type="dxa"/>
            <w:tcBorders>
              <w:top w:val="nil"/>
              <w:left w:val="nil"/>
              <w:bottom w:val="nil"/>
              <w:right w:val="nil"/>
            </w:tcBorders>
            <w:shd w:val="clear" w:color="2F75B5" w:fill="2F75B5"/>
            <w:noWrap/>
            <w:vAlign w:val="bottom"/>
            <w:hideMark/>
          </w:tcPr>
          <w:p w14:paraId="4E5BD2E1" w14:textId="77777777" w:rsidR="000956AF" w:rsidRPr="000956AF" w:rsidRDefault="000956AF" w:rsidP="000956AF">
            <w:pPr>
              <w:rPr>
                <w:lang w:val="en-GB"/>
              </w:rPr>
            </w:pPr>
            <w:r w:rsidRPr="000956AF">
              <w:rPr>
                <w:lang w:val="en-GB"/>
              </w:rPr>
              <w:t>-47.42</w:t>
            </w:r>
          </w:p>
        </w:tc>
        <w:tc>
          <w:tcPr>
            <w:tcW w:w="940" w:type="dxa"/>
            <w:tcBorders>
              <w:top w:val="nil"/>
              <w:left w:val="nil"/>
              <w:bottom w:val="nil"/>
              <w:right w:val="nil"/>
            </w:tcBorders>
            <w:shd w:val="clear" w:color="2F75B5" w:fill="2F75B5"/>
            <w:noWrap/>
            <w:vAlign w:val="bottom"/>
            <w:hideMark/>
          </w:tcPr>
          <w:p w14:paraId="33B5E1B9" w14:textId="77777777" w:rsidR="000956AF" w:rsidRPr="000956AF" w:rsidRDefault="000956AF" w:rsidP="000956AF">
            <w:pPr>
              <w:rPr>
                <w:lang w:val="en-GB"/>
              </w:rPr>
            </w:pPr>
            <w:r w:rsidRPr="000956AF">
              <w:rPr>
                <w:lang w:val="en-GB"/>
              </w:rPr>
              <w:t>343.84</w:t>
            </w:r>
          </w:p>
        </w:tc>
        <w:tc>
          <w:tcPr>
            <w:tcW w:w="940" w:type="dxa"/>
            <w:tcBorders>
              <w:top w:val="nil"/>
              <w:left w:val="nil"/>
              <w:bottom w:val="nil"/>
              <w:right w:val="nil"/>
            </w:tcBorders>
            <w:shd w:val="clear" w:color="2F75B5" w:fill="2F75B5"/>
            <w:noWrap/>
            <w:vAlign w:val="bottom"/>
            <w:hideMark/>
          </w:tcPr>
          <w:p w14:paraId="63A143D5" w14:textId="77777777" w:rsidR="000956AF" w:rsidRPr="000956AF" w:rsidRDefault="000956AF" w:rsidP="000956AF">
            <w:pPr>
              <w:rPr>
                <w:lang w:val="en-GB"/>
              </w:rPr>
            </w:pPr>
            <w:r w:rsidRPr="000956AF">
              <w:rPr>
                <w:lang w:val="en-GB"/>
              </w:rPr>
              <w:t>-231.73</w:t>
            </w:r>
          </w:p>
        </w:tc>
        <w:tc>
          <w:tcPr>
            <w:tcW w:w="940" w:type="dxa"/>
            <w:tcBorders>
              <w:top w:val="nil"/>
              <w:left w:val="nil"/>
              <w:bottom w:val="nil"/>
              <w:right w:val="nil"/>
            </w:tcBorders>
            <w:shd w:val="clear" w:color="2F75B5" w:fill="2F75B5"/>
            <w:noWrap/>
            <w:vAlign w:val="bottom"/>
            <w:hideMark/>
          </w:tcPr>
          <w:p w14:paraId="3CB4231D" w14:textId="77777777" w:rsidR="000956AF" w:rsidRPr="000956AF" w:rsidRDefault="000956AF" w:rsidP="000956AF">
            <w:pPr>
              <w:rPr>
                <w:b/>
                <w:bCs/>
                <w:lang w:val="en-GB"/>
              </w:rPr>
            </w:pPr>
            <w:r w:rsidRPr="000956AF">
              <w:rPr>
                <w:b/>
                <w:bCs/>
                <w:lang w:val="en-GB"/>
              </w:rPr>
              <w:t>1899.48</w:t>
            </w:r>
          </w:p>
        </w:tc>
        <w:tc>
          <w:tcPr>
            <w:tcW w:w="940" w:type="dxa"/>
            <w:tcBorders>
              <w:top w:val="nil"/>
              <w:left w:val="nil"/>
              <w:bottom w:val="nil"/>
              <w:right w:val="nil"/>
            </w:tcBorders>
            <w:shd w:val="clear" w:color="2F75B5" w:fill="2F75B5"/>
            <w:noWrap/>
            <w:vAlign w:val="bottom"/>
            <w:hideMark/>
          </w:tcPr>
          <w:p w14:paraId="65B3D61E" w14:textId="77777777" w:rsidR="000956AF" w:rsidRPr="000956AF" w:rsidRDefault="000956AF" w:rsidP="000956AF">
            <w:pPr>
              <w:rPr>
                <w:lang w:val="en-GB"/>
              </w:rPr>
            </w:pPr>
            <w:r w:rsidRPr="000956AF">
              <w:rPr>
                <w:lang w:val="en-GB"/>
              </w:rPr>
              <w:t>1210.06</w:t>
            </w:r>
          </w:p>
        </w:tc>
        <w:tc>
          <w:tcPr>
            <w:tcW w:w="940" w:type="dxa"/>
            <w:tcBorders>
              <w:top w:val="nil"/>
              <w:left w:val="nil"/>
              <w:bottom w:val="nil"/>
              <w:right w:val="nil"/>
            </w:tcBorders>
            <w:shd w:val="clear" w:color="2F75B5" w:fill="2F75B5"/>
            <w:noWrap/>
            <w:vAlign w:val="bottom"/>
            <w:hideMark/>
          </w:tcPr>
          <w:p w14:paraId="3F2A1AC9" w14:textId="77777777" w:rsidR="000956AF" w:rsidRPr="000956AF" w:rsidRDefault="000956AF" w:rsidP="000956AF">
            <w:pPr>
              <w:rPr>
                <w:b/>
                <w:bCs/>
                <w:lang w:val="en-GB"/>
              </w:rPr>
            </w:pPr>
            <w:r w:rsidRPr="000956AF">
              <w:rPr>
                <w:b/>
                <w:bCs/>
                <w:lang w:val="en-GB"/>
              </w:rPr>
              <w:t>505.74</w:t>
            </w:r>
          </w:p>
        </w:tc>
        <w:tc>
          <w:tcPr>
            <w:tcW w:w="940" w:type="dxa"/>
            <w:tcBorders>
              <w:top w:val="nil"/>
              <w:left w:val="nil"/>
              <w:bottom w:val="nil"/>
              <w:right w:val="nil"/>
            </w:tcBorders>
            <w:shd w:val="clear" w:color="2F75B5" w:fill="2F75B5"/>
            <w:noWrap/>
            <w:vAlign w:val="bottom"/>
            <w:hideMark/>
          </w:tcPr>
          <w:p w14:paraId="4D525B59" w14:textId="77777777" w:rsidR="000956AF" w:rsidRPr="000956AF" w:rsidRDefault="000956AF" w:rsidP="000956AF">
            <w:pPr>
              <w:rPr>
                <w:lang w:val="en-GB"/>
              </w:rPr>
            </w:pPr>
            <w:r w:rsidRPr="000956AF">
              <w:rPr>
                <w:lang w:val="en-GB"/>
              </w:rPr>
              <w:t>132.73</w:t>
            </w:r>
          </w:p>
        </w:tc>
      </w:tr>
      <w:tr w:rsidR="000956AF" w:rsidRPr="000956AF" w14:paraId="7ECFA68D" w14:textId="77777777" w:rsidTr="000956AF">
        <w:trPr>
          <w:trHeight w:val="366"/>
        </w:trPr>
        <w:tc>
          <w:tcPr>
            <w:tcW w:w="940" w:type="dxa"/>
            <w:tcBorders>
              <w:top w:val="nil"/>
              <w:left w:val="nil"/>
              <w:bottom w:val="nil"/>
              <w:right w:val="nil"/>
            </w:tcBorders>
            <w:shd w:val="clear" w:color="5B9BD5" w:fill="5B9BD5"/>
            <w:noWrap/>
            <w:vAlign w:val="bottom"/>
            <w:hideMark/>
          </w:tcPr>
          <w:p w14:paraId="3FA3403E" w14:textId="77777777" w:rsidR="000956AF" w:rsidRPr="000956AF" w:rsidRDefault="000956AF" w:rsidP="000956AF">
            <w:pPr>
              <w:rPr>
                <w:lang w:val="en-GB"/>
              </w:rPr>
            </w:pPr>
            <w:r w:rsidRPr="000956AF">
              <w:rPr>
                <w:lang w:val="en-GB"/>
              </w:rPr>
              <w:t>2.19</w:t>
            </w:r>
          </w:p>
        </w:tc>
        <w:tc>
          <w:tcPr>
            <w:tcW w:w="940" w:type="dxa"/>
            <w:tcBorders>
              <w:top w:val="nil"/>
              <w:left w:val="nil"/>
              <w:bottom w:val="nil"/>
              <w:right w:val="nil"/>
            </w:tcBorders>
            <w:shd w:val="clear" w:color="5B9BD5" w:fill="5B9BD5"/>
            <w:noWrap/>
            <w:vAlign w:val="bottom"/>
            <w:hideMark/>
          </w:tcPr>
          <w:p w14:paraId="74E45812" w14:textId="77777777" w:rsidR="000956AF" w:rsidRPr="000956AF" w:rsidRDefault="000956AF" w:rsidP="000956AF">
            <w:pPr>
              <w:rPr>
                <w:lang w:val="en-GB"/>
              </w:rPr>
            </w:pPr>
            <w:r w:rsidRPr="000956AF">
              <w:rPr>
                <w:lang w:val="en-GB"/>
              </w:rPr>
              <w:t>3.08</w:t>
            </w:r>
          </w:p>
        </w:tc>
        <w:tc>
          <w:tcPr>
            <w:tcW w:w="940" w:type="dxa"/>
            <w:tcBorders>
              <w:top w:val="nil"/>
              <w:left w:val="nil"/>
              <w:bottom w:val="nil"/>
              <w:right w:val="nil"/>
            </w:tcBorders>
            <w:shd w:val="clear" w:color="5B9BD5" w:fill="5B9BD5"/>
            <w:noWrap/>
            <w:vAlign w:val="bottom"/>
            <w:hideMark/>
          </w:tcPr>
          <w:p w14:paraId="7713AAAA" w14:textId="77777777" w:rsidR="000956AF" w:rsidRPr="000956AF" w:rsidRDefault="000956AF" w:rsidP="000956AF">
            <w:pPr>
              <w:rPr>
                <w:lang w:val="en-GB"/>
              </w:rPr>
            </w:pPr>
            <w:r w:rsidRPr="000956AF">
              <w:rPr>
                <w:lang w:val="en-GB"/>
              </w:rPr>
              <w:t>-0.24</w:t>
            </w:r>
          </w:p>
        </w:tc>
        <w:tc>
          <w:tcPr>
            <w:tcW w:w="940" w:type="dxa"/>
            <w:tcBorders>
              <w:top w:val="nil"/>
              <w:left w:val="nil"/>
              <w:bottom w:val="nil"/>
              <w:right w:val="nil"/>
            </w:tcBorders>
            <w:shd w:val="clear" w:color="5B9BD5" w:fill="5B9BD5"/>
            <w:noWrap/>
            <w:vAlign w:val="bottom"/>
            <w:hideMark/>
          </w:tcPr>
          <w:p w14:paraId="48872CF9" w14:textId="77777777" w:rsidR="000956AF" w:rsidRPr="000956AF" w:rsidRDefault="000956AF" w:rsidP="000956AF">
            <w:pPr>
              <w:rPr>
                <w:lang w:val="en-GB"/>
              </w:rPr>
            </w:pPr>
            <w:r w:rsidRPr="000956AF">
              <w:rPr>
                <w:lang w:val="en-GB"/>
              </w:rPr>
              <w:t>-50.41</w:t>
            </w:r>
          </w:p>
        </w:tc>
        <w:tc>
          <w:tcPr>
            <w:tcW w:w="940" w:type="dxa"/>
            <w:tcBorders>
              <w:top w:val="nil"/>
              <w:left w:val="nil"/>
              <w:bottom w:val="nil"/>
              <w:right w:val="nil"/>
            </w:tcBorders>
            <w:shd w:val="clear" w:color="5B9BD5" w:fill="5B9BD5"/>
            <w:noWrap/>
            <w:vAlign w:val="bottom"/>
            <w:hideMark/>
          </w:tcPr>
          <w:p w14:paraId="04D537FC" w14:textId="77777777" w:rsidR="000956AF" w:rsidRPr="000956AF" w:rsidRDefault="000956AF" w:rsidP="000956AF">
            <w:pPr>
              <w:rPr>
                <w:lang w:val="en-GB"/>
              </w:rPr>
            </w:pPr>
            <w:r w:rsidRPr="000956AF">
              <w:rPr>
                <w:lang w:val="en-GB"/>
              </w:rPr>
              <w:t>360.55</w:t>
            </w:r>
          </w:p>
        </w:tc>
        <w:tc>
          <w:tcPr>
            <w:tcW w:w="940" w:type="dxa"/>
            <w:tcBorders>
              <w:top w:val="nil"/>
              <w:left w:val="nil"/>
              <w:bottom w:val="nil"/>
              <w:right w:val="nil"/>
            </w:tcBorders>
            <w:shd w:val="clear" w:color="5B9BD5" w:fill="5B9BD5"/>
            <w:noWrap/>
            <w:vAlign w:val="bottom"/>
            <w:hideMark/>
          </w:tcPr>
          <w:p w14:paraId="02D164C4" w14:textId="77777777" w:rsidR="000956AF" w:rsidRPr="000956AF" w:rsidRDefault="000956AF" w:rsidP="000956AF">
            <w:pPr>
              <w:rPr>
                <w:lang w:val="en-GB"/>
              </w:rPr>
            </w:pPr>
            <w:r w:rsidRPr="000956AF">
              <w:rPr>
                <w:lang w:val="en-GB"/>
              </w:rPr>
              <w:t>-282.14</w:t>
            </w:r>
          </w:p>
        </w:tc>
        <w:tc>
          <w:tcPr>
            <w:tcW w:w="940" w:type="dxa"/>
            <w:tcBorders>
              <w:top w:val="nil"/>
              <w:left w:val="nil"/>
              <w:bottom w:val="nil"/>
              <w:right w:val="nil"/>
            </w:tcBorders>
            <w:shd w:val="clear" w:color="5B9BD5" w:fill="5B9BD5"/>
            <w:noWrap/>
            <w:vAlign w:val="bottom"/>
            <w:hideMark/>
          </w:tcPr>
          <w:p w14:paraId="361358BE" w14:textId="77777777" w:rsidR="000956AF" w:rsidRPr="000956AF" w:rsidRDefault="000956AF" w:rsidP="000956AF">
            <w:pPr>
              <w:rPr>
                <w:b/>
                <w:bCs/>
                <w:lang w:val="en-GB"/>
              </w:rPr>
            </w:pPr>
            <w:r w:rsidRPr="000956AF">
              <w:rPr>
                <w:b/>
                <w:bCs/>
                <w:lang w:val="en-GB"/>
              </w:rPr>
              <w:t>2260.02</w:t>
            </w:r>
          </w:p>
        </w:tc>
        <w:tc>
          <w:tcPr>
            <w:tcW w:w="940" w:type="dxa"/>
            <w:tcBorders>
              <w:top w:val="nil"/>
              <w:left w:val="nil"/>
              <w:bottom w:val="nil"/>
              <w:right w:val="nil"/>
            </w:tcBorders>
            <w:shd w:val="clear" w:color="5B9BD5" w:fill="5B9BD5"/>
            <w:noWrap/>
            <w:vAlign w:val="bottom"/>
            <w:hideMark/>
          </w:tcPr>
          <w:p w14:paraId="1F404AF1" w14:textId="77777777" w:rsidR="000956AF" w:rsidRPr="000956AF" w:rsidRDefault="000956AF" w:rsidP="000956AF">
            <w:pPr>
              <w:rPr>
                <w:lang w:val="en-GB"/>
              </w:rPr>
            </w:pPr>
            <w:r w:rsidRPr="000956AF">
              <w:rPr>
                <w:lang w:val="en-GB"/>
              </w:rPr>
              <w:t>1677.53</w:t>
            </w:r>
          </w:p>
        </w:tc>
        <w:tc>
          <w:tcPr>
            <w:tcW w:w="940" w:type="dxa"/>
            <w:tcBorders>
              <w:top w:val="nil"/>
              <w:left w:val="nil"/>
              <w:bottom w:val="nil"/>
              <w:right w:val="nil"/>
            </w:tcBorders>
            <w:shd w:val="clear" w:color="5B9BD5" w:fill="5B9BD5"/>
            <w:noWrap/>
            <w:vAlign w:val="bottom"/>
            <w:hideMark/>
          </w:tcPr>
          <w:p w14:paraId="0087C8D6" w14:textId="77777777" w:rsidR="000956AF" w:rsidRPr="000956AF" w:rsidRDefault="000956AF" w:rsidP="000956AF">
            <w:pPr>
              <w:rPr>
                <w:b/>
                <w:bCs/>
                <w:lang w:val="en-GB"/>
              </w:rPr>
            </w:pPr>
            <w:r w:rsidRPr="000956AF">
              <w:rPr>
                <w:b/>
                <w:bCs/>
                <w:lang w:val="en-GB"/>
              </w:rPr>
              <w:t>601.67</w:t>
            </w:r>
          </w:p>
        </w:tc>
        <w:tc>
          <w:tcPr>
            <w:tcW w:w="940" w:type="dxa"/>
            <w:tcBorders>
              <w:top w:val="nil"/>
              <w:left w:val="nil"/>
              <w:bottom w:val="nil"/>
              <w:right w:val="nil"/>
            </w:tcBorders>
            <w:shd w:val="clear" w:color="5B9BD5" w:fill="5B9BD5"/>
            <w:noWrap/>
            <w:vAlign w:val="bottom"/>
            <w:hideMark/>
          </w:tcPr>
          <w:p w14:paraId="74305F94" w14:textId="77777777" w:rsidR="000956AF" w:rsidRPr="000956AF" w:rsidRDefault="000956AF" w:rsidP="000956AF">
            <w:pPr>
              <w:rPr>
                <w:lang w:val="en-GB"/>
              </w:rPr>
            </w:pPr>
            <w:r w:rsidRPr="000956AF">
              <w:rPr>
                <w:lang w:val="en-GB"/>
              </w:rPr>
              <w:t>189.76</w:t>
            </w:r>
          </w:p>
        </w:tc>
      </w:tr>
      <w:tr w:rsidR="000956AF" w:rsidRPr="000956AF" w14:paraId="03D0A578" w14:textId="77777777" w:rsidTr="000956AF">
        <w:trPr>
          <w:trHeight w:val="366"/>
        </w:trPr>
        <w:tc>
          <w:tcPr>
            <w:tcW w:w="940" w:type="dxa"/>
            <w:tcBorders>
              <w:top w:val="nil"/>
              <w:left w:val="nil"/>
              <w:bottom w:val="nil"/>
              <w:right w:val="nil"/>
            </w:tcBorders>
            <w:shd w:val="clear" w:color="2F75B5" w:fill="2F75B5"/>
            <w:noWrap/>
            <w:vAlign w:val="bottom"/>
            <w:hideMark/>
          </w:tcPr>
          <w:p w14:paraId="7F356947" w14:textId="77777777" w:rsidR="000956AF" w:rsidRPr="000956AF" w:rsidRDefault="000956AF" w:rsidP="000956AF">
            <w:pPr>
              <w:rPr>
                <w:lang w:val="en-GB"/>
              </w:rPr>
            </w:pPr>
            <w:r w:rsidRPr="000956AF">
              <w:rPr>
                <w:lang w:val="en-GB"/>
              </w:rPr>
              <w:t>2.19</w:t>
            </w:r>
          </w:p>
        </w:tc>
        <w:tc>
          <w:tcPr>
            <w:tcW w:w="940" w:type="dxa"/>
            <w:tcBorders>
              <w:top w:val="nil"/>
              <w:left w:val="nil"/>
              <w:bottom w:val="nil"/>
              <w:right w:val="nil"/>
            </w:tcBorders>
            <w:shd w:val="clear" w:color="2F75B5" w:fill="2F75B5"/>
            <w:noWrap/>
            <w:vAlign w:val="bottom"/>
            <w:hideMark/>
          </w:tcPr>
          <w:p w14:paraId="3F14C4F3" w14:textId="77777777" w:rsidR="000956AF" w:rsidRPr="000956AF" w:rsidRDefault="000956AF" w:rsidP="000956AF">
            <w:pPr>
              <w:rPr>
                <w:lang w:val="en-GB"/>
              </w:rPr>
            </w:pPr>
            <w:r w:rsidRPr="000956AF">
              <w:rPr>
                <w:lang w:val="en-GB"/>
              </w:rPr>
              <w:t>2.83</w:t>
            </w:r>
          </w:p>
        </w:tc>
        <w:tc>
          <w:tcPr>
            <w:tcW w:w="940" w:type="dxa"/>
            <w:tcBorders>
              <w:top w:val="nil"/>
              <w:left w:val="nil"/>
              <w:bottom w:val="nil"/>
              <w:right w:val="nil"/>
            </w:tcBorders>
            <w:shd w:val="clear" w:color="2F75B5" w:fill="2F75B5"/>
            <w:noWrap/>
            <w:vAlign w:val="bottom"/>
            <w:hideMark/>
          </w:tcPr>
          <w:p w14:paraId="1AD4775F" w14:textId="77777777" w:rsidR="000956AF" w:rsidRPr="000956AF" w:rsidRDefault="000956AF" w:rsidP="000956AF">
            <w:pPr>
              <w:rPr>
                <w:lang w:val="en-GB"/>
              </w:rPr>
            </w:pPr>
            <w:r w:rsidRPr="000956AF">
              <w:rPr>
                <w:lang w:val="en-GB"/>
              </w:rPr>
              <w:t>-0.26</w:t>
            </w:r>
          </w:p>
        </w:tc>
        <w:tc>
          <w:tcPr>
            <w:tcW w:w="940" w:type="dxa"/>
            <w:tcBorders>
              <w:top w:val="nil"/>
              <w:left w:val="nil"/>
              <w:bottom w:val="nil"/>
              <w:right w:val="nil"/>
            </w:tcBorders>
            <w:shd w:val="clear" w:color="2F75B5" w:fill="2F75B5"/>
            <w:noWrap/>
            <w:vAlign w:val="bottom"/>
            <w:hideMark/>
          </w:tcPr>
          <w:p w14:paraId="63F429DD" w14:textId="77777777" w:rsidR="000956AF" w:rsidRPr="000956AF" w:rsidRDefault="000956AF" w:rsidP="000956AF">
            <w:pPr>
              <w:rPr>
                <w:lang w:val="en-GB"/>
              </w:rPr>
            </w:pPr>
            <w:r w:rsidRPr="000956AF">
              <w:rPr>
                <w:lang w:val="en-GB"/>
              </w:rPr>
              <w:t>-52.98</w:t>
            </w:r>
          </w:p>
        </w:tc>
        <w:tc>
          <w:tcPr>
            <w:tcW w:w="940" w:type="dxa"/>
            <w:tcBorders>
              <w:top w:val="nil"/>
              <w:left w:val="nil"/>
              <w:bottom w:val="nil"/>
              <w:right w:val="nil"/>
            </w:tcBorders>
            <w:shd w:val="clear" w:color="2F75B5" w:fill="2F75B5"/>
            <w:noWrap/>
            <w:vAlign w:val="bottom"/>
            <w:hideMark/>
          </w:tcPr>
          <w:p w14:paraId="28F6DF86" w14:textId="77777777" w:rsidR="000956AF" w:rsidRPr="000956AF" w:rsidRDefault="000956AF" w:rsidP="000956AF">
            <w:pPr>
              <w:rPr>
                <w:lang w:val="en-GB"/>
              </w:rPr>
            </w:pPr>
            <w:r w:rsidRPr="000956AF">
              <w:rPr>
                <w:lang w:val="en-GB"/>
              </w:rPr>
              <w:t>375.76</w:t>
            </w:r>
          </w:p>
        </w:tc>
        <w:tc>
          <w:tcPr>
            <w:tcW w:w="940" w:type="dxa"/>
            <w:tcBorders>
              <w:top w:val="nil"/>
              <w:left w:val="nil"/>
              <w:bottom w:val="nil"/>
              <w:right w:val="nil"/>
            </w:tcBorders>
            <w:shd w:val="clear" w:color="2F75B5" w:fill="2F75B5"/>
            <w:noWrap/>
            <w:vAlign w:val="bottom"/>
            <w:hideMark/>
          </w:tcPr>
          <w:p w14:paraId="21E9E229" w14:textId="77777777" w:rsidR="000956AF" w:rsidRPr="000956AF" w:rsidRDefault="000956AF" w:rsidP="000956AF">
            <w:pPr>
              <w:rPr>
                <w:lang w:val="en-GB"/>
              </w:rPr>
            </w:pPr>
            <w:r w:rsidRPr="000956AF">
              <w:rPr>
                <w:lang w:val="en-GB"/>
              </w:rPr>
              <w:t>-335.12</w:t>
            </w:r>
          </w:p>
        </w:tc>
        <w:tc>
          <w:tcPr>
            <w:tcW w:w="940" w:type="dxa"/>
            <w:tcBorders>
              <w:top w:val="nil"/>
              <w:left w:val="nil"/>
              <w:bottom w:val="nil"/>
              <w:right w:val="nil"/>
            </w:tcBorders>
            <w:shd w:val="clear" w:color="2F75B5" w:fill="2F75B5"/>
            <w:noWrap/>
            <w:vAlign w:val="bottom"/>
            <w:hideMark/>
          </w:tcPr>
          <w:p w14:paraId="24960781" w14:textId="77777777" w:rsidR="000956AF" w:rsidRPr="000956AF" w:rsidRDefault="000956AF" w:rsidP="000956AF">
            <w:pPr>
              <w:rPr>
                <w:b/>
                <w:bCs/>
                <w:lang w:val="en-GB"/>
              </w:rPr>
            </w:pPr>
            <w:r w:rsidRPr="000956AF">
              <w:rPr>
                <w:b/>
                <w:bCs/>
                <w:lang w:val="en-GB"/>
              </w:rPr>
              <w:t>2635.78</w:t>
            </w:r>
          </w:p>
        </w:tc>
        <w:tc>
          <w:tcPr>
            <w:tcW w:w="940" w:type="dxa"/>
            <w:tcBorders>
              <w:top w:val="nil"/>
              <w:left w:val="nil"/>
              <w:bottom w:val="nil"/>
              <w:right w:val="nil"/>
            </w:tcBorders>
            <w:shd w:val="clear" w:color="2F75B5" w:fill="2F75B5"/>
            <w:noWrap/>
            <w:vAlign w:val="bottom"/>
            <w:hideMark/>
          </w:tcPr>
          <w:p w14:paraId="2AAA93B7" w14:textId="77777777" w:rsidR="000956AF" w:rsidRPr="000956AF" w:rsidRDefault="000956AF" w:rsidP="000956AF">
            <w:pPr>
              <w:rPr>
                <w:lang w:val="en-GB"/>
              </w:rPr>
            </w:pPr>
            <w:r w:rsidRPr="000956AF">
              <w:rPr>
                <w:lang w:val="en-GB"/>
              </w:rPr>
              <w:t>2233.73</w:t>
            </w:r>
          </w:p>
        </w:tc>
        <w:tc>
          <w:tcPr>
            <w:tcW w:w="940" w:type="dxa"/>
            <w:tcBorders>
              <w:top w:val="nil"/>
              <w:left w:val="nil"/>
              <w:bottom w:val="nil"/>
              <w:right w:val="nil"/>
            </w:tcBorders>
            <w:shd w:val="clear" w:color="2F75B5" w:fill="2F75B5"/>
            <w:noWrap/>
            <w:vAlign w:val="bottom"/>
            <w:hideMark/>
          </w:tcPr>
          <w:p w14:paraId="6CF1A1A1" w14:textId="77777777" w:rsidR="000956AF" w:rsidRPr="000956AF" w:rsidRDefault="000956AF" w:rsidP="000956AF">
            <w:pPr>
              <w:rPr>
                <w:b/>
                <w:bCs/>
                <w:lang w:val="en-GB"/>
              </w:rPr>
            </w:pPr>
            <w:r w:rsidRPr="000956AF">
              <w:rPr>
                <w:b/>
                <w:bCs/>
                <w:lang w:val="en-GB"/>
              </w:rPr>
              <w:t>704.13</w:t>
            </w:r>
          </w:p>
        </w:tc>
        <w:tc>
          <w:tcPr>
            <w:tcW w:w="940" w:type="dxa"/>
            <w:tcBorders>
              <w:top w:val="nil"/>
              <w:left w:val="nil"/>
              <w:bottom w:val="nil"/>
              <w:right w:val="nil"/>
            </w:tcBorders>
            <w:shd w:val="clear" w:color="2F75B5" w:fill="2F75B5"/>
            <w:noWrap/>
            <w:vAlign w:val="bottom"/>
            <w:hideMark/>
          </w:tcPr>
          <w:p w14:paraId="0CD288A4" w14:textId="77777777" w:rsidR="000956AF" w:rsidRPr="000956AF" w:rsidRDefault="000956AF" w:rsidP="000956AF">
            <w:pPr>
              <w:rPr>
                <w:lang w:val="en-GB"/>
              </w:rPr>
            </w:pPr>
            <w:r w:rsidRPr="000956AF">
              <w:rPr>
                <w:lang w:val="en-GB"/>
              </w:rPr>
              <w:t>259.20</w:t>
            </w:r>
          </w:p>
        </w:tc>
      </w:tr>
      <w:tr w:rsidR="000956AF" w:rsidRPr="000956AF" w14:paraId="0143364E" w14:textId="77777777" w:rsidTr="000956AF">
        <w:trPr>
          <w:trHeight w:val="366"/>
        </w:trPr>
        <w:tc>
          <w:tcPr>
            <w:tcW w:w="940" w:type="dxa"/>
            <w:tcBorders>
              <w:top w:val="nil"/>
              <w:left w:val="nil"/>
              <w:bottom w:val="nil"/>
              <w:right w:val="nil"/>
            </w:tcBorders>
            <w:shd w:val="clear" w:color="5B9BD5" w:fill="5B9BD5"/>
            <w:noWrap/>
            <w:vAlign w:val="bottom"/>
            <w:hideMark/>
          </w:tcPr>
          <w:p w14:paraId="76688E4F" w14:textId="77777777" w:rsidR="000956AF" w:rsidRPr="000956AF" w:rsidRDefault="000956AF" w:rsidP="000956AF">
            <w:pPr>
              <w:rPr>
                <w:lang w:val="en-GB"/>
              </w:rPr>
            </w:pPr>
            <w:r w:rsidRPr="000956AF">
              <w:rPr>
                <w:lang w:val="en-GB"/>
              </w:rPr>
              <w:t>2.19</w:t>
            </w:r>
          </w:p>
        </w:tc>
        <w:tc>
          <w:tcPr>
            <w:tcW w:w="940" w:type="dxa"/>
            <w:tcBorders>
              <w:top w:val="nil"/>
              <w:left w:val="nil"/>
              <w:bottom w:val="nil"/>
              <w:right w:val="nil"/>
            </w:tcBorders>
            <w:shd w:val="clear" w:color="5B9BD5" w:fill="5B9BD5"/>
            <w:noWrap/>
            <w:vAlign w:val="bottom"/>
            <w:hideMark/>
          </w:tcPr>
          <w:p w14:paraId="242862DD" w14:textId="77777777" w:rsidR="000956AF" w:rsidRPr="000956AF" w:rsidRDefault="000956AF" w:rsidP="000956AF">
            <w:pPr>
              <w:rPr>
                <w:lang w:val="en-GB"/>
              </w:rPr>
            </w:pPr>
            <w:r w:rsidRPr="000956AF">
              <w:rPr>
                <w:lang w:val="en-GB"/>
              </w:rPr>
              <w:t>2.58</w:t>
            </w:r>
          </w:p>
        </w:tc>
        <w:tc>
          <w:tcPr>
            <w:tcW w:w="940" w:type="dxa"/>
            <w:tcBorders>
              <w:top w:val="nil"/>
              <w:left w:val="nil"/>
              <w:bottom w:val="nil"/>
              <w:right w:val="nil"/>
            </w:tcBorders>
            <w:shd w:val="clear" w:color="5B9BD5" w:fill="5B9BD5"/>
            <w:noWrap/>
            <w:vAlign w:val="bottom"/>
            <w:hideMark/>
          </w:tcPr>
          <w:p w14:paraId="3C657CFF" w14:textId="77777777" w:rsidR="000956AF" w:rsidRPr="000956AF" w:rsidRDefault="000956AF" w:rsidP="000956AF">
            <w:pPr>
              <w:rPr>
                <w:lang w:val="en-GB"/>
              </w:rPr>
            </w:pPr>
            <w:r w:rsidRPr="000956AF">
              <w:rPr>
                <w:lang w:val="en-GB"/>
              </w:rPr>
              <w:t>-0.28</w:t>
            </w:r>
          </w:p>
        </w:tc>
        <w:tc>
          <w:tcPr>
            <w:tcW w:w="940" w:type="dxa"/>
            <w:tcBorders>
              <w:top w:val="nil"/>
              <w:left w:val="nil"/>
              <w:bottom w:val="nil"/>
              <w:right w:val="nil"/>
            </w:tcBorders>
            <w:shd w:val="clear" w:color="5B9BD5" w:fill="5B9BD5"/>
            <w:noWrap/>
            <w:vAlign w:val="bottom"/>
            <w:hideMark/>
          </w:tcPr>
          <w:p w14:paraId="1C790BC5" w14:textId="77777777" w:rsidR="000956AF" w:rsidRPr="000956AF" w:rsidRDefault="000956AF" w:rsidP="000956AF">
            <w:pPr>
              <w:rPr>
                <w:lang w:val="en-GB"/>
              </w:rPr>
            </w:pPr>
            <w:r w:rsidRPr="000956AF">
              <w:rPr>
                <w:lang w:val="en-GB"/>
              </w:rPr>
              <w:t>-55.18</w:t>
            </w:r>
          </w:p>
        </w:tc>
        <w:tc>
          <w:tcPr>
            <w:tcW w:w="940" w:type="dxa"/>
            <w:tcBorders>
              <w:top w:val="nil"/>
              <w:left w:val="nil"/>
              <w:bottom w:val="nil"/>
              <w:right w:val="nil"/>
            </w:tcBorders>
            <w:shd w:val="clear" w:color="5B9BD5" w:fill="5B9BD5"/>
            <w:noWrap/>
            <w:vAlign w:val="bottom"/>
            <w:hideMark/>
          </w:tcPr>
          <w:p w14:paraId="6AC542D4" w14:textId="77777777" w:rsidR="000956AF" w:rsidRPr="000956AF" w:rsidRDefault="000956AF" w:rsidP="000956AF">
            <w:pPr>
              <w:rPr>
                <w:lang w:val="en-GB"/>
              </w:rPr>
            </w:pPr>
            <w:r w:rsidRPr="000956AF">
              <w:rPr>
                <w:lang w:val="en-GB"/>
              </w:rPr>
              <w:t>389.68</w:t>
            </w:r>
          </w:p>
        </w:tc>
        <w:tc>
          <w:tcPr>
            <w:tcW w:w="940" w:type="dxa"/>
            <w:tcBorders>
              <w:top w:val="nil"/>
              <w:left w:val="nil"/>
              <w:bottom w:val="nil"/>
              <w:right w:val="nil"/>
            </w:tcBorders>
            <w:shd w:val="clear" w:color="5B9BD5" w:fill="5B9BD5"/>
            <w:noWrap/>
            <w:vAlign w:val="bottom"/>
            <w:hideMark/>
          </w:tcPr>
          <w:p w14:paraId="2CA1BD0C" w14:textId="77777777" w:rsidR="000956AF" w:rsidRPr="000956AF" w:rsidRDefault="000956AF" w:rsidP="000956AF">
            <w:pPr>
              <w:rPr>
                <w:lang w:val="en-GB"/>
              </w:rPr>
            </w:pPr>
            <w:r w:rsidRPr="000956AF">
              <w:rPr>
                <w:lang w:val="en-GB"/>
              </w:rPr>
              <w:t>-390.30</w:t>
            </w:r>
          </w:p>
        </w:tc>
        <w:tc>
          <w:tcPr>
            <w:tcW w:w="940" w:type="dxa"/>
            <w:tcBorders>
              <w:top w:val="nil"/>
              <w:left w:val="nil"/>
              <w:bottom w:val="nil"/>
              <w:right w:val="nil"/>
            </w:tcBorders>
            <w:shd w:val="clear" w:color="5B9BD5" w:fill="5B9BD5"/>
            <w:noWrap/>
            <w:vAlign w:val="bottom"/>
            <w:hideMark/>
          </w:tcPr>
          <w:p w14:paraId="53DE3CEA" w14:textId="77777777" w:rsidR="000956AF" w:rsidRPr="000956AF" w:rsidRDefault="000956AF" w:rsidP="000956AF">
            <w:pPr>
              <w:rPr>
                <w:b/>
                <w:bCs/>
                <w:lang w:val="en-GB"/>
              </w:rPr>
            </w:pPr>
            <w:r w:rsidRPr="000956AF">
              <w:rPr>
                <w:b/>
                <w:bCs/>
                <w:lang w:val="en-GB"/>
              </w:rPr>
              <w:t>3025.46</w:t>
            </w:r>
          </w:p>
        </w:tc>
        <w:tc>
          <w:tcPr>
            <w:tcW w:w="940" w:type="dxa"/>
            <w:tcBorders>
              <w:top w:val="nil"/>
              <w:left w:val="nil"/>
              <w:bottom w:val="nil"/>
              <w:right w:val="nil"/>
            </w:tcBorders>
            <w:shd w:val="clear" w:color="5B9BD5" w:fill="5B9BD5"/>
            <w:noWrap/>
            <w:vAlign w:val="bottom"/>
            <w:hideMark/>
          </w:tcPr>
          <w:p w14:paraId="0FD3C8C2" w14:textId="77777777" w:rsidR="000956AF" w:rsidRPr="000956AF" w:rsidRDefault="000956AF" w:rsidP="000956AF">
            <w:pPr>
              <w:rPr>
                <w:lang w:val="en-GB"/>
              </w:rPr>
            </w:pPr>
            <w:r w:rsidRPr="000956AF">
              <w:rPr>
                <w:lang w:val="en-GB"/>
              </w:rPr>
              <w:t>2882.40</w:t>
            </w:r>
          </w:p>
        </w:tc>
        <w:tc>
          <w:tcPr>
            <w:tcW w:w="940" w:type="dxa"/>
            <w:tcBorders>
              <w:top w:val="nil"/>
              <w:left w:val="nil"/>
              <w:bottom w:val="nil"/>
              <w:right w:val="nil"/>
            </w:tcBorders>
            <w:shd w:val="clear" w:color="5B9BD5" w:fill="5B9BD5"/>
            <w:noWrap/>
            <w:vAlign w:val="bottom"/>
            <w:hideMark/>
          </w:tcPr>
          <w:p w14:paraId="4AC97598" w14:textId="77777777" w:rsidR="000956AF" w:rsidRPr="000956AF" w:rsidRDefault="000956AF" w:rsidP="000956AF">
            <w:pPr>
              <w:rPr>
                <w:b/>
                <w:bCs/>
                <w:lang w:val="en-GB"/>
              </w:rPr>
            </w:pPr>
            <w:r w:rsidRPr="000956AF">
              <w:rPr>
                <w:b/>
                <w:bCs/>
                <w:lang w:val="en-GB"/>
              </w:rPr>
              <w:t>813.33</w:t>
            </w:r>
          </w:p>
        </w:tc>
        <w:tc>
          <w:tcPr>
            <w:tcW w:w="940" w:type="dxa"/>
            <w:tcBorders>
              <w:top w:val="nil"/>
              <w:left w:val="nil"/>
              <w:bottom w:val="nil"/>
              <w:right w:val="nil"/>
            </w:tcBorders>
            <w:shd w:val="clear" w:color="5B9BD5" w:fill="5B9BD5"/>
            <w:noWrap/>
            <w:vAlign w:val="bottom"/>
            <w:hideMark/>
          </w:tcPr>
          <w:p w14:paraId="2DB12E1F" w14:textId="77777777" w:rsidR="000956AF" w:rsidRPr="000956AF" w:rsidRDefault="000956AF" w:rsidP="000956AF">
            <w:pPr>
              <w:rPr>
                <w:lang w:val="en-GB"/>
              </w:rPr>
            </w:pPr>
            <w:r w:rsidRPr="000956AF">
              <w:rPr>
                <w:lang w:val="en-GB"/>
              </w:rPr>
              <w:t>341.67</w:t>
            </w:r>
          </w:p>
        </w:tc>
      </w:tr>
      <w:tr w:rsidR="000956AF" w:rsidRPr="000956AF" w14:paraId="0EFF435C" w14:textId="77777777" w:rsidTr="000956AF">
        <w:trPr>
          <w:trHeight w:val="366"/>
        </w:trPr>
        <w:tc>
          <w:tcPr>
            <w:tcW w:w="940" w:type="dxa"/>
            <w:tcBorders>
              <w:top w:val="nil"/>
              <w:left w:val="nil"/>
              <w:bottom w:val="nil"/>
              <w:right w:val="nil"/>
            </w:tcBorders>
            <w:shd w:val="clear" w:color="2F75B5" w:fill="2F75B5"/>
            <w:noWrap/>
            <w:vAlign w:val="bottom"/>
            <w:hideMark/>
          </w:tcPr>
          <w:p w14:paraId="0A86F60D" w14:textId="77777777" w:rsidR="000956AF" w:rsidRPr="000956AF" w:rsidRDefault="000956AF" w:rsidP="000956AF">
            <w:pPr>
              <w:rPr>
                <w:lang w:val="en-GB"/>
              </w:rPr>
            </w:pPr>
            <w:r w:rsidRPr="000956AF">
              <w:rPr>
                <w:lang w:val="en-GB"/>
              </w:rPr>
              <w:t>2.19</w:t>
            </w:r>
          </w:p>
        </w:tc>
        <w:tc>
          <w:tcPr>
            <w:tcW w:w="940" w:type="dxa"/>
            <w:tcBorders>
              <w:top w:val="nil"/>
              <w:left w:val="nil"/>
              <w:bottom w:val="nil"/>
              <w:right w:val="nil"/>
            </w:tcBorders>
            <w:shd w:val="clear" w:color="2F75B5" w:fill="2F75B5"/>
            <w:noWrap/>
            <w:vAlign w:val="bottom"/>
            <w:hideMark/>
          </w:tcPr>
          <w:p w14:paraId="769A0E89" w14:textId="77777777" w:rsidR="000956AF" w:rsidRPr="000956AF" w:rsidRDefault="000956AF" w:rsidP="000956AF">
            <w:pPr>
              <w:rPr>
                <w:lang w:val="en-GB"/>
              </w:rPr>
            </w:pPr>
            <w:r w:rsidRPr="000956AF">
              <w:rPr>
                <w:lang w:val="en-GB"/>
              </w:rPr>
              <w:t>2.34</w:t>
            </w:r>
          </w:p>
        </w:tc>
        <w:tc>
          <w:tcPr>
            <w:tcW w:w="940" w:type="dxa"/>
            <w:tcBorders>
              <w:top w:val="nil"/>
              <w:left w:val="nil"/>
              <w:bottom w:val="nil"/>
              <w:right w:val="nil"/>
            </w:tcBorders>
            <w:shd w:val="clear" w:color="2F75B5" w:fill="2F75B5"/>
            <w:noWrap/>
            <w:vAlign w:val="bottom"/>
            <w:hideMark/>
          </w:tcPr>
          <w:p w14:paraId="0F2CA3DB" w14:textId="77777777" w:rsidR="000956AF" w:rsidRPr="000956AF" w:rsidRDefault="000956AF" w:rsidP="000956AF">
            <w:pPr>
              <w:rPr>
                <w:lang w:val="en-GB"/>
              </w:rPr>
            </w:pPr>
            <w:r w:rsidRPr="000956AF">
              <w:rPr>
                <w:lang w:val="en-GB"/>
              </w:rPr>
              <w:t>-0.30</w:t>
            </w:r>
          </w:p>
        </w:tc>
        <w:tc>
          <w:tcPr>
            <w:tcW w:w="940" w:type="dxa"/>
            <w:tcBorders>
              <w:top w:val="nil"/>
              <w:left w:val="nil"/>
              <w:bottom w:val="nil"/>
              <w:right w:val="nil"/>
            </w:tcBorders>
            <w:shd w:val="clear" w:color="2F75B5" w:fill="2F75B5"/>
            <w:noWrap/>
            <w:vAlign w:val="bottom"/>
            <w:hideMark/>
          </w:tcPr>
          <w:p w14:paraId="3E96D104" w14:textId="77777777" w:rsidR="000956AF" w:rsidRPr="000956AF" w:rsidRDefault="000956AF" w:rsidP="000956AF">
            <w:pPr>
              <w:rPr>
                <w:lang w:val="en-GB"/>
              </w:rPr>
            </w:pPr>
            <w:r w:rsidRPr="000956AF">
              <w:rPr>
                <w:lang w:val="en-GB"/>
              </w:rPr>
              <w:t>-57.05</w:t>
            </w:r>
          </w:p>
        </w:tc>
        <w:tc>
          <w:tcPr>
            <w:tcW w:w="940" w:type="dxa"/>
            <w:tcBorders>
              <w:top w:val="nil"/>
              <w:left w:val="nil"/>
              <w:bottom w:val="nil"/>
              <w:right w:val="nil"/>
            </w:tcBorders>
            <w:shd w:val="clear" w:color="2F75B5" w:fill="2F75B5"/>
            <w:noWrap/>
            <w:vAlign w:val="bottom"/>
            <w:hideMark/>
          </w:tcPr>
          <w:p w14:paraId="3ADD52BB" w14:textId="77777777" w:rsidR="000956AF" w:rsidRPr="000956AF" w:rsidRDefault="000956AF" w:rsidP="000956AF">
            <w:pPr>
              <w:rPr>
                <w:lang w:val="en-GB"/>
              </w:rPr>
            </w:pPr>
            <w:r w:rsidRPr="000956AF">
              <w:rPr>
                <w:lang w:val="en-GB"/>
              </w:rPr>
              <w:t>402.44</w:t>
            </w:r>
          </w:p>
        </w:tc>
        <w:tc>
          <w:tcPr>
            <w:tcW w:w="940" w:type="dxa"/>
            <w:tcBorders>
              <w:top w:val="nil"/>
              <w:left w:val="nil"/>
              <w:bottom w:val="nil"/>
              <w:right w:val="nil"/>
            </w:tcBorders>
            <w:shd w:val="clear" w:color="2F75B5" w:fill="2F75B5"/>
            <w:noWrap/>
            <w:vAlign w:val="bottom"/>
            <w:hideMark/>
          </w:tcPr>
          <w:p w14:paraId="57BBA653" w14:textId="77777777" w:rsidR="000956AF" w:rsidRPr="000956AF" w:rsidRDefault="000956AF" w:rsidP="000956AF">
            <w:pPr>
              <w:rPr>
                <w:lang w:val="en-GB"/>
              </w:rPr>
            </w:pPr>
            <w:r w:rsidRPr="000956AF">
              <w:rPr>
                <w:lang w:val="en-GB"/>
              </w:rPr>
              <w:t>-447.34</w:t>
            </w:r>
          </w:p>
        </w:tc>
        <w:tc>
          <w:tcPr>
            <w:tcW w:w="940" w:type="dxa"/>
            <w:tcBorders>
              <w:top w:val="nil"/>
              <w:left w:val="nil"/>
              <w:bottom w:val="nil"/>
              <w:right w:val="nil"/>
            </w:tcBorders>
            <w:shd w:val="clear" w:color="2F75B5" w:fill="2F75B5"/>
            <w:noWrap/>
            <w:vAlign w:val="bottom"/>
            <w:hideMark/>
          </w:tcPr>
          <w:p w14:paraId="54E8A88D" w14:textId="77777777" w:rsidR="000956AF" w:rsidRPr="000956AF" w:rsidRDefault="000956AF" w:rsidP="000956AF">
            <w:pPr>
              <w:rPr>
                <w:b/>
                <w:bCs/>
                <w:lang w:val="en-GB"/>
              </w:rPr>
            </w:pPr>
            <w:r w:rsidRPr="000956AF">
              <w:rPr>
                <w:b/>
                <w:bCs/>
                <w:lang w:val="en-GB"/>
              </w:rPr>
              <w:t>3427.90</w:t>
            </w:r>
          </w:p>
        </w:tc>
        <w:tc>
          <w:tcPr>
            <w:tcW w:w="940" w:type="dxa"/>
            <w:tcBorders>
              <w:top w:val="nil"/>
              <w:left w:val="nil"/>
              <w:bottom w:val="nil"/>
              <w:right w:val="nil"/>
            </w:tcBorders>
            <w:shd w:val="clear" w:color="2F75B5" w:fill="2F75B5"/>
            <w:noWrap/>
            <w:vAlign w:val="bottom"/>
            <w:hideMark/>
          </w:tcPr>
          <w:p w14:paraId="7C97005C" w14:textId="77777777" w:rsidR="000956AF" w:rsidRPr="000956AF" w:rsidRDefault="000956AF" w:rsidP="000956AF">
            <w:pPr>
              <w:rPr>
                <w:lang w:val="en-GB"/>
              </w:rPr>
            </w:pPr>
            <w:r w:rsidRPr="000956AF">
              <w:rPr>
                <w:lang w:val="en-GB"/>
              </w:rPr>
              <w:t>3626.98</w:t>
            </w:r>
          </w:p>
        </w:tc>
        <w:tc>
          <w:tcPr>
            <w:tcW w:w="940" w:type="dxa"/>
            <w:tcBorders>
              <w:top w:val="nil"/>
              <w:left w:val="nil"/>
              <w:bottom w:val="nil"/>
              <w:right w:val="nil"/>
            </w:tcBorders>
            <w:shd w:val="clear" w:color="2F75B5" w:fill="2F75B5"/>
            <w:noWrap/>
            <w:vAlign w:val="bottom"/>
            <w:hideMark/>
          </w:tcPr>
          <w:p w14:paraId="47F5D324" w14:textId="77777777" w:rsidR="000956AF" w:rsidRPr="000956AF" w:rsidRDefault="000956AF" w:rsidP="000956AF">
            <w:pPr>
              <w:rPr>
                <w:b/>
                <w:bCs/>
                <w:lang w:val="en-GB"/>
              </w:rPr>
            </w:pPr>
            <w:r w:rsidRPr="000956AF">
              <w:rPr>
                <w:b/>
                <w:bCs/>
                <w:lang w:val="en-GB"/>
              </w:rPr>
              <w:t>929.53</w:t>
            </w:r>
          </w:p>
        </w:tc>
        <w:tc>
          <w:tcPr>
            <w:tcW w:w="940" w:type="dxa"/>
            <w:tcBorders>
              <w:top w:val="nil"/>
              <w:left w:val="nil"/>
              <w:bottom w:val="nil"/>
              <w:right w:val="nil"/>
            </w:tcBorders>
            <w:shd w:val="clear" w:color="2F75B5" w:fill="2F75B5"/>
            <w:noWrap/>
            <w:vAlign w:val="bottom"/>
            <w:hideMark/>
          </w:tcPr>
          <w:p w14:paraId="3CB1E086" w14:textId="77777777" w:rsidR="000956AF" w:rsidRPr="000956AF" w:rsidRDefault="000956AF" w:rsidP="000956AF">
            <w:pPr>
              <w:rPr>
                <w:lang w:val="en-GB"/>
              </w:rPr>
            </w:pPr>
            <w:r w:rsidRPr="000956AF">
              <w:rPr>
                <w:lang w:val="en-GB"/>
              </w:rPr>
              <w:t>437.72</w:t>
            </w:r>
          </w:p>
        </w:tc>
      </w:tr>
      <w:tr w:rsidR="000956AF" w:rsidRPr="000956AF" w14:paraId="31D134F5" w14:textId="77777777" w:rsidTr="000956AF">
        <w:trPr>
          <w:trHeight w:val="366"/>
        </w:trPr>
        <w:tc>
          <w:tcPr>
            <w:tcW w:w="940" w:type="dxa"/>
            <w:tcBorders>
              <w:top w:val="nil"/>
              <w:left w:val="nil"/>
              <w:bottom w:val="nil"/>
              <w:right w:val="nil"/>
            </w:tcBorders>
            <w:shd w:val="clear" w:color="5B9BD5" w:fill="5B9BD5"/>
            <w:noWrap/>
            <w:vAlign w:val="bottom"/>
            <w:hideMark/>
          </w:tcPr>
          <w:p w14:paraId="71C7C941" w14:textId="77777777" w:rsidR="000956AF" w:rsidRPr="000956AF" w:rsidRDefault="000956AF" w:rsidP="000956AF">
            <w:pPr>
              <w:rPr>
                <w:lang w:val="en-GB"/>
              </w:rPr>
            </w:pPr>
            <w:r w:rsidRPr="000956AF">
              <w:rPr>
                <w:lang w:val="en-GB"/>
              </w:rPr>
              <w:t>2.19</w:t>
            </w:r>
          </w:p>
        </w:tc>
        <w:tc>
          <w:tcPr>
            <w:tcW w:w="940" w:type="dxa"/>
            <w:tcBorders>
              <w:top w:val="nil"/>
              <w:left w:val="nil"/>
              <w:bottom w:val="nil"/>
              <w:right w:val="nil"/>
            </w:tcBorders>
            <w:shd w:val="clear" w:color="5B9BD5" w:fill="5B9BD5"/>
            <w:noWrap/>
            <w:vAlign w:val="bottom"/>
            <w:hideMark/>
          </w:tcPr>
          <w:p w14:paraId="1880C298" w14:textId="77777777" w:rsidR="000956AF" w:rsidRPr="000956AF" w:rsidRDefault="000956AF" w:rsidP="000956AF">
            <w:pPr>
              <w:rPr>
                <w:lang w:val="en-GB"/>
              </w:rPr>
            </w:pPr>
            <w:r w:rsidRPr="000956AF">
              <w:rPr>
                <w:lang w:val="en-GB"/>
              </w:rPr>
              <w:t>2.09</w:t>
            </w:r>
          </w:p>
        </w:tc>
        <w:tc>
          <w:tcPr>
            <w:tcW w:w="940" w:type="dxa"/>
            <w:tcBorders>
              <w:top w:val="nil"/>
              <w:left w:val="nil"/>
              <w:bottom w:val="nil"/>
              <w:right w:val="nil"/>
            </w:tcBorders>
            <w:shd w:val="clear" w:color="5B9BD5" w:fill="5B9BD5"/>
            <w:noWrap/>
            <w:vAlign w:val="bottom"/>
            <w:hideMark/>
          </w:tcPr>
          <w:p w14:paraId="1EB5FDFD" w14:textId="77777777" w:rsidR="000956AF" w:rsidRPr="000956AF" w:rsidRDefault="000956AF" w:rsidP="000956AF">
            <w:pPr>
              <w:rPr>
                <w:lang w:val="en-GB"/>
              </w:rPr>
            </w:pPr>
            <w:r w:rsidRPr="000956AF">
              <w:rPr>
                <w:lang w:val="en-GB"/>
              </w:rPr>
              <w:t>-0.32</w:t>
            </w:r>
          </w:p>
        </w:tc>
        <w:tc>
          <w:tcPr>
            <w:tcW w:w="940" w:type="dxa"/>
            <w:tcBorders>
              <w:top w:val="nil"/>
              <w:left w:val="nil"/>
              <w:bottom w:val="nil"/>
              <w:right w:val="nil"/>
            </w:tcBorders>
            <w:shd w:val="clear" w:color="5B9BD5" w:fill="5B9BD5"/>
            <w:noWrap/>
            <w:vAlign w:val="bottom"/>
            <w:hideMark/>
          </w:tcPr>
          <w:p w14:paraId="46DD924D" w14:textId="77777777" w:rsidR="000956AF" w:rsidRPr="000956AF" w:rsidRDefault="000956AF" w:rsidP="000956AF">
            <w:pPr>
              <w:rPr>
                <w:lang w:val="en-GB"/>
              </w:rPr>
            </w:pPr>
            <w:r w:rsidRPr="000956AF">
              <w:rPr>
                <w:lang w:val="en-GB"/>
              </w:rPr>
              <w:t>-58.61</w:t>
            </w:r>
          </w:p>
        </w:tc>
        <w:tc>
          <w:tcPr>
            <w:tcW w:w="940" w:type="dxa"/>
            <w:tcBorders>
              <w:top w:val="nil"/>
              <w:left w:val="nil"/>
              <w:bottom w:val="nil"/>
              <w:right w:val="nil"/>
            </w:tcBorders>
            <w:shd w:val="clear" w:color="5B9BD5" w:fill="5B9BD5"/>
            <w:noWrap/>
            <w:vAlign w:val="bottom"/>
            <w:hideMark/>
          </w:tcPr>
          <w:p w14:paraId="3D426113" w14:textId="77777777" w:rsidR="000956AF" w:rsidRPr="000956AF" w:rsidRDefault="000956AF" w:rsidP="000956AF">
            <w:pPr>
              <w:rPr>
                <w:lang w:val="en-GB"/>
              </w:rPr>
            </w:pPr>
            <w:r w:rsidRPr="000956AF">
              <w:rPr>
                <w:lang w:val="en-GB"/>
              </w:rPr>
              <w:t>414.16</w:t>
            </w:r>
          </w:p>
        </w:tc>
        <w:tc>
          <w:tcPr>
            <w:tcW w:w="940" w:type="dxa"/>
            <w:tcBorders>
              <w:top w:val="nil"/>
              <w:left w:val="nil"/>
              <w:bottom w:val="nil"/>
              <w:right w:val="nil"/>
            </w:tcBorders>
            <w:shd w:val="clear" w:color="5B9BD5" w:fill="5B9BD5"/>
            <w:noWrap/>
            <w:vAlign w:val="bottom"/>
            <w:hideMark/>
          </w:tcPr>
          <w:p w14:paraId="3692EC38" w14:textId="77777777" w:rsidR="000956AF" w:rsidRPr="000956AF" w:rsidRDefault="000956AF" w:rsidP="000956AF">
            <w:pPr>
              <w:rPr>
                <w:lang w:val="en-GB"/>
              </w:rPr>
            </w:pPr>
            <w:r w:rsidRPr="000956AF">
              <w:rPr>
                <w:lang w:val="en-GB"/>
              </w:rPr>
              <w:t>-505.95</w:t>
            </w:r>
          </w:p>
        </w:tc>
        <w:tc>
          <w:tcPr>
            <w:tcW w:w="940" w:type="dxa"/>
            <w:tcBorders>
              <w:top w:val="nil"/>
              <w:left w:val="nil"/>
              <w:bottom w:val="nil"/>
              <w:right w:val="nil"/>
            </w:tcBorders>
            <w:shd w:val="clear" w:color="5B9BD5" w:fill="5B9BD5"/>
            <w:noWrap/>
            <w:vAlign w:val="bottom"/>
            <w:hideMark/>
          </w:tcPr>
          <w:p w14:paraId="3D7D03C6" w14:textId="77777777" w:rsidR="000956AF" w:rsidRPr="000956AF" w:rsidRDefault="000956AF" w:rsidP="000956AF">
            <w:pPr>
              <w:rPr>
                <w:b/>
                <w:bCs/>
                <w:lang w:val="en-GB"/>
              </w:rPr>
            </w:pPr>
            <w:r w:rsidRPr="000956AF">
              <w:rPr>
                <w:b/>
                <w:bCs/>
                <w:lang w:val="en-GB"/>
              </w:rPr>
              <w:t>3842.06</w:t>
            </w:r>
          </w:p>
        </w:tc>
        <w:tc>
          <w:tcPr>
            <w:tcW w:w="940" w:type="dxa"/>
            <w:tcBorders>
              <w:top w:val="nil"/>
              <w:left w:val="nil"/>
              <w:bottom w:val="nil"/>
              <w:right w:val="nil"/>
            </w:tcBorders>
            <w:shd w:val="clear" w:color="5B9BD5" w:fill="5B9BD5"/>
            <w:noWrap/>
            <w:vAlign w:val="bottom"/>
            <w:hideMark/>
          </w:tcPr>
          <w:p w14:paraId="00069E32" w14:textId="77777777" w:rsidR="000956AF" w:rsidRPr="000956AF" w:rsidRDefault="000956AF" w:rsidP="000956AF">
            <w:pPr>
              <w:rPr>
                <w:lang w:val="en-GB"/>
              </w:rPr>
            </w:pPr>
            <w:r w:rsidRPr="000956AF">
              <w:rPr>
                <w:lang w:val="en-GB"/>
              </w:rPr>
              <w:t>4470.60</w:t>
            </w:r>
          </w:p>
        </w:tc>
        <w:tc>
          <w:tcPr>
            <w:tcW w:w="940" w:type="dxa"/>
            <w:tcBorders>
              <w:top w:val="nil"/>
              <w:left w:val="nil"/>
              <w:bottom w:val="nil"/>
              <w:right w:val="nil"/>
            </w:tcBorders>
            <w:shd w:val="clear" w:color="5B9BD5" w:fill="5B9BD5"/>
            <w:noWrap/>
            <w:vAlign w:val="bottom"/>
            <w:hideMark/>
          </w:tcPr>
          <w:p w14:paraId="18EFA0C9" w14:textId="77777777" w:rsidR="000956AF" w:rsidRPr="000956AF" w:rsidRDefault="000956AF" w:rsidP="000956AF">
            <w:pPr>
              <w:rPr>
                <w:b/>
                <w:bCs/>
                <w:lang w:val="en-GB"/>
              </w:rPr>
            </w:pPr>
            <w:r w:rsidRPr="000956AF">
              <w:rPr>
                <w:b/>
                <w:bCs/>
                <w:lang w:val="en-GB"/>
              </w:rPr>
              <w:t>1052.95</w:t>
            </w:r>
          </w:p>
        </w:tc>
        <w:tc>
          <w:tcPr>
            <w:tcW w:w="940" w:type="dxa"/>
            <w:tcBorders>
              <w:top w:val="nil"/>
              <w:left w:val="nil"/>
              <w:bottom w:val="nil"/>
              <w:right w:val="nil"/>
            </w:tcBorders>
            <w:shd w:val="clear" w:color="5B9BD5" w:fill="5B9BD5"/>
            <w:noWrap/>
            <w:vAlign w:val="bottom"/>
            <w:hideMark/>
          </w:tcPr>
          <w:p w14:paraId="3BF7F079" w14:textId="77777777" w:rsidR="000956AF" w:rsidRPr="000956AF" w:rsidRDefault="000956AF" w:rsidP="000956AF">
            <w:pPr>
              <w:rPr>
                <w:lang w:val="en-GB"/>
              </w:rPr>
            </w:pPr>
            <w:r w:rsidRPr="000956AF">
              <w:rPr>
                <w:lang w:val="en-GB"/>
              </w:rPr>
              <w:t>547.81</w:t>
            </w:r>
          </w:p>
        </w:tc>
      </w:tr>
      <w:tr w:rsidR="000956AF" w:rsidRPr="000956AF" w14:paraId="11135A9F" w14:textId="77777777" w:rsidTr="000956AF">
        <w:trPr>
          <w:trHeight w:val="366"/>
        </w:trPr>
        <w:tc>
          <w:tcPr>
            <w:tcW w:w="940" w:type="dxa"/>
            <w:tcBorders>
              <w:top w:val="nil"/>
              <w:left w:val="nil"/>
              <w:bottom w:val="nil"/>
              <w:right w:val="nil"/>
            </w:tcBorders>
            <w:shd w:val="clear" w:color="2F75B5" w:fill="2F75B5"/>
            <w:noWrap/>
            <w:vAlign w:val="bottom"/>
            <w:hideMark/>
          </w:tcPr>
          <w:p w14:paraId="41E96AF4" w14:textId="77777777" w:rsidR="000956AF" w:rsidRPr="000956AF" w:rsidRDefault="000956AF" w:rsidP="000956AF">
            <w:pPr>
              <w:rPr>
                <w:lang w:val="en-GB"/>
              </w:rPr>
            </w:pPr>
            <w:r w:rsidRPr="000956AF">
              <w:rPr>
                <w:lang w:val="en-GB"/>
              </w:rPr>
              <w:t>2.19</w:t>
            </w:r>
          </w:p>
        </w:tc>
        <w:tc>
          <w:tcPr>
            <w:tcW w:w="940" w:type="dxa"/>
            <w:tcBorders>
              <w:top w:val="nil"/>
              <w:left w:val="nil"/>
              <w:bottom w:val="nil"/>
              <w:right w:val="nil"/>
            </w:tcBorders>
            <w:shd w:val="clear" w:color="2F75B5" w:fill="2F75B5"/>
            <w:noWrap/>
            <w:vAlign w:val="bottom"/>
            <w:hideMark/>
          </w:tcPr>
          <w:p w14:paraId="32B8E536" w14:textId="77777777" w:rsidR="000956AF" w:rsidRPr="000956AF" w:rsidRDefault="000956AF" w:rsidP="000956AF">
            <w:pPr>
              <w:rPr>
                <w:lang w:val="en-GB"/>
              </w:rPr>
            </w:pPr>
            <w:r w:rsidRPr="000956AF">
              <w:rPr>
                <w:lang w:val="en-GB"/>
              </w:rPr>
              <w:t>1.85</w:t>
            </w:r>
          </w:p>
        </w:tc>
        <w:tc>
          <w:tcPr>
            <w:tcW w:w="940" w:type="dxa"/>
            <w:tcBorders>
              <w:top w:val="nil"/>
              <w:left w:val="nil"/>
              <w:bottom w:val="nil"/>
              <w:right w:val="nil"/>
            </w:tcBorders>
            <w:shd w:val="clear" w:color="2F75B5" w:fill="2F75B5"/>
            <w:noWrap/>
            <w:vAlign w:val="bottom"/>
            <w:hideMark/>
          </w:tcPr>
          <w:p w14:paraId="7A3E28E6" w14:textId="77777777" w:rsidR="000956AF" w:rsidRPr="000956AF" w:rsidRDefault="000956AF" w:rsidP="000956AF">
            <w:pPr>
              <w:rPr>
                <w:lang w:val="en-GB"/>
              </w:rPr>
            </w:pPr>
            <w:r w:rsidRPr="000956AF">
              <w:rPr>
                <w:lang w:val="en-GB"/>
              </w:rPr>
              <w:t>-0.35</w:t>
            </w:r>
          </w:p>
        </w:tc>
        <w:tc>
          <w:tcPr>
            <w:tcW w:w="940" w:type="dxa"/>
            <w:tcBorders>
              <w:top w:val="nil"/>
              <w:left w:val="nil"/>
              <w:bottom w:val="nil"/>
              <w:right w:val="nil"/>
            </w:tcBorders>
            <w:shd w:val="clear" w:color="2F75B5" w:fill="2F75B5"/>
            <w:noWrap/>
            <w:vAlign w:val="bottom"/>
            <w:hideMark/>
          </w:tcPr>
          <w:p w14:paraId="3DB3E90E" w14:textId="77777777" w:rsidR="000956AF" w:rsidRPr="000956AF" w:rsidRDefault="000956AF" w:rsidP="000956AF">
            <w:pPr>
              <w:rPr>
                <w:lang w:val="en-GB"/>
              </w:rPr>
            </w:pPr>
            <w:r w:rsidRPr="000956AF">
              <w:rPr>
                <w:lang w:val="en-GB"/>
              </w:rPr>
              <w:t>-59.91</w:t>
            </w:r>
          </w:p>
        </w:tc>
        <w:tc>
          <w:tcPr>
            <w:tcW w:w="940" w:type="dxa"/>
            <w:tcBorders>
              <w:top w:val="nil"/>
              <w:left w:val="nil"/>
              <w:bottom w:val="nil"/>
              <w:right w:val="nil"/>
            </w:tcBorders>
            <w:shd w:val="clear" w:color="2F75B5" w:fill="2F75B5"/>
            <w:noWrap/>
            <w:vAlign w:val="bottom"/>
            <w:hideMark/>
          </w:tcPr>
          <w:p w14:paraId="3A008E56" w14:textId="77777777" w:rsidR="000956AF" w:rsidRPr="000956AF" w:rsidRDefault="000956AF" w:rsidP="000956AF">
            <w:pPr>
              <w:rPr>
                <w:lang w:val="en-GB"/>
              </w:rPr>
            </w:pPr>
            <w:r w:rsidRPr="000956AF">
              <w:rPr>
                <w:lang w:val="en-GB"/>
              </w:rPr>
              <w:t>424.91</w:t>
            </w:r>
          </w:p>
        </w:tc>
        <w:tc>
          <w:tcPr>
            <w:tcW w:w="940" w:type="dxa"/>
            <w:tcBorders>
              <w:top w:val="nil"/>
              <w:left w:val="nil"/>
              <w:bottom w:val="nil"/>
              <w:right w:val="nil"/>
            </w:tcBorders>
            <w:shd w:val="clear" w:color="2F75B5" w:fill="2F75B5"/>
            <w:noWrap/>
            <w:vAlign w:val="bottom"/>
            <w:hideMark/>
          </w:tcPr>
          <w:p w14:paraId="42614153" w14:textId="77777777" w:rsidR="000956AF" w:rsidRPr="000956AF" w:rsidRDefault="000956AF" w:rsidP="000956AF">
            <w:pPr>
              <w:rPr>
                <w:lang w:val="en-GB"/>
              </w:rPr>
            </w:pPr>
            <w:r w:rsidRPr="000956AF">
              <w:rPr>
                <w:lang w:val="en-GB"/>
              </w:rPr>
              <w:t>-565.87</w:t>
            </w:r>
          </w:p>
        </w:tc>
        <w:tc>
          <w:tcPr>
            <w:tcW w:w="940" w:type="dxa"/>
            <w:tcBorders>
              <w:top w:val="nil"/>
              <w:left w:val="nil"/>
              <w:bottom w:val="nil"/>
              <w:right w:val="nil"/>
            </w:tcBorders>
            <w:shd w:val="clear" w:color="2F75B5" w:fill="2F75B5"/>
            <w:noWrap/>
            <w:vAlign w:val="bottom"/>
            <w:hideMark/>
          </w:tcPr>
          <w:p w14:paraId="2813DCF4" w14:textId="77777777" w:rsidR="000956AF" w:rsidRPr="000956AF" w:rsidRDefault="000956AF" w:rsidP="000956AF">
            <w:pPr>
              <w:rPr>
                <w:b/>
                <w:bCs/>
                <w:lang w:val="en-GB"/>
              </w:rPr>
            </w:pPr>
            <w:r w:rsidRPr="000956AF">
              <w:rPr>
                <w:b/>
                <w:bCs/>
                <w:lang w:val="en-GB"/>
              </w:rPr>
              <w:t>4266.97</w:t>
            </w:r>
          </w:p>
        </w:tc>
        <w:tc>
          <w:tcPr>
            <w:tcW w:w="940" w:type="dxa"/>
            <w:tcBorders>
              <w:top w:val="nil"/>
              <w:left w:val="nil"/>
              <w:bottom w:val="nil"/>
              <w:right w:val="nil"/>
            </w:tcBorders>
            <w:shd w:val="clear" w:color="2F75B5" w:fill="2F75B5"/>
            <w:noWrap/>
            <w:vAlign w:val="bottom"/>
            <w:hideMark/>
          </w:tcPr>
          <w:p w14:paraId="1D104147" w14:textId="77777777" w:rsidR="000956AF" w:rsidRPr="000956AF" w:rsidRDefault="000956AF" w:rsidP="000956AF">
            <w:pPr>
              <w:rPr>
                <w:lang w:val="en-GB"/>
              </w:rPr>
            </w:pPr>
            <w:r w:rsidRPr="000956AF">
              <w:rPr>
                <w:lang w:val="en-GB"/>
              </w:rPr>
              <w:t>5416.14</w:t>
            </w:r>
          </w:p>
        </w:tc>
        <w:tc>
          <w:tcPr>
            <w:tcW w:w="940" w:type="dxa"/>
            <w:tcBorders>
              <w:top w:val="nil"/>
              <w:left w:val="nil"/>
              <w:bottom w:val="nil"/>
              <w:right w:val="nil"/>
            </w:tcBorders>
            <w:shd w:val="clear" w:color="2F75B5" w:fill="2F75B5"/>
            <w:noWrap/>
            <w:vAlign w:val="bottom"/>
            <w:hideMark/>
          </w:tcPr>
          <w:p w14:paraId="13A502F5" w14:textId="77777777" w:rsidR="000956AF" w:rsidRPr="000956AF" w:rsidRDefault="000956AF" w:rsidP="000956AF">
            <w:pPr>
              <w:rPr>
                <w:b/>
                <w:bCs/>
                <w:lang w:val="en-GB"/>
              </w:rPr>
            </w:pPr>
            <w:r w:rsidRPr="000956AF">
              <w:rPr>
                <w:b/>
                <w:bCs/>
                <w:lang w:val="en-GB"/>
              </w:rPr>
              <w:t>1183.87</w:t>
            </w:r>
          </w:p>
        </w:tc>
        <w:tc>
          <w:tcPr>
            <w:tcW w:w="940" w:type="dxa"/>
            <w:tcBorders>
              <w:top w:val="nil"/>
              <w:left w:val="nil"/>
              <w:bottom w:val="nil"/>
              <w:right w:val="nil"/>
            </w:tcBorders>
            <w:shd w:val="clear" w:color="2F75B5" w:fill="2F75B5"/>
            <w:noWrap/>
            <w:vAlign w:val="bottom"/>
            <w:hideMark/>
          </w:tcPr>
          <w:p w14:paraId="3C6F3364" w14:textId="77777777" w:rsidR="000956AF" w:rsidRPr="000956AF" w:rsidRDefault="000956AF" w:rsidP="000956AF">
            <w:pPr>
              <w:rPr>
                <w:lang w:val="en-GB"/>
              </w:rPr>
            </w:pPr>
            <w:r w:rsidRPr="000956AF">
              <w:rPr>
                <w:lang w:val="en-GB"/>
              </w:rPr>
              <w:t>672.33</w:t>
            </w:r>
          </w:p>
        </w:tc>
      </w:tr>
      <w:tr w:rsidR="000956AF" w:rsidRPr="000956AF" w14:paraId="45D77EC7" w14:textId="77777777" w:rsidTr="000956AF">
        <w:trPr>
          <w:trHeight w:val="366"/>
        </w:trPr>
        <w:tc>
          <w:tcPr>
            <w:tcW w:w="940" w:type="dxa"/>
            <w:tcBorders>
              <w:top w:val="nil"/>
              <w:left w:val="nil"/>
              <w:bottom w:val="nil"/>
              <w:right w:val="nil"/>
            </w:tcBorders>
            <w:shd w:val="clear" w:color="5B9BD5" w:fill="5B9BD5"/>
            <w:noWrap/>
            <w:vAlign w:val="bottom"/>
            <w:hideMark/>
          </w:tcPr>
          <w:p w14:paraId="2E8850B1" w14:textId="77777777" w:rsidR="000956AF" w:rsidRPr="000956AF" w:rsidRDefault="000956AF" w:rsidP="000956AF">
            <w:pPr>
              <w:rPr>
                <w:lang w:val="en-GB"/>
              </w:rPr>
            </w:pPr>
            <w:r w:rsidRPr="000956AF">
              <w:rPr>
                <w:lang w:val="en-GB"/>
              </w:rPr>
              <w:t>2.19</w:t>
            </w:r>
          </w:p>
        </w:tc>
        <w:tc>
          <w:tcPr>
            <w:tcW w:w="940" w:type="dxa"/>
            <w:tcBorders>
              <w:top w:val="nil"/>
              <w:left w:val="nil"/>
              <w:bottom w:val="nil"/>
              <w:right w:val="nil"/>
            </w:tcBorders>
            <w:shd w:val="clear" w:color="5B9BD5" w:fill="5B9BD5"/>
            <w:noWrap/>
            <w:vAlign w:val="bottom"/>
            <w:hideMark/>
          </w:tcPr>
          <w:p w14:paraId="3E8C625A" w14:textId="77777777" w:rsidR="000956AF" w:rsidRPr="000956AF" w:rsidRDefault="000956AF" w:rsidP="000956AF">
            <w:pPr>
              <w:rPr>
                <w:lang w:val="en-GB"/>
              </w:rPr>
            </w:pPr>
            <w:r w:rsidRPr="000956AF">
              <w:rPr>
                <w:lang w:val="en-GB"/>
              </w:rPr>
              <w:t>1.60</w:t>
            </w:r>
          </w:p>
        </w:tc>
        <w:tc>
          <w:tcPr>
            <w:tcW w:w="940" w:type="dxa"/>
            <w:tcBorders>
              <w:top w:val="nil"/>
              <w:left w:val="nil"/>
              <w:bottom w:val="nil"/>
              <w:right w:val="nil"/>
            </w:tcBorders>
            <w:shd w:val="clear" w:color="5B9BD5" w:fill="5B9BD5"/>
            <w:noWrap/>
            <w:vAlign w:val="bottom"/>
            <w:hideMark/>
          </w:tcPr>
          <w:p w14:paraId="2AA5FE8C" w14:textId="77777777" w:rsidR="000956AF" w:rsidRPr="000956AF" w:rsidRDefault="000956AF" w:rsidP="000956AF">
            <w:pPr>
              <w:rPr>
                <w:lang w:val="en-GB"/>
              </w:rPr>
            </w:pPr>
            <w:r w:rsidRPr="000956AF">
              <w:rPr>
                <w:lang w:val="en-GB"/>
              </w:rPr>
              <w:t>-0.37</w:t>
            </w:r>
          </w:p>
        </w:tc>
        <w:tc>
          <w:tcPr>
            <w:tcW w:w="940" w:type="dxa"/>
            <w:tcBorders>
              <w:top w:val="nil"/>
              <w:left w:val="nil"/>
              <w:bottom w:val="nil"/>
              <w:right w:val="nil"/>
            </w:tcBorders>
            <w:shd w:val="clear" w:color="5B9BD5" w:fill="5B9BD5"/>
            <w:noWrap/>
            <w:vAlign w:val="bottom"/>
            <w:hideMark/>
          </w:tcPr>
          <w:p w14:paraId="3D231142" w14:textId="77777777" w:rsidR="000956AF" w:rsidRPr="000956AF" w:rsidRDefault="000956AF" w:rsidP="000956AF">
            <w:pPr>
              <w:rPr>
                <w:lang w:val="en-GB"/>
              </w:rPr>
            </w:pPr>
            <w:r w:rsidRPr="000956AF">
              <w:rPr>
                <w:lang w:val="en-GB"/>
              </w:rPr>
              <w:t>-60.95</w:t>
            </w:r>
          </w:p>
        </w:tc>
        <w:tc>
          <w:tcPr>
            <w:tcW w:w="940" w:type="dxa"/>
            <w:tcBorders>
              <w:top w:val="nil"/>
              <w:left w:val="nil"/>
              <w:bottom w:val="nil"/>
              <w:right w:val="nil"/>
            </w:tcBorders>
            <w:shd w:val="clear" w:color="5B9BD5" w:fill="5B9BD5"/>
            <w:noWrap/>
            <w:vAlign w:val="bottom"/>
            <w:hideMark/>
          </w:tcPr>
          <w:p w14:paraId="0559E700" w14:textId="77777777" w:rsidR="000956AF" w:rsidRPr="000956AF" w:rsidRDefault="000956AF" w:rsidP="000956AF">
            <w:pPr>
              <w:rPr>
                <w:lang w:val="en-GB"/>
              </w:rPr>
            </w:pPr>
            <w:r w:rsidRPr="000956AF">
              <w:rPr>
                <w:lang w:val="en-GB"/>
              </w:rPr>
              <w:t>434.77</w:t>
            </w:r>
          </w:p>
        </w:tc>
        <w:tc>
          <w:tcPr>
            <w:tcW w:w="940" w:type="dxa"/>
            <w:tcBorders>
              <w:top w:val="nil"/>
              <w:left w:val="nil"/>
              <w:bottom w:val="nil"/>
              <w:right w:val="nil"/>
            </w:tcBorders>
            <w:shd w:val="clear" w:color="5B9BD5" w:fill="5B9BD5"/>
            <w:noWrap/>
            <w:vAlign w:val="bottom"/>
            <w:hideMark/>
          </w:tcPr>
          <w:p w14:paraId="64FF8C31" w14:textId="77777777" w:rsidR="000956AF" w:rsidRPr="000956AF" w:rsidRDefault="000956AF" w:rsidP="000956AF">
            <w:pPr>
              <w:rPr>
                <w:lang w:val="en-GB"/>
              </w:rPr>
            </w:pPr>
            <w:r w:rsidRPr="000956AF">
              <w:rPr>
                <w:lang w:val="en-GB"/>
              </w:rPr>
              <w:t>-624.45</w:t>
            </w:r>
          </w:p>
        </w:tc>
        <w:tc>
          <w:tcPr>
            <w:tcW w:w="940" w:type="dxa"/>
            <w:tcBorders>
              <w:top w:val="nil"/>
              <w:left w:val="nil"/>
              <w:bottom w:val="nil"/>
              <w:right w:val="nil"/>
            </w:tcBorders>
            <w:shd w:val="clear" w:color="5B9BD5" w:fill="5B9BD5"/>
            <w:noWrap/>
            <w:vAlign w:val="bottom"/>
            <w:hideMark/>
          </w:tcPr>
          <w:p w14:paraId="3AB21F8C" w14:textId="77777777" w:rsidR="000956AF" w:rsidRPr="000956AF" w:rsidRDefault="000956AF" w:rsidP="000956AF">
            <w:pPr>
              <w:rPr>
                <w:b/>
                <w:bCs/>
                <w:lang w:val="en-GB"/>
              </w:rPr>
            </w:pPr>
            <w:r w:rsidRPr="000956AF">
              <w:rPr>
                <w:b/>
                <w:bCs/>
                <w:lang w:val="en-GB"/>
              </w:rPr>
              <w:t>4476.66</w:t>
            </w:r>
          </w:p>
        </w:tc>
        <w:tc>
          <w:tcPr>
            <w:tcW w:w="940" w:type="dxa"/>
            <w:tcBorders>
              <w:top w:val="nil"/>
              <w:left w:val="nil"/>
              <w:bottom w:val="nil"/>
              <w:right w:val="nil"/>
            </w:tcBorders>
            <w:shd w:val="clear" w:color="5B9BD5" w:fill="5B9BD5"/>
            <w:noWrap/>
            <w:vAlign w:val="bottom"/>
            <w:hideMark/>
          </w:tcPr>
          <w:p w14:paraId="5E711F57" w14:textId="77777777" w:rsidR="000956AF" w:rsidRPr="000956AF" w:rsidRDefault="000956AF" w:rsidP="000956AF">
            <w:pPr>
              <w:rPr>
                <w:lang w:val="en-GB"/>
              </w:rPr>
            </w:pPr>
            <w:r w:rsidRPr="000956AF">
              <w:rPr>
                <w:lang w:val="en-GB"/>
              </w:rPr>
              <w:t>6426.12</w:t>
            </w:r>
          </w:p>
        </w:tc>
        <w:tc>
          <w:tcPr>
            <w:tcW w:w="940" w:type="dxa"/>
            <w:tcBorders>
              <w:top w:val="nil"/>
              <w:left w:val="nil"/>
              <w:bottom w:val="nil"/>
              <w:right w:val="nil"/>
            </w:tcBorders>
            <w:shd w:val="clear" w:color="5B9BD5" w:fill="5B9BD5"/>
            <w:noWrap/>
            <w:vAlign w:val="bottom"/>
            <w:hideMark/>
          </w:tcPr>
          <w:p w14:paraId="34CC3282" w14:textId="77777777" w:rsidR="000956AF" w:rsidRPr="000956AF" w:rsidRDefault="000956AF" w:rsidP="000956AF">
            <w:pPr>
              <w:rPr>
                <w:b/>
                <w:bCs/>
                <w:lang w:val="en-GB"/>
              </w:rPr>
            </w:pPr>
            <w:r w:rsidRPr="000956AF">
              <w:rPr>
                <w:b/>
                <w:bCs/>
                <w:lang w:val="en-GB"/>
              </w:rPr>
              <w:t>1320.76</w:t>
            </w:r>
          </w:p>
        </w:tc>
        <w:tc>
          <w:tcPr>
            <w:tcW w:w="940" w:type="dxa"/>
            <w:tcBorders>
              <w:top w:val="nil"/>
              <w:left w:val="nil"/>
              <w:bottom w:val="nil"/>
              <w:right w:val="nil"/>
            </w:tcBorders>
            <w:shd w:val="clear" w:color="5B9BD5" w:fill="5B9BD5"/>
            <w:noWrap/>
            <w:vAlign w:val="bottom"/>
            <w:hideMark/>
          </w:tcPr>
          <w:p w14:paraId="18BA8044" w14:textId="77777777" w:rsidR="000956AF" w:rsidRPr="000956AF" w:rsidRDefault="000956AF" w:rsidP="000956AF">
            <w:pPr>
              <w:rPr>
                <w:lang w:val="en-GB"/>
              </w:rPr>
            </w:pPr>
            <w:r w:rsidRPr="000956AF">
              <w:rPr>
                <w:lang w:val="en-GB"/>
              </w:rPr>
              <w:t>811.17</w:t>
            </w:r>
          </w:p>
        </w:tc>
      </w:tr>
      <w:tr w:rsidR="000956AF" w:rsidRPr="000956AF" w14:paraId="296B9E8A" w14:textId="77777777" w:rsidTr="000956AF">
        <w:trPr>
          <w:trHeight w:val="366"/>
        </w:trPr>
        <w:tc>
          <w:tcPr>
            <w:tcW w:w="940" w:type="dxa"/>
            <w:tcBorders>
              <w:top w:val="nil"/>
              <w:left w:val="nil"/>
              <w:bottom w:val="nil"/>
              <w:right w:val="nil"/>
            </w:tcBorders>
            <w:shd w:val="clear" w:color="2F75B5" w:fill="2F75B5"/>
            <w:noWrap/>
            <w:vAlign w:val="bottom"/>
            <w:hideMark/>
          </w:tcPr>
          <w:p w14:paraId="77277C78" w14:textId="77777777" w:rsidR="000956AF" w:rsidRPr="000956AF" w:rsidRDefault="000956AF" w:rsidP="000956AF">
            <w:pPr>
              <w:rPr>
                <w:lang w:val="en-GB"/>
              </w:rPr>
            </w:pPr>
            <w:r w:rsidRPr="000956AF">
              <w:rPr>
                <w:lang w:val="en-GB"/>
              </w:rPr>
              <w:t>2.19</w:t>
            </w:r>
          </w:p>
        </w:tc>
        <w:tc>
          <w:tcPr>
            <w:tcW w:w="940" w:type="dxa"/>
            <w:tcBorders>
              <w:top w:val="nil"/>
              <w:left w:val="nil"/>
              <w:bottom w:val="nil"/>
              <w:right w:val="nil"/>
            </w:tcBorders>
            <w:shd w:val="clear" w:color="2F75B5" w:fill="2F75B5"/>
            <w:noWrap/>
            <w:vAlign w:val="bottom"/>
            <w:hideMark/>
          </w:tcPr>
          <w:p w14:paraId="40DF022D" w14:textId="77777777" w:rsidR="000956AF" w:rsidRPr="000956AF" w:rsidRDefault="000956AF" w:rsidP="000956AF">
            <w:pPr>
              <w:rPr>
                <w:lang w:val="en-GB"/>
              </w:rPr>
            </w:pPr>
            <w:r w:rsidRPr="000956AF">
              <w:rPr>
                <w:lang w:val="en-GB"/>
              </w:rPr>
              <w:t>1.35</w:t>
            </w:r>
          </w:p>
        </w:tc>
        <w:tc>
          <w:tcPr>
            <w:tcW w:w="940" w:type="dxa"/>
            <w:tcBorders>
              <w:top w:val="nil"/>
              <w:left w:val="nil"/>
              <w:bottom w:val="nil"/>
              <w:right w:val="nil"/>
            </w:tcBorders>
            <w:shd w:val="clear" w:color="2F75B5" w:fill="2F75B5"/>
            <w:noWrap/>
            <w:vAlign w:val="bottom"/>
            <w:hideMark/>
          </w:tcPr>
          <w:p w14:paraId="4663587B" w14:textId="77777777" w:rsidR="000956AF" w:rsidRPr="000956AF" w:rsidRDefault="000956AF" w:rsidP="000956AF">
            <w:pPr>
              <w:rPr>
                <w:lang w:val="en-GB"/>
              </w:rPr>
            </w:pPr>
            <w:r w:rsidRPr="000956AF">
              <w:rPr>
                <w:lang w:val="en-GB"/>
              </w:rPr>
              <w:t>-0.39</w:t>
            </w:r>
          </w:p>
        </w:tc>
        <w:tc>
          <w:tcPr>
            <w:tcW w:w="940" w:type="dxa"/>
            <w:tcBorders>
              <w:top w:val="nil"/>
              <w:left w:val="nil"/>
              <w:bottom w:val="nil"/>
              <w:right w:val="nil"/>
            </w:tcBorders>
            <w:shd w:val="clear" w:color="2F75B5" w:fill="2F75B5"/>
            <w:noWrap/>
            <w:vAlign w:val="bottom"/>
            <w:hideMark/>
          </w:tcPr>
          <w:p w14:paraId="6C46423E" w14:textId="77777777" w:rsidR="000956AF" w:rsidRPr="000956AF" w:rsidRDefault="000956AF" w:rsidP="000956AF">
            <w:pPr>
              <w:rPr>
                <w:lang w:val="en-GB"/>
              </w:rPr>
            </w:pPr>
            <w:r w:rsidRPr="000956AF">
              <w:rPr>
                <w:lang w:val="en-GB"/>
              </w:rPr>
              <w:t>-61.76</w:t>
            </w:r>
          </w:p>
        </w:tc>
        <w:tc>
          <w:tcPr>
            <w:tcW w:w="940" w:type="dxa"/>
            <w:tcBorders>
              <w:top w:val="nil"/>
              <w:left w:val="nil"/>
              <w:bottom w:val="nil"/>
              <w:right w:val="nil"/>
            </w:tcBorders>
            <w:shd w:val="clear" w:color="2F75B5" w:fill="2F75B5"/>
            <w:noWrap/>
            <w:vAlign w:val="bottom"/>
            <w:hideMark/>
          </w:tcPr>
          <w:p w14:paraId="5E684360" w14:textId="77777777" w:rsidR="000956AF" w:rsidRPr="000956AF" w:rsidRDefault="000956AF" w:rsidP="000956AF">
            <w:pPr>
              <w:rPr>
                <w:lang w:val="en-GB"/>
              </w:rPr>
            </w:pPr>
            <w:r w:rsidRPr="000956AF">
              <w:rPr>
                <w:lang w:val="en-GB"/>
              </w:rPr>
              <w:t>443.78</w:t>
            </w:r>
          </w:p>
        </w:tc>
        <w:tc>
          <w:tcPr>
            <w:tcW w:w="940" w:type="dxa"/>
            <w:tcBorders>
              <w:top w:val="nil"/>
              <w:left w:val="nil"/>
              <w:bottom w:val="nil"/>
              <w:right w:val="nil"/>
            </w:tcBorders>
            <w:shd w:val="clear" w:color="2F75B5" w:fill="2F75B5"/>
            <w:noWrap/>
            <w:vAlign w:val="bottom"/>
            <w:hideMark/>
          </w:tcPr>
          <w:p w14:paraId="60EDA7A5" w14:textId="77777777" w:rsidR="000956AF" w:rsidRPr="000956AF" w:rsidRDefault="000956AF" w:rsidP="000956AF">
            <w:pPr>
              <w:rPr>
                <w:lang w:val="en-GB"/>
              </w:rPr>
            </w:pPr>
            <w:r w:rsidRPr="000956AF">
              <w:rPr>
                <w:lang w:val="en-GB"/>
              </w:rPr>
              <w:t>-683.83</w:t>
            </w:r>
          </w:p>
        </w:tc>
        <w:tc>
          <w:tcPr>
            <w:tcW w:w="940" w:type="dxa"/>
            <w:tcBorders>
              <w:top w:val="nil"/>
              <w:left w:val="nil"/>
              <w:bottom w:val="nil"/>
              <w:right w:val="nil"/>
            </w:tcBorders>
            <w:shd w:val="clear" w:color="2F75B5" w:fill="2F75B5"/>
            <w:noWrap/>
            <w:vAlign w:val="bottom"/>
            <w:hideMark/>
          </w:tcPr>
          <w:p w14:paraId="184542C1" w14:textId="77777777" w:rsidR="000956AF" w:rsidRPr="000956AF" w:rsidRDefault="000956AF" w:rsidP="000956AF">
            <w:pPr>
              <w:rPr>
                <w:b/>
                <w:bCs/>
                <w:lang w:val="en-GB"/>
              </w:rPr>
            </w:pPr>
            <w:r w:rsidRPr="000956AF">
              <w:rPr>
                <w:b/>
                <w:bCs/>
                <w:lang w:val="en-GB"/>
              </w:rPr>
              <w:t>4695.35</w:t>
            </w:r>
          </w:p>
        </w:tc>
        <w:tc>
          <w:tcPr>
            <w:tcW w:w="940" w:type="dxa"/>
            <w:tcBorders>
              <w:top w:val="nil"/>
              <w:left w:val="nil"/>
              <w:bottom w:val="nil"/>
              <w:right w:val="nil"/>
            </w:tcBorders>
            <w:shd w:val="clear" w:color="2F75B5" w:fill="2F75B5"/>
            <w:noWrap/>
            <w:vAlign w:val="bottom"/>
            <w:hideMark/>
          </w:tcPr>
          <w:p w14:paraId="341EA97A" w14:textId="77777777" w:rsidR="000956AF" w:rsidRPr="000956AF" w:rsidRDefault="000956AF" w:rsidP="000956AF">
            <w:pPr>
              <w:rPr>
                <w:lang w:val="en-GB"/>
              </w:rPr>
            </w:pPr>
            <w:r w:rsidRPr="000956AF">
              <w:rPr>
                <w:lang w:val="en-GB"/>
              </w:rPr>
              <w:t>7489.48</w:t>
            </w:r>
          </w:p>
        </w:tc>
        <w:tc>
          <w:tcPr>
            <w:tcW w:w="940" w:type="dxa"/>
            <w:tcBorders>
              <w:top w:val="nil"/>
              <w:left w:val="nil"/>
              <w:bottom w:val="nil"/>
              <w:right w:val="nil"/>
            </w:tcBorders>
            <w:shd w:val="clear" w:color="2F75B5" w:fill="2F75B5"/>
            <w:noWrap/>
            <w:vAlign w:val="bottom"/>
            <w:hideMark/>
          </w:tcPr>
          <w:p w14:paraId="17586C1D" w14:textId="77777777" w:rsidR="000956AF" w:rsidRPr="000956AF" w:rsidRDefault="000956AF" w:rsidP="000956AF">
            <w:pPr>
              <w:rPr>
                <w:b/>
                <w:bCs/>
                <w:lang w:val="en-GB"/>
              </w:rPr>
            </w:pPr>
            <w:r w:rsidRPr="000956AF">
              <w:rPr>
                <w:b/>
                <w:bCs/>
                <w:lang w:val="en-GB"/>
              </w:rPr>
              <w:t>1465.71</w:t>
            </w:r>
          </w:p>
        </w:tc>
        <w:tc>
          <w:tcPr>
            <w:tcW w:w="940" w:type="dxa"/>
            <w:tcBorders>
              <w:top w:val="nil"/>
              <w:left w:val="nil"/>
              <w:bottom w:val="nil"/>
              <w:right w:val="nil"/>
            </w:tcBorders>
            <w:shd w:val="clear" w:color="2F75B5" w:fill="2F75B5"/>
            <w:noWrap/>
            <w:vAlign w:val="bottom"/>
            <w:hideMark/>
          </w:tcPr>
          <w:p w14:paraId="36385041" w14:textId="77777777" w:rsidR="000956AF" w:rsidRPr="000956AF" w:rsidRDefault="000956AF" w:rsidP="000956AF">
            <w:pPr>
              <w:rPr>
                <w:lang w:val="en-GB"/>
              </w:rPr>
            </w:pPr>
            <w:r w:rsidRPr="000956AF">
              <w:rPr>
                <w:lang w:val="en-GB"/>
              </w:rPr>
              <w:t>964.44</w:t>
            </w:r>
          </w:p>
        </w:tc>
      </w:tr>
      <w:tr w:rsidR="000956AF" w:rsidRPr="000956AF" w14:paraId="3AA9D65D" w14:textId="77777777" w:rsidTr="000956AF">
        <w:trPr>
          <w:trHeight w:val="366"/>
        </w:trPr>
        <w:tc>
          <w:tcPr>
            <w:tcW w:w="940" w:type="dxa"/>
            <w:tcBorders>
              <w:top w:val="nil"/>
              <w:left w:val="nil"/>
              <w:bottom w:val="nil"/>
              <w:right w:val="nil"/>
            </w:tcBorders>
            <w:shd w:val="clear" w:color="5B9BD5" w:fill="5B9BD5"/>
            <w:noWrap/>
            <w:vAlign w:val="bottom"/>
            <w:hideMark/>
          </w:tcPr>
          <w:p w14:paraId="20ADCE34" w14:textId="77777777" w:rsidR="000956AF" w:rsidRPr="000956AF" w:rsidRDefault="000956AF" w:rsidP="000956AF">
            <w:pPr>
              <w:rPr>
                <w:lang w:val="en-GB"/>
              </w:rPr>
            </w:pPr>
            <w:r w:rsidRPr="000956AF">
              <w:rPr>
                <w:lang w:val="en-GB"/>
              </w:rPr>
              <w:t>2.19</w:t>
            </w:r>
          </w:p>
        </w:tc>
        <w:tc>
          <w:tcPr>
            <w:tcW w:w="940" w:type="dxa"/>
            <w:tcBorders>
              <w:top w:val="nil"/>
              <w:left w:val="nil"/>
              <w:bottom w:val="nil"/>
              <w:right w:val="nil"/>
            </w:tcBorders>
            <w:shd w:val="clear" w:color="5B9BD5" w:fill="5B9BD5"/>
            <w:noWrap/>
            <w:vAlign w:val="bottom"/>
            <w:hideMark/>
          </w:tcPr>
          <w:p w14:paraId="46CC71F7" w14:textId="77777777" w:rsidR="000956AF" w:rsidRPr="000956AF" w:rsidRDefault="000956AF" w:rsidP="000956AF">
            <w:pPr>
              <w:rPr>
                <w:lang w:val="en-GB"/>
              </w:rPr>
            </w:pPr>
            <w:r w:rsidRPr="000956AF">
              <w:rPr>
                <w:lang w:val="en-GB"/>
              </w:rPr>
              <w:t>1.11</w:t>
            </w:r>
          </w:p>
        </w:tc>
        <w:tc>
          <w:tcPr>
            <w:tcW w:w="940" w:type="dxa"/>
            <w:tcBorders>
              <w:top w:val="nil"/>
              <w:left w:val="nil"/>
              <w:bottom w:val="nil"/>
              <w:right w:val="nil"/>
            </w:tcBorders>
            <w:shd w:val="clear" w:color="5B9BD5" w:fill="5B9BD5"/>
            <w:noWrap/>
            <w:vAlign w:val="bottom"/>
            <w:hideMark/>
          </w:tcPr>
          <w:p w14:paraId="2C3CD8BD" w14:textId="77777777" w:rsidR="000956AF" w:rsidRPr="000956AF" w:rsidRDefault="000956AF" w:rsidP="000956AF">
            <w:pPr>
              <w:rPr>
                <w:lang w:val="en-GB"/>
              </w:rPr>
            </w:pPr>
            <w:r w:rsidRPr="000956AF">
              <w:rPr>
                <w:lang w:val="en-GB"/>
              </w:rPr>
              <w:t>-0.41</w:t>
            </w:r>
          </w:p>
        </w:tc>
        <w:tc>
          <w:tcPr>
            <w:tcW w:w="940" w:type="dxa"/>
            <w:tcBorders>
              <w:top w:val="nil"/>
              <w:left w:val="nil"/>
              <w:bottom w:val="nil"/>
              <w:right w:val="nil"/>
            </w:tcBorders>
            <w:shd w:val="clear" w:color="5B9BD5" w:fill="5B9BD5"/>
            <w:noWrap/>
            <w:vAlign w:val="bottom"/>
            <w:hideMark/>
          </w:tcPr>
          <w:p w14:paraId="3553937E" w14:textId="77777777" w:rsidR="000956AF" w:rsidRPr="000956AF" w:rsidRDefault="000956AF" w:rsidP="000956AF">
            <w:pPr>
              <w:rPr>
                <w:lang w:val="en-GB"/>
              </w:rPr>
            </w:pPr>
            <w:r w:rsidRPr="000956AF">
              <w:rPr>
                <w:lang w:val="en-GB"/>
              </w:rPr>
              <w:t>-62.35</w:t>
            </w:r>
          </w:p>
        </w:tc>
        <w:tc>
          <w:tcPr>
            <w:tcW w:w="940" w:type="dxa"/>
            <w:tcBorders>
              <w:top w:val="nil"/>
              <w:left w:val="nil"/>
              <w:bottom w:val="nil"/>
              <w:right w:val="nil"/>
            </w:tcBorders>
            <w:shd w:val="clear" w:color="5B9BD5" w:fill="5B9BD5"/>
            <w:noWrap/>
            <w:vAlign w:val="bottom"/>
            <w:hideMark/>
          </w:tcPr>
          <w:p w14:paraId="624E1187" w14:textId="77777777" w:rsidR="000956AF" w:rsidRPr="000956AF" w:rsidRDefault="000956AF" w:rsidP="000956AF">
            <w:pPr>
              <w:rPr>
                <w:lang w:val="en-GB"/>
              </w:rPr>
            </w:pPr>
            <w:r w:rsidRPr="000956AF">
              <w:rPr>
                <w:lang w:val="en-GB"/>
              </w:rPr>
              <w:t>451.97</w:t>
            </w:r>
          </w:p>
        </w:tc>
        <w:tc>
          <w:tcPr>
            <w:tcW w:w="940" w:type="dxa"/>
            <w:tcBorders>
              <w:top w:val="nil"/>
              <w:left w:val="nil"/>
              <w:bottom w:val="nil"/>
              <w:right w:val="nil"/>
            </w:tcBorders>
            <w:shd w:val="clear" w:color="5B9BD5" w:fill="5B9BD5"/>
            <w:noWrap/>
            <w:vAlign w:val="bottom"/>
            <w:hideMark/>
          </w:tcPr>
          <w:p w14:paraId="68035031" w14:textId="77777777" w:rsidR="000956AF" w:rsidRPr="000956AF" w:rsidRDefault="000956AF" w:rsidP="000956AF">
            <w:pPr>
              <w:rPr>
                <w:lang w:val="en-GB"/>
              </w:rPr>
            </w:pPr>
            <w:r w:rsidRPr="000956AF">
              <w:rPr>
                <w:lang w:val="en-GB"/>
              </w:rPr>
              <w:t>-741.44</w:t>
            </w:r>
          </w:p>
        </w:tc>
        <w:tc>
          <w:tcPr>
            <w:tcW w:w="940" w:type="dxa"/>
            <w:tcBorders>
              <w:top w:val="nil"/>
              <w:left w:val="nil"/>
              <w:bottom w:val="nil"/>
              <w:right w:val="nil"/>
            </w:tcBorders>
            <w:shd w:val="clear" w:color="5B9BD5" w:fill="5B9BD5"/>
            <w:noWrap/>
            <w:vAlign w:val="bottom"/>
            <w:hideMark/>
          </w:tcPr>
          <w:p w14:paraId="62285412" w14:textId="77777777" w:rsidR="000956AF" w:rsidRPr="000956AF" w:rsidRDefault="000956AF" w:rsidP="000956AF">
            <w:pPr>
              <w:rPr>
                <w:b/>
                <w:bCs/>
                <w:lang w:val="en-GB"/>
              </w:rPr>
            </w:pPr>
            <w:r w:rsidRPr="000956AF">
              <w:rPr>
                <w:b/>
                <w:bCs/>
                <w:lang w:val="en-GB"/>
              </w:rPr>
              <w:t>4697.17</w:t>
            </w:r>
          </w:p>
        </w:tc>
        <w:tc>
          <w:tcPr>
            <w:tcW w:w="940" w:type="dxa"/>
            <w:tcBorders>
              <w:top w:val="nil"/>
              <w:left w:val="nil"/>
              <w:bottom w:val="nil"/>
              <w:right w:val="nil"/>
            </w:tcBorders>
            <w:shd w:val="clear" w:color="5B9BD5" w:fill="5B9BD5"/>
            <w:noWrap/>
            <w:vAlign w:val="bottom"/>
            <w:hideMark/>
          </w:tcPr>
          <w:p w14:paraId="402E2270" w14:textId="77777777" w:rsidR="000956AF" w:rsidRPr="000956AF" w:rsidRDefault="000956AF" w:rsidP="000956AF">
            <w:pPr>
              <w:rPr>
                <w:lang w:val="en-GB"/>
              </w:rPr>
            </w:pPr>
            <w:r w:rsidRPr="000956AF">
              <w:rPr>
                <w:lang w:val="en-GB"/>
              </w:rPr>
              <w:t>8600.44</w:t>
            </w:r>
          </w:p>
        </w:tc>
        <w:tc>
          <w:tcPr>
            <w:tcW w:w="940" w:type="dxa"/>
            <w:tcBorders>
              <w:top w:val="nil"/>
              <w:left w:val="nil"/>
              <w:bottom w:val="nil"/>
              <w:right w:val="nil"/>
            </w:tcBorders>
            <w:shd w:val="clear" w:color="5B9BD5" w:fill="5B9BD5"/>
            <w:noWrap/>
            <w:vAlign w:val="bottom"/>
            <w:hideMark/>
          </w:tcPr>
          <w:p w14:paraId="44EBEBBE" w14:textId="77777777" w:rsidR="000956AF" w:rsidRPr="000956AF" w:rsidRDefault="000956AF" w:rsidP="000956AF">
            <w:pPr>
              <w:rPr>
                <w:b/>
                <w:bCs/>
                <w:lang w:val="en-GB"/>
              </w:rPr>
            </w:pPr>
            <w:r w:rsidRPr="000956AF">
              <w:rPr>
                <w:b/>
                <w:bCs/>
                <w:lang w:val="en-GB"/>
              </w:rPr>
              <w:t>1617.23</w:t>
            </w:r>
          </w:p>
        </w:tc>
        <w:tc>
          <w:tcPr>
            <w:tcW w:w="940" w:type="dxa"/>
            <w:tcBorders>
              <w:top w:val="nil"/>
              <w:left w:val="nil"/>
              <w:bottom w:val="nil"/>
              <w:right w:val="nil"/>
            </w:tcBorders>
            <w:shd w:val="clear" w:color="5B9BD5" w:fill="5B9BD5"/>
            <w:noWrap/>
            <w:vAlign w:val="bottom"/>
            <w:hideMark/>
          </w:tcPr>
          <w:p w14:paraId="29BFB5AF" w14:textId="77777777" w:rsidR="000956AF" w:rsidRPr="000956AF" w:rsidRDefault="000956AF" w:rsidP="000956AF">
            <w:pPr>
              <w:rPr>
                <w:lang w:val="en-GB"/>
              </w:rPr>
            </w:pPr>
            <w:r w:rsidRPr="000956AF">
              <w:rPr>
                <w:lang w:val="en-GB"/>
              </w:rPr>
              <w:t>1132.27</w:t>
            </w:r>
          </w:p>
        </w:tc>
      </w:tr>
      <w:tr w:rsidR="000956AF" w:rsidRPr="000956AF" w14:paraId="53B886EB" w14:textId="77777777" w:rsidTr="000956AF">
        <w:trPr>
          <w:trHeight w:val="366"/>
        </w:trPr>
        <w:tc>
          <w:tcPr>
            <w:tcW w:w="940" w:type="dxa"/>
            <w:tcBorders>
              <w:top w:val="nil"/>
              <w:left w:val="nil"/>
              <w:bottom w:val="nil"/>
              <w:right w:val="nil"/>
            </w:tcBorders>
            <w:shd w:val="clear" w:color="2F75B5" w:fill="2F75B5"/>
            <w:noWrap/>
            <w:vAlign w:val="bottom"/>
            <w:hideMark/>
          </w:tcPr>
          <w:p w14:paraId="209174D2" w14:textId="77777777" w:rsidR="000956AF" w:rsidRPr="000956AF" w:rsidRDefault="000956AF" w:rsidP="000956AF">
            <w:pPr>
              <w:rPr>
                <w:lang w:val="en-GB"/>
              </w:rPr>
            </w:pPr>
            <w:r w:rsidRPr="000956AF">
              <w:rPr>
                <w:lang w:val="en-GB"/>
              </w:rPr>
              <w:t>2.19</w:t>
            </w:r>
          </w:p>
        </w:tc>
        <w:tc>
          <w:tcPr>
            <w:tcW w:w="940" w:type="dxa"/>
            <w:tcBorders>
              <w:top w:val="nil"/>
              <w:left w:val="nil"/>
              <w:bottom w:val="nil"/>
              <w:right w:val="nil"/>
            </w:tcBorders>
            <w:shd w:val="clear" w:color="2F75B5" w:fill="2F75B5"/>
            <w:noWrap/>
            <w:vAlign w:val="bottom"/>
            <w:hideMark/>
          </w:tcPr>
          <w:p w14:paraId="073B5743" w14:textId="77777777" w:rsidR="000956AF" w:rsidRPr="000956AF" w:rsidRDefault="000956AF" w:rsidP="000956AF">
            <w:pPr>
              <w:rPr>
                <w:lang w:val="en-GB"/>
              </w:rPr>
            </w:pPr>
            <w:r w:rsidRPr="000956AF">
              <w:rPr>
                <w:lang w:val="en-GB"/>
              </w:rPr>
              <w:t>0.86</w:t>
            </w:r>
          </w:p>
        </w:tc>
        <w:tc>
          <w:tcPr>
            <w:tcW w:w="940" w:type="dxa"/>
            <w:tcBorders>
              <w:top w:val="nil"/>
              <w:left w:val="nil"/>
              <w:bottom w:val="nil"/>
              <w:right w:val="nil"/>
            </w:tcBorders>
            <w:shd w:val="clear" w:color="2F75B5" w:fill="2F75B5"/>
            <w:noWrap/>
            <w:vAlign w:val="bottom"/>
            <w:hideMark/>
          </w:tcPr>
          <w:p w14:paraId="0A8F56F2" w14:textId="77777777" w:rsidR="000956AF" w:rsidRPr="000956AF" w:rsidRDefault="000956AF" w:rsidP="000956AF">
            <w:pPr>
              <w:rPr>
                <w:lang w:val="en-GB"/>
              </w:rPr>
            </w:pPr>
            <w:r w:rsidRPr="000956AF">
              <w:rPr>
                <w:lang w:val="en-GB"/>
              </w:rPr>
              <w:t>-0.43</w:t>
            </w:r>
          </w:p>
        </w:tc>
        <w:tc>
          <w:tcPr>
            <w:tcW w:w="940" w:type="dxa"/>
            <w:tcBorders>
              <w:top w:val="nil"/>
              <w:left w:val="nil"/>
              <w:bottom w:val="nil"/>
              <w:right w:val="nil"/>
            </w:tcBorders>
            <w:shd w:val="clear" w:color="2F75B5" w:fill="2F75B5"/>
            <w:noWrap/>
            <w:vAlign w:val="bottom"/>
            <w:hideMark/>
          </w:tcPr>
          <w:p w14:paraId="38073ED5" w14:textId="77777777" w:rsidR="000956AF" w:rsidRPr="000956AF" w:rsidRDefault="000956AF" w:rsidP="000956AF">
            <w:pPr>
              <w:rPr>
                <w:lang w:val="en-GB"/>
              </w:rPr>
            </w:pPr>
            <w:r w:rsidRPr="000956AF">
              <w:rPr>
                <w:lang w:val="en-GB"/>
              </w:rPr>
              <w:t>-62.60</w:t>
            </w:r>
          </w:p>
        </w:tc>
        <w:tc>
          <w:tcPr>
            <w:tcW w:w="940" w:type="dxa"/>
            <w:tcBorders>
              <w:top w:val="nil"/>
              <w:left w:val="nil"/>
              <w:bottom w:val="nil"/>
              <w:right w:val="nil"/>
            </w:tcBorders>
            <w:shd w:val="clear" w:color="2F75B5" w:fill="2F75B5"/>
            <w:noWrap/>
            <w:vAlign w:val="bottom"/>
            <w:hideMark/>
          </w:tcPr>
          <w:p w14:paraId="09023EB5" w14:textId="77777777" w:rsidR="000956AF" w:rsidRPr="000956AF" w:rsidRDefault="000956AF" w:rsidP="000956AF">
            <w:pPr>
              <w:rPr>
                <w:lang w:val="en-GB"/>
              </w:rPr>
            </w:pPr>
            <w:r w:rsidRPr="000956AF">
              <w:rPr>
                <w:lang w:val="en-GB"/>
              </w:rPr>
              <w:t>446.52</w:t>
            </w:r>
          </w:p>
        </w:tc>
        <w:tc>
          <w:tcPr>
            <w:tcW w:w="940" w:type="dxa"/>
            <w:tcBorders>
              <w:top w:val="nil"/>
              <w:left w:val="nil"/>
              <w:bottom w:val="nil"/>
              <w:right w:val="nil"/>
            </w:tcBorders>
            <w:shd w:val="clear" w:color="2F75B5" w:fill="2F75B5"/>
            <w:noWrap/>
            <w:vAlign w:val="bottom"/>
            <w:hideMark/>
          </w:tcPr>
          <w:p w14:paraId="362C6A9D" w14:textId="77777777" w:rsidR="000956AF" w:rsidRPr="000956AF" w:rsidRDefault="000956AF" w:rsidP="000956AF">
            <w:pPr>
              <w:rPr>
                <w:lang w:val="en-GB"/>
              </w:rPr>
            </w:pPr>
            <w:r w:rsidRPr="000956AF">
              <w:rPr>
                <w:lang w:val="en-GB"/>
              </w:rPr>
              <w:t>-804.04</w:t>
            </w:r>
          </w:p>
        </w:tc>
        <w:tc>
          <w:tcPr>
            <w:tcW w:w="940" w:type="dxa"/>
            <w:tcBorders>
              <w:top w:val="nil"/>
              <w:left w:val="nil"/>
              <w:bottom w:val="nil"/>
              <w:right w:val="nil"/>
            </w:tcBorders>
            <w:shd w:val="clear" w:color="2F75B5" w:fill="2F75B5"/>
            <w:noWrap/>
            <w:vAlign w:val="bottom"/>
            <w:hideMark/>
          </w:tcPr>
          <w:p w14:paraId="6102E01A" w14:textId="77777777" w:rsidR="000956AF" w:rsidRPr="000956AF" w:rsidRDefault="000956AF" w:rsidP="000956AF">
            <w:pPr>
              <w:rPr>
                <w:b/>
                <w:bCs/>
                <w:lang w:val="en-GB"/>
              </w:rPr>
            </w:pPr>
            <w:r w:rsidRPr="000956AF">
              <w:rPr>
                <w:b/>
                <w:bCs/>
                <w:lang w:val="en-GB"/>
              </w:rPr>
              <w:t>5143.69</w:t>
            </w:r>
          </w:p>
        </w:tc>
        <w:tc>
          <w:tcPr>
            <w:tcW w:w="940" w:type="dxa"/>
            <w:tcBorders>
              <w:top w:val="nil"/>
              <w:left w:val="nil"/>
              <w:bottom w:val="nil"/>
              <w:right w:val="nil"/>
            </w:tcBorders>
            <w:shd w:val="clear" w:color="2F75B5" w:fill="2F75B5"/>
            <w:noWrap/>
            <w:vAlign w:val="bottom"/>
            <w:hideMark/>
          </w:tcPr>
          <w:p w14:paraId="465C21D5" w14:textId="77777777" w:rsidR="000956AF" w:rsidRPr="000956AF" w:rsidRDefault="000956AF" w:rsidP="000956AF">
            <w:pPr>
              <w:rPr>
                <w:lang w:val="en-GB"/>
              </w:rPr>
            </w:pPr>
            <w:r w:rsidRPr="000956AF">
              <w:rPr>
                <w:lang w:val="en-GB"/>
              </w:rPr>
              <w:t>9756.43</w:t>
            </w:r>
          </w:p>
        </w:tc>
        <w:tc>
          <w:tcPr>
            <w:tcW w:w="940" w:type="dxa"/>
            <w:tcBorders>
              <w:top w:val="nil"/>
              <w:left w:val="nil"/>
              <w:bottom w:val="nil"/>
              <w:right w:val="nil"/>
            </w:tcBorders>
            <w:shd w:val="clear" w:color="2F75B5" w:fill="2F75B5"/>
            <w:noWrap/>
            <w:vAlign w:val="bottom"/>
            <w:hideMark/>
          </w:tcPr>
          <w:p w14:paraId="578AC0CB" w14:textId="77777777" w:rsidR="000956AF" w:rsidRPr="000956AF" w:rsidRDefault="000956AF" w:rsidP="000956AF">
            <w:pPr>
              <w:rPr>
                <w:b/>
                <w:bCs/>
                <w:lang w:val="en-GB"/>
              </w:rPr>
            </w:pPr>
            <w:r w:rsidRPr="000956AF">
              <w:rPr>
                <w:b/>
                <w:bCs/>
                <w:lang w:val="en-GB"/>
              </w:rPr>
              <w:t>1786.06</w:t>
            </w:r>
          </w:p>
        </w:tc>
        <w:tc>
          <w:tcPr>
            <w:tcW w:w="940" w:type="dxa"/>
            <w:tcBorders>
              <w:top w:val="nil"/>
              <w:left w:val="nil"/>
              <w:bottom w:val="nil"/>
              <w:right w:val="nil"/>
            </w:tcBorders>
            <w:shd w:val="clear" w:color="2F75B5" w:fill="2F75B5"/>
            <w:noWrap/>
            <w:vAlign w:val="bottom"/>
            <w:hideMark/>
          </w:tcPr>
          <w:p w14:paraId="0113127A" w14:textId="77777777" w:rsidR="000956AF" w:rsidRPr="000956AF" w:rsidRDefault="000956AF" w:rsidP="000956AF">
            <w:pPr>
              <w:rPr>
                <w:lang w:val="en-GB"/>
              </w:rPr>
            </w:pPr>
            <w:r w:rsidRPr="000956AF">
              <w:rPr>
                <w:lang w:val="en-GB"/>
              </w:rPr>
              <w:t>1314.74</w:t>
            </w:r>
          </w:p>
        </w:tc>
      </w:tr>
      <w:tr w:rsidR="000956AF" w:rsidRPr="000956AF" w14:paraId="71EE0612" w14:textId="77777777" w:rsidTr="000956AF">
        <w:trPr>
          <w:trHeight w:val="366"/>
        </w:trPr>
        <w:tc>
          <w:tcPr>
            <w:tcW w:w="940" w:type="dxa"/>
            <w:tcBorders>
              <w:top w:val="nil"/>
              <w:left w:val="nil"/>
              <w:bottom w:val="nil"/>
              <w:right w:val="nil"/>
            </w:tcBorders>
            <w:shd w:val="clear" w:color="5B9BD5" w:fill="5B9BD5"/>
            <w:noWrap/>
            <w:vAlign w:val="bottom"/>
            <w:hideMark/>
          </w:tcPr>
          <w:p w14:paraId="691CD2D7" w14:textId="77777777" w:rsidR="000956AF" w:rsidRPr="000956AF" w:rsidRDefault="000956AF" w:rsidP="000956AF">
            <w:pPr>
              <w:rPr>
                <w:lang w:val="en-GB"/>
              </w:rPr>
            </w:pPr>
            <w:r w:rsidRPr="000956AF">
              <w:rPr>
                <w:lang w:val="en-GB"/>
              </w:rPr>
              <w:t>2.19</w:t>
            </w:r>
          </w:p>
        </w:tc>
        <w:tc>
          <w:tcPr>
            <w:tcW w:w="940" w:type="dxa"/>
            <w:tcBorders>
              <w:top w:val="nil"/>
              <w:left w:val="nil"/>
              <w:bottom w:val="nil"/>
              <w:right w:val="nil"/>
            </w:tcBorders>
            <w:shd w:val="clear" w:color="5B9BD5" w:fill="5B9BD5"/>
            <w:noWrap/>
            <w:vAlign w:val="bottom"/>
            <w:hideMark/>
          </w:tcPr>
          <w:p w14:paraId="11D175DF" w14:textId="77777777" w:rsidR="000956AF" w:rsidRPr="000956AF" w:rsidRDefault="000956AF" w:rsidP="000956AF">
            <w:pPr>
              <w:rPr>
                <w:lang w:val="en-GB"/>
              </w:rPr>
            </w:pPr>
            <w:r w:rsidRPr="000956AF">
              <w:rPr>
                <w:lang w:val="en-GB"/>
              </w:rPr>
              <w:t>0.62</w:t>
            </w:r>
          </w:p>
        </w:tc>
        <w:tc>
          <w:tcPr>
            <w:tcW w:w="940" w:type="dxa"/>
            <w:tcBorders>
              <w:top w:val="nil"/>
              <w:left w:val="nil"/>
              <w:bottom w:val="nil"/>
              <w:right w:val="nil"/>
            </w:tcBorders>
            <w:shd w:val="clear" w:color="5B9BD5" w:fill="5B9BD5"/>
            <w:noWrap/>
            <w:vAlign w:val="bottom"/>
            <w:hideMark/>
          </w:tcPr>
          <w:p w14:paraId="2BA3B7D7" w14:textId="77777777" w:rsidR="000956AF" w:rsidRPr="000956AF" w:rsidRDefault="000956AF" w:rsidP="000956AF">
            <w:pPr>
              <w:rPr>
                <w:lang w:val="en-GB"/>
              </w:rPr>
            </w:pPr>
            <w:r w:rsidRPr="000956AF">
              <w:rPr>
                <w:lang w:val="en-GB"/>
              </w:rPr>
              <w:t>-0.45</w:t>
            </w:r>
          </w:p>
        </w:tc>
        <w:tc>
          <w:tcPr>
            <w:tcW w:w="940" w:type="dxa"/>
            <w:tcBorders>
              <w:top w:val="nil"/>
              <w:left w:val="nil"/>
              <w:bottom w:val="nil"/>
              <w:right w:val="nil"/>
            </w:tcBorders>
            <w:shd w:val="clear" w:color="5B9BD5" w:fill="5B9BD5"/>
            <w:noWrap/>
            <w:vAlign w:val="bottom"/>
            <w:hideMark/>
          </w:tcPr>
          <w:p w14:paraId="42D0860D" w14:textId="77777777" w:rsidR="000956AF" w:rsidRPr="000956AF" w:rsidRDefault="000956AF" w:rsidP="000956AF">
            <w:pPr>
              <w:rPr>
                <w:lang w:val="en-GB"/>
              </w:rPr>
            </w:pPr>
            <w:r w:rsidRPr="000956AF">
              <w:rPr>
                <w:lang w:val="en-GB"/>
              </w:rPr>
              <w:t>-63.94</w:t>
            </w:r>
          </w:p>
        </w:tc>
        <w:tc>
          <w:tcPr>
            <w:tcW w:w="940" w:type="dxa"/>
            <w:tcBorders>
              <w:top w:val="nil"/>
              <w:left w:val="nil"/>
              <w:bottom w:val="nil"/>
              <w:right w:val="nil"/>
            </w:tcBorders>
            <w:shd w:val="clear" w:color="5B9BD5" w:fill="5B9BD5"/>
            <w:noWrap/>
            <w:vAlign w:val="bottom"/>
            <w:hideMark/>
          </w:tcPr>
          <w:p w14:paraId="54B37D7C" w14:textId="77777777" w:rsidR="000956AF" w:rsidRPr="000956AF" w:rsidRDefault="000956AF" w:rsidP="000956AF">
            <w:pPr>
              <w:rPr>
                <w:lang w:val="en-GB"/>
              </w:rPr>
            </w:pPr>
            <w:r w:rsidRPr="000956AF">
              <w:rPr>
                <w:lang w:val="en-GB"/>
              </w:rPr>
              <w:t>561.97</w:t>
            </w:r>
          </w:p>
        </w:tc>
        <w:tc>
          <w:tcPr>
            <w:tcW w:w="940" w:type="dxa"/>
            <w:tcBorders>
              <w:top w:val="nil"/>
              <w:left w:val="nil"/>
              <w:bottom w:val="nil"/>
              <w:right w:val="nil"/>
            </w:tcBorders>
            <w:shd w:val="clear" w:color="5B9BD5" w:fill="5B9BD5"/>
            <w:noWrap/>
            <w:vAlign w:val="bottom"/>
            <w:hideMark/>
          </w:tcPr>
          <w:p w14:paraId="04E1D2F2" w14:textId="77777777" w:rsidR="000956AF" w:rsidRPr="000956AF" w:rsidRDefault="000956AF" w:rsidP="000956AF">
            <w:pPr>
              <w:rPr>
                <w:lang w:val="en-GB"/>
              </w:rPr>
            </w:pPr>
            <w:r w:rsidRPr="000956AF">
              <w:rPr>
                <w:lang w:val="en-GB"/>
              </w:rPr>
              <w:t>-867.98</w:t>
            </w:r>
          </w:p>
        </w:tc>
        <w:tc>
          <w:tcPr>
            <w:tcW w:w="940" w:type="dxa"/>
            <w:tcBorders>
              <w:top w:val="nil"/>
              <w:left w:val="nil"/>
              <w:bottom w:val="nil"/>
              <w:right w:val="nil"/>
            </w:tcBorders>
            <w:shd w:val="clear" w:color="5B9BD5" w:fill="5B9BD5"/>
            <w:noWrap/>
            <w:vAlign w:val="bottom"/>
            <w:hideMark/>
          </w:tcPr>
          <w:p w14:paraId="666639AC" w14:textId="77777777" w:rsidR="000956AF" w:rsidRPr="000956AF" w:rsidRDefault="000956AF" w:rsidP="000956AF">
            <w:pPr>
              <w:rPr>
                <w:b/>
                <w:bCs/>
                <w:lang w:val="en-GB"/>
              </w:rPr>
            </w:pPr>
            <w:r w:rsidRPr="000956AF">
              <w:rPr>
                <w:b/>
                <w:bCs/>
                <w:lang w:val="en-GB"/>
              </w:rPr>
              <w:t>5705.65</w:t>
            </w:r>
          </w:p>
        </w:tc>
        <w:tc>
          <w:tcPr>
            <w:tcW w:w="940" w:type="dxa"/>
            <w:tcBorders>
              <w:top w:val="nil"/>
              <w:left w:val="nil"/>
              <w:bottom w:val="nil"/>
              <w:right w:val="nil"/>
            </w:tcBorders>
            <w:shd w:val="clear" w:color="5B9BD5" w:fill="5B9BD5"/>
            <w:noWrap/>
            <w:vAlign w:val="bottom"/>
            <w:hideMark/>
          </w:tcPr>
          <w:p w14:paraId="7ABF5851" w14:textId="77777777" w:rsidR="000956AF" w:rsidRPr="000956AF" w:rsidRDefault="000956AF" w:rsidP="000956AF">
            <w:pPr>
              <w:rPr>
                <w:lang w:val="en-GB"/>
              </w:rPr>
            </w:pPr>
            <w:r w:rsidRPr="000956AF">
              <w:rPr>
                <w:lang w:val="en-GB"/>
              </w:rPr>
              <w:t>11022.31</w:t>
            </w:r>
          </w:p>
        </w:tc>
        <w:tc>
          <w:tcPr>
            <w:tcW w:w="940" w:type="dxa"/>
            <w:tcBorders>
              <w:top w:val="nil"/>
              <w:left w:val="nil"/>
              <w:bottom w:val="nil"/>
              <w:right w:val="nil"/>
            </w:tcBorders>
            <w:shd w:val="clear" w:color="5B9BD5" w:fill="5B9BD5"/>
            <w:noWrap/>
            <w:vAlign w:val="bottom"/>
            <w:hideMark/>
          </w:tcPr>
          <w:p w14:paraId="19AC1DA7" w14:textId="77777777" w:rsidR="000956AF" w:rsidRPr="000956AF" w:rsidRDefault="000956AF" w:rsidP="000956AF">
            <w:pPr>
              <w:rPr>
                <w:b/>
                <w:bCs/>
                <w:lang w:val="en-GB"/>
              </w:rPr>
            </w:pPr>
            <w:r w:rsidRPr="000956AF">
              <w:rPr>
                <w:b/>
                <w:bCs/>
                <w:lang w:val="en-GB"/>
              </w:rPr>
              <w:t>1919.86</w:t>
            </w:r>
          </w:p>
        </w:tc>
        <w:tc>
          <w:tcPr>
            <w:tcW w:w="940" w:type="dxa"/>
            <w:tcBorders>
              <w:top w:val="nil"/>
              <w:left w:val="nil"/>
              <w:bottom w:val="nil"/>
              <w:right w:val="nil"/>
            </w:tcBorders>
            <w:shd w:val="clear" w:color="5B9BD5" w:fill="5B9BD5"/>
            <w:noWrap/>
            <w:vAlign w:val="bottom"/>
            <w:hideMark/>
          </w:tcPr>
          <w:p w14:paraId="7AFA5DD1" w14:textId="77777777" w:rsidR="000956AF" w:rsidRPr="000956AF" w:rsidRDefault="000956AF" w:rsidP="000956AF">
            <w:pPr>
              <w:rPr>
                <w:lang w:val="en-GB"/>
              </w:rPr>
            </w:pPr>
            <w:r w:rsidRPr="000956AF">
              <w:rPr>
                <w:lang w:val="en-GB"/>
              </w:rPr>
              <w:t>1512.62</w:t>
            </w:r>
          </w:p>
        </w:tc>
      </w:tr>
      <w:tr w:rsidR="000956AF" w:rsidRPr="000956AF" w14:paraId="456AC193" w14:textId="77777777" w:rsidTr="000956AF">
        <w:trPr>
          <w:trHeight w:val="366"/>
        </w:trPr>
        <w:tc>
          <w:tcPr>
            <w:tcW w:w="940" w:type="dxa"/>
            <w:tcBorders>
              <w:top w:val="nil"/>
              <w:left w:val="nil"/>
              <w:bottom w:val="nil"/>
              <w:right w:val="nil"/>
            </w:tcBorders>
            <w:shd w:val="clear" w:color="2F75B5" w:fill="2F75B5"/>
            <w:noWrap/>
            <w:vAlign w:val="bottom"/>
            <w:hideMark/>
          </w:tcPr>
          <w:p w14:paraId="536BD726" w14:textId="77777777" w:rsidR="000956AF" w:rsidRPr="000956AF" w:rsidRDefault="000956AF" w:rsidP="000956AF">
            <w:pPr>
              <w:rPr>
                <w:lang w:val="en-GB"/>
              </w:rPr>
            </w:pPr>
            <w:r w:rsidRPr="000956AF">
              <w:rPr>
                <w:lang w:val="en-GB"/>
              </w:rPr>
              <w:t>2.19</w:t>
            </w:r>
          </w:p>
        </w:tc>
        <w:tc>
          <w:tcPr>
            <w:tcW w:w="940" w:type="dxa"/>
            <w:tcBorders>
              <w:top w:val="nil"/>
              <w:left w:val="nil"/>
              <w:bottom w:val="nil"/>
              <w:right w:val="nil"/>
            </w:tcBorders>
            <w:shd w:val="clear" w:color="2F75B5" w:fill="2F75B5"/>
            <w:noWrap/>
            <w:vAlign w:val="bottom"/>
            <w:hideMark/>
          </w:tcPr>
          <w:p w14:paraId="6B29BB52" w14:textId="77777777" w:rsidR="000956AF" w:rsidRPr="000956AF" w:rsidRDefault="000956AF" w:rsidP="000956AF">
            <w:pPr>
              <w:rPr>
                <w:lang w:val="en-GB"/>
              </w:rPr>
            </w:pPr>
            <w:r w:rsidRPr="000956AF">
              <w:rPr>
                <w:lang w:val="en-GB"/>
              </w:rPr>
              <w:t>0.37</w:t>
            </w:r>
          </w:p>
        </w:tc>
        <w:tc>
          <w:tcPr>
            <w:tcW w:w="940" w:type="dxa"/>
            <w:tcBorders>
              <w:top w:val="nil"/>
              <w:left w:val="nil"/>
              <w:bottom w:val="nil"/>
              <w:right w:val="nil"/>
            </w:tcBorders>
            <w:shd w:val="clear" w:color="2F75B5" w:fill="2F75B5"/>
            <w:noWrap/>
            <w:vAlign w:val="bottom"/>
            <w:hideMark/>
          </w:tcPr>
          <w:p w14:paraId="3B0435EC" w14:textId="77777777" w:rsidR="000956AF" w:rsidRPr="000956AF" w:rsidRDefault="000956AF" w:rsidP="000956AF">
            <w:pPr>
              <w:rPr>
                <w:lang w:val="en-GB"/>
              </w:rPr>
            </w:pPr>
            <w:r w:rsidRPr="000956AF">
              <w:rPr>
                <w:lang w:val="en-GB"/>
              </w:rPr>
              <w:t>-0.48</w:t>
            </w:r>
          </w:p>
        </w:tc>
        <w:tc>
          <w:tcPr>
            <w:tcW w:w="940" w:type="dxa"/>
            <w:tcBorders>
              <w:top w:val="nil"/>
              <w:left w:val="nil"/>
              <w:bottom w:val="nil"/>
              <w:right w:val="nil"/>
            </w:tcBorders>
            <w:shd w:val="clear" w:color="2F75B5" w:fill="2F75B5"/>
            <w:noWrap/>
            <w:vAlign w:val="bottom"/>
            <w:hideMark/>
          </w:tcPr>
          <w:p w14:paraId="2B955F66" w14:textId="77777777" w:rsidR="000956AF" w:rsidRPr="000956AF" w:rsidRDefault="000956AF" w:rsidP="000956AF">
            <w:pPr>
              <w:rPr>
                <w:lang w:val="en-GB"/>
              </w:rPr>
            </w:pPr>
            <w:r w:rsidRPr="000956AF">
              <w:rPr>
                <w:lang w:val="en-GB"/>
              </w:rPr>
              <w:t>-63.98</w:t>
            </w:r>
          </w:p>
        </w:tc>
        <w:tc>
          <w:tcPr>
            <w:tcW w:w="940" w:type="dxa"/>
            <w:tcBorders>
              <w:top w:val="nil"/>
              <w:left w:val="nil"/>
              <w:bottom w:val="nil"/>
              <w:right w:val="nil"/>
            </w:tcBorders>
            <w:shd w:val="clear" w:color="2F75B5" w:fill="2F75B5"/>
            <w:noWrap/>
            <w:vAlign w:val="bottom"/>
            <w:hideMark/>
          </w:tcPr>
          <w:p w14:paraId="1C799C88" w14:textId="77777777" w:rsidR="000956AF" w:rsidRPr="000956AF" w:rsidRDefault="000956AF" w:rsidP="000956AF">
            <w:pPr>
              <w:rPr>
                <w:lang w:val="en-GB"/>
              </w:rPr>
            </w:pPr>
            <w:r w:rsidRPr="000956AF">
              <w:rPr>
                <w:lang w:val="en-GB"/>
              </w:rPr>
              <w:t>571.01</w:t>
            </w:r>
          </w:p>
        </w:tc>
        <w:tc>
          <w:tcPr>
            <w:tcW w:w="940" w:type="dxa"/>
            <w:tcBorders>
              <w:top w:val="nil"/>
              <w:left w:val="nil"/>
              <w:bottom w:val="nil"/>
              <w:right w:val="nil"/>
            </w:tcBorders>
            <w:shd w:val="clear" w:color="2F75B5" w:fill="2F75B5"/>
            <w:noWrap/>
            <w:vAlign w:val="bottom"/>
            <w:hideMark/>
          </w:tcPr>
          <w:p w14:paraId="0076C408" w14:textId="77777777" w:rsidR="000956AF" w:rsidRPr="000956AF" w:rsidRDefault="000956AF" w:rsidP="000956AF">
            <w:pPr>
              <w:rPr>
                <w:lang w:val="en-GB"/>
              </w:rPr>
            </w:pPr>
            <w:r w:rsidRPr="000956AF">
              <w:rPr>
                <w:lang w:val="en-GB"/>
              </w:rPr>
              <w:t>-931.96</w:t>
            </w:r>
          </w:p>
        </w:tc>
        <w:tc>
          <w:tcPr>
            <w:tcW w:w="940" w:type="dxa"/>
            <w:tcBorders>
              <w:top w:val="nil"/>
              <w:left w:val="nil"/>
              <w:bottom w:val="nil"/>
              <w:right w:val="nil"/>
            </w:tcBorders>
            <w:shd w:val="clear" w:color="2F75B5" w:fill="2F75B5"/>
            <w:noWrap/>
            <w:vAlign w:val="bottom"/>
            <w:hideMark/>
          </w:tcPr>
          <w:p w14:paraId="674B2A57" w14:textId="77777777" w:rsidR="000956AF" w:rsidRPr="000956AF" w:rsidRDefault="000956AF" w:rsidP="000956AF">
            <w:pPr>
              <w:rPr>
                <w:b/>
                <w:bCs/>
                <w:lang w:val="en-GB"/>
              </w:rPr>
            </w:pPr>
            <w:r w:rsidRPr="000956AF">
              <w:rPr>
                <w:b/>
                <w:bCs/>
                <w:lang w:val="en-GB"/>
              </w:rPr>
              <w:t>6276.67</w:t>
            </w:r>
          </w:p>
        </w:tc>
        <w:tc>
          <w:tcPr>
            <w:tcW w:w="940" w:type="dxa"/>
            <w:tcBorders>
              <w:top w:val="nil"/>
              <w:left w:val="nil"/>
              <w:bottom w:val="nil"/>
              <w:right w:val="nil"/>
            </w:tcBorders>
            <w:shd w:val="clear" w:color="2F75B5" w:fill="2F75B5"/>
            <w:noWrap/>
            <w:vAlign w:val="bottom"/>
            <w:hideMark/>
          </w:tcPr>
          <w:p w14:paraId="49A437BA" w14:textId="77777777" w:rsidR="000956AF" w:rsidRPr="000956AF" w:rsidRDefault="000956AF" w:rsidP="000956AF">
            <w:pPr>
              <w:rPr>
                <w:lang w:val="en-GB"/>
              </w:rPr>
            </w:pPr>
            <w:r w:rsidRPr="000956AF">
              <w:rPr>
                <w:lang w:val="en-GB"/>
              </w:rPr>
              <w:t>12426.49</w:t>
            </w:r>
          </w:p>
        </w:tc>
        <w:tc>
          <w:tcPr>
            <w:tcW w:w="940" w:type="dxa"/>
            <w:tcBorders>
              <w:top w:val="nil"/>
              <w:left w:val="nil"/>
              <w:bottom w:val="nil"/>
              <w:right w:val="nil"/>
            </w:tcBorders>
            <w:shd w:val="clear" w:color="2F75B5" w:fill="2F75B5"/>
            <w:noWrap/>
            <w:vAlign w:val="bottom"/>
            <w:hideMark/>
          </w:tcPr>
          <w:p w14:paraId="3BFAC3FF" w14:textId="77777777" w:rsidR="000956AF" w:rsidRPr="000956AF" w:rsidRDefault="000956AF" w:rsidP="000956AF">
            <w:pPr>
              <w:rPr>
                <w:b/>
                <w:bCs/>
                <w:lang w:val="en-GB"/>
              </w:rPr>
            </w:pPr>
            <w:r w:rsidRPr="000956AF">
              <w:rPr>
                <w:b/>
                <w:bCs/>
                <w:lang w:val="en-GB"/>
              </w:rPr>
              <w:t>2060.45</w:t>
            </w:r>
          </w:p>
        </w:tc>
        <w:tc>
          <w:tcPr>
            <w:tcW w:w="940" w:type="dxa"/>
            <w:tcBorders>
              <w:top w:val="nil"/>
              <w:left w:val="nil"/>
              <w:bottom w:val="nil"/>
              <w:right w:val="nil"/>
            </w:tcBorders>
            <w:shd w:val="clear" w:color="2F75B5" w:fill="2F75B5"/>
            <w:noWrap/>
            <w:vAlign w:val="bottom"/>
            <w:hideMark/>
          </w:tcPr>
          <w:p w14:paraId="1E3DD6EB" w14:textId="77777777" w:rsidR="000956AF" w:rsidRPr="000956AF" w:rsidRDefault="000956AF" w:rsidP="000956AF">
            <w:pPr>
              <w:rPr>
                <w:lang w:val="en-GB"/>
              </w:rPr>
            </w:pPr>
            <w:r w:rsidRPr="000956AF">
              <w:rPr>
                <w:lang w:val="en-GB"/>
              </w:rPr>
              <w:t>1726.23</w:t>
            </w:r>
          </w:p>
        </w:tc>
      </w:tr>
      <w:tr w:rsidR="000956AF" w:rsidRPr="000956AF" w14:paraId="5EC4DC26" w14:textId="77777777" w:rsidTr="000956AF">
        <w:trPr>
          <w:trHeight w:val="366"/>
        </w:trPr>
        <w:tc>
          <w:tcPr>
            <w:tcW w:w="940" w:type="dxa"/>
            <w:tcBorders>
              <w:top w:val="nil"/>
              <w:left w:val="nil"/>
              <w:bottom w:val="nil"/>
              <w:right w:val="nil"/>
            </w:tcBorders>
            <w:shd w:val="clear" w:color="5B9BD5" w:fill="5B9BD5"/>
            <w:noWrap/>
            <w:vAlign w:val="bottom"/>
            <w:hideMark/>
          </w:tcPr>
          <w:p w14:paraId="2B90F3D4" w14:textId="77777777" w:rsidR="000956AF" w:rsidRPr="000956AF" w:rsidRDefault="000956AF" w:rsidP="000956AF">
            <w:pPr>
              <w:rPr>
                <w:lang w:val="en-GB"/>
              </w:rPr>
            </w:pPr>
            <w:r w:rsidRPr="000956AF">
              <w:rPr>
                <w:lang w:val="en-GB"/>
              </w:rPr>
              <w:t>2.19</w:t>
            </w:r>
          </w:p>
        </w:tc>
        <w:tc>
          <w:tcPr>
            <w:tcW w:w="940" w:type="dxa"/>
            <w:tcBorders>
              <w:top w:val="nil"/>
              <w:left w:val="nil"/>
              <w:bottom w:val="nil"/>
              <w:right w:val="nil"/>
            </w:tcBorders>
            <w:shd w:val="clear" w:color="5B9BD5" w:fill="5B9BD5"/>
            <w:noWrap/>
            <w:vAlign w:val="bottom"/>
            <w:hideMark/>
          </w:tcPr>
          <w:p w14:paraId="72E6D42B" w14:textId="77777777" w:rsidR="000956AF" w:rsidRPr="000956AF" w:rsidRDefault="000956AF" w:rsidP="000956AF">
            <w:pPr>
              <w:rPr>
                <w:lang w:val="en-GB"/>
              </w:rPr>
            </w:pPr>
            <w:r w:rsidRPr="000956AF">
              <w:rPr>
                <w:lang w:val="en-GB"/>
              </w:rPr>
              <w:t>0.12</w:t>
            </w:r>
          </w:p>
        </w:tc>
        <w:tc>
          <w:tcPr>
            <w:tcW w:w="940" w:type="dxa"/>
            <w:tcBorders>
              <w:top w:val="nil"/>
              <w:left w:val="nil"/>
              <w:bottom w:val="nil"/>
              <w:right w:val="nil"/>
            </w:tcBorders>
            <w:shd w:val="clear" w:color="5B9BD5" w:fill="5B9BD5"/>
            <w:noWrap/>
            <w:vAlign w:val="bottom"/>
            <w:hideMark/>
          </w:tcPr>
          <w:p w14:paraId="1C6672C1" w14:textId="77777777" w:rsidR="000956AF" w:rsidRPr="000956AF" w:rsidRDefault="000956AF" w:rsidP="000956AF">
            <w:pPr>
              <w:rPr>
                <w:lang w:val="en-GB"/>
              </w:rPr>
            </w:pPr>
            <w:r w:rsidRPr="000956AF">
              <w:rPr>
                <w:lang w:val="en-GB"/>
              </w:rPr>
              <w:t>-0.50</w:t>
            </w:r>
          </w:p>
        </w:tc>
        <w:tc>
          <w:tcPr>
            <w:tcW w:w="940" w:type="dxa"/>
            <w:tcBorders>
              <w:top w:val="nil"/>
              <w:left w:val="nil"/>
              <w:bottom w:val="nil"/>
              <w:right w:val="nil"/>
            </w:tcBorders>
            <w:shd w:val="clear" w:color="5B9BD5" w:fill="5B9BD5"/>
            <w:noWrap/>
            <w:vAlign w:val="bottom"/>
            <w:hideMark/>
          </w:tcPr>
          <w:p w14:paraId="214D16C7" w14:textId="77777777" w:rsidR="000956AF" w:rsidRPr="000956AF" w:rsidRDefault="000956AF" w:rsidP="000956AF">
            <w:pPr>
              <w:rPr>
                <w:lang w:val="en-GB"/>
              </w:rPr>
            </w:pPr>
            <w:r w:rsidRPr="000956AF">
              <w:rPr>
                <w:lang w:val="en-GB"/>
              </w:rPr>
              <w:t>-63.85</w:t>
            </w:r>
          </w:p>
        </w:tc>
        <w:tc>
          <w:tcPr>
            <w:tcW w:w="940" w:type="dxa"/>
            <w:tcBorders>
              <w:top w:val="nil"/>
              <w:left w:val="nil"/>
              <w:bottom w:val="nil"/>
              <w:right w:val="nil"/>
            </w:tcBorders>
            <w:shd w:val="clear" w:color="5B9BD5" w:fill="5B9BD5"/>
            <w:noWrap/>
            <w:vAlign w:val="bottom"/>
            <w:hideMark/>
          </w:tcPr>
          <w:p w14:paraId="256FA0C5" w14:textId="77777777" w:rsidR="000956AF" w:rsidRPr="000956AF" w:rsidRDefault="000956AF" w:rsidP="000956AF">
            <w:pPr>
              <w:rPr>
                <w:lang w:val="en-GB"/>
              </w:rPr>
            </w:pPr>
            <w:r w:rsidRPr="000956AF">
              <w:rPr>
                <w:lang w:val="en-GB"/>
              </w:rPr>
              <w:t>579.36</w:t>
            </w:r>
          </w:p>
        </w:tc>
        <w:tc>
          <w:tcPr>
            <w:tcW w:w="940" w:type="dxa"/>
            <w:tcBorders>
              <w:top w:val="nil"/>
              <w:left w:val="nil"/>
              <w:bottom w:val="nil"/>
              <w:right w:val="nil"/>
            </w:tcBorders>
            <w:shd w:val="clear" w:color="5B9BD5" w:fill="5B9BD5"/>
            <w:noWrap/>
            <w:vAlign w:val="bottom"/>
            <w:hideMark/>
          </w:tcPr>
          <w:p w14:paraId="46775C30" w14:textId="77777777" w:rsidR="000956AF" w:rsidRPr="000956AF" w:rsidRDefault="000956AF" w:rsidP="000956AF">
            <w:pPr>
              <w:rPr>
                <w:lang w:val="en-GB"/>
              </w:rPr>
            </w:pPr>
            <w:r w:rsidRPr="000956AF">
              <w:rPr>
                <w:lang w:val="en-GB"/>
              </w:rPr>
              <w:t>-995.81</w:t>
            </w:r>
          </w:p>
        </w:tc>
        <w:tc>
          <w:tcPr>
            <w:tcW w:w="940" w:type="dxa"/>
            <w:tcBorders>
              <w:top w:val="nil"/>
              <w:left w:val="nil"/>
              <w:bottom w:val="nil"/>
              <w:right w:val="nil"/>
            </w:tcBorders>
            <w:shd w:val="clear" w:color="5B9BD5" w:fill="5B9BD5"/>
            <w:noWrap/>
            <w:vAlign w:val="bottom"/>
            <w:hideMark/>
          </w:tcPr>
          <w:p w14:paraId="6C18873C" w14:textId="77777777" w:rsidR="000956AF" w:rsidRPr="000956AF" w:rsidRDefault="000956AF" w:rsidP="000956AF">
            <w:pPr>
              <w:rPr>
                <w:b/>
                <w:bCs/>
                <w:lang w:val="en-GB"/>
              </w:rPr>
            </w:pPr>
            <w:r w:rsidRPr="000956AF">
              <w:rPr>
                <w:b/>
                <w:bCs/>
                <w:lang w:val="en-GB"/>
              </w:rPr>
              <w:t>6856.02</w:t>
            </w:r>
          </w:p>
        </w:tc>
        <w:tc>
          <w:tcPr>
            <w:tcW w:w="940" w:type="dxa"/>
            <w:tcBorders>
              <w:top w:val="nil"/>
              <w:left w:val="nil"/>
              <w:bottom w:val="nil"/>
              <w:right w:val="nil"/>
            </w:tcBorders>
            <w:shd w:val="clear" w:color="5B9BD5" w:fill="5B9BD5"/>
            <w:noWrap/>
            <w:vAlign w:val="bottom"/>
            <w:hideMark/>
          </w:tcPr>
          <w:p w14:paraId="0408F4EC" w14:textId="77777777" w:rsidR="000956AF" w:rsidRPr="000956AF" w:rsidRDefault="000956AF" w:rsidP="000956AF">
            <w:pPr>
              <w:rPr>
                <w:lang w:val="en-GB"/>
              </w:rPr>
            </w:pPr>
            <w:r w:rsidRPr="000956AF">
              <w:rPr>
                <w:lang w:val="en-GB"/>
              </w:rPr>
              <w:t>13971.20</w:t>
            </w:r>
          </w:p>
        </w:tc>
        <w:tc>
          <w:tcPr>
            <w:tcW w:w="940" w:type="dxa"/>
            <w:tcBorders>
              <w:top w:val="nil"/>
              <w:left w:val="nil"/>
              <w:bottom w:val="nil"/>
              <w:right w:val="nil"/>
            </w:tcBorders>
            <w:shd w:val="clear" w:color="5B9BD5" w:fill="5B9BD5"/>
            <w:noWrap/>
            <w:vAlign w:val="bottom"/>
            <w:hideMark/>
          </w:tcPr>
          <w:p w14:paraId="66A8B967" w14:textId="77777777" w:rsidR="000956AF" w:rsidRPr="000956AF" w:rsidRDefault="000956AF" w:rsidP="000956AF">
            <w:pPr>
              <w:rPr>
                <w:b/>
                <w:bCs/>
                <w:lang w:val="en-GB"/>
              </w:rPr>
            </w:pPr>
            <w:r w:rsidRPr="000956AF">
              <w:rPr>
                <w:b/>
                <w:bCs/>
                <w:lang w:val="en-GB"/>
              </w:rPr>
              <w:t>2208.04</w:t>
            </w:r>
          </w:p>
        </w:tc>
        <w:tc>
          <w:tcPr>
            <w:tcW w:w="940" w:type="dxa"/>
            <w:tcBorders>
              <w:top w:val="nil"/>
              <w:left w:val="nil"/>
              <w:bottom w:val="nil"/>
              <w:right w:val="nil"/>
            </w:tcBorders>
            <w:shd w:val="clear" w:color="5B9BD5" w:fill="5B9BD5"/>
            <w:noWrap/>
            <w:vAlign w:val="bottom"/>
            <w:hideMark/>
          </w:tcPr>
          <w:p w14:paraId="71DDA30B" w14:textId="77777777" w:rsidR="000956AF" w:rsidRPr="000956AF" w:rsidRDefault="000956AF" w:rsidP="00BF6498">
            <w:pPr>
              <w:keepNext/>
              <w:rPr>
                <w:lang w:val="en-GB"/>
              </w:rPr>
            </w:pPr>
            <w:r w:rsidRPr="000956AF">
              <w:rPr>
                <w:lang w:val="en-GB"/>
              </w:rPr>
              <w:t>1955.59</w:t>
            </w:r>
          </w:p>
        </w:tc>
      </w:tr>
    </w:tbl>
    <w:p w14:paraId="413E8116" w14:textId="77777777" w:rsidR="00BF6498" w:rsidRDefault="00BF6498">
      <w:pPr>
        <w:pStyle w:val="Caption"/>
      </w:pPr>
      <w:bookmarkStart w:id="243" w:name="_Toc525256362"/>
      <w:r>
        <w:t xml:space="preserve">Table </w:t>
      </w:r>
      <w:r w:rsidR="00F47D15">
        <w:fldChar w:fldCharType="begin"/>
      </w:r>
      <w:r w:rsidR="00F47D15">
        <w:instrText xml:space="preserve"> STYLEREF 2 \s </w:instrText>
      </w:r>
      <w:r w:rsidR="00F47D15">
        <w:fldChar w:fldCharType="separate"/>
      </w:r>
      <w:r w:rsidR="00F47D15">
        <w:rPr>
          <w:noProof/>
        </w:rPr>
        <w:t>3.1</w:t>
      </w:r>
      <w:r w:rsidR="00F47D15">
        <w:fldChar w:fldCharType="end"/>
      </w:r>
      <w:r w:rsidR="00F47D15">
        <w:noBreakHyphen/>
      </w:r>
      <w:r w:rsidR="00F47D15">
        <w:fldChar w:fldCharType="begin"/>
      </w:r>
      <w:r w:rsidR="00F47D15">
        <w:instrText xml:space="preserve"> SEQ Table \* ARABIC \s 2 </w:instrText>
      </w:r>
      <w:r w:rsidR="00F47D15">
        <w:fldChar w:fldCharType="separate"/>
      </w:r>
      <w:r w:rsidR="00F47D15">
        <w:rPr>
          <w:noProof/>
        </w:rPr>
        <w:t>38</w:t>
      </w:r>
      <w:r w:rsidR="00F47D15">
        <w:fldChar w:fldCharType="end"/>
      </w:r>
      <w:r>
        <w:t xml:space="preserve">. </w:t>
      </w:r>
      <w:r w:rsidRPr="008874A8">
        <w:t>Case 18 – ST ROL C</w:t>
      </w:r>
      <w:bookmarkEnd w:id="243"/>
    </w:p>
    <w:p w14:paraId="15EAF652" w14:textId="77777777" w:rsidR="00DA75DE" w:rsidRDefault="00DA75DE" w:rsidP="000956AF">
      <w:pPr>
        <w:rPr>
          <w:i/>
          <w:iCs/>
          <w:lang w:val="en-GB"/>
        </w:rPr>
      </w:pPr>
    </w:p>
    <w:p w14:paraId="71F86CA5" w14:textId="77777777" w:rsidR="00DA75DE" w:rsidRDefault="00DA75DE" w:rsidP="000956AF">
      <w:pPr>
        <w:rPr>
          <w:i/>
          <w:iCs/>
          <w:lang w:val="en-GB"/>
        </w:rPr>
      </w:pPr>
    </w:p>
    <w:p w14:paraId="626CF35F" w14:textId="77777777" w:rsidR="00DA75DE" w:rsidRDefault="00DA75DE" w:rsidP="000956AF">
      <w:pPr>
        <w:rPr>
          <w:i/>
          <w:iCs/>
          <w:lang w:val="en-GB"/>
        </w:rPr>
      </w:pPr>
    </w:p>
    <w:p w14:paraId="08C1600D" w14:textId="77777777" w:rsidR="00DA75DE" w:rsidRDefault="00DA75DE" w:rsidP="000956AF">
      <w:pPr>
        <w:rPr>
          <w:i/>
          <w:iCs/>
          <w:lang w:val="en-GB"/>
        </w:rPr>
      </w:pPr>
    </w:p>
    <w:p w14:paraId="7D8E92B5" w14:textId="77777777" w:rsidR="00DA75DE" w:rsidRDefault="00DA75DE" w:rsidP="000956AF">
      <w:pPr>
        <w:rPr>
          <w:i/>
          <w:iCs/>
          <w:lang w:val="en-GB"/>
        </w:rPr>
      </w:pPr>
    </w:p>
    <w:p w14:paraId="619F2E9A" w14:textId="77777777" w:rsidR="00DA75DE" w:rsidRDefault="00DA75DE" w:rsidP="000956AF">
      <w:pPr>
        <w:rPr>
          <w:i/>
          <w:iCs/>
          <w:lang w:val="en-GB"/>
        </w:rPr>
      </w:pPr>
    </w:p>
    <w:p w14:paraId="32CBA5BC" w14:textId="77777777" w:rsidR="00DA75DE" w:rsidRDefault="00DA75DE" w:rsidP="000956AF">
      <w:pPr>
        <w:rPr>
          <w:i/>
          <w:iCs/>
          <w:lang w:val="en-GB"/>
        </w:rPr>
      </w:pPr>
    </w:p>
    <w:p w14:paraId="49A1E454" w14:textId="77777777" w:rsidR="00DA75DE" w:rsidRDefault="00DA75DE" w:rsidP="000956AF">
      <w:pPr>
        <w:rPr>
          <w:i/>
          <w:iCs/>
          <w:lang w:val="en-GB"/>
        </w:rPr>
      </w:pPr>
    </w:p>
    <w:p w14:paraId="62C14BD8" w14:textId="77777777" w:rsidR="00DA75DE" w:rsidRDefault="00DA75DE" w:rsidP="000956AF">
      <w:pPr>
        <w:rPr>
          <w:i/>
          <w:iCs/>
          <w:lang w:val="en-GB"/>
        </w:rPr>
      </w:pPr>
    </w:p>
    <w:p w14:paraId="2C879BCD" w14:textId="77777777" w:rsidR="00DA75DE" w:rsidRDefault="00DA75DE" w:rsidP="000956AF">
      <w:pPr>
        <w:rPr>
          <w:i/>
          <w:iCs/>
          <w:lang w:val="en-GB"/>
        </w:rPr>
      </w:pPr>
    </w:p>
    <w:p w14:paraId="6970C463" w14:textId="77777777" w:rsidR="00DA75DE" w:rsidRDefault="00DA75DE" w:rsidP="00DA75DE">
      <w:pPr>
        <w:rPr>
          <w:lang w:val="en-GB"/>
        </w:rPr>
      </w:pPr>
      <w:r w:rsidRPr="000956AF">
        <w:rPr>
          <w:lang w:val="en-GB"/>
        </w:rPr>
        <w:t xml:space="preserve">Further on, shear forces, moments and the resultant forces along half span of the wing are plotted on the </w:t>
      </w:r>
      <w:r w:rsidRPr="000956AF">
        <w:rPr>
          <w:i/>
          <w:lang w:val="en-GB"/>
        </w:rPr>
        <w:t xml:space="preserve">Figures </w:t>
      </w:r>
      <w:r w:rsidR="00BF6498">
        <w:rPr>
          <w:i/>
          <w:lang w:val="en-GB"/>
        </w:rPr>
        <w:t>125</w:t>
      </w:r>
      <w:r w:rsidRPr="000956AF">
        <w:rPr>
          <w:i/>
          <w:lang w:val="en-GB"/>
        </w:rPr>
        <w:t>-</w:t>
      </w:r>
      <w:r w:rsidR="00BF6498">
        <w:rPr>
          <w:i/>
          <w:lang w:val="en-GB"/>
        </w:rPr>
        <w:t>131</w:t>
      </w:r>
      <w:r w:rsidRPr="000956AF">
        <w:rPr>
          <w:i/>
          <w:lang w:val="en-GB"/>
        </w:rPr>
        <w:t xml:space="preserve">, </w:t>
      </w:r>
      <w:r w:rsidRPr="000956AF">
        <w:rPr>
          <w:lang w:val="en-GB"/>
        </w:rPr>
        <w:t>respectively, to illustrate the distribution and to compare the results.</w:t>
      </w:r>
    </w:p>
    <w:p w14:paraId="262AFDA8" w14:textId="77777777" w:rsidR="00DA75DE" w:rsidRPr="000956AF" w:rsidRDefault="00DA75DE" w:rsidP="000956AF">
      <w:pPr>
        <w:rPr>
          <w:i/>
          <w:iCs/>
          <w:lang w:val="en-GB"/>
        </w:rPr>
      </w:pPr>
    </w:p>
    <w:p w14:paraId="5A51DAE4" w14:textId="77777777" w:rsidR="00BF6498" w:rsidRDefault="00DA75DE" w:rsidP="00BF6498">
      <w:pPr>
        <w:keepNext/>
        <w:jc w:val="center"/>
      </w:pPr>
      <w:r w:rsidRPr="000956AF">
        <w:rPr>
          <w:noProof/>
          <w:lang w:val="tr-TR" w:eastAsia="tr-TR"/>
        </w:rPr>
        <w:drawing>
          <wp:inline distT="0" distB="0" distL="0" distR="0" wp14:anchorId="63B6E5E5" wp14:editId="7A9E6D8F">
            <wp:extent cx="5392420" cy="2915920"/>
            <wp:effectExtent l="0" t="0" r="17780" b="17780"/>
            <wp:docPr id="183" name="Grafik 5">
              <a:extLst xmlns:a="http://schemas.openxmlformats.org/drawingml/2006/main">
                <a:ext uri="{FF2B5EF4-FFF2-40B4-BE49-F238E27FC236}">
                  <a16:creationId xmlns:a16="http://schemas.microsoft.com/office/drawing/2014/main" id="{36F65E7F-C8DD-4842-B67E-7DC98008BF3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68"/>
              </a:graphicData>
            </a:graphic>
          </wp:inline>
        </w:drawing>
      </w:r>
    </w:p>
    <w:p w14:paraId="114733E6" w14:textId="77777777" w:rsidR="000956AF" w:rsidRDefault="00BF6498" w:rsidP="00BF6498">
      <w:pPr>
        <w:pStyle w:val="Caption"/>
        <w:jc w:val="center"/>
        <w:rPr>
          <w:lang w:val="en-GB"/>
        </w:rPr>
      </w:pPr>
      <w:bookmarkStart w:id="244" w:name="_Toc525254232"/>
      <w:r>
        <w:t xml:space="preserve">Figure </w:t>
      </w:r>
      <w:r w:rsidR="00F47D15">
        <w:fldChar w:fldCharType="begin"/>
      </w:r>
      <w:r w:rsidR="00F47D15">
        <w:instrText xml:space="preserve"> STYLEREF 2 \s </w:instrText>
      </w:r>
      <w:r w:rsidR="00F47D15">
        <w:fldChar w:fldCharType="separate"/>
      </w:r>
      <w:r w:rsidR="00F47D15">
        <w:rPr>
          <w:noProof/>
        </w:rPr>
        <w:t>3.1</w:t>
      </w:r>
      <w:r w:rsidR="00F47D15">
        <w:fldChar w:fldCharType="end"/>
      </w:r>
      <w:r w:rsidR="00F47D15">
        <w:noBreakHyphen/>
      </w:r>
      <w:r w:rsidR="00F47D15">
        <w:fldChar w:fldCharType="begin"/>
      </w:r>
      <w:r w:rsidR="00F47D15">
        <w:instrText xml:space="preserve"> SEQ Figure \* ARABIC \s 2 </w:instrText>
      </w:r>
      <w:r w:rsidR="00F47D15">
        <w:fldChar w:fldCharType="separate"/>
      </w:r>
      <w:r w:rsidR="00F47D15">
        <w:rPr>
          <w:noProof/>
        </w:rPr>
        <w:t>125</w:t>
      </w:r>
      <w:r w:rsidR="00F47D15">
        <w:fldChar w:fldCharType="end"/>
      </w:r>
      <w:r>
        <w:t xml:space="preserve">. </w:t>
      </w:r>
      <w:r w:rsidRPr="00EC560B">
        <w:t>Shear Forces in z-dir. along Half Span</w:t>
      </w:r>
      <w:bookmarkEnd w:id="244"/>
    </w:p>
    <w:p w14:paraId="739EB493" w14:textId="77777777" w:rsidR="00DA75DE" w:rsidRDefault="00DA75DE" w:rsidP="00DA75DE">
      <w:pPr>
        <w:jc w:val="center"/>
        <w:rPr>
          <w:lang w:val="en-GB"/>
        </w:rPr>
      </w:pPr>
    </w:p>
    <w:p w14:paraId="2A826A2F" w14:textId="77777777" w:rsidR="00DA75DE" w:rsidRPr="000956AF" w:rsidRDefault="00DA75DE" w:rsidP="00DA75DE">
      <w:pPr>
        <w:jc w:val="center"/>
        <w:rPr>
          <w:lang w:val="en-GB"/>
        </w:rPr>
      </w:pPr>
    </w:p>
    <w:p w14:paraId="68304D6F" w14:textId="77777777" w:rsidR="00DA75DE" w:rsidRDefault="00DA75DE" w:rsidP="00DA75DE">
      <w:pPr>
        <w:keepNext/>
        <w:jc w:val="center"/>
      </w:pPr>
      <w:r>
        <w:rPr>
          <w:noProof/>
          <w:lang w:val="tr-TR" w:eastAsia="tr-TR"/>
        </w:rPr>
        <w:drawing>
          <wp:inline distT="0" distB="0" distL="0" distR="0" wp14:anchorId="2ADE1251" wp14:editId="24718192">
            <wp:extent cx="5392800" cy="2916000"/>
            <wp:effectExtent l="0" t="0" r="17780" b="17780"/>
            <wp:docPr id="215" name="Grafik 6">
              <a:extLst xmlns:a="http://schemas.openxmlformats.org/drawingml/2006/main">
                <a:ext uri="{FF2B5EF4-FFF2-40B4-BE49-F238E27FC236}">
                  <a16:creationId xmlns:a16="http://schemas.microsoft.com/office/drawing/2014/main" id="{2A08FCA2-99F2-4A0B-A614-A8F577A75CA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69"/>
              </a:graphicData>
            </a:graphic>
          </wp:inline>
        </w:drawing>
      </w:r>
    </w:p>
    <w:p w14:paraId="20179CA7" w14:textId="77777777" w:rsidR="000956AF" w:rsidRPr="000956AF" w:rsidRDefault="00DA75DE" w:rsidP="00DA75DE">
      <w:pPr>
        <w:pStyle w:val="Caption"/>
        <w:jc w:val="center"/>
        <w:rPr>
          <w:lang w:val="en-GB"/>
        </w:rPr>
      </w:pPr>
      <w:bookmarkStart w:id="245" w:name="_Toc525254233"/>
      <w:r>
        <w:t xml:space="preserve">Figure </w:t>
      </w:r>
      <w:r w:rsidR="00F47D15">
        <w:fldChar w:fldCharType="begin"/>
      </w:r>
      <w:r w:rsidR="00F47D15">
        <w:instrText xml:space="preserve"> STYLEREF 2 \s </w:instrText>
      </w:r>
      <w:r w:rsidR="00F47D15">
        <w:fldChar w:fldCharType="separate"/>
      </w:r>
      <w:r w:rsidR="00F47D15">
        <w:rPr>
          <w:noProof/>
        </w:rPr>
        <w:t>3.1</w:t>
      </w:r>
      <w:r w:rsidR="00F47D15">
        <w:fldChar w:fldCharType="end"/>
      </w:r>
      <w:r w:rsidR="00F47D15">
        <w:noBreakHyphen/>
      </w:r>
      <w:r w:rsidR="00F47D15">
        <w:fldChar w:fldCharType="begin"/>
      </w:r>
      <w:r w:rsidR="00F47D15">
        <w:instrText xml:space="preserve"> SEQ Figure \* ARABIC \s 2 </w:instrText>
      </w:r>
      <w:r w:rsidR="00F47D15">
        <w:fldChar w:fldCharType="separate"/>
      </w:r>
      <w:r w:rsidR="00F47D15">
        <w:rPr>
          <w:noProof/>
        </w:rPr>
        <w:t>126</w:t>
      </w:r>
      <w:r w:rsidR="00F47D15">
        <w:fldChar w:fldCharType="end"/>
      </w:r>
      <w:r>
        <w:t xml:space="preserve">. </w:t>
      </w:r>
      <w:r w:rsidRPr="003B125E">
        <w:t>Shear Forces in x-dir. along Half Span</w:t>
      </w:r>
      <w:bookmarkEnd w:id="245"/>
    </w:p>
    <w:p w14:paraId="44E179C6" w14:textId="77777777" w:rsidR="000956AF" w:rsidRPr="000956AF" w:rsidRDefault="000956AF" w:rsidP="000956AF">
      <w:pPr>
        <w:rPr>
          <w:lang w:val="en-GB"/>
        </w:rPr>
      </w:pPr>
    </w:p>
    <w:p w14:paraId="1909893C" w14:textId="77777777" w:rsidR="000956AF" w:rsidRPr="000956AF" w:rsidRDefault="000956AF" w:rsidP="000956AF">
      <w:pPr>
        <w:rPr>
          <w:lang w:val="en-GB"/>
        </w:rPr>
      </w:pPr>
    </w:p>
    <w:p w14:paraId="1DE27048" w14:textId="77777777" w:rsidR="000956AF" w:rsidRDefault="000956AF" w:rsidP="000956AF">
      <w:pPr>
        <w:rPr>
          <w:lang w:val="en-GB"/>
        </w:rPr>
      </w:pPr>
    </w:p>
    <w:p w14:paraId="12FA3773" w14:textId="77777777" w:rsidR="00DA75DE" w:rsidRDefault="00DA75DE" w:rsidP="000956AF">
      <w:pPr>
        <w:rPr>
          <w:lang w:val="en-GB"/>
        </w:rPr>
      </w:pPr>
    </w:p>
    <w:p w14:paraId="242E0095" w14:textId="77777777" w:rsidR="00DA75DE" w:rsidRDefault="00DA75DE" w:rsidP="00DA75DE">
      <w:pPr>
        <w:keepNext/>
        <w:jc w:val="center"/>
      </w:pPr>
      <w:r>
        <w:rPr>
          <w:noProof/>
          <w:lang w:val="tr-TR" w:eastAsia="tr-TR"/>
        </w:rPr>
        <w:lastRenderedPageBreak/>
        <w:drawing>
          <wp:inline distT="0" distB="0" distL="0" distR="0" wp14:anchorId="31849734" wp14:editId="46A98593">
            <wp:extent cx="5392800" cy="2916000"/>
            <wp:effectExtent l="0" t="0" r="17780" b="17780"/>
            <wp:docPr id="218" name="Grafik 7">
              <a:extLst xmlns:a="http://schemas.openxmlformats.org/drawingml/2006/main">
                <a:ext uri="{FF2B5EF4-FFF2-40B4-BE49-F238E27FC236}">
                  <a16:creationId xmlns:a16="http://schemas.microsoft.com/office/drawing/2014/main" id="{C8846441-5868-4E78-87C8-F799D714F9A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70"/>
              </a:graphicData>
            </a:graphic>
          </wp:inline>
        </w:drawing>
      </w:r>
    </w:p>
    <w:p w14:paraId="13D92AC0" w14:textId="77777777" w:rsidR="00DA75DE" w:rsidRDefault="00DA75DE" w:rsidP="00DA75DE">
      <w:pPr>
        <w:pStyle w:val="Caption"/>
        <w:jc w:val="center"/>
        <w:rPr>
          <w:lang w:val="en-GB"/>
        </w:rPr>
      </w:pPr>
      <w:bookmarkStart w:id="246" w:name="_Toc525254234"/>
      <w:r>
        <w:t xml:space="preserve">Figure </w:t>
      </w:r>
      <w:r w:rsidR="00F47D15">
        <w:fldChar w:fldCharType="begin"/>
      </w:r>
      <w:r w:rsidR="00F47D15">
        <w:instrText xml:space="preserve"> STYLEREF 2 \s </w:instrText>
      </w:r>
      <w:r w:rsidR="00F47D15">
        <w:fldChar w:fldCharType="separate"/>
      </w:r>
      <w:r w:rsidR="00F47D15">
        <w:rPr>
          <w:noProof/>
        </w:rPr>
        <w:t>3.1</w:t>
      </w:r>
      <w:r w:rsidR="00F47D15">
        <w:fldChar w:fldCharType="end"/>
      </w:r>
      <w:r w:rsidR="00F47D15">
        <w:noBreakHyphen/>
      </w:r>
      <w:r w:rsidR="00F47D15">
        <w:fldChar w:fldCharType="begin"/>
      </w:r>
      <w:r w:rsidR="00F47D15">
        <w:instrText xml:space="preserve"> SEQ Figure \* ARABIC \s 2 </w:instrText>
      </w:r>
      <w:r w:rsidR="00F47D15">
        <w:fldChar w:fldCharType="separate"/>
      </w:r>
      <w:r w:rsidR="00F47D15">
        <w:rPr>
          <w:noProof/>
        </w:rPr>
        <w:t>127</w:t>
      </w:r>
      <w:r w:rsidR="00F47D15">
        <w:fldChar w:fldCharType="end"/>
      </w:r>
      <w:r>
        <w:t xml:space="preserve">. </w:t>
      </w:r>
      <w:r w:rsidRPr="00A96ADA">
        <w:t>Moments about x-axis along Half Span</w:t>
      </w:r>
      <w:bookmarkEnd w:id="246"/>
    </w:p>
    <w:p w14:paraId="0D49BA54" w14:textId="77777777" w:rsidR="00DA75DE" w:rsidRDefault="00DA75DE" w:rsidP="000956AF">
      <w:pPr>
        <w:rPr>
          <w:lang w:val="en-GB"/>
        </w:rPr>
      </w:pPr>
    </w:p>
    <w:p w14:paraId="607DF34B" w14:textId="77777777" w:rsidR="00DA75DE" w:rsidRDefault="00DA75DE" w:rsidP="00DA75DE">
      <w:pPr>
        <w:keepNext/>
        <w:jc w:val="center"/>
      </w:pPr>
      <w:r>
        <w:rPr>
          <w:noProof/>
          <w:lang w:val="tr-TR" w:eastAsia="tr-TR"/>
        </w:rPr>
        <w:drawing>
          <wp:inline distT="0" distB="0" distL="0" distR="0" wp14:anchorId="70763084" wp14:editId="0130292D">
            <wp:extent cx="5392800" cy="2916000"/>
            <wp:effectExtent l="0" t="0" r="17780" b="17780"/>
            <wp:docPr id="219" name="Grafik 8">
              <a:extLst xmlns:a="http://schemas.openxmlformats.org/drawingml/2006/main">
                <a:ext uri="{FF2B5EF4-FFF2-40B4-BE49-F238E27FC236}">
                  <a16:creationId xmlns:a16="http://schemas.microsoft.com/office/drawing/2014/main" id="{017290B0-C0B9-4407-9066-C1371FB773E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71"/>
              </a:graphicData>
            </a:graphic>
          </wp:inline>
        </w:drawing>
      </w:r>
    </w:p>
    <w:p w14:paraId="5AEB68B9" w14:textId="77777777" w:rsidR="00DA75DE" w:rsidRDefault="00DA75DE" w:rsidP="00DA75DE">
      <w:pPr>
        <w:pStyle w:val="Caption"/>
        <w:jc w:val="center"/>
        <w:rPr>
          <w:lang w:val="en-GB"/>
        </w:rPr>
      </w:pPr>
      <w:bookmarkStart w:id="247" w:name="_Toc525254235"/>
      <w:r>
        <w:t xml:space="preserve">Figure </w:t>
      </w:r>
      <w:r w:rsidR="00F47D15">
        <w:fldChar w:fldCharType="begin"/>
      </w:r>
      <w:r w:rsidR="00F47D15">
        <w:instrText xml:space="preserve"> STYLEREF 2 \s </w:instrText>
      </w:r>
      <w:r w:rsidR="00F47D15">
        <w:fldChar w:fldCharType="separate"/>
      </w:r>
      <w:r w:rsidR="00F47D15">
        <w:rPr>
          <w:noProof/>
        </w:rPr>
        <w:t>3.1</w:t>
      </w:r>
      <w:r w:rsidR="00F47D15">
        <w:fldChar w:fldCharType="end"/>
      </w:r>
      <w:r w:rsidR="00F47D15">
        <w:noBreakHyphen/>
      </w:r>
      <w:r w:rsidR="00F47D15">
        <w:fldChar w:fldCharType="begin"/>
      </w:r>
      <w:r w:rsidR="00F47D15">
        <w:instrText xml:space="preserve"> SEQ Figure \* ARABIC \s 2 </w:instrText>
      </w:r>
      <w:r w:rsidR="00F47D15">
        <w:fldChar w:fldCharType="separate"/>
      </w:r>
      <w:r w:rsidR="00F47D15">
        <w:rPr>
          <w:noProof/>
        </w:rPr>
        <w:t>128</w:t>
      </w:r>
      <w:r w:rsidR="00F47D15">
        <w:fldChar w:fldCharType="end"/>
      </w:r>
      <w:r>
        <w:t xml:space="preserve">. </w:t>
      </w:r>
      <w:r w:rsidRPr="00F4730A">
        <w:t>Moments about y-axis along Half Span</w:t>
      </w:r>
      <w:bookmarkEnd w:id="247"/>
    </w:p>
    <w:p w14:paraId="141D714E" w14:textId="77777777" w:rsidR="00DA75DE" w:rsidRDefault="00DA75DE" w:rsidP="000956AF">
      <w:pPr>
        <w:rPr>
          <w:lang w:val="en-GB"/>
        </w:rPr>
      </w:pPr>
    </w:p>
    <w:p w14:paraId="4890669F" w14:textId="77777777" w:rsidR="00DA75DE" w:rsidRDefault="00DA75DE" w:rsidP="000956AF">
      <w:pPr>
        <w:rPr>
          <w:lang w:val="en-GB"/>
        </w:rPr>
      </w:pPr>
    </w:p>
    <w:p w14:paraId="66BDBED2" w14:textId="77777777" w:rsidR="00DA75DE" w:rsidRDefault="00DA75DE" w:rsidP="000956AF">
      <w:pPr>
        <w:rPr>
          <w:lang w:val="en-GB"/>
        </w:rPr>
      </w:pPr>
    </w:p>
    <w:p w14:paraId="184E6F0F" w14:textId="77777777" w:rsidR="00DA75DE" w:rsidRDefault="00DA75DE" w:rsidP="000956AF">
      <w:pPr>
        <w:rPr>
          <w:lang w:val="en-GB"/>
        </w:rPr>
      </w:pPr>
    </w:p>
    <w:p w14:paraId="14075417" w14:textId="77777777" w:rsidR="00DA75DE" w:rsidRDefault="00DA75DE" w:rsidP="000956AF">
      <w:pPr>
        <w:rPr>
          <w:lang w:val="en-GB"/>
        </w:rPr>
      </w:pPr>
    </w:p>
    <w:p w14:paraId="7831AE53" w14:textId="77777777" w:rsidR="001D3129" w:rsidRDefault="00DA75DE" w:rsidP="001D3129">
      <w:pPr>
        <w:keepNext/>
        <w:jc w:val="center"/>
      </w:pPr>
      <w:r>
        <w:rPr>
          <w:noProof/>
          <w:lang w:val="tr-TR" w:eastAsia="tr-TR"/>
        </w:rPr>
        <w:lastRenderedPageBreak/>
        <w:drawing>
          <wp:inline distT="0" distB="0" distL="0" distR="0" wp14:anchorId="2FA84225" wp14:editId="64FE5204">
            <wp:extent cx="5392800" cy="2916000"/>
            <wp:effectExtent l="0" t="0" r="17780" b="17780"/>
            <wp:docPr id="220" name="Grafik 10">
              <a:extLst xmlns:a="http://schemas.openxmlformats.org/drawingml/2006/main">
                <a:ext uri="{FF2B5EF4-FFF2-40B4-BE49-F238E27FC236}">
                  <a16:creationId xmlns:a16="http://schemas.microsoft.com/office/drawing/2014/main" id="{F052CC7A-7FF1-47A1-A011-26EFEB9D5BF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72"/>
              </a:graphicData>
            </a:graphic>
          </wp:inline>
        </w:drawing>
      </w:r>
    </w:p>
    <w:p w14:paraId="24F99A4B" w14:textId="77777777" w:rsidR="00DA75DE" w:rsidRDefault="001D3129" w:rsidP="001D3129">
      <w:pPr>
        <w:pStyle w:val="Caption"/>
        <w:jc w:val="center"/>
      </w:pPr>
      <w:bookmarkStart w:id="248" w:name="_Toc525254236"/>
      <w:r>
        <w:t xml:space="preserve">Figure </w:t>
      </w:r>
      <w:r w:rsidR="00F47D15">
        <w:fldChar w:fldCharType="begin"/>
      </w:r>
      <w:r w:rsidR="00F47D15">
        <w:instrText xml:space="preserve"> STYLEREF 2 \s </w:instrText>
      </w:r>
      <w:r w:rsidR="00F47D15">
        <w:fldChar w:fldCharType="separate"/>
      </w:r>
      <w:r w:rsidR="00F47D15">
        <w:rPr>
          <w:noProof/>
        </w:rPr>
        <w:t>3.1</w:t>
      </w:r>
      <w:r w:rsidR="00F47D15">
        <w:fldChar w:fldCharType="end"/>
      </w:r>
      <w:r w:rsidR="00F47D15">
        <w:noBreakHyphen/>
      </w:r>
      <w:r w:rsidR="00F47D15">
        <w:fldChar w:fldCharType="begin"/>
      </w:r>
      <w:r w:rsidR="00F47D15">
        <w:instrText xml:space="preserve"> SEQ Figure \* ARABIC \s 2 </w:instrText>
      </w:r>
      <w:r w:rsidR="00F47D15">
        <w:fldChar w:fldCharType="separate"/>
      </w:r>
      <w:r w:rsidR="00F47D15">
        <w:rPr>
          <w:noProof/>
        </w:rPr>
        <w:t>129</w:t>
      </w:r>
      <w:r w:rsidR="00F47D15">
        <w:fldChar w:fldCharType="end"/>
      </w:r>
      <w:r>
        <w:t xml:space="preserve">. </w:t>
      </w:r>
      <w:r w:rsidRPr="00B533CD">
        <w:t>Moments about z-axis along Half Span</w:t>
      </w:r>
      <w:bookmarkEnd w:id="248"/>
    </w:p>
    <w:p w14:paraId="16A0F7B4" w14:textId="77777777" w:rsidR="001D3129" w:rsidRDefault="001D3129" w:rsidP="001D3129"/>
    <w:p w14:paraId="384B80AB" w14:textId="77777777" w:rsidR="001D3129" w:rsidRPr="001D3129" w:rsidRDefault="001D3129" w:rsidP="001D3129"/>
    <w:p w14:paraId="4393F683" w14:textId="77777777" w:rsidR="00DA75DE" w:rsidRDefault="00DA75DE" w:rsidP="001D3129">
      <w:pPr>
        <w:keepNext/>
        <w:jc w:val="center"/>
      </w:pPr>
      <w:r>
        <w:rPr>
          <w:noProof/>
          <w:lang w:val="tr-TR" w:eastAsia="tr-TR"/>
        </w:rPr>
        <w:drawing>
          <wp:inline distT="0" distB="0" distL="0" distR="0" wp14:anchorId="0B9D6139" wp14:editId="2FA789F2">
            <wp:extent cx="5392800" cy="2916000"/>
            <wp:effectExtent l="0" t="0" r="17780" b="17780"/>
            <wp:docPr id="222" name="Grafik 13">
              <a:extLst xmlns:a="http://schemas.openxmlformats.org/drawingml/2006/main">
                <a:ext uri="{FF2B5EF4-FFF2-40B4-BE49-F238E27FC236}">
                  <a16:creationId xmlns:a16="http://schemas.microsoft.com/office/drawing/2014/main" id="{22166223-2DD4-4F97-A05C-D33293B02E9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73"/>
              </a:graphicData>
            </a:graphic>
          </wp:inline>
        </w:drawing>
      </w:r>
    </w:p>
    <w:p w14:paraId="1E64E9FE" w14:textId="77777777" w:rsidR="00DA75DE" w:rsidRDefault="00DA75DE" w:rsidP="001D3129">
      <w:pPr>
        <w:pStyle w:val="Caption"/>
        <w:jc w:val="center"/>
        <w:rPr>
          <w:lang w:val="en-GB"/>
        </w:rPr>
      </w:pPr>
      <w:bookmarkStart w:id="249" w:name="_Toc525254237"/>
      <w:r>
        <w:t xml:space="preserve">Figure </w:t>
      </w:r>
      <w:r w:rsidR="00F47D15">
        <w:fldChar w:fldCharType="begin"/>
      </w:r>
      <w:r w:rsidR="00F47D15">
        <w:instrText xml:space="preserve"> STYLEREF 2 \s </w:instrText>
      </w:r>
      <w:r w:rsidR="00F47D15">
        <w:fldChar w:fldCharType="separate"/>
      </w:r>
      <w:r w:rsidR="00F47D15">
        <w:rPr>
          <w:noProof/>
        </w:rPr>
        <w:t>3.1</w:t>
      </w:r>
      <w:r w:rsidR="00F47D15">
        <w:fldChar w:fldCharType="end"/>
      </w:r>
      <w:r w:rsidR="00F47D15">
        <w:noBreakHyphen/>
      </w:r>
      <w:r w:rsidR="00F47D15">
        <w:fldChar w:fldCharType="begin"/>
      </w:r>
      <w:r w:rsidR="00F47D15">
        <w:instrText xml:space="preserve"> SEQ Figure \* ARABIC \s 2 </w:instrText>
      </w:r>
      <w:r w:rsidR="00F47D15">
        <w:fldChar w:fldCharType="separate"/>
      </w:r>
      <w:r w:rsidR="00F47D15">
        <w:rPr>
          <w:noProof/>
        </w:rPr>
        <w:t>130</w:t>
      </w:r>
      <w:r w:rsidR="00F47D15">
        <w:fldChar w:fldCharType="end"/>
      </w:r>
      <w:r>
        <w:t xml:space="preserve">. </w:t>
      </w:r>
      <w:r w:rsidRPr="00044998">
        <w:t>Force Resultants in z-dir. along Half Span</w:t>
      </w:r>
      <w:bookmarkEnd w:id="249"/>
    </w:p>
    <w:p w14:paraId="2071660E" w14:textId="77777777" w:rsidR="00DA75DE" w:rsidRDefault="00DA75DE" w:rsidP="000956AF">
      <w:pPr>
        <w:rPr>
          <w:lang w:val="en-GB"/>
        </w:rPr>
      </w:pPr>
    </w:p>
    <w:p w14:paraId="3964E414" w14:textId="77777777" w:rsidR="001D3129" w:rsidRDefault="00DA75DE" w:rsidP="001D3129">
      <w:pPr>
        <w:keepNext/>
        <w:jc w:val="center"/>
      </w:pPr>
      <w:r>
        <w:rPr>
          <w:noProof/>
          <w:lang w:val="tr-TR" w:eastAsia="tr-TR"/>
        </w:rPr>
        <w:lastRenderedPageBreak/>
        <w:drawing>
          <wp:inline distT="0" distB="0" distL="0" distR="0" wp14:anchorId="4963D245" wp14:editId="1586743D">
            <wp:extent cx="5392800" cy="2916000"/>
            <wp:effectExtent l="0" t="0" r="17780" b="17780"/>
            <wp:docPr id="223" name="Grafik 15">
              <a:extLst xmlns:a="http://schemas.openxmlformats.org/drawingml/2006/main">
                <a:ext uri="{FF2B5EF4-FFF2-40B4-BE49-F238E27FC236}">
                  <a16:creationId xmlns:a16="http://schemas.microsoft.com/office/drawing/2014/main" id="{6AD2E37A-11E8-4EE4-8CC3-C2FC80E8B20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74"/>
              </a:graphicData>
            </a:graphic>
          </wp:inline>
        </w:drawing>
      </w:r>
    </w:p>
    <w:p w14:paraId="6E8EA78F" w14:textId="77777777" w:rsidR="00DA75DE" w:rsidRDefault="001D3129" w:rsidP="001D3129">
      <w:pPr>
        <w:pStyle w:val="Caption"/>
        <w:jc w:val="center"/>
      </w:pPr>
      <w:bookmarkStart w:id="250" w:name="_Toc525254238"/>
      <w:r>
        <w:t xml:space="preserve">Figure </w:t>
      </w:r>
      <w:r w:rsidR="00F47D15">
        <w:fldChar w:fldCharType="begin"/>
      </w:r>
      <w:r w:rsidR="00F47D15">
        <w:instrText xml:space="preserve"> STYLEREF 2 \s </w:instrText>
      </w:r>
      <w:r w:rsidR="00F47D15">
        <w:fldChar w:fldCharType="separate"/>
      </w:r>
      <w:r w:rsidR="00F47D15">
        <w:rPr>
          <w:noProof/>
        </w:rPr>
        <w:t>3.1</w:t>
      </w:r>
      <w:r w:rsidR="00F47D15">
        <w:fldChar w:fldCharType="end"/>
      </w:r>
      <w:r w:rsidR="00F47D15">
        <w:noBreakHyphen/>
      </w:r>
      <w:r w:rsidR="00F47D15">
        <w:fldChar w:fldCharType="begin"/>
      </w:r>
      <w:r w:rsidR="00F47D15">
        <w:instrText xml:space="preserve"> SEQ Figure \* ARABIC \s 2 </w:instrText>
      </w:r>
      <w:r w:rsidR="00F47D15">
        <w:fldChar w:fldCharType="separate"/>
      </w:r>
      <w:r w:rsidR="00F47D15">
        <w:rPr>
          <w:noProof/>
        </w:rPr>
        <w:t>131</w:t>
      </w:r>
      <w:r w:rsidR="00F47D15">
        <w:fldChar w:fldCharType="end"/>
      </w:r>
      <w:r>
        <w:t xml:space="preserve">. </w:t>
      </w:r>
      <w:r w:rsidRPr="000D0DD6">
        <w:t>Force Resultants in z-dir. along Half Span</w:t>
      </w:r>
      <w:bookmarkEnd w:id="250"/>
    </w:p>
    <w:p w14:paraId="71BF000C" w14:textId="77777777" w:rsidR="001D3129" w:rsidRDefault="001D3129" w:rsidP="001D3129"/>
    <w:p w14:paraId="4771CA2A" w14:textId="77777777" w:rsidR="001D3129" w:rsidRDefault="001D3129" w:rsidP="001D3129"/>
    <w:p w14:paraId="73658632" w14:textId="77777777" w:rsidR="001D3129" w:rsidRDefault="001D3129" w:rsidP="001D3129"/>
    <w:p w14:paraId="18DA1D4F" w14:textId="77777777" w:rsidR="001D3129" w:rsidRDefault="001D3129" w:rsidP="001D3129"/>
    <w:p w14:paraId="02A31DF8" w14:textId="77777777" w:rsidR="001D3129" w:rsidRDefault="001D3129" w:rsidP="001D3129"/>
    <w:p w14:paraId="46C16465" w14:textId="77777777" w:rsidR="001D3129" w:rsidRDefault="001D3129" w:rsidP="001D3129"/>
    <w:p w14:paraId="04356478" w14:textId="77777777" w:rsidR="001D3129" w:rsidRDefault="001D3129" w:rsidP="001D3129"/>
    <w:p w14:paraId="0F5BF7AF" w14:textId="77777777" w:rsidR="001D3129" w:rsidRDefault="001D3129" w:rsidP="001D3129"/>
    <w:p w14:paraId="5639AEDE" w14:textId="77777777" w:rsidR="001D3129" w:rsidRDefault="001D3129" w:rsidP="001D3129"/>
    <w:p w14:paraId="7DF6609F" w14:textId="77777777" w:rsidR="001D3129" w:rsidRDefault="001D3129" w:rsidP="001D3129"/>
    <w:p w14:paraId="6FE5BC21" w14:textId="77777777" w:rsidR="001D3129" w:rsidRDefault="001D3129" w:rsidP="001D3129"/>
    <w:p w14:paraId="5B6F2E4E" w14:textId="77777777" w:rsidR="001D3129" w:rsidRDefault="001D3129" w:rsidP="001D3129"/>
    <w:p w14:paraId="53504AF7" w14:textId="77777777" w:rsidR="001D3129" w:rsidRDefault="001D3129" w:rsidP="001D3129"/>
    <w:p w14:paraId="4A58BD65" w14:textId="77777777" w:rsidR="001D3129" w:rsidRDefault="001D3129" w:rsidP="001D3129"/>
    <w:p w14:paraId="4966B976" w14:textId="77777777" w:rsidR="001D3129" w:rsidRDefault="001D3129" w:rsidP="001D3129"/>
    <w:p w14:paraId="04E5C1AE" w14:textId="77777777" w:rsidR="001D3129" w:rsidRDefault="001D3129" w:rsidP="001D3129"/>
    <w:p w14:paraId="7D43F391" w14:textId="77777777" w:rsidR="001D3129" w:rsidRDefault="001D3129" w:rsidP="001D3129"/>
    <w:p w14:paraId="32E40D32" w14:textId="77777777" w:rsidR="001D3129" w:rsidRDefault="001D3129" w:rsidP="001D3129"/>
    <w:p w14:paraId="71DAF307" w14:textId="77777777" w:rsidR="001D3129" w:rsidRDefault="001D3129" w:rsidP="001D3129"/>
    <w:p w14:paraId="77AA58C3" w14:textId="77777777" w:rsidR="001D3129" w:rsidRPr="001D3129" w:rsidRDefault="001D3129" w:rsidP="001D3129"/>
    <w:p w14:paraId="5D1C2F8B" w14:textId="77777777" w:rsidR="000956AF" w:rsidRPr="000956AF" w:rsidRDefault="000956AF" w:rsidP="000956AF">
      <w:pPr>
        <w:rPr>
          <w:lang w:val="en-GB"/>
        </w:rPr>
      </w:pPr>
    </w:p>
    <w:p w14:paraId="1D58C755" w14:textId="77777777" w:rsidR="000956AF" w:rsidRPr="000956AF" w:rsidRDefault="000956AF" w:rsidP="001D3129">
      <w:pPr>
        <w:pStyle w:val="Heading5"/>
        <w:rPr>
          <w:lang w:val="tr-TR"/>
        </w:rPr>
      </w:pPr>
      <w:bookmarkStart w:id="251" w:name="_Toc524657198"/>
      <w:bookmarkStart w:id="252" w:name="_Toc525153801"/>
      <w:bookmarkStart w:id="253" w:name="_Toc525261844"/>
      <w:r w:rsidRPr="000956AF">
        <w:rPr>
          <w:lang w:val="tr-TR"/>
        </w:rPr>
        <w:lastRenderedPageBreak/>
        <w:t>HORIZONTAL TAIL</w:t>
      </w:r>
      <w:bookmarkEnd w:id="251"/>
      <w:bookmarkEnd w:id="252"/>
      <w:bookmarkEnd w:id="253"/>
    </w:p>
    <w:p w14:paraId="71E3C791" w14:textId="77777777" w:rsidR="000956AF" w:rsidRPr="000956AF" w:rsidRDefault="000956AF" w:rsidP="000956AF">
      <w:pPr>
        <w:rPr>
          <w:lang w:val="tr-TR"/>
        </w:rPr>
      </w:pPr>
    </w:p>
    <w:p w14:paraId="4A6BEEA6" w14:textId="77777777" w:rsidR="000956AF" w:rsidRPr="001D3129" w:rsidRDefault="000956AF" w:rsidP="001D3129">
      <w:pPr>
        <w:rPr>
          <w:b/>
          <w:lang w:val="en-GB"/>
        </w:rPr>
      </w:pPr>
      <w:bookmarkStart w:id="254" w:name="_Toc525153802"/>
      <w:r w:rsidRPr="001D3129">
        <w:rPr>
          <w:b/>
          <w:lang w:val="en-GB"/>
        </w:rPr>
        <w:t>Geometry</w:t>
      </w:r>
      <w:bookmarkEnd w:id="254"/>
    </w:p>
    <w:p w14:paraId="29AF4294" w14:textId="77777777" w:rsidR="000956AF" w:rsidRPr="000956AF" w:rsidRDefault="000956AF" w:rsidP="000956AF">
      <w:pPr>
        <w:rPr>
          <w:i/>
          <w:lang w:val="en-GB"/>
        </w:rPr>
      </w:pPr>
      <w:r w:rsidRPr="000956AF">
        <w:rPr>
          <w:lang w:val="en-GB"/>
        </w:rPr>
        <w:t xml:space="preserve">The horizontal tail is formed as a rectangle having its long edge as the span of the tail and its short edge as the chord of the tail. The short edge of one of the elevators is chosen to be one fourth of the chord of the tail and the long edge lies along the half span, as illustrated in </w:t>
      </w:r>
      <w:r w:rsidRPr="000956AF">
        <w:rPr>
          <w:i/>
          <w:lang w:val="en-GB"/>
        </w:rPr>
        <w:t xml:space="preserve">Figure </w:t>
      </w:r>
      <w:r w:rsidR="006353AE">
        <w:rPr>
          <w:i/>
          <w:lang w:val="en-GB"/>
        </w:rPr>
        <w:t>132</w:t>
      </w:r>
      <w:r w:rsidRPr="000956AF">
        <w:rPr>
          <w:i/>
          <w:lang w:val="en-GB"/>
        </w:rPr>
        <w:t>.</w:t>
      </w:r>
    </w:p>
    <w:p w14:paraId="4399ED4D" w14:textId="77777777" w:rsidR="000956AF" w:rsidRPr="000956AF" w:rsidRDefault="00BF6498" w:rsidP="000956AF">
      <w:pPr>
        <w:rPr>
          <w:lang w:val="en-GB"/>
        </w:rPr>
      </w:pPr>
      <w:r>
        <w:rPr>
          <w:noProof/>
          <w:lang w:val="tr-TR" w:eastAsia="tr-TR"/>
        </w:rPr>
        <mc:AlternateContent>
          <mc:Choice Requires="wps">
            <w:drawing>
              <wp:anchor distT="0" distB="0" distL="114300" distR="114300" simplePos="0" relativeHeight="251847680" behindDoc="0" locked="0" layoutInCell="1" allowOverlap="1" wp14:anchorId="62261376" wp14:editId="69C584C2">
                <wp:simplePos x="0" y="0"/>
                <wp:positionH relativeFrom="column">
                  <wp:posOffset>1162050</wp:posOffset>
                </wp:positionH>
                <wp:positionV relativeFrom="paragraph">
                  <wp:posOffset>4718050</wp:posOffset>
                </wp:positionV>
                <wp:extent cx="4530725" cy="635"/>
                <wp:effectExtent l="0" t="0" r="0" b="0"/>
                <wp:wrapTopAndBottom/>
                <wp:docPr id="472" name="Text Box 472"/>
                <wp:cNvGraphicFramePr/>
                <a:graphic xmlns:a="http://schemas.openxmlformats.org/drawingml/2006/main">
                  <a:graphicData uri="http://schemas.microsoft.com/office/word/2010/wordprocessingShape">
                    <wps:wsp>
                      <wps:cNvSpPr txBox="1"/>
                      <wps:spPr>
                        <a:xfrm>
                          <a:off x="0" y="0"/>
                          <a:ext cx="4530725" cy="635"/>
                        </a:xfrm>
                        <a:prstGeom prst="rect">
                          <a:avLst/>
                        </a:prstGeom>
                        <a:solidFill>
                          <a:prstClr val="white"/>
                        </a:solidFill>
                        <a:ln>
                          <a:noFill/>
                        </a:ln>
                      </wps:spPr>
                      <wps:txbx>
                        <w:txbxContent>
                          <w:p w14:paraId="740A3C58" w14:textId="77777777" w:rsidR="009F22DF" w:rsidRPr="001E17DC" w:rsidRDefault="009F22DF" w:rsidP="00BF6498">
                            <w:pPr>
                              <w:pStyle w:val="Caption"/>
                              <w:jc w:val="center"/>
                              <w:rPr>
                                <w:rFonts w:eastAsiaTheme="minorHAnsi"/>
                                <w:sz w:val="20"/>
                                <w:lang w:val="en-GB"/>
                              </w:rPr>
                            </w:pPr>
                            <w:bookmarkStart w:id="255" w:name="_Toc525254239"/>
                            <w:r>
                              <w:t xml:space="preserve">Figure </w:t>
                            </w:r>
                            <w:r>
                              <w:fldChar w:fldCharType="begin"/>
                            </w:r>
                            <w:r>
                              <w:instrText xml:space="preserve"> STYLEREF 2 \s </w:instrText>
                            </w:r>
                            <w:r>
                              <w:fldChar w:fldCharType="separate"/>
                            </w:r>
                            <w:r>
                              <w:rPr>
                                <w:noProof/>
                              </w:rPr>
                              <w:t>3.1</w:t>
                            </w:r>
                            <w:r>
                              <w:fldChar w:fldCharType="end"/>
                            </w:r>
                            <w:r>
                              <w:noBreakHyphen/>
                            </w:r>
                            <w:r>
                              <w:fldChar w:fldCharType="begin"/>
                            </w:r>
                            <w:r>
                              <w:instrText xml:space="preserve"> SEQ Figure \* ARABIC \s 2 </w:instrText>
                            </w:r>
                            <w:r>
                              <w:fldChar w:fldCharType="separate"/>
                            </w:r>
                            <w:r>
                              <w:rPr>
                                <w:noProof/>
                              </w:rPr>
                              <w:t>132</w:t>
                            </w:r>
                            <w:r>
                              <w:fldChar w:fldCharType="end"/>
                            </w:r>
                            <w:r>
                              <w:t xml:space="preserve">. </w:t>
                            </w:r>
                            <w:r w:rsidRPr="00086118">
                              <w:t>The Horizontal Tail Geometry along Half Span</w:t>
                            </w:r>
                            <w:bookmarkEnd w:id="2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261376" id="Text Box 472" o:spid="_x0000_s1032" type="#_x0000_t202" style="position:absolute;left:0;text-align:left;margin-left:91.5pt;margin-top:371.5pt;width:356.75pt;height:.05pt;z-index:251847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PkzMQIAAGgEAAAOAAAAZHJzL2Uyb0RvYy54bWysVFFv2yAQfp+0/4B4X5ykTVpZcaosVaZJ&#10;UVspmfpMMI6RgGNAYme/fge2063b07QXfNwdB9/33Xnx0GpFzsJ5Caagk9GYEmE4lNIcC/ptv/l0&#10;T4kPzJRMgREFvQhPH5YfPywam4sp1KBK4QgWMT5vbEHrEGyeZZ7XQjM/AisMBitwmgXcumNWOtZg&#10;da2y6Xg8zxpwpXXAhffofeyCdJnqV5Xg4bmqvAhEFRTfFtLq0nqIa7ZcsPzomK0l75/B/uEVmkmD&#10;l15LPbLAyMnJP0ppyR14qMKIg86gqiQXCQOimYzfodnVzIqEBcnx9kqT/39l+dP5xRFZFvT2bkqJ&#10;YRpF2os2kM/QkuhDhhrrc0zcWUwNLQZQ6cHv0RmBt5XT8YuQCMaR68uV31iOo/N2djO+m84o4Rib&#10;38xijeztqHU+fBGgSTQK6lC8xCk7b33oUoeUeJMHJcuNVCpuYmCtHDkzFLqpZRB98d+ylIm5BuKp&#10;rmD0ZBFfhyNaoT20iZH5gPEA5QWhO+jax1u+kXjflvnwwhz2C6LFGQjPuFQKmoJCb1FSg/vxN3/M&#10;RxkxSkmD/VdQ//3EnKBEfTUocGzWwXCDcRgMc9JrQKQTnC7Lk4kHXFCDWTnQrzgaq3gLhpjheFdB&#10;w2CuQzcFOFpcrFYpCVvSsrA1O8tj6YHXffvKnO1VCSjmEwydyfJ34nS5SR67OgVkOikXee1Y7OnG&#10;dk7a96MX5+XXfcp6+0EsfwIAAP//AwBQSwMEFAAGAAgAAAAhABTHQw/hAAAACwEAAA8AAABkcnMv&#10;ZG93bnJldi54bWxMjzFPwzAQhXck/oN1SCyIOqUhhBCnqioY6FIRurC58TUOxOfIdtrw73FZYLt3&#10;9/Tue+VyMj07ovOdJQHzWQIMqbGqo1bA7v3lNgfmgyQle0so4Bs9LKvLi1IWyp7oDY91aFkMIV9I&#10;ATqEoeDcNxqN9DM7IMXbwTojQ5Su5crJUww3Pb9Lkowb2VH8oOWAa43NVz0aAdv0Y6tvxsPzZpUu&#10;3OtuXGefbS3E9dW0egIWcAp/ZjjjR3SoItPejqQ866POF7FLEPCQnofoyB+ze2D7380ceFXy/x2q&#10;HwAAAP//AwBQSwECLQAUAAYACAAAACEAtoM4kv4AAADhAQAAEwAAAAAAAAAAAAAAAAAAAAAAW0Nv&#10;bnRlbnRfVHlwZXNdLnhtbFBLAQItABQABgAIAAAAIQA4/SH/1gAAAJQBAAALAAAAAAAAAAAAAAAA&#10;AC8BAABfcmVscy8ucmVsc1BLAQItABQABgAIAAAAIQCggPkzMQIAAGgEAAAOAAAAAAAAAAAAAAAA&#10;AC4CAABkcnMvZTJvRG9jLnhtbFBLAQItABQABgAIAAAAIQAUx0MP4QAAAAsBAAAPAAAAAAAAAAAA&#10;AAAAAIsEAABkcnMvZG93bnJldi54bWxQSwUGAAAAAAQABADzAAAAmQUAAAAA&#10;" stroked="f">
                <v:textbox style="mso-fit-shape-to-text:t" inset="0,0,0,0">
                  <w:txbxContent>
                    <w:p w14:paraId="740A3C58" w14:textId="77777777" w:rsidR="009F22DF" w:rsidRPr="001E17DC" w:rsidRDefault="009F22DF" w:rsidP="00BF6498">
                      <w:pPr>
                        <w:pStyle w:val="Caption"/>
                        <w:jc w:val="center"/>
                        <w:rPr>
                          <w:rFonts w:eastAsiaTheme="minorHAnsi"/>
                          <w:sz w:val="20"/>
                          <w:lang w:val="en-GB"/>
                        </w:rPr>
                      </w:pPr>
                      <w:bookmarkStart w:id="256" w:name="_Toc525254239"/>
                      <w:r>
                        <w:t xml:space="preserve">Figure </w:t>
                      </w:r>
                      <w:r>
                        <w:fldChar w:fldCharType="begin"/>
                      </w:r>
                      <w:r>
                        <w:instrText xml:space="preserve"> STYLEREF 2 \s </w:instrText>
                      </w:r>
                      <w:r>
                        <w:fldChar w:fldCharType="separate"/>
                      </w:r>
                      <w:r>
                        <w:rPr>
                          <w:noProof/>
                        </w:rPr>
                        <w:t>3.1</w:t>
                      </w:r>
                      <w:r>
                        <w:fldChar w:fldCharType="end"/>
                      </w:r>
                      <w:r>
                        <w:noBreakHyphen/>
                      </w:r>
                      <w:r>
                        <w:fldChar w:fldCharType="begin"/>
                      </w:r>
                      <w:r>
                        <w:instrText xml:space="preserve"> SEQ Figure \* ARABIC \s 2 </w:instrText>
                      </w:r>
                      <w:r>
                        <w:fldChar w:fldCharType="separate"/>
                      </w:r>
                      <w:r>
                        <w:rPr>
                          <w:noProof/>
                        </w:rPr>
                        <w:t>132</w:t>
                      </w:r>
                      <w:r>
                        <w:fldChar w:fldCharType="end"/>
                      </w:r>
                      <w:r>
                        <w:t xml:space="preserve">. </w:t>
                      </w:r>
                      <w:r w:rsidRPr="00086118">
                        <w:t>The Horizontal Tail Geometry along Half Span</w:t>
                      </w:r>
                      <w:bookmarkEnd w:id="256"/>
                    </w:p>
                  </w:txbxContent>
                </v:textbox>
                <w10:wrap type="topAndBottom"/>
              </v:shape>
            </w:pict>
          </mc:Fallback>
        </mc:AlternateContent>
      </w:r>
      <w:r w:rsidR="000956AF" w:rsidRPr="000956AF">
        <w:rPr>
          <w:i/>
          <w:noProof/>
          <w:lang w:val="tr-TR" w:eastAsia="tr-TR"/>
        </w:rPr>
        <w:drawing>
          <wp:anchor distT="0" distB="0" distL="114300" distR="114300" simplePos="0" relativeHeight="251669504" behindDoc="0" locked="0" layoutInCell="1" allowOverlap="1" wp14:anchorId="59830015" wp14:editId="11A71E44">
            <wp:simplePos x="0" y="0"/>
            <wp:positionH relativeFrom="margin">
              <wp:align>center</wp:align>
            </wp:positionH>
            <wp:positionV relativeFrom="paragraph">
              <wp:posOffset>416583</wp:posOffset>
            </wp:positionV>
            <wp:extent cx="4531359" cy="4244400"/>
            <wp:effectExtent l="0" t="0" r="3175" b="3810"/>
            <wp:wrapTopAndBottom/>
            <wp:docPr id="190" name="Resi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4531359" cy="42444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3316C08" w14:textId="77777777" w:rsidR="000956AF" w:rsidRPr="000956AF" w:rsidRDefault="000956AF" w:rsidP="000956AF">
      <w:pPr>
        <w:rPr>
          <w:lang w:val="en-GB"/>
        </w:rPr>
      </w:pPr>
    </w:p>
    <w:p w14:paraId="1A0A2635" w14:textId="77777777" w:rsidR="000956AF" w:rsidRPr="000956AF" w:rsidRDefault="000956AF" w:rsidP="000956AF">
      <w:pPr>
        <w:rPr>
          <w:lang w:val="en-GB"/>
        </w:rPr>
      </w:pPr>
    </w:p>
    <w:p w14:paraId="126874AF" w14:textId="77777777" w:rsidR="000956AF" w:rsidRPr="000956AF" w:rsidRDefault="000956AF" w:rsidP="000956AF">
      <w:pPr>
        <w:rPr>
          <w:lang w:val="en-GB"/>
        </w:rPr>
      </w:pPr>
    </w:p>
    <w:p w14:paraId="4C51153F" w14:textId="77777777" w:rsidR="000956AF" w:rsidRPr="000956AF" w:rsidRDefault="000956AF" w:rsidP="000956AF">
      <w:pPr>
        <w:rPr>
          <w:lang w:val="en-GB"/>
        </w:rPr>
      </w:pPr>
    </w:p>
    <w:p w14:paraId="5DA8EA27" w14:textId="77777777" w:rsidR="000956AF" w:rsidRPr="000956AF" w:rsidRDefault="000956AF" w:rsidP="000956AF">
      <w:pPr>
        <w:rPr>
          <w:lang w:val="en-GB"/>
        </w:rPr>
      </w:pPr>
    </w:p>
    <w:p w14:paraId="342BB2F6" w14:textId="77777777" w:rsidR="000956AF" w:rsidRPr="000956AF" w:rsidRDefault="000956AF" w:rsidP="000956AF">
      <w:pPr>
        <w:rPr>
          <w:lang w:val="en-GB"/>
        </w:rPr>
      </w:pPr>
    </w:p>
    <w:p w14:paraId="0B7D4436" w14:textId="77777777" w:rsidR="000956AF" w:rsidRPr="000956AF" w:rsidRDefault="000956AF" w:rsidP="000956AF">
      <w:pPr>
        <w:rPr>
          <w:lang w:val="en-GB"/>
        </w:rPr>
      </w:pPr>
    </w:p>
    <w:p w14:paraId="5FAE91F9" w14:textId="77777777" w:rsidR="000956AF" w:rsidRDefault="000956AF" w:rsidP="000956AF">
      <w:pPr>
        <w:rPr>
          <w:lang w:val="en-GB"/>
        </w:rPr>
      </w:pPr>
    </w:p>
    <w:p w14:paraId="4722ECCD" w14:textId="77777777" w:rsidR="001D3129" w:rsidRDefault="001D3129" w:rsidP="000956AF">
      <w:pPr>
        <w:rPr>
          <w:lang w:val="en-GB"/>
        </w:rPr>
      </w:pPr>
    </w:p>
    <w:p w14:paraId="21E34B2B" w14:textId="77777777" w:rsidR="001D3129" w:rsidRPr="000956AF" w:rsidRDefault="001D3129" w:rsidP="000956AF">
      <w:pPr>
        <w:rPr>
          <w:lang w:val="en-GB"/>
        </w:rPr>
      </w:pPr>
    </w:p>
    <w:p w14:paraId="27C76A2B" w14:textId="77777777" w:rsidR="000956AF" w:rsidRPr="001D3129" w:rsidRDefault="000956AF" w:rsidP="001D3129">
      <w:pPr>
        <w:jc w:val="left"/>
        <w:rPr>
          <w:b/>
          <w:lang w:val="en-GB"/>
        </w:rPr>
      </w:pPr>
      <w:bookmarkStart w:id="257" w:name="_Toc525153803"/>
      <w:r w:rsidRPr="001D3129">
        <w:rPr>
          <w:b/>
          <w:lang w:val="en-GB"/>
        </w:rPr>
        <w:lastRenderedPageBreak/>
        <w:t>Critical Load Cases</w:t>
      </w:r>
      <w:bookmarkEnd w:id="257"/>
    </w:p>
    <w:p w14:paraId="2840BA48" w14:textId="77777777" w:rsidR="000956AF" w:rsidRPr="000956AF" w:rsidRDefault="000956AF" w:rsidP="000956AF">
      <w:pPr>
        <w:rPr>
          <w:lang w:val="en-GB"/>
        </w:rPr>
      </w:pPr>
      <w:r w:rsidRPr="000956AF">
        <w:rPr>
          <w:lang w:val="en-GB"/>
        </w:rPr>
        <w:t>The critical load cases chosen are as follows:</w:t>
      </w:r>
    </w:p>
    <w:p w14:paraId="56371AA5" w14:textId="77777777" w:rsidR="000956AF" w:rsidRPr="000956AF" w:rsidRDefault="000956AF" w:rsidP="000956AF">
      <w:pPr>
        <w:numPr>
          <w:ilvl w:val="0"/>
          <w:numId w:val="15"/>
        </w:numPr>
        <w:rPr>
          <w:lang w:val="en-GB"/>
        </w:rPr>
      </w:pPr>
      <w:r w:rsidRPr="000956AF">
        <w:rPr>
          <w:lang w:val="en-GB"/>
        </w:rPr>
        <w:t xml:space="preserve">UP BALANCING TAIL LOAD FLAPS RETRACTED </w:t>
      </w:r>
    </w:p>
    <w:p w14:paraId="1B061884" w14:textId="77777777" w:rsidR="000956AF" w:rsidRPr="000956AF" w:rsidRDefault="000956AF" w:rsidP="000956AF">
      <w:pPr>
        <w:numPr>
          <w:ilvl w:val="0"/>
          <w:numId w:val="15"/>
        </w:numPr>
        <w:rPr>
          <w:lang w:val="en-GB"/>
        </w:rPr>
      </w:pPr>
      <w:r w:rsidRPr="000956AF">
        <w:rPr>
          <w:lang w:val="en-GB"/>
        </w:rPr>
        <w:t xml:space="preserve">DOWN BALANCING TAIL LOAD FLAPS RETRACTED </w:t>
      </w:r>
    </w:p>
    <w:p w14:paraId="53E73AFF" w14:textId="77777777" w:rsidR="000956AF" w:rsidRPr="000956AF" w:rsidRDefault="000956AF" w:rsidP="000956AF">
      <w:pPr>
        <w:numPr>
          <w:ilvl w:val="0"/>
          <w:numId w:val="15"/>
        </w:numPr>
        <w:rPr>
          <w:lang w:val="en-GB"/>
        </w:rPr>
      </w:pPr>
      <w:r w:rsidRPr="000956AF">
        <w:rPr>
          <w:lang w:val="en-GB"/>
        </w:rPr>
        <w:t xml:space="preserve">UP BALANCING TAIL LOAD FLAPS EXTENDED </w:t>
      </w:r>
    </w:p>
    <w:p w14:paraId="68CF2792" w14:textId="77777777" w:rsidR="000956AF" w:rsidRPr="000956AF" w:rsidRDefault="000956AF" w:rsidP="000956AF">
      <w:pPr>
        <w:numPr>
          <w:ilvl w:val="0"/>
          <w:numId w:val="15"/>
        </w:numPr>
        <w:rPr>
          <w:lang w:val="en-GB"/>
        </w:rPr>
      </w:pPr>
      <w:r w:rsidRPr="000956AF">
        <w:rPr>
          <w:lang w:val="en-GB"/>
        </w:rPr>
        <w:t xml:space="preserve">DOWN BALANCING TAIL LOAD FLAPS EXTENDED </w:t>
      </w:r>
    </w:p>
    <w:p w14:paraId="6E2DEB32" w14:textId="77777777" w:rsidR="000956AF" w:rsidRPr="000956AF" w:rsidRDefault="000956AF" w:rsidP="000956AF">
      <w:pPr>
        <w:numPr>
          <w:ilvl w:val="0"/>
          <w:numId w:val="15"/>
        </w:numPr>
        <w:rPr>
          <w:lang w:val="en-GB"/>
        </w:rPr>
      </w:pPr>
      <w:r w:rsidRPr="000956AF">
        <w:rPr>
          <w:lang w:val="en-GB"/>
        </w:rPr>
        <w:t xml:space="preserve">UNCHECKED MANEUVER DOWN TAIL LOAD (ELEV TE UP) </w:t>
      </w:r>
    </w:p>
    <w:p w14:paraId="72A4D13A" w14:textId="77777777" w:rsidR="000956AF" w:rsidRPr="000956AF" w:rsidRDefault="000956AF" w:rsidP="000956AF">
      <w:pPr>
        <w:numPr>
          <w:ilvl w:val="0"/>
          <w:numId w:val="15"/>
        </w:numPr>
        <w:rPr>
          <w:lang w:val="en-GB"/>
        </w:rPr>
      </w:pPr>
      <w:r w:rsidRPr="000956AF">
        <w:rPr>
          <w:lang w:val="en-GB"/>
        </w:rPr>
        <w:t xml:space="preserve">UNCHECKED MANEUVER UP TAIL LOAD (ELEV TE DN) </w:t>
      </w:r>
    </w:p>
    <w:p w14:paraId="37FB85D9" w14:textId="77777777" w:rsidR="000956AF" w:rsidRPr="000956AF" w:rsidRDefault="000956AF" w:rsidP="000956AF">
      <w:pPr>
        <w:numPr>
          <w:ilvl w:val="0"/>
          <w:numId w:val="15"/>
        </w:numPr>
        <w:rPr>
          <w:lang w:val="en-GB"/>
        </w:rPr>
      </w:pPr>
      <w:r w:rsidRPr="000956AF">
        <w:rPr>
          <w:lang w:val="en-GB"/>
        </w:rPr>
        <w:t xml:space="preserve">DOWN LOAD CHECKED MANEUVER TAIL LOAD </w:t>
      </w:r>
    </w:p>
    <w:p w14:paraId="474A9F56" w14:textId="77777777" w:rsidR="000956AF" w:rsidRPr="000956AF" w:rsidRDefault="000956AF" w:rsidP="000956AF">
      <w:pPr>
        <w:numPr>
          <w:ilvl w:val="0"/>
          <w:numId w:val="15"/>
        </w:numPr>
        <w:rPr>
          <w:lang w:val="en-GB"/>
        </w:rPr>
      </w:pPr>
      <w:r w:rsidRPr="000956AF">
        <w:rPr>
          <w:lang w:val="en-GB"/>
        </w:rPr>
        <w:t xml:space="preserve">UP LOAD CHECKED MANEUVER TAIL LOAD </w:t>
      </w:r>
    </w:p>
    <w:p w14:paraId="14CF875A" w14:textId="77777777" w:rsidR="000956AF" w:rsidRPr="000956AF" w:rsidRDefault="000956AF" w:rsidP="000956AF">
      <w:pPr>
        <w:numPr>
          <w:ilvl w:val="0"/>
          <w:numId w:val="15"/>
        </w:numPr>
        <w:rPr>
          <w:lang w:val="en-GB"/>
        </w:rPr>
      </w:pPr>
      <w:r w:rsidRPr="000956AF">
        <w:rPr>
          <w:lang w:val="en-GB"/>
        </w:rPr>
        <w:t xml:space="preserve">UPGUST TAIL LOAD FLAPS RETRACTED </w:t>
      </w:r>
    </w:p>
    <w:p w14:paraId="78884AC1" w14:textId="77777777" w:rsidR="000956AF" w:rsidRPr="000956AF" w:rsidRDefault="000956AF" w:rsidP="000956AF">
      <w:pPr>
        <w:numPr>
          <w:ilvl w:val="0"/>
          <w:numId w:val="15"/>
        </w:numPr>
        <w:rPr>
          <w:lang w:val="en-GB"/>
        </w:rPr>
      </w:pPr>
      <w:r w:rsidRPr="000956AF">
        <w:rPr>
          <w:lang w:val="en-GB"/>
        </w:rPr>
        <w:t xml:space="preserve">DOWN GUST TAIL LOAD FLAPS RETRACTED </w:t>
      </w:r>
    </w:p>
    <w:p w14:paraId="1FA8BDC2" w14:textId="77777777" w:rsidR="000956AF" w:rsidRPr="000956AF" w:rsidRDefault="000956AF" w:rsidP="000956AF">
      <w:pPr>
        <w:numPr>
          <w:ilvl w:val="0"/>
          <w:numId w:val="15"/>
        </w:numPr>
        <w:rPr>
          <w:lang w:val="en-GB"/>
        </w:rPr>
      </w:pPr>
      <w:r w:rsidRPr="000956AF">
        <w:rPr>
          <w:lang w:val="en-GB"/>
        </w:rPr>
        <w:t xml:space="preserve">UP GUST TAIL LOAD FLAPS EXTENDED </w:t>
      </w:r>
    </w:p>
    <w:p w14:paraId="278487D5" w14:textId="77777777" w:rsidR="000956AF" w:rsidRPr="000956AF" w:rsidRDefault="000956AF" w:rsidP="000956AF">
      <w:pPr>
        <w:numPr>
          <w:ilvl w:val="0"/>
          <w:numId w:val="15"/>
        </w:numPr>
        <w:rPr>
          <w:lang w:val="en-GB"/>
        </w:rPr>
      </w:pPr>
      <w:r w:rsidRPr="000956AF">
        <w:rPr>
          <w:lang w:val="en-GB"/>
        </w:rPr>
        <w:t xml:space="preserve">DOWN GUST TAIL LOAD FLAPS EXTENDED </w:t>
      </w:r>
    </w:p>
    <w:p w14:paraId="225BAD61" w14:textId="77777777" w:rsidR="000956AF" w:rsidRPr="000956AF" w:rsidRDefault="000956AF" w:rsidP="000956AF">
      <w:pPr>
        <w:numPr>
          <w:ilvl w:val="0"/>
          <w:numId w:val="15"/>
        </w:numPr>
        <w:rPr>
          <w:lang w:val="en-GB"/>
        </w:rPr>
      </w:pPr>
      <w:r w:rsidRPr="000956AF">
        <w:rPr>
          <w:lang w:val="en-GB"/>
        </w:rPr>
        <w:t>UNSYMMETRICAL TAIL LOAD</w:t>
      </w:r>
    </w:p>
    <w:p w14:paraId="32172227" w14:textId="77777777" w:rsidR="000956AF" w:rsidRPr="001D3129" w:rsidRDefault="000956AF" w:rsidP="001D3129">
      <w:pPr>
        <w:rPr>
          <w:b/>
          <w:lang w:val="en-GB"/>
        </w:rPr>
      </w:pPr>
    </w:p>
    <w:p w14:paraId="3C8609AF" w14:textId="77777777" w:rsidR="000956AF" w:rsidRPr="001D3129" w:rsidRDefault="000956AF" w:rsidP="001D3129">
      <w:pPr>
        <w:rPr>
          <w:b/>
          <w:lang w:val="en-GB"/>
        </w:rPr>
      </w:pPr>
      <w:bookmarkStart w:id="258" w:name="_Toc525153804"/>
      <w:r w:rsidRPr="001D3129">
        <w:rPr>
          <w:b/>
          <w:lang w:val="en-GB"/>
        </w:rPr>
        <w:t>Method</w:t>
      </w:r>
      <w:bookmarkEnd w:id="258"/>
    </w:p>
    <w:p w14:paraId="7D2E5E67" w14:textId="77777777" w:rsidR="000956AF" w:rsidRPr="000956AF" w:rsidRDefault="000956AF" w:rsidP="000956AF">
      <w:pPr>
        <w:rPr>
          <w:lang w:val="en-GB"/>
        </w:rPr>
      </w:pPr>
      <w:r w:rsidRPr="000956AF">
        <w:rPr>
          <w:lang w:val="en-GB"/>
        </w:rPr>
        <w:t xml:space="preserve">Let the following 1-D bar represent the back view of left half of the horizontal tail. FAR23 provides chordwise pressure distribution on chosen locations along the half span as output. The following load distribution is obtained via integrating P vs. Chord diagram. Noting that the directions are arbitrarily chosen for illustration, the distribution would be as follows in </w:t>
      </w:r>
      <w:r w:rsidRPr="000956AF">
        <w:rPr>
          <w:i/>
          <w:lang w:val="en-GB"/>
        </w:rPr>
        <w:t>Figure 1</w:t>
      </w:r>
      <w:r w:rsidR="006353AE">
        <w:rPr>
          <w:i/>
          <w:lang w:val="en-GB"/>
        </w:rPr>
        <w:t>33</w:t>
      </w:r>
      <w:r w:rsidRPr="000956AF">
        <w:rPr>
          <w:i/>
          <w:lang w:val="en-GB"/>
        </w:rPr>
        <w:t>.</w:t>
      </w:r>
    </w:p>
    <w:p w14:paraId="76E8A1D5" w14:textId="77777777" w:rsidR="000956AF" w:rsidRPr="000956AF" w:rsidRDefault="000956AF" w:rsidP="000956AF">
      <w:pPr>
        <w:rPr>
          <w:lang w:val="en-GB"/>
        </w:rPr>
      </w:pPr>
      <w:r w:rsidRPr="000956AF">
        <w:rPr>
          <w:noProof/>
          <w:lang w:val="tr-TR" w:eastAsia="tr-TR"/>
        </w:rPr>
        <mc:AlternateContent>
          <mc:Choice Requires="wps">
            <w:drawing>
              <wp:anchor distT="0" distB="0" distL="114300" distR="114300" simplePos="0" relativeHeight="251687936" behindDoc="0" locked="0" layoutInCell="1" allowOverlap="1" wp14:anchorId="5340DB1D" wp14:editId="7A22BB27">
                <wp:simplePos x="0" y="0"/>
                <wp:positionH relativeFrom="column">
                  <wp:posOffset>3625215</wp:posOffset>
                </wp:positionH>
                <wp:positionV relativeFrom="paragraph">
                  <wp:posOffset>6985</wp:posOffset>
                </wp:positionV>
                <wp:extent cx="0" cy="428786"/>
                <wp:effectExtent l="0" t="0" r="38100" b="9525"/>
                <wp:wrapNone/>
                <wp:docPr id="161" name="Düz Bağlayıcı 43"/>
                <wp:cNvGraphicFramePr/>
                <a:graphic xmlns:a="http://schemas.openxmlformats.org/drawingml/2006/main">
                  <a:graphicData uri="http://schemas.microsoft.com/office/word/2010/wordprocessingShape">
                    <wps:wsp>
                      <wps:cNvCnPr/>
                      <wps:spPr>
                        <a:xfrm flipH="1" flipV="1">
                          <a:off x="0" y="0"/>
                          <a:ext cx="0" cy="428786"/>
                        </a:xfrm>
                        <a:prstGeom prst="line">
                          <a:avLst/>
                        </a:prstGeom>
                        <a:ln w="9525"/>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1EFFC1E7" id="Düz Bağlayıcı 43" o:spid="_x0000_s1026" style="position:absolute;flip:x y;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5.45pt,.55pt" to="285.45pt,3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EM2QEAANwDAAAOAAAAZHJzL2Uyb0RvYy54bWysU82O0zAQviPxDpbvNGnZLd2o6UpsBRwQ&#10;VLBw9zrjxsJ/sk2T8jI8w973Rh+MsZMNK34khLhY45n5vvlmPF5f9lqRA/ggranpfFZSAobbRpp9&#10;TT9cv3iyoiREZhqmrIGaHiHQy83jR+vOVbCwrVUNeIIkJlSdq2kbo6uKIvAWNAsz68BgUFivWcSr&#10;3xeNZx2ya1UsynJZdNY3zlsOIaB3OwTpJvMLATy+FSJAJKqmqC3m0+fzJp3FZs2qvWeulXyUwf5B&#10;hWbSYNGJassiI5+9/IVKS+5tsCLOuNWFFUJyyD1gN/Pyp27et8xB7gWHE9w0pvD/aPmbw84T2eDb&#10;LeeUGKbxkbbf7r6Q5+z0VbHj6ZafbsnZ0zSpzoUKAVdm58dbcDuf2u6F10Qo6V4hEc3Wx2SlGDZJ&#10;+jzx4zRx6CPhg5Oj92yxerZaphLFwJVwzof4EqwmyaipkibNglXs8DrEIfU+JbmVIV1NL84X55kn&#10;aR3UZSseFQxZ70Bgv1h7UJc3Da6UJweGO9J8mo8ylMHMBBFSqQlUZgl/BI25CQZ5+/4WOGXnitbE&#10;Cailsf53VWN/L1UM+Ti9B70m88Y2x/xWOYArlAc8rnva0Yf3DP/xKTffAQAA//8DAFBLAwQUAAYA&#10;CAAAACEAnMxoZNwAAAAIAQAADwAAAGRycy9kb3ducmV2LnhtbEyPQUvDQBCF74L/YRnBm91UNNaY&#10;TRFFkPZkKlVv0+yYBLOzMbtp4793xIMeH9/jzTf5cnKd2tMQWs8G5rMEFHHlbcu1gefNw9kCVIjI&#10;FjvPZOCLAiyL46McM+sP/ET7MtZKRjhkaKCJsc+0DlVDDsPM98TC3v3gMEocam0HPMi46/R5kqTa&#10;YctyocGe7hqqPsrRGdiuH7Haru43b305vtjP9euqqS+MOT2Zbm9ARZriXxl+9EUdCnHa+ZFtUJ2B&#10;y6vkWqoC5qCE/+adgXSRgi5y/f+B4hsAAP//AwBQSwECLQAUAAYACAAAACEAtoM4kv4AAADhAQAA&#10;EwAAAAAAAAAAAAAAAAAAAAAAW0NvbnRlbnRfVHlwZXNdLnhtbFBLAQItABQABgAIAAAAIQA4/SH/&#10;1gAAAJQBAAALAAAAAAAAAAAAAAAAAC8BAABfcmVscy8ucmVsc1BLAQItABQABgAIAAAAIQB/FwEM&#10;2QEAANwDAAAOAAAAAAAAAAAAAAAAAC4CAABkcnMvZTJvRG9jLnhtbFBLAQItABQABgAIAAAAIQCc&#10;zGhk3AAAAAgBAAAPAAAAAAAAAAAAAAAAADMEAABkcnMvZG93bnJldi54bWxQSwUGAAAAAAQABADz&#10;AAAAPAUAAAAA&#10;" strokecolor="black [3200]">
                <v:stroke joinstyle="miter"/>
              </v:line>
            </w:pict>
          </mc:Fallback>
        </mc:AlternateContent>
      </w:r>
      <w:r w:rsidRPr="000956AF">
        <w:rPr>
          <w:noProof/>
          <w:lang w:val="tr-TR" w:eastAsia="tr-TR"/>
        </w:rPr>
        <mc:AlternateContent>
          <mc:Choice Requires="wps">
            <w:drawing>
              <wp:anchor distT="45720" distB="45720" distL="114300" distR="114300" simplePos="0" relativeHeight="251682816" behindDoc="0" locked="0" layoutInCell="1" allowOverlap="1" wp14:anchorId="2172BC48" wp14:editId="49ADEC66">
                <wp:simplePos x="0" y="0"/>
                <wp:positionH relativeFrom="column">
                  <wp:posOffset>1817391</wp:posOffset>
                </wp:positionH>
                <wp:positionV relativeFrom="paragraph">
                  <wp:posOffset>120823</wp:posOffset>
                </wp:positionV>
                <wp:extent cx="257810" cy="273685"/>
                <wp:effectExtent l="0" t="0" r="0" b="0"/>
                <wp:wrapSquare wrapText="bothSides"/>
                <wp:docPr id="217"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810" cy="27368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17CBECD" w14:textId="77777777" w:rsidR="009F22DF" w:rsidRDefault="009F22DF" w:rsidP="000956AF">
                            <w:r>
                              <w:t>q</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72BC48" id="_x0000_s1033" type="#_x0000_t202" style="position:absolute;left:0;text-align:left;margin-left:143.1pt;margin-top:9.5pt;width:20.3pt;height:21.55pt;z-index:2516828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bquGSAIAANIEAAAOAAAAZHJzL2Uyb0RvYy54bWysVMGO0zAQvSPxD5bvNG1otyVqulq6WoTY&#10;BcTCBziO3VjreIztNClfz9hpS4HTIi6R7Zl582beTNbXQ6vJXjivwJR0NplSIgyHWpldSb99vXu1&#10;osQHZmqmwYiSHoSn15uXL9a9LUQODehaOIIgxhe9LWkTgi2yzPNGtMxPwAqDRgmuZQGvbpfVjvWI&#10;3uosn06vsh5cbR1w4T2+3o5Gukn4UgoePknpRSC6pMgtpK9L3yp+s82aFTvHbKP4kQb7BxYtUwaT&#10;nqFuWWCkc+ovqFZxBx5kmHBoM5BScZFqwGpm0z+qeWyYFakWbI635zb5/wfLP+4/O6LqkuazJSWG&#10;tSjSgwjKkA9d6HxH8tij3voCXR8tOofhLQyodarX23vgT54Y2DbM7MSNc9A3gtXIcRYjs4vQEcdH&#10;kKp/gBpTsS5AAhqka2MDsSUE0VGrw1kfMQTC8TFfLFcztHA05cvXV6tFysCKU7B1PrwT0JJ4KKlD&#10;+RM429/7EMmw4uQScxm4U1qnEdDmtwd0jC+JfOR7ZB4OWkQ/bb4IiV1LROOD525XbbUj42jh7CPN&#10;04AlMAyIjhITPjP2GBKjRZroZ8afg1J+MOEc3yoDbpQx7puIBewZbkr9NGqHfEf/UyvGBkRJw1AN&#10;aW6Wp/mooD6gsg7GJcOfAh4acD8o6XHBSuq/d8wJSvR7g9PxZjafx41Ml/limePFXVqqSwszHKFK&#10;GigZj9uQWh1rMnCDUyRVUjhyG5kcOePiJOGPSx438/KevH79ijY/AQAA//8DAFBLAwQUAAYACAAA&#10;ACEAYoJ0Bt0AAAAJAQAADwAAAGRycy9kb3ducmV2LnhtbEyPwU7DMBBE70j8g7VI3KhdA1Eb4lQI&#10;xJWKtiBxc+NtEhGvo9htwt93OdHjakaz7xWryXfihENsAxmYzxQIpCq4lmoDu+3b3QJETJac7QKh&#10;gV+MsCqvrwqbuzDSB542qRY8QjG3BpqU+lzKWDXobZyFHomzQxi8TXwOtXSDHXncd1IrlUlvW+IP&#10;je3xpcHqZ3P0Bj7fD99fD2pdv/rHfgyTkuSX0pjbm+n5CUTCKf2X4Q+f0aFkpn04kouiM6AXmeYq&#10;B0t24sK9zthlbyDTc5BlIS8NyjMAAAD//wMAUEsBAi0AFAAGAAgAAAAhALaDOJL+AAAA4QEAABMA&#10;AAAAAAAAAAAAAAAAAAAAAFtDb250ZW50X1R5cGVzXS54bWxQSwECLQAUAAYACAAAACEAOP0h/9YA&#10;AACUAQAACwAAAAAAAAAAAAAAAAAvAQAAX3JlbHMvLnJlbHNQSwECLQAUAAYACAAAACEANG6rhkgC&#10;AADSBAAADgAAAAAAAAAAAAAAAAAuAgAAZHJzL2Uyb0RvYy54bWxQSwECLQAUAAYACAAAACEAYoJ0&#10;Bt0AAAAJAQAADwAAAAAAAAAAAAAAAACiBAAAZHJzL2Rvd25yZXYueG1sUEsFBgAAAAAEAAQA8wAA&#10;AKwFAAAAAA==&#10;" filled="f" stroked="f">
                <v:textbox>
                  <w:txbxContent>
                    <w:p w14:paraId="417CBECD" w14:textId="77777777" w:rsidR="009F22DF" w:rsidRDefault="009F22DF" w:rsidP="000956AF">
                      <w:r>
                        <w:t>q</w:t>
                      </w:r>
                    </w:p>
                  </w:txbxContent>
                </v:textbox>
                <w10:wrap type="square"/>
              </v:shape>
            </w:pict>
          </mc:Fallback>
        </mc:AlternateContent>
      </w:r>
    </w:p>
    <w:p w14:paraId="55955181" w14:textId="77777777" w:rsidR="000956AF" w:rsidRPr="000956AF" w:rsidRDefault="000956AF" w:rsidP="000956AF">
      <w:pPr>
        <w:rPr>
          <w:lang w:val="en-GB"/>
        </w:rPr>
      </w:pPr>
      <w:r w:rsidRPr="000956AF">
        <w:rPr>
          <w:noProof/>
          <w:lang w:val="tr-TR" w:eastAsia="tr-TR"/>
        </w:rPr>
        <mc:AlternateContent>
          <mc:Choice Requires="wps">
            <w:drawing>
              <wp:anchor distT="0" distB="0" distL="114300" distR="114300" simplePos="0" relativeHeight="251673600" behindDoc="0" locked="0" layoutInCell="1" allowOverlap="1" wp14:anchorId="3052E184" wp14:editId="76A26455">
                <wp:simplePos x="0" y="0"/>
                <wp:positionH relativeFrom="column">
                  <wp:posOffset>861609</wp:posOffset>
                </wp:positionH>
                <wp:positionV relativeFrom="paragraph">
                  <wp:posOffset>134620</wp:posOffset>
                </wp:positionV>
                <wp:extent cx="2360962" cy="0"/>
                <wp:effectExtent l="0" t="0" r="0" b="0"/>
                <wp:wrapNone/>
                <wp:docPr id="162" name="Düz Bağlayıcı 30"/>
                <wp:cNvGraphicFramePr/>
                <a:graphic xmlns:a="http://schemas.openxmlformats.org/drawingml/2006/main">
                  <a:graphicData uri="http://schemas.microsoft.com/office/word/2010/wordprocessingShape">
                    <wps:wsp>
                      <wps:cNvCnPr/>
                      <wps:spPr>
                        <a:xfrm>
                          <a:off x="0" y="0"/>
                          <a:ext cx="2360962"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4BDD826D" id="Düz Bağlayıcı 30" o:spid="_x0000_s1026" style="position:absolute;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7.85pt,10.6pt" to="253.75pt,1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fWO5wgEAAMUDAAAOAAAAZHJzL2Uyb0RvYy54bWysU82O0zAQviPxDpbvNGlXqiBquhJbwQVB&#10;BewDzDrjxpL/ZJs24WV4hr1zow/G2G1TBEgIxGXiseebme+byep2MJrtMUTlbMvns5oztMJ1yu5a&#10;fv/x1bPnnMUEtgPtLLZ8xMhv10+frA6+wYXrne4wMEpiY3PwLe9T8k1VRdGjgThzHi09ShcMJHLD&#10;ruoCHCi70dWirpfVwYXOBycwRrrdnB75uuSXEkV6J2XExHTLqbdUbCj2IdtqvYJmF8D3SpzbgH/o&#10;woCyVHRKtYEE7FNQv6QySgQXnUwz4UzlpFQCCwdiM69/YvOhB4+FC4kT/SRT/H9pxdv9NjDV0eyW&#10;C84sGBrS5tvXz+wlHL9oGI+P4vjIbopSBx8bAtzZbSDdshf9NmTagwwmf4kQG4q646QuDokJulzc&#10;LOsXuYi4vFVXoA8xvUZnWD60XCubiUMD+zcxUTEKvYSQcy1dTmnUmIO1fY+SyFCxeUGXNcI7Hdge&#10;aAFACLRpnodO+Up0hkml9QSs/ww8x2colhX7G/CEKJWdTRPYKOvC76qn4dKyPMVfFDjxzhI8uG4s&#10;QynS0K4Uhue9zsv4o1/g179v/R0AAP//AwBQSwMEFAAGAAgAAAAhAO0hOWTfAAAACQEAAA8AAABk&#10;cnMvZG93bnJldi54bWxMj8FKw0AQhu+C77CM4M1uGomVmE0pBbEWpFiFetxmxySanQ272yZ9e6d4&#10;0OM/8/HPN8V8tJ04og+tIwXTSQICqXKmpVrB+9vjzT2IEDUZ3TlCBScMMC8vLwqdGzfQKx63sRZc&#10;QiHXCpoY+1zKUDVodZi4Hol3n85bHTn6WhqvBy63nUyT5E5a3RJfaHSPywar7+3BKnjxq9VysT59&#10;0ebDDrt0vds8j09KXV+NiwcQEcf4B8NZn9WhZKe9O5AJouN8m80YVZBOUxAMZMksA7H/HciykP8/&#10;KH8AAAD//wMAUEsBAi0AFAAGAAgAAAAhALaDOJL+AAAA4QEAABMAAAAAAAAAAAAAAAAAAAAAAFtD&#10;b250ZW50X1R5cGVzXS54bWxQSwECLQAUAAYACAAAACEAOP0h/9YAAACUAQAACwAAAAAAAAAAAAAA&#10;AAAvAQAAX3JlbHMvLnJlbHNQSwECLQAUAAYACAAAACEAeH1jucIBAADFAwAADgAAAAAAAAAAAAAA&#10;AAAuAgAAZHJzL2Uyb0RvYy54bWxQSwECLQAUAAYACAAAACEA7SE5ZN8AAAAJAQAADwAAAAAAAAAA&#10;AAAAAAAcBAAAZHJzL2Rvd25yZXYueG1sUEsFBgAAAAAEAAQA8wAAACgFAAAAAA==&#10;" strokecolor="#5b9bd5 [3204]" strokeweight=".5pt">
                <v:stroke joinstyle="miter"/>
              </v:line>
            </w:pict>
          </mc:Fallback>
        </mc:AlternateContent>
      </w:r>
      <w:r w:rsidRPr="000956AF">
        <w:rPr>
          <w:noProof/>
          <w:lang w:val="tr-TR" w:eastAsia="tr-TR"/>
        </w:rPr>
        <mc:AlternateContent>
          <mc:Choice Requires="wps">
            <w:drawing>
              <wp:anchor distT="0" distB="0" distL="114300" distR="114300" simplePos="0" relativeHeight="251681792" behindDoc="0" locked="0" layoutInCell="1" allowOverlap="1" wp14:anchorId="4EF019D9" wp14:editId="6C1C752B">
                <wp:simplePos x="0" y="0"/>
                <wp:positionH relativeFrom="column">
                  <wp:posOffset>3223088</wp:posOffset>
                </wp:positionH>
                <wp:positionV relativeFrom="paragraph">
                  <wp:posOffset>127893</wp:posOffset>
                </wp:positionV>
                <wp:extent cx="0" cy="356461"/>
                <wp:effectExtent l="76200" t="0" r="76200" b="62865"/>
                <wp:wrapNone/>
                <wp:docPr id="163" name="Düz Ok Bağlayıcısı 38"/>
                <wp:cNvGraphicFramePr/>
                <a:graphic xmlns:a="http://schemas.openxmlformats.org/drawingml/2006/main">
                  <a:graphicData uri="http://schemas.microsoft.com/office/word/2010/wordprocessingShape">
                    <wps:wsp>
                      <wps:cNvCnPr/>
                      <wps:spPr>
                        <a:xfrm>
                          <a:off x="0" y="0"/>
                          <a:ext cx="0" cy="35646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3E8957B6" id="Düz Ok Bağlayıcısı 38" o:spid="_x0000_s1026" type="#_x0000_t32" style="position:absolute;margin-left:253.8pt;margin-top:10.05pt;width:0;height:28.05pt;z-index:251681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chRH5wEAAAEEAAAOAAAAZHJzL2Uyb0RvYy54bWysU0uOEzEQ3SNxB8t70skEolGUzkgkwAYx&#10;EZ8DeNzltIV/soskzWU4Q/bsyMEou5MexIyQQGyq259X9d6r8uLmYA3bQUzau5pPRmPOwEnfaLet&#10;+aePr59dc5ZQuEYY76DmHSR+s3z6ZLEPc7jyrTcNREZJXJrvQ81bxDCvqiRbsCKNfABHh8pHK5CW&#10;cVs1UewpuzXV1Xg8q/Y+NiF6CSnR7ro/5MuSXymQeKtUAmSm5sQNS4wl3uVYLRdivo0itFqeaYh/&#10;YGGFdlR0SLUWKNiXqB+kslpGn7zCkfS28kppCUUDqZmMf1PzoRUBihYyJ4XBpvT/0sp3u01kuqHe&#10;zaacOWGpSesf37+y28/spTh9M6I7HeXpmE5HNr3Ofu1DmhNs5TbxvEphE7P4g4o2f0kWOxSPu8Fj&#10;OCCT/aak3emL2fPZJKer7nEhJnwD3rL8U/OEUehtiyvvHDXSx0mxWOzeJuyBF0AualyOKLR55RqG&#10;XSAhGLVwWwPnOvlKlen3hMsfdgZ6+HtQZARR7MuUEYSViWwnaHiElODwwtg4up1hShszAMeF3x+B&#10;5/sZCmU8/wY8IEpl73AAW+18fKw6Hi6UVX//4kCvO1tw55uutLJYQ3NWenJ+E3mQf10X+P3LXf4E&#10;AAD//wMAUEsDBBQABgAIAAAAIQDoKIOO3AAAAAkBAAAPAAAAZHJzL2Rvd25yZXYueG1sTI/BTsMw&#10;DIbvSLxD5EncWLpKdNDVnRASO4IYHOCWNV5SrXGqJmsLT08QBzja/vT7+6vt7Dox0hBazwirZQaC&#10;uPG6ZYPw9vp4fQsiRMVadZ4J4ZMCbOvLi0qV2k/8QuM+GpFCOJQKwcbYl1KGxpJTYel74nQ7+sGp&#10;mMbBSD2oKYW7TuZZVkinWk4frOrpwVJz2p8dwrN5H13Ou1Ye7z6+duZJn+wUEa8W8/0GRKQ5/sHw&#10;o5/UoU5OB39mHUSHcJOti4Qi5NkKRAJ+FweEdZGDrCv5v0H9DQAA//8DAFBLAQItABQABgAIAAAA&#10;IQC2gziS/gAAAOEBAAATAAAAAAAAAAAAAAAAAAAAAABbQ29udGVudF9UeXBlc10ueG1sUEsBAi0A&#10;FAAGAAgAAAAhADj9If/WAAAAlAEAAAsAAAAAAAAAAAAAAAAALwEAAF9yZWxzLy5yZWxzUEsBAi0A&#10;FAAGAAgAAAAhAJFyFEfnAQAAAQQAAA4AAAAAAAAAAAAAAAAALgIAAGRycy9lMm9Eb2MueG1sUEsB&#10;Ai0AFAAGAAgAAAAhAOgog47cAAAACQEAAA8AAAAAAAAAAAAAAAAAQQQAAGRycy9kb3ducmV2Lnht&#10;bFBLBQYAAAAABAAEAPMAAABKBQAAAAA=&#10;" strokecolor="#5b9bd5 [3204]" strokeweight=".5pt">
                <v:stroke endarrow="block" joinstyle="miter"/>
              </v:shape>
            </w:pict>
          </mc:Fallback>
        </mc:AlternateContent>
      </w:r>
      <w:r w:rsidRPr="000956AF">
        <w:rPr>
          <w:noProof/>
          <w:lang w:val="tr-TR" w:eastAsia="tr-TR"/>
        </w:rPr>
        <mc:AlternateContent>
          <mc:Choice Requires="wps">
            <w:drawing>
              <wp:anchor distT="0" distB="0" distL="114300" distR="114300" simplePos="0" relativeHeight="251680768" behindDoc="0" locked="0" layoutInCell="1" allowOverlap="1" wp14:anchorId="1AC7DC93" wp14:editId="0065A0E3">
                <wp:simplePos x="0" y="0"/>
                <wp:positionH relativeFrom="column">
                  <wp:posOffset>2851150</wp:posOffset>
                </wp:positionH>
                <wp:positionV relativeFrom="paragraph">
                  <wp:posOffset>135599</wp:posOffset>
                </wp:positionV>
                <wp:extent cx="0" cy="356461"/>
                <wp:effectExtent l="76200" t="0" r="76200" b="62865"/>
                <wp:wrapNone/>
                <wp:docPr id="164" name="Düz Ok Bağlayıcısı 37"/>
                <wp:cNvGraphicFramePr/>
                <a:graphic xmlns:a="http://schemas.openxmlformats.org/drawingml/2006/main">
                  <a:graphicData uri="http://schemas.microsoft.com/office/word/2010/wordprocessingShape">
                    <wps:wsp>
                      <wps:cNvCnPr/>
                      <wps:spPr>
                        <a:xfrm>
                          <a:off x="0" y="0"/>
                          <a:ext cx="0" cy="35646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4D0DBCD0" id="Düz Ok Bağlayıcısı 37" o:spid="_x0000_s1026" type="#_x0000_t32" style="position:absolute;margin-left:224.5pt;margin-top:10.7pt;width:0;height:28.05pt;z-index:251680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gR66AEAAAEEAAAOAAAAZHJzL2Uyb0RvYy54bWysU0uOEzEQ3SNxB8t70snMEFCUzkgkwAYx&#10;ETAHqHGX0xb+qWySNJfhDNmzIwcb2530jAAhgdhUtz+v6r1X5fn13mi2RQrK2ZpPRmPO0ArXKLup&#10;+e2nN89echYi2Aa0s1jzDgO/Xjx9Mt/5GV641ukGiaUkNsx2vuZtjH5WVUG0aCCMnEebDqUjAzEt&#10;aVM1BLuU3ejqYjyeVjtHjScnMIS0u+oP+aLklxJFvJEyYGS65olbLJFKvMuxWsxhtiHwrRInGvAP&#10;LAwom4oOqVYQgX0h9UsqowS54GQcCWcqJ6USWDQkNZPxT2o+tuCxaEnmBD/YFP5fWvF+uyammtS7&#10;6RVnFkxq0urH96/s5jN7BcdvGrrjQRwP4Xhgly+yXzsfZgm2tGs6rYJfUxa/l2TyN8li++JxN3iM&#10;+8hEvynS7uXz6dV0ktNVDzhPIb5FZ1j+qXmIBGrTxqWzNjXS0aRYDNt3IfbAMyAX1TbHCEq/tg2L&#10;nU9CIimwG42nOvlKlen3hMtf7DT28A8okxGJYl+mjCAuNbEtpOEBIdDGM2Nt0+0Mk0rrATgu/P4I&#10;PN3PUCzj+TfgAVEqOxsHsFHW0e+qx/2Zsuzvnx3odWcL7lzTlVYWa9KclZ6c3kQe5MfrAn94uYt7&#10;AAAA//8DAFBLAwQUAAYACAAAACEA6Wfggd0AAAAJAQAADwAAAGRycy9kb3ducmV2LnhtbEyPwU7D&#10;MBBE70j8g7VI3KjTKFAasqkQEj2CKBzg5sZbO2q8jmI3CXw9RhzgODuj2TfVZnadGGkIrWeE5SID&#10;Qdx43bJBeHt9vLoFEaJirTrPhPBJATb1+VmlSu0nfqFxF41IJRxKhWBj7EspQ2PJqbDwPXHyDn5w&#10;KiY5GKkHNaVy18k8y26kUy2nD1b19GCpOe5ODuHZvI8u520rD+uPr6150kc7RcTLi/n+DkSkOf6F&#10;4Qc/oUOdmPb+xDqIDqEo1mlLRMiXBYgU+D3sEVara5B1Jf8vqL8BAAD//wMAUEsBAi0AFAAGAAgA&#10;AAAhALaDOJL+AAAA4QEAABMAAAAAAAAAAAAAAAAAAAAAAFtDb250ZW50X1R5cGVzXS54bWxQSwEC&#10;LQAUAAYACAAAACEAOP0h/9YAAACUAQAACwAAAAAAAAAAAAAAAAAvAQAAX3JlbHMvLnJlbHNQSwEC&#10;LQAUAAYACAAAACEAzJoEeugBAAABBAAADgAAAAAAAAAAAAAAAAAuAgAAZHJzL2Uyb0RvYy54bWxQ&#10;SwECLQAUAAYACAAAACEA6Wfggd0AAAAJAQAADwAAAAAAAAAAAAAAAABCBAAAZHJzL2Rvd25yZXYu&#10;eG1sUEsFBgAAAAAEAAQA8wAAAEwFAAAAAA==&#10;" strokecolor="#5b9bd5 [3204]" strokeweight=".5pt">
                <v:stroke endarrow="block" joinstyle="miter"/>
              </v:shape>
            </w:pict>
          </mc:Fallback>
        </mc:AlternateContent>
      </w:r>
      <w:r w:rsidRPr="000956AF">
        <w:rPr>
          <w:noProof/>
          <w:lang w:val="tr-TR" w:eastAsia="tr-TR"/>
        </w:rPr>
        <mc:AlternateContent>
          <mc:Choice Requires="wps">
            <w:drawing>
              <wp:anchor distT="0" distB="0" distL="114300" distR="114300" simplePos="0" relativeHeight="251679744" behindDoc="0" locked="0" layoutInCell="1" allowOverlap="1" wp14:anchorId="55D9E1C1" wp14:editId="22B69949">
                <wp:simplePos x="0" y="0"/>
                <wp:positionH relativeFrom="column">
                  <wp:posOffset>2509606</wp:posOffset>
                </wp:positionH>
                <wp:positionV relativeFrom="paragraph">
                  <wp:posOffset>139409</wp:posOffset>
                </wp:positionV>
                <wp:extent cx="0" cy="356461"/>
                <wp:effectExtent l="76200" t="0" r="76200" b="62865"/>
                <wp:wrapNone/>
                <wp:docPr id="165" name="Düz Ok Bağlayıcısı 36"/>
                <wp:cNvGraphicFramePr/>
                <a:graphic xmlns:a="http://schemas.openxmlformats.org/drawingml/2006/main">
                  <a:graphicData uri="http://schemas.microsoft.com/office/word/2010/wordprocessingShape">
                    <wps:wsp>
                      <wps:cNvCnPr/>
                      <wps:spPr>
                        <a:xfrm>
                          <a:off x="0" y="0"/>
                          <a:ext cx="0" cy="35646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5F92DE66" id="Düz Ok Bağlayıcısı 36" o:spid="_x0000_s1026" type="#_x0000_t32" style="position:absolute;margin-left:197.6pt;margin-top:11pt;width:0;height:28.05pt;z-index:251679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m0nL5wEAAAEEAAAOAAAAZHJzL2Uyb0RvYy54bWysU0uOEzEQ3SNxB8t70skME6FWOiORABvE&#10;RHwO4HGX0xb+qVwkaS7DGbJnRw6G7U56ECAkEJvq9udVvfeqvLg9WMN2gFF71/DZZMoZOOlb7bYN&#10;//D+5ZNnnEUSrhXGO2h4D5HfLh8/WuxDDVe+86YFZCmJi/U+NLwjCnVVRdmBFXHiA7h0qDxaQWmJ&#10;26pFsU/ZramuptN5tffYBvQSYky76+GQL0t+pUDSnVIRiJmGJ25UIpZ4n2O1XIh6iyJ0Wp5piH9g&#10;YYV2qeiYai1IsE+of0lltUQfvaKJ9LbySmkJRUNSM5v+pOZdJwIULcmcGEab4v9LK9/sNsh0m3o3&#10;v+HMCZuatP729TO7+8iei9MXI/rTUZ6O8XRk1/Ps1z7EOsFWboPnVQwbzOIPCm3+JlnsUDzuR4/h&#10;QEwOmzLtXt/Mn85nOV31gAsY6RV4y/JPwyOh0NuOVt651EiPs2Kx2L2ONAAvgFzUuBxJaPPCtYz6&#10;kIQQauG2Bs518pUq0x8Ilz/qDQzwt6CSEYniUKaMIKwMsp1IwyOkBEcXxsal2xmmtDEjcFr4/RF4&#10;vp+hUMbzb8AjolT2jkaw1c7j76rT4UJZDfcvDgy6swX3vu1LK4s1ac5KT85vIg/yj+sCf3i5y+8A&#10;AAD//wMAUEsDBBQABgAIAAAAIQDCH4Ly3QAAAAkBAAAPAAAAZHJzL2Rvd25yZXYueG1sTI/BTsMw&#10;DIbvSLxDZCRuLF0QsHV1J4TEjiAGB3bLmiyt1jhVk7WFp8eIwzja/vT7+4v15Fsx2D42gRDmswyE&#10;pSqYhhzCx/vzzQJETJqMbgNZhC8bYV1eXhQ6N2GkNztskxMcQjHXCHVKXS5lrGrrdZyFzhLfDqH3&#10;OvHYO2l6PXK4b6XKsnvpdUP8odadfaptddyePMKr+xy8ok0jD8vd98a9mGM9JsTrq+lxBSLZKZ1h&#10;+NVndSjZaR9OZKJoEW6Xd4pRBKW4EwN/iz3Cw2IOsizk/wblDwAAAP//AwBQSwECLQAUAAYACAAA&#10;ACEAtoM4kv4AAADhAQAAEwAAAAAAAAAAAAAAAAAAAAAAW0NvbnRlbnRfVHlwZXNdLnhtbFBLAQIt&#10;ABQABgAIAAAAIQA4/SH/1gAAAJQBAAALAAAAAAAAAAAAAAAAAC8BAABfcmVscy8ucmVsc1BLAQIt&#10;ABQABgAIAAAAIQDVm0nL5wEAAAEEAAAOAAAAAAAAAAAAAAAAAC4CAABkcnMvZTJvRG9jLnhtbFBL&#10;AQItABQABgAIAAAAIQDCH4Ly3QAAAAkBAAAPAAAAAAAAAAAAAAAAAEEEAABkcnMvZG93bnJldi54&#10;bWxQSwUGAAAAAAQABADzAAAASwUAAAAA&#10;" strokecolor="#5b9bd5 [3204]" strokeweight=".5pt">
                <v:stroke endarrow="block" joinstyle="miter"/>
              </v:shape>
            </w:pict>
          </mc:Fallback>
        </mc:AlternateContent>
      </w:r>
      <w:r w:rsidRPr="000956AF">
        <w:rPr>
          <w:noProof/>
          <w:lang w:val="tr-TR" w:eastAsia="tr-TR"/>
        </w:rPr>
        <mc:AlternateContent>
          <mc:Choice Requires="wps">
            <w:drawing>
              <wp:anchor distT="0" distB="0" distL="114300" distR="114300" simplePos="0" relativeHeight="251678720" behindDoc="0" locked="0" layoutInCell="1" allowOverlap="1" wp14:anchorId="52234429" wp14:editId="2DFAAD0A">
                <wp:simplePos x="0" y="0"/>
                <wp:positionH relativeFrom="column">
                  <wp:posOffset>2180095</wp:posOffset>
                </wp:positionH>
                <wp:positionV relativeFrom="paragraph">
                  <wp:posOffset>130788</wp:posOffset>
                </wp:positionV>
                <wp:extent cx="0" cy="356461"/>
                <wp:effectExtent l="76200" t="0" r="76200" b="62865"/>
                <wp:wrapNone/>
                <wp:docPr id="166" name="Düz Ok Bağlayıcısı 35"/>
                <wp:cNvGraphicFramePr/>
                <a:graphic xmlns:a="http://schemas.openxmlformats.org/drawingml/2006/main">
                  <a:graphicData uri="http://schemas.microsoft.com/office/word/2010/wordprocessingShape">
                    <wps:wsp>
                      <wps:cNvCnPr/>
                      <wps:spPr>
                        <a:xfrm>
                          <a:off x="0" y="0"/>
                          <a:ext cx="0" cy="35646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07E55DBF" id="Düz Ok Bağlayıcısı 35" o:spid="_x0000_s1026" type="#_x0000_t32" style="position:absolute;margin-left:171.65pt;margin-top:10.3pt;width:0;height:28.05pt;z-index:251678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u/D5wEAAAEEAAAOAAAAZHJzL2Uyb0RvYy54bWysU0uOEzEQ3SNxB8t70skME6FWOiORABvE&#10;RHwO4HGX0xb+qVwkaS7DGbJnRw6G7U56ECAkEJvq9udVvfeqvLg9WMN2gFF71/DZZMoZOOlb7bYN&#10;//D+5ZNnnEUSrhXGO2h4D5HfLh8/WuxDDVe+86YFZCmJi/U+NLwjCnVVRdmBFXHiA7h0qDxaQWmJ&#10;26pFsU/ZramuptN5tffYBvQSYky76+GQL0t+pUDSnVIRiJmGJ25UIpZ4n2O1XIh6iyJ0Wp5piH9g&#10;YYV2qeiYai1IsE+of0lltUQfvaKJ9LbySmkJRUNSM5v+pOZdJwIULcmcGEab4v9LK9/sNsh0m3o3&#10;n3PmhE1NWn/7+pndfWTPxemLEf3pKE/HeDqy65vs1z7EOsFWboPnVQwbzOIPCm3+JlnsUDzuR4/h&#10;QEwOmzLtXt/Mn85nOV31gAsY6RV4y/JPwyOh0NuOVt651EiPs2Kx2L2ONAAvgFzUuBxJaPPCtYz6&#10;kIQQauG2Bs518pUq0x8Ilz/qDQzwt6CSEYniUKaMIKwMsp1IwyOkBEcXxsal2xmmtDEjcFr4/RF4&#10;vp+hUMbzb8AjolT2jkaw1c7j76rT4UJZDfcvDgy6swX3vu1LK4s1ac5KT85vIg/yj+sCf3i5y+8A&#10;AAD//wMAUEsDBBQABgAIAAAAIQChDfzS3QAAAAkBAAAPAAAAZHJzL2Rvd25yZXYueG1sTI/BTsMw&#10;DIbvSLxDZCRuLKVF3Sh1J4TEjiAGB3bLGq+p1jhVk7WFpyeIwzja/vT7+8v1bDsx0uBbxwi3iwQE&#10;ce10yw3Cx/vzzQqED4q16hwTwhd5WFeXF6UqtJv4jcZtaEQMYV8oBBNCX0jpa0NW+YXriePt4Aar&#10;QhyHRupBTTHcdjJNklxa1XL8YFRPT4bq4/ZkEV6bz9GmvGnl4X73vWle9NFMAfH6an58ABFoDmcY&#10;fvWjOlTRae9OrL3oELK7LIsoQprkICLwt9gjLPMlyKqU/xtUPwAAAP//AwBQSwECLQAUAAYACAAA&#10;ACEAtoM4kv4AAADhAQAAEwAAAAAAAAAAAAAAAAAAAAAAW0NvbnRlbnRfVHlwZXNdLnhtbFBLAQIt&#10;ABQABgAIAAAAIQA4/SH/1gAAAJQBAAALAAAAAAAAAAAAAAAAAC8BAABfcmVscy8ucmVsc1BLAQIt&#10;ABQABgAIAAAAIQC/nu/D5wEAAAEEAAAOAAAAAAAAAAAAAAAAAC4CAABkcnMvZTJvRG9jLnhtbFBL&#10;AQItABQABgAIAAAAIQChDfzS3QAAAAkBAAAPAAAAAAAAAAAAAAAAAEEEAABkcnMvZG93bnJldi54&#10;bWxQSwUGAAAAAAQABADzAAAASwUAAAAA&#10;" strokecolor="#5b9bd5 [3204]" strokeweight=".5pt">
                <v:stroke endarrow="block" joinstyle="miter"/>
              </v:shape>
            </w:pict>
          </mc:Fallback>
        </mc:AlternateContent>
      </w:r>
      <w:r w:rsidRPr="000956AF">
        <w:rPr>
          <w:noProof/>
          <w:lang w:val="tr-TR" w:eastAsia="tr-TR"/>
        </w:rPr>
        <mc:AlternateContent>
          <mc:Choice Requires="wps">
            <w:drawing>
              <wp:anchor distT="0" distB="0" distL="114300" distR="114300" simplePos="0" relativeHeight="251677696" behindDoc="0" locked="0" layoutInCell="1" allowOverlap="1" wp14:anchorId="04CD31CD" wp14:editId="4EFC3ECB">
                <wp:simplePos x="0" y="0"/>
                <wp:positionH relativeFrom="column">
                  <wp:posOffset>1854200</wp:posOffset>
                </wp:positionH>
                <wp:positionV relativeFrom="paragraph">
                  <wp:posOffset>129508</wp:posOffset>
                </wp:positionV>
                <wp:extent cx="0" cy="356461"/>
                <wp:effectExtent l="76200" t="0" r="76200" b="62865"/>
                <wp:wrapNone/>
                <wp:docPr id="167" name="Düz Ok Bağlayıcısı 34"/>
                <wp:cNvGraphicFramePr/>
                <a:graphic xmlns:a="http://schemas.openxmlformats.org/drawingml/2006/main">
                  <a:graphicData uri="http://schemas.microsoft.com/office/word/2010/wordprocessingShape">
                    <wps:wsp>
                      <wps:cNvCnPr/>
                      <wps:spPr>
                        <a:xfrm>
                          <a:off x="0" y="0"/>
                          <a:ext cx="0" cy="35646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375DF33B" id="Düz Ok Bağlayıcısı 34" o:spid="_x0000_s1026" type="#_x0000_t32" style="position:absolute;margin-left:146pt;margin-top:10.2pt;width:0;height:28.05pt;z-index:251677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6Jy6AEAAAEEAAAOAAAAZHJzL2Uyb0RvYy54bWysU0uOEzEQ3SNxB8t70snMEFCUzkgkwAYx&#10;ETAHqHGX0xb+qWySNJfhDNmzIwcb2530jAAhgdhUtz+v6r1X5fn13mi2RQrK2ZpPRmPO0ArXKLup&#10;+e2nN89echYi2Aa0s1jzDgO/Xjx9Mt/5GV641ukGiaUkNsx2vuZtjH5WVUG0aCCMnEebDqUjAzEt&#10;aVM1BLuU3ejqYjyeVjtHjScnMIS0u+oP+aLklxJFvJEyYGS65olbLJFKvMuxWsxhtiHwrRInGvAP&#10;LAwom4oOqVYQgX0h9UsqowS54GQcCWcqJ6USWDQkNZPxT2o+tuCxaEnmBD/YFP5fWvF+uyammtS7&#10;6QvOLJjUpNWP71/ZzWf2Co7fNHTHgzgewvHALq+yXzsfZgm2tGs6rYJfUxa/l2TyN8li++JxN3iM&#10;+8hEvynS7uXz6dV0ktNVDzhPIb5FZ1j+qXmIBGrTxqWzNjXS0aRYDNt3IfbAMyAX1TbHCEq/tg2L&#10;nU9CIimwG42nOvlKlen3hMtf7DT28A8okxGJYl+mjCAuNbEtpOEBIdDGM2Nt0+0Mk0rrATgu/P4I&#10;PN3PUCzj+TfgAVEqOxsHsFHW0e+qx/2Zsuzvnx3odWcL7lzTlVYWa9KclZ6c3kQe5MfrAn94uYt7&#10;AAAA//8DAFBLAwQUAAYACAAAACEAsaGL5N0AAAAJAQAADwAAAGRycy9kb3ducmV2LnhtbEyPQU/D&#10;MAyF70j7D5GRdmMp1RisNJ0mJHYEMTjALWu8pFrjVE3WFn49RhzgZvs9PX+v3Ey+FQP2sQmk4HqR&#10;gUCqg2nIKnh7fby6AxGTJqPbQKjgEyNsqtlFqQsTRnrBYZ+s4BCKhVbgUuoKKWPt0Ou4CB0Sa8fQ&#10;e5147a00vR453Lcyz7KV9Loh/uB0hw8O69P+7BU82/fB57Rr5HH98bWzT+bkxqTU/HLa3oNIOKU/&#10;M/zgMzpUzHQIZzJRtArydc5dEg/ZEgQbfg8HBberG5BVKf83qL4BAAD//wMAUEsBAi0AFAAGAAgA&#10;AAAhALaDOJL+AAAA4QEAABMAAAAAAAAAAAAAAAAAAAAAAFtDb250ZW50X1R5cGVzXS54bWxQSwEC&#10;LQAUAAYACAAAACEAOP0h/9YAAACUAQAACwAAAAAAAAAAAAAAAAAvAQAAX3JlbHMvLnJlbHNQSwEC&#10;LQAUAAYACAAAACEApp+icugBAAABBAAADgAAAAAAAAAAAAAAAAAuAgAAZHJzL2Uyb0RvYy54bWxQ&#10;SwECLQAUAAYACAAAACEAsaGL5N0AAAAJAQAADwAAAAAAAAAAAAAAAABCBAAAZHJzL2Rvd25yZXYu&#10;eG1sUEsFBgAAAAAEAAQA8wAAAEwFAAAAAA==&#10;" strokecolor="#5b9bd5 [3204]" strokeweight=".5pt">
                <v:stroke endarrow="block" joinstyle="miter"/>
              </v:shape>
            </w:pict>
          </mc:Fallback>
        </mc:AlternateContent>
      </w:r>
      <w:r w:rsidRPr="000956AF">
        <w:rPr>
          <w:noProof/>
          <w:lang w:val="tr-TR" w:eastAsia="tr-TR"/>
        </w:rPr>
        <mc:AlternateContent>
          <mc:Choice Requires="wps">
            <w:drawing>
              <wp:anchor distT="0" distB="0" distL="114300" distR="114300" simplePos="0" relativeHeight="251676672" behindDoc="0" locked="0" layoutInCell="1" allowOverlap="1" wp14:anchorId="3E01C9DD" wp14:editId="65A9EE23">
                <wp:simplePos x="0" y="0"/>
                <wp:positionH relativeFrom="column">
                  <wp:posOffset>1513667</wp:posOffset>
                </wp:positionH>
                <wp:positionV relativeFrom="paragraph">
                  <wp:posOffset>134975</wp:posOffset>
                </wp:positionV>
                <wp:extent cx="0" cy="356461"/>
                <wp:effectExtent l="76200" t="0" r="76200" b="62865"/>
                <wp:wrapNone/>
                <wp:docPr id="168" name="Düz Ok Bağlayıcısı 33"/>
                <wp:cNvGraphicFramePr/>
                <a:graphic xmlns:a="http://schemas.openxmlformats.org/drawingml/2006/main">
                  <a:graphicData uri="http://schemas.microsoft.com/office/word/2010/wordprocessingShape">
                    <wps:wsp>
                      <wps:cNvCnPr/>
                      <wps:spPr>
                        <a:xfrm>
                          <a:off x="0" y="0"/>
                          <a:ext cx="0" cy="35646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6B97E856" id="Düz Ok Bağlayıcısı 33" o:spid="_x0000_s1026" type="#_x0000_t32" style="position:absolute;margin-left:119.2pt;margin-top:10.65pt;width:0;height:28.05pt;z-index:251676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bI3F5wEAAAEEAAAOAAAAZHJzL2Uyb0RvYy54bWysU9uO0zAQfUfiH6y807RbqFDVdCVa4AWx&#10;FZcP8DrjxMI32UPT8DN8Q995ox+2Y6fNol2EBOJlEl/OzDlnxqvrg9FsDyEqZ6tiNpkWDKxwtbJN&#10;VXz+9ObZy4JF5Lbm2lmoih5icb1++mTV+SVcudbpGgKjJDYuO18VLaJflmUULRgeJ86DpUPpguFI&#10;y9CUdeAdZTe6vJpOF2XnQu2DExAj7W6Hw2Kd80sJAm+kjIBMVwVxwxxDjrcplusVXzaB+1aJMw3+&#10;DywMV5aKjqm2HDn7GtSjVEaJ4KKTOBHOlE5KJSBrIDWz6QM1H1vuIWshc6IfbYr/L614v98Fpmrq&#10;3YJaZbmhJm1//vjGbr6wV/z0XfP+dBSnYzwd2Xye/Op8XBJsY3fhvIp+F5L4gwwmfUkWO2SP+9Fj&#10;OCATw6ag3fmLxfPFLKUr73E+RHwLzrD0UxURA1dNixtnLTXShVm2mO/fRRyAF0Aqqm2KyJV+bWuG&#10;vSchGBS3jYZznXSlTPQHwvkPew0D/ANIMoIoDmXyCMJGB7bnNDxcCLB4Yawt3U4wqbQegdPM74/A&#10;8/0EhTyefwMeEbmysziCjbIu/K46Hi6U5XD/4sCgO1lw6+o+tzJbQ3OWe3J+E2mQf11n+P3LXd8B&#10;AAD//wMAUEsDBBQABgAIAAAAIQBuIT4S3QAAAAkBAAAPAAAAZHJzL2Rvd25yZXYueG1sTI9NT8Mw&#10;DIbvSPyHyEjcWLpuYqM0nRASO4IYHOCWNV5SrXGqJmsLvx4jDuPmj0evH5ebybdiwD42gRTMZxkI&#10;pDqYhqyC97enmzWImDQZ3QZCBV8YYVNdXpS6MGGkVxx2yQoOoVhoBS6lrpAy1g69jrPQIfHuEHqv&#10;E7e9labXI4f7VuZZdiu9bogvON3ho8P6uDt5BS/2Y/A5bRt5uPv83tpnc3RjUur6anq4B5FwSmcY&#10;fvVZHSp22ocTmShaBflivWSUi/kCBAN/g72C1WoJsirl/w+qHwAAAP//AwBQSwECLQAUAAYACAAA&#10;ACEAtoM4kv4AAADhAQAAEwAAAAAAAAAAAAAAAAAAAAAAW0NvbnRlbnRfVHlwZXNdLnhtbFBLAQIt&#10;ABQABgAIAAAAIQA4/SH/1gAAAJQBAAALAAAAAAAAAAAAAAAAAC8BAABfcmVscy8ucmVsc1BLAQIt&#10;ABQABgAIAAAAIQD0bI3F5wEAAAEEAAAOAAAAAAAAAAAAAAAAAC4CAABkcnMvZTJvRG9jLnhtbFBL&#10;AQItABQABgAIAAAAIQBuIT4S3QAAAAkBAAAPAAAAAAAAAAAAAAAAAEEEAABkcnMvZG93bnJldi54&#10;bWxQSwUGAAAAAAQABADzAAAASwUAAAAA&#10;" strokecolor="#5b9bd5 [3204]" strokeweight=".5pt">
                <v:stroke endarrow="block" joinstyle="miter"/>
              </v:shape>
            </w:pict>
          </mc:Fallback>
        </mc:AlternateContent>
      </w:r>
      <w:r w:rsidRPr="000956AF">
        <w:rPr>
          <w:noProof/>
          <w:lang w:val="tr-TR" w:eastAsia="tr-TR"/>
        </w:rPr>
        <mc:AlternateContent>
          <mc:Choice Requires="wps">
            <w:drawing>
              <wp:anchor distT="0" distB="0" distL="114300" distR="114300" simplePos="0" relativeHeight="251675648" behindDoc="0" locked="0" layoutInCell="1" allowOverlap="1" wp14:anchorId="4321A02A" wp14:editId="7C0A30DD">
                <wp:simplePos x="0" y="0"/>
                <wp:positionH relativeFrom="column">
                  <wp:posOffset>1177871</wp:posOffset>
                </wp:positionH>
                <wp:positionV relativeFrom="paragraph">
                  <wp:posOffset>140464</wp:posOffset>
                </wp:positionV>
                <wp:extent cx="0" cy="356461"/>
                <wp:effectExtent l="76200" t="0" r="76200" b="62865"/>
                <wp:wrapNone/>
                <wp:docPr id="169" name="Düz Ok Bağlayıcısı 32"/>
                <wp:cNvGraphicFramePr/>
                <a:graphic xmlns:a="http://schemas.openxmlformats.org/drawingml/2006/main">
                  <a:graphicData uri="http://schemas.microsoft.com/office/word/2010/wordprocessingShape">
                    <wps:wsp>
                      <wps:cNvCnPr/>
                      <wps:spPr>
                        <a:xfrm>
                          <a:off x="0" y="0"/>
                          <a:ext cx="0" cy="35646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6E7E9DC4" id="Düz Ok Bağlayıcısı 32" o:spid="_x0000_s1026" type="#_x0000_t32" style="position:absolute;margin-left:92.75pt;margin-top:11.05pt;width:0;height:28.05pt;z-index:251675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bcB05wEAAAEEAAAOAAAAZHJzL2Uyb0RvYy54bWysU0uOEzEQ3SNxB8t70kkGIojSGYkE2CAm&#10;4nOAGredtvBPZZOkuQxnyJ4dORhld9IzGhASiE11+/Oq3ntVXlwfrGE7iVF7V/PJaMyZdMI32m1r&#10;/unj6yfPOYsJXAPGO1nzTkZ+vXz8aLEPczn1rTeNREZJXJzvQ83blMK8qqJopYU48kE6OlQeLSRa&#10;4rZqEPaU3ZpqOh7Pqr3HJqAXMkbaXfeHfFnyKyVFulEqysRMzYlbKhFLvM2xWi5gvkUIrRZnGvAP&#10;LCxoR0WHVGtIwL6g/iWV1QJ99CqNhLeVV0oLWTSQmsn4gZoPLQRZtJA5MQw2xf+XVrzbbZDphno3&#10;e8GZA0tNWv/4/pXdfGYv4fTNQHc6itMxno7sapr92oc4J9jKbfC8imGDWfxBoc1fksUOxeNu8Fge&#10;EhP9pqDdq2ezp7NJTlfd4QLG9EZ6y/JPzWNC0Ns2rbxz1EiPk2Ix7N7G1AMvgFzUuBwTaPPKNSx1&#10;gYQk1OC2Rp7r5CtVpt8TLn+pM7KHv5eKjCCKfZkygnJlkO2AhgeEkC5dGBtHtzNMaWMG4Ljw+yPw&#10;fD9DZRnPvwEPiFLZuzSArXYef1c9HS6UVX//4kCvO1tw65uutLJYQ3NWenJ+E3mQ768L/O7lLn8C&#10;AAD//wMAUEsDBBQABgAIAAAAIQA7MFR23AAAAAkBAAAPAAAAZHJzL2Rvd25yZXYueG1sTI/BTsMw&#10;DIbvSLxDZKTdWLpIY6U0nRASOw6xcYBb1nhJtcapmqwtPD3ZLnD87U+/P5frybVswD40niQs5hkw&#10;pNrrhoyEj/3rfQ4sREVatZ5QwjcGWFe3N6UqtB/pHYddNCyVUCiUBBtjV3AeaotOhbnvkNLu6Hun&#10;Yoq94bpXYyp3LRdZ9sCdaihdsKrDF4v1aXd2Et7M5+AEbRp+fPz62ZitPtkxSjm7m56fgEWc4h8M&#10;F/2kDlVyOvgz6cDalPPlMqEShFgAuwDXwUHCKhfAq5L//6D6BQAA//8DAFBLAQItABQABgAIAAAA&#10;IQC2gziS/gAAAOEBAAATAAAAAAAAAAAAAAAAAAAAAABbQ29udGVudF9UeXBlc10ueG1sUEsBAi0A&#10;FAAGAAgAAAAhADj9If/WAAAAlAEAAAsAAAAAAAAAAAAAAAAALwEAAF9yZWxzLy5yZWxzUEsBAi0A&#10;FAAGAAgAAAAhAO1twHTnAQAAAQQAAA4AAAAAAAAAAAAAAAAALgIAAGRycy9lMm9Eb2MueG1sUEsB&#10;Ai0AFAAGAAgAAAAhADswVHbcAAAACQEAAA8AAAAAAAAAAAAAAAAAQQQAAGRycy9kb3ducmV2Lnht&#10;bFBLBQYAAAAABAAEAPMAAABKBQAAAAA=&#10;" strokecolor="#5b9bd5 [3204]" strokeweight=".5pt">
                <v:stroke endarrow="block" joinstyle="miter"/>
              </v:shape>
            </w:pict>
          </mc:Fallback>
        </mc:AlternateContent>
      </w:r>
      <w:r w:rsidRPr="000956AF">
        <w:rPr>
          <w:noProof/>
          <w:lang w:val="tr-TR" w:eastAsia="tr-TR"/>
        </w:rPr>
        <mc:AlternateContent>
          <mc:Choice Requires="wps">
            <w:drawing>
              <wp:anchor distT="0" distB="0" distL="114300" distR="114300" simplePos="0" relativeHeight="251674624" behindDoc="0" locked="0" layoutInCell="1" allowOverlap="1" wp14:anchorId="2E0184AC" wp14:editId="0B4B9407">
                <wp:simplePos x="0" y="0"/>
                <wp:positionH relativeFrom="column">
                  <wp:posOffset>856615</wp:posOffset>
                </wp:positionH>
                <wp:positionV relativeFrom="paragraph">
                  <wp:posOffset>139700</wp:posOffset>
                </wp:positionV>
                <wp:extent cx="0" cy="356461"/>
                <wp:effectExtent l="76200" t="0" r="76200" b="62865"/>
                <wp:wrapNone/>
                <wp:docPr id="170" name="Düz Ok Bağlayıcısı 31"/>
                <wp:cNvGraphicFramePr/>
                <a:graphic xmlns:a="http://schemas.openxmlformats.org/drawingml/2006/main">
                  <a:graphicData uri="http://schemas.microsoft.com/office/word/2010/wordprocessingShape">
                    <wps:wsp>
                      <wps:cNvCnPr/>
                      <wps:spPr>
                        <a:xfrm>
                          <a:off x="0" y="0"/>
                          <a:ext cx="0" cy="35646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298F438B" id="Düz Ok Bağlayıcısı 31" o:spid="_x0000_s1026" type="#_x0000_t32" style="position:absolute;margin-left:67.45pt;margin-top:11pt;width:0;height:28.05pt;z-index:251674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yUv6AEAAAEEAAAOAAAAZHJzL2Uyb0RvYy54bWysU8uu0zAQ3SPxD1b2NOm9UFDV9Eq0wAZx&#10;Kx4fMNcZJxZ+yTZtws/wDd2zox/G2GlzESAkEJtJbM+ZOed4vLrptWJ79EFaUxfzWVUwNNw20rR1&#10;8eH9y0fPChYimAaUNVgXA4biZv3wwerglnhlO6sa9IyKmLA8uLroYnTLsgy8Qw1hZh0aOhTWa4i0&#10;9G3ZeDhQda3Kq6palAfrG+ctxxBodzseFutcXwjk8VaIgJGpuiBuMUef412K5XoFy9aD6yQ/04B/&#10;YKFBGmo6ldpCBPbJy19Kacm9DVbEGbe6tEJIjlkDqZlXP6l514HDrIXMCW6yKfy/svzNfueZbOju&#10;npI/BjRd0vbb18/s9iN7DqcvCobTkZ+O4XRk1/Pk18GFJcE2ZufPq+B2PonvhdfpS7JYnz0eJo+x&#10;j4yPm5x2r58sHi9yufIe53yIr9Bqln7qIkQPsu3ixhpDF2n9PFsM+9chUmcCXgCpqTIpRpDqhWlY&#10;HBwJiV6CaRUm2pSeUspEfySc/+KgcIS/RUFGEMWxTR5B3CjP9kDDA5yjiRfGylB2ggmp1ASsMr8/&#10;As/5CYp5PP8GPCFyZ2viBNbSWP+77rG/UBZj/sWBUXey4M42Q77KbA3NWfbq/CbSIP+4zvD7l7v+&#10;DgAA//8DAFBLAwQUAAYACAAAACEAIfwioNwAAAAJAQAADwAAAGRycy9kb3ducmV2LnhtbEyPwU7D&#10;MBBE70j8g7WVuFGnAUGbxqkQEj2CKBzg5sZbO2q8jmI3CXw9Wy5wnNmn2ZlyM/lWDNjHJpCCxTwD&#10;gVQH05BV8P72dL0EEZMmo9tAqOALI2yqy4tSFyaM9IrDLlnBIRQLrcCl1BVSxtqh13EeOiS+HULv&#10;dWLZW2l6PXK4b2WeZXfS64b4g9MdPjqsj7uTV/BiPwaf07aRh9Xn99Y+m6Mbk1JXs+lhDSLhlP5g&#10;ONfn6lBxp304kYmiZX1zu2JUQZ7zpjPwa+wV3C8XIKtS/l9Q/QAAAP//AwBQSwECLQAUAAYACAAA&#10;ACEAtoM4kv4AAADhAQAAEwAAAAAAAAAAAAAAAAAAAAAAW0NvbnRlbnRfVHlwZXNdLnhtbFBLAQIt&#10;ABQABgAIAAAAIQA4/SH/1gAAAJQBAAALAAAAAAAAAAAAAAAAAC8BAABfcmVscy8ucmVsc1BLAQIt&#10;ABQABgAIAAAAIQBiuyUv6AEAAAEEAAAOAAAAAAAAAAAAAAAAAC4CAABkcnMvZTJvRG9jLnhtbFBL&#10;AQItABQABgAIAAAAIQAh/CKg3AAAAAkBAAAPAAAAAAAAAAAAAAAAAEIEAABkcnMvZG93bnJldi54&#10;bWxQSwUGAAAAAAQABADzAAAASwUAAAAA&#10;" strokecolor="#5b9bd5 [3204]" strokeweight=".5pt">
                <v:stroke endarrow="block" joinstyle="miter"/>
              </v:shape>
            </w:pict>
          </mc:Fallback>
        </mc:AlternateContent>
      </w:r>
      <w:r w:rsidRPr="000956AF">
        <w:rPr>
          <w:noProof/>
          <w:lang w:val="tr-TR" w:eastAsia="tr-TR"/>
        </w:rPr>
        <mc:AlternateContent>
          <mc:Choice Requires="wps">
            <w:drawing>
              <wp:anchor distT="0" distB="0" distL="114300" distR="114300" simplePos="0" relativeHeight="251672576" behindDoc="0" locked="0" layoutInCell="1" allowOverlap="1" wp14:anchorId="6D7A8657" wp14:editId="1080A17B">
                <wp:simplePos x="0" y="0"/>
                <wp:positionH relativeFrom="column">
                  <wp:posOffset>3243354</wp:posOffset>
                </wp:positionH>
                <wp:positionV relativeFrom="paragraph">
                  <wp:posOffset>139281</wp:posOffset>
                </wp:positionV>
                <wp:extent cx="769749" cy="707756"/>
                <wp:effectExtent l="0" t="0" r="11430" b="16510"/>
                <wp:wrapNone/>
                <wp:docPr id="171" name="Oval 171"/>
                <wp:cNvGraphicFramePr/>
                <a:graphic xmlns:a="http://schemas.openxmlformats.org/drawingml/2006/main">
                  <a:graphicData uri="http://schemas.microsoft.com/office/word/2010/wordprocessingShape">
                    <wps:wsp>
                      <wps:cNvSpPr/>
                      <wps:spPr>
                        <a:xfrm>
                          <a:off x="0" y="0"/>
                          <a:ext cx="769749" cy="707756"/>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oval w14:anchorId="2216EF90" id="Oval 171" o:spid="_x0000_s1026" style="position:absolute;margin-left:255.4pt;margin-top:10.95pt;width:60.6pt;height:55.75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3arwXAIAAAsFAAAOAAAAZHJzL2Uyb0RvYy54bWysVMFuGjEQvVfqP1i+lwVEsgVliRBRqkpR&#10;EpVUOTteG6zaHtc2LPTrO/YuC2pQD1UvXo9n3ozf+M3e3O6NJjvhgwJb0dFgSImwHGpl1xX9/nL/&#10;6TMlITJbMw1WVPQgAr2df/xw07iZGMMGdC08wSQ2zBpX0U2MblYUgW+EYWEATlh0SvCGRTT9uqg9&#10;azC70cV4OLwuGvC188BFCHh61zrpPOeXUvD4JGUQkeiK4t1iXn1e39JazG/YbO2Z2yjeXYP9wy0M&#10;UxaL9qnuWGRk69W7VEZxDwFkHHAwBUipuMgckM1o+Aeb1YY5kblgc4Lr2xT+X1r+uHv2RNX4duWI&#10;EssMPtLTjmmSbOxO48IMg1bu2XdWwG2iupfepC+SIPvc0UPfUbGPhONheT0tJ1NKOLrKYVleXaec&#10;xQnsfIhfBBiSNhUVWisXEmc2Y7uHENvoYxRC033aG+RdPGiRgrX9JiTywJrjjM4KEkvtCZKpaP0j&#10;s8HKOTJBpNK6B40ugXQ8grrYBBNZVT1weAl4qtZH54pgYw80yoL/O1i28UfWLddE+w3qAz6bh1bP&#10;wfF7hf17YCE+M48CRqnjUMYnXKSGpqLQ7SjZgP916TzFo67QS0mDA1HR8HPLvKBEf7WouOloMkkT&#10;lI3JVTlGw5973s49dmuWgH1HTeHt8jbFR33cSg/mFWd3kaqii1mOtSvKoz8ay9gOKk4/F4tFDsOp&#10;cSw+2JXjKXnqahLHy/6VedeJKKL6HuE4PO+E1MYmpIXFNoJUWWWnvnb9xonLUu3+Dmmkz+0cdfqH&#10;zX8DAAD//wMAUEsDBBQABgAIAAAAIQCaXDl33QAAAAoBAAAPAAAAZHJzL2Rvd25yZXYueG1sTI/R&#10;ToQwEEXfTfyHZkx8MW4L6GYXKRtj9ANkTYxvBUZKoFNCuyz69Y5P+jiZk3vPLQ6rG8WCc+g9aUg2&#10;CgRS49ueOg1vx5fbHYgQDbVm9IQavjDAoby8KEze+jO94lLFTnAIhdxosDFOuZShsehM2PgJiX+f&#10;fnYm8jl3sp3NmcPdKFOlttKZnrjBmgmfLDZDdXIaKjVUKG/M98eCyh7r6Zne5aD19dX6+AAi4hr/&#10;YPjVZ3Uo2an2J2qDGDXcJ4rVo4Y02YNgYJulPK5mMsvuQJaF/D+h/AEAAP//AwBQSwECLQAUAAYA&#10;CAAAACEAtoM4kv4AAADhAQAAEwAAAAAAAAAAAAAAAAAAAAAAW0NvbnRlbnRfVHlwZXNdLnhtbFBL&#10;AQItABQABgAIAAAAIQA4/SH/1gAAAJQBAAALAAAAAAAAAAAAAAAAAC8BAABfcmVscy8ucmVsc1BL&#10;AQItABQABgAIAAAAIQCQ3arwXAIAAAsFAAAOAAAAAAAAAAAAAAAAAC4CAABkcnMvZTJvRG9jLnht&#10;bFBLAQItABQABgAIAAAAIQCaXDl33QAAAAoBAAAPAAAAAAAAAAAAAAAAALYEAABkcnMvZG93bnJl&#10;di54bWxQSwUGAAAAAAQABADzAAAAwAUAAAAA&#10;" fillcolor="white [3201]" strokecolor="black [3200]" strokeweight="1pt">
                <v:stroke joinstyle="miter"/>
              </v:oval>
            </w:pict>
          </mc:Fallback>
        </mc:AlternateContent>
      </w:r>
    </w:p>
    <w:p w14:paraId="5C6495B5" w14:textId="77777777" w:rsidR="000956AF" w:rsidRPr="000956AF" w:rsidRDefault="000956AF" w:rsidP="000956AF">
      <w:pPr>
        <w:rPr>
          <w:lang w:val="en-GB"/>
        </w:rPr>
      </w:pPr>
      <w:r w:rsidRPr="000956AF">
        <w:rPr>
          <w:noProof/>
          <w:lang w:val="tr-TR" w:eastAsia="tr-TR"/>
        </w:rPr>
        <mc:AlternateContent>
          <mc:Choice Requires="wps">
            <w:drawing>
              <wp:anchor distT="0" distB="0" distL="114300" distR="114300" simplePos="0" relativeHeight="251671552" behindDoc="0" locked="0" layoutInCell="1" allowOverlap="1" wp14:anchorId="31BFB87C" wp14:editId="23154DDB">
                <wp:simplePos x="0" y="0"/>
                <wp:positionH relativeFrom="column">
                  <wp:posOffset>866775</wp:posOffset>
                </wp:positionH>
                <wp:positionV relativeFrom="paragraph">
                  <wp:posOffset>199390</wp:posOffset>
                </wp:positionV>
                <wp:extent cx="2397071" cy="0"/>
                <wp:effectExtent l="0" t="0" r="0" b="0"/>
                <wp:wrapNone/>
                <wp:docPr id="172" name="Düz Bağlayıcı 26"/>
                <wp:cNvGraphicFramePr/>
                <a:graphic xmlns:a="http://schemas.openxmlformats.org/drawingml/2006/main">
                  <a:graphicData uri="http://schemas.microsoft.com/office/word/2010/wordprocessingShape">
                    <wps:wsp>
                      <wps:cNvCnPr/>
                      <wps:spPr>
                        <a:xfrm flipV="1">
                          <a:off x="0" y="0"/>
                          <a:ext cx="2397071" cy="0"/>
                        </a:xfrm>
                        <a:prstGeom prst="line">
                          <a:avLst/>
                        </a:prstGeom>
                        <a:ln w="9525"/>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51541776" id="Düz Bağlayıcı 26" o:spid="_x0000_s1026" style="position:absolute;flip: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8.25pt,15.7pt" to="257pt,1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do7n1gEAANMDAAAOAAAAZHJzL2Uyb0RvYy54bWysU8uO0zAU3SPxD5b3NGnQTJmo6UhMBRsE&#10;Fa+9x7luLPySbZqEn+EbZs+OfhjXThtGA0gIsbFi+55zzzm+WV8PWpED+CCtaehyUVIChttWmn1D&#10;P7x/8eQZJSEy0zJlDTR0hECvN48frXtXQ2U7q1rwBElMqHvX0C5GVxdF4B1oFhbWgcFLYb1mEbd+&#10;X7Se9ciuVVGV5WXRW986bzmEgKfb6ZJuMr8QwOMbIQJEohqK2mJefV5v01ps1qzee+Y6yU8y2D+o&#10;0EwabDpTbVlk5LOXv1Bpyb0NVsQFt7qwQkgO2QO6WZYP3LzrmIPsBcMJbo4p/D9a/vqw80S2+Har&#10;ihLDND7S9vu3L+Q5O35VbDze8eMdqS5TUr0LNQJuzM6fdsHtfLI9CK+JUNJ9RKIcBFojQ855nHOG&#10;IRKOh9XTq1W5WlLCz3fFRJGonA/xJVhN0kdDlTQpAlazw6sQsS2WnkvSsTKkb+jVRXWRFBZJ4iQq&#10;f8VRwVT1FgTaxOaTvDxgcKM8OTAcjfbTMsMTH1YmiJBKzaAyS/gj6FSbYJCH7m+Bc3XuaE2cgVoa&#10;63/XNQ5nqWKqP7uevCbbt7Yd8xPlOHBycmqnKU+jeX+f4T//xc0PAAAA//8DAFBLAwQUAAYACAAA&#10;ACEAtnc5Md4AAAAJAQAADwAAAGRycy9kb3ducmV2LnhtbEyPUUvDQBCE3wX/w7GCL8VeYpvSxlyK&#10;FISCWDD2B1xz2yQ0txdzlzT+e1d80MeZ/ZidybaTbcWIvW8cKYjnEQik0pmGKgXHj5eHNQgfNBnd&#10;OkIFX+hhm9/eZDo17krvOBahEhxCPtUK6hC6VEpf1mi1n7sOiW9n11sdWPaVNL2+crht5WMUraTV&#10;DfGHWne4q7G8FINVsN+8VesxoVfzebz4/TA7FDuaKXV/Nz0/gQg4hT8Yfupzdci508kNZLxoWS9W&#10;CaMKFvESBANJvORxp19D5pn8vyD/BgAA//8DAFBLAQItABQABgAIAAAAIQC2gziS/gAAAOEBAAAT&#10;AAAAAAAAAAAAAAAAAAAAAABbQ29udGVudF9UeXBlc10ueG1sUEsBAi0AFAAGAAgAAAAhADj9If/W&#10;AAAAlAEAAAsAAAAAAAAAAAAAAAAALwEAAF9yZWxzLy5yZWxzUEsBAi0AFAAGAAgAAAAhADR2jufW&#10;AQAA0wMAAA4AAAAAAAAAAAAAAAAALgIAAGRycy9lMm9Eb2MueG1sUEsBAi0AFAAGAAgAAAAhALZ3&#10;OTHeAAAACQEAAA8AAAAAAAAAAAAAAAAAMAQAAGRycy9kb3ducmV2LnhtbFBLBQYAAAAABAAEAPMA&#10;AAA7BQAAAAA=&#10;" strokecolor="black [3200]">
                <v:stroke joinstyle="miter"/>
              </v:line>
            </w:pict>
          </mc:Fallback>
        </mc:AlternateContent>
      </w:r>
    </w:p>
    <w:p w14:paraId="19D02469" w14:textId="77777777" w:rsidR="000956AF" w:rsidRPr="000956AF" w:rsidRDefault="000956AF" w:rsidP="000956AF">
      <w:pPr>
        <w:rPr>
          <w:lang w:val="en-GB"/>
        </w:rPr>
      </w:pPr>
      <w:r w:rsidRPr="000956AF">
        <w:rPr>
          <w:noProof/>
          <w:lang w:val="tr-TR" w:eastAsia="tr-TR"/>
        </w:rPr>
        <mc:AlternateContent>
          <mc:Choice Requires="wps">
            <w:drawing>
              <wp:anchor distT="45720" distB="45720" distL="114300" distR="114300" simplePos="0" relativeHeight="251683840" behindDoc="0" locked="0" layoutInCell="1" allowOverlap="1" wp14:anchorId="0358981D" wp14:editId="78D043EF">
                <wp:simplePos x="0" y="0"/>
                <wp:positionH relativeFrom="column">
                  <wp:posOffset>738505</wp:posOffset>
                </wp:positionH>
                <wp:positionV relativeFrom="paragraph">
                  <wp:posOffset>5080</wp:posOffset>
                </wp:positionV>
                <wp:extent cx="257810" cy="273685"/>
                <wp:effectExtent l="0" t="0" r="0" b="0"/>
                <wp:wrapSquare wrapText="bothSides"/>
                <wp:docPr id="173"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810" cy="27368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9230BF7" w14:textId="77777777" w:rsidR="009F22DF" w:rsidRPr="00C203B7" w:rsidRDefault="009F22DF" w:rsidP="000956AF">
                            <w:pPr>
                              <w:rPr>
                                <w:lang w:val="tr-TR"/>
                              </w:rPr>
                            </w:pPr>
                            <m:oMathPara>
                              <m:oMath>
                                <m:sSub>
                                  <m:sSubPr>
                                    <m:ctrlPr>
                                      <w:rPr>
                                        <w:rFonts w:ascii="Cambria Math" w:hAnsi="Cambria Math"/>
                                        <w:i/>
                                        <w:lang w:val="tr-TR"/>
                                      </w:rPr>
                                    </m:ctrlPr>
                                  </m:sSubPr>
                                  <m:e>
                                    <m:r>
                                      <w:rPr>
                                        <w:rFonts w:ascii="Cambria Math" w:hAnsi="Cambria Math"/>
                                        <w:lang w:val="tr-TR"/>
                                      </w:rPr>
                                      <m:t>y</m:t>
                                    </m:r>
                                  </m:e>
                                  <m:sub>
                                    <m:r>
                                      <w:rPr>
                                        <w:rFonts w:ascii="Cambria Math" w:hAnsi="Cambria Math"/>
                                        <w:lang w:val="tr-TR"/>
                                      </w:rPr>
                                      <m:t>n</m:t>
                                    </m:r>
                                  </m:sub>
                                </m:sSub>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58981D" id="_x0000_s1034" type="#_x0000_t202" style="position:absolute;left:0;text-align:left;margin-left:58.15pt;margin-top:.4pt;width:20.3pt;height:21.55pt;z-index:2516838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GXGwSAIAANIEAAAOAAAAZHJzL2Uyb0RvYy54bWysVFFv0zAQfkfiP1h+Z2mzdi1R02l0GkJs&#10;gBj8AMexG2uOz9hOk+7Xc3baUuBpiJfI9t199919d1ldD60mO+G8AlPS6cWEEmE41MpsS/r9292b&#10;JSU+MFMzDUaUdC88vV6/frXqbSFyaEDXwhEEMb7obUmbEGyRZZ43omX+AqwwaJTgWhbw6rZZ7ViP&#10;6K3O8snkKuvB1dYBF97j6+1opOuEL6Xg4bOUXgSiS4rcQvq69K3iN1uvWLF1zDaKH2iwf2DRMmUw&#10;6QnqlgVGOqf+gmoVd+BBhgsObQZSKi5SDVjNdPJHNY8NsyLVgs3x9tQm//9g+afdF0dUjdotLikx&#10;rEWRHkRQhnzsQuc7ksce9dYX6Ppo0TkM72BA/1Svt/fAnzwxsGmY2Yob56BvBKuR4zRGZmehI46P&#10;IFX/ADWmYl2ABDRI18YGYksIoqNW+5M+YgiE42M+XyynaOFoyheXV8t5ysCKY7B1PrwX0JJ4KKlD&#10;+RM42937EMmw4ugScxm4U1qnEdDmtwd0jC+JfOR7YB72WkQ/bb4KiV1LROOD525bbbQj42jh7CPN&#10;44AlMAyIjhITvjD2EBKjRZroF8afglJ+MOEU3yoDbpQx7puIBewYbkr9NGqHfEf/YyvGBkRJw1AN&#10;aW6Wx/mooN6jsg7GJcOfAh4acM+U9LhgJfU/OuYEJfqDwel4O53N4kamy2y+yPHizi3VuYUZjlAl&#10;DZSMx01IrY41GbjBKZIqKRy5jUwOnHFxkvCHJY+beX5PXr9+ReufAAAA//8DAFBLAwQUAAYACAAA&#10;ACEAIERv1dsAAAAHAQAADwAAAGRycy9kb3ducmV2LnhtbEyPQU/CQBSE7yT+h80z4Qa7CDS2dkuM&#10;hqtGVBJuS/fRNnbfNt2F1n/v4yTHyUxmvsk3o2vFBfvQeNKwmCsQSKW3DVUavj63s0cQIRqypvWE&#10;Gn4xwKa4m+Qms36gD7zsYiW4hEJmNNQxdpmUoazRmTD3HRJ7J987E1n2lbS9GbjctfJBqUQ60xAv&#10;1KbDlxrLn93Zafh+Ox32K/Vevbp1N/hRSXKp1Hp6Pz4/gYg4xv8wXPEZHQpmOvoz2SBa1otkyVEN&#10;fOBqr5MUxFHDapmCLHJ5y1/8AQAA//8DAFBLAQItABQABgAIAAAAIQC2gziS/gAAAOEBAAATAAAA&#10;AAAAAAAAAAAAAAAAAABbQ29udGVudF9UeXBlc10ueG1sUEsBAi0AFAAGAAgAAAAhADj9If/WAAAA&#10;lAEAAAsAAAAAAAAAAAAAAAAALwEAAF9yZWxzLy5yZWxzUEsBAi0AFAAGAAgAAAAhACMZcbBIAgAA&#10;0gQAAA4AAAAAAAAAAAAAAAAALgIAAGRycy9lMm9Eb2MueG1sUEsBAi0AFAAGAAgAAAAhACBEb9Xb&#10;AAAABwEAAA8AAAAAAAAAAAAAAAAAogQAAGRycy9kb3ducmV2LnhtbFBLBQYAAAAABAAEAPMAAACq&#10;BQAAAAA=&#10;" filled="f" stroked="f">
                <v:textbox>
                  <w:txbxContent>
                    <w:p w14:paraId="39230BF7" w14:textId="77777777" w:rsidR="009F22DF" w:rsidRPr="00C203B7" w:rsidRDefault="009F22DF" w:rsidP="000956AF">
                      <w:pPr>
                        <w:rPr>
                          <w:lang w:val="tr-TR"/>
                        </w:rPr>
                      </w:pPr>
                      <m:oMathPara>
                        <m:oMath>
                          <m:sSub>
                            <m:sSubPr>
                              <m:ctrlPr>
                                <w:rPr>
                                  <w:rFonts w:ascii="Cambria Math" w:hAnsi="Cambria Math"/>
                                  <w:i/>
                                  <w:lang w:val="tr-TR"/>
                                </w:rPr>
                              </m:ctrlPr>
                            </m:sSubPr>
                            <m:e>
                              <m:r>
                                <w:rPr>
                                  <w:rFonts w:ascii="Cambria Math" w:hAnsi="Cambria Math"/>
                                  <w:lang w:val="tr-TR"/>
                                </w:rPr>
                                <m:t>y</m:t>
                              </m:r>
                            </m:e>
                            <m:sub>
                              <m:r>
                                <w:rPr>
                                  <w:rFonts w:ascii="Cambria Math" w:hAnsi="Cambria Math"/>
                                  <w:lang w:val="tr-TR"/>
                                </w:rPr>
                                <m:t>n</m:t>
                              </m:r>
                            </m:sub>
                          </m:sSub>
                        </m:oMath>
                      </m:oMathPara>
                    </w:p>
                  </w:txbxContent>
                </v:textbox>
                <w10:wrap type="square"/>
              </v:shape>
            </w:pict>
          </mc:Fallback>
        </mc:AlternateContent>
      </w:r>
      <w:r w:rsidRPr="000956AF">
        <w:rPr>
          <w:noProof/>
          <w:lang w:val="tr-TR" w:eastAsia="tr-TR"/>
        </w:rPr>
        <mc:AlternateContent>
          <mc:Choice Requires="wps">
            <w:drawing>
              <wp:anchor distT="45720" distB="45720" distL="114300" distR="114300" simplePos="0" relativeHeight="251685888" behindDoc="0" locked="0" layoutInCell="1" allowOverlap="1" wp14:anchorId="68CB18E4" wp14:editId="5286C06A">
                <wp:simplePos x="0" y="0"/>
                <wp:positionH relativeFrom="column">
                  <wp:posOffset>2355215</wp:posOffset>
                </wp:positionH>
                <wp:positionV relativeFrom="paragraph">
                  <wp:posOffset>4940</wp:posOffset>
                </wp:positionV>
                <wp:extent cx="257810" cy="273685"/>
                <wp:effectExtent l="0" t="0" r="0" b="0"/>
                <wp:wrapSquare wrapText="bothSides"/>
                <wp:docPr id="174"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810" cy="27368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2438F22" w14:textId="77777777" w:rsidR="009F22DF" w:rsidRPr="00C203B7" w:rsidRDefault="009F22DF" w:rsidP="000956AF">
                            <w:pPr>
                              <w:rPr>
                                <w:lang w:val="tr-TR"/>
                              </w:rPr>
                            </w:pPr>
                            <m:oMathPara>
                              <m:oMath>
                                <m:sSub>
                                  <m:sSubPr>
                                    <m:ctrlPr>
                                      <w:rPr>
                                        <w:rFonts w:ascii="Cambria Math" w:hAnsi="Cambria Math"/>
                                        <w:i/>
                                        <w:lang w:val="tr-TR"/>
                                      </w:rPr>
                                    </m:ctrlPr>
                                  </m:sSubPr>
                                  <m:e>
                                    <m:r>
                                      <w:rPr>
                                        <w:rFonts w:ascii="Cambria Math" w:hAnsi="Cambria Math"/>
                                        <w:lang w:val="tr-TR"/>
                                      </w:rPr>
                                      <m:t>y</m:t>
                                    </m:r>
                                  </m:e>
                                  <m:sub>
                                    <m:r>
                                      <w:rPr>
                                        <w:rFonts w:ascii="Cambria Math" w:hAnsi="Cambria Math"/>
                                        <w:lang w:val="tr-TR"/>
                                      </w:rPr>
                                      <m:t>2</m:t>
                                    </m:r>
                                  </m:sub>
                                </m:sSub>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CB18E4" id="_x0000_s1035" type="#_x0000_t202" style="position:absolute;left:0;text-align:left;margin-left:185.45pt;margin-top:.4pt;width:20.3pt;height:21.55pt;z-index:2516858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4vJSAIAANIEAAAOAAAAZHJzL2Uyb0RvYy54bWysVFFv0zAQfkfiP1h+Z2lDu3ZR02l0GkJs&#10;gBj8AMexG2uOz9hOk+7Xc3baUuBpiJfI9t199919d1ldD60mO+G8AlPS6cWEEmE41MpsS/r9292b&#10;JSU+MFMzDUaUdC88vV6/frXqbSFyaEDXwhEEMb7obUmbEGyRZZ43omX+AqwwaJTgWhbw6rZZ7ViP&#10;6K3O8snkMuvB1dYBF97j6+1opOuEL6Xg4bOUXgSiS4rcQvq69K3iN1uvWLF1zDaKH2iwf2DRMmUw&#10;6QnqlgVGOqf+gmoVd+BBhgsObQZSKi5SDVjNdPJHNY8NsyLVgs3x9tQm//9g+afdF0dUjdotZpQY&#10;1qJIDyIoQz52ofMdyWOPeusLdH206ByGdzCgf6rX23vgT54Y2DTMbMWNc9A3gtXIcRojs7PQEcdH&#10;kKp/gBpTsS5AAhqka2MDsSUE0VGr/UkfMQTC8TGfL5ZTtHA05Yu3l8t5ysCKY7B1PrwX0JJ4KKlD&#10;+RM42937EMmw4ugScxm4U1qnEdDmtwd0jC+JfOR7YB72WkQ/bb4KiV1LROOD525bbbQj42jh7CPN&#10;44AlMAyIjhITvjD2EBKjRZroF8afglJ+MOEU3yoDbpQx7puIBewYbkr9NGqHfEf/YyvGBkRJw1AN&#10;aW6ujvNRQb1HZR2MS4Y/BTw04J4p6XHBSup/dMwJSvQHg9NxNZ3N4kamy2y+yPHizi3VuYUZjlAl&#10;DZSMx01IrY41GbjBKZIqKRy5jUwOnHFxkvCHJY+beX5PXr9+ReufAAAA//8DAFBLAwQUAAYACAAA&#10;ACEAocsFUdwAAAAHAQAADwAAAGRycy9kb3ducmV2LnhtbEyPzU7DMBCE70i8g7VI3Kgd2gIJ2VQI&#10;xBVE+ZG4ufE2iYjXUew24e1ZTnCb1Yxmvi03s+/VkcbYBUbIFgYUcR1cxw3C2+vjxQ2omCw72wcm&#10;hG+KsKlOT0pbuDDxCx23qVFSwrGwCG1KQ6F1rFvyNi7CQCzePozeJjnHRrvRTlLue31pzJX2tmNZ&#10;aO1A9y3VX9uDR3h/2n9+rMxz8+DXwxRmo9nnGvH8bL67BZVoTn9h+MUXdKiEaRcO7KLqEZbXJpco&#10;gjwg9irL1qB2IpY56KrU//mrHwAAAP//AwBQSwECLQAUAAYACAAAACEAtoM4kv4AAADhAQAAEwAA&#10;AAAAAAAAAAAAAAAAAAAAW0NvbnRlbnRfVHlwZXNdLnhtbFBLAQItABQABgAIAAAAIQA4/SH/1gAA&#10;AJQBAAALAAAAAAAAAAAAAAAAAC8BAABfcmVscy8ucmVsc1BLAQItABQABgAIAAAAIQCOV4vJSAIA&#10;ANIEAAAOAAAAAAAAAAAAAAAAAC4CAABkcnMvZTJvRG9jLnhtbFBLAQItABQABgAIAAAAIQChywVR&#10;3AAAAAcBAAAPAAAAAAAAAAAAAAAAAKIEAABkcnMvZG93bnJldi54bWxQSwUGAAAAAAQABADzAAAA&#10;qwUAAAAA&#10;" filled="f" stroked="f">
                <v:textbox>
                  <w:txbxContent>
                    <w:p w14:paraId="52438F22" w14:textId="77777777" w:rsidR="009F22DF" w:rsidRPr="00C203B7" w:rsidRDefault="009F22DF" w:rsidP="000956AF">
                      <w:pPr>
                        <w:rPr>
                          <w:lang w:val="tr-TR"/>
                        </w:rPr>
                      </w:pPr>
                      <m:oMathPara>
                        <m:oMath>
                          <m:sSub>
                            <m:sSubPr>
                              <m:ctrlPr>
                                <w:rPr>
                                  <w:rFonts w:ascii="Cambria Math" w:hAnsi="Cambria Math"/>
                                  <w:i/>
                                  <w:lang w:val="tr-TR"/>
                                </w:rPr>
                              </m:ctrlPr>
                            </m:sSubPr>
                            <m:e>
                              <m:r>
                                <w:rPr>
                                  <w:rFonts w:ascii="Cambria Math" w:hAnsi="Cambria Math"/>
                                  <w:lang w:val="tr-TR"/>
                                </w:rPr>
                                <m:t>y</m:t>
                              </m:r>
                            </m:e>
                            <m:sub>
                              <m:r>
                                <w:rPr>
                                  <w:rFonts w:ascii="Cambria Math" w:hAnsi="Cambria Math"/>
                                  <w:lang w:val="tr-TR"/>
                                </w:rPr>
                                <m:t>2</m:t>
                              </m:r>
                            </m:sub>
                          </m:sSub>
                        </m:oMath>
                      </m:oMathPara>
                    </w:p>
                  </w:txbxContent>
                </v:textbox>
                <w10:wrap type="square"/>
              </v:shape>
            </w:pict>
          </mc:Fallback>
        </mc:AlternateContent>
      </w:r>
      <w:r w:rsidRPr="000956AF">
        <w:rPr>
          <w:noProof/>
          <w:lang w:val="tr-TR" w:eastAsia="tr-TR"/>
        </w:rPr>
        <mc:AlternateContent>
          <mc:Choice Requires="wps">
            <w:drawing>
              <wp:anchor distT="45720" distB="45720" distL="114300" distR="114300" simplePos="0" relativeHeight="251686912" behindDoc="0" locked="0" layoutInCell="1" allowOverlap="1" wp14:anchorId="16907754" wp14:editId="3F3E9CAB">
                <wp:simplePos x="0" y="0"/>
                <wp:positionH relativeFrom="column">
                  <wp:posOffset>1606658</wp:posOffset>
                </wp:positionH>
                <wp:positionV relativeFrom="paragraph">
                  <wp:posOffset>5080</wp:posOffset>
                </wp:positionV>
                <wp:extent cx="257810" cy="273685"/>
                <wp:effectExtent l="0" t="0" r="0" b="0"/>
                <wp:wrapSquare wrapText="bothSides"/>
                <wp:docPr id="175"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810" cy="27368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6C3D0B3" w14:textId="77777777" w:rsidR="009F22DF" w:rsidRPr="00C203B7" w:rsidRDefault="009F22DF" w:rsidP="000956AF">
                            <w:pPr>
                              <w:rPr>
                                <w:lang w:val="tr-TR"/>
                              </w:rPr>
                            </w:pPr>
                            <m:oMathPara>
                              <m:oMath>
                                <m:sSub>
                                  <m:sSubPr>
                                    <m:ctrlPr>
                                      <w:rPr>
                                        <w:rFonts w:ascii="Cambria Math" w:hAnsi="Cambria Math"/>
                                        <w:i/>
                                        <w:lang w:val="tr-TR"/>
                                      </w:rPr>
                                    </m:ctrlPr>
                                  </m:sSubPr>
                                  <m:e>
                                    <m:r>
                                      <w:rPr>
                                        <w:rFonts w:ascii="Cambria Math" w:hAnsi="Cambria Math"/>
                                        <w:lang w:val="tr-TR"/>
                                      </w:rPr>
                                      <m:t>y</m:t>
                                    </m:r>
                                  </m:e>
                                  <m:sub>
                                    <m:r>
                                      <w:rPr>
                                        <w:rFonts w:ascii="Cambria Math" w:hAnsi="Cambria Math"/>
                                        <w:lang w:val="tr-TR"/>
                                      </w:rPr>
                                      <m:t>3</m:t>
                                    </m:r>
                                  </m:sub>
                                </m:sSub>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907754" id="_x0000_s1036" type="#_x0000_t202" style="position:absolute;left:0;text-align:left;margin-left:126.5pt;margin-top:.4pt;width:20.3pt;height:21.55pt;z-index:2516869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1/DbRQIAANMEAAAOAAAAZHJzL2Uyb0RvYy54bWysVN1u0zAUvkfiHSzfs7ShXUvUdBqdhhAb&#10;IAYP4Dh2Y83xMbbTpHt6jp22K3A1xI1ln5/vfOfPq6uh1WQnnFdgSjq9mFAiDIdamW1Jf3y/fbOk&#10;xAdmaqbBiJLuhadX69evVr0tRA4N6Fo4giDGF70taROCLbLM80a0zF+AFQaVElzLAj7dNqsd6xG9&#10;1Vk+mVxmPbjaOuDCe5TejEq6TvhSCh6+SOlFILqkyC2k06Wzime2XrFi65htFD/QYP/AomXKYNAT&#10;1A0LjHRO/QXVKu7AgwwXHNoMpFRcpBwwm+nkj2weGmZFygWL4+2pTP7/wfLPu6+OqBp7t5hTYliL&#10;TboXQRnyqQud70gea9RbX6Dpg0XjMLyHAe1Tvt7eAX/0xMCmYWYrrp2DvhGsRo7T6JmduY44PoJU&#10;/T3UGIp1ARLQIF0bC4glIYiOvdqf+iOGQDgK8/liOUUNR1W+eHu5nKcIrDg6W+fDBwEtiZeSOmx/&#10;Ame7Ox8iGVYcTWIsA7dK6zQC2vwmQMMoSeQj3wPzsNci2mnzTUisWiIaBZ67bbXRjoyjhbOPNI8D&#10;lsDQIRpKDPhC34NL9BZpol/of3JK8cGEk3+rDLixjXHfRExgx3BT6sexd8h3tD+WYixAbGkYqmGc&#10;m7REUVRBvcfWOhi3DH8FvDTgnijpccNK6n92zAlK9EeD4/FuOpvFlUyP2XyR48Oda6pzDTMcoUoa&#10;KBmvm5BqHZMycI1jJFVq8TOTA2ncnNT5w5bH1Tx/J6vnv2j9CwAA//8DAFBLAwQUAAYACAAAACEA&#10;FmA0UNwAAAAHAQAADwAAAGRycy9kb3ducmV2LnhtbEyPwU7DMBBE70j8g7VI3KhD0lZNyKZCIK4g&#10;ClTi5sbbJCJeR7HbhL9nOcFxNKOZN+V2dr060xg6zwi3iwQUce1txw3C+9vTzQZUiIat6T0TwjcF&#10;2FaXF6UprJ/4lc672Cgp4VAYhDbGodA61C05ExZ+IBbv6Ednosix0XY0k5S7XqdJstbOdCwLrRno&#10;oaX6a3dyCB/Px8/9MnlpHt1qmPycaHa5Rry+mu/vQEWa418YfvEFHSphOvgT26B6hHSVyZeIIAfE&#10;TvNsDeqAsMxy0FWp//NXPwAAAP//AwBQSwECLQAUAAYACAAAACEAtoM4kv4AAADhAQAAEwAAAAAA&#10;AAAAAAAAAAAAAAAAW0NvbnRlbnRfVHlwZXNdLnhtbFBLAQItABQABgAIAAAAIQA4/SH/1gAAAJQB&#10;AAALAAAAAAAAAAAAAAAAAC8BAABfcmVscy8ucmVsc1BLAQItABQABgAIAAAAIQB01/DbRQIAANME&#10;AAAOAAAAAAAAAAAAAAAAAC4CAABkcnMvZTJvRG9jLnhtbFBLAQItABQABgAIAAAAIQAWYDRQ3AAA&#10;AAcBAAAPAAAAAAAAAAAAAAAAAJ8EAABkcnMvZG93bnJldi54bWxQSwUGAAAAAAQABADzAAAAqAUA&#10;AAAA&#10;" filled="f" stroked="f">
                <v:textbox>
                  <w:txbxContent>
                    <w:p w14:paraId="46C3D0B3" w14:textId="77777777" w:rsidR="009F22DF" w:rsidRPr="00C203B7" w:rsidRDefault="009F22DF" w:rsidP="000956AF">
                      <w:pPr>
                        <w:rPr>
                          <w:lang w:val="tr-TR"/>
                        </w:rPr>
                      </w:pPr>
                      <m:oMathPara>
                        <m:oMath>
                          <m:sSub>
                            <m:sSubPr>
                              <m:ctrlPr>
                                <w:rPr>
                                  <w:rFonts w:ascii="Cambria Math" w:hAnsi="Cambria Math"/>
                                  <w:i/>
                                  <w:lang w:val="tr-TR"/>
                                </w:rPr>
                              </m:ctrlPr>
                            </m:sSubPr>
                            <m:e>
                              <m:r>
                                <w:rPr>
                                  <w:rFonts w:ascii="Cambria Math" w:hAnsi="Cambria Math"/>
                                  <w:lang w:val="tr-TR"/>
                                </w:rPr>
                                <m:t>y</m:t>
                              </m:r>
                            </m:e>
                            <m:sub>
                              <m:r>
                                <w:rPr>
                                  <w:rFonts w:ascii="Cambria Math" w:hAnsi="Cambria Math"/>
                                  <w:lang w:val="tr-TR"/>
                                </w:rPr>
                                <m:t>3</m:t>
                              </m:r>
                            </m:sub>
                          </m:sSub>
                        </m:oMath>
                      </m:oMathPara>
                    </w:p>
                  </w:txbxContent>
                </v:textbox>
                <w10:wrap type="square"/>
              </v:shape>
            </w:pict>
          </mc:Fallback>
        </mc:AlternateContent>
      </w:r>
      <w:r w:rsidRPr="000956AF">
        <w:rPr>
          <w:noProof/>
          <w:lang w:val="tr-TR" w:eastAsia="tr-TR"/>
        </w:rPr>
        <mc:AlternateContent>
          <mc:Choice Requires="wps">
            <w:drawing>
              <wp:anchor distT="45720" distB="45720" distL="114300" distR="114300" simplePos="0" relativeHeight="251684864" behindDoc="0" locked="0" layoutInCell="1" allowOverlap="1" wp14:anchorId="600D2D14" wp14:editId="748733C0">
                <wp:simplePos x="0" y="0"/>
                <wp:positionH relativeFrom="column">
                  <wp:posOffset>3053715</wp:posOffset>
                </wp:positionH>
                <wp:positionV relativeFrom="paragraph">
                  <wp:posOffset>4445</wp:posOffset>
                </wp:positionV>
                <wp:extent cx="257810" cy="273685"/>
                <wp:effectExtent l="0" t="0" r="0" b="0"/>
                <wp:wrapSquare wrapText="bothSides"/>
                <wp:docPr id="176"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810" cy="27368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E1A2F0D" w14:textId="77777777" w:rsidR="009F22DF" w:rsidRPr="00C203B7" w:rsidRDefault="009F22DF" w:rsidP="000956AF">
                            <w:pPr>
                              <w:rPr>
                                <w:lang w:val="tr-TR"/>
                              </w:rPr>
                            </w:pPr>
                            <m:oMathPara>
                              <m:oMath>
                                <m:sSub>
                                  <m:sSubPr>
                                    <m:ctrlPr>
                                      <w:rPr>
                                        <w:rFonts w:ascii="Cambria Math" w:hAnsi="Cambria Math"/>
                                        <w:i/>
                                        <w:lang w:val="tr-TR"/>
                                      </w:rPr>
                                    </m:ctrlPr>
                                  </m:sSubPr>
                                  <m:e>
                                    <m:r>
                                      <w:rPr>
                                        <w:rFonts w:ascii="Cambria Math" w:hAnsi="Cambria Math"/>
                                        <w:lang w:val="tr-TR"/>
                                      </w:rPr>
                                      <m:t>y</m:t>
                                    </m:r>
                                  </m:e>
                                  <m:sub>
                                    <m:r>
                                      <w:rPr>
                                        <w:rFonts w:ascii="Cambria Math" w:hAnsi="Cambria Math"/>
                                        <w:lang w:val="tr-TR"/>
                                      </w:rPr>
                                      <m:t>1</m:t>
                                    </m:r>
                                  </m:sub>
                                </m:sSub>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0D2D14" id="_x0000_s1037" type="#_x0000_t202" style="position:absolute;left:0;text-align:left;margin-left:240.45pt;margin-top:.35pt;width:20.3pt;height:21.55pt;z-index:2516848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uFpbRQIAANMEAAAOAAAAZHJzL2Uyb0RvYy54bWysVFtv0zAUfkfiP1h+p2lDb0RNp9FpCLEB&#10;YvADHMdurDk+xnabdL+eY6ftCjwN8WLZ5/Kd79y8uupbTfbCeQWmpJPRmBJhONTKbEv64/vtmyUl&#10;PjBTMw1GlPQgPL1av3616mwhcmhA18IRBDG+6GxJmxBskWWeN6JlfgRWGFRKcC0L+HTbrHasQ/RW&#10;Z/l4PM86cLV1wIX3KL0ZlHSd8KUUPHyR0otAdEmRW0inS2cVz2y9YsXWMdsofqTB/oFFy5TBoGeo&#10;GxYY2Tn1F1SruAMPMow4tBlIqbhIOWA2k/Ef2Tw0zIqUCxbH23OZ/P+D5Z/3Xx1RNfZuMafEsBab&#10;dC+CMuTTLuz8juSxRp31BZo+WDQO/Xvo0T7l6+0d8EdPDGwaZrbi2jnoGsFq5DiJntmF64DjI0jV&#10;3UONodguQALqpWtjAbEkBNGxV4dzf0QfCEdhPlssJ6jhqMoXb+fLWYrAipOzdT58ENCSeCmpw/Yn&#10;cLa/8yGSYcXJJMYycKu0TiOgzW8CNIySRD7yPTIPBy2inTbfhMSqJaJR4LnbVhvtyDBaOPtI8zRg&#10;CQwdoqHEgC/0PbpEb5Em+oX+Z6cUH0w4+7fKgBvaGPdNxAT2DDelfhx6h3wH+1MphgLEloa+6oe5&#10;SaZRVEF9wNY6GLYMfwW8NOCeKOlww0rqf+6YE5TojwbH491kOo0rmR7T2SLHh7vUVJcaZjhClTRQ&#10;Mlw3IdU6JmXgGsdIqtTiZyZH0rg5qfPHLY+reflOVs9/0foXAAAA//8DAFBLAwQUAAYACAAAACEA&#10;w+h3s9sAAAAHAQAADwAAAGRycy9kb3ducmV2LnhtbEyOzU7CQBSF9ya8w+SauJMZkEKpnRKjcasB&#10;xcTd0Lm0DZ07TWeg9e29rmR5fnLOl29G14oL9qHxpGE2VSCQSm8bqjR8frzepyBCNGRN6wk1/GCA&#10;TTG5yU1m/UBbvOxiJXiEQmY01DF2mZShrNGZMPUdEmdH3zsTWfaVtL0ZeNy1cq7UUjrTED/UpsPn&#10;GsvT7uw07N+O318L9V69uKQb/KgkubXU+u52fHoEEXGM/2X4w2d0KJjp4M9kg2g1LFK15qqGFQiO&#10;k/ksAXFg/yEFWeTymr/4BQAA//8DAFBLAQItABQABgAIAAAAIQC2gziS/gAAAOEBAAATAAAAAAAA&#10;AAAAAAAAAAAAAABbQ29udGVudF9UeXBlc10ueG1sUEsBAi0AFAAGAAgAAAAhADj9If/WAAAAlAEA&#10;AAsAAAAAAAAAAAAAAAAALwEAAF9yZWxzLy5yZWxzUEsBAi0AFAAGAAgAAAAhAIK4WltFAgAA0wQA&#10;AA4AAAAAAAAAAAAAAAAALgIAAGRycy9lMm9Eb2MueG1sUEsBAi0AFAAGAAgAAAAhAMPod7PbAAAA&#10;BwEAAA8AAAAAAAAAAAAAAAAAnwQAAGRycy9kb3ducmV2LnhtbFBLBQYAAAAABAAEAPMAAACnBQAA&#10;AAA=&#10;" filled="f" stroked="f">
                <v:textbox>
                  <w:txbxContent>
                    <w:p w14:paraId="2E1A2F0D" w14:textId="77777777" w:rsidR="009F22DF" w:rsidRPr="00C203B7" w:rsidRDefault="009F22DF" w:rsidP="000956AF">
                      <w:pPr>
                        <w:rPr>
                          <w:lang w:val="tr-TR"/>
                        </w:rPr>
                      </w:pPr>
                      <m:oMathPara>
                        <m:oMath>
                          <m:sSub>
                            <m:sSubPr>
                              <m:ctrlPr>
                                <w:rPr>
                                  <w:rFonts w:ascii="Cambria Math" w:hAnsi="Cambria Math"/>
                                  <w:i/>
                                  <w:lang w:val="tr-TR"/>
                                </w:rPr>
                              </m:ctrlPr>
                            </m:sSubPr>
                            <m:e>
                              <m:r>
                                <w:rPr>
                                  <w:rFonts w:ascii="Cambria Math" w:hAnsi="Cambria Math"/>
                                  <w:lang w:val="tr-TR"/>
                                </w:rPr>
                                <m:t>y</m:t>
                              </m:r>
                            </m:e>
                            <m:sub>
                              <m:r>
                                <w:rPr>
                                  <w:rFonts w:ascii="Cambria Math" w:hAnsi="Cambria Math"/>
                                  <w:lang w:val="tr-TR"/>
                                </w:rPr>
                                <m:t>1</m:t>
                              </m:r>
                            </m:sub>
                          </m:sSub>
                        </m:oMath>
                      </m:oMathPara>
                    </w:p>
                  </w:txbxContent>
                </v:textbox>
                <w10:wrap type="square"/>
              </v:shape>
            </w:pict>
          </mc:Fallback>
        </mc:AlternateContent>
      </w:r>
    </w:p>
    <w:p w14:paraId="611199F2" w14:textId="77777777" w:rsidR="000956AF" w:rsidRPr="000956AF" w:rsidRDefault="00BF6498" w:rsidP="000956AF">
      <w:pPr>
        <w:rPr>
          <w:lang w:val="en-GB"/>
        </w:rPr>
      </w:pPr>
      <w:r>
        <w:rPr>
          <w:noProof/>
          <w:lang w:val="tr-TR" w:eastAsia="tr-TR"/>
        </w:rPr>
        <mc:AlternateContent>
          <mc:Choice Requires="wps">
            <w:drawing>
              <wp:anchor distT="0" distB="0" distL="114300" distR="114300" simplePos="0" relativeHeight="251849728" behindDoc="0" locked="0" layoutInCell="1" allowOverlap="1" wp14:anchorId="01D944A4" wp14:editId="072AECAC">
                <wp:simplePos x="0" y="0"/>
                <wp:positionH relativeFrom="column">
                  <wp:posOffset>810883</wp:posOffset>
                </wp:positionH>
                <wp:positionV relativeFrom="paragraph">
                  <wp:posOffset>98737</wp:posOffset>
                </wp:positionV>
                <wp:extent cx="4986068" cy="635"/>
                <wp:effectExtent l="0" t="0" r="5080" b="0"/>
                <wp:wrapNone/>
                <wp:docPr id="473" name="Text Box 473"/>
                <wp:cNvGraphicFramePr/>
                <a:graphic xmlns:a="http://schemas.openxmlformats.org/drawingml/2006/main">
                  <a:graphicData uri="http://schemas.microsoft.com/office/word/2010/wordprocessingShape">
                    <wps:wsp>
                      <wps:cNvSpPr txBox="1"/>
                      <wps:spPr>
                        <a:xfrm>
                          <a:off x="0" y="0"/>
                          <a:ext cx="4986068" cy="635"/>
                        </a:xfrm>
                        <a:prstGeom prst="rect">
                          <a:avLst/>
                        </a:prstGeom>
                        <a:solidFill>
                          <a:prstClr val="white"/>
                        </a:solidFill>
                        <a:ln>
                          <a:noFill/>
                        </a:ln>
                      </wps:spPr>
                      <wps:txbx>
                        <w:txbxContent>
                          <w:p w14:paraId="39F28A26" w14:textId="77777777" w:rsidR="009F22DF" w:rsidRPr="00915E39" w:rsidRDefault="009F22DF" w:rsidP="00BF6498">
                            <w:pPr>
                              <w:pStyle w:val="Caption"/>
                              <w:jc w:val="center"/>
                              <w:rPr>
                                <w:rFonts w:eastAsiaTheme="minorHAnsi"/>
                                <w:sz w:val="20"/>
                                <w:lang w:val="en-GB"/>
                              </w:rPr>
                            </w:pPr>
                            <w:bookmarkStart w:id="259" w:name="_Toc525254240"/>
                            <w:r>
                              <w:t xml:space="preserve">Figure </w:t>
                            </w:r>
                            <w:r>
                              <w:fldChar w:fldCharType="begin"/>
                            </w:r>
                            <w:r>
                              <w:instrText xml:space="preserve"> STYLEREF 2 \s </w:instrText>
                            </w:r>
                            <w:r>
                              <w:fldChar w:fldCharType="separate"/>
                            </w:r>
                            <w:r>
                              <w:rPr>
                                <w:noProof/>
                              </w:rPr>
                              <w:t>3.1</w:t>
                            </w:r>
                            <w:r>
                              <w:fldChar w:fldCharType="end"/>
                            </w:r>
                            <w:r>
                              <w:noBreakHyphen/>
                            </w:r>
                            <w:r>
                              <w:fldChar w:fldCharType="begin"/>
                            </w:r>
                            <w:r>
                              <w:instrText xml:space="preserve"> SEQ Figure \* ARABIC \s 2 </w:instrText>
                            </w:r>
                            <w:r>
                              <w:fldChar w:fldCharType="separate"/>
                            </w:r>
                            <w:r>
                              <w:rPr>
                                <w:noProof/>
                              </w:rPr>
                              <w:t>133</w:t>
                            </w:r>
                            <w:r>
                              <w:fldChar w:fldCharType="end"/>
                            </w:r>
                            <w:r>
                              <w:t xml:space="preserve">. </w:t>
                            </w:r>
                            <w:r w:rsidRPr="002A4226">
                              <w:t>Back-View Illustration of the Left Half of The Tail of an Aircraft</w:t>
                            </w:r>
                            <w:bookmarkEnd w:id="2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1D944A4" id="Text Box 473" o:spid="_x0000_s1038" type="#_x0000_t202" style="position:absolute;left:0;text-align:left;margin-left:63.85pt;margin-top:7.75pt;width:392.6pt;height:.05pt;z-index:2518497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9hOQMgIAAGkEAAAOAAAAZHJzL2Uyb0RvYy54bWysVMFu2zAMvQ/YPwi6L07SLuuCOEWWIsOA&#10;oi2QDD0rshwLkEWNUmJnXz9KttOu22nYRaZIitJ7j/Titq0NOyn0GmzOJ6MxZ8pKKLQ95Pz7bvPh&#10;hjMfhC2EAatyflae3y7fv1s0bq6mUIEpFDIqYv28cTmvQnDzLPOyUrXwI3DKUrAErEWgLR6yAkVD&#10;1WuTTcfjWdYAFg5BKu/Je9cF+TLVL0slw2NZehWYyTm9LaQV07qPa7ZciPkBhau07J8h/uEVtdCW&#10;Lr2UuhNBsCPqP0rVWiJ4KMNIQp1BWWqpEgZCMxm/QbOthFMJC5Hj3YUm///KyofTEzJd5Pz60xVn&#10;VtQk0k61gX2BlkUfMdQ4P6fEraPU0FKAlB78npwReFtiHb8EiVGcuD5f+I3lJDmvP9/MxjPqCEmx&#10;2dXHWCN7OerQh68KahaNnCOJlzgVp3sfutQhJd7kwehio42JmxhYG2QnQUI3lQ6qL/5blrEx10I8&#10;1RWMnizi63BEK7T7NjEymQ4g91CcCTtC1z/eyY2mC++FD08CqWEILg1BeKSlNNDkHHqLswrw59/8&#10;MZ90pChnDTVgzv2Po0DFmflmSeHYrYOBg7EfDHus10BQJzReTiaTDmAwg1ki1M80G6t4C4WElXRX&#10;zsNgrkM3BjRbUq1WKYl60olwb7dOxtIDsbv2WaDrZQmk5gMMrSnmb9TpcpM+bnUMRHWSLhLbsdjz&#10;Tf2cxO9nLw7M633KevlDLH8BAAD//wMAUEsDBBQABgAIAAAAIQBXoHF94AAAAAkBAAAPAAAAZHJz&#10;L2Rvd25yZXYueG1sTI8xT8MwEIV3JP6DdUgsiDoNbUpDnKqqYChLRejC5sZuHIjPke204d/3OsF2&#10;7+7p3feK1Wg7dtI+tA4FTCcJMI21Uy02Avafb4/PwEKUqGTnUAv41QFW5e1NIXPlzvihT1VsGIVg&#10;yKUAE2Ofcx5qo60ME9drpNvReSsjSd9w5eWZwm3H0yTJuJUt0gcje70xuv6pBitgN/vamYfh+Pq+&#10;nj357X7YZN9NJcT93bh+ARb1GP/McMUndCiJ6eAGVIF1pNPFgqw0zOfAyLCcpktgh+siA14W/H+D&#10;8gIAAP//AwBQSwECLQAUAAYACAAAACEAtoM4kv4AAADhAQAAEwAAAAAAAAAAAAAAAAAAAAAAW0Nv&#10;bnRlbnRfVHlwZXNdLnhtbFBLAQItABQABgAIAAAAIQA4/SH/1gAAAJQBAAALAAAAAAAAAAAAAAAA&#10;AC8BAABfcmVscy8ucmVsc1BLAQItABQABgAIAAAAIQD99hOQMgIAAGkEAAAOAAAAAAAAAAAAAAAA&#10;AC4CAABkcnMvZTJvRG9jLnhtbFBLAQItABQABgAIAAAAIQBXoHF94AAAAAkBAAAPAAAAAAAAAAAA&#10;AAAAAIwEAABkcnMvZG93bnJldi54bWxQSwUGAAAAAAQABADzAAAAmQUAAAAA&#10;" stroked="f">
                <v:textbox style="mso-fit-shape-to-text:t" inset="0,0,0,0">
                  <w:txbxContent>
                    <w:p w14:paraId="39F28A26" w14:textId="77777777" w:rsidR="009F22DF" w:rsidRPr="00915E39" w:rsidRDefault="009F22DF" w:rsidP="00BF6498">
                      <w:pPr>
                        <w:pStyle w:val="Caption"/>
                        <w:jc w:val="center"/>
                        <w:rPr>
                          <w:rFonts w:eastAsiaTheme="minorHAnsi"/>
                          <w:sz w:val="20"/>
                          <w:lang w:val="en-GB"/>
                        </w:rPr>
                      </w:pPr>
                      <w:bookmarkStart w:id="260" w:name="_Toc525254240"/>
                      <w:r>
                        <w:t xml:space="preserve">Figure </w:t>
                      </w:r>
                      <w:r>
                        <w:fldChar w:fldCharType="begin"/>
                      </w:r>
                      <w:r>
                        <w:instrText xml:space="preserve"> STYLEREF 2 \s </w:instrText>
                      </w:r>
                      <w:r>
                        <w:fldChar w:fldCharType="separate"/>
                      </w:r>
                      <w:r>
                        <w:rPr>
                          <w:noProof/>
                        </w:rPr>
                        <w:t>3.1</w:t>
                      </w:r>
                      <w:r>
                        <w:fldChar w:fldCharType="end"/>
                      </w:r>
                      <w:r>
                        <w:noBreakHyphen/>
                      </w:r>
                      <w:r>
                        <w:fldChar w:fldCharType="begin"/>
                      </w:r>
                      <w:r>
                        <w:instrText xml:space="preserve"> SEQ Figure \* ARABIC \s 2 </w:instrText>
                      </w:r>
                      <w:r>
                        <w:fldChar w:fldCharType="separate"/>
                      </w:r>
                      <w:r>
                        <w:rPr>
                          <w:noProof/>
                        </w:rPr>
                        <w:t>133</w:t>
                      </w:r>
                      <w:r>
                        <w:fldChar w:fldCharType="end"/>
                      </w:r>
                      <w:r>
                        <w:t xml:space="preserve">. </w:t>
                      </w:r>
                      <w:r w:rsidRPr="002A4226">
                        <w:t>Back-View Illustration of the Left Half of The Tail of an Aircraft</w:t>
                      </w:r>
                      <w:bookmarkEnd w:id="260"/>
                    </w:p>
                  </w:txbxContent>
                </v:textbox>
              </v:shape>
            </w:pict>
          </mc:Fallback>
        </mc:AlternateContent>
      </w:r>
    </w:p>
    <w:p w14:paraId="7B4BD5E4" w14:textId="77777777" w:rsidR="001D3129" w:rsidRDefault="000956AF" w:rsidP="000956AF">
      <w:pPr>
        <w:rPr>
          <w:lang w:val="en-GB"/>
        </w:rPr>
      </w:pPr>
      <w:r w:rsidRPr="000956AF">
        <w:rPr>
          <w:lang w:val="en-GB"/>
        </w:rPr>
        <w:tab/>
      </w:r>
    </w:p>
    <w:p w14:paraId="27598B22" w14:textId="77777777" w:rsidR="000956AF" w:rsidRPr="000956AF" w:rsidRDefault="000956AF" w:rsidP="000956AF">
      <w:pPr>
        <w:rPr>
          <w:lang w:val="en-GB"/>
        </w:rPr>
      </w:pPr>
      <w:r w:rsidRPr="000956AF">
        <w:rPr>
          <w:lang w:val="en-GB"/>
        </w:rPr>
        <w:t xml:space="preserve">The shear at the root is calculated via the basic rules of mechanics of materials and the shear at the tip is known to be zero. Furthermore, since the distribution is constant, the shear from the root to tip decreases in magnitude, linearly. As a result, the moment from root to tip also decreases in magnitude. Although the number of spanwise locations, </w:t>
      </w:r>
      <m:oMath>
        <m:sSub>
          <m:sSubPr>
            <m:ctrlPr>
              <w:rPr>
                <w:rFonts w:ascii="Cambria Math" w:hAnsi="Cambria Math"/>
                <w:i/>
                <w:lang w:val="en-GB"/>
              </w:rPr>
            </m:ctrlPr>
          </m:sSubPr>
          <m:e>
            <m:r>
              <w:rPr>
                <w:rFonts w:ascii="Cambria Math" w:hAnsi="Cambria Math"/>
                <w:lang w:val="en-GB"/>
              </w:rPr>
              <m:t>y</m:t>
            </m:r>
          </m:e>
          <m:sub>
            <m:r>
              <w:rPr>
                <w:rFonts w:ascii="Cambria Math" w:hAnsi="Cambria Math"/>
                <w:lang w:val="en-GB"/>
              </w:rPr>
              <m:t>1</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y</m:t>
            </m:r>
          </m:e>
          <m:sub>
            <m:r>
              <w:rPr>
                <w:rFonts w:ascii="Cambria Math" w:hAnsi="Cambria Math"/>
                <w:lang w:val="en-GB"/>
              </w:rPr>
              <m:t>n</m:t>
            </m:r>
          </m:sub>
        </m:sSub>
      </m:oMath>
      <w:r w:rsidRPr="000956AF">
        <w:rPr>
          <w:lang w:val="en-GB"/>
        </w:rPr>
        <w:t xml:space="preserve">, on which chordwise pressure distributions could be obtained are restricted to 10, since the constant force distribution is rather easy to handle, a quadratic moment vs. half span stations is obtained. </w:t>
      </w:r>
    </w:p>
    <w:p w14:paraId="313B6235" w14:textId="77777777" w:rsidR="000956AF" w:rsidRPr="000956AF" w:rsidRDefault="000956AF" w:rsidP="000956AF">
      <w:pPr>
        <w:rPr>
          <w:lang w:val="en-GB"/>
        </w:rPr>
      </w:pPr>
    </w:p>
    <w:p w14:paraId="4E335056" w14:textId="77777777" w:rsidR="000956AF" w:rsidRPr="000956AF" w:rsidRDefault="000956AF" w:rsidP="000956AF">
      <w:pPr>
        <w:rPr>
          <w:lang w:val="en-GB"/>
        </w:rPr>
      </w:pPr>
    </w:p>
    <w:p w14:paraId="219DDF37" w14:textId="77777777" w:rsidR="000956AF" w:rsidRPr="000956AF" w:rsidRDefault="000956AF" w:rsidP="000956AF">
      <w:pPr>
        <w:rPr>
          <w:lang w:val="en-GB"/>
        </w:rPr>
      </w:pPr>
    </w:p>
    <w:p w14:paraId="40891101" w14:textId="77777777" w:rsidR="000956AF" w:rsidRPr="000956AF" w:rsidRDefault="000956AF" w:rsidP="000956AF">
      <w:pPr>
        <w:rPr>
          <w:lang w:val="en-GB"/>
        </w:rPr>
      </w:pPr>
    </w:p>
    <w:p w14:paraId="655E2CE7" w14:textId="77777777" w:rsidR="000956AF" w:rsidRPr="000956AF" w:rsidRDefault="000956AF" w:rsidP="000956AF">
      <w:pPr>
        <w:rPr>
          <w:lang w:val="en-GB"/>
        </w:rPr>
      </w:pPr>
    </w:p>
    <w:p w14:paraId="68ED7614" w14:textId="77777777" w:rsidR="000956AF" w:rsidRPr="000956AF" w:rsidRDefault="000956AF" w:rsidP="000956AF">
      <w:pPr>
        <w:rPr>
          <w:lang w:val="en-GB"/>
        </w:rPr>
      </w:pPr>
    </w:p>
    <w:p w14:paraId="78D7C723" w14:textId="77777777" w:rsidR="000956AF" w:rsidRPr="001D3129" w:rsidRDefault="000956AF" w:rsidP="001D3129">
      <w:pPr>
        <w:jc w:val="left"/>
        <w:rPr>
          <w:b/>
          <w:lang w:val="en-GB"/>
        </w:rPr>
      </w:pPr>
      <w:bookmarkStart w:id="261" w:name="_Toc525153805"/>
      <w:r w:rsidRPr="001D3129">
        <w:rPr>
          <w:b/>
          <w:lang w:val="en-GB"/>
        </w:rPr>
        <w:t>Results</w:t>
      </w:r>
      <w:bookmarkEnd w:id="261"/>
    </w:p>
    <w:p w14:paraId="08FF7CCF" w14:textId="77777777" w:rsidR="000956AF" w:rsidRDefault="000956AF" w:rsidP="000956AF">
      <w:pPr>
        <w:rPr>
          <w:i/>
          <w:lang w:val="en-GB"/>
        </w:rPr>
      </w:pPr>
      <w:r w:rsidRPr="000956AF">
        <w:rPr>
          <w:lang w:val="en-GB"/>
        </w:rPr>
        <w:t xml:space="preserve">All the resultant shear forces and moments along the half span of the horizontal tail are compared on the following two figures, </w:t>
      </w:r>
      <w:r w:rsidRPr="000956AF">
        <w:rPr>
          <w:i/>
          <w:lang w:val="en-GB"/>
        </w:rPr>
        <w:t>Figures 1</w:t>
      </w:r>
      <w:r w:rsidR="006353AE">
        <w:rPr>
          <w:i/>
          <w:lang w:val="en-GB"/>
        </w:rPr>
        <w:t>34</w:t>
      </w:r>
      <w:r w:rsidRPr="000956AF">
        <w:rPr>
          <w:i/>
          <w:lang w:val="en-GB"/>
        </w:rPr>
        <w:t xml:space="preserve"> &amp; 13</w:t>
      </w:r>
      <w:r w:rsidR="006353AE">
        <w:rPr>
          <w:i/>
          <w:lang w:val="en-GB"/>
        </w:rPr>
        <w:t>5</w:t>
      </w:r>
      <w:r w:rsidRPr="000956AF">
        <w:rPr>
          <w:i/>
          <w:lang w:val="en-GB"/>
        </w:rPr>
        <w:t>.</w:t>
      </w:r>
    </w:p>
    <w:p w14:paraId="4C63C4AD" w14:textId="77777777" w:rsidR="001D3129" w:rsidRPr="000956AF" w:rsidRDefault="001D3129" w:rsidP="001D3129">
      <w:pPr>
        <w:rPr>
          <w:lang w:val="en-GB"/>
        </w:rPr>
      </w:pPr>
      <w:r w:rsidRPr="000956AF">
        <w:rPr>
          <w:lang w:val="en-GB"/>
        </w:rPr>
        <w:t>Please refer to Appendix A – Horizontal Tail Shear and Moment Diagrams for Each Critical Case to see detailed V-y and M-y diagrams for each critical case, separately.</w:t>
      </w:r>
    </w:p>
    <w:p w14:paraId="2A7CF285" w14:textId="77777777" w:rsidR="001D3129" w:rsidRPr="000956AF" w:rsidRDefault="001D3129" w:rsidP="000956AF">
      <w:pPr>
        <w:rPr>
          <w:lang w:val="en-GB"/>
        </w:rPr>
      </w:pPr>
    </w:p>
    <w:p w14:paraId="1670B1B5" w14:textId="77777777" w:rsidR="00BF6498" w:rsidRDefault="000956AF" w:rsidP="00BF6498">
      <w:pPr>
        <w:keepNext/>
      </w:pPr>
      <w:r w:rsidRPr="000956AF">
        <w:rPr>
          <w:noProof/>
          <w:lang w:val="tr-TR" w:eastAsia="tr-TR"/>
        </w:rPr>
        <w:drawing>
          <wp:inline distT="0" distB="0" distL="0" distR="0" wp14:anchorId="14C63298" wp14:editId="128FACDB">
            <wp:extent cx="6909758" cy="5767742"/>
            <wp:effectExtent l="0" t="0" r="5715" b="4445"/>
            <wp:docPr id="191"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76" cstate="print">
                      <a:extLst>
                        <a:ext uri="{28A0092B-C50C-407E-A947-70E740481C1C}">
                          <a14:useLocalDpi xmlns:a14="http://schemas.microsoft.com/office/drawing/2010/main" val="0"/>
                        </a:ext>
                      </a:extLst>
                    </a:blip>
                    <a:srcRect l="6609" r="5851"/>
                    <a:stretch/>
                  </pic:blipFill>
                  <pic:spPr bwMode="auto">
                    <a:xfrm>
                      <a:off x="0" y="0"/>
                      <a:ext cx="6920142" cy="5776410"/>
                    </a:xfrm>
                    <a:prstGeom prst="rect">
                      <a:avLst/>
                    </a:prstGeom>
                    <a:noFill/>
                    <a:ln>
                      <a:noFill/>
                    </a:ln>
                    <a:extLst>
                      <a:ext uri="{53640926-AAD7-44D8-BBD7-CCE9431645EC}">
                        <a14:shadowObscured xmlns:a14="http://schemas.microsoft.com/office/drawing/2010/main"/>
                      </a:ext>
                    </a:extLst>
                  </pic:spPr>
                </pic:pic>
              </a:graphicData>
            </a:graphic>
          </wp:inline>
        </w:drawing>
      </w:r>
    </w:p>
    <w:p w14:paraId="7C5E3AFA" w14:textId="77777777" w:rsidR="00BF6498" w:rsidRDefault="00BF6498" w:rsidP="00BF6498">
      <w:pPr>
        <w:pStyle w:val="Caption"/>
        <w:jc w:val="center"/>
      </w:pPr>
      <w:bookmarkStart w:id="262" w:name="_Toc525254241"/>
      <w:r>
        <w:t xml:space="preserve">Figure </w:t>
      </w:r>
      <w:r w:rsidR="00F47D15">
        <w:fldChar w:fldCharType="begin"/>
      </w:r>
      <w:r w:rsidR="00F47D15">
        <w:instrText xml:space="preserve"> STYLEREF 2 \s </w:instrText>
      </w:r>
      <w:r w:rsidR="00F47D15">
        <w:fldChar w:fldCharType="separate"/>
      </w:r>
      <w:r w:rsidR="00F47D15">
        <w:rPr>
          <w:noProof/>
        </w:rPr>
        <w:t>3.1</w:t>
      </w:r>
      <w:r w:rsidR="00F47D15">
        <w:fldChar w:fldCharType="end"/>
      </w:r>
      <w:r w:rsidR="00F47D15">
        <w:noBreakHyphen/>
      </w:r>
      <w:r w:rsidR="00F47D15">
        <w:fldChar w:fldCharType="begin"/>
      </w:r>
      <w:r w:rsidR="00F47D15">
        <w:instrText xml:space="preserve"> SEQ Figure \* ARABIC \s 2 </w:instrText>
      </w:r>
      <w:r w:rsidR="00F47D15">
        <w:fldChar w:fldCharType="separate"/>
      </w:r>
      <w:r w:rsidR="00F47D15">
        <w:rPr>
          <w:noProof/>
        </w:rPr>
        <w:t>134</w:t>
      </w:r>
      <w:r w:rsidR="00F47D15">
        <w:fldChar w:fldCharType="end"/>
      </w:r>
      <w:r>
        <w:t xml:space="preserve">. </w:t>
      </w:r>
      <w:r w:rsidRPr="006436EB">
        <w:t>V-y for all 13 Cases</w:t>
      </w:r>
      <w:bookmarkEnd w:id="262"/>
    </w:p>
    <w:p w14:paraId="46097AF0" w14:textId="77777777" w:rsidR="000956AF" w:rsidRPr="000956AF" w:rsidRDefault="000956AF" w:rsidP="000956AF">
      <w:pPr>
        <w:rPr>
          <w:lang w:val="en-GB"/>
        </w:rPr>
      </w:pPr>
    </w:p>
    <w:p w14:paraId="74BE153D" w14:textId="77777777" w:rsidR="000956AF" w:rsidRPr="000956AF" w:rsidRDefault="000956AF" w:rsidP="000956AF">
      <w:pPr>
        <w:rPr>
          <w:lang w:val="en-GB"/>
        </w:rPr>
      </w:pPr>
    </w:p>
    <w:p w14:paraId="3B41AD03" w14:textId="77777777" w:rsidR="000956AF" w:rsidRPr="000956AF" w:rsidRDefault="000956AF" w:rsidP="000956AF">
      <w:pPr>
        <w:rPr>
          <w:lang w:val="en-GB"/>
        </w:rPr>
      </w:pPr>
    </w:p>
    <w:p w14:paraId="61971CA3" w14:textId="77777777" w:rsidR="000956AF" w:rsidRPr="000956AF" w:rsidRDefault="000956AF" w:rsidP="000956AF">
      <w:pPr>
        <w:rPr>
          <w:lang w:val="en-GB"/>
        </w:rPr>
      </w:pPr>
    </w:p>
    <w:p w14:paraId="7D327D2A" w14:textId="77777777" w:rsidR="00BF6498" w:rsidRDefault="000956AF" w:rsidP="00BF6498">
      <w:pPr>
        <w:keepNext/>
      </w:pPr>
      <w:r w:rsidRPr="000956AF">
        <w:rPr>
          <w:noProof/>
          <w:lang w:val="tr-TR" w:eastAsia="tr-TR"/>
        </w:rPr>
        <w:lastRenderedPageBreak/>
        <w:drawing>
          <wp:inline distT="0" distB="0" distL="0" distR="0" wp14:anchorId="2CE70844" wp14:editId="3634EB76">
            <wp:extent cx="6753860" cy="5555411"/>
            <wp:effectExtent l="0" t="0" r="8890" b="7620"/>
            <wp:docPr id="192"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77" cstate="print">
                      <a:extLst>
                        <a:ext uri="{28A0092B-C50C-407E-A947-70E740481C1C}">
                          <a14:useLocalDpi xmlns:a14="http://schemas.microsoft.com/office/drawing/2010/main" val="0"/>
                        </a:ext>
                      </a:extLst>
                    </a:blip>
                    <a:srcRect l="5797" r="6176" b="4049"/>
                    <a:stretch/>
                  </pic:blipFill>
                  <pic:spPr bwMode="auto">
                    <a:xfrm>
                      <a:off x="0" y="0"/>
                      <a:ext cx="6759867" cy="5560352"/>
                    </a:xfrm>
                    <a:prstGeom prst="rect">
                      <a:avLst/>
                    </a:prstGeom>
                    <a:noFill/>
                    <a:ln>
                      <a:noFill/>
                    </a:ln>
                    <a:extLst>
                      <a:ext uri="{53640926-AAD7-44D8-BBD7-CCE9431645EC}">
                        <a14:shadowObscured xmlns:a14="http://schemas.microsoft.com/office/drawing/2010/main"/>
                      </a:ext>
                    </a:extLst>
                  </pic:spPr>
                </pic:pic>
              </a:graphicData>
            </a:graphic>
          </wp:inline>
        </w:drawing>
      </w:r>
    </w:p>
    <w:p w14:paraId="14F8C04D" w14:textId="77777777" w:rsidR="000956AF" w:rsidRPr="000956AF" w:rsidRDefault="00BF6498" w:rsidP="00BF6498">
      <w:pPr>
        <w:pStyle w:val="Caption"/>
        <w:jc w:val="center"/>
        <w:rPr>
          <w:lang w:val="en-GB"/>
        </w:rPr>
      </w:pPr>
      <w:bookmarkStart w:id="263" w:name="_Toc525254242"/>
      <w:r>
        <w:t xml:space="preserve">Figure </w:t>
      </w:r>
      <w:r w:rsidR="00F47D15">
        <w:fldChar w:fldCharType="begin"/>
      </w:r>
      <w:r w:rsidR="00F47D15">
        <w:instrText xml:space="preserve"> STYLEREF 2 \s </w:instrText>
      </w:r>
      <w:r w:rsidR="00F47D15">
        <w:fldChar w:fldCharType="separate"/>
      </w:r>
      <w:r w:rsidR="00F47D15">
        <w:rPr>
          <w:noProof/>
        </w:rPr>
        <w:t>3.1</w:t>
      </w:r>
      <w:r w:rsidR="00F47D15">
        <w:fldChar w:fldCharType="end"/>
      </w:r>
      <w:r w:rsidR="00F47D15">
        <w:noBreakHyphen/>
      </w:r>
      <w:r w:rsidR="00F47D15">
        <w:fldChar w:fldCharType="begin"/>
      </w:r>
      <w:r w:rsidR="00F47D15">
        <w:instrText xml:space="preserve"> SEQ Figure \* ARABIC \s 2 </w:instrText>
      </w:r>
      <w:r w:rsidR="00F47D15">
        <w:fldChar w:fldCharType="separate"/>
      </w:r>
      <w:r w:rsidR="00F47D15">
        <w:rPr>
          <w:noProof/>
        </w:rPr>
        <w:t>135</w:t>
      </w:r>
      <w:r w:rsidR="00F47D15">
        <w:fldChar w:fldCharType="end"/>
      </w:r>
      <w:r>
        <w:t xml:space="preserve">. </w:t>
      </w:r>
      <w:r w:rsidRPr="00422525">
        <w:t>M-y for all 13 Cases</w:t>
      </w:r>
      <w:bookmarkEnd w:id="263"/>
    </w:p>
    <w:p w14:paraId="25F6102F" w14:textId="77777777" w:rsidR="000956AF" w:rsidRPr="000956AF" w:rsidRDefault="000956AF" w:rsidP="000956AF">
      <w:pPr>
        <w:rPr>
          <w:lang w:val="en-GB"/>
        </w:rPr>
      </w:pPr>
    </w:p>
    <w:p w14:paraId="6BD7961E" w14:textId="77777777" w:rsidR="000956AF" w:rsidRPr="000956AF" w:rsidRDefault="000956AF" w:rsidP="001D3129">
      <w:pPr>
        <w:pStyle w:val="Heading5"/>
        <w:rPr>
          <w:lang w:val="tr-TR"/>
        </w:rPr>
      </w:pPr>
      <w:bookmarkStart w:id="264" w:name="_Toc525153806"/>
      <w:bookmarkStart w:id="265" w:name="_Toc525261845"/>
      <w:r w:rsidRPr="000956AF">
        <w:rPr>
          <w:lang w:val="tr-TR"/>
        </w:rPr>
        <w:t>VERTICAL TAIL</w:t>
      </w:r>
      <w:bookmarkEnd w:id="264"/>
      <w:bookmarkEnd w:id="265"/>
    </w:p>
    <w:p w14:paraId="48A6DBD5" w14:textId="77777777" w:rsidR="000956AF" w:rsidRDefault="000956AF" w:rsidP="001D3129">
      <w:pPr>
        <w:rPr>
          <w:b/>
          <w:lang w:val="en-GB"/>
        </w:rPr>
      </w:pPr>
      <w:bookmarkStart w:id="266" w:name="_Toc525153807"/>
      <w:r w:rsidRPr="001D3129">
        <w:rPr>
          <w:b/>
          <w:lang w:val="en-GB"/>
        </w:rPr>
        <w:t>Geometry</w:t>
      </w:r>
      <w:bookmarkEnd w:id="266"/>
    </w:p>
    <w:p w14:paraId="444C599D" w14:textId="77777777" w:rsidR="001D3129" w:rsidRPr="000956AF" w:rsidRDefault="001D3129" w:rsidP="001D3129">
      <w:pPr>
        <w:rPr>
          <w:lang w:val="en-GB"/>
        </w:rPr>
      </w:pPr>
      <w:r w:rsidRPr="000956AF">
        <w:rPr>
          <w:lang w:val="en-GB"/>
        </w:rPr>
        <w:t xml:space="preserve">The vertical tail geometry is also obtained from the first sizing process. The dimensions and the location of the rudder, however, is not determined and for the sake of load analyses, its tip chord is one fourth of the tip chord of the tail and its root chord is one fourth of the root chord of the tail, as shown in </w:t>
      </w:r>
      <w:r w:rsidRPr="000956AF">
        <w:rPr>
          <w:i/>
          <w:lang w:val="en-GB"/>
        </w:rPr>
        <w:t>Figure 1</w:t>
      </w:r>
      <w:r w:rsidR="00BF6498">
        <w:rPr>
          <w:i/>
          <w:lang w:val="en-GB"/>
        </w:rPr>
        <w:t>36</w:t>
      </w:r>
      <w:r w:rsidRPr="000956AF">
        <w:rPr>
          <w:i/>
          <w:lang w:val="en-GB"/>
        </w:rPr>
        <w:t>.</w:t>
      </w:r>
    </w:p>
    <w:p w14:paraId="4016B0B4" w14:textId="77777777" w:rsidR="001D3129" w:rsidRPr="001D3129" w:rsidRDefault="001D3129" w:rsidP="001D3129">
      <w:pPr>
        <w:rPr>
          <w:b/>
          <w:lang w:val="en-GB"/>
        </w:rPr>
      </w:pPr>
    </w:p>
    <w:p w14:paraId="4185CCF8" w14:textId="77777777" w:rsidR="00BF6498" w:rsidRDefault="000956AF" w:rsidP="00BF6498">
      <w:pPr>
        <w:keepNext/>
        <w:jc w:val="center"/>
      </w:pPr>
      <w:r w:rsidRPr="000956AF">
        <w:rPr>
          <w:noProof/>
          <w:lang w:val="tr-TR" w:eastAsia="tr-TR"/>
        </w:rPr>
        <w:lastRenderedPageBreak/>
        <w:drawing>
          <wp:inline distT="0" distB="0" distL="0" distR="0" wp14:anchorId="2739EC64" wp14:editId="742E844D">
            <wp:extent cx="4531359" cy="4244400"/>
            <wp:effectExtent l="0" t="0" r="3175" b="3810"/>
            <wp:docPr id="361" name="Resim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4531359" cy="4244400"/>
                    </a:xfrm>
                    <a:prstGeom prst="rect">
                      <a:avLst/>
                    </a:prstGeom>
                    <a:noFill/>
                    <a:ln>
                      <a:noFill/>
                    </a:ln>
                  </pic:spPr>
                </pic:pic>
              </a:graphicData>
            </a:graphic>
          </wp:inline>
        </w:drawing>
      </w:r>
    </w:p>
    <w:p w14:paraId="45152F4B" w14:textId="77777777" w:rsidR="001D3129" w:rsidRDefault="00BF6498" w:rsidP="00BF6498">
      <w:pPr>
        <w:pStyle w:val="Caption"/>
        <w:jc w:val="center"/>
        <w:rPr>
          <w:b/>
          <w:lang w:val="en-GB"/>
        </w:rPr>
      </w:pPr>
      <w:bookmarkStart w:id="267" w:name="_Toc525254243"/>
      <w:r>
        <w:t xml:space="preserve">Figure </w:t>
      </w:r>
      <w:r w:rsidR="00F47D15">
        <w:fldChar w:fldCharType="begin"/>
      </w:r>
      <w:r w:rsidR="00F47D15">
        <w:instrText xml:space="preserve"> STYLEREF 2 \s </w:instrText>
      </w:r>
      <w:r w:rsidR="00F47D15">
        <w:fldChar w:fldCharType="separate"/>
      </w:r>
      <w:r w:rsidR="00F47D15">
        <w:rPr>
          <w:noProof/>
        </w:rPr>
        <w:t>3.1</w:t>
      </w:r>
      <w:r w:rsidR="00F47D15">
        <w:fldChar w:fldCharType="end"/>
      </w:r>
      <w:r w:rsidR="00F47D15">
        <w:noBreakHyphen/>
      </w:r>
      <w:r w:rsidR="00F47D15">
        <w:fldChar w:fldCharType="begin"/>
      </w:r>
      <w:r w:rsidR="00F47D15">
        <w:instrText xml:space="preserve"> SEQ Figure \* ARABIC \s 2 </w:instrText>
      </w:r>
      <w:r w:rsidR="00F47D15">
        <w:fldChar w:fldCharType="separate"/>
      </w:r>
      <w:r w:rsidR="00F47D15">
        <w:rPr>
          <w:noProof/>
        </w:rPr>
        <w:t>136</w:t>
      </w:r>
      <w:r w:rsidR="00F47D15">
        <w:fldChar w:fldCharType="end"/>
      </w:r>
      <w:r>
        <w:t xml:space="preserve">. </w:t>
      </w:r>
      <w:r w:rsidRPr="00650140">
        <w:t>Vertical Tail Geometry</w:t>
      </w:r>
      <w:bookmarkEnd w:id="267"/>
    </w:p>
    <w:p w14:paraId="58C42AFC" w14:textId="77777777" w:rsidR="001D3129" w:rsidRDefault="001D3129" w:rsidP="001D3129">
      <w:pPr>
        <w:rPr>
          <w:b/>
          <w:lang w:val="en-GB"/>
        </w:rPr>
      </w:pPr>
    </w:p>
    <w:p w14:paraId="78B1DE1C" w14:textId="77777777" w:rsidR="000956AF" w:rsidRPr="000956AF" w:rsidRDefault="000956AF" w:rsidP="001D3129">
      <w:pPr>
        <w:rPr>
          <w:b/>
          <w:lang w:val="en-GB"/>
        </w:rPr>
      </w:pPr>
      <w:bookmarkStart w:id="268" w:name="_Toc525153808"/>
      <w:r w:rsidRPr="000956AF">
        <w:rPr>
          <w:b/>
          <w:lang w:val="en-GB"/>
        </w:rPr>
        <w:t>Critical Load Cases</w:t>
      </w:r>
      <w:bookmarkEnd w:id="268"/>
    </w:p>
    <w:p w14:paraId="5AA2CCD5" w14:textId="77777777" w:rsidR="000956AF" w:rsidRPr="000956AF" w:rsidRDefault="000956AF" w:rsidP="000956AF">
      <w:pPr>
        <w:rPr>
          <w:lang w:val="en-GB"/>
        </w:rPr>
      </w:pPr>
      <w:r w:rsidRPr="000956AF">
        <w:rPr>
          <w:lang w:val="en-GB"/>
        </w:rPr>
        <w:t>There are four critical cases selected for vertical tail by FAR23 which are listed as below:</w:t>
      </w:r>
    </w:p>
    <w:p w14:paraId="3299008A" w14:textId="77777777" w:rsidR="000956AF" w:rsidRPr="000956AF" w:rsidRDefault="000956AF" w:rsidP="000956AF">
      <w:pPr>
        <w:numPr>
          <w:ilvl w:val="0"/>
          <w:numId w:val="25"/>
        </w:numPr>
        <w:rPr>
          <w:lang w:val="en-GB"/>
        </w:rPr>
      </w:pPr>
      <w:r w:rsidRPr="000956AF">
        <w:rPr>
          <w:lang w:val="en-GB"/>
        </w:rPr>
        <w:t xml:space="preserve">MANEUVER LOAD FOR SUDDEN FULL RUDDER DEFLECTION </w:t>
      </w:r>
    </w:p>
    <w:p w14:paraId="32B67CF5" w14:textId="77777777" w:rsidR="000956AF" w:rsidRPr="000956AF" w:rsidRDefault="000956AF" w:rsidP="000956AF">
      <w:pPr>
        <w:numPr>
          <w:ilvl w:val="0"/>
          <w:numId w:val="25"/>
        </w:numPr>
        <w:rPr>
          <w:lang w:val="en-GB"/>
        </w:rPr>
      </w:pPr>
      <w:r w:rsidRPr="000956AF">
        <w:rPr>
          <w:lang w:val="en-GB"/>
        </w:rPr>
        <w:t xml:space="preserve">MANEUVER LOAD FOR YAW TO SIDESLIP OF 22.5 DEG WITH RUDDER MAINTAINED AT FULL DEFLECTION </w:t>
      </w:r>
    </w:p>
    <w:p w14:paraId="1DE4A024" w14:textId="77777777" w:rsidR="000956AF" w:rsidRPr="000956AF" w:rsidRDefault="000956AF" w:rsidP="000956AF">
      <w:pPr>
        <w:numPr>
          <w:ilvl w:val="0"/>
          <w:numId w:val="25"/>
        </w:numPr>
        <w:rPr>
          <w:lang w:val="en-GB"/>
        </w:rPr>
      </w:pPr>
      <w:r w:rsidRPr="000956AF">
        <w:rPr>
          <w:lang w:val="en-GB"/>
        </w:rPr>
        <w:t xml:space="preserve">MANEUVER LOAD FOR YAW OF 15 DEG WITH RUDDER IN NEUTRAL </w:t>
      </w:r>
    </w:p>
    <w:p w14:paraId="66E05673" w14:textId="77777777" w:rsidR="000956AF" w:rsidRPr="000956AF" w:rsidRDefault="000956AF" w:rsidP="000956AF">
      <w:pPr>
        <w:numPr>
          <w:ilvl w:val="0"/>
          <w:numId w:val="25"/>
        </w:numPr>
        <w:rPr>
          <w:lang w:val="en-GB"/>
        </w:rPr>
      </w:pPr>
      <w:r w:rsidRPr="000956AF">
        <w:rPr>
          <w:lang w:val="en-GB"/>
        </w:rPr>
        <w:t>SIDE GUST LOAD AT VC</w:t>
      </w:r>
    </w:p>
    <w:p w14:paraId="47615DA8" w14:textId="77777777" w:rsidR="000956AF" w:rsidRPr="000956AF" w:rsidRDefault="000956AF" w:rsidP="000956AF">
      <w:pPr>
        <w:rPr>
          <w:lang w:val="en-GB"/>
        </w:rPr>
      </w:pPr>
    </w:p>
    <w:p w14:paraId="7D52D4BD" w14:textId="77777777" w:rsidR="001D3129" w:rsidRDefault="001D3129" w:rsidP="000956AF">
      <w:pPr>
        <w:rPr>
          <w:lang w:val="en-GB"/>
        </w:rPr>
      </w:pPr>
    </w:p>
    <w:p w14:paraId="6DB84746" w14:textId="77777777" w:rsidR="001D3129" w:rsidRPr="000956AF" w:rsidRDefault="001D3129" w:rsidP="000956AF">
      <w:pPr>
        <w:rPr>
          <w:lang w:val="en-GB"/>
        </w:rPr>
      </w:pPr>
    </w:p>
    <w:p w14:paraId="519348EE" w14:textId="77777777" w:rsidR="000956AF" w:rsidRPr="001D3129" w:rsidRDefault="000956AF" w:rsidP="001D3129">
      <w:pPr>
        <w:rPr>
          <w:b/>
          <w:lang w:val="en-GB"/>
        </w:rPr>
      </w:pPr>
      <w:bookmarkStart w:id="269" w:name="_Toc525153809"/>
      <w:r w:rsidRPr="001D3129">
        <w:rPr>
          <w:b/>
          <w:lang w:val="en-GB"/>
        </w:rPr>
        <w:t>Method</w:t>
      </w:r>
      <w:bookmarkEnd w:id="269"/>
    </w:p>
    <w:p w14:paraId="1A61C015" w14:textId="77777777" w:rsidR="000956AF" w:rsidRDefault="000956AF" w:rsidP="000956AF">
      <w:pPr>
        <w:rPr>
          <w:lang w:val="en-GB"/>
        </w:rPr>
      </w:pPr>
      <w:r w:rsidRPr="000956AF">
        <w:rPr>
          <w:lang w:val="en-GB"/>
        </w:rPr>
        <w:t xml:space="preserve">Similar to what is done for the horizontal tail, chordwise pressure values are obtained from FAR23 and converted to distributed forces. However, as the tail does not have constant chord length, the force distribution is no longer constant. To overcome this issue and to converge to a result as close to the real load distribution, the tail is divided into five zones via the determination of water line stations and the pressure distributions at those water line stations are converted into the distributed forces </w:t>
      </w:r>
      <w:r w:rsidRPr="000956AF">
        <w:rPr>
          <w:i/>
          <w:lang w:val="en-GB"/>
        </w:rPr>
        <w:t>(Figure 1</w:t>
      </w:r>
      <w:r w:rsidR="006353AE">
        <w:rPr>
          <w:i/>
          <w:lang w:val="en-GB"/>
        </w:rPr>
        <w:t>37</w:t>
      </w:r>
      <w:r w:rsidRPr="000956AF">
        <w:rPr>
          <w:i/>
          <w:lang w:val="en-GB"/>
        </w:rPr>
        <w:t>)</w:t>
      </w:r>
      <w:r w:rsidRPr="000956AF">
        <w:rPr>
          <w:lang w:val="en-GB"/>
        </w:rPr>
        <w:t>. Moving on, the distribution of the distributed forces in between two water line stations are taken to be linearly changing. Finally, application of the rules of mechanics of materials yields the results.</w:t>
      </w:r>
    </w:p>
    <w:p w14:paraId="3312B581" w14:textId="77777777" w:rsidR="00BF6498" w:rsidRPr="000956AF" w:rsidRDefault="00BF6498" w:rsidP="000956AF">
      <w:pPr>
        <w:rPr>
          <w:lang w:val="en-GB"/>
        </w:rPr>
      </w:pPr>
    </w:p>
    <w:p w14:paraId="6FC9E177" w14:textId="77777777" w:rsidR="000956AF" w:rsidRDefault="000956AF" w:rsidP="000956AF">
      <w:pPr>
        <w:rPr>
          <w:lang w:val="en-GB"/>
        </w:rPr>
      </w:pPr>
      <w:r w:rsidRPr="000956AF">
        <w:rPr>
          <w:lang w:val="en-GB"/>
        </w:rPr>
        <w:lastRenderedPageBreak/>
        <w:br/>
      </w:r>
    </w:p>
    <w:p w14:paraId="2EDB76A3" w14:textId="77777777" w:rsidR="00BF6498" w:rsidRPr="000956AF" w:rsidRDefault="00270663" w:rsidP="000956AF">
      <w:pPr>
        <w:rPr>
          <w:lang w:val="en-GB"/>
        </w:rPr>
      </w:pPr>
      <w:r w:rsidRPr="000956AF">
        <w:rPr>
          <w:noProof/>
          <w:lang w:val="tr-TR" w:eastAsia="tr-TR"/>
        </w:rPr>
        <mc:AlternateContent>
          <mc:Choice Requires="wps">
            <w:drawing>
              <wp:anchor distT="45720" distB="45720" distL="114300" distR="114300" simplePos="0" relativeHeight="251704320" behindDoc="0" locked="0" layoutInCell="1" allowOverlap="1" wp14:anchorId="37968538" wp14:editId="248189F1">
                <wp:simplePos x="0" y="0"/>
                <wp:positionH relativeFrom="column">
                  <wp:posOffset>2932693</wp:posOffset>
                </wp:positionH>
                <wp:positionV relativeFrom="paragraph">
                  <wp:posOffset>214283</wp:posOffset>
                </wp:positionV>
                <wp:extent cx="299085" cy="288925"/>
                <wp:effectExtent l="0" t="0" r="0" b="0"/>
                <wp:wrapSquare wrapText="bothSides"/>
                <wp:docPr id="274"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9085" cy="2889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6924797" w14:textId="77777777" w:rsidR="009F22DF" w:rsidRDefault="009F22DF" w:rsidP="000956AF">
                            <m:oMathPara>
                              <m:oMath>
                                <m:sSub>
                                  <m:sSubPr>
                                    <m:ctrlPr>
                                      <w:rPr>
                                        <w:rFonts w:ascii="Cambria Math" w:hAnsi="Cambria Math"/>
                                        <w:i/>
                                      </w:rPr>
                                    </m:ctrlPr>
                                  </m:sSubPr>
                                  <m:e>
                                    <m:r>
                                      <w:rPr>
                                        <w:rFonts w:ascii="Cambria Math" w:hAnsi="Cambria Math"/>
                                      </w:rPr>
                                      <m:t>q</m:t>
                                    </m:r>
                                  </m:e>
                                  <m:sub>
                                    <m:r>
                                      <w:rPr>
                                        <w:rFonts w:ascii="Cambria Math" w:hAnsi="Cambria Math"/>
                                      </w:rPr>
                                      <m:t>1</m:t>
                                    </m:r>
                                  </m:sub>
                                </m:sSub>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7968538" id="_x0000_s1039" type="#_x0000_t202" style="position:absolute;left:0;text-align:left;margin-left:230.9pt;margin-top:16.85pt;width:23.55pt;height:22.75pt;z-index:2517043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awSgIAANMEAAAOAAAAZHJzL2Uyb0RvYy54bWysVNuO0zAQfUfiHyy/07ShZduo6WrpahFi&#10;FxALH+A4dmOt4zG206R8PWOnLQWeFvFi+TJz5sycGa+vh1aTvXBegSnpbDKlRBgOtTK7kn77evdq&#10;SYkPzNRMgxElPQhPrzcvX6x7W4gcGtC1cARBjC96W9ImBFtkmeeNaJmfgBUGHyW4lgU8ul1WO9Yj&#10;equzfDp9k/XgauuAC+/x9nZ8pJuEL6Xg4ZOUXgSiS4rcQlpdWqu4Zps1K3aO2UbxIw32DyxapgwG&#10;PUPdssBI59RfUK3iDjzIMOHQZiCl4iLlgNnMpn9k89gwK1IuWBxvz2Xy/w+Wf9x/dkTVJc2v5pQY&#10;1qJIDyIoQz50ofMdyWONeusLNH20aByGtzCg1ilfb++BP3liYNswsxM3zkHfCFYjx1n0zC5cRxwf&#10;Qar+AWoMxboACWiQro0FxJIQREetDmd9xBAIx8t8tZouF5RwfMqXy1W+SBFYcXK2zod3AloSNyV1&#10;KH8CZ/t7HyIZVpxMYiwDd0rr1ALa/HaBhvEmkY98j8zDQYtop80XIbFqiWi88Nztqq12ZGwt7H1M&#10;4NRgCQwdoqHEgM/0PbpEb5E6+pn+Z6cUH0w4+7fKgBtljPMmYgJ7hpNSP43aId/R/lSKsQBR0jBU&#10;Q+qb2etTg1RQH1BaB+OU4a+AmwbcD0p6nLCS+u8dc4IS/d5ge6xm83kcyXSYL65yPLjLl+ryhRmO&#10;UCUNlIzbbUi1jkkZuME2kipJHMmNTI6kcXKS8scpj6N5eU5Wv/6izU8AAAD//wMAUEsDBBQABgAI&#10;AAAAIQCCkNKG3gAAAAkBAAAPAAAAZHJzL2Rvd25yZXYueG1sTI9LT8MwEITvlfgP1iJxa+2+m5BN&#10;VYG4gigPiZsbb5Oo8TqK3Sb8+7onOI5mNPNNth1sIy7U+doxwnSiQBAXztRcInx+vIw3IHzQbHTj&#10;mBB+ycM2vxtlOjWu53e67EMpYgn7VCNUIbSplL6oyGo/cS1x9I6uszpE2ZXSdLqP5baRM6VW0uqa&#10;40KlW3qqqDjtzxbh6/X4871Qb+WzXba9G5Rkm0jEh/th9wgi0BD+wnDDj+iQR6aDO7PxokFYrKYR&#10;PSDM52sQMbBUmwTEAWGdzEDmmfz/IL8CAAD//wMAUEsBAi0AFAAGAAgAAAAhALaDOJL+AAAA4QEA&#10;ABMAAAAAAAAAAAAAAAAAAAAAAFtDb250ZW50X1R5cGVzXS54bWxQSwECLQAUAAYACAAAACEAOP0h&#10;/9YAAACUAQAACwAAAAAAAAAAAAAAAAAvAQAAX3JlbHMvLnJlbHNQSwECLQAUAAYACAAAACEAlvgW&#10;sEoCAADTBAAADgAAAAAAAAAAAAAAAAAuAgAAZHJzL2Uyb0RvYy54bWxQSwECLQAUAAYACAAAACEA&#10;gpDSht4AAAAJAQAADwAAAAAAAAAAAAAAAACkBAAAZHJzL2Rvd25yZXYueG1sUEsFBgAAAAAEAAQA&#10;8wAAAK8FAAAAAA==&#10;" filled="f" stroked="f">
                <v:textbox>
                  <w:txbxContent>
                    <w:p w14:paraId="36924797" w14:textId="77777777" w:rsidR="009F22DF" w:rsidRDefault="009F22DF" w:rsidP="000956AF">
                      <m:oMathPara>
                        <m:oMath>
                          <m:sSub>
                            <m:sSubPr>
                              <m:ctrlPr>
                                <w:rPr>
                                  <w:rFonts w:ascii="Cambria Math" w:hAnsi="Cambria Math"/>
                                  <w:i/>
                                </w:rPr>
                              </m:ctrlPr>
                            </m:sSubPr>
                            <m:e>
                              <m:r>
                                <w:rPr>
                                  <w:rFonts w:ascii="Cambria Math" w:hAnsi="Cambria Math"/>
                                </w:rPr>
                                <m:t>q</m:t>
                              </m:r>
                            </m:e>
                            <m:sub>
                              <m:r>
                                <w:rPr>
                                  <w:rFonts w:ascii="Cambria Math" w:hAnsi="Cambria Math"/>
                                </w:rPr>
                                <m:t>1</m:t>
                              </m:r>
                            </m:sub>
                          </m:sSub>
                        </m:oMath>
                      </m:oMathPara>
                    </w:p>
                  </w:txbxContent>
                </v:textbox>
                <w10:wrap type="square"/>
              </v:shape>
            </w:pict>
          </mc:Fallback>
        </mc:AlternateContent>
      </w:r>
      <w:r w:rsidRPr="000956AF">
        <w:rPr>
          <w:noProof/>
          <w:lang w:val="tr-TR" w:eastAsia="tr-TR"/>
        </w:rPr>
        <mc:AlternateContent>
          <mc:Choice Requires="wps">
            <w:drawing>
              <wp:anchor distT="0" distB="0" distL="114300" distR="114300" simplePos="0" relativeHeight="251692032" behindDoc="0" locked="0" layoutInCell="1" allowOverlap="1" wp14:anchorId="189598CD" wp14:editId="3E13B76E">
                <wp:simplePos x="0" y="0"/>
                <wp:positionH relativeFrom="margin">
                  <wp:posOffset>2875112</wp:posOffset>
                </wp:positionH>
                <wp:positionV relativeFrom="paragraph">
                  <wp:posOffset>257139</wp:posOffset>
                </wp:positionV>
                <wp:extent cx="0" cy="1534332"/>
                <wp:effectExtent l="0" t="0" r="38100" b="27940"/>
                <wp:wrapNone/>
                <wp:docPr id="259" name="Düz Bağlayıcı 259"/>
                <wp:cNvGraphicFramePr/>
                <a:graphic xmlns:a="http://schemas.openxmlformats.org/drawingml/2006/main">
                  <a:graphicData uri="http://schemas.microsoft.com/office/word/2010/wordprocessingShape">
                    <wps:wsp>
                      <wps:cNvCnPr/>
                      <wps:spPr>
                        <a:xfrm flipH="1" flipV="1">
                          <a:off x="0" y="0"/>
                          <a:ext cx="0" cy="1534332"/>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5A01A30C" id="Düz Bağlayıcı 259" o:spid="_x0000_s1026" style="position:absolute;flip:x y;z-index:25169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26.4pt,20.25pt" to="226.4pt,14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vNfv2QEAAN8DAAAOAAAAZHJzL2Uyb0RvYy54bWysU82O0zAQviPxDpbvNGlLERs1XYmtgAOC&#10;ir+71xk3Fv6TbZqEl+EZ9s5t+2CMnWxY8SMhxMUaz8z3zTfj8fay14qcwAdpTU2Xi5ISMNw20hxr&#10;+uH980dPKQmRmYYpa6CmAwR6uXv4YNu5Cla2taoBT5DEhKpzNW1jdFVRBN6CZmFhHRgMCus1i3j1&#10;x6LxrEN2rYpVWT4pOusb5y2HENC7H4N0l/mFAB7fCBEgElVT1Bbz6fN5nc5it2XV0TPXSj7JYP+g&#10;QjNpsOhMtWeRkc9e/kKlJfc2WBEX3OrCCiE55B6wm2X5UzfvWuYg94LDCW4eU/h/tPz16eCJbGq6&#10;2lxQYpjGR9rffvtCnrHzV8WG8w0/35AUxFF1LlSIuDIHP92CO/jUdy+8JkJJ9xK3gGbrY7JSDLsk&#10;fR75MI8c+kj46OToXW7Wj9frVapRjGQJ6HyIL8BqkoyaKmnSNFjFTq9CHFPvUpJbGdIh1UW5ye9a&#10;JLWjvmzFQcGY9hYEtozVR3152eBKeXJiuCbNp+WkQxnMTBAhlZpBZdbwR9CUm2CQF/BvgXN2rmhN&#10;nIFaGut/VzX2d1LFmI/ju9drMq9tM+TXygHcojzhaePTmt6/Z/iPf7n7DgAA//8DAFBLAwQUAAYA&#10;CAAAACEAl1Jg/9oAAAAKAQAADwAAAGRycy9kb3ducmV2LnhtbEyPQU/DMAyF70j8h8hI3Fi6iMFU&#10;mk4TjB/AQOKaNaap1jhVna3dv8eIA9zs56f3PlebOfbqjCN3iSwsFwUopCb5jloLH++vd2tQnB15&#10;1ydCCxdk2NTXV5UrfZroDc/73CoJIS6dhZDzUGrNTcDoeJEGJLl9pTG6LOvYaj+6ScJjr01RPOjo&#10;OpKG4AZ8Dtgc96doQQdqeETe8aM57ugzTy/dZWvt7c28fQKVcc5/ZvjBF3SohemQTuRZ9RbuV0bQ&#10;swzFCpQYfoWDBbM2S9B1pf+/UH8DAAD//wMAUEsBAi0AFAAGAAgAAAAhALaDOJL+AAAA4QEAABMA&#10;AAAAAAAAAAAAAAAAAAAAAFtDb250ZW50X1R5cGVzXS54bWxQSwECLQAUAAYACAAAACEAOP0h/9YA&#10;AACUAQAACwAAAAAAAAAAAAAAAAAvAQAAX3JlbHMvLnJlbHNQSwECLQAUAAYACAAAACEAULzX79kB&#10;AADfAwAADgAAAAAAAAAAAAAAAAAuAgAAZHJzL2Uyb0RvYy54bWxQSwECLQAUAAYACAAAACEAl1Jg&#10;/9oAAAAKAQAADwAAAAAAAAAAAAAAAAAzBAAAZHJzL2Rvd25yZXYueG1sUEsFBgAAAAAEAAQA8wAA&#10;ADoFAAAAAA==&#10;" strokecolor="black [3200]" strokeweight="1.5pt">
                <v:stroke joinstyle="miter"/>
                <w10:wrap anchorx="margin"/>
              </v:line>
            </w:pict>
          </mc:Fallback>
        </mc:AlternateContent>
      </w:r>
    </w:p>
    <w:p w14:paraId="34630DFA" w14:textId="77777777" w:rsidR="000956AF" w:rsidRPr="000956AF" w:rsidRDefault="000956AF" w:rsidP="000956AF">
      <w:pPr>
        <w:rPr>
          <w:lang w:val="en-GB"/>
        </w:rPr>
      </w:pPr>
      <w:r w:rsidRPr="000956AF">
        <w:rPr>
          <w:noProof/>
          <w:lang w:val="tr-TR" w:eastAsia="tr-TR"/>
        </w:rPr>
        <mc:AlternateContent>
          <mc:Choice Requires="wps">
            <w:drawing>
              <wp:anchor distT="45720" distB="45720" distL="114300" distR="114300" simplePos="0" relativeHeight="251705344" behindDoc="0" locked="0" layoutInCell="1" allowOverlap="1" wp14:anchorId="1570D154" wp14:editId="241B393E">
                <wp:simplePos x="0" y="0"/>
                <wp:positionH relativeFrom="column">
                  <wp:posOffset>3092186</wp:posOffset>
                </wp:positionH>
                <wp:positionV relativeFrom="paragraph">
                  <wp:posOffset>139712</wp:posOffset>
                </wp:positionV>
                <wp:extent cx="299085" cy="288925"/>
                <wp:effectExtent l="0" t="0" r="0" b="0"/>
                <wp:wrapSquare wrapText="bothSides"/>
                <wp:docPr id="275"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9085" cy="2889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84F532A" w14:textId="77777777" w:rsidR="009F22DF" w:rsidRDefault="009F22DF" w:rsidP="000956AF">
                            <m:oMathPara>
                              <m:oMath>
                                <m:sSub>
                                  <m:sSubPr>
                                    <m:ctrlPr>
                                      <w:rPr>
                                        <w:rFonts w:ascii="Cambria Math" w:hAnsi="Cambria Math"/>
                                        <w:i/>
                                      </w:rPr>
                                    </m:ctrlPr>
                                  </m:sSubPr>
                                  <m:e>
                                    <m:r>
                                      <w:rPr>
                                        <w:rFonts w:ascii="Cambria Math" w:hAnsi="Cambria Math"/>
                                      </w:rPr>
                                      <m:t>q</m:t>
                                    </m:r>
                                  </m:e>
                                  <m:sub>
                                    <m:r>
                                      <w:rPr>
                                        <w:rFonts w:ascii="Cambria Math" w:hAnsi="Cambria Math"/>
                                      </w:rPr>
                                      <m:t>2</m:t>
                                    </m:r>
                                  </m:sub>
                                </m:sSub>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70D154" id="_x0000_s1040" type="#_x0000_t202" style="position:absolute;left:0;text-align:left;margin-left:243.5pt;margin-top:11pt;width:23.55pt;height:22.75pt;z-index:2517053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vTAzSQIAANMEAAAOAAAAZHJzL2Uyb0RvYy54bWysVNuO0zAQfUfiHyy/07RRy7ZR09XS1SLE&#10;LiAWPsBx7MZax2Nsp0n5+h07bSnwtIgXy5eZM2fmzHh9PbSa7IXzCkxJZ5MpJcJwqJXZlfT7t7s3&#10;S0p8YKZmGowo6UF4er15/Wrd20Lk0ICuhSMIYnzR25I2IdgiyzxvRMv8BKww+CjBtSzg0e2y2rEe&#10;0Vud5dPp26wHV1sHXHiPt7fjI90kfCkFD5+l9CIQXVLkFtLq0lrFNdusWbFzzDaKH2mwf2DRMmUw&#10;6BnqlgVGOqf+gmoVd+BBhgmHNgMpFRcpB8xmNv0jm8eGWZFyweJ4ey6T/3+w/NP+iyOqLml+taDE&#10;sBZFehBBGfKxC53vSB5r1FtfoOmjReMwvIMBtU75ensP/MkTA9uGmZ24cQ76RrAaOc6iZ3bhOuL4&#10;CFL1D1BjKNYFSECDdG0sIJaEIDpqdTjrI4ZAOF7mq9V0iSw5PuXL5SpfpAisODlb58N7AS2Jm5I6&#10;lD+Bs/29D5EMK04mMZaBO6V1agFtfrtAw3iTyEe+R+bhoEW00+arkFi1RDReeO521VY7MrYW9j4m&#10;cGqwBIYO0VBiwBf6Hl2it0gd/UL/s1OKDyac/VtlwI0yxnkTMYE9w0mpn0btkO9ofyrFWIAoaRiq&#10;IfXNbH5qkArqA0rrYJwy/BVw04D7SUmPE1ZS/6NjTlCiPxhsj9VsPo8jmQ7zxVWOB3f5Ul2+MMMR&#10;qqSBknG7DanWMSkDN9hGUiWJI7mRyZE0Tk5S/jjlcTQvz8nq11+0eQYAAP//AwBQSwMEFAAGAAgA&#10;AAAhAJQMOBHfAAAACQEAAA8AAABkcnMvZG93bnJldi54bWxMj81OwzAQhO9IvIO1SNyo3ZC0JWRT&#10;IRBXEOVH4uYm2yQiXkex24S3ZznBabSa0ew3xXZ2vTrRGDrPCMuFAUVc+brjBuHt9fFqAypEy7Xt&#10;PRPCNwXYludnhc1rP/ELnXaxUVLCIbcIbYxDrnWoWnI2LPxALN7Bj85GOcdG16OdpNz1OjFmpZ3t&#10;WD60dqD7lqqv3dEhvD8dPj9S89w8uGyY/Gw0uxuNeHkx392CijTHvzD84gs6lMK090eug+oR0s1a&#10;tkSEJBGVQHadLkHtEVbrDHRZ6P8Lyh8AAAD//wMAUEsBAi0AFAAGAAgAAAAhALaDOJL+AAAA4QEA&#10;ABMAAAAAAAAAAAAAAAAAAAAAAFtDb250ZW50X1R5cGVzXS54bWxQSwECLQAUAAYACAAAACEAOP0h&#10;/9YAAACUAQAACwAAAAAAAAAAAAAAAAAvAQAAX3JlbHMvLnJlbHNQSwECLQAUAAYACAAAACEAd70w&#10;M0kCAADTBAAADgAAAAAAAAAAAAAAAAAuAgAAZHJzL2Uyb0RvYy54bWxQSwECLQAUAAYACAAAACEA&#10;lAw4Ed8AAAAJAQAADwAAAAAAAAAAAAAAAACjBAAAZHJzL2Rvd25yZXYueG1sUEsFBgAAAAAEAAQA&#10;8wAAAK8FAAAAAA==&#10;" filled="f" stroked="f">
                <v:textbox>
                  <w:txbxContent>
                    <w:p w14:paraId="084F532A" w14:textId="77777777" w:rsidR="009F22DF" w:rsidRDefault="009F22DF" w:rsidP="000956AF">
                      <m:oMathPara>
                        <m:oMath>
                          <m:sSub>
                            <m:sSubPr>
                              <m:ctrlPr>
                                <w:rPr>
                                  <w:rFonts w:ascii="Cambria Math" w:hAnsi="Cambria Math"/>
                                  <w:i/>
                                </w:rPr>
                              </m:ctrlPr>
                            </m:sSubPr>
                            <m:e>
                              <m:r>
                                <w:rPr>
                                  <w:rFonts w:ascii="Cambria Math" w:hAnsi="Cambria Math"/>
                                </w:rPr>
                                <m:t>q</m:t>
                              </m:r>
                            </m:e>
                            <m:sub>
                              <m:r>
                                <w:rPr>
                                  <w:rFonts w:ascii="Cambria Math" w:hAnsi="Cambria Math"/>
                                </w:rPr>
                                <m:t>2</m:t>
                              </m:r>
                            </m:sub>
                          </m:sSub>
                        </m:oMath>
                      </m:oMathPara>
                    </w:p>
                  </w:txbxContent>
                </v:textbox>
                <w10:wrap type="square"/>
              </v:shape>
            </w:pict>
          </mc:Fallback>
        </mc:AlternateContent>
      </w:r>
      <w:r w:rsidRPr="000956AF">
        <w:rPr>
          <w:noProof/>
          <w:lang w:val="tr-TR" w:eastAsia="tr-TR"/>
        </w:rPr>
        <mc:AlternateContent>
          <mc:Choice Requires="wps">
            <w:drawing>
              <wp:anchor distT="0" distB="0" distL="114300" distR="114300" simplePos="0" relativeHeight="251702272" behindDoc="0" locked="0" layoutInCell="1" allowOverlap="1" wp14:anchorId="436FBC11" wp14:editId="308EA906">
                <wp:simplePos x="0" y="0"/>
                <wp:positionH relativeFrom="column">
                  <wp:posOffset>2866292</wp:posOffset>
                </wp:positionH>
                <wp:positionV relativeFrom="paragraph">
                  <wp:posOffset>10171</wp:posOffset>
                </wp:positionV>
                <wp:extent cx="108413" cy="87823"/>
                <wp:effectExtent l="0" t="0" r="25400" b="26670"/>
                <wp:wrapNone/>
                <wp:docPr id="272" name="Düz Bağlayıcı 272"/>
                <wp:cNvGraphicFramePr/>
                <a:graphic xmlns:a="http://schemas.openxmlformats.org/drawingml/2006/main">
                  <a:graphicData uri="http://schemas.microsoft.com/office/word/2010/wordprocessingShape">
                    <wps:wsp>
                      <wps:cNvCnPr/>
                      <wps:spPr>
                        <a:xfrm flipH="1" flipV="1">
                          <a:off x="0" y="0"/>
                          <a:ext cx="108413" cy="87823"/>
                        </a:xfrm>
                        <a:prstGeom prst="line">
                          <a:avLst/>
                        </a:prstGeom>
                        <a:ln w="9525"/>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3808330B" id="Düz Bağlayıcı 272" o:spid="_x0000_s1026" style="position:absolute;flip:x y;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5.7pt,.8pt" to="234.25pt,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5Azv2wEAAOEDAAAOAAAAZHJzL2Uyb0RvYy54bWysU8uO1DAQvCPxD5bvTB7LskM0mZXYEXBA&#10;MOJ19zrtiYVfss1khp/hG/a+N+bDaDvZsAKEEOJitd1d1V2VzuryoBXZgw/SmpZWi5ISMNx20uxa&#10;+uH980dLSkJkpmPKGmjpEQK9XD98sBpcA7XtrerAEyQxoRlcS/sYXVMUgfegWVhYBwaTwnrNIl79&#10;rug8G5Bdq6IuyyfFYH3nvOUQAr5uxiRdZ34hgMc3QgSIRLUUZ4v59Pm8TmexXrFm55nrJZ/GYP8w&#10;hWbSYNOZasMiI5+9/IVKS+5tsCIuuNWFFUJyyBpQTVX+pOZdzxxkLWhOcLNN4f/R8tf7rSeya2l9&#10;UVNimMaPtPl2+4U8Y6evih1PN/x0Q1ISrRpcaBBxZbZ+ugW39Un3QXhNhJLuJW4BzdHHFKUcqiSH&#10;bPlxthwOkXB8rMrl4+qMEo6p5cWyPkttipEvYZ0P8QVYTVLQUiVNMoQ1bP8qxLH0riQ9K0OGlj49&#10;r88zT5p3nDBH8ahgrHoLAkWn/pktrxtcKU/2DBel+1RNYyiDlQkipFIzqPwzaKpNMMgr+LfAuTp3&#10;tCbOQC2N9b/rGg93o4qxHt27pzWF17Y75u+VE7hH2eBp59Oi3r9n+I8/c/0dAAD//wMAUEsDBBQA&#10;BgAIAAAAIQCfZUx+3gAAAAgBAAAPAAAAZHJzL2Rvd25yZXYueG1sTI9BS8NAEIXvgv9hGcGb3VSS&#10;UGI2RRRB2pOpVL1Ns2s2mJ2N2U0b/73jqR4f3+PNN+V6dr04mjF0nhQsFwkIQ43XHbUKXndPNysQ&#10;ISJp7D0ZBT8mwLq6vCix0P5EL+ZYx1bwCIUCFdgYh0LK0FjjMCz8YIjZpx8dRo5jK/WIJx53vbxN&#10;klw67IgvWBzMgzXNVz05BfvtMzb7zePuY6inN/29fd/YNlXq+mq+vwMRzRzPZfjTZ3Wo2OngJ9JB&#10;9ArSbJlylUEOgnmarzIQB85ZCrIq5f8Hql8AAAD//wMAUEsBAi0AFAAGAAgAAAAhALaDOJL+AAAA&#10;4QEAABMAAAAAAAAAAAAAAAAAAAAAAFtDb250ZW50X1R5cGVzXS54bWxQSwECLQAUAAYACAAAACEA&#10;OP0h/9YAAACUAQAACwAAAAAAAAAAAAAAAAAvAQAAX3JlbHMvLnJlbHNQSwECLQAUAAYACAAAACEA&#10;NOQM79sBAADhAwAADgAAAAAAAAAAAAAAAAAuAgAAZHJzL2Uyb0RvYy54bWxQSwECLQAUAAYACAAA&#10;ACEAn2VMft4AAAAIAQAADwAAAAAAAAAAAAAAAAA1BAAAZHJzL2Rvd25yZXYueG1sUEsFBgAAAAAE&#10;AAQA8wAAAEAFAAAAAA==&#10;" strokecolor="black [3200]">
                <v:stroke joinstyle="miter"/>
              </v:line>
            </w:pict>
          </mc:Fallback>
        </mc:AlternateContent>
      </w:r>
      <w:r w:rsidRPr="000956AF">
        <w:rPr>
          <w:noProof/>
          <w:lang w:val="tr-TR" w:eastAsia="tr-TR"/>
        </w:rPr>
        <mc:AlternateContent>
          <mc:Choice Requires="wps">
            <w:drawing>
              <wp:anchor distT="0" distB="0" distL="114300" distR="114300" simplePos="0" relativeHeight="251701248" behindDoc="0" locked="0" layoutInCell="1" allowOverlap="1" wp14:anchorId="6BF724A4" wp14:editId="0345A324">
                <wp:simplePos x="0" y="0"/>
                <wp:positionH relativeFrom="column">
                  <wp:posOffset>2964449</wp:posOffset>
                </wp:positionH>
                <wp:positionV relativeFrom="paragraph">
                  <wp:posOffset>97994</wp:posOffset>
                </wp:positionV>
                <wp:extent cx="190931" cy="237403"/>
                <wp:effectExtent l="0" t="0" r="19050" b="29845"/>
                <wp:wrapNone/>
                <wp:docPr id="271" name="Düz Bağlayıcı 271"/>
                <wp:cNvGraphicFramePr/>
                <a:graphic xmlns:a="http://schemas.openxmlformats.org/drawingml/2006/main">
                  <a:graphicData uri="http://schemas.microsoft.com/office/word/2010/wordprocessingShape">
                    <wps:wsp>
                      <wps:cNvCnPr/>
                      <wps:spPr>
                        <a:xfrm flipH="1" flipV="1">
                          <a:off x="0" y="0"/>
                          <a:ext cx="190931" cy="237403"/>
                        </a:xfrm>
                        <a:prstGeom prst="line">
                          <a:avLst/>
                        </a:prstGeom>
                        <a:ln w="9525"/>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328A5446" id="Düz Bağlayıcı 271" o:spid="_x0000_s1026" style="position:absolute;flip:x y;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3.4pt,7.7pt" to="248.45pt,2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aA3QEAAOIDAAAOAAAAZHJzL2Uyb0RvYy54bWysU02P0zAQvSPxHyzfadKUZWnUdCW2Ag4I&#10;Knbh7nXGjYW/ZJsm5c/wG/a+N/rDGDvdsAKEEOJijT3z3rw3mawuBq3IHnyQ1jR0PispAcNtK82u&#10;oR+uXz55TkmIzLRMWQMNPUCgF+vHj1a9q6GynVUteIIkJtS9a2gXo6uLIvAONAsz68BgUlivWcSr&#10;3xWtZz2ya1VUZfms6K1vnbccQsDXzZik68wvBPD4TogAkaiGoraYT5/Pm3QW6xWrd565TvKTDPYP&#10;KjSTBptOVBsWGfns5S9UWnJvgxVxxq0urBCSQ/aAbublT26uOuYge8HhBDeNKfw/Wv52v/VEtg2t&#10;zueUGKbxI22+3X0hL9jxq2KH4y0/3pKUxFH1LtSIuDRbf7oFt/XJ9yC8JkJJ9xq3gOboY4pSDl2S&#10;IY/8MI0chkg4Ps6X5XKBAI6panH+tFykPsVImMDOh/gKrCYpaKiSJk2E1Wz/JsSx9L4kPStD+oYu&#10;z6qzzJMEjxJzFA8Kxqr3INB1EpDZ8r7BpfJkz3BT2k/ZLspQBisTREilJlD5Z9CpNsEg7+DfAqfq&#10;3NGaOAG1NNb/rmsc7qWKsR6n98BrCm9se8gfLCdwkfKAT0ufNvXhPcN//Jrr7wAAAP//AwBQSwME&#10;FAAGAAgAAAAhAO7/OqHgAAAACQEAAA8AAABkcnMvZG93bnJldi54bWxMj8FOwzAQRO9I/IO1SNyo&#10;Q5VGbYhTIRASak+kqMBtG5s4Il6H2GnD37M9wXE0o5k3xXpynTiaIbSeFNzOEhCGaq9bahS87p5u&#10;liBCRNLYeTIKfkyAdXl5UWCu/YlezLGKjeASCjkqsDH2uZShtsZhmPneEHuffnAYWQ6N1AOeuNx1&#10;cp4kmXTYEi9Y7M2DNfVXNToF++0z1vvN4+6jr8Y3/b1939gmVer6arq/AxHNFP/CcMZndCiZ6eBH&#10;0kF0CtIsY/TIxiIFwYF0la1AHBQs5kuQZSH/Pyh/AQAA//8DAFBLAQItABQABgAIAAAAIQC2gziS&#10;/gAAAOEBAAATAAAAAAAAAAAAAAAAAAAAAABbQ29udGVudF9UeXBlc10ueG1sUEsBAi0AFAAGAAgA&#10;AAAhADj9If/WAAAAlAEAAAsAAAAAAAAAAAAAAAAALwEAAF9yZWxzLy5yZWxzUEsBAi0AFAAGAAgA&#10;AAAhAIb5toDdAQAA4gMAAA4AAAAAAAAAAAAAAAAALgIAAGRycy9lMm9Eb2MueG1sUEsBAi0AFAAG&#10;AAgAAAAhAO7/OqHgAAAACQEAAA8AAAAAAAAAAAAAAAAANwQAAGRycy9kb3ducmV2LnhtbFBLBQYA&#10;AAAABAAEAPMAAABEBQAAAAA=&#10;" strokecolor="black [3200]">
                <v:stroke joinstyle="miter"/>
              </v:line>
            </w:pict>
          </mc:Fallback>
        </mc:AlternateContent>
      </w:r>
      <w:r w:rsidRPr="000956AF">
        <w:rPr>
          <w:noProof/>
          <w:lang w:val="tr-TR" w:eastAsia="tr-TR"/>
        </w:rPr>
        <mc:AlternateContent>
          <mc:Choice Requires="wps">
            <w:drawing>
              <wp:anchor distT="0" distB="0" distL="114300" distR="114300" simplePos="0" relativeHeight="251697152" behindDoc="0" locked="0" layoutInCell="1" allowOverlap="1" wp14:anchorId="21903D6C" wp14:editId="35912B8F">
                <wp:simplePos x="0" y="0"/>
                <wp:positionH relativeFrom="column">
                  <wp:posOffset>2855681</wp:posOffset>
                </wp:positionH>
                <wp:positionV relativeFrom="paragraph">
                  <wp:posOffset>102870</wp:posOffset>
                </wp:positionV>
                <wp:extent cx="118820" cy="0"/>
                <wp:effectExtent l="38100" t="76200" r="14605" b="95250"/>
                <wp:wrapNone/>
                <wp:docPr id="267" name="Düz Ok Bağlayıcısı 267"/>
                <wp:cNvGraphicFramePr/>
                <a:graphic xmlns:a="http://schemas.openxmlformats.org/drawingml/2006/main">
                  <a:graphicData uri="http://schemas.microsoft.com/office/word/2010/wordprocessingShape">
                    <wps:wsp>
                      <wps:cNvCnPr/>
                      <wps:spPr>
                        <a:xfrm flipH="1">
                          <a:off x="0" y="0"/>
                          <a:ext cx="118820" cy="0"/>
                        </a:xfrm>
                        <a:prstGeom prst="straightConnector1">
                          <a:avLst/>
                        </a:prstGeom>
                        <a:ln w="952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1E3A4070" id="Düz Ok Bağlayıcısı 267" o:spid="_x0000_s1026" type="#_x0000_t32" style="position:absolute;margin-left:224.85pt;margin-top:8.1pt;width:9.35pt;height:0;flip:x;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5JDg8gEAAAkEAAAOAAAAZHJzL2Uyb0RvYy54bWysU0uOEzEQ3SNxB8t70umWZgitdEYi4bNA&#10;TMTnAB63nbbGP5VNOs1lOEP27MjBpuxOGgQIIcTG33rP9V6VlzcHo8leQFDONrSczSkRlrtW2V1D&#10;P354+WRBSYjMtkw7Kxo6iEBvVo8fLXtfi8p1TrcCCJLYUPe+oV2Mvi6KwDthWJg5LyxeSgeGRdzC&#10;rmiB9chudFHN59dF76D14LgIAU834yVdZX4pBY+3UgYRiW4o5hbzCHm8S2OxWrJ6B8x3ip/TYP+Q&#10;hWHK4qMT1YZFRj6B+oXKKA4uOBln3JnCSam4yBpQTTn/Sc37jnmRtaA5wU82hf9Hy9/ut0BU29Dq&#10;+ikllhks0ubb18/k9p48Z6cvmg2nIz8dw+lIUgga1vtQI25tt3DeBb+FpP4gwRCplX+NvZD9QIXk&#10;kO0eJrvFIRKOh2W5WFRYFH65KkaGxOQhxFfCGZIWDQ0RmNp1ce2sxZo6GNnZ/k2ImAMCL4AE1pb0&#10;DX12VV3lHCJT+oVtSRw8iougmN1pkZQgTluckqJRQ17FQYuR552QaE7KNTPlthRrDWTPsKHa+3Ji&#10;wcgEkUrrCTT/M+gcm2Ait+rfAqfo/KKzcQIaZR387tV4uKQqx/iL6lFrkn3n2iFXNNuB/Zb9Of+N&#10;1NA/7jP8+w9ePQAAAP//AwBQSwMEFAAGAAgAAAAhAIq4U3DdAAAACQEAAA8AAABkcnMvZG93bnJl&#10;di54bWxMj0FOwzAQRfdI3MEaJDaI2pQopCFOVZCyYIOg9ABu7CZR7XFku2ng9AxiAcuZ//TnTbWe&#10;nWWTCXHwKOFuIYAZbL0esJOw+2huC2AxKdTKejQSPk2EdX15UalS+zO+m2mbOkYlGEsloU9pLDmP&#10;bW+cigs/GqTs4INTicbQcR3Umcqd5Ushcu7UgHShV6N57k173J6chCSalw33N9PT6h6L8NqIty97&#10;lPL6at48AktmTn8w/OiTOtTktPcn1JFZCVm2eiCUgnwJjIAsLzJg+98Fryv+/4P6GwAA//8DAFBL&#10;AQItABQABgAIAAAAIQC2gziS/gAAAOEBAAATAAAAAAAAAAAAAAAAAAAAAABbQ29udGVudF9UeXBl&#10;c10ueG1sUEsBAi0AFAAGAAgAAAAhADj9If/WAAAAlAEAAAsAAAAAAAAAAAAAAAAALwEAAF9yZWxz&#10;Ly5yZWxzUEsBAi0AFAAGAAgAAAAhAATkkODyAQAACQQAAA4AAAAAAAAAAAAAAAAALgIAAGRycy9l&#10;Mm9Eb2MueG1sUEsBAi0AFAAGAAgAAAAhAIq4U3DdAAAACQEAAA8AAAAAAAAAAAAAAAAATAQAAGRy&#10;cy9kb3ducmV2LnhtbFBLBQYAAAAABAAEAPMAAABWBQAAAAA=&#10;" strokecolor="black [3200]">
                <v:stroke endarrow="block" joinstyle="miter"/>
              </v:shape>
            </w:pict>
          </mc:Fallback>
        </mc:AlternateContent>
      </w:r>
    </w:p>
    <w:p w14:paraId="571C0397" w14:textId="77777777" w:rsidR="000956AF" w:rsidRPr="000956AF" w:rsidRDefault="000956AF" w:rsidP="000956AF">
      <w:pPr>
        <w:rPr>
          <w:lang w:val="en-GB"/>
        </w:rPr>
      </w:pPr>
      <w:r w:rsidRPr="000956AF">
        <w:rPr>
          <w:noProof/>
          <w:lang w:val="tr-TR" w:eastAsia="tr-TR"/>
        </w:rPr>
        <mc:AlternateContent>
          <mc:Choice Requires="wps">
            <w:drawing>
              <wp:anchor distT="0" distB="0" distL="114300" distR="114300" simplePos="0" relativeHeight="251710464" behindDoc="0" locked="0" layoutInCell="1" allowOverlap="1" wp14:anchorId="1D40D6D5" wp14:editId="5B7E609A">
                <wp:simplePos x="0" y="0"/>
                <wp:positionH relativeFrom="column">
                  <wp:posOffset>3562436</wp:posOffset>
                </wp:positionH>
                <wp:positionV relativeFrom="paragraph">
                  <wp:posOffset>1825625</wp:posOffset>
                </wp:positionV>
                <wp:extent cx="1602000" cy="0"/>
                <wp:effectExtent l="0" t="0" r="0" b="0"/>
                <wp:wrapNone/>
                <wp:docPr id="283" name="Düz Bağlayıcı 283"/>
                <wp:cNvGraphicFramePr/>
                <a:graphic xmlns:a="http://schemas.openxmlformats.org/drawingml/2006/main">
                  <a:graphicData uri="http://schemas.microsoft.com/office/word/2010/wordprocessingShape">
                    <wps:wsp>
                      <wps:cNvCnPr/>
                      <wps:spPr>
                        <a:xfrm flipV="1">
                          <a:off x="0" y="0"/>
                          <a:ext cx="1602000" cy="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68B96B4F" id="Düz Bağlayıcı 283" o:spid="_x0000_s1026" style="position:absolute;flip:y;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0.5pt,143.75pt" to="406.65pt,14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aS6Q0QEAANUDAAAOAAAAZHJzL2Uyb0RvYy54bWysU8uu0zAQ3SPxD5b3NGmRLldR0ytxK9gg&#10;qHjtfZ1xY+GXxqZJ+Rm+4e7Z0Q9j7LQBAUIIsbFiz5wzc85M1jejNewAGLV3LV8uas7ASd9pt2/5&#10;u7fPHl1zFpNwnTDeQcuPEPnN5uGD9RAaWPnemw6QEYmLzRBa3qcUmqqKsgcr4sIHcBRUHq1IdMV9&#10;1aEYiN2aalXXV9XgsQvoJcRIr9spyDeFXymQ6ZVSERIzLafeUjmxnHf5rDZr0exRhF7LcxviH7qw&#10;QjsqOlNtRRLsI+pfqKyW6KNXaSG9rbxSWkLRQGqW9U9q3vQiQNFC5sQw2xT/H618edgh013LV9eP&#10;OXPC0pC2X798Yk/F6bMRx9O9PN2zHCSrhhAbQty6HZ5vMeww6x4VWqaMDu9pC4oTpI2NxejjbDSM&#10;iUl6XF7VNDyah7zEqokiUwWM6Tl4y/JHy4122QPRiMOLmKgspV5S8rNxbCDG1RPiy9Hc49RV+UpH&#10;A1Paa1AkNFcvdGXF4NYgOwhaju7DssAzIWVmiNLGzKD6z6BzboZBWbu/Bc7ZpaJ3aQZa7Tz+rmoa&#10;L62qKf+ietKaZd/57lhmVOyg3Sm2nfc8L+eP9wL//jduvgEAAP//AwBQSwMEFAAGAAgAAAAhAFFy&#10;zq3cAAAACwEAAA8AAABkcnMvZG93bnJldi54bWxMj8FuwjAQRO+V+AdrkXorToiAKI2DKFLVCxeg&#10;H2DiJY6I15FtwP37ulIlOM7OaPZNvY5mYDd0vrckIJ9lwJBaq3rqBHwfP99KYD5IUnKwhAJ+0MO6&#10;mbzUslL2Tnu8HULHUgn5SgrQIYwV577VaKSf2REpeWfrjAxJuo4rJ++p3Ax8nmVLbmRP6YOWI241&#10;tpfD1Qgw26/Vzu7LGHfeKf9xLoI2JMTrNG7egQWM4RGGP/yEDk1iOtkrKc8GAYtlnrYEAfNytQCW&#10;EmVeFMBO/xfe1Px5Q/MLAAD//wMAUEsBAi0AFAAGAAgAAAAhALaDOJL+AAAA4QEAABMAAAAAAAAA&#10;AAAAAAAAAAAAAFtDb250ZW50X1R5cGVzXS54bWxQSwECLQAUAAYACAAAACEAOP0h/9YAAACUAQAA&#10;CwAAAAAAAAAAAAAAAAAvAQAAX3JlbHMvLnJlbHNQSwECLQAUAAYACAAAACEAOWkukNEBAADVAwAA&#10;DgAAAAAAAAAAAAAAAAAuAgAAZHJzL2Uyb0RvYy54bWxQSwECLQAUAAYACAAAACEAUXLOrdwAAAAL&#10;AQAADwAAAAAAAAAAAAAAAAArBAAAZHJzL2Rvd25yZXYueG1sUEsFBgAAAAAEAAQA8wAAADQFAAAA&#10;AA==&#10;" strokecolor="black [3200]" strokeweight="1pt">
                <v:stroke joinstyle="miter"/>
              </v:line>
            </w:pict>
          </mc:Fallback>
        </mc:AlternateContent>
      </w:r>
      <w:r w:rsidRPr="000956AF">
        <w:rPr>
          <w:noProof/>
          <w:lang w:val="tr-TR" w:eastAsia="tr-TR"/>
        </w:rPr>
        <mc:AlternateContent>
          <mc:Choice Requires="wps">
            <w:drawing>
              <wp:anchor distT="0" distB="0" distL="114300" distR="114300" simplePos="0" relativeHeight="251709440" behindDoc="0" locked="0" layoutInCell="1" allowOverlap="1" wp14:anchorId="1A4CC8C4" wp14:editId="0EBED25C">
                <wp:simplePos x="0" y="0"/>
                <wp:positionH relativeFrom="column">
                  <wp:posOffset>582295</wp:posOffset>
                </wp:positionH>
                <wp:positionV relativeFrom="paragraph">
                  <wp:posOffset>1847215</wp:posOffset>
                </wp:positionV>
                <wp:extent cx="1601492" cy="0"/>
                <wp:effectExtent l="0" t="0" r="0" b="0"/>
                <wp:wrapNone/>
                <wp:docPr id="280" name="Düz Bağlayıcı 280"/>
                <wp:cNvGraphicFramePr/>
                <a:graphic xmlns:a="http://schemas.openxmlformats.org/drawingml/2006/main">
                  <a:graphicData uri="http://schemas.microsoft.com/office/word/2010/wordprocessingShape">
                    <wps:wsp>
                      <wps:cNvCnPr/>
                      <wps:spPr>
                        <a:xfrm flipH="1" flipV="1">
                          <a:off x="0" y="0"/>
                          <a:ext cx="1601492" cy="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77E5C0F3" id="Düz Bağlayıcı 280" o:spid="_x0000_s1026" style="position:absolute;flip:x y;z-index:2517094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5.85pt,145.45pt" to="171.95pt,14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81xH1wEAAN8DAAAOAAAAZHJzL2Uyb0RvYy54bWysU8uO1DAQvCPxD5bvTB5CyxJNZiV2BBwQ&#10;jHjdvU57YuGXbDNJ+Bm+Ye/cmA/btjMTVoAQQlystruruqrTWV+NWpED+CCtaWm1KikBw20nzb6l&#10;H94/f3RJSYjMdExZAy2dINCrzcMH68E1UNveqg48QRITmsG1tI/RNUUReA+ahZV1YDAprNcs4tXv&#10;i86zAdm1KuqyvCgG6zvnLYcQ8HU7J+km8wsBPL4RIkAkqqWoLebT5/MmncVmzZq9Z66X/CSD/YMK&#10;zaTBpgvVlkVGPnv5C5WW3NtgRVxxqwsrhOSQPaCbqvzJzbueOchecDjBLWMK/4+Wvz7sPJFdS+tL&#10;nI9hGj/S9vu3L+QZO35VbDre8uMtSUkc1eBCg4hrs/OnW3A7n3yPwmsilHQvcQtojj6mKOXQJRnz&#10;yKdl5DBGwvGxuiirx09rSvg5V8xkCeh8iC/AapKClipp0jRYww6vQkQBWHouSc/KkAEZ6ydlFlsk&#10;tbO+HMVJwVz2FgRaTt0zXV42uFaeHBiuSfepSl6RXBmsTBAhlVpA5Z9Bp9oEg7yAfwtcqnNHa+IC&#10;1NJY/7uucTxLFXM9yr7nNYU3tpvy18oJ3KLs7LTxaU3v3zP8x3+5uQMAAP//AwBQSwMEFAAGAAgA&#10;AAAhAJXTuVDcAAAACgEAAA8AAABkcnMvZG93bnJldi54bWxMj01OwzAQRvdI3MEaJHbUaYugSeNU&#10;EIkFYkMLB3DjaRKwx5HttCmnZ5CQYDc/T9+8KTeTs+KIIfaeFMxnGQikxpueWgXvb083KxAxaTLa&#10;ekIFZ4ywqS4vSl0Yf6ItHnepFRxCsdAKupSGQsrYdOh0nPkBiXcHH5xO3IZWmqBPHO6sXGTZnXS6&#10;J77Q6QHrDpvP3egUPLv6bOwHjYeXSFMtQ/sVHl+Vur6aHtYgEk7pD4YffVaHip32fiQThVWQz++Z&#10;VLDIsxwEA8vbJRf734msSvn/heobAAD//wMAUEsBAi0AFAAGAAgAAAAhALaDOJL+AAAA4QEAABMA&#10;AAAAAAAAAAAAAAAAAAAAAFtDb250ZW50X1R5cGVzXS54bWxQSwECLQAUAAYACAAAACEAOP0h/9YA&#10;AACUAQAACwAAAAAAAAAAAAAAAAAvAQAAX3JlbHMvLnJlbHNQSwECLQAUAAYACAAAACEAVfNcR9cB&#10;AADfAwAADgAAAAAAAAAAAAAAAAAuAgAAZHJzL2Uyb0RvYy54bWxQSwECLQAUAAYACAAAACEAldO5&#10;UNwAAAAKAQAADwAAAAAAAAAAAAAAAAAxBAAAZHJzL2Rvd25yZXYueG1sUEsFBgAAAAAEAAQA8wAA&#10;ADoFAAAAAA==&#10;" strokecolor="black [3200]" strokeweight="1pt">
                <v:stroke joinstyle="miter"/>
              </v:line>
            </w:pict>
          </mc:Fallback>
        </mc:AlternateContent>
      </w:r>
      <w:r w:rsidRPr="000956AF">
        <w:rPr>
          <w:noProof/>
          <w:lang w:val="tr-TR" w:eastAsia="tr-TR"/>
        </w:rPr>
        <mc:AlternateContent>
          <mc:Choice Requires="wps">
            <w:drawing>
              <wp:anchor distT="0" distB="0" distL="114300" distR="114300" simplePos="0" relativeHeight="251700224" behindDoc="0" locked="0" layoutInCell="1" allowOverlap="1" wp14:anchorId="4998CE04" wp14:editId="06244AF2">
                <wp:simplePos x="0" y="0"/>
                <wp:positionH relativeFrom="column">
                  <wp:posOffset>3801358</wp:posOffset>
                </wp:positionH>
                <wp:positionV relativeFrom="paragraph">
                  <wp:posOffset>824800</wp:posOffset>
                </wp:positionV>
                <wp:extent cx="320298" cy="423621"/>
                <wp:effectExtent l="0" t="0" r="22860" b="33655"/>
                <wp:wrapNone/>
                <wp:docPr id="270" name="Düz Bağlayıcı 270"/>
                <wp:cNvGraphicFramePr/>
                <a:graphic xmlns:a="http://schemas.openxmlformats.org/drawingml/2006/main">
                  <a:graphicData uri="http://schemas.microsoft.com/office/word/2010/wordprocessingShape">
                    <wps:wsp>
                      <wps:cNvCnPr/>
                      <wps:spPr>
                        <a:xfrm>
                          <a:off x="0" y="0"/>
                          <a:ext cx="320298" cy="423621"/>
                        </a:xfrm>
                        <a:prstGeom prst="line">
                          <a:avLst/>
                        </a:prstGeom>
                        <a:ln w="9525"/>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07D4496B" id="Düz Bağlayıcı 270" o:spid="_x0000_s1026" style="position:absolute;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9.3pt,64.95pt" to="324.5pt,9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DSc0AEAAM4DAAAOAAAAZHJzL2Uyb0RvYy54bWysU8uO0zAU3SPxD5b3NGmGGZio6UhMBRsE&#10;FY8P8DjXjYVfsk2T8DN8w+zZ0Q/j2mkzoxmEEGLj2r73HJ9zcru6GrQie/BBWtPQ5aKkBAy3rTS7&#10;hn7+9PrZS0pCZKZlyhpo6AiBXq2fPln1robKdla14AmSmFD3rqFdjK4uisA70CwsrAODRWG9ZhGP&#10;fle0nvXIrlVRleVF0VvfOm85hIC3m6lI15lfCODxvRABIlENRW0xrz6vN2kt1itW7zxzneRHGewf&#10;VGgmDT46U21YZOSrl4+otOTeBivigltdWCEkh+wB3SzLB24+dsxB9oLhBDfHFP4fLX+333oi24ZW&#10;LzAfwzR+pM3PH9/IK3b4rth4uOWHW5KKGFXvQo2Ia7P1x1NwW598D8Lr9IuOyJDjHed4YYiE4+VZ&#10;VVaXOA8cS8+rs4tqmTiLO7DzIb4Bq0naNFRJk9yzmu3fhji1nlrStTKkb+jleXWeeZK4SU7exVHB&#10;1PUBBDpEAcvMlmcLrpUne4ZT0X45yVAGOxNESKVmUPln0LE3wSDP298C5+78ojVxBmpprP/dq3E4&#10;SRVTP6Z3z2va3th2zB8nF3BocsDHAU9Tef+c4Xd/w/UvAAAA//8DAFBLAwQUAAYACAAAACEA+2K+&#10;0+AAAAALAQAADwAAAGRycy9kb3ducmV2LnhtbEyPwU7DMBBE70j8g7VI3KjTCEwd4lQREoIDF0IO&#10;HN3YJFHjdRq7acrXs5zocWeeZmfy7eIGNtsp9B4VrFcJMIuNNz22CurPl7sNsBA1Gj14tArONsC2&#10;uL7KdWb8CT/sXMWWUQiGTCvoYhwzzkPTWafDyo8Wyfv2k9ORzqnlZtInCncDT5NEcKd7pA+dHu1z&#10;Z5t9dXQK3n+qQxLc636O9WGdluXbuX78Uur2ZimfgEW7xH8Y/upTdSio084f0QQ2KHiQG0EoGamU&#10;wIgQ95LW7UiRQgAvcn65ofgFAAD//wMAUEsBAi0AFAAGAAgAAAAhALaDOJL+AAAA4QEAABMAAAAA&#10;AAAAAAAAAAAAAAAAAFtDb250ZW50X1R5cGVzXS54bWxQSwECLQAUAAYACAAAACEAOP0h/9YAAACU&#10;AQAACwAAAAAAAAAAAAAAAAAvAQAAX3JlbHMvLnJlbHNQSwECLQAUAAYACAAAACEAhjQ0nNABAADO&#10;AwAADgAAAAAAAAAAAAAAAAAuAgAAZHJzL2Uyb0RvYy54bWxQSwECLQAUAAYACAAAACEA+2K+0+AA&#10;AAALAQAADwAAAAAAAAAAAAAAAAAqBAAAZHJzL2Rvd25yZXYueG1sUEsFBgAAAAAEAAQA8wAAADcF&#10;AAAAAA==&#10;" strokecolor="black [3200]">
                <v:stroke joinstyle="miter"/>
              </v:line>
            </w:pict>
          </mc:Fallback>
        </mc:AlternateContent>
      </w:r>
      <w:r w:rsidRPr="000956AF">
        <w:rPr>
          <w:noProof/>
          <w:lang w:val="tr-TR" w:eastAsia="tr-TR"/>
        </w:rPr>
        <mc:AlternateContent>
          <mc:Choice Requires="wps">
            <w:drawing>
              <wp:anchor distT="0" distB="0" distL="114300" distR="114300" simplePos="0" relativeHeight="251699200" behindDoc="0" locked="0" layoutInCell="1" allowOverlap="1" wp14:anchorId="395BD113" wp14:editId="1270915C">
                <wp:simplePos x="0" y="0"/>
                <wp:positionH relativeFrom="column">
                  <wp:posOffset>3320910</wp:posOffset>
                </wp:positionH>
                <wp:positionV relativeFrom="paragraph">
                  <wp:posOffset>458007</wp:posOffset>
                </wp:positionV>
                <wp:extent cx="495946" cy="377126"/>
                <wp:effectExtent l="0" t="0" r="37465" b="23495"/>
                <wp:wrapNone/>
                <wp:docPr id="269" name="Düz Bağlayıcı 269"/>
                <wp:cNvGraphicFramePr/>
                <a:graphic xmlns:a="http://schemas.openxmlformats.org/drawingml/2006/main">
                  <a:graphicData uri="http://schemas.microsoft.com/office/word/2010/wordprocessingShape">
                    <wps:wsp>
                      <wps:cNvCnPr/>
                      <wps:spPr>
                        <a:xfrm>
                          <a:off x="0" y="0"/>
                          <a:ext cx="495946" cy="377126"/>
                        </a:xfrm>
                        <a:prstGeom prst="line">
                          <a:avLst/>
                        </a:prstGeom>
                        <a:ln w="9525"/>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26966F83" id="Düz Bağlayıcı 269" o:spid="_x0000_s1026" style="position:absolute;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1.5pt,36.05pt" to="300.55pt,6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DGey0gEAAM4DAAAOAAAAZHJzL2Uyb0RvYy54bWysU0tu2zAQ3RfoHQjuY30SO7VgOUBjtJui&#10;Nfo5AEORFlH+QLKW1Mv0DNl3Vx8sQ0pRgrYoiiAbisOZ9/jecLS56pVER+a8MLrGxSLHiGlqGqEP&#10;Nf7y+c3ZK4x8ILoh0mhW44F5fLV9+WLT2YqVpjWyYQ4BifZVZ2vchmCrLPO0ZYr4hbFMQ5Ibp0iA&#10;0B2yxpEO2JXMyjxfZZ1xjXWGMu/hdDcm8Tbxc85o+MC5ZwHJGoO2kFaX1pu4ZtsNqQ6O2FbQSQZ5&#10;ggpFhIZLZ6odCQR9c+IPKiWoM97wsKBGZYZzQVnyAG6K/Dc3n1piWfICzfF2bpN/Plr6/rh3SDQ1&#10;LldrjDRR8Ei7Xz+/o9fk9EOS4XRLT7coJqFVnfUVIK713k2Rt3sXfffcqfgFR6hP7R3m9rI+IAqH&#10;F+vl+mKFEYXU+eVlUa4iZ/YAts6Ht8woFDc1lkJH96Qix3c+jKX3JfFYatTVeL0sl4knihvlpF0Y&#10;JBurPjIODkFAkdjSbLFr6dCRwFQ0X4tJhtRQGSFcSDmD8n+DptoIY2ne/hc4V6cbjQ4zUAlt3N9u&#10;Df29VD7WQ/ceeY3bG9MM6XFSAoYmNXga8DiVj+MEf/gNt3cAAAD//wMAUEsDBBQABgAIAAAAIQCH&#10;TGuw4AAAAAoBAAAPAAAAZHJzL2Rvd25yZXYueG1sTI+xTsMwEIZ3JN7Bukps1HaqtijEqSIkBAML&#10;IQOjG1+TqLGdxm6a8vQcE93udJ/++/5sN9ueTTiGzjsFcimAoau96VyjoPp6fXwCFqJ2RvfeoYIr&#10;Btjl93eZTo2/uE+cytgwCnEh1QraGIeU81C3aHVY+gEd3Q5+tDrSOjbcjPpC4bbniRAbbnXn6EOr&#10;B3xpsT6WZ6vg46c8iWDfjlOsTjIpivdrtf1W6mExF8/AIs7xH4Y/fVKHnJz2/uxMYL2CdbKiLlHB&#10;NpHACNgIScOeyJVcA88zflsh/wUAAP//AwBQSwECLQAUAAYACAAAACEAtoM4kv4AAADhAQAAEwAA&#10;AAAAAAAAAAAAAAAAAAAAW0NvbnRlbnRfVHlwZXNdLnhtbFBLAQItABQABgAIAAAAIQA4/SH/1gAA&#10;AJQBAAALAAAAAAAAAAAAAAAAAC8BAABfcmVscy8ucmVsc1BLAQItABQABgAIAAAAIQCTDGey0gEA&#10;AM4DAAAOAAAAAAAAAAAAAAAAAC4CAABkcnMvZTJvRG9jLnhtbFBLAQItABQABgAIAAAAIQCHTGuw&#10;4AAAAAoBAAAPAAAAAAAAAAAAAAAAACwEAABkcnMvZG93bnJldi54bWxQSwUGAAAAAAQABADzAAAA&#10;OQUAAAAA&#10;" strokecolor="black [3200]">
                <v:stroke joinstyle="miter"/>
              </v:line>
            </w:pict>
          </mc:Fallback>
        </mc:AlternateContent>
      </w:r>
      <w:r w:rsidRPr="000956AF">
        <w:rPr>
          <w:noProof/>
          <w:lang w:val="tr-TR" w:eastAsia="tr-TR"/>
        </w:rPr>
        <mc:AlternateContent>
          <mc:Choice Requires="wps">
            <w:drawing>
              <wp:anchor distT="0" distB="0" distL="114300" distR="114300" simplePos="0" relativeHeight="251698176" behindDoc="0" locked="0" layoutInCell="1" allowOverlap="1" wp14:anchorId="03852688" wp14:editId="2623D40C">
                <wp:simplePos x="0" y="0"/>
                <wp:positionH relativeFrom="column">
                  <wp:posOffset>3155401</wp:posOffset>
                </wp:positionH>
                <wp:positionV relativeFrom="paragraph">
                  <wp:posOffset>49530</wp:posOffset>
                </wp:positionV>
                <wp:extent cx="154983" cy="408122"/>
                <wp:effectExtent l="0" t="0" r="35560" b="30480"/>
                <wp:wrapNone/>
                <wp:docPr id="268" name="Düz Bağlayıcı 268"/>
                <wp:cNvGraphicFramePr/>
                <a:graphic xmlns:a="http://schemas.openxmlformats.org/drawingml/2006/main">
                  <a:graphicData uri="http://schemas.microsoft.com/office/word/2010/wordprocessingShape">
                    <wps:wsp>
                      <wps:cNvCnPr/>
                      <wps:spPr>
                        <a:xfrm>
                          <a:off x="0" y="0"/>
                          <a:ext cx="154983" cy="408122"/>
                        </a:xfrm>
                        <a:prstGeom prst="line">
                          <a:avLst/>
                        </a:prstGeom>
                        <a:ln w="9525"/>
                      </wps:spPr>
                      <wps:style>
                        <a:lnRef idx="1">
                          <a:schemeClr val="dk1"/>
                        </a:lnRef>
                        <a:fillRef idx="0">
                          <a:schemeClr val="dk1"/>
                        </a:fillRef>
                        <a:effectRef idx="0">
                          <a:schemeClr val="dk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490D7608" id="Düz Bağlayıcı 268" o:spid="_x0000_s1026" style="position:absolute;z-index:251698176;visibility:visible;mso-wrap-style:square;mso-wrap-distance-left:9pt;mso-wrap-distance-top:0;mso-wrap-distance-right:9pt;mso-wrap-distance-bottom:0;mso-position-horizontal:absolute;mso-position-horizontal-relative:text;mso-position-vertical:absolute;mso-position-vertical-relative:text" from="248.45pt,3.9pt" to="260.65pt,3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4Zf0AEAAM4DAAAOAAAAZHJzL2Uyb0RvYy54bWysU0uOEzEQ3SNxB8t70h8mo0wrnZGYCDYI&#10;Ij4H8LjLaQv/ZJt0mstwhtmzIwej7M70jAAhhNi4Xa56z++Vq9fXR63IAXyQ1rS0WpSUgOG2k2bf&#10;0o8fXj5bURIiMx1T1kBLRwj0evP0yXpwDdS2t6oDT5DEhGZwLe1jdE1RBN6DZmFhHRhMCus1ixj6&#10;fdF5NiC7VkVdlpfFYH3nvOUQAp5upyTdZH4hgMe3QgSIRLUUtcW8+rzeprXYrFmz98z1kp9lsH9Q&#10;oZk0eOlMtWWRkc9e/kKlJfc2WBEX3OrCCiE5ZA/opip/cvO+Zw6yF2xOcHObwv+j5W8OO09k19L6&#10;Ep/KMI2PtP3+7Qt5wU5fFRtPd/x0R1ISWzW40CDixuz8OQpu55Pvo/A6fdEROeb2jnN74RgJx8Nq&#10;eXG1ek4Jx9RFuarqOnEWD2DnQ3wFVpO0aamSJrlnDTu8DnEqvS9Jx8qQoaVXy3qZeZK4SU7exVHB&#10;VPUOBDpMAjJbni24UZ4cGE5F96k6y1AGKxNESKVmUPln0Lk2wSDP298C5+p8ozVxBmpprP/drfF4&#10;L1VM9di9R17T9tZ2Y36cnMChyQ0+D3iaysdxhj/8hpsfAAAA//8DAFBLAwQUAAYACAAAACEAWGyQ&#10;eN4AAAAIAQAADwAAAGRycy9kb3ducmV2LnhtbEyPT0+DQBTE7yZ+h80z8WYXUPsHWRpiYvTgReTg&#10;ccu+Ain7lrJbSv30Pk96nMxk5jfZdra9mHD0nSMF8SICgVQ701GjoPp8uVuD8EGT0b0jVHBBD9v8&#10;+irTqXFn+sCpDI3gEvKpVtCGMKRS+rpFq/3CDUjs7d1odWA5NtKM+szltpdJFC2l1R3xQqsHfG6x&#10;PpQnq+D9uzxG3r4eplAd46Qo3i7V6kup25u5eAIRcA5/YfjFZ3TImWnnTmS86BU8bJYbjipY8QP2&#10;H5P4HsSOdRKDzDP5/0D+AwAA//8DAFBLAQItABQABgAIAAAAIQC2gziS/gAAAOEBAAATAAAAAAAA&#10;AAAAAAAAAAAAAABbQ29udGVudF9UeXBlc10ueG1sUEsBAi0AFAAGAAgAAAAhADj9If/WAAAAlAEA&#10;AAsAAAAAAAAAAAAAAAAALwEAAF9yZWxzLy5yZWxzUEsBAi0AFAAGAAgAAAAhABjHhl/QAQAAzgMA&#10;AA4AAAAAAAAAAAAAAAAALgIAAGRycy9lMm9Eb2MueG1sUEsBAi0AFAAGAAgAAAAhAFhskHjeAAAA&#10;CAEAAA8AAAAAAAAAAAAAAAAAKgQAAGRycy9kb3ducmV2LnhtbFBLBQYAAAAABAAEAPMAAAA1BQAA&#10;AAA=&#10;" strokecolor="black [3200]">
                <v:stroke joinstyle="miter"/>
              </v:line>
            </w:pict>
          </mc:Fallback>
        </mc:AlternateContent>
      </w:r>
      <w:r w:rsidRPr="000956AF">
        <w:rPr>
          <w:noProof/>
          <w:lang w:val="tr-TR" w:eastAsia="tr-TR"/>
        </w:rPr>
        <mc:AlternateContent>
          <mc:Choice Requires="wps">
            <w:drawing>
              <wp:anchor distT="0" distB="0" distL="114300" distR="114300" simplePos="0" relativeHeight="251696128" behindDoc="0" locked="0" layoutInCell="1" allowOverlap="1" wp14:anchorId="478AA361" wp14:editId="2CAAA3F8">
                <wp:simplePos x="0" y="0"/>
                <wp:positionH relativeFrom="column">
                  <wp:posOffset>2849966</wp:posOffset>
                </wp:positionH>
                <wp:positionV relativeFrom="paragraph">
                  <wp:posOffset>49530</wp:posOffset>
                </wp:positionV>
                <wp:extent cx="315132" cy="0"/>
                <wp:effectExtent l="38100" t="76200" r="0" b="95250"/>
                <wp:wrapNone/>
                <wp:docPr id="265" name="Düz Ok Bağlayıcısı 265"/>
                <wp:cNvGraphicFramePr/>
                <a:graphic xmlns:a="http://schemas.openxmlformats.org/drawingml/2006/main">
                  <a:graphicData uri="http://schemas.microsoft.com/office/word/2010/wordprocessingShape">
                    <wps:wsp>
                      <wps:cNvCnPr/>
                      <wps:spPr>
                        <a:xfrm flipH="1" flipV="1">
                          <a:off x="0" y="0"/>
                          <a:ext cx="315132" cy="0"/>
                        </a:xfrm>
                        <a:prstGeom prst="straightConnector1">
                          <a:avLst/>
                        </a:prstGeom>
                        <a:ln w="9525">
                          <a:tailEnd type="triangle"/>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1E29CDD8" id="Düz Ok Bağlayıcısı 265" o:spid="_x0000_s1026" type="#_x0000_t32" style="position:absolute;margin-left:224.4pt;margin-top:3.9pt;width:24.8pt;height:0;flip:x y;z-index:251696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insp+QEAABMEAAAOAAAAZHJzL2Uyb0RvYy54bWysU8uu0zAQ3SPxD5b3NE2uegVR0yvR8lgg&#10;bsVr7+vYjXX90tg0DT/DN3TPjn4YY6cNiIeEEBvHzsw5M+d4vLw5GE32AoJytqHlbE6JsNy1yu4a&#10;+v7d80ePKQmR2ZZpZ0VDBxHozerhg2Xva1G5zulWAEESG+reN7SL0ddFEXgnDAsz54XFoHRgWMQj&#10;7IoWWI/sRhfVfH5d9A5aD46LEPDvZgzSVeaXUvB4K2UQkeiGYm8xr5DXu7QWqyWrd8B8p/i5DfYP&#10;XRimLBadqDYsMvIR1C9URnFwwck4484UTkrFRdaAasr5T2redsyLrAXNCX6yKfw/Wv56vwWi2oZW&#10;1wtKLDN4SZuvXz6R23vylJ0+azacjvx0DKcjSSloWO9Djbi13cL5FPwWkvqDBEOkVv4lzgLNuw9p&#10;l2KolRyy8cNkvDhEwvHnVbkorypK+CVUjFwJ5yHEF8IZkjYNDRGY2nVx7azF23UwsrP9qxCxGwRe&#10;AAmsLekb+mRRLXIPkSn9zLYkDh5lRlDM7rRImhCnLX6StlFN3sVBi5HnjZBoE/Y61ssDKtYayJ7h&#10;aLX35cSCmQkildYTaJ7L/xF0zk0wkYf2b4FTdq7obJyARlkHv6saD5dW5Zh/UT1qTbLvXDvku812&#10;4ORlf86vJI32j+cM//6WV98AAAD//wMAUEsDBBQABgAIAAAAIQATevDU3QAAAAcBAAAPAAAAZHJz&#10;L2Rvd25yZXYueG1sTI7NTsMwEITvSLyDtUjcqANENKRxqqpqkCpOlL+rG2/jqPE6it028PQsXOhp&#10;NJrRzFfMR9eJIw6h9aTgdpKAQKq9aalR8PZa3WQgQtRkdOcJFXxhgHl5eVHo3PgTveBxExvBIxRy&#10;rcDG2OdShtqi02HieyTOdn5wOrIdGmkGfeJx18m7JHmQTrfED1b3uLRY7zcHp2BdPa3237SqF++m&#10;ssu1/Px47u+Vur4aFzMQEcf4X4ZffEaHkpm2/kAmiE5BmmaMHhVMWThPH7MUxPbPy7KQ5/zlDwAA&#10;AP//AwBQSwECLQAUAAYACAAAACEAtoM4kv4AAADhAQAAEwAAAAAAAAAAAAAAAAAAAAAAW0NvbnRl&#10;bnRfVHlwZXNdLnhtbFBLAQItABQABgAIAAAAIQA4/SH/1gAAAJQBAAALAAAAAAAAAAAAAAAAAC8B&#10;AABfcmVscy8ucmVsc1BLAQItABQABgAIAAAAIQAminsp+QEAABMEAAAOAAAAAAAAAAAAAAAAAC4C&#10;AABkcnMvZTJvRG9jLnhtbFBLAQItABQABgAIAAAAIQATevDU3QAAAAcBAAAPAAAAAAAAAAAAAAAA&#10;AFMEAABkcnMvZG93bnJldi54bWxQSwUGAAAAAAQABADzAAAAXQUAAAAA&#10;" strokecolor="black [3200]">
                <v:stroke endarrow="block" joinstyle="miter"/>
              </v:shape>
            </w:pict>
          </mc:Fallback>
        </mc:AlternateContent>
      </w:r>
      <w:r w:rsidRPr="000956AF">
        <w:rPr>
          <w:noProof/>
          <w:lang w:val="tr-TR" w:eastAsia="tr-TR"/>
        </w:rPr>
        <mc:AlternateContent>
          <mc:Choice Requires="wps">
            <w:drawing>
              <wp:anchor distT="0" distB="0" distL="114300" distR="114300" simplePos="0" relativeHeight="251695104" behindDoc="0" locked="0" layoutInCell="1" allowOverlap="1" wp14:anchorId="296131DE" wp14:editId="10C2E426">
                <wp:simplePos x="0" y="0"/>
                <wp:positionH relativeFrom="column">
                  <wp:posOffset>2855046</wp:posOffset>
                </wp:positionH>
                <wp:positionV relativeFrom="paragraph">
                  <wp:posOffset>462915</wp:posOffset>
                </wp:positionV>
                <wp:extent cx="475282" cy="0"/>
                <wp:effectExtent l="38100" t="76200" r="0" b="95250"/>
                <wp:wrapNone/>
                <wp:docPr id="264" name="Düz Ok Bağlayıcısı 264"/>
                <wp:cNvGraphicFramePr/>
                <a:graphic xmlns:a="http://schemas.openxmlformats.org/drawingml/2006/main">
                  <a:graphicData uri="http://schemas.microsoft.com/office/word/2010/wordprocessingShape">
                    <wps:wsp>
                      <wps:cNvCnPr/>
                      <wps:spPr>
                        <a:xfrm flipH="1">
                          <a:off x="0" y="0"/>
                          <a:ext cx="475282" cy="0"/>
                        </a:xfrm>
                        <a:prstGeom prst="straightConnector1">
                          <a:avLst/>
                        </a:prstGeom>
                        <a:ln w="952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5E97C157" id="Düz Ok Bağlayıcısı 264" o:spid="_x0000_s1026" type="#_x0000_t32" style="position:absolute;margin-left:224.8pt;margin-top:36.45pt;width:37.4pt;height:0;flip:x;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Qa09QEAAAkEAAAOAAAAZHJzL2Uyb0RvYy54bWysU0uOEzEQ3SNxB8t70p3WZBiidEYi4bNA&#10;TAQzB/C47bQ1/qls0mkuwxmyZzc5GGV30iA+EkJs/K33qt5zeXG9N5rsBATlbE2nk5ISYblrlN3W&#10;9O729bMrSkJktmHaWVHTXgR6vXz6ZNH5uahc63QjgCCJDfPO17SN0c+LIvBWGBYmzguLl9KBYRG3&#10;sC0aYB2yG11UZXlZdA4aD46LEPB0PVzSZeaXUvB4I2UQkeiaYm0xj5DH+zQWywWbb4H5VvFTGewf&#10;qjBMWUw6Uq1ZZOQTqF+ojOLggpNxwp0pnJSKi6wB1UzLn9R8bJkXWQuaE/xoU/h/tPz9bgNENTWt&#10;Li8osczgI60fv34mNw/kJTt+0aw/HvjxEI4HkkLQsM6HOeJWdgOnXfAbSOr3EgyRWvm32AvZD1RI&#10;9tnufrRb7CPheHjxfFZdVZTw81UxMCQmDyG+Ec6QtKhpiMDUto0rZy2+qYOBne3ehYg1IPAMSGBt&#10;SVfTF7NqlmuITOlXtiGx9ygugmJ2q0VSgjhtcUqKBg15FXstBp4PQqI5WOuQL7elWGkgO4YN1TxM&#10;RxaMTBCptB5BZU7/R9ApNsFEbtW/BY7ROaOzcQQaZR38Lmvcn0uVQ/xZ9aA1yb53TZ9fNNuB/Zb9&#10;Of2N1NA/7jP8+w9efgMAAP//AwBQSwMEFAAGAAgAAAAhAL/06cneAAAACQEAAA8AAABkcnMvZG93&#10;bnJldi54bWxMj0FOwzAQRfdI3MEaJDaI2oRQmhCnKkhZsKmgcAA3HpKo9jiy3TRweoxYwHJmnv68&#10;X61na9iEPgyOJNwsBDCk1umBOgnvb831CliIirQyjlDCJwZY1+dnlSq1O9ErTrvYsRRCoVQS+hjH&#10;kvPQ9mhVWLgRKd0+nLcqptF3XHt1SuHW8EyIJbdqoPShVyM+9dgedkcrIYrmecPd1fRY3NLKbxvx&#10;8mUOUl5ezJsHYBHn+AfDj35Shzo57d2RdGBGQp4Xy4RKuM8KYAm4y/Ic2P53weuK/29QfwMAAP//&#10;AwBQSwECLQAUAAYACAAAACEAtoM4kv4AAADhAQAAEwAAAAAAAAAAAAAAAAAAAAAAW0NvbnRlbnRf&#10;VHlwZXNdLnhtbFBLAQItABQABgAIAAAAIQA4/SH/1gAAAJQBAAALAAAAAAAAAAAAAAAAAC8BAABf&#10;cmVscy8ucmVsc1BLAQItABQABgAIAAAAIQCh/Qa09QEAAAkEAAAOAAAAAAAAAAAAAAAAAC4CAABk&#10;cnMvZTJvRG9jLnhtbFBLAQItABQABgAIAAAAIQC/9OnJ3gAAAAkBAAAPAAAAAAAAAAAAAAAAAE8E&#10;AABkcnMvZG93bnJldi54bWxQSwUGAAAAAAQABADzAAAAWgUAAAAA&#10;" strokecolor="black [3200]">
                <v:stroke endarrow="block" joinstyle="miter"/>
              </v:shape>
            </w:pict>
          </mc:Fallback>
        </mc:AlternateContent>
      </w:r>
      <w:r w:rsidRPr="000956AF">
        <w:rPr>
          <w:noProof/>
          <w:lang w:val="tr-TR" w:eastAsia="tr-TR"/>
        </w:rPr>
        <mc:AlternateContent>
          <mc:Choice Requires="wps">
            <w:drawing>
              <wp:anchor distT="0" distB="0" distL="114300" distR="114300" simplePos="0" relativeHeight="251693056" behindDoc="0" locked="0" layoutInCell="1" allowOverlap="1" wp14:anchorId="1FB738C2" wp14:editId="530931BC">
                <wp:simplePos x="0" y="0"/>
                <wp:positionH relativeFrom="column">
                  <wp:posOffset>2850515</wp:posOffset>
                </wp:positionH>
                <wp:positionV relativeFrom="paragraph">
                  <wp:posOffset>1248410</wp:posOffset>
                </wp:positionV>
                <wp:extent cx="1285875" cy="0"/>
                <wp:effectExtent l="38100" t="76200" r="0" b="95250"/>
                <wp:wrapNone/>
                <wp:docPr id="262" name="Düz Ok Bağlayıcısı 262"/>
                <wp:cNvGraphicFramePr/>
                <a:graphic xmlns:a="http://schemas.openxmlformats.org/drawingml/2006/main">
                  <a:graphicData uri="http://schemas.microsoft.com/office/word/2010/wordprocessingShape">
                    <wps:wsp>
                      <wps:cNvCnPr/>
                      <wps:spPr>
                        <a:xfrm flipH="1">
                          <a:off x="0" y="0"/>
                          <a:ext cx="1285875" cy="0"/>
                        </a:xfrm>
                        <a:prstGeom prst="straightConnector1">
                          <a:avLst/>
                        </a:prstGeom>
                        <a:ln w="9525">
                          <a:tailEnd type="triangle"/>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560C4F18" id="Düz Ok Bağlayıcısı 262" o:spid="_x0000_s1026" type="#_x0000_t32" style="position:absolute;margin-left:224.45pt;margin-top:98.3pt;width:101.25pt;height:0;flip:x;z-index:251693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wsa9AEAAAoEAAAOAAAAZHJzL2Uyb0RvYy54bWysU8uO0zAU3SPxD5b3NG2kDiVqOhItjwVi&#10;Kh4f4HHsxhq/dG2ahp/hG7pnRz9srp02MwKEEGLjxPY9x+ccXy+vD0aTvYCgnK3pbDKlRFjuGmV3&#10;Nf386fWzBSUhMtsw7ayoaS8CvV49fbLsfCVK1zrdCCBIYkPV+Zq2MfqqKAJvhWFh4rywuCkdGBZx&#10;CruiAdYhu9FFOZ1eFZ2DxoPjIgRc3QybdJX5pRQ83kgZRCS6pqgt5hHyeJvGYrVk1Q6YbxU/y2D/&#10;oMIwZfHQkWrDIiNfQP1CZRQHF5yME+5M4aRUXGQP6GY2/cnNx5Z5kb1gOMGPMYX/R8vf77dAVFPT&#10;8qqkxDKDl7T58f0rubkjL9npm2b96chPx3A6klSCgXU+VIhb2y2cZ8FvIbk/SDBEauXfYi/kPNAh&#10;OeS4+zFucYiE4+KsXMwXz+eU8MteMVAkKg8hvhHOkPRT0xCBqV0b185avFQHAz3bvwsRRSDwAkhg&#10;bUlX0xfzcp5FRKb0K9uQ2Ht0F0Exu9MiWUGctvhJlgYT+S/2Wgw8H4TEdJLYzJT7Uqw1kD3Djmru&#10;ZiMLViaIVFqPoOmfQefaBBO5V/8WOFbnE52NI9Ao6+B3p8bDRaoc6i+uB6/J9q1r+nylOQ5suJzP&#10;+XGkjn48z/CHJ7y6BwAA//8DAFBLAwQUAAYACAAAACEATdJFa94AAAALAQAADwAAAGRycy9kb3du&#10;cmV2LnhtbEyPwUrEMBCG74LvEEbwIm6yWktbmy6r0IMX0dUHyDaxLZtMSpLtVp/eEQQ9zvwf/3xT&#10;bxZn2WxCHD1KWK8EMIOd1yP2Et7f2usCWEwKtbIejYRPE2HTnJ/VqtL+hK9m3qWeUQnGSkkYUpoq&#10;zmM3GKfiyk8GKfvwwalEY+i5DupE5c7yGyFy7tSIdGFQk3kcTHfYHZ2EJNqnLfdX80N5i0V4bsXL&#10;lz1IeXmxbO+BJbOkPxh+9EkdGnLa+yPqyKyELCtKQiko8xwYEfndOgO2/93wpub/f2i+AQAA//8D&#10;AFBLAQItABQABgAIAAAAIQC2gziS/gAAAOEBAAATAAAAAAAAAAAAAAAAAAAAAABbQ29udGVudF9U&#10;eXBlc10ueG1sUEsBAi0AFAAGAAgAAAAhADj9If/WAAAAlAEAAAsAAAAAAAAAAAAAAAAALwEAAF9y&#10;ZWxzLy5yZWxzUEsBAi0AFAAGAAgAAAAhAOovCxr0AQAACgQAAA4AAAAAAAAAAAAAAAAALgIAAGRy&#10;cy9lMm9Eb2MueG1sUEsBAi0AFAAGAAgAAAAhAE3SRWveAAAACwEAAA8AAAAAAAAAAAAAAAAATgQA&#10;AGRycy9kb3ducmV2LnhtbFBLBQYAAAAABAAEAPMAAABZBQAAAAA=&#10;" strokecolor="black [3200]">
                <v:stroke endarrow="block" joinstyle="miter"/>
              </v:shape>
            </w:pict>
          </mc:Fallback>
        </mc:AlternateContent>
      </w:r>
      <w:r w:rsidRPr="000956AF">
        <w:rPr>
          <w:noProof/>
          <w:lang w:val="tr-TR" w:eastAsia="tr-TR"/>
        </w:rPr>
        <mc:AlternateContent>
          <mc:Choice Requires="wps">
            <w:drawing>
              <wp:anchor distT="0" distB="0" distL="114300" distR="114300" simplePos="0" relativeHeight="251694080" behindDoc="0" locked="0" layoutInCell="1" allowOverlap="1" wp14:anchorId="22C5C92C" wp14:editId="18C36897">
                <wp:simplePos x="0" y="0"/>
                <wp:positionH relativeFrom="column">
                  <wp:posOffset>2849966</wp:posOffset>
                </wp:positionH>
                <wp:positionV relativeFrom="paragraph">
                  <wp:posOffset>840105</wp:posOffset>
                </wp:positionV>
                <wp:extent cx="981560" cy="0"/>
                <wp:effectExtent l="38100" t="76200" r="0" b="95250"/>
                <wp:wrapNone/>
                <wp:docPr id="263" name="Düz Ok Bağlayıcısı 263"/>
                <wp:cNvGraphicFramePr/>
                <a:graphic xmlns:a="http://schemas.openxmlformats.org/drawingml/2006/main">
                  <a:graphicData uri="http://schemas.microsoft.com/office/word/2010/wordprocessingShape">
                    <wps:wsp>
                      <wps:cNvCnPr/>
                      <wps:spPr>
                        <a:xfrm flipH="1">
                          <a:off x="0" y="0"/>
                          <a:ext cx="981560" cy="0"/>
                        </a:xfrm>
                        <a:prstGeom prst="straightConnector1">
                          <a:avLst/>
                        </a:prstGeom>
                        <a:ln w="952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2D9585A2" id="Düz Ok Bağlayıcısı 263" o:spid="_x0000_s1026" type="#_x0000_t32" style="position:absolute;margin-left:224.4pt;margin-top:66.15pt;width:77.3pt;height:0;flip:x;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jyn/9QEAAAkEAAAOAAAAZHJzL2Uyb0RvYy54bWysU0mO2zAQvAfIHwjeY9kObEwMywPEznII&#10;MkaWB3AoUiKGG5qMJeUzeYPvucUPmyZlawZZgCDIhRLJruqu6ub6ujOaHAQE5WxJZ5MpJcJyVylb&#10;l/Tzp9fPrigJkdmKaWdFSXsR6PXm6ZN161di7hqnKwEESWxYtb6kTYx+VRSBN8KwMHFeWLyUDgyL&#10;uIW6qIC1yG50MZ9Ol0XroPLguAgBT3fDJd1kfikFjzdSBhGJLinWFvMKeb1Na7FZs1UNzDeKn8tg&#10;/1CFYcpi0pFqxyIjX0D9QmUUBxecjBPuTOGkVFxkDahmNv1JzceGeZG1oDnBjzaF/0fL3x/2QFRV&#10;0vnyOSWWGWzS7sf3r+Tmjrxkp2+a9acjPx3D6UhSCBrW+rBC3Nbu4bwLfg9JfSfBEKmVf4uzkP1A&#10;haTLdvej3aKLhOPhi6vZYolN4ZerYmBITB5CfCOcIemnpCECU3UTt85a7KmDgZ0d3oWINSDwAkhg&#10;bUmL9Iv5ItcQmdKvbEVi71FcBMVsrUVSgjht8ZMUDRryX+y1GHg+CInmYK1DvjyWYquBHBgOVHU3&#10;G1kwMkGk0noETXP6P4LOsQkm8qj+LXCMzhmdjSPQKOvgd1ljdylVDvEX1YPWJPvWVX3uaLYD5y37&#10;c34baaAf7zP84QVv7gEAAP//AwBQSwMEFAAGAAgAAAAhAGQG65/eAAAACwEAAA8AAABkcnMvZG93&#10;bnJldi54bWxMj8FOwzAQRO9I/IO1SFwQtWmiKg1xqoKUAxcEhQ9w420S1V5HtpsGvh4jIdHj7Ixm&#10;3lab2Ro2oQ+DIwkPCwEMqXV6oE7C50dzXwALUZFWxhFK+MIAm/r6qlKldmd6x2kXO5ZKKJRKQh/j&#10;WHIe2h6tCgs3IiXv4LxVMUnfce3VOZVbw5dCrLhVA6WFXo343GN73J2shCialy13d9PTOqPCvzbi&#10;7dscpby9mbePwCLO8T8Mv/gJHerEtHcn0oEZCXleJPSYjGyZAUuJlchyYPu/C68rfvlD/QMAAP//&#10;AwBQSwECLQAUAAYACAAAACEAtoM4kv4AAADhAQAAEwAAAAAAAAAAAAAAAAAAAAAAW0NvbnRlbnRf&#10;VHlwZXNdLnhtbFBLAQItABQABgAIAAAAIQA4/SH/1gAAAJQBAAALAAAAAAAAAAAAAAAAAC8BAABf&#10;cmVscy8ucmVsc1BLAQItABQABgAIAAAAIQBcjyn/9QEAAAkEAAAOAAAAAAAAAAAAAAAAAC4CAABk&#10;cnMvZTJvRG9jLnhtbFBLAQItABQABgAIAAAAIQBkBuuf3gAAAAsBAAAPAAAAAAAAAAAAAAAAAE8E&#10;AABkcnMvZG93bnJldi54bWxQSwUGAAAAAAQABADzAAAAWgUAAAAA&#10;" strokecolor="black [3200]">
                <v:stroke endarrow="block" joinstyle="miter"/>
              </v:shape>
            </w:pict>
          </mc:Fallback>
        </mc:AlternateContent>
      </w:r>
    </w:p>
    <w:p w14:paraId="68C2948A" w14:textId="77777777" w:rsidR="000956AF" w:rsidRPr="000956AF" w:rsidRDefault="00270663" w:rsidP="000956AF">
      <w:pPr>
        <w:rPr>
          <w:lang w:val="en-GB"/>
        </w:rPr>
      </w:pPr>
      <w:r w:rsidRPr="000956AF">
        <w:rPr>
          <w:noProof/>
          <w:lang w:val="tr-TR" w:eastAsia="tr-TR"/>
        </w:rPr>
        <mc:AlternateContent>
          <mc:Choice Requires="wps">
            <w:drawing>
              <wp:anchor distT="45720" distB="45720" distL="114300" distR="114300" simplePos="0" relativeHeight="251708416" behindDoc="0" locked="0" layoutInCell="1" allowOverlap="1" wp14:anchorId="1B9026E6" wp14:editId="04310852">
                <wp:simplePos x="0" y="0"/>
                <wp:positionH relativeFrom="margin">
                  <wp:align>center</wp:align>
                </wp:positionH>
                <wp:positionV relativeFrom="paragraph">
                  <wp:posOffset>10795</wp:posOffset>
                </wp:positionV>
                <wp:extent cx="299085" cy="288925"/>
                <wp:effectExtent l="0" t="0" r="0" b="0"/>
                <wp:wrapSquare wrapText="bothSides"/>
                <wp:docPr id="279"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9085" cy="2889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4D9DFE9" w14:textId="77777777" w:rsidR="009F22DF" w:rsidRDefault="009F22DF" w:rsidP="000956AF">
                            <m:oMathPara>
                              <m:oMath>
                                <m:sSub>
                                  <m:sSubPr>
                                    <m:ctrlPr>
                                      <w:rPr>
                                        <w:rFonts w:ascii="Cambria Math" w:hAnsi="Cambria Math"/>
                                        <w:i/>
                                      </w:rPr>
                                    </m:ctrlPr>
                                  </m:sSubPr>
                                  <m:e>
                                    <m:r>
                                      <w:rPr>
                                        <w:rFonts w:ascii="Cambria Math" w:hAnsi="Cambria Math"/>
                                      </w:rPr>
                                      <m:t>q</m:t>
                                    </m:r>
                                  </m:e>
                                  <m:sub>
                                    <m:r>
                                      <w:rPr>
                                        <w:rFonts w:ascii="Cambria Math" w:hAnsi="Cambria Math"/>
                                      </w:rPr>
                                      <m:t>3</m:t>
                                    </m:r>
                                  </m:sub>
                                </m:sSub>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9026E6" id="_x0000_s1041" type="#_x0000_t202" style="position:absolute;left:0;text-align:left;margin-left:0;margin-top:.85pt;width:23.55pt;height:22.75pt;z-index:25170841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bDzFSAIAANMEAAAOAAAAZHJzL2Uyb0RvYy54bWysVFFv0zAQfkfiP1h+p2mjlrVR02l0GkJs&#10;gBj8AMexG2uOz9hOk/LrOTttV+BpiJfIPt999919d1lfD60me+G8AlPS2WRKiTAcamV2Jf3+7e7N&#10;khIfmKmZBiNKehCeXm9ev1r3thA5NKBr4QiCGF/0tqRNCLbIMs8b0TI/ASsMPkpwLQt4dbusdqxH&#10;9FZn+XT6NuvB1dYBF96j9XZ8pJuEL6Xg4bOUXgSiS4rcQvq69K3iN9usWbFzzDaKH2mwf2DRMmUw&#10;6RnqlgVGOqf+gmoVd+BBhgmHNgMpFRepBqxmNv2jmseGWZFqweZ4e26T/3+w/NP+iyOqLml+taLE&#10;sBZFehBBGfKxC53vSB571FtfoOujRecwvIMBtU71ensP/MkTA9uGmZ24cQ76RrAaOc5iZHYROuL4&#10;CFL1D1BjKtYFSECDdG1sILaEIDpqdTjrI4ZAOBrz1Wq6XFDC8SlfLlf5ImVgxSnYOh/eC2hJPJTU&#10;ofwJnO3vfYhkWHFyibkM3Cmt0who85sBHaMlkY98j8zDQYvop81XIbFriWg0eO521VY7Mo4Wzj4W&#10;cBqwBIYB0VFiwhfGHkNitEgT/cL4c1DKDyac41tlwI0yxn0TsYA9w02pn0btkO/of2rF2IAoaRiq&#10;Ic3NLIkQTRXUB5TWwbhl+FfAQwPuJyU9blhJ/Y+OOUGJ/mBwPFaz+TyuZLrMF1c5XtzlS3X5wgxH&#10;qJIGSsbjNqRex6IM3OAYSZUkfmZyJI2bk5Q/bnlczct78nr+F21+AQAA//8DAFBLAwQUAAYACAAA&#10;ACEAjfuYhNoAAAAEAQAADwAAAGRycy9kb3ducmV2LnhtbEyPT0/DMAzF70j7DpGRuDFn02BQmk4T&#10;iCuI8UfiljVeW9E4VZOt3befd2In6/lZ7/2cr0bfqgP1sQlsYDbVoIjL4BquDHx9vt4+gIrJsrNt&#10;YDJwpAirYnKV28yFgT/osEmVkhCOmTVQp9RliLGsyds4DR2xeLvQe5tE9hW63g4S7luca32P3jYs&#10;DbXt6Lmm8m+z9wa+33a/Pwv9Xr34u24Io0b2j2jMzfW4fgKVaEz/x3DGF3QohGkb9uyiag3II0m2&#10;S1BiLpYzUNvznAMWOV7CFycAAAD//wMAUEsBAi0AFAAGAAgAAAAhALaDOJL+AAAA4QEAABMAAAAA&#10;AAAAAAAAAAAAAAAAAFtDb250ZW50X1R5cGVzXS54bWxQSwECLQAUAAYACAAAACEAOP0h/9YAAACU&#10;AQAACwAAAAAAAAAAAAAAAAAvAQAAX3JlbHMvLnJlbHNQSwECLQAUAAYACAAAACEAdGw8xUgCAADT&#10;BAAADgAAAAAAAAAAAAAAAAAuAgAAZHJzL2Uyb0RvYy54bWxQSwECLQAUAAYACAAAACEAjfuYhNoA&#10;AAAEAQAADwAAAAAAAAAAAAAAAACiBAAAZHJzL2Rvd25yZXYueG1sUEsFBgAAAAAEAAQA8wAAAKkF&#10;AAAAAA==&#10;" filled="f" stroked="f">
                <v:textbox>
                  <w:txbxContent>
                    <w:p w14:paraId="44D9DFE9" w14:textId="77777777" w:rsidR="009F22DF" w:rsidRDefault="009F22DF" w:rsidP="000956AF">
                      <m:oMathPara>
                        <m:oMath>
                          <m:sSub>
                            <m:sSubPr>
                              <m:ctrlPr>
                                <w:rPr>
                                  <w:rFonts w:ascii="Cambria Math" w:hAnsi="Cambria Math"/>
                                  <w:i/>
                                </w:rPr>
                              </m:ctrlPr>
                            </m:sSubPr>
                            <m:e>
                              <m:r>
                                <w:rPr>
                                  <w:rFonts w:ascii="Cambria Math" w:hAnsi="Cambria Math"/>
                                </w:rPr>
                                <m:t>q</m:t>
                              </m:r>
                            </m:e>
                            <m:sub>
                              <m:r>
                                <w:rPr>
                                  <w:rFonts w:ascii="Cambria Math" w:hAnsi="Cambria Math"/>
                                </w:rPr>
                                <m:t>3</m:t>
                              </m:r>
                            </m:sub>
                          </m:sSub>
                        </m:oMath>
                      </m:oMathPara>
                    </w:p>
                  </w:txbxContent>
                </v:textbox>
                <w10:wrap type="square" anchorx="margin"/>
              </v:shape>
            </w:pict>
          </mc:Fallback>
        </mc:AlternateContent>
      </w:r>
    </w:p>
    <w:p w14:paraId="0BC9666D" w14:textId="77777777" w:rsidR="000956AF" w:rsidRPr="000956AF" w:rsidRDefault="00270663" w:rsidP="000956AF">
      <w:pPr>
        <w:rPr>
          <w:lang w:val="en-GB"/>
        </w:rPr>
      </w:pPr>
      <w:r w:rsidRPr="000956AF">
        <w:rPr>
          <w:noProof/>
          <w:lang w:val="tr-TR" w:eastAsia="tr-TR"/>
        </w:rPr>
        <mc:AlternateContent>
          <mc:Choice Requires="wps">
            <w:drawing>
              <wp:anchor distT="45720" distB="45720" distL="114300" distR="114300" simplePos="0" relativeHeight="251707392" behindDoc="0" locked="0" layoutInCell="1" allowOverlap="1" wp14:anchorId="6818DF32" wp14:editId="1D375DDA">
                <wp:simplePos x="0" y="0"/>
                <wp:positionH relativeFrom="column">
                  <wp:posOffset>3723436</wp:posOffset>
                </wp:positionH>
                <wp:positionV relativeFrom="paragraph">
                  <wp:posOffset>88445</wp:posOffset>
                </wp:positionV>
                <wp:extent cx="299085" cy="288925"/>
                <wp:effectExtent l="0" t="0" r="0" b="0"/>
                <wp:wrapSquare wrapText="bothSides"/>
                <wp:docPr id="278"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9085" cy="2889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C9DCDB5" w14:textId="77777777" w:rsidR="009F22DF" w:rsidRDefault="009F22DF" w:rsidP="000956AF">
                            <m:oMathPara>
                              <m:oMath>
                                <m:sSub>
                                  <m:sSubPr>
                                    <m:ctrlPr>
                                      <w:rPr>
                                        <w:rFonts w:ascii="Cambria Math" w:hAnsi="Cambria Math"/>
                                        <w:i/>
                                      </w:rPr>
                                    </m:ctrlPr>
                                  </m:sSubPr>
                                  <m:e>
                                    <m:r>
                                      <w:rPr>
                                        <w:rFonts w:ascii="Cambria Math" w:hAnsi="Cambria Math"/>
                                      </w:rPr>
                                      <m:t>q</m:t>
                                    </m:r>
                                  </m:e>
                                  <m:sub>
                                    <m:r>
                                      <w:rPr>
                                        <w:rFonts w:ascii="Cambria Math" w:hAnsi="Cambria Math"/>
                                      </w:rPr>
                                      <m:t>4</m:t>
                                    </m:r>
                                  </m:sub>
                                </m:sSub>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18DF32" id="_x0000_s1042" type="#_x0000_t202" style="position:absolute;left:0;text-align:left;margin-left:293.2pt;margin-top:6.95pt;width:23.55pt;height:22.75pt;z-index:2517073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IpSQIAANMEAAAOAAAAZHJzL2Uyb0RvYy54bWysVNuO0zAQfUfiHyy/07RRu9tGTVdLV4sQ&#10;u4BY+ADHsRtrHY+xnSbl6xk7bSnwtIgXy5eZM2fmzHh9M7Sa7IXzCkxJZ5MpJcJwqJXZlfTb1/s3&#10;S0p8YKZmGowo6UF4erN5/Wrd20Lk0ICuhSMIYnzR25I2IdgiyzxvRMv8BKww+CjBtSzg0e2y2rEe&#10;0Vud5dPpVdaDq60DLrzH27vxkW4SvpSCh09SehGILilyC2l1aa3imm3WrNg5ZhvFjzTYP7BomTIY&#10;9Ax1xwIjnVN/QbWKO/Agw4RDm4GUiouUA2Yzm/6RzVPDrEi5YHG8PZfJ/z9Y/nH/2RFVlzS/RqkM&#10;a1GkRxGUIR+60PmO5LFGvfUFmj5ZNA7DWxhQ65Svtw/Anz0xsG2Y2Ylb56BvBKuR4yx6ZheuI46P&#10;IFX/CDWGYl2ABDRI18YCYkkIoqNWh7M+YgiE42W+Wk2XC0o4PuXL5SpfpAisODlb58M7AS2Jm5I6&#10;lD+Bs/2DD5EMK04mMZaBe6V1agFtfrtAw3iTyEe+R+bhoEW00+aLkFi1RDReeO521VY7MrYW9j4m&#10;cGqwBIYO0VBiwBf6Hl2it0gd/UL/s1OKDyac/VtlwI0yxnkTMYE9w0mpn0ftkO9ofyrFWIAoaRiq&#10;IfXN7OrUIBXUB5TWwThl+CvgpgH3g5IeJ6yk/nvHnKBEvzfYHqvZfB5HMh3mi+scD+7ypbp8YYYj&#10;VEkDJeN2G1KtY1IGbrGNpEoSR3IjkyNpnJyk/HHK42henpPVr79o8xMAAP//AwBQSwMEFAAGAAgA&#10;AAAhACRIUs/dAAAACQEAAA8AAABkcnMvZG93bnJldi54bWxMj8tOwzAQRfdI/IM1SOyoDXmoCXEq&#10;BGILokCl7tx4mkTE4yh2m/D3DCtYjs7VvWeqzeIGccYp9J403K4UCKTG255aDR/vzzdrECEasmbw&#10;hBq+McCmvryoTGn9TG943sZWcAmF0mjoYhxLKUPToTNh5UckZkc/ORP5nFppJzNzuRvknVK5dKYn&#10;XujMiI8dNl/bk9Pw+XLc71L12j65bJz9oiS5Qmp9fbU83IOIuMS/MPzqszrU7HTwJ7JBDBqydZ5y&#10;lEFSgOBAniQZiAOTIgVZV/L/B/UPAAAA//8DAFBLAQItABQABgAIAAAAIQC2gziS/gAAAOEBAAAT&#10;AAAAAAAAAAAAAAAAAAAAAABbQ29udGVudF9UeXBlc10ueG1sUEsBAi0AFAAGAAgAAAAhADj9If/W&#10;AAAAlAEAAAsAAAAAAAAAAAAAAAAALwEAAF9yZWxzLy5yZWxzUEsBAi0AFAAGAAgAAAAhAF/6QilJ&#10;AgAA0wQAAA4AAAAAAAAAAAAAAAAALgIAAGRycy9lMm9Eb2MueG1sUEsBAi0AFAAGAAgAAAAhACRI&#10;Us/dAAAACQEAAA8AAAAAAAAAAAAAAAAAowQAAGRycy9kb3ducmV2LnhtbFBLBQYAAAAABAAEAPMA&#10;AACtBQAAAAA=&#10;" filled="f" stroked="f">
                <v:textbox>
                  <w:txbxContent>
                    <w:p w14:paraId="5C9DCDB5" w14:textId="77777777" w:rsidR="009F22DF" w:rsidRDefault="009F22DF" w:rsidP="000956AF">
                      <m:oMathPara>
                        <m:oMath>
                          <m:sSub>
                            <m:sSubPr>
                              <m:ctrlPr>
                                <w:rPr>
                                  <w:rFonts w:ascii="Cambria Math" w:hAnsi="Cambria Math"/>
                                  <w:i/>
                                </w:rPr>
                              </m:ctrlPr>
                            </m:sSubPr>
                            <m:e>
                              <m:r>
                                <w:rPr>
                                  <w:rFonts w:ascii="Cambria Math" w:hAnsi="Cambria Math"/>
                                </w:rPr>
                                <m:t>q</m:t>
                              </m:r>
                            </m:e>
                            <m:sub>
                              <m:r>
                                <w:rPr>
                                  <w:rFonts w:ascii="Cambria Math" w:hAnsi="Cambria Math"/>
                                </w:rPr>
                                <m:t>4</m:t>
                              </m:r>
                            </m:sub>
                          </m:sSub>
                        </m:oMath>
                      </m:oMathPara>
                    </w:p>
                  </w:txbxContent>
                </v:textbox>
                <w10:wrap type="square"/>
              </v:shape>
            </w:pict>
          </mc:Fallback>
        </mc:AlternateContent>
      </w:r>
    </w:p>
    <w:p w14:paraId="486B137A" w14:textId="77777777" w:rsidR="000956AF" w:rsidRPr="000956AF" w:rsidRDefault="00270663" w:rsidP="000956AF">
      <w:pPr>
        <w:rPr>
          <w:lang w:val="en-GB"/>
        </w:rPr>
      </w:pPr>
      <w:r w:rsidRPr="000956AF">
        <w:rPr>
          <w:noProof/>
          <w:lang w:val="tr-TR" w:eastAsia="tr-TR"/>
        </w:rPr>
        <mc:AlternateContent>
          <mc:Choice Requires="wps">
            <w:drawing>
              <wp:anchor distT="45720" distB="45720" distL="114300" distR="114300" simplePos="0" relativeHeight="251706368" behindDoc="0" locked="0" layoutInCell="1" allowOverlap="1" wp14:anchorId="7018421E" wp14:editId="6DAD7580">
                <wp:simplePos x="0" y="0"/>
                <wp:positionH relativeFrom="column">
                  <wp:posOffset>4097763</wp:posOffset>
                </wp:positionH>
                <wp:positionV relativeFrom="paragraph">
                  <wp:posOffset>223592</wp:posOffset>
                </wp:positionV>
                <wp:extent cx="299085" cy="288925"/>
                <wp:effectExtent l="0" t="0" r="0" b="0"/>
                <wp:wrapSquare wrapText="bothSides"/>
                <wp:docPr id="277"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9085" cy="2889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6A9972E" w14:textId="77777777" w:rsidR="009F22DF" w:rsidRDefault="009F22DF" w:rsidP="000956AF">
                            <m:oMathPara>
                              <m:oMath>
                                <m:sSub>
                                  <m:sSubPr>
                                    <m:ctrlPr>
                                      <w:rPr>
                                        <w:rFonts w:ascii="Cambria Math" w:hAnsi="Cambria Math"/>
                                        <w:i/>
                                      </w:rPr>
                                    </m:ctrlPr>
                                  </m:sSubPr>
                                  <m:e>
                                    <m:r>
                                      <w:rPr>
                                        <w:rFonts w:ascii="Cambria Math" w:hAnsi="Cambria Math"/>
                                      </w:rPr>
                                      <m:t>q</m:t>
                                    </m:r>
                                  </m:e>
                                  <m:sub>
                                    <m:r>
                                      <w:rPr>
                                        <w:rFonts w:ascii="Cambria Math" w:hAnsi="Cambria Math"/>
                                      </w:rPr>
                                      <m:t>5</m:t>
                                    </m:r>
                                  </m:sub>
                                </m:sSub>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18421E" id="_x0000_s1043" type="#_x0000_t202" style="position:absolute;left:0;text-align:left;margin-left:322.65pt;margin-top:17.6pt;width:23.55pt;height:22.75pt;z-index:2517063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84qpSgIAANMEAAAOAAAAZHJzL2Uyb0RvYy54bWysVNuO0zAQfUfiHyy/s2mjlrZR09XS1SLE&#10;LiAWPsBx7MZax2Nsp0n5+h07bSnwtIgXy5eZM2fmzHh9PbSa7IXzCkxJp1cTSoThUCuzK+n3b3dv&#10;lpT4wEzNNBhR0oPw9Hrz+tW6t4XIoQFdC0cQxPiityVtQrBFlnneiJb5K7DC4KME17KAR7fLasd6&#10;RG91lk8mb7MeXG0dcOE93t6Oj3ST8KUUPHyW0otAdEmRW0irS2sV12yzZsXOMdsofqTB/oFFy5TB&#10;oGeoWxYY6Zz6C6pV3IEHGa44tBlIqbhIOWA208kf2Tw2zIqUCxbH23OZ/P+D5Z/2XxxRdUnzxYIS&#10;w1oU6UEEZcjHLnS+I3msUW99gaaPFo3D8A4G1Drl6+098CdPDGwbZnbixjnoG8Fq5DiNntmF64jj&#10;I0jVP0CNoVgXIAEN0rWxgFgSguio1eGsjxgC4XiZr1aT5ZwSjk/5crnK5ykCK07O1vnwXkBL4qak&#10;DuVP4Gx/70Mkw4qTSYxl4E5pnVpAm98u0DDeJPKR75F5OGgR7bT5KiRWLRGNF567XbXVjoythb2P&#10;CZwaLIGhQzSUGPCFvkeX6C1SR7/Q/+yU4oMJZ/9WGXCjjHHeRExgz3BS6qdRO+Q72p9KMRYgShqG&#10;akh9M12cGqSC+oDSOhinDH8F3DTgflLS44SV1P/omBOU6A8G22M1nc3iSKbDbL7I8eAuX6rLF2Y4&#10;QpU0UDJutyHVOiZl4AbbSKokcSQ3MjmSxslJyh+nPI7m5TlZ/fqLNs8AAAD//wMAUEsDBBQABgAI&#10;AAAAIQAKBwBl3gAAAAkBAAAPAAAAZHJzL2Rvd25yZXYueG1sTI/BTsMwEETvSPyDtUjcqE2apG3I&#10;pkIgriAKReLmxtskIl5HsduEv8ec4Liap5m35Xa2vTjT6DvHCLcLBYK4dqbjBuH97elmDcIHzUb3&#10;jgnhmzxsq8uLUhfGTfxK511oRCxhX2iENoShkNLXLVntF24gjtnRjVaHeI6NNKOeYrntZaJULq3u&#10;OC60eqCHluqv3cki7J+Pnx+pemkebTZMblaS7UYiXl/N93cgAs3hD4Zf/agOVXQ6uBMbL3qEPM2W&#10;EUVYZgmICOSbJAVxQFirFciqlP8/qH4AAAD//wMAUEsBAi0AFAAGAAgAAAAhALaDOJL+AAAA4QEA&#10;ABMAAAAAAAAAAAAAAAAAAAAAAFtDb250ZW50X1R5cGVzXS54bWxQSwECLQAUAAYACAAAACEAOP0h&#10;/9YAAACUAQAACwAAAAAAAAAAAAAAAAAvAQAAX3JlbHMvLnJlbHNQSwECLQAUAAYACAAAACEAePOK&#10;qUoCAADTBAAADgAAAAAAAAAAAAAAAAAuAgAAZHJzL2Uyb0RvYy54bWxQSwECLQAUAAYACAAAACEA&#10;CgcAZd4AAAAJAQAADwAAAAAAAAAAAAAAAACkBAAAZHJzL2Rvd25yZXYueG1sUEsFBgAAAAAEAAQA&#10;8wAAAK8FAAAAAA==&#10;" filled="f" stroked="f">
                <v:textbox>
                  <w:txbxContent>
                    <w:p w14:paraId="16A9972E" w14:textId="77777777" w:rsidR="009F22DF" w:rsidRDefault="009F22DF" w:rsidP="000956AF">
                      <m:oMathPara>
                        <m:oMath>
                          <m:sSub>
                            <m:sSubPr>
                              <m:ctrlPr>
                                <w:rPr>
                                  <w:rFonts w:ascii="Cambria Math" w:hAnsi="Cambria Math"/>
                                  <w:i/>
                                </w:rPr>
                              </m:ctrlPr>
                            </m:sSubPr>
                            <m:e>
                              <m:r>
                                <w:rPr>
                                  <w:rFonts w:ascii="Cambria Math" w:hAnsi="Cambria Math"/>
                                </w:rPr>
                                <m:t>q</m:t>
                              </m:r>
                            </m:e>
                            <m:sub>
                              <m:r>
                                <w:rPr>
                                  <w:rFonts w:ascii="Cambria Math" w:hAnsi="Cambria Math"/>
                                </w:rPr>
                                <m:t>5</m:t>
                              </m:r>
                            </m:sub>
                          </m:sSub>
                        </m:oMath>
                      </m:oMathPara>
                    </w:p>
                  </w:txbxContent>
                </v:textbox>
                <w10:wrap type="square"/>
              </v:shape>
            </w:pict>
          </mc:Fallback>
        </mc:AlternateContent>
      </w:r>
    </w:p>
    <w:p w14:paraId="4ED70BC8" w14:textId="77777777" w:rsidR="000956AF" w:rsidRPr="000956AF" w:rsidRDefault="00270663" w:rsidP="000956AF">
      <w:pPr>
        <w:rPr>
          <w:lang w:val="en-GB"/>
        </w:rPr>
      </w:pPr>
      <w:r w:rsidRPr="000956AF">
        <w:rPr>
          <w:noProof/>
          <w:lang w:val="tr-TR" w:eastAsia="tr-TR"/>
        </w:rPr>
        <mc:AlternateContent>
          <mc:Choice Requires="wps">
            <w:drawing>
              <wp:anchor distT="0" distB="0" distL="114300" distR="114300" simplePos="0" relativeHeight="251703296" behindDoc="0" locked="0" layoutInCell="1" allowOverlap="1" wp14:anchorId="3281B267" wp14:editId="34A5D97C">
                <wp:simplePos x="0" y="0"/>
                <wp:positionH relativeFrom="margin">
                  <wp:posOffset>2192810</wp:posOffset>
                </wp:positionH>
                <wp:positionV relativeFrom="paragraph">
                  <wp:posOffset>222573</wp:posOffset>
                </wp:positionV>
                <wp:extent cx="1369017" cy="1172705"/>
                <wp:effectExtent l="0" t="0" r="22225" b="27940"/>
                <wp:wrapNone/>
                <wp:docPr id="273" name="Oval 273"/>
                <wp:cNvGraphicFramePr/>
                <a:graphic xmlns:a="http://schemas.openxmlformats.org/drawingml/2006/main">
                  <a:graphicData uri="http://schemas.microsoft.com/office/word/2010/wordprocessingShape">
                    <wps:wsp>
                      <wps:cNvSpPr/>
                      <wps:spPr>
                        <a:xfrm>
                          <a:off x="0" y="0"/>
                          <a:ext cx="1369017" cy="1172705"/>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oval w14:anchorId="53E13E1A" id="Oval 273" o:spid="_x0000_s1026" style="position:absolute;margin-left:172.65pt;margin-top:17.55pt;width:107.8pt;height:92.35pt;z-index:25170329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pl3XgIAAA0FAAAOAAAAZHJzL2Uyb0RvYy54bWysVE1vGyEQvVfqf0Dcm911PtxYWUdWolSV&#10;rMSqU+WMWYhRgaGAvXZ/fQd2vbaaqIeqF5Zh3pthZt9wc7szmmyFDwpsTauzkhJhOTTKvtb0+/PD&#10;p8+UhMhswzRYUdO9CPR2+vHDTesmYgRr0I3wBIPYMGldTdcxuklRBL4WhoUzcMKiU4I3LKLpX4vG&#10;sxajG12MyvKqaME3zgMXIeDpfeek0xxfSsHjk5RBRKJrineLefV5XaW1mN6wyatnbq14fw32D7cw&#10;TFlMOoS6Z5GRjVdvQhnFPQSQ8YyDKUBKxUWuAaupyj+qWa6ZE7kWbE5wQ5vC/wvLH7cLT1RT09H4&#10;nBLLDP6kpy3TJNnYndaFCYKWbuF7K+A2lbqT3qQvFkF2uaP7oaNiFwnHw+r86rqsxpRw9FXVeDQu&#10;L1PU4kh3PsQvAgxJm5oKrZULqWo2Ydt5iB36gEJqulF3h7yLey0SWNtvQmIlmHWU2VlD4k57guXU&#10;tPlR9ZkzMlGk0nogVe+RdDyQemyiiayrgVi+RzxmG9A5I9g4EI2y4P9Olh3+UHVXayp7Bc0ef5yH&#10;TtHB8QeF/ZuzEBfMo4RR7DiW8QkXqaGtKfQ7Stbgf713nvCoLPRS0uJI1DT83DAvKNFfLWruurq4&#10;SDOUjYvL8QgNf+pZnXrsxtwB9r3CB8DxvE34qA9b6cG84PTOUlZ0Mcsxd0159AfjLnajivPPxWyW&#10;YTg3jsW5XTqegqeuJnE8716Yd72IIurvEQ7j80ZIHTYxLcw2EaTKKjv2te83zlyWav8+pKE+tTPq&#10;+IpNfwMAAP//AwBQSwMEFAAGAAgAAAAhAFB84yLfAAAACgEAAA8AAABkcnMvZG93bnJldi54bWxM&#10;j8FOwzAMhu9IvENkJC6IJd3otJWmE0LwAHRIiJvbmLZq41RN1hWennBiN1v+9Pv788NiBzHT5DvH&#10;GpKVAkFcO9Nxo+H9+Hq/A+EDssHBMWn4Jg+H4voqx8y4M7/RXIZGxBD2GWpoQxgzKX3dkkW/ciNx&#10;vH25yWKI69RIM+E5httBrpXaSosdxw8tjvTcUt2XJ6uhVH1J8g5/PmdS7bEaX/hD9lrf3ixPjyAC&#10;LeEfhj/9qA5FdKrciY0Xg4bNQ7qJaBzSBEQE0q3ag6g0rJP9DmSRy8sKxS8AAAD//wMAUEsBAi0A&#10;FAAGAAgAAAAhALaDOJL+AAAA4QEAABMAAAAAAAAAAAAAAAAAAAAAAFtDb250ZW50X1R5cGVzXS54&#10;bWxQSwECLQAUAAYACAAAACEAOP0h/9YAAACUAQAACwAAAAAAAAAAAAAAAAAvAQAAX3JlbHMvLnJl&#10;bHNQSwECLQAUAAYACAAAACEAJ2aZd14CAAANBQAADgAAAAAAAAAAAAAAAAAuAgAAZHJzL2Uyb0Rv&#10;Yy54bWxQSwECLQAUAAYACAAAACEAUHzjIt8AAAAKAQAADwAAAAAAAAAAAAAAAAC4BAAAZHJzL2Rv&#10;d25yZXYueG1sUEsFBgAAAAAEAAQA8wAAAMQFAAAAAA==&#10;" fillcolor="white [3201]" strokecolor="black [3200]" strokeweight="1pt">
                <v:stroke joinstyle="miter"/>
                <w10:wrap anchorx="margin"/>
              </v:oval>
            </w:pict>
          </mc:Fallback>
        </mc:AlternateContent>
      </w:r>
    </w:p>
    <w:p w14:paraId="2AEBD70B" w14:textId="77777777" w:rsidR="000956AF" w:rsidRPr="000956AF" w:rsidRDefault="000956AF" w:rsidP="000956AF">
      <w:pPr>
        <w:rPr>
          <w:lang w:val="en-GB"/>
        </w:rPr>
      </w:pPr>
    </w:p>
    <w:p w14:paraId="34A57D3D" w14:textId="77777777" w:rsidR="000956AF" w:rsidRPr="000956AF" w:rsidRDefault="000956AF" w:rsidP="000956AF">
      <w:pPr>
        <w:rPr>
          <w:lang w:val="en-GB"/>
        </w:rPr>
      </w:pPr>
    </w:p>
    <w:p w14:paraId="4BC2687F" w14:textId="77777777" w:rsidR="000956AF" w:rsidRPr="000956AF" w:rsidRDefault="000956AF" w:rsidP="000956AF">
      <w:pPr>
        <w:rPr>
          <w:lang w:val="en-GB"/>
        </w:rPr>
      </w:pPr>
    </w:p>
    <w:p w14:paraId="7C2FBA15" w14:textId="77777777" w:rsidR="000956AF" w:rsidRPr="000956AF" w:rsidRDefault="000956AF" w:rsidP="000956AF">
      <w:pPr>
        <w:rPr>
          <w:lang w:val="en-GB"/>
        </w:rPr>
      </w:pPr>
    </w:p>
    <w:p w14:paraId="4E02B1B0" w14:textId="77777777" w:rsidR="000956AF" w:rsidRDefault="00BF6498" w:rsidP="000956AF">
      <w:pPr>
        <w:rPr>
          <w:lang w:val="en-GB"/>
        </w:rPr>
      </w:pPr>
      <w:r>
        <w:rPr>
          <w:noProof/>
          <w:lang w:val="tr-TR" w:eastAsia="tr-TR"/>
        </w:rPr>
        <mc:AlternateContent>
          <mc:Choice Requires="wps">
            <w:drawing>
              <wp:anchor distT="0" distB="0" distL="114300" distR="114300" simplePos="0" relativeHeight="251851776" behindDoc="0" locked="0" layoutInCell="1" allowOverlap="1" wp14:anchorId="59952923" wp14:editId="4A57FB4E">
                <wp:simplePos x="0" y="0"/>
                <wp:positionH relativeFrom="column">
                  <wp:posOffset>741872</wp:posOffset>
                </wp:positionH>
                <wp:positionV relativeFrom="paragraph">
                  <wp:posOffset>73744</wp:posOffset>
                </wp:positionV>
                <wp:extent cx="5555052" cy="635"/>
                <wp:effectExtent l="0" t="0" r="7620" b="0"/>
                <wp:wrapNone/>
                <wp:docPr id="474" name="Text Box 474"/>
                <wp:cNvGraphicFramePr/>
                <a:graphic xmlns:a="http://schemas.openxmlformats.org/drawingml/2006/main">
                  <a:graphicData uri="http://schemas.microsoft.com/office/word/2010/wordprocessingShape">
                    <wps:wsp>
                      <wps:cNvSpPr txBox="1"/>
                      <wps:spPr>
                        <a:xfrm>
                          <a:off x="0" y="0"/>
                          <a:ext cx="5555052" cy="635"/>
                        </a:xfrm>
                        <a:prstGeom prst="rect">
                          <a:avLst/>
                        </a:prstGeom>
                        <a:solidFill>
                          <a:prstClr val="white"/>
                        </a:solidFill>
                        <a:ln>
                          <a:noFill/>
                        </a:ln>
                      </wps:spPr>
                      <wps:txbx>
                        <w:txbxContent>
                          <w:p w14:paraId="064D1D1C" w14:textId="77777777" w:rsidR="009F22DF" w:rsidRPr="00990D21" w:rsidRDefault="009F22DF" w:rsidP="00BF6498">
                            <w:pPr>
                              <w:pStyle w:val="Caption"/>
                              <w:rPr>
                                <w:rFonts w:eastAsiaTheme="minorHAnsi"/>
                                <w:sz w:val="20"/>
                                <w:lang w:val="en-GB"/>
                              </w:rPr>
                            </w:pPr>
                            <w:bookmarkStart w:id="270" w:name="_Toc525254244"/>
                            <w:r>
                              <w:t xml:space="preserve">Figure </w:t>
                            </w:r>
                            <w:r>
                              <w:fldChar w:fldCharType="begin"/>
                            </w:r>
                            <w:r>
                              <w:instrText xml:space="preserve"> STYLEREF 2 \s </w:instrText>
                            </w:r>
                            <w:r>
                              <w:fldChar w:fldCharType="separate"/>
                            </w:r>
                            <w:r>
                              <w:rPr>
                                <w:noProof/>
                              </w:rPr>
                              <w:t>3.1</w:t>
                            </w:r>
                            <w:r>
                              <w:fldChar w:fldCharType="end"/>
                            </w:r>
                            <w:r>
                              <w:noBreakHyphen/>
                            </w:r>
                            <w:r>
                              <w:fldChar w:fldCharType="begin"/>
                            </w:r>
                            <w:r>
                              <w:instrText xml:space="preserve"> SEQ Figure \* ARABIC \s 2 </w:instrText>
                            </w:r>
                            <w:r>
                              <w:fldChar w:fldCharType="separate"/>
                            </w:r>
                            <w:r>
                              <w:rPr>
                                <w:noProof/>
                              </w:rPr>
                              <w:t>137</w:t>
                            </w:r>
                            <w:r>
                              <w:fldChar w:fldCharType="end"/>
                            </w:r>
                            <w:r>
                              <w:t xml:space="preserve">. </w:t>
                            </w:r>
                            <w:r w:rsidRPr="00933AB7">
                              <w:t>Sample Force Distribution on the Vertical Tail Shown on the Back-View Illustration of an Aircraft</w:t>
                            </w:r>
                            <w:bookmarkEnd w:id="2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9952923" id="Text Box 474" o:spid="_x0000_s1044" type="#_x0000_t202" style="position:absolute;left:0;text-align:left;margin-left:58.4pt;margin-top:5.8pt;width:437.4pt;height:.05pt;z-index:251851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0VtYMQIAAGkEAAAOAAAAZHJzL2Uyb0RvYy54bWysVFFv2jAQfp+0/2D5fQRY6aqIUDEqpkmo&#10;rQRTn43jkEi2zzsbEvbrd3YI3bo9TePBnO/OZ3/fd5f5fWc0Oyn0DdiCT0ZjzpSVUDb2UPBvu/WH&#10;O858ELYUGqwq+Fl5fr94/27eulxNoQZdKmRUxPq8dQWvQ3B5lnlZKyP8CJyyFKwAjQi0xUNWomip&#10;utHZdDy+zVrA0iFI5T15H/ogX6T6VaVkeKoqrwLTBae3hbRiWvdxzRZzkR9QuLqRl2eIf3iFEY2l&#10;S6+lHkQQ7IjNH6VMIxE8VGEkwWRQVY1UCQOhmYzfoNnWwqmEhcjx7kqT/39l5ePpGVlTFvzm0w1n&#10;VhgSaae6wD5Dx6KPGGqdzylx6yg1dBQgpQe/J2cE3lVo4j9BYhQnrs9XfmM5Sc4Z/cazKWeSYrcf&#10;Z7FG9nrUoQ9fFBgWjYIjiZc4FaeND33qkBJv8qCbct1oHTcxsNLIToKEbusmqEvx37K0jbkW4qm+&#10;YPRkEV+PI1qh23eJkcndAHIP5ZmwI/T9451cN3ThRvjwLJAahuDSEIQnWioNbcHhYnFWA/74mz/m&#10;k44U5aylBiy4/34UqDjTXy0pHLt1MHAw9oNhj2YFBHVC4+VkMukABj2YFYJ5odlYxlsoJKykuwoe&#10;BnMV+jGg2ZJquUxJ1JNOhI3dOhlLD8TuuheB7iJLIDUfYWhNkb9Rp89N+rjlMRDVSbpIbM/ihW/q&#10;5yT+ZfbiwPy6T1mvX4jFTwAAAP//AwBQSwMEFAAGAAgAAAAhABhcvC3fAAAACQEAAA8AAABkcnMv&#10;ZG93bnJldi54bWxMjzFPwzAQhXck/oN1SCyIOoEq0BCnqioYYKkIXdjc+BoH4nMUO23491y7wHbv&#10;7und94rl5DpxwCG0nhSkswQEUu1NS42C7cfL7SOIEDUZ3XlCBT8YYFleXhQ6N/5I73ioYiM4hEKu&#10;FdgY+1zKUFt0Osx8j8S3vR+cjiyHRppBHzncdfIuSTLpdEv8weoe1xbr72p0Cjbzz429GffPb6v5&#10;/fC6HdfZV1MpdX01rZ5ARJzinxlO+IwOJTPt/EgmiI51mjF6PA8g2LBYpBmI3WnxALIs5P8G5S8A&#10;AAD//wMAUEsBAi0AFAAGAAgAAAAhALaDOJL+AAAA4QEAABMAAAAAAAAAAAAAAAAAAAAAAFtDb250&#10;ZW50X1R5cGVzXS54bWxQSwECLQAUAAYACAAAACEAOP0h/9YAAACUAQAACwAAAAAAAAAAAAAAAAAv&#10;AQAAX3JlbHMvLnJlbHNQSwECLQAUAAYACAAAACEAqdFbWDECAABpBAAADgAAAAAAAAAAAAAAAAAu&#10;AgAAZHJzL2Uyb0RvYy54bWxQSwECLQAUAAYACAAAACEAGFy8Ld8AAAAJAQAADwAAAAAAAAAAAAAA&#10;AACLBAAAZHJzL2Rvd25yZXYueG1sUEsFBgAAAAAEAAQA8wAAAJcFAAAAAA==&#10;" stroked="f">
                <v:textbox style="mso-fit-shape-to-text:t" inset="0,0,0,0">
                  <w:txbxContent>
                    <w:p w14:paraId="064D1D1C" w14:textId="77777777" w:rsidR="009F22DF" w:rsidRPr="00990D21" w:rsidRDefault="009F22DF" w:rsidP="00BF6498">
                      <w:pPr>
                        <w:pStyle w:val="Caption"/>
                        <w:rPr>
                          <w:rFonts w:eastAsiaTheme="minorHAnsi"/>
                          <w:sz w:val="20"/>
                          <w:lang w:val="en-GB"/>
                        </w:rPr>
                      </w:pPr>
                      <w:bookmarkStart w:id="271" w:name="_Toc525254244"/>
                      <w:r>
                        <w:t xml:space="preserve">Figure </w:t>
                      </w:r>
                      <w:r>
                        <w:fldChar w:fldCharType="begin"/>
                      </w:r>
                      <w:r>
                        <w:instrText xml:space="preserve"> STYLEREF 2 \s </w:instrText>
                      </w:r>
                      <w:r>
                        <w:fldChar w:fldCharType="separate"/>
                      </w:r>
                      <w:r>
                        <w:rPr>
                          <w:noProof/>
                        </w:rPr>
                        <w:t>3.1</w:t>
                      </w:r>
                      <w:r>
                        <w:fldChar w:fldCharType="end"/>
                      </w:r>
                      <w:r>
                        <w:noBreakHyphen/>
                      </w:r>
                      <w:r>
                        <w:fldChar w:fldCharType="begin"/>
                      </w:r>
                      <w:r>
                        <w:instrText xml:space="preserve"> SEQ Figure \* ARABIC \s 2 </w:instrText>
                      </w:r>
                      <w:r>
                        <w:fldChar w:fldCharType="separate"/>
                      </w:r>
                      <w:r>
                        <w:rPr>
                          <w:noProof/>
                        </w:rPr>
                        <w:t>137</w:t>
                      </w:r>
                      <w:r>
                        <w:fldChar w:fldCharType="end"/>
                      </w:r>
                      <w:r>
                        <w:t xml:space="preserve">. </w:t>
                      </w:r>
                      <w:r w:rsidRPr="00933AB7">
                        <w:t>Sample Force Distribution on the Vertical Tail Shown on the Back-View Illustration of an Aircraft</w:t>
                      </w:r>
                      <w:bookmarkEnd w:id="271"/>
                    </w:p>
                  </w:txbxContent>
                </v:textbox>
              </v:shape>
            </w:pict>
          </mc:Fallback>
        </mc:AlternateContent>
      </w:r>
    </w:p>
    <w:p w14:paraId="586782BB" w14:textId="77777777" w:rsidR="001D3129" w:rsidRDefault="001D3129" w:rsidP="000956AF">
      <w:pPr>
        <w:rPr>
          <w:lang w:val="en-GB"/>
        </w:rPr>
      </w:pPr>
    </w:p>
    <w:p w14:paraId="160F18F4" w14:textId="77777777" w:rsidR="001D3129" w:rsidRDefault="001D3129" w:rsidP="000956AF">
      <w:pPr>
        <w:rPr>
          <w:lang w:val="en-GB"/>
        </w:rPr>
      </w:pPr>
    </w:p>
    <w:p w14:paraId="5C3CF406" w14:textId="77777777" w:rsidR="001D3129" w:rsidRDefault="001D3129" w:rsidP="000956AF">
      <w:pPr>
        <w:rPr>
          <w:lang w:val="en-GB"/>
        </w:rPr>
      </w:pPr>
    </w:p>
    <w:p w14:paraId="296A6A8A" w14:textId="77777777" w:rsidR="001D3129" w:rsidRDefault="001D3129" w:rsidP="000956AF">
      <w:pPr>
        <w:rPr>
          <w:lang w:val="en-GB"/>
        </w:rPr>
      </w:pPr>
    </w:p>
    <w:p w14:paraId="7285FA3C" w14:textId="77777777" w:rsidR="001D3129" w:rsidRDefault="001D3129" w:rsidP="000956AF">
      <w:pPr>
        <w:rPr>
          <w:lang w:val="en-GB"/>
        </w:rPr>
      </w:pPr>
    </w:p>
    <w:p w14:paraId="18DDC24A" w14:textId="77777777" w:rsidR="001D3129" w:rsidRDefault="001D3129" w:rsidP="000956AF">
      <w:pPr>
        <w:rPr>
          <w:lang w:val="en-GB"/>
        </w:rPr>
      </w:pPr>
    </w:p>
    <w:p w14:paraId="0E735958" w14:textId="77777777" w:rsidR="001D3129" w:rsidRDefault="001D3129" w:rsidP="000956AF">
      <w:pPr>
        <w:rPr>
          <w:lang w:val="en-GB"/>
        </w:rPr>
      </w:pPr>
    </w:p>
    <w:p w14:paraId="7A372AE1" w14:textId="77777777" w:rsidR="001D3129" w:rsidRDefault="001D3129" w:rsidP="000956AF">
      <w:pPr>
        <w:rPr>
          <w:lang w:val="en-GB"/>
        </w:rPr>
      </w:pPr>
    </w:p>
    <w:p w14:paraId="3174F67F" w14:textId="77777777" w:rsidR="001D3129" w:rsidRDefault="001D3129" w:rsidP="000956AF">
      <w:pPr>
        <w:rPr>
          <w:lang w:val="en-GB"/>
        </w:rPr>
      </w:pPr>
    </w:p>
    <w:p w14:paraId="6F212A3E" w14:textId="77777777" w:rsidR="001D3129" w:rsidRDefault="001D3129" w:rsidP="000956AF">
      <w:pPr>
        <w:rPr>
          <w:lang w:val="en-GB"/>
        </w:rPr>
      </w:pPr>
    </w:p>
    <w:p w14:paraId="665E90FF" w14:textId="77777777" w:rsidR="001D3129" w:rsidRDefault="001D3129" w:rsidP="000956AF">
      <w:pPr>
        <w:rPr>
          <w:lang w:val="en-GB"/>
        </w:rPr>
      </w:pPr>
    </w:p>
    <w:p w14:paraId="54ED65DF" w14:textId="77777777" w:rsidR="001D3129" w:rsidRDefault="001D3129" w:rsidP="000956AF">
      <w:pPr>
        <w:rPr>
          <w:lang w:val="en-GB"/>
        </w:rPr>
      </w:pPr>
    </w:p>
    <w:p w14:paraId="3269F0AF" w14:textId="77777777" w:rsidR="001D3129" w:rsidRDefault="001D3129" w:rsidP="000956AF">
      <w:pPr>
        <w:rPr>
          <w:lang w:val="en-GB"/>
        </w:rPr>
      </w:pPr>
    </w:p>
    <w:p w14:paraId="254326CB" w14:textId="77777777" w:rsidR="001D3129" w:rsidRDefault="001D3129" w:rsidP="000956AF">
      <w:pPr>
        <w:rPr>
          <w:lang w:val="en-GB"/>
        </w:rPr>
      </w:pPr>
    </w:p>
    <w:p w14:paraId="1C33FC96" w14:textId="77777777" w:rsidR="001D3129" w:rsidRDefault="001D3129" w:rsidP="000956AF">
      <w:pPr>
        <w:rPr>
          <w:lang w:val="en-GB"/>
        </w:rPr>
      </w:pPr>
    </w:p>
    <w:p w14:paraId="116DBADF" w14:textId="77777777" w:rsidR="001D3129" w:rsidRDefault="001D3129" w:rsidP="000956AF">
      <w:pPr>
        <w:rPr>
          <w:lang w:val="en-GB"/>
        </w:rPr>
      </w:pPr>
    </w:p>
    <w:p w14:paraId="39A6AF37" w14:textId="77777777" w:rsidR="001D3129" w:rsidRDefault="001D3129" w:rsidP="000956AF">
      <w:pPr>
        <w:rPr>
          <w:lang w:val="en-GB"/>
        </w:rPr>
      </w:pPr>
    </w:p>
    <w:p w14:paraId="4A9C9F48" w14:textId="77777777" w:rsidR="001D3129" w:rsidRDefault="001D3129" w:rsidP="000956AF">
      <w:pPr>
        <w:rPr>
          <w:lang w:val="en-GB"/>
        </w:rPr>
      </w:pPr>
    </w:p>
    <w:p w14:paraId="75975FE0" w14:textId="77777777" w:rsidR="001D3129" w:rsidRDefault="001D3129" w:rsidP="000956AF">
      <w:pPr>
        <w:rPr>
          <w:lang w:val="en-GB"/>
        </w:rPr>
      </w:pPr>
    </w:p>
    <w:p w14:paraId="4B460298" w14:textId="77777777" w:rsidR="001D3129" w:rsidRDefault="001D3129" w:rsidP="000956AF">
      <w:pPr>
        <w:rPr>
          <w:lang w:val="en-GB"/>
        </w:rPr>
      </w:pPr>
    </w:p>
    <w:p w14:paraId="57DE628D" w14:textId="77777777" w:rsidR="001D3129" w:rsidRPr="000956AF" w:rsidRDefault="001D3129" w:rsidP="000956AF">
      <w:pPr>
        <w:rPr>
          <w:lang w:val="en-GB"/>
        </w:rPr>
      </w:pPr>
    </w:p>
    <w:p w14:paraId="09779331" w14:textId="77777777" w:rsidR="000956AF" w:rsidRPr="000956AF" w:rsidRDefault="000956AF" w:rsidP="000956AF">
      <w:pPr>
        <w:numPr>
          <w:ilvl w:val="2"/>
          <w:numId w:val="20"/>
        </w:numPr>
        <w:rPr>
          <w:b/>
          <w:lang w:val="en-GB"/>
        </w:rPr>
      </w:pPr>
      <w:bookmarkStart w:id="272" w:name="_Toc525153810"/>
      <w:r w:rsidRPr="000956AF">
        <w:rPr>
          <w:b/>
          <w:lang w:val="en-GB"/>
        </w:rPr>
        <w:t>Results</w:t>
      </w:r>
      <w:bookmarkEnd w:id="272"/>
    </w:p>
    <w:p w14:paraId="4B567BB8" w14:textId="77777777" w:rsidR="000956AF" w:rsidRDefault="000956AF" w:rsidP="000956AF">
      <w:pPr>
        <w:rPr>
          <w:i/>
          <w:lang w:val="en-GB"/>
        </w:rPr>
      </w:pPr>
      <w:r w:rsidRPr="000956AF">
        <w:rPr>
          <w:lang w:val="en-GB"/>
        </w:rPr>
        <w:t xml:space="preserve">The shear and moment diagrams obtained for the load distribution along span for all four cases are given below, in </w:t>
      </w:r>
      <w:r w:rsidRPr="000956AF">
        <w:rPr>
          <w:i/>
          <w:lang w:val="en-GB"/>
        </w:rPr>
        <w:t>Figures 1</w:t>
      </w:r>
      <w:r w:rsidR="006353AE">
        <w:rPr>
          <w:i/>
          <w:lang w:val="en-GB"/>
        </w:rPr>
        <w:t>38</w:t>
      </w:r>
      <w:r w:rsidRPr="000956AF">
        <w:rPr>
          <w:i/>
          <w:lang w:val="en-GB"/>
        </w:rPr>
        <w:t xml:space="preserve"> &amp; 1</w:t>
      </w:r>
      <w:r w:rsidR="006353AE">
        <w:rPr>
          <w:i/>
          <w:lang w:val="en-GB"/>
        </w:rPr>
        <w:t>39</w:t>
      </w:r>
      <w:r w:rsidRPr="000956AF">
        <w:rPr>
          <w:i/>
          <w:lang w:val="en-GB"/>
        </w:rPr>
        <w:t>.</w:t>
      </w:r>
    </w:p>
    <w:p w14:paraId="4FD50F2B" w14:textId="77777777" w:rsidR="001D3129" w:rsidRPr="000956AF" w:rsidRDefault="001D3129" w:rsidP="000956AF">
      <w:pPr>
        <w:rPr>
          <w:lang w:val="en-GB"/>
        </w:rPr>
      </w:pPr>
      <w:r w:rsidRPr="000956AF">
        <w:rPr>
          <w:lang w:val="en-GB"/>
        </w:rPr>
        <w:t xml:space="preserve">Please refer to APPENDIX B – Vertical Tail Shear and Moment Diagrams for Each Critical Case to see detailed graphs of each case, separately. </w:t>
      </w:r>
    </w:p>
    <w:p w14:paraId="3BB3CFD8" w14:textId="77777777" w:rsidR="00270663" w:rsidRDefault="000956AF" w:rsidP="00270663">
      <w:pPr>
        <w:keepNext/>
        <w:jc w:val="center"/>
      </w:pPr>
      <w:r w:rsidRPr="000956AF">
        <w:rPr>
          <w:noProof/>
          <w:lang w:val="tr-TR" w:eastAsia="tr-TR"/>
        </w:rPr>
        <w:drawing>
          <wp:inline distT="0" distB="0" distL="0" distR="0" wp14:anchorId="2C50C624" wp14:editId="31CE0EA6">
            <wp:extent cx="4498975" cy="2546985"/>
            <wp:effectExtent l="0" t="0" r="15875" b="5715"/>
            <wp:docPr id="193" name="Grafik 22">
              <a:extLst xmlns:a="http://schemas.openxmlformats.org/drawingml/2006/main">
                <a:ext uri="{FF2B5EF4-FFF2-40B4-BE49-F238E27FC236}">
                  <a16:creationId xmlns:a16="http://schemas.microsoft.com/office/drawing/2014/main" id="{BB8897E9-37CB-45A3-811F-0A6611D6C4F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79"/>
              </a:graphicData>
            </a:graphic>
          </wp:inline>
        </w:drawing>
      </w:r>
    </w:p>
    <w:p w14:paraId="7C396888" w14:textId="77777777" w:rsidR="00270663" w:rsidRDefault="00270663" w:rsidP="00270663">
      <w:pPr>
        <w:pStyle w:val="Caption"/>
        <w:jc w:val="center"/>
      </w:pPr>
      <w:bookmarkStart w:id="273" w:name="_Toc525254245"/>
      <w:r>
        <w:t xml:space="preserve">Figure </w:t>
      </w:r>
      <w:r w:rsidR="00F47D15">
        <w:fldChar w:fldCharType="begin"/>
      </w:r>
      <w:r w:rsidR="00F47D15">
        <w:instrText xml:space="preserve"> STYLEREF 2 \s </w:instrText>
      </w:r>
      <w:r w:rsidR="00F47D15">
        <w:fldChar w:fldCharType="separate"/>
      </w:r>
      <w:r w:rsidR="00F47D15">
        <w:rPr>
          <w:noProof/>
        </w:rPr>
        <w:t>3.1</w:t>
      </w:r>
      <w:r w:rsidR="00F47D15">
        <w:fldChar w:fldCharType="end"/>
      </w:r>
      <w:r w:rsidR="00F47D15">
        <w:noBreakHyphen/>
      </w:r>
      <w:r w:rsidR="00F47D15">
        <w:fldChar w:fldCharType="begin"/>
      </w:r>
      <w:r w:rsidR="00F47D15">
        <w:instrText xml:space="preserve"> SEQ Figure \* ARABIC \s 2 </w:instrText>
      </w:r>
      <w:r w:rsidR="00F47D15">
        <w:fldChar w:fldCharType="separate"/>
      </w:r>
      <w:r w:rsidR="00F47D15">
        <w:rPr>
          <w:noProof/>
        </w:rPr>
        <w:t>138</w:t>
      </w:r>
      <w:r w:rsidR="00F47D15">
        <w:fldChar w:fldCharType="end"/>
      </w:r>
      <w:r>
        <w:t xml:space="preserve">. </w:t>
      </w:r>
      <w:r w:rsidRPr="009837E9">
        <w:t>V-z far all Four Cases</w:t>
      </w:r>
      <w:bookmarkEnd w:id="273"/>
    </w:p>
    <w:p w14:paraId="416C2C28" w14:textId="77777777" w:rsidR="00270663" w:rsidRDefault="000956AF" w:rsidP="00270663">
      <w:pPr>
        <w:keepNext/>
        <w:jc w:val="center"/>
      </w:pPr>
      <w:r w:rsidRPr="000956AF">
        <w:rPr>
          <w:noProof/>
          <w:lang w:val="tr-TR" w:eastAsia="tr-TR"/>
        </w:rPr>
        <w:drawing>
          <wp:inline distT="0" distB="0" distL="0" distR="0" wp14:anchorId="4914B94A" wp14:editId="3B15348F">
            <wp:extent cx="4498975" cy="2546985"/>
            <wp:effectExtent l="0" t="0" r="15875" b="5715"/>
            <wp:docPr id="194" name="Grafik 20">
              <a:extLst xmlns:a="http://schemas.openxmlformats.org/drawingml/2006/main">
                <a:ext uri="{FF2B5EF4-FFF2-40B4-BE49-F238E27FC236}">
                  <a16:creationId xmlns:a16="http://schemas.microsoft.com/office/drawing/2014/main" id="{0F95BD5B-49DF-439D-B3C7-94E3774B0BC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80"/>
              </a:graphicData>
            </a:graphic>
          </wp:inline>
        </w:drawing>
      </w:r>
    </w:p>
    <w:p w14:paraId="6DE6D305" w14:textId="77777777" w:rsidR="00270663" w:rsidRPr="00270663" w:rsidRDefault="00270663" w:rsidP="00270663">
      <w:pPr>
        <w:pStyle w:val="Caption"/>
        <w:jc w:val="center"/>
        <w:rPr>
          <w:lang w:val="en-GB"/>
        </w:rPr>
      </w:pPr>
      <w:bookmarkStart w:id="274" w:name="_Toc525254246"/>
      <w:r>
        <w:t xml:space="preserve">Figure </w:t>
      </w:r>
      <w:r w:rsidR="00F47D15">
        <w:fldChar w:fldCharType="begin"/>
      </w:r>
      <w:r w:rsidR="00F47D15">
        <w:instrText xml:space="preserve"> STYLEREF 2 \s </w:instrText>
      </w:r>
      <w:r w:rsidR="00F47D15">
        <w:fldChar w:fldCharType="separate"/>
      </w:r>
      <w:r w:rsidR="00F47D15">
        <w:rPr>
          <w:noProof/>
        </w:rPr>
        <w:t>3.1</w:t>
      </w:r>
      <w:r w:rsidR="00F47D15">
        <w:fldChar w:fldCharType="end"/>
      </w:r>
      <w:r w:rsidR="00F47D15">
        <w:noBreakHyphen/>
      </w:r>
      <w:r w:rsidR="00F47D15">
        <w:fldChar w:fldCharType="begin"/>
      </w:r>
      <w:r w:rsidR="00F47D15">
        <w:instrText xml:space="preserve"> SEQ Figure \* ARABIC \s 2 </w:instrText>
      </w:r>
      <w:r w:rsidR="00F47D15">
        <w:fldChar w:fldCharType="separate"/>
      </w:r>
      <w:r w:rsidR="00F47D15">
        <w:rPr>
          <w:noProof/>
        </w:rPr>
        <w:t>139</w:t>
      </w:r>
      <w:r w:rsidR="00F47D15">
        <w:fldChar w:fldCharType="end"/>
      </w:r>
      <w:r>
        <w:t xml:space="preserve">. </w:t>
      </w:r>
      <w:r w:rsidRPr="003947EF">
        <w:t>M-z for all Four Cases</w:t>
      </w:r>
      <w:bookmarkEnd w:id="274"/>
    </w:p>
    <w:p w14:paraId="4B3A5483" w14:textId="77777777" w:rsidR="000956AF" w:rsidRDefault="000956AF" w:rsidP="000956AF">
      <w:pPr>
        <w:rPr>
          <w:u w:val="single"/>
          <w:lang w:val="en-GB"/>
        </w:rPr>
      </w:pPr>
      <w:r w:rsidRPr="000956AF">
        <w:rPr>
          <w:u w:val="single"/>
          <w:lang w:val="en-GB"/>
        </w:rPr>
        <w:t xml:space="preserve">The resultant shear forces and moments at five spanwise locations from root to tip </w:t>
      </w:r>
    </w:p>
    <w:p w14:paraId="17C8FC6F" w14:textId="77777777" w:rsidR="001D3129" w:rsidRDefault="001D3129" w:rsidP="000956AF">
      <w:pPr>
        <w:rPr>
          <w:u w:val="single"/>
          <w:lang w:val="en-GB"/>
        </w:rPr>
      </w:pPr>
    </w:p>
    <w:p w14:paraId="1488F5CF" w14:textId="77777777" w:rsidR="001D3129" w:rsidRDefault="001D3129" w:rsidP="000956AF">
      <w:pPr>
        <w:rPr>
          <w:u w:val="single"/>
          <w:lang w:val="en-GB"/>
        </w:rPr>
      </w:pPr>
    </w:p>
    <w:p w14:paraId="654AC49D" w14:textId="77777777" w:rsidR="001D3129" w:rsidRDefault="001D3129" w:rsidP="000956AF">
      <w:pPr>
        <w:rPr>
          <w:u w:val="single"/>
          <w:lang w:val="en-GB"/>
        </w:rPr>
      </w:pPr>
    </w:p>
    <w:p w14:paraId="0065A0A4" w14:textId="77777777" w:rsidR="001D3129" w:rsidRDefault="001D3129" w:rsidP="000956AF">
      <w:pPr>
        <w:rPr>
          <w:u w:val="single"/>
          <w:lang w:val="en-GB"/>
        </w:rPr>
      </w:pPr>
    </w:p>
    <w:p w14:paraId="55D072BE" w14:textId="77777777" w:rsidR="001D3129" w:rsidRDefault="001D3129" w:rsidP="000956AF">
      <w:pPr>
        <w:rPr>
          <w:u w:val="single"/>
          <w:lang w:val="en-GB"/>
        </w:rPr>
      </w:pPr>
    </w:p>
    <w:p w14:paraId="38CEC196" w14:textId="77777777" w:rsidR="00270663" w:rsidRDefault="00270663" w:rsidP="000956AF">
      <w:pPr>
        <w:rPr>
          <w:u w:val="single"/>
          <w:lang w:val="en-GB"/>
        </w:rPr>
      </w:pPr>
    </w:p>
    <w:tbl>
      <w:tblPr>
        <w:tblpPr w:leftFromText="180" w:rightFromText="180" w:vertAnchor="text" w:horzAnchor="page" w:tblpX="1917" w:tblpY="260"/>
        <w:tblW w:w="4700" w:type="dxa"/>
        <w:tblLook w:val="04A0" w:firstRow="1" w:lastRow="0" w:firstColumn="1" w:lastColumn="0" w:noHBand="0" w:noVBand="1"/>
      </w:tblPr>
      <w:tblGrid>
        <w:gridCol w:w="940"/>
        <w:gridCol w:w="940"/>
        <w:gridCol w:w="940"/>
        <w:gridCol w:w="940"/>
        <w:gridCol w:w="940"/>
      </w:tblGrid>
      <w:tr w:rsidR="00270663" w:rsidRPr="00C42F31" w14:paraId="715BF6FC" w14:textId="77777777" w:rsidTr="00270663">
        <w:trPr>
          <w:trHeight w:val="280"/>
        </w:trPr>
        <w:tc>
          <w:tcPr>
            <w:tcW w:w="940" w:type="dxa"/>
            <w:tcBorders>
              <w:top w:val="nil"/>
              <w:left w:val="nil"/>
              <w:bottom w:val="nil"/>
              <w:right w:val="nil"/>
            </w:tcBorders>
            <w:shd w:val="clear" w:color="000000" w:fill="ED7D31"/>
            <w:noWrap/>
            <w:vAlign w:val="bottom"/>
            <w:hideMark/>
          </w:tcPr>
          <w:p w14:paraId="6EE56231" w14:textId="77777777" w:rsidR="00270663" w:rsidRPr="00C42F31" w:rsidRDefault="00270663" w:rsidP="00270663">
            <w:pPr>
              <w:spacing w:after="0" w:line="240" w:lineRule="auto"/>
              <w:rPr>
                <w:rFonts w:ascii="Calibri" w:eastAsia="Times New Roman" w:hAnsi="Calibri" w:cs="Calibri"/>
                <w:color w:val="FFFFFF"/>
                <w:sz w:val="18"/>
                <w:szCs w:val="18"/>
                <w:lang w:eastAsia="en-GB"/>
              </w:rPr>
            </w:pPr>
            <w:r w:rsidRPr="00C42F31">
              <w:rPr>
                <w:rFonts w:ascii="Calibri" w:eastAsia="Times New Roman" w:hAnsi="Calibri" w:cs="Calibri"/>
                <w:color w:val="FFFFFF"/>
                <w:sz w:val="18"/>
                <w:szCs w:val="18"/>
                <w:lang w:eastAsia="en-GB"/>
              </w:rPr>
              <w:lastRenderedPageBreak/>
              <w:t>m</w:t>
            </w:r>
          </w:p>
        </w:tc>
        <w:tc>
          <w:tcPr>
            <w:tcW w:w="940" w:type="dxa"/>
            <w:tcBorders>
              <w:top w:val="nil"/>
              <w:left w:val="nil"/>
              <w:bottom w:val="nil"/>
              <w:right w:val="nil"/>
            </w:tcBorders>
            <w:shd w:val="clear" w:color="000000" w:fill="ED7D31"/>
            <w:noWrap/>
            <w:vAlign w:val="bottom"/>
            <w:hideMark/>
          </w:tcPr>
          <w:p w14:paraId="70F4F5AC" w14:textId="77777777" w:rsidR="00270663" w:rsidRPr="00C42F31" w:rsidRDefault="00270663" w:rsidP="00270663">
            <w:pPr>
              <w:spacing w:after="0" w:line="240" w:lineRule="auto"/>
              <w:rPr>
                <w:rFonts w:ascii="Calibri" w:eastAsia="Times New Roman" w:hAnsi="Calibri" w:cs="Calibri"/>
                <w:color w:val="FFFFFF"/>
                <w:sz w:val="18"/>
                <w:szCs w:val="18"/>
                <w:lang w:eastAsia="en-GB"/>
              </w:rPr>
            </w:pPr>
            <w:r w:rsidRPr="00C42F31">
              <w:rPr>
                <w:rFonts w:ascii="Calibri" w:eastAsia="Times New Roman" w:hAnsi="Calibri" w:cs="Calibri"/>
                <w:color w:val="FFFFFF"/>
                <w:sz w:val="18"/>
                <w:szCs w:val="18"/>
                <w:lang w:eastAsia="en-GB"/>
              </w:rPr>
              <w:t>case 1</w:t>
            </w:r>
          </w:p>
        </w:tc>
        <w:tc>
          <w:tcPr>
            <w:tcW w:w="940" w:type="dxa"/>
            <w:tcBorders>
              <w:top w:val="nil"/>
              <w:left w:val="nil"/>
              <w:bottom w:val="nil"/>
              <w:right w:val="nil"/>
            </w:tcBorders>
            <w:shd w:val="clear" w:color="000000" w:fill="ED7D31"/>
            <w:noWrap/>
            <w:vAlign w:val="bottom"/>
            <w:hideMark/>
          </w:tcPr>
          <w:p w14:paraId="0081BBB4" w14:textId="77777777" w:rsidR="00270663" w:rsidRPr="00C42F31" w:rsidRDefault="00270663" w:rsidP="00270663">
            <w:pPr>
              <w:spacing w:after="0" w:line="240" w:lineRule="auto"/>
              <w:rPr>
                <w:rFonts w:ascii="Calibri" w:eastAsia="Times New Roman" w:hAnsi="Calibri" w:cs="Calibri"/>
                <w:color w:val="FFFFFF"/>
                <w:sz w:val="18"/>
                <w:szCs w:val="18"/>
                <w:lang w:eastAsia="en-GB"/>
              </w:rPr>
            </w:pPr>
            <w:r w:rsidRPr="00C42F31">
              <w:rPr>
                <w:rFonts w:ascii="Calibri" w:eastAsia="Times New Roman" w:hAnsi="Calibri" w:cs="Calibri"/>
                <w:color w:val="FFFFFF"/>
                <w:sz w:val="18"/>
                <w:szCs w:val="18"/>
                <w:lang w:eastAsia="en-GB"/>
              </w:rPr>
              <w:t>case2</w:t>
            </w:r>
          </w:p>
        </w:tc>
        <w:tc>
          <w:tcPr>
            <w:tcW w:w="940" w:type="dxa"/>
            <w:tcBorders>
              <w:top w:val="nil"/>
              <w:left w:val="nil"/>
              <w:bottom w:val="nil"/>
              <w:right w:val="nil"/>
            </w:tcBorders>
            <w:shd w:val="clear" w:color="000000" w:fill="ED7D31"/>
            <w:noWrap/>
            <w:vAlign w:val="bottom"/>
            <w:hideMark/>
          </w:tcPr>
          <w:p w14:paraId="0C0A9161" w14:textId="77777777" w:rsidR="00270663" w:rsidRPr="00C42F31" w:rsidRDefault="00270663" w:rsidP="00270663">
            <w:pPr>
              <w:spacing w:after="0" w:line="240" w:lineRule="auto"/>
              <w:rPr>
                <w:rFonts w:ascii="Calibri" w:eastAsia="Times New Roman" w:hAnsi="Calibri" w:cs="Calibri"/>
                <w:color w:val="FFFFFF"/>
                <w:sz w:val="18"/>
                <w:szCs w:val="18"/>
                <w:lang w:eastAsia="en-GB"/>
              </w:rPr>
            </w:pPr>
            <w:r w:rsidRPr="00C42F31">
              <w:rPr>
                <w:rFonts w:ascii="Calibri" w:eastAsia="Times New Roman" w:hAnsi="Calibri" w:cs="Calibri"/>
                <w:color w:val="FFFFFF"/>
                <w:sz w:val="18"/>
                <w:szCs w:val="18"/>
                <w:lang w:eastAsia="en-GB"/>
              </w:rPr>
              <w:t>case 3</w:t>
            </w:r>
          </w:p>
        </w:tc>
        <w:tc>
          <w:tcPr>
            <w:tcW w:w="940" w:type="dxa"/>
            <w:tcBorders>
              <w:top w:val="nil"/>
              <w:left w:val="nil"/>
              <w:bottom w:val="nil"/>
              <w:right w:val="nil"/>
            </w:tcBorders>
            <w:shd w:val="clear" w:color="000000" w:fill="ED7D31"/>
            <w:noWrap/>
            <w:vAlign w:val="bottom"/>
            <w:hideMark/>
          </w:tcPr>
          <w:p w14:paraId="0C77F76E" w14:textId="77777777" w:rsidR="00270663" w:rsidRPr="00C42F31" w:rsidRDefault="00270663" w:rsidP="00270663">
            <w:pPr>
              <w:spacing w:after="0" w:line="240" w:lineRule="auto"/>
              <w:rPr>
                <w:rFonts w:ascii="Calibri" w:eastAsia="Times New Roman" w:hAnsi="Calibri" w:cs="Calibri"/>
                <w:color w:val="FFFFFF"/>
                <w:sz w:val="18"/>
                <w:szCs w:val="18"/>
                <w:lang w:eastAsia="en-GB"/>
              </w:rPr>
            </w:pPr>
            <w:r w:rsidRPr="00C42F31">
              <w:rPr>
                <w:rFonts w:ascii="Calibri" w:eastAsia="Times New Roman" w:hAnsi="Calibri" w:cs="Calibri"/>
                <w:color w:val="FFFFFF"/>
                <w:sz w:val="18"/>
                <w:szCs w:val="18"/>
                <w:lang w:eastAsia="en-GB"/>
              </w:rPr>
              <w:t>case 4</w:t>
            </w:r>
          </w:p>
        </w:tc>
      </w:tr>
      <w:tr w:rsidR="00270663" w:rsidRPr="00C42F31" w14:paraId="756ECCD4" w14:textId="77777777" w:rsidTr="00270663">
        <w:trPr>
          <w:trHeight w:val="280"/>
        </w:trPr>
        <w:tc>
          <w:tcPr>
            <w:tcW w:w="940" w:type="dxa"/>
            <w:tcBorders>
              <w:top w:val="nil"/>
              <w:left w:val="nil"/>
              <w:bottom w:val="nil"/>
              <w:right w:val="nil"/>
            </w:tcBorders>
            <w:shd w:val="clear" w:color="auto" w:fill="auto"/>
            <w:noWrap/>
            <w:vAlign w:val="bottom"/>
            <w:hideMark/>
          </w:tcPr>
          <w:p w14:paraId="701F16B2" w14:textId="77777777" w:rsidR="00270663" w:rsidRPr="00C42F31" w:rsidRDefault="00270663" w:rsidP="00270663">
            <w:pPr>
              <w:spacing w:after="0" w:line="240" w:lineRule="auto"/>
              <w:rPr>
                <w:rFonts w:ascii="Calibri" w:eastAsia="Times New Roman" w:hAnsi="Calibri" w:cs="Calibri"/>
                <w:color w:val="FF0000"/>
                <w:sz w:val="18"/>
                <w:szCs w:val="18"/>
                <w:lang w:eastAsia="en-GB"/>
              </w:rPr>
            </w:pPr>
            <w:r w:rsidRPr="00C42F31">
              <w:rPr>
                <w:rFonts w:ascii="Calibri" w:eastAsia="Times New Roman" w:hAnsi="Calibri" w:cs="Calibri"/>
                <w:color w:val="FF0000"/>
                <w:sz w:val="18"/>
                <w:szCs w:val="18"/>
                <w:lang w:eastAsia="en-GB"/>
              </w:rPr>
              <w:t>1.33</w:t>
            </w:r>
          </w:p>
        </w:tc>
        <w:tc>
          <w:tcPr>
            <w:tcW w:w="940" w:type="dxa"/>
            <w:tcBorders>
              <w:top w:val="single" w:sz="4" w:space="0" w:color="7F7F7F"/>
              <w:left w:val="single" w:sz="4" w:space="0" w:color="7F7F7F"/>
              <w:bottom w:val="single" w:sz="4" w:space="0" w:color="7F7F7F"/>
              <w:right w:val="single" w:sz="4" w:space="0" w:color="7F7F7F"/>
            </w:tcBorders>
            <w:shd w:val="clear" w:color="000000" w:fill="FFCC99"/>
            <w:noWrap/>
            <w:vAlign w:val="bottom"/>
            <w:hideMark/>
          </w:tcPr>
          <w:p w14:paraId="73B69788" w14:textId="77777777" w:rsidR="00270663" w:rsidRPr="00C42F31" w:rsidRDefault="00270663" w:rsidP="00270663">
            <w:pPr>
              <w:spacing w:after="0" w:line="240" w:lineRule="auto"/>
              <w:rPr>
                <w:rFonts w:ascii="Calibri" w:eastAsia="Times New Roman" w:hAnsi="Calibri" w:cs="Calibri"/>
                <w:color w:val="3F3F76"/>
                <w:sz w:val="18"/>
                <w:szCs w:val="18"/>
                <w:lang w:eastAsia="en-GB"/>
              </w:rPr>
            </w:pPr>
            <w:r w:rsidRPr="00C42F31">
              <w:rPr>
                <w:rFonts w:ascii="Calibri" w:eastAsia="Times New Roman" w:hAnsi="Calibri" w:cs="Calibri"/>
                <w:color w:val="3F3F76"/>
                <w:sz w:val="18"/>
                <w:szCs w:val="18"/>
                <w:lang w:eastAsia="en-GB"/>
              </w:rPr>
              <w:t>0</w:t>
            </w:r>
            <w:r>
              <w:rPr>
                <w:rFonts w:ascii="Calibri" w:eastAsia="Times New Roman" w:hAnsi="Calibri" w:cs="Calibri"/>
                <w:color w:val="3F3F76"/>
                <w:sz w:val="18"/>
                <w:szCs w:val="18"/>
                <w:lang w:eastAsia="en-GB"/>
              </w:rPr>
              <w:t>.00</w:t>
            </w:r>
          </w:p>
        </w:tc>
        <w:tc>
          <w:tcPr>
            <w:tcW w:w="940" w:type="dxa"/>
            <w:tcBorders>
              <w:top w:val="single" w:sz="4" w:space="0" w:color="7F7F7F"/>
              <w:left w:val="nil"/>
              <w:bottom w:val="single" w:sz="4" w:space="0" w:color="7F7F7F"/>
              <w:right w:val="single" w:sz="4" w:space="0" w:color="7F7F7F"/>
            </w:tcBorders>
            <w:shd w:val="clear" w:color="000000" w:fill="FFCC99"/>
            <w:noWrap/>
            <w:vAlign w:val="bottom"/>
            <w:hideMark/>
          </w:tcPr>
          <w:p w14:paraId="3EE039C3" w14:textId="77777777" w:rsidR="00270663" w:rsidRPr="00C42F31" w:rsidRDefault="00270663" w:rsidP="00270663">
            <w:pPr>
              <w:spacing w:after="0" w:line="240" w:lineRule="auto"/>
              <w:rPr>
                <w:rFonts w:ascii="Calibri" w:eastAsia="Times New Roman" w:hAnsi="Calibri" w:cs="Calibri"/>
                <w:color w:val="3F3F76"/>
                <w:sz w:val="18"/>
                <w:szCs w:val="18"/>
                <w:lang w:eastAsia="en-GB"/>
              </w:rPr>
            </w:pPr>
            <w:r w:rsidRPr="00C42F31">
              <w:rPr>
                <w:rFonts w:ascii="Calibri" w:eastAsia="Times New Roman" w:hAnsi="Calibri" w:cs="Calibri"/>
                <w:color w:val="3F3F76"/>
                <w:sz w:val="18"/>
                <w:szCs w:val="18"/>
                <w:lang w:eastAsia="en-GB"/>
              </w:rPr>
              <w:t>0</w:t>
            </w:r>
            <w:r>
              <w:rPr>
                <w:rFonts w:ascii="Calibri" w:eastAsia="Times New Roman" w:hAnsi="Calibri" w:cs="Calibri"/>
                <w:color w:val="3F3F76"/>
                <w:sz w:val="18"/>
                <w:szCs w:val="18"/>
                <w:lang w:eastAsia="en-GB"/>
              </w:rPr>
              <w:t>.00</w:t>
            </w:r>
          </w:p>
        </w:tc>
        <w:tc>
          <w:tcPr>
            <w:tcW w:w="940" w:type="dxa"/>
            <w:tcBorders>
              <w:top w:val="single" w:sz="4" w:space="0" w:color="7F7F7F"/>
              <w:left w:val="nil"/>
              <w:bottom w:val="single" w:sz="4" w:space="0" w:color="7F7F7F"/>
              <w:right w:val="single" w:sz="4" w:space="0" w:color="7F7F7F"/>
            </w:tcBorders>
            <w:shd w:val="clear" w:color="000000" w:fill="FFCC99"/>
            <w:noWrap/>
            <w:vAlign w:val="bottom"/>
            <w:hideMark/>
          </w:tcPr>
          <w:p w14:paraId="3B14C355" w14:textId="77777777" w:rsidR="00270663" w:rsidRPr="00C42F31" w:rsidRDefault="00270663" w:rsidP="00270663">
            <w:pPr>
              <w:spacing w:after="0" w:line="240" w:lineRule="auto"/>
              <w:rPr>
                <w:rFonts w:ascii="Calibri" w:eastAsia="Times New Roman" w:hAnsi="Calibri" w:cs="Calibri"/>
                <w:color w:val="3F3F76"/>
                <w:sz w:val="18"/>
                <w:szCs w:val="18"/>
                <w:lang w:eastAsia="en-GB"/>
              </w:rPr>
            </w:pPr>
            <w:r w:rsidRPr="00C42F31">
              <w:rPr>
                <w:rFonts w:ascii="Calibri" w:eastAsia="Times New Roman" w:hAnsi="Calibri" w:cs="Calibri"/>
                <w:color w:val="3F3F76"/>
                <w:sz w:val="18"/>
                <w:szCs w:val="18"/>
                <w:lang w:eastAsia="en-GB"/>
              </w:rPr>
              <w:t>0</w:t>
            </w:r>
            <w:r>
              <w:rPr>
                <w:rFonts w:ascii="Calibri" w:eastAsia="Times New Roman" w:hAnsi="Calibri" w:cs="Calibri"/>
                <w:color w:val="3F3F76"/>
                <w:sz w:val="18"/>
                <w:szCs w:val="18"/>
                <w:lang w:eastAsia="en-GB"/>
              </w:rPr>
              <w:t>.00</w:t>
            </w:r>
          </w:p>
        </w:tc>
        <w:tc>
          <w:tcPr>
            <w:tcW w:w="940" w:type="dxa"/>
            <w:tcBorders>
              <w:top w:val="single" w:sz="4" w:space="0" w:color="7F7F7F"/>
              <w:left w:val="nil"/>
              <w:bottom w:val="single" w:sz="4" w:space="0" w:color="7F7F7F"/>
              <w:right w:val="single" w:sz="4" w:space="0" w:color="7F7F7F"/>
            </w:tcBorders>
            <w:shd w:val="clear" w:color="000000" w:fill="FFCC99"/>
            <w:noWrap/>
            <w:vAlign w:val="bottom"/>
            <w:hideMark/>
          </w:tcPr>
          <w:p w14:paraId="26967763" w14:textId="77777777" w:rsidR="00270663" w:rsidRPr="00C42F31" w:rsidRDefault="00270663" w:rsidP="00270663">
            <w:pPr>
              <w:spacing w:after="0" w:line="240" w:lineRule="auto"/>
              <w:rPr>
                <w:rFonts w:ascii="Calibri" w:eastAsia="Times New Roman" w:hAnsi="Calibri" w:cs="Calibri"/>
                <w:color w:val="3F3F76"/>
                <w:sz w:val="18"/>
                <w:szCs w:val="18"/>
                <w:lang w:eastAsia="en-GB"/>
              </w:rPr>
            </w:pPr>
            <w:r w:rsidRPr="00C42F31">
              <w:rPr>
                <w:rFonts w:ascii="Calibri" w:eastAsia="Times New Roman" w:hAnsi="Calibri" w:cs="Calibri"/>
                <w:color w:val="3F3F76"/>
                <w:sz w:val="18"/>
                <w:szCs w:val="18"/>
                <w:lang w:eastAsia="en-GB"/>
              </w:rPr>
              <w:t>0</w:t>
            </w:r>
            <w:r>
              <w:rPr>
                <w:rFonts w:ascii="Calibri" w:eastAsia="Times New Roman" w:hAnsi="Calibri" w:cs="Calibri"/>
                <w:color w:val="3F3F76"/>
                <w:sz w:val="18"/>
                <w:szCs w:val="18"/>
                <w:lang w:eastAsia="en-GB"/>
              </w:rPr>
              <w:t>.00</w:t>
            </w:r>
          </w:p>
        </w:tc>
      </w:tr>
      <w:tr w:rsidR="00270663" w:rsidRPr="00C42F31" w14:paraId="244AC752" w14:textId="77777777" w:rsidTr="00270663">
        <w:trPr>
          <w:trHeight w:val="280"/>
        </w:trPr>
        <w:tc>
          <w:tcPr>
            <w:tcW w:w="940" w:type="dxa"/>
            <w:tcBorders>
              <w:top w:val="nil"/>
              <w:left w:val="nil"/>
              <w:bottom w:val="nil"/>
              <w:right w:val="nil"/>
            </w:tcBorders>
            <w:shd w:val="clear" w:color="auto" w:fill="auto"/>
            <w:noWrap/>
            <w:vAlign w:val="bottom"/>
            <w:hideMark/>
          </w:tcPr>
          <w:p w14:paraId="36B4E63D" w14:textId="77777777" w:rsidR="00270663" w:rsidRPr="00C42F31" w:rsidRDefault="00270663" w:rsidP="00270663">
            <w:pPr>
              <w:spacing w:after="0" w:line="240" w:lineRule="auto"/>
              <w:rPr>
                <w:rFonts w:ascii="Calibri" w:eastAsia="Times New Roman" w:hAnsi="Calibri" w:cs="Calibri"/>
                <w:color w:val="FF0000"/>
                <w:sz w:val="18"/>
                <w:szCs w:val="18"/>
                <w:lang w:eastAsia="en-GB"/>
              </w:rPr>
            </w:pPr>
            <w:r w:rsidRPr="00C42F31">
              <w:rPr>
                <w:rFonts w:ascii="Calibri" w:eastAsia="Times New Roman" w:hAnsi="Calibri" w:cs="Calibri"/>
                <w:color w:val="FF0000"/>
                <w:sz w:val="18"/>
                <w:szCs w:val="18"/>
                <w:lang w:eastAsia="en-GB"/>
              </w:rPr>
              <w:t>1.2</w:t>
            </w:r>
            <w:r>
              <w:rPr>
                <w:rFonts w:ascii="Calibri" w:eastAsia="Times New Roman" w:hAnsi="Calibri" w:cs="Calibri"/>
                <w:color w:val="FF0000"/>
                <w:sz w:val="18"/>
                <w:szCs w:val="18"/>
                <w:lang w:eastAsia="en-GB"/>
              </w:rPr>
              <w:t>5</w:t>
            </w:r>
          </w:p>
        </w:tc>
        <w:tc>
          <w:tcPr>
            <w:tcW w:w="940" w:type="dxa"/>
            <w:tcBorders>
              <w:top w:val="nil"/>
              <w:left w:val="single" w:sz="4" w:space="0" w:color="7F7F7F"/>
              <w:bottom w:val="single" w:sz="4" w:space="0" w:color="7F7F7F"/>
              <w:right w:val="single" w:sz="4" w:space="0" w:color="7F7F7F"/>
            </w:tcBorders>
            <w:shd w:val="clear" w:color="000000" w:fill="FFCC99"/>
            <w:noWrap/>
            <w:vAlign w:val="bottom"/>
            <w:hideMark/>
          </w:tcPr>
          <w:p w14:paraId="54F18A80" w14:textId="77777777" w:rsidR="00270663" w:rsidRPr="00C42F31" w:rsidRDefault="00270663" w:rsidP="00270663">
            <w:pPr>
              <w:spacing w:after="0" w:line="240" w:lineRule="auto"/>
              <w:rPr>
                <w:rFonts w:ascii="Calibri" w:eastAsia="Times New Roman" w:hAnsi="Calibri" w:cs="Calibri"/>
                <w:color w:val="3F3F76"/>
                <w:sz w:val="18"/>
                <w:szCs w:val="18"/>
                <w:lang w:eastAsia="en-GB"/>
              </w:rPr>
            </w:pPr>
            <w:r w:rsidRPr="00C42F31">
              <w:rPr>
                <w:rFonts w:ascii="Calibri" w:eastAsia="Times New Roman" w:hAnsi="Calibri" w:cs="Calibri"/>
                <w:color w:val="3F3F76"/>
                <w:sz w:val="18"/>
                <w:szCs w:val="18"/>
                <w:lang w:eastAsia="en-GB"/>
              </w:rPr>
              <w:t>12.0</w:t>
            </w:r>
            <w:r>
              <w:rPr>
                <w:rFonts w:ascii="Calibri" w:eastAsia="Times New Roman" w:hAnsi="Calibri" w:cs="Calibri"/>
                <w:color w:val="3F3F76"/>
                <w:sz w:val="18"/>
                <w:szCs w:val="18"/>
                <w:lang w:eastAsia="en-GB"/>
              </w:rPr>
              <w:t>2</w:t>
            </w:r>
          </w:p>
        </w:tc>
        <w:tc>
          <w:tcPr>
            <w:tcW w:w="940" w:type="dxa"/>
            <w:tcBorders>
              <w:top w:val="nil"/>
              <w:left w:val="nil"/>
              <w:bottom w:val="single" w:sz="4" w:space="0" w:color="7F7F7F"/>
              <w:right w:val="single" w:sz="4" w:space="0" w:color="7F7F7F"/>
            </w:tcBorders>
            <w:shd w:val="clear" w:color="000000" w:fill="FFCC99"/>
            <w:noWrap/>
            <w:vAlign w:val="bottom"/>
            <w:hideMark/>
          </w:tcPr>
          <w:p w14:paraId="515B3042" w14:textId="77777777" w:rsidR="00270663" w:rsidRPr="00C42F31" w:rsidRDefault="00270663" w:rsidP="00270663">
            <w:pPr>
              <w:spacing w:after="0" w:line="240" w:lineRule="auto"/>
              <w:jc w:val="left"/>
              <w:rPr>
                <w:rFonts w:ascii="Calibri" w:eastAsia="Times New Roman" w:hAnsi="Calibri" w:cs="Calibri"/>
                <w:color w:val="3F3F76"/>
                <w:sz w:val="18"/>
                <w:szCs w:val="18"/>
                <w:lang w:eastAsia="en-GB"/>
              </w:rPr>
            </w:pPr>
            <w:r w:rsidRPr="00C42F31">
              <w:rPr>
                <w:rFonts w:ascii="Calibri" w:eastAsia="Times New Roman" w:hAnsi="Calibri" w:cs="Calibri"/>
                <w:color w:val="3F3F76"/>
                <w:sz w:val="18"/>
                <w:szCs w:val="18"/>
                <w:lang w:eastAsia="en-GB"/>
              </w:rPr>
              <w:t>0.0</w:t>
            </w:r>
            <w:r>
              <w:rPr>
                <w:rFonts w:ascii="Calibri" w:eastAsia="Times New Roman" w:hAnsi="Calibri" w:cs="Calibri"/>
                <w:color w:val="3F3F76"/>
                <w:sz w:val="18"/>
                <w:szCs w:val="18"/>
                <w:lang w:eastAsia="en-GB"/>
              </w:rPr>
              <w:t>0</w:t>
            </w:r>
          </w:p>
        </w:tc>
        <w:tc>
          <w:tcPr>
            <w:tcW w:w="940" w:type="dxa"/>
            <w:tcBorders>
              <w:top w:val="nil"/>
              <w:left w:val="nil"/>
              <w:bottom w:val="single" w:sz="4" w:space="0" w:color="7F7F7F"/>
              <w:right w:val="single" w:sz="4" w:space="0" w:color="7F7F7F"/>
            </w:tcBorders>
            <w:shd w:val="clear" w:color="000000" w:fill="FFCC99"/>
            <w:noWrap/>
            <w:vAlign w:val="bottom"/>
            <w:hideMark/>
          </w:tcPr>
          <w:p w14:paraId="32573310" w14:textId="77777777" w:rsidR="00270663" w:rsidRPr="00C42F31" w:rsidRDefault="00270663" w:rsidP="00270663">
            <w:pPr>
              <w:spacing w:after="0" w:line="240" w:lineRule="auto"/>
              <w:rPr>
                <w:rFonts w:ascii="Calibri" w:eastAsia="Times New Roman" w:hAnsi="Calibri" w:cs="Calibri"/>
                <w:color w:val="3F3F76"/>
                <w:sz w:val="18"/>
                <w:szCs w:val="18"/>
                <w:lang w:eastAsia="en-GB"/>
              </w:rPr>
            </w:pPr>
            <w:r w:rsidRPr="00C42F31">
              <w:rPr>
                <w:rFonts w:ascii="Calibri" w:eastAsia="Times New Roman" w:hAnsi="Calibri" w:cs="Calibri"/>
                <w:color w:val="3F3F76"/>
                <w:sz w:val="18"/>
                <w:szCs w:val="18"/>
                <w:lang w:eastAsia="en-GB"/>
              </w:rPr>
              <w:t>-25.</w:t>
            </w:r>
            <w:r>
              <w:rPr>
                <w:rFonts w:ascii="Calibri" w:eastAsia="Times New Roman" w:hAnsi="Calibri" w:cs="Calibri"/>
                <w:color w:val="3F3F76"/>
                <w:sz w:val="18"/>
                <w:szCs w:val="18"/>
                <w:lang w:eastAsia="en-GB"/>
              </w:rPr>
              <w:t>60</w:t>
            </w:r>
          </w:p>
        </w:tc>
        <w:tc>
          <w:tcPr>
            <w:tcW w:w="940" w:type="dxa"/>
            <w:tcBorders>
              <w:top w:val="nil"/>
              <w:left w:val="nil"/>
              <w:bottom w:val="single" w:sz="4" w:space="0" w:color="7F7F7F"/>
              <w:right w:val="single" w:sz="4" w:space="0" w:color="7F7F7F"/>
            </w:tcBorders>
            <w:shd w:val="clear" w:color="000000" w:fill="FFCC99"/>
            <w:noWrap/>
            <w:vAlign w:val="bottom"/>
            <w:hideMark/>
          </w:tcPr>
          <w:p w14:paraId="564EB38B" w14:textId="77777777" w:rsidR="00270663" w:rsidRPr="00C42F31" w:rsidRDefault="00270663" w:rsidP="00270663">
            <w:pPr>
              <w:spacing w:after="0" w:line="240" w:lineRule="auto"/>
              <w:rPr>
                <w:rFonts w:ascii="Calibri" w:eastAsia="Times New Roman" w:hAnsi="Calibri" w:cs="Calibri"/>
                <w:color w:val="3F3F76"/>
                <w:sz w:val="18"/>
                <w:szCs w:val="18"/>
                <w:lang w:eastAsia="en-GB"/>
              </w:rPr>
            </w:pPr>
            <w:r w:rsidRPr="00C42F31">
              <w:rPr>
                <w:rFonts w:ascii="Calibri" w:eastAsia="Times New Roman" w:hAnsi="Calibri" w:cs="Calibri"/>
                <w:color w:val="3F3F76"/>
                <w:sz w:val="18"/>
                <w:szCs w:val="18"/>
                <w:lang w:eastAsia="en-GB"/>
              </w:rPr>
              <w:t>25.</w:t>
            </w:r>
            <w:r>
              <w:rPr>
                <w:rFonts w:ascii="Calibri" w:eastAsia="Times New Roman" w:hAnsi="Calibri" w:cs="Calibri"/>
                <w:color w:val="3F3F76"/>
                <w:sz w:val="18"/>
                <w:szCs w:val="18"/>
                <w:lang w:eastAsia="en-GB"/>
              </w:rPr>
              <w:t>60</w:t>
            </w:r>
          </w:p>
        </w:tc>
      </w:tr>
      <w:tr w:rsidR="00270663" w:rsidRPr="00C42F31" w14:paraId="0B99A2AA" w14:textId="77777777" w:rsidTr="00270663">
        <w:trPr>
          <w:trHeight w:val="280"/>
        </w:trPr>
        <w:tc>
          <w:tcPr>
            <w:tcW w:w="940" w:type="dxa"/>
            <w:tcBorders>
              <w:top w:val="nil"/>
              <w:left w:val="nil"/>
              <w:bottom w:val="nil"/>
              <w:right w:val="nil"/>
            </w:tcBorders>
            <w:shd w:val="clear" w:color="auto" w:fill="auto"/>
            <w:noWrap/>
            <w:vAlign w:val="bottom"/>
            <w:hideMark/>
          </w:tcPr>
          <w:p w14:paraId="63CD56E0" w14:textId="77777777" w:rsidR="00270663" w:rsidRPr="00C42F31" w:rsidRDefault="00270663" w:rsidP="00270663">
            <w:pPr>
              <w:spacing w:after="0" w:line="240" w:lineRule="auto"/>
              <w:rPr>
                <w:rFonts w:ascii="Calibri" w:eastAsia="Times New Roman" w:hAnsi="Calibri" w:cs="Calibri"/>
                <w:color w:val="FF0000"/>
                <w:sz w:val="18"/>
                <w:szCs w:val="18"/>
                <w:lang w:eastAsia="en-GB"/>
              </w:rPr>
            </w:pPr>
            <w:r w:rsidRPr="00C42F31">
              <w:rPr>
                <w:rFonts w:ascii="Calibri" w:eastAsia="Times New Roman" w:hAnsi="Calibri" w:cs="Calibri"/>
                <w:color w:val="FF0000"/>
                <w:sz w:val="18"/>
                <w:szCs w:val="18"/>
                <w:lang w:eastAsia="en-GB"/>
              </w:rPr>
              <w:t>0.9</w:t>
            </w:r>
            <w:r>
              <w:rPr>
                <w:rFonts w:ascii="Calibri" w:eastAsia="Times New Roman" w:hAnsi="Calibri" w:cs="Calibri"/>
                <w:color w:val="FF0000"/>
                <w:sz w:val="18"/>
                <w:szCs w:val="18"/>
                <w:lang w:eastAsia="en-GB"/>
              </w:rPr>
              <w:t>4</w:t>
            </w:r>
          </w:p>
        </w:tc>
        <w:tc>
          <w:tcPr>
            <w:tcW w:w="940" w:type="dxa"/>
            <w:tcBorders>
              <w:top w:val="nil"/>
              <w:left w:val="single" w:sz="4" w:space="0" w:color="7F7F7F"/>
              <w:bottom w:val="single" w:sz="4" w:space="0" w:color="7F7F7F"/>
              <w:right w:val="single" w:sz="4" w:space="0" w:color="7F7F7F"/>
            </w:tcBorders>
            <w:shd w:val="clear" w:color="000000" w:fill="FFCC99"/>
            <w:noWrap/>
            <w:vAlign w:val="bottom"/>
            <w:hideMark/>
          </w:tcPr>
          <w:p w14:paraId="578AB128" w14:textId="77777777" w:rsidR="00270663" w:rsidRPr="00C42F31" w:rsidRDefault="00270663" w:rsidP="00270663">
            <w:pPr>
              <w:spacing w:after="0" w:line="240" w:lineRule="auto"/>
              <w:rPr>
                <w:rFonts w:ascii="Calibri" w:eastAsia="Times New Roman" w:hAnsi="Calibri" w:cs="Calibri"/>
                <w:color w:val="3F3F76"/>
                <w:sz w:val="18"/>
                <w:szCs w:val="18"/>
                <w:lang w:eastAsia="en-GB"/>
              </w:rPr>
            </w:pPr>
            <w:r w:rsidRPr="00C42F31">
              <w:rPr>
                <w:rFonts w:ascii="Calibri" w:eastAsia="Times New Roman" w:hAnsi="Calibri" w:cs="Calibri"/>
                <w:color w:val="3F3F76"/>
                <w:sz w:val="18"/>
                <w:szCs w:val="18"/>
                <w:lang w:eastAsia="en-GB"/>
              </w:rPr>
              <w:t>107.1</w:t>
            </w:r>
            <w:r>
              <w:rPr>
                <w:rFonts w:ascii="Calibri" w:eastAsia="Times New Roman" w:hAnsi="Calibri" w:cs="Calibri"/>
                <w:color w:val="3F3F76"/>
                <w:sz w:val="18"/>
                <w:szCs w:val="18"/>
                <w:lang w:eastAsia="en-GB"/>
              </w:rPr>
              <w:t>6</w:t>
            </w:r>
          </w:p>
        </w:tc>
        <w:tc>
          <w:tcPr>
            <w:tcW w:w="940" w:type="dxa"/>
            <w:tcBorders>
              <w:top w:val="nil"/>
              <w:left w:val="nil"/>
              <w:bottom w:val="single" w:sz="4" w:space="0" w:color="7F7F7F"/>
              <w:right w:val="single" w:sz="4" w:space="0" w:color="7F7F7F"/>
            </w:tcBorders>
            <w:shd w:val="clear" w:color="000000" w:fill="FFCC99"/>
            <w:noWrap/>
            <w:vAlign w:val="bottom"/>
            <w:hideMark/>
          </w:tcPr>
          <w:p w14:paraId="7EBB26F1" w14:textId="77777777" w:rsidR="00270663" w:rsidRPr="00C42F31" w:rsidRDefault="00270663" w:rsidP="00270663">
            <w:pPr>
              <w:spacing w:after="0" w:line="240" w:lineRule="auto"/>
              <w:rPr>
                <w:rFonts w:ascii="Calibri" w:eastAsia="Times New Roman" w:hAnsi="Calibri" w:cs="Calibri"/>
                <w:color w:val="3F3F76"/>
                <w:sz w:val="18"/>
                <w:szCs w:val="18"/>
                <w:lang w:eastAsia="en-GB"/>
              </w:rPr>
            </w:pPr>
            <w:r w:rsidRPr="00C42F31">
              <w:rPr>
                <w:rFonts w:ascii="Calibri" w:eastAsia="Times New Roman" w:hAnsi="Calibri" w:cs="Calibri"/>
                <w:color w:val="3F3F76"/>
                <w:sz w:val="18"/>
                <w:szCs w:val="18"/>
                <w:lang w:eastAsia="en-GB"/>
              </w:rPr>
              <w:t>25.2</w:t>
            </w:r>
            <w:r>
              <w:rPr>
                <w:rFonts w:ascii="Calibri" w:eastAsia="Times New Roman" w:hAnsi="Calibri" w:cs="Calibri"/>
                <w:color w:val="3F3F76"/>
                <w:sz w:val="18"/>
                <w:szCs w:val="18"/>
                <w:lang w:eastAsia="en-GB"/>
              </w:rPr>
              <w:t>4</w:t>
            </w:r>
          </w:p>
        </w:tc>
        <w:tc>
          <w:tcPr>
            <w:tcW w:w="940" w:type="dxa"/>
            <w:tcBorders>
              <w:top w:val="nil"/>
              <w:left w:val="nil"/>
              <w:bottom w:val="single" w:sz="4" w:space="0" w:color="7F7F7F"/>
              <w:right w:val="single" w:sz="4" w:space="0" w:color="7F7F7F"/>
            </w:tcBorders>
            <w:shd w:val="clear" w:color="000000" w:fill="FFCC99"/>
            <w:noWrap/>
            <w:vAlign w:val="bottom"/>
            <w:hideMark/>
          </w:tcPr>
          <w:p w14:paraId="6CD1DC77" w14:textId="77777777" w:rsidR="00270663" w:rsidRPr="00C42F31" w:rsidRDefault="00270663" w:rsidP="00270663">
            <w:pPr>
              <w:spacing w:after="0" w:line="240" w:lineRule="auto"/>
              <w:rPr>
                <w:rFonts w:ascii="Calibri" w:eastAsia="Times New Roman" w:hAnsi="Calibri" w:cs="Calibri"/>
                <w:color w:val="3F3F76"/>
                <w:sz w:val="18"/>
                <w:szCs w:val="18"/>
                <w:lang w:eastAsia="en-GB"/>
              </w:rPr>
            </w:pPr>
            <w:r w:rsidRPr="00C42F31">
              <w:rPr>
                <w:rFonts w:ascii="Calibri" w:eastAsia="Times New Roman" w:hAnsi="Calibri" w:cs="Calibri"/>
                <w:color w:val="3F3F76"/>
                <w:sz w:val="18"/>
                <w:szCs w:val="18"/>
                <w:lang w:eastAsia="en-GB"/>
              </w:rPr>
              <w:t>-246.74</w:t>
            </w:r>
          </w:p>
        </w:tc>
        <w:tc>
          <w:tcPr>
            <w:tcW w:w="940" w:type="dxa"/>
            <w:tcBorders>
              <w:top w:val="nil"/>
              <w:left w:val="nil"/>
              <w:bottom w:val="single" w:sz="4" w:space="0" w:color="7F7F7F"/>
              <w:right w:val="single" w:sz="4" w:space="0" w:color="7F7F7F"/>
            </w:tcBorders>
            <w:shd w:val="clear" w:color="000000" w:fill="FFCC99"/>
            <w:noWrap/>
            <w:vAlign w:val="bottom"/>
            <w:hideMark/>
          </w:tcPr>
          <w:p w14:paraId="4A03B73E" w14:textId="77777777" w:rsidR="00270663" w:rsidRPr="00C42F31" w:rsidRDefault="00270663" w:rsidP="00270663">
            <w:pPr>
              <w:spacing w:after="0" w:line="240" w:lineRule="auto"/>
              <w:rPr>
                <w:rFonts w:ascii="Calibri" w:eastAsia="Times New Roman" w:hAnsi="Calibri" w:cs="Calibri"/>
                <w:color w:val="3F3F76"/>
                <w:sz w:val="18"/>
                <w:szCs w:val="18"/>
                <w:lang w:eastAsia="en-GB"/>
              </w:rPr>
            </w:pPr>
            <w:r w:rsidRPr="00C42F31">
              <w:rPr>
                <w:rFonts w:ascii="Calibri" w:eastAsia="Times New Roman" w:hAnsi="Calibri" w:cs="Calibri"/>
                <w:color w:val="3F3F76"/>
                <w:sz w:val="18"/>
                <w:szCs w:val="18"/>
                <w:lang w:eastAsia="en-GB"/>
              </w:rPr>
              <w:t>246.74</w:t>
            </w:r>
          </w:p>
        </w:tc>
      </w:tr>
      <w:tr w:rsidR="00270663" w:rsidRPr="00C42F31" w14:paraId="2E312F20" w14:textId="77777777" w:rsidTr="00270663">
        <w:trPr>
          <w:trHeight w:val="280"/>
        </w:trPr>
        <w:tc>
          <w:tcPr>
            <w:tcW w:w="940" w:type="dxa"/>
            <w:tcBorders>
              <w:top w:val="nil"/>
              <w:left w:val="nil"/>
              <w:bottom w:val="nil"/>
              <w:right w:val="nil"/>
            </w:tcBorders>
            <w:shd w:val="clear" w:color="auto" w:fill="auto"/>
            <w:noWrap/>
            <w:vAlign w:val="bottom"/>
            <w:hideMark/>
          </w:tcPr>
          <w:p w14:paraId="2001FEC5" w14:textId="77777777" w:rsidR="00270663" w:rsidRPr="00C42F31" w:rsidRDefault="00270663" w:rsidP="00270663">
            <w:pPr>
              <w:spacing w:after="0" w:line="240" w:lineRule="auto"/>
              <w:rPr>
                <w:rFonts w:ascii="Calibri" w:eastAsia="Times New Roman" w:hAnsi="Calibri" w:cs="Calibri"/>
                <w:color w:val="FF0000"/>
                <w:sz w:val="18"/>
                <w:szCs w:val="18"/>
                <w:lang w:eastAsia="en-GB"/>
              </w:rPr>
            </w:pPr>
            <w:r w:rsidRPr="00C42F31">
              <w:rPr>
                <w:rFonts w:ascii="Calibri" w:eastAsia="Times New Roman" w:hAnsi="Calibri" w:cs="Calibri"/>
                <w:color w:val="FF0000"/>
                <w:sz w:val="18"/>
                <w:szCs w:val="18"/>
                <w:lang w:eastAsia="en-GB"/>
              </w:rPr>
              <w:t>0.66</w:t>
            </w:r>
          </w:p>
        </w:tc>
        <w:tc>
          <w:tcPr>
            <w:tcW w:w="940" w:type="dxa"/>
            <w:tcBorders>
              <w:top w:val="nil"/>
              <w:left w:val="single" w:sz="4" w:space="0" w:color="7F7F7F"/>
              <w:bottom w:val="single" w:sz="4" w:space="0" w:color="7F7F7F"/>
              <w:right w:val="single" w:sz="4" w:space="0" w:color="7F7F7F"/>
            </w:tcBorders>
            <w:shd w:val="clear" w:color="000000" w:fill="FFCC99"/>
            <w:noWrap/>
            <w:vAlign w:val="bottom"/>
            <w:hideMark/>
          </w:tcPr>
          <w:p w14:paraId="07978916" w14:textId="77777777" w:rsidR="00270663" w:rsidRPr="00C42F31" w:rsidRDefault="00270663" w:rsidP="00270663">
            <w:pPr>
              <w:spacing w:after="0" w:line="240" w:lineRule="auto"/>
              <w:rPr>
                <w:rFonts w:ascii="Calibri" w:eastAsia="Times New Roman" w:hAnsi="Calibri" w:cs="Calibri"/>
                <w:color w:val="3F3F76"/>
                <w:sz w:val="18"/>
                <w:szCs w:val="18"/>
                <w:lang w:eastAsia="en-GB"/>
              </w:rPr>
            </w:pPr>
            <w:r w:rsidRPr="00C42F31">
              <w:rPr>
                <w:rFonts w:ascii="Calibri" w:eastAsia="Times New Roman" w:hAnsi="Calibri" w:cs="Calibri"/>
                <w:color w:val="3F3F76"/>
                <w:sz w:val="18"/>
                <w:szCs w:val="18"/>
                <w:lang w:eastAsia="en-GB"/>
              </w:rPr>
              <w:t>221.64</w:t>
            </w:r>
          </w:p>
        </w:tc>
        <w:tc>
          <w:tcPr>
            <w:tcW w:w="940" w:type="dxa"/>
            <w:tcBorders>
              <w:top w:val="nil"/>
              <w:left w:val="nil"/>
              <w:bottom w:val="single" w:sz="4" w:space="0" w:color="7F7F7F"/>
              <w:right w:val="single" w:sz="4" w:space="0" w:color="7F7F7F"/>
            </w:tcBorders>
            <w:shd w:val="clear" w:color="000000" w:fill="FFCC99"/>
            <w:noWrap/>
            <w:vAlign w:val="bottom"/>
            <w:hideMark/>
          </w:tcPr>
          <w:p w14:paraId="5B72C956" w14:textId="77777777" w:rsidR="00270663" w:rsidRPr="00C42F31" w:rsidRDefault="00270663" w:rsidP="00270663">
            <w:pPr>
              <w:spacing w:after="0" w:line="240" w:lineRule="auto"/>
              <w:rPr>
                <w:rFonts w:ascii="Calibri" w:eastAsia="Times New Roman" w:hAnsi="Calibri" w:cs="Calibri"/>
                <w:color w:val="3F3F76"/>
                <w:sz w:val="18"/>
                <w:szCs w:val="18"/>
                <w:lang w:eastAsia="en-GB"/>
              </w:rPr>
            </w:pPr>
            <w:r w:rsidRPr="00C42F31">
              <w:rPr>
                <w:rFonts w:ascii="Calibri" w:eastAsia="Times New Roman" w:hAnsi="Calibri" w:cs="Calibri"/>
                <w:color w:val="3F3F76"/>
                <w:sz w:val="18"/>
                <w:szCs w:val="18"/>
                <w:lang w:eastAsia="en-GB"/>
              </w:rPr>
              <w:t>50.9</w:t>
            </w:r>
            <w:r>
              <w:rPr>
                <w:rFonts w:ascii="Calibri" w:eastAsia="Times New Roman" w:hAnsi="Calibri" w:cs="Calibri"/>
                <w:color w:val="3F3F76"/>
                <w:sz w:val="18"/>
                <w:szCs w:val="18"/>
                <w:lang w:eastAsia="en-GB"/>
              </w:rPr>
              <w:t>8</w:t>
            </w:r>
          </w:p>
        </w:tc>
        <w:tc>
          <w:tcPr>
            <w:tcW w:w="940" w:type="dxa"/>
            <w:tcBorders>
              <w:top w:val="nil"/>
              <w:left w:val="nil"/>
              <w:bottom w:val="single" w:sz="4" w:space="0" w:color="7F7F7F"/>
              <w:right w:val="single" w:sz="4" w:space="0" w:color="7F7F7F"/>
            </w:tcBorders>
            <w:shd w:val="clear" w:color="000000" w:fill="FFCC99"/>
            <w:noWrap/>
            <w:vAlign w:val="bottom"/>
            <w:hideMark/>
          </w:tcPr>
          <w:p w14:paraId="5DA2D8DC" w14:textId="77777777" w:rsidR="00270663" w:rsidRPr="00C42F31" w:rsidRDefault="00270663" w:rsidP="00270663">
            <w:pPr>
              <w:spacing w:after="0" w:line="240" w:lineRule="auto"/>
              <w:rPr>
                <w:rFonts w:ascii="Calibri" w:eastAsia="Times New Roman" w:hAnsi="Calibri" w:cs="Calibri"/>
                <w:color w:val="3F3F76"/>
                <w:sz w:val="18"/>
                <w:szCs w:val="18"/>
                <w:lang w:eastAsia="en-GB"/>
              </w:rPr>
            </w:pPr>
            <w:r w:rsidRPr="00C42F31">
              <w:rPr>
                <w:rFonts w:ascii="Calibri" w:eastAsia="Times New Roman" w:hAnsi="Calibri" w:cs="Calibri"/>
                <w:color w:val="3F3F76"/>
                <w:sz w:val="18"/>
                <w:szCs w:val="18"/>
                <w:lang w:eastAsia="en-GB"/>
              </w:rPr>
              <w:t>-507.5</w:t>
            </w:r>
            <w:r>
              <w:rPr>
                <w:rFonts w:ascii="Calibri" w:eastAsia="Times New Roman" w:hAnsi="Calibri" w:cs="Calibri"/>
                <w:color w:val="3F3F76"/>
                <w:sz w:val="18"/>
                <w:szCs w:val="18"/>
                <w:lang w:eastAsia="en-GB"/>
              </w:rPr>
              <w:t>2</w:t>
            </w:r>
          </w:p>
        </w:tc>
        <w:tc>
          <w:tcPr>
            <w:tcW w:w="940" w:type="dxa"/>
            <w:tcBorders>
              <w:top w:val="nil"/>
              <w:left w:val="nil"/>
              <w:bottom w:val="single" w:sz="4" w:space="0" w:color="7F7F7F"/>
              <w:right w:val="single" w:sz="4" w:space="0" w:color="7F7F7F"/>
            </w:tcBorders>
            <w:shd w:val="clear" w:color="000000" w:fill="FFCC99"/>
            <w:noWrap/>
            <w:vAlign w:val="bottom"/>
            <w:hideMark/>
          </w:tcPr>
          <w:p w14:paraId="4B6649FC" w14:textId="77777777" w:rsidR="00270663" w:rsidRPr="00C42F31" w:rsidRDefault="00270663" w:rsidP="00270663">
            <w:pPr>
              <w:spacing w:after="0" w:line="240" w:lineRule="auto"/>
              <w:rPr>
                <w:rFonts w:ascii="Calibri" w:eastAsia="Times New Roman" w:hAnsi="Calibri" w:cs="Calibri"/>
                <w:color w:val="3F3F76"/>
                <w:sz w:val="18"/>
                <w:szCs w:val="18"/>
                <w:lang w:eastAsia="en-GB"/>
              </w:rPr>
            </w:pPr>
            <w:r w:rsidRPr="00C42F31">
              <w:rPr>
                <w:rFonts w:ascii="Calibri" w:eastAsia="Times New Roman" w:hAnsi="Calibri" w:cs="Calibri"/>
                <w:color w:val="3F3F76"/>
                <w:sz w:val="18"/>
                <w:szCs w:val="18"/>
                <w:lang w:eastAsia="en-GB"/>
              </w:rPr>
              <w:t>507.5</w:t>
            </w:r>
            <w:r>
              <w:rPr>
                <w:rFonts w:ascii="Calibri" w:eastAsia="Times New Roman" w:hAnsi="Calibri" w:cs="Calibri"/>
                <w:color w:val="3F3F76"/>
                <w:sz w:val="18"/>
                <w:szCs w:val="18"/>
                <w:lang w:eastAsia="en-GB"/>
              </w:rPr>
              <w:t>2</w:t>
            </w:r>
          </w:p>
        </w:tc>
      </w:tr>
      <w:tr w:rsidR="00270663" w:rsidRPr="00C42F31" w14:paraId="17C66E2D" w14:textId="77777777" w:rsidTr="00270663">
        <w:trPr>
          <w:trHeight w:val="280"/>
        </w:trPr>
        <w:tc>
          <w:tcPr>
            <w:tcW w:w="940" w:type="dxa"/>
            <w:tcBorders>
              <w:top w:val="nil"/>
              <w:left w:val="nil"/>
              <w:bottom w:val="nil"/>
              <w:right w:val="nil"/>
            </w:tcBorders>
            <w:shd w:val="clear" w:color="auto" w:fill="auto"/>
            <w:noWrap/>
            <w:vAlign w:val="bottom"/>
            <w:hideMark/>
          </w:tcPr>
          <w:p w14:paraId="2FE9ABA7" w14:textId="77777777" w:rsidR="00270663" w:rsidRPr="00C42F31" w:rsidRDefault="00270663" w:rsidP="00270663">
            <w:pPr>
              <w:spacing w:after="0" w:line="240" w:lineRule="auto"/>
              <w:rPr>
                <w:rFonts w:ascii="Calibri" w:eastAsia="Times New Roman" w:hAnsi="Calibri" w:cs="Calibri"/>
                <w:color w:val="FF0000"/>
                <w:sz w:val="18"/>
                <w:szCs w:val="18"/>
                <w:lang w:eastAsia="en-GB"/>
              </w:rPr>
            </w:pPr>
            <w:r w:rsidRPr="00C42F31">
              <w:rPr>
                <w:rFonts w:ascii="Calibri" w:eastAsia="Times New Roman" w:hAnsi="Calibri" w:cs="Calibri"/>
                <w:color w:val="FF0000"/>
                <w:sz w:val="18"/>
                <w:szCs w:val="18"/>
                <w:lang w:eastAsia="en-GB"/>
              </w:rPr>
              <w:t>0.3</w:t>
            </w:r>
            <w:r>
              <w:rPr>
                <w:rFonts w:ascii="Calibri" w:eastAsia="Times New Roman" w:hAnsi="Calibri" w:cs="Calibri"/>
                <w:color w:val="FF0000"/>
                <w:sz w:val="18"/>
                <w:szCs w:val="18"/>
                <w:lang w:eastAsia="en-GB"/>
              </w:rPr>
              <w:t>2</w:t>
            </w:r>
          </w:p>
        </w:tc>
        <w:tc>
          <w:tcPr>
            <w:tcW w:w="940" w:type="dxa"/>
            <w:tcBorders>
              <w:top w:val="nil"/>
              <w:left w:val="single" w:sz="4" w:space="0" w:color="7F7F7F"/>
              <w:bottom w:val="single" w:sz="4" w:space="0" w:color="7F7F7F"/>
              <w:right w:val="single" w:sz="4" w:space="0" w:color="7F7F7F"/>
            </w:tcBorders>
            <w:shd w:val="clear" w:color="000000" w:fill="FFCC99"/>
            <w:noWrap/>
            <w:vAlign w:val="bottom"/>
            <w:hideMark/>
          </w:tcPr>
          <w:p w14:paraId="326AF505" w14:textId="77777777" w:rsidR="00270663" w:rsidRPr="00C42F31" w:rsidRDefault="00270663" w:rsidP="00270663">
            <w:pPr>
              <w:spacing w:after="0" w:line="240" w:lineRule="auto"/>
              <w:rPr>
                <w:rFonts w:ascii="Calibri" w:eastAsia="Times New Roman" w:hAnsi="Calibri" w:cs="Calibri"/>
                <w:color w:val="3F3F76"/>
                <w:sz w:val="18"/>
                <w:szCs w:val="18"/>
                <w:lang w:eastAsia="en-GB"/>
              </w:rPr>
            </w:pPr>
            <w:r w:rsidRPr="00C42F31">
              <w:rPr>
                <w:rFonts w:ascii="Calibri" w:eastAsia="Times New Roman" w:hAnsi="Calibri" w:cs="Calibri"/>
                <w:color w:val="3F3F76"/>
                <w:sz w:val="18"/>
                <w:szCs w:val="18"/>
                <w:lang w:eastAsia="en-GB"/>
              </w:rPr>
              <w:t>398.22</w:t>
            </w:r>
          </w:p>
        </w:tc>
        <w:tc>
          <w:tcPr>
            <w:tcW w:w="940" w:type="dxa"/>
            <w:tcBorders>
              <w:top w:val="nil"/>
              <w:left w:val="nil"/>
              <w:bottom w:val="single" w:sz="4" w:space="0" w:color="7F7F7F"/>
              <w:right w:val="single" w:sz="4" w:space="0" w:color="7F7F7F"/>
            </w:tcBorders>
            <w:shd w:val="clear" w:color="000000" w:fill="FFCC99"/>
            <w:noWrap/>
            <w:vAlign w:val="bottom"/>
            <w:hideMark/>
          </w:tcPr>
          <w:p w14:paraId="4C468201" w14:textId="77777777" w:rsidR="00270663" w:rsidRPr="00C42F31" w:rsidRDefault="00270663" w:rsidP="00270663">
            <w:pPr>
              <w:spacing w:after="0" w:line="240" w:lineRule="auto"/>
              <w:rPr>
                <w:rFonts w:ascii="Calibri" w:eastAsia="Times New Roman" w:hAnsi="Calibri" w:cs="Calibri"/>
                <w:color w:val="3F3F76"/>
                <w:sz w:val="18"/>
                <w:szCs w:val="18"/>
                <w:lang w:eastAsia="en-GB"/>
              </w:rPr>
            </w:pPr>
            <w:r w:rsidRPr="00C42F31">
              <w:rPr>
                <w:rFonts w:ascii="Calibri" w:eastAsia="Times New Roman" w:hAnsi="Calibri" w:cs="Calibri"/>
                <w:color w:val="3F3F76"/>
                <w:sz w:val="18"/>
                <w:szCs w:val="18"/>
                <w:lang w:eastAsia="en-GB"/>
              </w:rPr>
              <w:t>75.72</w:t>
            </w:r>
          </w:p>
        </w:tc>
        <w:tc>
          <w:tcPr>
            <w:tcW w:w="940" w:type="dxa"/>
            <w:tcBorders>
              <w:top w:val="nil"/>
              <w:left w:val="nil"/>
              <w:bottom w:val="single" w:sz="4" w:space="0" w:color="7F7F7F"/>
              <w:right w:val="single" w:sz="4" w:space="0" w:color="7F7F7F"/>
            </w:tcBorders>
            <w:shd w:val="clear" w:color="000000" w:fill="FFCC99"/>
            <w:noWrap/>
            <w:vAlign w:val="bottom"/>
            <w:hideMark/>
          </w:tcPr>
          <w:p w14:paraId="47F63B40" w14:textId="77777777" w:rsidR="00270663" w:rsidRPr="00C42F31" w:rsidRDefault="00270663" w:rsidP="00270663">
            <w:pPr>
              <w:spacing w:after="0" w:line="240" w:lineRule="auto"/>
              <w:rPr>
                <w:rFonts w:ascii="Calibri" w:eastAsia="Times New Roman" w:hAnsi="Calibri" w:cs="Calibri"/>
                <w:color w:val="3F3F76"/>
                <w:sz w:val="18"/>
                <w:szCs w:val="18"/>
                <w:lang w:eastAsia="en-GB"/>
              </w:rPr>
            </w:pPr>
            <w:r w:rsidRPr="00C42F31">
              <w:rPr>
                <w:rFonts w:ascii="Calibri" w:eastAsia="Times New Roman" w:hAnsi="Calibri" w:cs="Calibri"/>
                <w:color w:val="3F3F76"/>
                <w:sz w:val="18"/>
                <w:szCs w:val="18"/>
                <w:lang w:eastAsia="en-GB"/>
              </w:rPr>
              <w:t>-883.5</w:t>
            </w:r>
            <w:r>
              <w:rPr>
                <w:rFonts w:ascii="Calibri" w:eastAsia="Times New Roman" w:hAnsi="Calibri" w:cs="Calibri"/>
                <w:color w:val="3F3F76"/>
                <w:sz w:val="18"/>
                <w:szCs w:val="18"/>
                <w:lang w:eastAsia="en-GB"/>
              </w:rPr>
              <w:t>7</w:t>
            </w:r>
          </w:p>
        </w:tc>
        <w:tc>
          <w:tcPr>
            <w:tcW w:w="940" w:type="dxa"/>
            <w:tcBorders>
              <w:top w:val="nil"/>
              <w:left w:val="nil"/>
              <w:bottom w:val="single" w:sz="4" w:space="0" w:color="7F7F7F"/>
              <w:right w:val="single" w:sz="4" w:space="0" w:color="7F7F7F"/>
            </w:tcBorders>
            <w:shd w:val="clear" w:color="000000" w:fill="FFCC99"/>
            <w:noWrap/>
            <w:vAlign w:val="bottom"/>
            <w:hideMark/>
          </w:tcPr>
          <w:p w14:paraId="4C4BECC0" w14:textId="77777777" w:rsidR="00270663" w:rsidRPr="00C42F31" w:rsidRDefault="00270663" w:rsidP="00270663">
            <w:pPr>
              <w:spacing w:after="0" w:line="240" w:lineRule="auto"/>
              <w:rPr>
                <w:rFonts w:ascii="Calibri" w:eastAsia="Times New Roman" w:hAnsi="Calibri" w:cs="Calibri"/>
                <w:color w:val="3F3F76"/>
                <w:sz w:val="18"/>
                <w:szCs w:val="18"/>
                <w:lang w:eastAsia="en-GB"/>
              </w:rPr>
            </w:pPr>
            <w:r w:rsidRPr="00C42F31">
              <w:rPr>
                <w:rFonts w:ascii="Calibri" w:eastAsia="Times New Roman" w:hAnsi="Calibri" w:cs="Calibri"/>
                <w:color w:val="3F3F76"/>
                <w:sz w:val="18"/>
                <w:szCs w:val="18"/>
                <w:lang w:eastAsia="en-GB"/>
              </w:rPr>
              <w:t>883.56</w:t>
            </w:r>
          </w:p>
        </w:tc>
      </w:tr>
      <w:tr w:rsidR="00270663" w:rsidRPr="00C42F31" w14:paraId="4E29D04C" w14:textId="77777777" w:rsidTr="00270663">
        <w:trPr>
          <w:trHeight w:val="280"/>
        </w:trPr>
        <w:tc>
          <w:tcPr>
            <w:tcW w:w="940" w:type="dxa"/>
            <w:tcBorders>
              <w:top w:val="nil"/>
              <w:left w:val="nil"/>
              <w:bottom w:val="nil"/>
              <w:right w:val="nil"/>
            </w:tcBorders>
            <w:shd w:val="clear" w:color="auto" w:fill="auto"/>
            <w:noWrap/>
            <w:vAlign w:val="bottom"/>
            <w:hideMark/>
          </w:tcPr>
          <w:p w14:paraId="327D6175" w14:textId="77777777" w:rsidR="00270663" w:rsidRPr="00C42F31" w:rsidRDefault="00270663" w:rsidP="00270663">
            <w:pPr>
              <w:spacing w:after="0" w:line="240" w:lineRule="auto"/>
              <w:rPr>
                <w:rFonts w:ascii="Calibri" w:eastAsia="Times New Roman" w:hAnsi="Calibri" w:cs="Calibri"/>
                <w:color w:val="FF0000"/>
                <w:sz w:val="18"/>
                <w:szCs w:val="18"/>
                <w:lang w:eastAsia="en-GB"/>
              </w:rPr>
            </w:pPr>
            <w:r w:rsidRPr="00C42F31">
              <w:rPr>
                <w:rFonts w:ascii="Calibri" w:eastAsia="Times New Roman" w:hAnsi="Calibri" w:cs="Calibri"/>
                <w:color w:val="FF0000"/>
                <w:sz w:val="18"/>
                <w:szCs w:val="18"/>
                <w:lang w:eastAsia="en-GB"/>
              </w:rPr>
              <w:t>0</w:t>
            </w:r>
          </w:p>
        </w:tc>
        <w:tc>
          <w:tcPr>
            <w:tcW w:w="940" w:type="dxa"/>
            <w:tcBorders>
              <w:top w:val="nil"/>
              <w:left w:val="single" w:sz="4" w:space="0" w:color="7F7F7F"/>
              <w:bottom w:val="single" w:sz="4" w:space="0" w:color="7F7F7F"/>
              <w:right w:val="single" w:sz="4" w:space="0" w:color="7F7F7F"/>
            </w:tcBorders>
            <w:shd w:val="clear" w:color="000000" w:fill="FFCC99"/>
            <w:noWrap/>
            <w:vAlign w:val="bottom"/>
            <w:hideMark/>
          </w:tcPr>
          <w:p w14:paraId="0F108652" w14:textId="77777777" w:rsidR="00270663" w:rsidRPr="00C42F31" w:rsidRDefault="00270663" w:rsidP="00270663">
            <w:pPr>
              <w:spacing w:after="0" w:line="240" w:lineRule="auto"/>
              <w:rPr>
                <w:rFonts w:ascii="Calibri" w:eastAsia="Times New Roman" w:hAnsi="Calibri" w:cs="Calibri"/>
                <w:color w:val="3F3F76"/>
                <w:sz w:val="18"/>
                <w:szCs w:val="18"/>
                <w:lang w:eastAsia="en-GB"/>
              </w:rPr>
            </w:pPr>
            <w:r w:rsidRPr="00C42F31">
              <w:rPr>
                <w:rFonts w:ascii="Calibri" w:eastAsia="Times New Roman" w:hAnsi="Calibri" w:cs="Calibri"/>
                <w:color w:val="3F3F76"/>
                <w:sz w:val="18"/>
                <w:szCs w:val="18"/>
                <w:lang w:eastAsia="en-GB"/>
              </w:rPr>
              <w:t>593.99</w:t>
            </w:r>
          </w:p>
        </w:tc>
        <w:tc>
          <w:tcPr>
            <w:tcW w:w="940" w:type="dxa"/>
            <w:tcBorders>
              <w:top w:val="nil"/>
              <w:left w:val="nil"/>
              <w:bottom w:val="single" w:sz="4" w:space="0" w:color="7F7F7F"/>
              <w:right w:val="single" w:sz="4" w:space="0" w:color="7F7F7F"/>
            </w:tcBorders>
            <w:shd w:val="clear" w:color="000000" w:fill="FFCC99"/>
            <w:noWrap/>
            <w:vAlign w:val="bottom"/>
            <w:hideMark/>
          </w:tcPr>
          <w:p w14:paraId="07FDAFD7" w14:textId="77777777" w:rsidR="00270663" w:rsidRPr="00C42F31" w:rsidRDefault="00270663" w:rsidP="00270663">
            <w:pPr>
              <w:spacing w:after="0" w:line="240" w:lineRule="auto"/>
              <w:rPr>
                <w:rFonts w:ascii="Calibri" w:eastAsia="Times New Roman" w:hAnsi="Calibri" w:cs="Calibri"/>
                <w:color w:val="3F3F76"/>
                <w:sz w:val="18"/>
                <w:szCs w:val="18"/>
                <w:lang w:eastAsia="en-GB"/>
              </w:rPr>
            </w:pPr>
            <w:r w:rsidRPr="00C42F31">
              <w:rPr>
                <w:rFonts w:ascii="Calibri" w:eastAsia="Times New Roman" w:hAnsi="Calibri" w:cs="Calibri"/>
                <w:color w:val="3F3F76"/>
                <w:sz w:val="18"/>
                <w:szCs w:val="18"/>
                <w:lang w:eastAsia="en-GB"/>
              </w:rPr>
              <w:t>100.9</w:t>
            </w:r>
            <w:r>
              <w:rPr>
                <w:rFonts w:ascii="Calibri" w:eastAsia="Times New Roman" w:hAnsi="Calibri" w:cs="Calibri"/>
                <w:color w:val="3F3F76"/>
                <w:sz w:val="18"/>
                <w:szCs w:val="18"/>
                <w:lang w:eastAsia="en-GB"/>
              </w:rPr>
              <w:t>6</w:t>
            </w:r>
          </w:p>
        </w:tc>
        <w:tc>
          <w:tcPr>
            <w:tcW w:w="940" w:type="dxa"/>
            <w:tcBorders>
              <w:top w:val="nil"/>
              <w:left w:val="nil"/>
              <w:bottom w:val="single" w:sz="4" w:space="0" w:color="7F7F7F"/>
              <w:right w:val="single" w:sz="4" w:space="0" w:color="7F7F7F"/>
            </w:tcBorders>
            <w:shd w:val="clear" w:color="000000" w:fill="FFCC99"/>
            <w:noWrap/>
            <w:vAlign w:val="bottom"/>
            <w:hideMark/>
          </w:tcPr>
          <w:p w14:paraId="2A4F797D" w14:textId="77777777" w:rsidR="00270663" w:rsidRPr="00C42F31" w:rsidRDefault="00270663" w:rsidP="00270663">
            <w:pPr>
              <w:spacing w:after="0" w:line="240" w:lineRule="auto"/>
              <w:rPr>
                <w:rFonts w:ascii="Calibri" w:eastAsia="Times New Roman" w:hAnsi="Calibri" w:cs="Calibri"/>
                <w:color w:val="3F3F76"/>
                <w:sz w:val="18"/>
                <w:szCs w:val="18"/>
                <w:lang w:eastAsia="en-GB"/>
              </w:rPr>
            </w:pPr>
            <w:r w:rsidRPr="00C42F31">
              <w:rPr>
                <w:rFonts w:ascii="Calibri" w:eastAsia="Times New Roman" w:hAnsi="Calibri" w:cs="Calibri"/>
                <w:color w:val="3F3F76"/>
                <w:sz w:val="18"/>
                <w:szCs w:val="18"/>
                <w:lang w:eastAsia="en-GB"/>
              </w:rPr>
              <w:t>-1300.47</w:t>
            </w:r>
          </w:p>
        </w:tc>
        <w:tc>
          <w:tcPr>
            <w:tcW w:w="940" w:type="dxa"/>
            <w:tcBorders>
              <w:top w:val="nil"/>
              <w:left w:val="nil"/>
              <w:bottom w:val="single" w:sz="4" w:space="0" w:color="7F7F7F"/>
              <w:right w:val="single" w:sz="4" w:space="0" w:color="7F7F7F"/>
            </w:tcBorders>
            <w:shd w:val="clear" w:color="000000" w:fill="FFCC99"/>
            <w:noWrap/>
            <w:vAlign w:val="bottom"/>
            <w:hideMark/>
          </w:tcPr>
          <w:p w14:paraId="45F47498" w14:textId="77777777" w:rsidR="00270663" w:rsidRPr="00C42F31" w:rsidRDefault="00270663" w:rsidP="00270663">
            <w:pPr>
              <w:keepNext/>
              <w:spacing w:after="0" w:line="240" w:lineRule="auto"/>
              <w:rPr>
                <w:rFonts w:ascii="Calibri" w:eastAsia="Times New Roman" w:hAnsi="Calibri" w:cs="Calibri"/>
                <w:color w:val="3F3F76"/>
                <w:sz w:val="18"/>
                <w:szCs w:val="18"/>
                <w:lang w:eastAsia="en-GB"/>
              </w:rPr>
            </w:pPr>
            <w:r w:rsidRPr="00C42F31">
              <w:rPr>
                <w:rFonts w:ascii="Calibri" w:eastAsia="Times New Roman" w:hAnsi="Calibri" w:cs="Calibri"/>
                <w:color w:val="3F3F76"/>
                <w:sz w:val="18"/>
                <w:szCs w:val="18"/>
                <w:lang w:eastAsia="en-GB"/>
              </w:rPr>
              <w:t>1300.4</w:t>
            </w:r>
            <w:r>
              <w:rPr>
                <w:rFonts w:ascii="Calibri" w:eastAsia="Times New Roman" w:hAnsi="Calibri" w:cs="Calibri"/>
                <w:color w:val="3F3F76"/>
                <w:sz w:val="18"/>
                <w:szCs w:val="18"/>
                <w:lang w:eastAsia="en-GB"/>
              </w:rPr>
              <w:t>8</w:t>
            </w:r>
          </w:p>
        </w:tc>
      </w:tr>
    </w:tbl>
    <w:p w14:paraId="3528CEB9" w14:textId="77777777" w:rsidR="00BD2BA1" w:rsidRDefault="00BD2BA1" w:rsidP="000956AF">
      <w:pPr>
        <w:rPr>
          <w:u w:val="single"/>
          <w:lang w:val="en-GB"/>
        </w:rPr>
      </w:pPr>
    </w:p>
    <w:p w14:paraId="798F643F" w14:textId="77777777" w:rsidR="00BD2BA1" w:rsidRDefault="00BD2BA1" w:rsidP="000956AF">
      <w:pPr>
        <w:rPr>
          <w:u w:val="single"/>
          <w:lang w:val="en-GB"/>
        </w:rPr>
      </w:pPr>
    </w:p>
    <w:p w14:paraId="0D05CB50" w14:textId="77777777" w:rsidR="00BD2BA1" w:rsidRDefault="00BD2BA1" w:rsidP="000956AF">
      <w:pPr>
        <w:rPr>
          <w:u w:val="single"/>
          <w:lang w:val="en-GB"/>
        </w:rPr>
      </w:pPr>
    </w:p>
    <w:p w14:paraId="32556A72" w14:textId="77777777" w:rsidR="001D3129" w:rsidRPr="000956AF" w:rsidRDefault="001D3129" w:rsidP="000956AF">
      <w:pPr>
        <w:rPr>
          <w:u w:val="single"/>
          <w:lang w:val="en-GB"/>
        </w:rPr>
      </w:pPr>
    </w:p>
    <w:p w14:paraId="11E15B9A" w14:textId="77777777" w:rsidR="000956AF" w:rsidRDefault="000956AF" w:rsidP="000956AF"/>
    <w:p w14:paraId="0D83E1AA" w14:textId="77777777" w:rsidR="00270663" w:rsidRDefault="00270663" w:rsidP="00270663">
      <w:pPr>
        <w:pStyle w:val="Caption"/>
        <w:framePr w:hSpace="180" w:wrap="around" w:vAnchor="text" w:hAnchor="page" w:x="1995" w:y="289"/>
      </w:pPr>
      <w:bookmarkStart w:id="275" w:name="_Toc525256363"/>
      <w:r>
        <w:t xml:space="preserve">Table </w:t>
      </w:r>
      <w:r w:rsidR="00F47D15">
        <w:fldChar w:fldCharType="begin"/>
      </w:r>
      <w:r w:rsidR="00F47D15">
        <w:instrText xml:space="preserve"> STYLEREF 2 \s </w:instrText>
      </w:r>
      <w:r w:rsidR="00F47D15">
        <w:fldChar w:fldCharType="separate"/>
      </w:r>
      <w:r w:rsidR="00F47D15">
        <w:rPr>
          <w:noProof/>
        </w:rPr>
        <w:t>3.1</w:t>
      </w:r>
      <w:r w:rsidR="00F47D15">
        <w:fldChar w:fldCharType="end"/>
      </w:r>
      <w:r w:rsidR="00F47D15">
        <w:noBreakHyphen/>
      </w:r>
      <w:r w:rsidR="00F47D15">
        <w:fldChar w:fldCharType="begin"/>
      </w:r>
      <w:r w:rsidR="00F47D15">
        <w:instrText xml:space="preserve"> SEQ Table \* ARABIC \s 2 </w:instrText>
      </w:r>
      <w:r w:rsidR="00F47D15">
        <w:fldChar w:fldCharType="separate"/>
      </w:r>
      <w:r w:rsidR="00F47D15">
        <w:rPr>
          <w:noProof/>
        </w:rPr>
        <w:t>39</w:t>
      </w:r>
      <w:r w:rsidR="00F47D15">
        <w:fldChar w:fldCharType="end"/>
      </w:r>
      <w:r>
        <w:t xml:space="preserve">. </w:t>
      </w:r>
      <w:r w:rsidRPr="00F1073C">
        <w:t>Shear Forces [N] at Spanwise Locations</w:t>
      </w:r>
      <w:bookmarkEnd w:id="275"/>
    </w:p>
    <w:p w14:paraId="1774EB83" w14:textId="77777777" w:rsidR="00BD2BA1" w:rsidRDefault="00BD2BA1" w:rsidP="000956AF"/>
    <w:p w14:paraId="7B7BAF44" w14:textId="77777777" w:rsidR="00BD2BA1" w:rsidRDefault="00BD2BA1" w:rsidP="000956AF"/>
    <w:tbl>
      <w:tblPr>
        <w:tblpPr w:leftFromText="180" w:rightFromText="180" w:vertAnchor="text" w:horzAnchor="page" w:tblpX="1944" w:tblpY="243"/>
        <w:tblW w:w="4700" w:type="dxa"/>
        <w:tblLook w:val="04A0" w:firstRow="1" w:lastRow="0" w:firstColumn="1" w:lastColumn="0" w:noHBand="0" w:noVBand="1"/>
      </w:tblPr>
      <w:tblGrid>
        <w:gridCol w:w="940"/>
        <w:gridCol w:w="940"/>
        <w:gridCol w:w="940"/>
        <w:gridCol w:w="940"/>
        <w:gridCol w:w="940"/>
      </w:tblGrid>
      <w:tr w:rsidR="00270663" w:rsidRPr="00C42F31" w14:paraId="1E1C12C3" w14:textId="77777777" w:rsidTr="00270663">
        <w:trPr>
          <w:trHeight w:val="280"/>
        </w:trPr>
        <w:tc>
          <w:tcPr>
            <w:tcW w:w="940" w:type="dxa"/>
            <w:tcBorders>
              <w:top w:val="nil"/>
              <w:left w:val="nil"/>
              <w:bottom w:val="nil"/>
              <w:right w:val="nil"/>
            </w:tcBorders>
            <w:shd w:val="clear" w:color="000000" w:fill="ED7D31"/>
            <w:noWrap/>
            <w:vAlign w:val="bottom"/>
            <w:hideMark/>
          </w:tcPr>
          <w:p w14:paraId="52FFCA20" w14:textId="77777777" w:rsidR="00270663" w:rsidRPr="00C42F31" w:rsidRDefault="00270663" w:rsidP="00270663">
            <w:pPr>
              <w:spacing w:after="0" w:line="240" w:lineRule="auto"/>
              <w:rPr>
                <w:rFonts w:ascii="Calibri" w:eastAsia="Times New Roman" w:hAnsi="Calibri" w:cs="Calibri"/>
                <w:color w:val="FFFFFF"/>
                <w:sz w:val="18"/>
                <w:szCs w:val="18"/>
                <w:lang w:eastAsia="en-GB"/>
              </w:rPr>
            </w:pPr>
            <w:r w:rsidRPr="00C42F31">
              <w:rPr>
                <w:rFonts w:ascii="Calibri" w:eastAsia="Times New Roman" w:hAnsi="Calibri" w:cs="Calibri"/>
                <w:color w:val="FFFFFF"/>
                <w:sz w:val="18"/>
                <w:szCs w:val="18"/>
                <w:lang w:eastAsia="en-GB"/>
              </w:rPr>
              <w:t>m</w:t>
            </w:r>
          </w:p>
        </w:tc>
        <w:tc>
          <w:tcPr>
            <w:tcW w:w="940" w:type="dxa"/>
            <w:tcBorders>
              <w:top w:val="nil"/>
              <w:left w:val="nil"/>
              <w:bottom w:val="nil"/>
              <w:right w:val="nil"/>
            </w:tcBorders>
            <w:shd w:val="clear" w:color="000000" w:fill="ED7D31"/>
            <w:noWrap/>
            <w:vAlign w:val="bottom"/>
            <w:hideMark/>
          </w:tcPr>
          <w:p w14:paraId="39FA025F" w14:textId="77777777" w:rsidR="00270663" w:rsidRPr="00C42F31" w:rsidRDefault="00270663" w:rsidP="00270663">
            <w:pPr>
              <w:spacing w:after="0" w:line="240" w:lineRule="auto"/>
              <w:rPr>
                <w:rFonts w:ascii="Calibri" w:eastAsia="Times New Roman" w:hAnsi="Calibri" w:cs="Calibri"/>
                <w:color w:val="FFFFFF"/>
                <w:sz w:val="18"/>
                <w:szCs w:val="18"/>
                <w:lang w:eastAsia="en-GB"/>
              </w:rPr>
            </w:pPr>
            <w:r w:rsidRPr="00C42F31">
              <w:rPr>
                <w:rFonts w:ascii="Calibri" w:eastAsia="Times New Roman" w:hAnsi="Calibri" w:cs="Calibri"/>
                <w:color w:val="FFFFFF"/>
                <w:sz w:val="18"/>
                <w:szCs w:val="18"/>
                <w:lang w:eastAsia="en-GB"/>
              </w:rPr>
              <w:t>case 1</w:t>
            </w:r>
          </w:p>
        </w:tc>
        <w:tc>
          <w:tcPr>
            <w:tcW w:w="940" w:type="dxa"/>
            <w:tcBorders>
              <w:top w:val="nil"/>
              <w:left w:val="nil"/>
              <w:bottom w:val="nil"/>
              <w:right w:val="nil"/>
            </w:tcBorders>
            <w:shd w:val="clear" w:color="000000" w:fill="ED7D31"/>
            <w:noWrap/>
            <w:vAlign w:val="bottom"/>
            <w:hideMark/>
          </w:tcPr>
          <w:p w14:paraId="4739BAB2" w14:textId="77777777" w:rsidR="00270663" w:rsidRPr="00C42F31" w:rsidRDefault="00270663" w:rsidP="00270663">
            <w:pPr>
              <w:spacing w:after="0" w:line="240" w:lineRule="auto"/>
              <w:rPr>
                <w:rFonts w:ascii="Calibri" w:eastAsia="Times New Roman" w:hAnsi="Calibri" w:cs="Calibri"/>
                <w:color w:val="FFFFFF"/>
                <w:sz w:val="18"/>
                <w:szCs w:val="18"/>
                <w:lang w:eastAsia="en-GB"/>
              </w:rPr>
            </w:pPr>
            <w:r w:rsidRPr="00C42F31">
              <w:rPr>
                <w:rFonts w:ascii="Calibri" w:eastAsia="Times New Roman" w:hAnsi="Calibri" w:cs="Calibri"/>
                <w:color w:val="FFFFFF"/>
                <w:sz w:val="18"/>
                <w:szCs w:val="18"/>
                <w:lang w:eastAsia="en-GB"/>
              </w:rPr>
              <w:t>case2</w:t>
            </w:r>
          </w:p>
        </w:tc>
        <w:tc>
          <w:tcPr>
            <w:tcW w:w="940" w:type="dxa"/>
            <w:tcBorders>
              <w:top w:val="nil"/>
              <w:left w:val="nil"/>
              <w:bottom w:val="nil"/>
              <w:right w:val="nil"/>
            </w:tcBorders>
            <w:shd w:val="clear" w:color="000000" w:fill="ED7D31"/>
            <w:noWrap/>
            <w:vAlign w:val="bottom"/>
            <w:hideMark/>
          </w:tcPr>
          <w:p w14:paraId="0CBC23BF" w14:textId="77777777" w:rsidR="00270663" w:rsidRPr="00C42F31" w:rsidRDefault="00270663" w:rsidP="00270663">
            <w:pPr>
              <w:spacing w:after="0" w:line="240" w:lineRule="auto"/>
              <w:rPr>
                <w:rFonts w:ascii="Calibri" w:eastAsia="Times New Roman" w:hAnsi="Calibri" w:cs="Calibri"/>
                <w:color w:val="FFFFFF"/>
                <w:sz w:val="18"/>
                <w:szCs w:val="18"/>
                <w:lang w:eastAsia="en-GB"/>
              </w:rPr>
            </w:pPr>
            <w:r w:rsidRPr="00C42F31">
              <w:rPr>
                <w:rFonts w:ascii="Calibri" w:eastAsia="Times New Roman" w:hAnsi="Calibri" w:cs="Calibri"/>
                <w:color w:val="FFFFFF"/>
                <w:sz w:val="18"/>
                <w:szCs w:val="18"/>
                <w:lang w:eastAsia="en-GB"/>
              </w:rPr>
              <w:t>case 3</w:t>
            </w:r>
          </w:p>
        </w:tc>
        <w:tc>
          <w:tcPr>
            <w:tcW w:w="940" w:type="dxa"/>
            <w:tcBorders>
              <w:top w:val="nil"/>
              <w:left w:val="nil"/>
              <w:bottom w:val="nil"/>
              <w:right w:val="nil"/>
            </w:tcBorders>
            <w:shd w:val="clear" w:color="000000" w:fill="ED7D31"/>
            <w:noWrap/>
            <w:vAlign w:val="bottom"/>
            <w:hideMark/>
          </w:tcPr>
          <w:p w14:paraId="28B40B23" w14:textId="77777777" w:rsidR="00270663" w:rsidRPr="00C42F31" w:rsidRDefault="00270663" w:rsidP="00270663">
            <w:pPr>
              <w:spacing w:after="0" w:line="240" w:lineRule="auto"/>
              <w:rPr>
                <w:rFonts w:ascii="Calibri" w:eastAsia="Times New Roman" w:hAnsi="Calibri" w:cs="Calibri"/>
                <w:color w:val="FFFFFF"/>
                <w:sz w:val="18"/>
                <w:szCs w:val="18"/>
                <w:lang w:eastAsia="en-GB"/>
              </w:rPr>
            </w:pPr>
            <w:r w:rsidRPr="00C42F31">
              <w:rPr>
                <w:rFonts w:ascii="Calibri" w:eastAsia="Times New Roman" w:hAnsi="Calibri" w:cs="Calibri"/>
                <w:color w:val="FFFFFF"/>
                <w:sz w:val="18"/>
                <w:szCs w:val="18"/>
                <w:lang w:eastAsia="en-GB"/>
              </w:rPr>
              <w:t>case 4</w:t>
            </w:r>
          </w:p>
        </w:tc>
      </w:tr>
      <w:tr w:rsidR="00270663" w:rsidRPr="00C42F31" w14:paraId="0F4AAB3B" w14:textId="77777777" w:rsidTr="00270663">
        <w:trPr>
          <w:trHeight w:val="280"/>
        </w:trPr>
        <w:tc>
          <w:tcPr>
            <w:tcW w:w="940" w:type="dxa"/>
            <w:tcBorders>
              <w:top w:val="nil"/>
              <w:left w:val="nil"/>
              <w:bottom w:val="nil"/>
              <w:right w:val="nil"/>
            </w:tcBorders>
            <w:shd w:val="clear" w:color="auto" w:fill="auto"/>
            <w:noWrap/>
            <w:vAlign w:val="bottom"/>
            <w:hideMark/>
          </w:tcPr>
          <w:p w14:paraId="36087C89" w14:textId="77777777" w:rsidR="00270663" w:rsidRPr="00C42F31" w:rsidRDefault="00270663" w:rsidP="00270663">
            <w:pPr>
              <w:spacing w:after="0" w:line="240" w:lineRule="auto"/>
              <w:rPr>
                <w:rFonts w:ascii="Calibri" w:eastAsia="Times New Roman" w:hAnsi="Calibri" w:cs="Calibri"/>
                <w:color w:val="FF0000"/>
                <w:sz w:val="18"/>
                <w:szCs w:val="18"/>
                <w:lang w:eastAsia="en-GB"/>
              </w:rPr>
            </w:pPr>
            <w:r w:rsidRPr="00C42F31">
              <w:rPr>
                <w:rFonts w:ascii="Calibri" w:eastAsia="Times New Roman" w:hAnsi="Calibri" w:cs="Calibri"/>
                <w:color w:val="FF0000"/>
                <w:sz w:val="18"/>
                <w:szCs w:val="18"/>
                <w:lang w:eastAsia="en-GB"/>
              </w:rPr>
              <w:t>1.3</w:t>
            </w:r>
            <w:r>
              <w:rPr>
                <w:rFonts w:ascii="Calibri" w:eastAsia="Times New Roman" w:hAnsi="Calibri" w:cs="Calibri"/>
                <w:color w:val="FF0000"/>
                <w:sz w:val="18"/>
                <w:szCs w:val="18"/>
                <w:lang w:eastAsia="en-GB"/>
              </w:rPr>
              <w:t>3</w:t>
            </w:r>
          </w:p>
        </w:tc>
        <w:tc>
          <w:tcPr>
            <w:tcW w:w="940" w:type="dxa"/>
            <w:tcBorders>
              <w:top w:val="single" w:sz="4" w:space="0" w:color="7F7F7F"/>
              <w:left w:val="single" w:sz="4" w:space="0" w:color="7F7F7F"/>
              <w:bottom w:val="single" w:sz="4" w:space="0" w:color="7F7F7F"/>
              <w:right w:val="single" w:sz="4" w:space="0" w:color="7F7F7F"/>
            </w:tcBorders>
            <w:shd w:val="clear" w:color="000000" w:fill="FFCC99"/>
            <w:noWrap/>
            <w:vAlign w:val="bottom"/>
            <w:hideMark/>
          </w:tcPr>
          <w:p w14:paraId="7E9E685C" w14:textId="77777777" w:rsidR="00270663" w:rsidRPr="00C42F31" w:rsidRDefault="00270663" w:rsidP="00270663">
            <w:pPr>
              <w:spacing w:after="0" w:line="240" w:lineRule="auto"/>
              <w:rPr>
                <w:rFonts w:ascii="Calibri" w:eastAsia="Times New Roman" w:hAnsi="Calibri" w:cs="Calibri"/>
                <w:color w:val="3F3F76"/>
                <w:sz w:val="18"/>
                <w:szCs w:val="18"/>
                <w:lang w:eastAsia="en-GB"/>
              </w:rPr>
            </w:pPr>
            <w:r w:rsidRPr="00C42F31">
              <w:rPr>
                <w:rFonts w:ascii="Calibri" w:eastAsia="Times New Roman" w:hAnsi="Calibri" w:cs="Calibri"/>
                <w:color w:val="3F3F76"/>
                <w:sz w:val="18"/>
                <w:szCs w:val="18"/>
                <w:lang w:eastAsia="en-GB"/>
              </w:rPr>
              <w:t>0</w:t>
            </w:r>
          </w:p>
        </w:tc>
        <w:tc>
          <w:tcPr>
            <w:tcW w:w="940" w:type="dxa"/>
            <w:tcBorders>
              <w:top w:val="single" w:sz="4" w:space="0" w:color="7F7F7F"/>
              <w:left w:val="nil"/>
              <w:bottom w:val="single" w:sz="4" w:space="0" w:color="7F7F7F"/>
              <w:right w:val="single" w:sz="4" w:space="0" w:color="7F7F7F"/>
            </w:tcBorders>
            <w:shd w:val="clear" w:color="000000" w:fill="FFCC99"/>
            <w:noWrap/>
            <w:vAlign w:val="bottom"/>
            <w:hideMark/>
          </w:tcPr>
          <w:p w14:paraId="1E169466" w14:textId="77777777" w:rsidR="00270663" w:rsidRPr="00C42F31" w:rsidRDefault="00270663" w:rsidP="00270663">
            <w:pPr>
              <w:spacing w:after="0" w:line="240" w:lineRule="auto"/>
              <w:rPr>
                <w:rFonts w:ascii="Calibri" w:eastAsia="Times New Roman" w:hAnsi="Calibri" w:cs="Calibri"/>
                <w:color w:val="3F3F76"/>
                <w:sz w:val="18"/>
                <w:szCs w:val="18"/>
                <w:lang w:eastAsia="en-GB"/>
              </w:rPr>
            </w:pPr>
            <w:r w:rsidRPr="00C42F31">
              <w:rPr>
                <w:rFonts w:ascii="Calibri" w:eastAsia="Times New Roman" w:hAnsi="Calibri" w:cs="Calibri"/>
                <w:color w:val="3F3F76"/>
                <w:sz w:val="18"/>
                <w:szCs w:val="18"/>
                <w:lang w:eastAsia="en-GB"/>
              </w:rPr>
              <w:t>0</w:t>
            </w:r>
          </w:p>
        </w:tc>
        <w:tc>
          <w:tcPr>
            <w:tcW w:w="940" w:type="dxa"/>
            <w:tcBorders>
              <w:top w:val="single" w:sz="4" w:space="0" w:color="7F7F7F"/>
              <w:left w:val="nil"/>
              <w:bottom w:val="single" w:sz="4" w:space="0" w:color="7F7F7F"/>
              <w:right w:val="single" w:sz="4" w:space="0" w:color="7F7F7F"/>
            </w:tcBorders>
            <w:shd w:val="clear" w:color="000000" w:fill="FFCC99"/>
            <w:noWrap/>
            <w:vAlign w:val="bottom"/>
            <w:hideMark/>
          </w:tcPr>
          <w:p w14:paraId="6347D403" w14:textId="77777777" w:rsidR="00270663" w:rsidRPr="00C42F31" w:rsidRDefault="00270663" w:rsidP="00270663">
            <w:pPr>
              <w:spacing w:after="0" w:line="240" w:lineRule="auto"/>
              <w:rPr>
                <w:rFonts w:ascii="Calibri" w:eastAsia="Times New Roman" w:hAnsi="Calibri" w:cs="Calibri"/>
                <w:color w:val="3F3F76"/>
                <w:sz w:val="18"/>
                <w:szCs w:val="18"/>
                <w:lang w:eastAsia="en-GB"/>
              </w:rPr>
            </w:pPr>
            <w:r w:rsidRPr="00C42F31">
              <w:rPr>
                <w:rFonts w:ascii="Calibri" w:eastAsia="Times New Roman" w:hAnsi="Calibri" w:cs="Calibri"/>
                <w:color w:val="3F3F76"/>
                <w:sz w:val="18"/>
                <w:szCs w:val="18"/>
                <w:lang w:eastAsia="en-GB"/>
              </w:rPr>
              <w:t>0</w:t>
            </w:r>
          </w:p>
        </w:tc>
        <w:tc>
          <w:tcPr>
            <w:tcW w:w="940" w:type="dxa"/>
            <w:tcBorders>
              <w:top w:val="single" w:sz="4" w:space="0" w:color="7F7F7F"/>
              <w:left w:val="nil"/>
              <w:bottom w:val="single" w:sz="4" w:space="0" w:color="7F7F7F"/>
              <w:right w:val="single" w:sz="4" w:space="0" w:color="7F7F7F"/>
            </w:tcBorders>
            <w:shd w:val="clear" w:color="000000" w:fill="FFCC99"/>
            <w:noWrap/>
            <w:vAlign w:val="bottom"/>
            <w:hideMark/>
          </w:tcPr>
          <w:p w14:paraId="559D5174" w14:textId="77777777" w:rsidR="00270663" w:rsidRPr="00C42F31" w:rsidRDefault="00270663" w:rsidP="00270663">
            <w:pPr>
              <w:spacing w:after="0" w:line="240" w:lineRule="auto"/>
              <w:rPr>
                <w:rFonts w:ascii="Calibri" w:eastAsia="Times New Roman" w:hAnsi="Calibri" w:cs="Calibri"/>
                <w:color w:val="3F3F76"/>
                <w:sz w:val="18"/>
                <w:szCs w:val="18"/>
                <w:lang w:eastAsia="en-GB"/>
              </w:rPr>
            </w:pPr>
            <w:r w:rsidRPr="00C42F31">
              <w:rPr>
                <w:rFonts w:ascii="Calibri" w:eastAsia="Times New Roman" w:hAnsi="Calibri" w:cs="Calibri"/>
                <w:color w:val="3F3F76"/>
                <w:sz w:val="18"/>
                <w:szCs w:val="18"/>
                <w:lang w:eastAsia="en-GB"/>
              </w:rPr>
              <w:t>0</w:t>
            </w:r>
          </w:p>
        </w:tc>
      </w:tr>
      <w:tr w:rsidR="00270663" w:rsidRPr="00C42F31" w14:paraId="0E3EFD65" w14:textId="77777777" w:rsidTr="00270663">
        <w:trPr>
          <w:trHeight w:val="280"/>
        </w:trPr>
        <w:tc>
          <w:tcPr>
            <w:tcW w:w="940" w:type="dxa"/>
            <w:tcBorders>
              <w:top w:val="nil"/>
              <w:left w:val="nil"/>
              <w:bottom w:val="nil"/>
              <w:right w:val="nil"/>
            </w:tcBorders>
            <w:shd w:val="clear" w:color="auto" w:fill="auto"/>
            <w:noWrap/>
            <w:vAlign w:val="bottom"/>
            <w:hideMark/>
          </w:tcPr>
          <w:p w14:paraId="3E97B2FA" w14:textId="77777777" w:rsidR="00270663" w:rsidRPr="00C42F31" w:rsidRDefault="00270663" w:rsidP="00270663">
            <w:pPr>
              <w:spacing w:after="0" w:line="240" w:lineRule="auto"/>
              <w:rPr>
                <w:rFonts w:ascii="Calibri" w:eastAsia="Times New Roman" w:hAnsi="Calibri" w:cs="Calibri"/>
                <w:color w:val="FF0000"/>
                <w:sz w:val="18"/>
                <w:szCs w:val="18"/>
                <w:lang w:eastAsia="en-GB"/>
              </w:rPr>
            </w:pPr>
            <w:r w:rsidRPr="00C42F31">
              <w:rPr>
                <w:rFonts w:ascii="Calibri" w:eastAsia="Times New Roman" w:hAnsi="Calibri" w:cs="Calibri"/>
                <w:color w:val="FF0000"/>
                <w:sz w:val="18"/>
                <w:szCs w:val="18"/>
                <w:lang w:eastAsia="en-GB"/>
              </w:rPr>
              <w:t>1.2</w:t>
            </w:r>
            <w:r>
              <w:rPr>
                <w:rFonts w:ascii="Calibri" w:eastAsia="Times New Roman" w:hAnsi="Calibri" w:cs="Calibri"/>
                <w:color w:val="FF0000"/>
                <w:sz w:val="18"/>
                <w:szCs w:val="18"/>
                <w:lang w:eastAsia="en-GB"/>
              </w:rPr>
              <w:t>5</w:t>
            </w:r>
          </w:p>
        </w:tc>
        <w:tc>
          <w:tcPr>
            <w:tcW w:w="940" w:type="dxa"/>
            <w:tcBorders>
              <w:top w:val="nil"/>
              <w:left w:val="single" w:sz="4" w:space="0" w:color="7F7F7F"/>
              <w:bottom w:val="single" w:sz="4" w:space="0" w:color="7F7F7F"/>
              <w:right w:val="single" w:sz="4" w:space="0" w:color="7F7F7F"/>
            </w:tcBorders>
            <w:shd w:val="clear" w:color="000000" w:fill="FFCC99"/>
            <w:noWrap/>
            <w:vAlign w:val="bottom"/>
            <w:hideMark/>
          </w:tcPr>
          <w:p w14:paraId="5CB9F1AB" w14:textId="77777777" w:rsidR="00270663" w:rsidRPr="00C42F31" w:rsidRDefault="00270663" w:rsidP="00270663">
            <w:pPr>
              <w:spacing w:after="0" w:line="240" w:lineRule="auto"/>
              <w:rPr>
                <w:rFonts w:ascii="Calibri" w:eastAsia="Times New Roman" w:hAnsi="Calibri" w:cs="Calibri"/>
                <w:color w:val="3F3F76"/>
                <w:sz w:val="18"/>
                <w:szCs w:val="18"/>
                <w:lang w:eastAsia="en-GB"/>
              </w:rPr>
            </w:pPr>
            <w:r w:rsidRPr="00C42F31">
              <w:rPr>
                <w:rFonts w:ascii="Calibri" w:eastAsia="Times New Roman" w:hAnsi="Calibri" w:cs="Calibri"/>
                <w:color w:val="3F3F76"/>
                <w:sz w:val="18"/>
                <w:szCs w:val="18"/>
                <w:lang w:eastAsia="en-GB"/>
              </w:rPr>
              <w:t>0.3</w:t>
            </w:r>
            <w:r>
              <w:rPr>
                <w:rFonts w:ascii="Calibri" w:eastAsia="Times New Roman" w:hAnsi="Calibri" w:cs="Calibri"/>
                <w:color w:val="3F3F76"/>
                <w:sz w:val="18"/>
                <w:szCs w:val="18"/>
                <w:lang w:eastAsia="en-GB"/>
              </w:rPr>
              <w:t>6</w:t>
            </w:r>
          </w:p>
        </w:tc>
        <w:tc>
          <w:tcPr>
            <w:tcW w:w="940" w:type="dxa"/>
            <w:tcBorders>
              <w:top w:val="nil"/>
              <w:left w:val="nil"/>
              <w:bottom w:val="single" w:sz="4" w:space="0" w:color="7F7F7F"/>
              <w:right w:val="single" w:sz="4" w:space="0" w:color="7F7F7F"/>
            </w:tcBorders>
            <w:shd w:val="clear" w:color="000000" w:fill="FFCC99"/>
            <w:noWrap/>
            <w:vAlign w:val="bottom"/>
            <w:hideMark/>
          </w:tcPr>
          <w:p w14:paraId="64790695" w14:textId="77777777" w:rsidR="00270663" w:rsidRPr="00C42F31" w:rsidRDefault="00270663" w:rsidP="00270663">
            <w:pPr>
              <w:spacing w:after="0" w:line="240" w:lineRule="auto"/>
              <w:rPr>
                <w:rFonts w:ascii="Calibri" w:eastAsia="Times New Roman" w:hAnsi="Calibri" w:cs="Calibri"/>
                <w:color w:val="3F3F76"/>
                <w:sz w:val="18"/>
                <w:szCs w:val="18"/>
                <w:lang w:eastAsia="en-GB"/>
              </w:rPr>
            </w:pPr>
            <w:r w:rsidRPr="00C42F31">
              <w:rPr>
                <w:rFonts w:ascii="Calibri" w:eastAsia="Times New Roman" w:hAnsi="Calibri" w:cs="Calibri"/>
                <w:color w:val="3F3F76"/>
                <w:sz w:val="18"/>
                <w:szCs w:val="18"/>
                <w:lang w:eastAsia="en-GB"/>
              </w:rPr>
              <w:t>-0.78</w:t>
            </w:r>
          </w:p>
        </w:tc>
        <w:tc>
          <w:tcPr>
            <w:tcW w:w="940" w:type="dxa"/>
            <w:tcBorders>
              <w:top w:val="nil"/>
              <w:left w:val="nil"/>
              <w:bottom w:val="single" w:sz="4" w:space="0" w:color="7F7F7F"/>
              <w:right w:val="single" w:sz="4" w:space="0" w:color="7F7F7F"/>
            </w:tcBorders>
            <w:shd w:val="clear" w:color="000000" w:fill="FFCC99"/>
            <w:noWrap/>
            <w:vAlign w:val="bottom"/>
            <w:hideMark/>
          </w:tcPr>
          <w:p w14:paraId="11FE7DB0" w14:textId="77777777" w:rsidR="00270663" w:rsidRPr="00C42F31" w:rsidRDefault="00270663" w:rsidP="00270663">
            <w:pPr>
              <w:spacing w:after="0" w:line="240" w:lineRule="auto"/>
              <w:rPr>
                <w:rFonts w:ascii="Calibri" w:eastAsia="Times New Roman" w:hAnsi="Calibri" w:cs="Calibri"/>
                <w:color w:val="3F3F76"/>
                <w:sz w:val="18"/>
                <w:szCs w:val="18"/>
                <w:lang w:eastAsia="en-GB"/>
              </w:rPr>
            </w:pPr>
            <w:r w:rsidRPr="00C42F31">
              <w:rPr>
                <w:rFonts w:ascii="Calibri" w:eastAsia="Times New Roman" w:hAnsi="Calibri" w:cs="Calibri"/>
                <w:color w:val="3F3F76"/>
                <w:sz w:val="18"/>
                <w:szCs w:val="18"/>
                <w:lang w:eastAsia="en-GB"/>
              </w:rPr>
              <w:t>-0.76</w:t>
            </w:r>
          </w:p>
        </w:tc>
        <w:tc>
          <w:tcPr>
            <w:tcW w:w="940" w:type="dxa"/>
            <w:tcBorders>
              <w:top w:val="nil"/>
              <w:left w:val="nil"/>
              <w:bottom w:val="single" w:sz="4" w:space="0" w:color="7F7F7F"/>
              <w:right w:val="single" w:sz="4" w:space="0" w:color="7F7F7F"/>
            </w:tcBorders>
            <w:shd w:val="clear" w:color="000000" w:fill="FFCC99"/>
            <w:noWrap/>
            <w:vAlign w:val="bottom"/>
            <w:hideMark/>
          </w:tcPr>
          <w:p w14:paraId="6B289091" w14:textId="77777777" w:rsidR="00270663" w:rsidRPr="00C42F31" w:rsidRDefault="00270663" w:rsidP="00270663">
            <w:pPr>
              <w:spacing w:after="0" w:line="240" w:lineRule="auto"/>
              <w:rPr>
                <w:rFonts w:ascii="Calibri" w:eastAsia="Times New Roman" w:hAnsi="Calibri" w:cs="Calibri"/>
                <w:color w:val="3F3F76"/>
                <w:sz w:val="18"/>
                <w:szCs w:val="18"/>
                <w:lang w:eastAsia="en-GB"/>
              </w:rPr>
            </w:pPr>
            <w:r w:rsidRPr="00C42F31">
              <w:rPr>
                <w:rFonts w:ascii="Calibri" w:eastAsia="Times New Roman" w:hAnsi="Calibri" w:cs="Calibri"/>
                <w:color w:val="3F3F76"/>
                <w:sz w:val="18"/>
                <w:szCs w:val="18"/>
                <w:lang w:eastAsia="en-GB"/>
              </w:rPr>
              <w:t>0.76</w:t>
            </w:r>
          </w:p>
        </w:tc>
      </w:tr>
      <w:tr w:rsidR="00270663" w:rsidRPr="00C42F31" w14:paraId="79860F52" w14:textId="77777777" w:rsidTr="00270663">
        <w:trPr>
          <w:trHeight w:val="280"/>
        </w:trPr>
        <w:tc>
          <w:tcPr>
            <w:tcW w:w="940" w:type="dxa"/>
            <w:tcBorders>
              <w:top w:val="nil"/>
              <w:left w:val="nil"/>
              <w:bottom w:val="nil"/>
              <w:right w:val="nil"/>
            </w:tcBorders>
            <w:shd w:val="clear" w:color="auto" w:fill="auto"/>
            <w:noWrap/>
            <w:vAlign w:val="bottom"/>
            <w:hideMark/>
          </w:tcPr>
          <w:p w14:paraId="218BC2C4" w14:textId="77777777" w:rsidR="00270663" w:rsidRPr="00C42F31" w:rsidRDefault="00270663" w:rsidP="00270663">
            <w:pPr>
              <w:spacing w:after="0" w:line="240" w:lineRule="auto"/>
              <w:rPr>
                <w:rFonts w:ascii="Calibri" w:eastAsia="Times New Roman" w:hAnsi="Calibri" w:cs="Calibri"/>
                <w:color w:val="FF0000"/>
                <w:sz w:val="18"/>
                <w:szCs w:val="18"/>
                <w:lang w:eastAsia="en-GB"/>
              </w:rPr>
            </w:pPr>
            <w:r w:rsidRPr="00C42F31">
              <w:rPr>
                <w:rFonts w:ascii="Calibri" w:eastAsia="Times New Roman" w:hAnsi="Calibri" w:cs="Calibri"/>
                <w:color w:val="FF0000"/>
                <w:sz w:val="18"/>
                <w:szCs w:val="18"/>
                <w:lang w:eastAsia="en-GB"/>
              </w:rPr>
              <w:t>0.9</w:t>
            </w:r>
            <w:r>
              <w:rPr>
                <w:rFonts w:ascii="Calibri" w:eastAsia="Times New Roman" w:hAnsi="Calibri" w:cs="Calibri"/>
                <w:color w:val="FF0000"/>
                <w:sz w:val="18"/>
                <w:szCs w:val="18"/>
                <w:lang w:eastAsia="en-GB"/>
              </w:rPr>
              <w:t>4</w:t>
            </w:r>
          </w:p>
        </w:tc>
        <w:tc>
          <w:tcPr>
            <w:tcW w:w="940" w:type="dxa"/>
            <w:tcBorders>
              <w:top w:val="nil"/>
              <w:left w:val="single" w:sz="4" w:space="0" w:color="7F7F7F"/>
              <w:bottom w:val="single" w:sz="4" w:space="0" w:color="7F7F7F"/>
              <w:right w:val="single" w:sz="4" w:space="0" w:color="7F7F7F"/>
            </w:tcBorders>
            <w:shd w:val="clear" w:color="000000" w:fill="FFCC99"/>
            <w:noWrap/>
            <w:vAlign w:val="bottom"/>
            <w:hideMark/>
          </w:tcPr>
          <w:p w14:paraId="09BBA017" w14:textId="77777777" w:rsidR="00270663" w:rsidRPr="00C42F31" w:rsidRDefault="00270663" w:rsidP="00270663">
            <w:pPr>
              <w:spacing w:after="0" w:line="240" w:lineRule="auto"/>
              <w:rPr>
                <w:rFonts w:ascii="Calibri" w:eastAsia="Times New Roman" w:hAnsi="Calibri" w:cs="Calibri"/>
                <w:color w:val="3F3F76"/>
                <w:sz w:val="18"/>
                <w:szCs w:val="18"/>
                <w:lang w:eastAsia="en-GB"/>
              </w:rPr>
            </w:pPr>
            <w:r w:rsidRPr="00C42F31">
              <w:rPr>
                <w:rFonts w:ascii="Calibri" w:eastAsia="Times New Roman" w:hAnsi="Calibri" w:cs="Calibri"/>
                <w:color w:val="3F3F76"/>
                <w:sz w:val="18"/>
                <w:szCs w:val="18"/>
                <w:lang w:eastAsia="en-GB"/>
              </w:rPr>
              <w:t>17.85</w:t>
            </w:r>
          </w:p>
        </w:tc>
        <w:tc>
          <w:tcPr>
            <w:tcW w:w="940" w:type="dxa"/>
            <w:tcBorders>
              <w:top w:val="nil"/>
              <w:left w:val="nil"/>
              <w:bottom w:val="single" w:sz="4" w:space="0" w:color="7F7F7F"/>
              <w:right w:val="single" w:sz="4" w:space="0" w:color="7F7F7F"/>
            </w:tcBorders>
            <w:shd w:val="clear" w:color="000000" w:fill="FFCC99"/>
            <w:noWrap/>
            <w:vAlign w:val="bottom"/>
            <w:hideMark/>
          </w:tcPr>
          <w:p w14:paraId="7DF93F62" w14:textId="77777777" w:rsidR="00270663" w:rsidRPr="00C42F31" w:rsidRDefault="00270663" w:rsidP="00270663">
            <w:pPr>
              <w:spacing w:after="0" w:line="240" w:lineRule="auto"/>
              <w:rPr>
                <w:rFonts w:ascii="Calibri" w:eastAsia="Times New Roman" w:hAnsi="Calibri" w:cs="Calibri"/>
                <w:color w:val="3F3F76"/>
                <w:sz w:val="18"/>
                <w:szCs w:val="18"/>
                <w:lang w:eastAsia="en-GB"/>
              </w:rPr>
            </w:pPr>
            <w:r w:rsidRPr="00C42F31">
              <w:rPr>
                <w:rFonts w:ascii="Calibri" w:eastAsia="Times New Roman" w:hAnsi="Calibri" w:cs="Calibri"/>
                <w:color w:val="3F3F76"/>
                <w:sz w:val="18"/>
                <w:szCs w:val="18"/>
                <w:lang w:eastAsia="en-GB"/>
              </w:rPr>
              <w:t>-41.80</w:t>
            </w:r>
          </w:p>
        </w:tc>
        <w:tc>
          <w:tcPr>
            <w:tcW w:w="940" w:type="dxa"/>
            <w:tcBorders>
              <w:top w:val="nil"/>
              <w:left w:val="nil"/>
              <w:bottom w:val="single" w:sz="4" w:space="0" w:color="7F7F7F"/>
              <w:right w:val="single" w:sz="4" w:space="0" w:color="7F7F7F"/>
            </w:tcBorders>
            <w:shd w:val="clear" w:color="000000" w:fill="FFCC99"/>
            <w:noWrap/>
            <w:vAlign w:val="bottom"/>
            <w:hideMark/>
          </w:tcPr>
          <w:p w14:paraId="5E01992C" w14:textId="77777777" w:rsidR="00270663" w:rsidRPr="00C42F31" w:rsidRDefault="00270663" w:rsidP="00270663">
            <w:pPr>
              <w:spacing w:after="0" w:line="240" w:lineRule="auto"/>
              <w:rPr>
                <w:rFonts w:ascii="Calibri" w:eastAsia="Times New Roman" w:hAnsi="Calibri" w:cs="Calibri"/>
                <w:color w:val="3F3F76"/>
                <w:sz w:val="18"/>
                <w:szCs w:val="18"/>
                <w:lang w:eastAsia="en-GB"/>
              </w:rPr>
            </w:pPr>
            <w:r w:rsidRPr="00C42F31">
              <w:rPr>
                <w:rFonts w:ascii="Calibri" w:eastAsia="Times New Roman" w:hAnsi="Calibri" w:cs="Calibri"/>
                <w:color w:val="3F3F76"/>
                <w:sz w:val="18"/>
                <w:szCs w:val="18"/>
                <w:lang w:eastAsia="en-GB"/>
              </w:rPr>
              <w:t>-39.90</w:t>
            </w:r>
          </w:p>
        </w:tc>
        <w:tc>
          <w:tcPr>
            <w:tcW w:w="940" w:type="dxa"/>
            <w:tcBorders>
              <w:top w:val="nil"/>
              <w:left w:val="nil"/>
              <w:bottom w:val="single" w:sz="4" w:space="0" w:color="7F7F7F"/>
              <w:right w:val="single" w:sz="4" w:space="0" w:color="7F7F7F"/>
            </w:tcBorders>
            <w:shd w:val="clear" w:color="000000" w:fill="FFCC99"/>
            <w:noWrap/>
            <w:vAlign w:val="bottom"/>
            <w:hideMark/>
          </w:tcPr>
          <w:p w14:paraId="7E5E0F83" w14:textId="77777777" w:rsidR="00270663" w:rsidRPr="00C42F31" w:rsidRDefault="00270663" w:rsidP="00270663">
            <w:pPr>
              <w:spacing w:after="0" w:line="240" w:lineRule="auto"/>
              <w:rPr>
                <w:rFonts w:ascii="Calibri" w:eastAsia="Times New Roman" w:hAnsi="Calibri" w:cs="Calibri"/>
                <w:color w:val="3F3F76"/>
                <w:sz w:val="18"/>
                <w:szCs w:val="18"/>
                <w:lang w:eastAsia="en-GB"/>
              </w:rPr>
            </w:pPr>
            <w:r w:rsidRPr="00C42F31">
              <w:rPr>
                <w:rFonts w:ascii="Calibri" w:eastAsia="Times New Roman" w:hAnsi="Calibri" w:cs="Calibri"/>
                <w:color w:val="3F3F76"/>
                <w:sz w:val="18"/>
                <w:szCs w:val="18"/>
                <w:lang w:eastAsia="en-GB"/>
              </w:rPr>
              <w:t>39.90</w:t>
            </w:r>
          </w:p>
        </w:tc>
      </w:tr>
      <w:tr w:rsidR="00270663" w:rsidRPr="00C42F31" w14:paraId="0AC991FB" w14:textId="77777777" w:rsidTr="00270663">
        <w:trPr>
          <w:trHeight w:val="280"/>
        </w:trPr>
        <w:tc>
          <w:tcPr>
            <w:tcW w:w="940" w:type="dxa"/>
            <w:tcBorders>
              <w:top w:val="nil"/>
              <w:left w:val="nil"/>
              <w:bottom w:val="nil"/>
              <w:right w:val="nil"/>
            </w:tcBorders>
            <w:shd w:val="clear" w:color="auto" w:fill="auto"/>
            <w:noWrap/>
            <w:vAlign w:val="bottom"/>
            <w:hideMark/>
          </w:tcPr>
          <w:p w14:paraId="2706AB03" w14:textId="77777777" w:rsidR="00270663" w:rsidRPr="00C42F31" w:rsidRDefault="00270663" w:rsidP="00270663">
            <w:pPr>
              <w:spacing w:after="0" w:line="240" w:lineRule="auto"/>
              <w:rPr>
                <w:rFonts w:ascii="Calibri" w:eastAsia="Times New Roman" w:hAnsi="Calibri" w:cs="Calibri"/>
                <w:color w:val="FF0000"/>
                <w:sz w:val="18"/>
                <w:szCs w:val="18"/>
                <w:lang w:eastAsia="en-GB"/>
              </w:rPr>
            </w:pPr>
            <w:r w:rsidRPr="00C42F31">
              <w:rPr>
                <w:rFonts w:ascii="Calibri" w:eastAsia="Times New Roman" w:hAnsi="Calibri" w:cs="Calibri"/>
                <w:color w:val="FF0000"/>
                <w:sz w:val="18"/>
                <w:szCs w:val="18"/>
                <w:lang w:eastAsia="en-GB"/>
              </w:rPr>
              <w:t>0.</w:t>
            </w:r>
            <w:r>
              <w:rPr>
                <w:rFonts w:ascii="Calibri" w:eastAsia="Times New Roman" w:hAnsi="Calibri" w:cs="Calibri"/>
                <w:color w:val="FF0000"/>
                <w:sz w:val="18"/>
                <w:szCs w:val="18"/>
                <w:lang w:eastAsia="en-GB"/>
              </w:rPr>
              <w:t>66</w:t>
            </w:r>
          </w:p>
        </w:tc>
        <w:tc>
          <w:tcPr>
            <w:tcW w:w="940" w:type="dxa"/>
            <w:tcBorders>
              <w:top w:val="nil"/>
              <w:left w:val="single" w:sz="4" w:space="0" w:color="7F7F7F"/>
              <w:bottom w:val="single" w:sz="4" w:space="0" w:color="7F7F7F"/>
              <w:right w:val="single" w:sz="4" w:space="0" w:color="7F7F7F"/>
            </w:tcBorders>
            <w:shd w:val="clear" w:color="000000" w:fill="FFCC99"/>
            <w:noWrap/>
            <w:vAlign w:val="bottom"/>
            <w:hideMark/>
          </w:tcPr>
          <w:p w14:paraId="45DB4D0F" w14:textId="77777777" w:rsidR="00270663" w:rsidRPr="00C42F31" w:rsidRDefault="00270663" w:rsidP="00270663">
            <w:pPr>
              <w:spacing w:after="0" w:line="240" w:lineRule="auto"/>
              <w:rPr>
                <w:rFonts w:ascii="Calibri" w:eastAsia="Times New Roman" w:hAnsi="Calibri" w:cs="Calibri"/>
                <w:color w:val="3F3F76"/>
                <w:sz w:val="18"/>
                <w:szCs w:val="18"/>
                <w:lang w:eastAsia="en-GB"/>
              </w:rPr>
            </w:pPr>
            <w:r w:rsidRPr="00C42F31">
              <w:rPr>
                <w:rFonts w:ascii="Calibri" w:eastAsia="Times New Roman" w:hAnsi="Calibri" w:cs="Calibri"/>
                <w:color w:val="3F3F76"/>
                <w:sz w:val="18"/>
                <w:szCs w:val="18"/>
                <w:lang w:eastAsia="en-GB"/>
              </w:rPr>
              <w:t>63.0</w:t>
            </w:r>
            <w:r>
              <w:rPr>
                <w:rFonts w:ascii="Calibri" w:eastAsia="Times New Roman" w:hAnsi="Calibri" w:cs="Calibri"/>
                <w:color w:val="3F3F76"/>
                <w:sz w:val="18"/>
                <w:szCs w:val="18"/>
                <w:lang w:eastAsia="en-GB"/>
              </w:rPr>
              <w:t>8</w:t>
            </w:r>
          </w:p>
        </w:tc>
        <w:tc>
          <w:tcPr>
            <w:tcW w:w="940" w:type="dxa"/>
            <w:tcBorders>
              <w:top w:val="nil"/>
              <w:left w:val="nil"/>
              <w:bottom w:val="single" w:sz="4" w:space="0" w:color="7F7F7F"/>
              <w:right w:val="single" w:sz="4" w:space="0" w:color="7F7F7F"/>
            </w:tcBorders>
            <w:shd w:val="clear" w:color="000000" w:fill="FFCC99"/>
            <w:noWrap/>
            <w:vAlign w:val="bottom"/>
            <w:hideMark/>
          </w:tcPr>
          <w:p w14:paraId="0928106B" w14:textId="77777777" w:rsidR="00270663" w:rsidRPr="00C42F31" w:rsidRDefault="00270663" w:rsidP="00270663">
            <w:pPr>
              <w:spacing w:after="0" w:line="240" w:lineRule="auto"/>
              <w:rPr>
                <w:rFonts w:ascii="Calibri" w:eastAsia="Times New Roman" w:hAnsi="Calibri" w:cs="Calibri"/>
                <w:color w:val="3F3F76"/>
                <w:sz w:val="18"/>
                <w:szCs w:val="18"/>
                <w:lang w:eastAsia="en-GB"/>
              </w:rPr>
            </w:pPr>
            <w:r w:rsidRPr="00C42F31">
              <w:rPr>
                <w:rFonts w:ascii="Calibri" w:eastAsia="Times New Roman" w:hAnsi="Calibri" w:cs="Calibri"/>
                <w:color w:val="3F3F76"/>
                <w:sz w:val="18"/>
                <w:szCs w:val="18"/>
                <w:lang w:eastAsia="en-GB"/>
              </w:rPr>
              <w:t>-153.0</w:t>
            </w:r>
            <w:r>
              <w:rPr>
                <w:rFonts w:ascii="Calibri" w:eastAsia="Times New Roman" w:hAnsi="Calibri" w:cs="Calibri"/>
                <w:color w:val="3F3F76"/>
                <w:sz w:val="18"/>
                <w:szCs w:val="18"/>
                <w:lang w:eastAsia="en-GB"/>
              </w:rPr>
              <w:t>4</w:t>
            </w:r>
          </w:p>
        </w:tc>
        <w:tc>
          <w:tcPr>
            <w:tcW w:w="940" w:type="dxa"/>
            <w:tcBorders>
              <w:top w:val="nil"/>
              <w:left w:val="nil"/>
              <w:bottom w:val="single" w:sz="4" w:space="0" w:color="7F7F7F"/>
              <w:right w:val="single" w:sz="4" w:space="0" w:color="7F7F7F"/>
            </w:tcBorders>
            <w:shd w:val="clear" w:color="000000" w:fill="FFCC99"/>
            <w:noWrap/>
            <w:vAlign w:val="bottom"/>
            <w:hideMark/>
          </w:tcPr>
          <w:p w14:paraId="610A95C9" w14:textId="77777777" w:rsidR="00270663" w:rsidRPr="00C42F31" w:rsidRDefault="00270663" w:rsidP="00270663">
            <w:pPr>
              <w:spacing w:after="0" w:line="240" w:lineRule="auto"/>
              <w:rPr>
                <w:rFonts w:ascii="Calibri" w:eastAsia="Times New Roman" w:hAnsi="Calibri" w:cs="Calibri"/>
                <w:color w:val="3F3F76"/>
                <w:sz w:val="18"/>
                <w:szCs w:val="18"/>
                <w:lang w:eastAsia="en-GB"/>
              </w:rPr>
            </w:pPr>
            <w:r w:rsidRPr="00C42F31">
              <w:rPr>
                <w:rFonts w:ascii="Calibri" w:eastAsia="Times New Roman" w:hAnsi="Calibri" w:cs="Calibri"/>
                <w:color w:val="3F3F76"/>
                <w:sz w:val="18"/>
                <w:szCs w:val="18"/>
                <w:lang w:eastAsia="en-GB"/>
              </w:rPr>
              <w:t>-144.5</w:t>
            </w:r>
            <w:r>
              <w:rPr>
                <w:rFonts w:ascii="Calibri" w:eastAsia="Times New Roman" w:hAnsi="Calibri" w:cs="Calibri"/>
                <w:color w:val="3F3F76"/>
                <w:sz w:val="18"/>
                <w:szCs w:val="18"/>
                <w:lang w:eastAsia="en-GB"/>
              </w:rPr>
              <w:t>6</w:t>
            </w:r>
          </w:p>
        </w:tc>
        <w:tc>
          <w:tcPr>
            <w:tcW w:w="940" w:type="dxa"/>
            <w:tcBorders>
              <w:top w:val="nil"/>
              <w:left w:val="nil"/>
              <w:bottom w:val="single" w:sz="4" w:space="0" w:color="7F7F7F"/>
              <w:right w:val="single" w:sz="4" w:space="0" w:color="7F7F7F"/>
            </w:tcBorders>
            <w:shd w:val="clear" w:color="000000" w:fill="FFCC99"/>
            <w:noWrap/>
            <w:vAlign w:val="bottom"/>
            <w:hideMark/>
          </w:tcPr>
          <w:p w14:paraId="6E2133B5" w14:textId="77777777" w:rsidR="00270663" w:rsidRPr="00C42F31" w:rsidRDefault="00270663" w:rsidP="00270663">
            <w:pPr>
              <w:spacing w:after="0" w:line="240" w:lineRule="auto"/>
              <w:rPr>
                <w:rFonts w:ascii="Calibri" w:eastAsia="Times New Roman" w:hAnsi="Calibri" w:cs="Calibri"/>
                <w:color w:val="3F3F76"/>
                <w:sz w:val="18"/>
                <w:szCs w:val="18"/>
                <w:lang w:eastAsia="en-GB"/>
              </w:rPr>
            </w:pPr>
            <w:r w:rsidRPr="00C42F31">
              <w:rPr>
                <w:rFonts w:ascii="Calibri" w:eastAsia="Times New Roman" w:hAnsi="Calibri" w:cs="Calibri"/>
                <w:color w:val="3F3F76"/>
                <w:sz w:val="18"/>
                <w:szCs w:val="18"/>
                <w:lang w:eastAsia="en-GB"/>
              </w:rPr>
              <w:t>144.5</w:t>
            </w:r>
            <w:r>
              <w:rPr>
                <w:rFonts w:ascii="Calibri" w:eastAsia="Times New Roman" w:hAnsi="Calibri" w:cs="Calibri"/>
                <w:color w:val="3F3F76"/>
                <w:sz w:val="18"/>
                <w:szCs w:val="18"/>
                <w:lang w:eastAsia="en-GB"/>
              </w:rPr>
              <w:t>6</w:t>
            </w:r>
          </w:p>
        </w:tc>
      </w:tr>
      <w:tr w:rsidR="00270663" w:rsidRPr="00C42F31" w14:paraId="290793A1" w14:textId="77777777" w:rsidTr="00270663">
        <w:trPr>
          <w:trHeight w:val="280"/>
        </w:trPr>
        <w:tc>
          <w:tcPr>
            <w:tcW w:w="940" w:type="dxa"/>
            <w:tcBorders>
              <w:top w:val="nil"/>
              <w:left w:val="nil"/>
              <w:bottom w:val="nil"/>
              <w:right w:val="nil"/>
            </w:tcBorders>
            <w:shd w:val="clear" w:color="auto" w:fill="auto"/>
            <w:noWrap/>
            <w:vAlign w:val="bottom"/>
            <w:hideMark/>
          </w:tcPr>
          <w:p w14:paraId="71F1FAF6" w14:textId="77777777" w:rsidR="00270663" w:rsidRPr="00C42F31" w:rsidRDefault="00270663" w:rsidP="00270663">
            <w:pPr>
              <w:spacing w:after="0" w:line="240" w:lineRule="auto"/>
              <w:rPr>
                <w:rFonts w:ascii="Calibri" w:eastAsia="Times New Roman" w:hAnsi="Calibri" w:cs="Calibri"/>
                <w:color w:val="FF0000"/>
                <w:sz w:val="18"/>
                <w:szCs w:val="18"/>
                <w:lang w:eastAsia="en-GB"/>
              </w:rPr>
            </w:pPr>
            <w:r w:rsidRPr="00C42F31">
              <w:rPr>
                <w:rFonts w:ascii="Calibri" w:eastAsia="Times New Roman" w:hAnsi="Calibri" w:cs="Calibri"/>
                <w:color w:val="FF0000"/>
                <w:sz w:val="18"/>
                <w:szCs w:val="18"/>
                <w:lang w:eastAsia="en-GB"/>
              </w:rPr>
              <w:t>0.3</w:t>
            </w:r>
            <w:r>
              <w:rPr>
                <w:rFonts w:ascii="Calibri" w:eastAsia="Times New Roman" w:hAnsi="Calibri" w:cs="Calibri"/>
                <w:color w:val="FF0000"/>
                <w:sz w:val="18"/>
                <w:szCs w:val="18"/>
                <w:lang w:eastAsia="en-GB"/>
              </w:rPr>
              <w:t>2</w:t>
            </w:r>
          </w:p>
        </w:tc>
        <w:tc>
          <w:tcPr>
            <w:tcW w:w="940" w:type="dxa"/>
            <w:tcBorders>
              <w:top w:val="nil"/>
              <w:left w:val="single" w:sz="4" w:space="0" w:color="7F7F7F"/>
              <w:bottom w:val="single" w:sz="4" w:space="0" w:color="7F7F7F"/>
              <w:right w:val="single" w:sz="4" w:space="0" w:color="7F7F7F"/>
            </w:tcBorders>
            <w:shd w:val="clear" w:color="000000" w:fill="FFCC99"/>
            <w:noWrap/>
            <w:vAlign w:val="bottom"/>
            <w:hideMark/>
          </w:tcPr>
          <w:p w14:paraId="6B3592B8" w14:textId="77777777" w:rsidR="00270663" w:rsidRPr="00C42F31" w:rsidRDefault="00270663" w:rsidP="00270663">
            <w:pPr>
              <w:spacing w:after="0" w:line="240" w:lineRule="auto"/>
              <w:rPr>
                <w:rFonts w:ascii="Calibri" w:eastAsia="Times New Roman" w:hAnsi="Calibri" w:cs="Calibri"/>
                <w:color w:val="3F3F76"/>
                <w:sz w:val="18"/>
                <w:szCs w:val="18"/>
                <w:lang w:eastAsia="en-GB"/>
              </w:rPr>
            </w:pPr>
            <w:r w:rsidRPr="00C42F31">
              <w:rPr>
                <w:rFonts w:ascii="Calibri" w:eastAsia="Times New Roman" w:hAnsi="Calibri" w:cs="Calibri"/>
                <w:color w:val="3F3F76"/>
                <w:sz w:val="18"/>
                <w:szCs w:val="18"/>
                <w:lang w:eastAsia="en-GB"/>
              </w:rPr>
              <w:t>168.3</w:t>
            </w:r>
            <w:r>
              <w:rPr>
                <w:rFonts w:ascii="Calibri" w:eastAsia="Times New Roman" w:hAnsi="Calibri" w:cs="Calibri"/>
                <w:color w:val="3F3F76"/>
                <w:sz w:val="18"/>
                <w:szCs w:val="18"/>
                <w:lang w:eastAsia="en-GB"/>
              </w:rPr>
              <w:t>6</w:t>
            </w:r>
          </w:p>
        </w:tc>
        <w:tc>
          <w:tcPr>
            <w:tcW w:w="940" w:type="dxa"/>
            <w:tcBorders>
              <w:top w:val="nil"/>
              <w:left w:val="nil"/>
              <w:bottom w:val="single" w:sz="4" w:space="0" w:color="7F7F7F"/>
              <w:right w:val="single" w:sz="4" w:space="0" w:color="7F7F7F"/>
            </w:tcBorders>
            <w:shd w:val="clear" w:color="000000" w:fill="FFCC99"/>
            <w:noWrap/>
            <w:vAlign w:val="bottom"/>
            <w:hideMark/>
          </w:tcPr>
          <w:p w14:paraId="014A97A8" w14:textId="77777777" w:rsidR="00270663" w:rsidRPr="00C42F31" w:rsidRDefault="00270663" w:rsidP="00270663">
            <w:pPr>
              <w:spacing w:after="0" w:line="240" w:lineRule="auto"/>
              <w:rPr>
                <w:rFonts w:ascii="Calibri" w:eastAsia="Times New Roman" w:hAnsi="Calibri" w:cs="Calibri"/>
                <w:color w:val="3F3F76"/>
                <w:sz w:val="18"/>
                <w:szCs w:val="18"/>
                <w:lang w:eastAsia="en-GB"/>
              </w:rPr>
            </w:pPr>
            <w:r w:rsidRPr="00C42F31">
              <w:rPr>
                <w:rFonts w:ascii="Calibri" w:eastAsia="Times New Roman" w:hAnsi="Calibri" w:cs="Calibri"/>
                <w:color w:val="3F3F76"/>
                <w:sz w:val="18"/>
                <w:szCs w:val="18"/>
                <w:lang w:eastAsia="en-GB"/>
              </w:rPr>
              <w:t>-401.15</w:t>
            </w:r>
          </w:p>
        </w:tc>
        <w:tc>
          <w:tcPr>
            <w:tcW w:w="940" w:type="dxa"/>
            <w:tcBorders>
              <w:top w:val="nil"/>
              <w:left w:val="nil"/>
              <w:bottom w:val="single" w:sz="4" w:space="0" w:color="7F7F7F"/>
              <w:right w:val="single" w:sz="4" w:space="0" w:color="7F7F7F"/>
            </w:tcBorders>
            <w:shd w:val="clear" w:color="000000" w:fill="FFCC99"/>
            <w:noWrap/>
            <w:vAlign w:val="bottom"/>
            <w:hideMark/>
          </w:tcPr>
          <w:p w14:paraId="25A8B06B" w14:textId="77777777" w:rsidR="00270663" w:rsidRPr="00C42F31" w:rsidRDefault="00270663" w:rsidP="00270663">
            <w:pPr>
              <w:spacing w:after="0" w:line="240" w:lineRule="auto"/>
              <w:rPr>
                <w:rFonts w:ascii="Calibri" w:eastAsia="Times New Roman" w:hAnsi="Calibri" w:cs="Calibri"/>
                <w:color w:val="3F3F76"/>
                <w:sz w:val="18"/>
                <w:szCs w:val="18"/>
                <w:lang w:eastAsia="en-GB"/>
              </w:rPr>
            </w:pPr>
            <w:r w:rsidRPr="00C42F31">
              <w:rPr>
                <w:rFonts w:ascii="Calibri" w:eastAsia="Times New Roman" w:hAnsi="Calibri" w:cs="Calibri"/>
                <w:color w:val="3F3F76"/>
                <w:sz w:val="18"/>
                <w:szCs w:val="18"/>
                <w:lang w:eastAsia="en-GB"/>
              </w:rPr>
              <w:t>-380.9</w:t>
            </w:r>
            <w:r>
              <w:rPr>
                <w:rFonts w:ascii="Calibri" w:eastAsia="Times New Roman" w:hAnsi="Calibri" w:cs="Calibri"/>
                <w:color w:val="3F3F76"/>
                <w:sz w:val="18"/>
                <w:szCs w:val="18"/>
                <w:lang w:eastAsia="en-GB"/>
              </w:rPr>
              <w:t>4</w:t>
            </w:r>
          </w:p>
        </w:tc>
        <w:tc>
          <w:tcPr>
            <w:tcW w:w="940" w:type="dxa"/>
            <w:tcBorders>
              <w:top w:val="nil"/>
              <w:left w:val="nil"/>
              <w:bottom w:val="single" w:sz="4" w:space="0" w:color="7F7F7F"/>
              <w:right w:val="single" w:sz="4" w:space="0" w:color="7F7F7F"/>
            </w:tcBorders>
            <w:shd w:val="clear" w:color="000000" w:fill="FFCC99"/>
            <w:noWrap/>
            <w:vAlign w:val="bottom"/>
            <w:hideMark/>
          </w:tcPr>
          <w:p w14:paraId="5384CF0A" w14:textId="77777777" w:rsidR="00270663" w:rsidRPr="00C42F31" w:rsidRDefault="00270663" w:rsidP="00270663">
            <w:pPr>
              <w:spacing w:after="0" w:line="240" w:lineRule="auto"/>
              <w:rPr>
                <w:rFonts w:ascii="Calibri" w:eastAsia="Times New Roman" w:hAnsi="Calibri" w:cs="Calibri"/>
                <w:color w:val="3F3F76"/>
                <w:sz w:val="18"/>
                <w:szCs w:val="18"/>
                <w:lang w:eastAsia="en-GB"/>
              </w:rPr>
            </w:pPr>
            <w:r w:rsidRPr="00C42F31">
              <w:rPr>
                <w:rFonts w:ascii="Calibri" w:eastAsia="Times New Roman" w:hAnsi="Calibri" w:cs="Calibri"/>
                <w:color w:val="3F3F76"/>
                <w:sz w:val="18"/>
                <w:szCs w:val="18"/>
                <w:lang w:eastAsia="en-GB"/>
              </w:rPr>
              <w:t>380.9</w:t>
            </w:r>
            <w:r>
              <w:rPr>
                <w:rFonts w:ascii="Calibri" w:eastAsia="Times New Roman" w:hAnsi="Calibri" w:cs="Calibri"/>
                <w:color w:val="3F3F76"/>
                <w:sz w:val="18"/>
                <w:szCs w:val="18"/>
                <w:lang w:eastAsia="en-GB"/>
              </w:rPr>
              <w:t>4</w:t>
            </w:r>
          </w:p>
        </w:tc>
      </w:tr>
      <w:tr w:rsidR="00270663" w:rsidRPr="00C42F31" w14:paraId="218CB40D" w14:textId="77777777" w:rsidTr="00270663">
        <w:trPr>
          <w:trHeight w:val="280"/>
        </w:trPr>
        <w:tc>
          <w:tcPr>
            <w:tcW w:w="940" w:type="dxa"/>
            <w:tcBorders>
              <w:top w:val="nil"/>
              <w:left w:val="nil"/>
              <w:bottom w:val="nil"/>
              <w:right w:val="nil"/>
            </w:tcBorders>
            <w:shd w:val="clear" w:color="auto" w:fill="auto"/>
            <w:noWrap/>
            <w:vAlign w:val="bottom"/>
            <w:hideMark/>
          </w:tcPr>
          <w:p w14:paraId="22B75351" w14:textId="77777777" w:rsidR="00270663" w:rsidRPr="00C42F31" w:rsidRDefault="00270663" w:rsidP="00270663">
            <w:pPr>
              <w:spacing w:after="0" w:line="240" w:lineRule="auto"/>
              <w:rPr>
                <w:rFonts w:ascii="Calibri" w:eastAsia="Times New Roman" w:hAnsi="Calibri" w:cs="Calibri"/>
                <w:color w:val="FF0000"/>
                <w:sz w:val="18"/>
                <w:szCs w:val="18"/>
                <w:lang w:eastAsia="en-GB"/>
              </w:rPr>
            </w:pPr>
            <w:r w:rsidRPr="00C42F31">
              <w:rPr>
                <w:rFonts w:ascii="Calibri" w:eastAsia="Times New Roman" w:hAnsi="Calibri" w:cs="Calibri"/>
                <w:color w:val="FF0000"/>
                <w:sz w:val="18"/>
                <w:szCs w:val="18"/>
                <w:lang w:eastAsia="en-GB"/>
              </w:rPr>
              <w:t>0</w:t>
            </w:r>
          </w:p>
        </w:tc>
        <w:tc>
          <w:tcPr>
            <w:tcW w:w="940" w:type="dxa"/>
            <w:tcBorders>
              <w:top w:val="nil"/>
              <w:left w:val="single" w:sz="4" w:space="0" w:color="7F7F7F"/>
              <w:bottom w:val="single" w:sz="4" w:space="0" w:color="7F7F7F"/>
              <w:right w:val="single" w:sz="4" w:space="0" w:color="7F7F7F"/>
            </w:tcBorders>
            <w:shd w:val="clear" w:color="000000" w:fill="FFCC99"/>
            <w:noWrap/>
            <w:vAlign w:val="bottom"/>
            <w:hideMark/>
          </w:tcPr>
          <w:p w14:paraId="6E041D5E" w14:textId="77777777" w:rsidR="00270663" w:rsidRPr="00C42F31" w:rsidRDefault="00270663" w:rsidP="00270663">
            <w:pPr>
              <w:spacing w:after="0" w:line="240" w:lineRule="auto"/>
              <w:rPr>
                <w:rFonts w:ascii="Calibri" w:eastAsia="Times New Roman" w:hAnsi="Calibri" w:cs="Calibri"/>
                <w:color w:val="3F3F76"/>
                <w:sz w:val="18"/>
                <w:szCs w:val="18"/>
                <w:lang w:eastAsia="en-GB"/>
              </w:rPr>
            </w:pPr>
            <w:r w:rsidRPr="00C42F31">
              <w:rPr>
                <w:rFonts w:ascii="Calibri" w:eastAsia="Times New Roman" w:hAnsi="Calibri" w:cs="Calibri"/>
                <w:color w:val="3F3F76"/>
                <w:sz w:val="18"/>
                <w:szCs w:val="18"/>
                <w:lang w:eastAsia="en-GB"/>
              </w:rPr>
              <w:t>325.0</w:t>
            </w:r>
            <w:r>
              <w:rPr>
                <w:rFonts w:ascii="Calibri" w:eastAsia="Times New Roman" w:hAnsi="Calibri" w:cs="Calibri"/>
                <w:color w:val="3F3F76"/>
                <w:sz w:val="18"/>
                <w:szCs w:val="18"/>
                <w:lang w:eastAsia="en-GB"/>
              </w:rPr>
              <w:t>2</w:t>
            </w:r>
          </w:p>
        </w:tc>
        <w:tc>
          <w:tcPr>
            <w:tcW w:w="940" w:type="dxa"/>
            <w:tcBorders>
              <w:top w:val="nil"/>
              <w:left w:val="nil"/>
              <w:bottom w:val="single" w:sz="4" w:space="0" w:color="7F7F7F"/>
              <w:right w:val="single" w:sz="4" w:space="0" w:color="7F7F7F"/>
            </w:tcBorders>
            <w:shd w:val="clear" w:color="000000" w:fill="FFCC99"/>
            <w:noWrap/>
            <w:vAlign w:val="bottom"/>
            <w:hideMark/>
          </w:tcPr>
          <w:p w14:paraId="2EE7A246" w14:textId="77777777" w:rsidR="00270663" w:rsidRPr="00C42F31" w:rsidRDefault="00270663" w:rsidP="00270663">
            <w:pPr>
              <w:spacing w:after="0" w:line="240" w:lineRule="auto"/>
              <w:rPr>
                <w:rFonts w:ascii="Calibri" w:eastAsia="Times New Roman" w:hAnsi="Calibri" w:cs="Calibri"/>
                <w:color w:val="3F3F76"/>
                <w:sz w:val="18"/>
                <w:szCs w:val="18"/>
                <w:lang w:eastAsia="en-GB"/>
              </w:rPr>
            </w:pPr>
            <w:r w:rsidRPr="00C42F31">
              <w:rPr>
                <w:rFonts w:ascii="Calibri" w:eastAsia="Times New Roman" w:hAnsi="Calibri" w:cs="Calibri"/>
                <w:color w:val="3F3F76"/>
                <w:sz w:val="18"/>
                <w:szCs w:val="18"/>
                <w:lang w:eastAsia="en-GB"/>
              </w:rPr>
              <w:t>-760.1</w:t>
            </w:r>
            <w:r>
              <w:rPr>
                <w:rFonts w:ascii="Calibri" w:eastAsia="Times New Roman" w:hAnsi="Calibri" w:cs="Calibri"/>
                <w:color w:val="3F3F76"/>
                <w:sz w:val="18"/>
                <w:szCs w:val="18"/>
                <w:lang w:eastAsia="en-GB"/>
              </w:rPr>
              <w:t>3</w:t>
            </w:r>
          </w:p>
        </w:tc>
        <w:tc>
          <w:tcPr>
            <w:tcW w:w="940" w:type="dxa"/>
            <w:tcBorders>
              <w:top w:val="nil"/>
              <w:left w:val="nil"/>
              <w:bottom w:val="single" w:sz="4" w:space="0" w:color="7F7F7F"/>
              <w:right w:val="single" w:sz="4" w:space="0" w:color="7F7F7F"/>
            </w:tcBorders>
            <w:shd w:val="clear" w:color="000000" w:fill="FFCC99"/>
            <w:noWrap/>
            <w:vAlign w:val="bottom"/>
            <w:hideMark/>
          </w:tcPr>
          <w:p w14:paraId="07492C7A" w14:textId="77777777" w:rsidR="00270663" w:rsidRPr="00C42F31" w:rsidRDefault="00270663" w:rsidP="00270663">
            <w:pPr>
              <w:spacing w:after="0" w:line="240" w:lineRule="auto"/>
              <w:rPr>
                <w:rFonts w:ascii="Calibri" w:eastAsia="Times New Roman" w:hAnsi="Calibri" w:cs="Calibri"/>
                <w:color w:val="3F3F76"/>
                <w:sz w:val="18"/>
                <w:szCs w:val="18"/>
                <w:lang w:eastAsia="en-GB"/>
              </w:rPr>
            </w:pPr>
            <w:r w:rsidRPr="00C42F31">
              <w:rPr>
                <w:rFonts w:ascii="Calibri" w:eastAsia="Times New Roman" w:hAnsi="Calibri" w:cs="Calibri"/>
                <w:color w:val="3F3F76"/>
                <w:sz w:val="18"/>
                <w:szCs w:val="18"/>
                <w:lang w:eastAsia="en-GB"/>
              </w:rPr>
              <w:t>-725.83</w:t>
            </w:r>
          </w:p>
        </w:tc>
        <w:tc>
          <w:tcPr>
            <w:tcW w:w="940" w:type="dxa"/>
            <w:tcBorders>
              <w:top w:val="nil"/>
              <w:left w:val="nil"/>
              <w:bottom w:val="single" w:sz="4" w:space="0" w:color="7F7F7F"/>
              <w:right w:val="single" w:sz="4" w:space="0" w:color="7F7F7F"/>
            </w:tcBorders>
            <w:shd w:val="clear" w:color="000000" w:fill="FFCC99"/>
            <w:noWrap/>
            <w:vAlign w:val="bottom"/>
            <w:hideMark/>
          </w:tcPr>
          <w:p w14:paraId="1D3BFE04" w14:textId="77777777" w:rsidR="00270663" w:rsidRPr="00C42F31" w:rsidRDefault="00270663" w:rsidP="00270663">
            <w:pPr>
              <w:keepNext/>
              <w:spacing w:after="0" w:line="240" w:lineRule="auto"/>
              <w:rPr>
                <w:rFonts w:ascii="Calibri" w:eastAsia="Times New Roman" w:hAnsi="Calibri" w:cs="Calibri"/>
                <w:color w:val="3F3F76"/>
                <w:sz w:val="18"/>
                <w:szCs w:val="18"/>
                <w:lang w:eastAsia="en-GB"/>
              </w:rPr>
            </w:pPr>
            <w:r w:rsidRPr="00C42F31">
              <w:rPr>
                <w:rFonts w:ascii="Calibri" w:eastAsia="Times New Roman" w:hAnsi="Calibri" w:cs="Calibri"/>
                <w:color w:val="3F3F76"/>
                <w:sz w:val="18"/>
                <w:szCs w:val="18"/>
                <w:lang w:eastAsia="en-GB"/>
              </w:rPr>
              <w:t>725.83</w:t>
            </w:r>
          </w:p>
        </w:tc>
      </w:tr>
    </w:tbl>
    <w:p w14:paraId="2DE40CF9" w14:textId="77777777" w:rsidR="00BD2BA1" w:rsidRDefault="00BD2BA1" w:rsidP="000956AF"/>
    <w:p w14:paraId="20D2736B" w14:textId="77777777" w:rsidR="00BD2BA1" w:rsidRDefault="00BD2BA1" w:rsidP="000956AF"/>
    <w:p w14:paraId="44A283DF" w14:textId="77777777" w:rsidR="00BD2BA1" w:rsidRDefault="00BD2BA1" w:rsidP="000956AF"/>
    <w:p w14:paraId="29A9DE1A" w14:textId="77777777" w:rsidR="00BD2BA1" w:rsidRDefault="00BD2BA1" w:rsidP="000956AF"/>
    <w:p w14:paraId="74BA47FC" w14:textId="77777777" w:rsidR="00270663" w:rsidRDefault="00270663" w:rsidP="000956AF"/>
    <w:p w14:paraId="296885C2" w14:textId="77777777" w:rsidR="00270663" w:rsidRDefault="00270663" w:rsidP="00270663">
      <w:pPr>
        <w:pStyle w:val="Caption"/>
        <w:framePr w:hSpace="180" w:wrap="around" w:vAnchor="text" w:hAnchor="page" w:x="2049" w:y="299"/>
      </w:pPr>
      <w:bookmarkStart w:id="276" w:name="_Toc525256364"/>
      <w:r>
        <w:t xml:space="preserve">Table </w:t>
      </w:r>
      <w:r w:rsidR="00F47D15">
        <w:fldChar w:fldCharType="begin"/>
      </w:r>
      <w:r w:rsidR="00F47D15">
        <w:instrText xml:space="preserve"> STYLEREF 2 \s </w:instrText>
      </w:r>
      <w:r w:rsidR="00F47D15">
        <w:fldChar w:fldCharType="separate"/>
      </w:r>
      <w:r w:rsidR="00F47D15">
        <w:rPr>
          <w:noProof/>
        </w:rPr>
        <w:t>3.1</w:t>
      </w:r>
      <w:r w:rsidR="00F47D15">
        <w:fldChar w:fldCharType="end"/>
      </w:r>
      <w:r w:rsidR="00F47D15">
        <w:noBreakHyphen/>
      </w:r>
      <w:r w:rsidR="00F47D15">
        <w:fldChar w:fldCharType="begin"/>
      </w:r>
      <w:r w:rsidR="00F47D15">
        <w:instrText xml:space="preserve"> SEQ Table \* ARABIC \s 2 </w:instrText>
      </w:r>
      <w:r w:rsidR="00F47D15">
        <w:fldChar w:fldCharType="separate"/>
      </w:r>
      <w:r w:rsidR="00F47D15">
        <w:rPr>
          <w:noProof/>
        </w:rPr>
        <w:t>40</w:t>
      </w:r>
      <w:r w:rsidR="00F47D15">
        <w:fldChar w:fldCharType="end"/>
      </w:r>
      <w:r>
        <w:t xml:space="preserve">. </w:t>
      </w:r>
      <w:r w:rsidRPr="004A2192">
        <w:t>Moments [Nm] at Spanwise Locations</w:t>
      </w:r>
      <w:bookmarkEnd w:id="276"/>
    </w:p>
    <w:p w14:paraId="29E03D04" w14:textId="77777777" w:rsidR="00270663" w:rsidRDefault="00270663" w:rsidP="000956AF"/>
    <w:p w14:paraId="1A919E9E" w14:textId="77777777" w:rsidR="00270663" w:rsidRPr="000956AF" w:rsidRDefault="00270663" w:rsidP="000956AF"/>
    <w:p w14:paraId="5F7ED6E8" w14:textId="77777777" w:rsidR="00186AF5" w:rsidRDefault="00186AF5" w:rsidP="00B36566">
      <w:pPr>
        <w:pStyle w:val="Heading3"/>
        <w:rPr>
          <w:rFonts w:eastAsia="Times New Roman"/>
        </w:rPr>
      </w:pPr>
      <w:bookmarkStart w:id="277" w:name="_Toc525261846"/>
      <w:r w:rsidRPr="00186AF5">
        <w:rPr>
          <w:rFonts w:eastAsia="Times New Roman"/>
        </w:rPr>
        <w:t>Weight and Balance</w:t>
      </w:r>
      <w:bookmarkEnd w:id="277"/>
    </w:p>
    <w:p w14:paraId="20077560" w14:textId="77777777" w:rsidR="005859B5" w:rsidRPr="00786E10" w:rsidRDefault="005859B5" w:rsidP="005859B5">
      <w:pPr>
        <w:pStyle w:val="Heading4"/>
      </w:pPr>
      <w:bookmarkStart w:id="278" w:name="_Toc524881809"/>
      <w:bookmarkStart w:id="279" w:name="_Toc525261847"/>
      <w:r w:rsidRPr="00786E10">
        <w:t>PURPOSE</w:t>
      </w:r>
      <w:bookmarkEnd w:id="278"/>
      <w:bookmarkEnd w:id="279"/>
    </w:p>
    <w:p w14:paraId="592E9759" w14:textId="77777777" w:rsidR="005859B5" w:rsidRPr="00786E10" w:rsidRDefault="005859B5" w:rsidP="005859B5">
      <w:pPr>
        <w:ind w:left="360"/>
      </w:pPr>
      <w:r>
        <w:t xml:space="preserve">This report aims to show the target component weights, empty weight and maximum take-off weight of the </w:t>
      </w:r>
      <w:r w:rsidR="00BD2BA1">
        <w:t>aero plane</w:t>
      </w:r>
      <w:r>
        <w:t xml:space="preserve"> by using different methods from different books. Furthermore, showing the simple C.G. values based on the first simple geometric sizing drawing of the </w:t>
      </w:r>
      <w:r w:rsidR="00BD2BA1">
        <w:t>aero plane</w:t>
      </w:r>
      <w:r>
        <w:t>.</w:t>
      </w:r>
    </w:p>
    <w:p w14:paraId="6B71295D" w14:textId="77777777" w:rsidR="005859B5" w:rsidRPr="00786E10" w:rsidRDefault="005859B5" w:rsidP="005859B5">
      <w:pPr>
        <w:pStyle w:val="Heading4"/>
      </w:pPr>
      <w:bookmarkStart w:id="280" w:name="_Toc524881810"/>
      <w:bookmarkStart w:id="281" w:name="_Toc525261848"/>
      <w:r w:rsidRPr="00786E10">
        <w:t>NOMENCLATURE</w:t>
      </w:r>
      <w:bookmarkEnd w:id="280"/>
      <w:bookmarkEnd w:id="281"/>
    </w:p>
    <w:p w14:paraId="6F4CD489" w14:textId="77777777" w:rsidR="005859B5" w:rsidRPr="00786E10" w:rsidRDefault="005859B5" w:rsidP="005859B5"/>
    <w:p w14:paraId="7182806E" w14:textId="77777777" w:rsidR="005859B5" w:rsidRPr="00786E10" w:rsidRDefault="005859B5" w:rsidP="005859B5">
      <w:pPr>
        <w:rPr>
          <w:rFonts w:eastAsiaTheme="minorEastAsia"/>
        </w:rPr>
      </w:pPr>
      <m:oMathPara>
        <m:oMathParaPr>
          <m:jc m:val="left"/>
        </m:oMathParaPr>
        <m:oMath>
          <m:r>
            <w:rPr>
              <w:rFonts w:ascii="Cambria Math" w:eastAsiaTheme="minorEastAsia" w:hAnsi="Cambria Math"/>
            </w:rPr>
            <m:t>A                    =aspect ratio</m:t>
          </m:r>
        </m:oMath>
      </m:oMathPara>
    </w:p>
    <w:p w14:paraId="3685F51F" w14:textId="77777777" w:rsidR="005859B5" w:rsidRPr="00786E10" w:rsidRDefault="009F22DF" w:rsidP="005859B5">
      <w:pPr>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h</m:t>
              </m:r>
            </m:sub>
          </m:sSub>
          <m:r>
            <w:rPr>
              <w:rFonts w:ascii="Cambria Math" w:eastAsiaTheme="minorEastAsia" w:hAnsi="Cambria Math"/>
            </w:rPr>
            <m:t xml:space="preserve">                  =horizontal tail span, ft</m:t>
          </m:r>
        </m:oMath>
      </m:oMathPara>
    </w:p>
    <w:p w14:paraId="4C197529" w14:textId="77777777" w:rsidR="005859B5" w:rsidRPr="00786E10" w:rsidRDefault="009F22DF" w:rsidP="005859B5">
      <w:pPr>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w</m:t>
              </m:r>
            </m:sub>
          </m:sSub>
          <m:r>
            <w:rPr>
              <w:rFonts w:ascii="Cambria Math" w:eastAsiaTheme="minorEastAsia" w:hAnsi="Cambria Math"/>
            </w:rPr>
            <m:t xml:space="preserve">                  =wing span, ft</m:t>
          </m:r>
        </m:oMath>
      </m:oMathPara>
    </w:p>
    <w:p w14:paraId="07B08A01" w14:textId="77777777" w:rsidR="005859B5" w:rsidRPr="00786E10" w:rsidRDefault="005859B5" w:rsidP="005859B5">
      <w:pPr>
        <w:rPr>
          <w:rFonts w:eastAsiaTheme="minorEastAsia"/>
        </w:rPr>
      </w:pPr>
      <m:oMathPara>
        <m:oMathParaPr>
          <m:jc m:val="left"/>
        </m:oMathParaPr>
        <m:oMath>
          <m:r>
            <w:rPr>
              <w:rFonts w:ascii="Cambria Math" w:eastAsiaTheme="minorEastAsia" w:hAnsi="Cambria Math"/>
            </w:rPr>
            <m:t>D                    =fuselage structural depth, ft</m:t>
          </m:r>
        </m:oMath>
      </m:oMathPara>
    </w:p>
    <w:p w14:paraId="1AAAEF41" w14:textId="77777777" w:rsidR="005859B5" w:rsidRPr="00786E10" w:rsidRDefault="009F22DF" w:rsidP="005859B5">
      <w:pPr>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r>
            <w:rPr>
              <w:rFonts w:ascii="Cambria Math" w:eastAsiaTheme="minorEastAsia" w:hAnsi="Cambria Math"/>
            </w:rPr>
            <m:t xml:space="preserve">                    =engine diameter, ft</m:t>
          </m:r>
        </m:oMath>
      </m:oMathPara>
    </w:p>
    <w:p w14:paraId="2AA94E81" w14:textId="77777777" w:rsidR="005859B5" w:rsidRPr="00786E10" w:rsidRDefault="009F22DF" w:rsidP="005859B5">
      <w:pPr>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w</m:t>
              </m:r>
            </m:sub>
          </m:sSub>
          <m:r>
            <w:rPr>
              <w:rFonts w:ascii="Cambria Math" w:eastAsiaTheme="minorEastAsia" w:hAnsi="Cambria Math"/>
            </w:rPr>
            <m:t xml:space="preserve">                    =fuselage at horizontal tail intersection, ft</m:t>
          </m:r>
        </m:oMath>
      </m:oMathPara>
    </w:p>
    <w:p w14:paraId="3C35860D" w14:textId="77777777" w:rsidR="005859B5" w:rsidRPr="00786E10" w:rsidRDefault="009F22DF" w:rsidP="005859B5">
      <w:pPr>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t</m:t>
              </m:r>
            </m:sub>
          </m:sSub>
          <m:r>
            <w:rPr>
              <w:rFonts w:ascii="Cambria Math" w:eastAsiaTheme="minorEastAsia" w:hAnsi="Cambria Math"/>
            </w:rPr>
            <m:t xml:space="preserve">                    =horizontal tail height above fuselage, ft</m:t>
          </m:r>
        </m:oMath>
      </m:oMathPara>
    </w:p>
    <w:p w14:paraId="6C647CBB" w14:textId="77777777" w:rsidR="005859B5" w:rsidRPr="00786E10" w:rsidRDefault="009F22DF" w:rsidP="005859B5">
      <w:pPr>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v</m:t>
              </m:r>
            </m:sub>
          </m:sSub>
          <m:r>
            <w:rPr>
              <w:rFonts w:ascii="Cambria Math" w:eastAsiaTheme="minorEastAsia" w:hAnsi="Cambria Math"/>
            </w:rPr>
            <m:t xml:space="preserve">            =vertical tail height above fuselage, ft</m:t>
          </m:r>
        </m:oMath>
      </m:oMathPara>
    </w:p>
    <w:p w14:paraId="6612143B" w14:textId="77777777" w:rsidR="005859B5" w:rsidRPr="00786E10" w:rsidRDefault="009F22DF" w:rsidP="005859B5">
      <w:pPr>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v</m:t>
              </m:r>
            </m:sub>
          </m:sSub>
          <m:r>
            <w:rPr>
              <w:rFonts w:ascii="Cambria Math" w:eastAsiaTheme="minorEastAsia" w:hAnsi="Cambria Math"/>
            </w:rPr>
            <m:t xml:space="preserve">                    =vertical tail height above fuselage, ft</m:t>
          </m:r>
        </m:oMath>
      </m:oMathPara>
    </w:p>
    <w:p w14:paraId="5E9F16D7" w14:textId="77777777" w:rsidR="005859B5" w:rsidRPr="00786E10" w:rsidRDefault="009F22DF" w:rsidP="005859B5">
      <w:pPr>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y</m:t>
              </m:r>
            </m:sub>
          </m:sSub>
          <m:r>
            <w:rPr>
              <w:rFonts w:ascii="Cambria Math" w:eastAsiaTheme="minorEastAsia" w:hAnsi="Cambria Math"/>
            </w:rPr>
            <m:t xml:space="preserve">                    =yawing moment of inertia, lb-f</m:t>
          </m:r>
          <m:sSup>
            <m:sSupPr>
              <m:ctrlPr>
                <w:rPr>
                  <w:rFonts w:ascii="Cambria Math" w:eastAsiaTheme="minorEastAsia" w:hAnsi="Cambria Math"/>
                  <w:i/>
                </w:rPr>
              </m:ctrlPr>
            </m:sSupPr>
            <m:e>
              <m:r>
                <w:rPr>
                  <w:rFonts w:ascii="Cambria Math" w:eastAsiaTheme="minorEastAsia" w:hAnsi="Cambria Math"/>
                </w:rPr>
                <m:t>t</m:t>
              </m:r>
            </m:e>
            <m:sup>
              <m:r>
                <w:rPr>
                  <w:rFonts w:ascii="Cambria Math" w:eastAsiaTheme="minorEastAsia" w:hAnsi="Cambria Math"/>
                </w:rPr>
                <m:t>2</m:t>
              </m:r>
            </m:sup>
          </m:sSup>
        </m:oMath>
      </m:oMathPara>
    </w:p>
    <w:p w14:paraId="183C162B" w14:textId="77777777" w:rsidR="005859B5" w:rsidRPr="00786E10" w:rsidRDefault="005859B5" w:rsidP="005859B5">
      <w:pPr>
        <w:rPr>
          <w:rFonts w:eastAsiaTheme="minorEastAsia"/>
        </w:rPr>
      </w:pPr>
      <m:oMathPara>
        <m:oMathParaPr>
          <m:jc m:val="left"/>
        </m:oMathParaPr>
        <m:oMath>
          <m:r>
            <w:rPr>
              <w:rFonts w:ascii="Cambria Math" w:eastAsiaTheme="minorEastAsia" w:hAnsi="Cambria Math"/>
            </w:rPr>
            <m:t>int                 =fuel quantity in integral fuel tank</m:t>
          </m:r>
        </m:oMath>
      </m:oMathPara>
    </w:p>
    <w:p w14:paraId="542B1DDA" w14:textId="77777777" w:rsidR="005859B5" w:rsidRPr="00786E10" w:rsidRDefault="009F22DF" w:rsidP="005859B5">
      <w:pPr>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fsp</m:t>
              </m:r>
            </m:sub>
          </m:sSub>
          <m:r>
            <w:rPr>
              <w:rFonts w:ascii="Cambria Math" w:eastAsiaTheme="minorEastAsia" w:hAnsi="Cambria Math"/>
            </w:rPr>
            <m:t xml:space="preserve">              =5.87</m:t>
          </m:r>
          <m:f>
            <m:fPr>
              <m:ctrlPr>
                <w:rPr>
                  <w:rFonts w:ascii="Cambria Math" w:eastAsiaTheme="minorEastAsia" w:hAnsi="Cambria Math"/>
                  <w:i/>
                </w:rPr>
              </m:ctrlPr>
            </m:fPr>
            <m:num>
              <m:r>
                <w:rPr>
                  <w:rFonts w:ascii="Cambria Math" w:eastAsiaTheme="minorEastAsia" w:hAnsi="Cambria Math"/>
                </w:rPr>
                <m:t>lbs</m:t>
              </m:r>
            </m:num>
            <m:den>
              <m:r>
                <w:rPr>
                  <w:rFonts w:ascii="Cambria Math" w:eastAsiaTheme="minorEastAsia" w:hAnsi="Cambria Math"/>
                </w:rPr>
                <m:t>gal</m:t>
              </m:r>
            </m:den>
          </m:f>
          <m:r>
            <w:rPr>
              <w:rFonts w:ascii="Cambria Math" w:eastAsiaTheme="minorEastAsia" w:hAnsi="Cambria Math"/>
            </w:rPr>
            <m:t xml:space="preserve"> foraviation gasoline</m:t>
          </m:r>
        </m:oMath>
      </m:oMathPara>
    </w:p>
    <w:p w14:paraId="152510CF" w14:textId="77777777" w:rsidR="005859B5" w:rsidRPr="00786E10" w:rsidRDefault="005859B5" w:rsidP="005859B5">
      <w:pPr>
        <w:rPr>
          <w:rFonts w:eastAsiaTheme="minorEastAsia"/>
        </w:rPr>
      </w:pPr>
      <m:oMathPara>
        <m:oMathParaPr>
          <m:jc m:val="left"/>
        </m:oMathParaPr>
        <m:oMath>
          <m:r>
            <w:rPr>
              <w:rFonts w:ascii="Cambria Math" w:eastAsiaTheme="minorEastAsia" w:hAnsi="Cambria Math"/>
            </w:rPr>
            <m:t xml:space="preserve">L                    =fuselage structural length, ft </m:t>
          </m:r>
          <m:d>
            <m:dPr>
              <m:ctrlPr>
                <w:rPr>
                  <w:rFonts w:ascii="Cambria Math" w:eastAsiaTheme="minorEastAsia" w:hAnsi="Cambria Math"/>
                  <w:i/>
                </w:rPr>
              </m:ctrlPr>
            </m:dPr>
            <m:e>
              <m:r>
                <w:rPr>
                  <w:rFonts w:ascii="Cambria Math" w:eastAsiaTheme="minorEastAsia" w:hAnsi="Cambria Math"/>
                </w:rPr>
                <m:t>excludes radome, tail cap</m:t>
              </m:r>
            </m:e>
          </m:d>
        </m:oMath>
      </m:oMathPara>
    </w:p>
    <w:p w14:paraId="4A029C28" w14:textId="77777777" w:rsidR="005859B5" w:rsidRPr="00786E10" w:rsidRDefault="009F22DF" w:rsidP="005859B5">
      <w:pPr>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f</m:t>
              </m:r>
            </m:sub>
          </m:sSub>
          <m:r>
            <w:rPr>
              <w:rFonts w:ascii="Cambria Math" w:eastAsiaTheme="minorEastAsia" w:hAnsi="Cambria Math"/>
            </w:rPr>
            <m:t xml:space="preserve">                    =total fuselage length, ft</m:t>
          </m:r>
        </m:oMath>
      </m:oMathPara>
    </w:p>
    <w:p w14:paraId="612D84E5" w14:textId="77777777" w:rsidR="005859B5" w:rsidRPr="00786E10" w:rsidRDefault="009F22DF" w:rsidP="005859B5">
      <w:pPr>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m</m:t>
              </m:r>
            </m:sub>
          </m:sSub>
          <m:r>
            <w:rPr>
              <w:rFonts w:ascii="Cambria Math" w:eastAsiaTheme="minorEastAsia" w:hAnsi="Cambria Math"/>
            </w:rPr>
            <m:t xml:space="preserve">                    =length of main landing gear, in.</m:t>
          </m:r>
        </m:oMath>
      </m:oMathPara>
    </w:p>
    <w:p w14:paraId="2A502148" w14:textId="77777777" w:rsidR="005859B5" w:rsidRPr="00786E10" w:rsidRDefault="009F22DF" w:rsidP="005859B5">
      <w:pPr>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n</m:t>
              </m:r>
            </m:sub>
          </m:sSub>
          <m:r>
            <w:rPr>
              <w:rFonts w:ascii="Cambria Math" w:eastAsiaTheme="minorEastAsia" w:hAnsi="Cambria Math"/>
            </w:rPr>
            <m:t xml:space="preserve">                    =nose gear length, ft</m:t>
          </m:r>
        </m:oMath>
      </m:oMathPara>
    </w:p>
    <w:p w14:paraId="5F1983B2" w14:textId="77777777" w:rsidR="005859B5" w:rsidRPr="00786E10" w:rsidRDefault="005859B5" w:rsidP="005859B5">
      <w:pPr>
        <w:rPr>
          <w:rFonts w:eastAsiaTheme="minorEastAsia"/>
        </w:rPr>
      </w:pPr>
      <m:oMathPara>
        <m:oMathParaPr>
          <m:jc m:val="left"/>
        </m:oMathParaPr>
        <m:oMath>
          <m:r>
            <w:rPr>
              <w:rFonts w:ascii="Cambria Math" w:eastAsiaTheme="minorEastAsia" w:hAnsi="Cambria Math"/>
            </w:rPr>
            <m:t>M                    =Mach Number</m:t>
          </m:r>
        </m:oMath>
      </m:oMathPara>
    </w:p>
    <w:p w14:paraId="70DE3ADF" w14:textId="77777777" w:rsidR="005859B5" w:rsidRPr="00786E10" w:rsidRDefault="009F22DF" w:rsidP="005859B5">
      <w:pPr>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m:t>
              </m:r>
            </m:sub>
          </m:sSub>
          <m:r>
            <w:rPr>
              <w:rFonts w:ascii="Cambria Math" w:eastAsiaTheme="minorEastAsia" w:hAnsi="Cambria Math"/>
            </w:rPr>
            <m:t xml:space="preserve">                    =number of crew</m:t>
          </m:r>
        </m:oMath>
      </m:oMathPara>
    </w:p>
    <w:p w14:paraId="18857CD8" w14:textId="77777777" w:rsidR="005859B5" w:rsidRPr="00786E10" w:rsidRDefault="009F22DF" w:rsidP="005859B5">
      <w:pPr>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en</m:t>
              </m:r>
            </m:sub>
          </m:sSub>
          <m:r>
            <w:rPr>
              <w:rFonts w:ascii="Cambria Math" w:eastAsiaTheme="minorEastAsia" w:hAnsi="Cambria Math"/>
            </w:rPr>
            <m:t xml:space="preserve">                  =number of engines</m:t>
          </m:r>
        </m:oMath>
      </m:oMathPara>
    </w:p>
    <w:p w14:paraId="54131973" w14:textId="77777777" w:rsidR="005859B5" w:rsidRPr="00786E10" w:rsidRDefault="009F22DF" w:rsidP="005859B5">
      <w:pPr>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l</m:t>
              </m:r>
            </m:sub>
          </m:sSub>
          <m:r>
            <w:rPr>
              <w:rFonts w:ascii="Cambria Math" w:eastAsiaTheme="minorEastAsia" w:hAnsi="Cambria Math"/>
            </w:rPr>
            <m:t xml:space="preserve">                     =ultimate landig load factor;=</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gear</m:t>
              </m:r>
            </m:sub>
          </m:sSub>
          <m:r>
            <w:rPr>
              <w:rFonts w:ascii="Cambria Math" w:eastAsiaTheme="minorEastAsia" w:hAnsi="Cambria Math"/>
            </w:rPr>
            <m:t xml:space="preserve"> x 1.5</m:t>
          </m:r>
        </m:oMath>
      </m:oMathPara>
    </w:p>
    <w:p w14:paraId="7BC42658" w14:textId="77777777" w:rsidR="005859B5" w:rsidRPr="00786E10" w:rsidRDefault="009F22DF" w:rsidP="005859B5">
      <w:pPr>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p</m:t>
              </m:r>
            </m:sub>
          </m:sSub>
          <m:r>
            <w:rPr>
              <w:rFonts w:ascii="Cambria Math" w:eastAsiaTheme="minorEastAsia" w:hAnsi="Cambria Math"/>
            </w:rPr>
            <m:t xml:space="preserve">                     =passenger number including crew</m:t>
          </m:r>
        </m:oMath>
      </m:oMathPara>
    </w:p>
    <w:p w14:paraId="2EFFE871" w14:textId="77777777" w:rsidR="005859B5" w:rsidRPr="00786E10" w:rsidRDefault="009F22DF" w:rsidP="005859B5">
      <w:pPr>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m:t>
              </m:r>
            </m:sub>
          </m:sSub>
          <m:r>
            <w:rPr>
              <w:rFonts w:ascii="Cambria Math" w:eastAsiaTheme="minorEastAsia" w:hAnsi="Cambria Math"/>
            </w:rPr>
            <m:t xml:space="preserve">                    =number of fuel tanks</m:t>
          </m:r>
        </m:oMath>
      </m:oMathPara>
    </w:p>
    <w:p w14:paraId="2A85153D" w14:textId="77777777" w:rsidR="005859B5" w:rsidRPr="00786E10" w:rsidRDefault="009F22DF" w:rsidP="005859B5">
      <w:pPr>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z</m:t>
              </m:r>
            </m:sub>
          </m:sSub>
          <m:r>
            <w:rPr>
              <w:rFonts w:ascii="Cambria Math" w:eastAsiaTheme="minorEastAsia" w:hAnsi="Cambria Math"/>
            </w:rPr>
            <m:t xml:space="preserve">                    =ultimate load factor;=1.5 x limit load factor</m:t>
          </m:r>
        </m:oMath>
      </m:oMathPara>
    </w:p>
    <w:p w14:paraId="4E8C8500" w14:textId="77777777" w:rsidR="005859B5" w:rsidRPr="00786E10" w:rsidRDefault="009F22DF" w:rsidP="005859B5">
      <w:pPr>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ult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z</m:t>
              </m:r>
            </m:sub>
          </m:sSub>
        </m:oMath>
      </m:oMathPara>
    </w:p>
    <w:p w14:paraId="7FD7218B" w14:textId="77777777" w:rsidR="005859B5" w:rsidRPr="00786E10" w:rsidRDefault="005859B5" w:rsidP="005859B5">
      <w:pPr>
        <w:rPr>
          <w:rFonts w:eastAsiaTheme="minorEastAsia"/>
        </w:rPr>
      </w:pPr>
      <m:oMathPara>
        <m:oMathParaPr>
          <m:jc m:val="left"/>
        </m:oMathParaPr>
        <m:oMath>
          <m:r>
            <w:rPr>
              <w:rFonts w:ascii="Cambria Math" w:eastAsiaTheme="minorEastAsia" w:hAnsi="Cambria Math"/>
            </w:rPr>
            <m:t>q                      =dynamic pressure at cruise, lb/f</m:t>
          </m:r>
          <m:sSup>
            <m:sSupPr>
              <m:ctrlPr>
                <w:rPr>
                  <w:rFonts w:ascii="Cambria Math" w:eastAsiaTheme="minorEastAsia" w:hAnsi="Cambria Math"/>
                  <w:i/>
                </w:rPr>
              </m:ctrlPr>
            </m:sSupPr>
            <m:e>
              <m:r>
                <w:rPr>
                  <w:rFonts w:ascii="Cambria Math" w:eastAsiaTheme="minorEastAsia" w:hAnsi="Cambria Math"/>
                </w:rPr>
                <m:t>t</m:t>
              </m:r>
            </m:e>
            <m:sup>
              <m:r>
                <w:rPr>
                  <w:rFonts w:ascii="Cambria Math" w:eastAsiaTheme="minorEastAsia" w:hAnsi="Cambria Math"/>
                </w:rPr>
                <m:t>2</m:t>
              </m:r>
            </m:sup>
          </m:sSup>
        </m:oMath>
      </m:oMathPara>
    </w:p>
    <w:p w14:paraId="7B2EDBCF" w14:textId="77777777" w:rsidR="005859B5" w:rsidRPr="00786E10" w:rsidRDefault="009F22DF" w:rsidP="005859B5">
      <w:pPr>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ht</m:t>
              </m:r>
            </m:sub>
          </m:sSub>
          <m:r>
            <w:rPr>
              <w:rFonts w:ascii="Cambria Math" w:eastAsiaTheme="minorEastAsia" w:hAnsi="Cambria Math"/>
            </w:rPr>
            <m:t xml:space="preserve">                    =horizontal tail area, f</m:t>
          </m:r>
          <m:sSup>
            <m:sSupPr>
              <m:ctrlPr>
                <w:rPr>
                  <w:rFonts w:ascii="Cambria Math" w:eastAsiaTheme="minorEastAsia" w:hAnsi="Cambria Math"/>
                  <w:i/>
                </w:rPr>
              </m:ctrlPr>
            </m:sSupPr>
            <m:e>
              <m:r>
                <w:rPr>
                  <w:rFonts w:ascii="Cambria Math" w:eastAsiaTheme="minorEastAsia" w:hAnsi="Cambria Math"/>
                </w:rPr>
                <m:t>t</m:t>
              </m:r>
            </m:e>
            <m:sup>
              <m:r>
                <w:rPr>
                  <w:rFonts w:ascii="Cambria Math" w:eastAsiaTheme="minorEastAsia" w:hAnsi="Cambria Math"/>
                </w:rPr>
                <m:t>2</m:t>
              </m:r>
            </m:sup>
          </m:sSup>
        </m:oMath>
      </m:oMathPara>
    </w:p>
    <w:p w14:paraId="4FB3A064" w14:textId="77777777" w:rsidR="005859B5" w:rsidRPr="00786E10" w:rsidRDefault="009F22DF" w:rsidP="005859B5">
      <w:pPr>
        <w:rPr>
          <w:rFonts w:eastAsiaTheme="minorEastAsia"/>
        </w:rPr>
      </w:pP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vt</m:t>
            </m:r>
          </m:sub>
        </m:sSub>
        <m:r>
          <w:rPr>
            <w:rFonts w:ascii="Cambria Math" w:eastAsiaTheme="minorEastAsia" w:hAnsi="Cambria Math"/>
          </w:rPr>
          <m:t xml:space="preserve">                    =vertical tai area, f</m:t>
        </m:r>
        <m:sSup>
          <m:sSupPr>
            <m:ctrlPr>
              <w:rPr>
                <w:rFonts w:ascii="Cambria Math" w:eastAsiaTheme="minorEastAsia" w:hAnsi="Cambria Math"/>
                <w:i/>
              </w:rPr>
            </m:ctrlPr>
          </m:sSupPr>
          <m:e>
            <m:r>
              <w:rPr>
                <w:rFonts w:ascii="Cambria Math" w:eastAsiaTheme="minorEastAsia" w:hAnsi="Cambria Math"/>
              </w:rPr>
              <m:t>t</m:t>
            </m:r>
          </m:e>
          <m:sup>
            <m:r>
              <w:rPr>
                <w:rFonts w:ascii="Cambria Math" w:eastAsiaTheme="minorEastAsia" w:hAnsi="Cambria Math"/>
              </w:rPr>
              <m:t>2</m:t>
            </m:r>
          </m:sup>
        </m:sSup>
      </m:oMath>
      <w:r w:rsidR="005859B5" w:rsidRPr="00786E10">
        <w:rPr>
          <w:rFonts w:eastAsiaTheme="minorEastAsia"/>
        </w:rPr>
        <w:t xml:space="preserve"> </w:t>
      </w:r>
    </w:p>
    <w:p w14:paraId="391CF079" w14:textId="77777777" w:rsidR="005859B5" w:rsidRPr="00786E10" w:rsidRDefault="009F22DF" w:rsidP="005859B5">
      <w:pPr>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w</m:t>
              </m:r>
            </m:sub>
          </m:sSub>
          <m:r>
            <w:rPr>
              <w:rFonts w:ascii="Cambria Math" w:eastAsiaTheme="minorEastAsia" w:hAnsi="Cambria Math"/>
            </w:rPr>
            <m:t xml:space="preserve">                    =trapezoidal wing area, f</m:t>
          </m:r>
          <m:sSup>
            <m:sSupPr>
              <m:ctrlPr>
                <w:rPr>
                  <w:rFonts w:ascii="Cambria Math" w:eastAsiaTheme="minorEastAsia" w:hAnsi="Cambria Math"/>
                  <w:i/>
                </w:rPr>
              </m:ctrlPr>
            </m:sSupPr>
            <m:e>
              <m:r>
                <w:rPr>
                  <w:rFonts w:ascii="Cambria Math" w:eastAsiaTheme="minorEastAsia" w:hAnsi="Cambria Math"/>
                </w:rPr>
                <m:t>t</m:t>
              </m:r>
            </m:e>
            <m:sup>
              <m:r>
                <w:rPr>
                  <w:rFonts w:ascii="Cambria Math" w:eastAsiaTheme="minorEastAsia" w:hAnsi="Cambria Math"/>
                </w:rPr>
                <m:t>2</m:t>
              </m:r>
            </m:sup>
          </m:sSup>
        </m:oMath>
      </m:oMathPara>
    </w:p>
    <w:p w14:paraId="26422B20" w14:textId="77777777" w:rsidR="005859B5" w:rsidRPr="00786E10" w:rsidRDefault="009F22DF" w:rsidP="005859B5">
      <w:pPr>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pr</m:t>
              </m:r>
            </m:sub>
          </m:sSub>
          <m:r>
            <w:rPr>
              <w:rFonts w:ascii="Cambria Math" w:eastAsiaTheme="minorEastAsia" w:hAnsi="Cambria Math"/>
            </w:rPr>
            <m:t xml:space="preserve">                    =volume of presurized section</m:t>
          </m:r>
        </m:oMath>
      </m:oMathPara>
    </w:p>
    <w:p w14:paraId="537D23F2" w14:textId="77777777" w:rsidR="005859B5" w:rsidRPr="00786E10" w:rsidRDefault="009F22DF" w:rsidP="005859B5">
      <w:pPr>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dg</m:t>
              </m:r>
            </m:sub>
          </m:sSub>
          <m:r>
            <w:rPr>
              <w:rFonts w:ascii="Cambria Math" w:eastAsiaTheme="minorEastAsia" w:hAnsi="Cambria Math"/>
            </w:rPr>
            <m:t xml:space="preserve">                  =design gross weight, lb</m:t>
          </m:r>
        </m:oMath>
      </m:oMathPara>
    </w:p>
    <w:p w14:paraId="02D8D309" w14:textId="77777777" w:rsidR="005859B5" w:rsidRPr="00786E10" w:rsidRDefault="009F22DF" w:rsidP="005859B5">
      <w:pPr>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en</m:t>
              </m:r>
            </m:sub>
          </m:sSub>
          <m:r>
            <w:rPr>
              <w:rFonts w:ascii="Cambria Math" w:eastAsiaTheme="minorEastAsia" w:hAnsi="Cambria Math"/>
            </w:rPr>
            <m:t xml:space="preserve">                  =engine weight, lb</m:t>
          </m:r>
        </m:oMath>
      </m:oMathPara>
    </w:p>
    <w:p w14:paraId="5324A4C2" w14:textId="77777777" w:rsidR="005859B5" w:rsidRPr="00786E10" w:rsidRDefault="009F22DF" w:rsidP="005859B5">
      <w:pPr>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l</m:t>
              </m:r>
            </m:sub>
          </m:sSub>
          <m:r>
            <w:rPr>
              <w:rFonts w:ascii="Cambria Math" w:eastAsiaTheme="minorEastAsia" w:hAnsi="Cambria Math"/>
            </w:rPr>
            <m:t xml:space="preserve">                  =landing design gross weight, lb</m:t>
          </m:r>
        </m:oMath>
      </m:oMathPara>
    </w:p>
    <w:p w14:paraId="3FD191ED" w14:textId="77777777" w:rsidR="005859B5" w:rsidRPr="00786E10" w:rsidRDefault="009F22DF" w:rsidP="005859B5">
      <w:pPr>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press</m:t>
              </m:r>
            </m:sub>
          </m:sSub>
          <m:r>
            <w:rPr>
              <w:rFonts w:ascii="Cambria Math" w:eastAsiaTheme="minorEastAsia" w:hAnsi="Cambria Math"/>
            </w:rPr>
            <m:t xml:space="preserve">            =weight penalty due to pressureization, </m:t>
          </m:r>
        </m:oMath>
      </m:oMathPara>
    </w:p>
    <w:p w14:paraId="65D80DB5" w14:textId="77777777" w:rsidR="005859B5" w:rsidRPr="00786E10" w:rsidRDefault="005859B5" w:rsidP="005859B5">
      <w:pPr>
        <w:rPr>
          <w:rFonts w:eastAsiaTheme="minorEastAsia"/>
        </w:rPr>
      </w:pPr>
      <m:oMathPara>
        <m:oMathParaPr>
          <m:jc m:val="left"/>
        </m:oMathParaPr>
        <m:oMath>
          <m:r>
            <w:rPr>
              <w:rFonts w:ascii="Cambria Math" w:eastAsiaTheme="minorEastAsia" w:hAnsi="Cambria Math"/>
            </w:rPr>
            <m:t>=11.9+</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pr</m:t>
                      </m:r>
                    </m:sub>
                  </m:sSub>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deltaa</m:t>
                      </m:r>
                    </m:sub>
                  </m:sSub>
                </m:e>
              </m:d>
            </m:e>
            <m:sup>
              <m:r>
                <w:rPr>
                  <w:rFonts w:ascii="Cambria Math" w:eastAsiaTheme="minorEastAsia" w:hAnsi="Cambria Math"/>
                </w:rPr>
                <m:t>0.271</m:t>
              </m:r>
            </m:sup>
          </m:sSup>
          <m:r>
            <w:rPr>
              <w:rFonts w:ascii="Cambria Math" w:eastAsiaTheme="minorEastAsia" w:hAnsi="Cambria Math"/>
            </w:rPr>
            <m:t xml:space="preserve">,where </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delta</m:t>
              </m:r>
            </m:sub>
          </m:sSub>
          <m:r>
            <w:rPr>
              <w:rFonts w:ascii="Cambria Math" w:eastAsiaTheme="minorEastAsia" w:hAnsi="Cambria Math"/>
            </w:rPr>
            <m:t xml:space="preserve">=cabin pressuee differential, psi </m:t>
          </m:r>
          <m:d>
            <m:dPr>
              <m:ctrlPr>
                <w:rPr>
                  <w:rFonts w:ascii="Cambria Math" w:eastAsiaTheme="minorEastAsia" w:hAnsi="Cambria Math"/>
                  <w:i/>
                </w:rPr>
              </m:ctrlPr>
            </m:dPr>
            <m:e>
              <m:r>
                <w:rPr>
                  <w:rFonts w:ascii="Cambria Math" w:eastAsiaTheme="minorEastAsia" w:hAnsi="Cambria Math"/>
                </w:rPr>
                <m:t>typically 8 psi</m:t>
              </m:r>
            </m:e>
          </m:d>
        </m:oMath>
      </m:oMathPara>
    </w:p>
    <w:p w14:paraId="2C92C613" w14:textId="77777777" w:rsidR="005859B5" w:rsidRPr="00786E10" w:rsidRDefault="009F22DF" w:rsidP="005859B5">
      <w:pPr>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uav</m:t>
              </m:r>
            </m:sub>
          </m:sSub>
          <m:r>
            <w:rPr>
              <w:rFonts w:ascii="Cambria Math" w:eastAsiaTheme="minorEastAsia" w:hAnsi="Cambria Math"/>
            </w:rPr>
            <m:t xml:space="preserve">                  =uninstalled avionics weight, lb </m:t>
          </m:r>
          <m:d>
            <m:dPr>
              <m:ctrlPr>
                <w:rPr>
                  <w:rFonts w:ascii="Cambria Math" w:eastAsiaTheme="minorEastAsia" w:hAnsi="Cambria Math"/>
                  <w:i/>
                </w:rPr>
              </m:ctrlPr>
            </m:dPr>
            <m:e>
              <m:r>
                <w:rPr>
                  <w:rFonts w:ascii="Cambria Math" w:eastAsiaTheme="minorEastAsia" w:hAnsi="Cambria Math"/>
                </w:rPr>
                <m:t>typically 800-1400lb</m:t>
              </m:r>
            </m:e>
          </m:d>
        </m:oMath>
      </m:oMathPara>
    </w:p>
    <w:p w14:paraId="15C5A145" w14:textId="77777777" w:rsidR="005859B5" w:rsidRPr="00786E10" w:rsidRDefault="005859B5" w:rsidP="005859B5">
      <w:pPr>
        <w:rPr>
          <w:rFonts w:eastAsiaTheme="minorEastAsia"/>
        </w:rPr>
      </w:pPr>
      <m:oMathPara>
        <m:oMathParaPr>
          <m:jc m:val="left"/>
        </m:oMathParaPr>
        <m:oMath>
          <m:r>
            <m:rPr>
              <m:sty m:val="p"/>
            </m:rPr>
            <w:rPr>
              <w:rFonts w:ascii="Cambria Math" w:eastAsiaTheme="minorEastAsia" w:hAnsi="Cambria Math"/>
            </w:rPr>
            <m:t>Λ</m:t>
          </m:r>
          <m:r>
            <w:rPr>
              <w:rFonts w:ascii="Cambria Math" w:eastAsiaTheme="minorEastAsia" w:hAnsi="Cambria Math"/>
            </w:rPr>
            <m:t xml:space="preserve">              =wing sweep at 25% MAC</m:t>
          </m:r>
        </m:oMath>
      </m:oMathPara>
    </w:p>
    <w:p w14:paraId="59C889CA" w14:textId="77777777" w:rsidR="005859B5" w:rsidRPr="00786E10" w:rsidRDefault="005859B5" w:rsidP="005859B5"/>
    <w:p w14:paraId="7D5AED49" w14:textId="77777777" w:rsidR="005859B5" w:rsidRPr="00786E10" w:rsidRDefault="005859B5" w:rsidP="005859B5">
      <w:pPr>
        <w:pStyle w:val="Heading4"/>
      </w:pPr>
      <w:bookmarkStart w:id="282" w:name="_Toc524881811"/>
      <w:bookmarkStart w:id="283" w:name="_Toc525261849"/>
      <w:r w:rsidRPr="00786E10">
        <w:t>DEFINITIONS</w:t>
      </w:r>
      <w:bookmarkEnd w:id="282"/>
      <w:bookmarkEnd w:id="283"/>
    </w:p>
    <w:p w14:paraId="244E00BC" w14:textId="77777777" w:rsidR="005859B5" w:rsidRPr="00270663" w:rsidRDefault="005859B5" w:rsidP="005859B5">
      <w:pPr>
        <w:autoSpaceDE w:val="0"/>
        <w:autoSpaceDN w:val="0"/>
        <w:adjustRightInd w:val="0"/>
        <w:spacing w:after="0" w:line="240" w:lineRule="auto"/>
        <w:rPr>
          <w:rFonts w:cstheme="minorHAnsi"/>
          <w:szCs w:val="20"/>
        </w:rPr>
      </w:pPr>
      <w:r w:rsidRPr="00270663">
        <w:rPr>
          <w:rFonts w:cstheme="minorHAnsi"/>
          <w:b/>
          <w:color w:val="000000" w:themeColor="text1"/>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Empty weight: </w:t>
      </w:r>
      <w:r w:rsidRPr="00270663">
        <w:rPr>
          <w:rFonts w:cstheme="minorHAnsi"/>
          <w:szCs w:val="20"/>
        </w:rPr>
        <w:t>Empty Weight is an engineering term which is defined as the weight of the complete aircraft as defined in the aircraft specifications, dry, clean, and empty except for fluids in closed systems such as a hydraulic system.</w:t>
      </w:r>
    </w:p>
    <w:p w14:paraId="5F7EDF79" w14:textId="77777777" w:rsidR="005859B5" w:rsidRPr="00270663" w:rsidRDefault="005859B5" w:rsidP="005859B5">
      <w:pPr>
        <w:autoSpaceDE w:val="0"/>
        <w:autoSpaceDN w:val="0"/>
        <w:adjustRightInd w:val="0"/>
        <w:spacing w:after="0" w:line="240" w:lineRule="auto"/>
        <w:rPr>
          <w:rFonts w:cstheme="minorHAnsi"/>
          <w:b/>
          <w:szCs w:val="20"/>
        </w:rPr>
      </w:pPr>
      <w:r w:rsidRPr="00270663">
        <w:rPr>
          <w:rFonts w:cstheme="minorHAnsi"/>
          <w:b/>
          <w:szCs w:val="20"/>
        </w:rPr>
        <w:t>Corresponding CS-VLA article</w:t>
      </w:r>
    </w:p>
    <w:p w14:paraId="2150011F" w14:textId="77777777" w:rsidR="005859B5" w:rsidRPr="00270663" w:rsidRDefault="005859B5" w:rsidP="005859B5">
      <w:pPr>
        <w:autoSpaceDE w:val="0"/>
        <w:autoSpaceDN w:val="0"/>
        <w:adjustRightInd w:val="0"/>
        <w:spacing w:after="0" w:line="240" w:lineRule="auto"/>
        <w:rPr>
          <w:rFonts w:cstheme="minorHAnsi"/>
          <w:szCs w:val="20"/>
        </w:rPr>
      </w:pPr>
      <w:r w:rsidRPr="00270663">
        <w:rPr>
          <w:rFonts w:cstheme="minorHAnsi"/>
          <w:szCs w:val="20"/>
        </w:rPr>
        <w:t>The empty weight and corresponding center of gravity must be determined by weighing the aeroplane with Fixed ballast; Unusable fuel determined under CS-VLA 959; and Full operating fluids, including Oil; Hydraulic fluid; and Other fluids required for operation of aeroplane systems. The condition of the aeroplane at the time of determining empty weight must be one that is well defined and can be easily repeated.</w:t>
      </w:r>
    </w:p>
    <w:p w14:paraId="1547C5C6" w14:textId="77777777" w:rsidR="005859B5" w:rsidRPr="00270663" w:rsidRDefault="005859B5" w:rsidP="005859B5">
      <w:pPr>
        <w:autoSpaceDE w:val="0"/>
        <w:autoSpaceDN w:val="0"/>
        <w:adjustRightInd w:val="0"/>
        <w:spacing w:after="0" w:line="240" w:lineRule="auto"/>
        <w:rPr>
          <w:rFonts w:cstheme="minorHAnsi"/>
          <w:szCs w:val="20"/>
        </w:rPr>
      </w:pPr>
    </w:p>
    <w:p w14:paraId="7D7B09A7" w14:textId="77777777" w:rsidR="005859B5" w:rsidRDefault="005859B5" w:rsidP="005859B5">
      <w:pPr>
        <w:autoSpaceDE w:val="0"/>
        <w:autoSpaceDN w:val="0"/>
        <w:adjustRightInd w:val="0"/>
        <w:spacing w:after="0" w:line="240" w:lineRule="auto"/>
        <w:rPr>
          <w:rFonts w:cstheme="minorHAnsi"/>
          <w:szCs w:val="20"/>
        </w:rPr>
      </w:pPr>
    </w:p>
    <w:p w14:paraId="742E4BDE" w14:textId="77777777" w:rsidR="00270663" w:rsidRDefault="00270663" w:rsidP="005859B5">
      <w:pPr>
        <w:autoSpaceDE w:val="0"/>
        <w:autoSpaceDN w:val="0"/>
        <w:adjustRightInd w:val="0"/>
        <w:spacing w:after="0" w:line="240" w:lineRule="auto"/>
        <w:rPr>
          <w:rFonts w:cstheme="minorHAnsi"/>
          <w:szCs w:val="20"/>
        </w:rPr>
      </w:pPr>
    </w:p>
    <w:p w14:paraId="2F217BC3" w14:textId="77777777" w:rsidR="00270663" w:rsidRDefault="00270663" w:rsidP="005859B5">
      <w:pPr>
        <w:autoSpaceDE w:val="0"/>
        <w:autoSpaceDN w:val="0"/>
        <w:adjustRightInd w:val="0"/>
        <w:spacing w:after="0" w:line="240" w:lineRule="auto"/>
        <w:rPr>
          <w:rFonts w:cstheme="minorHAnsi"/>
          <w:szCs w:val="20"/>
        </w:rPr>
      </w:pPr>
    </w:p>
    <w:p w14:paraId="3295A1E9" w14:textId="77777777" w:rsidR="00270663" w:rsidRDefault="00270663" w:rsidP="005859B5">
      <w:pPr>
        <w:autoSpaceDE w:val="0"/>
        <w:autoSpaceDN w:val="0"/>
        <w:adjustRightInd w:val="0"/>
        <w:spacing w:after="0" w:line="240" w:lineRule="auto"/>
        <w:rPr>
          <w:rFonts w:cstheme="minorHAnsi"/>
          <w:szCs w:val="20"/>
        </w:rPr>
      </w:pPr>
    </w:p>
    <w:p w14:paraId="317138B8" w14:textId="77777777" w:rsidR="00270663" w:rsidRDefault="00270663" w:rsidP="005859B5">
      <w:pPr>
        <w:autoSpaceDE w:val="0"/>
        <w:autoSpaceDN w:val="0"/>
        <w:adjustRightInd w:val="0"/>
        <w:spacing w:after="0" w:line="240" w:lineRule="auto"/>
        <w:rPr>
          <w:rFonts w:cstheme="minorHAnsi"/>
          <w:szCs w:val="20"/>
        </w:rPr>
      </w:pPr>
    </w:p>
    <w:p w14:paraId="5F99B2D9" w14:textId="77777777" w:rsidR="00270663" w:rsidRPr="00270663" w:rsidRDefault="00270663" w:rsidP="005859B5">
      <w:pPr>
        <w:autoSpaceDE w:val="0"/>
        <w:autoSpaceDN w:val="0"/>
        <w:adjustRightInd w:val="0"/>
        <w:spacing w:after="0" w:line="240" w:lineRule="auto"/>
        <w:rPr>
          <w:rFonts w:cstheme="minorHAnsi"/>
          <w:szCs w:val="20"/>
        </w:rPr>
      </w:pPr>
    </w:p>
    <w:p w14:paraId="266F1E07" w14:textId="77777777" w:rsidR="005859B5" w:rsidRPr="00270663" w:rsidRDefault="005859B5" w:rsidP="005859B5">
      <w:pPr>
        <w:autoSpaceDE w:val="0"/>
        <w:autoSpaceDN w:val="0"/>
        <w:adjustRightInd w:val="0"/>
        <w:spacing w:after="0" w:line="240" w:lineRule="auto"/>
        <w:rPr>
          <w:rFonts w:cstheme="minorHAnsi"/>
          <w:szCs w:val="20"/>
        </w:rPr>
      </w:pPr>
      <w:r w:rsidRPr="00270663">
        <w:rPr>
          <w:rFonts w:cstheme="minorHAnsi"/>
          <w:b/>
          <w:color w:val="000000" w:themeColor="text1"/>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Minimum Flight Weight:</w:t>
      </w:r>
      <w:r w:rsidRPr="00270663">
        <w:rPr>
          <w:rFonts w:cstheme="minorHAnsi"/>
          <w:szCs w:val="20"/>
        </w:rPr>
        <w:t xml:space="preserve"> Minimum Flight Weight is the lowest weight required for flight.</w:t>
      </w:r>
    </w:p>
    <w:p w14:paraId="0FDFBB4D" w14:textId="77777777" w:rsidR="005859B5" w:rsidRPr="00270663" w:rsidRDefault="005859B5" w:rsidP="005859B5">
      <w:pPr>
        <w:autoSpaceDE w:val="0"/>
        <w:autoSpaceDN w:val="0"/>
        <w:adjustRightInd w:val="0"/>
        <w:spacing w:after="0" w:line="240" w:lineRule="auto"/>
        <w:rPr>
          <w:rFonts w:cstheme="minorHAnsi"/>
          <w:szCs w:val="20"/>
        </w:rPr>
      </w:pPr>
    </w:p>
    <w:p w14:paraId="15213AC3" w14:textId="77777777" w:rsidR="005859B5" w:rsidRPr="00270663" w:rsidRDefault="005859B5" w:rsidP="005859B5">
      <w:pPr>
        <w:autoSpaceDE w:val="0"/>
        <w:autoSpaceDN w:val="0"/>
        <w:adjustRightInd w:val="0"/>
        <w:spacing w:after="0" w:line="240" w:lineRule="auto"/>
        <w:rPr>
          <w:rFonts w:cstheme="minorHAnsi"/>
          <w:b/>
          <w:szCs w:val="20"/>
        </w:rPr>
      </w:pPr>
      <w:r w:rsidRPr="00270663">
        <w:rPr>
          <w:rFonts w:cstheme="minorHAnsi"/>
          <w:b/>
          <w:szCs w:val="20"/>
        </w:rPr>
        <w:t>Corresponding CS-VLA article</w:t>
      </w:r>
    </w:p>
    <w:p w14:paraId="36D810C0" w14:textId="77777777" w:rsidR="005859B5" w:rsidRPr="00270663" w:rsidRDefault="005859B5" w:rsidP="005859B5">
      <w:pPr>
        <w:rPr>
          <w:rFonts w:cstheme="minorHAnsi"/>
          <w:szCs w:val="20"/>
        </w:rPr>
      </w:pPr>
      <w:r w:rsidRPr="00270663">
        <w:rPr>
          <w:rFonts w:cstheme="minorHAnsi"/>
          <w:szCs w:val="20"/>
        </w:rPr>
        <w:t>Minimum weight.  The minimum weight (the lowest weight at which compliance with each applicable requirement of this CS-VLA is shown) must be established so that it is not more than the sum of the empty weight determined under CS-VLA 29; the weight of the pilot (assumed as 55 kg); and the fuel necessary for one half hour of operation at maximum continuous power.</w:t>
      </w:r>
    </w:p>
    <w:p w14:paraId="1A075B49" w14:textId="77777777" w:rsidR="005859B5" w:rsidRPr="00270663" w:rsidRDefault="005859B5" w:rsidP="005859B5">
      <w:pPr>
        <w:autoSpaceDE w:val="0"/>
        <w:autoSpaceDN w:val="0"/>
        <w:adjustRightInd w:val="0"/>
        <w:spacing w:after="0" w:line="240" w:lineRule="auto"/>
        <w:rPr>
          <w:rFonts w:cstheme="minorHAnsi"/>
          <w:b/>
          <w:color w:val="000000" w:themeColor="text1"/>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70663">
        <w:rPr>
          <w:rFonts w:cstheme="minorHAnsi"/>
          <w:b/>
          <w:color w:val="000000" w:themeColor="text1"/>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Maximum Take-Off Weight:</w:t>
      </w:r>
      <w:r w:rsidRPr="00270663">
        <w:rPr>
          <w:rFonts w:cstheme="minorHAnsi"/>
          <w:szCs w:val="20"/>
        </w:rPr>
        <w:t xml:space="preserve"> The Maximum Take-Off Weight shall be the highest required weight for flight usage at the time of lift-off.</w:t>
      </w:r>
      <w:r w:rsidRPr="00270663">
        <w:rPr>
          <w:rFonts w:cstheme="minorHAnsi"/>
          <w:b/>
          <w:color w:val="000000" w:themeColor="text1"/>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2745C894" w14:textId="77777777" w:rsidR="005859B5" w:rsidRPr="00270663" w:rsidRDefault="005859B5" w:rsidP="005859B5">
      <w:pPr>
        <w:autoSpaceDE w:val="0"/>
        <w:autoSpaceDN w:val="0"/>
        <w:adjustRightInd w:val="0"/>
        <w:spacing w:after="0" w:line="240" w:lineRule="auto"/>
        <w:rPr>
          <w:rFonts w:cstheme="minorHAnsi"/>
          <w:szCs w:val="20"/>
        </w:rPr>
      </w:pPr>
      <w:r w:rsidRPr="00270663">
        <w:rPr>
          <w:rFonts w:cstheme="minorHAnsi"/>
          <w:szCs w:val="20"/>
        </w:rPr>
        <w:t>The Maximum Take-Off Weight is normally defined as the weight of the aircraft with</w:t>
      </w:r>
    </w:p>
    <w:p w14:paraId="3B2C8D10" w14:textId="77777777" w:rsidR="005859B5" w:rsidRPr="00270663" w:rsidRDefault="005859B5" w:rsidP="005859B5">
      <w:pPr>
        <w:autoSpaceDE w:val="0"/>
        <w:autoSpaceDN w:val="0"/>
        <w:adjustRightInd w:val="0"/>
        <w:spacing w:after="0" w:line="240" w:lineRule="auto"/>
        <w:rPr>
          <w:rFonts w:cstheme="minorHAnsi"/>
          <w:szCs w:val="20"/>
        </w:rPr>
      </w:pPr>
      <w:r w:rsidRPr="00270663">
        <w:rPr>
          <w:rFonts w:cstheme="minorHAnsi"/>
          <w:szCs w:val="20"/>
        </w:rPr>
        <w:t>the maximum internal and external loads and full fuel except for fuel used during taxi</w:t>
      </w:r>
    </w:p>
    <w:p w14:paraId="372C7A9A" w14:textId="77777777" w:rsidR="005859B5" w:rsidRPr="00270663" w:rsidRDefault="005859B5" w:rsidP="005859B5">
      <w:pPr>
        <w:autoSpaceDE w:val="0"/>
        <w:autoSpaceDN w:val="0"/>
        <w:adjustRightInd w:val="0"/>
        <w:spacing w:after="0" w:line="240" w:lineRule="auto"/>
        <w:rPr>
          <w:rFonts w:cstheme="minorHAnsi"/>
          <w:b/>
          <w:color w:val="000000" w:themeColor="text1"/>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70663">
        <w:rPr>
          <w:rFonts w:cstheme="minorHAnsi"/>
          <w:szCs w:val="20"/>
        </w:rPr>
        <w:t>and warm-up.</w:t>
      </w:r>
      <w:r w:rsidRPr="00270663">
        <w:rPr>
          <w:rFonts w:cstheme="minorHAnsi"/>
          <w:b/>
          <w:color w:val="000000" w:themeColor="text1"/>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40682CFA" w14:textId="77777777" w:rsidR="005859B5" w:rsidRPr="00270663" w:rsidRDefault="005859B5" w:rsidP="005859B5">
      <w:pPr>
        <w:autoSpaceDE w:val="0"/>
        <w:autoSpaceDN w:val="0"/>
        <w:adjustRightInd w:val="0"/>
        <w:spacing w:after="0" w:line="240" w:lineRule="auto"/>
        <w:rPr>
          <w:rFonts w:cstheme="minorHAnsi"/>
          <w:b/>
          <w:szCs w:val="20"/>
        </w:rPr>
      </w:pPr>
      <w:r w:rsidRPr="00270663">
        <w:rPr>
          <w:rFonts w:cstheme="minorHAnsi"/>
          <w:b/>
          <w:szCs w:val="20"/>
        </w:rPr>
        <w:t>Corresponding CS-VLA article</w:t>
      </w:r>
    </w:p>
    <w:p w14:paraId="77925426" w14:textId="77777777" w:rsidR="005859B5" w:rsidRPr="00270663" w:rsidRDefault="005859B5" w:rsidP="005859B5">
      <w:pPr>
        <w:pStyle w:val="ListParagraph"/>
        <w:numPr>
          <w:ilvl w:val="0"/>
          <w:numId w:val="33"/>
        </w:numPr>
        <w:autoSpaceDE w:val="0"/>
        <w:autoSpaceDN w:val="0"/>
        <w:adjustRightInd w:val="0"/>
        <w:spacing w:after="0" w:line="240" w:lineRule="auto"/>
        <w:jc w:val="left"/>
        <w:rPr>
          <w:rFonts w:cstheme="minorHAnsi"/>
          <w:color w:val="000000" w:themeColor="text1"/>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70663">
        <w:rPr>
          <w:rFonts w:cstheme="minorHAnsi"/>
          <w:color w:val="000000" w:themeColor="text1"/>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Maximum weight.  The maximum weight is the highest weight at which compliance with each applicable requirement of this CSVLA is shown.  The maximum weight must be established so that it is not more than the highest weight selected by the applicant; the design maximum weight, which is the highest weight at which compliance with each applicable structural loading condition of this CSVLA is shown; or the highest weight at which compliance with each applicable flight requirement of this CS-VLA is shown. </w:t>
      </w:r>
    </w:p>
    <w:p w14:paraId="43B33422" w14:textId="77777777" w:rsidR="005859B5" w:rsidRPr="00270663" w:rsidRDefault="005859B5" w:rsidP="005859B5">
      <w:pPr>
        <w:autoSpaceDE w:val="0"/>
        <w:autoSpaceDN w:val="0"/>
        <w:adjustRightInd w:val="0"/>
        <w:spacing w:after="0" w:line="240" w:lineRule="auto"/>
        <w:rPr>
          <w:rFonts w:cstheme="minorHAnsi"/>
          <w:color w:val="000000" w:themeColor="text1"/>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CE3DFC8" w14:textId="77777777" w:rsidR="005859B5" w:rsidRPr="00786E10" w:rsidRDefault="005859B5" w:rsidP="005859B5">
      <w:pPr>
        <w:pStyle w:val="ListParagraph"/>
        <w:numPr>
          <w:ilvl w:val="0"/>
          <w:numId w:val="33"/>
        </w:numPr>
        <w:autoSpaceDE w:val="0"/>
        <w:autoSpaceDN w:val="0"/>
        <w:adjustRightInd w:val="0"/>
        <w:spacing w:after="0" w:line="240" w:lineRule="auto"/>
        <w:jc w:val="left"/>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70663">
        <w:rPr>
          <w:rFonts w:cstheme="minorHAnsi"/>
          <w:color w:val="000000" w:themeColor="text1"/>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Maximum weight.  The maximum weight is the highest weight at which compliance with each applicable requirement of this CSVLA is shown.  The maximum weight must be established so that it is Assuming a weight of 86 kg for each occupant of each seat, not less than the weight with; Each seat occupied, full quantity of oil, and at least enough fuel for one hour of operation at rated maximum continuous power; or; One pilot, full quantity of oil, and fuel to full tank capacity.</w:t>
      </w:r>
      <w:r w:rsidRPr="00786E10">
        <w:rPr>
          <w:rFonts w:cstheme="min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5D0CD6EB" w14:textId="77777777" w:rsidR="005859B5" w:rsidRPr="00786E10" w:rsidRDefault="005859B5" w:rsidP="005859B5"/>
    <w:p w14:paraId="509DD85A" w14:textId="77777777" w:rsidR="005859B5" w:rsidRDefault="005859B5" w:rsidP="005859B5">
      <w:pPr>
        <w:pStyle w:val="Heading4"/>
      </w:pPr>
      <w:bookmarkStart w:id="284" w:name="_Toc524881812"/>
      <w:bookmarkStart w:id="285" w:name="_Toc525261850"/>
      <w:r w:rsidRPr="00786E10">
        <w:t>INPUTS</w:t>
      </w:r>
      <w:bookmarkEnd w:id="284"/>
      <w:bookmarkEnd w:id="285"/>
      <w:r w:rsidRPr="00786E10">
        <w:t xml:space="preserve"> </w:t>
      </w:r>
    </w:p>
    <w:p w14:paraId="5281CC83" w14:textId="77777777" w:rsidR="00BD2BA1" w:rsidRDefault="00BD2BA1" w:rsidP="00BD2BA1">
      <w:r>
        <w:t>Following input values are listed below are integrated the Design Code and using the input values component weights of the aeroplane are calculated by using the Raymer and Nicolai method.</w:t>
      </w:r>
    </w:p>
    <w:p w14:paraId="588F92EF" w14:textId="77777777" w:rsidR="00BD2BA1" w:rsidRPr="00100A8C" w:rsidRDefault="00BD2BA1" w:rsidP="00BD2BA1"/>
    <w:tbl>
      <w:tblPr>
        <w:tblStyle w:val="TableGrid"/>
        <w:tblW w:w="9708" w:type="dxa"/>
        <w:tblInd w:w="-275" w:type="dxa"/>
        <w:tblLook w:val="04A0" w:firstRow="1" w:lastRow="0" w:firstColumn="1" w:lastColumn="0" w:noHBand="0" w:noVBand="1"/>
      </w:tblPr>
      <w:tblGrid>
        <w:gridCol w:w="1706"/>
        <w:gridCol w:w="4427"/>
        <w:gridCol w:w="1171"/>
        <w:gridCol w:w="922"/>
        <w:gridCol w:w="1482"/>
      </w:tblGrid>
      <w:tr w:rsidR="00BD2BA1" w:rsidRPr="00DE439C" w14:paraId="782E0897" w14:textId="77777777" w:rsidTr="00BD2BA1">
        <w:trPr>
          <w:trHeight w:val="465"/>
        </w:trPr>
        <w:tc>
          <w:tcPr>
            <w:tcW w:w="1706" w:type="dxa"/>
            <w:noWrap/>
            <w:hideMark/>
          </w:tcPr>
          <w:p w14:paraId="1704B065" w14:textId="77777777" w:rsidR="00BD2BA1" w:rsidRPr="00DE439C" w:rsidRDefault="00BD2BA1" w:rsidP="00BD2BA1">
            <w:pPr>
              <w:rPr>
                <w:rFonts w:eastAsiaTheme="minorEastAsia"/>
              </w:rPr>
            </w:pPr>
            <w:r w:rsidRPr="00DE439C">
              <w:rPr>
                <w:rFonts w:eastAsiaTheme="minorEastAsia"/>
              </w:rPr>
              <w:t>Inputs</w:t>
            </w:r>
          </w:p>
        </w:tc>
        <w:tc>
          <w:tcPr>
            <w:tcW w:w="4427" w:type="dxa"/>
            <w:noWrap/>
            <w:hideMark/>
          </w:tcPr>
          <w:p w14:paraId="29EFD6CE" w14:textId="77777777" w:rsidR="00BD2BA1" w:rsidRPr="00DE439C" w:rsidRDefault="00BD2BA1" w:rsidP="00BD2BA1">
            <w:pPr>
              <w:rPr>
                <w:rFonts w:eastAsiaTheme="minorEastAsia"/>
              </w:rPr>
            </w:pPr>
            <w:r w:rsidRPr="00DE439C">
              <w:rPr>
                <w:rFonts w:eastAsiaTheme="minorEastAsia"/>
              </w:rPr>
              <w:t> </w:t>
            </w:r>
          </w:p>
        </w:tc>
        <w:tc>
          <w:tcPr>
            <w:tcW w:w="1171" w:type="dxa"/>
            <w:noWrap/>
            <w:hideMark/>
          </w:tcPr>
          <w:p w14:paraId="71105494" w14:textId="77777777" w:rsidR="00BD2BA1" w:rsidRPr="00DE439C" w:rsidRDefault="00BD2BA1" w:rsidP="00BD2BA1">
            <w:pPr>
              <w:rPr>
                <w:rFonts w:eastAsiaTheme="minorEastAsia"/>
              </w:rPr>
            </w:pPr>
            <w:r w:rsidRPr="00DE439C">
              <w:rPr>
                <w:rFonts w:eastAsiaTheme="minorEastAsia"/>
              </w:rPr>
              <w:t>Simge</w:t>
            </w:r>
          </w:p>
        </w:tc>
        <w:tc>
          <w:tcPr>
            <w:tcW w:w="922" w:type="dxa"/>
            <w:noWrap/>
            <w:hideMark/>
          </w:tcPr>
          <w:p w14:paraId="1A89B75E" w14:textId="77777777" w:rsidR="00BD2BA1" w:rsidRPr="00DE439C" w:rsidRDefault="00BD2BA1" w:rsidP="00BD2BA1">
            <w:pPr>
              <w:rPr>
                <w:rFonts w:eastAsiaTheme="minorEastAsia"/>
              </w:rPr>
            </w:pPr>
            <w:r w:rsidRPr="00DE439C">
              <w:rPr>
                <w:rFonts w:eastAsiaTheme="minorEastAsia"/>
              </w:rPr>
              <w:t>Birim</w:t>
            </w:r>
          </w:p>
        </w:tc>
        <w:tc>
          <w:tcPr>
            <w:tcW w:w="1482" w:type="dxa"/>
            <w:noWrap/>
            <w:hideMark/>
          </w:tcPr>
          <w:p w14:paraId="304C3F88" w14:textId="77777777" w:rsidR="00BD2BA1" w:rsidRPr="00DE439C" w:rsidRDefault="00BD2BA1" w:rsidP="00BD2BA1">
            <w:pPr>
              <w:rPr>
                <w:rFonts w:eastAsiaTheme="minorEastAsia"/>
              </w:rPr>
            </w:pPr>
            <w:r w:rsidRPr="00DE439C">
              <w:rPr>
                <w:rFonts w:eastAsiaTheme="minorEastAsia"/>
              </w:rPr>
              <w:t>Değer</w:t>
            </w:r>
          </w:p>
        </w:tc>
      </w:tr>
      <w:tr w:rsidR="00BD2BA1" w:rsidRPr="00DE439C" w14:paraId="5FD61721" w14:textId="77777777" w:rsidTr="00BD2BA1">
        <w:trPr>
          <w:trHeight w:val="465"/>
        </w:trPr>
        <w:tc>
          <w:tcPr>
            <w:tcW w:w="1706" w:type="dxa"/>
            <w:noWrap/>
            <w:hideMark/>
          </w:tcPr>
          <w:p w14:paraId="190C6DF0" w14:textId="77777777" w:rsidR="00BD2BA1" w:rsidRPr="00DE439C" w:rsidRDefault="00BD2BA1" w:rsidP="00BD2BA1">
            <w:pPr>
              <w:rPr>
                <w:rFonts w:eastAsiaTheme="minorEastAsia"/>
              </w:rPr>
            </w:pPr>
            <w:r w:rsidRPr="00DE439C">
              <w:rPr>
                <w:rFonts w:eastAsiaTheme="minorEastAsia"/>
              </w:rPr>
              <w:t>Wing</w:t>
            </w:r>
          </w:p>
        </w:tc>
        <w:tc>
          <w:tcPr>
            <w:tcW w:w="4427" w:type="dxa"/>
            <w:noWrap/>
            <w:hideMark/>
          </w:tcPr>
          <w:p w14:paraId="0CE24504" w14:textId="77777777" w:rsidR="00BD2BA1" w:rsidRPr="00DE439C" w:rsidRDefault="00BD2BA1" w:rsidP="00BD2BA1">
            <w:pPr>
              <w:rPr>
                <w:rFonts w:eastAsiaTheme="minorEastAsia"/>
              </w:rPr>
            </w:pPr>
            <w:r w:rsidRPr="00DE439C">
              <w:rPr>
                <w:rFonts w:eastAsiaTheme="minorEastAsia"/>
              </w:rPr>
              <w:t>trapezoidal wing area</w:t>
            </w:r>
          </w:p>
        </w:tc>
        <w:tc>
          <w:tcPr>
            <w:tcW w:w="1171" w:type="dxa"/>
            <w:noWrap/>
            <w:hideMark/>
          </w:tcPr>
          <w:p w14:paraId="5F7E601A" w14:textId="77777777" w:rsidR="00BD2BA1" w:rsidRPr="00DE439C" w:rsidRDefault="00BD2BA1" w:rsidP="00BD2BA1">
            <w:pPr>
              <w:rPr>
                <w:rFonts w:eastAsiaTheme="minorEastAsia"/>
              </w:rPr>
            </w:pPr>
            <w:r w:rsidRPr="00DE439C">
              <w:rPr>
                <w:rFonts w:eastAsiaTheme="minorEastAsia"/>
              </w:rPr>
              <w:t>S_w</w:t>
            </w:r>
          </w:p>
        </w:tc>
        <w:tc>
          <w:tcPr>
            <w:tcW w:w="922" w:type="dxa"/>
            <w:noWrap/>
            <w:hideMark/>
          </w:tcPr>
          <w:p w14:paraId="0E39A163" w14:textId="77777777" w:rsidR="00BD2BA1" w:rsidRPr="00DE439C" w:rsidRDefault="00BD2BA1" w:rsidP="00BD2BA1">
            <w:pPr>
              <w:rPr>
                <w:rFonts w:eastAsiaTheme="minorEastAsia"/>
              </w:rPr>
            </w:pPr>
            <w:r w:rsidRPr="00DE439C">
              <w:rPr>
                <w:rFonts w:eastAsiaTheme="minorEastAsia"/>
              </w:rPr>
              <w:t>ft²</w:t>
            </w:r>
          </w:p>
        </w:tc>
        <w:tc>
          <w:tcPr>
            <w:tcW w:w="1482" w:type="dxa"/>
            <w:noWrap/>
            <w:hideMark/>
          </w:tcPr>
          <w:p w14:paraId="53F10192" w14:textId="77777777" w:rsidR="00BD2BA1" w:rsidRPr="00DE439C" w:rsidRDefault="00BD2BA1" w:rsidP="00BD2BA1">
            <w:pPr>
              <w:rPr>
                <w:rFonts w:eastAsiaTheme="minorEastAsia"/>
              </w:rPr>
            </w:pPr>
            <w:r w:rsidRPr="00DE439C">
              <w:rPr>
                <w:rFonts w:eastAsiaTheme="minorEastAsia"/>
              </w:rPr>
              <w:t>137.28</w:t>
            </w:r>
          </w:p>
        </w:tc>
      </w:tr>
      <w:tr w:rsidR="00BD2BA1" w:rsidRPr="00DE439C" w14:paraId="6037ABAC" w14:textId="77777777" w:rsidTr="00BD2BA1">
        <w:trPr>
          <w:trHeight w:val="465"/>
        </w:trPr>
        <w:tc>
          <w:tcPr>
            <w:tcW w:w="1706" w:type="dxa"/>
            <w:noWrap/>
            <w:hideMark/>
          </w:tcPr>
          <w:p w14:paraId="334225B4" w14:textId="77777777" w:rsidR="00BD2BA1" w:rsidRPr="00DE439C" w:rsidRDefault="00BD2BA1" w:rsidP="00BD2BA1">
            <w:pPr>
              <w:rPr>
                <w:rFonts w:eastAsiaTheme="minorEastAsia"/>
              </w:rPr>
            </w:pPr>
            <w:r w:rsidRPr="00DE439C">
              <w:rPr>
                <w:rFonts w:eastAsiaTheme="minorEastAsia"/>
              </w:rPr>
              <w:t> </w:t>
            </w:r>
          </w:p>
        </w:tc>
        <w:tc>
          <w:tcPr>
            <w:tcW w:w="4427" w:type="dxa"/>
            <w:noWrap/>
            <w:hideMark/>
          </w:tcPr>
          <w:p w14:paraId="0BAD46A2" w14:textId="77777777" w:rsidR="00BD2BA1" w:rsidRPr="00DE439C" w:rsidRDefault="00BD2BA1" w:rsidP="00BD2BA1">
            <w:pPr>
              <w:rPr>
                <w:rFonts w:eastAsiaTheme="minorEastAsia"/>
              </w:rPr>
            </w:pPr>
            <w:r w:rsidRPr="00DE439C">
              <w:rPr>
                <w:rFonts w:eastAsiaTheme="minorEastAsia"/>
              </w:rPr>
              <w:t>weight of fuel in wing</w:t>
            </w:r>
          </w:p>
        </w:tc>
        <w:tc>
          <w:tcPr>
            <w:tcW w:w="1171" w:type="dxa"/>
            <w:noWrap/>
            <w:hideMark/>
          </w:tcPr>
          <w:p w14:paraId="117B58F8" w14:textId="77777777" w:rsidR="00BD2BA1" w:rsidRPr="00DE439C" w:rsidRDefault="00BD2BA1" w:rsidP="00BD2BA1">
            <w:pPr>
              <w:rPr>
                <w:rFonts w:eastAsiaTheme="minorEastAsia"/>
              </w:rPr>
            </w:pPr>
            <w:r w:rsidRPr="00DE439C">
              <w:rPr>
                <w:rFonts w:eastAsiaTheme="minorEastAsia"/>
              </w:rPr>
              <w:t>W_fw</w:t>
            </w:r>
          </w:p>
        </w:tc>
        <w:tc>
          <w:tcPr>
            <w:tcW w:w="922" w:type="dxa"/>
            <w:noWrap/>
            <w:hideMark/>
          </w:tcPr>
          <w:p w14:paraId="4410EAB3" w14:textId="77777777" w:rsidR="00BD2BA1" w:rsidRPr="00DE439C" w:rsidRDefault="00BD2BA1" w:rsidP="00BD2BA1">
            <w:pPr>
              <w:rPr>
                <w:rFonts w:eastAsiaTheme="minorEastAsia"/>
              </w:rPr>
            </w:pPr>
            <w:r w:rsidRPr="00DE439C">
              <w:rPr>
                <w:rFonts w:eastAsiaTheme="minorEastAsia"/>
              </w:rPr>
              <w:t>Ibf</w:t>
            </w:r>
          </w:p>
        </w:tc>
        <w:tc>
          <w:tcPr>
            <w:tcW w:w="1482" w:type="dxa"/>
            <w:noWrap/>
            <w:hideMark/>
          </w:tcPr>
          <w:p w14:paraId="5808AF3D" w14:textId="77777777" w:rsidR="00BD2BA1" w:rsidRPr="00DE439C" w:rsidRDefault="00BD2BA1" w:rsidP="00BD2BA1">
            <w:pPr>
              <w:rPr>
                <w:rFonts w:eastAsiaTheme="minorEastAsia"/>
              </w:rPr>
            </w:pPr>
            <w:r w:rsidRPr="00DE439C">
              <w:rPr>
                <w:rFonts w:eastAsiaTheme="minorEastAsia"/>
              </w:rPr>
              <w:t>159.25</w:t>
            </w:r>
          </w:p>
        </w:tc>
      </w:tr>
      <w:tr w:rsidR="00BD2BA1" w:rsidRPr="00DE439C" w14:paraId="34EB683C" w14:textId="77777777" w:rsidTr="00BD2BA1">
        <w:trPr>
          <w:trHeight w:val="300"/>
        </w:trPr>
        <w:tc>
          <w:tcPr>
            <w:tcW w:w="1706" w:type="dxa"/>
            <w:noWrap/>
            <w:hideMark/>
          </w:tcPr>
          <w:p w14:paraId="52C1D0A2" w14:textId="77777777" w:rsidR="00BD2BA1" w:rsidRPr="00DE439C" w:rsidRDefault="00BD2BA1" w:rsidP="00BD2BA1">
            <w:pPr>
              <w:rPr>
                <w:rFonts w:eastAsiaTheme="minorEastAsia"/>
              </w:rPr>
            </w:pPr>
            <w:r w:rsidRPr="00DE439C">
              <w:rPr>
                <w:rFonts w:eastAsiaTheme="minorEastAsia"/>
              </w:rPr>
              <w:t> </w:t>
            </w:r>
          </w:p>
        </w:tc>
        <w:tc>
          <w:tcPr>
            <w:tcW w:w="4427" w:type="dxa"/>
            <w:noWrap/>
            <w:hideMark/>
          </w:tcPr>
          <w:p w14:paraId="706DA6F3" w14:textId="77777777" w:rsidR="00BD2BA1" w:rsidRPr="00DE439C" w:rsidRDefault="00BD2BA1" w:rsidP="00BD2BA1">
            <w:pPr>
              <w:rPr>
                <w:rFonts w:eastAsiaTheme="minorEastAsia"/>
              </w:rPr>
            </w:pPr>
            <w:r w:rsidRPr="00DE439C">
              <w:rPr>
                <w:rFonts w:eastAsiaTheme="minorEastAsia"/>
              </w:rPr>
              <w:t>aspect ratio of wing</w:t>
            </w:r>
          </w:p>
        </w:tc>
        <w:tc>
          <w:tcPr>
            <w:tcW w:w="1171" w:type="dxa"/>
            <w:noWrap/>
            <w:hideMark/>
          </w:tcPr>
          <w:p w14:paraId="39AA98C9" w14:textId="77777777" w:rsidR="00BD2BA1" w:rsidRPr="00DE439C" w:rsidRDefault="00BD2BA1" w:rsidP="00BD2BA1">
            <w:pPr>
              <w:rPr>
                <w:rFonts w:eastAsiaTheme="minorEastAsia"/>
              </w:rPr>
            </w:pPr>
            <w:r w:rsidRPr="00DE439C">
              <w:rPr>
                <w:rFonts w:eastAsiaTheme="minorEastAsia"/>
              </w:rPr>
              <w:t>AR</w:t>
            </w:r>
          </w:p>
        </w:tc>
        <w:tc>
          <w:tcPr>
            <w:tcW w:w="922" w:type="dxa"/>
            <w:noWrap/>
            <w:hideMark/>
          </w:tcPr>
          <w:p w14:paraId="60B42F0F" w14:textId="77777777" w:rsidR="00BD2BA1" w:rsidRPr="00DE439C" w:rsidRDefault="00BD2BA1" w:rsidP="00BD2BA1">
            <w:pPr>
              <w:rPr>
                <w:rFonts w:eastAsiaTheme="minorEastAsia"/>
              </w:rPr>
            </w:pPr>
            <w:r w:rsidRPr="00DE439C">
              <w:rPr>
                <w:rFonts w:eastAsiaTheme="minorEastAsia"/>
              </w:rPr>
              <w:t> </w:t>
            </w:r>
          </w:p>
        </w:tc>
        <w:tc>
          <w:tcPr>
            <w:tcW w:w="1482" w:type="dxa"/>
            <w:noWrap/>
            <w:hideMark/>
          </w:tcPr>
          <w:p w14:paraId="7B7E3CB2" w14:textId="77777777" w:rsidR="00BD2BA1" w:rsidRPr="00DE439C" w:rsidRDefault="00BD2BA1" w:rsidP="00BD2BA1">
            <w:pPr>
              <w:rPr>
                <w:rFonts w:eastAsiaTheme="minorEastAsia"/>
              </w:rPr>
            </w:pPr>
            <w:r w:rsidRPr="00DE439C">
              <w:rPr>
                <w:rFonts w:eastAsiaTheme="minorEastAsia"/>
              </w:rPr>
              <w:t>7.60</w:t>
            </w:r>
          </w:p>
        </w:tc>
      </w:tr>
      <w:tr w:rsidR="00BD2BA1" w:rsidRPr="00DE439C" w14:paraId="68C99648" w14:textId="77777777" w:rsidTr="00BD2BA1">
        <w:trPr>
          <w:trHeight w:val="300"/>
        </w:trPr>
        <w:tc>
          <w:tcPr>
            <w:tcW w:w="1706" w:type="dxa"/>
            <w:noWrap/>
            <w:hideMark/>
          </w:tcPr>
          <w:p w14:paraId="460A8B1B" w14:textId="77777777" w:rsidR="00BD2BA1" w:rsidRPr="00DE439C" w:rsidRDefault="00BD2BA1" w:rsidP="00BD2BA1">
            <w:pPr>
              <w:rPr>
                <w:rFonts w:eastAsiaTheme="minorEastAsia"/>
              </w:rPr>
            </w:pPr>
            <w:r w:rsidRPr="00DE439C">
              <w:rPr>
                <w:rFonts w:eastAsiaTheme="minorEastAsia"/>
              </w:rPr>
              <w:t> </w:t>
            </w:r>
          </w:p>
        </w:tc>
        <w:tc>
          <w:tcPr>
            <w:tcW w:w="4427" w:type="dxa"/>
            <w:noWrap/>
            <w:hideMark/>
          </w:tcPr>
          <w:p w14:paraId="1D876553" w14:textId="77777777" w:rsidR="00BD2BA1" w:rsidRPr="00DE439C" w:rsidRDefault="00BD2BA1" w:rsidP="00BD2BA1">
            <w:pPr>
              <w:rPr>
                <w:rFonts w:eastAsiaTheme="minorEastAsia"/>
              </w:rPr>
            </w:pPr>
            <w:r w:rsidRPr="00DE439C">
              <w:rPr>
                <w:rFonts w:eastAsiaTheme="minorEastAsia"/>
              </w:rPr>
              <w:t>wing sweep at 25% MGC</w:t>
            </w:r>
          </w:p>
        </w:tc>
        <w:tc>
          <w:tcPr>
            <w:tcW w:w="1171" w:type="dxa"/>
            <w:noWrap/>
            <w:hideMark/>
          </w:tcPr>
          <w:p w14:paraId="6E46E4CF" w14:textId="77777777" w:rsidR="00BD2BA1" w:rsidRPr="00DE439C" w:rsidRDefault="00BD2BA1" w:rsidP="00BD2BA1">
            <w:pPr>
              <w:rPr>
                <w:rFonts w:eastAsiaTheme="minorEastAsia"/>
              </w:rPr>
            </w:pPr>
            <w:r w:rsidRPr="00DE439C">
              <w:rPr>
                <w:rFonts w:eastAsiaTheme="minorEastAsia"/>
              </w:rPr>
              <w:t> </w:t>
            </w:r>
          </w:p>
        </w:tc>
        <w:tc>
          <w:tcPr>
            <w:tcW w:w="922" w:type="dxa"/>
            <w:noWrap/>
            <w:hideMark/>
          </w:tcPr>
          <w:p w14:paraId="30C4DA3A" w14:textId="77777777" w:rsidR="00BD2BA1" w:rsidRPr="00DE439C" w:rsidRDefault="00BD2BA1" w:rsidP="00BD2BA1">
            <w:pPr>
              <w:rPr>
                <w:rFonts w:eastAsiaTheme="minorEastAsia"/>
              </w:rPr>
            </w:pPr>
            <w:r w:rsidRPr="00DE439C">
              <w:rPr>
                <w:rFonts w:eastAsiaTheme="minorEastAsia"/>
              </w:rPr>
              <w:t>rad</w:t>
            </w:r>
          </w:p>
        </w:tc>
        <w:tc>
          <w:tcPr>
            <w:tcW w:w="1482" w:type="dxa"/>
            <w:noWrap/>
            <w:hideMark/>
          </w:tcPr>
          <w:p w14:paraId="0AF4B4D2" w14:textId="77777777" w:rsidR="00BD2BA1" w:rsidRPr="00DE439C" w:rsidRDefault="00BD2BA1" w:rsidP="00BD2BA1">
            <w:pPr>
              <w:rPr>
                <w:rFonts w:eastAsiaTheme="minorEastAsia"/>
              </w:rPr>
            </w:pPr>
            <w:r w:rsidRPr="00DE439C">
              <w:rPr>
                <w:rFonts w:eastAsiaTheme="minorEastAsia"/>
              </w:rPr>
              <w:t>0.00</w:t>
            </w:r>
          </w:p>
        </w:tc>
      </w:tr>
      <w:tr w:rsidR="00BD2BA1" w:rsidRPr="00DE439C" w14:paraId="4F7909B7" w14:textId="77777777" w:rsidTr="00BD2BA1">
        <w:trPr>
          <w:trHeight w:val="300"/>
        </w:trPr>
        <w:tc>
          <w:tcPr>
            <w:tcW w:w="1706" w:type="dxa"/>
            <w:noWrap/>
            <w:hideMark/>
          </w:tcPr>
          <w:p w14:paraId="189738A0" w14:textId="77777777" w:rsidR="00BD2BA1" w:rsidRPr="00DE439C" w:rsidRDefault="00BD2BA1" w:rsidP="00BD2BA1">
            <w:pPr>
              <w:rPr>
                <w:rFonts w:eastAsiaTheme="minorEastAsia"/>
              </w:rPr>
            </w:pPr>
            <w:r w:rsidRPr="00DE439C">
              <w:rPr>
                <w:rFonts w:eastAsiaTheme="minorEastAsia"/>
              </w:rPr>
              <w:t> </w:t>
            </w:r>
          </w:p>
        </w:tc>
        <w:tc>
          <w:tcPr>
            <w:tcW w:w="4427" w:type="dxa"/>
            <w:noWrap/>
            <w:hideMark/>
          </w:tcPr>
          <w:p w14:paraId="7C641E40" w14:textId="77777777" w:rsidR="00BD2BA1" w:rsidRPr="00DE439C" w:rsidRDefault="00BD2BA1" w:rsidP="00BD2BA1">
            <w:pPr>
              <w:rPr>
                <w:rFonts w:eastAsiaTheme="minorEastAsia"/>
              </w:rPr>
            </w:pPr>
            <w:r w:rsidRPr="00DE439C">
              <w:rPr>
                <w:rFonts w:eastAsiaTheme="minorEastAsia"/>
              </w:rPr>
              <w:t>dynamic pressure at cruise</w:t>
            </w:r>
          </w:p>
        </w:tc>
        <w:tc>
          <w:tcPr>
            <w:tcW w:w="1171" w:type="dxa"/>
            <w:noWrap/>
            <w:hideMark/>
          </w:tcPr>
          <w:p w14:paraId="27E96C12" w14:textId="77777777" w:rsidR="00BD2BA1" w:rsidRPr="00DE439C" w:rsidRDefault="00BD2BA1" w:rsidP="00BD2BA1">
            <w:pPr>
              <w:rPr>
                <w:rFonts w:eastAsiaTheme="minorEastAsia"/>
              </w:rPr>
            </w:pPr>
            <w:r w:rsidRPr="00DE439C">
              <w:rPr>
                <w:rFonts w:eastAsiaTheme="minorEastAsia"/>
              </w:rPr>
              <w:t>q</w:t>
            </w:r>
          </w:p>
        </w:tc>
        <w:tc>
          <w:tcPr>
            <w:tcW w:w="922" w:type="dxa"/>
            <w:noWrap/>
            <w:hideMark/>
          </w:tcPr>
          <w:p w14:paraId="40E3BAE4" w14:textId="77777777" w:rsidR="00BD2BA1" w:rsidRPr="00DE439C" w:rsidRDefault="00BD2BA1" w:rsidP="00BD2BA1">
            <w:pPr>
              <w:rPr>
                <w:rFonts w:eastAsiaTheme="minorEastAsia"/>
              </w:rPr>
            </w:pPr>
            <w:r w:rsidRPr="00DE439C">
              <w:rPr>
                <w:rFonts w:eastAsiaTheme="minorEastAsia"/>
              </w:rPr>
              <w:t>lbf/ft2</w:t>
            </w:r>
          </w:p>
        </w:tc>
        <w:tc>
          <w:tcPr>
            <w:tcW w:w="1482" w:type="dxa"/>
            <w:noWrap/>
            <w:hideMark/>
          </w:tcPr>
          <w:p w14:paraId="7B859A2F" w14:textId="77777777" w:rsidR="00BD2BA1" w:rsidRPr="00DE439C" w:rsidRDefault="00BD2BA1" w:rsidP="00BD2BA1">
            <w:pPr>
              <w:rPr>
                <w:rFonts w:eastAsiaTheme="minorEastAsia"/>
              </w:rPr>
            </w:pPr>
            <w:r w:rsidRPr="00DE439C">
              <w:rPr>
                <w:rFonts w:eastAsiaTheme="minorEastAsia"/>
              </w:rPr>
              <w:t>15.76</w:t>
            </w:r>
          </w:p>
        </w:tc>
      </w:tr>
      <w:tr w:rsidR="00BD2BA1" w:rsidRPr="00DE439C" w14:paraId="6C71BAC3" w14:textId="77777777" w:rsidTr="00BD2BA1">
        <w:trPr>
          <w:trHeight w:val="300"/>
        </w:trPr>
        <w:tc>
          <w:tcPr>
            <w:tcW w:w="1706" w:type="dxa"/>
            <w:noWrap/>
            <w:hideMark/>
          </w:tcPr>
          <w:p w14:paraId="71768912" w14:textId="77777777" w:rsidR="00BD2BA1" w:rsidRPr="00DE439C" w:rsidRDefault="00BD2BA1" w:rsidP="00BD2BA1">
            <w:pPr>
              <w:rPr>
                <w:rFonts w:eastAsiaTheme="minorEastAsia"/>
              </w:rPr>
            </w:pPr>
            <w:r w:rsidRPr="00DE439C">
              <w:rPr>
                <w:rFonts w:eastAsiaTheme="minorEastAsia"/>
              </w:rPr>
              <w:t> </w:t>
            </w:r>
          </w:p>
        </w:tc>
        <w:tc>
          <w:tcPr>
            <w:tcW w:w="4427" w:type="dxa"/>
            <w:noWrap/>
            <w:hideMark/>
          </w:tcPr>
          <w:p w14:paraId="6B755E57" w14:textId="77777777" w:rsidR="00BD2BA1" w:rsidRPr="00DE439C" w:rsidRDefault="00BD2BA1" w:rsidP="00BD2BA1">
            <w:pPr>
              <w:rPr>
                <w:rFonts w:eastAsiaTheme="minorEastAsia"/>
              </w:rPr>
            </w:pPr>
            <w:r w:rsidRPr="00DE439C">
              <w:rPr>
                <w:rFonts w:eastAsiaTheme="minorEastAsia"/>
              </w:rPr>
              <w:t>wing taper ratio</w:t>
            </w:r>
          </w:p>
        </w:tc>
        <w:tc>
          <w:tcPr>
            <w:tcW w:w="1171" w:type="dxa"/>
            <w:noWrap/>
            <w:hideMark/>
          </w:tcPr>
          <w:p w14:paraId="10B1118A" w14:textId="77777777" w:rsidR="00BD2BA1" w:rsidRPr="00DE439C" w:rsidRDefault="00BD2BA1" w:rsidP="00BD2BA1">
            <w:pPr>
              <w:rPr>
                <w:rFonts w:eastAsiaTheme="minorEastAsia"/>
              </w:rPr>
            </w:pPr>
            <w:r w:rsidRPr="00DE439C">
              <w:rPr>
                <w:rFonts w:eastAsiaTheme="minorEastAsia"/>
              </w:rPr>
              <w:t> </w:t>
            </w:r>
          </w:p>
        </w:tc>
        <w:tc>
          <w:tcPr>
            <w:tcW w:w="922" w:type="dxa"/>
            <w:noWrap/>
            <w:hideMark/>
          </w:tcPr>
          <w:p w14:paraId="73FA9E31" w14:textId="77777777" w:rsidR="00BD2BA1" w:rsidRPr="00DE439C" w:rsidRDefault="00BD2BA1" w:rsidP="00BD2BA1">
            <w:pPr>
              <w:rPr>
                <w:rFonts w:eastAsiaTheme="minorEastAsia"/>
              </w:rPr>
            </w:pPr>
            <w:r w:rsidRPr="00DE439C">
              <w:rPr>
                <w:rFonts w:eastAsiaTheme="minorEastAsia"/>
              </w:rPr>
              <w:t>no unit</w:t>
            </w:r>
          </w:p>
        </w:tc>
        <w:tc>
          <w:tcPr>
            <w:tcW w:w="1482" w:type="dxa"/>
            <w:noWrap/>
            <w:hideMark/>
          </w:tcPr>
          <w:p w14:paraId="7093AD71" w14:textId="77777777" w:rsidR="00BD2BA1" w:rsidRPr="00DE439C" w:rsidRDefault="00BD2BA1" w:rsidP="00BD2BA1">
            <w:pPr>
              <w:rPr>
                <w:rFonts w:eastAsiaTheme="minorEastAsia"/>
              </w:rPr>
            </w:pPr>
            <w:r w:rsidRPr="00DE439C">
              <w:rPr>
                <w:rFonts w:eastAsiaTheme="minorEastAsia"/>
              </w:rPr>
              <w:t>0.50</w:t>
            </w:r>
          </w:p>
        </w:tc>
      </w:tr>
      <w:tr w:rsidR="00BD2BA1" w:rsidRPr="00DE439C" w14:paraId="4FD96511" w14:textId="77777777" w:rsidTr="00BD2BA1">
        <w:trPr>
          <w:trHeight w:val="300"/>
        </w:trPr>
        <w:tc>
          <w:tcPr>
            <w:tcW w:w="1706" w:type="dxa"/>
            <w:noWrap/>
            <w:hideMark/>
          </w:tcPr>
          <w:p w14:paraId="6216CEA3" w14:textId="77777777" w:rsidR="00BD2BA1" w:rsidRPr="00DE439C" w:rsidRDefault="00BD2BA1" w:rsidP="00BD2BA1">
            <w:pPr>
              <w:rPr>
                <w:rFonts w:eastAsiaTheme="minorEastAsia"/>
              </w:rPr>
            </w:pPr>
            <w:r w:rsidRPr="00DE439C">
              <w:rPr>
                <w:rFonts w:eastAsiaTheme="minorEastAsia"/>
              </w:rPr>
              <w:t> </w:t>
            </w:r>
          </w:p>
        </w:tc>
        <w:tc>
          <w:tcPr>
            <w:tcW w:w="4427" w:type="dxa"/>
            <w:noWrap/>
            <w:hideMark/>
          </w:tcPr>
          <w:p w14:paraId="2002308A" w14:textId="77777777" w:rsidR="00BD2BA1" w:rsidRPr="00DE439C" w:rsidRDefault="00BD2BA1" w:rsidP="00BD2BA1">
            <w:pPr>
              <w:rPr>
                <w:rFonts w:eastAsiaTheme="minorEastAsia"/>
              </w:rPr>
            </w:pPr>
            <w:r w:rsidRPr="00DE439C">
              <w:rPr>
                <w:rFonts w:eastAsiaTheme="minorEastAsia"/>
              </w:rPr>
              <w:t>wing thickness to chord ratio</w:t>
            </w:r>
          </w:p>
        </w:tc>
        <w:tc>
          <w:tcPr>
            <w:tcW w:w="1171" w:type="dxa"/>
            <w:noWrap/>
            <w:hideMark/>
          </w:tcPr>
          <w:p w14:paraId="0F0CD223" w14:textId="77777777" w:rsidR="00BD2BA1" w:rsidRPr="00DE439C" w:rsidRDefault="00BD2BA1" w:rsidP="00BD2BA1">
            <w:pPr>
              <w:rPr>
                <w:rFonts w:eastAsiaTheme="minorEastAsia"/>
              </w:rPr>
            </w:pPr>
            <w:r w:rsidRPr="00DE439C">
              <w:rPr>
                <w:rFonts w:eastAsiaTheme="minorEastAsia"/>
              </w:rPr>
              <w:t>t/c</w:t>
            </w:r>
          </w:p>
        </w:tc>
        <w:tc>
          <w:tcPr>
            <w:tcW w:w="922" w:type="dxa"/>
            <w:noWrap/>
            <w:hideMark/>
          </w:tcPr>
          <w:p w14:paraId="79E63E6F" w14:textId="77777777" w:rsidR="00BD2BA1" w:rsidRPr="00DE439C" w:rsidRDefault="00BD2BA1" w:rsidP="00BD2BA1">
            <w:pPr>
              <w:rPr>
                <w:rFonts w:eastAsiaTheme="minorEastAsia"/>
              </w:rPr>
            </w:pPr>
            <w:r w:rsidRPr="00DE439C">
              <w:rPr>
                <w:rFonts w:eastAsiaTheme="minorEastAsia"/>
              </w:rPr>
              <w:t>no unit</w:t>
            </w:r>
          </w:p>
        </w:tc>
        <w:tc>
          <w:tcPr>
            <w:tcW w:w="1482" w:type="dxa"/>
            <w:noWrap/>
            <w:hideMark/>
          </w:tcPr>
          <w:p w14:paraId="10F63199" w14:textId="77777777" w:rsidR="00BD2BA1" w:rsidRPr="00DE439C" w:rsidRDefault="00BD2BA1" w:rsidP="00BD2BA1">
            <w:pPr>
              <w:rPr>
                <w:rFonts w:eastAsiaTheme="minorEastAsia"/>
              </w:rPr>
            </w:pPr>
            <w:r w:rsidRPr="00DE439C">
              <w:rPr>
                <w:rFonts w:eastAsiaTheme="minorEastAsia"/>
              </w:rPr>
              <w:t>0.15</w:t>
            </w:r>
          </w:p>
        </w:tc>
      </w:tr>
      <w:tr w:rsidR="00BD2BA1" w:rsidRPr="00DE439C" w14:paraId="118BE52E" w14:textId="77777777" w:rsidTr="00BD2BA1">
        <w:trPr>
          <w:trHeight w:val="300"/>
        </w:trPr>
        <w:tc>
          <w:tcPr>
            <w:tcW w:w="1706" w:type="dxa"/>
            <w:noWrap/>
            <w:hideMark/>
          </w:tcPr>
          <w:p w14:paraId="620716A3" w14:textId="77777777" w:rsidR="00BD2BA1" w:rsidRPr="00DE439C" w:rsidRDefault="00BD2BA1" w:rsidP="00BD2BA1">
            <w:pPr>
              <w:rPr>
                <w:rFonts w:eastAsiaTheme="minorEastAsia"/>
              </w:rPr>
            </w:pPr>
            <w:r w:rsidRPr="00DE439C">
              <w:rPr>
                <w:rFonts w:eastAsiaTheme="minorEastAsia"/>
              </w:rPr>
              <w:t> </w:t>
            </w:r>
          </w:p>
        </w:tc>
        <w:tc>
          <w:tcPr>
            <w:tcW w:w="4427" w:type="dxa"/>
            <w:noWrap/>
            <w:hideMark/>
          </w:tcPr>
          <w:p w14:paraId="44FC66C6" w14:textId="77777777" w:rsidR="00BD2BA1" w:rsidRPr="00DE439C" w:rsidRDefault="00BD2BA1" w:rsidP="00BD2BA1">
            <w:pPr>
              <w:rPr>
                <w:rFonts w:eastAsiaTheme="minorEastAsia"/>
              </w:rPr>
            </w:pPr>
            <w:r w:rsidRPr="00DE439C">
              <w:rPr>
                <w:rFonts w:eastAsiaTheme="minorEastAsia"/>
              </w:rPr>
              <w:t>wingspan</w:t>
            </w:r>
          </w:p>
        </w:tc>
        <w:tc>
          <w:tcPr>
            <w:tcW w:w="1171" w:type="dxa"/>
            <w:noWrap/>
            <w:hideMark/>
          </w:tcPr>
          <w:p w14:paraId="21FF8190" w14:textId="77777777" w:rsidR="00BD2BA1" w:rsidRPr="00DE439C" w:rsidRDefault="00BD2BA1" w:rsidP="00BD2BA1">
            <w:pPr>
              <w:rPr>
                <w:rFonts w:eastAsiaTheme="minorEastAsia"/>
              </w:rPr>
            </w:pPr>
            <w:r w:rsidRPr="00DE439C">
              <w:rPr>
                <w:rFonts w:eastAsiaTheme="minorEastAsia"/>
              </w:rPr>
              <w:t>b</w:t>
            </w:r>
          </w:p>
        </w:tc>
        <w:tc>
          <w:tcPr>
            <w:tcW w:w="922" w:type="dxa"/>
            <w:noWrap/>
            <w:hideMark/>
          </w:tcPr>
          <w:p w14:paraId="621A3DAA" w14:textId="77777777" w:rsidR="00BD2BA1" w:rsidRPr="00DE439C" w:rsidRDefault="00BD2BA1" w:rsidP="00BD2BA1">
            <w:pPr>
              <w:rPr>
                <w:rFonts w:eastAsiaTheme="minorEastAsia"/>
              </w:rPr>
            </w:pPr>
            <w:r w:rsidRPr="00DE439C">
              <w:rPr>
                <w:rFonts w:eastAsiaTheme="minorEastAsia"/>
              </w:rPr>
              <w:t>ft</w:t>
            </w:r>
          </w:p>
        </w:tc>
        <w:tc>
          <w:tcPr>
            <w:tcW w:w="1482" w:type="dxa"/>
            <w:noWrap/>
            <w:hideMark/>
          </w:tcPr>
          <w:p w14:paraId="23BC801F" w14:textId="77777777" w:rsidR="00BD2BA1" w:rsidRPr="00DE439C" w:rsidRDefault="00BD2BA1" w:rsidP="00BD2BA1">
            <w:pPr>
              <w:rPr>
                <w:rFonts w:eastAsiaTheme="minorEastAsia"/>
              </w:rPr>
            </w:pPr>
            <w:r w:rsidRPr="00DE439C">
              <w:rPr>
                <w:rFonts w:eastAsiaTheme="minorEastAsia"/>
              </w:rPr>
              <w:t>32.30</w:t>
            </w:r>
          </w:p>
        </w:tc>
      </w:tr>
      <w:tr w:rsidR="00BD2BA1" w:rsidRPr="00DE439C" w14:paraId="083A5C59" w14:textId="77777777" w:rsidTr="00BD2BA1">
        <w:trPr>
          <w:trHeight w:val="300"/>
        </w:trPr>
        <w:tc>
          <w:tcPr>
            <w:tcW w:w="1706" w:type="dxa"/>
            <w:noWrap/>
            <w:hideMark/>
          </w:tcPr>
          <w:p w14:paraId="3EE3C6DD" w14:textId="77777777" w:rsidR="00BD2BA1" w:rsidRPr="00DE439C" w:rsidRDefault="00BD2BA1" w:rsidP="00BD2BA1">
            <w:pPr>
              <w:rPr>
                <w:rFonts w:eastAsiaTheme="minorEastAsia"/>
              </w:rPr>
            </w:pPr>
            <w:r w:rsidRPr="00DE439C">
              <w:rPr>
                <w:rFonts w:eastAsiaTheme="minorEastAsia"/>
              </w:rPr>
              <w:t> </w:t>
            </w:r>
          </w:p>
        </w:tc>
        <w:tc>
          <w:tcPr>
            <w:tcW w:w="4427" w:type="dxa"/>
            <w:noWrap/>
            <w:hideMark/>
          </w:tcPr>
          <w:p w14:paraId="4350EC1E" w14:textId="77777777" w:rsidR="00BD2BA1" w:rsidRPr="00DE439C" w:rsidRDefault="00BD2BA1" w:rsidP="00BD2BA1">
            <w:pPr>
              <w:rPr>
                <w:rFonts w:eastAsiaTheme="minorEastAsia"/>
              </w:rPr>
            </w:pPr>
            <w:r w:rsidRPr="00DE439C">
              <w:rPr>
                <w:rFonts w:eastAsiaTheme="minorEastAsia"/>
              </w:rPr>
              <w:t>Wing Mean Aerodynamic Chord</w:t>
            </w:r>
          </w:p>
        </w:tc>
        <w:tc>
          <w:tcPr>
            <w:tcW w:w="1171" w:type="dxa"/>
            <w:noWrap/>
            <w:hideMark/>
          </w:tcPr>
          <w:p w14:paraId="127F20F4" w14:textId="77777777" w:rsidR="00BD2BA1" w:rsidRPr="00DE439C" w:rsidRDefault="00BD2BA1" w:rsidP="00BD2BA1">
            <w:pPr>
              <w:rPr>
                <w:rFonts w:eastAsiaTheme="minorEastAsia"/>
              </w:rPr>
            </w:pPr>
            <w:r w:rsidRPr="00DE439C">
              <w:rPr>
                <w:rFonts w:eastAsiaTheme="minorEastAsia"/>
              </w:rPr>
              <w:t>MAC</w:t>
            </w:r>
          </w:p>
        </w:tc>
        <w:tc>
          <w:tcPr>
            <w:tcW w:w="922" w:type="dxa"/>
            <w:noWrap/>
            <w:hideMark/>
          </w:tcPr>
          <w:p w14:paraId="321FF341" w14:textId="77777777" w:rsidR="00BD2BA1" w:rsidRPr="00DE439C" w:rsidRDefault="00BD2BA1" w:rsidP="00BD2BA1">
            <w:pPr>
              <w:rPr>
                <w:rFonts w:eastAsiaTheme="minorEastAsia"/>
              </w:rPr>
            </w:pPr>
            <w:r w:rsidRPr="00DE439C">
              <w:rPr>
                <w:rFonts w:eastAsiaTheme="minorEastAsia"/>
              </w:rPr>
              <w:t>ft</w:t>
            </w:r>
          </w:p>
        </w:tc>
        <w:tc>
          <w:tcPr>
            <w:tcW w:w="1482" w:type="dxa"/>
            <w:noWrap/>
            <w:hideMark/>
          </w:tcPr>
          <w:p w14:paraId="0EC3CA73" w14:textId="77777777" w:rsidR="00BD2BA1" w:rsidRPr="00DE439C" w:rsidRDefault="00BD2BA1" w:rsidP="00BD2BA1">
            <w:pPr>
              <w:rPr>
                <w:rFonts w:eastAsiaTheme="minorEastAsia"/>
              </w:rPr>
            </w:pPr>
            <w:r w:rsidRPr="00DE439C">
              <w:rPr>
                <w:rFonts w:eastAsiaTheme="minorEastAsia"/>
              </w:rPr>
              <w:t>4.41</w:t>
            </w:r>
          </w:p>
        </w:tc>
      </w:tr>
      <w:tr w:rsidR="00BD2BA1" w:rsidRPr="00DE439C" w14:paraId="0650BE54" w14:textId="77777777" w:rsidTr="00BD2BA1">
        <w:trPr>
          <w:trHeight w:val="300"/>
        </w:trPr>
        <w:tc>
          <w:tcPr>
            <w:tcW w:w="1706" w:type="dxa"/>
            <w:noWrap/>
            <w:hideMark/>
          </w:tcPr>
          <w:p w14:paraId="41F56925" w14:textId="77777777" w:rsidR="00BD2BA1" w:rsidRPr="00DE439C" w:rsidRDefault="00BD2BA1" w:rsidP="00BD2BA1">
            <w:pPr>
              <w:rPr>
                <w:rFonts w:eastAsiaTheme="minorEastAsia"/>
              </w:rPr>
            </w:pPr>
            <w:r w:rsidRPr="00DE439C">
              <w:rPr>
                <w:rFonts w:eastAsiaTheme="minorEastAsia"/>
              </w:rPr>
              <w:t> </w:t>
            </w:r>
          </w:p>
        </w:tc>
        <w:tc>
          <w:tcPr>
            <w:tcW w:w="4427" w:type="dxa"/>
            <w:noWrap/>
            <w:hideMark/>
          </w:tcPr>
          <w:p w14:paraId="7ECF8DB9" w14:textId="77777777" w:rsidR="00BD2BA1" w:rsidRPr="00DE439C" w:rsidRDefault="00BD2BA1" w:rsidP="00BD2BA1">
            <w:pPr>
              <w:rPr>
                <w:rFonts w:eastAsiaTheme="minorEastAsia"/>
              </w:rPr>
            </w:pPr>
            <w:r w:rsidRPr="00DE439C">
              <w:rPr>
                <w:rFonts w:eastAsiaTheme="minorEastAsia"/>
              </w:rPr>
              <w:t>Wing Density Factor</w:t>
            </w:r>
          </w:p>
        </w:tc>
        <w:tc>
          <w:tcPr>
            <w:tcW w:w="1171" w:type="dxa"/>
            <w:noWrap/>
            <w:hideMark/>
          </w:tcPr>
          <w:p w14:paraId="7B7CF7E0" w14:textId="77777777" w:rsidR="00BD2BA1" w:rsidRPr="00DE439C" w:rsidRDefault="00BD2BA1" w:rsidP="00BD2BA1">
            <w:pPr>
              <w:rPr>
                <w:rFonts w:eastAsiaTheme="minorEastAsia"/>
              </w:rPr>
            </w:pPr>
            <w:r w:rsidRPr="00DE439C">
              <w:rPr>
                <w:rFonts w:eastAsiaTheme="minorEastAsia"/>
              </w:rPr>
              <w:t>Kp</w:t>
            </w:r>
          </w:p>
        </w:tc>
        <w:tc>
          <w:tcPr>
            <w:tcW w:w="922" w:type="dxa"/>
            <w:noWrap/>
            <w:hideMark/>
          </w:tcPr>
          <w:p w14:paraId="043E4E61" w14:textId="77777777" w:rsidR="00BD2BA1" w:rsidRPr="00DE439C" w:rsidRDefault="00BD2BA1" w:rsidP="00BD2BA1">
            <w:pPr>
              <w:rPr>
                <w:rFonts w:eastAsiaTheme="minorEastAsia"/>
              </w:rPr>
            </w:pPr>
            <w:r w:rsidRPr="00DE439C">
              <w:rPr>
                <w:rFonts w:eastAsiaTheme="minorEastAsia"/>
              </w:rPr>
              <w:t>no unit</w:t>
            </w:r>
          </w:p>
        </w:tc>
        <w:tc>
          <w:tcPr>
            <w:tcW w:w="1482" w:type="dxa"/>
            <w:noWrap/>
            <w:hideMark/>
          </w:tcPr>
          <w:p w14:paraId="65519868" w14:textId="77777777" w:rsidR="00BD2BA1" w:rsidRPr="00DE439C" w:rsidRDefault="00BD2BA1" w:rsidP="00BD2BA1">
            <w:pPr>
              <w:rPr>
                <w:rFonts w:eastAsiaTheme="minorEastAsia"/>
              </w:rPr>
            </w:pPr>
            <w:r w:rsidRPr="00DE439C">
              <w:rPr>
                <w:rFonts w:eastAsiaTheme="minorEastAsia"/>
              </w:rPr>
              <w:t>0.0016</w:t>
            </w:r>
          </w:p>
        </w:tc>
      </w:tr>
      <w:tr w:rsidR="00BD2BA1" w:rsidRPr="00DE439C" w14:paraId="4914C551" w14:textId="77777777" w:rsidTr="00BD2BA1">
        <w:trPr>
          <w:trHeight w:val="300"/>
        </w:trPr>
        <w:tc>
          <w:tcPr>
            <w:tcW w:w="1706" w:type="dxa"/>
            <w:noWrap/>
            <w:hideMark/>
          </w:tcPr>
          <w:p w14:paraId="62A2493F" w14:textId="77777777" w:rsidR="00BD2BA1" w:rsidRPr="00DE439C" w:rsidRDefault="00BD2BA1" w:rsidP="00BD2BA1">
            <w:pPr>
              <w:rPr>
                <w:rFonts w:eastAsiaTheme="minorEastAsia"/>
              </w:rPr>
            </w:pPr>
            <w:r w:rsidRPr="00DE439C">
              <w:rPr>
                <w:rFonts w:eastAsiaTheme="minorEastAsia"/>
              </w:rPr>
              <w:t> </w:t>
            </w:r>
          </w:p>
        </w:tc>
        <w:tc>
          <w:tcPr>
            <w:tcW w:w="4427" w:type="dxa"/>
            <w:noWrap/>
            <w:hideMark/>
          </w:tcPr>
          <w:p w14:paraId="06E0E097" w14:textId="77777777" w:rsidR="00BD2BA1" w:rsidRPr="00DE439C" w:rsidRDefault="00BD2BA1" w:rsidP="00BD2BA1">
            <w:pPr>
              <w:rPr>
                <w:rFonts w:eastAsiaTheme="minorEastAsia"/>
              </w:rPr>
            </w:pPr>
            <w:r w:rsidRPr="00DE439C">
              <w:rPr>
                <w:rFonts w:eastAsiaTheme="minorEastAsia"/>
              </w:rPr>
              <w:t>ultimate load factor</w:t>
            </w:r>
          </w:p>
        </w:tc>
        <w:tc>
          <w:tcPr>
            <w:tcW w:w="1171" w:type="dxa"/>
            <w:noWrap/>
            <w:hideMark/>
          </w:tcPr>
          <w:p w14:paraId="7C14A724" w14:textId="77777777" w:rsidR="00BD2BA1" w:rsidRPr="00DE439C" w:rsidRDefault="00BD2BA1" w:rsidP="00BD2BA1">
            <w:pPr>
              <w:rPr>
                <w:rFonts w:eastAsiaTheme="minorEastAsia"/>
              </w:rPr>
            </w:pPr>
            <w:r w:rsidRPr="00DE439C">
              <w:rPr>
                <w:rFonts w:eastAsiaTheme="minorEastAsia"/>
              </w:rPr>
              <w:t>n_z</w:t>
            </w:r>
          </w:p>
        </w:tc>
        <w:tc>
          <w:tcPr>
            <w:tcW w:w="922" w:type="dxa"/>
            <w:noWrap/>
            <w:hideMark/>
          </w:tcPr>
          <w:p w14:paraId="3F5D0950" w14:textId="77777777" w:rsidR="00BD2BA1" w:rsidRPr="00DE439C" w:rsidRDefault="00BD2BA1" w:rsidP="00BD2BA1">
            <w:pPr>
              <w:rPr>
                <w:rFonts w:eastAsiaTheme="minorEastAsia"/>
              </w:rPr>
            </w:pPr>
            <w:r w:rsidRPr="00DE439C">
              <w:rPr>
                <w:rFonts w:eastAsiaTheme="minorEastAsia"/>
              </w:rPr>
              <w:t>no unit</w:t>
            </w:r>
          </w:p>
        </w:tc>
        <w:tc>
          <w:tcPr>
            <w:tcW w:w="1482" w:type="dxa"/>
            <w:noWrap/>
            <w:hideMark/>
          </w:tcPr>
          <w:p w14:paraId="6F3B1801" w14:textId="77777777" w:rsidR="00BD2BA1" w:rsidRPr="00DE439C" w:rsidRDefault="00BD2BA1" w:rsidP="00BD2BA1">
            <w:pPr>
              <w:rPr>
                <w:rFonts w:eastAsiaTheme="minorEastAsia"/>
              </w:rPr>
            </w:pPr>
            <w:r w:rsidRPr="00DE439C">
              <w:rPr>
                <w:rFonts w:eastAsiaTheme="minorEastAsia"/>
              </w:rPr>
              <w:t>5.70</w:t>
            </w:r>
          </w:p>
        </w:tc>
      </w:tr>
      <w:tr w:rsidR="00BD2BA1" w:rsidRPr="00DE439C" w14:paraId="7B83262A" w14:textId="77777777" w:rsidTr="00BD2BA1">
        <w:trPr>
          <w:trHeight w:val="300"/>
        </w:trPr>
        <w:tc>
          <w:tcPr>
            <w:tcW w:w="1706" w:type="dxa"/>
            <w:noWrap/>
            <w:hideMark/>
          </w:tcPr>
          <w:p w14:paraId="3CE27E15" w14:textId="77777777" w:rsidR="00BD2BA1" w:rsidRPr="00DE439C" w:rsidRDefault="00BD2BA1" w:rsidP="00BD2BA1">
            <w:pPr>
              <w:rPr>
                <w:rFonts w:eastAsiaTheme="minorEastAsia"/>
              </w:rPr>
            </w:pPr>
            <w:r w:rsidRPr="00DE439C">
              <w:rPr>
                <w:rFonts w:eastAsiaTheme="minorEastAsia"/>
              </w:rPr>
              <w:t> </w:t>
            </w:r>
          </w:p>
        </w:tc>
        <w:tc>
          <w:tcPr>
            <w:tcW w:w="4427" w:type="dxa"/>
            <w:noWrap/>
            <w:hideMark/>
          </w:tcPr>
          <w:p w14:paraId="580BB44F" w14:textId="77777777" w:rsidR="00BD2BA1" w:rsidRPr="00DE439C" w:rsidRDefault="00BD2BA1" w:rsidP="00BD2BA1">
            <w:pPr>
              <w:rPr>
                <w:rFonts w:eastAsiaTheme="minorEastAsia"/>
              </w:rPr>
            </w:pPr>
            <w:r w:rsidRPr="00DE439C">
              <w:rPr>
                <w:rFonts w:eastAsiaTheme="minorEastAsia"/>
              </w:rPr>
              <w:t>design gross weight</w:t>
            </w:r>
          </w:p>
        </w:tc>
        <w:tc>
          <w:tcPr>
            <w:tcW w:w="1171" w:type="dxa"/>
            <w:noWrap/>
            <w:hideMark/>
          </w:tcPr>
          <w:p w14:paraId="54111BE1" w14:textId="77777777" w:rsidR="00BD2BA1" w:rsidRPr="00DE439C" w:rsidRDefault="00BD2BA1" w:rsidP="00BD2BA1">
            <w:pPr>
              <w:rPr>
                <w:rFonts w:eastAsiaTheme="minorEastAsia"/>
              </w:rPr>
            </w:pPr>
            <w:r w:rsidRPr="00DE439C">
              <w:rPr>
                <w:rFonts w:eastAsiaTheme="minorEastAsia"/>
              </w:rPr>
              <w:t>W_0</w:t>
            </w:r>
          </w:p>
        </w:tc>
        <w:tc>
          <w:tcPr>
            <w:tcW w:w="922" w:type="dxa"/>
            <w:noWrap/>
            <w:hideMark/>
          </w:tcPr>
          <w:p w14:paraId="2F677722" w14:textId="77777777" w:rsidR="00BD2BA1" w:rsidRPr="00DE439C" w:rsidRDefault="00BD2BA1" w:rsidP="00BD2BA1">
            <w:pPr>
              <w:rPr>
                <w:rFonts w:eastAsiaTheme="minorEastAsia"/>
              </w:rPr>
            </w:pPr>
            <w:r w:rsidRPr="00DE439C">
              <w:rPr>
                <w:rFonts w:eastAsiaTheme="minorEastAsia"/>
              </w:rPr>
              <w:t>Ibf</w:t>
            </w:r>
          </w:p>
        </w:tc>
        <w:tc>
          <w:tcPr>
            <w:tcW w:w="1482" w:type="dxa"/>
            <w:noWrap/>
            <w:hideMark/>
          </w:tcPr>
          <w:p w14:paraId="2F521883" w14:textId="77777777" w:rsidR="00BD2BA1" w:rsidRPr="00DE439C" w:rsidRDefault="00BD2BA1" w:rsidP="00BD2BA1">
            <w:pPr>
              <w:rPr>
                <w:rFonts w:eastAsiaTheme="minorEastAsia"/>
              </w:rPr>
            </w:pPr>
            <w:r w:rsidRPr="00DE439C">
              <w:rPr>
                <w:rFonts w:eastAsiaTheme="minorEastAsia"/>
              </w:rPr>
              <w:t>1617.35</w:t>
            </w:r>
          </w:p>
        </w:tc>
      </w:tr>
      <w:tr w:rsidR="00BD2BA1" w:rsidRPr="00DE439C" w14:paraId="146D241D" w14:textId="77777777" w:rsidTr="00BD2BA1">
        <w:trPr>
          <w:trHeight w:val="315"/>
        </w:trPr>
        <w:tc>
          <w:tcPr>
            <w:tcW w:w="1706" w:type="dxa"/>
            <w:noWrap/>
            <w:hideMark/>
          </w:tcPr>
          <w:p w14:paraId="715C0B85" w14:textId="77777777" w:rsidR="00BD2BA1" w:rsidRPr="00DE439C" w:rsidRDefault="00BD2BA1" w:rsidP="00BD2BA1">
            <w:pPr>
              <w:rPr>
                <w:rFonts w:eastAsiaTheme="minorEastAsia"/>
              </w:rPr>
            </w:pPr>
            <w:r w:rsidRPr="00DE439C">
              <w:rPr>
                <w:rFonts w:eastAsiaTheme="minorEastAsia"/>
              </w:rPr>
              <w:t> </w:t>
            </w:r>
          </w:p>
        </w:tc>
        <w:tc>
          <w:tcPr>
            <w:tcW w:w="4427" w:type="dxa"/>
            <w:noWrap/>
            <w:hideMark/>
          </w:tcPr>
          <w:p w14:paraId="7332EDAA" w14:textId="77777777" w:rsidR="00BD2BA1" w:rsidRPr="00DE439C" w:rsidRDefault="00BD2BA1" w:rsidP="00BD2BA1">
            <w:pPr>
              <w:rPr>
                <w:rFonts w:eastAsiaTheme="minorEastAsia"/>
              </w:rPr>
            </w:pPr>
            <w:r w:rsidRPr="00DE439C">
              <w:rPr>
                <w:rFonts w:eastAsiaTheme="minorEastAsia"/>
              </w:rPr>
              <w:t>maximum level airspeed at sea level</w:t>
            </w:r>
          </w:p>
        </w:tc>
        <w:tc>
          <w:tcPr>
            <w:tcW w:w="1171" w:type="dxa"/>
            <w:noWrap/>
            <w:hideMark/>
          </w:tcPr>
          <w:p w14:paraId="03D498CF" w14:textId="77777777" w:rsidR="00BD2BA1" w:rsidRPr="00DE439C" w:rsidRDefault="00BD2BA1" w:rsidP="00BD2BA1">
            <w:pPr>
              <w:rPr>
                <w:rFonts w:eastAsiaTheme="minorEastAsia"/>
              </w:rPr>
            </w:pPr>
            <w:r w:rsidRPr="00DE439C">
              <w:rPr>
                <w:rFonts w:eastAsiaTheme="minorEastAsia"/>
              </w:rPr>
              <w:t>V_H(KEAS)</w:t>
            </w:r>
          </w:p>
        </w:tc>
        <w:tc>
          <w:tcPr>
            <w:tcW w:w="922" w:type="dxa"/>
            <w:noWrap/>
            <w:hideMark/>
          </w:tcPr>
          <w:p w14:paraId="0DF6EF08" w14:textId="77777777" w:rsidR="00BD2BA1" w:rsidRPr="00DE439C" w:rsidRDefault="00BD2BA1" w:rsidP="00BD2BA1">
            <w:pPr>
              <w:rPr>
                <w:rFonts w:eastAsiaTheme="minorEastAsia"/>
              </w:rPr>
            </w:pPr>
            <w:r w:rsidRPr="00DE439C">
              <w:rPr>
                <w:rFonts w:eastAsiaTheme="minorEastAsia"/>
              </w:rPr>
              <w:t>knot</w:t>
            </w:r>
          </w:p>
        </w:tc>
        <w:tc>
          <w:tcPr>
            <w:tcW w:w="1482" w:type="dxa"/>
            <w:noWrap/>
            <w:hideMark/>
          </w:tcPr>
          <w:p w14:paraId="553CB15D" w14:textId="77777777" w:rsidR="00BD2BA1" w:rsidRPr="00DE439C" w:rsidRDefault="00BD2BA1" w:rsidP="00BD2BA1">
            <w:pPr>
              <w:rPr>
                <w:rFonts w:eastAsiaTheme="minorEastAsia"/>
              </w:rPr>
            </w:pPr>
            <w:r w:rsidRPr="00DE439C">
              <w:rPr>
                <w:rFonts w:eastAsiaTheme="minorEastAsia"/>
              </w:rPr>
              <w:t>126.02</w:t>
            </w:r>
          </w:p>
        </w:tc>
      </w:tr>
      <w:tr w:rsidR="00BD2BA1" w:rsidRPr="00DE439C" w14:paraId="1896399F" w14:textId="77777777" w:rsidTr="00BD2BA1">
        <w:trPr>
          <w:trHeight w:val="315"/>
        </w:trPr>
        <w:tc>
          <w:tcPr>
            <w:tcW w:w="1706" w:type="dxa"/>
            <w:noWrap/>
            <w:hideMark/>
          </w:tcPr>
          <w:p w14:paraId="3A0F3285" w14:textId="77777777" w:rsidR="00BD2BA1" w:rsidRPr="00DE439C" w:rsidRDefault="00BD2BA1" w:rsidP="00BD2BA1">
            <w:pPr>
              <w:rPr>
                <w:rFonts w:eastAsiaTheme="minorEastAsia"/>
              </w:rPr>
            </w:pPr>
            <w:r w:rsidRPr="00DE439C">
              <w:rPr>
                <w:rFonts w:eastAsiaTheme="minorEastAsia"/>
              </w:rPr>
              <w:t>Landing Gear</w:t>
            </w:r>
          </w:p>
        </w:tc>
        <w:tc>
          <w:tcPr>
            <w:tcW w:w="4427" w:type="dxa"/>
            <w:noWrap/>
            <w:hideMark/>
          </w:tcPr>
          <w:p w14:paraId="7411E4D1" w14:textId="77777777" w:rsidR="00BD2BA1" w:rsidRPr="00DE439C" w:rsidRDefault="00BD2BA1" w:rsidP="00BD2BA1">
            <w:pPr>
              <w:rPr>
                <w:rFonts w:eastAsiaTheme="minorEastAsia"/>
              </w:rPr>
            </w:pPr>
            <w:r w:rsidRPr="00DE439C">
              <w:rPr>
                <w:rFonts w:eastAsiaTheme="minorEastAsia"/>
              </w:rPr>
              <w:t>ultimate landing load factor</w:t>
            </w:r>
          </w:p>
        </w:tc>
        <w:tc>
          <w:tcPr>
            <w:tcW w:w="1171" w:type="dxa"/>
            <w:noWrap/>
            <w:hideMark/>
          </w:tcPr>
          <w:p w14:paraId="6D841138" w14:textId="77777777" w:rsidR="00BD2BA1" w:rsidRPr="00DE439C" w:rsidRDefault="00BD2BA1" w:rsidP="00BD2BA1">
            <w:pPr>
              <w:rPr>
                <w:rFonts w:eastAsiaTheme="minorEastAsia"/>
              </w:rPr>
            </w:pPr>
            <w:r w:rsidRPr="00DE439C">
              <w:rPr>
                <w:rFonts w:eastAsiaTheme="minorEastAsia"/>
              </w:rPr>
              <w:t>n_l</w:t>
            </w:r>
          </w:p>
        </w:tc>
        <w:tc>
          <w:tcPr>
            <w:tcW w:w="922" w:type="dxa"/>
            <w:noWrap/>
            <w:hideMark/>
          </w:tcPr>
          <w:p w14:paraId="7E9595BD" w14:textId="77777777" w:rsidR="00BD2BA1" w:rsidRPr="00DE439C" w:rsidRDefault="00BD2BA1" w:rsidP="00BD2BA1">
            <w:pPr>
              <w:rPr>
                <w:rFonts w:eastAsiaTheme="minorEastAsia"/>
              </w:rPr>
            </w:pPr>
            <w:r w:rsidRPr="00DE439C">
              <w:rPr>
                <w:rFonts w:eastAsiaTheme="minorEastAsia"/>
              </w:rPr>
              <w:t>no unit</w:t>
            </w:r>
          </w:p>
        </w:tc>
        <w:tc>
          <w:tcPr>
            <w:tcW w:w="1482" w:type="dxa"/>
            <w:noWrap/>
            <w:hideMark/>
          </w:tcPr>
          <w:p w14:paraId="4B9E725D" w14:textId="77777777" w:rsidR="00BD2BA1" w:rsidRPr="00DE439C" w:rsidRDefault="00BD2BA1" w:rsidP="00BD2BA1">
            <w:pPr>
              <w:rPr>
                <w:rFonts w:eastAsiaTheme="minorEastAsia"/>
              </w:rPr>
            </w:pPr>
            <w:r w:rsidRPr="00DE439C">
              <w:rPr>
                <w:rFonts w:eastAsiaTheme="minorEastAsia"/>
              </w:rPr>
              <w:t>3.00</w:t>
            </w:r>
          </w:p>
        </w:tc>
      </w:tr>
      <w:tr w:rsidR="00BD2BA1" w:rsidRPr="00DE439C" w14:paraId="650C1F60" w14:textId="77777777" w:rsidTr="00BD2BA1">
        <w:trPr>
          <w:trHeight w:val="315"/>
        </w:trPr>
        <w:tc>
          <w:tcPr>
            <w:tcW w:w="1706" w:type="dxa"/>
            <w:noWrap/>
            <w:hideMark/>
          </w:tcPr>
          <w:p w14:paraId="562D4873" w14:textId="77777777" w:rsidR="00BD2BA1" w:rsidRPr="00DE439C" w:rsidRDefault="00BD2BA1" w:rsidP="00BD2BA1">
            <w:pPr>
              <w:rPr>
                <w:rFonts w:eastAsiaTheme="minorEastAsia"/>
              </w:rPr>
            </w:pPr>
            <w:r w:rsidRPr="00DE439C">
              <w:rPr>
                <w:rFonts w:eastAsiaTheme="minorEastAsia"/>
              </w:rPr>
              <w:t> </w:t>
            </w:r>
          </w:p>
        </w:tc>
        <w:tc>
          <w:tcPr>
            <w:tcW w:w="4427" w:type="dxa"/>
            <w:noWrap/>
            <w:hideMark/>
          </w:tcPr>
          <w:p w14:paraId="22414CC1" w14:textId="77777777" w:rsidR="00BD2BA1" w:rsidRPr="00DE439C" w:rsidRDefault="00BD2BA1" w:rsidP="00BD2BA1">
            <w:pPr>
              <w:rPr>
                <w:rFonts w:eastAsiaTheme="minorEastAsia"/>
              </w:rPr>
            </w:pPr>
            <w:r w:rsidRPr="00DE439C">
              <w:rPr>
                <w:rFonts w:eastAsiaTheme="minorEastAsia"/>
              </w:rPr>
              <w:t>design landing weight</w:t>
            </w:r>
          </w:p>
        </w:tc>
        <w:tc>
          <w:tcPr>
            <w:tcW w:w="1171" w:type="dxa"/>
            <w:noWrap/>
            <w:hideMark/>
          </w:tcPr>
          <w:p w14:paraId="3E2A4DF2" w14:textId="77777777" w:rsidR="00BD2BA1" w:rsidRPr="00DE439C" w:rsidRDefault="00BD2BA1" w:rsidP="00BD2BA1">
            <w:pPr>
              <w:rPr>
                <w:rFonts w:eastAsiaTheme="minorEastAsia"/>
              </w:rPr>
            </w:pPr>
            <w:r w:rsidRPr="00DE439C">
              <w:rPr>
                <w:rFonts w:eastAsiaTheme="minorEastAsia"/>
              </w:rPr>
              <w:t>W_l</w:t>
            </w:r>
          </w:p>
        </w:tc>
        <w:tc>
          <w:tcPr>
            <w:tcW w:w="922" w:type="dxa"/>
            <w:noWrap/>
            <w:hideMark/>
          </w:tcPr>
          <w:p w14:paraId="77FD21D7" w14:textId="77777777" w:rsidR="00BD2BA1" w:rsidRPr="00DE439C" w:rsidRDefault="00BD2BA1" w:rsidP="00BD2BA1">
            <w:pPr>
              <w:rPr>
                <w:rFonts w:eastAsiaTheme="minorEastAsia"/>
              </w:rPr>
            </w:pPr>
            <w:r w:rsidRPr="00DE439C">
              <w:rPr>
                <w:rFonts w:eastAsiaTheme="minorEastAsia"/>
              </w:rPr>
              <w:t>Ibf</w:t>
            </w:r>
          </w:p>
        </w:tc>
        <w:tc>
          <w:tcPr>
            <w:tcW w:w="1482" w:type="dxa"/>
            <w:noWrap/>
            <w:hideMark/>
          </w:tcPr>
          <w:p w14:paraId="450828A5" w14:textId="77777777" w:rsidR="00BD2BA1" w:rsidRPr="00DE439C" w:rsidRDefault="00BD2BA1" w:rsidP="00BD2BA1">
            <w:pPr>
              <w:rPr>
                <w:rFonts w:eastAsiaTheme="minorEastAsia"/>
              </w:rPr>
            </w:pPr>
            <w:r w:rsidRPr="00DE439C">
              <w:rPr>
                <w:rFonts w:eastAsiaTheme="minorEastAsia"/>
              </w:rPr>
              <w:t>1478.73</w:t>
            </w:r>
          </w:p>
        </w:tc>
      </w:tr>
      <w:tr w:rsidR="00BD2BA1" w:rsidRPr="00DE439C" w14:paraId="43604631" w14:textId="77777777" w:rsidTr="00BD2BA1">
        <w:trPr>
          <w:trHeight w:val="300"/>
        </w:trPr>
        <w:tc>
          <w:tcPr>
            <w:tcW w:w="1706" w:type="dxa"/>
            <w:noWrap/>
            <w:hideMark/>
          </w:tcPr>
          <w:p w14:paraId="1D1C931F" w14:textId="77777777" w:rsidR="00BD2BA1" w:rsidRPr="00DE439C" w:rsidRDefault="00BD2BA1" w:rsidP="00BD2BA1">
            <w:pPr>
              <w:rPr>
                <w:rFonts w:eastAsiaTheme="minorEastAsia"/>
              </w:rPr>
            </w:pPr>
            <w:r w:rsidRPr="00DE439C">
              <w:rPr>
                <w:rFonts w:eastAsiaTheme="minorEastAsia"/>
              </w:rPr>
              <w:t> </w:t>
            </w:r>
          </w:p>
        </w:tc>
        <w:tc>
          <w:tcPr>
            <w:tcW w:w="4427" w:type="dxa"/>
            <w:noWrap/>
            <w:hideMark/>
          </w:tcPr>
          <w:p w14:paraId="6C44DFA8" w14:textId="77777777" w:rsidR="00BD2BA1" w:rsidRPr="00DE439C" w:rsidRDefault="00BD2BA1" w:rsidP="00BD2BA1">
            <w:pPr>
              <w:rPr>
                <w:rFonts w:eastAsiaTheme="minorEastAsia"/>
              </w:rPr>
            </w:pPr>
            <w:r w:rsidRPr="00DE439C">
              <w:rPr>
                <w:rFonts w:eastAsiaTheme="minorEastAsia"/>
              </w:rPr>
              <w:t>length of the main landing gear strut</w:t>
            </w:r>
          </w:p>
        </w:tc>
        <w:tc>
          <w:tcPr>
            <w:tcW w:w="1171" w:type="dxa"/>
            <w:noWrap/>
            <w:hideMark/>
          </w:tcPr>
          <w:p w14:paraId="2945103E" w14:textId="77777777" w:rsidR="00BD2BA1" w:rsidRPr="00DE439C" w:rsidRDefault="00BD2BA1" w:rsidP="00BD2BA1">
            <w:pPr>
              <w:rPr>
                <w:rFonts w:eastAsiaTheme="minorEastAsia"/>
              </w:rPr>
            </w:pPr>
            <w:r w:rsidRPr="00DE439C">
              <w:rPr>
                <w:rFonts w:eastAsiaTheme="minorEastAsia"/>
              </w:rPr>
              <w:t>L_m</w:t>
            </w:r>
          </w:p>
        </w:tc>
        <w:tc>
          <w:tcPr>
            <w:tcW w:w="922" w:type="dxa"/>
            <w:noWrap/>
            <w:hideMark/>
          </w:tcPr>
          <w:p w14:paraId="598CD6B1" w14:textId="77777777" w:rsidR="00BD2BA1" w:rsidRPr="00DE439C" w:rsidRDefault="00BD2BA1" w:rsidP="00BD2BA1">
            <w:pPr>
              <w:rPr>
                <w:rFonts w:eastAsiaTheme="minorEastAsia"/>
              </w:rPr>
            </w:pPr>
            <w:r w:rsidRPr="00DE439C">
              <w:rPr>
                <w:rFonts w:eastAsiaTheme="minorEastAsia"/>
              </w:rPr>
              <w:t>inc</w:t>
            </w:r>
          </w:p>
        </w:tc>
        <w:tc>
          <w:tcPr>
            <w:tcW w:w="1482" w:type="dxa"/>
            <w:noWrap/>
            <w:hideMark/>
          </w:tcPr>
          <w:p w14:paraId="0B1518AC" w14:textId="77777777" w:rsidR="00BD2BA1" w:rsidRPr="00DE439C" w:rsidRDefault="00BD2BA1" w:rsidP="00BD2BA1">
            <w:pPr>
              <w:rPr>
                <w:rFonts w:eastAsiaTheme="minorEastAsia"/>
              </w:rPr>
            </w:pPr>
            <w:r w:rsidRPr="00DE439C">
              <w:rPr>
                <w:rFonts w:eastAsiaTheme="minorEastAsia"/>
              </w:rPr>
              <w:t>24.02</w:t>
            </w:r>
          </w:p>
        </w:tc>
      </w:tr>
      <w:tr w:rsidR="00BD2BA1" w:rsidRPr="00DE439C" w14:paraId="358352D8" w14:textId="77777777" w:rsidTr="00BD2BA1">
        <w:trPr>
          <w:trHeight w:val="300"/>
        </w:trPr>
        <w:tc>
          <w:tcPr>
            <w:tcW w:w="1706" w:type="dxa"/>
            <w:noWrap/>
            <w:hideMark/>
          </w:tcPr>
          <w:p w14:paraId="5F71991F" w14:textId="77777777" w:rsidR="00BD2BA1" w:rsidRPr="00DE439C" w:rsidRDefault="00BD2BA1" w:rsidP="00BD2BA1">
            <w:pPr>
              <w:rPr>
                <w:rFonts w:eastAsiaTheme="minorEastAsia"/>
              </w:rPr>
            </w:pPr>
            <w:r w:rsidRPr="00DE439C">
              <w:rPr>
                <w:rFonts w:eastAsiaTheme="minorEastAsia"/>
              </w:rPr>
              <w:t> </w:t>
            </w:r>
          </w:p>
        </w:tc>
        <w:tc>
          <w:tcPr>
            <w:tcW w:w="4427" w:type="dxa"/>
            <w:noWrap/>
            <w:hideMark/>
          </w:tcPr>
          <w:p w14:paraId="240C1381" w14:textId="77777777" w:rsidR="00BD2BA1" w:rsidRPr="00DE439C" w:rsidRDefault="00BD2BA1" w:rsidP="00BD2BA1">
            <w:pPr>
              <w:rPr>
                <w:rFonts w:eastAsiaTheme="minorEastAsia"/>
              </w:rPr>
            </w:pPr>
            <w:r w:rsidRPr="00DE439C">
              <w:rPr>
                <w:rFonts w:eastAsiaTheme="minorEastAsia"/>
              </w:rPr>
              <w:t>lenght of the nose landing gear</w:t>
            </w:r>
          </w:p>
        </w:tc>
        <w:tc>
          <w:tcPr>
            <w:tcW w:w="1171" w:type="dxa"/>
            <w:noWrap/>
            <w:hideMark/>
          </w:tcPr>
          <w:p w14:paraId="7E54FC26" w14:textId="77777777" w:rsidR="00BD2BA1" w:rsidRPr="00DE439C" w:rsidRDefault="00BD2BA1" w:rsidP="00BD2BA1">
            <w:pPr>
              <w:rPr>
                <w:rFonts w:eastAsiaTheme="minorEastAsia"/>
              </w:rPr>
            </w:pPr>
            <w:r w:rsidRPr="00DE439C">
              <w:rPr>
                <w:rFonts w:eastAsiaTheme="minorEastAsia"/>
              </w:rPr>
              <w:t>L_n</w:t>
            </w:r>
          </w:p>
        </w:tc>
        <w:tc>
          <w:tcPr>
            <w:tcW w:w="922" w:type="dxa"/>
            <w:noWrap/>
            <w:hideMark/>
          </w:tcPr>
          <w:p w14:paraId="1D5A382A" w14:textId="77777777" w:rsidR="00BD2BA1" w:rsidRPr="00DE439C" w:rsidRDefault="00BD2BA1" w:rsidP="00BD2BA1">
            <w:pPr>
              <w:rPr>
                <w:rFonts w:eastAsiaTheme="minorEastAsia"/>
              </w:rPr>
            </w:pPr>
            <w:r w:rsidRPr="00DE439C">
              <w:rPr>
                <w:rFonts w:eastAsiaTheme="minorEastAsia"/>
              </w:rPr>
              <w:t>inc</w:t>
            </w:r>
          </w:p>
        </w:tc>
        <w:tc>
          <w:tcPr>
            <w:tcW w:w="1482" w:type="dxa"/>
            <w:noWrap/>
            <w:hideMark/>
          </w:tcPr>
          <w:p w14:paraId="29296E90" w14:textId="77777777" w:rsidR="00BD2BA1" w:rsidRPr="00DE439C" w:rsidRDefault="00BD2BA1" w:rsidP="00BD2BA1">
            <w:pPr>
              <w:rPr>
                <w:rFonts w:eastAsiaTheme="minorEastAsia"/>
              </w:rPr>
            </w:pPr>
            <w:r w:rsidRPr="00DE439C">
              <w:rPr>
                <w:rFonts w:eastAsiaTheme="minorEastAsia"/>
              </w:rPr>
              <w:t>24.02</w:t>
            </w:r>
          </w:p>
        </w:tc>
      </w:tr>
      <w:tr w:rsidR="00BD2BA1" w:rsidRPr="00DE439C" w14:paraId="33911C73" w14:textId="77777777" w:rsidTr="00BD2BA1">
        <w:trPr>
          <w:trHeight w:val="300"/>
        </w:trPr>
        <w:tc>
          <w:tcPr>
            <w:tcW w:w="1706" w:type="dxa"/>
            <w:noWrap/>
            <w:hideMark/>
          </w:tcPr>
          <w:p w14:paraId="0A0DFBB8" w14:textId="77777777" w:rsidR="00BD2BA1" w:rsidRPr="00DE439C" w:rsidRDefault="00BD2BA1" w:rsidP="00BD2BA1">
            <w:pPr>
              <w:rPr>
                <w:rFonts w:eastAsiaTheme="minorEastAsia"/>
              </w:rPr>
            </w:pPr>
            <w:r w:rsidRPr="00DE439C">
              <w:rPr>
                <w:rFonts w:eastAsiaTheme="minorEastAsia"/>
              </w:rPr>
              <w:t> </w:t>
            </w:r>
          </w:p>
        </w:tc>
        <w:tc>
          <w:tcPr>
            <w:tcW w:w="4427" w:type="dxa"/>
            <w:noWrap/>
            <w:hideMark/>
          </w:tcPr>
          <w:p w14:paraId="557E6DC0" w14:textId="77777777" w:rsidR="00BD2BA1" w:rsidRPr="00DE439C" w:rsidRDefault="00BD2BA1" w:rsidP="00BD2BA1">
            <w:pPr>
              <w:rPr>
                <w:rFonts w:eastAsiaTheme="minorEastAsia"/>
              </w:rPr>
            </w:pPr>
            <w:r w:rsidRPr="00DE439C">
              <w:rPr>
                <w:rFonts w:eastAsiaTheme="minorEastAsia"/>
              </w:rPr>
              <w:t>Landing Place Factor</w:t>
            </w:r>
          </w:p>
        </w:tc>
        <w:tc>
          <w:tcPr>
            <w:tcW w:w="1171" w:type="dxa"/>
            <w:noWrap/>
            <w:hideMark/>
          </w:tcPr>
          <w:p w14:paraId="6E454985" w14:textId="77777777" w:rsidR="00BD2BA1" w:rsidRPr="00DE439C" w:rsidRDefault="00BD2BA1" w:rsidP="00BD2BA1">
            <w:pPr>
              <w:rPr>
                <w:rFonts w:eastAsiaTheme="minorEastAsia"/>
              </w:rPr>
            </w:pPr>
            <w:r w:rsidRPr="00DE439C">
              <w:rPr>
                <w:rFonts w:eastAsiaTheme="minorEastAsia"/>
              </w:rPr>
              <w:t>K_L</w:t>
            </w:r>
          </w:p>
        </w:tc>
        <w:tc>
          <w:tcPr>
            <w:tcW w:w="922" w:type="dxa"/>
            <w:noWrap/>
            <w:hideMark/>
          </w:tcPr>
          <w:p w14:paraId="73226D4C" w14:textId="77777777" w:rsidR="00BD2BA1" w:rsidRPr="00DE439C" w:rsidRDefault="00BD2BA1" w:rsidP="00BD2BA1">
            <w:pPr>
              <w:rPr>
                <w:rFonts w:eastAsiaTheme="minorEastAsia"/>
              </w:rPr>
            </w:pPr>
            <w:r w:rsidRPr="00DE439C">
              <w:rPr>
                <w:rFonts w:eastAsiaTheme="minorEastAsia"/>
              </w:rPr>
              <w:t>no unit</w:t>
            </w:r>
          </w:p>
        </w:tc>
        <w:tc>
          <w:tcPr>
            <w:tcW w:w="1482" w:type="dxa"/>
            <w:noWrap/>
            <w:hideMark/>
          </w:tcPr>
          <w:p w14:paraId="0AC7F1BA" w14:textId="77777777" w:rsidR="00BD2BA1" w:rsidRPr="00DE439C" w:rsidRDefault="00BD2BA1" w:rsidP="00BD2BA1">
            <w:pPr>
              <w:rPr>
                <w:rFonts w:eastAsiaTheme="minorEastAsia"/>
              </w:rPr>
            </w:pPr>
            <w:r w:rsidRPr="00DE439C">
              <w:rPr>
                <w:rFonts w:eastAsiaTheme="minorEastAsia"/>
              </w:rPr>
              <w:t>1</w:t>
            </w:r>
          </w:p>
        </w:tc>
      </w:tr>
      <w:tr w:rsidR="00BD2BA1" w:rsidRPr="00DE439C" w14:paraId="4160E201" w14:textId="77777777" w:rsidTr="00BD2BA1">
        <w:trPr>
          <w:trHeight w:val="300"/>
        </w:trPr>
        <w:tc>
          <w:tcPr>
            <w:tcW w:w="1706" w:type="dxa"/>
            <w:noWrap/>
            <w:hideMark/>
          </w:tcPr>
          <w:p w14:paraId="60FD443D" w14:textId="77777777" w:rsidR="00BD2BA1" w:rsidRPr="00DE439C" w:rsidRDefault="00BD2BA1" w:rsidP="00BD2BA1">
            <w:pPr>
              <w:rPr>
                <w:rFonts w:eastAsiaTheme="minorEastAsia"/>
              </w:rPr>
            </w:pPr>
            <w:r w:rsidRPr="00DE439C">
              <w:rPr>
                <w:rFonts w:eastAsiaTheme="minorEastAsia"/>
              </w:rPr>
              <w:t> </w:t>
            </w:r>
          </w:p>
        </w:tc>
        <w:tc>
          <w:tcPr>
            <w:tcW w:w="4427" w:type="dxa"/>
            <w:noWrap/>
            <w:hideMark/>
          </w:tcPr>
          <w:p w14:paraId="6F2FB78B" w14:textId="77777777" w:rsidR="00BD2BA1" w:rsidRPr="00DE439C" w:rsidRDefault="00BD2BA1" w:rsidP="00BD2BA1">
            <w:pPr>
              <w:rPr>
                <w:rFonts w:eastAsiaTheme="minorEastAsia"/>
              </w:rPr>
            </w:pPr>
            <w:r w:rsidRPr="00DE439C">
              <w:rPr>
                <w:rFonts w:eastAsiaTheme="minorEastAsia"/>
              </w:rPr>
              <w:t>Landing Gear Weight Factor</w:t>
            </w:r>
          </w:p>
        </w:tc>
        <w:tc>
          <w:tcPr>
            <w:tcW w:w="1171" w:type="dxa"/>
            <w:noWrap/>
            <w:hideMark/>
          </w:tcPr>
          <w:p w14:paraId="14A1321B" w14:textId="77777777" w:rsidR="00BD2BA1" w:rsidRPr="00DE439C" w:rsidRDefault="00BD2BA1" w:rsidP="00BD2BA1">
            <w:pPr>
              <w:rPr>
                <w:rFonts w:eastAsiaTheme="minorEastAsia"/>
              </w:rPr>
            </w:pPr>
            <w:r w:rsidRPr="00DE439C">
              <w:rPr>
                <w:rFonts w:eastAsiaTheme="minorEastAsia"/>
              </w:rPr>
              <w:t>K_LG</w:t>
            </w:r>
          </w:p>
        </w:tc>
        <w:tc>
          <w:tcPr>
            <w:tcW w:w="922" w:type="dxa"/>
            <w:noWrap/>
            <w:hideMark/>
          </w:tcPr>
          <w:p w14:paraId="070BEAC9" w14:textId="77777777" w:rsidR="00BD2BA1" w:rsidRPr="00DE439C" w:rsidRDefault="00BD2BA1" w:rsidP="00BD2BA1">
            <w:pPr>
              <w:rPr>
                <w:rFonts w:eastAsiaTheme="minorEastAsia"/>
              </w:rPr>
            </w:pPr>
            <w:r w:rsidRPr="00DE439C">
              <w:rPr>
                <w:rFonts w:eastAsiaTheme="minorEastAsia"/>
              </w:rPr>
              <w:t>no unit</w:t>
            </w:r>
          </w:p>
        </w:tc>
        <w:tc>
          <w:tcPr>
            <w:tcW w:w="1482" w:type="dxa"/>
            <w:noWrap/>
            <w:hideMark/>
          </w:tcPr>
          <w:p w14:paraId="6F3AE49A" w14:textId="77777777" w:rsidR="00BD2BA1" w:rsidRPr="00DE439C" w:rsidRDefault="00BD2BA1" w:rsidP="00BD2BA1">
            <w:pPr>
              <w:rPr>
                <w:rFonts w:eastAsiaTheme="minorEastAsia"/>
              </w:rPr>
            </w:pPr>
            <w:r w:rsidRPr="00DE439C">
              <w:rPr>
                <w:rFonts w:eastAsiaTheme="minorEastAsia"/>
              </w:rPr>
              <w:t>0.55</w:t>
            </w:r>
          </w:p>
        </w:tc>
      </w:tr>
      <w:tr w:rsidR="00BD2BA1" w:rsidRPr="00DE439C" w14:paraId="0A674A33" w14:textId="77777777" w:rsidTr="00BD2BA1">
        <w:trPr>
          <w:trHeight w:val="300"/>
        </w:trPr>
        <w:tc>
          <w:tcPr>
            <w:tcW w:w="1706" w:type="dxa"/>
            <w:noWrap/>
            <w:hideMark/>
          </w:tcPr>
          <w:p w14:paraId="3CCB1628" w14:textId="77777777" w:rsidR="00BD2BA1" w:rsidRPr="00DE439C" w:rsidRDefault="00BD2BA1" w:rsidP="00BD2BA1">
            <w:pPr>
              <w:rPr>
                <w:rFonts w:eastAsiaTheme="minorEastAsia"/>
              </w:rPr>
            </w:pPr>
            <w:r w:rsidRPr="00DE439C">
              <w:rPr>
                <w:rFonts w:eastAsiaTheme="minorEastAsia"/>
              </w:rPr>
              <w:t> </w:t>
            </w:r>
          </w:p>
        </w:tc>
        <w:tc>
          <w:tcPr>
            <w:tcW w:w="4427" w:type="dxa"/>
            <w:noWrap/>
            <w:hideMark/>
          </w:tcPr>
          <w:p w14:paraId="561DD58C" w14:textId="77777777" w:rsidR="00BD2BA1" w:rsidRPr="00DE439C" w:rsidRDefault="00BD2BA1" w:rsidP="00BD2BA1">
            <w:pPr>
              <w:rPr>
                <w:rFonts w:eastAsiaTheme="minorEastAsia"/>
              </w:rPr>
            </w:pPr>
            <w:r w:rsidRPr="00DE439C">
              <w:rPr>
                <w:rFonts w:eastAsiaTheme="minorEastAsia"/>
              </w:rPr>
              <w:t>Retract Landing Gear Factor</w:t>
            </w:r>
          </w:p>
        </w:tc>
        <w:tc>
          <w:tcPr>
            <w:tcW w:w="1171" w:type="dxa"/>
            <w:noWrap/>
            <w:hideMark/>
          </w:tcPr>
          <w:p w14:paraId="51962D9B" w14:textId="77777777" w:rsidR="00BD2BA1" w:rsidRPr="00DE439C" w:rsidRDefault="00BD2BA1" w:rsidP="00BD2BA1">
            <w:pPr>
              <w:rPr>
                <w:rFonts w:eastAsiaTheme="minorEastAsia"/>
              </w:rPr>
            </w:pPr>
            <w:r w:rsidRPr="00DE439C">
              <w:rPr>
                <w:rFonts w:eastAsiaTheme="minorEastAsia"/>
              </w:rPr>
              <w:t>K_ret</w:t>
            </w:r>
          </w:p>
        </w:tc>
        <w:tc>
          <w:tcPr>
            <w:tcW w:w="922" w:type="dxa"/>
            <w:noWrap/>
            <w:hideMark/>
          </w:tcPr>
          <w:p w14:paraId="096073AC" w14:textId="77777777" w:rsidR="00BD2BA1" w:rsidRPr="00DE439C" w:rsidRDefault="00BD2BA1" w:rsidP="00BD2BA1">
            <w:pPr>
              <w:rPr>
                <w:rFonts w:eastAsiaTheme="minorEastAsia"/>
              </w:rPr>
            </w:pPr>
            <w:r w:rsidRPr="00DE439C">
              <w:rPr>
                <w:rFonts w:eastAsiaTheme="minorEastAsia"/>
              </w:rPr>
              <w:t>no unit</w:t>
            </w:r>
          </w:p>
        </w:tc>
        <w:tc>
          <w:tcPr>
            <w:tcW w:w="1482" w:type="dxa"/>
            <w:noWrap/>
            <w:hideMark/>
          </w:tcPr>
          <w:p w14:paraId="54423139" w14:textId="77777777" w:rsidR="00BD2BA1" w:rsidRPr="00DE439C" w:rsidRDefault="00BD2BA1" w:rsidP="00BD2BA1">
            <w:pPr>
              <w:rPr>
                <w:rFonts w:eastAsiaTheme="minorEastAsia"/>
              </w:rPr>
            </w:pPr>
            <w:r w:rsidRPr="00DE439C">
              <w:rPr>
                <w:rFonts w:eastAsiaTheme="minorEastAsia"/>
              </w:rPr>
              <w:t>1</w:t>
            </w:r>
          </w:p>
        </w:tc>
      </w:tr>
      <w:tr w:rsidR="00BD2BA1" w:rsidRPr="00DE439C" w14:paraId="038F91BD" w14:textId="77777777" w:rsidTr="00BD2BA1">
        <w:trPr>
          <w:trHeight w:val="300"/>
        </w:trPr>
        <w:tc>
          <w:tcPr>
            <w:tcW w:w="1706" w:type="dxa"/>
            <w:noWrap/>
            <w:hideMark/>
          </w:tcPr>
          <w:p w14:paraId="37964EFC" w14:textId="77777777" w:rsidR="00BD2BA1" w:rsidRPr="00DE439C" w:rsidRDefault="00BD2BA1" w:rsidP="00BD2BA1">
            <w:pPr>
              <w:rPr>
                <w:rFonts w:eastAsiaTheme="minorEastAsia"/>
              </w:rPr>
            </w:pPr>
            <w:r w:rsidRPr="00DE439C">
              <w:rPr>
                <w:rFonts w:eastAsiaTheme="minorEastAsia"/>
              </w:rPr>
              <w:t>Engine</w:t>
            </w:r>
          </w:p>
        </w:tc>
        <w:tc>
          <w:tcPr>
            <w:tcW w:w="4427" w:type="dxa"/>
            <w:noWrap/>
            <w:hideMark/>
          </w:tcPr>
          <w:p w14:paraId="1C60E5D4" w14:textId="77777777" w:rsidR="00BD2BA1" w:rsidRPr="00DE439C" w:rsidRDefault="00BD2BA1" w:rsidP="00BD2BA1">
            <w:pPr>
              <w:rPr>
                <w:rFonts w:eastAsiaTheme="minorEastAsia"/>
              </w:rPr>
            </w:pPr>
            <w:r w:rsidRPr="00DE439C">
              <w:rPr>
                <w:rFonts w:eastAsiaTheme="minorEastAsia"/>
              </w:rPr>
              <w:t>uninstalled engine weight</w:t>
            </w:r>
          </w:p>
        </w:tc>
        <w:tc>
          <w:tcPr>
            <w:tcW w:w="1171" w:type="dxa"/>
            <w:noWrap/>
            <w:hideMark/>
          </w:tcPr>
          <w:p w14:paraId="4C5DA60B" w14:textId="77777777" w:rsidR="00BD2BA1" w:rsidRPr="00DE439C" w:rsidRDefault="00BD2BA1" w:rsidP="00BD2BA1">
            <w:pPr>
              <w:rPr>
                <w:rFonts w:eastAsiaTheme="minorEastAsia"/>
              </w:rPr>
            </w:pPr>
            <w:r w:rsidRPr="00DE439C">
              <w:rPr>
                <w:rFonts w:eastAsiaTheme="minorEastAsia"/>
              </w:rPr>
              <w:t>W_eng</w:t>
            </w:r>
          </w:p>
        </w:tc>
        <w:tc>
          <w:tcPr>
            <w:tcW w:w="922" w:type="dxa"/>
            <w:noWrap/>
            <w:hideMark/>
          </w:tcPr>
          <w:p w14:paraId="3FB7DE65" w14:textId="77777777" w:rsidR="00BD2BA1" w:rsidRPr="00DE439C" w:rsidRDefault="00BD2BA1" w:rsidP="00BD2BA1">
            <w:pPr>
              <w:rPr>
                <w:rFonts w:eastAsiaTheme="minorEastAsia"/>
              </w:rPr>
            </w:pPr>
            <w:r w:rsidRPr="00DE439C">
              <w:rPr>
                <w:rFonts w:eastAsiaTheme="minorEastAsia"/>
              </w:rPr>
              <w:t>Ibf</w:t>
            </w:r>
          </w:p>
        </w:tc>
        <w:tc>
          <w:tcPr>
            <w:tcW w:w="1482" w:type="dxa"/>
            <w:noWrap/>
            <w:hideMark/>
          </w:tcPr>
          <w:p w14:paraId="0BDB9FD6" w14:textId="77777777" w:rsidR="00BD2BA1" w:rsidRPr="00DE439C" w:rsidRDefault="00BD2BA1" w:rsidP="00BD2BA1">
            <w:pPr>
              <w:rPr>
                <w:rFonts w:eastAsiaTheme="minorEastAsia"/>
              </w:rPr>
            </w:pPr>
            <w:r w:rsidRPr="00DE439C">
              <w:rPr>
                <w:rFonts w:eastAsiaTheme="minorEastAsia"/>
              </w:rPr>
              <w:t>124.87</w:t>
            </w:r>
          </w:p>
        </w:tc>
      </w:tr>
      <w:tr w:rsidR="00BD2BA1" w:rsidRPr="00DE439C" w14:paraId="17E82968" w14:textId="77777777" w:rsidTr="00BD2BA1">
        <w:trPr>
          <w:trHeight w:val="300"/>
        </w:trPr>
        <w:tc>
          <w:tcPr>
            <w:tcW w:w="1706" w:type="dxa"/>
            <w:noWrap/>
            <w:hideMark/>
          </w:tcPr>
          <w:p w14:paraId="35D6AD98" w14:textId="77777777" w:rsidR="00BD2BA1" w:rsidRPr="00DE439C" w:rsidRDefault="00BD2BA1" w:rsidP="00BD2BA1">
            <w:pPr>
              <w:rPr>
                <w:rFonts w:eastAsiaTheme="minorEastAsia"/>
              </w:rPr>
            </w:pPr>
            <w:r w:rsidRPr="00DE439C">
              <w:rPr>
                <w:rFonts w:eastAsiaTheme="minorEastAsia"/>
              </w:rPr>
              <w:t> </w:t>
            </w:r>
          </w:p>
        </w:tc>
        <w:tc>
          <w:tcPr>
            <w:tcW w:w="4427" w:type="dxa"/>
            <w:noWrap/>
            <w:hideMark/>
          </w:tcPr>
          <w:p w14:paraId="07CE60F6" w14:textId="77777777" w:rsidR="00BD2BA1" w:rsidRPr="00DE439C" w:rsidRDefault="00BD2BA1" w:rsidP="00BD2BA1">
            <w:pPr>
              <w:rPr>
                <w:rFonts w:eastAsiaTheme="minorEastAsia"/>
              </w:rPr>
            </w:pPr>
            <w:r w:rsidRPr="00DE439C">
              <w:rPr>
                <w:rFonts w:eastAsiaTheme="minorEastAsia"/>
              </w:rPr>
              <w:t>number of engine</w:t>
            </w:r>
          </w:p>
        </w:tc>
        <w:tc>
          <w:tcPr>
            <w:tcW w:w="1171" w:type="dxa"/>
            <w:noWrap/>
            <w:hideMark/>
          </w:tcPr>
          <w:p w14:paraId="136A6E73" w14:textId="77777777" w:rsidR="00BD2BA1" w:rsidRPr="00DE439C" w:rsidRDefault="00BD2BA1" w:rsidP="00BD2BA1">
            <w:pPr>
              <w:rPr>
                <w:rFonts w:eastAsiaTheme="minorEastAsia"/>
              </w:rPr>
            </w:pPr>
            <w:r w:rsidRPr="00DE439C">
              <w:rPr>
                <w:rFonts w:eastAsiaTheme="minorEastAsia"/>
              </w:rPr>
              <w:t>N_eng</w:t>
            </w:r>
          </w:p>
        </w:tc>
        <w:tc>
          <w:tcPr>
            <w:tcW w:w="922" w:type="dxa"/>
            <w:noWrap/>
            <w:hideMark/>
          </w:tcPr>
          <w:p w14:paraId="751BE447" w14:textId="77777777" w:rsidR="00BD2BA1" w:rsidRPr="00DE439C" w:rsidRDefault="00BD2BA1" w:rsidP="00BD2BA1">
            <w:pPr>
              <w:rPr>
                <w:rFonts w:eastAsiaTheme="minorEastAsia"/>
              </w:rPr>
            </w:pPr>
            <w:r w:rsidRPr="00DE439C">
              <w:rPr>
                <w:rFonts w:eastAsiaTheme="minorEastAsia"/>
              </w:rPr>
              <w:t>no unit</w:t>
            </w:r>
          </w:p>
        </w:tc>
        <w:tc>
          <w:tcPr>
            <w:tcW w:w="1482" w:type="dxa"/>
            <w:noWrap/>
            <w:hideMark/>
          </w:tcPr>
          <w:p w14:paraId="4A1161F7" w14:textId="77777777" w:rsidR="00BD2BA1" w:rsidRPr="00DE439C" w:rsidRDefault="00BD2BA1" w:rsidP="00BD2BA1">
            <w:pPr>
              <w:rPr>
                <w:rFonts w:eastAsiaTheme="minorEastAsia"/>
              </w:rPr>
            </w:pPr>
            <w:r w:rsidRPr="00DE439C">
              <w:rPr>
                <w:rFonts w:eastAsiaTheme="minorEastAsia"/>
              </w:rPr>
              <w:t>1.00</w:t>
            </w:r>
          </w:p>
        </w:tc>
      </w:tr>
      <w:tr w:rsidR="00BD2BA1" w:rsidRPr="00DE439C" w14:paraId="4B8A92D0" w14:textId="77777777" w:rsidTr="00BD2BA1">
        <w:trPr>
          <w:trHeight w:val="300"/>
        </w:trPr>
        <w:tc>
          <w:tcPr>
            <w:tcW w:w="1706" w:type="dxa"/>
            <w:noWrap/>
            <w:hideMark/>
          </w:tcPr>
          <w:p w14:paraId="40894B1B" w14:textId="77777777" w:rsidR="00BD2BA1" w:rsidRPr="00DE439C" w:rsidRDefault="00BD2BA1" w:rsidP="00BD2BA1">
            <w:pPr>
              <w:rPr>
                <w:rFonts w:eastAsiaTheme="minorEastAsia"/>
              </w:rPr>
            </w:pPr>
            <w:r w:rsidRPr="00DE439C">
              <w:rPr>
                <w:rFonts w:eastAsiaTheme="minorEastAsia"/>
              </w:rPr>
              <w:t> </w:t>
            </w:r>
          </w:p>
        </w:tc>
        <w:tc>
          <w:tcPr>
            <w:tcW w:w="4427" w:type="dxa"/>
            <w:noWrap/>
            <w:hideMark/>
          </w:tcPr>
          <w:p w14:paraId="6E1319DB" w14:textId="77777777" w:rsidR="00BD2BA1" w:rsidRPr="00DE439C" w:rsidRDefault="00BD2BA1" w:rsidP="00BD2BA1">
            <w:pPr>
              <w:rPr>
                <w:rFonts w:eastAsiaTheme="minorEastAsia"/>
              </w:rPr>
            </w:pPr>
            <w:r w:rsidRPr="00DE439C">
              <w:rPr>
                <w:rFonts w:eastAsiaTheme="minorEastAsia"/>
              </w:rPr>
              <w:t>Engine Weight Factor</w:t>
            </w:r>
          </w:p>
        </w:tc>
        <w:tc>
          <w:tcPr>
            <w:tcW w:w="1171" w:type="dxa"/>
            <w:noWrap/>
            <w:hideMark/>
          </w:tcPr>
          <w:p w14:paraId="6DD3D899" w14:textId="77777777" w:rsidR="00BD2BA1" w:rsidRPr="00DE439C" w:rsidRDefault="00BD2BA1" w:rsidP="00BD2BA1">
            <w:pPr>
              <w:rPr>
                <w:rFonts w:eastAsiaTheme="minorEastAsia"/>
              </w:rPr>
            </w:pPr>
            <w:r w:rsidRPr="00DE439C">
              <w:rPr>
                <w:rFonts w:eastAsiaTheme="minorEastAsia"/>
              </w:rPr>
              <w:t>K_E</w:t>
            </w:r>
          </w:p>
        </w:tc>
        <w:tc>
          <w:tcPr>
            <w:tcW w:w="922" w:type="dxa"/>
            <w:noWrap/>
            <w:hideMark/>
          </w:tcPr>
          <w:p w14:paraId="7329511A" w14:textId="77777777" w:rsidR="00BD2BA1" w:rsidRPr="00DE439C" w:rsidRDefault="00BD2BA1" w:rsidP="00BD2BA1">
            <w:pPr>
              <w:rPr>
                <w:rFonts w:eastAsiaTheme="minorEastAsia"/>
              </w:rPr>
            </w:pPr>
            <w:r w:rsidRPr="00DE439C">
              <w:rPr>
                <w:rFonts w:eastAsiaTheme="minorEastAsia"/>
              </w:rPr>
              <w:t>(lb)</w:t>
            </w:r>
          </w:p>
        </w:tc>
        <w:tc>
          <w:tcPr>
            <w:tcW w:w="1482" w:type="dxa"/>
            <w:noWrap/>
            <w:hideMark/>
          </w:tcPr>
          <w:p w14:paraId="13194577" w14:textId="77777777" w:rsidR="00BD2BA1" w:rsidRPr="00DE439C" w:rsidRDefault="00BD2BA1" w:rsidP="00BD2BA1">
            <w:pPr>
              <w:rPr>
                <w:rFonts w:eastAsiaTheme="minorEastAsia"/>
              </w:rPr>
            </w:pPr>
            <w:r w:rsidRPr="00DE439C">
              <w:rPr>
                <w:rFonts w:eastAsiaTheme="minorEastAsia"/>
              </w:rPr>
              <w:t>2.6</w:t>
            </w:r>
          </w:p>
        </w:tc>
      </w:tr>
      <w:tr w:rsidR="00BD2BA1" w:rsidRPr="00DE439C" w14:paraId="04D30CB7" w14:textId="77777777" w:rsidTr="00BD2BA1">
        <w:trPr>
          <w:trHeight w:val="300"/>
        </w:trPr>
        <w:tc>
          <w:tcPr>
            <w:tcW w:w="1706" w:type="dxa"/>
            <w:noWrap/>
            <w:hideMark/>
          </w:tcPr>
          <w:p w14:paraId="1E2F1253" w14:textId="77777777" w:rsidR="00BD2BA1" w:rsidRPr="00DE439C" w:rsidRDefault="00BD2BA1" w:rsidP="00BD2BA1">
            <w:pPr>
              <w:rPr>
                <w:rFonts w:eastAsiaTheme="minorEastAsia"/>
              </w:rPr>
            </w:pPr>
            <w:r w:rsidRPr="00DE439C">
              <w:rPr>
                <w:rFonts w:eastAsiaTheme="minorEastAsia"/>
              </w:rPr>
              <w:t>Fuel System</w:t>
            </w:r>
          </w:p>
        </w:tc>
        <w:tc>
          <w:tcPr>
            <w:tcW w:w="4427" w:type="dxa"/>
            <w:noWrap/>
            <w:hideMark/>
          </w:tcPr>
          <w:p w14:paraId="0EDECF0D" w14:textId="77777777" w:rsidR="00BD2BA1" w:rsidRPr="00DE439C" w:rsidRDefault="00BD2BA1" w:rsidP="00BD2BA1">
            <w:pPr>
              <w:rPr>
                <w:rFonts w:eastAsiaTheme="minorEastAsia"/>
              </w:rPr>
            </w:pPr>
            <w:r w:rsidRPr="00DE439C">
              <w:rPr>
                <w:rFonts w:eastAsiaTheme="minorEastAsia"/>
              </w:rPr>
              <w:t>total fuel quantity</w:t>
            </w:r>
          </w:p>
        </w:tc>
        <w:tc>
          <w:tcPr>
            <w:tcW w:w="1171" w:type="dxa"/>
            <w:noWrap/>
            <w:hideMark/>
          </w:tcPr>
          <w:p w14:paraId="14B9D17C" w14:textId="77777777" w:rsidR="00BD2BA1" w:rsidRPr="00DE439C" w:rsidRDefault="00BD2BA1" w:rsidP="00BD2BA1">
            <w:pPr>
              <w:rPr>
                <w:rFonts w:eastAsiaTheme="minorEastAsia"/>
              </w:rPr>
            </w:pPr>
            <w:r w:rsidRPr="00DE439C">
              <w:rPr>
                <w:rFonts w:eastAsiaTheme="minorEastAsia"/>
              </w:rPr>
              <w:t>Q_tot</w:t>
            </w:r>
          </w:p>
        </w:tc>
        <w:tc>
          <w:tcPr>
            <w:tcW w:w="922" w:type="dxa"/>
            <w:noWrap/>
            <w:hideMark/>
          </w:tcPr>
          <w:p w14:paraId="37A63885" w14:textId="77777777" w:rsidR="00BD2BA1" w:rsidRPr="00DE439C" w:rsidRDefault="00BD2BA1" w:rsidP="00BD2BA1">
            <w:pPr>
              <w:rPr>
                <w:rFonts w:eastAsiaTheme="minorEastAsia"/>
              </w:rPr>
            </w:pPr>
            <w:r w:rsidRPr="00DE439C">
              <w:rPr>
                <w:rFonts w:eastAsiaTheme="minorEastAsia"/>
              </w:rPr>
              <w:t>Gallons</w:t>
            </w:r>
          </w:p>
        </w:tc>
        <w:tc>
          <w:tcPr>
            <w:tcW w:w="1482" w:type="dxa"/>
            <w:noWrap/>
            <w:hideMark/>
          </w:tcPr>
          <w:p w14:paraId="7ED3222D" w14:textId="77777777" w:rsidR="00BD2BA1" w:rsidRPr="00DE439C" w:rsidRDefault="00BD2BA1" w:rsidP="00BD2BA1">
            <w:pPr>
              <w:rPr>
                <w:rFonts w:eastAsiaTheme="minorEastAsia"/>
              </w:rPr>
            </w:pPr>
            <w:r w:rsidRPr="00DE439C">
              <w:rPr>
                <w:rFonts w:eastAsiaTheme="minorEastAsia"/>
              </w:rPr>
              <w:t>14.53</w:t>
            </w:r>
          </w:p>
        </w:tc>
      </w:tr>
      <w:tr w:rsidR="00BD2BA1" w:rsidRPr="00DE439C" w14:paraId="05821290" w14:textId="77777777" w:rsidTr="00BD2BA1">
        <w:trPr>
          <w:trHeight w:val="300"/>
        </w:trPr>
        <w:tc>
          <w:tcPr>
            <w:tcW w:w="1706" w:type="dxa"/>
            <w:noWrap/>
            <w:hideMark/>
          </w:tcPr>
          <w:p w14:paraId="2F9B7F67" w14:textId="77777777" w:rsidR="00BD2BA1" w:rsidRPr="00DE439C" w:rsidRDefault="00BD2BA1" w:rsidP="00BD2BA1">
            <w:pPr>
              <w:rPr>
                <w:rFonts w:eastAsiaTheme="minorEastAsia"/>
              </w:rPr>
            </w:pPr>
            <w:r w:rsidRPr="00DE439C">
              <w:rPr>
                <w:rFonts w:eastAsiaTheme="minorEastAsia"/>
              </w:rPr>
              <w:t> </w:t>
            </w:r>
          </w:p>
        </w:tc>
        <w:tc>
          <w:tcPr>
            <w:tcW w:w="4427" w:type="dxa"/>
            <w:noWrap/>
            <w:hideMark/>
          </w:tcPr>
          <w:p w14:paraId="7B7371B9" w14:textId="77777777" w:rsidR="00BD2BA1" w:rsidRPr="00DE439C" w:rsidRDefault="00BD2BA1" w:rsidP="00BD2BA1">
            <w:pPr>
              <w:rPr>
                <w:rFonts w:eastAsiaTheme="minorEastAsia"/>
              </w:rPr>
            </w:pPr>
            <w:r w:rsidRPr="00DE439C">
              <w:rPr>
                <w:rFonts w:eastAsiaTheme="minorEastAsia"/>
              </w:rPr>
              <w:t>fuel quantity in integral fuel tanks</w:t>
            </w:r>
          </w:p>
        </w:tc>
        <w:tc>
          <w:tcPr>
            <w:tcW w:w="1171" w:type="dxa"/>
            <w:noWrap/>
            <w:hideMark/>
          </w:tcPr>
          <w:p w14:paraId="16DEC836" w14:textId="77777777" w:rsidR="00BD2BA1" w:rsidRPr="00DE439C" w:rsidRDefault="00BD2BA1" w:rsidP="00BD2BA1">
            <w:pPr>
              <w:rPr>
                <w:rFonts w:eastAsiaTheme="minorEastAsia"/>
              </w:rPr>
            </w:pPr>
            <w:r w:rsidRPr="00DE439C">
              <w:rPr>
                <w:rFonts w:eastAsiaTheme="minorEastAsia"/>
              </w:rPr>
              <w:t>Q_int</w:t>
            </w:r>
          </w:p>
        </w:tc>
        <w:tc>
          <w:tcPr>
            <w:tcW w:w="922" w:type="dxa"/>
            <w:noWrap/>
            <w:hideMark/>
          </w:tcPr>
          <w:p w14:paraId="7BB378C9" w14:textId="77777777" w:rsidR="00BD2BA1" w:rsidRPr="00DE439C" w:rsidRDefault="00BD2BA1" w:rsidP="00BD2BA1">
            <w:pPr>
              <w:rPr>
                <w:rFonts w:eastAsiaTheme="minorEastAsia"/>
              </w:rPr>
            </w:pPr>
            <w:r w:rsidRPr="00DE439C">
              <w:rPr>
                <w:rFonts w:eastAsiaTheme="minorEastAsia"/>
              </w:rPr>
              <w:t>gallons</w:t>
            </w:r>
          </w:p>
        </w:tc>
        <w:tc>
          <w:tcPr>
            <w:tcW w:w="1482" w:type="dxa"/>
            <w:noWrap/>
            <w:hideMark/>
          </w:tcPr>
          <w:p w14:paraId="2F2DA790" w14:textId="77777777" w:rsidR="00BD2BA1" w:rsidRPr="00DE439C" w:rsidRDefault="00BD2BA1" w:rsidP="00BD2BA1">
            <w:pPr>
              <w:rPr>
                <w:rFonts w:eastAsiaTheme="minorEastAsia"/>
              </w:rPr>
            </w:pPr>
            <w:r w:rsidRPr="00DE439C">
              <w:rPr>
                <w:rFonts w:eastAsiaTheme="minorEastAsia"/>
              </w:rPr>
              <w:t>14.53</w:t>
            </w:r>
          </w:p>
        </w:tc>
      </w:tr>
      <w:tr w:rsidR="00BD2BA1" w:rsidRPr="00DE439C" w14:paraId="40183677" w14:textId="77777777" w:rsidTr="00BD2BA1">
        <w:trPr>
          <w:trHeight w:val="300"/>
        </w:trPr>
        <w:tc>
          <w:tcPr>
            <w:tcW w:w="1706" w:type="dxa"/>
            <w:noWrap/>
            <w:hideMark/>
          </w:tcPr>
          <w:p w14:paraId="6A0ECA38" w14:textId="77777777" w:rsidR="00BD2BA1" w:rsidRPr="00DE439C" w:rsidRDefault="00BD2BA1" w:rsidP="00BD2BA1">
            <w:pPr>
              <w:rPr>
                <w:rFonts w:eastAsiaTheme="minorEastAsia"/>
              </w:rPr>
            </w:pPr>
            <w:r w:rsidRPr="00DE439C">
              <w:rPr>
                <w:rFonts w:eastAsiaTheme="minorEastAsia"/>
              </w:rPr>
              <w:t> </w:t>
            </w:r>
          </w:p>
        </w:tc>
        <w:tc>
          <w:tcPr>
            <w:tcW w:w="4427" w:type="dxa"/>
            <w:noWrap/>
            <w:hideMark/>
          </w:tcPr>
          <w:p w14:paraId="5470B11E" w14:textId="77777777" w:rsidR="00BD2BA1" w:rsidRPr="00DE439C" w:rsidRDefault="00BD2BA1" w:rsidP="00BD2BA1">
            <w:pPr>
              <w:rPr>
                <w:rFonts w:eastAsiaTheme="minorEastAsia"/>
              </w:rPr>
            </w:pPr>
            <w:r w:rsidRPr="00DE439C">
              <w:rPr>
                <w:rFonts w:eastAsiaTheme="minorEastAsia"/>
              </w:rPr>
              <w:t>number of fuel tanks</w:t>
            </w:r>
          </w:p>
        </w:tc>
        <w:tc>
          <w:tcPr>
            <w:tcW w:w="1171" w:type="dxa"/>
            <w:noWrap/>
            <w:hideMark/>
          </w:tcPr>
          <w:p w14:paraId="02479F86" w14:textId="77777777" w:rsidR="00BD2BA1" w:rsidRPr="00DE439C" w:rsidRDefault="00BD2BA1" w:rsidP="00BD2BA1">
            <w:pPr>
              <w:rPr>
                <w:rFonts w:eastAsiaTheme="minorEastAsia"/>
              </w:rPr>
            </w:pPr>
            <w:r w:rsidRPr="00DE439C">
              <w:rPr>
                <w:rFonts w:eastAsiaTheme="minorEastAsia"/>
              </w:rPr>
              <w:t>N_tank</w:t>
            </w:r>
          </w:p>
        </w:tc>
        <w:tc>
          <w:tcPr>
            <w:tcW w:w="922" w:type="dxa"/>
            <w:noWrap/>
            <w:hideMark/>
          </w:tcPr>
          <w:p w14:paraId="10BF8012" w14:textId="77777777" w:rsidR="00BD2BA1" w:rsidRPr="00DE439C" w:rsidRDefault="00BD2BA1" w:rsidP="00BD2BA1">
            <w:pPr>
              <w:rPr>
                <w:rFonts w:eastAsiaTheme="minorEastAsia"/>
              </w:rPr>
            </w:pPr>
            <w:r w:rsidRPr="00DE439C">
              <w:rPr>
                <w:rFonts w:eastAsiaTheme="minorEastAsia"/>
              </w:rPr>
              <w:t> </w:t>
            </w:r>
          </w:p>
        </w:tc>
        <w:tc>
          <w:tcPr>
            <w:tcW w:w="1482" w:type="dxa"/>
            <w:noWrap/>
            <w:hideMark/>
          </w:tcPr>
          <w:p w14:paraId="1DA0E259" w14:textId="77777777" w:rsidR="00BD2BA1" w:rsidRPr="00DE439C" w:rsidRDefault="00BD2BA1" w:rsidP="00BD2BA1">
            <w:pPr>
              <w:rPr>
                <w:rFonts w:eastAsiaTheme="minorEastAsia"/>
              </w:rPr>
            </w:pPr>
            <w:r w:rsidRPr="00DE439C">
              <w:rPr>
                <w:rFonts w:eastAsiaTheme="minorEastAsia"/>
              </w:rPr>
              <w:t>2.00</w:t>
            </w:r>
          </w:p>
        </w:tc>
      </w:tr>
      <w:tr w:rsidR="00BD2BA1" w:rsidRPr="00DE439C" w14:paraId="59C1257E" w14:textId="77777777" w:rsidTr="00BD2BA1">
        <w:trPr>
          <w:trHeight w:val="300"/>
        </w:trPr>
        <w:tc>
          <w:tcPr>
            <w:tcW w:w="1706" w:type="dxa"/>
            <w:noWrap/>
            <w:hideMark/>
          </w:tcPr>
          <w:p w14:paraId="7BEE4DAA" w14:textId="77777777" w:rsidR="00BD2BA1" w:rsidRPr="00DE439C" w:rsidRDefault="00BD2BA1" w:rsidP="00BD2BA1">
            <w:pPr>
              <w:rPr>
                <w:rFonts w:eastAsiaTheme="minorEastAsia"/>
              </w:rPr>
            </w:pPr>
            <w:r w:rsidRPr="00DE439C">
              <w:rPr>
                <w:rFonts w:eastAsiaTheme="minorEastAsia"/>
              </w:rPr>
              <w:t> </w:t>
            </w:r>
          </w:p>
        </w:tc>
        <w:tc>
          <w:tcPr>
            <w:tcW w:w="4427" w:type="dxa"/>
            <w:noWrap/>
            <w:hideMark/>
          </w:tcPr>
          <w:p w14:paraId="00267C2E" w14:textId="77777777" w:rsidR="00BD2BA1" w:rsidRPr="00DE439C" w:rsidRDefault="00BD2BA1" w:rsidP="00BD2BA1">
            <w:pPr>
              <w:rPr>
                <w:rFonts w:eastAsiaTheme="minorEastAsia"/>
              </w:rPr>
            </w:pPr>
            <w:r w:rsidRPr="00DE439C">
              <w:rPr>
                <w:rFonts w:eastAsiaTheme="minorEastAsia"/>
              </w:rPr>
              <w:t>Fuel System Density Factor</w:t>
            </w:r>
          </w:p>
        </w:tc>
        <w:tc>
          <w:tcPr>
            <w:tcW w:w="1171" w:type="dxa"/>
            <w:noWrap/>
            <w:hideMark/>
          </w:tcPr>
          <w:p w14:paraId="5F76A948" w14:textId="77777777" w:rsidR="00BD2BA1" w:rsidRPr="00DE439C" w:rsidRDefault="00BD2BA1" w:rsidP="00BD2BA1">
            <w:pPr>
              <w:rPr>
                <w:rFonts w:eastAsiaTheme="minorEastAsia"/>
              </w:rPr>
            </w:pPr>
            <w:r w:rsidRPr="00DE439C">
              <w:rPr>
                <w:rFonts w:eastAsiaTheme="minorEastAsia"/>
              </w:rPr>
              <w:t>K_fs</w:t>
            </w:r>
          </w:p>
        </w:tc>
        <w:tc>
          <w:tcPr>
            <w:tcW w:w="922" w:type="dxa"/>
            <w:noWrap/>
            <w:hideMark/>
          </w:tcPr>
          <w:p w14:paraId="66490E51" w14:textId="77777777" w:rsidR="00BD2BA1" w:rsidRPr="00DE439C" w:rsidRDefault="00BD2BA1" w:rsidP="00BD2BA1">
            <w:pPr>
              <w:rPr>
                <w:rFonts w:eastAsiaTheme="minorEastAsia"/>
              </w:rPr>
            </w:pPr>
            <w:r w:rsidRPr="00DE439C">
              <w:rPr>
                <w:rFonts w:eastAsiaTheme="minorEastAsia"/>
              </w:rPr>
              <w:t>no unit</w:t>
            </w:r>
          </w:p>
        </w:tc>
        <w:tc>
          <w:tcPr>
            <w:tcW w:w="1482" w:type="dxa"/>
            <w:noWrap/>
            <w:hideMark/>
          </w:tcPr>
          <w:p w14:paraId="1BB71584" w14:textId="77777777" w:rsidR="00BD2BA1" w:rsidRPr="00DE439C" w:rsidRDefault="00BD2BA1" w:rsidP="00BD2BA1">
            <w:pPr>
              <w:rPr>
                <w:rFonts w:eastAsiaTheme="minorEastAsia"/>
              </w:rPr>
            </w:pPr>
            <w:r w:rsidRPr="00DE439C">
              <w:rPr>
                <w:rFonts w:eastAsiaTheme="minorEastAsia"/>
              </w:rPr>
              <w:t>2.00</w:t>
            </w:r>
          </w:p>
        </w:tc>
      </w:tr>
      <w:tr w:rsidR="00BD2BA1" w:rsidRPr="00DE439C" w14:paraId="70BD01AD" w14:textId="77777777" w:rsidTr="00BD2BA1">
        <w:trPr>
          <w:trHeight w:val="300"/>
        </w:trPr>
        <w:tc>
          <w:tcPr>
            <w:tcW w:w="1706" w:type="dxa"/>
            <w:noWrap/>
            <w:hideMark/>
          </w:tcPr>
          <w:p w14:paraId="61C849FC" w14:textId="77777777" w:rsidR="00BD2BA1" w:rsidRPr="00DE439C" w:rsidRDefault="00BD2BA1" w:rsidP="00BD2BA1">
            <w:pPr>
              <w:rPr>
                <w:rFonts w:eastAsiaTheme="minorEastAsia"/>
              </w:rPr>
            </w:pPr>
            <w:r w:rsidRPr="00DE439C">
              <w:rPr>
                <w:rFonts w:eastAsiaTheme="minorEastAsia"/>
              </w:rPr>
              <w:t> </w:t>
            </w:r>
          </w:p>
        </w:tc>
        <w:tc>
          <w:tcPr>
            <w:tcW w:w="4427" w:type="dxa"/>
            <w:noWrap/>
            <w:hideMark/>
          </w:tcPr>
          <w:p w14:paraId="5BCB2203" w14:textId="77777777" w:rsidR="00BD2BA1" w:rsidRPr="00DE439C" w:rsidRDefault="00BD2BA1" w:rsidP="00BD2BA1">
            <w:pPr>
              <w:rPr>
                <w:rFonts w:eastAsiaTheme="minorEastAsia"/>
              </w:rPr>
            </w:pPr>
            <w:r w:rsidRPr="00DE439C">
              <w:rPr>
                <w:rFonts w:eastAsiaTheme="minorEastAsia"/>
              </w:rPr>
              <w:t>Fuel Density</w:t>
            </w:r>
          </w:p>
        </w:tc>
        <w:tc>
          <w:tcPr>
            <w:tcW w:w="1171" w:type="dxa"/>
            <w:noWrap/>
            <w:hideMark/>
          </w:tcPr>
          <w:p w14:paraId="1AE4A249" w14:textId="77777777" w:rsidR="00BD2BA1" w:rsidRPr="00DE439C" w:rsidRDefault="00BD2BA1" w:rsidP="00BD2BA1">
            <w:pPr>
              <w:rPr>
                <w:rFonts w:eastAsiaTheme="minorEastAsia"/>
              </w:rPr>
            </w:pPr>
            <w:r w:rsidRPr="00DE439C">
              <w:rPr>
                <w:rFonts w:eastAsiaTheme="minorEastAsia"/>
              </w:rPr>
              <w:t>rho_f</w:t>
            </w:r>
          </w:p>
        </w:tc>
        <w:tc>
          <w:tcPr>
            <w:tcW w:w="922" w:type="dxa"/>
            <w:noWrap/>
            <w:hideMark/>
          </w:tcPr>
          <w:p w14:paraId="50329226" w14:textId="77777777" w:rsidR="00BD2BA1" w:rsidRPr="00DE439C" w:rsidRDefault="00BD2BA1" w:rsidP="00BD2BA1">
            <w:pPr>
              <w:rPr>
                <w:rFonts w:eastAsiaTheme="minorEastAsia"/>
              </w:rPr>
            </w:pPr>
            <w:r w:rsidRPr="00DE439C">
              <w:rPr>
                <w:rFonts w:eastAsiaTheme="minorEastAsia"/>
              </w:rPr>
              <w:t>lb/gal</w:t>
            </w:r>
          </w:p>
        </w:tc>
        <w:tc>
          <w:tcPr>
            <w:tcW w:w="1482" w:type="dxa"/>
            <w:noWrap/>
            <w:hideMark/>
          </w:tcPr>
          <w:p w14:paraId="3F1DAE85" w14:textId="77777777" w:rsidR="00BD2BA1" w:rsidRPr="00DE439C" w:rsidRDefault="00BD2BA1" w:rsidP="00BD2BA1">
            <w:pPr>
              <w:rPr>
                <w:rFonts w:eastAsiaTheme="minorEastAsia"/>
              </w:rPr>
            </w:pPr>
            <w:r w:rsidRPr="00DE439C">
              <w:rPr>
                <w:rFonts w:eastAsiaTheme="minorEastAsia"/>
              </w:rPr>
              <w:t>5.87</w:t>
            </w:r>
          </w:p>
        </w:tc>
      </w:tr>
      <w:tr w:rsidR="00BD2BA1" w:rsidRPr="00DE439C" w14:paraId="470078EE" w14:textId="77777777" w:rsidTr="00BD2BA1">
        <w:trPr>
          <w:trHeight w:val="300"/>
        </w:trPr>
        <w:tc>
          <w:tcPr>
            <w:tcW w:w="1706" w:type="dxa"/>
            <w:noWrap/>
            <w:hideMark/>
          </w:tcPr>
          <w:p w14:paraId="1DF63021" w14:textId="77777777" w:rsidR="00BD2BA1" w:rsidRPr="00DE439C" w:rsidRDefault="00BD2BA1" w:rsidP="00BD2BA1">
            <w:pPr>
              <w:rPr>
                <w:rFonts w:eastAsiaTheme="minorEastAsia"/>
              </w:rPr>
            </w:pPr>
            <w:r w:rsidRPr="00DE439C">
              <w:rPr>
                <w:rFonts w:eastAsiaTheme="minorEastAsia"/>
              </w:rPr>
              <w:t> </w:t>
            </w:r>
          </w:p>
        </w:tc>
        <w:tc>
          <w:tcPr>
            <w:tcW w:w="4427" w:type="dxa"/>
            <w:noWrap/>
            <w:hideMark/>
          </w:tcPr>
          <w:p w14:paraId="08A11338" w14:textId="77777777" w:rsidR="00BD2BA1" w:rsidRPr="00DE439C" w:rsidRDefault="00BD2BA1" w:rsidP="00BD2BA1">
            <w:pPr>
              <w:rPr>
                <w:rFonts w:eastAsiaTheme="minorEastAsia"/>
              </w:rPr>
            </w:pPr>
            <w:r w:rsidRPr="00DE439C">
              <w:rPr>
                <w:rFonts w:eastAsiaTheme="minorEastAsia"/>
              </w:rPr>
              <w:t>Fuel System upper constant</w:t>
            </w:r>
          </w:p>
        </w:tc>
        <w:tc>
          <w:tcPr>
            <w:tcW w:w="1171" w:type="dxa"/>
            <w:noWrap/>
            <w:hideMark/>
          </w:tcPr>
          <w:p w14:paraId="266B0BC9" w14:textId="77777777" w:rsidR="00BD2BA1" w:rsidRPr="00DE439C" w:rsidRDefault="00BD2BA1" w:rsidP="00BD2BA1">
            <w:pPr>
              <w:rPr>
                <w:rFonts w:eastAsiaTheme="minorEastAsia"/>
              </w:rPr>
            </w:pPr>
            <w:r w:rsidRPr="00DE439C">
              <w:rPr>
                <w:rFonts w:eastAsiaTheme="minorEastAsia"/>
              </w:rPr>
              <w:t>n_fs</w:t>
            </w:r>
          </w:p>
        </w:tc>
        <w:tc>
          <w:tcPr>
            <w:tcW w:w="922" w:type="dxa"/>
            <w:noWrap/>
            <w:hideMark/>
          </w:tcPr>
          <w:p w14:paraId="73AFD996" w14:textId="77777777" w:rsidR="00BD2BA1" w:rsidRPr="00DE439C" w:rsidRDefault="00BD2BA1" w:rsidP="00BD2BA1">
            <w:pPr>
              <w:rPr>
                <w:rFonts w:eastAsiaTheme="minorEastAsia"/>
              </w:rPr>
            </w:pPr>
            <w:r w:rsidRPr="00DE439C">
              <w:rPr>
                <w:rFonts w:eastAsiaTheme="minorEastAsia"/>
              </w:rPr>
              <w:t>no unit</w:t>
            </w:r>
          </w:p>
        </w:tc>
        <w:tc>
          <w:tcPr>
            <w:tcW w:w="1482" w:type="dxa"/>
            <w:noWrap/>
            <w:hideMark/>
          </w:tcPr>
          <w:p w14:paraId="3C3B38D8" w14:textId="77777777" w:rsidR="00BD2BA1" w:rsidRPr="00DE439C" w:rsidRDefault="00BD2BA1" w:rsidP="00BD2BA1">
            <w:pPr>
              <w:rPr>
                <w:rFonts w:eastAsiaTheme="minorEastAsia"/>
              </w:rPr>
            </w:pPr>
            <w:r w:rsidRPr="00DE439C">
              <w:rPr>
                <w:rFonts w:eastAsiaTheme="minorEastAsia"/>
              </w:rPr>
              <w:t>0.667</w:t>
            </w:r>
          </w:p>
        </w:tc>
      </w:tr>
      <w:tr w:rsidR="00BD2BA1" w:rsidRPr="00DE439C" w14:paraId="7F2E6FF8" w14:textId="77777777" w:rsidTr="00BD2BA1">
        <w:trPr>
          <w:trHeight w:val="300"/>
        </w:trPr>
        <w:tc>
          <w:tcPr>
            <w:tcW w:w="1706" w:type="dxa"/>
            <w:noWrap/>
            <w:hideMark/>
          </w:tcPr>
          <w:p w14:paraId="782C20B8" w14:textId="77777777" w:rsidR="00BD2BA1" w:rsidRPr="00DE439C" w:rsidRDefault="00BD2BA1" w:rsidP="00BD2BA1">
            <w:pPr>
              <w:rPr>
                <w:rFonts w:eastAsiaTheme="minorEastAsia"/>
              </w:rPr>
            </w:pPr>
            <w:r w:rsidRPr="00DE439C">
              <w:rPr>
                <w:rFonts w:eastAsiaTheme="minorEastAsia"/>
              </w:rPr>
              <w:t> </w:t>
            </w:r>
          </w:p>
        </w:tc>
        <w:tc>
          <w:tcPr>
            <w:tcW w:w="4427" w:type="dxa"/>
            <w:noWrap/>
            <w:hideMark/>
          </w:tcPr>
          <w:p w14:paraId="4FF02003" w14:textId="77777777" w:rsidR="00BD2BA1" w:rsidRPr="00DE439C" w:rsidRDefault="00BD2BA1" w:rsidP="00BD2BA1">
            <w:pPr>
              <w:rPr>
                <w:rFonts w:eastAsiaTheme="minorEastAsia"/>
              </w:rPr>
            </w:pPr>
            <w:r w:rsidRPr="00DE439C">
              <w:rPr>
                <w:rFonts w:eastAsiaTheme="minorEastAsia"/>
              </w:rPr>
              <w:t>weight of the uninstalled avionics</w:t>
            </w:r>
          </w:p>
        </w:tc>
        <w:tc>
          <w:tcPr>
            <w:tcW w:w="1171" w:type="dxa"/>
            <w:noWrap/>
            <w:hideMark/>
          </w:tcPr>
          <w:p w14:paraId="4A0905F4" w14:textId="77777777" w:rsidR="00BD2BA1" w:rsidRPr="00DE439C" w:rsidRDefault="00BD2BA1" w:rsidP="00BD2BA1">
            <w:pPr>
              <w:rPr>
                <w:rFonts w:eastAsiaTheme="minorEastAsia"/>
              </w:rPr>
            </w:pPr>
            <w:r w:rsidRPr="00DE439C">
              <w:rPr>
                <w:rFonts w:eastAsiaTheme="minorEastAsia"/>
              </w:rPr>
              <w:t>W_uav</w:t>
            </w:r>
          </w:p>
        </w:tc>
        <w:tc>
          <w:tcPr>
            <w:tcW w:w="922" w:type="dxa"/>
            <w:noWrap/>
            <w:hideMark/>
          </w:tcPr>
          <w:p w14:paraId="57364CF0" w14:textId="77777777" w:rsidR="00BD2BA1" w:rsidRPr="00DE439C" w:rsidRDefault="00BD2BA1" w:rsidP="00BD2BA1">
            <w:pPr>
              <w:rPr>
                <w:rFonts w:eastAsiaTheme="minorEastAsia"/>
              </w:rPr>
            </w:pPr>
            <w:r w:rsidRPr="00DE439C">
              <w:rPr>
                <w:rFonts w:eastAsiaTheme="minorEastAsia"/>
              </w:rPr>
              <w:t>Ibf</w:t>
            </w:r>
          </w:p>
        </w:tc>
        <w:tc>
          <w:tcPr>
            <w:tcW w:w="1482" w:type="dxa"/>
            <w:noWrap/>
            <w:hideMark/>
          </w:tcPr>
          <w:p w14:paraId="59327139" w14:textId="77777777" w:rsidR="00BD2BA1" w:rsidRPr="00DE439C" w:rsidRDefault="00BD2BA1" w:rsidP="00BD2BA1">
            <w:pPr>
              <w:rPr>
                <w:rFonts w:eastAsiaTheme="minorEastAsia"/>
              </w:rPr>
            </w:pPr>
            <w:r w:rsidRPr="00DE439C">
              <w:rPr>
                <w:rFonts w:eastAsiaTheme="minorEastAsia"/>
              </w:rPr>
              <w:t>22.06</w:t>
            </w:r>
          </w:p>
        </w:tc>
      </w:tr>
      <w:tr w:rsidR="00BD2BA1" w:rsidRPr="00DE439C" w14:paraId="4F49D2EA" w14:textId="77777777" w:rsidTr="00BD2BA1">
        <w:trPr>
          <w:trHeight w:val="300"/>
        </w:trPr>
        <w:tc>
          <w:tcPr>
            <w:tcW w:w="1706" w:type="dxa"/>
            <w:noWrap/>
            <w:hideMark/>
          </w:tcPr>
          <w:p w14:paraId="338A7C40" w14:textId="77777777" w:rsidR="00BD2BA1" w:rsidRPr="00DE439C" w:rsidRDefault="00BD2BA1" w:rsidP="00BD2BA1">
            <w:pPr>
              <w:rPr>
                <w:rFonts w:eastAsiaTheme="minorEastAsia"/>
              </w:rPr>
            </w:pPr>
            <w:r w:rsidRPr="00DE439C">
              <w:rPr>
                <w:rFonts w:eastAsiaTheme="minorEastAsia"/>
              </w:rPr>
              <w:t> </w:t>
            </w:r>
          </w:p>
        </w:tc>
        <w:tc>
          <w:tcPr>
            <w:tcW w:w="4427" w:type="dxa"/>
            <w:noWrap/>
            <w:hideMark/>
          </w:tcPr>
          <w:p w14:paraId="62CD602A" w14:textId="77777777" w:rsidR="00BD2BA1" w:rsidRPr="00DE439C" w:rsidRDefault="00BD2BA1" w:rsidP="00BD2BA1">
            <w:pPr>
              <w:rPr>
                <w:rFonts w:eastAsiaTheme="minorEastAsia"/>
              </w:rPr>
            </w:pPr>
            <w:r w:rsidRPr="00DE439C">
              <w:rPr>
                <w:rFonts w:eastAsiaTheme="minorEastAsia"/>
              </w:rPr>
              <w:t>number of occupants</w:t>
            </w:r>
          </w:p>
        </w:tc>
        <w:tc>
          <w:tcPr>
            <w:tcW w:w="1171" w:type="dxa"/>
            <w:noWrap/>
            <w:hideMark/>
          </w:tcPr>
          <w:p w14:paraId="7BEF1EF2" w14:textId="77777777" w:rsidR="00BD2BA1" w:rsidRPr="00DE439C" w:rsidRDefault="00BD2BA1" w:rsidP="00BD2BA1">
            <w:pPr>
              <w:rPr>
                <w:rFonts w:eastAsiaTheme="minorEastAsia"/>
              </w:rPr>
            </w:pPr>
            <w:r w:rsidRPr="00DE439C">
              <w:rPr>
                <w:rFonts w:eastAsiaTheme="minorEastAsia"/>
              </w:rPr>
              <w:t>N_occ</w:t>
            </w:r>
          </w:p>
        </w:tc>
        <w:tc>
          <w:tcPr>
            <w:tcW w:w="922" w:type="dxa"/>
            <w:noWrap/>
            <w:hideMark/>
          </w:tcPr>
          <w:p w14:paraId="1F831524" w14:textId="77777777" w:rsidR="00BD2BA1" w:rsidRPr="00DE439C" w:rsidRDefault="00BD2BA1" w:rsidP="00BD2BA1">
            <w:pPr>
              <w:rPr>
                <w:rFonts w:eastAsiaTheme="minorEastAsia"/>
              </w:rPr>
            </w:pPr>
            <w:r w:rsidRPr="00DE439C">
              <w:rPr>
                <w:rFonts w:eastAsiaTheme="minorEastAsia"/>
              </w:rPr>
              <w:t>no unit</w:t>
            </w:r>
          </w:p>
        </w:tc>
        <w:tc>
          <w:tcPr>
            <w:tcW w:w="1482" w:type="dxa"/>
            <w:noWrap/>
            <w:hideMark/>
          </w:tcPr>
          <w:p w14:paraId="02CEB6DC" w14:textId="77777777" w:rsidR="00BD2BA1" w:rsidRPr="00DE439C" w:rsidRDefault="00BD2BA1" w:rsidP="00BD2BA1">
            <w:pPr>
              <w:rPr>
                <w:rFonts w:eastAsiaTheme="minorEastAsia"/>
              </w:rPr>
            </w:pPr>
            <w:r w:rsidRPr="00DE439C">
              <w:rPr>
                <w:rFonts w:eastAsiaTheme="minorEastAsia"/>
              </w:rPr>
              <w:t>2.00</w:t>
            </w:r>
          </w:p>
        </w:tc>
      </w:tr>
      <w:tr w:rsidR="00BD2BA1" w:rsidRPr="00DE439C" w14:paraId="49D90CFA" w14:textId="77777777" w:rsidTr="00BD2BA1">
        <w:trPr>
          <w:trHeight w:val="300"/>
        </w:trPr>
        <w:tc>
          <w:tcPr>
            <w:tcW w:w="1706" w:type="dxa"/>
            <w:noWrap/>
            <w:hideMark/>
          </w:tcPr>
          <w:p w14:paraId="5E2D2F4E" w14:textId="77777777" w:rsidR="00BD2BA1" w:rsidRPr="00DE439C" w:rsidRDefault="00BD2BA1" w:rsidP="00BD2BA1">
            <w:pPr>
              <w:rPr>
                <w:rFonts w:eastAsiaTheme="minorEastAsia"/>
              </w:rPr>
            </w:pPr>
            <w:r w:rsidRPr="00DE439C">
              <w:rPr>
                <w:rFonts w:eastAsiaTheme="minorEastAsia"/>
              </w:rPr>
              <w:t> </w:t>
            </w:r>
          </w:p>
        </w:tc>
        <w:tc>
          <w:tcPr>
            <w:tcW w:w="4427" w:type="dxa"/>
            <w:noWrap/>
            <w:hideMark/>
          </w:tcPr>
          <w:p w14:paraId="067C9B15" w14:textId="77777777" w:rsidR="00BD2BA1" w:rsidRPr="00DE439C" w:rsidRDefault="00BD2BA1" w:rsidP="00BD2BA1">
            <w:pPr>
              <w:rPr>
                <w:rFonts w:eastAsiaTheme="minorEastAsia"/>
              </w:rPr>
            </w:pPr>
            <w:r w:rsidRPr="00DE439C">
              <w:rPr>
                <w:rFonts w:eastAsiaTheme="minorEastAsia"/>
              </w:rPr>
              <w:t>Mach number</w:t>
            </w:r>
          </w:p>
        </w:tc>
        <w:tc>
          <w:tcPr>
            <w:tcW w:w="1171" w:type="dxa"/>
            <w:noWrap/>
            <w:hideMark/>
          </w:tcPr>
          <w:p w14:paraId="75561CA3" w14:textId="77777777" w:rsidR="00BD2BA1" w:rsidRPr="00DE439C" w:rsidRDefault="00BD2BA1" w:rsidP="00BD2BA1">
            <w:pPr>
              <w:rPr>
                <w:rFonts w:eastAsiaTheme="minorEastAsia"/>
              </w:rPr>
            </w:pPr>
            <w:r w:rsidRPr="00DE439C">
              <w:rPr>
                <w:rFonts w:eastAsiaTheme="minorEastAsia"/>
              </w:rPr>
              <w:t>M</w:t>
            </w:r>
          </w:p>
        </w:tc>
        <w:tc>
          <w:tcPr>
            <w:tcW w:w="922" w:type="dxa"/>
            <w:noWrap/>
            <w:hideMark/>
          </w:tcPr>
          <w:p w14:paraId="03959945" w14:textId="77777777" w:rsidR="00BD2BA1" w:rsidRPr="00DE439C" w:rsidRDefault="00BD2BA1" w:rsidP="00BD2BA1">
            <w:pPr>
              <w:rPr>
                <w:rFonts w:eastAsiaTheme="minorEastAsia"/>
              </w:rPr>
            </w:pPr>
            <w:r w:rsidRPr="00DE439C">
              <w:rPr>
                <w:rFonts w:eastAsiaTheme="minorEastAsia"/>
              </w:rPr>
              <w:t>no unit</w:t>
            </w:r>
          </w:p>
        </w:tc>
        <w:tc>
          <w:tcPr>
            <w:tcW w:w="1482" w:type="dxa"/>
            <w:noWrap/>
            <w:hideMark/>
          </w:tcPr>
          <w:p w14:paraId="1D25AFE1" w14:textId="77777777" w:rsidR="00BD2BA1" w:rsidRPr="00DE439C" w:rsidRDefault="00BD2BA1" w:rsidP="00BD2BA1">
            <w:pPr>
              <w:rPr>
                <w:rFonts w:eastAsiaTheme="minorEastAsia"/>
              </w:rPr>
            </w:pPr>
            <w:r w:rsidRPr="00DE439C">
              <w:rPr>
                <w:rFonts w:eastAsiaTheme="minorEastAsia"/>
              </w:rPr>
              <w:t>0.150</w:t>
            </w:r>
          </w:p>
        </w:tc>
      </w:tr>
      <w:tr w:rsidR="00BD2BA1" w:rsidRPr="00DE439C" w14:paraId="4E1B6A0B" w14:textId="77777777" w:rsidTr="00BD2BA1">
        <w:trPr>
          <w:trHeight w:val="300"/>
        </w:trPr>
        <w:tc>
          <w:tcPr>
            <w:tcW w:w="1706" w:type="dxa"/>
            <w:noWrap/>
            <w:hideMark/>
          </w:tcPr>
          <w:p w14:paraId="26D39C2D" w14:textId="77777777" w:rsidR="00BD2BA1" w:rsidRPr="00DE439C" w:rsidRDefault="00BD2BA1" w:rsidP="00BD2BA1">
            <w:pPr>
              <w:rPr>
                <w:rFonts w:eastAsiaTheme="minorEastAsia"/>
              </w:rPr>
            </w:pPr>
            <w:r w:rsidRPr="00DE439C">
              <w:rPr>
                <w:rFonts w:eastAsiaTheme="minorEastAsia"/>
              </w:rPr>
              <w:t> </w:t>
            </w:r>
          </w:p>
        </w:tc>
        <w:tc>
          <w:tcPr>
            <w:tcW w:w="4427" w:type="dxa"/>
            <w:noWrap/>
            <w:hideMark/>
          </w:tcPr>
          <w:p w14:paraId="1F1B3D85" w14:textId="77777777" w:rsidR="00BD2BA1" w:rsidRPr="00DE439C" w:rsidRDefault="00BD2BA1" w:rsidP="00BD2BA1">
            <w:pPr>
              <w:rPr>
                <w:rFonts w:eastAsiaTheme="minorEastAsia"/>
              </w:rPr>
            </w:pPr>
            <w:r w:rsidRPr="00DE439C">
              <w:rPr>
                <w:rFonts w:eastAsiaTheme="minorEastAsia"/>
              </w:rPr>
              <w:t>number of crew</w:t>
            </w:r>
          </w:p>
        </w:tc>
        <w:tc>
          <w:tcPr>
            <w:tcW w:w="1171" w:type="dxa"/>
            <w:noWrap/>
            <w:hideMark/>
          </w:tcPr>
          <w:p w14:paraId="7313E29E" w14:textId="77777777" w:rsidR="00BD2BA1" w:rsidRPr="00DE439C" w:rsidRDefault="00BD2BA1" w:rsidP="00BD2BA1">
            <w:pPr>
              <w:rPr>
                <w:rFonts w:eastAsiaTheme="minorEastAsia"/>
              </w:rPr>
            </w:pPr>
            <w:r w:rsidRPr="00DE439C">
              <w:rPr>
                <w:rFonts w:eastAsiaTheme="minorEastAsia"/>
              </w:rPr>
              <w:t>N_crew</w:t>
            </w:r>
          </w:p>
        </w:tc>
        <w:tc>
          <w:tcPr>
            <w:tcW w:w="922" w:type="dxa"/>
            <w:noWrap/>
            <w:hideMark/>
          </w:tcPr>
          <w:p w14:paraId="5CE9B64A" w14:textId="77777777" w:rsidR="00BD2BA1" w:rsidRPr="00DE439C" w:rsidRDefault="00BD2BA1" w:rsidP="00BD2BA1">
            <w:pPr>
              <w:rPr>
                <w:rFonts w:eastAsiaTheme="minorEastAsia"/>
              </w:rPr>
            </w:pPr>
            <w:r w:rsidRPr="00DE439C">
              <w:rPr>
                <w:rFonts w:eastAsiaTheme="minorEastAsia"/>
              </w:rPr>
              <w:t>no unit</w:t>
            </w:r>
          </w:p>
        </w:tc>
        <w:tc>
          <w:tcPr>
            <w:tcW w:w="1482" w:type="dxa"/>
            <w:noWrap/>
            <w:hideMark/>
          </w:tcPr>
          <w:p w14:paraId="0D032E7F" w14:textId="77777777" w:rsidR="00BD2BA1" w:rsidRPr="00DE439C" w:rsidRDefault="00BD2BA1" w:rsidP="00BD2BA1">
            <w:pPr>
              <w:rPr>
                <w:rFonts w:eastAsiaTheme="minorEastAsia"/>
              </w:rPr>
            </w:pPr>
            <w:r w:rsidRPr="00DE439C">
              <w:rPr>
                <w:rFonts w:eastAsiaTheme="minorEastAsia"/>
              </w:rPr>
              <w:t>2.00</w:t>
            </w:r>
          </w:p>
        </w:tc>
      </w:tr>
      <w:tr w:rsidR="00BD2BA1" w:rsidRPr="00DE439C" w14:paraId="2C31EC7B" w14:textId="77777777" w:rsidTr="00BD2BA1">
        <w:trPr>
          <w:trHeight w:val="315"/>
        </w:trPr>
        <w:tc>
          <w:tcPr>
            <w:tcW w:w="1706" w:type="dxa"/>
            <w:noWrap/>
            <w:hideMark/>
          </w:tcPr>
          <w:p w14:paraId="0CC012C6" w14:textId="77777777" w:rsidR="00BD2BA1" w:rsidRPr="00DE439C" w:rsidRDefault="00BD2BA1" w:rsidP="00BD2BA1">
            <w:pPr>
              <w:rPr>
                <w:rFonts w:eastAsiaTheme="minorEastAsia"/>
              </w:rPr>
            </w:pPr>
            <w:r w:rsidRPr="00DE439C">
              <w:rPr>
                <w:rFonts w:eastAsiaTheme="minorEastAsia"/>
              </w:rPr>
              <w:t> </w:t>
            </w:r>
          </w:p>
        </w:tc>
        <w:tc>
          <w:tcPr>
            <w:tcW w:w="4427" w:type="dxa"/>
            <w:noWrap/>
            <w:hideMark/>
          </w:tcPr>
          <w:p w14:paraId="3F9CE330" w14:textId="77777777" w:rsidR="00BD2BA1" w:rsidRPr="00DE439C" w:rsidRDefault="00BD2BA1" w:rsidP="00BD2BA1">
            <w:pPr>
              <w:rPr>
                <w:rFonts w:eastAsiaTheme="minorEastAsia"/>
              </w:rPr>
            </w:pPr>
            <w:r w:rsidRPr="00DE439C">
              <w:rPr>
                <w:rFonts w:eastAsiaTheme="minorEastAsia"/>
              </w:rPr>
              <w:t>dynamic pressure at max level airspeed</w:t>
            </w:r>
          </w:p>
        </w:tc>
        <w:tc>
          <w:tcPr>
            <w:tcW w:w="1171" w:type="dxa"/>
            <w:noWrap/>
            <w:hideMark/>
          </w:tcPr>
          <w:p w14:paraId="00C47731" w14:textId="77777777" w:rsidR="00BD2BA1" w:rsidRPr="00DE439C" w:rsidRDefault="00BD2BA1" w:rsidP="00BD2BA1">
            <w:pPr>
              <w:rPr>
                <w:rFonts w:eastAsiaTheme="minorEastAsia"/>
              </w:rPr>
            </w:pPr>
            <w:r w:rsidRPr="00DE439C">
              <w:rPr>
                <w:rFonts w:eastAsiaTheme="minorEastAsia"/>
              </w:rPr>
              <w:t>q_H</w:t>
            </w:r>
          </w:p>
        </w:tc>
        <w:tc>
          <w:tcPr>
            <w:tcW w:w="922" w:type="dxa"/>
            <w:noWrap/>
            <w:hideMark/>
          </w:tcPr>
          <w:p w14:paraId="0C1D429C" w14:textId="77777777" w:rsidR="00BD2BA1" w:rsidRPr="00DE439C" w:rsidRDefault="00BD2BA1" w:rsidP="00BD2BA1">
            <w:pPr>
              <w:rPr>
                <w:rFonts w:eastAsiaTheme="minorEastAsia"/>
              </w:rPr>
            </w:pPr>
            <w:r w:rsidRPr="00DE439C">
              <w:rPr>
                <w:rFonts w:eastAsiaTheme="minorEastAsia"/>
              </w:rPr>
              <w:t>ıb/ft²</w:t>
            </w:r>
          </w:p>
        </w:tc>
        <w:tc>
          <w:tcPr>
            <w:tcW w:w="1482" w:type="dxa"/>
            <w:noWrap/>
            <w:hideMark/>
          </w:tcPr>
          <w:p w14:paraId="599109CD" w14:textId="77777777" w:rsidR="00BD2BA1" w:rsidRPr="00DE439C" w:rsidRDefault="00BD2BA1" w:rsidP="00BD2BA1">
            <w:pPr>
              <w:rPr>
                <w:rFonts w:eastAsiaTheme="minorEastAsia"/>
              </w:rPr>
            </w:pPr>
            <w:r w:rsidRPr="00DE439C">
              <w:rPr>
                <w:rFonts w:eastAsiaTheme="minorEastAsia"/>
              </w:rPr>
              <w:t>46.41</w:t>
            </w:r>
          </w:p>
        </w:tc>
      </w:tr>
      <w:tr w:rsidR="00BD2BA1" w:rsidRPr="00DE439C" w14:paraId="4664F93D" w14:textId="77777777" w:rsidTr="00BD2BA1">
        <w:trPr>
          <w:trHeight w:val="375"/>
        </w:trPr>
        <w:tc>
          <w:tcPr>
            <w:tcW w:w="1706" w:type="dxa"/>
            <w:noWrap/>
            <w:hideMark/>
          </w:tcPr>
          <w:p w14:paraId="1249F52A" w14:textId="77777777" w:rsidR="00BD2BA1" w:rsidRPr="00DE439C" w:rsidRDefault="00BD2BA1" w:rsidP="00BD2BA1">
            <w:pPr>
              <w:rPr>
                <w:rFonts w:eastAsiaTheme="minorEastAsia"/>
              </w:rPr>
            </w:pPr>
            <w:r w:rsidRPr="00DE439C">
              <w:rPr>
                <w:rFonts w:eastAsiaTheme="minorEastAsia"/>
              </w:rPr>
              <w:t> </w:t>
            </w:r>
          </w:p>
        </w:tc>
        <w:tc>
          <w:tcPr>
            <w:tcW w:w="4427" w:type="dxa"/>
            <w:noWrap/>
            <w:hideMark/>
          </w:tcPr>
          <w:p w14:paraId="3A4F14DD" w14:textId="77777777" w:rsidR="00BD2BA1" w:rsidRPr="00DE439C" w:rsidRDefault="00BD2BA1" w:rsidP="00BD2BA1">
            <w:pPr>
              <w:rPr>
                <w:rFonts w:eastAsiaTheme="minorEastAsia"/>
              </w:rPr>
            </w:pPr>
            <w:r w:rsidRPr="00DE439C">
              <w:rPr>
                <w:rFonts w:eastAsiaTheme="minorEastAsia"/>
              </w:rPr>
              <w:t>rated power of engine</w:t>
            </w:r>
          </w:p>
        </w:tc>
        <w:tc>
          <w:tcPr>
            <w:tcW w:w="1171" w:type="dxa"/>
            <w:noWrap/>
            <w:hideMark/>
          </w:tcPr>
          <w:p w14:paraId="06E03C81" w14:textId="77777777" w:rsidR="00BD2BA1" w:rsidRPr="00DE439C" w:rsidRDefault="00BD2BA1" w:rsidP="00BD2BA1">
            <w:pPr>
              <w:rPr>
                <w:rFonts w:eastAsiaTheme="minorEastAsia"/>
              </w:rPr>
            </w:pPr>
            <w:r w:rsidRPr="00DE439C">
              <w:rPr>
                <w:rFonts w:eastAsiaTheme="minorEastAsia"/>
              </w:rPr>
              <w:t>P_rated</w:t>
            </w:r>
          </w:p>
        </w:tc>
        <w:tc>
          <w:tcPr>
            <w:tcW w:w="922" w:type="dxa"/>
            <w:noWrap/>
            <w:hideMark/>
          </w:tcPr>
          <w:p w14:paraId="637DC8A6" w14:textId="77777777" w:rsidR="00BD2BA1" w:rsidRPr="00DE439C" w:rsidRDefault="00BD2BA1" w:rsidP="00BD2BA1">
            <w:pPr>
              <w:rPr>
                <w:rFonts w:eastAsiaTheme="minorEastAsia"/>
              </w:rPr>
            </w:pPr>
            <w:r w:rsidRPr="00DE439C">
              <w:rPr>
                <w:rFonts w:eastAsiaTheme="minorEastAsia"/>
              </w:rPr>
              <w:t>BHP</w:t>
            </w:r>
          </w:p>
        </w:tc>
        <w:tc>
          <w:tcPr>
            <w:tcW w:w="1482" w:type="dxa"/>
            <w:noWrap/>
            <w:hideMark/>
          </w:tcPr>
          <w:p w14:paraId="6B877373" w14:textId="77777777" w:rsidR="00BD2BA1" w:rsidRPr="00DE439C" w:rsidRDefault="00BD2BA1" w:rsidP="00BD2BA1">
            <w:pPr>
              <w:rPr>
                <w:rFonts w:eastAsiaTheme="minorEastAsia"/>
              </w:rPr>
            </w:pPr>
            <w:r w:rsidRPr="00DE439C">
              <w:rPr>
                <w:rFonts w:eastAsiaTheme="minorEastAsia"/>
              </w:rPr>
              <w:t>92.73</w:t>
            </w:r>
          </w:p>
        </w:tc>
      </w:tr>
      <w:tr w:rsidR="00BD2BA1" w:rsidRPr="00DE439C" w14:paraId="765FF195" w14:textId="77777777" w:rsidTr="00BD2BA1">
        <w:trPr>
          <w:trHeight w:val="375"/>
        </w:trPr>
        <w:tc>
          <w:tcPr>
            <w:tcW w:w="1706" w:type="dxa"/>
            <w:noWrap/>
            <w:hideMark/>
          </w:tcPr>
          <w:p w14:paraId="2ABA79BF" w14:textId="77777777" w:rsidR="00BD2BA1" w:rsidRPr="00DE439C" w:rsidRDefault="00BD2BA1" w:rsidP="00BD2BA1">
            <w:pPr>
              <w:rPr>
                <w:rFonts w:eastAsiaTheme="minorEastAsia"/>
              </w:rPr>
            </w:pPr>
            <w:r w:rsidRPr="00DE439C">
              <w:rPr>
                <w:rFonts w:eastAsiaTheme="minorEastAsia"/>
              </w:rPr>
              <w:lastRenderedPageBreak/>
              <w:t>Fuselage</w:t>
            </w:r>
          </w:p>
        </w:tc>
        <w:tc>
          <w:tcPr>
            <w:tcW w:w="4427" w:type="dxa"/>
            <w:noWrap/>
            <w:hideMark/>
          </w:tcPr>
          <w:p w14:paraId="4EDD4D08" w14:textId="77777777" w:rsidR="00BD2BA1" w:rsidRPr="00DE439C" w:rsidRDefault="00BD2BA1" w:rsidP="00BD2BA1">
            <w:pPr>
              <w:rPr>
                <w:rFonts w:eastAsiaTheme="minorEastAsia"/>
              </w:rPr>
            </w:pPr>
            <w:r w:rsidRPr="00DE439C">
              <w:rPr>
                <w:rFonts w:eastAsiaTheme="minorEastAsia"/>
              </w:rPr>
              <w:t>lenght of fusalage structure (forward bulkhead to aft frame)</w:t>
            </w:r>
          </w:p>
        </w:tc>
        <w:tc>
          <w:tcPr>
            <w:tcW w:w="1171" w:type="dxa"/>
            <w:noWrap/>
            <w:hideMark/>
          </w:tcPr>
          <w:p w14:paraId="1AE11209" w14:textId="77777777" w:rsidR="00BD2BA1" w:rsidRPr="00DE439C" w:rsidRDefault="00BD2BA1" w:rsidP="00BD2BA1">
            <w:pPr>
              <w:rPr>
                <w:rFonts w:eastAsiaTheme="minorEastAsia"/>
              </w:rPr>
            </w:pPr>
            <w:r w:rsidRPr="00DE439C">
              <w:rPr>
                <w:rFonts w:eastAsiaTheme="minorEastAsia"/>
              </w:rPr>
              <w:t>l_fs</w:t>
            </w:r>
          </w:p>
        </w:tc>
        <w:tc>
          <w:tcPr>
            <w:tcW w:w="922" w:type="dxa"/>
            <w:noWrap/>
            <w:hideMark/>
          </w:tcPr>
          <w:p w14:paraId="477DACD9" w14:textId="77777777" w:rsidR="00BD2BA1" w:rsidRPr="00DE439C" w:rsidRDefault="00BD2BA1" w:rsidP="00BD2BA1">
            <w:pPr>
              <w:rPr>
                <w:rFonts w:eastAsiaTheme="minorEastAsia"/>
              </w:rPr>
            </w:pPr>
            <w:r w:rsidRPr="00DE439C">
              <w:rPr>
                <w:rFonts w:eastAsiaTheme="minorEastAsia"/>
              </w:rPr>
              <w:t>ft</w:t>
            </w:r>
          </w:p>
        </w:tc>
        <w:tc>
          <w:tcPr>
            <w:tcW w:w="1482" w:type="dxa"/>
            <w:noWrap/>
            <w:hideMark/>
          </w:tcPr>
          <w:p w14:paraId="3B5CE8E8" w14:textId="77777777" w:rsidR="00BD2BA1" w:rsidRPr="00DE439C" w:rsidRDefault="00BD2BA1" w:rsidP="00BD2BA1">
            <w:pPr>
              <w:rPr>
                <w:rFonts w:eastAsiaTheme="minorEastAsia"/>
              </w:rPr>
            </w:pPr>
            <w:r w:rsidRPr="00DE439C">
              <w:rPr>
                <w:rFonts w:eastAsiaTheme="minorEastAsia"/>
              </w:rPr>
              <w:t>19.64</w:t>
            </w:r>
          </w:p>
        </w:tc>
      </w:tr>
      <w:tr w:rsidR="00BD2BA1" w:rsidRPr="00DE439C" w14:paraId="7E4C6045" w14:textId="77777777" w:rsidTr="00BD2BA1">
        <w:trPr>
          <w:trHeight w:val="375"/>
        </w:trPr>
        <w:tc>
          <w:tcPr>
            <w:tcW w:w="1706" w:type="dxa"/>
            <w:noWrap/>
            <w:hideMark/>
          </w:tcPr>
          <w:p w14:paraId="59C3D125" w14:textId="77777777" w:rsidR="00BD2BA1" w:rsidRPr="00DE439C" w:rsidRDefault="00BD2BA1" w:rsidP="00BD2BA1">
            <w:pPr>
              <w:rPr>
                <w:rFonts w:eastAsiaTheme="minorEastAsia"/>
              </w:rPr>
            </w:pPr>
            <w:r w:rsidRPr="00DE439C">
              <w:rPr>
                <w:rFonts w:eastAsiaTheme="minorEastAsia"/>
              </w:rPr>
              <w:t> </w:t>
            </w:r>
          </w:p>
        </w:tc>
        <w:tc>
          <w:tcPr>
            <w:tcW w:w="4427" w:type="dxa"/>
            <w:noWrap/>
            <w:hideMark/>
          </w:tcPr>
          <w:p w14:paraId="483B678F" w14:textId="77777777" w:rsidR="00BD2BA1" w:rsidRPr="00DE439C" w:rsidRDefault="00BD2BA1" w:rsidP="00BD2BA1">
            <w:pPr>
              <w:rPr>
                <w:rFonts w:eastAsiaTheme="minorEastAsia"/>
              </w:rPr>
            </w:pPr>
            <w:r w:rsidRPr="00DE439C">
              <w:rPr>
                <w:rFonts w:eastAsiaTheme="minorEastAsia"/>
              </w:rPr>
              <w:t>depth of fusalage structure</w:t>
            </w:r>
          </w:p>
        </w:tc>
        <w:tc>
          <w:tcPr>
            <w:tcW w:w="1171" w:type="dxa"/>
            <w:noWrap/>
            <w:hideMark/>
          </w:tcPr>
          <w:p w14:paraId="2A00C11A" w14:textId="77777777" w:rsidR="00BD2BA1" w:rsidRPr="00DE439C" w:rsidRDefault="00BD2BA1" w:rsidP="00BD2BA1">
            <w:pPr>
              <w:rPr>
                <w:rFonts w:eastAsiaTheme="minorEastAsia"/>
              </w:rPr>
            </w:pPr>
            <w:r w:rsidRPr="00DE439C">
              <w:rPr>
                <w:rFonts w:eastAsiaTheme="minorEastAsia"/>
              </w:rPr>
              <w:t>d_fs</w:t>
            </w:r>
          </w:p>
        </w:tc>
        <w:tc>
          <w:tcPr>
            <w:tcW w:w="922" w:type="dxa"/>
            <w:noWrap/>
            <w:hideMark/>
          </w:tcPr>
          <w:p w14:paraId="79FCC85A" w14:textId="77777777" w:rsidR="00BD2BA1" w:rsidRPr="00DE439C" w:rsidRDefault="00BD2BA1" w:rsidP="00BD2BA1">
            <w:pPr>
              <w:rPr>
                <w:rFonts w:eastAsiaTheme="minorEastAsia"/>
              </w:rPr>
            </w:pPr>
            <w:r w:rsidRPr="00DE439C">
              <w:rPr>
                <w:rFonts w:eastAsiaTheme="minorEastAsia"/>
              </w:rPr>
              <w:t>ft</w:t>
            </w:r>
          </w:p>
        </w:tc>
        <w:tc>
          <w:tcPr>
            <w:tcW w:w="1482" w:type="dxa"/>
            <w:noWrap/>
            <w:hideMark/>
          </w:tcPr>
          <w:p w14:paraId="719F1097" w14:textId="77777777" w:rsidR="00BD2BA1" w:rsidRPr="00DE439C" w:rsidRDefault="00BD2BA1" w:rsidP="00BD2BA1">
            <w:pPr>
              <w:rPr>
                <w:rFonts w:eastAsiaTheme="minorEastAsia"/>
              </w:rPr>
            </w:pPr>
            <w:r w:rsidRPr="00DE439C">
              <w:rPr>
                <w:rFonts w:eastAsiaTheme="minorEastAsia"/>
              </w:rPr>
              <w:t>0.16</w:t>
            </w:r>
          </w:p>
        </w:tc>
      </w:tr>
      <w:tr w:rsidR="00BD2BA1" w:rsidRPr="00DE439C" w14:paraId="6AD31A41" w14:textId="77777777" w:rsidTr="00BD2BA1">
        <w:trPr>
          <w:trHeight w:val="300"/>
        </w:trPr>
        <w:tc>
          <w:tcPr>
            <w:tcW w:w="1706" w:type="dxa"/>
            <w:noWrap/>
            <w:hideMark/>
          </w:tcPr>
          <w:p w14:paraId="53163B2A" w14:textId="77777777" w:rsidR="00BD2BA1" w:rsidRPr="00DE439C" w:rsidRDefault="00BD2BA1" w:rsidP="00BD2BA1">
            <w:pPr>
              <w:rPr>
                <w:rFonts w:eastAsiaTheme="minorEastAsia"/>
              </w:rPr>
            </w:pPr>
            <w:r w:rsidRPr="00DE439C">
              <w:rPr>
                <w:rFonts w:eastAsiaTheme="minorEastAsia"/>
              </w:rPr>
              <w:t> </w:t>
            </w:r>
          </w:p>
        </w:tc>
        <w:tc>
          <w:tcPr>
            <w:tcW w:w="4427" w:type="dxa"/>
            <w:noWrap/>
            <w:hideMark/>
          </w:tcPr>
          <w:p w14:paraId="16E89D17" w14:textId="77777777" w:rsidR="00BD2BA1" w:rsidRPr="00DE439C" w:rsidRDefault="00BD2BA1" w:rsidP="00BD2BA1">
            <w:pPr>
              <w:rPr>
                <w:rFonts w:eastAsiaTheme="minorEastAsia"/>
              </w:rPr>
            </w:pPr>
            <w:r w:rsidRPr="00DE439C">
              <w:rPr>
                <w:rFonts w:eastAsiaTheme="minorEastAsia"/>
              </w:rPr>
              <w:t>volume of pressurized cabin section</w:t>
            </w:r>
          </w:p>
        </w:tc>
        <w:tc>
          <w:tcPr>
            <w:tcW w:w="1171" w:type="dxa"/>
            <w:noWrap/>
            <w:hideMark/>
          </w:tcPr>
          <w:p w14:paraId="74DF453B" w14:textId="77777777" w:rsidR="00BD2BA1" w:rsidRPr="00DE439C" w:rsidRDefault="00BD2BA1" w:rsidP="00BD2BA1">
            <w:pPr>
              <w:rPr>
                <w:rFonts w:eastAsiaTheme="minorEastAsia"/>
              </w:rPr>
            </w:pPr>
            <w:r w:rsidRPr="00DE439C">
              <w:rPr>
                <w:rFonts w:eastAsiaTheme="minorEastAsia"/>
              </w:rPr>
              <w:t>V_p</w:t>
            </w:r>
          </w:p>
        </w:tc>
        <w:tc>
          <w:tcPr>
            <w:tcW w:w="922" w:type="dxa"/>
            <w:noWrap/>
            <w:hideMark/>
          </w:tcPr>
          <w:p w14:paraId="346FEC62" w14:textId="77777777" w:rsidR="00BD2BA1" w:rsidRPr="00DE439C" w:rsidRDefault="00BD2BA1" w:rsidP="00BD2BA1">
            <w:pPr>
              <w:rPr>
                <w:rFonts w:eastAsiaTheme="minorEastAsia"/>
              </w:rPr>
            </w:pPr>
            <w:r w:rsidRPr="00DE439C">
              <w:rPr>
                <w:rFonts w:eastAsiaTheme="minorEastAsia"/>
              </w:rPr>
              <w:t>ft³</w:t>
            </w:r>
          </w:p>
        </w:tc>
        <w:tc>
          <w:tcPr>
            <w:tcW w:w="1482" w:type="dxa"/>
            <w:noWrap/>
            <w:hideMark/>
          </w:tcPr>
          <w:p w14:paraId="44CC407F" w14:textId="77777777" w:rsidR="00BD2BA1" w:rsidRPr="00DE439C" w:rsidRDefault="00BD2BA1" w:rsidP="00BD2BA1">
            <w:pPr>
              <w:rPr>
                <w:rFonts w:eastAsiaTheme="minorEastAsia"/>
              </w:rPr>
            </w:pPr>
            <w:r w:rsidRPr="00DE439C">
              <w:rPr>
                <w:rFonts w:eastAsiaTheme="minorEastAsia"/>
              </w:rPr>
              <w:t>105.94</w:t>
            </w:r>
          </w:p>
        </w:tc>
      </w:tr>
      <w:tr w:rsidR="00BD2BA1" w:rsidRPr="00DE439C" w14:paraId="62C2D4E6" w14:textId="77777777" w:rsidTr="00BD2BA1">
        <w:trPr>
          <w:trHeight w:val="300"/>
        </w:trPr>
        <w:tc>
          <w:tcPr>
            <w:tcW w:w="1706" w:type="dxa"/>
            <w:noWrap/>
            <w:hideMark/>
          </w:tcPr>
          <w:p w14:paraId="3FA332D0" w14:textId="77777777" w:rsidR="00BD2BA1" w:rsidRPr="00DE439C" w:rsidRDefault="00BD2BA1" w:rsidP="00BD2BA1">
            <w:pPr>
              <w:rPr>
                <w:rFonts w:eastAsiaTheme="minorEastAsia"/>
              </w:rPr>
            </w:pPr>
            <w:r w:rsidRPr="00DE439C">
              <w:rPr>
                <w:rFonts w:eastAsiaTheme="minorEastAsia"/>
              </w:rPr>
              <w:t> </w:t>
            </w:r>
          </w:p>
        </w:tc>
        <w:tc>
          <w:tcPr>
            <w:tcW w:w="4427" w:type="dxa"/>
            <w:noWrap/>
            <w:hideMark/>
          </w:tcPr>
          <w:p w14:paraId="72E1317F" w14:textId="77777777" w:rsidR="00BD2BA1" w:rsidRPr="00DE439C" w:rsidRDefault="00BD2BA1" w:rsidP="00BD2BA1">
            <w:pPr>
              <w:rPr>
                <w:rFonts w:eastAsiaTheme="minorEastAsia"/>
              </w:rPr>
            </w:pPr>
            <w:r w:rsidRPr="00DE439C">
              <w:rPr>
                <w:rFonts w:eastAsiaTheme="minorEastAsia"/>
              </w:rPr>
              <w:t>cabin pressure differential</w:t>
            </w:r>
          </w:p>
        </w:tc>
        <w:tc>
          <w:tcPr>
            <w:tcW w:w="1171" w:type="dxa"/>
            <w:noWrap/>
            <w:hideMark/>
          </w:tcPr>
          <w:p w14:paraId="4434D078" w14:textId="77777777" w:rsidR="00BD2BA1" w:rsidRPr="00DE439C" w:rsidRDefault="00BD2BA1" w:rsidP="00BD2BA1">
            <w:pPr>
              <w:rPr>
                <w:rFonts w:eastAsiaTheme="minorEastAsia"/>
              </w:rPr>
            </w:pPr>
            <w:r w:rsidRPr="00DE439C">
              <w:rPr>
                <w:rFonts w:eastAsiaTheme="minorEastAsia"/>
              </w:rPr>
              <w:t>∆P</w:t>
            </w:r>
          </w:p>
        </w:tc>
        <w:tc>
          <w:tcPr>
            <w:tcW w:w="922" w:type="dxa"/>
            <w:noWrap/>
            <w:hideMark/>
          </w:tcPr>
          <w:p w14:paraId="392E64D6" w14:textId="77777777" w:rsidR="00BD2BA1" w:rsidRPr="00DE439C" w:rsidRDefault="00BD2BA1" w:rsidP="00BD2BA1">
            <w:pPr>
              <w:rPr>
                <w:rFonts w:eastAsiaTheme="minorEastAsia"/>
              </w:rPr>
            </w:pPr>
            <w:r w:rsidRPr="00DE439C">
              <w:rPr>
                <w:rFonts w:eastAsiaTheme="minorEastAsia"/>
              </w:rPr>
              <w:t>psi</w:t>
            </w:r>
          </w:p>
        </w:tc>
        <w:tc>
          <w:tcPr>
            <w:tcW w:w="1482" w:type="dxa"/>
            <w:noWrap/>
            <w:hideMark/>
          </w:tcPr>
          <w:p w14:paraId="43DF2608" w14:textId="77777777" w:rsidR="00BD2BA1" w:rsidRPr="00DE439C" w:rsidRDefault="00BD2BA1" w:rsidP="00BD2BA1">
            <w:pPr>
              <w:rPr>
                <w:rFonts w:eastAsiaTheme="minorEastAsia"/>
              </w:rPr>
            </w:pPr>
            <w:r w:rsidRPr="00DE439C">
              <w:rPr>
                <w:rFonts w:eastAsiaTheme="minorEastAsia"/>
              </w:rPr>
              <w:t>0.00</w:t>
            </w:r>
          </w:p>
        </w:tc>
      </w:tr>
      <w:tr w:rsidR="00BD2BA1" w:rsidRPr="00DE439C" w14:paraId="7B7E08D9" w14:textId="77777777" w:rsidTr="00BD2BA1">
        <w:trPr>
          <w:trHeight w:val="300"/>
        </w:trPr>
        <w:tc>
          <w:tcPr>
            <w:tcW w:w="1706" w:type="dxa"/>
            <w:noWrap/>
            <w:hideMark/>
          </w:tcPr>
          <w:p w14:paraId="676E6D25" w14:textId="77777777" w:rsidR="00BD2BA1" w:rsidRPr="00DE439C" w:rsidRDefault="00BD2BA1" w:rsidP="00BD2BA1">
            <w:pPr>
              <w:rPr>
                <w:rFonts w:eastAsiaTheme="minorEastAsia"/>
              </w:rPr>
            </w:pPr>
            <w:r w:rsidRPr="00DE439C">
              <w:rPr>
                <w:rFonts w:eastAsiaTheme="minorEastAsia"/>
              </w:rPr>
              <w:t> </w:t>
            </w:r>
          </w:p>
        </w:tc>
        <w:tc>
          <w:tcPr>
            <w:tcW w:w="4427" w:type="dxa"/>
            <w:noWrap/>
            <w:hideMark/>
          </w:tcPr>
          <w:p w14:paraId="125E0C5F" w14:textId="77777777" w:rsidR="00BD2BA1" w:rsidRPr="00DE439C" w:rsidRDefault="00BD2BA1" w:rsidP="00BD2BA1">
            <w:pPr>
              <w:rPr>
                <w:rFonts w:eastAsiaTheme="minorEastAsia"/>
              </w:rPr>
            </w:pPr>
            <w:r w:rsidRPr="00DE439C">
              <w:rPr>
                <w:rFonts w:eastAsiaTheme="minorEastAsia"/>
              </w:rPr>
              <w:t>Fusalage Length</w:t>
            </w:r>
          </w:p>
        </w:tc>
        <w:tc>
          <w:tcPr>
            <w:tcW w:w="1171" w:type="dxa"/>
            <w:noWrap/>
            <w:hideMark/>
          </w:tcPr>
          <w:p w14:paraId="3D0D4984" w14:textId="77777777" w:rsidR="00BD2BA1" w:rsidRPr="00DE439C" w:rsidRDefault="00BD2BA1" w:rsidP="00BD2BA1">
            <w:pPr>
              <w:rPr>
                <w:rFonts w:eastAsiaTheme="minorEastAsia"/>
              </w:rPr>
            </w:pPr>
            <w:r w:rsidRPr="00DE439C">
              <w:rPr>
                <w:rFonts w:eastAsiaTheme="minorEastAsia"/>
              </w:rPr>
              <w:t>l_f</w:t>
            </w:r>
          </w:p>
        </w:tc>
        <w:tc>
          <w:tcPr>
            <w:tcW w:w="922" w:type="dxa"/>
            <w:noWrap/>
            <w:hideMark/>
          </w:tcPr>
          <w:p w14:paraId="41CA1EDA" w14:textId="77777777" w:rsidR="00BD2BA1" w:rsidRPr="00DE439C" w:rsidRDefault="00BD2BA1" w:rsidP="00BD2BA1">
            <w:pPr>
              <w:rPr>
                <w:rFonts w:eastAsiaTheme="minorEastAsia"/>
              </w:rPr>
            </w:pPr>
            <w:r w:rsidRPr="00DE439C">
              <w:rPr>
                <w:rFonts w:eastAsiaTheme="minorEastAsia"/>
              </w:rPr>
              <w:t>ft</w:t>
            </w:r>
          </w:p>
        </w:tc>
        <w:tc>
          <w:tcPr>
            <w:tcW w:w="1482" w:type="dxa"/>
            <w:noWrap/>
            <w:hideMark/>
          </w:tcPr>
          <w:p w14:paraId="020E5921" w14:textId="77777777" w:rsidR="00BD2BA1" w:rsidRPr="00DE439C" w:rsidRDefault="00BD2BA1" w:rsidP="00BD2BA1">
            <w:pPr>
              <w:rPr>
                <w:rFonts w:eastAsiaTheme="minorEastAsia"/>
              </w:rPr>
            </w:pPr>
            <w:r w:rsidRPr="00DE439C">
              <w:rPr>
                <w:rFonts w:eastAsiaTheme="minorEastAsia"/>
              </w:rPr>
              <w:t>23.11</w:t>
            </w:r>
          </w:p>
        </w:tc>
      </w:tr>
      <w:tr w:rsidR="00BD2BA1" w:rsidRPr="00DE439C" w14:paraId="53876952" w14:textId="77777777" w:rsidTr="00BD2BA1">
        <w:trPr>
          <w:trHeight w:val="300"/>
        </w:trPr>
        <w:tc>
          <w:tcPr>
            <w:tcW w:w="1706" w:type="dxa"/>
            <w:noWrap/>
            <w:hideMark/>
          </w:tcPr>
          <w:p w14:paraId="2D266013" w14:textId="77777777" w:rsidR="00BD2BA1" w:rsidRPr="00DE439C" w:rsidRDefault="00BD2BA1" w:rsidP="00BD2BA1">
            <w:pPr>
              <w:rPr>
                <w:rFonts w:eastAsiaTheme="minorEastAsia"/>
              </w:rPr>
            </w:pPr>
            <w:r w:rsidRPr="00DE439C">
              <w:rPr>
                <w:rFonts w:eastAsiaTheme="minorEastAsia"/>
              </w:rPr>
              <w:t> </w:t>
            </w:r>
          </w:p>
        </w:tc>
        <w:tc>
          <w:tcPr>
            <w:tcW w:w="4427" w:type="dxa"/>
            <w:noWrap/>
            <w:hideMark/>
          </w:tcPr>
          <w:p w14:paraId="34409165" w14:textId="77777777" w:rsidR="00BD2BA1" w:rsidRPr="00DE439C" w:rsidRDefault="00BD2BA1" w:rsidP="00BD2BA1">
            <w:pPr>
              <w:rPr>
                <w:rFonts w:eastAsiaTheme="minorEastAsia"/>
              </w:rPr>
            </w:pPr>
            <w:r w:rsidRPr="00DE439C">
              <w:rPr>
                <w:rFonts w:eastAsiaTheme="minorEastAsia"/>
              </w:rPr>
              <w:t>Fusalage Max height</w:t>
            </w:r>
          </w:p>
        </w:tc>
        <w:tc>
          <w:tcPr>
            <w:tcW w:w="1171" w:type="dxa"/>
            <w:noWrap/>
            <w:hideMark/>
          </w:tcPr>
          <w:p w14:paraId="2C169706" w14:textId="77777777" w:rsidR="00BD2BA1" w:rsidRPr="00DE439C" w:rsidRDefault="00BD2BA1" w:rsidP="00BD2BA1">
            <w:pPr>
              <w:rPr>
                <w:rFonts w:eastAsiaTheme="minorEastAsia"/>
              </w:rPr>
            </w:pPr>
            <w:r w:rsidRPr="00DE439C">
              <w:rPr>
                <w:rFonts w:eastAsiaTheme="minorEastAsia"/>
              </w:rPr>
              <w:t xml:space="preserve">w_f </w:t>
            </w:r>
          </w:p>
        </w:tc>
        <w:tc>
          <w:tcPr>
            <w:tcW w:w="922" w:type="dxa"/>
            <w:noWrap/>
            <w:hideMark/>
          </w:tcPr>
          <w:p w14:paraId="79AC9805" w14:textId="77777777" w:rsidR="00BD2BA1" w:rsidRPr="00DE439C" w:rsidRDefault="00BD2BA1" w:rsidP="00BD2BA1">
            <w:pPr>
              <w:rPr>
                <w:rFonts w:eastAsiaTheme="minorEastAsia"/>
              </w:rPr>
            </w:pPr>
            <w:r w:rsidRPr="00DE439C">
              <w:rPr>
                <w:rFonts w:eastAsiaTheme="minorEastAsia"/>
              </w:rPr>
              <w:t xml:space="preserve">ft </w:t>
            </w:r>
          </w:p>
        </w:tc>
        <w:tc>
          <w:tcPr>
            <w:tcW w:w="1482" w:type="dxa"/>
            <w:noWrap/>
            <w:hideMark/>
          </w:tcPr>
          <w:p w14:paraId="6D50E5A9" w14:textId="77777777" w:rsidR="00BD2BA1" w:rsidRPr="00DE439C" w:rsidRDefault="00BD2BA1" w:rsidP="00BD2BA1">
            <w:pPr>
              <w:rPr>
                <w:rFonts w:eastAsiaTheme="minorEastAsia"/>
              </w:rPr>
            </w:pPr>
            <w:r w:rsidRPr="00DE439C">
              <w:rPr>
                <w:rFonts w:eastAsiaTheme="minorEastAsia"/>
              </w:rPr>
              <w:t>4.62</w:t>
            </w:r>
          </w:p>
        </w:tc>
      </w:tr>
      <w:tr w:rsidR="00BD2BA1" w:rsidRPr="00DE439C" w14:paraId="062D55E0" w14:textId="77777777" w:rsidTr="00BD2BA1">
        <w:trPr>
          <w:trHeight w:val="300"/>
        </w:trPr>
        <w:tc>
          <w:tcPr>
            <w:tcW w:w="1706" w:type="dxa"/>
            <w:noWrap/>
            <w:hideMark/>
          </w:tcPr>
          <w:p w14:paraId="0CE06268" w14:textId="77777777" w:rsidR="00BD2BA1" w:rsidRPr="00DE439C" w:rsidRDefault="00BD2BA1" w:rsidP="00BD2BA1">
            <w:pPr>
              <w:rPr>
                <w:rFonts w:eastAsiaTheme="minorEastAsia"/>
              </w:rPr>
            </w:pPr>
            <w:r w:rsidRPr="00DE439C">
              <w:rPr>
                <w:rFonts w:eastAsiaTheme="minorEastAsia"/>
              </w:rPr>
              <w:t> </w:t>
            </w:r>
          </w:p>
        </w:tc>
        <w:tc>
          <w:tcPr>
            <w:tcW w:w="4427" w:type="dxa"/>
            <w:noWrap/>
            <w:hideMark/>
          </w:tcPr>
          <w:p w14:paraId="172BEDAD" w14:textId="77777777" w:rsidR="00BD2BA1" w:rsidRPr="00DE439C" w:rsidRDefault="00BD2BA1" w:rsidP="00BD2BA1">
            <w:pPr>
              <w:rPr>
                <w:rFonts w:eastAsiaTheme="minorEastAsia"/>
              </w:rPr>
            </w:pPr>
            <w:r w:rsidRPr="00DE439C">
              <w:rPr>
                <w:rFonts w:eastAsiaTheme="minorEastAsia"/>
              </w:rPr>
              <w:t>fusalage max width</w:t>
            </w:r>
          </w:p>
        </w:tc>
        <w:tc>
          <w:tcPr>
            <w:tcW w:w="1171" w:type="dxa"/>
            <w:noWrap/>
            <w:hideMark/>
          </w:tcPr>
          <w:p w14:paraId="0B49BAAD" w14:textId="77777777" w:rsidR="00BD2BA1" w:rsidRPr="00DE439C" w:rsidRDefault="00BD2BA1" w:rsidP="00BD2BA1">
            <w:pPr>
              <w:rPr>
                <w:rFonts w:eastAsiaTheme="minorEastAsia"/>
              </w:rPr>
            </w:pPr>
            <w:r w:rsidRPr="00DE439C">
              <w:rPr>
                <w:rFonts w:eastAsiaTheme="minorEastAsia"/>
              </w:rPr>
              <w:t>d_f</w:t>
            </w:r>
          </w:p>
        </w:tc>
        <w:tc>
          <w:tcPr>
            <w:tcW w:w="922" w:type="dxa"/>
            <w:noWrap/>
            <w:hideMark/>
          </w:tcPr>
          <w:p w14:paraId="268B3480" w14:textId="77777777" w:rsidR="00BD2BA1" w:rsidRPr="00DE439C" w:rsidRDefault="00BD2BA1" w:rsidP="00BD2BA1">
            <w:pPr>
              <w:rPr>
                <w:rFonts w:eastAsiaTheme="minorEastAsia"/>
              </w:rPr>
            </w:pPr>
            <w:r w:rsidRPr="00DE439C">
              <w:rPr>
                <w:rFonts w:eastAsiaTheme="minorEastAsia"/>
              </w:rPr>
              <w:t xml:space="preserve">ft </w:t>
            </w:r>
          </w:p>
        </w:tc>
        <w:tc>
          <w:tcPr>
            <w:tcW w:w="1482" w:type="dxa"/>
            <w:noWrap/>
            <w:hideMark/>
          </w:tcPr>
          <w:p w14:paraId="4569C813" w14:textId="77777777" w:rsidR="00BD2BA1" w:rsidRPr="00DE439C" w:rsidRDefault="00BD2BA1" w:rsidP="00BD2BA1">
            <w:pPr>
              <w:rPr>
                <w:rFonts w:eastAsiaTheme="minorEastAsia"/>
              </w:rPr>
            </w:pPr>
            <w:r w:rsidRPr="00DE439C">
              <w:rPr>
                <w:rFonts w:eastAsiaTheme="minorEastAsia"/>
              </w:rPr>
              <w:t>4.62</w:t>
            </w:r>
          </w:p>
        </w:tc>
      </w:tr>
      <w:tr w:rsidR="00BD2BA1" w:rsidRPr="00DE439C" w14:paraId="6C6C7AC2" w14:textId="77777777" w:rsidTr="00BD2BA1">
        <w:trPr>
          <w:trHeight w:val="300"/>
        </w:trPr>
        <w:tc>
          <w:tcPr>
            <w:tcW w:w="1706" w:type="dxa"/>
            <w:noWrap/>
            <w:hideMark/>
          </w:tcPr>
          <w:p w14:paraId="1444251B" w14:textId="77777777" w:rsidR="00BD2BA1" w:rsidRPr="00DE439C" w:rsidRDefault="00BD2BA1" w:rsidP="00BD2BA1">
            <w:pPr>
              <w:rPr>
                <w:rFonts w:eastAsiaTheme="minorEastAsia"/>
              </w:rPr>
            </w:pPr>
            <w:r w:rsidRPr="00DE439C">
              <w:rPr>
                <w:rFonts w:eastAsiaTheme="minorEastAsia"/>
              </w:rPr>
              <w:t> </w:t>
            </w:r>
          </w:p>
        </w:tc>
        <w:tc>
          <w:tcPr>
            <w:tcW w:w="4427" w:type="dxa"/>
            <w:noWrap/>
            <w:hideMark/>
          </w:tcPr>
          <w:p w14:paraId="15502F2A" w14:textId="77777777" w:rsidR="00BD2BA1" w:rsidRPr="00DE439C" w:rsidRDefault="00BD2BA1" w:rsidP="00BD2BA1">
            <w:pPr>
              <w:rPr>
                <w:rFonts w:eastAsiaTheme="minorEastAsia"/>
              </w:rPr>
            </w:pPr>
            <w:r w:rsidRPr="00DE439C">
              <w:rPr>
                <w:rFonts w:eastAsiaTheme="minorEastAsia"/>
              </w:rPr>
              <w:t>Fuselage Area</w:t>
            </w:r>
          </w:p>
        </w:tc>
        <w:tc>
          <w:tcPr>
            <w:tcW w:w="1171" w:type="dxa"/>
            <w:noWrap/>
            <w:hideMark/>
          </w:tcPr>
          <w:p w14:paraId="402E1422" w14:textId="77777777" w:rsidR="00BD2BA1" w:rsidRPr="00DE439C" w:rsidRDefault="00BD2BA1" w:rsidP="00BD2BA1">
            <w:pPr>
              <w:rPr>
                <w:rFonts w:eastAsiaTheme="minorEastAsia"/>
              </w:rPr>
            </w:pPr>
            <w:r w:rsidRPr="00DE439C">
              <w:rPr>
                <w:rFonts w:eastAsiaTheme="minorEastAsia"/>
              </w:rPr>
              <w:t>S_fus</w:t>
            </w:r>
          </w:p>
        </w:tc>
        <w:tc>
          <w:tcPr>
            <w:tcW w:w="922" w:type="dxa"/>
            <w:noWrap/>
            <w:hideMark/>
          </w:tcPr>
          <w:p w14:paraId="42C726D5" w14:textId="77777777" w:rsidR="00BD2BA1" w:rsidRPr="00DE439C" w:rsidRDefault="00BD2BA1" w:rsidP="00BD2BA1">
            <w:pPr>
              <w:rPr>
                <w:rFonts w:eastAsiaTheme="minorEastAsia"/>
              </w:rPr>
            </w:pPr>
            <w:r w:rsidRPr="00DE439C">
              <w:rPr>
                <w:rFonts w:eastAsiaTheme="minorEastAsia"/>
              </w:rPr>
              <w:t>ft^2</w:t>
            </w:r>
          </w:p>
        </w:tc>
        <w:tc>
          <w:tcPr>
            <w:tcW w:w="1482" w:type="dxa"/>
            <w:noWrap/>
            <w:hideMark/>
          </w:tcPr>
          <w:p w14:paraId="6D2981FB" w14:textId="77777777" w:rsidR="00BD2BA1" w:rsidRPr="00DE439C" w:rsidRDefault="00BD2BA1" w:rsidP="00BD2BA1">
            <w:pPr>
              <w:rPr>
                <w:rFonts w:eastAsiaTheme="minorEastAsia"/>
              </w:rPr>
            </w:pPr>
            <w:r w:rsidRPr="00DE439C">
              <w:rPr>
                <w:rFonts w:eastAsiaTheme="minorEastAsia"/>
              </w:rPr>
              <w:t>211.04</w:t>
            </w:r>
          </w:p>
        </w:tc>
      </w:tr>
      <w:tr w:rsidR="00BD2BA1" w:rsidRPr="00DE439C" w14:paraId="29DFD7D6" w14:textId="77777777" w:rsidTr="00BD2BA1">
        <w:trPr>
          <w:trHeight w:val="300"/>
        </w:trPr>
        <w:tc>
          <w:tcPr>
            <w:tcW w:w="1706" w:type="dxa"/>
            <w:noWrap/>
            <w:hideMark/>
          </w:tcPr>
          <w:p w14:paraId="18AE58FE" w14:textId="77777777" w:rsidR="00BD2BA1" w:rsidRPr="00DE439C" w:rsidRDefault="00BD2BA1" w:rsidP="00BD2BA1">
            <w:pPr>
              <w:rPr>
                <w:rFonts w:eastAsiaTheme="minorEastAsia"/>
              </w:rPr>
            </w:pPr>
            <w:r w:rsidRPr="00DE439C">
              <w:rPr>
                <w:rFonts w:eastAsiaTheme="minorEastAsia"/>
              </w:rPr>
              <w:t> </w:t>
            </w:r>
          </w:p>
        </w:tc>
        <w:tc>
          <w:tcPr>
            <w:tcW w:w="4427" w:type="dxa"/>
            <w:noWrap/>
            <w:hideMark/>
          </w:tcPr>
          <w:p w14:paraId="7398CD21" w14:textId="77777777" w:rsidR="00BD2BA1" w:rsidRPr="00DE439C" w:rsidRDefault="00BD2BA1" w:rsidP="00BD2BA1">
            <w:pPr>
              <w:rPr>
                <w:rFonts w:eastAsiaTheme="minorEastAsia"/>
              </w:rPr>
            </w:pPr>
            <w:r w:rsidRPr="00DE439C">
              <w:rPr>
                <w:rFonts w:eastAsiaTheme="minorEastAsia"/>
              </w:rPr>
              <w:t>Fuselage Density Factor</w:t>
            </w:r>
          </w:p>
        </w:tc>
        <w:tc>
          <w:tcPr>
            <w:tcW w:w="1171" w:type="dxa"/>
            <w:noWrap/>
            <w:hideMark/>
          </w:tcPr>
          <w:p w14:paraId="4802686B" w14:textId="77777777" w:rsidR="00BD2BA1" w:rsidRPr="00DE439C" w:rsidRDefault="00BD2BA1" w:rsidP="00BD2BA1">
            <w:pPr>
              <w:rPr>
                <w:rFonts w:eastAsiaTheme="minorEastAsia"/>
              </w:rPr>
            </w:pPr>
            <w:r w:rsidRPr="00DE439C">
              <w:rPr>
                <w:rFonts w:eastAsiaTheme="minorEastAsia"/>
              </w:rPr>
              <w:t>Kp_f</w:t>
            </w:r>
          </w:p>
        </w:tc>
        <w:tc>
          <w:tcPr>
            <w:tcW w:w="922" w:type="dxa"/>
            <w:noWrap/>
            <w:hideMark/>
          </w:tcPr>
          <w:p w14:paraId="1F6CAD69" w14:textId="77777777" w:rsidR="00BD2BA1" w:rsidRPr="00DE439C" w:rsidRDefault="00BD2BA1" w:rsidP="00BD2BA1">
            <w:pPr>
              <w:rPr>
                <w:rFonts w:eastAsiaTheme="minorEastAsia"/>
              </w:rPr>
            </w:pPr>
            <w:r w:rsidRPr="00DE439C">
              <w:rPr>
                <w:rFonts w:eastAsiaTheme="minorEastAsia"/>
              </w:rPr>
              <w:t>no unit</w:t>
            </w:r>
          </w:p>
        </w:tc>
        <w:tc>
          <w:tcPr>
            <w:tcW w:w="1482" w:type="dxa"/>
            <w:noWrap/>
            <w:hideMark/>
          </w:tcPr>
          <w:p w14:paraId="27455523" w14:textId="77777777" w:rsidR="00BD2BA1" w:rsidRPr="00DE439C" w:rsidRDefault="00BD2BA1" w:rsidP="00BD2BA1">
            <w:pPr>
              <w:rPr>
                <w:rFonts w:eastAsiaTheme="minorEastAsia"/>
              </w:rPr>
            </w:pPr>
            <w:r w:rsidRPr="00DE439C">
              <w:rPr>
                <w:rFonts w:eastAsiaTheme="minorEastAsia"/>
              </w:rPr>
              <w:t>0.00</w:t>
            </w:r>
          </w:p>
        </w:tc>
      </w:tr>
      <w:tr w:rsidR="00BD2BA1" w:rsidRPr="00DE439C" w14:paraId="31C2019C" w14:textId="77777777" w:rsidTr="00BD2BA1">
        <w:trPr>
          <w:trHeight w:val="300"/>
        </w:trPr>
        <w:tc>
          <w:tcPr>
            <w:tcW w:w="1706" w:type="dxa"/>
            <w:noWrap/>
            <w:hideMark/>
          </w:tcPr>
          <w:p w14:paraId="0B680875" w14:textId="77777777" w:rsidR="00BD2BA1" w:rsidRPr="00DE439C" w:rsidRDefault="00BD2BA1" w:rsidP="00BD2BA1">
            <w:pPr>
              <w:rPr>
                <w:rFonts w:eastAsiaTheme="minorEastAsia"/>
              </w:rPr>
            </w:pPr>
            <w:r w:rsidRPr="00DE439C">
              <w:rPr>
                <w:rFonts w:eastAsiaTheme="minorEastAsia"/>
              </w:rPr>
              <w:t> </w:t>
            </w:r>
          </w:p>
        </w:tc>
        <w:tc>
          <w:tcPr>
            <w:tcW w:w="4427" w:type="dxa"/>
            <w:noWrap/>
            <w:hideMark/>
          </w:tcPr>
          <w:p w14:paraId="31193092" w14:textId="77777777" w:rsidR="00BD2BA1" w:rsidRPr="00DE439C" w:rsidRDefault="00BD2BA1" w:rsidP="00BD2BA1">
            <w:pPr>
              <w:rPr>
                <w:rFonts w:eastAsiaTheme="minorEastAsia"/>
              </w:rPr>
            </w:pPr>
            <w:r w:rsidRPr="00DE439C">
              <w:rPr>
                <w:rFonts w:eastAsiaTheme="minorEastAsia"/>
              </w:rPr>
              <w:t>Inlet Density Factor</w:t>
            </w:r>
          </w:p>
        </w:tc>
        <w:tc>
          <w:tcPr>
            <w:tcW w:w="1171" w:type="dxa"/>
            <w:noWrap/>
            <w:hideMark/>
          </w:tcPr>
          <w:p w14:paraId="2E691021" w14:textId="77777777" w:rsidR="00BD2BA1" w:rsidRPr="00DE439C" w:rsidRDefault="00BD2BA1" w:rsidP="00BD2BA1">
            <w:pPr>
              <w:rPr>
                <w:rFonts w:eastAsiaTheme="minorEastAsia"/>
              </w:rPr>
            </w:pPr>
            <w:r w:rsidRPr="00DE439C">
              <w:rPr>
                <w:rFonts w:eastAsiaTheme="minorEastAsia"/>
              </w:rPr>
              <w:t>K_inlet</w:t>
            </w:r>
          </w:p>
        </w:tc>
        <w:tc>
          <w:tcPr>
            <w:tcW w:w="922" w:type="dxa"/>
            <w:noWrap/>
            <w:hideMark/>
          </w:tcPr>
          <w:p w14:paraId="0F9C9995" w14:textId="77777777" w:rsidR="00BD2BA1" w:rsidRPr="00DE439C" w:rsidRDefault="00BD2BA1" w:rsidP="00BD2BA1">
            <w:pPr>
              <w:rPr>
                <w:rFonts w:eastAsiaTheme="minorEastAsia"/>
              </w:rPr>
            </w:pPr>
            <w:r w:rsidRPr="00DE439C">
              <w:rPr>
                <w:rFonts w:eastAsiaTheme="minorEastAsia"/>
              </w:rPr>
              <w:t>no unit</w:t>
            </w:r>
          </w:p>
        </w:tc>
        <w:tc>
          <w:tcPr>
            <w:tcW w:w="1482" w:type="dxa"/>
            <w:noWrap/>
            <w:hideMark/>
          </w:tcPr>
          <w:p w14:paraId="05BCA992" w14:textId="77777777" w:rsidR="00BD2BA1" w:rsidRPr="00DE439C" w:rsidRDefault="00BD2BA1" w:rsidP="00BD2BA1">
            <w:pPr>
              <w:rPr>
                <w:rFonts w:eastAsiaTheme="minorEastAsia"/>
              </w:rPr>
            </w:pPr>
            <w:r w:rsidRPr="00DE439C">
              <w:rPr>
                <w:rFonts w:eastAsiaTheme="minorEastAsia"/>
              </w:rPr>
              <w:t>1.25</w:t>
            </w:r>
          </w:p>
        </w:tc>
      </w:tr>
      <w:tr w:rsidR="00BD2BA1" w:rsidRPr="00DE439C" w14:paraId="64210705" w14:textId="77777777" w:rsidTr="00BD2BA1">
        <w:trPr>
          <w:trHeight w:val="300"/>
        </w:trPr>
        <w:tc>
          <w:tcPr>
            <w:tcW w:w="1706" w:type="dxa"/>
            <w:noWrap/>
            <w:hideMark/>
          </w:tcPr>
          <w:p w14:paraId="7AC480A8" w14:textId="77777777" w:rsidR="00BD2BA1" w:rsidRPr="00DE439C" w:rsidRDefault="00BD2BA1" w:rsidP="00BD2BA1">
            <w:pPr>
              <w:rPr>
                <w:rFonts w:eastAsiaTheme="minorEastAsia"/>
              </w:rPr>
            </w:pPr>
            <w:r w:rsidRPr="00DE439C">
              <w:rPr>
                <w:rFonts w:eastAsiaTheme="minorEastAsia"/>
              </w:rPr>
              <w:t>Horizonal Tail</w:t>
            </w:r>
          </w:p>
        </w:tc>
        <w:tc>
          <w:tcPr>
            <w:tcW w:w="4427" w:type="dxa"/>
            <w:noWrap/>
            <w:hideMark/>
          </w:tcPr>
          <w:p w14:paraId="5F8895B4" w14:textId="77777777" w:rsidR="00BD2BA1" w:rsidRPr="00DE439C" w:rsidRDefault="00BD2BA1" w:rsidP="00BD2BA1">
            <w:pPr>
              <w:rPr>
                <w:rFonts w:eastAsiaTheme="minorEastAsia"/>
              </w:rPr>
            </w:pPr>
            <w:r w:rsidRPr="00DE439C">
              <w:rPr>
                <w:rFonts w:eastAsiaTheme="minorEastAsia"/>
              </w:rPr>
              <w:t>trapezoidal HT area</w:t>
            </w:r>
          </w:p>
        </w:tc>
        <w:tc>
          <w:tcPr>
            <w:tcW w:w="1171" w:type="dxa"/>
            <w:noWrap/>
            <w:hideMark/>
          </w:tcPr>
          <w:p w14:paraId="15E41128" w14:textId="77777777" w:rsidR="00BD2BA1" w:rsidRPr="00DE439C" w:rsidRDefault="00BD2BA1" w:rsidP="00BD2BA1">
            <w:pPr>
              <w:rPr>
                <w:rFonts w:eastAsiaTheme="minorEastAsia"/>
              </w:rPr>
            </w:pPr>
            <w:r w:rsidRPr="00DE439C">
              <w:rPr>
                <w:rFonts w:eastAsiaTheme="minorEastAsia"/>
              </w:rPr>
              <w:t>S_HT</w:t>
            </w:r>
          </w:p>
        </w:tc>
        <w:tc>
          <w:tcPr>
            <w:tcW w:w="922" w:type="dxa"/>
            <w:noWrap/>
            <w:hideMark/>
          </w:tcPr>
          <w:p w14:paraId="6972DB2F" w14:textId="77777777" w:rsidR="00BD2BA1" w:rsidRPr="00DE439C" w:rsidRDefault="00BD2BA1" w:rsidP="00BD2BA1">
            <w:pPr>
              <w:rPr>
                <w:rFonts w:eastAsiaTheme="minorEastAsia"/>
              </w:rPr>
            </w:pPr>
            <w:r w:rsidRPr="00DE439C">
              <w:rPr>
                <w:rFonts w:eastAsiaTheme="minorEastAsia"/>
              </w:rPr>
              <w:t>ft²</w:t>
            </w:r>
          </w:p>
        </w:tc>
        <w:tc>
          <w:tcPr>
            <w:tcW w:w="1482" w:type="dxa"/>
            <w:noWrap/>
            <w:hideMark/>
          </w:tcPr>
          <w:p w14:paraId="764F87FE" w14:textId="77777777" w:rsidR="00BD2BA1" w:rsidRPr="00DE439C" w:rsidRDefault="00BD2BA1" w:rsidP="00BD2BA1">
            <w:pPr>
              <w:rPr>
                <w:rFonts w:eastAsiaTheme="minorEastAsia"/>
              </w:rPr>
            </w:pPr>
            <w:r w:rsidRPr="00DE439C">
              <w:rPr>
                <w:rFonts w:eastAsiaTheme="minorEastAsia"/>
              </w:rPr>
              <w:t>19.46</w:t>
            </w:r>
          </w:p>
        </w:tc>
      </w:tr>
      <w:tr w:rsidR="00BD2BA1" w:rsidRPr="00DE439C" w14:paraId="276F72CF" w14:textId="77777777" w:rsidTr="00BD2BA1">
        <w:trPr>
          <w:trHeight w:val="300"/>
        </w:trPr>
        <w:tc>
          <w:tcPr>
            <w:tcW w:w="1706" w:type="dxa"/>
            <w:noWrap/>
            <w:hideMark/>
          </w:tcPr>
          <w:p w14:paraId="62172C72" w14:textId="77777777" w:rsidR="00BD2BA1" w:rsidRPr="00DE439C" w:rsidRDefault="00BD2BA1" w:rsidP="00BD2BA1">
            <w:pPr>
              <w:rPr>
                <w:rFonts w:eastAsiaTheme="minorEastAsia"/>
              </w:rPr>
            </w:pPr>
            <w:r w:rsidRPr="00DE439C">
              <w:rPr>
                <w:rFonts w:eastAsiaTheme="minorEastAsia"/>
              </w:rPr>
              <w:t> </w:t>
            </w:r>
          </w:p>
        </w:tc>
        <w:tc>
          <w:tcPr>
            <w:tcW w:w="4427" w:type="dxa"/>
            <w:noWrap/>
            <w:hideMark/>
          </w:tcPr>
          <w:p w14:paraId="2E110541" w14:textId="77777777" w:rsidR="00BD2BA1" w:rsidRPr="00DE439C" w:rsidRDefault="00BD2BA1" w:rsidP="00BD2BA1">
            <w:pPr>
              <w:rPr>
                <w:rFonts w:eastAsiaTheme="minorEastAsia"/>
              </w:rPr>
            </w:pPr>
            <w:r w:rsidRPr="00DE439C">
              <w:rPr>
                <w:rFonts w:eastAsiaTheme="minorEastAsia"/>
              </w:rPr>
              <w:t>HT sweep at 25% MGC</w:t>
            </w:r>
          </w:p>
        </w:tc>
        <w:tc>
          <w:tcPr>
            <w:tcW w:w="1171" w:type="dxa"/>
            <w:noWrap/>
            <w:hideMark/>
          </w:tcPr>
          <w:p w14:paraId="5E036168" w14:textId="77777777" w:rsidR="00BD2BA1" w:rsidRPr="00DE439C" w:rsidRDefault="00BD2BA1" w:rsidP="00BD2BA1">
            <w:pPr>
              <w:rPr>
                <w:rFonts w:eastAsiaTheme="minorEastAsia"/>
              </w:rPr>
            </w:pPr>
            <w:r w:rsidRPr="00DE439C">
              <w:rPr>
                <w:rFonts w:eastAsiaTheme="minorEastAsia"/>
              </w:rPr>
              <w:t> </w:t>
            </w:r>
          </w:p>
        </w:tc>
        <w:tc>
          <w:tcPr>
            <w:tcW w:w="922" w:type="dxa"/>
            <w:noWrap/>
            <w:hideMark/>
          </w:tcPr>
          <w:p w14:paraId="42BCC7F8" w14:textId="77777777" w:rsidR="00BD2BA1" w:rsidRPr="00DE439C" w:rsidRDefault="00BD2BA1" w:rsidP="00BD2BA1">
            <w:pPr>
              <w:rPr>
                <w:rFonts w:eastAsiaTheme="minorEastAsia"/>
              </w:rPr>
            </w:pPr>
            <w:r w:rsidRPr="00DE439C">
              <w:rPr>
                <w:rFonts w:eastAsiaTheme="minorEastAsia"/>
              </w:rPr>
              <w:t> </w:t>
            </w:r>
          </w:p>
        </w:tc>
        <w:tc>
          <w:tcPr>
            <w:tcW w:w="1482" w:type="dxa"/>
            <w:noWrap/>
            <w:hideMark/>
          </w:tcPr>
          <w:p w14:paraId="5F50523A" w14:textId="77777777" w:rsidR="00BD2BA1" w:rsidRPr="00DE439C" w:rsidRDefault="00BD2BA1" w:rsidP="00BD2BA1">
            <w:pPr>
              <w:rPr>
                <w:rFonts w:eastAsiaTheme="minorEastAsia"/>
              </w:rPr>
            </w:pPr>
            <w:r w:rsidRPr="00DE439C">
              <w:rPr>
                <w:rFonts w:eastAsiaTheme="minorEastAsia"/>
              </w:rPr>
              <w:t>0.00</w:t>
            </w:r>
          </w:p>
        </w:tc>
      </w:tr>
      <w:tr w:rsidR="00BD2BA1" w:rsidRPr="00DE439C" w14:paraId="191420A1" w14:textId="77777777" w:rsidTr="00BD2BA1">
        <w:trPr>
          <w:trHeight w:val="300"/>
        </w:trPr>
        <w:tc>
          <w:tcPr>
            <w:tcW w:w="1706" w:type="dxa"/>
            <w:noWrap/>
            <w:hideMark/>
          </w:tcPr>
          <w:p w14:paraId="79942CB6" w14:textId="77777777" w:rsidR="00BD2BA1" w:rsidRPr="00DE439C" w:rsidRDefault="00BD2BA1" w:rsidP="00BD2BA1">
            <w:pPr>
              <w:rPr>
                <w:rFonts w:eastAsiaTheme="minorEastAsia"/>
              </w:rPr>
            </w:pPr>
            <w:r w:rsidRPr="00DE439C">
              <w:rPr>
                <w:rFonts w:eastAsiaTheme="minorEastAsia"/>
              </w:rPr>
              <w:t> </w:t>
            </w:r>
          </w:p>
        </w:tc>
        <w:tc>
          <w:tcPr>
            <w:tcW w:w="4427" w:type="dxa"/>
            <w:noWrap/>
            <w:hideMark/>
          </w:tcPr>
          <w:p w14:paraId="44844731" w14:textId="77777777" w:rsidR="00BD2BA1" w:rsidRPr="00DE439C" w:rsidRDefault="00BD2BA1" w:rsidP="00BD2BA1">
            <w:pPr>
              <w:rPr>
                <w:rFonts w:eastAsiaTheme="minorEastAsia"/>
              </w:rPr>
            </w:pPr>
            <w:r w:rsidRPr="00DE439C">
              <w:rPr>
                <w:rFonts w:eastAsiaTheme="minorEastAsia"/>
              </w:rPr>
              <w:t>HT taper ratio</w:t>
            </w:r>
          </w:p>
        </w:tc>
        <w:tc>
          <w:tcPr>
            <w:tcW w:w="1171" w:type="dxa"/>
            <w:noWrap/>
            <w:hideMark/>
          </w:tcPr>
          <w:p w14:paraId="21ABED0F" w14:textId="77777777" w:rsidR="00BD2BA1" w:rsidRPr="00DE439C" w:rsidRDefault="00BD2BA1" w:rsidP="00BD2BA1">
            <w:pPr>
              <w:rPr>
                <w:rFonts w:eastAsiaTheme="minorEastAsia"/>
              </w:rPr>
            </w:pPr>
            <w:r w:rsidRPr="00DE439C">
              <w:rPr>
                <w:rFonts w:eastAsiaTheme="minorEastAsia"/>
              </w:rPr>
              <w:t> </w:t>
            </w:r>
          </w:p>
        </w:tc>
        <w:tc>
          <w:tcPr>
            <w:tcW w:w="922" w:type="dxa"/>
            <w:noWrap/>
            <w:hideMark/>
          </w:tcPr>
          <w:p w14:paraId="5BB20C26" w14:textId="77777777" w:rsidR="00BD2BA1" w:rsidRPr="00DE439C" w:rsidRDefault="00BD2BA1" w:rsidP="00BD2BA1">
            <w:pPr>
              <w:rPr>
                <w:rFonts w:eastAsiaTheme="minorEastAsia"/>
              </w:rPr>
            </w:pPr>
            <w:r w:rsidRPr="00DE439C">
              <w:rPr>
                <w:rFonts w:eastAsiaTheme="minorEastAsia"/>
              </w:rPr>
              <w:t> </w:t>
            </w:r>
          </w:p>
        </w:tc>
        <w:tc>
          <w:tcPr>
            <w:tcW w:w="1482" w:type="dxa"/>
            <w:noWrap/>
            <w:hideMark/>
          </w:tcPr>
          <w:p w14:paraId="5888F461" w14:textId="77777777" w:rsidR="00BD2BA1" w:rsidRPr="00DE439C" w:rsidRDefault="00BD2BA1" w:rsidP="00BD2BA1">
            <w:pPr>
              <w:rPr>
                <w:rFonts w:eastAsiaTheme="minorEastAsia"/>
              </w:rPr>
            </w:pPr>
            <w:r w:rsidRPr="00DE439C">
              <w:rPr>
                <w:rFonts w:eastAsiaTheme="minorEastAsia"/>
              </w:rPr>
              <w:t>1.00</w:t>
            </w:r>
          </w:p>
        </w:tc>
      </w:tr>
      <w:tr w:rsidR="00BD2BA1" w:rsidRPr="00DE439C" w14:paraId="748FEDDE" w14:textId="77777777" w:rsidTr="00BD2BA1">
        <w:trPr>
          <w:trHeight w:val="300"/>
        </w:trPr>
        <w:tc>
          <w:tcPr>
            <w:tcW w:w="1706" w:type="dxa"/>
            <w:noWrap/>
            <w:hideMark/>
          </w:tcPr>
          <w:p w14:paraId="34348FD7" w14:textId="77777777" w:rsidR="00BD2BA1" w:rsidRPr="00DE439C" w:rsidRDefault="00BD2BA1" w:rsidP="00BD2BA1">
            <w:pPr>
              <w:rPr>
                <w:rFonts w:eastAsiaTheme="minorEastAsia"/>
              </w:rPr>
            </w:pPr>
            <w:r w:rsidRPr="00DE439C">
              <w:rPr>
                <w:rFonts w:eastAsiaTheme="minorEastAsia"/>
              </w:rPr>
              <w:t> </w:t>
            </w:r>
          </w:p>
        </w:tc>
        <w:tc>
          <w:tcPr>
            <w:tcW w:w="4427" w:type="dxa"/>
            <w:noWrap/>
            <w:hideMark/>
          </w:tcPr>
          <w:p w14:paraId="5F7EEC4B" w14:textId="77777777" w:rsidR="00BD2BA1" w:rsidRPr="00DE439C" w:rsidRDefault="00BD2BA1" w:rsidP="00BD2BA1">
            <w:pPr>
              <w:rPr>
                <w:rFonts w:eastAsiaTheme="minorEastAsia"/>
              </w:rPr>
            </w:pPr>
            <w:r w:rsidRPr="00DE439C">
              <w:rPr>
                <w:rFonts w:eastAsiaTheme="minorEastAsia"/>
              </w:rPr>
              <w:t xml:space="preserve">horizontal tail arm from wing C/4 to HT C/4 </w:t>
            </w:r>
          </w:p>
        </w:tc>
        <w:tc>
          <w:tcPr>
            <w:tcW w:w="1171" w:type="dxa"/>
            <w:noWrap/>
            <w:hideMark/>
          </w:tcPr>
          <w:p w14:paraId="233BD423" w14:textId="77777777" w:rsidR="00BD2BA1" w:rsidRPr="00DE439C" w:rsidRDefault="00BD2BA1" w:rsidP="00BD2BA1">
            <w:pPr>
              <w:rPr>
                <w:rFonts w:eastAsiaTheme="minorEastAsia"/>
              </w:rPr>
            </w:pPr>
            <w:r w:rsidRPr="00DE439C">
              <w:rPr>
                <w:rFonts w:eastAsiaTheme="minorEastAsia"/>
              </w:rPr>
              <w:t>l_HT</w:t>
            </w:r>
          </w:p>
        </w:tc>
        <w:tc>
          <w:tcPr>
            <w:tcW w:w="922" w:type="dxa"/>
            <w:noWrap/>
            <w:hideMark/>
          </w:tcPr>
          <w:p w14:paraId="494602DA" w14:textId="77777777" w:rsidR="00BD2BA1" w:rsidRPr="00DE439C" w:rsidRDefault="00BD2BA1" w:rsidP="00BD2BA1">
            <w:pPr>
              <w:rPr>
                <w:rFonts w:eastAsiaTheme="minorEastAsia"/>
              </w:rPr>
            </w:pPr>
            <w:r w:rsidRPr="00DE439C">
              <w:rPr>
                <w:rFonts w:eastAsiaTheme="minorEastAsia"/>
              </w:rPr>
              <w:t>ft</w:t>
            </w:r>
          </w:p>
        </w:tc>
        <w:tc>
          <w:tcPr>
            <w:tcW w:w="1482" w:type="dxa"/>
            <w:noWrap/>
            <w:hideMark/>
          </w:tcPr>
          <w:p w14:paraId="1DE8519E" w14:textId="77777777" w:rsidR="00BD2BA1" w:rsidRPr="00DE439C" w:rsidRDefault="00BD2BA1" w:rsidP="00BD2BA1">
            <w:pPr>
              <w:rPr>
                <w:rFonts w:eastAsiaTheme="minorEastAsia"/>
              </w:rPr>
            </w:pPr>
            <w:r w:rsidRPr="00DE439C">
              <w:rPr>
                <w:rFonts w:eastAsiaTheme="minorEastAsia"/>
              </w:rPr>
              <w:t>14.21</w:t>
            </w:r>
          </w:p>
        </w:tc>
      </w:tr>
      <w:tr w:rsidR="00BD2BA1" w:rsidRPr="00DE439C" w14:paraId="2CC17C72" w14:textId="77777777" w:rsidTr="00BD2BA1">
        <w:trPr>
          <w:trHeight w:val="300"/>
        </w:trPr>
        <w:tc>
          <w:tcPr>
            <w:tcW w:w="1706" w:type="dxa"/>
            <w:noWrap/>
            <w:hideMark/>
          </w:tcPr>
          <w:p w14:paraId="50A544D3" w14:textId="77777777" w:rsidR="00BD2BA1" w:rsidRPr="00DE439C" w:rsidRDefault="00BD2BA1" w:rsidP="00BD2BA1">
            <w:pPr>
              <w:rPr>
                <w:rFonts w:eastAsiaTheme="minorEastAsia"/>
              </w:rPr>
            </w:pPr>
            <w:r w:rsidRPr="00DE439C">
              <w:rPr>
                <w:rFonts w:eastAsiaTheme="minorEastAsia"/>
              </w:rPr>
              <w:t> </w:t>
            </w:r>
          </w:p>
        </w:tc>
        <w:tc>
          <w:tcPr>
            <w:tcW w:w="4427" w:type="dxa"/>
            <w:noWrap/>
            <w:hideMark/>
          </w:tcPr>
          <w:p w14:paraId="6F4E3122" w14:textId="77777777" w:rsidR="00BD2BA1" w:rsidRPr="00DE439C" w:rsidRDefault="00BD2BA1" w:rsidP="00BD2BA1">
            <w:pPr>
              <w:rPr>
                <w:rFonts w:eastAsiaTheme="minorEastAsia"/>
              </w:rPr>
            </w:pPr>
            <w:r w:rsidRPr="00DE439C">
              <w:rPr>
                <w:rFonts w:eastAsiaTheme="minorEastAsia"/>
              </w:rPr>
              <w:t>HT span</w:t>
            </w:r>
          </w:p>
        </w:tc>
        <w:tc>
          <w:tcPr>
            <w:tcW w:w="1171" w:type="dxa"/>
            <w:noWrap/>
            <w:hideMark/>
          </w:tcPr>
          <w:p w14:paraId="25BFE76E" w14:textId="77777777" w:rsidR="00BD2BA1" w:rsidRPr="00DE439C" w:rsidRDefault="00BD2BA1" w:rsidP="00BD2BA1">
            <w:pPr>
              <w:rPr>
                <w:rFonts w:eastAsiaTheme="minorEastAsia"/>
              </w:rPr>
            </w:pPr>
            <w:r w:rsidRPr="00DE439C">
              <w:rPr>
                <w:rFonts w:eastAsiaTheme="minorEastAsia"/>
              </w:rPr>
              <w:t>b_HT</w:t>
            </w:r>
          </w:p>
        </w:tc>
        <w:tc>
          <w:tcPr>
            <w:tcW w:w="922" w:type="dxa"/>
            <w:noWrap/>
            <w:hideMark/>
          </w:tcPr>
          <w:p w14:paraId="4E1E2706" w14:textId="77777777" w:rsidR="00BD2BA1" w:rsidRPr="00DE439C" w:rsidRDefault="00BD2BA1" w:rsidP="00BD2BA1">
            <w:pPr>
              <w:rPr>
                <w:rFonts w:eastAsiaTheme="minorEastAsia"/>
              </w:rPr>
            </w:pPr>
            <w:r w:rsidRPr="00DE439C">
              <w:rPr>
                <w:rFonts w:eastAsiaTheme="minorEastAsia"/>
              </w:rPr>
              <w:t>ft</w:t>
            </w:r>
          </w:p>
        </w:tc>
        <w:tc>
          <w:tcPr>
            <w:tcW w:w="1482" w:type="dxa"/>
            <w:noWrap/>
            <w:hideMark/>
          </w:tcPr>
          <w:p w14:paraId="75CBF6A1" w14:textId="77777777" w:rsidR="00BD2BA1" w:rsidRPr="00DE439C" w:rsidRDefault="00BD2BA1" w:rsidP="00BD2BA1">
            <w:pPr>
              <w:rPr>
                <w:rFonts w:eastAsiaTheme="minorEastAsia"/>
              </w:rPr>
            </w:pPr>
            <w:r w:rsidRPr="00DE439C">
              <w:rPr>
                <w:rFonts w:eastAsiaTheme="minorEastAsia"/>
              </w:rPr>
              <w:t>8.75</w:t>
            </w:r>
          </w:p>
        </w:tc>
      </w:tr>
      <w:tr w:rsidR="00BD2BA1" w:rsidRPr="00DE439C" w14:paraId="7B94F5CD" w14:textId="77777777" w:rsidTr="00BD2BA1">
        <w:trPr>
          <w:trHeight w:val="300"/>
        </w:trPr>
        <w:tc>
          <w:tcPr>
            <w:tcW w:w="1706" w:type="dxa"/>
            <w:noWrap/>
            <w:hideMark/>
          </w:tcPr>
          <w:p w14:paraId="15CFE1EE" w14:textId="77777777" w:rsidR="00BD2BA1" w:rsidRPr="00DE439C" w:rsidRDefault="00BD2BA1" w:rsidP="00BD2BA1">
            <w:pPr>
              <w:rPr>
                <w:rFonts w:eastAsiaTheme="minorEastAsia"/>
              </w:rPr>
            </w:pPr>
            <w:r w:rsidRPr="00DE439C">
              <w:rPr>
                <w:rFonts w:eastAsiaTheme="minorEastAsia"/>
              </w:rPr>
              <w:t> </w:t>
            </w:r>
          </w:p>
        </w:tc>
        <w:tc>
          <w:tcPr>
            <w:tcW w:w="4427" w:type="dxa"/>
            <w:noWrap/>
            <w:hideMark/>
          </w:tcPr>
          <w:p w14:paraId="631B29FF" w14:textId="77777777" w:rsidR="00BD2BA1" w:rsidRPr="00DE439C" w:rsidRDefault="00BD2BA1" w:rsidP="00BD2BA1">
            <w:pPr>
              <w:rPr>
                <w:rFonts w:eastAsiaTheme="minorEastAsia"/>
              </w:rPr>
            </w:pPr>
            <w:r w:rsidRPr="00DE439C">
              <w:rPr>
                <w:rFonts w:eastAsiaTheme="minorEastAsia"/>
              </w:rPr>
              <w:t>max root chord thickness of HT</w:t>
            </w:r>
          </w:p>
        </w:tc>
        <w:tc>
          <w:tcPr>
            <w:tcW w:w="1171" w:type="dxa"/>
            <w:noWrap/>
            <w:hideMark/>
          </w:tcPr>
          <w:p w14:paraId="242700DE" w14:textId="77777777" w:rsidR="00BD2BA1" w:rsidRPr="00DE439C" w:rsidRDefault="00BD2BA1" w:rsidP="00BD2BA1">
            <w:pPr>
              <w:rPr>
                <w:rFonts w:eastAsiaTheme="minorEastAsia"/>
              </w:rPr>
            </w:pPr>
            <w:r w:rsidRPr="00DE439C">
              <w:rPr>
                <w:rFonts w:eastAsiaTheme="minorEastAsia"/>
              </w:rPr>
              <w:t>t_HT_max</w:t>
            </w:r>
          </w:p>
        </w:tc>
        <w:tc>
          <w:tcPr>
            <w:tcW w:w="922" w:type="dxa"/>
            <w:noWrap/>
            <w:hideMark/>
          </w:tcPr>
          <w:p w14:paraId="07590757" w14:textId="77777777" w:rsidR="00BD2BA1" w:rsidRPr="00DE439C" w:rsidRDefault="00BD2BA1" w:rsidP="00BD2BA1">
            <w:pPr>
              <w:rPr>
                <w:rFonts w:eastAsiaTheme="minorEastAsia"/>
              </w:rPr>
            </w:pPr>
            <w:r w:rsidRPr="00DE439C">
              <w:rPr>
                <w:rFonts w:eastAsiaTheme="minorEastAsia"/>
              </w:rPr>
              <w:t>inc</w:t>
            </w:r>
          </w:p>
        </w:tc>
        <w:tc>
          <w:tcPr>
            <w:tcW w:w="1482" w:type="dxa"/>
            <w:noWrap/>
            <w:hideMark/>
          </w:tcPr>
          <w:p w14:paraId="7D7B3B0A" w14:textId="77777777" w:rsidR="00BD2BA1" w:rsidRPr="00DE439C" w:rsidRDefault="00BD2BA1" w:rsidP="00BD2BA1">
            <w:pPr>
              <w:rPr>
                <w:rFonts w:eastAsiaTheme="minorEastAsia"/>
              </w:rPr>
            </w:pPr>
            <w:r w:rsidRPr="00DE439C">
              <w:rPr>
                <w:rFonts w:eastAsiaTheme="minorEastAsia"/>
              </w:rPr>
              <w:t>4.38</w:t>
            </w:r>
          </w:p>
        </w:tc>
      </w:tr>
      <w:tr w:rsidR="00BD2BA1" w:rsidRPr="00DE439C" w14:paraId="19C4E0E1" w14:textId="77777777" w:rsidTr="00BD2BA1">
        <w:trPr>
          <w:trHeight w:val="300"/>
        </w:trPr>
        <w:tc>
          <w:tcPr>
            <w:tcW w:w="1706" w:type="dxa"/>
            <w:noWrap/>
            <w:hideMark/>
          </w:tcPr>
          <w:p w14:paraId="1CA6AD64" w14:textId="77777777" w:rsidR="00BD2BA1" w:rsidRPr="00DE439C" w:rsidRDefault="00BD2BA1" w:rsidP="00BD2BA1">
            <w:pPr>
              <w:rPr>
                <w:rFonts w:eastAsiaTheme="minorEastAsia"/>
              </w:rPr>
            </w:pPr>
            <w:r w:rsidRPr="00DE439C">
              <w:rPr>
                <w:rFonts w:eastAsiaTheme="minorEastAsia"/>
              </w:rPr>
              <w:t> </w:t>
            </w:r>
          </w:p>
        </w:tc>
        <w:tc>
          <w:tcPr>
            <w:tcW w:w="4427" w:type="dxa"/>
            <w:noWrap/>
            <w:hideMark/>
          </w:tcPr>
          <w:p w14:paraId="415688CE" w14:textId="77777777" w:rsidR="00BD2BA1" w:rsidRPr="00DE439C" w:rsidRDefault="00BD2BA1" w:rsidP="00BD2BA1">
            <w:pPr>
              <w:rPr>
                <w:rFonts w:eastAsiaTheme="minorEastAsia"/>
              </w:rPr>
            </w:pPr>
            <w:r w:rsidRPr="00DE439C">
              <w:rPr>
                <w:rFonts w:eastAsiaTheme="minorEastAsia"/>
              </w:rPr>
              <w:t>aspect ratio of horizontal tail</w:t>
            </w:r>
          </w:p>
        </w:tc>
        <w:tc>
          <w:tcPr>
            <w:tcW w:w="1171" w:type="dxa"/>
            <w:noWrap/>
            <w:hideMark/>
          </w:tcPr>
          <w:p w14:paraId="2FCB1882" w14:textId="77777777" w:rsidR="00BD2BA1" w:rsidRPr="00DE439C" w:rsidRDefault="00BD2BA1" w:rsidP="00BD2BA1">
            <w:pPr>
              <w:rPr>
                <w:rFonts w:eastAsiaTheme="minorEastAsia"/>
              </w:rPr>
            </w:pPr>
            <w:r w:rsidRPr="00DE439C">
              <w:rPr>
                <w:rFonts w:eastAsiaTheme="minorEastAsia"/>
              </w:rPr>
              <w:t>AR_HT</w:t>
            </w:r>
          </w:p>
        </w:tc>
        <w:tc>
          <w:tcPr>
            <w:tcW w:w="922" w:type="dxa"/>
            <w:noWrap/>
            <w:hideMark/>
          </w:tcPr>
          <w:p w14:paraId="1D780C9E" w14:textId="77777777" w:rsidR="00BD2BA1" w:rsidRPr="00DE439C" w:rsidRDefault="00BD2BA1" w:rsidP="00BD2BA1">
            <w:pPr>
              <w:rPr>
                <w:rFonts w:eastAsiaTheme="minorEastAsia"/>
              </w:rPr>
            </w:pPr>
            <w:r w:rsidRPr="00DE439C">
              <w:rPr>
                <w:rFonts w:eastAsiaTheme="minorEastAsia"/>
              </w:rPr>
              <w:t>no unit</w:t>
            </w:r>
          </w:p>
        </w:tc>
        <w:tc>
          <w:tcPr>
            <w:tcW w:w="1482" w:type="dxa"/>
            <w:noWrap/>
            <w:hideMark/>
          </w:tcPr>
          <w:p w14:paraId="2188D7A0" w14:textId="77777777" w:rsidR="00BD2BA1" w:rsidRPr="00DE439C" w:rsidRDefault="00BD2BA1" w:rsidP="00BD2BA1">
            <w:pPr>
              <w:rPr>
                <w:rFonts w:eastAsiaTheme="minorEastAsia"/>
              </w:rPr>
            </w:pPr>
            <w:r w:rsidRPr="00DE439C">
              <w:rPr>
                <w:rFonts w:eastAsiaTheme="minorEastAsia"/>
              </w:rPr>
              <w:t>3.60</w:t>
            </w:r>
          </w:p>
        </w:tc>
      </w:tr>
      <w:tr w:rsidR="00BD2BA1" w:rsidRPr="00DE439C" w14:paraId="494CF154" w14:textId="77777777" w:rsidTr="00BD2BA1">
        <w:trPr>
          <w:trHeight w:val="300"/>
        </w:trPr>
        <w:tc>
          <w:tcPr>
            <w:tcW w:w="1706" w:type="dxa"/>
            <w:noWrap/>
            <w:hideMark/>
          </w:tcPr>
          <w:p w14:paraId="30F3E3B8" w14:textId="77777777" w:rsidR="00BD2BA1" w:rsidRPr="00DE439C" w:rsidRDefault="00BD2BA1" w:rsidP="00BD2BA1">
            <w:pPr>
              <w:rPr>
                <w:rFonts w:eastAsiaTheme="minorEastAsia"/>
              </w:rPr>
            </w:pPr>
            <w:r w:rsidRPr="00DE439C">
              <w:rPr>
                <w:rFonts w:eastAsiaTheme="minorEastAsia"/>
              </w:rPr>
              <w:t> </w:t>
            </w:r>
          </w:p>
        </w:tc>
        <w:tc>
          <w:tcPr>
            <w:tcW w:w="4427" w:type="dxa"/>
            <w:noWrap/>
            <w:hideMark/>
          </w:tcPr>
          <w:p w14:paraId="1773C45E" w14:textId="77777777" w:rsidR="00BD2BA1" w:rsidRPr="00DE439C" w:rsidRDefault="00BD2BA1" w:rsidP="00BD2BA1">
            <w:pPr>
              <w:rPr>
                <w:rFonts w:eastAsiaTheme="minorEastAsia"/>
              </w:rPr>
            </w:pPr>
            <w:r w:rsidRPr="00DE439C">
              <w:rPr>
                <w:rFonts w:eastAsiaTheme="minorEastAsia"/>
              </w:rPr>
              <w:t>Horizontal Tail Density Factor</w:t>
            </w:r>
          </w:p>
        </w:tc>
        <w:tc>
          <w:tcPr>
            <w:tcW w:w="1171" w:type="dxa"/>
            <w:noWrap/>
            <w:hideMark/>
          </w:tcPr>
          <w:p w14:paraId="4F40F84E" w14:textId="77777777" w:rsidR="00BD2BA1" w:rsidRPr="00DE439C" w:rsidRDefault="00BD2BA1" w:rsidP="00BD2BA1">
            <w:pPr>
              <w:rPr>
                <w:rFonts w:eastAsiaTheme="minorEastAsia"/>
              </w:rPr>
            </w:pPr>
            <w:r w:rsidRPr="00DE439C">
              <w:rPr>
                <w:rFonts w:eastAsiaTheme="minorEastAsia"/>
              </w:rPr>
              <w:t>KpHT</w:t>
            </w:r>
          </w:p>
        </w:tc>
        <w:tc>
          <w:tcPr>
            <w:tcW w:w="922" w:type="dxa"/>
            <w:noWrap/>
            <w:hideMark/>
          </w:tcPr>
          <w:p w14:paraId="0A829DFC" w14:textId="77777777" w:rsidR="00BD2BA1" w:rsidRPr="00DE439C" w:rsidRDefault="00BD2BA1" w:rsidP="00BD2BA1">
            <w:pPr>
              <w:rPr>
                <w:rFonts w:eastAsiaTheme="minorEastAsia"/>
              </w:rPr>
            </w:pPr>
            <w:r w:rsidRPr="00DE439C">
              <w:rPr>
                <w:rFonts w:eastAsiaTheme="minorEastAsia"/>
              </w:rPr>
              <w:t>no unit</w:t>
            </w:r>
          </w:p>
        </w:tc>
        <w:tc>
          <w:tcPr>
            <w:tcW w:w="1482" w:type="dxa"/>
            <w:noWrap/>
            <w:hideMark/>
          </w:tcPr>
          <w:p w14:paraId="4FF37143" w14:textId="77777777" w:rsidR="00BD2BA1" w:rsidRPr="00DE439C" w:rsidRDefault="00BD2BA1" w:rsidP="00BD2BA1">
            <w:pPr>
              <w:rPr>
                <w:rFonts w:eastAsiaTheme="minorEastAsia"/>
              </w:rPr>
            </w:pPr>
            <w:r w:rsidRPr="00DE439C">
              <w:rPr>
                <w:rFonts w:eastAsiaTheme="minorEastAsia"/>
              </w:rPr>
              <w:t>0.025</w:t>
            </w:r>
          </w:p>
        </w:tc>
      </w:tr>
      <w:tr w:rsidR="00BD2BA1" w:rsidRPr="00DE439C" w14:paraId="435B760C" w14:textId="77777777" w:rsidTr="00BD2BA1">
        <w:trPr>
          <w:trHeight w:val="300"/>
        </w:trPr>
        <w:tc>
          <w:tcPr>
            <w:tcW w:w="1706" w:type="dxa"/>
            <w:noWrap/>
            <w:hideMark/>
          </w:tcPr>
          <w:p w14:paraId="27D30320" w14:textId="77777777" w:rsidR="00BD2BA1" w:rsidRPr="00DE439C" w:rsidRDefault="00BD2BA1" w:rsidP="00BD2BA1">
            <w:pPr>
              <w:rPr>
                <w:rFonts w:eastAsiaTheme="minorEastAsia"/>
              </w:rPr>
            </w:pPr>
            <w:r w:rsidRPr="00DE439C">
              <w:rPr>
                <w:rFonts w:eastAsiaTheme="minorEastAsia"/>
              </w:rPr>
              <w:t> </w:t>
            </w:r>
          </w:p>
        </w:tc>
        <w:tc>
          <w:tcPr>
            <w:tcW w:w="4427" w:type="dxa"/>
            <w:noWrap/>
            <w:hideMark/>
          </w:tcPr>
          <w:p w14:paraId="652BB3C5" w14:textId="77777777" w:rsidR="00BD2BA1" w:rsidRPr="00DE439C" w:rsidRDefault="00BD2BA1" w:rsidP="00BD2BA1">
            <w:pPr>
              <w:rPr>
                <w:rFonts w:eastAsiaTheme="minorEastAsia"/>
              </w:rPr>
            </w:pPr>
            <w:r w:rsidRPr="00DE439C">
              <w:rPr>
                <w:rFonts w:eastAsiaTheme="minorEastAsia"/>
              </w:rPr>
              <w:t>Horizontal Mean Aerodynamic Chord</w:t>
            </w:r>
          </w:p>
        </w:tc>
        <w:tc>
          <w:tcPr>
            <w:tcW w:w="1171" w:type="dxa"/>
            <w:noWrap/>
            <w:hideMark/>
          </w:tcPr>
          <w:p w14:paraId="589C81E7" w14:textId="77777777" w:rsidR="00BD2BA1" w:rsidRPr="00DE439C" w:rsidRDefault="00BD2BA1" w:rsidP="00BD2BA1">
            <w:pPr>
              <w:rPr>
                <w:rFonts w:eastAsiaTheme="minorEastAsia"/>
              </w:rPr>
            </w:pPr>
            <w:r w:rsidRPr="00DE439C">
              <w:rPr>
                <w:rFonts w:eastAsiaTheme="minorEastAsia"/>
              </w:rPr>
              <w:t>MAC_HT</w:t>
            </w:r>
          </w:p>
        </w:tc>
        <w:tc>
          <w:tcPr>
            <w:tcW w:w="922" w:type="dxa"/>
            <w:noWrap/>
            <w:hideMark/>
          </w:tcPr>
          <w:p w14:paraId="073065FF" w14:textId="77777777" w:rsidR="00BD2BA1" w:rsidRPr="00DE439C" w:rsidRDefault="00BD2BA1" w:rsidP="00BD2BA1">
            <w:pPr>
              <w:rPr>
                <w:rFonts w:eastAsiaTheme="minorEastAsia"/>
              </w:rPr>
            </w:pPr>
            <w:r w:rsidRPr="00DE439C">
              <w:rPr>
                <w:rFonts w:eastAsiaTheme="minorEastAsia"/>
              </w:rPr>
              <w:t>ft</w:t>
            </w:r>
          </w:p>
        </w:tc>
        <w:tc>
          <w:tcPr>
            <w:tcW w:w="1482" w:type="dxa"/>
            <w:noWrap/>
            <w:hideMark/>
          </w:tcPr>
          <w:p w14:paraId="66C58A67" w14:textId="77777777" w:rsidR="00BD2BA1" w:rsidRPr="00DE439C" w:rsidRDefault="00BD2BA1" w:rsidP="00BD2BA1">
            <w:pPr>
              <w:rPr>
                <w:rFonts w:eastAsiaTheme="minorEastAsia"/>
              </w:rPr>
            </w:pPr>
            <w:r w:rsidRPr="00DE439C">
              <w:rPr>
                <w:rFonts w:eastAsiaTheme="minorEastAsia"/>
              </w:rPr>
              <w:t>2.432</w:t>
            </w:r>
          </w:p>
        </w:tc>
      </w:tr>
      <w:tr w:rsidR="00BD2BA1" w:rsidRPr="00DE439C" w14:paraId="13DF17CE" w14:textId="77777777" w:rsidTr="00BD2BA1">
        <w:trPr>
          <w:trHeight w:val="300"/>
        </w:trPr>
        <w:tc>
          <w:tcPr>
            <w:tcW w:w="1706" w:type="dxa"/>
            <w:noWrap/>
            <w:hideMark/>
          </w:tcPr>
          <w:p w14:paraId="26CC8207" w14:textId="77777777" w:rsidR="00BD2BA1" w:rsidRPr="00DE439C" w:rsidRDefault="00BD2BA1" w:rsidP="00BD2BA1">
            <w:pPr>
              <w:rPr>
                <w:rFonts w:eastAsiaTheme="minorEastAsia"/>
              </w:rPr>
            </w:pPr>
            <w:r w:rsidRPr="00DE439C">
              <w:rPr>
                <w:rFonts w:eastAsiaTheme="minorEastAsia"/>
              </w:rPr>
              <w:t> </w:t>
            </w:r>
          </w:p>
        </w:tc>
        <w:tc>
          <w:tcPr>
            <w:tcW w:w="4427" w:type="dxa"/>
            <w:noWrap/>
            <w:hideMark/>
          </w:tcPr>
          <w:p w14:paraId="0EA50DF4" w14:textId="77777777" w:rsidR="00BD2BA1" w:rsidRPr="00DE439C" w:rsidRDefault="00BD2BA1" w:rsidP="00BD2BA1">
            <w:pPr>
              <w:rPr>
                <w:rFonts w:eastAsiaTheme="minorEastAsia"/>
              </w:rPr>
            </w:pPr>
            <w:r w:rsidRPr="00DE439C">
              <w:rPr>
                <w:rFonts w:eastAsiaTheme="minorEastAsia"/>
              </w:rPr>
              <w:t>0 for convential tail,=1 for T-tail</w:t>
            </w:r>
          </w:p>
        </w:tc>
        <w:tc>
          <w:tcPr>
            <w:tcW w:w="1171" w:type="dxa"/>
            <w:noWrap/>
            <w:hideMark/>
          </w:tcPr>
          <w:p w14:paraId="6D150116" w14:textId="77777777" w:rsidR="00BD2BA1" w:rsidRPr="00DE439C" w:rsidRDefault="00BD2BA1" w:rsidP="00BD2BA1">
            <w:pPr>
              <w:rPr>
                <w:rFonts w:eastAsiaTheme="minorEastAsia"/>
              </w:rPr>
            </w:pPr>
            <w:r w:rsidRPr="00DE439C">
              <w:rPr>
                <w:rFonts w:eastAsiaTheme="minorEastAsia"/>
              </w:rPr>
              <w:t>F_tail</w:t>
            </w:r>
          </w:p>
        </w:tc>
        <w:tc>
          <w:tcPr>
            <w:tcW w:w="922" w:type="dxa"/>
            <w:noWrap/>
            <w:hideMark/>
          </w:tcPr>
          <w:p w14:paraId="59D792B7" w14:textId="77777777" w:rsidR="00BD2BA1" w:rsidRPr="00DE439C" w:rsidRDefault="00BD2BA1" w:rsidP="00BD2BA1">
            <w:pPr>
              <w:rPr>
                <w:rFonts w:eastAsiaTheme="minorEastAsia"/>
              </w:rPr>
            </w:pPr>
            <w:r w:rsidRPr="00DE439C">
              <w:rPr>
                <w:rFonts w:eastAsiaTheme="minorEastAsia"/>
              </w:rPr>
              <w:t>no unit</w:t>
            </w:r>
          </w:p>
        </w:tc>
        <w:tc>
          <w:tcPr>
            <w:tcW w:w="1482" w:type="dxa"/>
            <w:noWrap/>
            <w:hideMark/>
          </w:tcPr>
          <w:p w14:paraId="3E245BB6" w14:textId="77777777" w:rsidR="00BD2BA1" w:rsidRPr="00DE439C" w:rsidRDefault="00BD2BA1" w:rsidP="00BD2BA1">
            <w:pPr>
              <w:rPr>
                <w:rFonts w:eastAsiaTheme="minorEastAsia"/>
              </w:rPr>
            </w:pPr>
            <w:r w:rsidRPr="00DE439C">
              <w:rPr>
                <w:rFonts w:eastAsiaTheme="minorEastAsia"/>
              </w:rPr>
              <w:t>0.00</w:t>
            </w:r>
          </w:p>
        </w:tc>
      </w:tr>
      <w:tr w:rsidR="00BD2BA1" w:rsidRPr="00DE439C" w14:paraId="7249287B" w14:textId="77777777" w:rsidTr="00BD2BA1">
        <w:trPr>
          <w:trHeight w:val="300"/>
        </w:trPr>
        <w:tc>
          <w:tcPr>
            <w:tcW w:w="1706" w:type="dxa"/>
            <w:noWrap/>
            <w:hideMark/>
          </w:tcPr>
          <w:p w14:paraId="70A106A3" w14:textId="77777777" w:rsidR="00BD2BA1" w:rsidRPr="00DE439C" w:rsidRDefault="00BD2BA1" w:rsidP="00BD2BA1">
            <w:pPr>
              <w:rPr>
                <w:rFonts w:eastAsiaTheme="minorEastAsia"/>
              </w:rPr>
            </w:pPr>
            <w:r w:rsidRPr="00DE439C">
              <w:rPr>
                <w:rFonts w:eastAsiaTheme="minorEastAsia"/>
              </w:rPr>
              <w:t>Verical Tail</w:t>
            </w:r>
          </w:p>
        </w:tc>
        <w:tc>
          <w:tcPr>
            <w:tcW w:w="4427" w:type="dxa"/>
            <w:noWrap/>
            <w:hideMark/>
          </w:tcPr>
          <w:p w14:paraId="6C887C05" w14:textId="77777777" w:rsidR="00BD2BA1" w:rsidRPr="00DE439C" w:rsidRDefault="00BD2BA1" w:rsidP="00BD2BA1">
            <w:pPr>
              <w:rPr>
                <w:rFonts w:eastAsiaTheme="minorEastAsia"/>
              </w:rPr>
            </w:pPr>
            <w:r w:rsidRPr="00DE439C">
              <w:rPr>
                <w:rFonts w:eastAsiaTheme="minorEastAsia"/>
              </w:rPr>
              <w:t>VT span</w:t>
            </w:r>
          </w:p>
        </w:tc>
        <w:tc>
          <w:tcPr>
            <w:tcW w:w="1171" w:type="dxa"/>
            <w:noWrap/>
            <w:hideMark/>
          </w:tcPr>
          <w:p w14:paraId="4B0ABFBB" w14:textId="77777777" w:rsidR="00BD2BA1" w:rsidRPr="00DE439C" w:rsidRDefault="00BD2BA1" w:rsidP="00BD2BA1">
            <w:pPr>
              <w:rPr>
                <w:rFonts w:eastAsiaTheme="minorEastAsia"/>
              </w:rPr>
            </w:pPr>
            <w:r w:rsidRPr="00DE439C">
              <w:rPr>
                <w:rFonts w:eastAsiaTheme="minorEastAsia"/>
              </w:rPr>
              <w:t>b_VT</w:t>
            </w:r>
          </w:p>
        </w:tc>
        <w:tc>
          <w:tcPr>
            <w:tcW w:w="922" w:type="dxa"/>
            <w:noWrap/>
            <w:hideMark/>
          </w:tcPr>
          <w:p w14:paraId="766A42C5" w14:textId="77777777" w:rsidR="00BD2BA1" w:rsidRPr="00DE439C" w:rsidRDefault="00BD2BA1" w:rsidP="00BD2BA1">
            <w:pPr>
              <w:rPr>
                <w:rFonts w:eastAsiaTheme="minorEastAsia"/>
              </w:rPr>
            </w:pPr>
            <w:r w:rsidRPr="00DE439C">
              <w:rPr>
                <w:rFonts w:eastAsiaTheme="minorEastAsia"/>
              </w:rPr>
              <w:t>ft</w:t>
            </w:r>
          </w:p>
        </w:tc>
        <w:tc>
          <w:tcPr>
            <w:tcW w:w="1482" w:type="dxa"/>
            <w:noWrap/>
            <w:hideMark/>
          </w:tcPr>
          <w:p w14:paraId="65907799" w14:textId="77777777" w:rsidR="00BD2BA1" w:rsidRPr="00DE439C" w:rsidRDefault="00BD2BA1" w:rsidP="00BD2BA1">
            <w:pPr>
              <w:rPr>
                <w:rFonts w:eastAsiaTheme="minorEastAsia"/>
              </w:rPr>
            </w:pPr>
            <w:r w:rsidRPr="00DE439C">
              <w:rPr>
                <w:rFonts w:eastAsiaTheme="minorEastAsia"/>
              </w:rPr>
              <w:t>4.10</w:t>
            </w:r>
          </w:p>
        </w:tc>
      </w:tr>
      <w:tr w:rsidR="00BD2BA1" w:rsidRPr="00DE439C" w14:paraId="46C35246" w14:textId="77777777" w:rsidTr="00BD2BA1">
        <w:trPr>
          <w:trHeight w:val="300"/>
        </w:trPr>
        <w:tc>
          <w:tcPr>
            <w:tcW w:w="1706" w:type="dxa"/>
            <w:noWrap/>
            <w:hideMark/>
          </w:tcPr>
          <w:p w14:paraId="7BA2F935" w14:textId="77777777" w:rsidR="00BD2BA1" w:rsidRPr="00DE439C" w:rsidRDefault="00BD2BA1" w:rsidP="00BD2BA1">
            <w:pPr>
              <w:rPr>
                <w:rFonts w:eastAsiaTheme="minorEastAsia"/>
              </w:rPr>
            </w:pPr>
            <w:r w:rsidRPr="00DE439C">
              <w:rPr>
                <w:rFonts w:eastAsiaTheme="minorEastAsia"/>
              </w:rPr>
              <w:t> </w:t>
            </w:r>
          </w:p>
        </w:tc>
        <w:tc>
          <w:tcPr>
            <w:tcW w:w="4427" w:type="dxa"/>
            <w:noWrap/>
            <w:hideMark/>
          </w:tcPr>
          <w:p w14:paraId="363F5047" w14:textId="77777777" w:rsidR="00BD2BA1" w:rsidRPr="00DE439C" w:rsidRDefault="00BD2BA1" w:rsidP="00BD2BA1">
            <w:pPr>
              <w:rPr>
                <w:rFonts w:eastAsiaTheme="minorEastAsia"/>
              </w:rPr>
            </w:pPr>
            <w:r w:rsidRPr="00DE439C">
              <w:rPr>
                <w:rFonts w:eastAsiaTheme="minorEastAsia"/>
              </w:rPr>
              <w:t>VT Volume Ratio</w:t>
            </w:r>
          </w:p>
        </w:tc>
        <w:tc>
          <w:tcPr>
            <w:tcW w:w="1171" w:type="dxa"/>
            <w:noWrap/>
            <w:hideMark/>
          </w:tcPr>
          <w:p w14:paraId="35F78E88" w14:textId="77777777" w:rsidR="00BD2BA1" w:rsidRPr="00DE439C" w:rsidRDefault="00BD2BA1" w:rsidP="00BD2BA1">
            <w:pPr>
              <w:rPr>
                <w:rFonts w:eastAsiaTheme="minorEastAsia"/>
              </w:rPr>
            </w:pPr>
            <w:r w:rsidRPr="00DE439C">
              <w:rPr>
                <w:rFonts w:eastAsiaTheme="minorEastAsia"/>
              </w:rPr>
              <w:t>Vvt_bar</w:t>
            </w:r>
          </w:p>
        </w:tc>
        <w:tc>
          <w:tcPr>
            <w:tcW w:w="922" w:type="dxa"/>
            <w:noWrap/>
            <w:hideMark/>
          </w:tcPr>
          <w:p w14:paraId="7523CFF8" w14:textId="77777777" w:rsidR="00BD2BA1" w:rsidRPr="00DE439C" w:rsidRDefault="00BD2BA1" w:rsidP="00BD2BA1">
            <w:pPr>
              <w:rPr>
                <w:rFonts w:eastAsiaTheme="minorEastAsia"/>
              </w:rPr>
            </w:pPr>
            <w:r w:rsidRPr="00DE439C">
              <w:rPr>
                <w:rFonts w:eastAsiaTheme="minorEastAsia"/>
              </w:rPr>
              <w:t>no unit</w:t>
            </w:r>
          </w:p>
        </w:tc>
        <w:tc>
          <w:tcPr>
            <w:tcW w:w="1482" w:type="dxa"/>
            <w:noWrap/>
            <w:hideMark/>
          </w:tcPr>
          <w:p w14:paraId="79EE51C1" w14:textId="77777777" w:rsidR="00BD2BA1" w:rsidRPr="00DE439C" w:rsidRDefault="00BD2BA1" w:rsidP="00BD2BA1">
            <w:pPr>
              <w:rPr>
                <w:rFonts w:eastAsiaTheme="minorEastAsia"/>
              </w:rPr>
            </w:pPr>
            <w:r w:rsidRPr="00DE439C">
              <w:rPr>
                <w:rFonts w:eastAsiaTheme="minorEastAsia"/>
              </w:rPr>
              <w:t>0.04</w:t>
            </w:r>
          </w:p>
        </w:tc>
      </w:tr>
      <w:tr w:rsidR="00BD2BA1" w:rsidRPr="00DE439C" w14:paraId="575B055C" w14:textId="77777777" w:rsidTr="00BD2BA1">
        <w:trPr>
          <w:trHeight w:val="300"/>
        </w:trPr>
        <w:tc>
          <w:tcPr>
            <w:tcW w:w="1706" w:type="dxa"/>
            <w:noWrap/>
            <w:hideMark/>
          </w:tcPr>
          <w:p w14:paraId="4E381654" w14:textId="77777777" w:rsidR="00BD2BA1" w:rsidRPr="00DE439C" w:rsidRDefault="00BD2BA1" w:rsidP="00BD2BA1">
            <w:pPr>
              <w:rPr>
                <w:rFonts w:eastAsiaTheme="minorEastAsia"/>
              </w:rPr>
            </w:pPr>
            <w:r w:rsidRPr="00DE439C">
              <w:rPr>
                <w:rFonts w:eastAsiaTheme="minorEastAsia"/>
              </w:rPr>
              <w:t> </w:t>
            </w:r>
          </w:p>
        </w:tc>
        <w:tc>
          <w:tcPr>
            <w:tcW w:w="4427" w:type="dxa"/>
            <w:noWrap/>
            <w:hideMark/>
          </w:tcPr>
          <w:p w14:paraId="58BD789E" w14:textId="77777777" w:rsidR="00BD2BA1" w:rsidRPr="00DE439C" w:rsidRDefault="00BD2BA1" w:rsidP="00BD2BA1">
            <w:pPr>
              <w:rPr>
                <w:rFonts w:eastAsiaTheme="minorEastAsia"/>
              </w:rPr>
            </w:pPr>
            <w:r w:rsidRPr="00DE439C">
              <w:rPr>
                <w:rFonts w:eastAsiaTheme="minorEastAsia"/>
              </w:rPr>
              <w:t>Rudder chord length</w:t>
            </w:r>
          </w:p>
        </w:tc>
        <w:tc>
          <w:tcPr>
            <w:tcW w:w="1171" w:type="dxa"/>
            <w:noWrap/>
            <w:hideMark/>
          </w:tcPr>
          <w:p w14:paraId="77C93902" w14:textId="77777777" w:rsidR="00BD2BA1" w:rsidRPr="00DE439C" w:rsidRDefault="00BD2BA1" w:rsidP="00BD2BA1">
            <w:pPr>
              <w:rPr>
                <w:rFonts w:eastAsiaTheme="minorEastAsia"/>
              </w:rPr>
            </w:pPr>
            <w:r w:rsidRPr="00DE439C">
              <w:rPr>
                <w:rFonts w:eastAsiaTheme="minorEastAsia"/>
              </w:rPr>
              <w:t>Cr</w:t>
            </w:r>
          </w:p>
        </w:tc>
        <w:tc>
          <w:tcPr>
            <w:tcW w:w="922" w:type="dxa"/>
            <w:noWrap/>
            <w:hideMark/>
          </w:tcPr>
          <w:p w14:paraId="7D9D0C57" w14:textId="77777777" w:rsidR="00BD2BA1" w:rsidRPr="00DE439C" w:rsidRDefault="00BD2BA1" w:rsidP="00BD2BA1">
            <w:pPr>
              <w:rPr>
                <w:rFonts w:eastAsiaTheme="minorEastAsia"/>
              </w:rPr>
            </w:pPr>
            <w:r w:rsidRPr="00DE439C">
              <w:rPr>
                <w:rFonts w:eastAsiaTheme="minorEastAsia"/>
              </w:rPr>
              <w:t>ft</w:t>
            </w:r>
          </w:p>
        </w:tc>
        <w:tc>
          <w:tcPr>
            <w:tcW w:w="1482" w:type="dxa"/>
            <w:noWrap/>
            <w:hideMark/>
          </w:tcPr>
          <w:p w14:paraId="0CEF674F" w14:textId="77777777" w:rsidR="00BD2BA1" w:rsidRPr="00DE439C" w:rsidRDefault="00BD2BA1" w:rsidP="00BD2BA1">
            <w:pPr>
              <w:rPr>
                <w:rFonts w:eastAsiaTheme="minorEastAsia"/>
              </w:rPr>
            </w:pPr>
            <w:r w:rsidRPr="00DE439C">
              <w:rPr>
                <w:rFonts w:eastAsiaTheme="minorEastAsia"/>
              </w:rPr>
              <w:t> </w:t>
            </w:r>
          </w:p>
        </w:tc>
      </w:tr>
      <w:tr w:rsidR="00BD2BA1" w:rsidRPr="00DE439C" w14:paraId="30CCAB01" w14:textId="77777777" w:rsidTr="00BD2BA1">
        <w:trPr>
          <w:trHeight w:val="300"/>
        </w:trPr>
        <w:tc>
          <w:tcPr>
            <w:tcW w:w="1706" w:type="dxa"/>
            <w:noWrap/>
            <w:hideMark/>
          </w:tcPr>
          <w:p w14:paraId="59E97515" w14:textId="77777777" w:rsidR="00BD2BA1" w:rsidRPr="00DE439C" w:rsidRDefault="00BD2BA1" w:rsidP="00BD2BA1">
            <w:pPr>
              <w:rPr>
                <w:rFonts w:eastAsiaTheme="minorEastAsia"/>
              </w:rPr>
            </w:pPr>
            <w:r w:rsidRPr="00DE439C">
              <w:rPr>
                <w:rFonts w:eastAsiaTheme="minorEastAsia"/>
              </w:rPr>
              <w:t> </w:t>
            </w:r>
          </w:p>
        </w:tc>
        <w:tc>
          <w:tcPr>
            <w:tcW w:w="4427" w:type="dxa"/>
            <w:noWrap/>
            <w:hideMark/>
          </w:tcPr>
          <w:p w14:paraId="6C3D9E96" w14:textId="77777777" w:rsidR="00BD2BA1" w:rsidRPr="00DE439C" w:rsidRDefault="00BD2BA1" w:rsidP="00BD2BA1">
            <w:pPr>
              <w:rPr>
                <w:rFonts w:eastAsiaTheme="minorEastAsia"/>
              </w:rPr>
            </w:pPr>
            <w:r w:rsidRPr="00DE439C">
              <w:rPr>
                <w:rFonts w:eastAsiaTheme="minorEastAsia"/>
              </w:rPr>
              <w:t>VT chord length</w:t>
            </w:r>
          </w:p>
        </w:tc>
        <w:tc>
          <w:tcPr>
            <w:tcW w:w="1171" w:type="dxa"/>
            <w:noWrap/>
            <w:hideMark/>
          </w:tcPr>
          <w:p w14:paraId="12F9D948" w14:textId="77777777" w:rsidR="00BD2BA1" w:rsidRPr="00DE439C" w:rsidRDefault="00BD2BA1" w:rsidP="00BD2BA1">
            <w:pPr>
              <w:rPr>
                <w:rFonts w:eastAsiaTheme="minorEastAsia"/>
              </w:rPr>
            </w:pPr>
            <w:r w:rsidRPr="00DE439C">
              <w:rPr>
                <w:rFonts w:eastAsiaTheme="minorEastAsia"/>
              </w:rPr>
              <w:t>Cvt</w:t>
            </w:r>
          </w:p>
        </w:tc>
        <w:tc>
          <w:tcPr>
            <w:tcW w:w="922" w:type="dxa"/>
            <w:noWrap/>
            <w:hideMark/>
          </w:tcPr>
          <w:p w14:paraId="16114B24" w14:textId="77777777" w:rsidR="00BD2BA1" w:rsidRPr="00DE439C" w:rsidRDefault="00BD2BA1" w:rsidP="00BD2BA1">
            <w:pPr>
              <w:rPr>
                <w:rFonts w:eastAsiaTheme="minorEastAsia"/>
              </w:rPr>
            </w:pPr>
            <w:r w:rsidRPr="00DE439C">
              <w:rPr>
                <w:rFonts w:eastAsiaTheme="minorEastAsia"/>
              </w:rPr>
              <w:t>ft</w:t>
            </w:r>
          </w:p>
        </w:tc>
        <w:tc>
          <w:tcPr>
            <w:tcW w:w="1482" w:type="dxa"/>
            <w:noWrap/>
            <w:hideMark/>
          </w:tcPr>
          <w:p w14:paraId="307C6F75" w14:textId="77777777" w:rsidR="00BD2BA1" w:rsidRPr="00DE439C" w:rsidRDefault="00BD2BA1" w:rsidP="00BD2BA1">
            <w:pPr>
              <w:rPr>
                <w:rFonts w:eastAsiaTheme="minorEastAsia"/>
              </w:rPr>
            </w:pPr>
            <w:r w:rsidRPr="00DE439C">
              <w:rPr>
                <w:rFonts w:eastAsiaTheme="minorEastAsia"/>
              </w:rPr>
              <w:t>3.9</w:t>
            </w:r>
            <w:r>
              <w:rPr>
                <w:rFonts w:eastAsiaTheme="minorEastAsia"/>
              </w:rPr>
              <w:t>1</w:t>
            </w:r>
          </w:p>
        </w:tc>
      </w:tr>
      <w:tr w:rsidR="00BD2BA1" w:rsidRPr="00DE439C" w14:paraId="40B0A886" w14:textId="77777777" w:rsidTr="00BD2BA1">
        <w:trPr>
          <w:trHeight w:val="300"/>
        </w:trPr>
        <w:tc>
          <w:tcPr>
            <w:tcW w:w="1706" w:type="dxa"/>
            <w:noWrap/>
            <w:hideMark/>
          </w:tcPr>
          <w:p w14:paraId="36C9147D" w14:textId="77777777" w:rsidR="00BD2BA1" w:rsidRPr="00DE439C" w:rsidRDefault="00BD2BA1" w:rsidP="00BD2BA1">
            <w:pPr>
              <w:rPr>
                <w:rFonts w:eastAsiaTheme="minorEastAsia"/>
              </w:rPr>
            </w:pPr>
            <w:r w:rsidRPr="00DE439C">
              <w:rPr>
                <w:rFonts w:eastAsiaTheme="minorEastAsia"/>
              </w:rPr>
              <w:t> </w:t>
            </w:r>
          </w:p>
        </w:tc>
        <w:tc>
          <w:tcPr>
            <w:tcW w:w="4427" w:type="dxa"/>
            <w:noWrap/>
            <w:hideMark/>
          </w:tcPr>
          <w:p w14:paraId="5B23D20E" w14:textId="77777777" w:rsidR="00BD2BA1" w:rsidRPr="00DE439C" w:rsidRDefault="00BD2BA1" w:rsidP="00BD2BA1">
            <w:pPr>
              <w:rPr>
                <w:rFonts w:eastAsiaTheme="minorEastAsia"/>
              </w:rPr>
            </w:pPr>
            <w:r w:rsidRPr="00DE439C">
              <w:rPr>
                <w:rFonts w:eastAsiaTheme="minorEastAsia"/>
              </w:rPr>
              <w:t>Vertical Tail Density Factor</w:t>
            </w:r>
          </w:p>
        </w:tc>
        <w:tc>
          <w:tcPr>
            <w:tcW w:w="1171" w:type="dxa"/>
            <w:noWrap/>
            <w:hideMark/>
          </w:tcPr>
          <w:p w14:paraId="083E4A57" w14:textId="77777777" w:rsidR="00BD2BA1" w:rsidRPr="00DE439C" w:rsidRDefault="00BD2BA1" w:rsidP="00BD2BA1">
            <w:pPr>
              <w:rPr>
                <w:rFonts w:eastAsiaTheme="minorEastAsia"/>
              </w:rPr>
            </w:pPr>
            <w:r w:rsidRPr="00DE439C">
              <w:rPr>
                <w:rFonts w:eastAsiaTheme="minorEastAsia"/>
              </w:rPr>
              <w:t>KpVT</w:t>
            </w:r>
          </w:p>
        </w:tc>
        <w:tc>
          <w:tcPr>
            <w:tcW w:w="922" w:type="dxa"/>
            <w:noWrap/>
            <w:hideMark/>
          </w:tcPr>
          <w:p w14:paraId="58B6AA9E" w14:textId="77777777" w:rsidR="00BD2BA1" w:rsidRPr="00DE439C" w:rsidRDefault="00BD2BA1" w:rsidP="00BD2BA1">
            <w:pPr>
              <w:rPr>
                <w:rFonts w:eastAsiaTheme="minorEastAsia"/>
              </w:rPr>
            </w:pPr>
            <w:r w:rsidRPr="00DE439C">
              <w:rPr>
                <w:rFonts w:eastAsiaTheme="minorEastAsia"/>
              </w:rPr>
              <w:t>no unit</w:t>
            </w:r>
          </w:p>
        </w:tc>
        <w:tc>
          <w:tcPr>
            <w:tcW w:w="1482" w:type="dxa"/>
            <w:noWrap/>
            <w:hideMark/>
          </w:tcPr>
          <w:p w14:paraId="72BC6662" w14:textId="77777777" w:rsidR="00BD2BA1" w:rsidRPr="00DE439C" w:rsidRDefault="00BD2BA1" w:rsidP="00BD2BA1">
            <w:pPr>
              <w:rPr>
                <w:rFonts w:eastAsiaTheme="minorEastAsia"/>
              </w:rPr>
            </w:pPr>
            <w:r w:rsidRPr="00DE439C">
              <w:rPr>
                <w:rFonts w:eastAsiaTheme="minorEastAsia"/>
              </w:rPr>
              <w:t>0.07</w:t>
            </w:r>
          </w:p>
        </w:tc>
      </w:tr>
      <w:tr w:rsidR="00BD2BA1" w:rsidRPr="00DE439C" w14:paraId="18B40868" w14:textId="77777777" w:rsidTr="00BD2BA1">
        <w:trPr>
          <w:trHeight w:val="300"/>
        </w:trPr>
        <w:tc>
          <w:tcPr>
            <w:tcW w:w="1706" w:type="dxa"/>
            <w:noWrap/>
            <w:hideMark/>
          </w:tcPr>
          <w:p w14:paraId="543DFE4F" w14:textId="77777777" w:rsidR="00BD2BA1" w:rsidRPr="00DE439C" w:rsidRDefault="00BD2BA1" w:rsidP="00BD2BA1">
            <w:pPr>
              <w:rPr>
                <w:rFonts w:eastAsiaTheme="minorEastAsia"/>
              </w:rPr>
            </w:pPr>
            <w:r w:rsidRPr="00DE439C">
              <w:rPr>
                <w:rFonts w:eastAsiaTheme="minorEastAsia"/>
              </w:rPr>
              <w:t> </w:t>
            </w:r>
          </w:p>
        </w:tc>
        <w:tc>
          <w:tcPr>
            <w:tcW w:w="4427" w:type="dxa"/>
            <w:noWrap/>
            <w:hideMark/>
          </w:tcPr>
          <w:p w14:paraId="69521089" w14:textId="77777777" w:rsidR="00BD2BA1" w:rsidRPr="00DE439C" w:rsidRDefault="00BD2BA1" w:rsidP="00BD2BA1">
            <w:pPr>
              <w:rPr>
                <w:rFonts w:eastAsiaTheme="minorEastAsia"/>
              </w:rPr>
            </w:pPr>
            <w:r w:rsidRPr="00DE439C">
              <w:rPr>
                <w:rFonts w:eastAsiaTheme="minorEastAsia"/>
              </w:rPr>
              <w:t>Vertical Mean Aerodynamic Chord</w:t>
            </w:r>
          </w:p>
        </w:tc>
        <w:tc>
          <w:tcPr>
            <w:tcW w:w="1171" w:type="dxa"/>
            <w:noWrap/>
            <w:hideMark/>
          </w:tcPr>
          <w:p w14:paraId="0C5150EF" w14:textId="77777777" w:rsidR="00BD2BA1" w:rsidRPr="00DE439C" w:rsidRDefault="00BD2BA1" w:rsidP="00BD2BA1">
            <w:pPr>
              <w:rPr>
                <w:rFonts w:eastAsiaTheme="minorEastAsia"/>
              </w:rPr>
            </w:pPr>
            <w:r w:rsidRPr="00DE439C">
              <w:rPr>
                <w:rFonts w:eastAsiaTheme="minorEastAsia"/>
              </w:rPr>
              <w:t>MAC_VT</w:t>
            </w:r>
          </w:p>
        </w:tc>
        <w:tc>
          <w:tcPr>
            <w:tcW w:w="922" w:type="dxa"/>
            <w:noWrap/>
            <w:hideMark/>
          </w:tcPr>
          <w:p w14:paraId="269A894A" w14:textId="77777777" w:rsidR="00BD2BA1" w:rsidRPr="00DE439C" w:rsidRDefault="00BD2BA1" w:rsidP="00BD2BA1">
            <w:pPr>
              <w:rPr>
                <w:rFonts w:eastAsiaTheme="minorEastAsia"/>
              </w:rPr>
            </w:pPr>
            <w:r w:rsidRPr="00DE439C">
              <w:rPr>
                <w:rFonts w:eastAsiaTheme="minorEastAsia"/>
              </w:rPr>
              <w:t>ft</w:t>
            </w:r>
          </w:p>
        </w:tc>
        <w:tc>
          <w:tcPr>
            <w:tcW w:w="1482" w:type="dxa"/>
            <w:noWrap/>
            <w:hideMark/>
          </w:tcPr>
          <w:p w14:paraId="119192A9" w14:textId="77777777" w:rsidR="00BD2BA1" w:rsidRPr="00DE439C" w:rsidRDefault="00BD2BA1" w:rsidP="00BD2BA1">
            <w:pPr>
              <w:rPr>
                <w:rFonts w:eastAsiaTheme="minorEastAsia"/>
              </w:rPr>
            </w:pPr>
            <w:r w:rsidRPr="00DE439C">
              <w:rPr>
                <w:rFonts w:eastAsiaTheme="minorEastAsia"/>
              </w:rPr>
              <w:t>2.7</w:t>
            </w:r>
            <w:r>
              <w:rPr>
                <w:rFonts w:eastAsiaTheme="minorEastAsia"/>
              </w:rPr>
              <w:t>4</w:t>
            </w:r>
          </w:p>
        </w:tc>
      </w:tr>
      <w:tr w:rsidR="00BD2BA1" w:rsidRPr="00DE439C" w14:paraId="75167675" w14:textId="77777777" w:rsidTr="00BD2BA1">
        <w:trPr>
          <w:trHeight w:val="300"/>
        </w:trPr>
        <w:tc>
          <w:tcPr>
            <w:tcW w:w="1706" w:type="dxa"/>
            <w:noWrap/>
            <w:hideMark/>
          </w:tcPr>
          <w:p w14:paraId="4DB33B4C" w14:textId="77777777" w:rsidR="00BD2BA1" w:rsidRPr="00DE439C" w:rsidRDefault="00BD2BA1" w:rsidP="00BD2BA1">
            <w:pPr>
              <w:rPr>
                <w:rFonts w:eastAsiaTheme="minorEastAsia"/>
              </w:rPr>
            </w:pPr>
            <w:r w:rsidRPr="00DE439C">
              <w:rPr>
                <w:rFonts w:eastAsiaTheme="minorEastAsia"/>
              </w:rPr>
              <w:t> </w:t>
            </w:r>
          </w:p>
        </w:tc>
        <w:tc>
          <w:tcPr>
            <w:tcW w:w="4427" w:type="dxa"/>
            <w:noWrap/>
            <w:hideMark/>
          </w:tcPr>
          <w:p w14:paraId="6FF6B151" w14:textId="77777777" w:rsidR="00BD2BA1" w:rsidRPr="00DE439C" w:rsidRDefault="00BD2BA1" w:rsidP="00BD2BA1">
            <w:pPr>
              <w:rPr>
                <w:rFonts w:eastAsiaTheme="minorEastAsia"/>
              </w:rPr>
            </w:pPr>
            <w:r w:rsidRPr="00DE439C">
              <w:rPr>
                <w:rFonts w:eastAsiaTheme="minorEastAsia"/>
              </w:rPr>
              <w:t>trapezoidal VT area</w:t>
            </w:r>
          </w:p>
        </w:tc>
        <w:tc>
          <w:tcPr>
            <w:tcW w:w="1171" w:type="dxa"/>
            <w:noWrap/>
            <w:hideMark/>
          </w:tcPr>
          <w:p w14:paraId="65FD610B" w14:textId="77777777" w:rsidR="00BD2BA1" w:rsidRPr="00DE439C" w:rsidRDefault="00BD2BA1" w:rsidP="00BD2BA1">
            <w:pPr>
              <w:rPr>
                <w:rFonts w:eastAsiaTheme="minorEastAsia"/>
              </w:rPr>
            </w:pPr>
            <w:r w:rsidRPr="00DE439C">
              <w:rPr>
                <w:rFonts w:eastAsiaTheme="minorEastAsia"/>
              </w:rPr>
              <w:t>S_VT</w:t>
            </w:r>
          </w:p>
        </w:tc>
        <w:tc>
          <w:tcPr>
            <w:tcW w:w="922" w:type="dxa"/>
            <w:noWrap/>
            <w:hideMark/>
          </w:tcPr>
          <w:p w14:paraId="4480BD23" w14:textId="77777777" w:rsidR="00BD2BA1" w:rsidRPr="00DE439C" w:rsidRDefault="00BD2BA1" w:rsidP="00BD2BA1">
            <w:pPr>
              <w:rPr>
                <w:rFonts w:eastAsiaTheme="minorEastAsia"/>
              </w:rPr>
            </w:pPr>
            <w:r w:rsidRPr="00DE439C">
              <w:rPr>
                <w:rFonts w:eastAsiaTheme="minorEastAsia"/>
              </w:rPr>
              <w:t>ft²</w:t>
            </w:r>
          </w:p>
        </w:tc>
        <w:tc>
          <w:tcPr>
            <w:tcW w:w="1482" w:type="dxa"/>
            <w:noWrap/>
            <w:hideMark/>
          </w:tcPr>
          <w:p w14:paraId="19E4AEE6" w14:textId="77777777" w:rsidR="00BD2BA1" w:rsidRPr="00DE439C" w:rsidRDefault="00BD2BA1" w:rsidP="00BD2BA1">
            <w:pPr>
              <w:rPr>
                <w:rFonts w:eastAsiaTheme="minorEastAsia"/>
              </w:rPr>
            </w:pPr>
            <w:r w:rsidRPr="00DE439C">
              <w:rPr>
                <w:rFonts w:eastAsiaTheme="minorEastAsia"/>
              </w:rPr>
              <w:t>11.23</w:t>
            </w:r>
          </w:p>
        </w:tc>
      </w:tr>
      <w:tr w:rsidR="00BD2BA1" w:rsidRPr="00DE439C" w14:paraId="177BFE68" w14:textId="77777777" w:rsidTr="00BD2BA1">
        <w:trPr>
          <w:trHeight w:val="300"/>
        </w:trPr>
        <w:tc>
          <w:tcPr>
            <w:tcW w:w="1706" w:type="dxa"/>
            <w:noWrap/>
            <w:hideMark/>
          </w:tcPr>
          <w:p w14:paraId="79CB5C96" w14:textId="77777777" w:rsidR="00BD2BA1" w:rsidRPr="00DE439C" w:rsidRDefault="00BD2BA1" w:rsidP="00BD2BA1">
            <w:pPr>
              <w:rPr>
                <w:rFonts w:eastAsiaTheme="minorEastAsia"/>
              </w:rPr>
            </w:pPr>
            <w:r w:rsidRPr="00DE439C">
              <w:rPr>
                <w:rFonts w:eastAsiaTheme="minorEastAsia"/>
              </w:rPr>
              <w:t> </w:t>
            </w:r>
          </w:p>
        </w:tc>
        <w:tc>
          <w:tcPr>
            <w:tcW w:w="4427" w:type="dxa"/>
            <w:noWrap/>
            <w:hideMark/>
          </w:tcPr>
          <w:p w14:paraId="09ABF0E3" w14:textId="77777777" w:rsidR="00BD2BA1" w:rsidRPr="00DE439C" w:rsidRDefault="00BD2BA1" w:rsidP="00BD2BA1">
            <w:pPr>
              <w:rPr>
                <w:rFonts w:eastAsiaTheme="minorEastAsia"/>
              </w:rPr>
            </w:pPr>
            <w:r w:rsidRPr="00DE439C">
              <w:rPr>
                <w:rFonts w:eastAsiaTheme="minorEastAsia"/>
              </w:rPr>
              <w:t>VT sweep at 25% MGC</w:t>
            </w:r>
          </w:p>
        </w:tc>
        <w:tc>
          <w:tcPr>
            <w:tcW w:w="1171" w:type="dxa"/>
            <w:noWrap/>
            <w:hideMark/>
          </w:tcPr>
          <w:p w14:paraId="2444FAD3" w14:textId="77777777" w:rsidR="00BD2BA1" w:rsidRPr="00DE439C" w:rsidRDefault="00BD2BA1" w:rsidP="00BD2BA1">
            <w:pPr>
              <w:rPr>
                <w:rFonts w:eastAsiaTheme="minorEastAsia"/>
              </w:rPr>
            </w:pPr>
            <w:r w:rsidRPr="00DE439C">
              <w:rPr>
                <w:rFonts w:eastAsiaTheme="minorEastAsia"/>
              </w:rPr>
              <w:t> </w:t>
            </w:r>
          </w:p>
        </w:tc>
        <w:tc>
          <w:tcPr>
            <w:tcW w:w="922" w:type="dxa"/>
            <w:noWrap/>
            <w:hideMark/>
          </w:tcPr>
          <w:p w14:paraId="055739A3" w14:textId="77777777" w:rsidR="00BD2BA1" w:rsidRPr="00DE439C" w:rsidRDefault="00BD2BA1" w:rsidP="00BD2BA1">
            <w:pPr>
              <w:rPr>
                <w:rFonts w:eastAsiaTheme="minorEastAsia"/>
              </w:rPr>
            </w:pPr>
            <w:r w:rsidRPr="00DE439C">
              <w:rPr>
                <w:rFonts w:eastAsiaTheme="minorEastAsia"/>
              </w:rPr>
              <w:t>rad</w:t>
            </w:r>
          </w:p>
        </w:tc>
        <w:tc>
          <w:tcPr>
            <w:tcW w:w="1482" w:type="dxa"/>
            <w:noWrap/>
            <w:hideMark/>
          </w:tcPr>
          <w:p w14:paraId="7E4AD28A" w14:textId="77777777" w:rsidR="00BD2BA1" w:rsidRPr="00DE439C" w:rsidRDefault="00BD2BA1" w:rsidP="00BD2BA1">
            <w:pPr>
              <w:rPr>
                <w:rFonts w:eastAsiaTheme="minorEastAsia"/>
              </w:rPr>
            </w:pPr>
            <w:r w:rsidRPr="00DE439C">
              <w:rPr>
                <w:rFonts w:eastAsiaTheme="minorEastAsia"/>
              </w:rPr>
              <w:t>0.35</w:t>
            </w:r>
          </w:p>
        </w:tc>
      </w:tr>
      <w:tr w:rsidR="00BD2BA1" w:rsidRPr="00DE439C" w14:paraId="2EF2F528" w14:textId="77777777" w:rsidTr="00BD2BA1">
        <w:trPr>
          <w:trHeight w:val="300"/>
        </w:trPr>
        <w:tc>
          <w:tcPr>
            <w:tcW w:w="1706" w:type="dxa"/>
            <w:noWrap/>
            <w:hideMark/>
          </w:tcPr>
          <w:p w14:paraId="0ADBA271" w14:textId="77777777" w:rsidR="00BD2BA1" w:rsidRPr="00DE439C" w:rsidRDefault="00BD2BA1" w:rsidP="00BD2BA1">
            <w:pPr>
              <w:rPr>
                <w:rFonts w:eastAsiaTheme="minorEastAsia"/>
              </w:rPr>
            </w:pPr>
            <w:r w:rsidRPr="00DE439C">
              <w:rPr>
                <w:rFonts w:eastAsiaTheme="minorEastAsia"/>
              </w:rPr>
              <w:t> </w:t>
            </w:r>
          </w:p>
        </w:tc>
        <w:tc>
          <w:tcPr>
            <w:tcW w:w="4427" w:type="dxa"/>
            <w:noWrap/>
            <w:hideMark/>
          </w:tcPr>
          <w:p w14:paraId="26F3878B" w14:textId="77777777" w:rsidR="00BD2BA1" w:rsidRPr="00DE439C" w:rsidRDefault="00BD2BA1" w:rsidP="00BD2BA1">
            <w:pPr>
              <w:rPr>
                <w:rFonts w:eastAsiaTheme="minorEastAsia"/>
              </w:rPr>
            </w:pPr>
            <w:r w:rsidRPr="00DE439C">
              <w:rPr>
                <w:rFonts w:eastAsiaTheme="minorEastAsia"/>
              </w:rPr>
              <w:t>VT taper ratio</w:t>
            </w:r>
          </w:p>
        </w:tc>
        <w:tc>
          <w:tcPr>
            <w:tcW w:w="1171" w:type="dxa"/>
            <w:noWrap/>
            <w:hideMark/>
          </w:tcPr>
          <w:p w14:paraId="67A3A5B4" w14:textId="77777777" w:rsidR="00BD2BA1" w:rsidRPr="00DE439C" w:rsidRDefault="00BD2BA1" w:rsidP="00BD2BA1">
            <w:pPr>
              <w:rPr>
                <w:rFonts w:eastAsiaTheme="minorEastAsia"/>
              </w:rPr>
            </w:pPr>
            <w:r w:rsidRPr="00DE439C">
              <w:rPr>
                <w:rFonts w:eastAsiaTheme="minorEastAsia"/>
              </w:rPr>
              <w:t> </w:t>
            </w:r>
          </w:p>
        </w:tc>
        <w:tc>
          <w:tcPr>
            <w:tcW w:w="922" w:type="dxa"/>
            <w:noWrap/>
            <w:hideMark/>
          </w:tcPr>
          <w:p w14:paraId="0C18CBCD" w14:textId="77777777" w:rsidR="00BD2BA1" w:rsidRPr="00DE439C" w:rsidRDefault="00BD2BA1" w:rsidP="00BD2BA1">
            <w:pPr>
              <w:rPr>
                <w:rFonts w:eastAsiaTheme="minorEastAsia"/>
              </w:rPr>
            </w:pPr>
            <w:r w:rsidRPr="00DE439C">
              <w:rPr>
                <w:rFonts w:eastAsiaTheme="minorEastAsia"/>
              </w:rPr>
              <w:t>no unit</w:t>
            </w:r>
          </w:p>
        </w:tc>
        <w:tc>
          <w:tcPr>
            <w:tcW w:w="1482" w:type="dxa"/>
            <w:noWrap/>
            <w:hideMark/>
          </w:tcPr>
          <w:p w14:paraId="2E4F300C" w14:textId="77777777" w:rsidR="00BD2BA1" w:rsidRPr="00DE439C" w:rsidRDefault="00BD2BA1" w:rsidP="00BD2BA1">
            <w:pPr>
              <w:rPr>
                <w:rFonts w:eastAsiaTheme="minorEastAsia"/>
              </w:rPr>
            </w:pPr>
            <w:r w:rsidRPr="00DE439C">
              <w:rPr>
                <w:rFonts w:eastAsiaTheme="minorEastAsia"/>
              </w:rPr>
              <w:t>0.40</w:t>
            </w:r>
          </w:p>
        </w:tc>
      </w:tr>
      <w:tr w:rsidR="00BD2BA1" w:rsidRPr="00DE439C" w14:paraId="69599F2F" w14:textId="77777777" w:rsidTr="00BD2BA1">
        <w:trPr>
          <w:trHeight w:val="300"/>
        </w:trPr>
        <w:tc>
          <w:tcPr>
            <w:tcW w:w="1706" w:type="dxa"/>
            <w:noWrap/>
            <w:hideMark/>
          </w:tcPr>
          <w:p w14:paraId="39B3CD3C" w14:textId="77777777" w:rsidR="00BD2BA1" w:rsidRPr="00DE439C" w:rsidRDefault="00BD2BA1" w:rsidP="00BD2BA1">
            <w:pPr>
              <w:rPr>
                <w:rFonts w:eastAsiaTheme="minorEastAsia"/>
              </w:rPr>
            </w:pPr>
            <w:r w:rsidRPr="00DE439C">
              <w:rPr>
                <w:rFonts w:eastAsiaTheme="minorEastAsia"/>
              </w:rPr>
              <w:t> </w:t>
            </w:r>
          </w:p>
        </w:tc>
        <w:tc>
          <w:tcPr>
            <w:tcW w:w="4427" w:type="dxa"/>
            <w:noWrap/>
            <w:hideMark/>
          </w:tcPr>
          <w:p w14:paraId="41D53822" w14:textId="77777777" w:rsidR="00BD2BA1" w:rsidRPr="00DE439C" w:rsidRDefault="00BD2BA1" w:rsidP="00BD2BA1">
            <w:pPr>
              <w:rPr>
                <w:rFonts w:eastAsiaTheme="minorEastAsia"/>
              </w:rPr>
            </w:pPr>
            <w:r w:rsidRPr="00DE439C">
              <w:rPr>
                <w:rFonts w:eastAsiaTheme="minorEastAsia"/>
              </w:rPr>
              <w:t>max root chord thickness of VT</w:t>
            </w:r>
          </w:p>
        </w:tc>
        <w:tc>
          <w:tcPr>
            <w:tcW w:w="1171" w:type="dxa"/>
            <w:noWrap/>
            <w:hideMark/>
          </w:tcPr>
          <w:p w14:paraId="2BD7592E" w14:textId="77777777" w:rsidR="00BD2BA1" w:rsidRPr="00DE439C" w:rsidRDefault="00BD2BA1" w:rsidP="00BD2BA1">
            <w:pPr>
              <w:rPr>
                <w:rFonts w:eastAsiaTheme="minorEastAsia"/>
              </w:rPr>
            </w:pPr>
            <w:r w:rsidRPr="00DE439C">
              <w:rPr>
                <w:rFonts w:eastAsiaTheme="minorEastAsia"/>
              </w:rPr>
              <w:t>t_VT_max</w:t>
            </w:r>
          </w:p>
        </w:tc>
        <w:tc>
          <w:tcPr>
            <w:tcW w:w="922" w:type="dxa"/>
            <w:noWrap/>
            <w:hideMark/>
          </w:tcPr>
          <w:p w14:paraId="7F84F19B" w14:textId="77777777" w:rsidR="00BD2BA1" w:rsidRPr="00DE439C" w:rsidRDefault="00BD2BA1" w:rsidP="00BD2BA1">
            <w:pPr>
              <w:rPr>
                <w:rFonts w:eastAsiaTheme="minorEastAsia"/>
              </w:rPr>
            </w:pPr>
            <w:r w:rsidRPr="00DE439C">
              <w:rPr>
                <w:rFonts w:eastAsiaTheme="minorEastAsia"/>
              </w:rPr>
              <w:t>inc</w:t>
            </w:r>
          </w:p>
        </w:tc>
        <w:tc>
          <w:tcPr>
            <w:tcW w:w="1482" w:type="dxa"/>
            <w:noWrap/>
            <w:hideMark/>
          </w:tcPr>
          <w:p w14:paraId="2A35B47B" w14:textId="77777777" w:rsidR="00BD2BA1" w:rsidRPr="00DE439C" w:rsidRDefault="00BD2BA1" w:rsidP="00BD2BA1">
            <w:pPr>
              <w:rPr>
                <w:rFonts w:eastAsiaTheme="minorEastAsia"/>
              </w:rPr>
            </w:pPr>
            <w:r w:rsidRPr="00DE439C">
              <w:rPr>
                <w:rFonts w:eastAsiaTheme="minorEastAsia"/>
              </w:rPr>
              <w:t>7.04</w:t>
            </w:r>
          </w:p>
        </w:tc>
      </w:tr>
      <w:tr w:rsidR="00BD2BA1" w:rsidRPr="00DE439C" w14:paraId="26F225D7" w14:textId="77777777" w:rsidTr="00BD2BA1">
        <w:trPr>
          <w:trHeight w:val="300"/>
        </w:trPr>
        <w:tc>
          <w:tcPr>
            <w:tcW w:w="1706" w:type="dxa"/>
            <w:noWrap/>
            <w:hideMark/>
          </w:tcPr>
          <w:p w14:paraId="2E3CB95F" w14:textId="77777777" w:rsidR="00BD2BA1" w:rsidRPr="00DE439C" w:rsidRDefault="00BD2BA1" w:rsidP="00BD2BA1">
            <w:pPr>
              <w:rPr>
                <w:rFonts w:eastAsiaTheme="minorEastAsia"/>
              </w:rPr>
            </w:pPr>
            <w:r w:rsidRPr="00DE439C">
              <w:rPr>
                <w:rFonts w:eastAsiaTheme="minorEastAsia"/>
              </w:rPr>
              <w:t> </w:t>
            </w:r>
          </w:p>
        </w:tc>
        <w:tc>
          <w:tcPr>
            <w:tcW w:w="4427" w:type="dxa"/>
            <w:noWrap/>
            <w:hideMark/>
          </w:tcPr>
          <w:p w14:paraId="6AA04F8B" w14:textId="77777777" w:rsidR="00BD2BA1" w:rsidRPr="00DE439C" w:rsidRDefault="00BD2BA1" w:rsidP="00BD2BA1">
            <w:pPr>
              <w:rPr>
                <w:rFonts w:eastAsiaTheme="minorEastAsia"/>
              </w:rPr>
            </w:pPr>
            <w:r w:rsidRPr="00DE439C">
              <w:rPr>
                <w:rFonts w:eastAsiaTheme="minorEastAsia"/>
              </w:rPr>
              <w:t>aspect ratio of vertical tail</w:t>
            </w:r>
          </w:p>
        </w:tc>
        <w:tc>
          <w:tcPr>
            <w:tcW w:w="1171" w:type="dxa"/>
            <w:noWrap/>
            <w:hideMark/>
          </w:tcPr>
          <w:p w14:paraId="23188621" w14:textId="77777777" w:rsidR="00BD2BA1" w:rsidRPr="00DE439C" w:rsidRDefault="00BD2BA1" w:rsidP="00BD2BA1">
            <w:pPr>
              <w:rPr>
                <w:rFonts w:eastAsiaTheme="minorEastAsia"/>
              </w:rPr>
            </w:pPr>
            <w:r w:rsidRPr="00DE439C">
              <w:rPr>
                <w:rFonts w:eastAsiaTheme="minorEastAsia"/>
              </w:rPr>
              <w:t>AR_VT</w:t>
            </w:r>
          </w:p>
        </w:tc>
        <w:tc>
          <w:tcPr>
            <w:tcW w:w="922" w:type="dxa"/>
            <w:noWrap/>
            <w:hideMark/>
          </w:tcPr>
          <w:p w14:paraId="7EDE5269" w14:textId="77777777" w:rsidR="00BD2BA1" w:rsidRPr="00DE439C" w:rsidRDefault="00BD2BA1" w:rsidP="00BD2BA1">
            <w:pPr>
              <w:rPr>
                <w:rFonts w:eastAsiaTheme="minorEastAsia"/>
              </w:rPr>
            </w:pPr>
            <w:r w:rsidRPr="00DE439C">
              <w:rPr>
                <w:rFonts w:eastAsiaTheme="minorEastAsia"/>
              </w:rPr>
              <w:t>no unit</w:t>
            </w:r>
          </w:p>
        </w:tc>
        <w:tc>
          <w:tcPr>
            <w:tcW w:w="1482" w:type="dxa"/>
            <w:noWrap/>
            <w:hideMark/>
          </w:tcPr>
          <w:p w14:paraId="320C8FB7" w14:textId="77777777" w:rsidR="00BD2BA1" w:rsidRPr="00DE439C" w:rsidRDefault="00BD2BA1" w:rsidP="00BD2BA1">
            <w:pPr>
              <w:rPr>
                <w:rFonts w:eastAsiaTheme="minorEastAsia"/>
              </w:rPr>
            </w:pPr>
            <w:r w:rsidRPr="00DE439C">
              <w:rPr>
                <w:rFonts w:eastAsiaTheme="minorEastAsia"/>
              </w:rPr>
              <w:t>1.50</w:t>
            </w:r>
          </w:p>
        </w:tc>
      </w:tr>
      <w:tr w:rsidR="00BD2BA1" w:rsidRPr="00DE439C" w14:paraId="66941918" w14:textId="77777777" w:rsidTr="00BD2BA1">
        <w:trPr>
          <w:trHeight w:val="300"/>
        </w:trPr>
        <w:tc>
          <w:tcPr>
            <w:tcW w:w="1706" w:type="dxa"/>
            <w:noWrap/>
            <w:hideMark/>
          </w:tcPr>
          <w:p w14:paraId="32A27216" w14:textId="77777777" w:rsidR="00BD2BA1" w:rsidRPr="00DE439C" w:rsidRDefault="00BD2BA1" w:rsidP="00BD2BA1">
            <w:pPr>
              <w:rPr>
                <w:rFonts w:eastAsiaTheme="minorEastAsia"/>
              </w:rPr>
            </w:pPr>
            <w:r w:rsidRPr="00DE439C">
              <w:rPr>
                <w:rFonts w:eastAsiaTheme="minorEastAsia"/>
              </w:rPr>
              <w:t> </w:t>
            </w:r>
          </w:p>
        </w:tc>
        <w:tc>
          <w:tcPr>
            <w:tcW w:w="4427" w:type="dxa"/>
            <w:noWrap/>
            <w:hideMark/>
          </w:tcPr>
          <w:p w14:paraId="1CFF8CB0" w14:textId="77777777" w:rsidR="00BD2BA1" w:rsidRPr="00DE439C" w:rsidRDefault="00BD2BA1" w:rsidP="00BD2BA1">
            <w:pPr>
              <w:rPr>
                <w:rFonts w:eastAsiaTheme="minorEastAsia"/>
              </w:rPr>
            </w:pPr>
            <w:r w:rsidRPr="00DE439C">
              <w:rPr>
                <w:rFonts w:eastAsiaTheme="minorEastAsia"/>
              </w:rPr>
              <w:t>Aliminium Density</w:t>
            </w:r>
          </w:p>
        </w:tc>
        <w:tc>
          <w:tcPr>
            <w:tcW w:w="1171" w:type="dxa"/>
            <w:noWrap/>
            <w:hideMark/>
          </w:tcPr>
          <w:p w14:paraId="12C4F57C" w14:textId="77777777" w:rsidR="00BD2BA1" w:rsidRPr="00DE439C" w:rsidRDefault="00BD2BA1" w:rsidP="00BD2BA1">
            <w:pPr>
              <w:rPr>
                <w:rFonts w:eastAsiaTheme="minorEastAsia"/>
              </w:rPr>
            </w:pPr>
            <w:r w:rsidRPr="00DE439C">
              <w:rPr>
                <w:rFonts w:eastAsiaTheme="minorEastAsia"/>
              </w:rPr>
              <w:t>rho_mat</w:t>
            </w:r>
          </w:p>
        </w:tc>
        <w:tc>
          <w:tcPr>
            <w:tcW w:w="922" w:type="dxa"/>
            <w:noWrap/>
            <w:hideMark/>
          </w:tcPr>
          <w:p w14:paraId="290A5CB5" w14:textId="77777777" w:rsidR="00BD2BA1" w:rsidRPr="00DE439C" w:rsidRDefault="00BD2BA1" w:rsidP="00BD2BA1">
            <w:pPr>
              <w:rPr>
                <w:rFonts w:eastAsiaTheme="minorEastAsia"/>
              </w:rPr>
            </w:pPr>
            <w:r w:rsidRPr="00DE439C">
              <w:rPr>
                <w:rFonts w:eastAsiaTheme="minorEastAsia"/>
              </w:rPr>
              <w:t>lbs/ft3</w:t>
            </w:r>
          </w:p>
        </w:tc>
        <w:tc>
          <w:tcPr>
            <w:tcW w:w="1482" w:type="dxa"/>
            <w:noWrap/>
            <w:hideMark/>
          </w:tcPr>
          <w:p w14:paraId="0D934A3F" w14:textId="77777777" w:rsidR="00BD2BA1" w:rsidRPr="00DE439C" w:rsidRDefault="00BD2BA1" w:rsidP="00BD2BA1">
            <w:pPr>
              <w:keepNext/>
              <w:rPr>
                <w:rFonts w:eastAsiaTheme="minorEastAsia"/>
              </w:rPr>
            </w:pPr>
            <w:r w:rsidRPr="00DE439C">
              <w:rPr>
                <w:rFonts w:eastAsiaTheme="minorEastAsia"/>
              </w:rPr>
              <w:t>66.54</w:t>
            </w:r>
          </w:p>
        </w:tc>
      </w:tr>
    </w:tbl>
    <w:p w14:paraId="5A938F20" w14:textId="77777777" w:rsidR="00BD2BA1" w:rsidRPr="00786E10" w:rsidRDefault="00BD2BA1" w:rsidP="00BD2BA1">
      <w:pPr>
        <w:pStyle w:val="Caption"/>
        <w:rPr>
          <w:rFonts w:eastAsiaTheme="minorEastAsia"/>
        </w:rPr>
      </w:pPr>
      <w:bookmarkStart w:id="286" w:name="_Toc525256365"/>
      <w:r>
        <w:t xml:space="preserve">Table </w:t>
      </w:r>
      <w:r w:rsidR="00F47D15">
        <w:fldChar w:fldCharType="begin"/>
      </w:r>
      <w:r w:rsidR="00F47D15">
        <w:instrText xml:space="preserve"> STYLEREF 2 \s </w:instrText>
      </w:r>
      <w:r w:rsidR="00F47D15">
        <w:fldChar w:fldCharType="separate"/>
      </w:r>
      <w:r w:rsidR="00F47D15">
        <w:rPr>
          <w:noProof/>
        </w:rPr>
        <w:t>3.1</w:t>
      </w:r>
      <w:r w:rsidR="00F47D15">
        <w:fldChar w:fldCharType="end"/>
      </w:r>
      <w:r w:rsidR="00F47D15">
        <w:noBreakHyphen/>
      </w:r>
      <w:r w:rsidR="00F47D15">
        <w:fldChar w:fldCharType="begin"/>
      </w:r>
      <w:r w:rsidR="00F47D15">
        <w:instrText xml:space="preserve"> SEQ Table \* ARABIC \s 2 </w:instrText>
      </w:r>
      <w:r w:rsidR="00F47D15">
        <w:fldChar w:fldCharType="separate"/>
      </w:r>
      <w:r w:rsidR="00F47D15">
        <w:rPr>
          <w:noProof/>
        </w:rPr>
        <w:t>41</w:t>
      </w:r>
      <w:r w:rsidR="00F47D15">
        <w:fldChar w:fldCharType="end"/>
      </w:r>
      <w:r w:rsidR="00E95DC8">
        <w:t>.</w:t>
      </w:r>
      <w:r>
        <w:t xml:space="preserve"> Iterated Input Values for Empirical Weight Methods</w:t>
      </w:r>
      <w:bookmarkEnd w:id="286"/>
    </w:p>
    <w:p w14:paraId="69E69D8F" w14:textId="77777777" w:rsidR="00BD2BA1" w:rsidRPr="00786E10" w:rsidRDefault="00BD2BA1" w:rsidP="00BD2BA1">
      <w:pPr>
        <w:rPr>
          <w:rFonts w:eastAsiaTheme="minorEastAsia"/>
        </w:rPr>
      </w:pPr>
      <w:r>
        <w:rPr>
          <w:rFonts w:eastAsiaTheme="minorEastAsia"/>
        </w:rPr>
        <w:t>Table 1 includes all the geometric and performance input values that the empirical methods need to calculate the weight of components.</w:t>
      </w:r>
    </w:p>
    <w:p w14:paraId="4F37561C" w14:textId="77777777" w:rsidR="005859B5" w:rsidRPr="00786E10" w:rsidRDefault="005859B5" w:rsidP="005859B5">
      <w:pPr>
        <w:rPr>
          <w:rFonts w:eastAsiaTheme="minorEastAsia"/>
        </w:rPr>
      </w:pPr>
    </w:p>
    <w:p w14:paraId="18EF3DE0" w14:textId="77777777" w:rsidR="005859B5" w:rsidRPr="00786E10" w:rsidRDefault="005859B5" w:rsidP="005859B5">
      <w:pPr>
        <w:rPr>
          <w:rFonts w:eastAsiaTheme="minorEastAsia"/>
        </w:rPr>
      </w:pPr>
    </w:p>
    <w:p w14:paraId="2D257BB7" w14:textId="77777777" w:rsidR="005859B5" w:rsidRPr="00786E10" w:rsidRDefault="005859B5" w:rsidP="005859B5">
      <w:pPr>
        <w:rPr>
          <w:rFonts w:eastAsiaTheme="minorEastAsia"/>
        </w:rPr>
      </w:pPr>
    </w:p>
    <w:p w14:paraId="1207DDF2" w14:textId="77777777" w:rsidR="005859B5" w:rsidRDefault="005859B5" w:rsidP="005859B5">
      <w:pPr>
        <w:tabs>
          <w:tab w:val="left" w:pos="1800"/>
        </w:tabs>
        <w:rPr>
          <w:rFonts w:eastAsiaTheme="minorEastAsia"/>
        </w:rPr>
      </w:pPr>
    </w:p>
    <w:p w14:paraId="52DA44CF" w14:textId="77777777" w:rsidR="00BD2BA1" w:rsidRDefault="00BD2BA1" w:rsidP="005859B5">
      <w:pPr>
        <w:tabs>
          <w:tab w:val="left" w:pos="1800"/>
        </w:tabs>
        <w:rPr>
          <w:rFonts w:eastAsiaTheme="minorEastAsia"/>
        </w:rPr>
      </w:pPr>
    </w:p>
    <w:p w14:paraId="1A8EA65F" w14:textId="77777777" w:rsidR="00BD2BA1" w:rsidRPr="00786E10" w:rsidRDefault="00BD2BA1" w:rsidP="005859B5">
      <w:pPr>
        <w:tabs>
          <w:tab w:val="left" w:pos="1800"/>
        </w:tabs>
        <w:rPr>
          <w:rFonts w:eastAsiaTheme="minorEastAsia"/>
        </w:rPr>
      </w:pPr>
    </w:p>
    <w:p w14:paraId="6D9156F0" w14:textId="77777777" w:rsidR="005859B5" w:rsidRPr="00786E10" w:rsidRDefault="005859B5" w:rsidP="005859B5">
      <w:pPr>
        <w:pStyle w:val="Heading4"/>
      </w:pPr>
      <w:bookmarkStart w:id="287" w:name="_Toc524881813"/>
      <w:bookmarkStart w:id="288" w:name="_Toc525261851"/>
      <w:r w:rsidRPr="00786E10">
        <w:lastRenderedPageBreak/>
        <w:t>WEIGHT BREAKDOWNS</w:t>
      </w:r>
      <w:bookmarkEnd w:id="287"/>
      <w:bookmarkEnd w:id="288"/>
    </w:p>
    <w:p w14:paraId="7BC11983" w14:textId="77777777" w:rsidR="005859B5" w:rsidRDefault="005859B5" w:rsidP="005859B5">
      <w:pPr>
        <w:ind w:left="360"/>
      </w:pPr>
    </w:p>
    <w:p w14:paraId="39FCBF2F" w14:textId="77777777" w:rsidR="00BD2BA1" w:rsidRPr="00BD2BA1" w:rsidRDefault="00BD2BA1" w:rsidP="00BD2BA1">
      <w:pPr>
        <w:ind w:left="360"/>
        <w:jc w:val="left"/>
        <w:rPr>
          <w:rFonts w:ascii="Calibri" w:eastAsia="Calibri" w:hAnsi="Calibri" w:cs="Times New Roman"/>
          <w:sz w:val="22"/>
        </w:rPr>
      </w:pPr>
      <w:r w:rsidRPr="00BD2BA1">
        <w:rPr>
          <w:rFonts w:ascii="Calibri" w:eastAsia="Calibri" w:hAnsi="Calibri" w:cs="Times New Roman"/>
          <w:sz w:val="22"/>
        </w:rPr>
        <w:t xml:space="preserve">Iteration in the Design Code excel is done automatically and there is no need extra steps to find the final values of the components. </w:t>
      </w:r>
    </w:p>
    <w:p w14:paraId="303F4D02" w14:textId="77777777" w:rsidR="00BD2BA1" w:rsidRPr="00BD2BA1" w:rsidRDefault="00BD2BA1" w:rsidP="00BD2BA1">
      <w:pPr>
        <w:ind w:left="360"/>
        <w:jc w:val="left"/>
        <w:rPr>
          <w:rFonts w:ascii="Calibri" w:eastAsia="Calibri" w:hAnsi="Calibri" w:cs="Times New Roman"/>
          <w:sz w:val="22"/>
        </w:rPr>
      </w:pPr>
      <w:r w:rsidRPr="00BD2BA1">
        <w:rPr>
          <w:rFonts w:ascii="Calibri" w:eastAsia="Calibri" w:hAnsi="Calibri" w:cs="Times New Roman"/>
          <w:sz w:val="22"/>
        </w:rPr>
        <w:t xml:space="preserve">To catch a more accurate component weights in addition to methods we have used the wing, fuselage, tail and landing gear weight to MTOW ratios according to Ref 6.1.1.  </w:t>
      </w:r>
    </w:p>
    <w:tbl>
      <w:tblPr>
        <w:tblW w:w="7457" w:type="dxa"/>
        <w:tblLook w:val="04A0" w:firstRow="1" w:lastRow="0" w:firstColumn="1" w:lastColumn="0" w:noHBand="0" w:noVBand="1"/>
      </w:tblPr>
      <w:tblGrid>
        <w:gridCol w:w="3060"/>
        <w:gridCol w:w="903"/>
        <w:gridCol w:w="909"/>
        <w:gridCol w:w="960"/>
        <w:gridCol w:w="960"/>
        <w:gridCol w:w="665"/>
      </w:tblGrid>
      <w:tr w:rsidR="00BD2BA1" w:rsidRPr="00BD2BA1" w14:paraId="52843899" w14:textId="77777777" w:rsidTr="00BD2BA1">
        <w:trPr>
          <w:trHeight w:val="465"/>
        </w:trPr>
        <w:tc>
          <w:tcPr>
            <w:tcW w:w="3060" w:type="dxa"/>
            <w:tcBorders>
              <w:top w:val="nil"/>
              <w:left w:val="nil"/>
              <w:bottom w:val="nil"/>
              <w:right w:val="nil"/>
            </w:tcBorders>
            <w:shd w:val="clear" w:color="auto" w:fill="auto"/>
            <w:noWrap/>
            <w:vAlign w:val="bottom"/>
            <w:hideMark/>
          </w:tcPr>
          <w:p w14:paraId="077A24E4" w14:textId="77777777" w:rsidR="00BD2BA1" w:rsidRPr="00BD2BA1" w:rsidRDefault="00BD2BA1" w:rsidP="00BD2BA1">
            <w:pPr>
              <w:spacing w:after="0" w:line="240" w:lineRule="auto"/>
              <w:jc w:val="left"/>
              <w:rPr>
                <w:rFonts w:ascii="Times New Roman" w:eastAsia="Times New Roman" w:hAnsi="Times New Roman" w:cs="Times New Roman"/>
                <w:sz w:val="24"/>
                <w:szCs w:val="24"/>
              </w:rPr>
            </w:pPr>
          </w:p>
        </w:tc>
        <w:tc>
          <w:tcPr>
            <w:tcW w:w="1812" w:type="dxa"/>
            <w:gridSpan w:val="2"/>
            <w:tcBorders>
              <w:top w:val="nil"/>
              <w:left w:val="nil"/>
              <w:bottom w:val="single" w:sz="8" w:space="0" w:color="auto"/>
              <w:right w:val="nil"/>
            </w:tcBorders>
            <w:shd w:val="clear" w:color="auto" w:fill="auto"/>
            <w:noWrap/>
            <w:vAlign w:val="bottom"/>
            <w:hideMark/>
          </w:tcPr>
          <w:p w14:paraId="73E5E62A" w14:textId="77777777" w:rsidR="00BD2BA1" w:rsidRPr="00BD2BA1" w:rsidRDefault="00BD2BA1" w:rsidP="00BD2BA1">
            <w:pPr>
              <w:spacing w:after="0" w:line="240" w:lineRule="auto"/>
              <w:jc w:val="center"/>
              <w:rPr>
                <w:rFonts w:ascii="Calibri" w:eastAsia="Times New Roman" w:hAnsi="Calibri" w:cs="Calibri"/>
                <w:color w:val="000000"/>
                <w:sz w:val="22"/>
              </w:rPr>
            </w:pPr>
            <w:r w:rsidRPr="00BD2BA1">
              <w:rPr>
                <w:rFonts w:ascii="Calibri" w:eastAsia="Times New Roman" w:hAnsi="Calibri" w:cs="Calibri"/>
                <w:color w:val="000000"/>
                <w:sz w:val="22"/>
              </w:rPr>
              <w:t>[kg]</w:t>
            </w:r>
          </w:p>
        </w:tc>
        <w:tc>
          <w:tcPr>
            <w:tcW w:w="960" w:type="dxa"/>
            <w:tcBorders>
              <w:top w:val="nil"/>
              <w:left w:val="nil"/>
              <w:bottom w:val="nil"/>
              <w:right w:val="nil"/>
            </w:tcBorders>
            <w:shd w:val="clear" w:color="auto" w:fill="auto"/>
            <w:noWrap/>
            <w:vAlign w:val="bottom"/>
            <w:hideMark/>
          </w:tcPr>
          <w:p w14:paraId="55BBC0F5" w14:textId="77777777" w:rsidR="00BD2BA1" w:rsidRPr="00BD2BA1" w:rsidRDefault="00BD2BA1" w:rsidP="00BD2BA1">
            <w:pPr>
              <w:spacing w:after="0" w:line="240" w:lineRule="auto"/>
              <w:jc w:val="center"/>
              <w:rPr>
                <w:rFonts w:ascii="Calibri" w:eastAsia="Times New Roman" w:hAnsi="Calibri" w:cs="Calibri"/>
                <w:color w:val="000000"/>
                <w:sz w:val="22"/>
              </w:rPr>
            </w:pPr>
          </w:p>
        </w:tc>
        <w:tc>
          <w:tcPr>
            <w:tcW w:w="960" w:type="dxa"/>
            <w:tcBorders>
              <w:top w:val="nil"/>
              <w:left w:val="nil"/>
              <w:bottom w:val="nil"/>
              <w:right w:val="nil"/>
            </w:tcBorders>
            <w:shd w:val="clear" w:color="auto" w:fill="auto"/>
            <w:noWrap/>
            <w:vAlign w:val="bottom"/>
            <w:hideMark/>
          </w:tcPr>
          <w:p w14:paraId="1EE65FD5" w14:textId="77777777" w:rsidR="00BD2BA1" w:rsidRPr="00BD2BA1" w:rsidRDefault="00BD2BA1" w:rsidP="00BD2BA1">
            <w:pPr>
              <w:spacing w:after="0" w:line="240" w:lineRule="auto"/>
              <w:jc w:val="left"/>
              <w:rPr>
                <w:rFonts w:ascii="Calibri" w:eastAsia="Times New Roman" w:hAnsi="Calibri" w:cs="Calibri"/>
                <w:color w:val="000000"/>
                <w:sz w:val="22"/>
              </w:rPr>
            </w:pPr>
            <w:r w:rsidRPr="00BD2BA1">
              <w:rPr>
                <w:rFonts w:ascii="Calibri" w:eastAsia="Times New Roman" w:hAnsi="Calibri" w:cs="Calibri"/>
                <w:color w:val="000000"/>
                <w:sz w:val="22"/>
              </w:rPr>
              <w:t>[lb]</w:t>
            </w:r>
          </w:p>
        </w:tc>
        <w:tc>
          <w:tcPr>
            <w:tcW w:w="665" w:type="dxa"/>
            <w:tcBorders>
              <w:top w:val="nil"/>
              <w:left w:val="nil"/>
              <w:bottom w:val="nil"/>
              <w:right w:val="nil"/>
            </w:tcBorders>
            <w:shd w:val="clear" w:color="auto" w:fill="auto"/>
            <w:noWrap/>
            <w:vAlign w:val="bottom"/>
            <w:hideMark/>
          </w:tcPr>
          <w:p w14:paraId="06F72647" w14:textId="77777777" w:rsidR="00BD2BA1" w:rsidRPr="00BD2BA1" w:rsidRDefault="00BD2BA1" w:rsidP="00BD2BA1">
            <w:pPr>
              <w:spacing w:after="0" w:line="240" w:lineRule="auto"/>
              <w:jc w:val="left"/>
              <w:rPr>
                <w:rFonts w:ascii="Calibri" w:eastAsia="Times New Roman" w:hAnsi="Calibri" w:cs="Calibri"/>
                <w:color w:val="000000"/>
                <w:sz w:val="22"/>
              </w:rPr>
            </w:pPr>
            <w:r w:rsidRPr="00BD2BA1">
              <w:rPr>
                <w:rFonts w:ascii="Calibri" w:eastAsia="Times New Roman" w:hAnsi="Calibri" w:cs="Calibri"/>
                <w:color w:val="000000"/>
                <w:sz w:val="22"/>
              </w:rPr>
              <w:t>[kg]</w:t>
            </w:r>
          </w:p>
        </w:tc>
      </w:tr>
      <w:tr w:rsidR="00BD2BA1" w:rsidRPr="00BD2BA1" w14:paraId="5955177C" w14:textId="77777777" w:rsidTr="00BD2BA1">
        <w:trPr>
          <w:trHeight w:val="465"/>
        </w:trPr>
        <w:tc>
          <w:tcPr>
            <w:tcW w:w="3060" w:type="dxa"/>
            <w:tcBorders>
              <w:top w:val="single" w:sz="8" w:space="0" w:color="auto"/>
              <w:left w:val="single" w:sz="8" w:space="0" w:color="auto"/>
              <w:bottom w:val="single" w:sz="4" w:space="0" w:color="9BC2E6"/>
              <w:right w:val="nil"/>
            </w:tcBorders>
            <w:shd w:val="clear" w:color="DDEBF7" w:fill="DDEBF7"/>
            <w:noWrap/>
            <w:vAlign w:val="bottom"/>
            <w:hideMark/>
          </w:tcPr>
          <w:p w14:paraId="357C3860" w14:textId="77777777" w:rsidR="00BD2BA1" w:rsidRPr="00BD2BA1" w:rsidRDefault="00BD2BA1" w:rsidP="00BD2BA1">
            <w:pPr>
              <w:spacing w:after="0" w:line="240" w:lineRule="auto"/>
              <w:jc w:val="left"/>
              <w:rPr>
                <w:rFonts w:ascii="Calibri" w:eastAsia="Times New Roman" w:hAnsi="Calibri" w:cs="Calibri"/>
                <w:color w:val="000000"/>
                <w:sz w:val="22"/>
              </w:rPr>
            </w:pPr>
            <w:r w:rsidRPr="00BD2BA1">
              <w:rPr>
                <w:rFonts w:ascii="Calibri" w:eastAsia="Times New Roman" w:hAnsi="Calibri" w:cs="Calibri"/>
                <w:color w:val="000000"/>
                <w:sz w:val="22"/>
              </w:rPr>
              <w:t> </w:t>
            </w:r>
          </w:p>
        </w:tc>
        <w:tc>
          <w:tcPr>
            <w:tcW w:w="903" w:type="dxa"/>
            <w:tcBorders>
              <w:top w:val="single" w:sz="8" w:space="0" w:color="auto"/>
              <w:left w:val="nil"/>
              <w:bottom w:val="single" w:sz="4" w:space="0" w:color="9BC2E6"/>
              <w:right w:val="nil"/>
            </w:tcBorders>
            <w:shd w:val="clear" w:color="DDEBF7" w:fill="DDEBF7"/>
            <w:noWrap/>
            <w:vAlign w:val="bottom"/>
            <w:hideMark/>
          </w:tcPr>
          <w:p w14:paraId="798B78D6" w14:textId="77777777" w:rsidR="00BD2BA1" w:rsidRPr="00BD2BA1" w:rsidRDefault="00BD2BA1" w:rsidP="00BD2BA1">
            <w:pPr>
              <w:spacing w:after="0" w:line="240" w:lineRule="auto"/>
              <w:jc w:val="left"/>
              <w:rPr>
                <w:rFonts w:ascii="Calibri" w:eastAsia="Times New Roman" w:hAnsi="Calibri" w:cs="Calibri"/>
                <w:color w:val="000000"/>
                <w:sz w:val="22"/>
              </w:rPr>
            </w:pPr>
            <w:r w:rsidRPr="00BD2BA1">
              <w:rPr>
                <w:rFonts w:ascii="Calibri" w:eastAsia="Times New Roman" w:hAnsi="Calibri" w:cs="Calibri"/>
                <w:color w:val="000000"/>
                <w:sz w:val="22"/>
              </w:rPr>
              <w:t>Raymer</w:t>
            </w:r>
          </w:p>
        </w:tc>
        <w:tc>
          <w:tcPr>
            <w:tcW w:w="909" w:type="dxa"/>
            <w:tcBorders>
              <w:top w:val="single" w:sz="8" w:space="0" w:color="auto"/>
              <w:left w:val="nil"/>
              <w:bottom w:val="single" w:sz="4" w:space="0" w:color="9BC2E6"/>
              <w:right w:val="single" w:sz="8" w:space="0" w:color="auto"/>
            </w:tcBorders>
            <w:shd w:val="clear" w:color="DDEBF7" w:fill="DDEBF7"/>
            <w:noWrap/>
            <w:vAlign w:val="bottom"/>
            <w:hideMark/>
          </w:tcPr>
          <w:p w14:paraId="76A7B242" w14:textId="77777777" w:rsidR="00BD2BA1" w:rsidRPr="00BD2BA1" w:rsidRDefault="00BD2BA1" w:rsidP="00BD2BA1">
            <w:pPr>
              <w:spacing w:after="0" w:line="240" w:lineRule="auto"/>
              <w:jc w:val="left"/>
              <w:rPr>
                <w:rFonts w:ascii="Calibri" w:eastAsia="Times New Roman" w:hAnsi="Calibri" w:cs="Calibri"/>
                <w:color w:val="000000"/>
                <w:sz w:val="22"/>
              </w:rPr>
            </w:pPr>
            <w:r w:rsidRPr="00BD2BA1">
              <w:rPr>
                <w:rFonts w:ascii="Calibri" w:eastAsia="Times New Roman" w:hAnsi="Calibri" w:cs="Calibri"/>
                <w:color w:val="000000"/>
                <w:sz w:val="22"/>
              </w:rPr>
              <w:t>Nicolai</w:t>
            </w:r>
          </w:p>
        </w:tc>
        <w:tc>
          <w:tcPr>
            <w:tcW w:w="960" w:type="dxa"/>
            <w:tcBorders>
              <w:top w:val="nil"/>
              <w:left w:val="nil"/>
              <w:bottom w:val="nil"/>
              <w:right w:val="nil"/>
            </w:tcBorders>
            <w:shd w:val="clear" w:color="auto" w:fill="auto"/>
            <w:noWrap/>
            <w:vAlign w:val="bottom"/>
            <w:hideMark/>
          </w:tcPr>
          <w:p w14:paraId="1A6E8C62" w14:textId="77777777" w:rsidR="00BD2BA1" w:rsidRPr="00BD2BA1" w:rsidRDefault="00BD2BA1" w:rsidP="00BD2BA1">
            <w:pPr>
              <w:spacing w:after="0" w:line="240" w:lineRule="auto"/>
              <w:jc w:val="left"/>
              <w:rPr>
                <w:rFonts w:ascii="Calibri" w:eastAsia="Times New Roman" w:hAnsi="Calibri" w:cs="Calibri"/>
                <w:color w:val="000000"/>
                <w:sz w:val="22"/>
              </w:rPr>
            </w:pPr>
          </w:p>
        </w:tc>
        <w:tc>
          <w:tcPr>
            <w:tcW w:w="1625" w:type="dxa"/>
            <w:gridSpan w:val="2"/>
            <w:tcBorders>
              <w:top w:val="single" w:sz="4" w:space="0" w:color="auto"/>
              <w:left w:val="single" w:sz="4" w:space="0" w:color="auto"/>
              <w:bottom w:val="single" w:sz="4" w:space="0" w:color="auto"/>
              <w:right w:val="single" w:sz="4" w:space="0" w:color="auto"/>
            </w:tcBorders>
            <w:shd w:val="clear" w:color="000000" w:fill="D9E1F2"/>
            <w:noWrap/>
            <w:vAlign w:val="center"/>
            <w:hideMark/>
          </w:tcPr>
          <w:p w14:paraId="1E0C4F90" w14:textId="77777777" w:rsidR="00BD2BA1" w:rsidRPr="00BD2BA1" w:rsidRDefault="00BD2BA1" w:rsidP="00BD2BA1">
            <w:pPr>
              <w:spacing w:after="0" w:line="240" w:lineRule="auto"/>
              <w:jc w:val="center"/>
              <w:rPr>
                <w:rFonts w:ascii="Calibri" w:eastAsia="Times New Roman" w:hAnsi="Calibri" w:cs="Calibri"/>
                <w:color w:val="000000"/>
                <w:sz w:val="22"/>
              </w:rPr>
            </w:pPr>
            <w:r w:rsidRPr="00BD2BA1">
              <w:rPr>
                <w:rFonts w:ascii="Calibri" w:eastAsia="Times New Roman" w:hAnsi="Calibri" w:cs="Calibri"/>
                <w:color w:val="000000"/>
                <w:sz w:val="22"/>
              </w:rPr>
              <w:t>RESULTANT</w:t>
            </w:r>
          </w:p>
        </w:tc>
      </w:tr>
      <w:tr w:rsidR="00BD2BA1" w:rsidRPr="00BD2BA1" w14:paraId="72C0CB86" w14:textId="77777777" w:rsidTr="00BD2BA1">
        <w:trPr>
          <w:trHeight w:val="465"/>
        </w:trPr>
        <w:tc>
          <w:tcPr>
            <w:tcW w:w="3060" w:type="dxa"/>
            <w:tcBorders>
              <w:top w:val="single" w:sz="4" w:space="0" w:color="auto"/>
              <w:left w:val="single" w:sz="8" w:space="0" w:color="auto"/>
              <w:bottom w:val="single" w:sz="4" w:space="0" w:color="auto"/>
              <w:right w:val="single" w:sz="4" w:space="0" w:color="auto"/>
            </w:tcBorders>
            <w:shd w:val="clear" w:color="000000" w:fill="FFFF00"/>
            <w:noWrap/>
            <w:vAlign w:val="bottom"/>
            <w:hideMark/>
          </w:tcPr>
          <w:p w14:paraId="3072D786" w14:textId="77777777" w:rsidR="00BD2BA1" w:rsidRPr="00BD2BA1" w:rsidRDefault="00BD2BA1" w:rsidP="00BD2BA1">
            <w:pPr>
              <w:spacing w:after="0" w:line="240" w:lineRule="auto"/>
              <w:jc w:val="left"/>
              <w:rPr>
                <w:rFonts w:ascii="Calibri" w:eastAsia="Times New Roman" w:hAnsi="Calibri" w:cs="Calibri"/>
                <w:color w:val="000000"/>
                <w:sz w:val="22"/>
              </w:rPr>
            </w:pPr>
            <w:r w:rsidRPr="00BD2BA1">
              <w:rPr>
                <w:rFonts w:ascii="Calibri" w:eastAsia="Times New Roman" w:hAnsi="Calibri" w:cs="Calibri"/>
                <w:color w:val="000000"/>
                <w:sz w:val="22"/>
              </w:rPr>
              <w:t>Fuselage</w:t>
            </w:r>
          </w:p>
        </w:tc>
        <w:tc>
          <w:tcPr>
            <w:tcW w:w="90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0C3039A" w14:textId="77777777" w:rsidR="00BD2BA1" w:rsidRPr="00BD2BA1" w:rsidRDefault="00BD2BA1" w:rsidP="00BD2BA1">
            <w:pPr>
              <w:spacing w:after="0" w:line="240" w:lineRule="auto"/>
              <w:jc w:val="left"/>
              <w:rPr>
                <w:rFonts w:ascii="Calibri" w:eastAsia="Times New Roman" w:hAnsi="Calibri" w:cs="Calibri"/>
                <w:color w:val="000000"/>
                <w:sz w:val="22"/>
              </w:rPr>
            </w:pPr>
            <w:r w:rsidRPr="00BD2BA1">
              <w:rPr>
                <w:rFonts w:ascii="Calibri" w:eastAsia="Times New Roman" w:hAnsi="Calibri" w:cs="Calibri"/>
                <w:color w:val="000000"/>
                <w:sz w:val="22"/>
              </w:rPr>
              <w:t>58</w:t>
            </w:r>
          </w:p>
        </w:tc>
        <w:tc>
          <w:tcPr>
            <w:tcW w:w="909" w:type="dxa"/>
            <w:tcBorders>
              <w:top w:val="single" w:sz="4" w:space="0" w:color="auto"/>
              <w:left w:val="single" w:sz="4" w:space="0" w:color="auto"/>
              <w:bottom w:val="single" w:sz="4" w:space="0" w:color="auto"/>
              <w:right w:val="single" w:sz="8" w:space="0" w:color="auto"/>
            </w:tcBorders>
            <w:shd w:val="clear" w:color="auto" w:fill="auto"/>
            <w:noWrap/>
            <w:vAlign w:val="bottom"/>
            <w:hideMark/>
          </w:tcPr>
          <w:p w14:paraId="146DEF35" w14:textId="77777777" w:rsidR="00BD2BA1" w:rsidRPr="00BD2BA1" w:rsidRDefault="00BD2BA1" w:rsidP="00BD2BA1">
            <w:pPr>
              <w:spacing w:after="0" w:line="240" w:lineRule="auto"/>
              <w:jc w:val="left"/>
              <w:rPr>
                <w:rFonts w:ascii="Calibri" w:eastAsia="Times New Roman" w:hAnsi="Calibri" w:cs="Calibri"/>
                <w:color w:val="000000"/>
                <w:sz w:val="22"/>
              </w:rPr>
            </w:pPr>
            <w:r w:rsidRPr="00BD2BA1">
              <w:rPr>
                <w:rFonts w:ascii="Calibri" w:eastAsia="Times New Roman" w:hAnsi="Calibri" w:cs="Calibri"/>
                <w:color w:val="000000"/>
                <w:sz w:val="22"/>
              </w:rPr>
              <w:t>94</w:t>
            </w:r>
          </w:p>
        </w:tc>
        <w:tc>
          <w:tcPr>
            <w:tcW w:w="960" w:type="dxa"/>
            <w:tcBorders>
              <w:top w:val="nil"/>
              <w:left w:val="nil"/>
              <w:bottom w:val="nil"/>
              <w:right w:val="nil"/>
            </w:tcBorders>
            <w:shd w:val="clear" w:color="auto" w:fill="auto"/>
            <w:noWrap/>
            <w:vAlign w:val="bottom"/>
            <w:hideMark/>
          </w:tcPr>
          <w:p w14:paraId="587E89F0" w14:textId="77777777" w:rsidR="00BD2BA1" w:rsidRPr="00BD2BA1" w:rsidRDefault="00BD2BA1" w:rsidP="00BD2BA1">
            <w:pPr>
              <w:spacing w:after="0" w:line="240" w:lineRule="auto"/>
              <w:jc w:val="left"/>
              <w:rPr>
                <w:rFonts w:ascii="Calibri" w:eastAsia="Times New Roman" w:hAnsi="Calibri" w:cs="Calibri"/>
                <w:color w:val="000000"/>
                <w:sz w:val="22"/>
              </w:rPr>
            </w:pPr>
          </w:p>
        </w:tc>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097E932F" w14:textId="77777777" w:rsidR="00BD2BA1" w:rsidRPr="00BD2BA1" w:rsidRDefault="00BD2BA1" w:rsidP="00BD2BA1">
            <w:pPr>
              <w:spacing w:after="0" w:line="240" w:lineRule="auto"/>
              <w:jc w:val="left"/>
              <w:rPr>
                <w:rFonts w:ascii="Calibri" w:eastAsia="Times New Roman" w:hAnsi="Calibri" w:cs="Calibri"/>
                <w:color w:val="000000"/>
                <w:sz w:val="22"/>
              </w:rPr>
            </w:pPr>
            <w:r w:rsidRPr="00BD2BA1">
              <w:rPr>
                <w:rFonts w:ascii="Calibri" w:eastAsia="Times New Roman" w:hAnsi="Calibri" w:cs="Calibri"/>
                <w:color w:val="000000"/>
                <w:sz w:val="22"/>
              </w:rPr>
              <w:t>175</w:t>
            </w:r>
          </w:p>
        </w:tc>
        <w:tc>
          <w:tcPr>
            <w:tcW w:w="665" w:type="dxa"/>
            <w:tcBorders>
              <w:top w:val="nil"/>
              <w:left w:val="nil"/>
              <w:bottom w:val="single" w:sz="4" w:space="0" w:color="auto"/>
              <w:right w:val="single" w:sz="4" w:space="0" w:color="auto"/>
            </w:tcBorders>
            <w:shd w:val="clear" w:color="auto" w:fill="auto"/>
            <w:noWrap/>
            <w:vAlign w:val="bottom"/>
            <w:hideMark/>
          </w:tcPr>
          <w:p w14:paraId="57E12121" w14:textId="77777777" w:rsidR="00BD2BA1" w:rsidRPr="00BD2BA1" w:rsidRDefault="00BD2BA1" w:rsidP="00BD2BA1">
            <w:pPr>
              <w:spacing w:after="0" w:line="240" w:lineRule="auto"/>
              <w:jc w:val="left"/>
              <w:rPr>
                <w:rFonts w:ascii="Calibri" w:eastAsia="Times New Roman" w:hAnsi="Calibri" w:cs="Calibri"/>
                <w:color w:val="000000"/>
                <w:sz w:val="22"/>
              </w:rPr>
            </w:pPr>
            <w:r w:rsidRPr="00BD2BA1">
              <w:rPr>
                <w:rFonts w:ascii="Calibri" w:eastAsia="Times New Roman" w:hAnsi="Calibri" w:cs="Calibri"/>
                <w:color w:val="000000"/>
                <w:sz w:val="22"/>
              </w:rPr>
              <w:t>80</w:t>
            </w:r>
          </w:p>
        </w:tc>
      </w:tr>
      <w:tr w:rsidR="00BD2BA1" w:rsidRPr="00BD2BA1" w14:paraId="3EBAE9D7" w14:textId="77777777" w:rsidTr="00BD2BA1">
        <w:trPr>
          <w:trHeight w:val="300"/>
        </w:trPr>
        <w:tc>
          <w:tcPr>
            <w:tcW w:w="3060" w:type="dxa"/>
            <w:tcBorders>
              <w:top w:val="single" w:sz="4" w:space="0" w:color="auto"/>
              <w:left w:val="single" w:sz="8" w:space="0" w:color="auto"/>
              <w:bottom w:val="single" w:sz="4" w:space="0" w:color="auto"/>
              <w:right w:val="single" w:sz="4" w:space="0" w:color="auto"/>
            </w:tcBorders>
            <w:shd w:val="clear" w:color="000000" w:fill="FFFF00"/>
            <w:noWrap/>
            <w:vAlign w:val="bottom"/>
            <w:hideMark/>
          </w:tcPr>
          <w:p w14:paraId="694CBA08" w14:textId="77777777" w:rsidR="00BD2BA1" w:rsidRPr="00BD2BA1" w:rsidRDefault="00BD2BA1" w:rsidP="00BD2BA1">
            <w:pPr>
              <w:spacing w:after="0" w:line="240" w:lineRule="auto"/>
              <w:jc w:val="left"/>
              <w:rPr>
                <w:rFonts w:ascii="Calibri" w:eastAsia="Times New Roman" w:hAnsi="Calibri" w:cs="Calibri"/>
                <w:color w:val="000000"/>
                <w:sz w:val="22"/>
              </w:rPr>
            </w:pPr>
            <w:r w:rsidRPr="00BD2BA1">
              <w:rPr>
                <w:rFonts w:ascii="Calibri" w:eastAsia="Times New Roman" w:hAnsi="Calibri" w:cs="Calibri"/>
                <w:color w:val="000000"/>
                <w:sz w:val="22"/>
              </w:rPr>
              <w:t>Wing</w:t>
            </w:r>
          </w:p>
        </w:tc>
        <w:tc>
          <w:tcPr>
            <w:tcW w:w="903" w:type="dxa"/>
            <w:tcBorders>
              <w:top w:val="single" w:sz="4" w:space="0" w:color="auto"/>
              <w:left w:val="single" w:sz="4" w:space="0" w:color="auto"/>
              <w:bottom w:val="single" w:sz="4" w:space="0" w:color="auto"/>
              <w:right w:val="single" w:sz="4" w:space="0" w:color="auto"/>
            </w:tcBorders>
            <w:shd w:val="clear" w:color="DDEBF7" w:fill="DDEBF7"/>
            <w:noWrap/>
            <w:vAlign w:val="bottom"/>
            <w:hideMark/>
          </w:tcPr>
          <w:p w14:paraId="3F89A38B" w14:textId="77777777" w:rsidR="00BD2BA1" w:rsidRPr="00BD2BA1" w:rsidRDefault="00BD2BA1" w:rsidP="00BD2BA1">
            <w:pPr>
              <w:spacing w:after="0" w:line="240" w:lineRule="auto"/>
              <w:jc w:val="left"/>
              <w:rPr>
                <w:rFonts w:ascii="Calibri" w:eastAsia="Times New Roman" w:hAnsi="Calibri" w:cs="Calibri"/>
                <w:color w:val="000000"/>
                <w:sz w:val="22"/>
              </w:rPr>
            </w:pPr>
            <w:r w:rsidRPr="00BD2BA1">
              <w:rPr>
                <w:rFonts w:ascii="Calibri" w:eastAsia="Times New Roman" w:hAnsi="Calibri" w:cs="Calibri"/>
                <w:color w:val="000000"/>
                <w:sz w:val="22"/>
              </w:rPr>
              <w:t>86</w:t>
            </w:r>
          </w:p>
        </w:tc>
        <w:tc>
          <w:tcPr>
            <w:tcW w:w="909" w:type="dxa"/>
            <w:tcBorders>
              <w:top w:val="single" w:sz="4" w:space="0" w:color="auto"/>
              <w:left w:val="single" w:sz="4" w:space="0" w:color="auto"/>
              <w:bottom w:val="single" w:sz="4" w:space="0" w:color="auto"/>
              <w:right w:val="single" w:sz="8" w:space="0" w:color="auto"/>
            </w:tcBorders>
            <w:shd w:val="clear" w:color="DDEBF7" w:fill="DDEBF7"/>
            <w:noWrap/>
            <w:vAlign w:val="bottom"/>
            <w:hideMark/>
          </w:tcPr>
          <w:p w14:paraId="1E53CEC9" w14:textId="77777777" w:rsidR="00BD2BA1" w:rsidRPr="00BD2BA1" w:rsidRDefault="00BD2BA1" w:rsidP="00BD2BA1">
            <w:pPr>
              <w:spacing w:after="0" w:line="240" w:lineRule="auto"/>
              <w:jc w:val="left"/>
              <w:rPr>
                <w:rFonts w:ascii="Calibri" w:eastAsia="Times New Roman" w:hAnsi="Calibri" w:cs="Calibri"/>
                <w:color w:val="000000"/>
                <w:sz w:val="22"/>
              </w:rPr>
            </w:pPr>
            <w:r w:rsidRPr="00BD2BA1">
              <w:rPr>
                <w:rFonts w:ascii="Calibri" w:eastAsia="Times New Roman" w:hAnsi="Calibri" w:cs="Calibri"/>
                <w:color w:val="000000"/>
                <w:sz w:val="22"/>
              </w:rPr>
              <w:t>71</w:t>
            </w:r>
          </w:p>
        </w:tc>
        <w:tc>
          <w:tcPr>
            <w:tcW w:w="960" w:type="dxa"/>
            <w:tcBorders>
              <w:top w:val="nil"/>
              <w:left w:val="nil"/>
              <w:bottom w:val="nil"/>
              <w:right w:val="nil"/>
            </w:tcBorders>
            <w:shd w:val="clear" w:color="auto" w:fill="auto"/>
            <w:noWrap/>
            <w:vAlign w:val="bottom"/>
            <w:hideMark/>
          </w:tcPr>
          <w:p w14:paraId="1030ACD8" w14:textId="77777777" w:rsidR="00BD2BA1" w:rsidRPr="00BD2BA1" w:rsidRDefault="00BD2BA1" w:rsidP="00BD2BA1">
            <w:pPr>
              <w:spacing w:after="0" w:line="240" w:lineRule="auto"/>
              <w:jc w:val="left"/>
              <w:rPr>
                <w:rFonts w:ascii="Calibri" w:eastAsia="Times New Roman" w:hAnsi="Calibri" w:cs="Calibri"/>
                <w:color w:val="000000"/>
                <w:sz w:val="22"/>
              </w:rPr>
            </w:pPr>
          </w:p>
        </w:tc>
        <w:tc>
          <w:tcPr>
            <w:tcW w:w="960" w:type="dxa"/>
            <w:tcBorders>
              <w:top w:val="nil"/>
              <w:left w:val="single" w:sz="4" w:space="0" w:color="auto"/>
              <w:bottom w:val="single" w:sz="4" w:space="0" w:color="auto"/>
              <w:right w:val="single" w:sz="4" w:space="0" w:color="auto"/>
            </w:tcBorders>
            <w:shd w:val="clear" w:color="auto" w:fill="DEEAF6"/>
            <w:noWrap/>
            <w:vAlign w:val="bottom"/>
            <w:hideMark/>
          </w:tcPr>
          <w:p w14:paraId="36639A4F" w14:textId="77777777" w:rsidR="00BD2BA1" w:rsidRPr="00BD2BA1" w:rsidRDefault="00BD2BA1" w:rsidP="00BD2BA1">
            <w:pPr>
              <w:spacing w:after="0" w:line="240" w:lineRule="auto"/>
              <w:jc w:val="left"/>
              <w:rPr>
                <w:rFonts w:ascii="Calibri" w:eastAsia="Times New Roman" w:hAnsi="Calibri" w:cs="Calibri"/>
                <w:color w:val="000000"/>
                <w:sz w:val="22"/>
              </w:rPr>
            </w:pPr>
            <w:r w:rsidRPr="00BD2BA1">
              <w:rPr>
                <w:rFonts w:ascii="Calibri" w:eastAsia="Times New Roman" w:hAnsi="Calibri" w:cs="Calibri"/>
                <w:color w:val="000000"/>
                <w:sz w:val="22"/>
              </w:rPr>
              <w:t>209</w:t>
            </w:r>
          </w:p>
        </w:tc>
        <w:tc>
          <w:tcPr>
            <w:tcW w:w="665" w:type="dxa"/>
            <w:tcBorders>
              <w:top w:val="nil"/>
              <w:left w:val="nil"/>
              <w:bottom w:val="single" w:sz="4" w:space="0" w:color="auto"/>
              <w:right w:val="single" w:sz="4" w:space="0" w:color="auto"/>
            </w:tcBorders>
            <w:shd w:val="clear" w:color="auto" w:fill="DEEAF6"/>
            <w:noWrap/>
            <w:vAlign w:val="bottom"/>
            <w:hideMark/>
          </w:tcPr>
          <w:p w14:paraId="26239940" w14:textId="77777777" w:rsidR="00BD2BA1" w:rsidRPr="00BD2BA1" w:rsidRDefault="00BD2BA1" w:rsidP="00BD2BA1">
            <w:pPr>
              <w:spacing w:after="0" w:line="240" w:lineRule="auto"/>
              <w:jc w:val="left"/>
              <w:rPr>
                <w:rFonts w:ascii="Calibri" w:eastAsia="Times New Roman" w:hAnsi="Calibri" w:cs="Calibri"/>
                <w:color w:val="000000"/>
                <w:sz w:val="22"/>
              </w:rPr>
            </w:pPr>
            <w:r w:rsidRPr="00BD2BA1">
              <w:rPr>
                <w:rFonts w:ascii="Calibri" w:eastAsia="Times New Roman" w:hAnsi="Calibri" w:cs="Calibri"/>
                <w:color w:val="000000"/>
                <w:sz w:val="22"/>
              </w:rPr>
              <w:t>95</w:t>
            </w:r>
          </w:p>
        </w:tc>
      </w:tr>
      <w:tr w:rsidR="00BD2BA1" w:rsidRPr="00BD2BA1" w14:paraId="66931E48" w14:textId="77777777" w:rsidTr="00BD2BA1">
        <w:trPr>
          <w:trHeight w:val="300"/>
        </w:trPr>
        <w:tc>
          <w:tcPr>
            <w:tcW w:w="3060" w:type="dxa"/>
            <w:tcBorders>
              <w:top w:val="single" w:sz="4" w:space="0" w:color="auto"/>
              <w:left w:val="single" w:sz="8" w:space="0" w:color="auto"/>
              <w:bottom w:val="single" w:sz="4" w:space="0" w:color="auto"/>
              <w:right w:val="single" w:sz="4" w:space="0" w:color="auto"/>
            </w:tcBorders>
            <w:shd w:val="clear" w:color="000000" w:fill="FFFF00"/>
            <w:noWrap/>
            <w:vAlign w:val="bottom"/>
            <w:hideMark/>
          </w:tcPr>
          <w:p w14:paraId="23A9C2C9" w14:textId="77777777" w:rsidR="00BD2BA1" w:rsidRPr="00BD2BA1" w:rsidRDefault="00BD2BA1" w:rsidP="00BD2BA1">
            <w:pPr>
              <w:spacing w:after="0" w:line="240" w:lineRule="auto"/>
              <w:jc w:val="left"/>
              <w:rPr>
                <w:rFonts w:ascii="Calibri" w:eastAsia="Times New Roman" w:hAnsi="Calibri" w:cs="Calibri"/>
                <w:color w:val="000000"/>
                <w:sz w:val="22"/>
              </w:rPr>
            </w:pPr>
            <w:r w:rsidRPr="00BD2BA1">
              <w:rPr>
                <w:rFonts w:ascii="Calibri" w:eastAsia="Times New Roman" w:hAnsi="Calibri" w:cs="Calibri"/>
                <w:color w:val="000000"/>
                <w:sz w:val="22"/>
              </w:rPr>
              <w:t>Horizontal Tail</w:t>
            </w:r>
          </w:p>
        </w:tc>
        <w:tc>
          <w:tcPr>
            <w:tcW w:w="90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2A25F27" w14:textId="77777777" w:rsidR="00BD2BA1" w:rsidRPr="00BD2BA1" w:rsidRDefault="00BD2BA1" w:rsidP="00BD2BA1">
            <w:pPr>
              <w:spacing w:after="0" w:line="240" w:lineRule="auto"/>
              <w:jc w:val="left"/>
              <w:rPr>
                <w:rFonts w:ascii="Calibri" w:eastAsia="Times New Roman" w:hAnsi="Calibri" w:cs="Calibri"/>
                <w:color w:val="000000"/>
                <w:sz w:val="22"/>
              </w:rPr>
            </w:pPr>
            <w:r w:rsidRPr="00BD2BA1">
              <w:rPr>
                <w:rFonts w:ascii="Calibri" w:eastAsia="Times New Roman" w:hAnsi="Calibri" w:cs="Calibri"/>
                <w:color w:val="000000"/>
                <w:sz w:val="22"/>
              </w:rPr>
              <w:t>4</w:t>
            </w:r>
          </w:p>
        </w:tc>
        <w:tc>
          <w:tcPr>
            <w:tcW w:w="909" w:type="dxa"/>
            <w:tcBorders>
              <w:top w:val="single" w:sz="4" w:space="0" w:color="auto"/>
              <w:left w:val="single" w:sz="4" w:space="0" w:color="auto"/>
              <w:bottom w:val="single" w:sz="4" w:space="0" w:color="auto"/>
              <w:right w:val="single" w:sz="8" w:space="0" w:color="auto"/>
            </w:tcBorders>
            <w:shd w:val="clear" w:color="auto" w:fill="auto"/>
            <w:noWrap/>
            <w:vAlign w:val="bottom"/>
            <w:hideMark/>
          </w:tcPr>
          <w:p w14:paraId="6A29359B" w14:textId="77777777" w:rsidR="00BD2BA1" w:rsidRPr="00BD2BA1" w:rsidRDefault="00BD2BA1" w:rsidP="00BD2BA1">
            <w:pPr>
              <w:spacing w:after="0" w:line="240" w:lineRule="auto"/>
              <w:jc w:val="left"/>
              <w:rPr>
                <w:rFonts w:ascii="Calibri" w:eastAsia="Times New Roman" w:hAnsi="Calibri" w:cs="Calibri"/>
                <w:color w:val="000000"/>
                <w:sz w:val="22"/>
              </w:rPr>
            </w:pPr>
            <w:r w:rsidRPr="00BD2BA1">
              <w:rPr>
                <w:rFonts w:ascii="Calibri" w:eastAsia="Times New Roman" w:hAnsi="Calibri" w:cs="Calibri"/>
                <w:color w:val="000000"/>
                <w:sz w:val="22"/>
              </w:rPr>
              <w:t>11</w:t>
            </w:r>
          </w:p>
        </w:tc>
        <w:tc>
          <w:tcPr>
            <w:tcW w:w="960" w:type="dxa"/>
            <w:tcBorders>
              <w:top w:val="nil"/>
              <w:left w:val="nil"/>
              <w:bottom w:val="nil"/>
              <w:right w:val="nil"/>
            </w:tcBorders>
            <w:shd w:val="clear" w:color="auto" w:fill="auto"/>
            <w:noWrap/>
            <w:vAlign w:val="bottom"/>
            <w:hideMark/>
          </w:tcPr>
          <w:p w14:paraId="49FA5E5D" w14:textId="77777777" w:rsidR="00BD2BA1" w:rsidRPr="00BD2BA1" w:rsidRDefault="00BD2BA1" w:rsidP="00BD2BA1">
            <w:pPr>
              <w:spacing w:after="0" w:line="240" w:lineRule="auto"/>
              <w:jc w:val="left"/>
              <w:rPr>
                <w:rFonts w:ascii="Calibri" w:eastAsia="Times New Roman" w:hAnsi="Calibri" w:cs="Calibri"/>
                <w:color w:val="000000"/>
                <w:sz w:val="22"/>
              </w:rPr>
            </w:pPr>
          </w:p>
        </w:tc>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2502F492" w14:textId="77777777" w:rsidR="00BD2BA1" w:rsidRPr="00BD2BA1" w:rsidRDefault="00BD2BA1" w:rsidP="00BD2BA1">
            <w:pPr>
              <w:spacing w:after="0" w:line="240" w:lineRule="auto"/>
              <w:jc w:val="left"/>
              <w:rPr>
                <w:rFonts w:ascii="Calibri" w:eastAsia="Times New Roman" w:hAnsi="Calibri" w:cs="Calibri"/>
                <w:color w:val="000000"/>
                <w:sz w:val="22"/>
              </w:rPr>
            </w:pPr>
            <w:r w:rsidRPr="00BD2BA1">
              <w:rPr>
                <w:rFonts w:ascii="Calibri" w:eastAsia="Times New Roman" w:hAnsi="Calibri" w:cs="Calibri"/>
                <w:color w:val="000000"/>
                <w:sz w:val="22"/>
              </w:rPr>
              <w:t>23</w:t>
            </w:r>
          </w:p>
        </w:tc>
        <w:tc>
          <w:tcPr>
            <w:tcW w:w="665" w:type="dxa"/>
            <w:tcBorders>
              <w:top w:val="nil"/>
              <w:left w:val="nil"/>
              <w:bottom w:val="single" w:sz="4" w:space="0" w:color="auto"/>
              <w:right w:val="single" w:sz="4" w:space="0" w:color="auto"/>
            </w:tcBorders>
            <w:shd w:val="clear" w:color="auto" w:fill="auto"/>
            <w:noWrap/>
            <w:vAlign w:val="bottom"/>
            <w:hideMark/>
          </w:tcPr>
          <w:p w14:paraId="7D6D5642" w14:textId="77777777" w:rsidR="00BD2BA1" w:rsidRPr="00BD2BA1" w:rsidRDefault="00BD2BA1" w:rsidP="00BD2BA1">
            <w:pPr>
              <w:spacing w:after="0" w:line="240" w:lineRule="auto"/>
              <w:jc w:val="left"/>
              <w:rPr>
                <w:rFonts w:ascii="Calibri" w:eastAsia="Times New Roman" w:hAnsi="Calibri" w:cs="Calibri"/>
                <w:color w:val="000000"/>
                <w:sz w:val="22"/>
              </w:rPr>
            </w:pPr>
            <w:r w:rsidRPr="00BD2BA1">
              <w:rPr>
                <w:rFonts w:ascii="Calibri" w:eastAsia="Times New Roman" w:hAnsi="Calibri" w:cs="Calibri"/>
                <w:color w:val="000000"/>
                <w:sz w:val="22"/>
              </w:rPr>
              <w:t>10</w:t>
            </w:r>
          </w:p>
        </w:tc>
      </w:tr>
      <w:tr w:rsidR="00BD2BA1" w:rsidRPr="00BD2BA1" w14:paraId="5FC01D89" w14:textId="77777777" w:rsidTr="00BD2BA1">
        <w:trPr>
          <w:trHeight w:val="300"/>
        </w:trPr>
        <w:tc>
          <w:tcPr>
            <w:tcW w:w="3060" w:type="dxa"/>
            <w:tcBorders>
              <w:top w:val="single" w:sz="4" w:space="0" w:color="auto"/>
              <w:left w:val="single" w:sz="8" w:space="0" w:color="auto"/>
              <w:bottom w:val="single" w:sz="4" w:space="0" w:color="auto"/>
              <w:right w:val="single" w:sz="4" w:space="0" w:color="auto"/>
            </w:tcBorders>
            <w:shd w:val="clear" w:color="000000" w:fill="FFFF00"/>
            <w:noWrap/>
            <w:vAlign w:val="bottom"/>
            <w:hideMark/>
          </w:tcPr>
          <w:p w14:paraId="34FD972F" w14:textId="77777777" w:rsidR="00BD2BA1" w:rsidRPr="00BD2BA1" w:rsidRDefault="00BD2BA1" w:rsidP="00BD2BA1">
            <w:pPr>
              <w:spacing w:after="0" w:line="240" w:lineRule="auto"/>
              <w:jc w:val="left"/>
              <w:rPr>
                <w:rFonts w:ascii="Calibri" w:eastAsia="Times New Roman" w:hAnsi="Calibri" w:cs="Calibri"/>
                <w:color w:val="000000"/>
                <w:sz w:val="22"/>
              </w:rPr>
            </w:pPr>
            <w:r w:rsidRPr="00BD2BA1">
              <w:rPr>
                <w:rFonts w:ascii="Calibri" w:eastAsia="Times New Roman" w:hAnsi="Calibri" w:cs="Calibri"/>
                <w:color w:val="000000"/>
                <w:sz w:val="22"/>
              </w:rPr>
              <w:t>Vertical Tail</w:t>
            </w:r>
          </w:p>
        </w:tc>
        <w:tc>
          <w:tcPr>
            <w:tcW w:w="903" w:type="dxa"/>
            <w:tcBorders>
              <w:top w:val="single" w:sz="4" w:space="0" w:color="auto"/>
              <w:left w:val="single" w:sz="4" w:space="0" w:color="auto"/>
              <w:bottom w:val="single" w:sz="4" w:space="0" w:color="auto"/>
              <w:right w:val="single" w:sz="4" w:space="0" w:color="auto"/>
            </w:tcBorders>
            <w:shd w:val="clear" w:color="DDEBF7" w:fill="DDEBF7"/>
            <w:noWrap/>
            <w:vAlign w:val="bottom"/>
            <w:hideMark/>
          </w:tcPr>
          <w:p w14:paraId="7F9DB68B" w14:textId="77777777" w:rsidR="00BD2BA1" w:rsidRPr="00BD2BA1" w:rsidRDefault="00BD2BA1" w:rsidP="00BD2BA1">
            <w:pPr>
              <w:spacing w:after="0" w:line="240" w:lineRule="auto"/>
              <w:jc w:val="left"/>
              <w:rPr>
                <w:rFonts w:ascii="Calibri" w:eastAsia="Times New Roman" w:hAnsi="Calibri" w:cs="Calibri"/>
                <w:color w:val="000000"/>
                <w:sz w:val="22"/>
              </w:rPr>
            </w:pPr>
            <w:r w:rsidRPr="00BD2BA1">
              <w:rPr>
                <w:rFonts w:ascii="Calibri" w:eastAsia="Times New Roman" w:hAnsi="Calibri" w:cs="Calibri"/>
                <w:color w:val="000000"/>
                <w:sz w:val="22"/>
              </w:rPr>
              <w:t>1</w:t>
            </w:r>
          </w:p>
        </w:tc>
        <w:tc>
          <w:tcPr>
            <w:tcW w:w="909" w:type="dxa"/>
            <w:tcBorders>
              <w:top w:val="single" w:sz="4" w:space="0" w:color="auto"/>
              <w:left w:val="single" w:sz="4" w:space="0" w:color="auto"/>
              <w:bottom w:val="single" w:sz="4" w:space="0" w:color="auto"/>
              <w:right w:val="single" w:sz="8" w:space="0" w:color="auto"/>
            </w:tcBorders>
            <w:shd w:val="clear" w:color="DDEBF7" w:fill="DDEBF7"/>
            <w:noWrap/>
            <w:vAlign w:val="bottom"/>
            <w:hideMark/>
          </w:tcPr>
          <w:p w14:paraId="6070F5D8" w14:textId="77777777" w:rsidR="00BD2BA1" w:rsidRPr="00BD2BA1" w:rsidRDefault="00BD2BA1" w:rsidP="00BD2BA1">
            <w:pPr>
              <w:spacing w:after="0" w:line="240" w:lineRule="auto"/>
              <w:jc w:val="left"/>
              <w:rPr>
                <w:rFonts w:ascii="Calibri" w:eastAsia="Times New Roman" w:hAnsi="Calibri" w:cs="Calibri"/>
                <w:color w:val="000000"/>
                <w:sz w:val="22"/>
              </w:rPr>
            </w:pPr>
            <w:r w:rsidRPr="00BD2BA1">
              <w:rPr>
                <w:rFonts w:ascii="Calibri" w:eastAsia="Times New Roman" w:hAnsi="Calibri" w:cs="Calibri"/>
                <w:color w:val="000000"/>
                <w:sz w:val="22"/>
              </w:rPr>
              <w:t>3</w:t>
            </w:r>
          </w:p>
        </w:tc>
        <w:tc>
          <w:tcPr>
            <w:tcW w:w="960" w:type="dxa"/>
            <w:tcBorders>
              <w:top w:val="nil"/>
              <w:left w:val="nil"/>
              <w:bottom w:val="nil"/>
              <w:right w:val="nil"/>
            </w:tcBorders>
            <w:shd w:val="clear" w:color="auto" w:fill="auto"/>
            <w:noWrap/>
            <w:vAlign w:val="bottom"/>
            <w:hideMark/>
          </w:tcPr>
          <w:p w14:paraId="68944957" w14:textId="77777777" w:rsidR="00BD2BA1" w:rsidRPr="00BD2BA1" w:rsidRDefault="00BD2BA1" w:rsidP="00BD2BA1">
            <w:pPr>
              <w:spacing w:after="0" w:line="240" w:lineRule="auto"/>
              <w:jc w:val="left"/>
              <w:rPr>
                <w:rFonts w:ascii="Calibri" w:eastAsia="Times New Roman" w:hAnsi="Calibri" w:cs="Calibri"/>
                <w:color w:val="000000"/>
                <w:sz w:val="22"/>
              </w:rPr>
            </w:pPr>
          </w:p>
        </w:tc>
        <w:tc>
          <w:tcPr>
            <w:tcW w:w="960" w:type="dxa"/>
            <w:tcBorders>
              <w:top w:val="nil"/>
              <w:left w:val="single" w:sz="4" w:space="0" w:color="auto"/>
              <w:bottom w:val="single" w:sz="4" w:space="0" w:color="auto"/>
              <w:right w:val="single" w:sz="4" w:space="0" w:color="auto"/>
            </w:tcBorders>
            <w:shd w:val="clear" w:color="auto" w:fill="DEEAF6"/>
            <w:noWrap/>
            <w:vAlign w:val="bottom"/>
            <w:hideMark/>
          </w:tcPr>
          <w:p w14:paraId="1BCE81B3" w14:textId="77777777" w:rsidR="00BD2BA1" w:rsidRPr="00BD2BA1" w:rsidRDefault="00BD2BA1" w:rsidP="00BD2BA1">
            <w:pPr>
              <w:spacing w:after="0" w:line="240" w:lineRule="auto"/>
              <w:jc w:val="left"/>
              <w:rPr>
                <w:rFonts w:ascii="Calibri" w:eastAsia="Times New Roman" w:hAnsi="Calibri" w:cs="Calibri"/>
                <w:color w:val="000000"/>
                <w:sz w:val="22"/>
              </w:rPr>
            </w:pPr>
            <w:r w:rsidRPr="00BD2BA1">
              <w:rPr>
                <w:rFonts w:ascii="Calibri" w:eastAsia="Times New Roman" w:hAnsi="Calibri" w:cs="Calibri"/>
                <w:color w:val="000000"/>
                <w:sz w:val="22"/>
              </w:rPr>
              <w:t>13</w:t>
            </w:r>
          </w:p>
        </w:tc>
        <w:tc>
          <w:tcPr>
            <w:tcW w:w="665" w:type="dxa"/>
            <w:tcBorders>
              <w:top w:val="nil"/>
              <w:left w:val="nil"/>
              <w:bottom w:val="single" w:sz="4" w:space="0" w:color="auto"/>
              <w:right w:val="single" w:sz="4" w:space="0" w:color="auto"/>
            </w:tcBorders>
            <w:shd w:val="clear" w:color="auto" w:fill="DEEAF6"/>
            <w:noWrap/>
            <w:vAlign w:val="bottom"/>
            <w:hideMark/>
          </w:tcPr>
          <w:p w14:paraId="5C526380" w14:textId="77777777" w:rsidR="00BD2BA1" w:rsidRPr="00BD2BA1" w:rsidRDefault="00BD2BA1" w:rsidP="00BD2BA1">
            <w:pPr>
              <w:spacing w:after="0" w:line="240" w:lineRule="auto"/>
              <w:jc w:val="left"/>
              <w:rPr>
                <w:rFonts w:ascii="Calibri" w:eastAsia="Times New Roman" w:hAnsi="Calibri" w:cs="Calibri"/>
                <w:color w:val="000000"/>
                <w:sz w:val="22"/>
              </w:rPr>
            </w:pPr>
            <w:r w:rsidRPr="00BD2BA1">
              <w:rPr>
                <w:rFonts w:ascii="Calibri" w:eastAsia="Times New Roman" w:hAnsi="Calibri" w:cs="Calibri"/>
                <w:color w:val="000000"/>
                <w:sz w:val="22"/>
              </w:rPr>
              <w:t>6</w:t>
            </w:r>
          </w:p>
        </w:tc>
      </w:tr>
      <w:tr w:rsidR="00BD2BA1" w:rsidRPr="00BD2BA1" w14:paraId="15360456" w14:textId="77777777" w:rsidTr="00BD2BA1">
        <w:trPr>
          <w:trHeight w:val="300"/>
        </w:trPr>
        <w:tc>
          <w:tcPr>
            <w:tcW w:w="3060" w:type="dxa"/>
            <w:tcBorders>
              <w:top w:val="single" w:sz="4" w:space="0" w:color="auto"/>
              <w:left w:val="single" w:sz="8" w:space="0" w:color="auto"/>
              <w:bottom w:val="single" w:sz="4" w:space="0" w:color="auto"/>
              <w:right w:val="single" w:sz="4" w:space="0" w:color="auto"/>
            </w:tcBorders>
            <w:shd w:val="clear" w:color="000000" w:fill="FFFF00"/>
            <w:noWrap/>
            <w:vAlign w:val="bottom"/>
            <w:hideMark/>
          </w:tcPr>
          <w:p w14:paraId="6839EA28" w14:textId="77777777" w:rsidR="00BD2BA1" w:rsidRPr="00BD2BA1" w:rsidRDefault="00BD2BA1" w:rsidP="00BD2BA1">
            <w:pPr>
              <w:spacing w:after="0" w:line="240" w:lineRule="auto"/>
              <w:jc w:val="left"/>
              <w:rPr>
                <w:rFonts w:ascii="Calibri" w:eastAsia="Times New Roman" w:hAnsi="Calibri" w:cs="Calibri"/>
                <w:color w:val="000000"/>
                <w:sz w:val="22"/>
              </w:rPr>
            </w:pPr>
            <w:r w:rsidRPr="00BD2BA1">
              <w:rPr>
                <w:rFonts w:ascii="Calibri" w:eastAsia="Times New Roman" w:hAnsi="Calibri" w:cs="Calibri"/>
                <w:color w:val="000000"/>
                <w:sz w:val="22"/>
              </w:rPr>
              <w:t>Main Landing gear</w:t>
            </w:r>
          </w:p>
        </w:tc>
        <w:tc>
          <w:tcPr>
            <w:tcW w:w="90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0D8F51F" w14:textId="77777777" w:rsidR="00BD2BA1" w:rsidRPr="00BD2BA1" w:rsidRDefault="00BD2BA1" w:rsidP="00BD2BA1">
            <w:pPr>
              <w:spacing w:after="0" w:line="240" w:lineRule="auto"/>
              <w:jc w:val="left"/>
              <w:rPr>
                <w:rFonts w:ascii="Calibri" w:eastAsia="Times New Roman" w:hAnsi="Calibri" w:cs="Calibri"/>
                <w:color w:val="000000"/>
                <w:sz w:val="22"/>
              </w:rPr>
            </w:pPr>
            <w:r w:rsidRPr="00BD2BA1">
              <w:rPr>
                <w:rFonts w:ascii="Calibri" w:eastAsia="Times New Roman" w:hAnsi="Calibri" w:cs="Calibri"/>
                <w:color w:val="000000"/>
                <w:sz w:val="22"/>
              </w:rPr>
              <w:t>36</w:t>
            </w:r>
          </w:p>
        </w:tc>
        <w:tc>
          <w:tcPr>
            <w:tcW w:w="909" w:type="dxa"/>
            <w:tcBorders>
              <w:top w:val="single" w:sz="4" w:space="0" w:color="auto"/>
              <w:left w:val="single" w:sz="4" w:space="0" w:color="auto"/>
              <w:bottom w:val="single" w:sz="4" w:space="0" w:color="auto"/>
              <w:right w:val="single" w:sz="8" w:space="0" w:color="auto"/>
            </w:tcBorders>
            <w:shd w:val="clear" w:color="auto" w:fill="auto"/>
            <w:noWrap/>
            <w:vAlign w:val="bottom"/>
            <w:hideMark/>
          </w:tcPr>
          <w:p w14:paraId="6E407203" w14:textId="77777777" w:rsidR="00BD2BA1" w:rsidRPr="00BD2BA1" w:rsidRDefault="00BD2BA1" w:rsidP="00BD2BA1">
            <w:pPr>
              <w:spacing w:after="0" w:line="240" w:lineRule="auto"/>
              <w:jc w:val="left"/>
              <w:rPr>
                <w:rFonts w:ascii="Calibri" w:eastAsia="Times New Roman" w:hAnsi="Calibri" w:cs="Calibri"/>
                <w:color w:val="000000"/>
                <w:sz w:val="22"/>
              </w:rPr>
            </w:pPr>
            <w:r w:rsidRPr="00BD2BA1">
              <w:rPr>
                <w:rFonts w:ascii="Calibri" w:eastAsia="Times New Roman" w:hAnsi="Calibri" w:cs="Calibri"/>
                <w:color w:val="000000"/>
                <w:sz w:val="22"/>
              </w:rPr>
              <w:t>38</w:t>
            </w:r>
          </w:p>
        </w:tc>
        <w:tc>
          <w:tcPr>
            <w:tcW w:w="960" w:type="dxa"/>
            <w:tcBorders>
              <w:top w:val="nil"/>
              <w:left w:val="nil"/>
              <w:bottom w:val="nil"/>
              <w:right w:val="nil"/>
            </w:tcBorders>
            <w:shd w:val="clear" w:color="auto" w:fill="auto"/>
            <w:noWrap/>
            <w:vAlign w:val="bottom"/>
            <w:hideMark/>
          </w:tcPr>
          <w:p w14:paraId="3962CF6E" w14:textId="77777777" w:rsidR="00BD2BA1" w:rsidRPr="00BD2BA1" w:rsidRDefault="00BD2BA1" w:rsidP="00BD2BA1">
            <w:pPr>
              <w:spacing w:after="0" w:line="240" w:lineRule="auto"/>
              <w:jc w:val="left"/>
              <w:rPr>
                <w:rFonts w:ascii="Calibri" w:eastAsia="Times New Roman" w:hAnsi="Calibri" w:cs="Calibri"/>
                <w:color w:val="000000"/>
                <w:sz w:val="22"/>
              </w:rPr>
            </w:pPr>
          </w:p>
        </w:tc>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1EBC8FFF" w14:textId="77777777" w:rsidR="00BD2BA1" w:rsidRPr="00BD2BA1" w:rsidRDefault="00BD2BA1" w:rsidP="00BD2BA1">
            <w:pPr>
              <w:spacing w:after="0" w:line="240" w:lineRule="auto"/>
              <w:jc w:val="left"/>
              <w:rPr>
                <w:rFonts w:ascii="Calibri" w:eastAsia="Times New Roman" w:hAnsi="Calibri" w:cs="Calibri"/>
                <w:color w:val="000000"/>
                <w:sz w:val="22"/>
              </w:rPr>
            </w:pPr>
            <w:r w:rsidRPr="00BD2BA1">
              <w:rPr>
                <w:rFonts w:ascii="Calibri" w:eastAsia="Times New Roman" w:hAnsi="Calibri" w:cs="Calibri"/>
                <w:color w:val="000000"/>
                <w:sz w:val="22"/>
              </w:rPr>
              <w:t>66</w:t>
            </w:r>
          </w:p>
        </w:tc>
        <w:tc>
          <w:tcPr>
            <w:tcW w:w="665" w:type="dxa"/>
            <w:tcBorders>
              <w:top w:val="nil"/>
              <w:left w:val="nil"/>
              <w:bottom w:val="single" w:sz="4" w:space="0" w:color="auto"/>
              <w:right w:val="single" w:sz="4" w:space="0" w:color="auto"/>
            </w:tcBorders>
            <w:shd w:val="clear" w:color="auto" w:fill="auto"/>
            <w:noWrap/>
            <w:vAlign w:val="bottom"/>
            <w:hideMark/>
          </w:tcPr>
          <w:p w14:paraId="42ECE5BB" w14:textId="77777777" w:rsidR="00BD2BA1" w:rsidRPr="00BD2BA1" w:rsidRDefault="00BD2BA1" w:rsidP="00BD2BA1">
            <w:pPr>
              <w:spacing w:after="0" w:line="240" w:lineRule="auto"/>
              <w:jc w:val="left"/>
              <w:rPr>
                <w:rFonts w:ascii="Calibri" w:eastAsia="Times New Roman" w:hAnsi="Calibri" w:cs="Calibri"/>
                <w:color w:val="000000"/>
                <w:sz w:val="22"/>
              </w:rPr>
            </w:pPr>
            <w:r w:rsidRPr="00BD2BA1">
              <w:rPr>
                <w:rFonts w:ascii="Calibri" w:eastAsia="Times New Roman" w:hAnsi="Calibri" w:cs="Calibri"/>
                <w:color w:val="000000"/>
                <w:sz w:val="22"/>
              </w:rPr>
              <w:t>30</w:t>
            </w:r>
          </w:p>
        </w:tc>
      </w:tr>
      <w:tr w:rsidR="00BD2BA1" w:rsidRPr="00BD2BA1" w14:paraId="21ABD040" w14:textId="77777777" w:rsidTr="00BD2BA1">
        <w:trPr>
          <w:trHeight w:val="300"/>
        </w:trPr>
        <w:tc>
          <w:tcPr>
            <w:tcW w:w="3060" w:type="dxa"/>
            <w:tcBorders>
              <w:top w:val="single" w:sz="4" w:space="0" w:color="auto"/>
              <w:left w:val="single" w:sz="8" w:space="0" w:color="auto"/>
              <w:bottom w:val="single" w:sz="4" w:space="0" w:color="auto"/>
              <w:right w:val="single" w:sz="4" w:space="0" w:color="auto"/>
            </w:tcBorders>
            <w:shd w:val="clear" w:color="000000" w:fill="FFFF00"/>
            <w:noWrap/>
            <w:vAlign w:val="bottom"/>
            <w:hideMark/>
          </w:tcPr>
          <w:p w14:paraId="54512312" w14:textId="77777777" w:rsidR="00BD2BA1" w:rsidRPr="00BD2BA1" w:rsidRDefault="00BD2BA1" w:rsidP="00BD2BA1">
            <w:pPr>
              <w:spacing w:after="0" w:line="240" w:lineRule="auto"/>
              <w:jc w:val="left"/>
              <w:rPr>
                <w:rFonts w:ascii="Calibri" w:eastAsia="Times New Roman" w:hAnsi="Calibri" w:cs="Calibri"/>
                <w:color w:val="000000"/>
                <w:sz w:val="22"/>
              </w:rPr>
            </w:pPr>
            <w:r w:rsidRPr="00BD2BA1">
              <w:rPr>
                <w:rFonts w:ascii="Calibri" w:eastAsia="Times New Roman" w:hAnsi="Calibri" w:cs="Calibri"/>
                <w:color w:val="000000"/>
                <w:sz w:val="22"/>
              </w:rPr>
              <w:t>Nose Landing gear</w:t>
            </w:r>
          </w:p>
        </w:tc>
        <w:tc>
          <w:tcPr>
            <w:tcW w:w="903" w:type="dxa"/>
            <w:tcBorders>
              <w:top w:val="single" w:sz="4" w:space="0" w:color="auto"/>
              <w:left w:val="single" w:sz="4" w:space="0" w:color="auto"/>
              <w:bottom w:val="single" w:sz="4" w:space="0" w:color="auto"/>
              <w:right w:val="single" w:sz="4" w:space="0" w:color="auto"/>
            </w:tcBorders>
            <w:shd w:val="clear" w:color="DDEBF7" w:fill="DDEBF7"/>
            <w:noWrap/>
            <w:vAlign w:val="bottom"/>
            <w:hideMark/>
          </w:tcPr>
          <w:p w14:paraId="47BB3C7C" w14:textId="77777777" w:rsidR="00BD2BA1" w:rsidRPr="00BD2BA1" w:rsidRDefault="00BD2BA1" w:rsidP="00BD2BA1">
            <w:pPr>
              <w:spacing w:after="0" w:line="240" w:lineRule="auto"/>
              <w:jc w:val="left"/>
              <w:rPr>
                <w:rFonts w:ascii="Calibri" w:eastAsia="Times New Roman" w:hAnsi="Calibri" w:cs="Calibri"/>
                <w:color w:val="000000"/>
                <w:sz w:val="22"/>
              </w:rPr>
            </w:pPr>
            <w:r w:rsidRPr="00BD2BA1">
              <w:rPr>
                <w:rFonts w:ascii="Calibri" w:eastAsia="Times New Roman" w:hAnsi="Calibri" w:cs="Calibri"/>
                <w:color w:val="000000"/>
                <w:sz w:val="22"/>
              </w:rPr>
              <w:t>12</w:t>
            </w:r>
          </w:p>
        </w:tc>
        <w:tc>
          <w:tcPr>
            <w:tcW w:w="909" w:type="dxa"/>
            <w:tcBorders>
              <w:top w:val="single" w:sz="4" w:space="0" w:color="auto"/>
              <w:left w:val="single" w:sz="4" w:space="0" w:color="auto"/>
              <w:bottom w:val="single" w:sz="4" w:space="0" w:color="auto"/>
              <w:right w:val="single" w:sz="8" w:space="0" w:color="auto"/>
            </w:tcBorders>
            <w:shd w:val="clear" w:color="DDEBF7" w:fill="DDEBF7"/>
            <w:noWrap/>
            <w:vAlign w:val="bottom"/>
            <w:hideMark/>
          </w:tcPr>
          <w:p w14:paraId="750C3DCE" w14:textId="77777777" w:rsidR="00BD2BA1" w:rsidRPr="00BD2BA1" w:rsidRDefault="00BD2BA1" w:rsidP="00BD2BA1">
            <w:pPr>
              <w:spacing w:after="0" w:line="240" w:lineRule="auto"/>
              <w:jc w:val="center"/>
              <w:rPr>
                <w:rFonts w:ascii="Calibri" w:eastAsia="Times New Roman" w:hAnsi="Calibri" w:cs="Calibri"/>
                <w:color w:val="000000"/>
                <w:sz w:val="22"/>
              </w:rPr>
            </w:pPr>
            <w:r w:rsidRPr="00BD2BA1">
              <w:rPr>
                <w:rFonts w:ascii="Calibri" w:eastAsia="Times New Roman" w:hAnsi="Calibri" w:cs="Calibri"/>
                <w:color w:val="000000"/>
                <w:sz w:val="22"/>
              </w:rPr>
              <w:t>-</w:t>
            </w:r>
          </w:p>
        </w:tc>
        <w:tc>
          <w:tcPr>
            <w:tcW w:w="960" w:type="dxa"/>
            <w:tcBorders>
              <w:top w:val="nil"/>
              <w:left w:val="nil"/>
              <w:bottom w:val="nil"/>
              <w:right w:val="nil"/>
            </w:tcBorders>
            <w:shd w:val="clear" w:color="auto" w:fill="auto"/>
            <w:noWrap/>
            <w:vAlign w:val="bottom"/>
            <w:hideMark/>
          </w:tcPr>
          <w:p w14:paraId="71AC0317" w14:textId="77777777" w:rsidR="00BD2BA1" w:rsidRPr="00BD2BA1" w:rsidRDefault="00BD2BA1" w:rsidP="00BD2BA1">
            <w:pPr>
              <w:spacing w:after="0" w:line="240" w:lineRule="auto"/>
              <w:jc w:val="center"/>
              <w:rPr>
                <w:rFonts w:ascii="Calibri" w:eastAsia="Times New Roman" w:hAnsi="Calibri" w:cs="Calibri"/>
                <w:color w:val="000000"/>
                <w:sz w:val="22"/>
              </w:rPr>
            </w:pPr>
          </w:p>
        </w:tc>
        <w:tc>
          <w:tcPr>
            <w:tcW w:w="960" w:type="dxa"/>
            <w:tcBorders>
              <w:top w:val="nil"/>
              <w:left w:val="single" w:sz="4" w:space="0" w:color="auto"/>
              <w:bottom w:val="single" w:sz="4" w:space="0" w:color="auto"/>
              <w:right w:val="single" w:sz="4" w:space="0" w:color="auto"/>
            </w:tcBorders>
            <w:shd w:val="clear" w:color="auto" w:fill="DEEAF6"/>
            <w:noWrap/>
            <w:vAlign w:val="bottom"/>
            <w:hideMark/>
          </w:tcPr>
          <w:p w14:paraId="6EFF81EA" w14:textId="77777777" w:rsidR="00BD2BA1" w:rsidRPr="00BD2BA1" w:rsidRDefault="00BD2BA1" w:rsidP="00BD2BA1">
            <w:pPr>
              <w:spacing w:after="0" w:line="240" w:lineRule="auto"/>
              <w:jc w:val="left"/>
              <w:rPr>
                <w:rFonts w:ascii="Calibri" w:eastAsia="Times New Roman" w:hAnsi="Calibri" w:cs="Calibri"/>
                <w:color w:val="000000"/>
                <w:sz w:val="22"/>
              </w:rPr>
            </w:pPr>
            <w:r w:rsidRPr="00BD2BA1">
              <w:rPr>
                <w:rFonts w:ascii="Calibri" w:eastAsia="Times New Roman" w:hAnsi="Calibri" w:cs="Calibri"/>
                <w:color w:val="000000"/>
                <w:sz w:val="22"/>
              </w:rPr>
              <w:t>28</w:t>
            </w:r>
          </w:p>
        </w:tc>
        <w:tc>
          <w:tcPr>
            <w:tcW w:w="665" w:type="dxa"/>
            <w:tcBorders>
              <w:top w:val="nil"/>
              <w:left w:val="nil"/>
              <w:bottom w:val="single" w:sz="4" w:space="0" w:color="auto"/>
              <w:right w:val="single" w:sz="4" w:space="0" w:color="auto"/>
            </w:tcBorders>
            <w:shd w:val="clear" w:color="auto" w:fill="DEEAF6"/>
            <w:noWrap/>
            <w:vAlign w:val="bottom"/>
            <w:hideMark/>
          </w:tcPr>
          <w:p w14:paraId="5B27D1E3" w14:textId="77777777" w:rsidR="00BD2BA1" w:rsidRPr="00BD2BA1" w:rsidRDefault="00BD2BA1" w:rsidP="00BD2BA1">
            <w:pPr>
              <w:spacing w:after="0" w:line="240" w:lineRule="auto"/>
              <w:jc w:val="left"/>
              <w:rPr>
                <w:rFonts w:ascii="Calibri" w:eastAsia="Times New Roman" w:hAnsi="Calibri" w:cs="Calibri"/>
                <w:color w:val="000000"/>
                <w:sz w:val="22"/>
              </w:rPr>
            </w:pPr>
            <w:r w:rsidRPr="00BD2BA1">
              <w:rPr>
                <w:rFonts w:ascii="Calibri" w:eastAsia="Times New Roman" w:hAnsi="Calibri" w:cs="Calibri"/>
                <w:color w:val="000000"/>
                <w:sz w:val="22"/>
              </w:rPr>
              <w:t>13</w:t>
            </w:r>
          </w:p>
        </w:tc>
      </w:tr>
      <w:tr w:rsidR="00BD2BA1" w:rsidRPr="00BD2BA1" w14:paraId="1FCF81BB" w14:textId="77777777" w:rsidTr="00BD2BA1">
        <w:trPr>
          <w:trHeight w:val="300"/>
        </w:trPr>
        <w:tc>
          <w:tcPr>
            <w:tcW w:w="3060" w:type="dxa"/>
            <w:tcBorders>
              <w:top w:val="single" w:sz="4" w:space="0" w:color="auto"/>
              <w:left w:val="single" w:sz="8" w:space="0" w:color="auto"/>
              <w:bottom w:val="single" w:sz="4" w:space="0" w:color="auto"/>
              <w:right w:val="single" w:sz="4" w:space="0" w:color="auto"/>
            </w:tcBorders>
            <w:shd w:val="clear" w:color="000000" w:fill="FFFF00"/>
            <w:noWrap/>
            <w:vAlign w:val="bottom"/>
            <w:hideMark/>
          </w:tcPr>
          <w:p w14:paraId="5760F879" w14:textId="77777777" w:rsidR="00BD2BA1" w:rsidRPr="00BD2BA1" w:rsidRDefault="00BD2BA1" w:rsidP="00BD2BA1">
            <w:pPr>
              <w:spacing w:after="0" w:line="240" w:lineRule="auto"/>
              <w:jc w:val="left"/>
              <w:rPr>
                <w:rFonts w:ascii="Calibri" w:eastAsia="Times New Roman" w:hAnsi="Calibri" w:cs="Calibri"/>
                <w:color w:val="000000"/>
                <w:sz w:val="22"/>
              </w:rPr>
            </w:pPr>
            <w:r w:rsidRPr="00BD2BA1">
              <w:rPr>
                <w:rFonts w:ascii="Calibri" w:eastAsia="Times New Roman" w:hAnsi="Calibri" w:cs="Calibri"/>
                <w:color w:val="000000"/>
                <w:sz w:val="22"/>
              </w:rPr>
              <w:t>Installed Engine</w:t>
            </w:r>
          </w:p>
        </w:tc>
        <w:tc>
          <w:tcPr>
            <w:tcW w:w="90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E290FE6" w14:textId="77777777" w:rsidR="00BD2BA1" w:rsidRPr="00BD2BA1" w:rsidRDefault="00BD2BA1" w:rsidP="00BD2BA1">
            <w:pPr>
              <w:spacing w:after="0" w:line="240" w:lineRule="auto"/>
              <w:jc w:val="left"/>
              <w:rPr>
                <w:rFonts w:ascii="Calibri" w:eastAsia="Times New Roman" w:hAnsi="Calibri" w:cs="Calibri"/>
                <w:color w:val="000000"/>
                <w:sz w:val="22"/>
              </w:rPr>
            </w:pPr>
            <w:r w:rsidRPr="00BD2BA1">
              <w:rPr>
                <w:rFonts w:ascii="Calibri" w:eastAsia="Times New Roman" w:hAnsi="Calibri" w:cs="Calibri"/>
                <w:color w:val="000000"/>
                <w:sz w:val="22"/>
              </w:rPr>
              <w:t>100</w:t>
            </w:r>
          </w:p>
        </w:tc>
        <w:tc>
          <w:tcPr>
            <w:tcW w:w="909" w:type="dxa"/>
            <w:tcBorders>
              <w:top w:val="single" w:sz="4" w:space="0" w:color="auto"/>
              <w:left w:val="single" w:sz="4" w:space="0" w:color="auto"/>
              <w:bottom w:val="single" w:sz="4" w:space="0" w:color="auto"/>
              <w:right w:val="single" w:sz="8" w:space="0" w:color="auto"/>
            </w:tcBorders>
            <w:shd w:val="clear" w:color="auto" w:fill="auto"/>
            <w:noWrap/>
            <w:vAlign w:val="bottom"/>
            <w:hideMark/>
          </w:tcPr>
          <w:p w14:paraId="4853D182" w14:textId="77777777" w:rsidR="00BD2BA1" w:rsidRPr="00BD2BA1" w:rsidRDefault="00BD2BA1" w:rsidP="00BD2BA1">
            <w:pPr>
              <w:spacing w:after="0" w:line="240" w:lineRule="auto"/>
              <w:jc w:val="left"/>
              <w:rPr>
                <w:rFonts w:ascii="Calibri" w:eastAsia="Times New Roman" w:hAnsi="Calibri" w:cs="Calibri"/>
                <w:color w:val="000000"/>
                <w:sz w:val="22"/>
              </w:rPr>
            </w:pPr>
            <w:r w:rsidRPr="00BD2BA1">
              <w:rPr>
                <w:rFonts w:ascii="Calibri" w:eastAsia="Times New Roman" w:hAnsi="Calibri" w:cs="Calibri"/>
                <w:color w:val="000000"/>
                <w:sz w:val="22"/>
              </w:rPr>
              <w:t>100</w:t>
            </w:r>
          </w:p>
        </w:tc>
        <w:tc>
          <w:tcPr>
            <w:tcW w:w="960" w:type="dxa"/>
            <w:tcBorders>
              <w:top w:val="nil"/>
              <w:left w:val="nil"/>
              <w:bottom w:val="nil"/>
              <w:right w:val="nil"/>
            </w:tcBorders>
            <w:shd w:val="clear" w:color="auto" w:fill="auto"/>
            <w:noWrap/>
            <w:vAlign w:val="bottom"/>
            <w:hideMark/>
          </w:tcPr>
          <w:p w14:paraId="529931BB" w14:textId="77777777" w:rsidR="00BD2BA1" w:rsidRPr="00BD2BA1" w:rsidRDefault="00BD2BA1" w:rsidP="00BD2BA1">
            <w:pPr>
              <w:spacing w:after="0" w:line="240" w:lineRule="auto"/>
              <w:jc w:val="left"/>
              <w:rPr>
                <w:rFonts w:ascii="Calibri" w:eastAsia="Times New Roman" w:hAnsi="Calibri" w:cs="Calibri"/>
                <w:color w:val="000000"/>
                <w:sz w:val="22"/>
              </w:rPr>
            </w:pPr>
          </w:p>
        </w:tc>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A15B40A" w14:textId="77777777" w:rsidR="00BD2BA1" w:rsidRPr="00BD2BA1" w:rsidRDefault="00BD2BA1" w:rsidP="00BD2BA1">
            <w:pPr>
              <w:spacing w:after="0" w:line="240" w:lineRule="auto"/>
              <w:jc w:val="left"/>
              <w:rPr>
                <w:rFonts w:ascii="Calibri" w:eastAsia="Times New Roman" w:hAnsi="Calibri" w:cs="Calibri"/>
                <w:color w:val="000000"/>
                <w:sz w:val="22"/>
              </w:rPr>
            </w:pPr>
            <w:r w:rsidRPr="00BD2BA1">
              <w:rPr>
                <w:rFonts w:ascii="Calibri" w:eastAsia="Times New Roman" w:hAnsi="Calibri" w:cs="Calibri"/>
                <w:color w:val="000000"/>
                <w:sz w:val="22"/>
              </w:rPr>
              <w:t>220</w:t>
            </w:r>
          </w:p>
        </w:tc>
        <w:tc>
          <w:tcPr>
            <w:tcW w:w="665" w:type="dxa"/>
            <w:tcBorders>
              <w:top w:val="nil"/>
              <w:left w:val="nil"/>
              <w:bottom w:val="single" w:sz="4" w:space="0" w:color="auto"/>
              <w:right w:val="single" w:sz="4" w:space="0" w:color="auto"/>
            </w:tcBorders>
            <w:shd w:val="clear" w:color="auto" w:fill="auto"/>
            <w:noWrap/>
            <w:vAlign w:val="bottom"/>
            <w:hideMark/>
          </w:tcPr>
          <w:p w14:paraId="0DA8CD0F" w14:textId="77777777" w:rsidR="00BD2BA1" w:rsidRPr="00BD2BA1" w:rsidRDefault="00BD2BA1" w:rsidP="00BD2BA1">
            <w:pPr>
              <w:spacing w:after="0" w:line="240" w:lineRule="auto"/>
              <w:jc w:val="left"/>
              <w:rPr>
                <w:rFonts w:ascii="Calibri" w:eastAsia="Times New Roman" w:hAnsi="Calibri" w:cs="Calibri"/>
                <w:color w:val="000000"/>
                <w:sz w:val="22"/>
              </w:rPr>
            </w:pPr>
            <w:r w:rsidRPr="00BD2BA1">
              <w:rPr>
                <w:rFonts w:ascii="Calibri" w:eastAsia="Times New Roman" w:hAnsi="Calibri" w:cs="Calibri"/>
                <w:color w:val="000000"/>
                <w:sz w:val="22"/>
              </w:rPr>
              <w:t>100</w:t>
            </w:r>
          </w:p>
        </w:tc>
      </w:tr>
      <w:tr w:rsidR="00BD2BA1" w:rsidRPr="00BD2BA1" w14:paraId="39E00BC0" w14:textId="77777777" w:rsidTr="00BD2BA1">
        <w:trPr>
          <w:trHeight w:val="300"/>
        </w:trPr>
        <w:tc>
          <w:tcPr>
            <w:tcW w:w="3060" w:type="dxa"/>
            <w:tcBorders>
              <w:top w:val="single" w:sz="4" w:space="0" w:color="auto"/>
              <w:left w:val="single" w:sz="8" w:space="0" w:color="auto"/>
              <w:bottom w:val="single" w:sz="4" w:space="0" w:color="auto"/>
              <w:right w:val="single" w:sz="4" w:space="0" w:color="auto"/>
            </w:tcBorders>
            <w:shd w:val="clear" w:color="000000" w:fill="FFFF00"/>
            <w:noWrap/>
            <w:vAlign w:val="bottom"/>
            <w:hideMark/>
          </w:tcPr>
          <w:p w14:paraId="76B0AF22" w14:textId="77777777" w:rsidR="00BD2BA1" w:rsidRPr="00BD2BA1" w:rsidRDefault="00BD2BA1" w:rsidP="00BD2BA1">
            <w:pPr>
              <w:spacing w:after="0" w:line="240" w:lineRule="auto"/>
              <w:jc w:val="left"/>
              <w:rPr>
                <w:rFonts w:ascii="Calibri" w:eastAsia="Times New Roman" w:hAnsi="Calibri" w:cs="Calibri"/>
                <w:color w:val="000000"/>
                <w:sz w:val="22"/>
              </w:rPr>
            </w:pPr>
            <w:r w:rsidRPr="00BD2BA1">
              <w:rPr>
                <w:rFonts w:ascii="Calibri" w:eastAsia="Times New Roman" w:hAnsi="Calibri" w:cs="Calibri"/>
                <w:color w:val="000000"/>
                <w:sz w:val="22"/>
              </w:rPr>
              <w:t xml:space="preserve">Fuel System </w:t>
            </w:r>
          </w:p>
        </w:tc>
        <w:tc>
          <w:tcPr>
            <w:tcW w:w="903" w:type="dxa"/>
            <w:tcBorders>
              <w:top w:val="single" w:sz="4" w:space="0" w:color="auto"/>
              <w:left w:val="single" w:sz="4" w:space="0" w:color="auto"/>
              <w:bottom w:val="single" w:sz="4" w:space="0" w:color="auto"/>
              <w:right w:val="single" w:sz="4" w:space="0" w:color="auto"/>
            </w:tcBorders>
            <w:shd w:val="clear" w:color="DDEBF7" w:fill="DDEBF7"/>
            <w:noWrap/>
            <w:vAlign w:val="bottom"/>
            <w:hideMark/>
          </w:tcPr>
          <w:p w14:paraId="733BA123" w14:textId="77777777" w:rsidR="00BD2BA1" w:rsidRPr="00BD2BA1" w:rsidRDefault="00BD2BA1" w:rsidP="00BD2BA1">
            <w:pPr>
              <w:spacing w:after="0" w:line="240" w:lineRule="auto"/>
              <w:jc w:val="left"/>
              <w:rPr>
                <w:rFonts w:ascii="Calibri" w:eastAsia="Times New Roman" w:hAnsi="Calibri" w:cs="Calibri"/>
                <w:color w:val="000000"/>
                <w:sz w:val="22"/>
              </w:rPr>
            </w:pPr>
            <w:r w:rsidRPr="00BD2BA1">
              <w:rPr>
                <w:rFonts w:ascii="Calibri" w:eastAsia="Times New Roman" w:hAnsi="Calibri" w:cs="Calibri"/>
                <w:color w:val="000000"/>
                <w:sz w:val="22"/>
              </w:rPr>
              <w:t>8</w:t>
            </w:r>
          </w:p>
        </w:tc>
        <w:tc>
          <w:tcPr>
            <w:tcW w:w="909" w:type="dxa"/>
            <w:tcBorders>
              <w:top w:val="single" w:sz="4" w:space="0" w:color="auto"/>
              <w:left w:val="single" w:sz="4" w:space="0" w:color="auto"/>
              <w:bottom w:val="single" w:sz="4" w:space="0" w:color="auto"/>
              <w:right w:val="single" w:sz="8" w:space="0" w:color="auto"/>
            </w:tcBorders>
            <w:shd w:val="clear" w:color="DDEBF7" w:fill="DDEBF7"/>
            <w:noWrap/>
            <w:vAlign w:val="bottom"/>
            <w:hideMark/>
          </w:tcPr>
          <w:p w14:paraId="51A1AA3C" w14:textId="77777777" w:rsidR="00BD2BA1" w:rsidRPr="00BD2BA1" w:rsidRDefault="00BD2BA1" w:rsidP="00BD2BA1">
            <w:pPr>
              <w:spacing w:after="0" w:line="240" w:lineRule="auto"/>
              <w:jc w:val="left"/>
              <w:rPr>
                <w:rFonts w:ascii="Calibri" w:eastAsia="Times New Roman" w:hAnsi="Calibri" w:cs="Calibri"/>
                <w:color w:val="000000"/>
                <w:sz w:val="22"/>
              </w:rPr>
            </w:pPr>
            <w:r w:rsidRPr="00BD2BA1">
              <w:rPr>
                <w:rFonts w:ascii="Calibri" w:eastAsia="Times New Roman" w:hAnsi="Calibri" w:cs="Calibri"/>
                <w:color w:val="000000"/>
                <w:sz w:val="22"/>
              </w:rPr>
              <w:t>7</w:t>
            </w:r>
          </w:p>
        </w:tc>
        <w:tc>
          <w:tcPr>
            <w:tcW w:w="960" w:type="dxa"/>
            <w:tcBorders>
              <w:top w:val="nil"/>
              <w:left w:val="nil"/>
              <w:bottom w:val="nil"/>
              <w:right w:val="nil"/>
            </w:tcBorders>
            <w:shd w:val="clear" w:color="auto" w:fill="auto"/>
            <w:noWrap/>
            <w:vAlign w:val="bottom"/>
            <w:hideMark/>
          </w:tcPr>
          <w:p w14:paraId="420C96A4" w14:textId="77777777" w:rsidR="00BD2BA1" w:rsidRPr="00BD2BA1" w:rsidRDefault="00BD2BA1" w:rsidP="00BD2BA1">
            <w:pPr>
              <w:spacing w:after="0" w:line="240" w:lineRule="auto"/>
              <w:jc w:val="left"/>
              <w:rPr>
                <w:rFonts w:ascii="Calibri" w:eastAsia="Times New Roman" w:hAnsi="Calibri" w:cs="Calibri"/>
                <w:color w:val="000000"/>
                <w:sz w:val="22"/>
              </w:rPr>
            </w:pPr>
          </w:p>
        </w:tc>
        <w:tc>
          <w:tcPr>
            <w:tcW w:w="960" w:type="dxa"/>
            <w:tcBorders>
              <w:top w:val="nil"/>
              <w:left w:val="single" w:sz="4" w:space="0" w:color="auto"/>
              <w:bottom w:val="single" w:sz="4" w:space="0" w:color="auto"/>
              <w:right w:val="single" w:sz="4" w:space="0" w:color="auto"/>
            </w:tcBorders>
            <w:shd w:val="clear" w:color="auto" w:fill="DEEAF6"/>
            <w:noWrap/>
            <w:vAlign w:val="bottom"/>
            <w:hideMark/>
          </w:tcPr>
          <w:p w14:paraId="77FBD90E" w14:textId="77777777" w:rsidR="00BD2BA1" w:rsidRPr="00BD2BA1" w:rsidRDefault="00BD2BA1" w:rsidP="00BD2BA1">
            <w:pPr>
              <w:spacing w:after="0" w:line="240" w:lineRule="auto"/>
              <w:jc w:val="left"/>
              <w:rPr>
                <w:rFonts w:ascii="Calibri" w:eastAsia="Times New Roman" w:hAnsi="Calibri" w:cs="Calibri"/>
                <w:color w:val="000000"/>
                <w:sz w:val="22"/>
              </w:rPr>
            </w:pPr>
            <w:r w:rsidRPr="00BD2BA1">
              <w:rPr>
                <w:rFonts w:ascii="Calibri" w:eastAsia="Times New Roman" w:hAnsi="Calibri" w:cs="Calibri"/>
                <w:color w:val="000000"/>
                <w:sz w:val="22"/>
              </w:rPr>
              <w:t>17</w:t>
            </w:r>
          </w:p>
        </w:tc>
        <w:tc>
          <w:tcPr>
            <w:tcW w:w="665" w:type="dxa"/>
            <w:tcBorders>
              <w:top w:val="nil"/>
              <w:left w:val="nil"/>
              <w:bottom w:val="single" w:sz="4" w:space="0" w:color="auto"/>
              <w:right w:val="single" w:sz="4" w:space="0" w:color="auto"/>
            </w:tcBorders>
            <w:shd w:val="clear" w:color="auto" w:fill="DEEAF6"/>
            <w:noWrap/>
            <w:vAlign w:val="bottom"/>
            <w:hideMark/>
          </w:tcPr>
          <w:p w14:paraId="13C2F93B" w14:textId="77777777" w:rsidR="00BD2BA1" w:rsidRPr="00BD2BA1" w:rsidRDefault="00BD2BA1" w:rsidP="00BD2BA1">
            <w:pPr>
              <w:spacing w:after="0" w:line="240" w:lineRule="auto"/>
              <w:jc w:val="left"/>
              <w:rPr>
                <w:rFonts w:ascii="Calibri" w:eastAsia="Times New Roman" w:hAnsi="Calibri" w:cs="Calibri"/>
                <w:color w:val="000000"/>
                <w:sz w:val="22"/>
              </w:rPr>
            </w:pPr>
            <w:r w:rsidRPr="00BD2BA1">
              <w:rPr>
                <w:rFonts w:ascii="Calibri" w:eastAsia="Times New Roman" w:hAnsi="Calibri" w:cs="Calibri"/>
                <w:color w:val="000000"/>
                <w:sz w:val="22"/>
              </w:rPr>
              <w:t>8</w:t>
            </w:r>
          </w:p>
        </w:tc>
      </w:tr>
      <w:tr w:rsidR="00BD2BA1" w:rsidRPr="00BD2BA1" w14:paraId="5275CC5E" w14:textId="77777777" w:rsidTr="00BD2BA1">
        <w:trPr>
          <w:trHeight w:val="300"/>
        </w:trPr>
        <w:tc>
          <w:tcPr>
            <w:tcW w:w="3060" w:type="dxa"/>
            <w:tcBorders>
              <w:top w:val="single" w:sz="4" w:space="0" w:color="auto"/>
              <w:left w:val="single" w:sz="8" w:space="0" w:color="auto"/>
              <w:bottom w:val="single" w:sz="4" w:space="0" w:color="auto"/>
              <w:right w:val="single" w:sz="4" w:space="0" w:color="auto"/>
            </w:tcBorders>
            <w:shd w:val="clear" w:color="000000" w:fill="FFFF00"/>
            <w:noWrap/>
            <w:vAlign w:val="bottom"/>
            <w:hideMark/>
          </w:tcPr>
          <w:p w14:paraId="632F8AE2" w14:textId="77777777" w:rsidR="00BD2BA1" w:rsidRPr="00BD2BA1" w:rsidRDefault="00BD2BA1" w:rsidP="00BD2BA1">
            <w:pPr>
              <w:spacing w:after="0" w:line="240" w:lineRule="auto"/>
              <w:jc w:val="left"/>
              <w:rPr>
                <w:rFonts w:ascii="Calibri" w:eastAsia="Times New Roman" w:hAnsi="Calibri" w:cs="Calibri"/>
                <w:color w:val="000000"/>
                <w:sz w:val="22"/>
              </w:rPr>
            </w:pPr>
            <w:r w:rsidRPr="00BD2BA1">
              <w:rPr>
                <w:rFonts w:ascii="Calibri" w:eastAsia="Times New Roman" w:hAnsi="Calibri" w:cs="Calibri"/>
                <w:color w:val="000000"/>
                <w:sz w:val="22"/>
              </w:rPr>
              <w:t>Flight control-system</w:t>
            </w:r>
          </w:p>
        </w:tc>
        <w:tc>
          <w:tcPr>
            <w:tcW w:w="90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1EFDA8B" w14:textId="77777777" w:rsidR="00BD2BA1" w:rsidRPr="00BD2BA1" w:rsidRDefault="00BD2BA1" w:rsidP="00BD2BA1">
            <w:pPr>
              <w:spacing w:after="0" w:line="240" w:lineRule="auto"/>
              <w:jc w:val="left"/>
              <w:rPr>
                <w:rFonts w:ascii="Calibri" w:eastAsia="Times New Roman" w:hAnsi="Calibri" w:cs="Calibri"/>
                <w:color w:val="000000"/>
                <w:sz w:val="22"/>
              </w:rPr>
            </w:pPr>
            <w:r w:rsidRPr="00BD2BA1">
              <w:rPr>
                <w:rFonts w:ascii="Calibri" w:eastAsia="Times New Roman" w:hAnsi="Calibri" w:cs="Calibri"/>
                <w:color w:val="000000"/>
                <w:sz w:val="22"/>
              </w:rPr>
              <w:t>9</w:t>
            </w:r>
          </w:p>
        </w:tc>
        <w:tc>
          <w:tcPr>
            <w:tcW w:w="909" w:type="dxa"/>
            <w:tcBorders>
              <w:top w:val="single" w:sz="4" w:space="0" w:color="auto"/>
              <w:left w:val="single" w:sz="4" w:space="0" w:color="auto"/>
              <w:bottom w:val="single" w:sz="4" w:space="0" w:color="auto"/>
              <w:right w:val="single" w:sz="8" w:space="0" w:color="auto"/>
            </w:tcBorders>
            <w:shd w:val="clear" w:color="auto" w:fill="auto"/>
            <w:noWrap/>
            <w:vAlign w:val="bottom"/>
            <w:hideMark/>
          </w:tcPr>
          <w:p w14:paraId="599FC330" w14:textId="77777777" w:rsidR="00BD2BA1" w:rsidRPr="00BD2BA1" w:rsidRDefault="00BD2BA1" w:rsidP="00BD2BA1">
            <w:pPr>
              <w:spacing w:after="0" w:line="240" w:lineRule="auto"/>
              <w:jc w:val="left"/>
              <w:rPr>
                <w:rFonts w:ascii="Calibri" w:eastAsia="Times New Roman" w:hAnsi="Calibri" w:cs="Calibri"/>
                <w:color w:val="000000"/>
                <w:sz w:val="22"/>
              </w:rPr>
            </w:pPr>
            <w:r w:rsidRPr="00BD2BA1">
              <w:rPr>
                <w:rFonts w:ascii="Calibri" w:eastAsia="Times New Roman" w:hAnsi="Calibri" w:cs="Calibri"/>
                <w:color w:val="000000"/>
                <w:sz w:val="22"/>
              </w:rPr>
              <w:t>49</w:t>
            </w:r>
          </w:p>
        </w:tc>
        <w:tc>
          <w:tcPr>
            <w:tcW w:w="960" w:type="dxa"/>
            <w:tcBorders>
              <w:top w:val="nil"/>
              <w:left w:val="nil"/>
              <w:bottom w:val="nil"/>
              <w:right w:val="nil"/>
            </w:tcBorders>
            <w:shd w:val="clear" w:color="auto" w:fill="auto"/>
            <w:noWrap/>
            <w:vAlign w:val="bottom"/>
            <w:hideMark/>
          </w:tcPr>
          <w:p w14:paraId="610FE738" w14:textId="77777777" w:rsidR="00BD2BA1" w:rsidRPr="00BD2BA1" w:rsidRDefault="00BD2BA1" w:rsidP="00BD2BA1">
            <w:pPr>
              <w:spacing w:after="0" w:line="240" w:lineRule="auto"/>
              <w:jc w:val="left"/>
              <w:rPr>
                <w:rFonts w:ascii="Calibri" w:eastAsia="Times New Roman" w:hAnsi="Calibri" w:cs="Calibri"/>
                <w:color w:val="000000"/>
                <w:sz w:val="22"/>
              </w:rPr>
            </w:pPr>
          </w:p>
        </w:tc>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3A2646EE" w14:textId="77777777" w:rsidR="00BD2BA1" w:rsidRPr="00BD2BA1" w:rsidRDefault="00BD2BA1" w:rsidP="00BD2BA1">
            <w:pPr>
              <w:spacing w:after="0" w:line="240" w:lineRule="auto"/>
              <w:jc w:val="left"/>
              <w:rPr>
                <w:rFonts w:ascii="Calibri" w:eastAsia="Times New Roman" w:hAnsi="Calibri" w:cs="Calibri"/>
                <w:color w:val="000000"/>
                <w:sz w:val="22"/>
              </w:rPr>
            </w:pPr>
            <w:r w:rsidRPr="00BD2BA1">
              <w:rPr>
                <w:rFonts w:ascii="Calibri" w:eastAsia="Times New Roman" w:hAnsi="Calibri" w:cs="Calibri"/>
                <w:color w:val="000000"/>
                <w:sz w:val="22"/>
              </w:rPr>
              <w:t>79</w:t>
            </w:r>
          </w:p>
        </w:tc>
        <w:tc>
          <w:tcPr>
            <w:tcW w:w="665" w:type="dxa"/>
            <w:tcBorders>
              <w:top w:val="nil"/>
              <w:left w:val="nil"/>
              <w:bottom w:val="single" w:sz="4" w:space="0" w:color="auto"/>
              <w:right w:val="single" w:sz="4" w:space="0" w:color="auto"/>
            </w:tcBorders>
            <w:shd w:val="clear" w:color="auto" w:fill="auto"/>
            <w:noWrap/>
            <w:vAlign w:val="bottom"/>
            <w:hideMark/>
          </w:tcPr>
          <w:p w14:paraId="697BEE67" w14:textId="77777777" w:rsidR="00BD2BA1" w:rsidRPr="00BD2BA1" w:rsidRDefault="00BD2BA1" w:rsidP="00BD2BA1">
            <w:pPr>
              <w:spacing w:after="0" w:line="240" w:lineRule="auto"/>
              <w:jc w:val="left"/>
              <w:rPr>
                <w:rFonts w:ascii="Calibri" w:eastAsia="Times New Roman" w:hAnsi="Calibri" w:cs="Calibri"/>
                <w:color w:val="000000"/>
                <w:sz w:val="22"/>
              </w:rPr>
            </w:pPr>
            <w:r w:rsidRPr="00BD2BA1">
              <w:rPr>
                <w:rFonts w:ascii="Calibri" w:eastAsia="Times New Roman" w:hAnsi="Calibri" w:cs="Calibri"/>
                <w:color w:val="000000"/>
                <w:sz w:val="22"/>
              </w:rPr>
              <w:t>36</w:t>
            </w:r>
          </w:p>
        </w:tc>
      </w:tr>
      <w:tr w:rsidR="00BD2BA1" w:rsidRPr="00BD2BA1" w14:paraId="52E2454B" w14:textId="77777777" w:rsidTr="00BD2BA1">
        <w:trPr>
          <w:trHeight w:val="300"/>
        </w:trPr>
        <w:tc>
          <w:tcPr>
            <w:tcW w:w="3060" w:type="dxa"/>
            <w:tcBorders>
              <w:top w:val="single" w:sz="4" w:space="0" w:color="auto"/>
              <w:left w:val="single" w:sz="8" w:space="0" w:color="auto"/>
              <w:bottom w:val="single" w:sz="4" w:space="0" w:color="auto"/>
              <w:right w:val="single" w:sz="4" w:space="0" w:color="auto"/>
            </w:tcBorders>
            <w:shd w:val="clear" w:color="000000" w:fill="FFFF00"/>
            <w:noWrap/>
            <w:vAlign w:val="bottom"/>
            <w:hideMark/>
          </w:tcPr>
          <w:p w14:paraId="0C2E2205" w14:textId="77777777" w:rsidR="00BD2BA1" w:rsidRPr="00BD2BA1" w:rsidRDefault="00BD2BA1" w:rsidP="00BD2BA1">
            <w:pPr>
              <w:spacing w:after="0" w:line="240" w:lineRule="auto"/>
              <w:jc w:val="left"/>
              <w:rPr>
                <w:rFonts w:ascii="Calibri" w:eastAsia="Times New Roman" w:hAnsi="Calibri" w:cs="Calibri"/>
                <w:color w:val="000000"/>
                <w:sz w:val="22"/>
              </w:rPr>
            </w:pPr>
            <w:r w:rsidRPr="00BD2BA1">
              <w:rPr>
                <w:rFonts w:ascii="Calibri" w:eastAsia="Times New Roman" w:hAnsi="Calibri" w:cs="Calibri"/>
                <w:color w:val="000000"/>
                <w:sz w:val="22"/>
              </w:rPr>
              <w:t>Parachute + Extras</w:t>
            </w:r>
          </w:p>
        </w:tc>
        <w:tc>
          <w:tcPr>
            <w:tcW w:w="903" w:type="dxa"/>
            <w:tcBorders>
              <w:top w:val="single" w:sz="4" w:space="0" w:color="auto"/>
              <w:left w:val="single" w:sz="4" w:space="0" w:color="auto"/>
              <w:bottom w:val="single" w:sz="4" w:space="0" w:color="auto"/>
              <w:right w:val="single" w:sz="4" w:space="0" w:color="auto"/>
            </w:tcBorders>
            <w:shd w:val="clear" w:color="DDEBF7" w:fill="DDEBF7"/>
            <w:noWrap/>
            <w:vAlign w:val="bottom"/>
            <w:hideMark/>
          </w:tcPr>
          <w:p w14:paraId="60DBD48F" w14:textId="77777777" w:rsidR="00BD2BA1" w:rsidRPr="00BD2BA1" w:rsidRDefault="00BD2BA1" w:rsidP="00BD2BA1">
            <w:pPr>
              <w:spacing w:after="0" w:line="240" w:lineRule="auto"/>
              <w:jc w:val="left"/>
              <w:rPr>
                <w:rFonts w:ascii="Calibri" w:eastAsia="Times New Roman" w:hAnsi="Calibri" w:cs="Calibri"/>
                <w:color w:val="000000"/>
                <w:sz w:val="22"/>
              </w:rPr>
            </w:pPr>
            <w:r w:rsidRPr="00BD2BA1">
              <w:rPr>
                <w:rFonts w:ascii="Calibri" w:eastAsia="Times New Roman" w:hAnsi="Calibri" w:cs="Calibri"/>
                <w:color w:val="000000"/>
                <w:sz w:val="22"/>
              </w:rPr>
              <w:t>1</w:t>
            </w:r>
          </w:p>
        </w:tc>
        <w:tc>
          <w:tcPr>
            <w:tcW w:w="909" w:type="dxa"/>
            <w:tcBorders>
              <w:top w:val="single" w:sz="4" w:space="0" w:color="auto"/>
              <w:left w:val="single" w:sz="4" w:space="0" w:color="auto"/>
              <w:bottom w:val="single" w:sz="4" w:space="0" w:color="auto"/>
              <w:right w:val="single" w:sz="8" w:space="0" w:color="auto"/>
            </w:tcBorders>
            <w:shd w:val="clear" w:color="DDEBF7" w:fill="DDEBF7"/>
            <w:noWrap/>
            <w:vAlign w:val="bottom"/>
            <w:hideMark/>
          </w:tcPr>
          <w:p w14:paraId="6C765B5F" w14:textId="77777777" w:rsidR="00BD2BA1" w:rsidRPr="00BD2BA1" w:rsidRDefault="00BD2BA1" w:rsidP="00BD2BA1">
            <w:pPr>
              <w:spacing w:after="0" w:line="240" w:lineRule="auto"/>
              <w:jc w:val="center"/>
              <w:rPr>
                <w:rFonts w:ascii="Calibri" w:eastAsia="Times New Roman" w:hAnsi="Calibri" w:cs="Calibri"/>
                <w:color w:val="000000"/>
                <w:sz w:val="22"/>
              </w:rPr>
            </w:pPr>
            <w:r w:rsidRPr="00BD2BA1">
              <w:rPr>
                <w:rFonts w:ascii="Calibri" w:eastAsia="Times New Roman" w:hAnsi="Calibri" w:cs="Calibri"/>
                <w:color w:val="000000"/>
                <w:sz w:val="22"/>
              </w:rPr>
              <w:t>-</w:t>
            </w:r>
          </w:p>
        </w:tc>
        <w:tc>
          <w:tcPr>
            <w:tcW w:w="960" w:type="dxa"/>
            <w:tcBorders>
              <w:top w:val="nil"/>
              <w:left w:val="nil"/>
              <w:bottom w:val="nil"/>
              <w:right w:val="nil"/>
            </w:tcBorders>
            <w:shd w:val="clear" w:color="auto" w:fill="auto"/>
            <w:noWrap/>
            <w:vAlign w:val="bottom"/>
            <w:hideMark/>
          </w:tcPr>
          <w:p w14:paraId="139C3B28" w14:textId="77777777" w:rsidR="00BD2BA1" w:rsidRPr="00BD2BA1" w:rsidRDefault="00BD2BA1" w:rsidP="00BD2BA1">
            <w:pPr>
              <w:spacing w:after="0" w:line="240" w:lineRule="auto"/>
              <w:jc w:val="center"/>
              <w:rPr>
                <w:rFonts w:ascii="Calibri" w:eastAsia="Times New Roman" w:hAnsi="Calibri" w:cs="Calibri"/>
                <w:color w:val="000000"/>
                <w:sz w:val="22"/>
              </w:rPr>
            </w:pPr>
          </w:p>
        </w:tc>
        <w:tc>
          <w:tcPr>
            <w:tcW w:w="960" w:type="dxa"/>
            <w:tcBorders>
              <w:top w:val="nil"/>
              <w:left w:val="single" w:sz="4" w:space="0" w:color="auto"/>
              <w:bottom w:val="single" w:sz="4" w:space="0" w:color="auto"/>
              <w:right w:val="single" w:sz="4" w:space="0" w:color="auto"/>
            </w:tcBorders>
            <w:shd w:val="clear" w:color="auto" w:fill="DEEAF6"/>
            <w:noWrap/>
            <w:vAlign w:val="bottom"/>
            <w:hideMark/>
          </w:tcPr>
          <w:p w14:paraId="6B9639E1" w14:textId="77777777" w:rsidR="00BD2BA1" w:rsidRPr="00BD2BA1" w:rsidRDefault="00BD2BA1" w:rsidP="00BD2BA1">
            <w:pPr>
              <w:spacing w:after="0" w:line="240" w:lineRule="auto"/>
              <w:jc w:val="left"/>
              <w:rPr>
                <w:rFonts w:ascii="Calibri" w:eastAsia="Times New Roman" w:hAnsi="Calibri" w:cs="Calibri"/>
                <w:color w:val="000000"/>
                <w:sz w:val="22"/>
              </w:rPr>
            </w:pPr>
            <w:r w:rsidRPr="00BD2BA1">
              <w:rPr>
                <w:rFonts w:ascii="Calibri" w:eastAsia="Times New Roman" w:hAnsi="Calibri" w:cs="Calibri"/>
                <w:color w:val="000000"/>
                <w:sz w:val="22"/>
              </w:rPr>
              <w:t>27</w:t>
            </w:r>
          </w:p>
        </w:tc>
        <w:tc>
          <w:tcPr>
            <w:tcW w:w="665" w:type="dxa"/>
            <w:tcBorders>
              <w:top w:val="nil"/>
              <w:left w:val="nil"/>
              <w:bottom w:val="single" w:sz="4" w:space="0" w:color="auto"/>
              <w:right w:val="single" w:sz="4" w:space="0" w:color="auto"/>
            </w:tcBorders>
            <w:shd w:val="clear" w:color="auto" w:fill="DEEAF6"/>
            <w:noWrap/>
            <w:vAlign w:val="bottom"/>
            <w:hideMark/>
          </w:tcPr>
          <w:p w14:paraId="7D377075" w14:textId="77777777" w:rsidR="00BD2BA1" w:rsidRPr="00BD2BA1" w:rsidRDefault="00BD2BA1" w:rsidP="00BD2BA1">
            <w:pPr>
              <w:spacing w:after="0" w:line="240" w:lineRule="auto"/>
              <w:jc w:val="left"/>
              <w:rPr>
                <w:rFonts w:ascii="Calibri" w:eastAsia="Times New Roman" w:hAnsi="Calibri" w:cs="Calibri"/>
                <w:color w:val="000000"/>
                <w:sz w:val="22"/>
              </w:rPr>
            </w:pPr>
            <w:r w:rsidRPr="00BD2BA1">
              <w:rPr>
                <w:rFonts w:ascii="Calibri" w:eastAsia="Times New Roman" w:hAnsi="Calibri" w:cs="Calibri"/>
                <w:color w:val="000000"/>
                <w:sz w:val="22"/>
              </w:rPr>
              <w:t>12</w:t>
            </w:r>
          </w:p>
        </w:tc>
      </w:tr>
      <w:tr w:rsidR="00BD2BA1" w:rsidRPr="00BD2BA1" w14:paraId="0E4F62CA" w14:textId="77777777" w:rsidTr="00BD2BA1">
        <w:trPr>
          <w:trHeight w:val="300"/>
        </w:trPr>
        <w:tc>
          <w:tcPr>
            <w:tcW w:w="3060" w:type="dxa"/>
            <w:tcBorders>
              <w:top w:val="single" w:sz="4" w:space="0" w:color="auto"/>
              <w:left w:val="single" w:sz="8" w:space="0" w:color="auto"/>
              <w:bottom w:val="single" w:sz="4" w:space="0" w:color="auto"/>
              <w:right w:val="single" w:sz="4" w:space="0" w:color="auto"/>
            </w:tcBorders>
            <w:shd w:val="clear" w:color="000000" w:fill="FFFF00"/>
            <w:noWrap/>
            <w:vAlign w:val="bottom"/>
            <w:hideMark/>
          </w:tcPr>
          <w:p w14:paraId="4D8933C6" w14:textId="77777777" w:rsidR="00BD2BA1" w:rsidRPr="00BD2BA1" w:rsidRDefault="00BD2BA1" w:rsidP="00BD2BA1">
            <w:pPr>
              <w:spacing w:after="0" w:line="240" w:lineRule="auto"/>
              <w:jc w:val="left"/>
              <w:rPr>
                <w:rFonts w:ascii="Calibri" w:eastAsia="Times New Roman" w:hAnsi="Calibri" w:cs="Calibri"/>
                <w:color w:val="000000"/>
                <w:sz w:val="22"/>
              </w:rPr>
            </w:pPr>
            <w:r w:rsidRPr="00BD2BA1">
              <w:rPr>
                <w:rFonts w:ascii="Calibri" w:eastAsia="Times New Roman" w:hAnsi="Calibri" w:cs="Calibri"/>
                <w:color w:val="000000"/>
                <w:sz w:val="22"/>
              </w:rPr>
              <w:t>Avionic System</w:t>
            </w:r>
          </w:p>
        </w:tc>
        <w:tc>
          <w:tcPr>
            <w:tcW w:w="90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394117E" w14:textId="77777777" w:rsidR="00BD2BA1" w:rsidRPr="00BD2BA1" w:rsidRDefault="00BD2BA1" w:rsidP="00BD2BA1">
            <w:pPr>
              <w:spacing w:after="0" w:line="240" w:lineRule="auto"/>
              <w:jc w:val="left"/>
              <w:rPr>
                <w:rFonts w:ascii="Calibri" w:eastAsia="Times New Roman" w:hAnsi="Calibri" w:cs="Calibri"/>
                <w:color w:val="000000"/>
                <w:sz w:val="22"/>
              </w:rPr>
            </w:pPr>
            <w:r w:rsidRPr="00BD2BA1">
              <w:rPr>
                <w:rFonts w:ascii="Calibri" w:eastAsia="Times New Roman" w:hAnsi="Calibri" w:cs="Calibri"/>
                <w:color w:val="000000"/>
                <w:sz w:val="22"/>
              </w:rPr>
              <w:t>17</w:t>
            </w:r>
          </w:p>
        </w:tc>
        <w:tc>
          <w:tcPr>
            <w:tcW w:w="909" w:type="dxa"/>
            <w:tcBorders>
              <w:top w:val="single" w:sz="4" w:space="0" w:color="auto"/>
              <w:left w:val="single" w:sz="4" w:space="0" w:color="auto"/>
              <w:bottom w:val="single" w:sz="4" w:space="0" w:color="auto"/>
              <w:right w:val="single" w:sz="8" w:space="0" w:color="auto"/>
            </w:tcBorders>
            <w:shd w:val="clear" w:color="auto" w:fill="auto"/>
            <w:noWrap/>
            <w:vAlign w:val="bottom"/>
            <w:hideMark/>
          </w:tcPr>
          <w:p w14:paraId="026FCB18" w14:textId="77777777" w:rsidR="00BD2BA1" w:rsidRPr="00BD2BA1" w:rsidRDefault="00BD2BA1" w:rsidP="00BD2BA1">
            <w:pPr>
              <w:spacing w:after="0" w:line="240" w:lineRule="auto"/>
              <w:jc w:val="left"/>
              <w:rPr>
                <w:rFonts w:ascii="Calibri" w:eastAsia="Times New Roman" w:hAnsi="Calibri" w:cs="Calibri"/>
                <w:color w:val="000000"/>
                <w:sz w:val="22"/>
              </w:rPr>
            </w:pPr>
            <w:r w:rsidRPr="00BD2BA1">
              <w:rPr>
                <w:rFonts w:ascii="Calibri" w:eastAsia="Times New Roman" w:hAnsi="Calibri" w:cs="Calibri"/>
                <w:color w:val="000000"/>
                <w:sz w:val="22"/>
              </w:rPr>
              <w:t>17</w:t>
            </w:r>
          </w:p>
        </w:tc>
        <w:tc>
          <w:tcPr>
            <w:tcW w:w="960" w:type="dxa"/>
            <w:tcBorders>
              <w:top w:val="nil"/>
              <w:left w:val="nil"/>
              <w:bottom w:val="nil"/>
              <w:right w:val="nil"/>
            </w:tcBorders>
            <w:shd w:val="clear" w:color="auto" w:fill="auto"/>
            <w:noWrap/>
            <w:vAlign w:val="bottom"/>
            <w:hideMark/>
          </w:tcPr>
          <w:p w14:paraId="15CF13AA" w14:textId="77777777" w:rsidR="00BD2BA1" w:rsidRPr="00BD2BA1" w:rsidRDefault="00BD2BA1" w:rsidP="00BD2BA1">
            <w:pPr>
              <w:spacing w:after="0" w:line="240" w:lineRule="auto"/>
              <w:jc w:val="left"/>
              <w:rPr>
                <w:rFonts w:ascii="Calibri" w:eastAsia="Times New Roman" w:hAnsi="Calibri" w:cs="Calibri"/>
                <w:color w:val="000000"/>
                <w:sz w:val="22"/>
              </w:rPr>
            </w:pPr>
          </w:p>
        </w:tc>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44322039" w14:textId="77777777" w:rsidR="00BD2BA1" w:rsidRPr="00BD2BA1" w:rsidRDefault="00BD2BA1" w:rsidP="00BD2BA1">
            <w:pPr>
              <w:spacing w:after="0" w:line="240" w:lineRule="auto"/>
              <w:jc w:val="left"/>
              <w:rPr>
                <w:rFonts w:ascii="Calibri" w:eastAsia="Times New Roman" w:hAnsi="Calibri" w:cs="Calibri"/>
                <w:color w:val="000000"/>
                <w:sz w:val="22"/>
              </w:rPr>
            </w:pPr>
            <w:r w:rsidRPr="00BD2BA1">
              <w:rPr>
                <w:rFonts w:ascii="Calibri" w:eastAsia="Times New Roman" w:hAnsi="Calibri" w:cs="Calibri"/>
                <w:color w:val="000000"/>
                <w:sz w:val="22"/>
              </w:rPr>
              <w:t>25</w:t>
            </w:r>
          </w:p>
        </w:tc>
        <w:tc>
          <w:tcPr>
            <w:tcW w:w="665" w:type="dxa"/>
            <w:tcBorders>
              <w:top w:val="nil"/>
              <w:left w:val="nil"/>
              <w:bottom w:val="single" w:sz="4" w:space="0" w:color="auto"/>
              <w:right w:val="single" w:sz="4" w:space="0" w:color="auto"/>
            </w:tcBorders>
            <w:shd w:val="clear" w:color="auto" w:fill="auto"/>
            <w:noWrap/>
            <w:vAlign w:val="bottom"/>
            <w:hideMark/>
          </w:tcPr>
          <w:p w14:paraId="520B15C7" w14:textId="77777777" w:rsidR="00BD2BA1" w:rsidRPr="00BD2BA1" w:rsidRDefault="00BD2BA1" w:rsidP="00BD2BA1">
            <w:pPr>
              <w:spacing w:after="0" w:line="240" w:lineRule="auto"/>
              <w:jc w:val="left"/>
              <w:rPr>
                <w:rFonts w:ascii="Calibri" w:eastAsia="Times New Roman" w:hAnsi="Calibri" w:cs="Calibri"/>
                <w:color w:val="000000"/>
                <w:sz w:val="22"/>
              </w:rPr>
            </w:pPr>
            <w:r w:rsidRPr="00BD2BA1">
              <w:rPr>
                <w:rFonts w:ascii="Calibri" w:eastAsia="Times New Roman" w:hAnsi="Calibri" w:cs="Calibri"/>
                <w:color w:val="000000"/>
                <w:sz w:val="22"/>
              </w:rPr>
              <w:t>11</w:t>
            </w:r>
          </w:p>
        </w:tc>
      </w:tr>
      <w:tr w:rsidR="00BD2BA1" w:rsidRPr="00BD2BA1" w14:paraId="3EF135F9" w14:textId="77777777" w:rsidTr="00BD2BA1">
        <w:trPr>
          <w:trHeight w:val="315"/>
        </w:trPr>
        <w:tc>
          <w:tcPr>
            <w:tcW w:w="3060" w:type="dxa"/>
            <w:tcBorders>
              <w:top w:val="single" w:sz="4" w:space="0" w:color="auto"/>
              <w:left w:val="single" w:sz="8" w:space="0" w:color="auto"/>
              <w:bottom w:val="single" w:sz="4" w:space="0" w:color="auto"/>
              <w:right w:val="single" w:sz="4" w:space="0" w:color="auto"/>
            </w:tcBorders>
            <w:shd w:val="clear" w:color="000000" w:fill="FFFF00"/>
            <w:noWrap/>
            <w:vAlign w:val="bottom"/>
            <w:hideMark/>
          </w:tcPr>
          <w:p w14:paraId="168D9DA7" w14:textId="77777777" w:rsidR="00BD2BA1" w:rsidRPr="00BD2BA1" w:rsidRDefault="00BD2BA1" w:rsidP="00BD2BA1">
            <w:pPr>
              <w:spacing w:after="0" w:line="240" w:lineRule="auto"/>
              <w:jc w:val="left"/>
              <w:rPr>
                <w:rFonts w:ascii="Calibri" w:eastAsia="Times New Roman" w:hAnsi="Calibri" w:cs="Calibri"/>
                <w:color w:val="000000"/>
                <w:sz w:val="22"/>
              </w:rPr>
            </w:pPr>
            <w:r w:rsidRPr="00BD2BA1">
              <w:rPr>
                <w:rFonts w:ascii="Calibri" w:eastAsia="Times New Roman" w:hAnsi="Calibri" w:cs="Calibri"/>
                <w:color w:val="000000"/>
                <w:sz w:val="22"/>
              </w:rPr>
              <w:t>Electrical system</w:t>
            </w:r>
          </w:p>
        </w:tc>
        <w:tc>
          <w:tcPr>
            <w:tcW w:w="903" w:type="dxa"/>
            <w:tcBorders>
              <w:top w:val="single" w:sz="4" w:space="0" w:color="auto"/>
              <w:left w:val="single" w:sz="4" w:space="0" w:color="auto"/>
              <w:bottom w:val="single" w:sz="4" w:space="0" w:color="auto"/>
              <w:right w:val="single" w:sz="4" w:space="0" w:color="auto"/>
            </w:tcBorders>
            <w:shd w:val="clear" w:color="DDEBF7" w:fill="DDEBF7"/>
            <w:noWrap/>
            <w:vAlign w:val="bottom"/>
            <w:hideMark/>
          </w:tcPr>
          <w:p w14:paraId="51E5C0F8" w14:textId="77777777" w:rsidR="00BD2BA1" w:rsidRPr="00BD2BA1" w:rsidRDefault="00BD2BA1" w:rsidP="00BD2BA1">
            <w:pPr>
              <w:spacing w:after="0" w:line="240" w:lineRule="auto"/>
              <w:jc w:val="left"/>
              <w:rPr>
                <w:rFonts w:ascii="Calibri" w:eastAsia="Times New Roman" w:hAnsi="Calibri" w:cs="Calibri"/>
                <w:color w:val="000000"/>
                <w:sz w:val="22"/>
              </w:rPr>
            </w:pPr>
            <w:r w:rsidRPr="00BD2BA1">
              <w:rPr>
                <w:rFonts w:ascii="Calibri" w:eastAsia="Times New Roman" w:hAnsi="Calibri" w:cs="Calibri"/>
                <w:color w:val="000000"/>
                <w:sz w:val="22"/>
              </w:rPr>
              <w:t>46</w:t>
            </w:r>
          </w:p>
        </w:tc>
        <w:tc>
          <w:tcPr>
            <w:tcW w:w="909" w:type="dxa"/>
            <w:tcBorders>
              <w:top w:val="single" w:sz="4" w:space="0" w:color="auto"/>
              <w:left w:val="single" w:sz="4" w:space="0" w:color="auto"/>
              <w:bottom w:val="single" w:sz="4" w:space="0" w:color="auto"/>
              <w:right w:val="single" w:sz="8" w:space="0" w:color="auto"/>
            </w:tcBorders>
            <w:shd w:val="clear" w:color="DDEBF7" w:fill="DDEBF7"/>
            <w:noWrap/>
            <w:vAlign w:val="bottom"/>
            <w:hideMark/>
          </w:tcPr>
          <w:p w14:paraId="7628D7DC" w14:textId="77777777" w:rsidR="00BD2BA1" w:rsidRPr="00BD2BA1" w:rsidRDefault="00BD2BA1" w:rsidP="00BD2BA1">
            <w:pPr>
              <w:spacing w:after="0" w:line="240" w:lineRule="auto"/>
              <w:jc w:val="left"/>
              <w:rPr>
                <w:rFonts w:ascii="Calibri" w:eastAsia="Times New Roman" w:hAnsi="Calibri" w:cs="Calibri"/>
                <w:color w:val="000000"/>
                <w:sz w:val="22"/>
              </w:rPr>
            </w:pPr>
            <w:r w:rsidRPr="00BD2BA1">
              <w:rPr>
                <w:rFonts w:ascii="Calibri" w:eastAsia="Times New Roman" w:hAnsi="Calibri" w:cs="Calibri"/>
                <w:color w:val="000000"/>
                <w:sz w:val="22"/>
              </w:rPr>
              <w:t>44</w:t>
            </w:r>
          </w:p>
        </w:tc>
        <w:tc>
          <w:tcPr>
            <w:tcW w:w="960" w:type="dxa"/>
            <w:tcBorders>
              <w:top w:val="nil"/>
              <w:left w:val="nil"/>
              <w:bottom w:val="nil"/>
              <w:right w:val="nil"/>
            </w:tcBorders>
            <w:shd w:val="clear" w:color="auto" w:fill="auto"/>
            <w:noWrap/>
            <w:vAlign w:val="bottom"/>
            <w:hideMark/>
          </w:tcPr>
          <w:p w14:paraId="17EE1719" w14:textId="77777777" w:rsidR="00BD2BA1" w:rsidRPr="00BD2BA1" w:rsidRDefault="00BD2BA1" w:rsidP="00BD2BA1">
            <w:pPr>
              <w:spacing w:after="0" w:line="240" w:lineRule="auto"/>
              <w:jc w:val="left"/>
              <w:rPr>
                <w:rFonts w:ascii="Calibri" w:eastAsia="Times New Roman" w:hAnsi="Calibri" w:cs="Calibri"/>
                <w:color w:val="000000"/>
                <w:sz w:val="22"/>
              </w:rPr>
            </w:pPr>
          </w:p>
        </w:tc>
        <w:tc>
          <w:tcPr>
            <w:tcW w:w="960" w:type="dxa"/>
            <w:tcBorders>
              <w:top w:val="nil"/>
              <w:left w:val="single" w:sz="4" w:space="0" w:color="auto"/>
              <w:bottom w:val="single" w:sz="4" w:space="0" w:color="auto"/>
              <w:right w:val="single" w:sz="4" w:space="0" w:color="auto"/>
            </w:tcBorders>
            <w:shd w:val="clear" w:color="auto" w:fill="DEEAF6"/>
            <w:noWrap/>
            <w:vAlign w:val="bottom"/>
            <w:hideMark/>
          </w:tcPr>
          <w:p w14:paraId="23F8DD72" w14:textId="77777777" w:rsidR="00BD2BA1" w:rsidRPr="00BD2BA1" w:rsidRDefault="00BD2BA1" w:rsidP="00BD2BA1">
            <w:pPr>
              <w:spacing w:after="0" w:line="240" w:lineRule="auto"/>
              <w:jc w:val="left"/>
              <w:rPr>
                <w:rFonts w:ascii="Calibri" w:eastAsia="Times New Roman" w:hAnsi="Calibri" w:cs="Calibri"/>
                <w:color w:val="000000"/>
                <w:sz w:val="22"/>
              </w:rPr>
            </w:pPr>
            <w:r w:rsidRPr="00BD2BA1">
              <w:rPr>
                <w:rFonts w:ascii="Calibri" w:eastAsia="Times New Roman" w:hAnsi="Calibri" w:cs="Calibri"/>
                <w:color w:val="000000"/>
                <w:sz w:val="22"/>
              </w:rPr>
              <w:t>94</w:t>
            </w:r>
          </w:p>
        </w:tc>
        <w:tc>
          <w:tcPr>
            <w:tcW w:w="665" w:type="dxa"/>
            <w:tcBorders>
              <w:top w:val="nil"/>
              <w:left w:val="nil"/>
              <w:bottom w:val="single" w:sz="4" w:space="0" w:color="auto"/>
              <w:right w:val="single" w:sz="4" w:space="0" w:color="auto"/>
            </w:tcBorders>
            <w:shd w:val="clear" w:color="auto" w:fill="DEEAF6"/>
            <w:noWrap/>
            <w:vAlign w:val="bottom"/>
            <w:hideMark/>
          </w:tcPr>
          <w:p w14:paraId="1D541D35" w14:textId="77777777" w:rsidR="00BD2BA1" w:rsidRPr="00BD2BA1" w:rsidRDefault="00BD2BA1" w:rsidP="00BD2BA1">
            <w:pPr>
              <w:spacing w:after="0" w:line="240" w:lineRule="auto"/>
              <w:jc w:val="left"/>
              <w:rPr>
                <w:rFonts w:ascii="Calibri" w:eastAsia="Times New Roman" w:hAnsi="Calibri" w:cs="Calibri"/>
                <w:color w:val="000000"/>
                <w:sz w:val="22"/>
              </w:rPr>
            </w:pPr>
            <w:r w:rsidRPr="00BD2BA1">
              <w:rPr>
                <w:rFonts w:ascii="Calibri" w:eastAsia="Times New Roman" w:hAnsi="Calibri" w:cs="Calibri"/>
                <w:color w:val="000000"/>
                <w:sz w:val="22"/>
              </w:rPr>
              <w:t>42</w:t>
            </w:r>
          </w:p>
        </w:tc>
      </w:tr>
      <w:tr w:rsidR="00BD2BA1" w:rsidRPr="00BD2BA1" w14:paraId="08AAA7B3" w14:textId="77777777" w:rsidTr="00BD2BA1">
        <w:trPr>
          <w:trHeight w:val="315"/>
        </w:trPr>
        <w:tc>
          <w:tcPr>
            <w:tcW w:w="3060" w:type="dxa"/>
            <w:tcBorders>
              <w:top w:val="single" w:sz="4" w:space="0" w:color="auto"/>
              <w:left w:val="single" w:sz="8" w:space="0" w:color="auto"/>
              <w:bottom w:val="single" w:sz="4" w:space="0" w:color="auto"/>
              <w:right w:val="single" w:sz="4" w:space="0" w:color="auto"/>
            </w:tcBorders>
            <w:shd w:val="clear" w:color="000000" w:fill="FFFF00"/>
            <w:noWrap/>
            <w:vAlign w:val="bottom"/>
            <w:hideMark/>
          </w:tcPr>
          <w:p w14:paraId="46B06261" w14:textId="77777777" w:rsidR="00BD2BA1" w:rsidRPr="00BD2BA1" w:rsidRDefault="00BD2BA1" w:rsidP="00BD2BA1">
            <w:pPr>
              <w:spacing w:after="0" w:line="240" w:lineRule="auto"/>
              <w:jc w:val="left"/>
              <w:rPr>
                <w:rFonts w:ascii="Calibri" w:eastAsia="Times New Roman" w:hAnsi="Calibri" w:cs="Calibri"/>
                <w:color w:val="000000"/>
                <w:sz w:val="22"/>
              </w:rPr>
            </w:pPr>
            <w:r w:rsidRPr="00BD2BA1">
              <w:rPr>
                <w:rFonts w:ascii="Calibri" w:eastAsia="Times New Roman" w:hAnsi="Calibri" w:cs="Calibri"/>
                <w:color w:val="000000"/>
                <w:sz w:val="22"/>
              </w:rPr>
              <w:t>Air conditioning and anti-icing</w:t>
            </w:r>
          </w:p>
        </w:tc>
        <w:tc>
          <w:tcPr>
            <w:tcW w:w="90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7BB03AB" w14:textId="77777777" w:rsidR="00BD2BA1" w:rsidRPr="00BD2BA1" w:rsidRDefault="00BD2BA1" w:rsidP="00BD2BA1">
            <w:pPr>
              <w:spacing w:after="0" w:line="240" w:lineRule="auto"/>
              <w:jc w:val="left"/>
              <w:rPr>
                <w:rFonts w:ascii="Calibri" w:eastAsia="Times New Roman" w:hAnsi="Calibri" w:cs="Calibri"/>
                <w:color w:val="000000"/>
                <w:sz w:val="22"/>
              </w:rPr>
            </w:pPr>
            <w:r w:rsidRPr="00BD2BA1">
              <w:rPr>
                <w:rFonts w:ascii="Calibri" w:eastAsia="Times New Roman" w:hAnsi="Calibri" w:cs="Calibri"/>
                <w:color w:val="000000"/>
                <w:sz w:val="22"/>
              </w:rPr>
              <w:t>12</w:t>
            </w:r>
          </w:p>
        </w:tc>
        <w:tc>
          <w:tcPr>
            <w:tcW w:w="909" w:type="dxa"/>
            <w:tcBorders>
              <w:top w:val="single" w:sz="4" w:space="0" w:color="auto"/>
              <w:left w:val="single" w:sz="4" w:space="0" w:color="auto"/>
              <w:bottom w:val="single" w:sz="4" w:space="0" w:color="auto"/>
              <w:right w:val="single" w:sz="8" w:space="0" w:color="auto"/>
            </w:tcBorders>
            <w:shd w:val="clear" w:color="auto" w:fill="auto"/>
            <w:noWrap/>
            <w:vAlign w:val="bottom"/>
            <w:hideMark/>
          </w:tcPr>
          <w:p w14:paraId="5C88AE8E" w14:textId="77777777" w:rsidR="00BD2BA1" w:rsidRPr="00BD2BA1" w:rsidRDefault="00BD2BA1" w:rsidP="00BD2BA1">
            <w:pPr>
              <w:spacing w:after="0" w:line="240" w:lineRule="auto"/>
              <w:jc w:val="left"/>
              <w:rPr>
                <w:rFonts w:ascii="Calibri" w:eastAsia="Times New Roman" w:hAnsi="Calibri" w:cs="Calibri"/>
                <w:color w:val="000000"/>
                <w:sz w:val="22"/>
              </w:rPr>
            </w:pPr>
            <w:r w:rsidRPr="00BD2BA1">
              <w:rPr>
                <w:rFonts w:ascii="Calibri" w:eastAsia="Times New Roman" w:hAnsi="Calibri" w:cs="Calibri"/>
                <w:color w:val="000000"/>
                <w:sz w:val="22"/>
              </w:rPr>
              <w:t>14</w:t>
            </w:r>
          </w:p>
        </w:tc>
        <w:tc>
          <w:tcPr>
            <w:tcW w:w="960" w:type="dxa"/>
            <w:tcBorders>
              <w:top w:val="nil"/>
              <w:left w:val="nil"/>
              <w:bottom w:val="nil"/>
              <w:right w:val="nil"/>
            </w:tcBorders>
            <w:shd w:val="clear" w:color="auto" w:fill="auto"/>
            <w:noWrap/>
            <w:vAlign w:val="bottom"/>
            <w:hideMark/>
          </w:tcPr>
          <w:p w14:paraId="029D6C1C" w14:textId="77777777" w:rsidR="00BD2BA1" w:rsidRPr="00BD2BA1" w:rsidRDefault="00BD2BA1" w:rsidP="00BD2BA1">
            <w:pPr>
              <w:spacing w:after="0" w:line="240" w:lineRule="auto"/>
              <w:jc w:val="left"/>
              <w:rPr>
                <w:rFonts w:ascii="Calibri" w:eastAsia="Times New Roman" w:hAnsi="Calibri" w:cs="Calibri"/>
                <w:color w:val="000000"/>
                <w:sz w:val="22"/>
              </w:rPr>
            </w:pPr>
          </w:p>
        </w:tc>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6C491E93" w14:textId="77777777" w:rsidR="00BD2BA1" w:rsidRPr="00BD2BA1" w:rsidRDefault="00BD2BA1" w:rsidP="00BD2BA1">
            <w:pPr>
              <w:spacing w:after="0" w:line="240" w:lineRule="auto"/>
              <w:jc w:val="left"/>
              <w:rPr>
                <w:rFonts w:ascii="Calibri" w:eastAsia="Times New Roman" w:hAnsi="Calibri" w:cs="Calibri"/>
                <w:color w:val="000000"/>
                <w:sz w:val="22"/>
              </w:rPr>
            </w:pPr>
            <w:r w:rsidRPr="00BD2BA1">
              <w:rPr>
                <w:rFonts w:ascii="Calibri" w:eastAsia="Times New Roman" w:hAnsi="Calibri" w:cs="Calibri"/>
                <w:color w:val="000000"/>
                <w:sz w:val="22"/>
              </w:rPr>
              <w:t>27</w:t>
            </w:r>
          </w:p>
        </w:tc>
        <w:tc>
          <w:tcPr>
            <w:tcW w:w="665" w:type="dxa"/>
            <w:tcBorders>
              <w:top w:val="nil"/>
              <w:left w:val="nil"/>
              <w:bottom w:val="single" w:sz="4" w:space="0" w:color="auto"/>
              <w:right w:val="single" w:sz="4" w:space="0" w:color="auto"/>
            </w:tcBorders>
            <w:shd w:val="clear" w:color="auto" w:fill="auto"/>
            <w:noWrap/>
            <w:vAlign w:val="bottom"/>
            <w:hideMark/>
          </w:tcPr>
          <w:p w14:paraId="4C26D448" w14:textId="77777777" w:rsidR="00BD2BA1" w:rsidRPr="00BD2BA1" w:rsidRDefault="00BD2BA1" w:rsidP="00BD2BA1">
            <w:pPr>
              <w:spacing w:after="0" w:line="240" w:lineRule="auto"/>
              <w:jc w:val="left"/>
              <w:rPr>
                <w:rFonts w:ascii="Calibri" w:eastAsia="Times New Roman" w:hAnsi="Calibri" w:cs="Calibri"/>
                <w:color w:val="000000"/>
                <w:sz w:val="22"/>
              </w:rPr>
            </w:pPr>
            <w:r w:rsidRPr="00BD2BA1">
              <w:rPr>
                <w:rFonts w:ascii="Calibri" w:eastAsia="Times New Roman" w:hAnsi="Calibri" w:cs="Calibri"/>
                <w:color w:val="000000"/>
                <w:sz w:val="22"/>
              </w:rPr>
              <w:t>12</w:t>
            </w:r>
          </w:p>
        </w:tc>
      </w:tr>
      <w:tr w:rsidR="00BD2BA1" w:rsidRPr="00BD2BA1" w14:paraId="6408F2A1" w14:textId="77777777" w:rsidTr="00BD2BA1">
        <w:trPr>
          <w:trHeight w:val="315"/>
        </w:trPr>
        <w:tc>
          <w:tcPr>
            <w:tcW w:w="3060" w:type="dxa"/>
            <w:tcBorders>
              <w:top w:val="single" w:sz="4" w:space="0" w:color="auto"/>
              <w:left w:val="single" w:sz="8" w:space="0" w:color="auto"/>
              <w:bottom w:val="single" w:sz="4" w:space="0" w:color="auto"/>
              <w:right w:val="single" w:sz="4" w:space="0" w:color="auto"/>
            </w:tcBorders>
            <w:shd w:val="clear" w:color="000000" w:fill="FFFF00"/>
            <w:noWrap/>
            <w:vAlign w:val="bottom"/>
            <w:hideMark/>
          </w:tcPr>
          <w:p w14:paraId="15F033D4" w14:textId="77777777" w:rsidR="00BD2BA1" w:rsidRPr="00BD2BA1" w:rsidRDefault="00BD2BA1" w:rsidP="00BD2BA1">
            <w:pPr>
              <w:spacing w:after="0" w:line="240" w:lineRule="auto"/>
              <w:jc w:val="left"/>
              <w:rPr>
                <w:rFonts w:ascii="Calibri" w:eastAsia="Times New Roman" w:hAnsi="Calibri" w:cs="Calibri"/>
                <w:color w:val="000000"/>
                <w:sz w:val="22"/>
              </w:rPr>
            </w:pPr>
            <w:r w:rsidRPr="00BD2BA1">
              <w:rPr>
                <w:rFonts w:ascii="Calibri" w:eastAsia="Times New Roman" w:hAnsi="Calibri" w:cs="Calibri"/>
                <w:color w:val="000000"/>
                <w:sz w:val="22"/>
              </w:rPr>
              <w:t>Furnishings</w:t>
            </w:r>
          </w:p>
        </w:tc>
        <w:tc>
          <w:tcPr>
            <w:tcW w:w="903" w:type="dxa"/>
            <w:tcBorders>
              <w:top w:val="single" w:sz="4" w:space="0" w:color="auto"/>
              <w:left w:val="single" w:sz="4" w:space="0" w:color="auto"/>
              <w:bottom w:val="single" w:sz="4" w:space="0" w:color="auto"/>
              <w:right w:val="single" w:sz="4" w:space="0" w:color="auto"/>
            </w:tcBorders>
            <w:shd w:val="clear" w:color="DDEBF7" w:fill="DDEBF7"/>
            <w:noWrap/>
            <w:vAlign w:val="bottom"/>
            <w:hideMark/>
          </w:tcPr>
          <w:p w14:paraId="3B010F87" w14:textId="77777777" w:rsidR="00BD2BA1" w:rsidRPr="00BD2BA1" w:rsidRDefault="00BD2BA1" w:rsidP="00BD2BA1">
            <w:pPr>
              <w:spacing w:after="0" w:line="240" w:lineRule="auto"/>
              <w:jc w:val="left"/>
              <w:rPr>
                <w:rFonts w:ascii="Calibri" w:eastAsia="Times New Roman" w:hAnsi="Calibri" w:cs="Calibri"/>
                <w:color w:val="000000"/>
                <w:sz w:val="22"/>
              </w:rPr>
            </w:pPr>
            <w:r w:rsidRPr="00BD2BA1">
              <w:rPr>
                <w:rFonts w:ascii="Calibri" w:eastAsia="Times New Roman" w:hAnsi="Calibri" w:cs="Calibri"/>
                <w:color w:val="000000"/>
                <w:sz w:val="22"/>
              </w:rPr>
              <w:t>10</w:t>
            </w:r>
          </w:p>
        </w:tc>
        <w:tc>
          <w:tcPr>
            <w:tcW w:w="909" w:type="dxa"/>
            <w:tcBorders>
              <w:top w:val="single" w:sz="4" w:space="0" w:color="auto"/>
              <w:left w:val="single" w:sz="4" w:space="0" w:color="auto"/>
              <w:bottom w:val="single" w:sz="4" w:space="0" w:color="auto"/>
              <w:right w:val="single" w:sz="8" w:space="0" w:color="auto"/>
            </w:tcBorders>
            <w:shd w:val="clear" w:color="DDEBF7" w:fill="DDEBF7"/>
            <w:noWrap/>
            <w:vAlign w:val="bottom"/>
            <w:hideMark/>
          </w:tcPr>
          <w:p w14:paraId="32BD7AC5" w14:textId="77777777" w:rsidR="00BD2BA1" w:rsidRPr="00BD2BA1" w:rsidRDefault="00BD2BA1" w:rsidP="00BD2BA1">
            <w:pPr>
              <w:spacing w:after="0" w:line="240" w:lineRule="auto"/>
              <w:jc w:val="left"/>
              <w:rPr>
                <w:rFonts w:ascii="Calibri" w:eastAsia="Times New Roman" w:hAnsi="Calibri" w:cs="Calibri"/>
                <w:color w:val="000000"/>
                <w:sz w:val="22"/>
              </w:rPr>
            </w:pPr>
            <w:r w:rsidRPr="00BD2BA1">
              <w:rPr>
                <w:rFonts w:ascii="Calibri" w:eastAsia="Times New Roman" w:hAnsi="Calibri" w:cs="Calibri"/>
                <w:color w:val="000000"/>
                <w:sz w:val="22"/>
              </w:rPr>
              <w:t>10</w:t>
            </w:r>
          </w:p>
        </w:tc>
        <w:tc>
          <w:tcPr>
            <w:tcW w:w="960" w:type="dxa"/>
            <w:tcBorders>
              <w:top w:val="nil"/>
              <w:left w:val="nil"/>
              <w:bottom w:val="nil"/>
              <w:right w:val="nil"/>
            </w:tcBorders>
            <w:shd w:val="clear" w:color="auto" w:fill="auto"/>
            <w:noWrap/>
            <w:vAlign w:val="bottom"/>
            <w:hideMark/>
          </w:tcPr>
          <w:p w14:paraId="2A1BB168" w14:textId="77777777" w:rsidR="00BD2BA1" w:rsidRPr="00BD2BA1" w:rsidRDefault="00BD2BA1" w:rsidP="00BD2BA1">
            <w:pPr>
              <w:spacing w:after="0" w:line="240" w:lineRule="auto"/>
              <w:jc w:val="left"/>
              <w:rPr>
                <w:rFonts w:ascii="Calibri" w:eastAsia="Times New Roman" w:hAnsi="Calibri" w:cs="Calibri"/>
                <w:color w:val="000000"/>
                <w:sz w:val="22"/>
              </w:rPr>
            </w:pPr>
          </w:p>
        </w:tc>
        <w:tc>
          <w:tcPr>
            <w:tcW w:w="960" w:type="dxa"/>
            <w:tcBorders>
              <w:top w:val="nil"/>
              <w:left w:val="single" w:sz="4" w:space="0" w:color="auto"/>
              <w:bottom w:val="single" w:sz="4" w:space="0" w:color="auto"/>
              <w:right w:val="single" w:sz="4" w:space="0" w:color="auto"/>
            </w:tcBorders>
            <w:shd w:val="clear" w:color="auto" w:fill="DEEAF6"/>
            <w:noWrap/>
            <w:vAlign w:val="bottom"/>
            <w:hideMark/>
          </w:tcPr>
          <w:p w14:paraId="0371B475" w14:textId="77777777" w:rsidR="00BD2BA1" w:rsidRPr="00BD2BA1" w:rsidRDefault="00BD2BA1" w:rsidP="00BD2BA1">
            <w:pPr>
              <w:spacing w:after="0" w:line="240" w:lineRule="auto"/>
              <w:jc w:val="left"/>
              <w:rPr>
                <w:rFonts w:ascii="Calibri" w:eastAsia="Times New Roman" w:hAnsi="Calibri" w:cs="Calibri"/>
                <w:color w:val="000000"/>
                <w:sz w:val="22"/>
              </w:rPr>
            </w:pPr>
            <w:r w:rsidRPr="00BD2BA1">
              <w:rPr>
                <w:rFonts w:ascii="Calibri" w:eastAsia="Times New Roman" w:hAnsi="Calibri" w:cs="Calibri"/>
                <w:color w:val="000000"/>
                <w:sz w:val="22"/>
              </w:rPr>
              <w:t>22</w:t>
            </w:r>
          </w:p>
        </w:tc>
        <w:tc>
          <w:tcPr>
            <w:tcW w:w="665" w:type="dxa"/>
            <w:tcBorders>
              <w:top w:val="nil"/>
              <w:left w:val="nil"/>
              <w:bottom w:val="single" w:sz="4" w:space="0" w:color="auto"/>
              <w:right w:val="single" w:sz="4" w:space="0" w:color="auto"/>
            </w:tcBorders>
            <w:shd w:val="clear" w:color="auto" w:fill="DEEAF6"/>
            <w:noWrap/>
            <w:vAlign w:val="bottom"/>
            <w:hideMark/>
          </w:tcPr>
          <w:p w14:paraId="3C249F88" w14:textId="77777777" w:rsidR="00BD2BA1" w:rsidRPr="00BD2BA1" w:rsidRDefault="00BD2BA1" w:rsidP="00BD2BA1">
            <w:pPr>
              <w:spacing w:after="0" w:line="240" w:lineRule="auto"/>
              <w:jc w:val="left"/>
              <w:rPr>
                <w:rFonts w:ascii="Calibri" w:eastAsia="Times New Roman" w:hAnsi="Calibri" w:cs="Calibri"/>
                <w:color w:val="000000"/>
                <w:sz w:val="22"/>
              </w:rPr>
            </w:pPr>
            <w:r w:rsidRPr="00BD2BA1">
              <w:rPr>
                <w:rFonts w:ascii="Calibri" w:eastAsia="Times New Roman" w:hAnsi="Calibri" w:cs="Calibri"/>
                <w:color w:val="000000"/>
                <w:sz w:val="22"/>
              </w:rPr>
              <w:t>10</w:t>
            </w:r>
          </w:p>
        </w:tc>
      </w:tr>
      <w:tr w:rsidR="00BD2BA1" w:rsidRPr="00BD2BA1" w14:paraId="1924C67F" w14:textId="77777777" w:rsidTr="00BD2BA1">
        <w:trPr>
          <w:trHeight w:val="300"/>
        </w:trPr>
        <w:tc>
          <w:tcPr>
            <w:tcW w:w="3060" w:type="dxa"/>
            <w:tcBorders>
              <w:top w:val="single" w:sz="4" w:space="0" w:color="auto"/>
              <w:left w:val="single" w:sz="8" w:space="0" w:color="auto"/>
              <w:bottom w:val="single" w:sz="4" w:space="0" w:color="auto"/>
              <w:right w:val="single" w:sz="4" w:space="0" w:color="auto"/>
            </w:tcBorders>
            <w:shd w:val="clear" w:color="000000" w:fill="FFFF00"/>
            <w:noWrap/>
            <w:vAlign w:val="bottom"/>
            <w:hideMark/>
          </w:tcPr>
          <w:p w14:paraId="4650FC9B" w14:textId="77777777" w:rsidR="00BD2BA1" w:rsidRPr="00BD2BA1" w:rsidRDefault="00BD2BA1" w:rsidP="00BD2BA1">
            <w:pPr>
              <w:spacing w:after="0" w:line="240" w:lineRule="auto"/>
              <w:jc w:val="left"/>
              <w:rPr>
                <w:rFonts w:ascii="Calibri" w:eastAsia="Times New Roman" w:hAnsi="Calibri" w:cs="Calibri"/>
                <w:color w:val="000000"/>
                <w:sz w:val="22"/>
              </w:rPr>
            </w:pPr>
            <w:r w:rsidRPr="00BD2BA1">
              <w:rPr>
                <w:rFonts w:ascii="Calibri" w:eastAsia="Times New Roman" w:hAnsi="Calibri" w:cs="Calibri"/>
                <w:color w:val="000000"/>
                <w:sz w:val="22"/>
              </w:rPr>
              <w:t>Fuel Weight</w:t>
            </w:r>
          </w:p>
        </w:tc>
        <w:tc>
          <w:tcPr>
            <w:tcW w:w="90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BF7924A" w14:textId="77777777" w:rsidR="00BD2BA1" w:rsidRPr="00BD2BA1" w:rsidRDefault="00BD2BA1" w:rsidP="00BD2BA1">
            <w:pPr>
              <w:spacing w:after="0" w:line="240" w:lineRule="auto"/>
              <w:jc w:val="left"/>
              <w:rPr>
                <w:rFonts w:ascii="Calibri" w:eastAsia="Times New Roman" w:hAnsi="Calibri" w:cs="Calibri"/>
                <w:color w:val="000000"/>
                <w:sz w:val="22"/>
              </w:rPr>
            </w:pPr>
            <w:r w:rsidRPr="00BD2BA1">
              <w:rPr>
                <w:rFonts w:ascii="Calibri" w:eastAsia="Times New Roman" w:hAnsi="Calibri" w:cs="Calibri"/>
                <w:color w:val="000000"/>
                <w:sz w:val="22"/>
              </w:rPr>
              <w:t>77</w:t>
            </w:r>
          </w:p>
        </w:tc>
        <w:tc>
          <w:tcPr>
            <w:tcW w:w="909" w:type="dxa"/>
            <w:tcBorders>
              <w:top w:val="single" w:sz="4" w:space="0" w:color="auto"/>
              <w:left w:val="single" w:sz="4" w:space="0" w:color="auto"/>
              <w:bottom w:val="single" w:sz="4" w:space="0" w:color="auto"/>
              <w:right w:val="single" w:sz="8" w:space="0" w:color="auto"/>
            </w:tcBorders>
            <w:shd w:val="clear" w:color="auto" w:fill="auto"/>
            <w:noWrap/>
            <w:vAlign w:val="bottom"/>
            <w:hideMark/>
          </w:tcPr>
          <w:p w14:paraId="53B3DB67" w14:textId="77777777" w:rsidR="00BD2BA1" w:rsidRPr="00BD2BA1" w:rsidRDefault="00BD2BA1" w:rsidP="00BD2BA1">
            <w:pPr>
              <w:spacing w:after="0" w:line="240" w:lineRule="auto"/>
              <w:jc w:val="left"/>
              <w:rPr>
                <w:rFonts w:ascii="Calibri" w:eastAsia="Times New Roman" w:hAnsi="Calibri" w:cs="Calibri"/>
                <w:color w:val="000000"/>
                <w:sz w:val="22"/>
              </w:rPr>
            </w:pPr>
            <w:r w:rsidRPr="00BD2BA1">
              <w:rPr>
                <w:rFonts w:ascii="Calibri" w:eastAsia="Times New Roman" w:hAnsi="Calibri" w:cs="Calibri"/>
                <w:color w:val="000000"/>
                <w:sz w:val="22"/>
              </w:rPr>
              <w:t>77</w:t>
            </w:r>
          </w:p>
        </w:tc>
        <w:tc>
          <w:tcPr>
            <w:tcW w:w="960" w:type="dxa"/>
            <w:tcBorders>
              <w:top w:val="nil"/>
              <w:left w:val="nil"/>
              <w:bottom w:val="nil"/>
              <w:right w:val="nil"/>
            </w:tcBorders>
            <w:shd w:val="clear" w:color="auto" w:fill="auto"/>
            <w:noWrap/>
            <w:vAlign w:val="bottom"/>
            <w:hideMark/>
          </w:tcPr>
          <w:p w14:paraId="35F4D2F0" w14:textId="77777777" w:rsidR="00BD2BA1" w:rsidRPr="00BD2BA1" w:rsidRDefault="00BD2BA1" w:rsidP="00BD2BA1">
            <w:pPr>
              <w:spacing w:after="0" w:line="240" w:lineRule="auto"/>
              <w:jc w:val="left"/>
              <w:rPr>
                <w:rFonts w:ascii="Calibri" w:eastAsia="Times New Roman" w:hAnsi="Calibri" w:cs="Calibri"/>
                <w:color w:val="000000"/>
                <w:sz w:val="22"/>
              </w:rPr>
            </w:pPr>
          </w:p>
        </w:tc>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0C4D16D6" w14:textId="77777777" w:rsidR="00BD2BA1" w:rsidRPr="00BD2BA1" w:rsidRDefault="00BD2BA1" w:rsidP="00BD2BA1">
            <w:pPr>
              <w:spacing w:after="0" w:line="240" w:lineRule="auto"/>
              <w:jc w:val="left"/>
              <w:rPr>
                <w:rFonts w:ascii="Calibri" w:eastAsia="Times New Roman" w:hAnsi="Calibri" w:cs="Calibri"/>
                <w:color w:val="000000"/>
                <w:sz w:val="22"/>
              </w:rPr>
            </w:pPr>
            <w:r w:rsidRPr="00BD2BA1">
              <w:rPr>
                <w:rFonts w:ascii="Calibri" w:eastAsia="Times New Roman" w:hAnsi="Calibri" w:cs="Calibri"/>
                <w:color w:val="000000"/>
                <w:sz w:val="22"/>
              </w:rPr>
              <w:t>170</w:t>
            </w:r>
          </w:p>
        </w:tc>
        <w:tc>
          <w:tcPr>
            <w:tcW w:w="665" w:type="dxa"/>
            <w:tcBorders>
              <w:top w:val="nil"/>
              <w:left w:val="nil"/>
              <w:bottom w:val="single" w:sz="4" w:space="0" w:color="auto"/>
              <w:right w:val="single" w:sz="4" w:space="0" w:color="auto"/>
            </w:tcBorders>
            <w:shd w:val="clear" w:color="auto" w:fill="auto"/>
            <w:noWrap/>
            <w:vAlign w:val="bottom"/>
            <w:hideMark/>
          </w:tcPr>
          <w:p w14:paraId="0471B476" w14:textId="77777777" w:rsidR="00BD2BA1" w:rsidRPr="00BD2BA1" w:rsidRDefault="00BD2BA1" w:rsidP="00BD2BA1">
            <w:pPr>
              <w:spacing w:after="0" w:line="240" w:lineRule="auto"/>
              <w:jc w:val="left"/>
              <w:rPr>
                <w:rFonts w:ascii="Calibri" w:eastAsia="Times New Roman" w:hAnsi="Calibri" w:cs="Calibri"/>
                <w:color w:val="000000"/>
                <w:sz w:val="22"/>
              </w:rPr>
            </w:pPr>
            <w:r w:rsidRPr="00BD2BA1">
              <w:rPr>
                <w:rFonts w:ascii="Calibri" w:eastAsia="Times New Roman" w:hAnsi="Calibri" w:cs="Calibri"/>
                <w:color w:val="000000"/>
                <w:sz w:val="22"/>
              </w:rPr>
              <w:t>77</w:t>
            </w:r>
          </w:p>
        </w:tc>
      </w:tr>
      <w:tr w:rsidR="00BD2BA1" w:rsidRPr="00BD2BA1" w14:paraId="1D48F479" w14:textId="77777777" w:rsidTr="00BD2BA1">
        <w:trPr>
          <w:trHeight w:val="300"/>
        </w:trPr>
        <w:tc>
          <w:tcPr>
            <w:tcW w:w="3060" w:type="dxa"/>
            <w:tcBorders>
              <w:top w:val="single" w:sz="4" w:space="0" w:color="auto"/>
              <w:left w:val="single" w:sz="8" w:space="0" w:color="auto"/>
              <w:bottom w:val="single" w:sz="4" w:space="0" w:color="auto"/>
              <w:right w:val="single" w:sz="4" w:space="0" w:color="auto"/>
            </w:tcBorders>
            <w:shd w:val="clear" w:color="000000" w:fill="FFFF00"/>
            <w:noWrap/>
            <w:vAlign w:val="bottom"/>
            <w:hideMark/>
          </w:tcPr>
          <w:p w14:paraId="32DFAF62" w14:textId="77777777" w:rsidR="00BD2BA1" w:rsidRPr="00BD2BA1" w:rsidRDefault="00BD2BA1" w:rsidP="00BD2BA1">
            <w:pPr>
              <w:spacing w:after="0" w:line="240" w:lineRule="auto"/>
              <w:jc w:val="left"/>
              <w:rPr>
                <w:rFonts w:ascii="Calibri" w:eastAsia="Times New Roman" w:hAnsi="Calibri" w:cs="Calibri"/>
                <w:color w:val="000000"/>
                <w:sz w:val="22"/>
              </w:rPr>
            </w:pPr>
            <w:r w:rsidRPr="00BD2BA1">
              <w:rPr>
                <w:rFonts w:ascii="Calibri" w:eastAsia="Times New Roman" w:hAnsi="Calibri" w:cs="Calibri"/>
                <w:color w:val="000000"/>
                <w:sz w:val="22"/>
              </w:rPr>
              <w:t>Crew</w:t>
            </w:r>
          </w:p>
        </w:tc>
        <w:tc>
          <w:tcPr>
            <w:tcW w:w="903" w:type="dxa"/>
            <w:tcBorders>
              <w:top w:val="single" w:sz="4" w:space="0" w:color="auto"/>
              <w:left w:val="single" w:sz="4" w:space="0" w:color="auto"/>
              <w:bottom w:val="single" w:sz="4" w:space="0" w:color="auto"/>
              <w:right w:val="single" w:sz="4" w:space="0" w:color="auto"/>
            </w:tcBorders>
            <w:shd w:val="clear" w:color="DDEBF7" w:fill="DDEBF7"/>
            <w:noWrap/>
            <w:vAlign w:val="bottom"/>
            <w:hideMark/>
          </w:tcPr>
          <w:p w14:paraId="4A5813C0" w14:textId="77777777" w:rsidR="00BD2BA1" w:rsidRPr="00BD2BA1" w:rsidRDefault="00BD2BA1" w:rsidP="00BD2BA1">
            <w:pPr>
              <w:spacing w:after="0" w:line="240" w:lineRule="auto"/>
              <w:jc w:val="left"/>
              <w:rPr>
                <w:rFonts w:ascii="Calibri" w:eastAsia="Times New Roman" w:hAnsi="Calibri" w:cs="Calibri"/>
                <w:color w:val="000000"/>
                <w:sz w:val="22"/>
              </w:rPr>
            </w:pPr>
            <w:r w:rsidRPr="00BD2BA1">
              <w:rPr>
                <w:rFonts w:ascii="Calibri" w:eastAsia="Times New Roman" w:hAnsi="Calibri" w:cs="Calibri"/>
                <w:color w:val="000000"/>
                <w:sz w:val="22"/>
              </w:rPr>
              <w:t>172</w:t>
            </w:r>
          </w:p>
        </w:tc>
        <w:tc>
          <w:tcPr>
            <w:tcW w:w="909" w:type="dxa"/>
            <w:tcBorders>
              <w:top w:val="single" w:sz="4" w:space="0" w:color="auto"/>
              <w:left w:val="single" w:sz="4" w:space="0" w:color="auto"/>
              <w:bottom w:val="single" w:sz="4" w:space="0" w:color="auto"/>
              <w:right w:val="single" w:sz="8" w:space="0" w:color="auto"/>
            </w:tcBorders>
            <w:shd w:val="clear" w:color="DDEBF7" w:fill="DDEBF7"/>
            <w:noWrap/>
            <w:vAlign w:val="bottom"/>
            <w:hideMark/>
          </w:tcPr>
          <w:p w14:paraId="2FFA7BBA" w14:textId="77777777" w:rsidR="00BD2BA1" w:rsidRPr="00BD2BA1" w:rsidRDefault="00BD2BA1" w:rsidP="00BD2BA1">
            <w:pPr>
              <w:spacing w:after="0" w:line="240" w:lineRule="auto"/>
              <w:jc w:val="left"/>
              <w:rPr>
                <w:rFonts w:ascii="Calibri" w:eastAsia="Times New Roman" w:hAnsi="Calibri" w:cs="Calibri"/>
                <w:color w:val="000000"/>
                <w:sz w:val="22"/>
              </w:rPr>
            </w:pPr>
            <w:r w:rsidRPr="00BD2BA1">
              <w:rPr>
                <w:rFonts w:ascii="Calibri" w:eastAsia="Times New Roman" w:hAnsi="Calibri" w:cs="Calibri"/>
                <w:color w:val="000000"/>
                <w:sz w:val="22"/>
              </w:rPr>
              <w:t>172</w:t>
            </w:r>
          </w:p>
        </w:tc>
        <w:tc>
          <w:tcPr>
            <w:tcW w:w="960" w:type="dxa"/>
            <w:tcBorders>
              <w:top w:val="nil"/>
              <w:left w:val="nil"/>
              <w:bottom w:val="nil"/>
              <w:right w:val="nil"/>
            </w:tcBorders>
            <w:shd w:val="clear" w:color="auto" w:fill="auto"/>
            <w:noWrap/>
            <w:vAlign w:val="bottom"/>
            <w:hideMark/>
          </w:tcPr>
          <w:p w14:paraId="37695348" w14:textId="77777777" w:rsidR="00BD2BA1" w:rsidRPr="00BD2BA1" w:rsidRDefault="00BD2BA1" w:rsidP="00BD2BA1">
            <w:pPr>
              <w:spacing w:after="0" w:line="240" w:lineRule="auto"/>
              <w:jc w:val="left"/>
              <w:rPr>
                <w:rFonts w:ascii="Calibri" w:eastAsia="Times New Roman" w:hAnsi="Calibri" w:cs="Calibri"/>
                <w:color w:val="000000"/>
                <w:sz w:val="22"/>
              </w:rPr>
            </w:pPr>
          </w:p>
        </w:tc>
        <w:tc>
          <w:tcPr>
            <w:tcW w:w="960" w:type="dxa"/>
            <w:tcBorders>
              <w:top w:val="nil"/>
              <w:left w:val="single" w:sz="4" w:space="0" w:color="auto"/>
              <w:bottom w:val="single" w:sz="4" w:space="0" w:color="auto"/>
              <w:right w:val="single" w:sz="4" w:space="0" w:color="auto"/>
            </w:tcBorders>
            <w:shd w:val="clear" w:color="auto" w:fill="DEEAF6"/>
            <w:noWrap/>
            <w:vAlign w:val="bottom"/>
            <w:hideMark/>
          </w:tcPr>
          <w:p w14:paraId="5EACBA49" w14:textId="77777777" w:rsidR="00BD2BA1" w:rsidRPr="00BD2BA1" w:rsidRDefault="00BD2BA1" w:rsidP="00BD2BA1">
            <w:pPr>
              <w:spacing w:after="0" w:line="240" w:lineRule="auto"/>
              <w:jc w:val="left"/>
              <w:rPr>
                <w:rFonts w:ascii="Calibri" w:eastAsia="Times New Roman" w:hAnsi="Calibri" w:cs="Calibri"/>
                <w:color w:val="000000"/>
                <w:sz w:val="22"/>
              </w:rPr>
            </w:pPr>
            <w:r w:rsidRPr="00BD2BA1">
              <w:rPr>
                <w:rFonts w:ascii="Calibri" w:eastAsia="Times New Roman" w:hAnsi="Calibri" w:cs="Calibri"/>
                <w:color w:val="000000"/>
                <w:sz w:val="22"/>
              </w:rPr>
              <w:t>379</w:t>
            </w:r>
          </w:p>
        </w:tc>
        <w:tc>
          <w:tcPr>
            <w:tcW w:w="665" w:type="dxa"/>
            <w:tcBorders>
              <w:top w:val="nil"/>
              <w:left w:val="nil"/>
              <w:bottom w:val="single" w:sz="4" w:space="0" w:color="auto"/>
              <w:right w:val="single" w:sz="4" w:space="0" w:color="auto"/>
            </w:tcBorders>
            <w:shd w:val="clear" w:color="auto" w:fill="DEEAF6"/>
            <w:noWrap/>
            <w:vAlign w:val="bottom"/>
            <w:hideMark/>
          </w:tcPr>
          <w:p w14:paraId="23736726" w14:textId="77777777" w:rsidR="00BD2BA1" w:rsidRPr="00BD2BA1" w:rsidRDefault="00BD2BA1" w:rsidP="00BD2BA1">
            <w:pPr>
              <w:spacing w:after="0" w:line="240" w:lineRule="auto"/>
              <w:jc w:val="left"/>
              <w:rPr>
                <w:rFonts w:ascii="Calibri" w:eastAsia="Times New Roman" w:hAnsi="Calibri" w:cs="Calibri"/>
                <w:color w:val="000000"/>
                <w:sz w:val="22"/>
              </w:rPr>
            </w:pPr>
            <w:r w:rsidRPr="00BD2BA1">
              <w:rPr>
                <w:rFonts w:ascii="Calibri" w:eastAsia="Times New Roman" w:hAnsi="Calibri" w:cs="Calibri"/>
                <w:color w:val="000000"/>
                <w:sz w:val="22"/>
              </w:rPr>
              <w:t>172</w:t>
            </w:r>
          </w:p>
        </w:tc>
      </w:tr>
      <w:tr w:rsidR="00BD2BA1" w:rsidRPr="00BD2BA1" w14:paraId="070F0D61" w14:textId="77777777" w:rsidTr="00BD2BA1">
        <w:trPr>
          <w:trHeight w:val="300"/>
        </w:trPr>
        <w:tc>
          <w:tcPr>
            <w:tcW w:w="3060" w:type="dxa"/>
            <w:tcBorders>
              <w:top w:val="single" w:sz="4" w:space="0" w:color="auto"/>
              <w:left w:val="single" w:sz="8" w:space="0" w:color="auto"/>
              <w:bottom w:val="single" w:sz="4" w:space="0" w:color="auto"/>
              <w:right w:val="single" w:sz="4" w:space="0" w:color="auto"/>
            </w:tcBorders>
            <w:shd w:val="clear" w:color="000000" w:fill="FFFF00"/>
            <w:noWrap/>
            <w:vAlign w:val="bottom"/>
            <w:hideMark/>
          </w:tcPr>
          <w:p w14:paraId="12D78D5E" w14:textId="77777777" w:rsidR="00BD2BA1" w:rsidRPr="00BD2BA1" w:rsidRDefault="00BD2BA1" w:rsidP="00BD2BA1">
            <w:pPr>
              <w:spacing w:after="0" w:line="240" w:lineRule="auto"/>
              <w:jc w:val="left"/>
              <w:rPr>
                <w:rFonts w:ascii="Calibri" w:eastAsia="Times New Roman" w:hAnsi="Calibri" w:cs="Calibri"/>
                <w:color w:val="000000"/>
                <w:sz w:val="22"/>
              </w:rPr>
            </w:pPr>
            <w:r w:rsidRPr="00BD2BA1">
              <w:rPr>
                <w:rFonts w:ascii="Calibri" w:eastAsia="Times New Roman" w:hAnsi="Calibri" w:cs="Calibri"/>
                <w:color w:val="000000"/>
                <w:sz w:val="22"/>
              </w:rPr>
              <w:t>Payload</w:t>
            </w:r>
          </w:p>
        </w:tc>
        <w:tc>
          <w:tcPr>
            <w:tcW w:w="90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2570698" w14:textId="77777777" w:rsidR="00BD2BA1" w:rsidRPr="00BD2BA1" w:rsidRDefault="00BD2BA1" w:rsidP="00BD2BA1">
            <w:pPr>
              <w:spacing w:after="0" w:line="240" w:lineRule="auto"/>
              <w:jc w:val="left"/>
              <w:rPr>
                <w:rFonts w:ascii="Calibri" w:eastAsia="Times New Roman" w:hAnsi="Calibri" w:cs="Calibri"/>
                <w:color w:val="000000"/>
                <w:sz w:val="22"/>
              </w:rPr>
            </w:pPr>
            <w:r w:rsidRPr="00BD2BA1">
              <w:rPr>
                <w:rFonts w:ascii="Calibri" w:eastAsia="Times New Roman" w:hAnsi="Calibri" w:cs="Calibri"/>
                <w:color w:val="000000"/>
                <w:sz w:val="22"/>
              </w:rPr>
              <w:t>20</w:t>
            </w:r>
          </w:p>
        </w:tc>
        <w:tc>
          <w:tcPr>
            <w:tcW w:w="909" w:type="dxa"/>
            <w:tcBorders>
              <w:top w:val="single" w:sz="4" w:space="0" w:color="auto"/>
              <w:left w:val="single" w:sz="4" w:space="0" w:color="auto"/>
              <w:bottom w:val="single" w:sz="4" w:space="0" w:color="auto"/>
              <w:right w:val="single" w:sz="8" w:space="0" w:color="auto"/>
            </w:tcBorders>
            <w:shd w:val="clear" w:color="auto" w:fill="auto"/>
            <w:noWrap/>
            <w:vAlign w:val="bottom"/>
            <w:hideMark/>
          </w:tcPr>
          <w:p w14:paraId="0FA4DEF2" w14:textId="77777777" w:rsidR="00BD2BA1" w:rsidRPr="00BD2BA1" w:rsidRDefault="00BD2BA1" w:rsidP="00BD2BA1">
            <w:pPr>
              <w:spacing w:after="0" w:line="240" w:lineRule="auto"/>
              <w:jc w:val="left"/>
              <w:rPr>
                <w:rFonts w:ascii="Calibri" w:eastAsia="Times New Roman" w:hAnsi="Calibri" w:cs="Calibri"/>
                <w:color w:val="000000"/>
                <w:sz w:val="22"/>
              </w:rPr>
            </w:pPr>
            <w:r w:rsidRPr="00BD2BA1">
              <w:rPr>
                <w:rFonts w:ascii="Calibri" w:eastAsia="Times New Roman" w:hAnsi="Calibri" w:cs="Calibri"/>
                <w:color w:val="000000"/>
                <w:sz w:val="22"/>
              </w:rPr>
              <w:t>20</w:t>
            </w:r>
          </w:p>
        </w:tc>
        <w:tc>
          <w:tcPr>
            <w:tcW w:w="960" w:type="dxa"/>
            <w:tcBorders>
              <w:top w:val="nil"/>
              <w:left w:val="nil"/>
              <w:bottom w:val="nil"/>
              <w:right w:val="nil"/>
            </w:tcBorders>
            <w:shd w:val="clear" w:color="auto" w:fill="auto"/>
            <w:noWrap/>
            <w:vAlign w:val="bottom"/>
            <w:hideMark/>
          </w:tcPr>
          <w:p w14:paraId="4309A8C7" w14:textId="77777777" w:rsidR="00BD2BA1" w:rsidRPr="00BD2BA1" w:rsidRDefault="00BD2BA1" w:rsidP="00BD2BA1">
            <w:pPr>
              <w:spacing w:after="0" w:line="240" w:lineRule="auto"/>
              <w:jc w:val="left"/>
              <w:rPr>
                <w:rFonts w:ascii="Calibri" w:eastAsia="Times New Roman" w:hAnsi="Calibri" w:cs="Calibri"/>
                <w:color w:val="000000"/>
                <w:sz w:val="22"/>
              </w:rPr>
            </w:pPr>
          </w:p>
        </w:tc>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649CC357" w14:textId="77777777" w:rsidR="00BD2BA1" w:rsidRPr="00BD2BA1" w:rsidRDefault="00BD2BA1" w:rsidP="00BD2BA1">
            <w:pPr>
              <w:spacing w:after="0" w:line="240" w:lineRule="auto"/>
              <w:jc w:val="left"/>
              <w:rPr>
                <w:rFonts w:ascii="Calibri" w:eastAsia="Times New Roman" w:hAnsi="Calibri" w:cs="Calibri"/>
                <w:color w:val="000000"/>
                <w:sz w:val="22"/>
              </w:rPr>
            </w:pPr>
            <w:r w:rsidRPr="00BD2BA1">
              <w:rPr>
                <w:rFonts w:ascii="Calibri" w:eastAsia="Times New Roman" w:hAnsi="Calibri" w:cs="Calibri"/>
                <w:color w:val="000000"/>
                <w:sz w:val="22"/>
              </w:rPr>
              <w:t>44</w:t>
            </w:r>
          </w:p>
        </w:tc>
        <w:tc>
          <w:tcPr>
            <w:tcW w:w="665" w:type="dxa"/>
            <w:tcBorders>
              <w:top w:val="nil"/>
              <w:left w:val="nil"/>
              <w:bottom w:val="single" w:sz="4" w:space="0" w:color="auto"/>
              <w:right w:val="single" w:sz="4" w:space="0" w:color="auto"/>
            </w:tcBorders>
            <w:shd w:val="clear" w:color="auto" w:fill="auto"/>
            <w:noWrap/>
            <w:vAlign w:val="bottom"/>
            <w:hideMark/>
          </w:tcPr>
          <w:p w14:paraId="6CFED3C5" w14:textId="77777777" w:rsidR="00BD2BA1" w:rsidRPr="00BD2BA1" w:rsidRDefault="00BD2BA1" w:rsidP="00BD2BA1">
            <w:pPr>
              <w:spacing w:after="0" w:line="240" w:lineRule="auto"/>
              <w:jc w:val="left"/>
              <w:rPr>
                <w:rFonts w:ascii="Calibri" w:eastAsia="Times New Roman" w:hAnsi="Calibri" w:cs="Calibri"/>
                <w:color w:val="000000"/>
                <w:sz w:val="22"/>
              </w:rPr>
            </w:pPr>
            <w:r w:rsidRPr="00BD2BA1">
              <w:rPr>
                <w:rFonts w:ascii="Calibri" w:eastAsia="Times New Roman" w:hAnsi="Calibri" w:cs="Calibri"/>
                <w:color w:val="000000"/>
                <w:sz w:val="22"/>
              </w:rPr>
              <w:t>20</w:t>
            </w:r>
          </w:p>
        </w:tc>
      </w:tr>
      <w:tr w:rsidR="00BD2BA1" w:rsidRPr="00BD2BA1" w14:paraId="31D79DF0" w14:textId="77777777" w:rsidTr="00BD2BA1">
        <w:trPr>
          <w:trHeight w:val="300"/>
        </w:trPr>
        <w:tc>
          <w:tcPr>
            <w:tcW w:w="3060" w:type="dxa"/>
            <w:tcBorders>
              <w:top w:val="single" w:sz="4" w:space="0" w:color="auto"/>
              <w:left w:val="single" w:sz="8" w:space="0" w:color="auto"/>
              <w:bottom w:val="single" w:sz="4" w:space="0" w:color="auto"/>
              <w:right w:val="single" w:sz="4" w:space="0" w:color="auto"/>
            </w:tcBorders>
            <w:shd w:val="clear" w:color="000000" w:fill="FFFF00"/>
            <w:noWrap/>
            <w:vAlign w:val="bottom"/>
            <w:hideMark/>
          </w:tcPr>
          <w:p w14:paraId="6780E96C" w14:textId="77777777" w:rsidR="00BD2BA1" w:rsidRPr="00BD2BA1" w:rsidRDefault="00BD2BA1" w:rsidP="00BD2BA1">
            <w:pPr>
              <w:spacing w:after="0" w:line="240" w:lineRule="auto"/>
              <w:jc w:val="left"/>
              <w:rPr>
                <w:rFonts w:ascii="Calibri" w:eastAsia="Times New Roman" w:hAnsi="Calibri" w:cs="Calibri"/>
                <w:color w:val="000000"/>
                <w:sz w:val="22"/>
              </w:rPr>
            </w:pPr>
            <w:r w:rsidRPr="00BD2BA1">
              <w:rPr>
                <w:rFonts w:ascii="Calibri" w:eastAsia="Times New Roman" w:hAnsi="Calibri" w:cs="Calibri"/>
                <w:color w:val="000000"/>
                <w:sz w:val="22"/>
              </w:rPr>
              <w:t>Wempty</w:t>
            </w:r>
          </w:p>
        </w:tc>
        <w:tc>
          <w:tcPr>
            <w:tcW w:w="903" w:type="dxa"/>
            <w:tcBorders>
              <w:top w:val="single" w:sz="4" w:space="0" w:color="auto"/>
              <w:left w:val="single" w:sz="4" w:space="0" w:color="auto"/>
              <w:bottom w:val="single" w:sz="4" w:space="0" w:color="auto"/>
              <w:right w:val="single" w:sz="4" w:space="0" w:color="auto"/>
            </w:tcBorders>
            <w:shd w:val="clear" w:color="DDEBF7" w:fill="DDEBF7"/>
            <w:noWrap/>
            <w:vAlign w:val="bottom"/>
            <w:hideMark/>
          </w:tcPr>
          <w:p w14:paraId="5787D45C" w14:textId="77777777" w:rsidR="00BD2BA1" w:rsidRPr="00BD2BA1" w:rsidRDefault="00BD2BA1" w:rsidP="00BD2BA1">
            <w:pPr>
              <w:spacing w:after="0" w:line="240" w:lineRule="auto"/>
              <w:jc w:val="left"/>
              <w:rPr>
                <w:rFonts w:ascii="Calibri" w:eastAsia="Times New Roman" w:hAnsi="Calibri" w:cs="Calibri"/>
                <w:color w:val="000000"/>
                <w:sz w:val="22"/>
              </w:rPr>
            </w:pPr>
            <w:r w:rsidRPr="00BD2BA1">
              <w:rPr>
                <w:rFonts w:ascii="Calibri" w:eastAsia="Times New Roman" w:hAnsi="Calibri" w:cs="Calibri"/>
                <w:color w:val="000000"/>
                <w:sz w:val="22"/>
              </w:rPr>
              <w:t>399</w:t>
            </w:r>
          </w:p>
        </w:tc>
        <w:tc>
          <w:tcPr>
            <w:tcW w:w="909" w:type="dxa"/>
            <w:tcBorders>
              <w:top w:val="single" w:sz="4" w:space="0" w:color="auto"/>
              <w:left w:val="single" w:sz="4" w:space="0" w:color="auto"/>
              <w:bottom w:val="single" w:sz="4" w:space="0" w:color="auto"/>
              <w:right w:val="single" w:sz="8" w:space="0" w:color="auto"/>
            </w:tcBorders>
            <w:shd w:val="clear" w:color="DDEBF7" w:fill="DDEBF7"/>
            <w:noWrap/>
            <w:vAlign w:val="bottom"/>
            <w:hideMark/>
          </w:tcPr>
          <w:p w14:paraId="10EABE7E" w14:textId="77777777" w:rsidR="00BD2BA1" w:rsidRPr="00BD2BA1" w:rsidRDefault="00BD2BA1" w:rsidP="00BD2BA1">
            <w:pPr>
              <w:spacing w:after="0" w:line="240" w:lineRule="auto"/>
              <w:jc w:val="left"/>
              <w:rPr>
                <w:rFonts w:ascii="Calibri" w:eastAsia="Times New Roman" w:hAnsi="Calibri" w:cs="Calibri"/>
                <w:color w:val="000000"/>
                <w:sz w:val="22"/>
              </w:rPr>
            </w:pPr>
            <w:r w:rsidRPr="00BD2BA1">
              <w:rPr>
                <w:rFonts w:ascii="Calibri" w:eastAsia="Times New Roman" w:hAnsi="Calibri" w:cs="Calibri"/>
                <w:color w:val="000000"/>
                <w:sz w:val="22"/>
              </w:rPr>
              <w:t>458</w:t>
            </w:r>
          </w:p>
        </w:tc>
        <w:tc>
          <w:tcPr>
            <w:tcW w:w="960" w:type="dxa"/>
            <w:tcBorders>
              <w:top w:val="nil"/>
              <w:left w:val="nil"/>
              <w:bottom w:val="nil"/>
              <w:right w:val="nil"/>
            </w:tcBorders>
            <w:shd w:val="clear" w:color="auto" w:fill="auto"/>
            <w:noWrap/>
            <w:vAlign w:val="bottom"/>
            <w:hideMark/>
          </w:tcPr>
          <w:p w14:paraId="189A9EEC" w14:textId="77777777" w:rsidR="00BD2BA1" w:rsidRPr="00BD2BA1" w:rsidRDefault="00BD2BA1" w:rsidP="00BD2BA1">
            <w:pPr>
              <w:spacing w:after="0" w:line="240" w:lineRule="auto"/>
              <w:jc w:val="left"/>
              <w:rPr>
                <w:rFonts w:ascii="Calibri" w:eastAsia="Times New Roman" w:hAnsi="Calibri" w:cs="Calibri"/>
                <w:color w:val="000000"/>
                <w:sz w:val="22"/>
              </w:rPr>
            </w:pPr>
          </w:p>
        </w:tc>
        <w:tc>
          <w:tcPr>
            <w:tcW w:w="960" w:type="dxa"/>
            <w:tcBorders>
              <w:top w:val="nil"/>
              <w:left w:val="single" w:sz="4" w:space="0" w:color="auto"/>
              <w:bottom w:val="single" w:sz="4" w:space="0" w:color="auto"/>
              <w:right w:val="single" w:sz="4" w:space="0" w:color="auto"/>
            </w:tcBorders>
            <w:shd w:val="clear" w:color="auto" w:fill="DEEAF6"/>
            <w:noWrap/>
            <w:vAlign w:val="bottom"/>
            <w:hideMark/>
          </w:tcPr>
          <w:p w14:paraId="7ECF9195" w14:textId="77777777" w:rsidR="00BD2BA1" w:rsidRPr="00BD2BA1" w:rsidRDefault="00BD2BA1" w:rsidP="00BD2BA1">
            <w:pPr>
              <w:spacing w:after="0" w:line="240" w:lineRule="auto"/>
              <w:jc w:val="left"/>
              <w:rPr>
                <w:rFonts w:ascii="Calibri" w:eastAsia="Times New Roman" w:hAnsi="Calibri" w:cs="Calibri"/>
                <w:color w:val="000000"/>
                <w:sz w:val="22"/>
              </w:rPr>
            </w:pPr>
            <w:r w:rsidRPr="00BD2BA1">
              <w:rPr>
                <w:rFonts w:ascii="Calibri" w:eastAsia="Times New Roman" w:hAnsi="Calibri" w:cs="Calibri"/>
                <w:color w:val="000000"/>
                <w:sz w:val="22"/>
              </w:rPr>
              <w:t>1024</w:t>
            </w:r>
          </w:p>
        </w:tc>
        <w:tc>
          <w:tcPr>
            <w:tcW w:w="665" w:type="dxa"/>
            <w:tcBorders>
              <w:top w:val="nil"/>
              <w:left w:val="nil"/>
              <w:bottom w:val="single" w:sz="4" w:space="0" w:color="auto"/>
              <w:right w:val="single" w:sz="4" w:space="0" w:color="auto"/>
            </w:tcBorders>
            <w:shd w:val="clear" w:color="auto" w:fill="DEEAF6"/>
            <w:noWrap/>
            <w:vAlign w:val="bottom"/>
            <w:hideMark/>
          </w:tcPr>
          <w:p w14:paraId="7C10F6C3" w14:textId="77777777" w:rsidR="00BD2BA1" w:rsidRPr="00BD2BA1" w:rsidRDefault="00BD2BA1" w:rsidP="00BD2BA1">
            <w:pPr>
              <w:spacing w:after="0" w:line="240" w:lineRule="auto"/>
              <w:jc w:val="left"/>
              <w:rPr>
                <w:rFonts w:ascii="Calibri" w:eastAsia="Times New Roman" w:hAnsi="Calibri" w:cs="Calibri"/>
                <w:color w:val="000000"/>
                <w:sz w:val="22"/>
              </w:rPr>
            </w:pPr>
            <w:r w:rsidRPr="00BD2BA1">
              <w:rPr>
                <w:rFonts w:ascii="Calibri" w:eastAsia="Times New Roman" w:hAnsi="Calibri" w:cs="Calibri"/>
                <w:color w:val="000000"/>
                <w:sz w:val="22"/>
              </w:rPr>
              <w:t>465</w:t>
            </w:r>
          </w:p>
        </w:tc>
      </w:tr>
      <w:tr w:rsidR="00BD2BA1" w:rsidRPr="00BD2BA1" w14:paraId="3572DB64" w14:textId="77777777" w:rsidTr="00BD2BA1">
        <w:trPr>
          <w:trHeight w:val="300"/>
        </w:trPr>
        <w:tc>
          <w:tcPr>
            <w:tcW w:w="3060" w:type="dxa"/>
            <w:tcBorders>
              <w:top w:val="single" w:sz="4" w:space="0" w:color="auto"/>
              <w:left w:val="single" w:sz="8" w:space="0" w:color="auto"/>
              <w:bottom w:val="single" w:sz="4" w:space="0" w:color="auto"/>
              <w:right w:val="single" w:sz="4" w:space="0" w:color="auto"/>
            </w:tcBorders>
            <w:shd w:val="clear" w:color="000000" w:fill="FFFF00"/>
            <w:noWrap/>
            <w:vAlign w:val="bottom"/>
            <w:hideMark/>
          </w:tcPr>
          <w:p w14:paraId="37D2C6D9" w14:textId="77777777" w:rsidR="00BD2BA1" w:rsidRPr="00BD2BA1" w:rsidRDefault="00BD2BA1" w:rsidP="00BD2BA1">
            <w:pPr>
              <w:spacing w:after="0" w:line="240" w:lineRule="auto"/>
              <w:jc w:val="left"/>
              <w:rPr>
                <w:rFonts w:ascii="Calibri" w:eastAsia="Times New Roman" w:hAnsi="Calibri" w:cs="Calibri"/>
                <w:color w:val="000000"/>
                <w:sz w:val="22"/>
              </w:rPr>
            </w:pPr>
            <w:r w:rsidRPr="00BD2BA1">
              <w:rPr>
                <w:rFonts w:ascii="Calibri" w:eastAsia="Times New Roman" w:hAnsi="Calibri" w:cs="Calibri"/>
                <w:color w:val="000000"/>
                <w:sz w:val="22"/>
              </w:rPr>
              <w:t>MTOW</w:t>
            </w:r>
          </w:p>
        </w:tc>
        <w:tc>
          <w:tcPr>
            <w:tcW w:w="903" w:type="dxa"/>
            <w:tcBorders>
              <w:top w:val="single" w:sz="4" w:space="0" w:color="auto"/>
              <w:left w:val="single" w:sz="4" w:space="0" w:color="auto"/>
              <w:bottom w:val="single" w:sz="4" w:space="0" w:color="auto"/>
              <w:right w:val="single" w:sz="4" w:space="0" w:color="auto"/>
            </w:tcBorders>
            <w:shd w:val="clear" w:color="000000" w:fill="FFC000"/>
            <w:noWrap/>
            <w:vAlign w:val="bottom"/>
            <w:hideMark/>
          </w:tcPr>
          <w:p w14:paraId="2C233153" w14:textId="77777777" w:rsidR="00BD2BA1" w:rsidRPr="00BD2BA1" w:rsidRDefault="00BD2BA1" w:rsidP="00BD2BA1">
            <w:pPr>
              <w:spacing w:after="0" w:line="240" w:lineRule="auto"/>
              <w:jc w:val="left"/>
              <w:rPr>
                <w:rFonts w:ascii="Calibri" w:eastAsia="Times New Roman" w:hAnsi="Calibri" w:cs="Calibri"/>
                <w:color w:val="000000"/>
                <w:sz w:val="22"/>
              </w:rPr>
            </w:pPr>
            <w:r w:rsidRPr="00BD2BA1">
              <w:rPr>
                <w:rFonts w:ascii="Calibri" w:eastAsia="Times New Roman" w:hAnsi="Calibri" w:cs="Calibri"/>
                <w:color w:val="000000"/>
                <w:sz w:val="22"/>
              </w:rPr>
              <w:t>669</w:t>
            </w:r>
          </w:p>
        </w:tc>
        <w:tc>
          <w:tcPr>
            <w:tcW w:w="909" w:type="dxa"/>
            <w:tcBorders>
              <w:top w:val="single" w:sz="4" w:space="0" w:color="auto"/>
              <w:left w:val="single" w:sz="4" w:space="0" w:color="auto"/>
              <w:bottom w:val="single" w:sz="4" w:space="0" w:color="auto"/>
              <w:right w:val="single" w:sz="8" w:space="0" w:color="auto"/>
            </w:tcBorders>
            <w:shd w:val="clear" w:color="000000" w:fill="FFC000"/>
            <w:noWrap/>
            <w:vAlign w:val="bottom"/>
            <w:hideMark/>
          </w:tcPr>
          <w:p w14:paraId="5D28035C" w14:textId="77777777" w:rsidR="00BD2BA1" w:rsidRPr="00BD2BA1" w:rsidRDefault="00BD2BA1" w:rsidP="00BD2BA1">
            <w:pPr>
              <w:spacing w:after="0" w:line="240" w:lineRule="auto"/>
              <w:jc w:val="left"/>
              <w:rPr>
                <w:rFonts w:ascii="Calibri" w:eastAsia="Times New Roman" w:hAnsi="Calibri" w:cs="Calibri"/>
                <w:color w:val="000000"/>
                <w:sz w:val="22"/>
              </w:rPr>
            </w:pPr>
            <w:r w:rsidRPr="00BD2BA1">
              <w:rPr>
                <w:rFonts w:ascii="Calibri" w:eastAsia="Times New Roman" w:hAnsi="Calibri" w:cs="Calibri"/>
                <w:color w:val="000000"/>
                <w:sz w:val="22"/>
              </w:rPr>
              <w:t>728</w:t>
            </w:r>
          </w:p>
        </w:tc>
        <w:tc>
          <w:tcPr>
            <w:tcW w:w="960" w:type="dxa"/>
            <w:tcBorders>
              <w:top w:val="nil"/>
              <w:left w:val="nil"/>
              <w:bottom w:val="nil"/>
              <w:right w:val="nil"/>
            </w:tcBorders>
            <w:shd w:val="clear" w:color="auto" w:fill="auto"/>
            <w:noWrap/>
            <w:vAlign w:val="bottom"/>
            <w:hideMark/>
          </w:tcPr>
          <w:p w14:paraId="6315C1D4" w14:textId="77777777" w:rsidR="00BD2BA1" w:rsidRPr="00BD2BA1" w:rsidRDefault="00BD2BA1" w:rsidP="00BD2BA1">
            <w:pPr>
              <w:spacing w:after="0" w:line="240" w:lineRule="auto"/>
              <w:jc w:val="left"/>
              <w:rPr>
                <w:rFonts w:ascii="Calibri" w:eastAsia="Times New Roman" w:hAnsi="Calibri" w:cs="Calibri"/>
                <w:color w:val="000000"/>
                <w:sz w:val="22"/>
              </w:rPr>
            </w:pPr>
          </w:p>
        </w:tc>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4B9C0F3" w14:textId="77777777" w:rsidR="00BD2BA1" w:rsidRPr="00BD2BA1" w:rsidRDefault="00BD2BA1" w:rsidP="00BD2BA1">
            <w:pPr>
              <w:spacing w:after="0" w:line="240" w:lineRule="auto"/>
              <w:jc w:val="left"/>
              <w:rPr>
                <w:rFonts w:ascii="Calibri" w:eastAsia="Times New Roman" w:hAnsi="Calibri" w:cs="Calibri"/>
                <w:color w:val="000000"/>
                <w:sz w:val="22"/>
              </w:rPr>
            </w:pPr>
            <w:r w:rsidRPr="00BD2BA1">
              <w:rPr>
                <w:rFonts w:ascii="Calibri" w:eastAsia="Times New Roman" w:hAnsi="Calibri" w:cs="Calibri"/>
                <w:color w:val="000000"/>
                <w:sz w:val="22"/>
              </w:rPr>
              <w:t>1617</w:t>
            </w:r>
          </w:p>
        </w:tc>
        <w:tc>
          <w:tcPr>
            <w:tcW w:w="665" w:type="dxa"/>
            <w:tcBorders>
              <w:top w:val="nil"/>
              <w:left w:val="nil"/>
              <w:bottom w:val="single" w:sz="4" w:space="0" w:color="auto"/>
              <w:right w:val="single" w:sz="4" w:space="0" w:color="auto"/>
            </w:tcBorders>
            <w:shd w:val="clear" w:color="000000" w:fill="FFC000"/>
            <w:noWrap/>
            <w:vAlign w:val="bottom"/>
            <w:hideMark/>
          </w:tcPr>
          <w:p w14:paraId="752C096F" w14:textId="77777777" w:rsidR="00BD2BA1" w:rsidRPr="00BD2BA1" w:rsidRDefault="00BD2BA1" w:rsidP="00BD2BA1">
            <w:pPr>
              <w:keepNext/>
              <w:spacing w:after="0" w:line="240" w:lineRule="auto"/>
              <w:jc w:val="left"/>
              <w:rPr>
                <w:rFonts w:ascii="Calibri" w:eastAsia="Times New Roman" w:hAnsi="Calibri" w:cs="Calibri"/>
                <w:color w:val="000000"/>
                <w:sz w:val="22"/>
              </w:rPr>
            </w:pPr>
            <w:r w:rsidRPr="00BD2BA1">
              <w:rPr>
                <w:rFonts w:ascii="Calibri" w:eastAsia="Times New Roman" w:hAnsi="Calibri" w:cs="Calibri"/>
                <w:color w:val="000000"/>
                <w:sz w:val="22"/>
              </w:rPr>
              <w:t>734</w:t>
            </w:r>
          </w:p>
        </w:tc>
      </w:tr>
    </w:tbl>
    <w:p w14:paraId="12574CBE" w14:textId="77777777" w:rsidR="00BD2BA1" w:rsidRPr="00BD2BA1" w:rsidRDefault="00BD2BA1" w:rsidP="00E95DC8">
      <w:pPr>
        <w:spacing w:after="200" w:line="240" w:lineRule="auto"/>
        <w:jc w:val="left"/>
        <w:rPr>
          <w:rFonts w:ascii="Calibri" w:eastAsia="Calibri" w:hAnsi="Calibri" w:cs="Times New Roman"/>
          <w:i/>
          <w:iCs/>
          <w:color w:val="44546A"/>
          <w:sz w:val="18"/>
          <w:szCs w:val="18"/>
        </w:rPr>
      </w:pPr>
      <w:bookmarkStart w:id="289" w:name="_Toc525256366"/>
      <w:r w:rsidRPr="00BD2BA1">
        <w:rPr>
          <w:rFonts w:ascii="Calibri" w:eastAsia="Calibri" w:hAnsi="Calibri" w:cs="Times New Roman"/>
          <w:i/>
          <w:iCs/>
          <w:color w:val="44546A"/>
          <w:sz w:val="18"/>
          <w:szCs w:val="18"/>
          <w:lang w:val="tr-TR"/>
        </w:rPr>
        <w:t xml:space="preserve">Table </w:t>
      </w:r>
      <w:r w:rsidR="00F47D15">
        <w:rPr>
          <w:rFonts w:ascii="Calibri" w:eastAsia="Calibri" w:hAnsi="Calibri" w:cs="Times New Roman"/>
          <w:i/>
          <w:iCs/>
          <w:color w:val="44546A"/>
          <w:sz w:val="18"/>
          <w:szCs w:val="18"/>
          <w:lang w:val="tr-TR"/>
        </w:rPr>
        <w:fldChar w:fldCharType="begin"/>
      </w:r>
      <w:r w:rsidR="00F47D15">
        <w:rPr>
          <w:rFonts w:ascii="Calibri" w:eastAsia="Calibri" w:hAnsi="Calibri" w:cs="Times New Roman"/>
          <w:i/>
          <w:iCs/>
          <w:color w:val="44546A"/>
          <w:sz w:val="18"/>
          <w:szCs w:val="18"/>
          <w:lang w:val="tr-TR"/>
        </w:rPr>
        <w:instrText xml:space="preserve"> STYLEREF 2 \s </w:instrText>
      </w:r>
      <w:r w:rsidR="00F47D15">
        <w:rPr>
          <w:rFonts w:ascii="Calibri" w:eastAsia="Calibri" w:hAnsi="Calibri" w:cs="Times New Roman"/>
          <w:i/>
          <w:iCs/>
          <w:color w:val="44546A"/>
          <w:sz w:val="18"/>
          <w:szCs w:val="18"/>
          <w:lang w:val="tr-TR"/>
        </w:rPr>
        <w:fldChar w:fldCharType="separate"/>
      </w:r>
      <w:r w:rsidR="00F47D15">
        <w:rPr>
          <w:rFonts w:ascii="Calibri" w:eastAsia="Calibri" w:hAnsi="Calibri" w:cs="Times New Roman"/>
          <w:i/>
          <w:iCs/>
          <w:noProof/>
          <w:color w:val="44546A"/>
          <w:sz w:val="18"/>
          <w:szCs w:val="18"/>
          <w:lang w:val="tr-TR"/>
        </w:rPr>
        <w:t>3.1</w:t>
      </w:r>
      <w:r w:rsidR="00F47D15">
        <w:rPr>
          <w:rFonts w:ascii="Calibri" w:eastAsia="Calibri" w:hAnsi="Calibri" w:cs="Times New Roman"/>
          <w:i/>
          <w:iCs/>
          <w:color w:val="44546A"/>
          <w:sz w:val="18"/>
          <w:szCs w:val="18"/>
          <w:lang w:val="tr-TR"/>
        </w:rPr>
        <w:fldChar w:fldCharType="end"/>
      </w:r>
      <w:r w:rsidR="00F47D15">
        <w:rPr>
          <w:rFonts w:ascii="Calibri" w:eastAsia="Calibri" w:hAnsi="Calibri" w:cs="Times New Roman"/>
          <w:i/>
          <w:iCs/>
          <w:color w:val="44546A"/>
          <w:sz w:val="18"/>
          <w:szCs w:val="18"/>
          <w:lang w:val="tr-TR"/>
        </w:rPr>
        <w:noBreakHyphen/>
      </w:r>
      <w:r w:rsidR="00F47D15">
        <w:rPr>
          <w:rFonts w:ascii="Calibri" w:eastAsia="Calibri" w:hAnsi="Calibri" w:cs="Times New Roman"/>
          <w:i/>
          <w:iCs/>
          <w:color w:val="44546A"/>
          <w:sz w:val="18"/>
          <w:szCs w:val="18"/>
          <w:lang w:val="tr-TR"/>
        </w:rPr>
        <w:fldChar w:fldCharType="begin"/>
      </w:r>
      <w:r w:rsidR="00F47D15">
        <w:rPr>
          <w:rFonts w:ascii="Calibri" w:eastAsia="Calibri" w:hAnsi="Calibri" w:cs="Times New Roman"/>
          <w:i/>
          <w:iCs/>
          <w:color w:val="44546A"/>
          <w:sz w:val="18"/>
          <w:szCs w:val="18"/>
          <w:lang w:val="tr-TR"/>
        </w:rPr>
        <w:instrText xml:space="preserve"> SEQ Table \* ARABIC \s 2 </w:instrText>
      </w:r>
      <w:r w:rsidR="00F47D15">
        <w:rPr>
          <w:rFonts w:ascii="Calibri" w:eastAsia="Calibri" w:hAnsi="Calibri" w:cs="Times New Roman"/>
          <w:i/>
          <w:iCs/>
          <w:color w:val="44546A"/>
          <w:sz w:val="18"/>
          <w:szCs w:val="18"/>
          <w:lang w:val="tr-TR"/>
        </w:rPr>
        <w:fldChar w:fldCharType="separate"/>
      </w:r>
      <w:r w:rsidR="00F47D15">
        <w:rPr>
          <w:rFonts w:ascii="Calibri" w:eastAsia="Calibri" w:hAnsi="Calibri" w:cs="Times New Roman"/>
          <w:i/>
          <w:iCs/>
          <w:noProof/>
          <w:color w:val="44546A"/>
          <w:sz w:val="18"/>
          <w:szCs w:val="18"/>
          <w:lang w:val="tr-TR"/>
        </w:rPr>
        <w:t>42</w:t>
      </w:r>
      <w:r w:rsidR="00F47D15">
        <w:rPr>
          <w:rFonts w:ascii="Calibri" w:eastAsia="Calibri" w:hAnsi="Calibri" w:cs="Times New Roman"/>
          <w:i/>
          <w:iCs/>
          <w:color w:val="44546A"/>
          <w:sz w:val="18"/>
          <w:szCs w:val="18"/>
          <w:lang w:val="tr-TR"/>
        </w:rPr>
        <w:fldChar w:fldCharType="end"/>
      </w:r>
      <w:r w:rsidR="00E95DC8">
        <w:rPr>
          <w:rFonts w:ascii="Calibri" w:eastAsia="Calibri" w:hAnsi="Calibri" w:cs="Times New Roman"/>
          <w:i/>
          <w:iCs/>
          <w:color w:val="44546A"/>
          <w:sz w:val="18"/>
          <w:szCs w:val="18"/>
          <w:lang w:val="tr-TR"/>
        </w:rPr>
        <w:t>.</w:t>
      </w:r>
      <w:r w:rsidRPr="00BD2BA1">
        <w:rPr>
          <w:rFonts w:ascii="Calibri" w:eastAsia="Calibri" w:hAnsi="Calibri" w:cs="Times New Roman"/>
          <w:i/>
          <w:iCs/>
          <w:color w:val="44546A"/>
          <w:sz w:val="18"/>
          <w:szCs w:val="18"/>
          <w:lang w:val="tr-TR"/>
        </w:rPr>
        <w:t xml:space="preserve"> Weight Breakdown of the Components and Subsystems of the VLA</w:t>
      </w:r>
      <w:bookmarkEnd w:id="289"/>
    </w:p>
    <w:tbl>
      <w:tblPr>
        <w:tblW w:w="6220" w:type="dxa"/>
        <w:tblLook w:val="04A0" w:firstRow="1" w:lastRow="0" w:firstColumn="1" w:lastColumn="0" w:noHBand="0" w:noVBand="1"/>
      </w:tblPr>
      <w:tblGrid>
        <w:gridCol w:w="2680"/>
        <w:gridCol w:w="1520"/>
        <w:gridCol w:w="2020"/>
      </w:tblGrid>
      <w:tr w:rsidR="00BD2BA1" w:rsidRPr="00BD2BA1" w14:paraId="156FF183" w14:textId="77777777" w:rsidTr="00BD2BA1">
        <w:trPr>
          <w:trHeight w:val="300"/>
        </w:trPr>
        <w:tc>
          <w:tcPr>
            <w:tcW w:w="2680" w:type="dxa"/>
            <w:tcBorders>
              <w:top w:val="nil"/>
              <w:left w:val="nil"/>
              <w:bottom w:val="nil"/>
              <w:right w:val="nil"/>
            </w:tcBorders>
            <w:shd w:val="clear" w:color="auto" w:fill="auto"/>
            <w:noWrap/>
            <w:vAlign w:val="bottom"/>
            <w:hideMark/>
          </w:tcPr>
          <w:p w14:paraId="3A27DE74" w14:textId="77777777" w:rsidR="00BD2BA1" w:rsidRPr="00BD2BA1" w:rsidRDefault="00BD2BA1" w:rsidP="00BD2BA1">
            <w:pPr>
              <w:spacing w:after="0" w:line="240" w:lineRule="auto"/>
              <w:jc w:val="left"/>
              <w:rPr>
                <w:rFonts w:ascii="Times New Roman" w:eastAsia="Times New Roman" w:hAnsi="Times New Roman" w:cs="Times New Roman"/>
                <w:sz w:val="24"/>
                <w:szCs w:val="24"/>
              </w:rPr>
            </w:pPr>
          </w:p>
        </w:tc>
        <w:tc>
          <w:tcPr>
            <w:tcW w:w="1520" w:type="dxa"/>
            <w:tcBorders>
              <w:top w:val="single" w:sz="4" w:space="0" w:color="auto"/>
              <w:left w:val="single" w:sz="4" w:space="0" w:color="auto"/>
              <w:bottom w:val="single" w:sz="4" w:space="0" w:color="auto"/>
              <w:right w:val="single" w:sz="4" w:space="0" w:color="auto"/>
            </w:tcBorders>
            <w:shd w:val="clear" w:color="auto" w:fill="FFFF00"/>
            <w:noWrap/>
            <w:vAlign w:val="bottom"/>
            <w:hideMark/>
          </w:tcPr>
          <w:p w14:paraId="268DE248" w14:textId="77777777" w:rsidR="00BD2BA1" w:rsidRPr="00BD2BA1" w:rsidRDefault="00BD2BA1" w:rsidP="00BD2BA1">
            <w:pPr>
              <w:spacing w:after="0" w:line="240" w:lineRule="auto"/>
              <w:jc w:val="left"/>
              <w:rPr>
                <w:rFonts w:ascii="Calibri" w:eastAsia="Times New Roman" w:hAnsi="Calibri" w:cs="Calibri"/>
                <w:color w:val="000000"/>
                <w:sz w:val="22"/>
              </w:rPr>
            </w:pPr>
            <w:r w:rsidRPr="00BD2BA1">
              <w:rPr>
                <w:rFonts w:ascii="Calibri" w:eastAsia="Times New Roman" w:hAnsi="Calibri" w:cs="Calibri"/>
                <w:color w:val="000000"/>
                <w:sz w:val="22"/>
              </w:rPr>
              <w:t>Target Weight</w:t>
            </w:r>
          </w:p>
        </w:tc>
        <w:tc>
          <w:tcPr>
            <w:tcW w:w="2020" w:type="dxa"/>
            <w:tcBorders>
              <w:top w:val="single" w:sz="4" w:space="0" w:color="auto"/>
              <w:left w:val="nil"/>
              <w:bottom w:val="single" w:sz="4" w:space="0" w:color="auto"/>
              <w:right w:val="single" w:sz="4" w:space="0" w:color="auto"/>
            </w:tcBorders>
            <w:shd w:val="clear" w:color="auto" w:fill="FFFF00"/>
            <w:noWrap/>
            <w:vAlign w:val="bottom"/>
            <w:hideMark/>
          </w:tcPr>
          <w:p w14:paraId="2C2EAB57" w14:textId="77777777" w:rsidR="00BD2BA1" w:rsidRPr="00BD2BA1" w:rsidRDefault="00BD2BA1" w:rsidP="00BD2BA1">
            <w:pPr>
              <w:spacing w:after="0" w:line="240" w:lineRule="auto"/>
              <w:jc w:val="left"/>
              <w:rPr>
                <w:rFonts w:ascii="Calibri" w:eastAsia="Times New Roman" w:hAnsi="Calibri" w:cs="Calibri"/>
                <w:color w:val="000000"/>
                <w:sz w:val="22"/>
              </w:rPr>
            </w:pPr>
            <w:r w:rsidRPr="00BD2BA1">
              <w:rPr>
                <w:rFonts w:ascii="Calibri" w:eastAsia="Times New Roman" w:hAnsi="Calibri" w:cs="Calibri"/>
                <w:color w:val="000000"/>
                <w:sz w:val="22"/>
              </w:rPr>
              <w:t>Target Percentage</w:t>
            </w:r>
          </w:p>
        </w:tc>
      </w:tr>
      <w:tr w:rsidR="00BD2BA1" w:rsidRPr="00BD2BA1" w14:paraId="0F042162" w14:textId="77777777" w:rsidTr="00BD2BA1">
        <w:trPr>
          <w:trHeight w:val="300"/>
        </w:trPr>
        <w:tc>
          <w:tcPr>
            <w:tcW w:w="2680" w:type="dxa"/>
            <w:tcBorders>
              <w:top w:val="single" w:sz="4" w:space="0" w:color="auto"/>
              <w:left w:val="single" w:sz="8" w:space="0" w:color="auto"/>
              <w:bottom w:val="single" w:sz="4" w:space="0" w:color="auto"/>
              <w:right w:val="nil"/>
            </w:tcBorders>
            <w:shd w:val="clear" w:color="000000" w:fill="FFFF00"/>
            <w:noWrap/>
            <w:vAlign w:val="bottom"/>
            <w:hideMark/>
          </w:tcPr>
          <w:p w14:paraId="0290FE51" w14:textId="77777777" w:rsidR="00BD2BA1" w:rsidRPr="00BD2BA1" w:rsidRDefault="00BD2BA1" w:rsidP="00BD2BA1">
            <w:pPr>
              <w:spacing w:after="0" w:line="240" w:lineRule="auto"/>
              <w:jc w:val="left"/>
              <w:rPr>
                <w:rFonts w:ascii="Calibri" w:eastAsia="Times New Roman" w:hAnsi="Calibri" w:cs="Calibri"/>
                <w:color w:val="000000"/>
                <w:sz w:val="22"/>
              </w:rPr>
            </w:pPr>
            <w:r w:rsidRPr="00BD2BA1">
              <w:rPr>
                <w:rFonts w:ascii="Calibri" w:eastAsia="Times New Roman" w:hAnsi="Calibri" w:cs="Calibri"/>
                <w:color w:val="000000"/>
                <w:sz w:val="22"/>
              </w:rPr>
              <w:t>Fusalage</w:t>
            </w:r>
          </w:p>
        </w:tc>
        <w:tc>
          <w:tcPr>
            <w:tcW w:w="1520" w:type="dxa"/>
            <w:tcBorders>
              <w:top w:val="nil"/>
              <w:left w:val="single" w:sz="4" w:space="0" w:color="auto"/>
              <w:bottom w:val="single" w:sz="4" w:space="0" w:color="auto"/>
              <w:right w:val="single" w:sz="4" w:space="0" w:color="auto"/>
            </w:tcBorders>
            <w:shd w:val="clear" w:color="auto" w:fill="auto"/>
            <w:noWrap/>
            <w:vAlign w:val="bottom"/>
            <w:hideMark/>
          </w:tcPr>
          <w:p w14:paraId="0F792718" w14:textId="77777777" w:rsidR="00BD2BA1" w:rsidRPr="00BD2BA1" w:rsidRDefault="00BD2BA1" w:rsidP="00BD2BA1">
            <w:pPr>
              <w:spacing w:after="0" w:line="240" w:lineRule="auto"/>
              <w:jc w:val="center"/>
              <w:rPr>
                <w:rFonts w:ascii="Calibri" w:eastAsia="Times New Roman" w:hAnsi="Calibri" w:cs="Calibri"/>
                <w:color w:val="000000"/>
                <w:sz w:val="22"/>
              </w:rPr>
            </w:pPr>
            <w:r w:rsidRPr="00BD2BA1">
              <w:rPr>
                <w:rFonts w:ascii="Calibri" w:eastAsia="Times New Roman" w:hAnsi="Calibri" w:cs="Calibri"/>
                <w:color w:val="000000"/>
                <w:sz w:val="22"/>
              </w:rPr>
              <w:t>81</w:t>
            </w:r>
          </w:p>
        </w:tc>
        <w:tc>
          <w:tcPr>
            <w:tcW w:w="2020" w:type="dxa"/>
            <w:tcBorders>
              <w:top w:val="nil"/>
              <w:left w:val="nil"/>
              <w:bottom w:val="single" w:sz="4" w:space="0" w:color="auto"/>
              <w:right w:val="single" w:sz="4" w:space="0" w:color="auto"/>
            </w:tcBorders>
            <w:shd w:val="clear" w:color="auto" w:fill="auto"/>
            <w:noWrap/>
            <w:vAlign w:val="center"/>
            <w:hideMark/>
          </w:tcPr>
          <w:p w14:paraId="35DD8A01" w14:textId="77777777" w:rsidR="00BD2BA1" w:rsidRPr="00BD2BA1" w:rsidRDefault="00BD2BA1" w:rsidP="00BD2BA1">
            <w:pPr>
              <w:spacing w:after="0" w:line="240" w:lineRule="auto"/>
              <w:jc w:val="center"/>
              <w:rPr>
                <w:rFonts w:ascii="Calibri" w:eastAsia="Times New Roman" w:hAnsi="Calibri" w:cs="Calibri"/>
                <w:color w:val="000000"/>
                <w:sz w:val="22"/>
              </w:rPr>
            </w:pPr>
            <w:r w:rsidRPr="00BD2BA1">
              <w:rPr>
                <w:rFonts w:ascii="Calibri" w:eastAsia="Times New Roman" w:hAnsi="Calibri" w:cs="Calibri"/>
                <w:color w:val="000000"/>
                <w:sz w:val="22"/>
              </w:rPr>
              <w:t>11%</w:t>
            </w:r>
          </w:p>
        </w:tc>
      </w:tr>
      <w:tr w:rsidR="00BD2BA1" w:rsidRPr="00BD2BA1" w14:paraId="040DE62C" w14:textId="77777777" w:rsidTr="00BD2BA1">
        <w:trPr>
          <w:trHeight w:val="300"/>
        </w:trPr>
        <w:tc>
          <w:tcPr>
            <w:tcW w:w="2680" w:type="dxa"/>
            <w:tcBorders>
              <w:top w:val="nil"/>
              <w:left w:val="single" w:sz="8" w:space="0" w:color="auto"/>
              <w:bottom w:val="single" w:sz="4" w:space="0" w:color="auto"/>
              <w:right w:val="nil"/>
            </w:tcBorders>
            <w:shd w:val="clear" w:color="000000" w:fill="FFFF00"/>
            <w:noWrap/>
            <w:vAlign w:val="bottom"/>
            <w:hideMark/>
          </w:tcPr>
          <w:p w14:paraId="2C8157FD" w14:textId="77777777" w:rsidR="00BD2BA1" w:rsidRPr="00BD2BA1" w:rsidRDefault="00BD2BA1" w:rsidP="00BD2BA1">
            <w:pPr>
              <w:spacing w:after="0" w:line="240" w:lineRule="auto"/>
              <w:jc w:val="left"/>
              <w:rPr>
                <w:rFonts w:ascii="Calibri" w:eastAsia="Times New Roman" w:hAnsi="Calibri" w:cs="Calibri"/>
                <w:color w:val="000000"/>
                <w:sz w:val="22"/>
              </w:rPr>
            </w:pPr>
            <w:r w:rsidRPr="00BD2BA1">
              <w:rPr>
                <w:rFonts w:ascii="Calibri" w:eastAsia="Times New Roman" w:hAnsi="Calibri" w:cs="Calibri"/>
                <w:color w:val="000000"/>
                <w:sz w:val="22"/>
              </w:rPr>
              <w:t>Wing</w:t>
            </w:r>
          </w:p>
        </w:tc>
        <w:tc>
          <w:tcPr>
            <w:tcW w:w="1520" w:type="dxa"/>
            <w:tcBorders>
              <w:top w:val="nil"/>
              <w:left w:val="single" w:sz="4" w:space="0" w:color="auto"/>
              <w:bottom w:val="single" w:sz="4" w:space="0" w:color="auto"/>
              <w:right w:val="single" w:sz="4" w:space="0" w:color="auto"/>
            </w:tcBorders>
            <w:shd w:val="clear" w:color="auto" w:fill="auto"/>
            <w:noWrap/>
            <w:vAlign w:val="bottom"/>
            <w:hideMark/>
          </w:tcPr>
          <w:p w14:paraId="79193EE7" w14:textId="77777777" w:rsidR="00BD2BA1" w:rsidRPr="00BD2BA1" w:rsidRDefault="00BD2BA1" w:rsidP="00BD2BA1">
            <w:pPr>
              <w:spacing w:after="0" w:line="240" w:lineRule="auto"/>
              <w:jc w:val="center"/>
              <w:rPr>
                <w:rFonts w:ascii="Calibri" w:eastAsia="Times New Roman" w:hAnsi="Calibri" w:cs="Calibri"/>
                <w:color w:val="000000"/>
                <w:sz w:val="22"/>
              </w:rPr>
            </w:pPr>
            <w:r w:rsidRPr="00BD2BA1">
              <w:rPr>
                <w:rFonts w:ascii="Calibri" w:eastAsia="Times New Roman" w:hAnsi="Calibri" w:cs="Calibri"/>
                <w:color w:val="000000"/>
                <w:sz w:val="22"/>
              </w:rPr>
              <w:t>95</w:t>
            </w:r>
          </w:p>
        </w:tc>
        <w:tc>
          <w:tcPr>
            <w:tcW w:w="2020" w:type="dxa"/>
            <w:tcBorders>
              <w:top w:val="nil"/>
              <w:left w:val="nil"/>
              <w:bottom w:val="single" w:sz="4" w:space="0" w:color="auto"/>
              <w:right w:val="single" w:sz="4" w:space="0" w:color="auto"/>
            </w:tcBorders>
            <w:shd w:val="clear" w:color="auto" w:fill="auto"/>
            <w:noWrap/>
            <w:vAlign w:val="center"/>
            <w:hideMark/>
          </w:tcPr>
          <w:p w14:paraId="588F1462" w14:textId="77777777" w:rsidR="00BD2BA1" w:rsidRPr="00BD2BA1" w:rsidRDefault="00BD2BA1" w:rsidP="00BD2BA1">
            <w:pPr>
              <w:spacing w:after="0" w:line="240" w:lineRule="auto"/>
              <w:jc w:val="center"/>
              <w:rPr>
                <w:rFonts w:ascii="Calibri" w:eastAsia="Times New Roman" w:hAnsi="Calibri" w:cs="Calibri"/>
                <w:color w:val="000000"/>
                <w:sz w:val="22"/>
              </w:rPr>
            </w:pPr>
            <w:r w:rsidRPr="00BD2BA1">
              <w:rPr>
                <w:rFonts w:ascii="Calibri" w:eastAsia="Times New Roman" w:hAnsi="Calibri" w:cs="Calibri"/>
                <w:color w:val="000000"/>
                <w:sz w:val="22"/>
              </w:rPr>
              <w:t>13%</w:t>
            </w:r>
          </w:p>
        </w:tc>
      </w:tr>
      <w:tr w:rsidR="00BD2BA1" w:rsidRPr="00BD2BA1" w14:paraId="07371EB9" w14:textId="77777777" w:rsidTr="00BD2BA1">
        <w:trPr>
          <w:trHeight w:val="300"/>
        </w:trPr>
        <w:tc>
          <w:tcPr>
            <w:tcW w:w="2680" w:type="dxa"/>
            <w:tcBorders>
              <w:top w:val="nil"/>
              <w:left w:val="single" w:sz="8" w:space="0" w:color="auto"/>
              <w:bottom w:val="single" w:sz="4" w:space="0" w:color="auto"/>
              <w:right w:val="nil"/>
            </w:tcBorders>
            <w:shd w:val="clear" w:color="000000" w:fill="FFFF00"/>
            <w:noWrap/>
            <w:vAlign w:val="bottom"/>
            <w:hideMark/>
          </w:tcPr>
          <w:p w14:paraId="2443CF0C" w14:textId="77777777" w:rsidR="00BD2BA1" w:rsidRPr="00BD2BA1" w:rsidRDefault="00BD2BA1" w:rsidP="00BD2BA1">
            <w:pPr>
              <w:spacing w:after="0" w:line="240" w:lineRule="auto"/>
              <w:jc w:val="left"/>
              <w:rPr>
                <w:rFonts w:ascii="Calibri" w:eastAsia="Times New Roman" w:hAnsi="Calibri" w:cs="Calibri"/>
                <w:color w:val="000000"/>
                <w:sz w:val="22"/>
              </w:rPr>
            </w:pPr>
            <w:r w:rsidRPr="00BD2BA1">
              <w:rPr>
                <w:rFonts w:ascii="Calibri" w:eastAsia="Times New Roman" w:hAnsi="Calibri" w:cs="Calibri"/>
                <w:color w:val="000000"/>
                <w:sz w:val="22"/>
              </w:rPr>
              <w:t>Horizontal Tail</w:t>
            </w:r>
          </w:p>
        </w:tc>
        <w:tc>
          <w:tcPr>
            <w:tcW w:w="152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86AC784" w14:textId="77777777" w:rsidR="00BD2BA1" w:rsidRPr="00BD2BA1" w:rsidRDefault="00BD2BA1" w:rsidP="00BD2BA1">
            <w:pPr>
              <w:spacing w:after="0" w:line="240" w:lineRule="auto"/>
              <w:jc w:val="center"/>
              <w:rPr>
                <w:rFonts w:ascii="Calibri" w:eastAsia="Times New Roman" w:hAnsi="Calibri" w:cs="Calibri"/>
                <w:color w:val="000000"/>
                <w:sz w:val="22"/>
              </w:rPr>
            </w:pPr>
            <w:r w:rsidRPr="00BD2BA1">
              <w:rPr>
                <w:rFonts w:ascii="Calibri" w:eastAsia="Times New Roman" w:hAnsi="Calibri" w:cs="Calibri"/>
                <w:color w:val="000000"/>
                <w:sz w:val="22"/>
              </w:rPr>
              <w:t>15</w:t>
            </w:r>
          </w:p>
        </w:tc>
        <w:tc>
          <w:tcPr>
            <w:tcW w:w="202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1374E9B9" w14:textId="77777777" w:rsidR="00BD2BA1" w:rsidRPr="00BD2BA1" w:rsidRDefault="00BD2BA1" w:rsidP="00BD2BA1">
            <w:pPr>
              <w:spacing w:after="0" w:line="240" w:lineRule="auto"/>
              <w:jc w:val="center"/>
              <w:rPr>
                <w:rFonts w:ascii="Calibri" w:eastAsia="Times New Roman" w:hAnsi="Calibri" w:cs="Calibri"/>
                <w:color w:val="000000"/>
                <w:sz w:val="22"/>
              </w:rPr>
            </w:pPr>
            <w:r w:rsidRPr="00BD2BA1">
              <w:rPr>
                <w:rFonts w:ascii="Calibri" w:eastAsia="Times New Roman" w:hAnsi="Calibri" w:cs="Calibri"/>
                <w:color w:val="000000"/>
                <w:sz w:val="22"/>
              </w:rPr>
              <w:t>2%</w:t>
            </w:r>
          </w:p>
        </w:tc>
      </w:tr>
      <w:tr w:rsidR="00BD2BA1" w:rsidRPr="00BD2BA1" w14:paraId="231989C7" w14:textId="77777777" w:rsidTr="00BD2BA1">
        <w:trPr>
          <w:trHeight w:val="300"/>
        </w:trPr>
        <w:tc>
          <w:tcPr>
            <w:tcW w:w="2680" w:type="dxa"/>
            <w:tcBorders>
              <w:top w:val="nil"/>
              <w:left w:val="single" w:sz="8" w:space="0" w:color="auto"/>
              <w:bottom w:val="single" w:sz="4" w:space="0" w:color="auto"/>
              <w:right w:val="nil"/>
            </w:tcBorders>
            <w:shd w:val="clear" w:color="000000" w:fill="FFFF00"/>
            <w:noWrap/>
            <w:vAlign w:val="bottom"/>
            <w:hideMark/>
          </w:tcPr>
          <w:p w14:paraId="68A261BE" w14:textId="77777777" w:rsidR="00BD2BA1" w:rsidRPr="00BD2BA1" w:rsidRDefault="00BD2BA1" w:rsidP="00BD2BA1">
            <w:pPr>
              <w:spacing w:after="0" w:line="240" w:lineRule="auto"/>
              <w:jc w:val="left"/>
              <w:rPr>
                <w:rFonts w:ascii="Calibri" w:eastAsia="Times New Roman" w:hAnsi="Calibri" w:cs="Calibri"/>
                <w:color w:val="000000"/>
                <w:sz w:val="22"/>
              </w:rPr>
            </w:pPr>
            <w:r w:rsidRPr="00BD2BA1">
              <w:rPr>
                <w:rFonts w:ascii="Calibri" w:eastAsia="Times New Roman" w:hAnsi="Calibri" w:cs="Calibri"/>
                <w:color w:val="000000"/>
                <w:sz w:val="22"/>
              </w:rPr>
              <w:t>Vertical Tail</w:t>
            </w:r>
          </w:p>
        </w:tc>
        <w:tc>
          <w:tcPr>
            <w:tcW w:w="1520" w:type="dxa"/>
            <w:vMerge/>
            <w:tcBorders>
              <w:top w:val="nil"/>
              <w:left w:val="single" w:sz="4" w:space="0" w:color="auto"/>
              <w:bottom w:val="single" w:sz="4" w:space="0" w:color="auto"/>
              <w:right w:val="single" w:sz="4" w:space="0" w:color="auto"/>
            </w:tcBorders>
            <w:vAlign w:val="center"/>
            <w:hideMark/>
          </w:tcPr>
          <w:p w14:paraId="388C9B41" w14:textId="77777777" w:rsidR="00BD2BA1" w:rsidRPr="00BD2BA1" w:rsidRDefault="00BD2BA1" w:rsidP="00BD2BA1">
            <w:pPr>
              <w:spacing w:after="0" w:line="240" w:lineRule="auto"/>
              <w:jc w:val="left"/>
              <w:rPr>
                <w:rFonts w:ascii="Calibri" w:eastAsia="Times New Roman" w:hAnsi="Calibri" w:cs="Calibri"/>
                <w:color w:val="000000"/>
                <w:sz w:val="22"/>
              </w:rPr>
            </w:pPr>
          </w:p>
        </w:tc>
        <w:tc>
          <w:tcPr>
            <w:tcW w:w="2020" w:type="dxa"/>
            <w:vMerge/>
            <w:tcBorders>
              <w:top w:val="nil"/>
              <w:left w:val="single" w:sz="4" w:space="0" w:color="auto"/>
              <w:bottom w:val="single" w:sz="4" w:space="0" w:color="000000"/>
              <w:right w:val="single" w:sz="4" w:space="0" w:color="auto"/>
            </w:tcBorders>
            <w:vAlign w:val="center"/>
            <w:hideMark/>
          </w:tcPr>
          <w:p w14:paraId="052CCF4E" w14:textId="77777777" w:rsidR="00BD2BA1" w:rsidRPr="00BD2BA1" w:rsidRDefault="00BD2BA1" w:rsidP="00BD2BA1">
            <w:pPr>
              <w:spacing w:after="0" w:line="240" w:lineRule="auto"/>
              <w:jc w:val="left"/>
              <w:rPr>
                <w:rFonts w:ascii="Calibri" w:eastAsia="Times New Roman" w:hAnsi="Calibri" w:cs="Calibri"/>
                <w:color w:val="000000"/>
                <w:sz w:val="22"/>
              </w:rPr>
            </w:pPr>
          </w:p>
        </w:tc>
      </w:tr>
      <w:tr w:rsidR="00BD2BA1" w:rsidRPr="00BD2BA1" w14:paraId="5493BC4E" w14:textId="77777777" w:rsidTr="00BD2BA1">
        <w:trPr>
          <w:trHeight w:val="300"/>
        </w:trPr>
        <w:tc>
          <w:tcPr>
            <w:tcW w:w="2680" w:type="dxa"/>
            <w:tcBorders>
              <w:top w:val="nil"/>
              <w:left w:val="single" w:sz="8" w:space="0" w:color="auto"/>
              <w:bottom w:val="single" w:sz="4" w:space="0" w:color="auto"/>
              <w:right w:val="nil"/>
            </w:tcBorders>
            <w:shd w:val="clear" w:color="000000" w:fill="FFFF00"/>
            <w:noWrap/>
            <w:vAlign w:val="bottom"/>
            <w:hideMark/>
          </w:tcPr>
          <w:p w14:paraId="25C751BD" w14:textId="77777777" w:rsidR="00BD2BA1" w:rsidRPr="00BD2BA1" w:rsidRDefault="00BD2BA1" w:rsidP="00BD2BA1">
            <w:pPr>
              <w:spacing w:after="0" w:line="240" w:lineRule="auto"/>
              <w:jc w:val="left"/>
              <w:rPr>
                <w:rFonts w:ascii="Calibri" w:eastAsia="Times New Roman" w:hAnsi="Calibri" w:cs="Calibri"/>
                <w:color w:val="000000"/>
                <w:sz w:val="22"/>
              </w:rPr>
            </w:pPr>
            <w:r w:rsidRPr="00BD2BA1">
              <w:rPr>
                <w:rFonts w:ascii="Calibri" w:eastAsia="Times New Roman" w:hAnsi="Calibri" w:cs="Calibri"/>
                <w:color w:val="000000"/>
                <w:sz w:val="22"/>
              </w:rPr>
              <w:t>Main Landing gear</w:t>
            </w:r>
          </w:p>
        </w:tc>
        <w:tc>
          <w:tcPr>
            <w:tcW w:w="152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A978D35" w14:textId="77777777" w:rsidR="00BD2BA1" w:rsidRPr="00BD2BA1" w:rsidRDefault="00BD2BA1" w:rsidP="00BD2BA1">
            <w:pPr>
              <w:spacing w:after="0" w:line="240" w:lineRule="auto"/>
              <w:jc w:val="center"/>
              <w:rPr>
                <w:rFonts w:ascii="Calibri" w:eastAsia="Times New Roman" w:hAnsi="Calibri" w:cs="Calibri"/>
                <w:color w:val="000000"/>
                <w:sz w:val="22"/>
              </w:rPr>
            </w:pPr>
            <w:r w:rsidRPr="00BD2BA1">
              <w:rPr>
                <w:rFonts w:ascii="Calibri" w:eastAsia="Times New Roman" w:hAnsi="Calibri" w:cs="Calibri"/>
                <w:color w:val="000000"/>
                <w:sz w:val="22"/>
              </w:rPr>
              <w:t>29</w:t>
            </w:r>
          </w:p>
        </w:tc>
        <w:tc>
          <w:tcPr>
            <w:tcW w:w="202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53112A61" w14:textId="77777777" w:rsidR="00BD2BA1" w:rsidRPr="00BD2BA1" w:rsidRDefault="00BD2BA1" w:rsidP="00BD2BA1">
            <w:pPr>
              <w:spacing w:after="0" w:line="240" w:lineRule="auto"/>
              <w:jc w:val="center"/>
              <w:rPr>
                <w:rFonts w:ascii="Calibri" w:eastAsia="Times New Roman" w:hAnsi="Calibri" w:cs="Calibri"/>
                <w:color w:val="000000"/>
                <w:sz w:val="22"/>
              </w:rPr>
            </w:pPr>
            <w:r w:rsidRPr="00BD2BA1">
              <w:rPr>
                <w:rFonts w:ascii="Calibri" w:eastAsia="Times New Roman" w:hAnsi="Calibri" w:cs="Calibri"/>
                <w:color w:val="000000"/>
                <w:sz w:val="22"/>
              </w:rPr>
              <w:t>4%</w:t>
            </w:r>
          </w:p>
        </w:tc>
      </w:tr>
      <w:tr w:rsidR="00BD2BA1" w:rsidRPr="00BD2BA1" w14:paraId="278DEC6B" w14:textId="77777777" w:rsidTr="00BD2BA1">
        <w:trPr>
          <w:trHeight w:val="300"/>
        </w:trPr>
        <w:tc>
          <w:tcPr>
            <w:tcW w:w="2680" w:type="dxa"/>
            <w:tcBorders>
              <w:top w:val="nil"/>
              <w:left w:val="single" w:sz="8" w:space="0" w:color="auto"/>
              <w:bottom w:val="single" w:sz="4" w:space="0" w:color="auto"/>
              <w:right w:val="nil"/>
            </w:tcBorders>
            <w:shd w:val="clear" w:color="000000" w:fill="FFFF00"/>
            <w:noWrap/>
            <w:vAlign w:val="bottom"/>
            <w:hideMark/>
          </w:tcPr>
          <w:p w14:paraId="42ABD9D9" w14:textId="77777777" w:rsidR="00BD2BA1" w:rsidRPr="00BD2BA1" w:rsidRDefault="00BD2BA1" w:rsidP="00BD2BA1">
            <w:pPr>
              <w:spacing w:after="0" w:line="240" w:lineRule="auto"/>
              <w:jc w:val="left"/>
              <w:rPr>
                <w:rFonts w:ascii="Calibri" w:eastAsia="Times New Roman" w:hAnsi="Calibri" w:cs="Calibri"/>
                <w:color w:val="000000"/>
                <w:sz w:val="22"/>
              </w:rPr>
            </w:pPr>
            <w:r w:rsidRPr="00BD2BA1">
              <w:rPr>
                <w:rFonts w:ascii="Calibri" w:eastAsia="Times New Roman" w:hAnsi="Calibri" w:cs="Calibri"/>
                <w:color w:val="000000"/>
                <w:sz w:val="22"/>
              </w:rPr>
              <w:t>Nose Landing gear</w:t>
            </w:r>
          </w:p>
        </w:tc>
        <w:tc>
          <w:tcPr>
            <w:tcW w:w="1520" w:type="dxa"/>
            <w:vMerge/>
            <w:tcBorders>
              <w:top w:val="nil"/>
              <w:left w:val="single" w:sz="4" w:space="0" w:color="auto"/>
              <w:bottom w:val="single" w:sz="4" w:space="0" w:color="auto"/>
              <w:right w:val="single" w:sz="4" w:space="0" w:color="auto"/>
            </w:tcBorders>
            <w:vAlign w:val="center"/>
            <w:hideMark/>
          </w:tcPr>
          <w:p w14:paraId="55D127AE" w14:textId="77777777" w:rsidR="00BD2BA1" w:rsidRPr="00BD2BA1" w:rsidRDefault="00BD2BA1" w:rsidP="00BD2BA1">
            <w:pPr>
              <w:spacing w:after="0" w:line="240" w:lineRule="auto"/>
              <w:jc w:val="left"/>
              <w:rPr>
                <w:rFonts w:ascii="Calibri" w:eastAsia="Times New Roman" w:hAnsi="Calibri" w:cs="Calibri"/>
                <w:color w:val="000000"/>
                <w:sz w:val="22"/>
              </w:rPr>
            </w:pPr>
          </w:p>
        </w:tc>
        <w:tc>
          <w:tcPr>
            <w:tcW w:w="2020" w:type="dxa"/>
            <w:vMerge/>
            <w:tcBorders>
              <w:top w:val="nil"/>
              <w:left w:val="single" w:sz="4" w:space="0" w:color="auto"/>
              <w:bottom w:val="single" w:sz="4" w:space="0" w:color="000000"/>
              <w:right w:val="single" w:sz="4" w:space="0" w:color="auto"/>
            </w:tcBorders>
            <w:vAlign w:val="center"/>
            <w:hideMark/>
          </w:tcPr>
          <w:p w14:paraId="53EC33D9" w14:textId="77777777" w:rsidR="00BD2BA1" w:rsidRPr="00BD2BA1" w:rsidRDefault="00BD2BA1" w:rsidP="00BD2BA1">
            <w:pPr>
              <w:keepNext/>
              <w:spacing w:after="0" w:line="240" w:lineRule="auto"/>
              <w:jc w:val="left"/>
              <w:rPr>
                <w:rFonts w:ascii="Calibri" w:eastAsia="Times New Roman" w:hAnsi="Calibri" w:cs="Calibri"/>
                <w:color w:val="000000"/>
                <w:sz w:val="22"/>
              </w:rPr>
            </w:pPr>
          </w:p>
        </w:tc>
      </w:tr>
    </w:tbl>
    <w:p w14:paraId="0AB37D85" w14:textId="77777777" w:rsidR="00BD2BA1" w:rsidRPr="00BD2BA1" w:rsidRDefault="00BD2BA1" w:rsidP="00E95DC8">
      <w:pPr>
        <w:spacing w:after="200" w:line="240" w:lineRule="auto"/>
        <w:jc w:val="left"/>
        <w:rPr>
          <w:rFonts w:ascii="Calibri" w:eastAsia="Calibri" w:hAnsi="Calibri" w:cs="Times New Roman"/>
          <w:i/>
          <w:iCs/>
          <w:color w:val="44546A"/>
          <w:sz w:val="18"/>
          <w:szCs w:val="18"/>
          <w:lang w:val="tr-TR"/>
        </w:rPr>
      </w:pPr>
      <w:bookmarkStart w:id="290" w:name="_Toc525256367"/>
      <w:r w:rsidRPr="00BD2BA1">
        <w:rPr>
          <w:rFonts w:ascii="Calibri" w:eastAsia="Calibri" w:hAnsi="Calibri" w:cs="Times New Roman"/>
          <w:i/>
          <w:iCs/>
          <w:color w:val="44546A"/>
          <w:sz w:val="18"/>
          <w:szCs w:val="18"/>
          <w:lang w:val="tr-TR"/>
        </w:rPr>
        <w:t xml:space="preserve">Table </w:t>
      </w:r>
      <w:r w:rsidR="00F47D15">
        <w:rPr>
          <w:rFonts w:ascii="Calibri" w:eastAsia="Calibri" w:hAnsi="Calibri" w:cs="Times New Roman"/>
          <w:i/>
          <w:iCs/>
          <w:color w:val="44546A"/>
          <w:sz w:val="18"/>
          <w:szCs w:val="18"/>
          <w:lang w:val="tr-TR"/>
        </w:rPr>
        <w:fldChar w:fldCharType="begin"/>
      </w:r>
      <w:r w:rsidR="00F47D15">
        <w:rPr>
          <w:rFonts w:ascii="Calibri" w:eastAsia="Calibri" w:hAnsi="Calibri" w:cs="Times New Roman"/>
          <w:i/>
          <w:iCs/>
          <w:color w:val="44546A"/>
          <w:sz w:val="18"/>
          <w:szCs w:val="18"/>
          <w:lang w:val="tr-TR"/>
        </w:rPr>
        <w:instrText xml:space="preserve"> STYLEREF 2 \s </w:instrText>
      </w:r>
      <w:r w:rsidR="00F47D15">
        <w:rPr>
          <w:rFonts w:ascii="Calibri" w:eastAsia="Calibri" w:hAnsi="Calibri" w:cs="Times New Roman"/>
          <w:i/>
          <w:iCs/>
          <w:color w:val="44546A"/>
          <w:sz w:val="18"/>
          <w:szCs w:val="18"/>
          <w:lang w:val="tr-TR"/>
        </w:rPr>
        <w:fldChar w:fldCharType="separate"/>
      </w:r>
      <w:r w:rsidR="00F47D15">
        <w:rPr>
          <w:rFonts w:ascii="Calibri" w:eastAsia="Calibri" w:hAnsi="Calibri" w:cs="Times New Roman"/>
          <w:i/>
          <w:iCs/>
          <w:noProof/>
          <w:color w:val="44546A"/>
          <w:sz w:val="18"/>
          <w:szCs w:val="18"/>
          <w:lang w:val="tr-TR"/>
        </w:rPr>
        <w:t>3.1</w:t>
      </w:r>
      <w:r w:rsidR="00F47D15">
        <w:rPr>
          <w:rFonts w:ascii="Calibri" w:eastAsia="Calibri" w:hAnsi="Calibri" w:cs="Times New Roman"/>
          <w:i/>
          <w:iCs/>
          <w:color w:val="44546A"/>
          <w:sz w:val="18"/>
          <w:szCs w:val="18"/>
          <w:lang w:val="tr-TR"/>
        </w:rPr>
        <w:fldChar w:fldCharType="end"/>
      </w:r>
      <w:r w:rsidR="00F47D15">
        <w:rPr>
          <w:rFonts w:ascii="Calibri" w:eastAsia="Calibri" w:hAnsi="Calibri" w:cs="Times New Roman"/>
          <w:i/>
          <w:iCs/>
          <w:color w:val="44546A"/>
          <w:sz w:val="18"/>
          <w:szCs w:val="18"/>
          <w:lang w:val="tr-TR"/>
        </w:rPr>
        <w:noBreakHyphen/>
      </w:r>
      <w:r w:rsidR="00F47D15">
        <w:rPr>
          <w:rFonts w:ascii="Calibri" w:eastAsia="Calibri" w:hAnsi="Calibri" w:cs="Times New Roman"/>
          <w:i/>
          <w:iCs/>
          <w:color w:val="44546A"/>
          <w:sz w:val="18"/>
          <w:szCs w:val="18"/>
          <w:lang w:val="tr-TR"/>
        </w:rPr>
        <w:fldChar w:fldCharType="begin"/>
      </w:r>
      <w:r w:rsidR="00F47D15">
        <w:rPr>
          <w:rFonts w:ascii="Calibri" w:eastAsia="Calibri" w:hAnsi="Calibri" w:cs="Times New Roman"/>
          <w:i/>
          <w:iCs/>
          <w:color w:val="44546A"/>
          <w:sz w:val="18"/>
          <w:szCs w:val="18"/>
          <w:lang w:val="tr-TR"/>
        </w:rPr>
        <w:instrText xml:space="preserve"> SEQ Table \* ARABIC \s 2 </w:instrText>
      </w:r>
      <w:r w:rsidR="00F47D15">
        <w:rPr>
          <w:rFonts w:ascii="Calibri" w:eastAsia="Calibri" w:hAnsi="Calibri" w:cs="Times New Roman"/>
          <w:i/>
          <w:iCs/>
          <w:color w:val="44546A"/>
          <w:sz w:val="18"/>
          <w:szCs w:val="18"/>
          <w:lang w:val="tr-TR"/>
        </w:rPr>
        <w:fldChar w:fldCharType="separate"/>
      </w:r>
      <w:r w:rsidR="00F47D15">
        <w:rPr>
          <w:rFonts w:ascii="Calibri" w:eastAsia="Calibri" w:hAnsi="Calibri" w:cs="Times New Roman"/>
          <w:i/>
          <w:iCs/>
          <w:noProof/>
          <w:color w:val="44546A"/>
          <w:sz w:val="18"/>
          <w:szCs w:val="18"/>
          <w:lang w:val="tr-TR"/>
        </w:rPr>
        <w:t>43</w:t>
      </w:r>
      <w:r w:rsidR="00F47D15">
        <w:rPr>
          <w:rFonts w:ascii="Calibri" w:eastAsia="Calibri" w:hAnsi="Calibri" w:cs="Times New Roman"/>
          <w:i/>
          <w:iCs/>
          <w:color w:val="44546A"/>
          <w:sz w:val="18"/>
          <w:szCs w:val="18"/>
          <w:lang w:val="tr-TR"/>
        </w:rPr>
        <w:fldChar w:fldCharType="end"/>
      </w:r>
      <w:r w:rsidR="00E95DC8">
        <w:rPr>
          <w:rFonts w:ascii="Calibri" w:eastAsia="Calibri" w:hAnsi="Calibri" w:cs="Times New Roman"/>
          <w:i/>
          <w:iCs/>
          <w:color w:val="44546A"/>
          <w:sz w:val="18"/>
          <w:szCs w:val="18"/>
          <w:lang w:val="tr-TR"/>
        </w:rPr>
        <w:t>.</w:t>
      </w:r>
      <w:r w:rsidRPr="00BD2BA1">
        <w:rPr>
          <w:rFonts w:ascii="Calibri" w:eastAsia="Calibri" w:hAnsi="Calibri" w:cs="Times New Roman"/>
          <w:i/>
          <w:iCs/>
          <w:color w:val="44546A"/>
          <w:sz w:val="18"/>
          <w:szCs w:val="18"/>
          <w:lang w:val="tr-TR"/>
        </w:rPr>
        <w:t xml:space="preserve"> Historical Components' Weight Ratio to MTOW</w:t>
      </w:r>
      <w:bookmarkEnd w:id="290"/>
    </w:p>
    <w:p w14:paraId="22E31715" w14:textId="77777777" w:rsidR="00BD2BA1" w:rsidRPr="00BD2BA1" w:rsidRDefault="00BD2BA1" w:rsidP="00BD2BA1">
      <w:pPr>
        <w:jc w:val="left"/>
        <w:rPr>
          <w:rFonts w:ascii="Calibri" w:eastAsia="Calibri" w:hAnsi="Calibri" w:cs="Times New Roman"/>
          <w:sz w:val="22"/>
          <w:lang w:val="tr-TR"/>
        </w:rPr>
      </w:pPr>
    </w:p>
    <w:p w14:paraId="7CF94A35" w14:textId="77777777" w:rsidR="00BD2BA1" w:rsidRPr="00BD2BA1" w:rsidRDefault="00BD2BA1" w:rsidP="00BD2BA1">
      <w:pPr>
        <w:jc w:val="left"/>
        <w:rPr>
          <w:rFonts w:ascii="Calibri" w:eastAsia="Calibri" w:hAnsi="Calibri" w:cs="Times New Roman"/>
          <w:sz w:val="22"/>
          <w:lang w:val="tr-TR"/>
        </w:rPr>
      </w:pPr>
    </w:p>
    <w:p w14:paraId="02A0BB55" w14:textId="77777777" w:rsidR="00BD2BA1" w:rsidRPr="00BD2BA1" w:rsidRDefault="00BD2BA1" w:rsidP="00BD2BA1">
      <w:pPr>
        <w:jc w:val="left"/>
        <w:rPr>
          <w:rFonts w:ascii="Calibri" w:eastAsia="Calibri" w:hAnsi="Calibri" w:cs="Times New Roman"/>
          <w:sz w:val="22"/>
          <w:lang w:val="tr-TR"/>
        </w:rPr>
      </w:pPr>
      <w:r w:rsidRPr="00BD2BA1">
        <w:rPr>
          <w:rFonts w:ascii="Calibri" w:eastAsia="Calibri" w:hAnsi="Calibri" w:cs="Times New Roman"/>
          <w:sz w:val="22"/>
          <w:lang w:val="tr-TR"/>
        </w:rPr>
        <w:t xml:space="preserve">Table 2 shows the results of 2 different empirical methods Raymer and Nicolai and empyt weight and MTOW . Using the historical ratios in Table 3 target weights of the components are iterated and calculated in table 2. The target weight </w:t>
      </w:r>
      <w:r w:rsidRPr="00BD2BA1">
        <w:rPr>
          <w:rFonts w:ascii="Calibri" w:eastAsia="Calibri" w:hAnsi="Calibri" w:cs="Times New Roman"/>
          <w:sz w:val="22"/>
          <w:lang w:val="tr-TR"/>
        </w:rPr>
        <w:lastRenderedPageBreak/>
        <w:t>decisions are verified by negotiate with structural designers of the components. Since the results are applicable target weights are defined by combining both empirical methods and historical MTOW ratios.</w:t>
      </w:r>
    </w:p>
    <w:p w14:paraId="6B3F6AE4" w14:textId="77777777" w:rsidR="00BD2BA1" w:rsidRPr="00BD2BA1" w:rsidRDefault="00BD2BA1" w:rsidP="00BD2BA1">
      <w:pPr>
        <w:numPr>
          <w:ilvl w:val="0"/>
          <w:numId w:val="35"/>
        </w:numPr>
        <w:contextualSpacing/>
        <w:jc w:val="left"/>
        <w:rPr>
          <w:rFonts w:ascii="Calibri" w:eastAsia="Calibri" w:hAnsi="Calibri" w:cs="Times New Roman"/>
          <w:sz w:val="24"/>
          <w:szCs w:val="24"/>
        </w:rPr>
      </w:pPr>
      <w:r w:rsidRPr="00BD2BA1">
        <w:rPr>
          <w:rFonts w:ascii="Calibri" w:eastAsia="Calibri" w:hAnsi="Calibri" w:cs="Times New Roman"/>
          <w:sz w:val="24"/>
          <w:szCs w:val="24"/>
        </w:rPr>
        <w:t>Crew weight is taken as 86 kg which is the maximum weight mentioned in CS-VLA 25-a.</w:t>
      </w:r>
    </w:p>
    <w:p w14:paraId="7AF4A3D0" w14:textId="77777777" w:rsidR="00BD2BA1" w:rsidRPr="00BD2BA1" w:rsidRDefault="00BD2BA1" w:rsidP="00BD2BA1">
      <w:pPr>
        <w:numPr>
          <w:ilvl w:val="0"/>
          <w:numId w:val="35"/>
        </w:numPr>
        <w:contextualSpacing/>
        <w:jc w:val="left"/>
        <w:rPr>
          <w:rFonts w:ascii="Calibri" w:eastAsia="Calibri" w:hAnsi="Calibri" w:cs="Times New Roman"/>
          <w:sz w:val="22"/>
        </w:rPr>
      </w:pPr>
      <w:r w:rsidRPr="00BD2BA1">
        <w:rPr>
          <w:rFonts w:ascii="Calibri" w:eastAsia="Calibri" w:hAnsi="Calibri" w:cs="Times New Roman"/>
          <w:sz w:val="24"/>
          <w:szCs w:val="24"/>
        </w:rPr>
        <w:t>Target weights are found from the target percentages. Target percentages are taken from Sadraey’s design book for Single-engine GA category airplanes.</w:t>
      </w:r>
    </w:p>
    <w:p w14:paraId="163D6491" w14:textId="77777777" w:rsidR="00BD2BA1" w:rsidRPr="00BD2BA1" w:rsidRDefault="00BD2BA1" w:rsidP="00BD2BA1">
      <w:pPr>
        <w:numPr>
          <w:ilvl w:val="0"/>
          <w:numId w:val="35"/>
        </w:numPr>
        <w:contextualSpacing/>
        <w:jc w:val="left"/>
        <w:rPr>
          <w:rFonts w:ascii="Calibri" w:eastAsia="Calibri" w:hAnsi="Calibri" w:cs="Times New Roman"/>
          <w:sz w:val="22"/>
        </w:rPr>
      </w:pPr>
      <w:r w:rsidRPr="00BD2BA1">
        <w:rPr>
          <w:rFonts w:ascii="Calibri" w:eastAsia="Calibri" w:hAnsi="Calibri" w:cs="Times New Roman"/>
          <w:sz w:val="22"/>
        </w:rPr>
        <w:t>Values found from empirical methods are converged to target weights in order to have more reasonable weight breakdown.</w:t>
      </w:r>
    </w:p>
    <w:p w14:paraId="4C47C7D8" w14:textId="77777777" w:rsidR="00BD2BA1" w:rsidRPr="00BD2BA1" w:rsidRDefault="00BD2BA1" w:rsidP="00BD2BA1">
      <w:pPr>
        <w:ind w:left="720"/>
        <w:contextualSpacing/>
        <w:jc w:val="left"/>
        <w:rPr>
          <w:rFonts w:ascii="Calibri" w:eastAsia="Calibri" w:hAnsi="Calibri" w:cs="Times New Roman"/>
          <w:sz w:val="22"/>
        </w:rPr>
      </w:pPr>
    </w:p>
    <w:p w14:paraId="78CA9A02" w14:textId="77777777" w:rsidR="00BD2BA1" w:rsidRPr="00BD2BA1" w:rsidRDefault="00BD2BA1" w:rsidP="00BD2BA1">
      <w:pPr>
        <w:numPr>
          <w:ilvl w:val="0"/>
          <w:numId w:val="35"/>
        </w:numPr>
        <w:contextualSpacing/>
        <w:jc w:val="left"/>
        <w:rPr>
          <w:rFonts w:ascii="Calibri" w:eastAsia="Calibri" w:hAnsi="Calibri" w:cs="Times New Roman"/>
          <w:sz w:val="22"/>
        </w:rPr>
      </w:pPr>
      <w:r w:rsidRPr="00BD2BA1">
        <w:rPr>
          <w:rFonts w:ascii="Calibri" w:eastAsia="Calibri" w:hAnsi="Calibri" w:cs="Times New Roman"/>
          <w:sz w:val="24"/>
          <w:szCs w:val="24"/>
        </w:rPr>
        <w:t>In this stage engine is considered to be Rotax 912uls which has a dry weight of 56 kg.</w:t>
      </w:r>
    </w:p>
    <w:p w14:paraId="0F833830" w14:textId="77777777" w:rsidR="00BD2BA1" w:rsidRPr="00BD2BA1" w:rsidRDefault="00BD2BA1" w:rsidP="00BD2BA1">
      <w:pPr>
        <w:ind w:left="360"/>
        <w:jc w:val="left"/>
        <w:rPr>
          <w:rFonts w:ascii="Calibri" w:eastAsia="Calibri" w:hAnsi="Calibri" w:cs="Times New Roman"/>
          <w:sz w:val="22"/>
        </w:rPr>
      </w:pPr>
    </w:p>
    <w:p w14:paraId="380F4DD9" w14:textId="77777777" w:rsidR="00BD2BA1" w:rsidRPr="00BD2BA1" w:rsidRDefault="00BD2BA1" w:rsidP="00BD2BA1">
      <w:pPr>
        <w:numPr>
          <w:ilvl w:val="0"/>
          <w:numId w:val="35"/>
        </w:numPr>
        <w:contextualSpacing/>
        <w:jc w:val="left"/>
        <w:rPr>
          <w:rFonts w:ascii="Calibri" w:eastAsia="Calibri" w:hAnsi="Calibri" w:cs="Times New Roman"/>
          <w:sz w:val="22"/>
        </w:rPr>
      </w:pPr>
      <w:r w:rsidRPr="00BD2BA1">
        <w:rPr>
          <w:rFonts w:ascii="Calibri" w:eastAsia="Calibri" w:hAnsi="Calibri" w:cs="Times New Roman"/>
          <w:sz w:val="24"/>
          <w:szCs w:val="24"/>
        </w:rPr>
        <w:t>Installed engine weight includes spinner weight and calculated with the weight approximation methods used in Raymer and Nicolai.</w:t>
      </w:r>
    </w:p>
    <w:p w14:paraId="3E2A5174" w14:textId="77777777" w:rsidR="005859B5" w:rsidRDefault="005859B5" w:rsidP="005859B5"/>
    <w:p w14:paraId="78839DE3" w14:textId="77777777" w:rsidR="005859B5" w:rsidRDefault="005859B5" w:rsidP="005859B5">
      <w:pPr>
        <w:pStyle w:val="Heading4"/>
      </w:pPr>
      <w:bookmarkStart w:id="291" w:name="_Toc525261852"/>
      <w:r>
        <w:t>C.G. CALCULATIONS</w:t>
      </w:r>
      <w:bookmarkEnd w:id="291"/>
    </w:p>
    <w:p w14:paraId="6C4D09FE" w14:textId="77777777" w:rsidR="00BD2BA1" w:rsidRDefault="00BD2BA1" w:rsidP="00BD2BA1">
      <w:r>
        <w:t>Since the system integration is not done yet, approximate system placements are used in the C.G calculations. Fuselage, wing, tails and landing gears are placed first and they are based on the drawing but the other systems and components are placed approximately. Final total x-direction C.G except fuel weight is calculated as 6.82 feet (2.08 m) from nose and it is %28.8 of total fuselage length which is acceptable.</w:t>
      </w:r>
    </w:p>
    <w:p w14:paraId="62855147" w14:textId="77777777" w:rsidR="00BD2BA1" w:rsidRDefault="00BD2BA1" w:rsidP="00BD2BA1">
      <w:r>
        <w:t>After system integration is completed, a more accurate C.G. calculation will be done.</w:t>
      </w:r>
    </w:p>
    <w:p w14:paraId="2F8C0250" w14:textId="77777777" w:rsidR="00BD2BA1" w:rsidRDefault="00BD2BA1" w:rsidP="00BD2BA1"/>
    <w:tbl>
      <w:tblPr>
        <w:tblW w:w="8784" w:type="dxa"/>
        <w:tblLook w:val="04A0" w:firstRow="1" w:lastRow="0" w:firstColumn="1" w:lastColumn="0" w:noHBand="0" w:noVBand="1"/>
      </w:tblPr>
      <w:tblGrid>
        <w:gridCol w:w="2828"/>
        <w:gridCol w:w="1391"/>
        <w:gridCol w:w="1446"/>
        <w:gridCol w:w="1365"/>
        <w:gridCol w:w="903"/>
        <w:gridCol w:w="851"/>
      </w:tblGrid>
      <w:tr w:rsidR="00BD2BA1" w:rsidRPr="00D541A2" w14:paraId="582BDE65" w14:textId="77777777" w:rsidTr="00BD2BA1">
        <w:trPr>
          <w:trHeight w:val="300"/>
        </w:trPr>
        <w:tc>
          <w:tcPr>
            <w:tcW w:w="282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94171A8" w14:textId="77777777" w:rsidR="00BD2BA1" w:rsidRPr="00D541A2" w:rsidRDefault="00BD2BA1" w:rsidP="00BD2BA1">
            <w:pPr>
              <w:spacing w:after="0" w:line="240" w:lineRule="auto"/>
              <w:rPr>
                <w:rFonts w:ascii="Calibri" w:eastAsia="Times New Roman" w:hAnsi="Calibri" w:cs="Calibri"/>
                <w:color w:val="000000"/>
              </w:rPr>
            </w:pPr>
            <w:r w:rsidRPr="00D541A2">
              <w:rPr>
                <w:rFonts w:ascii="Calibri" w:eastAsia="Times New Roman" w:hAnsi="Calibri" w:cs="Calibri"/>
                <w:color w:val="000000"/>
              </w:rPr>
              <w:t> </w:t>
            </w:r>
          </w:p>
        </w:tc>
        <w:tc>
          <w:tcPr>
            <w:tcW w:w="1391" w:type="dxa"/>
            <w:tcBorders>
              <w:top w:val="single" w:sz="4" w:space="0" w:color="auto"/>
              <w:left w:val="nil"/>
              <w:bottom w:val="single" w:sz="4" w:space="0" w:color="auto"/>
              <w:right w:val="single" w:sz="4" w:space="0" w:color="auto"/>
            </w:tcBorders>
            <w:shd w:val="clear" w:color="auto" w:fill="auto"/>
            <w:noWrap/>
            <w:vAlign w:val="bottom"/>
            <w:hideMark/>
          </w:tcPr>
          <w:p w14:paraId="4EB21585" w14:textId="77777777" w:rsidR="00BD2BA1" w:rsidRPr="00D541A2" w:rsidRDefault="00BD2BA1" w:rsidP="00BD2BA1">
            <w:pPr>
              <w:spacing w:after="0" w:line="240" w:lineRule="auto"/>
              <w:rPr>
                <w:rFonts w:ascii="Calibri" w:eastAsia="Times New Roman" w:hAnsi="Calibri" w:cs="Calibri"/>
                <w:color w:val="000000"/>
              </w:rPr>
            </w:pPr>
            <w:r>
              <w:rPr>
                <w:rFonts w:ascii="Calibri" w:eastAsia="Times New Roman" w:hAnsi="Calibri" w:cs="Calibri"/>
                <w:color w:val="000000"/>
              </w:rPr>
              <w:t>WEIGHT[lb]</w:t>
            </w:r>
          </w:p>
        </w:tc>
        <w:tc>
          <w:tcPr>
            <w:tcW w:w="1446" w:type="dxa"/>
            <w:tcBorders>
              <w:top w:val="single" w:sz="4" w:space="0" w:color="auto"/>
              <w:left w:val="nil"/>
              <w:bottom w:val="single" w:sz="4" w:space="0" w:color="auto"/>
              <w:right w:val="single" w:sz="4" w:space="0" w:color="auto"/>
            </w:tcBorders>
            <w:shd w:val="clear" w:color="auto" w:fill="auto"/>
            <w:noWrap/>
            <w:vAlign w:val="bottom"/>
            <w:hideMark/>
          </w:tcPr>
          <w:p w14:paraId="20F060D7" w14:textId="77777777" w:rsidR="00BD2BA1" w:rsidRPr="00D541A2" w:rsidRDefault="00BD2BA1" w:rsidP="00BD2BA1">
            <w:pPr>
              <w:spacing w:after="0" w:line="240" w:lineRule="auto"/>
              <w:rPr>
                <w:rFonts w:ascii="Calibri" w:eastAsia="Times New Roman" w:hAnsi="Calibri" w:cs="Calibri"/>
                <w:color w:val="000000"/>
              </w:rPr>
            </w:pPr>
            <w:r>
              <w:rPr>
                <w:rFonts w:ascii="Calibri" w:eastAsia="Times New Roman" w:hAnsi="Calibri" w:cs="Calibri"/>
                <w:color w:val="000000"/>
              </w:rPr>
              <w:t>WEIGHT[kg]</w:t>
            </w:r>
            <w:r w:rsidRPr="00D541A2">
              <w:rPr>
                <w:rFonts w:ascii="Calibri" w:eastAsia="Times New Roman" w:hAnsi="Calibri" w:cs="Calibri"/>
                <w:color w:val="000000"/>
              </w:rPr>
              <w:t> </w:t>
            </w:r>
          </w:p>
        </w:tc>
        <w:tc>
          <w:tcPr>
            <w:tcW w:w="1365" w:type="dxa"/>
            <w:tcBorders>
              <w:top w:val="single" w:sz="4" w:space="0" w:color="auto"/>
              <w:left w:val="nil"/>
              <w:bottom w:val="single" w:sz="4" w:space="0" w:color="auto"/>
              <w:right w:val="single" w:sz="4" w:space="0" w:color="auto"/>
            </w:tcBorders>
            <w:shd w:val="clear" w:color="auto" w:fill="auto"/>
            <w:noWrap/>
            <w:vAlign w:val="bottom"/>
            <w:hideMark/>
          </w:tcPr>
          <w:p w14:paraId="40BFE38F" w14:textId="77777777" w:rsidR="00BD2BA1" w:rsidRPr="00D541A2" w:rsidRDefault="00BD2BA1" w:rsidP="00BD2BA1">
            <w:pPr>
              <w:spacing w:after="0" w:line="240" w:lineRule="auto"/>
              <w:rPr>
                <w:rFonts w:ascii="Calibri" w:eastAsia="Times New Roman" w:hAnsi="Calibri" w:cs="Calibri"/>
                <w:color w:val="000000"/>
              </w:rPr>
            </w:pPr>
            <w:r w:rsidRPr="00D541A2">
              <w:rPr>
                <w:rFonts w:ascii="Calibri" w:eastAsia="Times New Roman" w:hAnsi="Calibri" w:cs="Calibri"/>
                <w:color w:val="000000"/>
              </w:rPr>
              <w:t>XCG[feet]</w:t>
            </w:r>
          </w:p>
        </w:tc>
        <w:tc>
          <w:tcPr>
            <w:tcW w:w="903" w:type="dxa"/>
            <w:tcBorders>
              <w:top w:val="single" w:sz="4" w:space="0" w:color="auto"/>
              <w:left w:val="nil"/>
              <w:bottom w:val="single" w:sz="4" w:space="0" w:color="auto"/>
              <w:right w:val="single" w:sz="4" w:space="0" w:color="auto"/>
            </w:tcBorders>
            <w:shd w:val="clear" w:color="auto" w:fill="auto"/>
            <w:noWrap/>
            <w:vAlign w:val="bottom"/>
            <w:hideMark/>
          </w:tcPr>
          <w:p w14:paraId="1C89BB6B" w14:textId="77777777" w:rsidR="00BD2BA1" w:rsidRPr="00D541A2" w:rsidRDefault="00BD2BA1" w:rsidP="00BD2BA1">
            <w:pPr>
              <w:spacing w:after="0" w:line="240" w:lineRule="auto"/>
              <w:rPr>
                <w:rFonts w:ascii="Calibri" w:eastAsia="Times New Roman" w:hAnsi="Calibri" w:cs="Calibri"/>
                <w:color w:val="000000"/>
              </w:rPr>
            </w:pPr>
            <w:r w:rsidRPr="00D541A2">
              <w:rPr>
                <w:rFonts w:ascii="Calibri" w:eastAsia="Times New Roman" w:hAnsi="Calibri" w:cs="Calibri"/>
                <w:color w:val="000000"/>
              </w:rPr>
              <w:t>WxXCG</w:t>
            </w:r>
          </w:p>
        </w:tc>
        <w:tc>
          <w:tcPr>
            <w:tcW w:w="851" w:type="dxa"/>
            <w:tcBorders>
              <w:top w:val="single" w:sz="4" w:space="0" w:color="auto"/>
              <w:left w:val="nil"/>
              <w:bottom w:val="single" w:sz="4" w:space="0" w:color="auto"/>
              <w:right w:val="single" w:sz="4" w:space="0" w:color="auto"/>
            </w:tcBorders>
            <w:shd w:val="clear" w:color="auto" w:fill="auto"/>
            <w:noWrap/>
            <w:vAlign w:val="bottom"/>
            <w:hideMark/>
          </w:tcPr>
          <w:p w14:paraId="6AE7C2DF" w14:textId="77777777" w:rsidR="00BD2BA1" w:rsidRPr="00D541A2" w:rsidRDefault="00BD2BA1" w:rsidP="00BD2BA1">
            <w:pPr>
              <w:spacing w:after="0" w:line="240" w:lineRule="auto"/>
              <w:rPr>
                <w:rFonts w:ascii="Calibri" w:eastAsia="Times New Roman" w:hAnsi="Calibri" w:cs="Calibri"/>
                <w:color w:val="000000"/>
              </w:rPr>
            </w:pPr>
            <w:r w:rsidRPr="00D541A2">
              <w:rPr>
                <w:rFonts w:ascii="Calibri" w:eastAsia="Times New Roman" w:hAnsi="Calibri" w:cs="Calibri"/>
                <w:color w:val="000000"/>
              </w:rPr>
              <w:t>XCG[m]</w:t>
            </w:r>
          </w:p>
        </w:tc>
      </w:tr>
      <w:tr w:rsidR="00BD2BA1" w:rsidRPr="00D541A2" w14:paraId="5D337BEA" w14:textId="77777777" w:rsidTr="00BD2BA1">
        <w:trPr>
          <w:trHeight w:val="300"/>
        </w:trPr>
        <w:tc>
          <w:tcPr>
            <w:tcW w:w="2828" w:type="dxa"/>
            <w:tcBorders>
              <w:top w:val="nil"/>
              <w:left w:val="single" w:sz="4" w:space="0" w:color="auto"/>
              <w:bottom w:val="single" w:sz="4" w:space="0" w:color="auto"/>
              <w:right w:val="single" w:sz="4" w:space="0" w:color="auto"/>
            </w:tcBorders>
            <w:shd w:val="clear" w:color="auto" w:fill="auto"/>
            <w:noWrap/>
            <w:vAlign w:val="bottom"/>
            <w:hideMark/>
          </w:tcPr>
          <w:p w14:paraId="25FFAC6C" w14:textId="77777777" w:rsidR="00BD2BA1" w:rsidRPr="00D541A2" w:rsidRDefault="00BD2BA1" w:rsidP="00BD2BA1">
            <w:pPr>
              <w:spacing w:after="0" w:line="240" w:lineRule="auto"/>
              <w:rPr>
                <w:rFonts w:ascii="Calibri" w:eastAsia="Times New Roman" w:hAnsi="Calibri" w:cs="Calibri"/>
                <w:color w:val="000000"/>
              </w:rPr>
            </w:pPr>
            <w:r w:rsidRPr="00D541A2">
              <w:rPr>
                <w:rFonts w:ascii="Calibri" w:eastAsia="Times New Roman" w:hAnsi="Calibri" w:cs="Calibri"/>
                <w:color w:val="000000"/>
              </w:rPr>
              <w:t>Fusalage</w:t>
            </w:r>
          </w:p>
        </w:tc>
        <w:tc>
          <w:tcPr>
            <w:tcW w:w="1391" w:type="dxa"/>
            <w:tcBorders>
              <w:top w:val="nil"/>
              <w:left w:val="nil"/>
              <w:bottom w:val="single" w:sz="4" w:space="0" w:color="auto"/>
              <w:right w:val="single" w:sz="4" w:space="0" w:color="auto"/>
            </w:tcBorders>
            <w:shd w:val="clear" w:color="auto" w:fill="auto"/>
            <w:noWrap/>
            <w:vAlign w:val="bottom"/>
            <w:hideMark/>
          </w:tcPr>
          <w:p w14:paraId="5C867C01" w14:textId="77777777" w:rsidR="00BD2BA1" w:rsidRPr="00D541A2" w:rsidRDefault="00BD2BA1" w:rsidP="00BD2BA1">
            <w:pPr>
              <w:spacing w:after="0" w:line="240" w:lineRule="auto"/>
              <w:jc w:val="right"/>
              <w:rPr>
                <w:rFonts w:ascii="Calibri" w:eastAsia="Times New Roman" w:hAnsi="Calibri" w:cs="Calibri"/>
                <w:color w:val="000000"/>
              </w:rPr>
            </w:pPr>
            <w:r w:rsidRPr="00D541A2">
              <w:rPr>
                <w:rFonts w:ascii="Calibri" w:eastAsia="Times New Roman" w:hAnsi="Calibri" w:cs="Calibri"/>
                <w:color w:val="000000"/>
              </w:rPr>
              <w:t>175</w:t>
            </w:r>
          </w:p>
        </w:tc>
        <w:tc>
          <w:tcPr>
            <w:tcW w:w="1446" w:type="dxa"/>
            <w:tcBorders>
              <w:top w:val="nil"/>
              <w:left w:val="nil"/>
              <w:bottom w:val="single" w:sz="4" w:space="0" w:color="auto"/>
              <w:right w:val="single" w:sz="4" w:space="0" w:color="auto"/>
            </w:tcBorders>
            <w:shd w:val="clear" w:color="auto" w:fill="auto"/>
            <w:noWrap/>
            <w:vAlign w:val="bottom"/>
            <w:hideMark/>
          </w:tcPr>
          <w:p w14:paraId="2E502B39" w14:textId="77777777" w:rsidR="00BD2BA1" w:rsidRPr="00D541A2" w:rsidRDefault="00BD2BA1" w:rsidP="00BD2BA1">
            <w:pPr>
              <w:spacing w:after="0" w:line="240" w:lineRule="auto"/>
              <w:jc w:val="right"/>
              <w:rPr>
                <w:rFonts w:ascii="Calibri" w:eastAsia="Times New Roman" w:hAnsi="Calibri" w:cs="Calibri"/>
                <w:color w:val="000000"/>
              </w:rPr>
            </w:pPr>
            <w:r w:rsidRPr="00D541A2">
              <w:rPr>
                <w:rFonts w:ascii="Calibri" w:eastAsia="Times New Roman" w:hAnsi="Calibri" w:cs="Calibri"/>
                <w:color w:val="000000"/>
              </w:rPr>
              <w:t>80</w:t>
            </w:r>
          </w:p>
        </w:tc>
        <w:tc>
          <w:tcPr>
            <w:tcW w:w="1365" w:type="dxa"/>
            <w:tcBorders>
              <w:top w:val="nil"/>
              <w:left w:val="nil"/>
              <w:bottom w:val="single" w:sz="4" w:space="0" w:color="auto"/>
              <w:right w:val="single" w:sz="4" w:space="0" w:color="auto"/>
            </w:tcBorders>
            <w:shd w:val="clear" w:color="auto" w:fill="auto"/>
            <w:noWrap/>
            <w:vAlign w:val="bottom"/>
            <w:hideMark/>
          </w:tcPr>
          <w:p w14:paraId="54970305" w14:textId="77777777" w:rsidR="00BD2BA1" w:rsidRPr="00D541A2" w:rsidRDefault="00BD2BA1" w:rsidP="00BD2BA1">
            <w:pPr>
              <w:spacing w:after="0" w:line="240" w:lineRule="auto"/>
              <w:jc w:val="right"/>
              <w:rPr>
                <w:rFonts w:ascii="Calibri" w:eastAsia="Times New Roman" w:hAnsi="Calibri" w:cs="Calibri"/>
                <w:color w:val="000000"/>
              </w:rPr>
            </w:pPr>
            <w:r w:rsidRPr="00D541A2">
              <w:rPr>
                <w:rFonts w:ascii="Calibri" w:eastAsia="Times New Roman" w:hAnsi="Calibri" w:cs="Calibri"/>
                <w:color w:val="000000"/>
              </w:rPr>
              <w:t>8,76</w:t>
            </w:r>
          </w:p>
        </w:tc>
        <w:tc>
          <w:tcPr>
            <w:tcW w:w="903" w:type="dxa"/>
            <w:tcBorders>
              <w:top w:val="nil"/>
              <w:left w:val="nil"/>
              <w:bottom w:val="single" w:sz="4" w:space="0" w:color="auto"/>
              <w:right w:val="single" w:sz="4" w:space="0" w:color="auto"/>
            </w:tcBorders>
            <w:shd w:val="clear" w:color="auto" w:fill="auto"/>
            <w:noWrap/>
            <w:vAlign w:val="bottom"/>
            <w:hideMark/>
          </w:tcPr>
          <w:p w14:paraId="405BC470" w14:textId="77777777" w:rsidR="00BD2BA1" w:rsidRPr="00D541A2" w:rsidRDefault="00BD2BA1" w:rsidP="00BD2BA1">
            <w:pPr>
              <w:spacing w:after="0" w:line="240" w:lineRule="auto"/>
              <w:jc w:val="right"/>
              <w:rPr>
                <w:rFonts w:ascii="Calibri" w:eastAsia="Times New Roman" w:hAnsi="Calibri" w:cs="Calibri"/>
                <w:color w:val="000000"/>
              </w:rPr>
            </w:pPr>
            <w:r w:rsidRPr="00D541A2">
              <w:rPr>
                <w:rFonts w:ascii="Calibri" w:eastAsia="Times New Roman" w:hAnsi="Calibri" w:cs="Calibri"/>
                <w:color w:val="000000"/>
              </w:rPr>
              <w:t>697</w:t>
            </w:r>
          </w:p>
        </w:tc>
        <w:tc>
          <w:tcPr>
            <w:tcW w:w="851" w:type="dxa"/>
            <w:tcBorders>
              <w:top w:val="nil"/>
              <w:left w:val="nil"/>
              <w:bottom w:val="single" w:sz="4" w:space="0" w:color="auto"/>
              <w:right w:val="single" w:sz="4" w:space="0" w:color="auto"/>
            </w:tcBorders>
            <w:shd w:val="clear" w:color="auto" w:fill="auto"/>
            <w:noWrap/>
            <w:vAlign w:val="bottom"/>
            <w:hideMark/>
          </w:tcPr>
          <w:p w14:paraId="1B8BCC90" w14:textId="77777777" w:rsidR="00BD2BA1" w:rsidRPr="00D541A2" w:rsidRDefault="00BD2BA1" w:rsidP="00BD2BA1">
            <w:pPr>
              <w:spacing w:after="0" w:line="240" w:lineRule="auto"/>
              <w:jc w:val="right"/>
              <w:rPr>
                <w:rFonts w:ascii="Calibri" w:eastAsia="Times New Roman" w:hAnsi="Calibri" w:cs="Calibri"/>
                <w:color w:val="000000"/>
              </w:rPr>
            </w:pPr>
            <w:r w:rsidRPr="00D541A2">
              <w:rPr>
                <w:rFonts w:ascii="Calibri" w:eastAsia="Times New Roman" w:hAnsi="Calibri" w:cs="Calibri"/>
                <w:color w:val="000000"/>
              </w:rPr>
              <w:t>2,67</w:t>
            </w:r>
          </w:p>
        </w:tc>
      </w:tr>
      <w:tr w:rsidR="00BD2BA1" w:rsidRPr="00D541A2" w14:paraId="03AA3438" w14:textId="77777777" w:rsidTr="00BD2BA1">
        <w:trPr>
          <w:trHeight w:val="300"/>
        </w:trPr>
        <w:tc>
          <w:tcPr>
            <w:tcW w:w="2828" w:type="dxa"/>
            <w:tcBorders>
              <w:top w:val="nil"/>
              <w:left w:val="single" w:sz="4" w:space="0" w:color="auto"/>
              <w:bottom w:val="single" w:sz="4" w:space="0" w:color="auto"/>
              <w:right w:val="single" w:sz="4" w:space="0" w:color="auto"/>
            </w:tcBorders>
            <w:shd w:val="clear" w:color="000000" w:fill="FFFFFF"/>
            <w:noWrap/>
            <w:vAlign w:val="bottom"/>
            <w:hideMark/>
          </w:tcPr>
          <w:p w14:paraId="1B25A46A" w14:textId="77777777" w:rsidR="00BD2BA1" w:rsidRPr="00D541A2" w:rsidRDefault="00BD2BA1" w:rsidP="00BD2BA1">
            <w:pPr>
              <w:spacing w:after="0" w:line="240" w:lineRule="auto"/>
              <w:rPr>
                <w:rFonts w:ascii="Calibri" w:eastAsia="Times New Roman" w:hAnsi="Calibri" w:cs="Calibri"/>
                <w:color w:val="000000"/>
              </w:rPr>
            </w:pPr>
            <w:r w:rsidRPr="00D541A2">
              <w:rPr>
                <w:rFonts w:ascii="Calibri" w:eastAsia="Times New Roman" w:hAnsi="Calibri" w:cs="Calibri"/>
                <w:color w:val="000000"/>
              </w:rPr>
              <w:t>Wing</w:t>
            </w:r>
          </w:p>
        </w:tc>
        <w:tc>
          <w:tcPr>
            <w:tcW w:w="1391" w:type="dxa"/>
            <w:tcBorders>
              <w:top w:val="nil"/>
              <w:left w:val="nil"/>
              <w:bottom w:val="single" w:sz="4" w:space="0" w:color="auto"/>
              <w:right w:val="single" w:sz="4" w:space="0" w:color="auto"/>
            </w:tcBorders>
            <w:shd w:val="clear" w:color="000000" w:fill="FFFFFF"/>
            <w:noWrap/>
            <w:vAlign w:val="bottom"/>
            <w:hideMark/>
          </w:tcPr>
          <w:p w14:paraId="0E213946" w14:textId="77777777" w:rsidR="00BD2BA1" w:rsidRPr="00D541A2" w:rsidRDefault="00BD2BA1" w:rsidP="00BD2BA1">
            <w:pPr>
              <w:spacing w:after="0" w:line="240" w:lineRule="auto"/>
              <w:jc w:val="right"/>
              <w:rPr>
                <w:rFonts w:ascii="Calibri" w:eastAsia="Times New Roman" w:hAnsi="Calibri" w:cs="Calibri"/>
                <w:color w:val="000000"/>
              </w:rPr>
            </w:pPr>
            <w:r w:rsidRPr="00D541A2">
              <w:rPr>
                <w:rFonts w:ascii="Calibri" w:eastAsia="Times New Roman" w:hAnsi="Calibri" w:cs="Calibri"/>
                <w:color w:val="000000"/>
              </w:rPr>
              <w:t>209</w:t>
            </w:r>
          </w:p>
        </w:tc>
        <w:tc>
          <w:tcPr>
            <w:tcW w:w="1446" w:type="dxa"/>
            <w:tcBorders>
              <w:top w:val="nil"/>
              <w:left w:val="nil"/>
              <w:bottom w:val="single" w:sz="4" w:space="0" w:color="auto"/>
              <w:right w:val="single" w:sz="4" w:space="0" w:color="auto"/>
            </w:tcBorders>
            <w:shd w:val="clear" w:color="000000" w:fill="FFFFFF"/>
            <w:noWrap/>
            <w:vAlign w:val="bottom"/>
            <w:hideMark/>
          </w:tcPr>
          <w:p w14:paraId="2B9EDFD6" w14:textId="77777777" w:rsidR="00BD2BA1" w:rsidRPr="00D541A2" w:rsidRDefault="00BD2BA1" w:rsidP="00BD2BA1">
            <w:pPr>
              <w:spacing w:after="0" w:line="240" w:lineRule="auto"/>
              <w:jc w:val="right"/>
              <w:rPr>
                <w:rFonts w:ascii="Calibri" w:eastAsia="Times New Roman" w:hAnsi="Calibri" w:cs="Calibri"/>
                <w:color w:val="000000"/>
              </w:rPr>
            </w:pPr>
            <w:r w:rsidRPr="00D541A2">
              <w:rPr>
                <w:rFonts w:ascii="Calibri" w:eastAsia="Times New Roman" w:hAnsi="Calibri" w:cs="Calibri"/>
                <w:color w:val="000000"/>
              </w:rPr>
              <w:t>95</w:t>
            </w:r>
          </w:p>
        </w:tc>
        <w:tc>
          <w:tcPr>
            <w:tcW w:w="1365" w:type="dxa"/>
            <w:tcBorders>
              <w:top w:val="nil"/>
              <w:left w:val="nil"/>
              <w:bottom w:val="single" w:sz="4" w:space="0" w:color="auto"/>
              <w:right w:val="single" w:sz="4" w:space="0" w:color="auto"/>
            </w:tcBorders>
            <w:shd w:val="clear" w:color="000000" w:fill="FFFFFF"/>
            <w:noWrap/>
            <w:vAlign w:val="bottom"/>
            <w:hideMark/>
          </w:tcPr>
          <w:p w14:paraId="08FDF16F" w14:textId="77777777" w:rsidR="00BD2BA1" w:rsidRPr="00D541A2" w:rsidRDefault="00BD2BA1" w:rsidP="00BD2BA1">
            <w:pPr>
              <w:spacing w:after="0" w:line="240" w:lineRule="auto"/>
              <w:jc w:val="right"/>
              <w:rPr>
                <w:rFonts w:ascii="Calibri" w:eastAsia="Times New Roman" w:hAnsi="Calibri" w:cs="Calibri"/>
              </w:rPr>
            </w:pPr>
            <w:r w:rsidRPr="00D541A2">
              <w:rPr>
                <w:rFonts w:ascii="Calibri" w:eastAsia="Times New Roman" w:hAnsi="Calibri" w:cs="Calibri"/>
              </w:rPr>
              <w:t>7,90</w:t>
            </w:r>
          </w:p>
        </w:tc>
        <w:tc>
          <w:tcPr>
            <w:tcW w:w="903" w:type="dxa"/>
            <w:tcBorders>
              <w:top w:val="nil"/>
              <w:left w:val="nil"/>
              <w:bottom w:val="single" w:sz="4" w:space="0" w:color="auto"/>
              <w:right w:val="single" w:sz="4" w:space="0" w:color="auto"/>
            </w:tcBorders>
            <w:shd w:val="clear" w:color="000000" w:fill="FFFFFF"/>
            <w:noWrap/>
            <w:vAlign w:val="bottom"/>
            <w:hideMark/>
          </w:tcPr>
          <w:p w14:paraId="1123D6E4" w14:textId="77777777" w:rsidR="00BD2BA1" w:rsidRPr="00D541A2" w:rsidRDefault="00BD2BA1" w:rsidP="00BD2BA1">
            <w:pPr>
              <w:spacing w:after="0" w:line="240" w:lineRule="auto"/>
              <w:jc w:val="right"/>
              <w:rPr>
                <w:rFonts w:ascii="Calibri" w:eastAsia="Times New Roman" w:hAnsi="Calibri" w:cs="Calibri"/>
              </w:rPr>
            </w:pPr>
            <w:r w:rsidRPr="00D541A2">
              <w:rPr>
                <w:rFonts w:ascii="Calibri" w:eastAsia="Times New Roman" w:hAnsi="Calibri" w:cs="Calibri"/>
              </w:rPr>
              <w:t>749</w:t>
            </w:r>
          </w:p>
        </w:tc>
        <w:tc>
          <w:tcPr>
            <w:tcW w:w="851" w:type="dxa"/>
            <w:tcBorders>
              <w:top w:val="nil"/>
              <w:left w:val="nil"/>
              <w:bottom w:val="single" w:sz="4" w:space="0" w:color="auto"/>
              <w:right w:val="single" w:sz="4" w:space="0" w:color="auto"/>
            </w:tcBorders>
            <w:shd w:val="clear" w:color="auto" w:fill="auto"/>
            <w:noWrap/>
            <w:vAlign w:val="bottom"/>
            <w:hideMark/>
          </w:tcPr>
          <w:p w14:paraId="26F798B6" w14:textId="77777777" w:rsidR="00BD2BA1" w:rsidRPr="00D541A2" w:rsidRDefault="00BD2BA1" w:rsidP="00BD2BA1">
            <w:pPr>
              <w:spacing w:after="0" w:line="240" w:lineRule="auto"/>
              <w:jc w:val="right"/>
              <w:rPr>
                <w:rFonts w:ascii="Calibri" w:eastAsia="Times New Roman" w:hAnsi="Calibri" w:cs="Calibri"/>
                <w:color w:val="000000"/>
              </w:rPr>
            </w:pPr>
            <w:r w:rsidRPr="00D541A2">
              <w:rPr>
                <w:rFonts w:ascii="Calibri" w:eastAsia="Times New Roman" w:hAnsi="Calibri" w:cs="Calibri"/>
                <w:color w:val="000000"/>
              </w:rPr>
              <w:t>2,41</w:t>
            </w:r>
          </w:p>
        </w:tc>
      </w:tr>
      <w:tr w:rsidR="00BD2BA1" w:rsidRPr="00D541A2" w14:paraId="1358CB30" w14:textId="77777777" w:rsidTr="00BD2BA1">
        <w:trPr>
          <w:trHeight w:val="300"/>
        </w:trPr>
        <w:tc>
          <w:tcPr>
            <w:tcW w:w="2828" w:type="dxa"/>
            <w:tcBorders>
              <w:top w:val="nil"/>
              <w:left w:val="single" w:sz="4" w:space="0" w:color="auto"/>
              <w:bottom w:val="single" w:sz="4" w:space="0" w:color="auto"/>
              <w:right w:val="single" w:sz="4" w:space="0" w:color="auto"/>
            </w:tcBorders>
            <w:shd w:val="clear" w:color="000000" w:fill="FFFFFF"/>
            <w:noWrap/>
            <w:vAlign w:val="bottom"/>
            <w:hideMark/>
          </w:tcPr>
          <w:p w14:paraId="33A2015E" w14:textId="77777777" w:rsidR="00BD2BA1" w:rsidRPr="00D541A2" w:rsidRDefault="00BD2BA1" w:rsidP="00BD2BA1">
            <w:pPr>
              <w:spacing w:after="0" w:line="240" w:lineRule="auto"/>
              <w:rPr>
                <w:rFonts w:ascii="Calibri" w:eastAsia="Times New Roman" w:hAnsi="Calibri" w:cs="Calibri"/>
                <w:color w:val="000000"/>
              </w:rPr>
            </w:pPr>
            <w:r w:rsidRPr="00D541A2">
              <w:rPr>
                <w:rFonts w:ascii="Calibri" w:eastAsia="Times New Roman" w:hAnsi="Calibri" w:cs="Calibri"/>
                <w:color w:val="000000"/>
              </w:rPr>
              <w:t>Horizontal Tail</w:t>
            </w:r>
          </w:p>
        </w:tc>
        <w:tc>
          <w:tcPr>
            <w:tcW w:w="1391" w:type="dxa"/>
            <w:tcBorders>
              <w:top w:val="nil"/>
              <w:left w:val="nil"/>
              <w:bottom w:val="single" w:sz="4" w:space="0" w:color="auto"/>
              <w:right w:val="single" w:sz="4" w:space="0" w:color="auto"/>
            </w:tcBorders>
            <w:shd w:val="clear" w:color="000000" w:fill="FFFFFF"/>
            <w:noWrap/>
            <w:vAlign w:val="bottom"/>
            <w:hideMark/>
          </w:tcPr>
          <w:p w14:paraId="691B2F63" w14:textId="77777777" w:rsidR="00BD2BA1" w:rsidRPr="00D541A2" w:rsidRDefault="00BD2BA1" w:rsidP="00BD2BA1">
            <w:pPr>
              <w:spacing w:after="0" w:line="240" w:lineRule="auto"/>
              <w:jc w:val="right"/>
              <w:rPr>
                <w:rFonts w:ascii="Calibri" w:eastAsia="Times New Roman" w:hAnsi="Calibri" w:cs="Calibri"/>
                <w:color w:val="000000"/>
              </w:rPr>
            </w:pPr>
            <w:r w:rsidRPr="00D541A2">
              <w:rPr>
                <w:rFonts w:ascii="Calibri" w:eastAsia="Times New Roman" w:hAnsi="Calibri" w:cs="Calibri"/>
                <w:color w:val="000000"/>
              </w:rPr>
              <w:t>23</w:t>
            </w:r>
          </w:p>
        </w:tc>
        <w:tc>
          <w:tcPr>
            <w:tcW w:w="1446" w:type="dxa"/>
            <w:tcBorders>
              <w:top w:val="nil"/>
              <w:left w:val="nil"/>
              <w:bottom w:val="single" w:sz="4" w:space="0" w:color="auto"/>
              <w:right w:val="single" w:sz="4" w:space="0" w:color="auto"/>
            </w:tcBorders>
            <w:shd w:val="clear" w:color="000000" w:fill="FFFFFF"/>
            <w:noWrap/>
            <w:vAlign w:val="bottom"/>
            <w:hideMark/>
          </w:tcPr>
          <w:p w14:paraId="52F5EAAA" w14:textId="77777777" w:rsidR="00BD2BA1" w:rsidRPr="00D541A2" w:rsidRDefault="00BD2BA1" w:rsidP="00BD2BA1">
            <w:pPr>
              <w:spacing w:after="0" w:line="240" w:lineRule="auto"/>
              <w:jc w:val="right"/>
              <w:rPr>
                <w:rFonts w:ascii="Calibri" w:eastAsia="Times New Roman" w:hAnsi="Calibri" w:cs="Calibri"/>
                <w:color w:val="000000"/>
              </w:rPr>
            </w:pPr>
            <w:r w:rsidRPr="00D541A2">
              <w:rPr>
                <w:rFonts w:ascii="Calibri" w:eastAsia="Times New Roman" w:hAnsi="Calibri" w:cs="Calibri"/>
                <w:color w:val="000000"/>
              </w:rPr>
              <w:t>10</w:t>
            </w:r>
          </w:p>
        </w:tc>
        <w:tc>
          <w:tcPr>
            <w:tcW w:w="1365" w:type="dxa"/>
            <w:tcBorders>
              <w:top w:val="nil"/>
              <w:left w:val="nil"/>
              <w:bottom w:val="single" w:sz="4" w:space="0" w:color="auto"/>
              <w:right w:val="single" w:sz="4" w:space="0" w:color="auto"/>
            </w:tcBorders>
            <w:shd w:val="clear" w:color="000000" w:fill="FFFFFF"/>
            <w:noWrap/>
            <w:vAlign w:val="bottom"/>
            <w:hideMark/>
          </w:tcPr>
          <w:p w14:paraId="3F3865B5" w14:textId="77777777" w:rsidR="00BD2BA1" w:rsidRPr="00D541A2" w:rsidRDefault="00BD2BA1" w:rsidP="00BD2BA1">
            <w:pPr>
              <w:spacing w:after="0" w:line="240" w:lineRule="auto"/>
              <w:jc w:val="right"/>
              <w:rPr>
                <w:rFonts w:ascii="Calibri" w:eastAsia="Times New Roman" w:hAnsi="Calibri" w:cs="Calibri"/>
              </w:rPr>
            </w:pPr>
            <w:r w:rsidRPr="00D541A2">
              <w:rPr>
                <w:rFonts w:ascii="Calibri" w:eastAsia="Times New Roman" w:hAnsi="Calibri" w:cs="Calibri"/>
              </w:rPr>
              <w:t>21,08</w:t>
            </w:r>
          </w:p>
        </w:tc>
        <w:tc>
          <w:tcPr>
            <w:tcW w:w="903" w:type="dxa"/>
            <w:tcBorders>
              <w:top w:val="nil"/>
              <w:left w:val="nil"/>
              <w:bottom w:val="single" w:sz="4" w:space="0" w:color="auto"/>
              <w:right w:val="single" w:sz="4" w:space="0" w:color="auto"/>
            </w:tcBorders>
            <w:shd w:val="clear" w:color="000000" w:fill="FFFFFF"/>
            <w:noWrap/>
            <w:vAlign w:val="bottom"/>
            <w:hideMark/>
          </w:tcPr>
          <w:p w14:paraId="71A2A472" w14:textId="77777777" w:rsidR="00BD2BA1" w:rsidRPr="00D541A2" w:rsidRDefault="00BD2BA1" w:rsidP="00BD2BA1">
            <w:pPr>
              <w:spacing w:after="0" w:line="240" w:lineRule="auto"/>
              <w:jc w:val="right"/>
              <w:rPr>
                <w:rFonts w:ascii="Calibri" w:eastAsia="Times New Roman" w:hAnsi="Calibri" w:cs="Calibri"/>
              </w:rPr>
            </w:pPr>
            <w:r w:rsidRPr="00D541A2">
              <w:rPr>
                <w:rFonts w:ascii="Calibri" w:eastAsia="Times New Roman" w:hAnsi="Calibri" w:cs="Calibri"/>
              </w:rPr>
              <w:t>217</w:t>
            </w:r>
          </w:p>
        </w:tc>
        <w:tc>
          <w:tcPr>
            <w:tcW w:w="851" w:type="dxa"/>
            <w:tcBorders>
              <w:top w:val="nil"/>
              <w:left w:val="nil"/>
              <w:bottom w:val="single" w:sz="4" w:space="0" w:color="auto"/>
              <w:right w:val="single" w:sz="4" w:space="0" w:color="auto"/>
            </w:tcBorders>
            <w:shd w:val="clear" w:color="auto" w:fill="auto"/>
            <w:noWrap/>
            <w:vAlign w:val="bottom"/>
            <w:hideMark/>
          </w:tcPr>
          <w:p w14:paraId="078BA580" w14:textId="77777777" w:rsidR="00BD2BA1" w:rsidRPr="00D541A2" w:rsidRDefault="00BD2BA1" w:rsidP="00BD2BA1">
            <w:pPr>
              <w:spacing w:after="0" w:line="240" w:lineRule="auto"/>
              <w:jc w:val="right"/>
              <w:rPr>
                <w:rFonts w:ascii="Calibri" w:eastAsia="Times New Roman" w:hAnsi="Calibri" w:cs="Calibri"/>
                <w:color w:val="000000"/>
              </w:rPr>
            </w:pPr>
            <w:r w:rsidRPr="00D541A2">
              <w:rPr>
                <w:rFonts w:ascii="Calibri" w:eastAsia="Times New Roman" w:hAnsi="Calibri" w:cs="Calibri"/>
                <w:color w:val="000000"/>
              </w:rPr>
              <w:t>6,42</w:t>
            </w:r>
          </w:p>
        </w:tc>
      </w:tr>
      <w:tr w:rsidR="00BD2BA1" w:rsidRPr="00D541A2" w14:paraId="61F661FC" w14:textId="77777777" w:rsidTr="00BD2BA1">
        <w:trPr>
          <w:trHeight w:val="300"/>
        </w:trPr>
        <w:tc>
          <w:tcPr>
            <w:tcW w:w="2828" w:type="dxa"/>
            <w:tcBorders>
              <w:top w:val="nil"/>
              <w:left w:val="single" w:sz="4" w:space="0" w:color="auto"/>
              <w:bottom w:val="single" w:sz="4" w:space="0" w:color="auto"/>
              <w:right w:val="single" w:sz="4" w:space="0" w:color="auto"/>
            </w:tcBorders>
            <w:shd w:val="clear" w:color="000000" w:fill="FFFFFF"/>
            <w:noWrap/>
            <w:vAlign w:val="bottom"/>
            <w:hideMark/>
          </w:tcPr>
          <w:p w14:paraId="50779FF1" w14:textId="77777777" w:rsidR="00BD2BA1" w:rsidRPr="00D541A2" w:rsidRDefault="00BD2BA1" w:rsidP="00BD2BA1">
            <w:pPr>
              <w:spacing w:after="0" w:line="240" w:lineRule="auto"/>
              <w:rPr>
                <w:rFonts w:ascii="Calibri" w:eastAsia="Times New Roman" w:hAnsi="Calibri" w:cs="Calibri"/>
                <w:color w:val="000000"/>
              </w:rPr>
            </w:pPr>
            <w:r w:rsidRPr="00D541A2">
              <w:rPr>
                <w:rFonts w:ascii="Calibri" w:eastAsia="Times New Roman" w:hAnsi="Calibri" w:cs="Calibri"/>
                <w:color w:val="000000"/>
              </w:rPr>
              <w:t>Vertical Tail</w:t>
            </w:r>
          </w:p>
        </w:tc>
        <w:tc>
          <w:tcPr>
            <w:tcW w:w="1391" w:type="dxa"/>
            <w:tcBorders>
              <w:top w:val="nil"/>
              <w:left w:val="nil"/>
              <w:bottom w:val="single" w:sz="4" w:space="0" w:color="auto"/>
              <w:right w:val="single" w:sz="4" w:space="0" w:color="auto"/>
            </w:tcBorders>
            <w:shd w:val="clear" w:color="000000" w:fill="FFFFFF"/>
            <w:noWrap/>
            <w:vAlign w:val="bottom"/>
            <w:hideMark/>
          </w:tcPr>
          <w:p w14:paraId="183FC089" w14:textId="77777777" w:rsidR="00BD2BA1" w:rsidRPr="00D541A2" w:rsidRDefault="00BD2BA1" w:rsidP="00BD2BA1">
            <w:pPr>
              <w:spacing w:after="0" w:line="240" w:lineRule="auto"/>
              <w:jc w:val="right"/>
              <w:rPr>
                <w:rFonts w:ascii="Calibri" w:eastAsia="Times New Roman" w:hAnsi="Calibri" w:cs="Calibri"/>
                <w:color w:val="000000"/>
              </w:rPr>
            </w:pPr>
            <w:r w:rsidRPr="00D541A2">
              <w:rPr>
                <w:rFonts w:ascii="Calibri" w:eastAsia="Times New Roman" w:hAnsi="Calibri" w:cs="Calibri"/>
                <w:color w:val="000000"/>
              </w:rPr>
              <w:t>13</w:t>
            </w:r>
          </w:p>
        </w:tc>
        <w:tc>
          <w:tcPr>
            <w:tcW w:w="1446" w:type="dxa"/>
            <w:tcBorders>
              <w:top w:val="nil"/>
              <w:left w:val="nil"/>
              <w:bottom w:val="single" w:sz="4" w:space="0" w:color="auto"/>
              <w:right w:val="single" w:sz="4" w:space="0" w:color="auto"/>
            </w:tcBorders>
            <w:shd w:val="clear" w:color="000000" w:fill="FFFFFF"/>
            <w:noWrap/>
            <w:vAlign w:val="bottom"/>
            <w:hideMark/>
          </w:tcPr>
          <w:p w14:paraId="60CA1565" w14:textId="77777777" w:rsidR="00BD2BA1" w:rsidRPr="00D541A2" w:rsidRDefault="00BD2BA1" w:rsidP="00BD2BA1">
            <w:pPr>
              <w:spacing w:after="0" w:line="240" w:lineRule="auto"/>
              <w:jc w:val="right"/>
              <w:rPr>
                <w:rFonts w:ascii="Calibri" w:eastAsia="Times New Roman" w:hAnsi="Calibri" w:cs="Calibri"/>
                <w:color w:val="000000"/>
              </w:rPr>
            </w:pPr>
            <w:r w:rsidRPr="00D541A2">
              <w:rPr>
                <w:rFonts w:ascii="Calibri" w:eastAsia="Times New Roman" w:hAnsi="Calibri" w:cs="Calibri"/>
                <w:color w:val="000000"/>
              </w:rPr>
              <w:t>6</w:t>
            </w:r>
          </w:p>
        </w:tc>
        <w:tc>
          <w:tcPr>
            <w:tcW w:w="1365" w:type="dxa"/>
            <w:tcBorders>
              <w:top w:val="nil"/>
              <w:left w:val="nil"/>
              <w:bottom w:val="single" w:sz="4" w:space="0" w:color="auto"/>
              <w:right w:val="single" w:sz="4" w:space="0" w:color="auto"/>
            </w:tcBorders>
            <w:shd w:val="clear" w:color="000000" w:fill="FFFFFF"/>
            <w:noWrap/>
            <w:vAlign w:val="bottom"/>
            <w:hideMark/>
          </w:tcPr>
          <w:p w14:paraId="43A3A46D" w14:textId="77777777" w:rsidR="00BD2BA1" w:rsidRPr="00D541A2" w:rsidRDefault="00BD2BA1" w:rsidP="00BD2BA1">
            <w:pPr>
              <w:spacing w:after="0" w:line="240" w:lineRule="auto"/>
              <w:jc w:val="right"/>
              <w:rPr>
                <w:rFonts w:ascii="Calibri" w:eastAsia="Times New Roman" w:hAnsi="Calibri" w:cs="Calibri"/>
              </w:rPr>
            </w:pPr>
            <w:r w:rsidRPr="00D541A2">
              <w:rPr>
                <w:rFonts w:ascii="Calibri" w:eastAsia="Times New Roman" w:hAnsi="Calibri" w:cs="Calibri"/>
              </w:rPr>
              <w:t>20,21</w:t>
            </w:r>
          </w:p>
        </w:tc>
        <w:tc>
          <w:tcPr>
            <w:tcW w:w="903" w:type="dxa"/>
            <w:tcBorders>
              <w:top w:val="nil"/>
              <w:left w:val="nil"/>
              <w:bottom w:val="single" w:sz="4" w:space="0" w:color="auto"/>
              <w:right w:val="single" w:sz="4" w:space="0" w:color="auto"/>
            </w:tcBorders>
            <w:shd w:val="clear" w:color="000000" w:fill="FFFFFF"/>
            <w:noWrap/>
            <w:vAlign w:val="bottom"/>
            <w:hideMark/>
          </w:tcPr>
          <w:p w14:paraId="77E7B02D" w14:textId="77777777" w:rsidR="00BD2BA1" w:rsidRPr="00D541A2" w:rsidRDefault="00BD2BA1" w:rsidP="00BD2BA1">
            <w:pPr>
              <w:spacing w:after="0" w:line="240" w:lineRule="auto"/>
              <w:jc w:val="right"/>
              <w:rPr>
                <w:rFonts w:ascii="Calibri" w:eastAsia="Times New Roman" w:hAnsi="Calibri" w:cs="Calibri"/>
              </w:rPr>
            </w:pPr>
            <w:r w:rsidRPr="00D541A2">
              <w:rPr>
                <w:rFonts w:ascii="Calibri" w:eastAsia="Times New Roman" w:hAnsi="Calibri" w:cs="Calibri"/>
              </w:rPr>
              <w:t>116</w:t>
            </w:r>
          </w:p>
        </w:tc>
        <w:tc>
          <w:tcPr>
            <w:tcW w:w="851" w:type="dxa"/>
            <w:tcBorders>
              <w:top w:val="nil"/>
              <w:left w:val="nil"/>
              <w:bottom w:val="single" w:sz="4" w:space="0" w:color="auto"/>
              <w:right w:val="single" w:sz="4" w:space="0" w:color="auto"/>
            </w:tcBorders>
            <w:shd w:val="clear" w:color="auto" w:fill="auto"/>
            <w:noWrap/>
            <w:vAlign w:val="bottom"/>
            <w:hideMark/>
          </w:tcPr>
          <w:p w14:paraId="0E5EB299" w14:textId="77777777" w:rsidR="00BD2BA1" w:rsidRPr="00D541A2" w:rsidRDefault="00BD2BA1" w:rsidP="00BD2BA1">
            <w:pPr>
              <w:spacing w:after="0" w:line="240" w:lineRule="auto"/>
              <w:jc w:val="right"/>
              <w:rPr>
                <w:rFonts w:ascii="Calibri" w:eastAsia="Times New Roman" w:hAnsi="Calibri" w:cs="Calibri"/>
                <w:color w:val="000000"/>
              </w:rPr>
            </w:pPr>
            <w:r w:rsidRPr="00D541A2">
              <w:rPr>
                <w:rFonts w:ascii="Calibri" w:eastAsia="Times New Roman" w:hAnsi="Calibri" w:cs="Calibri"/>
                <w:color w:val="000000"/>
              </w:rPr>
              <w:t>6,16</w:t>
            </w:r>
          </w:p>
        </w:tc>
      </w:tr>
      <w:tr w:rsidR="00BD2BA1" w:rsidRPr="00D541A2" w14:paraId="0B8AA91C" w14:textId="77777777" w:rsidTr="00BD2BA1">
        <w:trPr>
          <w:trHeight w:val="300"/>
        </w:trPr>
        <w:tc>
          <w:tcPr>
            <w:tcW w:w="2828" w:type="dxa"/>
            <w:tcBorders>
              <w:top w:val="nil"/>
              <w:left w:val="single" w:sz="4" w:space="0" w:color="auto"/>
              <w:bottom w:val="single" w:sz="4" w:space="0" w:color="auto"/>
              <w:right w:val="single" w:sz="4" w:space="0" w:color="auto"/>
            </w:tcBorders>
            <w:shd w:val="clear" w:color="000000" w:fill="FFFFFF"/>
            <w:noWrap/>
            <w:vAlign w:val="bottom"/>
            <w:hideMark/>
          </w:tcPr>
          <w:p w14:paraId="4419E88C" w14:textId="77777777" w:rsidR="00BD2BA1" w:rsidRPr="00D541A2" w:rsidRDefault="00BD2BA1" w:rsidP="00BD2BA1">
            <w:pPr>
              <w:spacing w:after="0" w:line="240" w:lineRule="auto"/>
              <w:rPr>
                <w:rFonts w:ascii="Calibri" w:eastAsia="Times New Roman" w:hAnsi="Calibri" w:cs="Calibri"/>
                <w:color w:val="000000"/>
              </w:rPr>
            </w:pPr>
            <w:r w:rsidRPr="00D541A2">
              <w:rPr>
                <w:rFonts w:ascii="Calibri" w:eastAsia="Times New Roman" w:hAnsi="Calibri" w:cs="Calibri"/>
                <w:color w:val="000000"/>
              </w:rPr>
              <w:t>Main Landing gear</w:t>
            </w:r>
          </w:p>
        </w:tc>
        <w:tc>
          <w:tcPr>
            <w:tcW w:w="1391" w:type="dxa"/>
            <w:tcBorders>
              <w:top w:val="nil"/>
              <w:left w:val="nil"/>
              <w:bottom w:val="single" w:sz="4" w:space="0" w:color="auto"/>
              <w:right w:val="single" w:sz="4" w:space="0" w:color="auto"/>
            </w:tcBorders>
            <w:shd w:val="clear" w:color="000000" w:fill="FFFFFF"/>
            <w:noWrap/>
            <w:vAlign w:val="bottom"/>
            <w:hideMark/>
          </w:tcPr>
          <w:p w14:paraId="30FB2132" w14:textId="77777777" w:rsidR="00BD2BA1" w:rsidRPr="00D541A2" w:rsidRDefault="00BD2BA1" w:rsidP="00BD2BA1">
            <w:pPr>
              <w:spacing w:after="0" w:line="240" w:lineRule="auto"/>
              <w:jc w:val="right"/>
              <w:rPr>
                <w:rFonts w:ascii="Calibri" w:eastAsia="Times New Roman" w:hAnsi="Calibri" w:cs="Calibri"/>
                <w:color w:val="000000"/>
              </w:rPr>
            </w:pPr>
            <w:r w:rsidRPr="00D541A2">
              <w:rPr>
                <w:rFonts w:ascii="Calibri" w:eastAsia="Times New Roman" w:hAnsi="Calibri" w:cs="Calibri"/>
                <w:color w:val="000000"/>
              </w:rPr>
              <w:t>66</w:t>
            </w:r>
          </w:p>
        </w:tc>
        <w:tc>
          <w:tcPr>
            <w:tcW w:w="1446" w:type="dxa"/>
            <w:tcBorders>
              <w:top w:val="nil"/>
              <w:left w:val="nil"/>
              <w:bottom w:val="single" w:sz="4" w:space="0" w:color="auto"/>
              <w:right w:val="single" w:sz="4" w:space="0" w:color="auto"/>
            </w:tcBorders>
            <w:shd w:val="clear" w:color="000000" w:fill="FFFFFF"/>
            <w:noWrap/>
            <w:vAlign w:val="bottom"/>
            <w:hideMark/>
          </w:tcPr>
          <w:p w14:paraId="2D3548F1" w14:textId="77777777" w:rsidR="00BD2BA1" w:rsidRPr="00D541A2" w:rsidRDefault="00BD2BA1" w:rsidP="00BD2BA1">
            <w:pPr>
              <w:spacing w:after="0" w:line="240" w:lineRule="auto"/>
              <w:jc w:val="right"/>
              <w:rPr>
                <w:rFonts w:ascii="Calibri" w:eastAsia="Times New Roman" w:hAnsi="Calibri" w:cs="Calibri"/>
                <w:color w:val="000000"/>
              </w:rPr>
            </w:pPr>
            <w:r w:rsidRPr="00D541A2">
              <w:rPr>
                <w:rFonts w:ascii="Calibri" w:eastAsia="Times New Roman" w:hAnsi="Calibri" w:cs="Calibri"/>
                <w:color w:val="000000"/>
              </w:rPr>
              <w:t>30</w:t>
            </w:r>
          </w:p>
        </w:tc>
        <w:tc>
          <w:tcPr>
            <w:tcW w:w="1365" w:type="dxa"/>
            <w:tcBorders>
              <w:top w:val="nil"/>
              <w:left w:val="nil"/>
              <w:bottom w:val="single" w:sz="4" w:space="0" w:color="auto"/>
              <w:right w:val="single" w:sz="4" w:space="0" w:color="auto"/>
            </w:tcBorders>
            <w:shd w:val="clear" w:color="000000" w:fill="FFFFFF"/>
            <w:noWrap/>
            <w:vAlign w:val="bottom"/>
            <w:hideMark/>
          </w:tcPr>
          <w:p w14:paraId="703C0DDB" w14:textId="77777777" w:rsidR="00BD2BA1" w:rsidRPr="00D541A2" w:rsidRDefault="00BD2BA1" w:rsidP="00BD2BA1">
            <w:pPr>
              <w:spacing w:after="0" w:line="240" w:lineRule="auto"/>
              <w:jc w:val="right"/>
              <w:rPr>
                <w:rFonts w:ascii="Calibri" w:eastAsia="Times New Roman" w:hAnsi="Calibri" w:cs="Calibri"/>
              </w:rPr>
            </w:pPr>
            <w:r w:rsidRPr="00D541A2">
              <w:rPr>
                <w:rFonts w:ascii="Calibri" w:eastAsia="Times New Roman" w:hAnsi="Calibri" w:cs="Calibri"/>
              </w:rPr>
              <w:t>8,69</w:t>
            </w:r>
          </w:p>
        </w:tc>
        <w:tc>
          <w:tcPr>
            <w:tcW w:w="903" w:type="dxa"/>
            <w:tcBorders>
              <w:top w:val="nil"/>
              <w:left w:val="nil"/>
              <w:bottom w:val="single" w:sz="4" w:space="0" w:color="auto"/>
              <w:right w:val="single" w:sz="4" w:space="0" w:color="auto"/>
            </w:tcBorders>
            <w:shd w:val="clear" w:color="000000" w:fill="FFFFFF"/>
            <w:noWrap/>
            <w:vAlign w:val="bottom"/>
            <w:hideMark/>
          </w:tcPr>
          <w:p w14:paraId="4AEC6F43" w14:textId="77777777" w:rsidR="00BD2BA1" w:rsidRPr="00D541A2" w:rsidRDefault="00BD2BA1" w:rsidP="00BD2BA1">
            <w:pPr>
              <w:spacing w:after="0" w:line="240" w:lineRule="auto"/>
              <w:jc w:val="right"/>
              <w:rPr>
                <w:rFonts w:ascii="Calibri" w:eastAsia="Times New Roman" w:hAnsi="Calibri" w:cs="Calibri"/>
              </w:rPr>
            </w:pPr>
            <w:r w:rsidRPr="00D541A2">
              <w:rPr>
                <w:rFonts w:ascii="Calibri" w:eastAsia="Times New Roman" w:hAnsi="Calibri" w:cs="Calibri"/>
              </w:rPr>
              <w:t>261</w:t>
            </w:r>
          </w:p>
        </w:tc>
        <w:tc>
          <w:tcPr>
            <w:tcW w:w="851" w:type="dxa"/>
            <w:tcBorders>
              <w:top w:val="nil"/>
              <w:left w:val="nil"/>
              <w:bottom w:val="single" w:sz="4" w:space="0" w:color="auto"/>
              <w:right w:val="single" w:sz="4" w:space="0" w:color="auto"/>
            </w:tcBorders>
            <w:shd w:val="clear" w:color="auto" w:fill="auto"/>
            <w:noWrap/>
            <w:vAlign w:val="bottom"/>
            <w:hideMark/>
          </w:tcPr>
          <w:p w14:paraId="6B753BF9" w14:textId="77777777" w:rsidR="00BD2BA1" w:rsidRPr="00D541A2" w:rsidRDefault="00BD2BA1" w:rsidP="00BD2BA1">
            <w:pPr>
              <w:spacing w:after="0" w:line="240" w:lineRule="auto"/>
              <w:jc w:val="right"/>
              <w:rPr>
                <w:rFonts w:ascii="Calibri" w:eastAsia="Times New Roman" w:hAnsi="Calibri" w:cs="Calibri"/>
                <w:color w:val="000000"/>
              </w:rPr>
            </w:pPr>
            <w:r w:rsidRPr="00D541A2">
              <w:rPr>
                <w:rFonts w:ascii="Calibri" w:eastAsia="Times New Roman" w:hAnsi="Calibri" w:cs="Calibri"/>
                <w:color w:val="000000"/>
              </w:rPr>
              <w:t>2,65</w:t>
            </w:r>
          </w:p>
        </w:tc>
      </w:tr>
      <w:tr w:rsidR="00BD2BA1" w:rsidRPr="00D541A2" w14:paraId="3AFE8BED" w14:textId="77777777" w:rsidTr="00BD2BA1">
        <w:trPr>
          <w:trHeight w:val="300"/>
        </w:trPr>
        <w:tc>
          <w:tcPr>
            <w:tcW w:w="2828" w:type="dxa"/>
            <w:tcBorders>
              <w:top w:val="nil"/>
              <w:left w:val="single" w:sz="4" w:space="0" w:color="auto"/>
              <w:bottom w:val="single" w:sz="4" w:space="0" w:color="auto"/>
              <w:right w:val="single" w:sz="4" w:space="0" w:color="auto"/>
            </w:tcBorders>
            <w:shd w:val="clear" w:color="000000" w:fill="FFFFFF"/>
            <w:noWrap/>
            <w:vAlign w:val="bottom"/>
            <w:hideMark/>
          </w:tcPr>
          <w:p w14:paraId="61864F24" w14:textId="77777777" w:rsidR="00BD2BA1" w:rsidRPr="00D541A2" w:rsidRDefault="00BD2BA1" w:rsidP="00BD2BA1">
            <w:pPr>
              <w:spacing w:after="0" w:line="240" w:lineRule="auto"/>
              <w:rPr>
                <w:rFonts w:ascii="Calibri" w:eastAsia="Times New Roman" w:hAnsi="Calibri" w:cs="Calibri"/>
                <w:color w:val="000000"/>
              </w:rPr>
            </w:pPr>
            <w:r w:rsidRPr="00D541A2">
              <w:rPr>
                <w:rFonts w:ascii="Calibri" w:eastAsia="Times New Roman" w:hAnsi="Calibri" w:cs="Calibri"/>
                <w:color w:val="000000"/>
              </w:rPr>
              <w:t>Nose Landing gear</w:t>
            </w:r>
          </w:p>
        </w:tc>
        <w:tc>
          <w:tcPr>
            <w:tcW w:w="1391" w:type="dxa"/>
            <w:tcBorders>
              <w:top w:val="nil"/>
              <w:left w:val="nil"/>
              <w:bottom w:val="single" w:sz="4" w:space="0" w:color="auto"/>
              <w:right w:val="single" w:sz="4" w:space="0" w:color="auto"/>
            </w:tcBorders>
            <w:shd w:val="clear" w:color="000000" w:fill="FFFFFF"/>
            <w:noWrap/>
            <w:vAlign w:val="bottom"/>
            <w:hideMark/>
          </w:tcPr>
          <w:p w14:paraId="78970C37" w14:textId="77777777" w:rsidR="00BD2BA1" w:rsidRPr="00D541A2" w:rsidRDefault="00BD2BA1" w:rsidP="00BD2BA1">
            <w:pPr>
              <w:spacing w:after="0" w:line="240" w:lineRule="auto"/>
              <w:jc w:val="right"/>
              <w:rPr>
                <w:rFonts w:ascii="Calibri" w:eastAsia="Times New Roman" w:hAnsi="Calibri" w:cs="Calibri"/>
                <w:color w:val="000000"/>
              </w:rPr>
            </w:pPr>
            <w:r w:rsidRPr="00D541A2">
              <w:rPr>
                <w:rFonts w:ascii="Calibri" w:eastAsia="Times New Roman" w:hAnsi="Calibri" w:cs="Calibri"/>
                <w:color w:val="000000"/>
              </w:rPr>
              <w:t>28</w:t>
            </w:r>
          </w:p>
        </w:tc>
        <w:tc>
          <w:tcPr>
            <w:tcW w:w="1446" w:type="dxa"/>
            <w:tcBorders>
              <w:top w:val="nil"/>
              <w:left w:val="nil"/>
              <w:bottom w:val="single" w:sz="4" w:space="0" w:color="auto"/>
              <w:right w:val="single" w:sz="4" w:space="0" w:color="auto"/>
            </w:tcBorders>
            <w:shd w:val="clear" w:color="000000" w:fill="FFFFFF"/>
            <w:noWrap/>
            <w:vAlign w:val="bottom"/>
            <w:hideMark/>
          </w:tcPr>
          <w:p w14:paraId="55BC88A6" w14:textId="77777777" w:rsidR="00BD2BA1" w:rsidRPr="00D541A2" w:rsidRDefault="00BD2BA1" w:rsidP="00BD2BA1">
            <w:pPr>
              <w:spacing w:after="0" w:line="240" w:lineRule="auto"/>
              <w:jc w:val="right"/>
              <w:rPr>
                <w:rFonts w:ascii="Calibri" w:eastAsia="Times New Roman" w:hAnsi="Calibri" w:cs="Calibri"/>
                <w:color w:val="000000"/>
              </w:rPr>
            </w:pPr>
            <w:r w:rsidRPr="00D541A2">
              <w:rPr>
                <w:rFonts w:ascii="Calibri" w:eastAsia="Times New Roman" w:hAnsi="Calibri" w:cs="Calibri"/>
                <w:color w:val="000000"/>
              </w:rPr>
              <w:t>13</w:t>
            </w:r>
          </w:p>
        </w:tc>
        <w:tc>
          <w:tcPr>
            <w:tcW w:w="1365" w:type="dxa"/>
            <w:tcBorders>
              <w:top w:val="nil"/>
              <w:left w:val="nil"/>
              <w:bottom w:val="single" w:sz="4" w:space="0" w:color="auto"/>
              <w:right w:val="single" w:sz="4" w:space="0" w:color="auto"/>
            </w:tcBorders>
            <w:shd w:val="clear" w:color="000000" w:fill="FFFFFF"/>
            <w:noWrap/>
            <w:vAlign w:val="bottom"/>
            <w:hideMark/>
          </w:tcPr>
          <w:p w14:paraId="3CD32D15" w14:textId="77777777" w:rsidR="00BD2BA1" w:rsidRPr="00D541A2" w:rsidRDefault="00BD2BA1" w:rsidP="00BD2BA1">
            <w:pPr>
              <w:spacing w:after="0" w:line="240" w:lineRule="auto"/>
              <w:jc w:val="right"/>
              <w:rPr>
                <w:rFonts w:ascii="Calibri" w:eastAsia="Times New Roman" w:hAnsi="Calibri" w:cs="Calibri"/>
              </w:rPr>
            </w:pPr>
            <w:r w:rsidRPr="00D541A2">
              <w:rPr>
                <w:rFonts w:ascii="Calibri" w:eastAsia="Times New Roman" w:hAnsi="Calibri" w:cs="Calibri"/>
              </w:rPr>
              <w:t>1,80</w:t>
            </w:r>
          </w:p>
        </w:tc>
        <w:tc>
          <w:tcPr>
            <w:tcW w:w="903" w:type="dxa"/>
            <w:tcBorders>
              <w:top w:val="nil"/>
              <w:left w:val="nil"/>
              <w:bottom w:val="single" w:sz="4" w:space="0" w:color="auto"/>
              <w:right w:val="single" w:sz="4" w:space="0" w:color="auto"/>
            </w:tcBorders>
            <w:shd w:val="clear" w:color="000000" w:fill="FFFFFF"/>
            <w:noWrap/>
            <w:vAlign w:val="bottom"/>
            <w:hideMark/>
          </w:tcPr>
          <w:p w14:paraId="0C75643C" w14:textId="77777777" w:rsidR="00BD2BA1" w:rsidRPr="00D541A2" w:rsidRDefault="00BD2BA1" w:rsidP="00BD2BA1">
            <w:pPr>
              <w:spacing w:after="0" w:line="240" w:lineRule="auto"/>
              <w:jc w:val="right"/>
              <w:rPr>
                <w:rFonts w:ascii="Calibri" w:eastAsia="Times New Roman" w:hAnsi="Calibri" w:cs="Calibri"/>
              </w:rPr>
            </w:pPr>
            <w:r w:rsidRPr="00D541A2">
              <w:rPr>
                <w:rFonts w:ascii="Calibri" w:eastAsia="Times New Roman" w:hAnsi="Calibri" w:cs="Calibri"/>
              </w:rPr>
              <w:t>22</w:t>
            </w:r>
          </w:p>
        </w:tc>
        <w:tc>
          <w:tcPr>
            <w:tcW w:w="851" w:type="dxa"/>
            <w:tcBorders>
              <w:top w:val="nil"/>
              <w:left w:val="nil"/>
              <w:bottom w:val="single" w:sz="4" w:space="0" w:color="auto"/>
              <w:right w:val="single" w:sz="4" w:space="0" w:color="auto"/>
            </w:tcBorders>
            <w:shd w:val="clear" w:color="auto" w:fill="auto"/>
            <w:noWrap/>
            <w:vAlign w:val="bottom"/>
            <w:hideMark/>
          </w:tcPr>
          <w:p w14:paraId="0E9310F7" w14:textId="77777777" w:rsidR="00BD2BA1" w:rsidRPr="00D541A2" w:rsidRDefault="00BD2BA1" w:rsidP="00BD2BA1">
            <w:pPr>
              <w:spacing w:after="0" w:line="240" w:lineRule="auto"/>
              <w:jc w:val="right"/>
              <w:rPr>
                <w:rFonts w:ascii="Calibri" w:eastAsia="Times New Roman" w:hAnsi="Calibri" w:cs="Calibri"/>
                <w:color w:val="000000"/>
              </w:rPr>
            </w:pPr>
            <w:r w:rsidRPr="00D541A2">
              <w:rPr>
                <w:rFonts w:ascii="Calibri" w:eastAsia="Times New Roman" w:hAnsi="Calibri" w:cs="Calibri"/>
                <w:color w:val="000000"/>
              </w:rPr>
              <w:t>0,55</w:t>
            </w:r>
          </w:p>
        </w:tc>
      </w:tr>
      <w:tr w:rsidR="00BD2BA1" w:rsidRPr="00D541A2" w14:paraId="4CE62DE9" w14:textId="77777777" w:rsidTr="00BD2BA1">
        <w:trPr>
          <w:trHeight w:val="300"/>
        </w:trPr>
        <w:tc>
          <w:tcPr>
            <w:tcW w:w="2828" w:type="dxa"/>
            <w:tcBorders>
              <w:top w:val="nil"/>
              <w:left w:val="single" w:sz="4" w:space="0" w:color="auto"/>
              <w:bottom w:val="single" w:sz="4" w:space="0" w:color="auto"/>
              <w:right w:val="single" w:sz="4" w:space="0" w:color="auto"/>
            </w:tcBorders>
            <w:shd w:val="clear" w:color="auto" w:fill="auto"/>
            <w:noWrap/>
            <w:vAlign w:val="bottom"/>
            <w:hideMark/>
          </w:tcPr>
          <w:p w14:paraId="524AE5C7" w14:textId="77777777" w:rsidR="00BD2BA1" w:rsidRPr="00D541A2" w:rsidRDefault="00BD2BA1" w:rsidP="00BD2BA1">
            <w:pPr>
              <w:spacing w:after="0" w:line="240" w:lineRule="auto"/>
              <w:rPr>
                <w:rFonts w:ascii="Calibri" w:eastAsia="Times New Roman" w:hAnsi="Calibri" w:cs="Calibri"/>
                <w:color w:val="000000"/>
              </w:rPr>
            </w:pPr>
            <w:r w:rsidRPr="00D541A2">
              <w:rPr>
                <w:rFonts w:ascii="Calibri" w:eastAsia="Times New Roman" w:hAnsi="Calibri" w:cs="Calibri"/>
                <w:color w:val="000000"/>
              </w:rPr>
              <w:t>Installed Engine</w:t>
            </w:r>
          </w:p>
        </w:tc>
        <w:tc>
          <w:tcPr>
            <w:tcW w:w="1391" w:type="dxa"/>
            <w:tcBorders>
              <w:top w:val="nil"/>
              <w:left w:val="nil"/>
              <w:bottom w:val="single" w:sz="4" w:space="0" w:color="auto"/>
              <w:right w:val="single" w:sz="4" w:space="0" w:color="auto"/>
            </w:tcBorders>
            <w:shd w:val="clear" w:color="auto" w:fill="auto"/>
            <w:noWrap/>
            <w:vAlign w:val="bottom"/>
            <w:hideMark/>
          </w:tcPr>
          <w:p w14:paraId="1E5DE59A" w14:textId="77777777" w:rsidR="00BD2BA1" w:rsidRPr="00D541A2" w:rsidRDefault="00BD2BA1" w:rsidP="00BD2BA1">
            <w:pPr>
              <w:spacing w:after="0" w:line="240" w:lineRule="auto"/>
              <w:jc w:val="right"/>
              <w:rPr>
                <w:rFonts w:ascii="Calibri" w:eastAsia="Times New Roman" w:hAnsi="Calibri" w:cs="Calibri"/>
                <w:color w:val="000000"/>
              </w:rPr>
            </w:pPr>
            <w:r w:rsidRPr="00D541A2">
              <w:rPr>
                <w:rFonts w:ascii="Calibri" w:eastAsia="Times New Roman" w:hAnsi="Calibri" w:cs="Calibri"/>
                <w:color w:val="000000"/>
              </w:rPr>
              <w:t>220</w:t>
            </w:r>
          </w:p>
        </w:tc>
        <w:tc>
          <w:tcPr>
            <w:tcW w:w="1446" w:type="dxa"/>
            <w:tcBorders>
              <w:top w:val="nil"/>
              <w:left w:val="nil"/>
              <w:bottom w:val="single" w:sz="4" w:space="0" w:color="auto"/>
              <w:right w:val="single" w:sz="4" w:space="0" w:color="auto"/>
            </w:tcBorders>
            <w:shd w:val="clear" w:color="auto" w:fill="auto"/>
            <w:noWrap/>
            <w:vAlign w:val="bottom"/>
            <w:hideMark/>
          </w:tcPr>
          <w:p w14:paraId="133E046A" w14:textId="77777777" w:rsidR="00BD2BA1" w:rsidRPr="00D541A2" w:rsidRDefault="00BD2BA1" w:rsidP="00BD2BA1">
            <w:pPr>
              <w:spacing w:after="0" w:line="240" w:lineRule="auto"/>
              <w:jc w:val="right"/>
              <w:rPr>
                <w:rFonts w:ascii="Calibri" w:eastAsia="Times New Roman" w:hAnsi="Calibri" w:cs="Calibri"/>
                <w:color w:val="000000"/>
              </w:rPr>
            </w:pPr>
            <w:r w:rsidRPr="00D541A2">
              <w:rPr>
                <w:rFonts w:ascii="Calibri" w:eastAsia="Times New Roman" w:hAnsi="Calibri" w:cs="Calibri"/>
                <w:color w:val="000000"/>
              </w:rPr>
              <w:t>100</w:t>
            </w:r>
          </w:p>
        </w:tc>
        <w:tc>
          <w:tcPr>
            <w:tcW w:w="1365" w:type="dxa"/>
            <w:tcBorders>
              <w:top w:val="nil"/>
              <w:left w:val="nil"/>
              <w:bottom w:val="single" w:sz="4" w:space="0" w:color="auto"/>
              <w:right w:val="single" w:sz="4" w:space="0" w:color="auto"/>
            </w:tcBorders>
            <w:shd w:val="clear" w:color="auto" w:fill="auto"/>
            <w:noWrap/>
            <w:vAlign w:val="bottom"/>
            <w:hideMark/>
          </w:tcPr>
          <w:p w14:paraId="4D3C0437" w14:textId="77777777" w:rsidR="00BD2BA1" w:rsidRPr="00D541A2" w:rsidRDefault="00BD2BA1" w:rsidP="00BD2BA1">
            <w:pPr>
              <w:spacing w:after="0" w:line="240" w:lineRule="auto"/>
              <w:jc w:val="right"/>
              <w:rPr>
                <w:rFonts w:ascii="Calibri" w:eastAsia="Times New Roman" w:hAnsi="Calibri" w:cs="Calibri"/>
                <w:color w:val="000000"/>
              </w:rPr>
            </w:pPr>
            <w:r w:rsidRPr="00D541A2">
              <w:rPr>
                <w:rFonts w:ascii="Calibri" w:eastAsia="Times New Roman" w:hAnsi="Calibri" w:cs="Calibri"/>
                <w:color w:val="000000"/>
              </w:rPr>
              <w:t>1,05</w:t>
            </w:r>
          </w:p>
        </w:tc>
        <w:tc>
          <w:tcPr>
            <w:tcW w:w="903" w:type="dxa"/>
            <w:tcBorders>
              <w:top w:val="nil"/>
              <w:left w:val="nil"/>
              <w:bottom w:val="single" w:sz="4" w:space="0" w:color="auto"/>
              <w:right w:val="single" w:sz="4" w:space="0" w:color="auto"/>
            </w:tcBorders>
            <w:shd w:val="clear" w:color="auto" w:fill="auto"/>
            <w:noWrap/>
            <w:vAlign w:val="bottom"/>
            <w:hideMark/>
          </w:tcPr>
          <w:p w14:paraId="127A842E" w14:textId="77777777" w:rsidR="00BD2BA1" w:rsidRPr="00D541A2" w:rsidRDefault="00BD2BA1" w:rsidP="00BD2BA1">
            <w:pPr>
              <w:spacing w:after="0" w:line="240" w:lineRule="auto"/>
              <w:jc w:val="right"/>
              <w:rPr>
                <w:rFonts w:ascii="Calibri" w:eastAsia="Times New Roman" w:hAnsi="Calibri" w:cs="Calibri"/>
                <w:color w:val="000000"/>
              </w:rPr>
            </w:pPr>
            <w:r w:rsidRPr="00D541A2">
              <w:rPr>
                <w:rFonts w:ascii="Calibri" w:eastAsia="Times New Roman" w:hAnsi="Calibri" w:cs="Calibri"/>
                <w:color w:val="000000"/>
              </w:rPr>
              <w:t>105</w:t>
            </w:r>
          </w:p>
        </w:tc>
        <w:tc>
          <w:tcPr>
            <w:tcW w:w="851" w:type="dxa"/>
            <w:tcBorders>
              <w:top w:val="nil"/>
              <w:left w:val="nil"/>
              <w:bottom w:val="single" w:sz="4" w:space="0" w:color="auto"/>
              <w:right w:val="single" w:sz="4" w:space="0" w:color="auto"/>
            </w:tcBorders>
            <w:shd w:val="clear" w:color="auto" w:fill="auto"/>
            <w:noWrap/>
            <w:vAlign w:val="bottom"/>
            <w:hideMark/>
          </w:tcPr>
          <w:p w14:paraId="012D9628" w14:textId="77777777" w:rsidR="00BD2BA1" w:rsidRPr="00D541A2" w:rsidRDefault="00BD2BA1" w:rsidP="00BD2BA1">
            <w:pPr>
              <w:spacing w:after="0" w:line="240" w:lineRule="auto"/>
              <w:jc w:val="right"/>
              <w:rPr>
                <w:rFonts w:ascii="Calibri" w:eastAsia="Times New Roman" w:hAnsi="Calibri" w:cs="Calibri"/>
                <w:color w:val="000000"/>
              </w:rPr>
            </w:pPr>
            <w:r w:rsidRPr="00D541A2">
              <w:rPr>
                <w:rFonts w:ascii="Calibri" w:eastAsia="Times New Roman" w:hAnsi="Calibri" w:cs="Calibri"/>
                <w:color w:val="000000"/>
              </w:rPr>
              <w:t>0,32</w:t>
            </w:r>
          </w:p>
        </w:tc>
      </w:tr>
      <w:tr w:rsidR="00BD2BA1" w:rsidRPr="00D541A2" w14:paraId="059C8881" w14:textId="77777777" w:rsidTr="00BD2BA1">
        <w:trPr>
          <w:trHeight w:val="300"/>
        </w:trPr>
        <w:tc>
          <w:tcPr>
            <w:tcW w:w="2828" w:type="dxa"/>
            <w:tcBorders>
              <w:top w:val="nil"/>
              <w:left w:val="single" w:sz="4" w:space="0" w:color="auto"/>
              <w:bottom w:val="single" w:sz="4" w:space="0" w:color="auto"/>
              <w:right w:val="single" w:sz="4" w:space="0" w:color="auto"/>
            </w:tcBorders>
            <w:shd w:val="clear" w:color="auto" w:fill="auto"/>
            <w:noWrap/>
            <w:vAlign w:val="bottom"/>
            <w:hideMark/>
          </w:tcPr>
          <w:p w14:paraId="357C1206" w14:textId="77777777" w:rsidR="00BD2BA1" w:rsidRPr="00D541A2" w:rsidRDefault="00BD2BA1" w:rsidP="00BD2BA1">
            <w:pPr>
              <w:spacing w:after="0" w:line="240" w:lineRule="auto"/>
              <w:rPr>
                <w:rFonts w:ascii="Calibri" w:eastAsia="Times New Roman" w:hAnsi="Calibri" w:cs="Calibri"/>
                <w:color w:val="000000"/>
              </w:rPr>
            </w:pPr>
            <w:r w:rsidRPr="00D541A2">
              <w:rPr>
                <w:rFonts w:ascii="Calibri" w:eastAsia="Times New Roman" w:hAnsi="Calibri" w:cs="Calibri"/>
                <w:color w:val="000000"/>
              </w:rPr>
              <w:t xml:space="preserve">Fuel System </w:t>
            </w:r>
          </w:p>
        </w:tc>
        <w:tc>
          <w:tcPr>
            <w:tcW w:w="1391" w:type="dxa"/>
            <w:tcBorders>
              <w:top w:val="nil"/>
              <w:left w:val="nil"/>
              <w:bottom w:val="single" w:sz="4" w:space="0" w:color="auto"/>
              <w:right w:val="single" w:sz="4" w:space="0" w:color="auto"/>
            </w:tcBorders>
            <w:shd w:val="clear" w:color="auto" w:fill="auto"/>
            <w:noWrap/>
            <w:vAlign w:val="bottom"/>
            <w:hideMark/>
          </w:tcPr>
          <w:p w14:paraId="73CC2EF7" w14:textId="77777777" w:rsidR="00BD2BA1" w:rsidRPr="00D541A2" w:rsidRDefault="00BD2BA1" w:rsidP="00BD2BA1">
            <w:pPr>
              <w:spacing w:after="0" w:line="240" w:lineRule="auto"/>
              <w:jc w:val="right"/>
              <w:rPr>
                <w:rFonts w:ascii="Calibri" w:eastAsia="Times New Roman" w:hAnsi="Calibri" w:cs="Calibri"/>
                <w:color w:val="000000"/>
              </w:rPr>
            </w:pPr>
            <w:r w:rsidRPr="00D541A2">
              <w:rPr>
                <w:rFonts w:ascii="Calibri" w:eastAsia="Times New Roman" w:hAnsi="Calibri" w:cs="Calibri"/>
                <w:color w:val="000000"/>
              </w:rPr>
              <w:t>17</w:t>
            </w:r>
          </w:p>
        </w:tc>
        <w:tc>
          <w:tcPr>
            <w:tcW w:w="1446" w:type="dxa"/>
            <w:tcBorders>
              <w:top w:val="nil"/>
              <w:left w:val="nil"/>
              <w:bottom w:val="single" w:sz="4" w:space="0" w:color="auto"/>
              <w:right w:val="single" w:sz="4" w:space="0" w:color="auto"/>
            </w:tcBorders>
            <w:shd w:val="clear" w:color="auto" w:fill="auto"/>
            <w:noWrap/>
            <w:vAlign w:val="bottom"/>
            <w:hideMark/>
          </w:tcPr>
          <w:p w14:paraId="7B32C22C" w14:textId="77777777" w:rsidR="00BD2BA1" w:rsidRPr="00D541A2" w:rsidRDefault="00BD2BA1" w:rsidP="00BD2BA1">
            <w:pPr>
              <w:spacing w:after="0" w:line="240" w:lineRule="auto"/>
              <w:jc w:val="right"/>
              <w:rPr>
                <w:rFonts w:ascii="Calibri" w:eastAsia="Times New Roman" w:hAnsi="Calibri" w:cs="Calibri"/>
                <w:color w:val="000000"/>
              </w:rPr>
            </w:pPr>
            <w:r w:rsidRPr="00D541A2">
              <w:rPr>
                <w:rFonts w:ascii="Calibri" w:eastAsia="Times New Roman" w:hAnsi="Calibri" w:cs="Calibri"/>
                <w:color w:val="000000"/>
              </w:rPr>
              <w:t>8</w:t>
            </w:r>
          </w:p>
        </w:tc>
        <w:tc>
          <w:tcPr>
            <w:tcW w:w="1365" w:type="dxa"/>
            <w:tcBorders>
              <w:top w:val="nil"/>
              <w:left w:val="nil"/>
              <w:bottom w:val="single" w:sz="4" w:space="0" w:color="auto"/>
              <w:right w:val="single" w:sz="4" w:space="0" w:color="auto"/>
            </w:tcBorders>
            <w:shd w:val="clear" w:color="auto" w:fill="auto"/>
            <w:noWrap/>
            <w:vAlign w:val="bottom"/>
            <w:hideMark/>
          </w:tcPr>
          <w:p w14:paraId="65500958" w14:textId="77777777" w:rsidR="00BD2BA1" w:rsidRPr="00D541A2" w:rsidRDefault="00BD2BA1" w:rsidP="00BD2BA1">
            <w:pPr>
              <w:spacing w:after="0" w:line="240" w:lineRule="auto"/>
              <w:jc w:val="right"/>
              <w:rPr>
                <w:rFonts w:ascii="Calibri" w:eastAsia="Times New Roman" w:hAnsi="Calibri" w:cs="Calibri"/>
                <w:color w:val="000000"/>
              </w:rPr>
            </w:pPr>
            <w:r w:rsidRPr="00D541A2">
              <w:rPr>
                <w:rFonts w:ascii="Calibri" w:eastAsia="Times New Roman" w:hAnsi="Calibri" w:cs="Calibri"/>
                <w:color w:val="000000"/>
              </w:rPr>
              <w:t>2,65</w:t>
            </w:r>
          </w:p>
        </w:tc>
        <w:tc>
          <w:tcPr>
            <w:tcW w:w="903" w:type="dxa"/>
            <w:tcBorders>
              <w:top w:val="nil"/>
              <w:left w:val="nil"/>
              <w:bottom w:val="single" w:sz="4" w:space="0" w:color="auto"/>
              <w:right w:val="single" w:sz="4" w:space="0" w:color="auto"/>
            </w:tcBorders>
            <w:shd w:val="clear" w:color="auto" w:fill="auto"/>
            <w:noWrap/>
            <w:vAlign w:val="bottom"/>
            <w:hideMark/>
          </w:tcPr>
          <w:p w14:paraId="4A835C72" w14:textId="77777777" w:rsidR="00BD2BA1" w:rsidRPr="00D541A2" w:rsidRDefault="00BD2BA1" w:rsidP="00BD2BA1">
            <w:pPr>
              <w:spacing w:after="0" w:line="240" w:lineRule="auto"/>
              <w:jc w:val="right"/>
              <w:rPr>
                <w:rFonts w:ascii="Calibri" w:eastAsia="Times New Roman" w:hAnsi="Calibri" w:cs="Calibri"/>
                <w:color w:val="000000"/>
              </w:rPr>
            </w:pPr>
            <w:r w:rsidRPr="00D541A2">
              <w:rPr>
                <w:rFonts w:ascii="Calibri" w:eastAsia="Times New Roman" w:hAnsi="Calibri" w:cs="Calibri"/>
                <w:color w:val="000000"/>
              </w:rPr>
              <w:t>20</w:t>
            </w:r>
          </w:p>
        </w:tc>
        <w:tc>
          <w:tcPr>
            <w:tcW w:w="851" w:type="dxa"/>
            <w:tcBorders>
              <w:top w:val="nil"/>
              <w:left w:val="nil"/>
              <w:bottom w:val="single" w:sz="4" w:space="0" w:color="auto"/>
              <w:right w:val="single" w:sz="4" w:space="0" w:color="auto"/>
            </w:tcBorders>
            <w:shd w:val="clear" w:color="auto" w:fill="auto"/>
            <w:noWrap/>
            <w:vAlign w:val="bottom"/>
            <w:hideMark/>
          </w:tcPr>
          <w:p w14:paraId="2C7E5556" w14:textId="77777777" w:rsidR="00BD2BA1" w:rsidRPr="00D541A2" w:rsidRDefault="00BD2BA1" w:rsidP="00BD2BA1">
            <w:pPr>
              <w:spacing w:after="0" w:line="240" w:lineRule="auto"/>
              <w:jc w:val="right"/>
              <w:rPr>
                <w:rFonts w:ascii="Calibri" w:eastAsia="Times New Roman" w:hAnsi="Calibri" w:cs="Calibri"/>
                <w:color w:val="000000"/>
              </w:rPr>
            </w:pPr>
            <w:r w:rsidRPr="00D541A2">
              <w:rPr>
                <w:rFonts w:ascii="Calibri" w:eastAsia="Times New Roman" w:hAnsi="Calibri" w:cs="Calibri"/>
                <w:color w:val="000000"/>
              </w:rPr>
              <w:t>0,81</w:t>
            </w:r>
          </w:p>
        </w:tc>
      </w:tr>
      <w:tr w:rsidR="00BD2BA1" w:rsidRPr="00D541A2" w14:paraId="1A6F1647" w14:textId="77777777" w:rsidTr="00BD2BA1">
        <w:trPr>
          <w:trHeight w:val="300"/>
        </w:trPr>
        <w:tc>
          <w:tcPr>
            <w:tcW w:w="2828" w:type="dxa"/>
            <w:tcBorders>
              <w:top w:val="nil"/>
              <w:left w:val="single" w:sz="4" w:space="0" w:color="auto"/>
              <w:bottom w:val="single" w:sz="4" w:space="0" w:color="auto"/>
              <w:right w:val="single" w:sz="4" w:space="0" w:color="auto"/>
            </w:tcBorders>
            <w:shd w:val="clear" w:color="auto" w:fill="auto"/>
            <w:noWrap/>
            <w:vAlign w:val="bottom"/>
            <w:hideMark/>
          </w:tcPr>
          <w:p w14:paraId="612D828B" w14:textId="77777777" w:rsidR="00BD2BA1" w:rsidRPr="00D541A2" w:rsidRDefault="00BD2BA1" w:rsidP="00BD2BA1">
            <w:pPr>
              <w:spacing w:after="0" w:line="240" w:lineRule="auto"/>
              <w:rPr>
                <w:rFonts w:ascii="Calibri" w:eastAsia="Times New Roman" w:hAnsi="Calibri" w:cs="Calibri"/>
                <w:color w:val="000000"/>
              </w:rPr>
            </w:pPr>
            <w:r w:rsidRPr="00D541A2">
              <w:rPr>
                <w:rFonts w:ascii="Calibri" w:eastAsia="Times New Roman" w:hAnsi="Calibri" w:cs="Calibri"/>
                <w:color w:val="000000"/>
              </w:rPr>
              <w:t>Flight control-system</w:t>
            </w:r>
          </w:p>
        </w:tc>
        <w:tc>
          <w:tcPr>
            <w:tcW w:w="1391" w:type="dxa"/>
            <w:tcBorders>
              <w:top w:val="nil"/>
              <w:left w:val="nil"/>
              <w:bottom w:val="single" w:sz="4" w:space="0" w:color="auto"/>
              <w:right w:val="single" w:sz="4" w:space="0" w:color="auto"/>
            </w:tcBorders>
            <w:shd w:val="clear" w:color="auto" w:fill="auto"/>
            <w:noWrap/>
            <w:vAlign w:val="bottom"/>
            <w:hideMark/>
          </w:tcPr>
          <w:p w14:paraId="29F60BDA" w14:textId="77777777" w:rsidR="00BD2BA1" w:rsidRPr="00D541A2" w:rsidRDefault="00BD2BA1" w:rsidP="00BD2BA1">
            <w:pPr>
              <w:spacing w:after="0" w:line="240" w:lineRule="auto"/>
              <w:jc w:val="right"/>
              <w:rPr>
                <w:rFonts w:ascii="Calibri" w:eastAsia="Times New Roman" w:hAnsi="Calibri" w:cs="Calibri"/>
                <w:color w:val="000000"/>
              </w:rPr>
            </w:pPr>
            <w:r w:rsidRPr="00D541A2">
              <w:rPr>
                <w:rFonts w:ascii="Calibri" w:eastAsia="Times New Roman" w:hAnsi="Calibri" w:cs="Calibri"/>
                <w:color w:val="000000"/>
              </w:rPr>
              <w:t>79</w:t>
            </w:r>
          </w:p>
        </w:tc>
        <w:tc>
          <w:tcPr>
            <w:tcW w:w="1446" w:type="dxa"/>
            <w:tcBorders>
              <w:top w:val="nil"/>
              <w:left w:val="nil"/>
              <w:bottom w:val="single" w:sz="4" w:space="0" w:color="auto"/>
              <w:right w:val="single" w:sz="4" w:space="0" w:color="auto"/>
            </w:tcBorders>
            <w:shd w:val="clear" w:color="auto" w:fill="auto"/>
            <w:noWrap/>
            <w:vAlign w:val="bottom"/>
            <w:hideMark/>
          </w:tcPr>
          <w:p w14:paraId="5F317F9D" w14:textId="77777777" w:rsidR="00BD2BA1" w:rsidRPr="00D541A2" w:rsidRDefault="00BD2BA1" w:rsidP="00BD2BA1">
            <w:pPr>
              <w:spacing w:after="0" w:line="240" w:lineRule="auto"/>
              <w:jc w:val="right"/>
              <w:rPr>
                <w:rFonts w:ascii="Calibri" w:eastAsia="Times New Roman" w:hAnsi="Calibri" w:cs="Calibri"/>
                <w:color w:val="000000"/>
              </w:rPr>
            </w:pPr>
            <w:r w:rsidRPr="00D541A2">
              <w:rPr>
                <w:rFonts w:ascii="Calibri" w:eastAsia="Times New Roman" w:hAnsi="Calibri" w:cs="Calibri"/>
                <w:color w:val="000000"/>
              </w:rPr>
              <w:t>36</w:t>
            </w:r>
          </w:p>
        </w:tc>
        <w:tc>
          <w:tcPr>
            <w:tcW w:w="1365" w:type="dxa"/>
            <w:tcBorders>
              <w:top w:val="nil"/>
              <w:left w:val="nil"/>
              <w:bottom w:val="single" w:sz="4" w:space="0" w:color="auto"/>
              <w:right w:val="single" w:sz="4" w:space="0" w:color="auto"/>
            </w:tcBorders>
            <w:shd w:val="clear" w:color="auto" w:fill="auto"/>
            <w:noWrap/>
            <w:vAlign w:val="bottom"/>
            <w:hideMark/>
          </w:tcPr>
          <w:p w14:paraId="08F98693" w14:textId="77777777" w:rsidR="00BD2BA1" w:rsidRPr="00D541A2" w:rsidRDefault="00BD2BA1" w:rsidP="00BD2BA1">
            <w:pPr>
              <w:spacing w:after="0" w:line="240" w:lineRule="auto"/>
              <w:jc w:val="right"/>
              <w:rPr>
                <w:rFonts w:ascii="Calibri" w:eastAsia="Times New Roman" w:hAnsi="Calibri" w:cs="Calibri"/>
                <w:color w:val="000000"/>
              </w:rPr>
            </w:pPr>
            <w:r w:rsidRPr="00D541A2">
              <w:rPr>
                <w:rFonts w:ascii="Calibri" w:eastAsia="Times New Roman" w:hAnsi="Calibri" w:cs="Calibri"/>
                <w:color w:val="000000"/>
              </w:rPr>
              <w:t>7,70</w:t>
            </w:r>
          </w:p>
        </w:tc>
        <w:tc>
          <w:tcPr>
            <w:tcW w:w="903" w:type="dxa"/>
            <w:tcBorders>
              <w:top w:val="nil"/>
              <w:left w:val="nil"/>
              <w:bottom w:val="single" w:sz="4" w:space="0" w:color="auto"/>
              <w:right w:val="single" w:sz="4" w:space="0" w:color="auto"/>
            </w:tcBorders>
            <w:shd w:val="clear" w:color="auto" w:fill="auto"/>
            <w:noWrap/>
            <w:vAlign w:val="bottom"/>
            <w:hideMark/>
          </w:tcPr>
          <w:p w14:paraId="67AC7564" w14:textId="77777777" w:rsidR="00BD2BA1" w:rsidRPr="00D541A2" w:rsidRDefault="00BD2BA1" w:rsidP="00BD2BA1">
            <w:pPr>
              <w:spacing w:after="0" w:line="240" w:lineRule="auto"/>
              <w:jc w:val="right"/>
              <w:rPr>
                <w:rFonts w:ascii="Calibri" w:eastAsia="Times New Roman" w:hAnsi="Calibri" w:cs="Calibri"/>
                <w:color w:val="000000"/>
              </w:rPr>
            </w:pPr>
            <w:r w:rsidRPr="00D541A2">
              <w:rPr>
                <w:rFonts w:ascii="Calibri" w:eastAsia="Times New Roman" w:hAnsi="Calibri" w:cs="Calibri"/>
                <w:color w:val="000000"/>
              </w:rPr>
              <w:t>277</w:t>
            </w:r>
          </w:p>
        </w:tc>
        <w:tc>
          <w:tcPr>
            <w:tcW w:w="851" w:type="dxa"/>
            <w:tcBorders>
              <w:top w:val="nil"/>
              <w:left w:val="nil"/>
              <w:bottom w:val="single" w:sz="4" w:space="0" w:color="auto"/>
              <w:right w:val="single" w:sz="4" w:space="0" w:color="auto"/>
            </w:tcBorders>
            <w:shd w:val="clear" w:color="auto" w:fill="auto"/>
            <w:noWrap/>
            <w:vAlign w:val="bottom"/>
            <w:hideMark/>
          </w:tcPr>
          <w:p w14:paraId="5E205BD0" w14:textId="77777777" w:rsidR="00BD2BA1" w:rsidRPr="00D541A2" w:rsidRDefault="00BD2BA1" w:rsidP="00BD2BA1">
            <w:pPr>
              <w:spacing w:after="0" w:line="240" w:lineRule="auto"/>
              <w:jc w:val="right"/>
              <w:rPr>
                <w:rFonts w:ascii="Calibri" w:eastAsia="Times New Roman" w:hAnsi="Calibri" w:cs="Calibri"/>
                <w:color w:val="000000"/>
              </w:rPr>
            </w:pPr>
            <w:r w:rsidRPr="00D541A2">
              <w:rPr>
                <w:rFonts w:ascii="Calibri" w:eastAsia="Times New Roman" w:hAnsi="Calibri" w:cs="Calibri"/>
                <w:color w:val="000000"/>
              </w:rPr>
              <w:t>2,35</w:t>
            </w:r>
          </w:p>
        </w:tc>
      </w:tr>
      <w:tr w:rsidR="00BD2BA1" w:rsidRPr="00D541A2" w14:paraId="536365CE" w14:textId="77777777" w:rsidTr="00BD2BA1">
        <w:trPr>
          <w:trHeight w:val="300"/>
        </w:trPr>
        <w:tc>
          <w:tcPr>
            <w:tcW w:w="2828" w:type="dxa"/>
            <w:tcBorders>
              <w:top w:val="nil"/>
              <w:left w:val="single" w:sz="4" w:space="0" w:color="auto"/>
              <w:bottom w:val="single" w:sz="4" w:space="0" w:color="auto"/>
              <w:right w:val="single" w:sz="4" w:space="0" w:color="auto"/>
            </w:tcBorders>
            <w:shd w:val="clear" w:color="auto" w:fill="auto"/>
            <w:noWrap/>
            <w:vAlign w:val="bottom"/>
            <w:hideMark/>
          </w:tcPr>
          <w:p w14:paraId="32B661DC" w14:textId="77777777" w:rsidR="00BD2BA1" w:rsidRPr="00D541A2" w:rsidRDefault="00BD2BA1" w:rsidP="00BD2BA1">
            <w:pPr>
              <w:spacing w:after="0" w:line="240" w:lineRule="auto"/>
              <w:rPr>
                <w:rFonts w:ascii="Calibri" w:eastAsia="Times New Roman" w:hAnsi="Calibri" w:cs="Calibri"/>
                <w:color w:val="000000"/>
              </w:rPr>
            </w:pPr>
            <w:r w:rsidRPr="00D541A2">
              <w:rPr>
                <w:rFonts w:ascii="Calibri" w:eastAsia="Times New Roman" w:hAnsi="Calibri" w:cs="Calibri"/>
                <w:color w:val="000000"/>
              </w:rPr>
              <w:t>Parachute+Extras</w:t>
            </w:r>
          </w:p>
        </w:tc>
        <w:tc>
          <w:tcPr>
            <w:tcW w:w="1391" w:type="dxa"/>
            <w:tcBorders>
              <w:top w:val="nil"/>
              <w:left w:val="nil"/>
              <w:bottom w:val="single" w:sz="4" w:space="0" w:color="auto"/>
              <w:right w:val="single" w:sz="4" w:space="0" w:color="auto"/>
            </w:tcBorders>
            <w:shd w:val="clear" w:color="auto" w:fill="auto"/>
            <w:noWrap/>
            <w:vAlign w:val="bottom"/>
            <w:hideMark/>
          </w:tcPr>
          <w:p w14:paraId="19D4F404" w14:textId="77777777" w:rsidR="00BD2BA1" w:rsidRPr="00D541A2" w:rsidRDefault="00BD2BA1" w:rsidP="00BD2BA1">
            <w:pPr>
              <w:spacing w:after="0" w:line="240" w:lineRule="auto"/>
              <w:jc w:val="right"/>
              <w:rPr>
                <w:rFonts w:ascii="Calibri" w:eastAsia="Times New Roman" w:hAnsi="Calibri" w:cs="Calibri"/>
                <w:color w:val="000000"/>
              </w:rPr>
            </w:pPr>
            <w:r w:rsidRPr="00D541A2">
              <w:rPr>
                <w:rFonts w:ascii="Calibri" w:eastAsia="Times New Roman" w:hAnsi="Calibri" w:cs="Calibri"/>
                <w:color w:val="000000"/>
              </w:rPr>
              <w:t>27</w:t>
            </w:r>
          </w:p>
        </w:tc>
        <w:tc>
          <w:tcPr>
            <w:tcW w:w="1446" w:type="dxa"/>
            <w:tcBorders>
              <w:top w:val="nil"/>
              <w:left w:val="nil"/>
              <w:bottom w:val="single" w:sz="4" w:space="0" w:color="auto"/>
              <w:right w:val="single" w:sz="4" w:space="0" w:color="auto"/>
            </w:tcBorders>
            <w:shd w:val="clear" w:color="auto" w:fill="auto"/>
            <w:noWrap/>
            <w:vAlign w:val="bottom"/>
            <w:hideMark/>
          </w:tcPr>
          <w:p w14:paraId="19A1EEAF" w14:textId="77777777" w:rsidR="00BD2BA1" w:rsidRPr="00D541A2" w:rsidRDefault="00BD2BA1" w:rsidP="00BD2BA1">
            <w:pPr>
              <w:spacing w:after="0" w:line="240" w:lineRule="auto"/>
              <w:jc w:val="right"/>
              <w:rPr>
                <w:rFonts w:ascii="Calibri" w:eastAsia="Times New Roman" w:hAnsi="Calibri" w:cs="Calibri"/>
                <w:color w:val="000000"/>
              </w:rPr>
            </w:pPr>
            <w:r w:rsidRPr="00D541A2">
              <w:rPr>
                <w:rFonts w:ascii="Calibri" w:eastAsia="Times New Roman" w:hAnsi="Calibri" w:cs="Calibri"/>
                <w:color w:val="000000"/>
              </w:rPr>
              <w:t>12</w:t>
            </w:r>
          </w:p>
        </w:tc>
        <w:tc>
          <w:tcPr>
            <w:tcW w:w="1365" w:type="dxa"/>
            <w:tcBorders>
              <w:top w:val="nil"/>
              <w:left w:val="nil"/>
              <w:bottom w:val="single" w:sz="4" w:space="0" w:color="auto"/>
              <w:right w:val="single" w:sz="4" w:space="0" w:color="auto"/>
            </w:tcBorders>
            <w:shd w:val="clear" w:color="auto" w:fill="auto"/>
            <w:noWrap/>
            <w:vAlign w:val="bottom"/>
            <w:hideMark/>
          </w:tcPr>
          <w:p w14:paraId="744E7002" w14:textId="77777777" w:rsidR="00BD2BA1" w:rsidRPr="00D541A2" w:rsidRDefault="00BD2BA1" w:rsidP="00BD2BA1">
            <w:pPr>
              <w:spacing w:after="0" w:line="240" w:lineRule="auto"/>
              <w:jc w:val="right"/>
              <w:rPr>
                <w:rFonts w:ascii="Calibri" w:eastAsia="Times New Roman" w:hAnsi="Calibri" w:cs="Calibri"/>
                <w:color w:val="000000"/>
              </w:rPr>
            </w:pPr>
            <w:r w:rsidRPr="00D541A2">
              <w:rPr>
                <w:rFonts w:ascii="Calibri" w:eastAsia="Times New Roman" w:hAnsi="Calibri" w:cs="Calibri"/>
                <w:color w:val="000000"/>
              </w:rPr>
              <w:t>7,70</w:t>
            </w:r>
          </w:p>
        </w:tc>
        <w:tc>
          <w:tcPr>
            <w:tcW w:w="903" w:type="dxa"/>
            <w:tcBorders>
              <w:top w:val="nil"/>
              <w:left w:val="nil"/>
              <w:bottom w:val="single" w:sz="4" w:space="0" w:color="auto"/>
              <w:right w:val="single" w:sz="4" w:space="0" w:color="auto"/>
            </w:tcBorders>
            <w:shd w:val="clear" w:color="auto" w:fill="auto"/>
            <w:noWrap/>
            <w:vAlign w:val="bottom"/>
            <w:hideMark/>
          </w:tcPr>
          <w:p w14:paraId="002C0506" w14:textId="77777777" w:rsidR="00BD2BA1" w:rsidRPr="00D541A2" w:rsidRDefault="00BD2BA1" w:rsidP="00BD2BA1">
            <w:pPr>
              <w:spacing w:after="0" w:line="240" w:lineRule="auto"/>
              <w:jc w:val="right"/>
              <w:rPr>
                <w:rFonts w:ascii="Calibri" w:eastAsia="Times New Roman" w:hAnsi="Calibri" w:cs="Calibri"/>
                <w:color w:val="000000"/>
              </w:rPr>
            </w:pPr>
            <w:r w:rsidRPr="00D541A2">
              <w:rPr>
                <w:rFonts w:ascii="Calibri" w:eastAsia="Times New Roman" w:hAnsi="Calibri" w:cs="Calibri"/>
                <w:color w:val="000000"/>
              </w:rPr>
              <w:t>93</w:t>
            </w:r>
          </w:p>
        </w:tc>
        <w:tc>
          <w:tcPr>
            <w:tcW w:w="851" w:type="dxa"/>
            <w:tcBorders>
              <w:top w:val="nil"/>
              <w:left w:val="nil"/>
              <w:bottom w:val="single" w:sz="4" w:space="0" w:color="auto"/>
              <w:right w:val="single" w:sz="4" w:space="0" w:color="auto"/>
            </w:tcBorders>
            <w:shd w:val="clear" w:color="auto" w:fill="auto"/>
            <w:noWrap/>
            <w:vAlign w:val="bottom"/>
            <w:hideMark/>
          </w:tcPr>
          <w:p w14:paraId="33C97A3E" w14:textId="77777777" w:rsidR="00BD2BA1" w:rsidRPr="00D541A2" w:rsidRDefault="00BD2BA1" w:rsidP="00BD2BA1">
            <w:pPr>
              <w:spacing w:after="0" w:line="240" w:lineRule="auto"/>
              <w:jc w:val="right"/>
              <w:rPr>
                <w:rFonts w:ascii="Calibri" w:eastAsia="Times New Roman" w:hAnsi="Calibri" w:cs="Calibri"/>
                <w:color w:val="000000"/>
              </w:rPr>
            </w:pPr>
            <w:r w:rsidRPr="00D541A2">
              <w:rPr>
                <w:rFonts w:ascii="Calibri" w:eastAsia="Times New Roman" w:hAnsi="Calibri" w:cs="Calibri"/>
                <w:color w:val="000000"/>
              </w:rPr>
              <w:t>2,35</w:t>
            </w:r>
          </w:p>
        </w:tc>
      </w:tr>
      <w:tr w:rsidR="00BD2BA1" w:rsidRPr="00D541A2" w14:paraId="55B43F77" w14:textId="77777777" w:rsidTr="00BD2BA1">
        <w:trPr>
          <w:trHeight w:val="300"/>
        </w:trPr>
        <w:tc>
          <w:tcPr>
            <w:tcW w:w="2828" w:type="dxa"/>
            <w:tcBorders>
              <w:top w:val="nil"/>
              <w:left w:val="single" w:sz="4" w:space="0" w:color="auto"/>
              <w:bottom w:val="single" w:sz="4" w:space="0" w:color="auto"/>
              <w:right w:val="single" w:sz="4" w:space="0" w:color="auto"/>
            </w:tcBorders>
            <w:shd w:val="clear" w:color="auto" w:fill="auto"/>
            <w:noWrap/>
            <w:vAlign w:val="bottom"/>
            <w:hideMark/>
          </w:tcPr>
          <w:p w14:paraId="27456A6D" w14:textId="77777777" w:rsidR="00BD2BA1" w:rsidRPr="00D541A2" w:rsidRDefault="00BD2BA1" w:rsidP="00BD2BA1">
            <w:pPr>
              <w:spacing w:after="0" w:line="240" w:lineRule="auto"/>
              <w:rPr>
                <w:rFonts w:ascii="Calibri" w:eastAsia="Times New Roman" w:hAnsi="Calibri" w:cs="Calibri"/>
                <w:color w:val="000000"/>
              </w:rPr>
            </w:pPr>
            <w:r w:rsidRPr="00D541A2">
              <w:rPr>
                <w:rFonts w:ascii="Calibri" w:eastAsia="Times New Roman" w:hAnsi="Calibri" w:cs="Calibri"/>
                <w:color w:val="000000"/>
              </w:rPr>
              <w:t>Avionic System</w:t>
            </w:r>
          </w:p>
        </w:tc>
        <w:tc>
          <w:tcPr>
            <w:tcW w:w="1391" w:type="dxa"/>
            <w:tcBorders>
              <w:top w:val="nil"/>
              <w:left w:val="nil"/>
              <w:bottom w:val="single" w:sz="4" w:space="0" w:color="auto"/>
              <w:right w:val="single" w:sz="4" w:space="0" w:color="auto"/>
            </w:tcBorders>
            <w:shd w:val="clear" w:color="auto" w:fill="auto"/>
            <w:noWrap/>
            <w:vAlign w:val="bottom"/>
            <w:hideMark/>
          </w:tcPr>
          <w:p w14:paraId="2D10A23A" w14:textId="77777777" w:rsidR="00BD2BA1" w:rsidRPr="00D541A2" w:rsidRDefault="00BD2BA1" w:rsidP="00BD2BA1">
            <w:pPr>
              <w:spacing w:after="0" w:line="240" w:lineRule="auto"/>
              <w:jc w:val="right"/>
              <w:rPr>
                <w:rFonts w:ascii="Calibri" w:eastAsia="Times New Roman" w:hAnsi="Calibri" w:cs="Calibri"/>
                <w:color w:val="000000"/>
              </w:rPr>
            </w:pPr>
            <w:r w:rsidRPr="00D541A2">
              <w:rPr>
                <w:rFonts w:ascii="Calibri" w:eastAsia="Times New Roman" w:hAnsi="Calibri" w:cs="Calibri"/>
                <w:color w:val="000000"/>
              </w:rPr>
              <w:t>25</w:t>
            </w:r>
          </w:p>
        </w:tc>
        <w:tc>
          <w:tcPr>
            <w:tcW w:w="1446" w:type="dxa"/>
            <w:tcBorders>
              <w:top w:val="nil"/>
              <w:left w:val="nil"/>
              <w:bottom w:val="single" w:sz="4" w:space="0" w:color="auto"/>
              <w:right w:val="single" w:sz="4" w:space="0" w:color="auto"/>
            </w:tcBorders>
            <w:shd w:val="clear" w:color="auto" w:fill="auto"/>
            <w:noWrap/>
            <w:vAlign w:val="bottom"/>
            <w:hideMark/>
          </w:tcPr>
          <w:p w14:paraId="722C619C" w14:textId="77777777" w:rsidR="00BD2BA1" w:rsidRPr="00D541A2" w:rsidRDefault="00BD2BA1" w:rsidP="00BD2BA1">
            <w:pPr>
              <w:spacing w:after="0" w:line="240" w:lineRule="auto"/>
              <w:jc w:val="right"/>
              <w:rPr>
                <w:rFonts w:ascii="Calibri" w:eastAsia="Times New Roman" w:hAnsi="Calibri" w:cs="Calibri"/>
                <w:color w:val="000000"/>
              </w:rPr>
            </w:pPr>
            <w:r w:rsidRPr="00D541A2">
              <w:rPr>
                <w:rFonts w:ascii="Calibri" w:eastAsia="Times New Roman" w:hAnsi="Calibri" w:cs="Calibri"/>
                <w:color w:val="000000"/>
              </w:rPr>
              <w:t>11</w:t>
            </w:r>
          </w:p>
        </w:tc>
        <w:tc>
          <w:tcPr>
            <w:tcW w:w="1365" w:type="dxa"/>
            <w:tcBorders>
              <w:top w:val="nil"/>
              <w:left w:val="nil"/>
              <w:bottom w:val="single" w:sz="4" w:space="0" w:color="auto"/>
              <w:right w:val="single" w:sz="4" w:space="0" w:color="auto"/>
            </w:tcBorders>
            <w:shd w:val="clear" w:color="auto" w:fill="auto"/>
            <w:noWrap/>
            <w:vAlign w:val="bottom"/>
            <w:hideMark/>
          </w:tcPr>
          <w:p w14:paraId="2BA99602" w14:textId="77777777" w:rsidR="00BD2BA1" w:rsidRPr="00D541A2" w:rsidRDefault="00BD2BA1" w:rsidP="00BD2BA1">
            <w:pPr>
              <w:spacing w:after="0" w:line="240" w:lineRule="auto"/>
              <w:jc w:val="right"/>
              <w:rPr>
                <w:rFonts w:ascii="Calibri" w:eastAsia="Times New Roman" w:hAnsi="Calibri" w:cs="Calibri"/>
                <w:color w:val="000000"/>
              </w:rPr>
            </w:pPr>
            <w:r w:rsidRPr="00D541A2">
              <w:rPr>
                <w:rFonts w:ascii="Calibri" w:eastAsia="Times New Roman" w:hAnsi="Calibri" w:cs="Calibri"/>
                <w:color w:val="000000"/>
              </w:rPr>
              <w:t>3,39</w:t>
            </w:r>
          </w:p>
        </w:tc>
        <w:tc>
          <w:tcPr>
            <w:tcW w:w="903" w:type="dxa"/>
            <w:tcBorders>
              <w:top w:val="nil"/>
              <w:left w:val="nil"/>
              <w:bottom w:val="single" w:sz="4" w:space="0" w:color="auto"/>
              <w:right w:val="single" w:sz="4" w:space="0" w:color="auto"/>
            </w:tcBorders>
            <w:shd w:val="clear" w:color="auto" w:fill="auto"/>
            <w:noWrap/>
            <w:vAlign w:val="bottom"/>
            <w:hideMark/>
          </w:tcPr>
          <w:p w14:paraId="23EC99C7" w14:textId="77777777" w:rsidR="00BD2BA1" w:rsidRPr="00D541A2" w:rsidRDefault="00BD2BA1" w:rsidP="00BD2BA1">
            <w:pPr>
              <w:spacing w:after="0" w:line="240" w:lineRule="auto"/>
              <w:jc w:val="right"/>
              <w:rPr>
                <w:rFonts w:ascii="Calibri" w:eastAsia="Times New Roman" w:hAnsi="Calibri" w:cs="Calibri"/>
                <w:color w:val="000000"/>
              </w:rPr>
            </w:pPr>
            <w:r w:rsidRPr="00D541A2">
              <w:rPr>
                <w:rFonts w:ascii="Calibri" w:eastAsia="Times New Roman" w:hAnsi="Calibri" w:cs="Calibri"/>
                <w:color w:val="000000"/>
              </w:rPr>
              <w:t>38</w:t>
            </w:r>
          </w:p>
        </w:tc>
        <w:tc>
          <w:tcPr>
            <w:tcW w:w="851" w:type="dxa"/>
            <w:tcBorders>
              <w:top w:val="nil"/>
              <w:left w:val="nil"/>
              <w:bottom w:val="single" w:sz="4" w:space="0" w:color="auto"/>
              <w:right w:val="single" w:sz="4" w:space="0" w:color="auto"/>
            </w:tcBorders>
            <w:shd w:val="clear" w:color="auto" w:fill="auto"/>
            <w:noWrap/>
            <w:vAlign w:val="bottom"/>
            <w:hideMark/>
          </w:tcPr>
          <w:p w14:paraId="46D432F8" w14:textId="77777777" w:rsidR="00BD2BA1" w:rsidRPr="00D541A2" w:rsidRDefault="00BD2BA1" w:rsidP="00BD2BA1">
            <w:pPr>
              <w:spacing w:after="0" w:line="240" w:lineRule="auto"/>
              <w:jc w:val="right"/>
              <w:rPr>
                <w:rFonts w:ascii="Calibri" w:eastAsia="Times New Roman" w:hAnsi="Calibri" w:cs="Calibri"/>
                <w:color w:val="000000"/>
              </w:rPr>
            </w:pPr>
            <w:r w:rsidRPr="00D541A2">
              <w:rPr>
                <w:rFonts w:ascii="Calibri" w:eastAsia="Times New Roman" w:hAnsi="Calibri" w:cs="Calibri"/>
                <w:color w:val="000000"/>
              </w:rPr>
              <w:t>1,03</w:t>
            </w:r>
          </w:p>
        </w:tc>
      </w:tr>
      <w:tr w:rsidR="00BD2BA1" w:rsidRPr="00D541A2" w14:paraId="5D599A63" w14:textId="77777777" w:rsidTr="00BD2BA1">
        <w:trPr>
          <w:trHeight w:val="300"/>
        </w:trPr>
        <w:tc>
          <w:tcPr>
            <w:tcW w:w="2828" w:type="dxa"/>
            <w:tcBorders>
              <w:top w:val="nil"/>
              <w:left w:val="single" w:sz="4" w:space="0" w:color="auto"/>
              <w:bottom w:val="single" w:sz="4" w:space="0" w:color="auto"/>
              <w:right w:val="single" w:sz="4" w:space="0" w:color="auto"/>
            </w:tcBorders>
            <w:shd w:val="clear" w:color="auto" w:fill="auto"/>
            <w:noWrap/>
            <w:vAlign w:val="bottom"/>
            <w:hideMark/>
          </w:tcPr>
          <w:p w14:paraId="7EF39D3B" w14:textId="77777777" w:rsidR="00BD2BA1" w:rsidRPr="00D541A2" w:rsidRDefault="00BD2BA1" w:rsidP="00BD2BA1">
            <w:pPr>
              <w:spacing w:after="0" w:line="240" w:lineRule="auto"/>
              <w:rPr>
                <w:rFonts w:ascii="Calibri" w:eastAsia="Times New Roman" w:hAnsi="Calibri" w:cs="Calibri"/>
                <w:color w:val="000000"/>
              </w:rPr>
            </w:pPr>
            <w:r w:rsidRPr="00D541A2">
              <w:rPr>
                <w:rFonts w:ascii="Calibri" w:eastAsia="Times New Roman" w:hAnsi="Calibri" w:cs="Calibri"/>
                <w:color w:val="000000"/>
              </w:rPr>
              <w:t>Electricalsystem</w:t>
            </w:r>
          </w:p>
        </w:tc>
        <w:tc>
          <w:tcPr>
            <w:tcW w:w="1391" w:type="dxa"/>
            <w:tcBorders>
              <w:top w:val="nil"/>
              <w:left w:val="nil"/>
              <w:bottom w:val="single" w:sz="4" w:space="0" w:color="auto"/>
              <w:right w:val="single" w:sz="4" w:space="0" w:color="auto"/>
            </w:tcBorders>
            <w:shd w:val="clear" w:color="auto" w:fill="auto"/>
            <w:noWrap/>
            <w:vAlign w:val="bottom"/>
            <w:hideMark/>
          </w:tcPr>
          <w:p w14:paraId="62E3DAF1" w14:textId="77777777" w:rsidR="00BD2BA1" w:rsidRPr="00D541A2" w:rsidRDefault="00BD2BA1" w:rsidP="00BD2BA1">
            <w:pPr>
              <w:spacing w:after="0" w:line="240" w:lineRule="auto"/>
              <w:jc w:val="right"/>
              <w:rPr>
                <w:rFonts w:ascii="Calibri" w:eastAsia="Times New Roman" w:hAnsi="Calibri" w:cs="Calibri"/>
                <w:color w:val="000000"/>
              </w:rPr>
            </w:pPr>
            <w:r w:rsidRPr="00D541A2">
              <w:rPr>
                <w:rFonts w:ascii="Calibri" w:eastAsia="Times New Roman" w:hAnsi="Calibri" w:cs="Calibri"/>
                <w:color w:val="000000"/>
              </w:rPr>
              <w:t>94</w:t>
            </w:r>
          </w:p>
        </w:tc>
        <w:tc>
          <w:tcPr>
            <w:tcW w:w="1446" w:type="dxa"/>
            <w:tcBorders>
              <w:top w:val="nil"/>
              <w:left w:val="nil"/>
              <w:bottom w:val="single" w:sz="4" w:space="0" w:color="auto"/>
              <w:right w:val="single" w:sz="4" w:space="0" w:color="auto"/>
            </w:tcBorders>
            <w:shd w:val="clear" w:color="auto" w:fill="auto"/>
            <w:noWrap/>
            <w:vAlign w:val="bottom"/>
            <w:hideMark/>
          </w:tcPr>
          <w:p w14:paraId="5A5328CA" w14:textId="77777777" w:rsidR="00BD2BA1" w:rsidRPr="00D541A2" w:rsidRDefault="00BD2BA1" w:rsidP="00BD2BA1">
            <w:pPr>
              <w:spacing w:after="0" w:line="240" w:lineRule="auto"/>
              <w:jc w:val="right"/>
              <w:rPr>
                <w:rFonts w:ascii="Calibri" w:eastAsia="Times New Roman" w:hAnsi="Calibri" w:cs="Calibri"/>
                <w:color w:val="000000"/>
              </w:rPr>
            </w:pPr>
            <w:r w:rsidRPr="00D541A2">
              <w:rPr>
                <w:rFonts w:ascii="Calibri" w:eastAsia="Times New Roman" w:hAnsi="Calibri" w:cs="Calibri"/>
                <w:color w:val="000000"/>
              </w:rPr>
              <w:t>42</w:t>
            </w:r>
          </w:p>
        </w:tc>
        <w:tc>
          <w:tcPr>
            <w:tcW w:w="1365" w:type="dxa"/>
            <w:tcBorders>
              <w:top w:val="nil"/>
              <w:left w:val="nil"/>
              <w:bottom w:val="single" w:sz="4" w:space="0" w:color="auto"/>
              <w:right w:val="single" w:sz="4" w:space="0" w:color="auto"/>
            </w:tcBorders>
            <w:shd w:val="clear" w:color="auto" w:fill="auto"/>
            <w:noWrap/>
            <w:vAlign w:val="bottom"/>
            <w:hideMark/>
          </w:tcPr>
          <w:p w14:paraId="4350B409" w14:textId="77777777" w:rsidR="00BD2BA1" w:rsidRPr="00D541A2" w:rsidRDefault="00BD2BA1" w:rsidP="00BD2BA1">
            <w:pPr>
              <w:spacing w:after="0" w:line="240" w:lineRule="auto"/>
              <w:jc w:val="right"/>
              <w:rPr>
                <w:rFonts w:ascii="Calibri" w:eastAsia="Times New Roman" w:hAnsi="Calibri" w:cs="Calibri"/>
                <w:color w:val="000000"/>
              </w:rPr>
            </w:pPr>
            <w:r w:rsidRPr="00D541A2">
              <w:rPr>
                <w:rFonts w:ascii="Calibri" w:eastAsia="Times New Roman" w:hAnsi="Calibri" w:cs="Calibri"/>
                <w:color w:val="000000"/>
              </w:rPr>
              <w:t>7,70</w:t>
            </w:r>
          </w:p>
        </w:tc>
        <w:tc>
          <w:tcPr>
            <w:tcW w:w="903" w:type="dxa"/>
            <w:tcBorders>
              <w:top w:val="nil"/>
              <w:left w:val="nil"/>
              <w:bottom w:val="single" w:sz="4" w:space="0" w:color="auto"/>
              <w:right w:val="single" w:sz="4" w:space="0" w:color="auto"/>
            </w:tcBorders>
            <w:shd w:val="clear" w:color="auto" w:fill="auto"/>
            <w:noWrap/>
            <w:vAlign w:val="bottom"/>
            <w:hideMark/>
          </w:tcPr>
          <w:p w14:paraId="0A179145" w14:textId="77777777" w:rsidR="00BD2BA1" w:rsidRPr="00D541A2" w:rsidRDefault="00BD2BA1" w:rsidP="00BD2BA1">
            <w:pPr>
              <w:spacing w:after="0" w:line="240" w:lineRule="auto"/>
              <w:jc w:val="right"/>
              <w:rPr>
                <w:rFonts w:ascii="Calibri" w:eastAsia="Times New Roman" w:hAnsi="Calibri" w:cs="Calibri"/>
                <w:color w:val="000000"/>
              </w:rPr>
            </w:pPr>
            <w:r w:rsidRPr="00D541A2">
              <w:rPr>
                <w:rFonts w:ascii="Calibri" w:eastAsia="Times New Roman" w:hAnsi="Calibri" w:cs="Calibri"/>
                <w:color w:val="000000"/>
              </w:rPr>
              <w:t>327</w:t>
            </w:r>
          </w:p>
        </w:tc>
        <w:tc>
          <w:tcPr>
            <w:tcW w:w="851" w:type="dxa"/>
            <w:tcBorders>
              <w:top w:val="nil"/>
              <w:left w:val="nil"/>
              <w:bottom w:val="single" w:sz="4" w:space="0" w:color="auto"/>
              <w:right w:val="single" w:sz="4" w:space="0" w:color="auto"/>
            </w:tcBorders>
            <w:shd w:val="clear" w:color="auto" w:fill="auto"/>
            <w:noWrap/>
            <w:vAlign w:val="bottom"/>
            <w:hideMark/>
          </w:tcPr>
          <w:p w14:paraId="452CA8EE" w14:textId="77777777" w:rsidR="00BD2BA1" w:rsidRPr="00D541A2" w:rsidRDefault="00BD2BA1" w:rsidP="00BD2BA1">
            <w:pPr>
              <w:spacing w:after="0" w:line="240" w:lineRule="auto"/>
              <w:jc w:val="right"/>
              <w:rPr>
                <w:rFonts w:ascii="Calibri" w:eastAsia="Times New Roman" w:hAnsi="Calibri" w:cs="Calibri"/>
                <w:color w:val="000000"/>
              </w:rPr>
            </w:pPr>
            <w:r w:rsidRPr="00D541A2">
              <w:rPr>
                <w:rFonts w:ascii="Calibri" w:eastAsia="Times New Roman" w:hAnsi="Calibri" w:cs="Calibri"/>
                <w:color w:val="000000"/>
              </w:rPr>
              <w:t>2,35</w:t>
            </w:r>
          </w:p>
        </w:tc>
      </w:tr>
      <w:tr w:rsidR="00BD2BA1" w:rsidRPr="00D541A2" w14:paraId="3F977044" w14:textId="77777777" w:rsidTr="00BD2BA1">
        <w:trPr>
          <w:trHeight w:val="300"/>
        </w:trPr>
        <w:tc>
          <w:tcPr>
            <w:tcW w:w="2828" w:type="dxa"/>
            <w:tcBorders>
              <w:top w:val="nil"/>
              <w:left w:val="single" w:sz="4" w:space="0" w:color="auto"/>
              <w:bottom w:val="single" w:sz="4" w:space="0" w:color="auto"/>
              <w:right w:val="single" w:sz="4" w:space="0" w:color="auto"/>
            </w:tcBorders>
            <w:shd w:val="clear" w:color="auto" w:fill="auto"/>
            <w:noWrap/>
            <w:vAlign w:val="bottom"/>
            <w:hideMark/>
          </w:tcPr>
          <w:p w14:paraId="51849F55" w14:textId="77777777" w:rsidR="00BD2BA1" w:rsidRPr="00D541A2" w:rsidRDefault="00BD2BA1" w:rsidP="00BD2BA1">
            <w:pPr>
              <w:spacing w:after="0" w:line="240" w:lineRule="auto"/>
              <w:rPr>
                <w:rFonts w:ascii="Calibri" w:eastAsia="Times New Roman" w:hAnsi="Calibri" w:cs="Calibri"/>
                <w:color w:val="000000"/>
              </w:rPr>
            </w:pPr>
            <w:r w:rsidRPr="00D541A2">
              <w:rPr>
                <w:rFonts w:ascii="Calibri" w:eastAsia="Times New Roman" w:hAnsi="Calibri" w:cs="Calibri"/>
                <w:color w:val="000000"/>
              </w:rPr>
              <w:t>Air conditioning and anti-icing</w:t>
            </w:r>
          </w:p>
        </w:tc>
        <w:tc>
          <w:tcPr>
            <w:tcW w:w="1391" w:type="dxa"/>
            <w:tcBorders>
              <w:top w:val="nil"/>
              <w:left w:val="nil"/>
              <w:bottom w:val="single" w:sz="4" w:space="0" w:color="auto"/>
              <w:right w:val="single" w:sz="4" w:space="0" w:color="auto"/>
            </w:tcBorders>
            <w:shd w:val="clear" w:color="auto" w:fill="auto"/>
            <w:noWrap/>
            <w:vAlign w:val="bottom"/>
            <w:hideMark/>
          </w:tcPr>
          <w:p w14:paraId="67E151C6" w14:textId="77777777" w:rsidR="00BD2BA1" w:rsidRPr="00D541A2" w:rsidRDefault="00BD2BA1" w:rsidP="00BD2BA1">
            <w:pPr>
              <w:spacing w:after="0" w:line="240" w:lineRule="auto"/>
              <w:jc w:val="right"/>
              <w:rPr>
                <w:rFonts w:ascii="Calibri" w:eastAsia="Times New Roman" w:hAnsi="Calibri" w:cs="Calibri"/>
                <w:color w:val="000000"/>
              </w:rPr>
            </w:pPr>
            <w:r w:rsidRPr="00D541A2">
              <w:rPr>
                <w:rFonts w:ascii="Calibri" w:eastAsia="Times New Roman" w:hAnsi="Calibri" w:cs="Calibri"/>
                <w:color w:val="000000"/>
              </w:rPr>
              <w:t>27</w:t>
            </w:r>
          </w:p>
        </w:tc>
        <w:tc>
          <w:tcPr>
            <w:tcW w:w="1446" w:type="dxa"/>
            <w:tcBorders>
              <w:top w:val="nil"/>
              <w:left w:val="nil"/>
              <w:bottom w:val="single" w:sz="4" w:space="0" w:color="auto"/>
              <w:right w:val="single" w:sz="4" w:space="0" w:color="auto"/>
            </w:tcBorders>
            <w:shd w:val="clear" w:color="auto" w:fill="auto"/>
            <w:noWrap/>
            <w:vAlign w:val="bottom"/>
            <w:hideMark/>
          </w:tcPr>
          <w:p w14:paraId="4A0B0739" w14:textId="77777777" w:rsidR="00BD2BA1" w:rsidRPr="00D541A2" w:rsidRDefault="00BD2BA1" w:rsidP="00BD2BA1">
            <w:pPr>
              <w:spacing w:after="0" w:line="240" w:lineRule="auto"/>
              <w:jc w:val="right"/>
              <w:rPr>
                <w:rFonts w:ascii="Calibri" w:eastAsia="Times New Roman" w:hAnsi="Calibri" w:cs="Calibri"/>
                <w:color w:val="000000"/>
              </w:rPr>
            </w:pPr>
            <w:r w:rsidRPr="00D541A2">
              <w:rPr>
                <w:rFonts w:ascii="Calibri" w:eastAsia="Times New Roman" w:hAnsi="Calibri" w:cs="Calibri"/>
                <w:color w:val="000000"/>
              </w:rPr>
              <w:t>12</w:t>
            </w:r>
          </w:p>
        </w:tc>
        <w:tc>
          <w:tcPr>
            <w:tcW w:w="1365" w:type="dxa"/>
            <w:tcBorders>
              <w:top w:val="nil"/>
              <w:left w:val="nil"/>
              <w:bottom w:val="single" w:sz="4" w:space="0" w:color="auto"/>
              <w:right w:val="single" w:sz="4" w:space="0" w:color="auto"/>
            </w:tcBorders>
            <w:shd w:val="clear" w:color="auto" w:fill="auto"/>
            <w:noWrap/>
            <w:vAlign w:val="bottom"/>
            <w:hideMark/>
          </w:tcPr>
          <w:p w14:paraId="2420FDEF" w14:textId="77777777" w:rsidR="00BD2BA1" w:rsidRPr="00D541A2" w:rsidRDefault="00BD2BA1" w:rsidP="00BD2BA1">
            <w:pPr>
              <w:spacing w:after="0" w:line="240" w:lineRule="auto"/>
              <w:jc w:val="right"/>
              <w:rPr>
                <w:rFonts w:ascii="Calibri" w:eastAsia="Times New Roman" w:hAnsi="Calibri" w:cs="Calibri"/>
                <w:color w:val="000000"/>
              </w:rPr>
            </w:pPr>
            <w:r w:rsidRPr="00D541A2">
              <w:rPr>
                <w:rFonts w:ascii="Calibri" w:eastAsia="Times New Roman" w:hAnsi="Calibri" w:cs="Calibri"/>
                <w:color w:val="000000"/>
              </w:rPr>
              <w:t>3,39</w:t>
            </w:r>
          </w:p>
        </w:tc>
        <w:tc>
          <w:tcPr>
            <w:tcW w:w="903" w:type="dxa"/>
            <w:tcBorders>
              <w:top w:val="nil"/>
              <w:left w:val="nil"/>
              <w:bottom w:val="single" w:sz="4" w:space="0" w:color="auto"/>
              <w:right w:val="single" w:sz="4" w:space="0" w:color="auto"/>
            </w:tcBorders>
            <w:shd w:val="clear" w:color="auto" w:fill="auto"/>
            <w:noWrap/>
            <w:vAlign w:val="bottom"/>
            <w:hideMark/>
          </w:tcPr>
          <w:p w14:paraId="20BA86B4" w14:textId="77777777" w:rsidR="00BD2BA1" w:rsidRPr="00D541A2" w:rsidRDefault="00BD2BA1" w:rsidP="00BD2BA1">
            <w:pPr>
              <w:spacing w:after="0" w:line="240" w:lineRule="auto"/>
              <w:jc w:val="right"/>
              <w:rPr>
                <w:rFonts w:ascii="Calibri" w:eastAsia="Times New Roman" w:hAnsi="Calibri" w:cs="Calibri"/>
                <w:color w:val="000000"/>
              </w:rPr>
            </w:pPr>
            <w:r w:rsidRPr="00D541A2">
              <w:rPr>
                <w:rFonts w:ascii="Calibri" w:eastAsia="Times New Roman" w:hAnsi="Calibri" w:cs="Calibri"/>
                <w:color w:val="000000"/>
              </w:rPr>
              <w:t>42</w:t>
            </w:r>
          </w:p>
        </w:tc>
        <w:tc>
          <w:tcPr>
            <w:tcW w:w="851" w:type="dxa"/>
            <w:tcBorders>
              <w:top w:val="nil"/>
              <w:left w:val="nil"/>
              <w:bottom w:val="single" w:sz="4" w:space="0" w:color="auto"/>
              <w:right w:val="single" w:sz="4" w:space="0" w:color="auto"/>
            </w:tcBorders>
            <w:shd w:val="clear" w:color="auto" w:fill="auto"/>
            <w:noWrap/>
            <w:vAlign w:val="bottom"/>
            <w:hideMark/>
          </w:tcPr>
          <w:p w14:paraId="2ECE68CE" w14:textId="77777777" w:rsidR="00BD2BA1" w:rsidRPr="00D541A2" w:rsidRDefault="00BD2BA1" w:rsidP="00BD2BA1">
            <w:pPr>
              <w:spacing w:after="0" w:line="240" w:lineRule="auto"/>
              <w:jc w:val="right"/>
              <w:rPr>
                <w:rFonts w:ascii="Calibri" w:eastAsia="Times New Roman" w:hAnsi="Calibri" w:cs="Calibri"/>
                <w:color w:val="000000"/>
              </w:rPr>
            </w:pPr>
            <w:r w:rsidRPr="00D541A2">
              <w:rPr>
                <w:rFonts w:ascii="Calibri" w:eastAsia="Times New Roman" w:hAnsi="Calibri" w:cs="Calibri"/>
                <w:color w:val="000000"/>
              </w:rPr>
              <w:t>1,03</w:t>
            </w:r>
          </w:p>
        </w:tc>
      </w:tr>
      <w:tr w:rsidR="00BD2BA1" w:rsidRPr="00D541A2" w14:paraId="272D1063" w14:textId="77777777" w:rsidTr="00BD2BA1">
        <w:trPr>
          <w:trHeight w:val="300"/>
        </w:trPr>
        <w:tc>
          <w:tcPr>
            <w:tcW w:w="2828" w:type="dxa"/>
            <w:tcBorders>
              <w:top w:val="nil"/>
              <w:left w:val="single" w:sz="4" w:space="0" w:color="auto"/>
              <w:bottom w:val="single" w:sz="4" w:space="0" w:color="auto"/>
              <w:right w:val="single" w:sz="4" w:space="0" w:color="auto"/>
            </w:tcBorders>
            <w:shd w:val="clear" w:color="auto" w:fill="auto"/>
            <w:noWrap/>
            <w:vAlign w:val="bottom"/>
            <w:hideMark/>
          </w:tcPr>
          <w:p w14:paraId="2FBABAD8" w14:textId="77777777" w:rsidR="00BD2BA1" w:rsidRPr="00D541A2" w:rsidRDefault="00BD2BA1" w:rsidP="00BD2BA1">
            <w:pPr>
              <w:spacing w:after="0" w:line="240" w:lineRule="auto"/>
              <w:rPr>
                <w:rFonts w:ascii="Calibri" w:eastAsia="Times New Roman" w:hAnsi="Calibri" w:cs="Calibri"/>
                <w:color w:val="000000"/>
              </w:rPr>
            </w:pPr>
            <w:r w:rsidRPr="00D541A2">
              <w:rPr>
                <w:rFonts w:ascii="Calibri" w:eastAsia="Times New Roman" w:hAnsi="Calibri" w:cs="Calibri"/>
                <w:color w:val="000000"/>
              </w:rPr>
              <w:t>Furnishings</w:t>
            </w:r>
          </w:p>
        </w:tc>
        <w:tc>
          <w:tcPr>
            <w:tcW w:w="1391" w:type="dxa"/>
            <w:tcBorders>
              <w:top w:val="nil"/>
              <w:left w:val="nil"/>
              <w:bottom w:val="single" w:sz="4" w:space="0" w:color="auto"/>
              <w:right w:val="single" w:sz="4" w:space="0" w:color="auto"/>
            </w:tcBorders>
            <w:shd w:val="clear" w:color="auto" w:fill="auto"/>
            <w:noWrap/>
            <w:vAlign w:val="bottom"/>
            <w:hideMark/>
          </w:tcPr>
          <w:p w14:paraId="299EB7A7" w14:textId="77777777" w:rsidR="00BD2BA1" w:rsidRPr="00D541A2" w:rsidRDefault="00BD2BA1" w:rsidP="00BD2BA1">
            <w:pPr>
              <w:spacing w:after="0" w:line="240" w:lineRule="auto"/>
              <w:jc w:val="right"/>
              <w:rPr>
                <w:rFonts w:ascii="Calibri" w:eastAsia="Times New Roman" w:hAnsi="Calibri" w:cs="Calibri"/>
                <w:color w:val="000000"/>
              </w:rPr>
            </w:pPr>
            <w:r w:rsidRPr="00D541A2">
              <w:rPr>
                <w:rFonts w:ascii="Calibri" w:eastAsia="Times New Roman" w:hAnsi="Calibri" w:cs="Calibri"/>
                <w:color w:val="000000"/>
              </w:rPr>
              <w:t>22</w:t>
            </w:r>
          </w:p>
        </w:tc>
        <w:tc>
          <w:tcPr>
            <w:tcW w:w="1446" w:type="dxa"/>
            <w:tcBorders>
              <w:top w:val="nil"/>
              <w:left w:val="nil"/>
              <w:bottom w:val="single" w:sz="4" w:space="0" w:color="auto"/>
              <w:right w:val="single" w:sz="4" w:space="0" w:color="auto"/>
            </w:tcBorders>
            <w:shd w:val="clear" w:color="auto" w:fill="auto"/>
            <w:noWrap/>
            <w:vAlign w:val="bottom"/>
            <w:hideMark/>
          </w:tcPr>
          <w:p w14:paraId="48F84A93" w14:textId="77777777" w:rsidR="00BD2BA1" w:rsidRPr="00D541A2" w:rsidRDefault="00BD2BA1" w:rsidP="00BD2BA1">
            <w:pPr>
              <w:spacing w:after="0" w:line="240" w:lineRule="auto"/>
              <w:jc w:val="right"/>
              <w:rPr>
                <w:rFonts w:ascii="Calibri" w:eastAsia="Times New Roman" w:hAnsi="Calibri" w:cs="Calibri"/>
                <w:color w:val="000000"/>
              </w:rPr>
            </w:pPr>
            <w:r w:rsidRPr="00D541A2">
              <w:rPr>
                <w:rFonts w:ascii="Calibri" w:eastAsia="Times New Roman" w:hAnsi="Calibri" w:cs="Calibri"/>
                <w:color w:val="000000"/>
              </w:rPr>
              <w:t>10</w:t>
            </w:r>
          </w:p>
        </w:tc>
        <w:tc>
          <w:tcPr>
            <w:tcW w:w="1365" w:type="dxa"/>
            <w:tcBorders>
              <w:top w:val="nil"/>
              <w:left w:val="nil"/>
              <w:bottom w:val="single" w:sz="4" w:space="0" w:color="auto"/>
              <w:right w:val="single" w:sz="4" w:space="0" w:color="auto"/>
            </w:tcBorders>
            <w:shd w:val="clear" w:color="auto" w:fill="auto"/>
            <w:noWrap/>
            <w:vAlign w:val="bottom"/>
            <w:hideMark/>
          </w:tcPr>
          <w:p w14:paraId="7851B91F" w14:textId="77777777" w:rsidR="00BD2BA1" w:rsidRPr="00D541A2" w:rsidRDefault="00BD2BA1" w:rsidP="00BD2BA1">
            <w:pPr>
              <w:spacing w:after="0" w:line="240" w:lineRule="auto"/>
              <w:jc w:val="right"/>
              <w:rPr>
                <w:rFonts w:ascii="Calibri" w:eastAsia="Times New Roman" w:hAnsi="Calibri" w:cs="Calibri"/>
                <w:color w:val="000000"/>
              </w:rPr>
            </w:pPr>
            <w:r w:rsidRPr="00D541A2">
              <w:rPr>
                <w:rFonts w:ascii="Calibri" w:eastAsia="Times New Roman" w:hAnsi="Calibri" w:cs="Calibri"/>
                <w:color w:val="000000"/>
              </w:rPr>
              <w:t>7,47</w:t>
            </w:r>
          </w:p>
        </w:tc>
        <w:tc>
          <w:tcPr>
            <w:tcW w:w="903" w:type="dxa"/>
            <w:tcBorders>
              <w:top w:val="nil"/>
              <w:left w:val="nil"/>
              <w:bottom w:val="single" w:sz="4" w:space="0" w:color="auto"/>
              <w:right w:val="single" w:sz="4" w:space="0" w:color="auto"/>
            </w:tcBorders>
            <w:shd w:val="clear" w:color="auto" w:fill="auto"/>
            <w:noWrap/>
            <w:vAlign w:val="bottom"/>
            <w:hideMark/>
          </w:tcPr>
          <w:p w14:paraId="7237E4A7" w14:textId="77777777" w:rsidR="00BD2BA1" w:rsidRPr="00D541A2" w:rsidRDefault="00BD2BA1" w:rsidP="00BD2BA1">
            <w:pPr>
              <w:spacing w:after="0" w:line="240" w:lineRule="auto"/>
              <w:jc w:val="right"/>
              <w:rPr>
                <w:rFonts w:ascii="Calibri" w:eastAsia="Times New Roman" w:hAnsi="Calibri" w:cs="Calibri"/>
                <w:color w:val="000000"/>
              </w:rPr>
            </w:pPr>
            <w:r w:rsidRPr="00D541A2">
              <w:rPr>
                <w:rFonts w:ascii="Calibri" w:eastAsia="Times New Roman" w:hAnsi="Calibri" w:cs="Calibri"/>
                <w:color w:val="000000"/>
              </w:rPr>
              <w:t>76</w:t>
            </w:r>
          </w:p>
        </w:tc>
        <w:tc>
          <w:tcPr>
            <w:tcW w:w="851" w:type="dxa"/>
            <w:tcBorders>
              <w:top w:val="nil"/>
              <w:left w:val="nil"/>
              <w:bottom w:val="single" w:sz="4" w:space="0" w:color="auto"/>
              <w:right w:val="single" w:sz="4" w:space="0" w:color="auto"/>
            </w:tcBorders>
            <w:shd w:val="clear" w:color="auto" w:fill="auto"/>
            <w:noWrap/>
            <w:vAlign w:val="bottom"/>
            <w:hideMark/>
          </w:tcPr>
          <w:p w14:paraId="654BC763" w14:textId="77777777" w:rsidR="00BD2BA1" w:rsidRPr="00D541A2" w:rsidRDefault="00BD2BA1" w:rsidP="00BD2BA1">
            <w:pPr>
              <w:spacing w:after="0" w:line="240" w:lineRule="auto"/>
              <w:jc w:val="right"/>
              <w:rPr>
                <w:rFonts w:ascii="Calibri" w:eastAsia="Times New Roman" w:hAnsi="Calibri" w:cs="Calibri"/>
                <w:color w:val="000000"/>
              </w:rPr>
            </w:pPr>
            <w:r w:rsidRPr="00D541A2">
              <w:rPr>
                <w:rFonts w:ascii="Calibri" w:eastAsia="Times New Roman" w:hAnsi="Calibri" w:cs="Calibri"/>
                <w:color w:val="000000"/>
              </w:rPr>
              <w:t>2,28</w:t>
            </w:r>
          </w:p>
        </w:tc>
      </w:tr>
      <w:tr w:rsidR="00BD2BA1" w:rsidRPr="00D541A2" w14:paraId="0719D898" w14:textId="77777777" w:rsidTr="00BD2BA1">
        <w:trPr>
          <w:trHeight w:val="300"/>
        </w:trPr>
        <w:tc>
          <w:tcPr>
            <w:tcW w:w="2828" w:type="dxa"/>
            <w:tcBorders>
              <w:top w:val="nil"/>
              <w:left w:val="single" w:sz="4" w:space="0" w:color="auto"/>
              <w:bottom w:val="single" w:sz="4" w:space="0" w:color="auto"/>
              <w:right w:val="single" w:sz="4" w:space="0" w:color="auto"/>
            </w:tcBorders>
            <w:shd w:val="clear" w:color="000000" w:fill="FFC000"/>
            <w:noWrap/>
            <w:vAlign w:val="bottom"/>
            <w:hideMark/>
          </w:tcPr>
          <w:p w14:paraId="06DA5D44" w14:textId="77777777" w:rsidR="00BD2BA1" w:rsidRPr="00D541A2" w:rsidRDefault="00BD2BA1" w:rsidP="00BD2BA1">
            <w:pPr>
              <w:spacing w:after="0" w:line="240" w:lineRule="auto"/>
              <w:rPr>
                <w:rFonts w:ascii="Calibri" w:eastAsia="Times New Roman" w:hAnsi="Calibri" w:cs="Calibri"/>
                <w:color w:val="000000"/>
              </w:rPr>
            </w:pPr>
            <w:r w:rsidRPr="00D541A2">
              <w:rPr>
                <w:rFonts w:ascii="Calibri" w:eastAsia="Times New Roman" w:hAnsi="Calibri" w:cs="Calibri"/>
                <w:color w:val="000000"/>
              </w:rPr>
              <w:t>Fuel Weight</w:t>
            </w:r>
          </w:p>
        </w:tc>
        <w:tc>
          <w:tcPr>
            <w:tcW w:w="1391" w:type="dxa"/>
            <w:tcBorders>
              <w:top w:val="nil"/>
              <w:left w:val="nil"/>
              <w:bottom w:val="single" w:sz="4" w:space="0" w:color="auto"/>
              <w:right w:val="single" w:sz="4" w:space="0" w:color="auto"/>
            </w:tcBorders>
            <w:shd w:val="clear" w:color="000000" w:fill="FFC000"/>
            <w:noWrap/>
            <w:vAlign w:val="bottom"/>
            <w:hideMark/>
          </w:tcPr>
          <w:p w14:paraId="0238AF22" w14:textId="77777777" w:rsidR="00BD2BA1" w:rsidRPr="00D541A2" w:rsidRDefault="00BD2BA1" w:rsidP="00BD2BA1">
            <w:pPr>
              <w:spacing w:after="0" w:line="240" w:lineRule="auto"/>
              <w:jc w:val="right"/>
              <w:rPr>
                <w:rFonts w:ascii="Calibri" w:eastAsia="Times New Roman" w:hAnsi="Calibri" w:cs="Calibri"/>
                <w:color w:val="000000"/>
              </w:rPr>
            </w:pPr>
            <w:r w:rsidRPr="00D541A2">
              <w:rPr>
                <w:rFonts w:ascii="Calibri" w:eastAsia="Times New Roman" w:hAnsi="Calibri" w:cs="Calibri"/>
                <w:color w:val="000000"/>
              </w:rPr>
              <w:t>170</w:t>
            </w:r>
          </w:p>
        </w:tc>
        <w:tc>
          <w:tcPr>
            <w:tcW w:w="1446" w:type="dxa"/>
            <w:tcBorders>
              <w:top w:val="nil"/>
              <w:left w:val="nil"/>
              <w:bottom w:val="single" w:sz="4" w:space="0" w:color="auto"/>
              <w:right w:val="single" w:sz="4" w:space="0" w:color="auto"/>
            </w:tcBorders>
            <w:shd w:val="clear" w:color="000000" w:fill="FFC000"/>
            <w:noWrap/>
            <w:vAlign w:val="bottom"/>
            <w:hideMark/>
          </w:tcPr>
          <w:p w14:paraId="53A34C05" w14:textId="77777777" w:rsidR="00BD2BA1" w:rsidRPr="00D541A2" w:rsidRDefault="00BD2BA1" w:rsidP="00BD2BA1">
            <w:pPr>
              <w:spacing w:after="0" w:line="240" w:lineRule="auto"/>
              <w:jc w:val="right"/>
              <w:rPr>
                <w:rFonts w:ascii="Calibri" w:eastAsia="Times New Roman" w:hAnsi="Calibri" w:cs="Calibri"/>
                <w:color w:val="000000"/>
              </w:rPr>
            </w:pPr>
            <w:r w:rsidRPr="00D541A2">
              <w:rPr>
                <w:rFonts w:ascii="Calibri" w:eastAsia="Times New Roman" w:hAnsi="Calibri" w:cs="Calibri"/>
                <w:color w:val="000000"/>
              </w:rPr>
              <w:t>5</w:t>
            </w:r>
          </w:p>
        </w:tc>
        <w:tc>
          <w:tcPr>
            <w:tcW w:w="1365" w:type="dxa"/>
            <w:tcBorders>
              <w:top w:val="nil"/>
              <w:left w:val="nil"/>
              <w:bottom w:val="single" w:sz="4" w:space="0" w:color="auto"/>
              <w:right w:val="single" w:sz="4" w:space="0" w:color="auto"/>
            </w:tcBorders>
            <w:shd w:val="clear" w:color="000000" w:fill="FFC000"/>
            <w:noWrap/>
            <w:vAlign w:val="bottom"/>
            <w:hideMark/>
          </w:tcPr>
          <w:p w14:paraId="3AA83D27" w14:textId="77777777" w:rsidR="00BD2BA1" w:rsidRPr="00D541A2" w:rsidRDefault="00BD2BA1" w:rsidP="00BD2BA1">
            <w:pPr>
              <w:spacing w:after="0" w:line="240" w:lineRule="auto"/>
              <w:jc w:val="right"/>
              <w:rPr>
                <w:rFonts w:ascii="Calibri" w:eastAsia="Times New Roman" w:hAnsi="Calibri" w:cs="Calibri"/>
                <w:color w:val="000000"/>
              </w:rPr>
            </w:pPr>
            <w:r w:rsidRPr="00D541A2">
              <w:rPr>
                <w:rFonts w:ascii="Calibri" w:eastAsia="Times New Roman" w:hAnsi="Calibri" w:cs="Calibri"/>
                <w:color w:val="000000"/>
              </w:rPr>
              <w:t>7,90</w:t>
            </w:r>
          </w:p>
        </w:tc>
        <w:tc>
          <w:tcPr>
            <w:tcW w:w="903" w:type="dxa"/>
            <w:tcBorders>
              <w:top w:val="nil"/>
              <w:left w:val="nil"/>
              <w:bottom w:val="single" w:sz="4" w:space="0" w:color="auto"/>
              <w:right w:val="single" w:sz="4" w:space="0" w:color="auto"/>
            </w:tcBorders>
            <w:shd w:val="clear" w:color="000000" w:fill="FFC000"/>
            <w:noWrap/>
            <w:vAlign w:val="bottom"/>
            <w:hideMark/>
          </w:tcPr>
          <w:p w14:paraId="633EC9C6" w14:textId="77777777" w:rsidR="00BD2BA1" w:rsidRPr="00D541A2" w:rsidRDefault="00BD2BA1" w:rsidP="00BD2BA1">
            <w:pPr>
              <w:spacing w:after="0" w:line="240" w:lineRule="auto"/>
              <w:jc w:val="right"/>
              <w:rPr>
                <w:rFonts w:ascii="Calibri" w:eastAsia="Times New Roman" w:hAnsi="Calibri" w:cs="Calibri"/>
                <w:color w:val="000000"/>
              </w:rPr>
            </w:pPr>
            <w:r w:rsidRPr="00D541A2">
              <w:rPr>
                <w:rFonts w:ascii="Calibri" w:eastAsia="Times New Roman" w:hAnsi="Calibri" w:cs="Calibri"/>
                <w:color w:val="000000"/>
              </w:rPr>
              <w:t>37</w:t>
            </w:r>
          </w:p>
        </w:tc>
        <w:tc>
          <w:tcPr>
            <w:tcW w:w="851" w:type="dxa"/>
            <w:tcBorders>
              <w:top w:val="nil"/>
              <w:left w:val="nil"/>
              <w:bottom w:val="single" w:sz="4" w:space="0" w:color="auto"/>
              <w:right w:val="single" w:sz="4" w:space="0" w:color="auto"/>
            </w:tcBorders>
            <w:shd w:val="clear" w:color="auto" w:fill="auto"/>
            <w:noWrap/>
            <w:vAlign w:val="bottom"/>
            <w:hideMark/>
          </w:tcPr>
          <w:p w14:paraId="7ACF8B24" w14:textId="77777777" w:rsidR="00BD2BA1" w:rsidRPr="00D541A2" w:rsidRDefault="00BD2BA1" w:rsidP="00BD2BA1">
            <w:pPr>
              <w:spacing w:after="0" w:line="240" w:lineRule="auto"/>
              <w:jc w:val="right"/>
              <w:rPr>
                <w:rFonts w:ascii="Calibri" w:eastAsia="Times New Roman" w:hAnsi="Calibri" w:cs="Calibri"/>
                <w:color w:val="000000"/>
              </w:rPr>
            </w:pPr>
            <w:r w:rsidRPr="00D541A2">
              <w:rPr>
                <w:rFonts w:ascii="Calibri" w:eastAsia="Times New Roman" w:hAnsi="Calibri" w:cs="Calibri"/>
                <w:color w:val="000000"/>
              </w:rPr>
              <w:t>2,41</w:t>
            </w:r>
          </w:p>
        </w:tc>
      </w:tr>
      <w:tr w:rsidR="00BD2BA1" w:rsidRPr="00D541A2" w14:paraId="56097F76" w14:textId="77777777" w:rsidTr="00BD2BA1">
        <w:trPr>
          <w:trHeight w:val="300"/>
        </w:trPr>
        <w:tc>
          <w:tcPr>
            <w:tcW w:w="2828" w:type="dxa"/>
            <w:tcBorders>
              <w:top w:val="nil"/>
              <w:left w:val="single" w:sz="4" w:space="0" w:color="auto"/>
              <w:bottom w:val="single" w:sz="4" w:space="0" w:color="auto"/>
              <w:right w:val="single" w:sz="4" w:space="0" w:color="auto"/>
            </w:tcBorders>
            <w:shd w:val="clear" w:color="auto" w:fill="auto"/>
            <w:noWrap/>
            <w:vAlign w:val="bottom"/>
            <w:hideMark/>
          </w:tcPr>
          <w:p w14:paraId="05970415" w14:textId="77777777" w:rsidR="00BD2BA1" w:rsidRPr="00D541A2" w:rsidRDefault="00BD2BA1" w:rsidP="00BD2BA1">
            <w:pPr>
              <w:spacing w:after="0" w:line="240" w:lineRule="auto"/>
              <w:rPr>
                <w:rFonts w:ascii="Calibri" w:eastAsia="Times New Roman" w:hAnsi="Calibri" w:cs="Calibri"/>
                <w:color w:val="000000"/>
              </w:rPr>
            </w:pPr>
            <w:r w:rsidRPr="00D541A2">
              <w:rPr>
                <w:rFonts w:ascii="Calibri" w:eastAsia="Times New Roman" w:hAnsi="Calibri" w:cs="Calibri"/>
                <w:color w:val="000000"/>
              </w:rPr>
              <w:t>Crew</w:t>
            </w:r>
          </w:p>
        </w:tc>
        <w:tc>
          <w:tcPr>
            <w:tcW w:w="1391" w:type="dxa"/>
            <w:tcBorders>
              <w:top w:val="nil"/>
              <w:left w:val="nil"/>
              <w:bottom w:val="single" w:sz="4" w:space="0" w:color="auto"/>
              <w:right w:val="single" w:sz="4" w:space="0" w:color="auto"/>
            </w:tcBorders>
            <w:shd w:val="clear" w:color="auto" w:fill="auto"/>
            <w:noWrap/>
            <w:vAlign w:val="bottom"/>
            <w:hideMark/>
          </w:tcPr>
          <w:p w14:paraId="0D844A56" w14:textId="77777777" w:rsidR="00BD2BA1" w:rsidRPr="00D541A2" w:rsidRDefault="00BD2BA1" w:rsidP="00BD2BA1">
            <w:pPr>
              <w:spacing w:after="0" w:line="240" w:lineRule="auto"/>
              <w:jc w:val="right"/>
              <w:rPr>
                <w:rFonts w:ascii="Calibri" w:eastAsia="Times New Roman" w:hAnsi="Calibri" w:cs="Calibri"/>
                <w:color w:val="000000"/>
              </w:rPr>
            </w:pPr>
            <w:r w:rsidRPr="00D541A2">
              <w:rPr>
                <w:rFonts w:ascii="Calibri" w:eastAsia="Times New Roman" w:hAnsi="Calibri" w:cs="Calibri"/>
                <w:color w:val="000000"/>
              </w:rPr>
              <w:t>379</w:t>
            </w:r>
          </w:p>
        </w:tc>
        <w:tc>
          <w:tcPr>
            <w:tcW w:w="1446" w:type="dxa"/>
            <w:tcBorders>
              <w:top w:val="nil"/>
              <w:left w:val="nil"/>
              <w:bottom w:val="single" w:sz="4" w:space="0" w:color="auto"/>
              <w:right w:val="single" w:sz="4" w:space="0" w:color="auto"/>
            </w:tcBorders>
            <w:shd w:val="clear" w:color="auto" w:fill="auto"/>
            <w:noWrap/>
            <w:vAlign w:val="bottom"/>
            <w:hideMark/>
          </w:tcPr>
          <w:p w14:paraId="27247B44" w14:textId="77777777" w:rsidR="00BD2BA1" w:rsidRPr="00D541A2" w:rsidRDefault="00BD2BA1" w:rsidP="00BD2BA1">
            <w:pPr>
              <w:spacing w:after="0" w:line="240" w:lineRule="auto"/>
              <w:jc w:val="right"/>
              <w:rPr>
                <w:rFonts w:ascii="Calibri" w:eastAsia="Times New Roman" w:hAnsi="Calibri" w:cs="Calibri"/>
                <w:color w:val="000000"/>
              </w:rPr>
            </w:pPr>
            <w:r w:rsidRPr="00D541A2">
              <w:rPr>
                <w:rFonts w:ascii="Calibri" w:eastAsia="Times New Roman" w:hAnsi="Calibri" w:cs="Calibri"/>
                <w:color w:val="000000"/>
              </w:rPr>
              <w:t>86</w:t>
            </w:r>
          </w:p>
        </w:tc>
        <w:tc>
          <w:tcPr>
            <w:tcW w:w="1365" w:type="dxa"/>
            <w:tcBorders>
              <w:top w:val="nil"/>
              <w:left w:val="nil"/>
              <w:bottom w:val="single" w:sz="4" w:space="0" w:color="auto"/>
              <w:right w:val="single" w:sz="4" w:space="0" w:color="auto"/>
            </w:tcBorders>
            <w:shd w:val="clear" w:color="auto" w:fill="auto"/>
            <w:noWrap/>
            <w:vAlign w:val="bottom"/>
            <w:hideMark/>
          </w:tcPr>
          <w:p w14:paraId="3D99B81E" w14:textId="77777777" w:rsidR="00BD2BA1" w:rsidRPr="00D541A2" w:rsidRDefault="00BD2BA1" w:rsidP="00BD2BA1">
            <w:pPr>
              <w:spacing w:after="0" w:line="240" w:lineRule="auto"/>
              <w:jc w:val="right"/>
              <w:rPr>
                <w:rFonts w:ascii="Calibri" w:eastAsia="Times New Roman" w:hAnsi="Calibri" w:cs="Calibri"/>
                <w:color w:val="000000"/>
              </w:rPr>
            </w:pPr>
            <w:r w:rsidRPr="00D541A2">
              <w:rPr>
                <w:rFonts w:ascii="Calibri" w:eastAsia="Times New Roman" w:hAnsi="Calibri" w:cs="Calibri"/>
                <w:color w:val="000000"/>
              </w:rPr>
              <w:t>7,47</w:t>
            </w:r>
          </w:p>
        </w:tc>
        <w:tc>
          <w:tcPr>
            <w:tcW w:w="903" w:type="dxa"/>
            <w:tcBorders>
              <w:top w:val="nil"/>
              <w:left w:val="nil"/>
              <w:bottom w:val="single" w:sz="4" w:space="0" w:color="auto"/>
              <w:right w:val="single" w:sz="4" w:space="0" w:color="auto"/>
            </w:tcBorders>
            <w:shd w:val="clear" w:color="auto" w:fill="auto"/>
            <w:noWrap/>
            <w:vAlign w:val="bottom"/>
            <w:hideMark/>
          </w:tcPr>
          <w:p w14:paraId="4D393DA0" w14:textId="77777777" w:rsidR="00BD2BA1" w:rsidRPr="00D541A2" w:rsidRDefault="00BD2BA1" w:rsidP="00BD2BA1">
            <w:pPr>
              <w:spacing w:after="0" w:line="240" w:lineRule="auto"/>
              <w:jc w:val="right"/>
              <w:rPr>
                <w:rFonts w:ascii="Calibri" w:eastAsia="Times New Roman" w:hAnsi="Calibri" w:cs="Calibri"/>
                <w:color w:val="000000"/>
              </w:rPr>
            </w:pPr>
            <w:r w:rsidRPr="00D541A2">
              <w:rPr>
                <w:rFonts w:ascii="Calibri" w:eastAsia="Times New Roman" w:hAnsi="Calibri" w:cs="Calibri"/>
                <w:color w:val="000000"/>
              </w:rPr>
              <w:t>642</w:t>
            </w:r>
          </w:p>
        </w:tc>
        <w:tc>
          <w:tcPr>
            <w:tcW w:w="851" w:type="dxa"/>
            <w:tcBorders>
              <w:top w:val="nil"/>
              <w:left w:val="nil"/>
              <w:bottom w:val="single" w:sz="4" w:space="0" w:color="auto"/>
              <w:right w:val="single" w:sz="4" w:space="0" w:color="auto"/>
            </w:tcBorders>
            <w:shd w:val="clear" w:color="auto" w:fill="auto"/>
            <w:noWrap/>
            <w:vAlign w:val="bottom"/>
            <w:hideMark/>
          </w:tcPr>
          <w:p w14:paraId="27FDFE17" w14:textId="77777777" w:rsidR="00BD2BA1" w:rsidRPr="00D541A2" w:rsidRDefault="00BD2BA1" w:rsidP="00BD2BA1">
            <w:pPr>
              <w:spacing w:after="0" w:line="240" w:lineRule="auto"/>
              <w:jc w:val="right"/>
              <w:rPr>
                <w:rFonts w:ascii="Calibri" w:eastAsia="Times New Roman" w:hAnsi="Calibri" w:cs="Calibri"/>
                <w:color w:val="000000"/>
              </w:rPr>
            </w:pPr>
            <w:r w:rsidRPr="00D541A2">
              <w:rPr>
                <w:rFonts w:ascii="Calibri" w:eastAsia="Times New Roman" w:hAnsi="Calibri" w:cs="Calibri"/>
                <w:color w:val="000000"/>
              </w:rPr>
              <w:t>2,28</w:t>
            </w:r>
          </w:p>
        </w:tc>
      </w:tr>
      <w:tr w:rsidR="00BD2BA1" w:rsidRPr="00D541A2" w14:paraId="2A87BABC" w14:textId="77777777" w:rsidTr="00BD2BA1">
        <w:trPr>
          <w:trHeight w:val="300"/>
        </w:trPr>
        <w:tc>
          <w:tcPr>
            <w:tcW w:w="2828" w:type="dxa"/>
            <w:tcBorders>
              <w:top w:val="nil"/>
              <w:left w:val="single" w:sz="4" w:space="0" w:color="auto"/>
              <w:bottom w:val="single" w:sz="4" w:space="0" w:color="auto"/>
              <w:right w:val="single" w:sz="4" w:space="0" w:color="auto"/>
            </w:tcBorders>
            <w:shd w:val="clear" w:color="auto" w:fill="auto"/>
            <w:noWrap/>
            <w:vAlign w:val="bottom"/>
            <w:hideMark/>
          </w:tcPr>
          <w:p w14:paraId="456BBA2B" w14:textId="77777777" w:rsidR="00BD2BA1" w:rsidRPr="00D541A2" w:rsidRDefault="00BD2BA1" w:rsidP="00BD2BA1">
            <w:pPr>
              <w:spacing w:after="0" w:line="240" w:lineRule="auto"/>
              <w:rPr>
                <w:rFonts w:ascii="Calibri" w:eastAsia="Times New Roman" w:hAnsi="Calibri" w:cs="Calibri"/>
                <w:color w:val="000000"/>
              </w:rPr>
            </w:pPr>
            <w:r w:rsidRPr="00D541A2">
              <w:rPr>
                <w:rFonts w:ascii="Calibri" w:eastAsia="Times New Roman" w:hAnsi="Calibri" w:cs="Calibri"/>
                <w:color w:val="000000"/>
              </w:rPr>
              <w:t>PayLoad</w:t>
            </w:r>
          </w:p>
        </w:tc>
        <w:tc>
          <w:tcPr>
            <w:tcW w:w="1391" w:type="dxa"/>
            <w:tcBorders>
              <w:top w:val="nil"/>
              <w:left w:val="nil"/>
              <w:bottom w:val="single" w:sz="4" w:space="0" w:color="auto"/>
              <w:right w:val="single" w:sz="4" w:space="0" w:color="auto"/>
            </w:tcBorders>
            <w:shd w:val="clear" w:color="auto" w:fill="auto"/>
            <w:noWrap/>
            <w:vAlign w:val="bottom"/>
            <w:hideMark/>
          </w:tcPr>
          <w:p w14:paraId="50D1D777" w14:textId="77777777" w:rsidR="00BD2BA1" w:rsidRPr="00D541A2" w:rsidRDefault="00BD2BA1" w:rsidP="00BD2BA1">
            <w:pPr>
              <w:spacing w:after="0" w:line="240" w:lineRule="auto"/>
              <w:jc w:val="right"/>
              <w:rPr>
                <w:rFonts w:ascii="Calibri" w:eastAsia="Times New Roman" w:hAnsi="Calibri" w:cs="Calibri"/>
                <w:color w:val="000000"/>
              </w:rPr>
            </w:pPr>
            <w:r w:rsidRPr="00D541A2">
              <w:rPr>
                <w:rFonts w:ascii="Calibri" w:eastAsia="Times New Roman" w:hAnsi="Calibri" w:cs="Calibri"/>
                <w:color w:val="000000"/>
              </w:rPr>
              <w:t>44</w:t>
            </w:r>
          </w:p>
        </w:tc>
        <w:tc>
          <w:tcPr>
            <w:tcW w:w="1446" w:type="dxa"/>
            <w:tcBorders>
              <w:top w:val="nil"/>
              <w:left w:val="nil"/>
              <w:bottom w:val="single" w:sz="4" w:space="0" w:color="auto"/>
              <w:right w:val="single" w:sz="4" w:space="0" w:color="auto"/>
            </w:tcBorders>
            <w:shd w:val="clear" w:color="auto" w:fill="auto"/>
            <w:noWrap/>
            <w:vAlign w:val="bottom"/>
            <w:hideMark/>
          </w:tcPr>
          <w:p w14:paraId="1D43D3E3" w14:textId="77777777" w:rsidR="00BD2BA1" w:rsidRPr="00D541A2" w:rsidRDefault="00BD2BA1" w:rsidP="00BD2BA1">
            <w:pPr>
              <w:spacing w:after="0" w:line="240" w:lineRule="auto"/>
              <w:jc w:val="right"/>
              <w:rPr>
                <w:rFonts w:ascii="Calibri" w:eastAsia="Times New Roman" w:hAnsi="Calibri" w:cs="Calibri"/>
                <w:color w:val="000000"/>
              </w:rPr>
            </w:pPr>
            <w:r w:rsidRPr="00D541A2">
              <w:rPr>
                <w:rFonts w:ascii="Calibri" w:eastAsia="Times New Roman" w:hAnsi="Calibri" w:cs="Calibri"/>
                <w:color w:val="000000"/>
              </w:rPr>
              <w:t>0</w:t>
            </w:r>
          </w:p>
        </w:tc>
        <w:tc>
          <w:tcPr>
            <w:tcW w:w="1365" w:type="dxa"/>
            <w:tcBorders>
              <w:top w:val="nil"/>
              <w:left w:val="nil"/>
              <w:bottom w:val="single" w:sz="4" w:space="0" w:color="auto"/>
              <w:right w:val="single" w:sz="4" w:space="0" w:color="auto"/>
            </w:tcBorders>
            <w:shd w:val="clear" w:color="auto" w:fill="auto"/>
            <w:noWrap/>
            <w:vAlign w:val="bottom"/>
            <w:hideMark/>
          </w:tcPr>
          <w:p w14:paraId="4E247545" w14:textId="77777777" w:rsidR="00BD2BA1" w:rsidRPr="00D541A2" w:rsidRDefault="00BD2BA1" w:rsidP="00BD2BA1">
            <w:pPr>
              <w:spacing w:after="0" w:line="240" w:lineRule="auto"/>
              <w:jc w:val="right"/>
              <w:rPr>
                <w:rFonts w:ascii="Calibri" w:eastAsia="Times New Roman" w:hAnsi="Calibri" w:cs="Calibri"/>
                <w:color w:val="000000"/>
              </w:rPr>
            </w:pPr>
            <w:r w:rsidRPr="00D541A2">
              <w:rPr>
                <w:rFonts w:ascii="Calibri" w:eastAsia="Times New Roman" w:hAnsi="Calibri" w:cs="Calibri"/>
                <w:color w:val="000000"/>
              </w:rPr>
              <w:t>7,70</w:t>
            </w:r>
          </w:p>
        </w:tc>
        <w:tc>
          <w:tcPr>
            <w:tcW w:w="903" w:type="dxa"/>
            <w:tcBorders>
              <w:top w:val="nil"/>
              <w:left w:val="nil"/>
              <w:bottom w:val="single" w:sz="4" w:space="0" w:color="auto"/>
              <w:right w:val="single" w:sz="4" w:space="0" w:color="auto"/>
            </w:tcBorders>
            <w:shd w:val="clear" w:color="auto" w:fill="auto"/>
            <w:noWrap/>
            <w:vAlign w:val="bottom"/>
            <w:hideMark/>
          </w:tcPr>
          <w:p w14:paraId="67B3AEAE" w14:textId="77777777" w:rsidR="00BD2BA1" w:rsidRPr="00D541A2" w:rsidRDefault="00BD2BA1" w:rsidP="00BD2BA1">
            <w:pPr>
              <w:spacing w:after="0" w:line="240" w:lineRule="auto"/>
              <w:jc w:val="right"/>
              <w:rPr>
                <w:rFonts w:ascii="Calibri" w:eastAsia="Times New Roman" w:hAnsi="Calibri" w:cs="Calibri"/>
                <w:color w:val="000000"/>
              </w:rPr>
            </w:pPr>
            <w:r w:rsidRPr="00D541A2">
              <w:rPr>
                <w:rFonts w:ascii="Calibri" w:eastAsia="Times New Roman" w:hAnsi="Calibri" w:cs="Calibri"/>
                <w:color w:val="000000"/>
              </w:rPr>
              <w:t>0</w:t>
            </w:r>
          </w:p>
        </w:tc>
        <w:tc>
          <w:tcPr>
            <w:tcW w:w="851" w:type="dxa"/>
            <w:tcBorders>
              <w:top w:val="nil"/>
              <w:left w:val="nil"/>
              <w:bottom w:val="single" w:sz="4" w:space="0" w:color="auto"/>
              <w:right w:val="single" w:sz="4" w:space="0" w:color="auto"/>
            </w:tcBorders>
            <w:shd w:val="clear" w:color="auto" w:fill="auto"/>
            <w:noWrap/>
            <w:vAlign w:val="bottom"/>
            <w:hideMark/>
          </w:tcPr>
          <w:p w14:paraId="73414883" w14:textId="77777777" w:rsidR="00BD2BA1" w:rsidRPr="00D541A2" w:rsidRDefault="00BD2BA1" w:rsidP="00BD2BA1">
            <w:pPr>
              <w:spacing w:after="0" w:line="240" w:lineRule="auto"/>
              <w:jc w:val="right"/>
              <w:rPr>
                <w:rFonts w:ascii="Calibri" w:eastAsia="Times New Roman" w:hAnsi="Calibri" w:cs="Calibri"/>
                <w:color w:val="000000"/>
              </w:rPr>
            </w:pPr>
            <w:r w:rsidRPr="00D541A2">
              <w:rPr>
                <w:rFonts w:ascii="Calibri" w:eastAsia="Times New Roman" w:hAnsi="Calibri" w:cs="Calibri"/>
                <w:color w:val="000000"/>
              </w:rPr>
              <w:t>2,35</w:t>
            </w:r>
          </w:p>
        </w:tc>
      </w:tr>
      <w:tr w:rsidR="00BD2BA1" w:rsidRPr="00D541A2" w14:paraId="2DB6FAB2" w14:textId="77777777" w:rsidTr="00BD2BA1">
        <w:trPr>
          <w:trHeight w:val="300"/>
        </w:trPr>
        <w:tc>
          <w:tcPr>
            <w:tcW w:w="2828" w:type="dxa"/>
            <w:tcBorders>
              <w:top w:val="nil"/>
              <w:left w:val="single" w:sz="4" w:space="0" w:color="auto"/>
              <w:bottom w:val="single" w:sz="4" w:space="0" w:color="auto"/>
              <w:right w:val="single" w:sz="4" w:space="0" w:color="auto"/>
            </w:tcBorders>
            <w:shd w:val="clear" w:color="auto" w:fill="auto"/>
            <w:noWrap/>
            <w:vAlign w:val="bottom"/>
            <w:hideMark/>
          </w:tcPr>
          <w:p w14:paraId="34137C90" w14:textId="77777777" w:rsidR="00BD2BA1" w:rsidRPr="00D541A2" w:rsidRDefault="00BD2BA1" w:rsidP="00BD2BA1">
            <w:pPr>
              <w:spacing w:after="0" w:line="240" w:lineRule="auto"/>
              <w:rPr>
                <w:rFonts w:ascii="Calibri" w:eastAsia="Times New Roman" w:hAnsi="Calibri" w:cs="Calibri"/>
                <w:color w:val="000000"/>
              </w:rPr>
            </w:pPr>
            <w:r w:rsidRPr="00D541A2">
              <w:rPr>
                <w:rFonts w:ascii="Calibri" w:eastAsia="Times New Roman" w:hAnsi="Calibri" w:cs="Calibri"/>
                <w:color w:val="000000"/>
              </w:rPr>
              <w:t>Wempty</w:t>
            </w:r>
          </w:p>
        </w:tc>
        <w:tc>
          <w:tcPr>
            <w:tcW w:w="1391" w:type="dxa"/>
            <w:tcBorders>
              <w:top w:val="nil"/>
              <w:left w:val="nil"/>
              <w:bottom w:val="single" w:sz="4" w:space="0" w:color="auto"/>
              <w:right w:val="single" w:sz="4" w:space="0" w:color="auto"/>
            </w:tcBorders>
            <w:shd w:val="clear" w:color="auto" w:fill="auto"/>
            <w:noWrap/>
            <w:vAlign w:val="bottom"/>
            <w:hideMark/>
          </w:tcPr>
          <w:p w14:paraId="6A9E77FA" w14:textId="77777777" w:rsidR="00BD2BA1" w:rsidRPr="00D541A2" w:rsidRDefault="00BD2BA1" w:rsidP="00BD2BA1">
            <w:pPr>
              <w:spacing w:after="0" w:line="240" w:lineRule="auto"/>
              <w:rPr>
                <w:rFonts w:ascii="Calibri" w:eastAsia="Times New Roman" w:hAnsi="Calibri" w:cs="Calibri"/>
                <w:color w:val="000000"/>
              </w:rPr>
            </w:pPr>
            <w:r w:rsidRPr="00D541A2">
              <w:rPr>
                <w:rFonts w:ascii="Calibri" w:eastAsia="Times New Roman" w:hAnsi="Calibri" w:cs="Calibri"/>
                <w:color w:val="000000"/>
              </w:rPr>
              <w:t> </w:t>
            </w:r>
          </w:p>
        </w:tc>
        <w:tc>
          <w:tcPr>
            <w:tcW w:w="1446" w:type="dxa"/>
            <w:tcBorders>
              <w:top w:val="nil"/>
              <w:left w:val="nil"/>
              <w:bottom w:val="single" w:sz="4" w:space="0" w:color="auto"/>
              <w:right w:val="single" w:sz="4" w:space="0" w:color="auto"/>
            </w:tcBorders>
            <w:shd w:val="clear" w:color="auto" w:fill="auto"/>
            <w:noWrap/>
            <w:vAlign w:val="bottom"/>
            <w:hideMark/>
          </w:tcPr>
          <w:p w14:paraId="5C6D9F97" w14:textId="77777777" w:rsidR="00BD2BA1" w:rsidRPr="00D541A2" w:rsidRDefault="00BD2BA1" w:rsidP="00BD2BA1">
            <w:pPr>
              <w:spacing w:after="0" w:line="240" w:lineRule="auto"/>
              <w:rPr>
                <w:rFonts w:ascii="Calibri" w:eastAsia="Times New Roman" w:hAnsi="Calibri" w:cs="Calibri"/>
                <w:color w:val="000000"/>
              </w:rPr>
            </w:pPr>
            <w:r w:rsidRPr="00D541A2">
              <w:rPr>
                <w:rFonts w:ascii="Calibri" w:eastAsia="Times New Roman" w:hAnsi="Calibri" w:cs="Calibri"/>
                <w:color w:val="000000"/>
              </w:rPr>
              <w:t> </w:t>
            </w:r>
          </w:p>
        </w:tc>
        <w:tc>
          <w:tcPr>
            <w:tcW w:w="1365" w:type="dxa"/>
            <w:tcBorders>
              <w:top w:val="nil"/>
              <w:left w:val="nil"/>
              <w:bottom w:val="single" w:sz="4" w:space="0" w:color="auto"/>
              <w:right w:val="single" w:sz="4" w:space="0" w:color="auto"/>
            </w:tcBorders>
            <w:shd w:val="clear" w:color="auto" w:fill="auto"/>
            <w:noWrap/>
            <w:vAlign w:val="bottom"/>
            <w:hideMark/>
          </w:tcPr>
          <w:p w14:paraId="749041AA" w14:textId="77777777" w:rsidR="00BD2BA1" w:rsidRPr="00D541A2" w:rsidRDefault="00BD2BA1" w:rsidP="00BD2BA1">
            <w:pPr>
              <w:spacing w:after="0" w:line="240" w:lineRule="auto"/>
              <w:rPr>
                <w:rFonts w:ascii="Calibri" w:eastAsia="Times New Roman" w:hAnsi="Calibri" w:cs="Calibri"/>
                <w:color w:val="000000"/>
              </w:rPr>
            </w:pPr>
            <w:r w:rsidRPr="00D541A2">
              <w:rPr>
                <w:rFonts w:ascii="Calibri" w:eastAsia="Times New Roman" w:hAnsi="Calibri" w:cs="Calibri"/>
                <w:color w:val="000000"/>
              </w:rPr>
              <w:t> </w:t>
            </w:r>
          </w:p>
        </w:tc>
        <w:tc>
          <w:tcPr>
            <w:tcW w:w="903" w:type="dxa"/>
            <w:tcBorders>
              <w:top w:val="nil"/>
              <w:left w:val="nil"/>
              <w:bottom w:val="single" w:sz="4" w:space="0" w:color="auto"/>
              <w:right w:val="single" w:sz="4" w:space="0" w:color="auto"/>
            </w:tcBorders>
            <w:shd w:val="clear" w:color="auto" w:fill="auto"/>
            <w:noWrap/>
            <w:vAlign w:val="bottom"/>
            <w:hideMark/>
          </w:tcPr>
          <w:p w14:paraId="5D34007B" w14:textId="77777777" w:rsidR="00BD2BA1" w:rsidRPr="00D541A2" w:rsidRDefault="00BD2BA1" w:rsidP="00BD2BA1">
            <w:pPr>
              <w:spacing w:after="0" w:line="240" w:lineRule="auto"/>
              <w:rPr>
                <w:rFonts w:ascii="Calibri" w:eastAsia="Times New Roman" w:hAnsi="Calibri" w:cs="Calibri"/>
                <w:color w:val="000000"/>
              </w:rPr>
            </w:pPr>
            <w:r w:rsidRPr="00D541A2">
              <w:rPr>
                <w:rFonts w:ascii="Calibri" w:eastAsia="Times New Roman" w:hAnsi="Calibri" w:cs="Calibri"/>
                <w:color w:val="000000"/>
              </w:rPr>
              <w:t> </w:t>
            </w:r>
          </w:p>
        </w:tc>
        <w:tc>
          <w:tcPr>
            <w:tcW w:w="851" w:type="dxa"/>
            <w:tcBorders>
              <w:top w:val="nil"/>
              <w:left w:val="nil"/>
              <w:bottom w:val="single" w:sz="4" w:space="0" w:color="auto"/>
              <w:right w:val="single" w:sz="4" w:space="0" w:color="auto"/>
            </w:tcBorders>
            <w:shd w:val="clear" w:color="auto" w:fill="auto"/>
            <w:noWrap/>
            <w:vAlign w:val="bottom"/>
            <w:hideMark/>
          </w:tcPr>
          <w:p w14:paraId="2F0353EA" w14:textId="77777777" w:rsidR="00BD2BA1" w:rsidRPr="00D541A2" w:rsidRDefault="00BD2BA1" w:rsidP="00BD2BA1">
            <w:pPr>
              <w:spacing w:after="0" w:line="240" w:lineRule="auto"/>
              <w:jc w:val="right"/>
              <w:rPr>
                <w:rFonts w:ascii="Calibri" w:eastAsia="Times New Roman" w:hAnsi="Calibri" w:cs="Calibri"/>
                <w:color w:val="000000"/>
              </w:rPr>
            </w:pPr>
            <w:r w:rsidRPr="00D541A2">
              <w:rPr>
                <w:rFonts w:ascii="Calibri" w:eastAsia="Times New Roman" w:hAnsi="Calibri" w:cs="Calibri"/>
                <w:color w:val="000000"/>
              </w:rPr>
              <w:t>0,00</w:t>
            </w:r>
          </w:p>
        </w:tc>
      </w:tr>
      <w:tr w:rsidR="00BD2BA1" w:rsidRPr="00D541A2" w14:paraId="2C0AE1F8" w14:textId="77777777" w:rsidTr="00BD2BA1">
        <w:trPr>
          <w:trHeight w:val="300"/>
        </w:trPr>
        <w:tc>
          <w:tcPr>
            <w:tcW w:w="2828" w:type="dxa"/>
            <w:tcBorders>
              <w:top w:val="nil"/>
              <w:left w:val="single" w:sz="4" w:space="0" w:color="auto"/>
              <w:bottom w:val="single" w:sz="4" w:space="0" w:color="auto"/>
              <w:right w:val="single" w:sz="4" w:space="0" w:color="auto"/>
            </w:tcBorders>
            <w:shd w:val="clear" w:color="000000" w:fill="FFC000"/>
            <w:noWrap/>
            <w:vAlign w:val="bottom"/>
            <w:hideMark/>
          </w:tcPr>
          <w:p w14:paraId="5FBC4B77" w14:textId="77777777" w:rsidR="00BD2BA1" w:rsidRPr="00D541A2" w:rsidRDefault="00BD2BA1" w:rsidP="00BD2BA1">
            <w:pPr>
              <w:spacing w:after="0" w:line="240" w:lineRule="auto"/>
              <w:rPr>
                <w:rFonts w:ascii="Calibri" w:eastAsia="Times New Roman" w:hAnsi="Calibri" w:cs="Calibri"/>
                <w:color w:val="000000"/>
              </w:rPr>
            </w:pPr>
            <w:r w:rsidRPr="00D541A2">
              <w:rPr>
                <w:rFonts w:ascii="Calibri" w:eastAsia="Times New Roman" w:hAnsi="Calibri" w:cs="Calibri"/>
                <w:color w:val="000000"/>
              </w:rPr>
              <w:t>MTOW</w:t>
            </w:r>
          </w:p>
        </w:tc>
        <w:tc>
          <w:tcPr>
            <w:tcW w:w="1391" w:type="dxa"/>
            <w:tcBorders>
              <w:top w:val="nil"/>
              <w:left w:val="nil"/>
              <w:bottom w:val="single" w:sz="4" w:space="0" w:color="auto"/>
              <w:right w:val="single" w:sz="4" w:space="0" w:color="auto"/>
            </w:tcBorders>
            <w:shd w:val="clear" w:color="000000" w:fill="FFC000"/>
            <w:noWrap/>
            <w:vAlign w:val="bottom"/>
            <w:hideMark/>
          </w:tcPr>
          <w:p w14:paraId="55A7F509" w14:textId="77777777" w:rsidR="00BD2BA1" w:rsidRPr="00D541A2" w:rsidRDefault="00BD2BA1" w:rsidP="00BD2BA1">
            <w:pPr>
              <w:spacing w:after="0" w:line="240" w:lineRule="auto"/>
              <w:jc w:val="right"/>
              <w:rPr>
                <w:rFonts w:ascii="Calibri" w:eastAsia="Times New Roman" w:hAnsi="Calibri" w:cs="Calibri"/>
                <w:color w:val="000000"/>
              </w:rPr>
            </w:pPr>
            <w:r w:rsidRPr="00D541A2">
              <w:rPr>
                <w:rFonts w:ascii="Calibri" w:eastAsia="Times New Roman" w:hAnsi="Calibri" w:cs="Calibri"/>
                <w:color w:val="000000"/>
              </w:rPr>
              <w:t>1617</w:t>
            </w:r>
          </w:p>
        </w:tc>
        <w:tc>
          <w:tcPr>
            <w:tcW w:w="1446" w:type="dxa"/>
            <w:tcBorders>
              <w:top w:val="nil"/>
              <w:left w:val="nil"/>
              <w:bottom w:val="single" w:sz="4" w:space="0" w:color="auto"/>
              <w:right w:val="single" w:sz="4" w:space="0" w:color="auto"/>
            </w:tcBorders>
            <w:shd w:val="clear" w:color="000000" w:fill="FFC000"/>
            <w:noWrap/>
            <w:vAlign w:val="bottom"/>
            <w:hideMark/>
          </w:tcPr>
          <w:p w14:paraId="27704E2F" w14:textId="77777777" w:rsidR="00BD2BA1" w:rsidRPr="00D541A2" w:rsidRDefault="00BD2BA1" w:rsidP="00BD2BA1">
            <w:pPr>
              <w:spacing w:after="0" w:line="240" w:lineRule="auto"/>
              <w:jc w:val="right"/>
              <w:rPr>
                <w:rFonts w:ascii="Calibri" w:eastAsia="Times New Roman" w:hAnsi="Calibri" w:cs="Calibri"/>
                <w:color w:val="000000"/>
              </w:rPr>
            </w:pPr>
            <w:r w:rsidRPr="00D541A2">
              <w:rPr>
                <w:rFonts w:ascii="Calibri" w:eastAsia="Times New Roman" w:hAnsi="Calibri" w:cs="Calibri"/>
                <w:color w:val="000000"/>
              </w:rPr>
              <w:t>734</w:t>
            </w:r>
          </w:p>
        </w:tc>
        <w:tc>
          <w:tcPr>
            <w:tcW w:w="1365" w:type="dxa"/>
            <w:tcBorders>
              <w:top w:val="nil"/>
              <w:left w:val="nil"/>
              <w:bottom w:val="single" w:sz="4" w:space="0" w:color="auto"/>
              <w:right w:val="single" w:sz="4" w:space="0" w:color="auto"/>
            </w:tcBorders>
            <w:shd w:val="clear" w:color="000000" w:fill="FFC000"/>
            <w:noWrap/>
            <w:vAlign w:val="bottom"/>
            <w:hideMark/>
          </w:tcPr>
          <w:p w14:paraId="1A743AD7" w14:textId="77777777" w:rsidR="00BD2BA1" w:rsidRPr="00D541A2" w:rsidRDefault="00BD2BA1" w:rsidP="00BD2BA1">
            <w:pPr>
              <w:spacing w:after="0" w:line="240" w:lineRule="auto"/>
              <w:jc w:val="right"/>
              <w:rPr>
                <w:rFonts w:ascii="Calibri" w:eastAsia="Times New Roman" w:hAnsi="Calibri" w:cs="Calibri"/>
                <w:color w:val="000000"/>
              </w:rPr>
            </w:pPr>
            <w:r w:rsidRPr="00D541A2">
              <w:rPr>
                <w:rFonts w:ascii="Calibri" w:eastAsia="Times New Roman" w:hAnsi="Calibri" w:cs="Calibri"/>
                <w:color w:val="000000"/>
              </w:rPr>
              <w:t>5,07</w:t>
            </w:r>
          </w:p>
        </w:tc>
        <w:tc>
          <w:tcPr>
            <w:tcW w:w="903" w:type="dxa"/>
            <w:tcBorders>
              <w:top w:val="nil"/>
              <w:left w:val="nil"/>
              <w:bottom w:val="single" w:sz="4" w:space="0" w:color="auto"/>
              <w:right w:val="single" w:sz="4" w:space="0" w:color="auto"/>
            </w:tcBorders>
            <w:shd w:val="clear" w:color="000000" w:fill="FFC000"/>
            <w:noWrap/>
            <w:vAlign w:val="bottom"/>
            <w:hideMark/>
          </w:tcPr>
          <w:p w14:paraId="780214CE" w14:textId="77777777" w:rsidR="00BD2BA1" w:rsidRPr="00D541A2" w:rsidRDefault="00BD2BA1" w:rsidP="00BD2BA1">
            <w:pPr>
              <w:spacing w:after="0" w:line="240" w:lineRule="auto"/>
              <w:rPr>
                <w:rFonts w:ascii="Calibri" w:eastAsia="Times New Roman" w:hAnsi="Calibri" w:cs="Calibri"/>
                <w:color w:val="000000"/>
              </w:rPr>
            </w:pPr>
            <w:r w:rsidRPr="00D541A2">
              <w:rPr>
                <w:rFonts w:ascii="Calibri" w:eastAsia="Times New Roman" w:hAnsi="Calibri" w:cs="Calibri"/>
                <w:color w:val="000000"/>
              </w:rPr>
              <w:t> </w:t>
            </w:r>
          </w:p>
        </w:tc>
        <w:tc>
          <w:tcPr>
            <w:tcW w:w="851" w:type="dxa"/>
            <w:tcBorders>
              <w:top w:val="nil"/>
              <w:left w:val="nil"/>
              <w:bottom w:val="single" w:sz="4" w:space="0" w:color="auto"/>
              <w:right w:val="single" w:sz="4" w:space="0" w:color="auto"/>
            </w:tcBorders>
            <w:shd w:val="clear" w:color="auto" w:fill="auto"/>
            <w:noWrap/>
            <w:vAlign w:val="bottom"/>
            <w:hideMark/>
          </w:tcPr>
          <w:p w14:paraId="02E526B7" w14:textId="77777777" w:rsidR="00BD2BA1" w:rsidRPr="00D541A2" w:rsidRDefault="00BD2BA1" w:rsidP="00BD2BA1">
            <w:pPr>
              <w:spacing w:after="0" w:line="240" w:lineRule="auto"/>
              <w:jc w:val="right"/>
              <w:rPr>
                <w:rFonts w:ascii="Calibri" w:eastAsia="Times New Roman" w:hAnsi="Calibri" w:cs="Calibri"/>
                <w:color w:val="000000"/>
              </w:rPr>
            </w:pPr>
            <w:r w:rsidRPr="00D541A2">
              <w:rPr>
                <w:rFonts w:ascii="Calibri" w:eastAsia="Times New Roman" w:hAnsi="Calibri" w:cs="Calibri"/>
                <w:color w:val="000000"/>
              </w:rPr>
              <w:t>1,54</w:t>
            </w:r>
          </w:p>
        </w:tc>
      </w:tr>
      <w:tr w:rsidR="00BD2BA1" w:rsidRPr="00D541A2" w14:paraId="769A7615" w14:textId="77777777" w:rsidTr="00BD2BA1">
        <w:trPr>
          <w:trHeight w:val="300"/>
        </w:trPr>
        <w:tc>
          <w:tcPr>
            <w:tcW w:w="2828" w:type="dxa"/>
            <w:tcBorders>
              <w:top w:val="nil"/>
              <w:left w:val="single" w:sz="4" w:space="0" w:color="auto"/>
              <w:bottom w:val="single" w:sz="4" w:space="0" w:color="auto"/>
              <w:right w:val="single" w:sz="4" w:space="0" w:color="auto"/>
            </w:tcBorders>
            <w:shd w:val="clear" w:color="auto" w:fill="auto"/>
            <w:noWrap/>
            <w:vAlign w:val="bottom"/>
            <w:hideMark/>
          </w:tcPr>
          <w:p w14:paraId="388BB65F" w14:textId="77777777" w:rsidR="00BD2BA1" w:rsidRPr="00D541A2" w:rsidRDefault="00BD2BA1" w:rsidP="00BD2BA1">
            <w:pPr>
              <w:spacing w:after="0" w:line="240" w:lineRule="auto"/>
              <w:rPr>
                <w:rFonts w:ascii="Calibri" w:eastAsia="Times New Roman" w:hAnsi="Calibri" w:cs="Calibri"/>
                <w:color w:val="000000"/>
              </w:rPr>
            </w:pPr>
            <w:r w:rsidRPr="00D541A2">
              <w:rPr>
                <w:rFonts w:ascii="Calibri" w:eastAsia="Times New Roman" w:hAnsi="Calibri" w:cs="Calibri"/>
                <w:color w:val="000000"/>
              </w:rPr>
              <w:t>%</w:t>
            </w:r>
          </w:p>
        </w:tc>
        <w:tc>
          <w:tcPr>
            <w:tcW w:w="1391" w:type="dxa"/>
            <w:tcBorders>
              <w:top w:val="nil"/>
              <w:left w:val="nil"/>
              <w:bottom w:val="single" w:sz="4" w:space="0" w:color="auto"/>
              <w:right w:val="single" w:sz="4" w:space="0" w:color="auto"/>
            </w:tcBorders>
            <w:shd w:val="clear" w:color="auto" w:fill="auto"/>
            <w:noWrap/>
            <w:vAlign w:val="bottom"/>
            <w:hideMark/>
          </w:tcPr>
          <w:p w14:paraId="62E02BBB" w14:textId="77777777" w:rsidR="00BD2BA1" w:rsidRPr="00D541A2" w:rsidRDefault="00BD2BA1" w:rsidP="00BD2BA1">
            <w:pPr>
              <w:spacing w:after="0" w:line="240" w:lineRule="auto"/>
              <w:rPr>
                <w:rFonts w:ascii="Calibri" w:eastAsia="Times New Roman" w:hAnsi="Calibri" w:cs="Calibri"/>
                <w:color w:val="000000"/>
              </w:rPr>
            </w:pPr>
            <w:r w:rsidRPr="00D541A2">
              <w:rPr>
                <w:rFonts w:ascii="Calibri" w:eastAsia="Times New Roman" w:hAnsi="Calibri" w:cs="Calibri"/>
                <w:color w:val="000000"/>
              </w:rPr>
              <w:t> </w:t>
            </w:r>
          </w:p>
        </w:tc>
        <w:tc>
          <w:tcPr>
            <w:tcW w:w="1446" w:type="dxa"/>
            <w:tcBorders>
              <w:top w:val="nil"/>
              <w:left w:val="nil"/>
              <w:bottom w:val="single" w:sz="4" w:space="0" w:color="auto"/>
              <w:right w:val="single" w:sz="4" w:space="0" w:color="auto"/>
            </w:tcBorders>
            <w:shd w:val="clear" w:color="auto" w:fill="auto"/>
            <w:noWrap/>
            <w:vAlign w:val="bottom"/>
            <w:hideMark/>
          </w:tcPr>
          <w:p w14:paraId="4CFAA13D" w14:textId="77777777" w:rsidR="00BD2BA1" w:rsidRPr="00D541A2" w:rsidRDefault="00BD2BA1" w:rsidP="00BD2BA1">
            <w:pPr>
              <w:spacing w:after="0" w:line="240" w:lineRule="auto"/>
              <w:rPr>
                <w:rFonts w:ascii="Calibri" w:eastAsia="Times New Roman" w:hAnsi="Calibri" w:cs="Calibri"/>
                <w:color w:val="000000"/>
              </w:rPr>
            </w:pPr>
            <w:r w:rsidRPr="00D541A2">
              <w:rPr>
                <w:rFonts w:ascii="Calibri" w:eastAsia="Times New Roman" w:hAnsi="Calibri" w:cs="Calibri"/>
                <w:color w:val="000000"/>
              </w:rPr>
              <w:t> </w:t>
            </w:r>
          </w:p>
        </w:tc>
        <w:tc>
          <w:tcPr>
            <w:tcW w:w="1365" w:type="dxa"/>
            <w:tcBorders>
              <w:top w:val="nil"/>
              <w:left w:val="nil"/>
              <w:bottom w:val="single" w:sz="4" w:space="0" w:color="auto"/>
              <w:right w:val="single" w:sz="4" w:space="0" w:color="auto"/>
            </w:tcBorders>
            <w:shd w:val="clear" w:color="auto" w:fill="auto"/>
            <w:noWrap/>
            <w:vAlign w:val="bottom"/>
            <w:hideMark/>
          </w:tcPr>
          <w:p w14:paraId="4608881D" w14:textId="77777777" w:rsidR="00BD2BA1" w:rsidRPr="00D541A2" w:rsidRDefault="00BD2BA1" w:rsidP="00BD2BA1">
            <w:pPr>
              <w:spacing w:after="0" w:line="240" w:lineRule="auto"/>
              <w:jc w:val="right"/>
              <w:rPr>
                <w:rFonts w:ascii="Calibri" w:eastAsia="Times New Roman" w:hAnsi="Calibri" w:cs="Calibri"/>
                <w:color w:val="000000"/>
              </w:rPr>
            </w:pPr>
            <w:r w:rsidRPr="00D541A2">
              <w:rPr>
                <w:rFonts w:ascii="Calibri" w:eastAsia="Times New Roman" w:hAnsi="Calibri" w:cs="Calibri"/>
                <w:color w:val="000000"/>
              </w:rPr>
              <w:t>0,214</w:t>
            </w:r>
          </w:p>
        </w:tc>
        <w:tc>
          <w:tcPr>
            <w:tcW w:w="903" w:type="dxa"/>
            <w:tcBorders>
              <w:top w:val="nil"/>
              <w:left w:val="nil"/>
              <w:bottom w:val="single" w:sz="4" w:space="0" w:color="auto"/>
              <w:right w:val="single" w:sz="4" w:space="0" w:color="auto"/>
            </w:tcBorders>
            <w:shd w:val="clear" w:color="auto" w:fill="auto"/>
            <w:noWrap/>
            <w:vAlign w:val="bottom"/>
            <w:hideMark/>
          </w:tcPr>
          <w:p w14:paraId="505A8A0A" w14:textId="77777777" w:rsidR="00BD2BA1" w:rsidRPr="00D541A2" w:rsidRDefault="00BD2BA1" w:rsidP="00BD2BA1">
            <w:pPr>
              <w:spacing w:after="0" w:line="240" w:lineRule="auto"/>
              <w:rPr>
                <w:rFonts w:ascii="Calibri" w:eastAsia="Times New Roman" w:hAnsi="Calibri" w:cs="Calibri"/>
                <w:color w:val="000000"/>
              </w:rPr>
            </w:pPr>
            <w:r w:rsidRPr="00D541A2">
              <w:rPr>
                <w:rFonts w:ascii="Calibri" w:eastAsia="Times New Roman" w:hAnsi="Calibri" w:cs="Calibri"/>
                <w:color w:val="000000"/>
              </w:rPr>
              <w:t> </w:t>
            </w:r>
          </w:p>
        </w:tc>
        <w:tc>
          <w:tcPr>
            <w:tcW w:w="851" w:type="dxa"/>
            <w:tcBorders>
              <w:top w:val="nil"/>
              <w:left w:val="nil"/>
              <w:bottom w:val="single" w:sz="4" w:space="0" w:color="auto"/>
              <w:right w:val="single" w:sz="4" w:space="0" w:color="auto"/>
            </w:tcBorders>
            <w:shd w:val="clear" w:color="auto" w:fill="auto"/>
            <w:noWrap/>
            <w:vAlign w:val="bottom"/>
            <w:hideMark/>
          </w:tcPr>
          <w:p w14:paraId="3C6E82BE" w14:textId="77777777" w:rsidR="00BD2BA1" w:rsidRPr="00D541A2" w:rsidRDefault="00BD2BA1" w:rsidP="00BD2BA1">
            <w:pPr>
              <w:keepNext/>
              <w:spacing w:after="0" w:line="240" w:lineRule="auto"/>
              <w:rPr>
                <w:rFonts w:ascii="Calibri" w:eastAsia="Times New Roman" w:hAnsi="Calibri" w:cs="Calibri"/>
                <w:color w:val="000000"/>
              </w:rPr>
            </w:pPr>
            <w:r w:rsidRPr="00D541A2">
              <w:rPr>
                <w:rFonts w:ascii="Calibri" w:eastAsia="Times New Roman" w:hAnsi="Calibri" w:cs="Calibri"/>
                <w:color w:val="000000"/>
              </w:rPr>
              <w:t> </w:t>
            </w:r>
          </w:p>
        </w:tc>
      </w:tr>
    </w:tbl>
    <w:p w14:paraId="1EB0F346" w14:textId="77777777" w:rsidR="00BD2BA1" w:rsidRDefault="00BD2BA1" w:rsidP="00BD2BA1">
      <w:pPr>
        <w:pStyle w:val="Caption"/>
      </w:pPr>
      <w:bookmarkStart w:id="292" w:name="_Toc525256368"/>
      <w:r>
        <w:t xml:space="preserve">Table </w:t>
      </w:r>
      <w:r w:rsidR="00F47D15">
        <w:fldChar w:fldCharType="begin"/>
      </w:r>
      <w:r w:rsidR="00F47D15">
        <w:instrText xml:space="preserve"> STYLEREF 2 \s </w:instrText>
      </w:r>
      <w:r w:rsidR="00F47D15">
        <w:fldChar w:fldCharType="separate"/>
      </w:r>
      <w:r w:rsidR="00F47D15">
        <w:rPr>
          <w:noProof/>
        </w:rPr>
        <w:t>3.1</w:t>
      </w:r>
      <w:r w:rsidR="00F47D15">
        <w:fldChar w:fldCharType="end"/>
      </w:r>
      <w:r w:rsidR="00F47D15">
        <w:noBreakHyphen/>
      </w:r>
      <w:r w:rsidR="00F47D15">
        <w:fldChar w:fldCharType="begin"/>
      </w:r>
      <w:r w:rsidR="00F47D15">
        <w:instrText xml:space="preserve"> SEQ Table \* ARABIC \s 2 </w:instrText>
      </w:r>
      <w:r w:rsidR="00F47D15">
        <w:fldChar w:fldCharType="separate"/>
      </w:r>
      <w:r w:rsidR="00F47D15">
        <w:rPr>
          <w:noProof/>
        </w:rPr>
        <w:t>44</w:t>
      </w:r>
      <w:r w:rsidR="00F47D15">
        <w:fldChar w:fldCharType="end"/>
      </w:r>
      <w:r w:rsidR="00E95DC8">
        <w:t>.</w:t>
      </w:r>
      <w:r>
        <w:t xml:space="preserve"> Most Forward C.G.</w:t>
      </w:r>
      <w:bookmarkEnd w:id="292"/>
    </w:p>
    <w:p w14:paraId="057190C9" w14:textId="77777777" w:rsidR="00BD2BA1" w:rsidRDefault="00BD2BA1" w:rsidP="00BD2BA1"/>
    <w:p w14:paraId="70CC2604" w14:textId="77777777" w:rsidR="00BD2BA1" w:rsidRDefault="00BD2BA1" w:rsidP="00BD2BA1"/>
    <w:p w14:paraId="62DB4DBA" w14:textId="77777777" w:rsidR="00BD2BA1" w:rsidRDefault="00BD2BA1" w:rsidP="00BD2BA1"/>
    <w:p w14:paraId="1241D687" w14:textId="77777777" w:rsidR="00BD2BA1" w:rsidRDefault="00BD2BA1" w:rsidP="00BD2BA1"/>
    <w:p w14:paraId="02CFB97C" w14:textId="77777777" w:rsidR="00BD2BA1" w:rsidRDefault="00BD2BA1" w:rsidP="00BD2BA1"/>
    <w:p w14:paraId="760B859D" w14:textId="77777777" w:rsidR="00BD2BA1" w:rsidRPr="00CE1B16" w:rsidRDefault="00BD2BA1" w:rsidP="00BD2BA1"/>
    <w:tbl>
      <w:tblPr>
        <w:tblW w:w="8560" w:type="dxa"/>
        <w:tblLook w:val="04A0" w:firstRow="1" w:lastRow="0" w:firstColumn="1" w:lastColumn="0" w:noHBand="0" w:noVBand="1"/>
      </w:tblPr>
      <w:tblGrid>
        <w:gridCol w:w="2940"/>
        <w:gridCol w:w="1200"/>
        <w:gridCol w:w="1240"/>
        <w:gridCol w:w="1060"/>
        <w:gridCol w:w="1060"/>
        <w:gridCol w:w="1060"/>
      </w:tblGrid>
      <w:tr w:rsidR="00BD2BA1" w:rsidRPr="00D541A2" w14:paraId="1343465B" w14:textId="77777777" w:rsidTr="00BD2BA1">
        <w:trPr>
          <w:trHeight w:val="300"/>
        </w:trPr>
        <w:tc>
          <w:tcPr>
            <w:tcW w:w="29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311C163" w14:textId="77777777" w:rsidR="00BD2BA1" w:rsidRPr="00D541A2" w:rsidRDefault="00BD2BA1" w:rsidP="00BD2BA1">
            <w:pPr>
              <w:spacing w:after="0" w:line="240" w:lineRule="auto"/>
              <w:rPr>
                <w:rFonts w:ascii="Calibri" w:eastAsia="Times New Roman" w:hAnsi="Calibri" w:cs="Calibri"/>
                <w:color w:val="000000"/>
              </w:rPr>
            </w:pPr>
            <w:r w:rsidRPr="00D541A2">
              <w:rPr>
                <w:rFonts w:ascii="Calibri" w:eastAsia="Times New Roman" w:hAnsi="Calibri" w:cs="Calibri"/>
                <w:color w:val="000000"/>
              </w:rPr>
              <w:t> </w:t>
            </w:r>
          </w:p>
        </w:tc>
        <w:tc>
          <w:tcPr>
            <w:tcW w:w="1200" w:type="dxa"/>
            <w:tcBorders>
              <w:top w:val="single" w:sz="4" w:space="0" w:color="auto"/>
              <w:left w:val="nil"/>
              <w:bottom w:val="single" w:sz="4" w:space="0" w:color="auto"/>
              <w:right w:val="single" w:sz="4" w:space="0" w:color="auto"/>
            </w:tcBorders>
            <w:shd w:val="clear" w:color="auto" w:fill="auto"/>
            <w:noWrap/>
            <w:vAlign w:val="bottom"/>
            <w:hideMark/>
          </w:tcPr>
          <w:p w14:paraId="4B34CC5B" w14:textId="77777777" w:rsidR="00BD2BA1" w:rsidRPr="00D541A2" w:rsidRDefault="00BD2BA1" w:rsidP="00BD2BA1">
            <w:pPr>
              <w:spacing w:after="0" w:line="240" w:lineRule="auto"/>
              <w:rPr>
                <w:rFonts w:ascii="Calibri" w:eastAsia="Times New Roman" w:hAnsi="Calibri" w:cs="Calibri"/>
                <w:color w:val="000000"/>
              </w:rPr>
            </w:pPr>
            <w:r w:rsidRPr="00D541A2">
              <w:rPr>
                <w:rFonts w:ascii="Calibri" w:eastAsia="Times New Roman" w:hAnsi="Calibri" w:cs="Calibri"/>
                <w:color w:val="000000"/>
              </w:rPr>
              <w:t>WEIGHT[lb]</w:t>
            </w:r>
          </w:p>
        </w:tc>
        <w:tc>
          <w:tcPr>
            <w:tcW w:w="1240" w:type="dxa"/>
            <w:tcBorders>
              <w:top w:val="single" w:sz="4" w:space="0" w:color="auto"/>
              <w:left w:val="nil"/>
              <w:bottom w:val="single" w:sz="4" w:space="0" w:color="auto"/>
              <w:right w:val="single" w:sz="4" w:space="0" w:color="auto"/>
            </w:tcBorders>
            <w:shd w:val="clear" w:color="auto" w:fill="auto"/>
            <w:noWrap/>
            <w:vAlign w:val="bottom"/>
            <w:hideMark/>
          </w:tcPr>
          <w:p w14:paraId="43908D49" w14:textId="77777777" w:rsidR="00BD2BA1" w:rsidRPr="00D541A2" w:rsidRDefault="00BD2BA1" w:rsidP="00BD2BA1">
            <w:pPr>
              <w:spacing w:after="0" w:line="240" w:lineRule="auto"/>
              <w:rPr>
                <w:rFonts w:ascii="Calibri" w:eastAsia="Times New Roman" w:hAnsi="Calibri" w:cs="Calibri"/>
                <w:color w:val="000000"/>
              </w:rPr>
            </w:pPr>
            <w:r w:rsidRPr="00D541A2">
              <w:rPr>
                <w:rFonts w:ascii="Calibri" w:eastAsia="Times New Roman" w:hAnsi="Calibri" w:cs="Calibri"/>
                <w:color w:val="000000"/>
              </w:rPr>
              <w:t>WEIGHT[kg]</w:t>
            </w:r>
          </w:p>
        </w:tc>
        <w:tc>
          <w:tcPr>
            <w:tcW w:w="1060" w:type="dxa"/>
            <w:tcBorders>
              <w:top w:val="single" w:sz="4" w:space="0" w:color="auto"/>
              <w:left w:val="nil"/>
              <w:bottom w:val="single" w:sz="4" w:space="0" w:color="auto"/>
              <w:right w:val="single" w:sz="4" w:space="0" w:color="auto"/>
            </w:tcBorders>
            <w:shd w:val="clear" w:color="auto" w:fill="auto"/>
            <w:noWrap/>
            <w:vAlign w:val="bottom"/>
            <w:hideMark/>
          </w:tcPr>
          <w:p w14:paraId="1B88F546" w14:textId="77777777" w:rsidR="00BD2BA1" w:rsidRPr="00D541A2" w:rsidRDefault="00BD2BA1" w:rsidP="00BD2BA1">
            <w:pPr>
              <w:spacing w:after="0" w:line="240" w:lineRule="auto"/>
              <w:rPr>
                <w:rFonts w:ascii="Calibri" w:eastAsia="Times New Roman" w:hAnsi="Calibri" w:cs="Calibri"/>
                <w:color w:val="000000"/>
              </w:rPr>
            </w:pPr>
            <w:r w:rsidRPr="00D541A2">
              <w:rPr>
                <w:rFonts w:ascii="Calibri" w:eastAsia="Times New Roman" w:hAnsi="Calibri" w:cs="Calibri"/>
                <w:color w:val="000000"/>
              </w:rPr>
              <w:t>XCG[feet]</w:t>
            </w:r>
          </w:p>
        </w:tc>
        <w:tc>
          <w:tcPr>
            <w:tcW w:w="1060" w:type="dxa"/>
            <w:tcBorders>
              <w:top w:val="single" w:sz="4" w:space="0" w:color="auto"/>
              <w:left w:val="nil"/>
              <w:bottom w:val="single" w:sz="4" w:space="0" w:color="auto"/>
              <w:right w:val="single" w:sz="4" w:space="0" w:color="auto"/>
            </w:tcBorders>
            <w:shd w:val="clear" w:color="auto" w:fill="auto"/>
            <w:noWrap/>
            <w:vAlign w:val="bottom"/>
            <w:hideMark/>
          </w:tcPr>
          <w:p w14:paraId="70364A68" w14:textId="77777777" w:rsidR="00BD2BA1" w:rsidRPr="00D541A2" w:rsidRDefault="00BD2BA1" w:rsidP="00BD2BA1">
            <w:pPr>
              <w:spacing w:after="0" w:line="240" w:lineRule="auto"/>
              <w:rPr>
                <w:rFonts w:ascii="Calibri" w:eastAsia="Times New Roman" w:hAnsi="Calibri" w:cs="Calibri"/>
                <w:color w:val="000000"/>
              </w:rPr>
            </w:pPr>
            <w:r w:rsidRPr="00D541A2">
              <w:rPr>
                <w:rFonts w:ascii="Calibri" w:eastAsia="Times New Roman" w:hAnsi="Calibri" w:cs="Calibri"/>
                <w:color w:val="000000"/>
              </w:rPr>
              <w:t>WxXCG</w:t>
            </w:r>
          </w:p>
        </w:tc>
        <w:tc>
          <w:tcPr>
            <w:tcW w:w="1060" w:type="dxa"/>
            <w:tcBorders>
              <w:top w:val="single" w:sz="4" w:space="0" w:color="auto"/>
              <w:left w:val="nil"/>
              <w:bottom w:val="single" w:sz="4" w:space="0" w:color="auto"/>
              <w:right w:val="single" w:sz="4" w:space="0" w:color="auto"/>
            </w:tcBorders>
            <w:shd w:val="clear" w:color="auto" w:fill="auto"/>
            <w:noWrap/>
            <w:vAlign w:val="bottom"/>
            <w:hideMark/>
          </w:tcPr>
          <w:p w14:paraId="6DD158A9" w14:textId="77777777" w:rsidR="00BD2BA1" w:rsidRPr="00D541A2" w:rsidRDefault="00BD2BA1" w:rsidP="00BD2BA1">
            <w:pPr>
              <w:spacing w:after="0" w:line="240" w:lineRule="auto"/>
              <w:rPr>
                <w:rFonts w:ascii="Calibri" w:eastAsia="Times New Roman" w:hAnsi="Calibri" w:cs="Calibri"/>
                <w:color w:val="000000"/>
              </w:rPr>
            </w:pPr>
            <w:r w:rsidRPr="00D541A2">
              <w:rPr>
                <w:rFonts w:ascii="Calibri" w:eastAsia="Times New Roman" w:hAnsi="Calibri" w:cs="Calibri"/>
                <w:color w:val="000000"/>
              </w:rPr>
              <w:t>XCG[m]</w:t>
            </w:r>
          </w:p>
        </w:tc>
      </w:tr>
      <w:tr w:rsidR="00BD2BA1" w:rsidRPr="00D541A2" w14:paraId="75150F7E" w14:textId="77777777" w:rsidTr="00BD2BA1">
        <w:trPr>
          <w:trHeight w:val="300"/>
        </w:trPr>
        <w:tc>
          <w:tcPr>
            <w:tcW w:w="2940" w:type="dxa"/>
            <w:tcBorders>
              <w:top w:val="nil"/>
              <w:left w:val="single" w:sz="4" w:space="0" w:color="auto"/>
              <w:bottom w:val="single" w:sz="4" w:space="0" w:color="auto"/>
              <w:right w:val="single" w:sz="4" w:space="0" w:color="auto"/>
            </w:tcBorders>
            <w:shd w:val="clear" w:color="auto" w:fill="auto"/>
            <w:noWrap/>
            <w:vAlign w:val="bottom"/>
            <w:hideMark/>
          </w:tcPr>
          <w:p w14:paraId="16EEC762" w14:textId="77777777" w:rsidR="00BD2BA1" w:rsidRPr="00D541A2" w:rsidRDefault="00BD2BA1" w:rsidP="00BD2BA1">
            <w:pPr>
              <w:spacing w:after="0" w:line="240" w:lineRule="auto"/>
              <w:rPr>
                <w:rFonts w:ascii="Calibri" w:eastAsia="Times New Roman" w:hAnsi="Calibri" w:cs="Calibri"/>
                <w:color w:val="000000"/>
              </w:rPr>
            </w:pPr>
            <w:r w:rsidRPr="00D541A2">
              <w:rPr>
                <w:rFonts w:ascii="Calibri" w:eastAsia="Times New Roman" w:hAnsi="Calibri" w:cs="Calibri"/>
                <w:color w:val="000000"/>
              </w:rPr>
              <w:t>Fusalage</w:t>
            </w:r>
          </w:p>
        </w:tc>
        <w:tc>
          <w:tcPr>
            <w:tcW w:w="1200" w:type="dxa"/>
            <w:tcBorders>
              <w:top w:val="nil"/>
              <w:left w:val="nil"/>
              <w:bottom w:val="single" w:sz="4" w:space="0" w:color="auto"/>
              <w:right w:val="single" w:sz="4" w:space="0" w:color="auto"/>
            </w:tcBorders>
            <w:shd w:val="clear" w:color="auto" w:fill="auto"/>
            <w:noWrap/>
            <w:vAlign w:val="bottom"/>
            <w:hideMark/>
          </w:tcPr>
          <w:p w14:paraId="6163C886" w14:textId="77777777" w:rsidR="00BD2BA1" w:rsidRPr="00D541A2" w:rsidRDefault="00BD2BA1" w:rsidP="00BD2BA1">
            <w:pPr>
              <w:spacing w:after="0" w:line="240" w:lineRule="auto"/>
              <w:jc w:val="right"/>
              <w:rPr>
                <w:rFonts w:ascii="Calibri" w:eastAsia="Times New Roman" w:hAnsi="Calibri" w:cs="Calibri"/>
                <w:color w:val="000000"/>
              </w:rPr>
            </w:pPr>
            <w:r w:rsidRPr="00D541A2">
              <w:rPr>
                <w:rFonts w:ascii="Calibri" w:eastAsia="Times New Roman" w:hAnsi="Calibri" w:cs="Calibri"/>
                <w:color w:val="000000"/>
              </w:rPr>
              <w:t>175</w:t>
            </w:r>
          </w:p>
        </w:tc>
        <w:tc>
          <w:tcPr>
            <w:tcW w:w="1240" w:type="dxa"/>
            <w:tcBorders>
              <w:top w:val="nil"/>
              <w:left w:val="nil"/>
              <w:bottom w:val="single" w:sz="4" w:space="0" w:color="auto"/>
              <w:right w:val="single" w:sz="4" w:space="0" w:color="auto"/>
            </w:tcBorders>
            <w:shd w:val="clear" w:color="auto" w:fill="auto"/>
            <w:noWrap/>
            <w:vAlign w:val="bottom"/>
            <w:hideMark/>
          </w:tcPr>
          <w:p w14:paraId="4C10B949" w14:textId="77777777" w:rsidR="00BD2BA1" w:rsidRPr="00D541A2" w:rsidRDefault="00BD2BA1" w:rsidP="00BD2BA1">
            <w:pPr>
              <w:spacing w:after="0" w:line="240" w:lineRule="auto"/>
              <w:jc w:val="right"/>
              <w:rPr>
                <w:rFonts w:ascii="Calibri" w:eastAsia="Times New Roman" w:hAnsi="Calibri" w:cs="Calibri"/>
                <w:color w:val="000000"/>
              </w:rPr>
            </w:pPr>
            <w:r w:rsidRPr="00D541A2">
              <w:rPr>
                <w:rFonts w:ascii="Calibri" w:eastAsia="Times New Roman" w:hAnsi="Calibri" w:cs="Calibri"/>
                <w:color w:val="000000"/>
              </w:rPr>
              <w:t>80</w:t>
            </w:r>
          </w:p>
        </w:tc>
        <w:tc>
          <w:tcPr>
            <w:tcW w:w="1060" w:type="dxa"/>
            <w:tcBorders>
              <w:top w:val="nil"/>
              <w:left w:val="nil"/>
              <w:bottom w:val="single" w:sz="4" w:space="0" w:color="auto"/>
              <w:right w:val="single" w:sz="4" w:space="0" w:color="auto"/>
            </w:tcBorders>
            <w:shd w:val="clear" w:color="auto" w:fill="auto"/>
            <w:noWrap/>
            <w:vAlign w:val="bottom"/>
            <w:hideMark/>
          </w:tcPr>
          <w:p w14:paraId="38A101FB" w14:textId="77777777" w:rsidR="00BD2BA1" w:rsidRPr="00D541A2" w:rsidRDefault="00BD2BA1" w:rsidP="00BD2BA1">
            <w:pPr>
              <w:spacing w:after="0" w:line="240" w:lineRule="auto"/>
              <w:jc w:val="right"/>
              <w:rPr>
                <w:rFonts w:ascii="Calibri" w:eastAsia="Times New Roman" w:hAnsi="Calibri" w:cs="Calibri"/>
                <w:color w:val="000000"/>
              </w:rPr>
            </w:pPr>
            <w:r w:rsidRPr="00D541A2">
              <w:rPr>
                <w:rFonts w:ascii="Calibri" w:eastAsia="Times New Roman" w:hAnsi="Calibri" w:cs="Calibri"/>
                <w:color w:val="000000"/>
              </w:rPr>
              <w:t>8,76</w:t>
            </w:r>
          </w:p>
        </w:tc>
        <w:tc>
          <w:tcPr>
            <w:tcW w:w="1060" w:type="dxa"/>
            <w:tcBorders>
              <w:top w:val="nil"/>
              <w:left w:val="nil"/>
              <w:bottom w:val="single" w:sz="4" w:space="0" w:color="auto"/>
              <w:right w:val="single" w:sz="4" w:space="0" w:color="auto"/>
            </w:tcBorders>
            <w:shd w:val="clear" w:color="auto" w:fill="auto"/>
            <w:noWrap/>
            <w:vAlign w:val="bottom"/>
            <w:hideMark/>
          </w:tcPr>
          <w:p w14:paraId="13D5D992" w14:textId="77777777" w:rsidR="00BD2BA1" w:rsidRPr="00D541A2" w:rsidRDefault="00BD2BA1" w:rsidP="00BD2BA1">
            <w:pPr>
              <w:spacing w:after="0" w:line="240" w:lineRule="auto"/>
              <w:jc w:val="right"/>
              <w:rPr>
                <w:rFonts w:ascii="Calibri" w:eastAsia="Times New Roman" w:hAnsi="Calibri" w:cs="Calibri"/>
                <w:color w:val="000000"/>
              </w:rPr>
            </w:pPr>
            <w:r w:rsidRPr="00D541A2">
              <w:rPr>
                <w:rFonts w:ascii="Calibri" w:eastAsia="Times New Roman" w:hAnsi="Calibri" w:cs="Calibri"/>
                <w:color w:val="000000"/>
              </w:rPr>
              <w:t>697</w:t>
            </w:r>
          </w:p>
        </w:tc>
        <w:tc>
          <w:tcPr>
            <w:tcW w:w="1060" w:type="dxa"/>
            <w:tcBorders>
              <w:top w:val="nil"/>
              <w:left w:val="nil"/>
              <w:bottom w:val="single" w:sz="4" w:space="0" w:color="auto"/>
              <w:right w:val="single" w:sz="4" w:space="0" w:color="auto"/>
            </w:tcBorders>
            <w:shd w:val="clear" w:color="auto" w:fill="auto"/>
            <w:noWrap/>
            <w:vAlign w:val="bottom"/>
            <w:hideMark/>
          </w:tcPr>
          <w:p w14:paraId="0E087249" w14:textId="77777777" w:rsidR="00BD2BA1" w:rsidRPr="00D541A2" w:rsidRDefault="00BD2BA1" w:rsidP="00BD2BA1">
            <w:pPr>
              <w:spacing w:after="0" w:line="240" w:lineRule="auto"/>
              <w:jc w:val="right"/>
              <w:rPr>
                <w:rFonts w:ascii="Calibri" w:eastAsia="Times New Roman" w:hAnsi="Calibri" w:cs="Calibri"/>
                <w:color w:val="000000"/>
              </w:rPr>
            </w:pPr>
            <w:r w:rsidRPr="00D541A2">
              <w:rPr>
                <w:rFonts w:ascii="Calibri" w:eastAsia="Times New Roman" w:hAnsi="Calibri" w:cs="Calibri"/>
                <w:color w:val="000000"/>
              </w:rPr>
              <w:t>2,67</w:t>
            </w:r>
          </w:p>
        </w:tc>
      </w:tr>
      <w:tr w:rsidR="00BD2BA1" w:rsidRPr="00D541A2" w14:paraId="38820C99" w14:textId="77777777" w:rsidTr="00BD2BA1">
        <w:trPr>
          <w:trHeight w:val="300"/>
        </w:trPr>
        <w:tc>
          <w:tcPr>
            <w:tcW w:w="2940" w:type="dxa"/>
            <w:tcBorders>
              <w:top w:val="nil"/>
              <w:left w:val="single" w:sz="4" w:space="0" w:color="auto"/>
              <w:bottom w:val="single" w:sz="4" w:space="0" w:color="auto"/>
              <w:right w:val="single" w:sz="4" w:space="0" w:color="auto"/>
            </w:tcBorders>
            <w:shd w:val="clear" w:color="000000" w:fill="FFFFFF"/>
            <w:noWrap/>
            <w:vAlign w:val="bottom"/>
            <w:hideMark/>
          </w:tcPr>
          <w:p w14:paraId="44003EB9" w14:textId="77777777" w:rsidR="00BD2BA1" w:rsidRPr="00D541A2" w:rsidRDefault="00BD2BA1" w:rsidP="00BD2BA1">
            <w:pPr>
              <w:spacing w:after="0" w:line="240" w:lineRule="auto"/>
              <w:rPr>
                <w:rFonts w:ascii="Calibri" w:eastAsia="Times New Roman" w:hAnsi="Calibri" w:cs="Calibri"/>
                <w:color w:val="000000"/>
              </w:rPr>
            </w:pPr>
            <w:r w:rsidRPr="00D541A2">
              <w:rPr>
                <w:rFonts w:ascii="Calibri" w:eastAsia="Times New Roman" w:hAnsi="Calibri" w:cs="Calibri"/>
                <w:color w:val="000000"/>
              </w:rPr>
              <w:t>Wing</w:t>
            </w:r>
          </w:p>
        </w:tc>
        <w:tc>
          <w:tcPr>
            <w:tcW w:w="1200" w:type="dxa"/>
            <w:tcBorders>
              <w:top w:val="nil"/>
              <w:left w:val="nil"/>
              <w:bottom w:val="single" w:sz="4" w:space="0" w:color="auto"/>
              <w:right w:val="single" w:sz="4" w:space="0" w:color="auto"/>
            </w:tcBorders>
            <w:shd w:val="clear" w:color="000000" w:fill="FFFFFF"/>
            <w:noWrap/>
            <w:vAlign w:val="bottom"/>
            <w:hideMark/>
          </w:tcPr>
          <w:p w14:paraId="5873130D" w14:textId="77777777" w:rsidR="00BD2BA1" w:rsidRPr="00D541A2" w:rsidRDefault="00BD2BA1" w:rsidP="00BD2BA1">
            <w:pPr>
              <w:spacing w:after="0" w:line="240" w:lineRule="auto"/>
              <w:jc w:val="right"/>
              <w:rPr>
                <w:rFonts w:ascii="Calibri" w:eastAsia="Times New Roman" w:hAnsi="Calibri" w:cs="Calibri"/>
                <w:color w:val="000000"/>
              </w:rPr>
            </w:pPr>
            <w:r w:rsidRPr="00D541A2">
              <w:rPr>
                <w:rFonts w:ascii="Calibri" w:eastAsia="Times New Roman" w:hAnsi="Calibri" w:cs="Calibri"/>
                <w:color w:val="000000"/>
              </w:rPr>
              <w:t>209</w:t>
            </w:r>
          </w:p>
        </w:tc>
        <w:tc>
          <w:tcPr>
            <w:tcW w:w="1240" w:type="dxa"/>
            <w:tcBorders>
              <w:top w:val="nil"/>
              <w:left w:val="nil"/>
              <w:bottom w:val="single" w:sz="4" w:space="0" w:color="auto"/>
              <w:right w:val="single" w:sz="4" w:space="0" w:color="auto"/>
            </w:tcBorders>
            <w:shd w:val="clear" w:color="000000" w:fill="FFFFFF"/>
            <w:noWrap/>
            <w:vAlign w:val="bottom"/>
            <w:hideMark/>
          </w:tcPr>
          <w:p w14:paraId="51AEBD60" w14:textId="77777777" w:rsidR="00BD2BA1" w:rsidRPr="00D541A2" w:rsidRDefault="00BD2BA1" w:rsidP="00BD2BA1">
            <w:pPr>
              <w:spacing w:after="0" w:line="240" w:lineRule="auto"/>
              <w:jc w:val="right"/>
              <w:rPr>
                <w:rFonts w:ascii="Calibri" w:eastAsia="Times New Roman" w:hAnsi="Calibri" w:cs="Calibri"/>
                <w:color w:val="000000"/>
              </w:rPr>
            </w:pPr>
            <w:r w:rsidRPr="00D541A2">
              <w:rPr>
                <w:rFonts w:ascii="Calibri" w:eastAsia="Times New Roman" w:hAnsi="Calibri" w:cs="Calibri"/>
                <w:color w:val="000000"/>
              </w:rPr>
              <w:t>95</w:t>
            </w:r>
          </w:p>
        </w:tc>
        <w:tc>
          <w:tcPr>
            <w:tcW w:w="1060" w:type="dxa"/>
            <w:tcBorders>
              <w:top w:val="nil"/>
              <w:left w:val="nil"/>
              <w:bottom w:val="single" w:sz="4" w:space="0" w:color="auto"/>
              <w:right w:val="single" w:sz="4" w:space="0" w:color="auto"/>
            </w:tcBorders>
            <w:shd w:val="clear" w:color="000000" w:fill="FFFFFF"/>
            <w:noWrap/>
            <w:vAlign w:val="bottom"/>
            <w:hideMark/>
          </w:tcPr>
          <w:p w14:paraId="37A3FC0B" w14:textId="77777777" w:rsidR="00BD2BA1" w:rsidRPr="00D541A2" w:rsidRDefault="00BD2BA1" w:rsidP="00BD2BA1">
            <w:pPr>
              <w:spacing w:after="0" w:line="240" w:lineRule="auto"/>
              <w:jc w:val="right"/>
              <w:rPr>
                <w:rFonts w:ascii="Calibri" w:eastAsia="Times New Roman" w:hAnsi="Calibri" w:cs="Calibri"/>
              </w:rPr>
            </w:pPr>
            <w:r w:rsidRPr="00D541A2">
              <w:rPr>
                <w:rFonts w:ascii="Calibri" w:eastAsia="Times New Roman" w:hAnsi="Calibri" w:cs="Calibri"/>
              </w:rPr>
              <w:t>7,90</w:t>
            </w:r>
          </w:p>
        </w:tc>
        <w:tc>
          <w:tcPr>
            <w:tcW w:w="1060" w:type="dxa"/>
            <w:tcBorders>
              <w:top w:val="nil"/>
              <w:left w:val="nil"/>
              <w:bottom w:val="single" w:sz="4" w:space="0" w:color="auto"/>
              <w:right w:val="single" w:sz="4" w:space="0" w:color="auto"/>
            </w:tcBorders>
            <w:shd w:val="clear" w:color="000000" w:fill="FFFFFF"/>
            <w:noWrap/>
            <w:vAlign w:val="bottom"/>
            <w:hideMark/>
          </w:tcPr>
          <w:p w14:paraId="2909089D" w14:textId="77777777" w:rsidR="00BD2BA1" w:rsidRPr="00D541A2" w:rsidRDefault="00BD2BA1" w:rsidP="00BD2BA1">
            <w:pPr>
              <w:spacing w:after="0" w:line="240" w:lineRule="auto"/>
              <w:jc w:val="right"/>
              <w:rPr>
                <w:rFonts w:ascii="Calibri" w:eastAsia="Times New Roman" w:hAnsi="Calibri" w:cs="Calibri"/>
              </w:rPr>
            </w:pPr>
            <w:r w:rsidRPr="00D541A2">
              <w:rPr>
                <w:rFonts w:ascii="Calibri" w:eastAsia="Times New Roman" w:hAnsi="Calibri" w:cs="Calibri"/>
              </w:rPr>
              <w:t>749</w:t>
            </w:r>
          </w:p>
        </w:tc>
        <w:tc>
          <w:tcPr>
            <w:tcW w:w="1060" w:type="dxa"/>
            <w:tcBorders>
              <w:top w:val="nil"/>
              <w:left w:val="nil"/>
              <w:bottom w:val="single" w:sz="4" w:space="0" w:color="auto"/>
              <w:right w:val="single" w:sz="4" w:space="0" w:color="auto"/>
            </w:tcBorders>
            <w:shd w:val="clear" w:color="auto" w:fill="auto"/>
            <w:noWrap/>
            <w:vAlign w:val="bottom"/>
            <w:hideMark/>
          </w:tcPr>
          <w:p w14:paraId="5A9C47F9" w14:textId="77777777" w:rsidR="00BD2BA1" w:rsidRPr="00D541A2" w:rsidRDefault="00BD2BA1" w:rsidP="00BD2BA1">
            <w:pPr>
              <w:spacing w:after="0" w:line="240" w:lineRule="auto"/>
              <w:jc w:val="right"/>
              <w:rPr>
                <w:rFonts w:ascii="Calibri" w:eastAsia="Times New Roman" w:hAnsi="Calibri" w:cs="Calibri"/>
                <w:color w:val="000000"/>
              </w:rPr>
            </w:pPr>
            <w:r w:rsidRPr="00D541A2">
              <w:rPr>
                <w:rFonts w:ascii="Calibri" w:eastAsia="Times New Roman" w:hAnsi="Calibri" w:cs="Calibri"/>
                <w:color w:val="000000"/>
              </w:rPr>
              <w:t>2,41</w:t>
            </w:r>
          </w:p>
        </w:tc>
      </w:tr>
      <w:tr w:rsidR="00BD2BA1" w:rsidRPr="00D541A2" w14:paraId="1956D3BA" w14:textId="77777777" w:rsidTr="00BD2BA1">
        <w:trPr>
          <w:trHeight w:val="300"/>
        </w:trPr>
        <w:tc>
          <w:tcPr>
            <w:tcW w:w="2940" w:type="dxa"/>
            <w:tcBorders>
              <w:top w:val="nil"/>
              <w:left w:val="single" w:sz="4" w:space="0" w:color="auto"/>
              <w:bottom w:val="single" w:sz="4" w:space="0" w:color="auto"/>
              <w:right w:val="single" w:sz="4" w:space="0" w:color="auto"/>
            </w:tcBorders>
            <w:shd w:val="clear" w:color="000000" w:fill="FFFFFF"/>
            <w:noWrap/>
            <w:vAlign w:val="bottom"/>
            <w:hideMark/>
          </w:tcPr>
          <w:p w14:paraId="702A2E0F" w14:textId="77777777" w:rsidR="00BD2BA1" w:rsidRPr="00D541A2" w:rsidRDefault="00BD2BA1" w:rsidP="00BD2BA1">
            <w:pPr>
              <w:spacing w:after="0" w:line="240" w:lineRule="auto"/>
              <w:rPr>
                <w:rFonts w:ascii="Calibri" w:eastAsia="Times New Roman" w:hAnsi="Calibri" w:cs="Calibri"/>
                <w:color w:val="000000"/>
              </w:rPr>
            </w:pPr>
            <w:r w:rsidRPr="00D541A2">
              <w:rPr>
                <w:rFonts w:ascii="Calibri" w:eastAsia="Times New Roman" w:hAnsi="Calibri" w:cs="Calibri"/>
                <w:color w:val="000000"/>
              </w:rPr>
              <w:t>Horizontal Tail</w:t>
            </w:r>
          </w:p>
        </w:tc>
        <w:tc>
          <w:tcPr>
            <w:tcW w:w="1200" w:type="dxa"/>
            <w:tcBorders>
              <w:top w:val="nil"/>
              <w:left w:val="nil"/>
              <w:bottom w:val="single" w:sz="4" w:space="0" w:color="auto"/>
              <w:right w:val="single" w:sz="4" w:space="0" w:color="auto"/>
            </w:tcBorders>
            <w:shd w:val="clear" w:color="000000" w:fill="FFFFFF"/>
            <w:noWrap/>
            <w:vAlign w:val="bottom"/>
            <w:hideMark/>
          </w:tcPr>
          <w:p w14:paraId="1D35E58B" w14:textId="77777777" w:rsidR="00BD2BA1" w:rsidRPr="00D541A2" w:rsidRDefault="00BD2BA1" w:rsidP="00BD2BA1">
            <w:pPr>
              <w:spacing w:after="0" w:line="240" w:lineRule="auto"/>
              <w:jc w:val="right"/>
              <w:rPr>
                <w:rFonts w:ascii="Calibri" w:eastAsia="Times New Roman" w:hAnsi="Calibri" w:cs="Calibri"/>
                <w:color w:val="000000"/>
              </w:rPr>
            </w:pPr>
            <w:r w:rsidRPr="00D541A2">
              <w:rPr>
                <w:rFonts w:ascii="Calibri" w:eastAsia="Times New Roman" w:hAnsi="Calibri" w:cs="Calibri"/>
                <w:color w:val="000000"/>
              </w:rPr>
              <w:t>23</w:t>
            </w:r>
          </w:p>
        </w:tc>
        <w:tc>
          <w:tcPr>
            <w:tcW w:w="1240" w:type="dxa"/>
            <w:tcBorders>
              <w:top w:val="nil"/>
              <w:left w:val="nil"/>
              <w:bottom w:val="single" w:sz="4" w:space="0" w:color="auto"/>
              <w:right w:val="single" w:sz="4" w:space="0" w:color="auto"/>
            </w:tcBorders>
            <w:shd w:val="clear" w:color="000000" w:fill="FFFFFF"/>
            <w:noWrap/>
            <w:vAlign w:val="bottom"/>
            <w:hideMark/>
          </w:tcPr>
          <w:p w14:paraId="37B3D525" w14:textId="77777777" w:rsidR="00BD2BA1" w:rsidRPr="00D541A2" w:rsidRDefault="00BD2BA1" w:rsidP="00BD2BA1">
            <w:pPr>
              <w:spacing w:after="0" w:line="240" w:lineRule="auto"/>
              <w:jc w:val="right"/>
              <w:rPr>
                <w:rFonts w:ascii="Calibri" w:eastAsia="Times New Roman" w:hAnsi="Calibri" w:cs="Calibri"/>
                <w:color w:val="000000"/>
              </w:rPr>
            </w:pPr>
            <w:r w:rsidRPr="00D541A2">
              <w:rPr>
                <w:rFonts w:ascii="Calibri" w:eastAsia="Times New Roman" w:hAnsi="Calibri" w:cs="Calibri"/>
                <w:color w:val="000000"/>
              </w:rPr>
              <w:t>10</w:t>
            </w:r>
          </w:p>
        </w:tc>
        <w:tc>
          <w:tcPr>
            <w:tcW w:w="1060" w:type="dxa"/>
            <w:tcBorders>
              <w:top w:val="nil"/>
              <w:left w:val="nil"/>
              <w:bottom w:val="single" w:sz="4" w:space="0" w:color="auto"/>
              <w:right w:val="single" w:sz="4" w:space="0" w:color="auto"/>
            </w:tcBorders>
            <w:shd w:val="clear" w:color="000000" w:fill="FFFFFF"/>
            <w:noWrap/>
            <w:vAlign w:val="bottom"/>
            <w:hideMark/>
          </w:tcPr>
          <w:p w14:paraId="0904C982" w14:textId="77777777" w:rsidR="00BD2BA1" w:rsidRPr="00D541A2" w:rsidRDefault="00BD2BA1" w:rsidP="00BD2BA1">
            <w:pPr>
              <w:spacing w:after="0" w:line="240" w:lineRule="auto"/>
              <w:jc w:val="right"/>
              <w:rPr>
                <w:rFonts w:ascii="Calibri" w:eastAsia="Times New Roman" w:hAnsi="Calibri" w:cs="Calibri"/>
              </w:rPr>
            </w:pPr>
            <w:r w:rsidRPr="00D541A2">
              <w:rPr>
                <w:rFonts w:ascii="Calibri" w:eastAsia="Times New Roman" w:hAnsi="Calibri" w:cs="Calibri"/>
              </w:rPr>
              <w:t>21,08</w:t>
            </w:r>
          </w:p>
        </w:tc>
        <w:tc>
          <w:tcPr>
            <w:tcW w:w="1060" w:type="dxa"/>
            <w:tcBorders>
              <w:top w:val="nil"/>
              <w:left w:val="nil"/>
              <w:bottom w:val="single" w:sz="4" w:space="0" w:color="auto"/>
              <w:right w:val="single" w:sz="4" w:space="0" w:color="auto"/>
            </w:tcBorders>
            <w:shd w:val="clear" w:color="000000" w:fill="FFFFFF"/>
            <w:noWrap/>
            <w:vAlign w:val="bottom"/>
            <w:hideMark/>
          </w:tcPr>
          <w:p w14:paraId="17B32445" w14:textId="77777777" w:rsidR="00BD2BA1" w:rsidRPr="00D541A2" w:rsidRDefault="00BD2BA1" w:rsidP="00BD2BA1">
            <w:pPr>
              <w:spacing w:after="0" w:line="240" w:lineRule="auto"/>
              <w:jc w:val="right"/>
              <w:rPr>
                <w:rFonts w:ascii="Calibri" w:eastAsia="Times New Roman" w:hAnsi="Calibri" w:cs="Calibri"/>
              </w:rPr>
            </w:pPr>
            <w:r w:rsidRPr="00D541A2">
              <w:rPr>
                <w:rFonts w:ascii="Calibri" w:eastAsia="Times New Roman" w:hAnsi="Calibri" w:cs="Calibri"/>
              </w:rPr>
              <w:t>217</w:t>
            </w:r>
          </w:p>
        </w:tc>
        <w:tc>
          <w:tcPr>
            <w:tcW w:w="1060" w:type="dxa"/>
            <w:tcBorders>
              <w:top w:val="nil"/>
              <w:left w:val="nil"/>
              <w:bottom w:val="single" w:sz="4" w:space="0" w:color="auto"/>
              <w:right w:val="single" w:sz="4" w:space="0" w:color="auto"/>
            </w:tcBorders>
            <w:shd w:val="clear" w:color="auto" w:fill="auto"/>
            <w:noWrap/>
            <w:vAlign w:val="bottom"/>
            <w:hideMark/>
          </w:tcPr>
          <w:p w14:paraId="4E832CB4" w14:textId="77777777" w:rsidR="00BD2BA1" w:rsidRPr="00D541A2" w:rsidRDefault="00BD2BA1" w:rsidP="00BD2BA1">
            <w:pPr>
              <w:spacing w:after="0" w:line="240" w:lineRule="auto"/>
              <w:jc w:val="right"/>
              <w:rPr>
                <w:rFonts w:ascii="Calibri" w:eastAsia="Times New Roman" w:hAnsi="Calibri" w:cs="Calibri"/>
                <w:color w:val="000000"/>
              </w:rPr>
            </w:pPr>
            <w:r w:rsidRPr="00D541A2">
              <w:rPr>
                <w:rFonts w:ascii="Calibri" w:eastAsia="Times New Roman" w:hAnsi="Calibri" w:cs="Calibri"/>
                <w:color w:val="000000"/>
              </w:rPr>
              <w:t>6,42</w:t>
            </w:r>
          </w:p>
        </w:tc>
      </w:tr>
      <w:tr w:rsidR="00BD2BA1" w:rsidRPr="00D541A2" w14:paraId="4E755386" w14:textId="77777777" w:rsidTr="00BD2BA1">
        <w:trPr>
          <w:trHeight w:val="300"/>
        </w:trPr>
        <w:tc>
          <w:tcPr>
            <w:tcW w:w="2940" w:type="dxa"/>
            <w:tcBorders>
              <w:top w:val="nil"/>
              <w:left w:val="single" w:sz="4" w:space="0" w:color="auto"/>
              <w:bottom w:val="single" w:sz="4" w:space="0" w:color="auto"/>
              <w:right w:val="single" w:sz="4" w:space="0" w:color="auto"/>
            </w:tcBorders>
            <w:shd w:val="clear" w:color="000000" w:fill="FFFFFF"/>
            <w:noWrap/>
            <w:vAlign w:val="bottom"/>
            <w:hideMark/>
          </w:tcPr>
          <w:p w14:paraId="33055459" w14:textId="77777777" w:rsidR="00BD2BA1" w:rsidRPr="00D541A2" w:rsidRDefault="00BD2BA1" w:rsidP="00BD2BA1">
            <w:pPr>
              <w:spacing w:after="0" w:line="240" w:lineRule="auto"/>
              <w:rPr>
                <w:rFonts w:ascii="Calibri" w:eastAsia="Times New Roman" w:hAnsi="Calibri" w:cs="Calibri"/>
                <w:color w:val="000000"/>
              </w:rPr>
            </w:pPr>
            <w:r w:rsidRPr="00D541A2">
              <w:rPr>
                <w:rFonts w:ascii="Calibri" w:eastAsia="Times New Roman" w:hAnsi="Calibri" w:cs="Calibri"/>
                <w:color w:val="000000"/>
              </w:rPr>
              <w:t>Vertical Tail</w:t>
            </w:r>
          </w:p>
        </w:tc>
        <w:tc>
          <w:tcPr>
            <w:tcW w:w="1200" w:type="dxa"/>
            <w:tcBorders>
              <w:top w:val="nil"/>
              <w:left w:val="nil"/>
              <w:bottom w:val="single" w:sz="4" w:space="0" w:color="auto"/>
              <w:right w:val="single" w:sz="4" w:space="0" w:color="auto"/>
            </w:tcBorders>
            <w:shd w:val="clear" w:color="000000" w:fill="FFFFFF"/>
            <w:noWrap/>
            <w:vAlign w:val="bottom"/>
            <w:hideMark/>
          </w:tcPr>
          <w:p w14:paraId="6E81A2A3" w14:textId="77777777" w:rsidR="00BD2BA1" w:rsidRPr="00D541A2" w:rsidRDefault="00BD2BA1" w:rsidP="00BD2BA1">
            <w:pPr>
              <w:spacing w:after="0" w:line="240" w:lineRule="auto"/>
              <w:jc w:val="right"/>
              <w:rPr>
                <w:rFonts w:ascii="Calibri" w:eastAsia="Times New Roman" w:hAnsi="Calibri" w:cs="Calibri"/>
                <w:color w:val="000000"/>
              </w:rPr>
            </w:pPr>
            <w:r w:rsidRPr="00D541A2">
              <w:rPr>
                <w:rFonts w:ascii="Calibri" w:eastAsia="Times New Roman" w:hAnsi="Calibri" w:cs="Calibri"/>
                <w:color w:val="000000"/>
              </w:rPr>
              <w:t>13</w:t>
            </w:r>
          </w:p>
        </w:tc>
        <w:tc>
          <w:tcPr>
            <w:tcW w:w="1240" w:type="dxa"/>
            <w:tcBorders>
              <w:top w:val="nil"/>
              <w:left w:val="nil"/>
              <w:bottom w:val="single" w:sz="4" w:space="0" w:color="auto"/>
              <w:right w:val="single" w:sz="4" w:space="0" w:color="auto"/>
            </w:tcBorders>
            <w:shd w:val="clear" w:color="000000" w:fill="FFFFFF"/>
            <w:noWrap/>
            <w:vAlign w:val="bottom"/>
            <w:hideMark/>
          </w:tcPr>
          <w:p w14:paraId="7E492BEA" w14:textId="77777777" w:rsidR="00BD2BA1" w:rsidRPr="00D541A2" w:rsidRDefault="00BD2BA1" w:rsidP="00BD2BA1">
            <w:pPr>
              <w:spacing w:after="0" w:line="240" w:lineRule="auto"/>
              <w:jc w:val="right"/>
              <w:rPr>
                <w:rFonts w:ascii="Calibri" w:eastAsia="Times New Roman" w:hAnsi="Calibri" w:cs="Calibri"/>
                <w:color w:val="000000"/>
              </w:rPr>
            </w:pPr>
            <w:r w:rsidRPr="00D541A2">
              <w:rPr>
                <w:rFonts w:ascii="Calibri" w:eastAsia="Times New Roman" w:hAnsi="Calibri" w:cs="Calibri"/>
                <w:color w:val="000000"/>
              </w:rPr>
              <w:t>6</w:t>
            </w:r>
          </w:p>
        </w:tc>
        <w:tc>
          <w:tcPr>
            <w:tcW w:w="1060" w:type="dxa"/>
            <w:tcBorders>
              <w:top w:val="nil"/>
              <w:left w:val="nil"/>
              <w:bottom w:val="single" w:sz="4" w:space="0" w:color="auto"/>
              <w:right w:val="single" w:sz="4" w:space="0" w:color="auto"/>
            </w:tcBorders>
            <w:shd w:val="clear" w:color="000000" w:fill="FFFFFF"/>
            <w:noWrap/>
            <w:vAlign w:val="bottom"/>
            <w:hideMark/>
          </w:tcPr>
          <w:p w14:paraId="5826B501" w14:textId="77777777" w:rsidR="00BD2BA1" w:rsidRPr="00D541A2" w:rsidRDefault="00BD2BA1" w:rsidP="00BD2BA1">
            <w:pPr>
              <w:spacing w:after="0" w:line="240" w:lineRule="auto"/>
              <w:jc w:val="right"/>
              <w:rPr>
                <w:rFonts w:ascii="Calibri" w:eastAsia="Times New Roman" w:hAnsi="Calibri" w:cs="Calibri"/>
              </w:rPr>
            </w:pPr>
            <w:r w:rsidRPr="00D541A2">
              <w:rPr>
                <w:rFonts w:ascii="Calibri" w:eastAsia="Times New Roman" w:hAnsi="Calibri" w:cs="Calibri"/>
              </w:rPr>
              <w:t>20,21</w:t>
            </w:r>
          </w:p>
        </w:tc>
        <w:tc>
          <w:tcPr>
            <w:tcW w:w="1060" w:type="dxa"/>
            <w:tcBorders>
              <w:top w:val="nil"/>
              <w:left w:val="nil"/>
              <w:bottom w:val="single" w:sz="4" w:space="0" w:color="auto"/>
              <w:right w:val="single" w:sz="4" w:space="0" w:color="auto"/>
            </w:tcBorders>
            <w:shd w:val="clear" w:color="000000" w:fill="FFFFFF"/>
            <w:noWrap/>
            <w:vAlign w:val="bottom"/>
            <w:hideMark/>
          </w:tcPr>
          <w:p w14:paraId="5FFAD116" w14:textId="77777777" w:rsidR="00BD2BA1" w:rsidRPr="00D541A2" w:rsidRDefault="00BD2BA1" w:rsidP="00BD2BA1">
            <w:pPr>
              <w:spacing w:after="0" w:line="240" w:lineRule="auto"/>
              <w:jc w:val="right"/>
              <w:rPr>
                <w:rFonts w:ascii="Calibri" w:eastAsia="Times New Roman" w:hAnsi="Calibri" w:cs="Calibri"/>
              </w:rPr>
            </w:pPr>
            <w:r w:rsidRPr="00D541A2">
              <w:rPr>
                <w:rFonts w:ascii="Calibri" w:eastAsia="Times New Roman" w:hAnsi="Calibri" w:cs="Calibri"/>
              </w:rPr>
              <w:t>116</w:t>
            </w:r>
          </w:p>
        </w:tc>
        <w:tc>
          <w:tcPr>
            <w:tcW w:w="1060" w:type="dxa"/>
            <w:tcBorders>
              <w:top w:val="nil"/>
              <w:left w:val="nil"/>
              <w:bottom w:val="single" w:sz="4" w:space="0" w:color="auto"/>
              <w:right w:val="single" w:sz="4" w:space="0" w:color="auto"/>
            </w:tcBorders>
            <w:shd w:val="clear" w:color="auto" w:fill="auto"/>
            <w:noWrap/>
            <w:vAlign w:val="bottom"/>
            <w:hideMark/>
          </w:tcPr>
          <w:p w14:paraId="34341E25" w14:textId="77777777" w:rsidR="00BD2BA1" w:rsidRPr="00D541A2" w:rsidRDefault="00BD2BA1" w:rsidP="00BD2BA1">
            <w:pPr>
              <w:spacing w:after="0" w:line="240" w:lineRule="auto"/>
              <w:jc w:val="right"/>
              <w:rPr>
                <w:rFonts w:ascii="Calibri" w:eastAsia="Times New Roman" w:hAnsi="Calibri" w:cs="Calibri"/>
                <w:color w:val="000000"/>
              </w:rPr>
            </w:pPr>
            <w:r w:rsidRPr="00D541A2">
              <w:rPr>
                <w:rFonts w:ascii="Calibri" w:eastAsia="Times New Roman" w:hAnsi="Calibri" w:cs="Calibri"/>
                <w:color w:val="000000"/>
              </w:rPr>
              <w:t>6,16</w:t>
            </w:r>
          </w:p>
        </w:tc>
      </w:tr>
      <w:tr w:rsidR="00BD2BA1" w:rsidRPr="00D541A2" w14:paraId="6F1F8042" w14:textId="77777777" w:rsidTr="00BD2BA1">
        <w:trPr>
          <w:trHeight w:val="300"/>
        </w:trPr>
        <w:tc>
          <w:tcPr>
            <w:tcW w:w="2940" w:type="dxa"/>
            <w:tcBorders>
              <w:top w:val="nil"/>
              <w:left w:val="single" w:sz="4" w:space="0" w:color="auto"/>
              <w:bottom w:val="single" w:sz="4" w:space="0" w:color="auto"/>
              <w:right w:val="single" w:sz="4" w:space="0" w:color="auto"/>
            </w:tcBorders>
            <w:shd w:val="clear" w:color="000000" w:fill="FFFFFF"/>
            <w:noWrap/>
            <w:vAlign w:val="bottom"/>
            <w:hideMark/>
          </w:tcPr>
          <w:p w14:paraId="06120C9B" w14:textId="77777777" w:rsidR="00BD2BA1" w:rsidRPr="00D541A2" w:rsidRDefault="00BD2BA1" w:rsidP="00BD2BA1">
            <w:pPr>
              <w:spacing w:after="0" w:line="240" w:lineRule="auto"/>
              <w:rPr>
                <w:rFonts w:ascii="Calibri" w:eastAsia="Times New Roman" w:hAnsi="Calibri" w:cs="Calibri"/>
                <w:color w:val="000000"/>
              </w:rPr>
            </w:pPr>
            <w:r w:rsidRPr="00D541A2">
              <w:rPr>
                <w:rFonts w:ascii="Calibri" w:eastAsia="Times New Roman" w:hAnsi="Calibri" w:cs="Calibri"/>
                <w:color w:val="000000"/>
              </w:rPr>
              <w:t>Main Landing gear</w:t>
            </w:r>
          </w:p>
        </w:tc>
        <w:tc>
          <w:tcPr>
            <w:tcW w:w="1200" w:type="dxa"/>
            <w:tcBorders>
              <w:top w:val="nil"/>
              <w:left w:val="nil"/>
              <w:bottom w:val="single" w:sz="4" w:space="0" w:color="auto"/>
              <w:right w:val="single" w:sz="4" w:space="0" w:color="auto"/>
            </w:tcBorders>
            <w:shd w:val="clear" w:color="000000" w:fill="FFFFFF"/>
            <w:noWrap/>
            <w:vAlign w:val="bottom"/>
            <w:hideMark/>
          </w:tcPr>
          <w:p w14:paraId="7D7A5060" w14:textId="77777777" w:rsidR="00BD2BA1" w:rsidRPr="00D541A2" w:rsidRDefault="00BD2BA1" w:rsidP="00BD2BA1">
            <w:pPr>
              <w:spacing w:after="0" w:line="240" w:lineRule="auto"/>
              <w:jc w:val="right"/>
              <w:rPr>
                <w:rFonts w:ascii="Calibri" w:eastAsia="Times New Roman" w:hAnsi="Calibri" w:cs="Calibri"/>
                <w:color w:val="000000"/>
              </w:rPr>
            </w:pPr>
            <w:r w:rsidRPr="00D541A2">
              <w:rPr>
                <w:rFonts w:ascii="Calibri" w:eastAsia="Times New Roman" w:hAnsi="Calibri" w:cs="Calibri"/>
                <w:color w:val="000000"/>
              </w:rPr>
              <w:t>66</w:t>
            </w:r>
          </w:p>
        </w:tc>
        <w:tc>
          <w:tcPr>
            <w:tcW w:w="1240" w:type="dxa"/>
            <w:tcBorders>
              <w:top w:val="nil"/>
              <w:left w:val="nil"/>
              <w:bottom w:val="single" w:sz="4" w:space="0" w:color="auto"/>
              <w:right w:val="single" w:sz="4" w:space="0" w:color="auto"/>
            </w:tcBorders>
            <w:shd w:val="clear" w:color="000000" w:fill="FFFFFF"/>
            <w:noWrap/>
            <w:vAlign w:val="bottom"/>
            <w:hideMark/>
          </w:tcPr>
          <w:p w14:paraId="586A6A4F" w14:textId="77777777" w:rsidR="00BD2BA1" w:rsidRPr="00D541A2" w:rsidRDefault="00BD2BA1" w:rsidP="00BD2BA1">
            <w:pPr>
              <w:spacing w:after="0" w:line="240" w:lineRule="auto"/>
              <w:jc w:val="right"/>
              <w:rPr>
                <w:rFonts w:ascii="Calibri" w:eastAsia="Times New Roman" w:hAnsi="Calibri" w:cs="Calibri"/>
                <w:color w:val="000000"/>
              </w:rPr>
            </w:pPr>
            <w:r w:rsidRPr="00D541A2">
              <w:rPr>
                <w:rFonts w:ascii="Calibri" w:eastAsia="Times New Roman" w:hAnsi="Calibri" w:cs="Calibri"/>
                <w:color w:val="000000"/>
              </w:rPr>
              <w:t>30</w:t>
            </w:r>
          </w:p>
        </w:tc>
        <w:tc>
          <w:tcPr>
            <w:tcW w:w="1060" w:type="dxa"/>
            <w:tcBorders>
              <w:top w:val="nil"/>
              <w:left w:val="nil"/>
              <w:bottom w:val="single" w:sz="4" w:space="0" w:color="auto"/>
              <w:right w:val="single" w:sz="4" w:space="0" w:color="auto"/>
            </w:tcBorders>
            <w:shd w:val="clear" w:color="000000" w:fill="FFFFFF"/>
            <w:noWrap/>
            <w:vAlign w:val="bottom"/>
            <w:hideMark/>
          </w:tcPr>
          <w:p w14:paraId="057D4739" w14:textId="77777777" w:rsidR="00BD2BA1" w:rsidRPr="00D541A2" w:rsidRDefault="00BD2BA1" w:rsidP="00BD2BA1">
            <w:pPr>
              <w:spacing w:after="0" w:line="240" w:lineRule="auto"/>
              <w:jc w:val="right"/>
              <w:rPr>
                <w:rFonts w:ascii="Calibri" w:eastAsia="Times New Roman" w:hAnsi="Calibri" w:cs="Calibri"/>
              </w:rPr>
            </w:pPr>
            <w:r w:rsidRPr="00D541A2">
              <w:rPr>
                <w:rFonts w:ascii="Calibri" w:eastAsia="Times New Roman" w:hAnsi="Calibri" w:cs="Calibri"/>
              </w:rPr>
              <w:t>8,69</w:t>
            </w:r>
          </w:p>
        </w:tc>
        <w:tc>
          <w:tcPr>
            <w:tcW w:w="1060" w:type="dxa"/>
            <w:tcBorders>
              <w:top w:val="nil"/>
              <w:left w:val="nil"/>
              <w:bottom w:val="single" w:sz="4" w:space="0" w:color="auto"/>
              <w:right w:val="single" w:sz="4" w:space="0" w:color="auto"/>
            </w:tcBorders>
            <w:shd w:val="clear" w:color="000000" w:fill="FFFFFF"/>
            <w:noWrap/>
            <w:vAlign w:val="bottom"/>
            <w:hideMark/>
          </w:tcPr>
          <w:p w14:paraId="3222061D" w14:textId="77777777" w:rsidR="00BD2BA1" w:rsidRPr="00D541A2" w:rsidRDefault="00BD2BA1" w:rsidP="00BD2BA1">
            <w:pPr>
              <w:spacing w:after="0" w:line="240" w:lineRule="auto"/>
              <w:jc w:val="right"/>
              <w:rPr>
                <w:rFonts w:ascii="Calibri" w:eastAsia="Times New Roman" w:hAnsi="Calibri" w:cs="Calibri"/>
              </w:rPr>
            </w:pPr>
            <w:r w:rsidRPr="00D541A2">
              <w:rPr>
                <w:rFonts w:ascii="Calibri" w:eastAsia="Times New Roman" w:hAnsi="Calibri" w:cs="Calibri"/>
              </w:rPr>
              <w:t>261</w:t>
            </w:r>
          </w:p>
        </w:tc>
        <w:tc>
          <w:tcPr>
            <w:tcW w:w="1060" w:type="dxa"/>
            <w:tcBorders>
              <w:top w:val="nil"/>
              <w:left w:val="nil"/>
              <w:bottom w:val="single" w:sz="4" w:space="0" w:color="auto"/>
              <w:right w:val="single" w:sz="4" w:space="0" w:color="auto"/>
            </w:tcBorders>
            <w:shd w:val="clear" w:color="auto" w:fill="auto"/>
            <w:noWrap/>
            <w:vAlign w:val="bottom"/>
            <w:hideMark/>
          </w:tcPr>
          <w:p w14:paraId="5E51470C" w14:textId="77777777" w:rsidR="00BD2BA1" w:rsidRPr="00D541A2" w:rsidRDefault="00BD2BA1" w:rsidP="00BD2BA1">
            <w:pPr>
              <w:spacing w:after="0" w:line="240" w:lineRule="auto"/>
              <w:jc w:val="right"/>
              <w:rPr>
                <w:rFonts w:ascii="Calibri" w:eastAsia="Times New Roman" w:hAnsi="Calibri" w:cs="Calibri"/>
                <w:color w:val="000000"/>
              </w:rPr>
            </w:pPr>
            <w:r w:rsidRPr="00D541A2">
              <w:rPr>
                <w:rFonts w:ascii="Calibri" w:eastAsia="Times New Roman" w:hAnsi="Calibri" w:cs="Calibri"/>
                <w:color w:val="000000"/>
              </w:rPr>
              <w:t>2,65</w:t>
            </w:r>
          </w:p>
        </w:tc>
      </w:tr>
      <w:tr w:rsidR="00BD2BA1" w:rsidRPr="00D541A2" w14:paraId="27A83C0B" w14:textId="77777777" w:rsidTr="00BD2BA1">
        <w:trPr>
          <w:trHeight w:val="300"/>
        </w:trPr>
        <w:tc>
          <w:tcPr>
            <w:tcW w:w="2940" w:type="dxa"/>
            <w:tcBorders>
              <w:top w:val="nil"/>
              <w:left w:val="single" w:sz="4" w:space="0" w:color="auto"/>
              <w:bottom w:val="single" w:sz="4" w:space="0" w:color="auto"/>
              <w:right w:val="single" w:sz="4" w:space="0" w:color="auto"/>
            </w:tcBorders>
            <w:shd w:val="clear" w:color="000000" w:fill="FFFFFF"/>
            <w:noWrap/>
            <w:vAlign w:val="bottom"/>
            <w:hideMark/>
          </w:tcPr>
          <w:p w14:paraId="26884935" w14:textId="77777777" w:rsidR="00BD2BA1" w:rsidRPr="00D541A2" w:rsidRDefault="00BD2BA1" w:rsidP="00BD2BA1">
            <w:pPr>
              <w:spacing w:after="0" w:line="240" w:lineRule="auto"/>
              <w:rPr>
                <w:rFonts w:ascii="Calibri" w:eastAsia="Times New Roman" w:hAnsi="Calibri" w:cs="Calibri"/>
                <w:color w:val="000000"/>
              </w:rPr>
            </w:pPr>
            <w:r w:rsidRPr="00D541A2">
              <w:rPr>
                <w:rFonts w:ascii="Calibri" w:eastAsia="Times New Roman" w:hAnsi="Calibri" w:cs="Calibri"/>
                <w:color w:val="000000"/>
              </w:rPr>
              <w:t>Nose Landing gear</w:t>
            </w:r>
          </w:p>
        </w:tc>
        <w:tc>
          <w:tcPr>
            <w:tcW w:w="1200" w:type="dxa"/>
            <w:tcBorders>
              <w:top w:val="nil"/>
              <w:left w:val="nil"/>
              <w:bottom w:val="single" w:sz="4" w:space="0" w:color="auto"/>
              <w:right w:val="single" w:sz="4" w:space="0" w:color="auto"/>
            </w:tcBorders>
            <w:shd w:val="clear" w:color="000000" w:fill="FFFFFF"/>
            <w:noWrap/>
            <w:vAlign w:val="bottom"/>
            <w:hideMark/>
          </w:tcPr>
          <w:p w14:paraId="556D3904" w14:textId="77777777" w:rsidR="00BD2BA1" w:rsidRPr="00D541A2" w:rsidRDefault="00BD2BA1" w:rsidP="00BD2BA1">
            <w:pPr>
              <w:spacing w:after="0" w:line="240" w:lineRule="auto"/>
              <w:jc w:val="right"/>
              <w:rPr>
                <w:rFonts w:ascii="Calibri" w:eastAsia="Times New Roman" w:hAnsi="Calibri" w:cs="Calibri"/>
                <w:color w:val="000000"/>
              </w:rPr>
            </w:pPr>
            <w:r w:rsidRPr="00D541A2">
              <w:rPr>
                <w:rFonts w:ascii="Calibri" w:eastAsia="Times New Roman" w:hAnsi="Calibri" w:cs="Calibri"/>
                <w:color w:val="000000"/>
              </w:rPr>
              <w:t>28</w:t>
            </w:r>
          </w:p>
        </w:tc>
        <w:tc>
          <w:tcPr>
            <w:tcW w:w="1240" w:type="dxa"/>
            <w:tcBorders>
              <w:top w:val="nil"/>
              <w:left w:val="nil"/>
              <w:bottom w:val="single" w:sz="4" w:space="0" w:color="auto"/>
              <w:right w:val="single" w:sz="4" w:space="0" w:color="auto"/>
            </w:tcBorders>
            <w:shd w:val="clear" w:color="000000" w:fill="FFFFFF"/>
            <w:noWrap/>
            <w:vAlign w:val="bottom"/>
            <w:hideMark/>
          </w:tcPr>
          <w:p w14:paraId="5A312239" w14:textId="77777777" w:rsidR="00BD2BA1" w:rsidRPr="00D541A2" w:rsidRDefault="00BD2BA1" w:rsidP="00BD2BA1">
            <w:pPr>
              <w:spacing w:after="0" w:line="240" w:lineRule="auto"/>
              <w:jc w:val="right"/>
              <w:rPr>
                <w:rFonts w:ascii="Calibri" w:eastAsia="Times New Roman" w:hAnsi="Calibri" w:cs="Calibri"/>
                <w:color w:val="000000"/>
              </w:rPr>
            </w:pPr>
            <w:r w:rsidRPr="00D541A2">
              <w:rPr>
                <w:rFonts w:ascii="Calibri" w:eastAsia="Times New Roman" w:hAnsi="Calibri" w:cs="Calibri"/>
                <w:color w:val="000000"/>
              </w:rPr>
              <w:t>13</w:t>
            </w:r>
          </w:p>
        </w:tc>
        <w:tc>
          <w:tcPr>
            <w:tcW w:w="1060" w:type="dxa"/>
            <w:tcBorders>
              <w:top w:val="nil"/>
              <w:left w:val="nil"/>
              <w:bottom w:val="single" w:sz="4" w:space="0" w:color="auto"/>
              <w:right w:val="single" w:sz="4" w:space="0" w:color="auto"/>
            </w:tcBorders>
            <w:shd w:val="clear" w:color="000000" w:fill="FFFFFF"/>
            <w:noWrap/>
            <w:vAlign w:val="bottom"/>
            <w:hideMark/>
          </w:tcPr>
          <w:p w14:paraId="29FAC165" w14:textId="77777777" w:rsidR="00BD2BA1" w:rsidRPr="00D541A2" w:rsidRDefault="00BD2BA1" w:rsidP="00BD2BA1">
            <w:pPr>
              <w:spacing w:after="0" w:line="240" w:lineRule="auto"/>
              <w:jc w:val="right"/>
              <w:rPr>
                <w:rFonts w:ascii="Calibri" w:eastAsia="Times New Roman" w:hAnsi="Calibri" w:cs="Calibri"/>
              </w:rPr>
            </w:pPr>
            <w:r w:rsidRPr="00D541A2">
              <w:rPr>
                <w:rFonts w:ascii="Calibri" w:eastAsia="Times New Roman" w:hAnsi="Calibri" w:cs="Calibri"/>
              </w:rPr>
              <w:t>1,80</w:t>
            </w:r>
          </w:p>
        </w:tc>
        <w:tc>
          <w:tcPr>
            <w:tcW w:w="1060" w:type="dxa"/>
            <w:tcBorders>
              <w:top w:val="nil"/>
              <w:left w:val="nil"/>
              <w:bottom w:val="single" w:sz="4" w:space="0" w:color="auto"/>
              <w:right w:val="single" w:sz="4" w:space="0" w:color="auto"/>
            </w:tcBorders>
            <w:shd w:val="clear" w:color="000000" w:fill="FFFFFF"/>
            <w:noWrap/>
            <w:vAlign w:val="bottom"/>
            <w:hideMark/>
          </w:tcPr>
          <w:p w14:paraId="13DA0D9F" w14:textId="77777777" w:rsidR="00BD2BA1" w:rsidRPr="00D541A2" w:rsidRDefault="00BD2BA1" w:rsidP="00BD2BA1">
            <w:pPr>
              <w:spacing w:after="0" w:line="240" w:lineRule="auto"/>
              <w:jc w:val="right"/>
              <w:rPr>
                <w:rFonts w:ascii="Calibri" w:eastAsia="Times New Roman" w:hAnsi="Calibri" w:cs="Calibri"/>
              </w:rPr>
            </w:pPr>
            <w:r w:rsidRPr="00D541A2">
              <w:rPr>
                <w:rFonts w:ascii="Calibri" w:eastAsia="Times New Roman" w:hAnsi="Calibri" w:cs="Calibri"/>
              </w:rPr>
              <w:t>22</w:t>
            </w:r>
          </w:p>
        </w:tc>
        <w:tc>
          <w:tcPr>
            <w:tcW w:w="1060" w:type="dxa"/>
            <w:tcBorders>
              <w:top w:val="nil"/>
              <w:left w:val="nil"/>
              <w:bottom w:val="single" w:sz="4" w:space="0" w:color="auto"/>
              <w:right w:val="single" w:sz="4" w:space="0" w:color="auto"/>
            </w:tcBorders>
            <w:shd w:val="clear" w:color="auto" w:fill="auto"/>
            <w:noWrap/>
            <w:vAlign w:val="bottom"/>
            <w:hideMark/>
          </w:tcPr>
          <w:p w14:paraId="2F493CA4" w14:textId="77777777" w:rsidR="00BD2BA1" w:rsidRPr="00D541A2" w:rsidRDefault="00BD2BA1" w:rsidP="00BD2BA1">
            <w:pPr>
              <w:spacing w:after="0" w:line="240" w:lineRule="auto"/>
              <w:jc w:val="right"/>
              <w:rPr>
                <w:rFonts w:ascii="Calibri" w:eastAsia="Times New Roman" w:hAnsi="Calibri" w:cs="Calibri"/>
                <w:color w:val="000000"/>
              </w:rPr>
            </w:pPr>
            <w:r w:rsidRPr="00D541A2">
              <w:rPr>
                <w:rFonts w:ascii="Calibri" w:eastAsia="Times New Roman" w:hAnsi="Calibri" w:cs="Calibri"/>
                <w:color w:val="000000"/>
              </w:rPr>
              <w:t>0,55</w:t>
            </w:r>
          </w:p>
        </w:tc>
      </w:tr>
      <w:tr w:rsidR="00BD2BA1" w:rsidRPr="00D541A2" w14:paraId="2019A37F" w14:textId="77777777" w:rsidTr="00BD2BA1">
        <w:trPr>
          <w:trHeight w:val="300"/>
        </w:trPr>
        <w:tc>
          <w:tcPr>
            <w:tcW w:w="2940" w:type="dxa"/>
            <w:tcBorders>
              <w:top w:val="nil"/>
              <w:left w:val="single" w:sz="4" w:space="0" w:color="auto"/>
              <w:bottom w:val="single" w:sz="4" w:space="0" w:color="auto"/>
              <w:right w:val="single" w:sz="4" w:space="0" w:color="auto"/>
            </w:tcBorders>
            <w:shd w:val="clear" w:color="auto" w:fill="auto"/>
            <w:noWrap/>
            <w:vAlign w:val="bottom"/>
            <w:hideMark/>
          </w:tcPr>
          <w:p w14:paraId="7C142B03" w14:textId="77777777" w:rsidR="00BD2BA1" w:rsidRPr="00D541A2" w:rsidRDefault="00BD2BA1" w:rsidP="00BD2BA1">
            <w:pPr>
              <w:spacing w:after="0" w:line="240" w:lineRule="auto"/>
              <w:rPr>
                <w:rFonts w:ascii="Calibri" w:eastAsia="Times New Roman" w:hAnsi="Calibri" w:cs="Calibri"/>
                <w:color w:val="000000"/>
              </w:rPr>
            </w:pPr>
            <w:r w:rsidRPr="00D541A2">
              <w:rPr>
                <w:rFonts w:ascii="Calibri" w:eastAsia="Times New Roman" w:hAnsi="Calibri" w:cs="Calibri"/>
                <w:color w:val="000000"/>
              </w:rPr>
              <w:t>Installed Engine</w:t>
            </w:r>
          </w:p>
        </w:tc>
        <w:tc>
          <w:tcPr>
            <w:tcW w:w="1200" w:type="dxa"/>
            <w:tcBorders>
              <w:top w:val="nil"/>
              <w:left w:val="nil"/>
              <w:bottom w:val="single" w:sz="4" w:space="0" w:color="auto"/>
              <w:right w:val="single" w:sz="4" w:space="0" w:color="auto"/>
            </w:tcBorders>
            <w:shd w:val="clear" w:color="auto" w:fill="auto"/>
            <w:noWrap/>
            <w:vAlign w:val="bottom"/>
            <w:hideMark/>
          </w:tcPr>
          <w:p w14:paraId="2CC31B0F" w14:textId="77777777" w:rsidR="00BD2BA1" w:rsidRPr="00D541A2" w:rsidRDefault="00BD2BA1" w:rsidP="00BD2BA1">
            <w:pPr>
              <w:spacing w:after="0" w:line="240" w:lineRule="auto"/>
              <w:jc w:val="right"/>
              <w:rPr>
                <w:rFonts w:ascii="Calibri" w:eastAsia="Times New Roman" w:hAnsi="Calibri" w:cs="Calibri"/>
                <w:color w:val="000000"/>
              </w:rPr>
            </w:pPr>
            <w:r w:rsidRPr="00D541A2">
              <w:rPr>
                <w:rFonts w:ascii="Calibri" w:eastAsia="Times New Roman" w:hAnsi="Calibri" w:cs="Calibri"/>
                <w:color w:val="000000"/>
              </w:rPr>
              <w:t>220</w:t>
            </w:r>
          </w:p>
        </w:tc>
        <w:tc>
          <w:tcPr>
            <w:tcW w:w="1240" w:type="dxa"/>
            <w:tcBorders>
              <w:top w:val="nil"/>
              <w:left w:val="nil"/>
              <w:bottom w:val="single" w:sz="4" w:space="0" w:color="auto"/>
              <w:right w:val="single" w:sz="4" w:space="0" w:color="auto"/>
            </w:tcBorders>
            <w:shd w:val="clear" w:color="auto" w:fill="auto"/>
            <w:noWrap/>
            <w:vAlign w:val="bottom"/>
            <w:hideMark/>
          </w:tcPr>
          <w:p w14:paraId="53F1E9C9" w14:textId="77777777" w:rsidR="00BD2BA1" w:rsidRPr="00D541A2" w:rsidRDefault="00BD2BA1" w:rsidP="00BD2BA1">
            <w:pPr>
              <w:spacing w:after="0" w:line="240" w:lineRule="auto"/>
              <w:jc w:val="right"/>
              <w:rPr>
                <w:rFonts w:ascii="Calibri" w:eastAsia="Times New Roman" w:hAnsi="Calibri" w:cs="Calibri"/>
                <w:color w:val="000000"/>
              </w:rPr>
            </w:pPr>
            <w:r w:rsidRPr="00D541A2">
              <w:rPr>
                <w:rFonts w:ascii="Calibri" w:eastAsia="Times New Roman" w:hAnsi="Calibri" w:cs="Calibri"/>
                <w:color w:val="000000"/>
              </w:rPr>
              <w:t>100</w:t>
            </w:r>
          </w:p>
        </w:tc>
        <w:tc>
          <w:tcPr>
            <w:tcW w:w="1060" w:type="dxa"/>
            <w:tcBorders>
              <w:top w:val="nil"/>
              <w:left w:val="nil"/>
              <w:bottom w:val="single" w:sz="4" w:space="0" w:color="auto"/>
              <w:right w:val="single" w:sz="4" w:space="0" w:color="auto"/>
            </w:tcBorders>
            <w:shd w:val="clear" w:color="auto" w:fill="auto"/>
            <w:noWrap/>
            <w:vAlign w:val="bottom"/>
            <w:hideMark/>
          </w:tcPr>
          <w:p w14:paraId="02A2ADF9" w14:textId="77777777" w:rsidR="00BD2BA1" w:rsidRPr="00D541A2" w:rsidRDefault="00BD2BA1" w:rsidP="00BD2BA1">
            <w:pPr>
              <w:spacing w:after="0" w:line="240" w:lineRule="auto"/>
              <w:jc w:val="right"/>
              <w:rPr>
                <w:rFonts w:ascii="Calibri" w:eastAsia="Times New Roman" w:hAnsi="Calibri" w:cs="Calibri"/>
                <w:color w:val="000000"/>
              </w:rPr>
            </w:pPr>
            <w:r w:rsidRPr="00D541A2">
              <w:rPr>
                <w:rFonts w:ascii="Calibri" w:eastAsia="Times New Roman" w:hAnsi="Calibri" w:cs="Calibri"/>
                <w:color w:val="000000"/>
              </w:rPr>
              <w:t>1,05</w:t>
            </w:r>
          </w:p>
        </w:tc>
        <w:tc>
          <w:tcPr>
            <w:tcW w:w="1060" w:type="dxa"/>
            <w:tcBorders>
              <w:top w:val="nil"/>
              <w:left w:val="nil"/>
              <w:bottom w:val="single" w:sz="4" w:space="0" w:color="auto"/>
              <w:right w:val="single" w:sz="4" w:space="0" w:color="auto"/>
            </w:tcBorders>
            <w:shd w:val="clear" w:color="auto" w:fill="auto"/>
            <w:noWrap/>
            <w:vAlign w:val="bottom"/>
            <w:hideMark/>
          </w:tcPr>
          <w:p w14:paraId="35F8D6CA" w14:textId="77777777" w:rsidR="00BD2BA1" w:rsidRPr="00D541A2" w:rsidRDefault="00BD2BA1" w:rsidP="00BD2BA1">
            <w:pPr>
              <w:spacing w:after="0" w:line="240" w:lineRule="auto"/>
              <w:jc w:val="right"/>
              <w:rPr>
                <w:rFonts w:ascii="Calibri" w:eastAsia="Times New Roman" w:hAnsi="Calibri" w:cs="Calibri"/>
                <w:color w:val="000000"/>
              </w:rPr>
            </w:pPr>
            <w:r w:rsidRPr="00D541A2">
              <w:rPr>
                <w:rFonts w:ascii="Calibri" w:eastAsia="Times New Roman" w:hAnsi="Calibri" w:cs="Calibri"/>
                <w:color w:val="000000"/>
              </w:rPr>
              <w:t>105</w:t>
            </w:r>
          </w:p>
        </w:tc>
        <w:tc>
          <w:tcPr>
            <w:tcW w:w="1060" w:type="dxa"/>
            <w:tcBorders>
              <w:top w:val="nil"/>
              <w:left w:val="nil"/>
              <w:bottom w:val="single" w:sz="4" w:space="0" w:color="auto"/>
              <w:right w:val="single" w:sz="4" w:space="0" w:color="auto"/>
            </w:tcBorders>
            <w:shd w:val="clear" w:color="auto" w:fill="auto"/>
            <w:noWrap/>
            <w:vAlign w:val="bottom"/>
            <w:hideMark/>
          </w:tcPr>
          <w:p w14:paraId="2654D91B" w14:textId="77777777" w:rsidR="00BD2BA1" w:rsidRPr="00D541A2" w:rsidRDefault="00BD2BA1" w:rsidP="00BD2BA1">
            <w:pPr>
              <w:spacing w:after="0" w:line="240" w:lineRule="auto"/>
              <w:jc w:val="right"/>
              <w:rPr>
                <w:rFonts w:ascii="Calibri" w:eastAsia="Times New Roman" w:hAnsi="Calibri" w:cs="Calibri"/>
                <w:color w:val="000000"/>
              </w:rPr>
            </w:pPr>
            <w:r w:rsidRPr="00D541A2">
              <w:rPr>
                <w:rFonts w:ascii="Calibri" w:eastAsia="Times New Roman" w:hAnsi="Calibri" w:cs="Calibri"/>
                <w:color w:val="000000"/>
              </w:rPr>
              <w:t>0,32</w:t>
            </w:r>
          </w:p>
        </w:tc>
      </w:tr>
      <w:tr w:rsidR="00BD2BA1" w:rsidRPr="00D541A2" w14:paraId="3F064DFD" w14:textId="77777777" w:rsidTr="00BD2BA1">
        <w:trPr>
          <w:trHeight w:val="300"/>
        </w:trPr>
        <w:tc>
          <w:tcPr>
            <w:tcW w:w="2940" w:type="dxa"/>
            <w:tcBorders>
              <w:top w:val="nil"/>
              <w:left w:val="single" w:sz="4" w:space="0" w:color="auto"/>
              <w:bottom w:val="single" w:sz="4" w:space="0" w:color="auto"/>
              <w:right w:val="single" w:sz="4" w:space="0" w:color="auto"/>
            </w:tcBorders>
            <w:shd w:val="clear" w:color="auto" w:fill="auto"/>
            <w:noWrap/>
            <w:vAlign w:val="bottom"/>
            <w:hideMark/>
          </w:tcPr>
          <w:p w14:paraId="12A20BF1" w14:textId="77777777" w:rsidR="00BD2BA1" w:rsidRPr="00D541A2" w:rsidRDefault="00BD2BA1" w:rsidP="00BD2BA1">
            <w:pPr>
              <w:spacing w:after="0" w:line="240" w:lineRule="auto"/>
              <w:rPr>
                <w:rFonts w:ascii="Calibri" w:eastAsia="Times New Roman" w:hAnsi="Calibri" w:cs="Calibri"/>
                <w:color w:val="000000"/>
              </w:rPr>
            </w:pPr>
            <w:r w:rsidRPr="00D541A2">
              <w:rPr>
                <w:rFonts w:ascii="Calibri" w:eastAsia="Times New Roman" w:hAnsi="Calibri" w:cs="Calibri"/>
                <w:color w:val="000000"/>
              </w:rPr>
              <w:t xml:space="preserve">Fuel System </w:t>
            </w:r>
          </w:p>
        </w:tc>
        <w:tc>
          <w:tcPr>
            <w:tcW w:w="1200" w:type="dxa"/>
            <w:tcBorders>
              <w:top w:val="nil"/>
              <w:left w:val="nil"/>
              <w:bottom w:val="single" w:sz="4" w:space="0" w:color="auto"/>
              <w:right w:val="single" w:sz="4" w:space="0" w:color="auto"/>
            </w:tcBorders>
            <w:shd w:val="clear" w:color="auto" w:fill="auto"/>
            <w:noWrap/>
            <w:vAlign w:val="bottom"/>
            <w:hideMark/>
          </w:tcPr>
          <w:p w14:paraId="6DB0D6FE" w14:textId="77777777" w:rsidR="00BD2BA1" w:rsidRPr="00D541A2" w:rsidRDefault="00BD2BA1" w:rsidP="00BD2BA1">
            <w:pPr>
              <w:spacing w:after="0" w:line="240" w:lineRule="auto"/>
              <w:jc w:val="right"/>
              <w:rPr>
                <w:rFonts w:ascii="Calibri" w:eastAsia="Times New Roman" w:hAnsi="Calibri" w:cs="Calibri"/>
                <w:color w:val="000000"/>
              </w:rPr>
            </w:pPr>
            <w:r w:rsidRPr="00D541A2">
              <w:rPr>
                <w:rFonts w:ascii="Calibri" w:eastAsia="Times New Roman" w:hAnsi="Calibri" w:cs="Calibri"/>
                <w:color w:val="000000"/>
              </w:rPr>
              <w:t>17</w:t>
            </w:r>
          </w:p>
        </w:tc>
        <w:tc>
          <w:tcPr>
            <w:tcW w:w="1240" w:type="dxa"/>
            <w:tcBorders>
              <w:top w:val="nil"/>
              <w:left w:val="nil"/>
              <w:bottom w:val="single" w:sz="4" w:space="0" w:color="auto"/>
              <w:right w:val="single" w:sz="4" w:space="0" w:color="auto"/>
            </w:tcBorders>
            <w:shd w:val="clear" w:color="auto" w:fill="auto"/>
            <w:noWrap/>
            <w:vAlign w:val="bottom"/>
            <w:hideMark/>
          </w:tcPr>
          <w:p w14:paraId="3434C230" w14:textId="77777777" w:rsidR="00BD2BA1" w:rsidRPr="00D541A2" w:rsidRDefault="00BD2BA1" w:rsidP="00BD2BA1">
            <w:pPr>
              <w:spacing w:after="0" w:line="240" w:lineRule="auto"/>
              <w:jc w:val="right"/>
              <w:rPr>
                <w:rFonts w:ascii="Calibri" w:eastAsia="Times New Roman" w:hAnsi="Calibri" w:cs="Calibri"/>
                <w:color w:val="000000"/>
              </w:rPr>
            </w:pPr>
            <w:r w:rsidRPr="00D541A2">
              <w:rPr>
                <w:rFonts w:ascii="Calibri" w:eastAsia="Times New Roman" w:hAnsi="Calibri" w:cs="Calibri"/>
                <w:color w:val="000000"/>
              </w:rPr>
              <w:t>8</w:t>
            </w:r>
          </w:p>
        </w:tc>
        <w:tc>
          <w:tcPr>
            <w:tcW w:w="1060" w:type="dxa"/>
            <w:tcBorders>
              <w:top w:val="nil"/>
              <w:left w:val="nil"/>
              <w:bottom w:val="single" w:sz="4" w:space="0" w:color="auto"/>
              <w:right w:val="single" w:sz="4" w:space="0" w:color="auto"/>
            </w:tcBorders>
            <w:shd w:val="clear" w:color="auto" w:fill="auto"/>
            <w:noWrap/>
            <w:vAlign w:val="bottom"/>
            <w:hideMark/>
          </w:tcPr>
          <w:p w14:paraId="670A8546" w14:textId="77777777" w:rsidR="00BD2BA1" w:rsidRPr="00D541A2" w:rsidRDefault="00BD2BA1" w:rsidP="00BD2BA1">
            <w:pPr>
              <w:spacing w:after="0" w:line="240" w:lineRule="auto"/>
              <w:jc w:val="right"/>
              <w:rPr>
                <w:rFonts w:ascii="Calibri" w:eastAsia="Times New Roman" w:hAnsi="Calibri" w:cs="Calibri"/>
                <w:color w:val="000000"/>
              </w:rPr>
            </w:pPr>
            <w:r w:rsidRPr="00D541A2">
              <w:rPr>
                <w:rFonts w:ascii="Calibri" w:eastAsia="Times New Roman" w:hAnsi="Calibri" w:cs="Calibri"/>
                <w:color w:val="000000"/>
              </w:rPr>
              <w:t>2,65</w:t>
            </w:r>
          </w:p>
        </w:tc>
        <w:tc>
          <w:tcPr>
            <w:tcW w:w="1060" w:type="dxa"/>
            <w:tcBorders>
              <w:top w:val="nil"/>
              <w:left w:val="nil"/>
              <w:bottom w:val="single" w:sz="4" w:space="0" w:color="auto"/>
              <w:right w:val="single" w:sz="4" w:space="0" w:color="auto"/>
            </w:tcBorders>
            <w:shd w:val="clear" w:color="auto" w:fill="auto"/>
            <w:noWrap/>
            <w:vAlign w:val="bottom"/>
            <w:hideMark/>
          </w:tcPr>
          <w:p w14:paraId="19A7C678" w14:textId="77777777" w:rsidR="00BD2BA1" w:rsidRPr="00D541A2" w:rsidRDefault="00BD2BA1" w:rsidP="00BD2BA1">
            <w:pPr>
              <w:spacing w:after="0" w:line="240" w:lineRule="auto"/>
              <w:jc w:val="right"/>
              <w:rPr>
                <w:rFonts w:ascii="Calibri" w:eastAsia="Times New Roman" w:hAnsi="Calibri" w:cs="Calibri"/>
                <w:color w:val="000000"/>
              </w:rPr>
            </w:pPr>
            <w:r w:rsidRPr="00D541A2">
              <w:rPr>
                <w:rFonts w:ascii="Calibri" w:eastAsia="Times New Roman" w:hAnsi="Calibri" w:cs="Calibri"/>
                <w:color w:val="000000"/>
              </w:rPr>
              <w:t>20</w:t>
            </w:r>
          </w:p>
        </w:tc>
        <w:tc>
          <w:tcPr>
            <w:tcW w:w="1060" w:type="dxa"/>
            <w:tcBorders>
              <w:top w:val="nil"/>
              <w:left w:val="nil"/>
              <w:bottom w:val="single" w:sz="4" w:space="0" w:color="auto"/>
              <w:right w:val="single" w:sz="4" w:space="0" w:color="auto"/>
            </w:tcBorders>
            <w:shd w:val="clear" w:color="auto" w:fill="auto"/>
            <w:noWrap/>
            <w:vAlign w:val="bottom"/>
            <w:hideMark/>
          </w:tcPr>
          <w:p w14:paraId="54759C9E" w14:textId="77777777" w:rsidR="00BD2BA1" w:rsidRPr="00D541A2" w:rsidRDefault="00BD2BA1" w:rsidP="00BD2BA1">
            <w:pPr>
              <w:spacing w:after="0" w:line="240" w:lineRule="auto"/>
              <w:jc w:val="right"/>
              <w:rPr>
                <w:rFonts w:ascii="Calibri" w:eastAsia="Times New Roman" w:hAnsi="Calibri" w:cs="Calibri"/>
                <w:color w:val="000000"/>
              </w:rPr>
            </w:pPr>
            <w:r w:rsidRPr="00D541A2">
              <w:rPr>
                <w:rFonts w:ascii="Calibri" w:eastAsia="Times New Roman" w:hAnsi="Calibri" w:cs="Calibri"/>
                <w:color w:val="000000"/>
              </w:rPr>
              <w:t>0,81</w:t>
            </w:r>
          </w:p>
        </w:tc>
      </w:tr>
      <w:tr w:rsidR="00BD2BA1" w:rsidRPr="00D541A2" w14:paraId="0CE008B3" w14:textId="77777777" w:rsidTr="00BD2BA1">
        <w:trPr>
          <w:trHeight w:val="300"/>
        </w:trPr>
        <w:tc>
          <w:tcPr>
            <w:tcW w:w="2940" w:type="dxa"/>
            <w:tcBorders>
              <w:top w:val="nil"/>
              <w:left w:val="single" w:sz="4" w:space="0" w:color="auto"/>
              <w:bottom w:val="single" w:sz="4" w:space="0" w:color="auto"/>
              <w:right w:val="single" w:sz="4" w:space="0" w:color="auto"/>
            </w:tcBorders>
            <w:shd w:val="clear" w:color="auto" w:fill="auto"/>
            <w:noWrap/>
            <w:vAlign w:val="bottom"/>
            <w:hideMark/>
          </w:tcPr>
          <w:p w14:paraId="6FEAAEA9" w14:textId="77777777" w:rsidR="00BD2BA1" w:rsidRPr="00D541A2" w:rsidRDefault="00BD2BA1" w:rsidP="00BD2BA1">
            <w:pPr>
              <w:spacing w:after="0" w:line="240" w:lineRule="auto"/>
              <w:rPr>
                <w:rFonts w:ascii="Calibri" w:eastAsia="Times New Roman" w:hAnsi="Calibri" w:cs="Calibri"/>
                <w:color w:val="000000"/>
              </w:rPr>
            </w:pPr>
            <w:r w:rsidRPr="00D541A2">
              <w:rPr>
                <w:rFonts w:ascii="Calibri" w:eastAsia="Times New Roman" w:hAnsi="Calibri" w:cs="Calibri"/>
                <w:color w:val="000000"/>
              </w:rPr>
              <w:t>Flight control-system</w:t>
            </w:r>
          </w:p>
        </w:tc>
        <w:tc>
          <w:tcPr>
            <w:tcW w:w="1200" w:type="dxa"/>
            <w:tcBorders>
              <w:top w:val="nil"/>
              <w:left w:val="nil"/>
              <w:bottom w:val="single" w:sz="4" w:space="0" w:color="auto"/>
              <w:right w:val="single" w:sz="4" w:space="0" w:color="auto"/>
            </w:tcBorders>
            <w:shd w:val="clear" w:color="auto" w:fill="auto"/>
            <w:noWrap/>
            <w:vAlign w:val="bottom"/>
            <w:hideMark/>
          </w:tcPr>
          <w:p w14:paraId="193B7BBD" w14:textId="77777777" w:rsidR="00BD2BA1" w:rsidRPr="00D541A2" w:rsidRDefault="00BD2BA1" w:rsidP="00BD2BA1">
            <w:pPr>
              <w:spacing w:after="0" w:line="240" w:lineRule="auto"/>
              <w:jc w:val="right"/>
              <w:rPr>
                <w:rFonts w:ascii="Calibri" w:eastAsia="Times New Roman" w:hAnsi="Calibri" w:cs="Calibri"/>
                <w:color w:val="000000"/>
              </w:rPr>
            </w:pPr>
            <w:r w:rsidRPr="00D541A2">
              <w:rPr>
                <w:rFonts w:ascii="Calibri" w:eastAsia="Times New Roman" w:hAnsi="Calibri" w:cs="Calibri"/>
                <w:color w:val="000000"/>
              </w:rPr>
              <w:t>79</w:t>
            </w:r>
          </w:p>
        </w:tc>
        <w:tc>
          <w:tcPr>
            <w:tcW w:w="1240" w:type="dxa"/>
            <w:tcBorders>
              <w:top w:val="nil"/>
              <w:left w:val="nil"/>
              <w:bottom w:val="single" w:sz="4" w:space="0" w:color="auto"/>
              <w:right w:val="single" w:sz="4" w:space="0" w:color="auto"/>
            </w:tcBorders>
            <w:shd w:val="clear" w:color="auto" w:fill="auto"/>
            <w:noWrap/>
            <w:vAlign w:val="bottom"/>
            <w:hideMark/>
          </w:tcPr>
          <w:p w14:paraId="1A06BC55" w14:textId="77777777" w:rsidR="00BD2BA1" w:rsidRPr="00D541A2" w:rsidRDefault="00BD2BA1" w:rsidP="00BD2BA1">
            <w:pPr>
              <w:spacing w:after="0" w:line="240" w:lineRule="auto"/>
              <w:jc w:val="right"/>
              <w:rPr>
                <w:rFonts w:ascii="Calibri" w:eastAsia="Times New Roman" w:hAnsi="Calibri" w:cs="Calibri"/>
                <w:color w:val="000000"/>
              </w:rPr>
            </w:pPr>
            <w:r w:rsidRPr="00D541A2">
              <w:rPr>
                <w:rFonts w:ascii="Calibri" w:eastAsia="Times New Roman" w:hAnsi="Calibri" w:cs="Calibri"/>
                <w:color w:val="000000"/>
              </w:rPr>
              <w:t>36</w:t>
            </w:r>
          </w:p>
        </w:tc>
        <w:tc>
          <w:tcPr>
            <w:tcW w:w="1060" w:type="dxa"/>
            <w:tcBorders>
              <w:top w:val="nil"/>
              <w:left w:val="nil"/>
              <w:bottom w:val="single" w:sz="4" w:space="0" w:color="auto"/>
              <w:right w:val="single" w:sz="4" w:space="0" w:color="auto"/>
            </w:tcBorders>
            <w:shd w:val="clear" w:color="auto" w:fill="auto"/>
            <w:noWrap/>
            <w:vAlign w:val="bottom"/>
            <w:hideMark/>
          </w:tcPr>
          <w:p w14:paraId="0F73C4FA" w14:textId="77777777" w:rsidR="00BD2BA1" w:rsidRPr="00D541A2" w:rsidRDefault="00BD2BA1" w:rsidP="00BD2BA1">
            <w:pPr>
              <w:spacing w:after="0" w:line="240" w:lineRule="auto"/>
              <w:jc w:val="right"/>
              <w:rPr>
                <w:rFonts w:ascii="Calibri" w:eastAsia="Times New Roman" w:hAnsi="Calibri" w:cs="Calibri"/>
                <w:color w:val="000000"/>
              </w:rPr>
            </w:pPr>
            <w:r w:rsidRPr="00D541A2">
              <w:rPr>
                <w:rFonts w:ascii="Calibri" w:eastAsia="Times New Roman" w:hAnsi="Calibri" w:cs="Calibri"/>
                <w:color w:val="000000"/>
              </w:rPr>
              <w:t>7,70</w:t>
            </w:r>
          </w:p>
        </w:tc>
        <w:tc>
          <w:tcPr>
            <w:tcW w:w="1060" w:type="dxa"/>
            <w:tcBorders>
              <w:top w:val="nil"/>
              <w:left w:val="nil"/>
              <w:bottom w:val="single" w:sz="4" w:space="0" w:color="auto"/>
              <w:right w:val="single" w:sz="4" w:space="0" w:color="auto"/>
            </w:tcBorders>
            <w:shd w:val="clear" w:color="auto" w:fill="auto"/>
            <w:noWrap/>
            <w:vAlign w:val="bottom"/>
            <w:hideMark/>
          </w:tcPr>
          <w:p w14:paraId="675851DB" w14:textId="77777777" w:rsidR="00BD2BA1" w:rsidRPr="00D541A2" w:rsidRDefault="00BD2BA1" w:rsidP="00BD2BA1">
            <w:pPr>
              <w:spacing w:after="0" w:line="240" w:lineRule="auto"/>
              <w:jc w:val="right"/>
              <w:rPr>
                <w:rFonts w:ascii="Calibri" w:eastAsia="Times New Roman" w:hAnsi="Calibri" w:cs="Calibri"/>
                <w:color w:val="000000"/>
              </w:rPr>
            </w:pPr>
            <w:r w:rsidRPr="00D541A2">
              <w:rPr>
                <w:rFonts w:ascii="Calibri" w:eastAsia="Times New Roman" w:hAnsi="Calibri" w:cs="Calibri"/>
                <w:color w:val="000000"/>
              </w:rPr>
              <w:t>277</w:t>
            </w:r>
          </w:p>
        </w:tc>
        <w:tc>
          <w:tcPr>
            <w:tcW w:w="1060" w:type="dxa"/>
            <w:tcBorders>
              <w:top w:val="nil"/>
              <w:left w:val="nil"/>
              <w:bottom w:val="single" w:sz="4" w:space="0" w:color="auto"/>
              <w:right w:val="single" w:sz="4" w:space="0" w:color="auto"/>
            </w:tcBorders>
            <w:shd w:val="clear" w:color="auto" w:fill="auto"/>
            <w:noWrap/>
            <w:vAlign w:val="bottom"/>
            <w:hideMark/>
          </w:tcPr>
          <w:p w14:paraId="424930C0" w14:textId="77777777" w:rsidR="00BD2BA1" w:rsidRPr="00D541A2" w:rsidRDefault="00BD2BA1" w:rsidP="00BD2BA1">
            <w:pPr>
              <w:spacing w:after="0" w:line="240" w:lineRule="auto"/>
              <w:jc w:val="right"/>
              <w:rPr>
                <w:rFonts w:ascii="Calibri" w:eastAsia="Times New Roman" w:hAnsi="Calibri" w:cs="Calibri"/>
                <w:color w:val="000000"/>
              </w:rPr>
            </w:pPr>
            <w:r w:rsidRPr="00D541A2">
              <w:rPr>
                <w:rFonts w:ascii="Calibri" w:eastAsia="Times New Roman" w:hAnsi="Calibri" w:cs="Calibri"/>
                <w:color w:val="000000"/>
              </w:rPr>
              <w:t>2,35</w:t>
            </w:r>
          </w:p>
        </w:tc>
      </w:tr>
      <w:tr w:rsidR="00BD2BA1" w:rsidRPr="00D541A2" w14:paraId="0DFEE8DF" w14:textId="77777777" w:rsidTr="00BD2BA1">
        <w:trPr>
          <w:trHeight w:val="300"/>
        </w:trPr>
        <w:tc>
          <w:tcPr>
            <w:tcW w:w="2940" w:type="dxa"/>
            <w:tcBorders>
              <w:top w:val="nil"/>
              <w:left w:val="single" w:sz="4" w:space="0" w:color="auto"/>
              <w:bottom w:val="single" w:sz="4" w:space="0" w:color="auto"/>
              <w:right w:val="single" w:sz="4" w:space="0" w:color="auto"/>
            </w:tcBorders>
            <w:shd w:val="clear" w:color="auto" w:fill="auto"/>
            <w:noWrap/>
            <w:vAlign w:val="bottom"/>
            <w:hideMark/>
          </w:tcPr>
          <w:p w14:paraId="09BA716E" w14:textId="77777777" w:rsidR="00BD2BA1" w:rsidRPr="00D541A2" w:rsidRDefault="00BD2BA1" w:rsidP="00BD2BA1">
            <w:pPr>
              <w:spacing w:after="0" w:line="240" w:lineRule="auto"/>
              <w:rPr>
                <w:rFonts w:ascii="Calibri" w:eastAsia="Times New Roman" w:hAnsi="Calibri" w:cs="Calibri"/>
                <w:color w:val="000000"/>
              </w:rPr>
            </w:pPr>
            <w:r w:rsidRPr="00D541A2">
              <w:rPr>
                <w:rFonts w:ascii="Calibri" w:eastAsia="Times New Roman" w:hAnsi="Calibri" w:cs="Calibri"/>
                <w:color w:val="000000"/>
              </w:rPr>
              <w:t>Parachute+Extras</w:t>
            </w:r>
          </w:p>
        </w:tc>
        <w:tc>
          <w:tcPr>
            <w:tcW w:w="1200" w:type="dxa"/>
            <w:tcBorders>
              <w:top w:val="nil"/>
              <w:left w:val="nil"/>
              <w:bottom w:val="single" w:sz="4" w:space="0" w:color="auto"/>
              <w:right w:val="single" w:sz="4" w:space="0" w:color="auto"/>
            </w:tcBorders>
            <w:shd w:val="clear" w:color="auto" w:fill="auto"/>
            <w:noWrap/>
            <w:vAlign w:val="bottom"/>
            <w:hideMark/>
          </w:tcPr>
          <w:p w14:paraId="509E377E" w14:textId="77777777" w:rsidR="00BD2BA1" w:rsidRPr="00D541A2" w:rsidRDefault="00BD2BA1" w:rsidP="00BD2BA1">
            <w:pPr>
              <w:spacing w:after="0" w:line="240" w:lineRule="auto"/>
              <w:jc w:val="right"/>
              <w:rPr>
                <w:rFonts w:ascii="Calibri" w:eastAsia="Times New Roman" w:hAnsi="Calibri" w:cs="Calibri"/>
                <w:color w:val="000000"/>
              </w:rPr>
            </w:pPr>
            <w:r w:rsidRPr="00D541A2">
              <w:rPr>
                <w:rFonts w:ascii="Calibri" w:eastAsia="Times New Roman" w:hAnsi="Calibri" w:cs="Calibri"/>
                <w:color w:val="000000"/>
              </w:rPr>
              <w:t>27</w:t>
            </w:r>
          </w:p>
        </w:tc>
        <w:tc>
          <w:tcPr>
            <w:tcW w:w="1240" w:type="dxa"/>
            <w:tcBorders>
              <w:top w:val="nil"/>
              <w:left w:val="nil"/>
              <w:bottom w:val="single" w:sz="4" w:space="0" w:color="auto"/>
              <w:right w:val="single" w:sz="4" w:space="0" w:color="auto"/>
            </w:tcBorders>
            <w:shd w:val="clear" w:color="auto" w:fill="auto"/>
            <w:noWrap/>
            <w:vAlign w:val="bottom"/>
            <w:hideMark/>
          </w:tcPr>
          <w:p w14:paraId="60C3AEE5" w14:textId="77777777" w:rsidR="00BD2BA1" w:rsidRPr="00D541A2" w:rsidRDefault="00BD2BA1" w:rsidP="00BD2BA1">
            <w:pPr>
              <w:spacing w:after="0" w:line="240" w:lineRule="auto"/>
              <w:jc w:val="right"/>
              <w:rPr>
                <w:rFonts w:ascii="Calibri" w:eastAsia="Times New Roman" w:hAnsi="Calibri" w:cs="Calibri"/>
                <w:color w:val="000000"/>
              </w:rPr>
            </w:pPr>
            <w:r w:rsidRPr="00D541A2">
              <w:rPr>
                <w:rFonts w:ascii="Calibri" w:eastAsia="Times New Roman" w:hAnsi="Calibri" w:cs="Calibri"/>
                <w:color w:val="000000"/>
              </w:rPr>
              <w:t>12</w:t>
            </w:r>
          </w:p>
        </w:tc>
        <w:tc>
          <w:tcPr>
            <w:tcW w:w="1060" w:type="dxa"/>
            <w:tcBorders>
              <w:top w:val="nil"/>
              <w:left w:val="nil"/>
              <w:bottom w:val="single" w:sz="4" w:space="0" w:color="auto"/>
              <w:right w:val="single" w:sz="4" w:space="0" w:color="auto"/>
            </w:tcBorders>
            <w:shd w:val="clear" w:color="auto" w:fill="auto"/>
            <w:noWrap/>
            <w:vAlign w:val="bottom"/>
            <w:hideMark/>
          </w:tcPr>
          <w:p w14:paraId="4E196407" w14:textId="77777777" w:rsidR="00BD2BA1" w:rsidRPr="00D541A2" w:rsidRDefault="00BD2BA1" w:rsidP="00BD2BA1">
            <w:pPr>
              <w:spacing w:after="0" w:line="240" w:lineRule="auto"/>
              <w:jc w:val="right"/>
              <w:rPr>
                <w:rFonts w:ascii="Calibri" w:eastAsia="Times New Roman" w:hAnsi="Calibri" w:cs="Calibri"/>
                <w:color w:val="000000"/>
              </w:rPr>
            </w:pPr>
            <w:r w:rsidRPr="00D541A2">
              <w:rPr>
                <w:rFonts w:ascii="Calibri" w:eastAsia="Times New Roman" w:hAnsi="Calibri" w:cs="Calibri"/>
                <w:color w:val="000000"/>
              </w:rPr>
              <w:t>7,70</w:t>
            </w:r>
          </w:p>
        </w:tc>
        <w:tc>
          <w:tcPr>
            <w:tcW w:w="1060" w:type="dxa"/>
            <w:tcBorders>
              <w:top w:val="nil"/>
              <w:left w:val="nil"/>
              <w:bottom w:val="single" w:sz="4" w:space="0" w:color="auto"/>
              <w:right w:val="single" w:sz="4" w:space="0" w:color="auto"/>
            </w:tcBorders>
            <w:shd w:val="clear" w:color="auto" w:fill="auto"/>
            <w:noWrap/>
            <w:vAlign w:val="bottom"/>
            <w:hideMark/>
          </w:tcPr>
          <w:p w14:paraId="3F1F3C68" w14:textId="77777777" w:rsidR="00BD2BA1" w:rsidRPr="00D541A2" w:rsidRDefault="00BD2BA1" w:rsidP="00BD2BA1">
            <w:pPr>
              <w:spacing w:after="0" w:line="240" w:lineRule="auto"/>
              <w:jc w:val="right"/>
              <w:rPr>
                <w:rFonts w:ascii="Calibri" w:eastAsia="Times New Roman" w:hAnsi="Calibri" w:cs="Calibri"/>
                <w:color w:val="000000"/>
              </w:rPr>
            </w:pPr>
            <w:r w:rsidRPr="00D541A2">
              <w:rPr>
                <w:rFonts w:ascii="Calibri" w:eastAsia="Times New Roman" w:hAnsi="Calibri" w:cs="Calibri"/>
                <w:color w:val="000000"/>
              </w:rPr>
              <w:t>93</w:t>
            </w:r>
          </w:p>
        </w:tc>
        <w:tc>
          <w:tcPr>
            <w:tcW w:w="1060" w:type="dxa"/>
            <w:tcBorders>
              <w:top w:val="nil"/>
              <w:left w:val="nil"/>
              <w:bottom w:val="single" w:sz="4" w:space="0" w:color="auto"/>
              <w:right w:val="single" w:sz="4" w:space="0" w:color="auto"/>
            </w:tcBorders>
            <w:shd w:val="clear" w:color="auto" w:fill="auto"/>
            <w:noWrap/>
            <w:vAlign w:val="bottom"/>
            <w:hideMark/>
          </w:tcPr>
          <w:p w14:paraId="2C5D2FC8" w14:textId="77777777" w:rsidR="00BD2BA1" w:rsidRPr="00D541A2" w:rsidRDefault="00BD2BA1" w:rsidP="00BD2BA1">
            <w:pPr>
              <w:spacing w:after="0" w:line="240" w:lineRule="auto"/>
              <w:jc w:val="right"/>
              <w:rPr>
                <w:rFonts w:ascii="Calibri" w:eastAsia="Times New Roman" w:hAnsi="Calibri" w:cs="Calibri"/>
                <w:color w:val="000000"/>
              </w:rPr>
            </w:pPr>
            <w:r w:rsidRPr="00D541A2">
              <w:rPr>
                <w:rFonts w:ascii="Calibri" w:eastAsia="Times New Roman" w:hAnsi="Calibri" w:cs="Calibri"/>
                <w:color w:val="000000"/>
              </w:rPr>
              <w:t>2,35</w:t>
            </w:r>
          </w:p>
        </w:tc>
      </w:tr>
      <w:tr w:rsidR="00BD2BA1" w:rsidRPr="00D541A2" w14:paraId="70EC9783" w14:textId="77777777" w:rsidTr="00BD2BA1">
        <w:trPr>
          <w:trHeight w:val="300"/>
        </w:trPr>
        <w:tc>
          <w:tcPr>
            <w:tcW w:w="2940" w:type="dxa"/>
            <w:tcBorders>
              <w:top w:val="nil"/>
              <w:left w:val="single" w:sz="4" w:space="0" w:color="auto"/>
              <w:bottom w:val="single" w:sz="4" w:space="0" w:color="auto"/>
              <w:right w:val="single" w:sz="4" w:space="0" w:color="auto"/>
            </w:tcBorders>
            <w:shd w:val="clear" w:color="auto" w:fill="auto"/>
            <w:noWrap/>
            <w:vAlign w:val="bottom"/>
            <w:hideMark/>
          </w:tcPr>
          <w:p w14:paraId="073864FE" w14:textId="77777777" w:rsidR="00BD2BA1" w:rsidRPr="00D541A2" w:rsidRDefault="00BD2BA1" w:rsidP="00BD2BA1">
            <w:pPr>
              <w:spacing w:after="0" w:line="240" w:lineRule="auto"/>
              <w:rPr>
                <w:rFonts w:ascii="Calibri" w:eastAsia="Times New Roman" w:hAnsi="Calibri" w:cs="Calibri"/>
                <w:color w:val="000000"/>
              </w:rPr>
            </w:pPr>
            <w:r w:rsidRPr="00D541A2">
              <w:rPr>
                <w:rFonts w:ascii="Calibri" w:eastAsia="Times New Roman" w:hAnsi="Calibri" w:cs="Calibri"/>
                <w:color w:val="000000"/>
              </w:rPr>
              <w:t>Avionic System</w:t>
            </w:r>
          </w:p>
        </w:tc>
        <w:tc>
          <w:tcPr>
            <w:tcW w:w="1200" w:type="dxa"/>
            <w:tcBorders>
              <w:top w:val="nil"/>
              <w:left w:val="nil"/>
              <w:bottom w:val="single" w:sz="4" w:space="0" w:color="auto"/>
              <w:right w:val="single" w:sz="4" w:space="0" w:color="auto"/>
            </w:tcBorders>
            <w:shd w:val="clear" w:color="auto" w:fill="auto"/>
            <w:noWrap/>
            <w:vAlign w:val="bottom"/>
            <w:hideMark/>
          </w:tcPr>
          <w:p w14:paraId="19871DAC" w14:textId="77777777" w:rsidR="00BD2BA1" w:rsidRPr="00D541A2" w:rsidRDefault="00BD2BA1" w:rsidP="00BD2BA1">
            <w:pPr>
              <w:spacing w:after="0" w:line="240" w:lineRule="auto"/>
              <w:jc w:val="right"/>
              <w:rPr>
                <w:rFonts w:ascii="Calibri" w:eastAsia="Times New Roman" w:hAnsi="Calibri" w:cs="Calibri"/>
                <w:color w:val="000000"/>
              </w:rPr>
            </w:pPr>
            <w:r w:rsidRPr="00D541A2">
              <w:rPr>
                <w:rFonts w:ascii="Calibri" w:eastAsia="Times New Roman" w:hAnsi="Calibri" w:cs="Calibri"/>
                <w:color w:val="000000"/>
              </w:rPr>
              <w:t>25</w:t>
            </w:r>
          </w:p>
        </w:tc>
        <w:tc>
          <w:tcPr>
            <w:tcW w:w="1240" w:type="dxa"/>
            <w:tcBorders>
              <w:top w:val="nil"/>
              <w:left w:val="nil"/>
              <w:bottom w:val="single" w:sz="4" w:space="0" w:color="auto"/>
              <w:right w:val="single" w:sz="4" w:space="0" w:color="auto"/>
            </w:tcBorders>
            <w:shd w:val="clear" w:color="auto" w:fill="auto"/>
            <w:noWrap/>
            <w:vAlign w:val="bottom"/>
            <w:hideMark/>
          </w:tcPr>
          <w:p w14:paraId="6F8A0834" w14:textId="77777777" w:rsidR="00BD2BA1" w:rsidRPr="00D541A2" w:rsidRDefault="00BD2BA1" w:rsidP="00BD2BA1">
            <w:pPr>
              <w:spacing w:after="0" w:line="240" w:lineRule="auto"/>
              <w:jc w:val="right"/>
              <w:rPr>
                <w:rFonts w:ascii="Calibri" w:eastAsia="Times New Roman" w:hAnsi="Calibri" w:cs="Calibri"/>
                <w:color w:val="000000"/>
              </w:rPr>
            </w:pPr>
            <w:r w:rsidRPr="00D541A2">
              <w:rPr>
                <w:rFonts w:ascii="Calibri" w:eastAsia="Times New Roman" w:hAnsi="Calibri" w:cs="Calibri"/>
                <w:color w:val="000000"/>
              </w:rPr>
              <w:t>11</w:t>
            </w:r>
          </w:p>
        </w:tc>
        <w:tc>
          <w:tcPr>
            <w:tcW w:w="1060" w:type="dxa"/>
            <w:tcBorders>
              <w:top w:val="nil"/>
              <w:left w:val="nil"/>
              <w:bottom w:val="single" w:sz="4" w:space="0" w:color="auto"/>
              <w:right w:val="single" w:sz="4" w:space="0" w:color="auto"/>
            </w:tcBorders>
            <w:shd w:val="clear" w:color="auto" w:fill="auto"/>
            <w:noWrap/>
            <w:vAlign w:val="bottom"/>
            <w:hideMark/>
          </w:tcPr>
          <w:p w14:paraId="1D699FFD" w14:textId="77777777" w:rsidR="00BD2BA1" w:rsidRPr="00D541A2" w:rsidRDefault="00BD2BA1" w:rsidP="00BD2BA1">
            <w:pPr>
              <w:spacing w:after="0" w:line="240" w:lineRule="auto"/>
              <w:jc w:val="right"/>
              <w:rPr>
                <w:rFonts w:ascii="Calibri" w:eastAsia="Times New Roman" w:hAnsi="Calibri" w:cs="Calibri"/>
                <w:color w:val="000000"/>
              </w:rPr>
            </w:pPr>
            <w:r w:rsidRPr="00D541A2">
              <w:rPr>
                <w:rFonts w:ascii="Calibri" w:eastAsia="Times New Roman" w:hAnsi="Calibri" w:cs="Calibri"/>
                <w:color w:val="000000"/>
              </w:rPr>
              <w:t>3,39</w:t>
            </w:r>
          </w:p>
        </w:tc>
        <w:tc>
          <w:tcPr>
            <w:tcW w:w="1060" w:type="dxa"/>
            <w:tcBorders>
              <w:top w:val="nil"/>
              <w:left w:val="nil"/>
              <w:bottom w:val="single" w:sz="4" w:space="0" w:color="auto"/>
              <w:right w:val="single" w:sz="4" w:space="0" w:color="auto"/>
            </w:tcBorders>
            <w:shd w:val="clear" w:color="auto" w:fill="auto"/>
            <w:noWrap/>
            <w:vAlign w:val="bottom"/>
            <w:hideMark/>
          </w:tcPr>
          <w:p w14:paraId="782B725E" w14:textId="77777777" w:rsidR="00BD2BA1" w:rsidRPr="00D541A2" w:rsidRDefault="00BD2BA1" w:rsidP="00BD2BA1">
            <w:pPr>
              <w:spacing w:after="0" w:line="240" w:lineRule="auto"/>
              <w:jc w:val="right"/>
              <w:rPr>
                <w:rFonts w:ascii="Calibri" w:eastAsia="Times New Roman" w:hAnsi="Calibri" w:cs="Calibri"/>
                <w:color w:val="000000"/>
              </w:rPr>
            </w:pPr>
            <w:r w:rsidRPr="00D541A2">
              <w:rPr>
                <w:rFonts w:ascii="Calibri" w:eastAsia="Times New Roman" w:hAnsi="Calibri" w:cs="Calibri"/>
                <w:color w:val="000000"/>
              </w:rPr>
              <w:t>38</w:t>
            </w:r>
          </w:p>
        </w:tc>
        <w:tc>
          <w:tcPr>
            <w:tcW w:w="1060" w:type="dxa"/>
            <w:tcBorders>
              <w:top w:val="nil"/>
              <w:left w:val="nil"/>
              <w:bottom w:val="single" w:sz="4" w:space="0" w:color="auto"/>
              <w:right w:val="single" w:sz="4" w:space="0" w:color="auto"/>
            </w:tcBorders>
            <w:shd w:val="clear" w:color="auto" w:fill="auto"/>
            <w:noWrap/>
            <w:vAlign w:val="bottom"/>
            <w:hideMark/>
          </w:tcPr>
          <w:p w14:paraId="35CF6899" w14:textId="77777777" w:rsidR="00BD2BA1" w:rsidRPr="00D541A2" w:rsidRDefault="00BD2BA1" w:rsidP="00BD2BA1">
            <w:pPr>
              <w:spacing w:after="0" w:line="240" w:lineRule="auto"/>
              <w:jc w:val="right"/>
              <w:rPr>
                <w:rFonts w:ascii="Calibri" w:eastAsia="Times New Roman" w:hAnsi="Calibri" w:cs="Calibri"/>
                <w:color w:val="000000"/>
              </w:rPr>
            </w:pPr>
            <w:r w:rsidRPr="00D541A2">
              <w:rPr>
                <w:rFonts w:ascii="Calibri" w:eastAsia="Times New Roman" w:hAnsi="Calibri" w:cs="Calibri"/>
                <w:color w:val="000000"/>
              </w:rPr>
              <w:t>1,03</w:t>
            </w:r>
          </w:p>
        </w:tc>
      </w:tr>
      <w:tr w:rsidR="00BD2BA1" w:rsidRPr="00D541A2" w14:paraId="5B03BEC6" w14:textId="77777777" w:rsidTr="00BD2BA1">
        <w:trPr>
          <w:trHeight w:val="300"/>
        </w:trPr>
        <w:tc>
          <w:tcPr>
            <w:tcW w:w="2940" w:type="dxa"/>
            <w:tcBorders>
              <w:top w:val="nil"/>
              <w:left w:val="single" w:sz="4" w:space="0" w:color="auto"/>
              <w:bottom w:val="single" w:sz="4" w:space="0" w:color="auto"/>
              <w:right w:val="single" w:sz="4" w:space="0" w:color="auto"/>
            </w:tcBorders>
            <w:shd w:val="clear" w:color="auto" w:fill="auto"/>
            <w:noWrap/>
            <w:vAlign w:val="bottom"/>
            <w:hideMark/>
          </w:tcPr>
          <w:p w14:paraId="3F7D65F0" w14:textId="77777777" w:rsidR="00BD2BA1" w:rsidRPr="00D541A2" w:rsidRDefault="00BD2BA1" w:rsidP="00BD2BA1">
            <w:pPr>
              <w:spacing w:after="0" w:line="240" w:lineRule="auto"/>
              <w:rPr>
                <w:rFonts w:ascii="Calibri" w:eastAsia="Times New Roman" w:hAnsi="Calibri" w:cs="Calibri"/>
                <w:color w:val="000000"/>
              </w:rPr>
            </w:pPr>
            <w:r w:rsidRPr="00D541A2">
              <w:rPr>
                <w:rFonts w:ascii="Calibri" w:eastAsia="Times New Roman" w:hAnsi="Calibri" w:cs="Calibri"/>
                <w:color w:val="000000"/>
              </w:rPr>
              <w:t>Electricalsystem</w:t>
            </w:r>
          </w:p>
        </w:tc>
        <w:tc>
          <w:tcPr>
            <w:tcW w:w="1200" w:type="dxa"/>
            <w:tcBorders>
              <w:top w:val="nil"/>
              <w:left w:val="nil"/>
              <w:bottom w:val="single" w:sz="4" w:space="0" w:color="auto"/>
              <w:right w:val="single" w:sz="4" w:space="0" w:color="auto"/>
            </w:tcBorders>
            <w:shd w:val="clear" w:color="auto" w:fill="auto"/>
            <w:noWrap/>
            <w:vAlign w:val="bottom"/>
            <w:hideMark/>
          </w:tcPr>
          <w:p w14:paraId="48BC9103" w14:textId="77777777" w:rsidR="00BD2BA1" w:rsidRPr="00D541A2" w:rsidRDefault="00BD2BA1" w:rsidP="00BD2BA1">
            <w:pPr>
              <w:spacing w:after="0" w:line="240" w:lineRule="auto"/>
              <w:jc w:val="right"/>
              <w:rPr>
                <w:rFonts w:ascii="Calibri" w:eastAsia="Times New Roman" w:hAnsi="Calibri" w:cs="Calibri"/>
                <w:color w:val="000000"/>
              </w:rPr>
            </w:pPr>
            <w:r w:rsidRPr="00D541A2">
              <w:rPr>
                <w:rFonts w:ascii="Calibri" w:eastAsia="Times New Roman" w:hAnsi="Calibri" w:cs="Calibri"/>
                <w:color w:val="000000"/>
              </w:rPr>
              <w:t>94</w:t>
            </w:r>
          </w:p>
        </w:tc>
        <w:tc>
          <w:tcPr>
            <w:tcW w:w="1240" w:type="dxa"/>
            <w:tcBorders>
              <w:top w:val="nil"/>
              <w:left w:val="nil"/>
              <w:bottom w:val="single" w:sz="4" w:space="0" w:color="auto"/>
              <w:right w:val="single" w:sz="4" w:space="0" w:color="auto"/>
            </w:tcBorders>
            <w:shd w:val="clear" w:color="auto" w:fill="auto"/>
            <w:noWrap/>
            <w:vAlign w:val="bottom"/>
            <w:hideMark/>
          </w:tcPr>
          <w:p w14:paraId="0513FE5B" w14:textId="77777777" w:rsidR="00BD2BA1" w:rsidRPr="00D541A2" w:rsidRDefault="00BD2BA1" w:rsidP="00BD2BA1">
            <w:pPr>
              <w:spacing w:after="0" w:line="240" w:lineRule="auto"/>
              <w:jc w:val="right"/>
              <w:rPr>
                <w:rFonts w:ascii="Calibri" w:eastAsia="Times New Roman" w:hAnsi="Calibri" w:cs="Calibri"/>
                <w:color w:val="000000"/>
              </w:rPr>
            </w:pPr>
            <w:r w:rsidRPr="00D541A2">
              <w:rPr>
                <w:rFonts w:ascii="Calibri" w:eastAsia="Times New Roman" w:hAnsi="Calibri" w:cs="Calibri"/>
                <w:color w:val="000000"/>
              </w:rPr>
              <w:t>42</w:t>
            </w:r>
          </w:p>
        </w:tc>
        <w:tc>
          <w:tcPr>
            <w:tcW w:w="1060" w:type="dxa"/>
            <w:tcBorders>
              <w:top w:val="nil"/>
              <w:left w:val="nil"/>
              <w:bottom w:val="single" w:sz="4" w:space="0" w:color="auto"/>
              <w:right w:val="single" w:sz="4" w:space="0" w:color="auto"/>
            </w:tcBorders>
            <w:shd w:val="clear" w:color="auto" w:fill="auto"/>
            <w:noWrap/>
            <w:vAlign w:val="bottom"/>
            <w:hideMark/>
          </w:tcPr>
          <w:p w14:paraId="6B118980" w14:textId="77777777" w:rsidR="00BD2BA1" w:rsidRPr="00D541A2" w:rsidRDefault="00BD2BA1" w:rsidP="00BD2BA1">
            <w:pPr>
              <w:spacing w:after="0" w:line="240" w:lineRule="auto"/>
              <w:jc w:val="right"/>
              <w:rPr>
                <w:rFonts w:ascii="Calibri" w:eastAsia="Times New Roman" w:hAnsi="Calibri" w:cs="Calibri"/>
                <w:color w:val="000000"/>
              </w:rPr>
            </w:pPr>
            <w:r w:rsidRPr="00D541A2">
              <w:rPr>
                <w:rFonts w:ascii="Calibri" w:eastAsia="Times New Roman" w:hAnsi="Calibri" w:cs="Calibri"/>
                <w:color w:val="000000"/>
              </w:rPr>
              <w:t>7,70</w:t>
            </w:r>
          </w:p>
        </w:tc>
        <w:tc>
          <w:tcPr>
            <w:tcW w:w="1060" w:type="dxa"/>
            <w:tcBorders>
              <w:top w:val="nil"/>
              <w:left w:val="nil"/>
              <w:bottom w:val="single" w:sz="4" w:space="0" w:color="auto"/>
              <w:right w:val="single" w:sz="4" w:space="0" w:color="auto"/>
            </w:tcBorders>
            <w:shd w:val="clear" w:color="auto" w:fill="auto"/>
            <w:noWrap/>
            <w:vAlign w:val="bottom"/>
            <w:hideMark/>
          </w:tcPr>
          <w:p w14:paraId="1AD4E64B" w14:textId="77777777" w:rsidR="00BD2BA1" w:rsidRPr="00D541A2" w:rsidRDefault="00BD2BA1" w:rsidP="00BD2BA1">
            <w:pPr>
              <w:spacing w:after="0" w:line="240" w:lineRule="auto"/>
              <w:jc w:val="right"/>
              <w:rPr>
                <w:rFonts w:ascii="Calibri" w:eastAsia="Times New Roman" w:hAnsi="Calibri" w:cs="Calibri"/>
                <w:color w:val="000000"/>
              </w:rPr>
            </w:pPr>
            <w:r w:rsidRPr="00D541A2">
              <w:rPr>
                <w:rFonts w:ascii="Calibri" w:eastAsia="Times New Roman" w:hAnsi="Calibri" w:cs="Calibri"/>
                <w:color w:val="000000"/>
              </w:rPr>
              <w:t>327</w:t>
            </w:r>
          </w:p>
        </w:tc>
        <w:tc>
          <w:tcPr>
            <w:tcW w:w="1060" w:type="dxa"/>
            <w:tcBorders>
              <w:top w:val="nil"/>
              <w:left w:val="nil"/>
              <w:bottom w:val="single" w:sz="4" w:space="0" w:color="auto"/>
              <w:right w:val="single" w:sz="4" w:space="0" w:color="auto"/>
            </w:tcBorders>
            <w:shd w:val="clear" w:color="auto" w:fill="auto"/>
            <w:noWrap/>
            <w:vAlign w:val="bottom"/>
            <w:hideMark/>
          </w:tcPr>
          <w:p w14:paraId="74938935" w14:textId="77777777" w:rsidR="00BD2BA1" w:rsidRPr="00D541A2" w:rsidRDefault="00BD2BA1" w:rsidP="00BD2BA1">
            <w:pPr>
              <w:spacing w:after="0" w:line="240" w:lineRule="auto"/>
              <w:jc w:val="right"/>
              <w:rPr>
                <w:rFonts w:ascii="Calibri" w:eastAsia="Times New Roman" w:hAnsi="Calibri" w:cs="Calibri"/>
                <w:color w:val="000000"/>
              </w:rPr>
            </w:pPr>
            <w:r w:rsidRPr="00D541A2">
              <w:rPr>
                <w:rFonts w:ascii="Calibri" w:eastAsia="Times New Roman" w:hAnsi="Calibri" w:cs="Calibri"/>
                <w:color w:val="000000"/>
              </w:rPr>
              <w:t>2,35</w:t>
            </w:r>
          </w:p>
        </w:tc>
      </w:tr>
      <w:tr w:rsidR="00BD2BA1" w:rsidRPr="00D541A2" w14:paraId="7001BAC6" w14:textId="77777777" w:rsidTr="00BD2BA1">
        <w:trPr>
          <w:trHeight w:val="300"/>
        </w:trPr>
        <w:tc>
          <w:tcPr>
            <w:tcW w:w="2940" w:type="dxa"/>
            <w:tcBorders>
              <w:top w:val="nil"/>
              <w:left w:val="single" w:sz="4" w:space="0" w:color="auto"/>
              <w:bottom w:val="single" w:sz="4" w:space="0" w:color="auto"/>
              <w:right w:val="single" w:sz="4" w:space="0" w:color="auto"/>
            </w:tcBorders>
            <w:shd w:val="clear" w:color="auto" w:fill="auto"/>
            <w:noWrap/>
            <w:vAlign w:val="bottom"/>
            <w:hideMark/>
          </w:tcPr>
          <w:p w14:paraId="39BA89F9" w14:textId="77777777" w:rsidR="00BD2BA1" w:rsidRPr="00D541A2" w:rsidRDefault="00BD2BA1" w:rsidP="00BD2BA1">
            <w:pPr>
              <w:spacing w:after="0" w:line="240" w:lineRule="auto"/>
              <w:rPr>
                <w:rFonts w:ascii="Calibri" w:eastAsia="Times New Roman" w:hAnsi="Calibri" w:cs="Calibri"/>
                <w:color w:val="000000"/>
              </w:rPr>
            </w:pPr>
            <w:r w:rsidRPr="00D541A2">
              <w:rPr>
                <w:rFonts w:ascii="Calibri" w:eastAsia="Times New Roman" w:hAnsi="Calibri" w:cs="Calibri"/>
                <w:color w:val="000000"/>
              </w:rPr>
              <w:t>Air conditioning and anti-icing</w:t>
            </w:r>
          </w:p>
        </w:tc>
        <w:tc>
          <w:tcPr>
            <w:tcW w:w="1200" w:type="dxa"/>
            <w:tcBorders>
              <w:top w:val="nil"/>
              <w:left w:val="nil"/>
              <w:bottom w:val="single" w:sz="4" w:space="0" w:color="auto"/>
              <w:right w:val="single" w:sz="4" w:space="0" w:color="auto"/>
            </w:tcBorders>
            <w:shd w:val="clear" w:color="auto" w:fill="auto"/>
            <w:noWrap/>
            <w:vAlign w:val="bottom"/>
            <w:hideMark/>
          </w:tcPr>
          <w:p w14:paraId="444BD958" w14:textId="77777777" w:rsidR="00BD2BA1" w:rsidRPr="00D541A2" w:rsidRDefault="00BD2BA1" w:rsidP="00BD2BA1">
            <w:pPr>
              <w:spacing w:after="0" w:line="240" w:lineRule="auto"/>
              <w:jc w:val="right"/>
              <w:rPr>
                <w:rFonts w:ascii="Calibri" w:eastAsia="Times New Roman" w:hAnsi="Calibri" w:cs="Calibri"/>
                <w:color w:val="000000"/>
              </w:rPr>
            </w:pPr>
            <w:r w:rsidRPr="00D541A2">
              <w:rPr>
                <w:rFonts w:ascii="Calibri" w:eastAsia="Times New Roman" w:hAnsi="Calibri" w:cs="Calibri"/>
                <w:color w:val="000000"/>
              </w:rPr>
              <w:t>27</w:t>
            </w:r>
          </w:p>
        </w:tc>
        <w:tc>
          <w:tcPr>
            <w:tcW w:w="1240" w:type="dxa"/>
            <w:tcBorders>
              <w:top w:val="nil"/>
              <w:left w:val="nil"/>
              <w:bottom w:val="single" w:sz="4" w:space="0" w:color="auto"/>
              <w:right w:val="single" w:sz="4" w:space="0" w:color="auto"/>
            </w:tcBorders>
            <w:shd w:val="clear" w:color="auto" w:fill="auto"/>
            <w:noWrap/>
            <w:vAlign w:val="bottom"/>
            <w:hideMark/>
          </w:tcPr>
          <w:p w14:paraId="2CDDCE2D" w14:textId="77777777" w:rsidR="00BD2BA1" w:rsidRPr="00D541A2" w:rsidRDefault="00BD2BA1" w:rsidP="00BD2BA1">
            <w:pPr>
              <w:spacing w:after="0" w:line="240" w:lineRule="auto"/>
              <w:jc w:val="right"/>
              <w:rPr>
                <w:rFonts w:ascii="Calibri" w:eastAsia="Times New Roman" w:hAnsi="Calibri" w:cs="Calibri"/>
                <w:color w:val="000000"/>
              </w:rPr>
            </w:pPr>
            <w:r w:rsidRPr="00D541A2">
              <w:rPr>
                <w:rFonts w:ascii="Calibri" w:eastAsia="Times New Roman" w:hAnsi="Calibri" w:cs="Calibri"/>
                <w:color w:val="000000"/>
              </w:rPr>
              <w:t>12</w:t>
            </w:r>
          </w:p>
        </w:tc>
        <w:tc>
          <w:tcPr>
            <w:tcW w:w="1060" w:type="dxa"/>
            <w:tcBorders>
              <w:top w:val="nil"/>
              <w:left w:val="nil"/>
              <w:bottom w:val="single" w:sz="4" w:space="0" w:color="auto"/>
              <w:right w:val="single" w:sz="4" w:space="0" w:color="auto"/>
            </w:tcBorders>
            <w:shd w:val="clear" w:color="auto" w:fill="auto"/>
            <w:noWrap/>
            <w:vAlign w:val="bottom"/>
            <w:hideMark/>
          </w:tcPr>
          <w:p w14:paraId="543B5995" w14:textId="77777777" w:rsidR="00BD2BA1" w:rsidRPr="00D541A2" w:rsidRDefault="00BD2BA1" w:rsidP="00BD2BA1">
            <w:pPr>
              <w:spacing w:after="0" w:line="240" w:lineRule="auto"/>
              <w:jc w:val="right"/>
              <w:rPr>
                <w:rFonts w:ascii="Calibri" w:eastAsia="Times New Roman" w:hAnsi="Calibri" w:cs="Calibri"/>
                <w:color w:val="000000"/>
              </w:rPr>
            </w:pPr>
            <w:r w:rsidRPr="00D541A2">
              <w:rPr>
                <w:rFonts w:ascii="Calibri" w:eastAsia="Times New Roman" w:hAnsi="Calibri" w:cs="Calibri"/>
                <w:color w:val="000000"/>
              </w:rPr>
              <w:t>3,39</w:t>
            </w:r>
          </w:p>
        </w:tc>
        <w:tc>
          <w:tcPr>
            <w:tcW w:w="1060" w:type="dxa"/>
            <w:tcBorders>
              <w:top w:val="nil"/>
              <w:left w:val="nil"/>
              <w:bottom w:val="single" w:sz="4" w:space="0" w:color="auto"/>
              <w:right w:val="single" w:sz="4" w:space="0" w:color="auto"/>
            </w:tcBorders>
            <w:shd w:val="clear" w:color="auto" w:fill="auto"/>
            <w:noWrap/>
            <w:vAlign w:val="bottom"/>
            <w:hideMark/>
          </w:tcPr>
          <w:p w14:paraId="03E87CAE" w14:textId="77777777" w:rsidR="00BD2BA1" w:rsidRPr="00D541A2" w:rsidRDefault="00BD2BA1" w:rsidP="00BD2BA1">
            <w:pPr>
              <w:spacing w:after="0" w:line="240" w:lineRule="auto"/>
              <w:jc w:val="right"/>
              <w:rPr>
                <w:rFonts w:ascii="Calibri" w:eastAsia="Times New Roman" w:hAnsi="Calibri" w:cs="Calibri"/>
                <w:color w:val="000000"/>
              </w:rPr>
            </w:pPr>
            <w:r w:rsidRPr="00D541A2">
              <w:rPr>
                <w:rFonts w:ascii="Calibri" w:eastAsia="Times New Roman" w:hAnsi="Calibri" w:cs="Calibri"/>
                <w:color w:val="000000"/>
              </w:rPr>
              <w:t>42</w:t>
            </w:r>
          </w:p>
        </w:tc>
        <w:tc>
          <w:tcPr>
            <w:tcW w:w="1060" w:type="dxa"/>
            <w:tcBorders>
              <w:top w:val="nil"/>
              <w:left w:val="nil"/>
              <w:bottom w:val="single" w:sz="4" w:space="0" w:color="auto"/>
              <w:right w:val="single" w:sz="4" w:space="0" w:color="auto"/>
            </w:tcBorders>
            <w:shd w:val="clear" w:color="auto" w:fill="auto"/>
            <w:noWrap/>
            <w:vAlign w:val="bottom"/>
            <w:hideMark/>
          </w:tcPr>
          <w:p w14:paraId="0903C0A2" w14:textId="77777777" w:rsidR="00BD2BA1" w:rsidRPr="00D541A2" w:rsidRDefault="00BD2BA1" w:rsidP="00BD2BA1">
            <w:pPr>
              <w:spacing w:after="0" w:line="240" w:lineRule="auto"/>
              <w:jc w:val="right"/>
              <w:rPr>
                <w:rFonts w:ascii="Calibri" w:eastAsia="Times New Roman" w:hAnsi="Calibri" w:cs="Calibri"/>
                <w:color w:val="000000"/>
              </w:rPr>
            </w:pPr>
            <w:r w:rsidRPr="00D541A2">
              <w:rPr>
                <w:rFonts w:ascii="Calibri" w:eastAsia="Times New Roman" w:hAnsi="Calibri" w:cs="Calibri"/>
                <w:color w:val="000000"/>
              </w:rPr>
              <w:t>1,03</w:t>
            </w:r>
          </w:p>
        </w:tc>
      </w:tr>
      <w:tr w:rsidR="00BD2BA1" w:rsidRPr="00D541A2" w14:paraId="6138D9B9" w14:textId="77777777" w:rsidTr="00BD2BA1">
        <w:trPr>
          <w:trHeight w:val="300"/>
        </w:trPr>
        <w:tc>
          <w:tcPr>
            <w:tcW w:w="2940" w:type="dxa"/>
            <w:tcBorders>
              <w:top w:val="nil"/>
              <w:left w:val="single" w:sz="4" w:space="0" w:color="auto"/>
              <w:bottom w:val="single" w:sz="4" w:space="0" w:color="auto"/>
              <w:right w:val="single" w:sz="4" w:space="0" w:color="auto"/>
            </w:tcBorders>
            <w:shd w:val="clear" w:color="auto" w:fill="auto"/>
            <w:noWrap/>
            <w:vAlign w:val="bottom"/>
            <w:hideMark/>
          </w:tcPr>
          <w:p w14:paraId="0D67396A" w14:textId="77777777" w:rsidR="00BD2BA1" w:rsidRPr="00D541A2" w:rsidRDefault="00BD2BA1" w:rsidP="00BD2BA1">
            <w:pPr>
              <w:spacing w:after="0" w:line="240" w:lineRule="auto"/>
              <w:rPr>
                <w:rFonts w:ascii="Calibri" w:eastAsia="Times New Roman" w:hAnsi="Calibri" w:cs="Calibri"/>
                <w:color w:val="000000"/>
              </w:rPr>
            </w:pPr>
            <w:r w:rsidRPr="00D541A2">
              <w:rPr>
                <w:rFonts w:ascii="Calibri" w:eastAsia="Times New Roman" w:hAnsi="Calibri" w:cs="Calibri"/>
                <w:color w:val="000000"/>
              </w:rPr>
              <w:t>Furnishings</w:t>
            </w:r>
          </w:p>
        </w:tc>
        <w:tc>
          <w:tcPr>
            <w:tcW w:w="1200" w:type="dxa"/>
            <w:tcBorders>
              <w:top w:val="nil"/>
              <w:left w:val="nil"/>
              <w:bottom w:val="single" w:sz="4" w:space="0" w:color="auto"/>
              <w:right w:val="single" w:sz="4" w:space="0" w:color="auto"/>
            </w:tcBorders>
            <w:shd w:val="clear" w:color="auto" w:fill="auto"/>
            <w:noWrap/>
            <w:vAlign w:val="bottom"/>
            <w:hideMark/>
          </w:tcPr>
          <w:p w14:paraId="4C12582C" w14:textId="77777777" w:rsidR="00BD2BA1" w:rsidRPr="00D541A2" w:rsidRDefault="00BD2BA1" w:rsidP="00BD2BA1">
            <w:pPr>
              <w:spacing w:after="0" w:line="240" w:lineRule="auto"/>
              <w:jc w:val="right"/>
              <w:rPr>
                <w:rFonts w:ascii="Calibri" w:eastAsia="Times New Roman" w:hAnsi="Calibri" w:cs="Calibri"/>
                <w:color w:val="000000"/>
              </w:rPr>
            </w:pPr>
            <w:r w:rsidRPr="00D541A2">
              <w:rPr>
                <w:rFonts w:ascii="Calibri" w:eastAsia="Times New Roman" w:hAnsi="Calibri" w:cs="Calibri"/>
                <w:color w:val="000000"/>
              </w:rPr>
              <w:t>22</w:t>
            </w:r>
          </w:p>
        </w:tc>
        <w:tc>
          <w:tcPr>
            <w:tcW w:w="1240" w:type="dxa"/>
            <w:tcBorders>
              <w:top w:val="nil"/>
              <w:left w:val="nil"/>
              <w:bottom w:val="single" w:sz="4" w:space="0" w:color="auto"/>
              <w:right w:val="single" w:sz="4" w:space="0" w:color="auto"/>
            </w:tcBorders>
            <w:shd w:val="clear" w:color="auto" w:fill="auto"/>
            <w:noWrap/>
            <w:vAlign w:val="bottom"/>
            <w:hideMark/>
          </w:tcPr>
          <w:p w14:paraId="76CD6074" w14:textId="77777777" w:rsidR="00BD2BA1" w:rsidRPr="00D541A2" w:rsidRDefault="00BD2BA1" w:rsidP="00BD2BA1">
            <w:pPr>
              <w:spacing w:after="0" w:line="240" w:lineRule="auto"/>
              <w:jc w:val="right"/>
              <w:rPr>
                <w:rFonts w:ascii="Calibri" w:eastAsia="Times New Roman" w:hAnsi="Calibri" w:cs="Calibri"/>
                <w:color w:val="000000"/>
              </w:rPr>
            </w:pPr>
            <w:r w:rsidRPr="00D541A2">
              <w:rPr>
                <w:rFonts w:ascii="Calibri" w:eastAsia="Times New Roman" w:hAnsi="Calibri" w:cs="Calibri"/>
                <w:color w:val="000000"/>
              </w:rPr>
              <w:t>10</w:t>
            </w:r>
          </w:p>
        </w:tc>
        <w:tc>
          <w:tcPr>
            <w:tcW w:w="1060" w:type="dxa"/>
            <w:tcBorders>
              <w:top w:val="nil"/>
              <w:left w:val="nil"/>
              <w:bottom w:val="single" w:sz="4" w:space="0" w:color="auto"/>
              <w:right w:val="single" w:sz="4" w:space="0" w:color="auto"/>
            </w:tcBorders>
            <w:shd w:val="clear" w:color="auto" w:fill="auto"/>
            <w:noWrap/>
            <w:vAlign w:val="bottom"/>
            <w:hideMark/>
          </w:tcPr>
          <w:p w14:paraId="3FFA457E" w14:textId="77777777" w:rsidR="00BD2BA1" w:rsidRPr="00D541A2" w:rsidRDefault="00BD2BA1" w:rsidP="00BD2BA1">
            <w:pPr>
              <w:spacing w:after="0" w:line="240" w:lineRule="auto"/>
              <w:jc w:val="right"/>
              <w:rPr>
                <w:rFonts w:ascii="Calibri" w:eastAsia="Times New Roman" w:hAnsi="Calibri" w:cs="Calibri"/>
                <w:color w:val="000000"/>
              </w:rPr>
            </w:pPr>
            <w:r w:rsidRPr="00D541A2">
              <w:rPr>
                <w:rFonts w:ascii="Calibri" w:eastAsia="Times New Roman" w:hAnsi="Calibri" w:cs="Calibri"/>
                <w:color w:val="000000"/>
              </w:rPr>
              <w:t>7,47</w:t>
            </w:r>
          </w:p>
        </w:tc>
        <w:tc>
          <w:tcPr>
            <w:tcW w:w="1060" w:type="dxa"/>
            <w:tcBorders>
              <w:top w:val="nil"/>
              <w:left w:val="nil"/>
              <w:bottom w:val="single" w:sz="4" w:space="0" w:color="auto"/>
              <w:right w:val="single" w:sz="4" w:space="0" w:color="auto"/>
            </w:tcBorders>
            <w:shd w:val="clear" w:color="auto" w:fill="auto"/>
            <w:noWrap/>
            <w:vAlign w:val="bottom"/>
            <w:hideMark/>
          </w:tcPr>
          <w:p w14:paraId="7F48B648" w14:textId="77777777" w:rsidR="00BD2BA1" w:rsidRPr="00D541A2" w:rsidRDefault="00BD2BA1" w:rsidP="00BD2BA1">
            <w:pPr>
              <w:spacing w:after="0" w:line="240" w:lineRule="auto"/>
              <w:jc w:val="right"/>
              <w:rPr>
                <w:rFonts w:ascii="Calibri" w:eastAsia="Times New Roman" w:hAnsi="Calibri" w:cs="Calibri"/>
                <w:color w:val="000000"/>
              </w:rPr>
            </w:pPr>
            <w:r w:rsidRPr="00D541A2">
              <w:rPr>
                <w:rFonts w:ascii="Calibri" w:eastAsia="Times New Roman" w:hAnsi="Calibri" w:cs="Calibri"/>
                <w:color w:val="000000"/>
              </w:rPr>
              <w:t>76</w:t>
            </w:r>
          </w:p>
        </w:tc>
        <w:tc>
          <w:tcPr>
            <w:tcW w:w="1060" w:type="dxa"/>
            <w:tcBorders>
              <w:top w:val="nil"/>
              <w:left w:val="nil"/>
              <w:bottom w:val="single" w:sz="4" w:space="0" w:color="auto"/>
              <w:right w:val="single" w:sz="4" w:space="0" w:color="auto"/>
            </w:tcBorders>
            <w:shd w:val="clear" w:color="auto" w:fill="auto"/>
            <w:noWrap/>
            <w:vAlign w:val="bottom"/>
            <w:hideMark/>
          </w:tcPr>
          <w:p w14:paraId="2385DB40" w14:textId="77777777" w:rsidR="00BD2BA1" w:rsidRPr="00D541A2" w:rsidRDefault="00BD2BA1" w:rsidP="00BD2BA1">
            <w:pPr>
              <w:spacing w:after="0" w:line="240" w:lineRule="auto"/>
              <w:jc w:val="right"/>
              <w:rPr>
                <w:rFonts w:ascii="Calibri" w:eastAsia="Times New Roman" w:hAnsi="Calibri" w:cs="Calibri"/>
                <w:color w:val="000000"/>
              </w:rPr>
            </w:pPr>
            <w:r w:rsidRPr="00D541A2">
              <w:rPr>
                <w:rFonts w:ascii="Calibri" w:eastAsia="Times New Roman" w:hAnsi="Calibri" w:cs="Calibri"/>
                <w:color w:val="000000"/>
              </w:rPr>
              <w:t>2,28</w:t>
            </w:r>
          </w:p>
        </w:tc>
      </w:tr>
      <w:tr w:rsidR="00BD2BA1" w:rsidRPr="00D541A2" w14:paraId="05CA6FAB" w14:textId="77777777" w:rsidTr="00BD2BA1">
        <w:trPr>
          <w:trHeight w:val="300"/>
        </w:trPr>
        <w:tc>
          <w:tcPr>
            <w:tcW w:w="2940" w:type="dxa"/>
            <w:tcBorders>
              <w:top w:val="nil"/>
              <w:left w:val="single" w:sz="4" w:space="0" w:color="auto"/>
              <w:bottom w:val="single" w:sz="4" w:space="0" w:color="auto"/>
              <w:right w:val="single" w:sz="4" w:space="0" w:color="auto"/>
            </w:tcBorders>
            <w:shd w:val="clear" w:color="000000" w:fill="FFC000"/>
            <w:noWrap/>
            <w:vAlign w:val="bottom"/>
            <w:hideMark/>
          </w:tcPr>
          <w:p w14:paraId="5D05863E" w14:textId="77777777" w:rsidR="00BD2BA1" w:rsidRPr="00D541A2" w:rsidRDefault="00BD2BA1" w:rsidP="00BD2BA1">
            <w:pPr>
              <w:spacing w:after="0" w:line="240" w:lineRule="auto"/>
              <w:rPr>
                <w:rFonts w:ascii="Calibri" w:eastAsia="Times New Roman" w:hAnsi="Calibri" w:cs="Calibri"/>
                <w:color w:val="000000"/>
              </w:rPr>
            </w:pPr>
            <w:r w:rsidRPr="00D541A2">
              <w:rPr>
                <w:rFonts w:ascii="Calibri" w:eastAsia="Times New Roman" w:hAnsi="Calibri" w:cs="Calibri"/>
                <w:color w:val="000000"/>
              </w:rPr>
              <w:t>Fuel Weight</w:t>
            </w:r>
          </w:p>
        </w:tc>
        <w:tc>
          <w:tcPr>
            <w:tcW w:w="1200" w:type="dxa"/>
            <w:tcBorders>
              <w:top w:val="nil"/>
              <w:left w:val="nil"/>
              <w:bottom w:val="single" w:sz="4" w:space="0" w:color="auto"/>
              <w:right w:val="single" w:sz="4" w:space="0" w:color="auto"/>
            </w:tcBorders>
            <w:shd w:val="clear" w:color="000000" w:fill="FFC000"/>
            <w:noWrap/>
            <w:vAlign w:val="bottom"/>
            <w:hideMark/>
          </w:tcPr>
          <w:p w14:paraId="37FBD1EA" w14:textId="77777777" w:rsidR="00BD2BA1" w:rsidRPr="00D541A2" w:rsidRDefault="00BD2BA1" w:rsidP="00BD2BA1">
            <w:pPr>
              <w:spacing w:after="0" w:line="240" w:lineRule="auto"/>
              <w:jc w:val="right"/>
              <w:rPr>
                <w:rFonts w:ascii="Calibri" w:eastAsia="Times New Roman" w:hAnsi="Calibri" w:cs="Calibri"/>
                <w:color w:val="000000"/>
              </w:rPr>
            </w:pPr>
            <w:r w:rsidRPr="00D541A2">
              <w:rPr>
                <w:rFonts w:ascii="Calibri" w:eastAsia="Times New Roman" w:hAnsi="Calibri" w:cs="Calibri"/>
                <w:color w:val="000000"/>
              </w:rPr>
              <w:t>170</w:t>
            </w:r>
          </w:p>
        </w:tc>
        <w:tc>
          <w:tcPr>
            <w:tcW w:w="1240" w:type="dxa"/>
            <w:tcBorders>
              <w:top w:val="nil"/>
              <w:left w:val="nil"/>
              <w:bottom w:val="single" w:sz="4" w:space="0" w:color="auto"/>
              <w:right w:val="single" w:sz="4" w:space="0" w:color="auto"/>
            </w:tcBorders>
            <w:shd w:val="clear" w:color="000000" w:fill="FFC000"/>
            <w:noWrap/>
            <w:vAlign w:val="bottom"/>
            <w:hideMark/>
          </w:tcPr>
          <w:p w14:paraId="52B0CC3B" w14:textId="77777777" w:rsidR="00BD2BA1" w:rsidRPr="00D541A2" w:rsidRDefault="00BD2BA1" w:rsidP="00BD2BA1">
            <w:pPr>
              <w:spacing w:after="0" w:line="240" w:lineRule="auto"/>
              <w:jc w:val="right"/>
              <w:rPr>
                <w:rFonts w:ascii="Calibri" w:eastAsia="Times New Roman" w:hAnsi="Calibri" w:cs="Calibri"/>
                <w:color w:val="000000"/>
              </w:rPr>
            </w:pPr>
            <w:r w:rsidRPr="00D541A2">
              <w:rPr>
                <w:rFonts w:ascii="Calibri" w:eastAsia="Times New Roman" w:hAnsi="Calibri" w:cs="Calibri"/>
                <w:color w:val="000000"/>
              </w:rPr>
              <w:t>77</w:t>
            </w:r>
          </w:p>
        </w:tc>
        <w:tc>
          <w:tcPr>
            <w:tcW w:w="1060" w:type="dxa"/>
            <w:tcBorders>
              <w:top w:val="nil"/>
              <w:left w:val="nil"/>
              <w:bottom w:val="single" w:sz="4" w:space="0" w:color="auto"/>
              <w:right w:val="single" w:sz="4" w:space="0" w:color="auto"/>
            </w:tcBorders>
            <w:shd w:val="clear" w:color="000000" w:fill="FFC000"/>
            <w:noWrap/>
            <w:vAlign w:val="bottom"/>
            <w:hideMark/>
          </w:tcPr>
          <w:p w14:paraId="6397E58C" w14:textId="77777777" w:rsidR="00BD2BA1" w:rsidRPr="00D541A2" w:rsidRDefault="00BD2BA1" w:rsidP="00BD2BA1">
            <w:pPr>
              <w:spacing w:after="0" w:line="240" w:lineRule="auto"/>
              <w:jc w:val="right"/>
              <w:rPr>
                <w:rFonts w:ascii="Calibri" w:eastAsia="Times New Roman" w:hAnsi="Calibri" w:cs="Calibri"/>
                <w:color w:val="000000"/>
              </w:rPr>
            </w:pPr>
            <w:r w:rsidRPr="00D541A2">
              <w:rPr>
                <w:rFonts w:ascii="Calibri" w:eastAsia="Times New Roman" w:hAnsi="Calibri" w:cs="Calibri"/>
                <w:color w:val="000000"/>
              </w:rPr>
              <w:t>7,90</w:t>
            </w:r>
          </w:p>
        </w:tc>
        <w:tc>
          <w:tcPr>
            <w:tcW w:w="1060" w:type="dxa"/>
            <w:tcBorders>
              <w:top w:val="nil"/>
              <w:left w:val="nil"/>
              <w:bottom w:val="single" w:sz="4" w:space="0" w:color="auto"/>
              <w:right w:val="single" w:sz="4" w:space="0" w:color="auto"/>
            </w:tcBorders>
            <w:shd w:val="clear" w:color="000000" w:fill="FFC000"/>
            <w:noWrap/>
            <w:vAlign w:val="bottom"/>
            <w:hideMark/>
          </w:tcPr>
          <w:p w14:paraId="554E1E33" w14:textId="77777777" w:rsidR="00BD2BA1" w:rsidRPr="00D541A2" w:rsidRDefault="00BD2BA1" w:rsidP="00BD2BA1">
            <w:pPr>
              <w:spacing w:after="0" w:line="240" w:lineRule="auto"/>
              <w:jc w:val="right"/>
              <w:rPr>
                <w:rFonts w:ascii="Calibri" w:eastAsia="Times New Roman" w:hAnsi="Calibri" w:cs="Calibri"/>
                <w:color w:val="000000"/>
              </w:rPr>
            </w:pPr>
            <w:r w:rsidRPr="00D541A2">
              <w:rPr>
                <w:rFonts w:ascii="Calibri" w:eastAsia="Times New Roman" w:hAnsi="Calibri" w:cs="Calibri"/>
                <w:color w:val="000000"/>
              </w:rPr>
              <w:t>611</w:t>
            </w:r>
          </w:p>
        </w:tc>
        <w:tc>
          <w:tcPr>
            <w:tcW w:w="1060" w:type="dxa"/>
            <w:tcBorders>
              <w:top w:val="nil"/>
              <w:left w:val="nil"/>
              <w:bottom w:val="single" w:sz="4" w:space="0" w:color="auto"/>
              <w:right w:val="single" w:sz="4" w:space="0" w:color="auto"/>
            </w:tcBorders>
            <w:shd w:val="clear" w:color="auto" w:fill="auto"/>
            <w:noWrap/>
            <w:vAlign w:val="bottom"/>
            <w:hideMark/>
          </w:tcPr>
          <w:p w14:paraId="30E96B69" w14:textId="77777777" w:rsidR="00BD2BA1" w:rsidRPr="00D541A2" w:rsidRDefault="00BD2BA1" w:rsidP="00BD2BA1">
            <w:pPr>
              <w:spacing w:after="0" w:line="240" w:lineRule="auto"/>
              <w:jc w:val="right"/>
              <w:rPr>
                <w:rFonts w:ascii="Calibri" w:eastAsia="Times New Roman" w:hAnsi="Calibri" w:cs="Calibri"/>
                <w:color w:val="000000"/>
              </w:rPr>
            </w:pPr>
            <w:r w:rsidRPr="00D541A2">
              <w:rPr>
                <w:rFonts w:ascii="Calibri" w:eastAsia="Times New Roman" w:hAnsi="Calibri" w:cs="Calibri"/>
                <w:color w:val="000000"/>
              </w:rPr>
              <w:t>2,41</w:t>
            </w:r>
          </w:p>
        </w:tc>
      </w:tr>
      <w:tr w:rsidR="00BD2BA1" w:rsidRPr="00D541A2" w14:paraId="47DF4EA1" w14:textId="77777777" w:rsidTr="00BD2BA1">
        <w:trPr>
          <w:trHeight w:val="300"/>
        </w:trPr>
        <w:tc>
          <w:tcPr>
            <w:tcW w:w="2940" w:type="dxa"/>
            <w:tcBorders>
              <w:top w:val="nil"/>
              <w:left w:val="single" w:sz="4" w:space="0" w:color="auto"/>
              <w:bottom w:val="single" w:sz="4" w:space="0" w:color="auto"/>
              <w:right w:val="single" w:sz="4" w:space="0" w:color="auto"/>
            </w:tcBorders>
            <w:shd w:val="clear" w:color="auto" w:fill="auto"/>
            <w:noWrap/>
            <w:vAlign w:val="bottom"/>
            <w:hideMark/>
          </w:tcPr>
          <w:p w14:paraId="422AA267" w14:textId="77777777" w:rsidR="00BD2BA1" w:rsidRPr="00D541A2" w:rsidRDefault="00BD2BA1" w:rsidP="00BD2BA1">
            <w:pPr>
              <w:spacing w:after="0" w:line="240" w:lineRule="auto"/>
              <w:rPr>
                <w:rFonts w:ascii="Calibri" w:eastAsia="Times New Roman" w:hAnsi="Calibri" w:cs="Calibri"/>
                <w:color w:val="000000"/>
              </w:rPr>
            </w:pPr>
            <w:r w:rsidRPr="00D541A2">
              <w:rPr>
                <w:rFonts w:ascii="Calibri" w:eastAsia="Times New Roman" w:hAnsi="Calibri" w:cs="Calibri"/>
                <w:color w:val="000000"/>
              </w:rPr>
              <w:t>Crew</w:t>
            </w:r>
          </w:p>
        </w:tc>
        <w:tc>
          <w:tcPr>
            <w:tcW w:w="1200" w:type="dxa"/>
            <w:tcBorders>
              <w:top w:val="nil"/>
              <w:left w:val="nil"/>
              <w:bottom w:val="single" w:sz="4" w:space="0" w:color="auto"/>
              <w:right w:val="single" w:sz="4" w:space="0" w:color="auto"/>
            </w:tcBorders>
            <w:shd w:val="clear" w:color="auto" w:fill="auto"/>
            <w:noWrap/>
            <w:vAlign w:val="bottom"/>
            <w:hideMark/>
          </w:tcPr>
          <w:p w14:paraId="78A5147E" w14:textId="77777777" w:rsidR="00BD2BA1" w:rsidRPr="00D541A2" w:rsidRDefault="00BD2BA1" w:rsidP="00BD2BA1">
            <w:pPr>
              <w:spacing w:after="0" w:line="240" w:lineRule="auto"/>
              <w:jc w:val="right"/>
              <w:rPr>
                <w:rFonts w:ascii="Calibri" w:eastAsia="Times New Roman" w:hAnsi="Calibri" w:cs="Calibri"/>
                <w:color w:val="000000"/>
              </w:rPr>
            </w:pPr>
            <w:r w:rsidRPr="00D541A2">
              <w:rPr>
                <w:rFonts w:ascii="Calibri" w:eastAsia="Times New Roman" w:hAnsi="Calibri" w:cs="Calibri"/>
                <w:color w:val="000000"/>
              </w:rPr>
              <w:t>379</w:t>
            </w:r>
          </w:p>
        </w:tc>
        <w:tc>
          <w:tcPr>
            <w:tcW w:w="1240" w:type="dxa"/>
            <w:tcBorders>
              <w:top w:val="nil"/>
              <w:left w:val="nil"/>
              <w:bottom w:val="single" w:sz="4" w:space="0" w:color="auto"/>
              <w:right w:val="single" w:sz="4" w:space="0" w:color="auto"/>
            </w:tcBorders>
            <w:shd w:val="clear" w:color="auto" w:fill="auto"/>
            <w:noWrap/>
            <w:vAlign w:val="bottom"/>
            <w:hideMark/>
          </w:tcPr>
          <w:p w14:paraId="7010261F" w14:textId="77777777" w:rsidR="00BD2BA1" w:rsidRPr="00D541A2" w:rsidRDefault="00BD2BA1" w:rsidP="00BD2BA1">
            <w:pPr>
              <w:spacing w:after="0" w:line="240" w:lineRule="auto"/>
              <w:jc w:val="right"/>
              <w:rPr>
                <w:rFonts w:ascii="Calibri" w:eastAsia="Times New Roman" w:hAnsi="Calibri" w:cs="Calibri"/>
                <w:color w:val="000000"/>
              </w:rPr>
            </w:pPr>
            <w:r w:rsidRPr="00D541A2">
              <w:rPr>
                <w:rFonts w:ascii="Calibri" w:eastAsia="Times New Roman" w:hAnsi="Calibri" w:cs="Calibri"/>
                <w:color w:val="000000"/>
              </w:rPr>
              <w:t>172</w:t>
            </w:r>
          </w:p>
        </w:tc>
        <w:tc>
          <w:tcPr>
            <w:tcW w:w="1060" w:type="dxa"/>
            <w:tcBorders>
              <w:top w:val="nil"/>
              <w:left w:val="nil"/>
              <w:bottom w:val="single" w:sz="4" w:space="0" w:color="auto"/>
              <w:right w:val="single" w:sz="4" w:space="0" w:color="auto"/>
            </w:tcBorders>
            <w:shd w:val="clear" w:color="auto" w:fill="auto"/>
            <w:noWrap/>
            <w:vAlign w:val="bottom"/>
            <w:hideMark/>
          </w:tcPr>
          <w:p w14:paraId="3693794F" w14:textId="77777777" w:rsidR="00BD2BA1" w:rsidRPr="00D541A2" w:rsidRDefault="00BD2BA1" w:rsidP="00BD2BA1">
            <w:pPr>
              <w:spacing w:after="0" w:line="240" w:lineRule="auto"/>
              <w:jc w:val="right"/>
              <w:rPr>
                <w:rFonts w:ascii="Calibri" w:eastAsia="Times New Roman" w:hAnsi="Calibri" w:cs="Calibri"/>
                <w:color w:val="000000"/>
              </w:rPr>
            </w:pPr>
            <w:r w:rsidRPr="00D541A2">
              <w:rPr>
                <w:rFonts w:ascii="Calibri" w:eastAsia="Times New Roman" w:hAnsi="Calibri" w:cs="Calibri"/>
                <w:color w:val="000000"/>
              </w:rPr>
              <w:t>7,47</w:t>
            </w:r>
          </w:p>
        </w:tc>
        <w:tc>
          <w:tcPr>
            <w:tcW w:w="1060" w:type="dxa"/>
            <w:tcBorders>
              <w:top w:val="nil"/>
              <w:left w:val="nil"/>
              <w:bottom w:val="single" w:sz="4" w:space="0" w:color="auto"/>
              <w:right w:val="single" w:sz="4" w:space="0" w:color="auto"/>
            </w:tcBorders>
            <w:shd w:val="clear" w:color="auto" w:fill="auto"/>
            <w:noWrap/>
            <w:vAlign w:val="bottom"/>
            <w:hideMark/>
          </w:tcPr>
          <w:p w14:paraId="52A1A3E4" w14:textId="77777777" w:rsidR="00BD2BA1" w:rsidRPr="00D541A2" w:rsidRDefault="00BD2BA1" w:rsidP="00BD2BA1">
            <w:pPr>
              <w:spacing w:after="0" w:line="240" w:lineRule="auto"/>
              <w:jc w:val="right"/>
              <w:rPr>
                <w:rFonts w:ascii="Calibri" w:eastAsia="Times New Roman" w:hAnsi="Calibri" w:cs="Calibri"/>
                <w:color w:val="000000"/>
              </w:rPr>
            </w:pPr>
            <w:r w:rsidRPr="00D541A2">
              <w:rPr>
                <w:rFonts w:ascii="Calibri" w:eastAsia="Times New Roman" w:hAnsi="Calibri" w:cs="Calibri"/>
                <w:color w:val="000000"/>
              </w:rPr>
              <w:t>1284</w:t>
            </w:r>
          </w:p>
        </w:tc>
        <w:tc>
          <w:tcPr>
            <w:tcW w:w="1060" w:type="dxa"/>
            <w:tcBorders>
              <w:top w:val="nil"/>
              <w:left w:val="nil"/>
              <w:bottom w:val="single" w:sz="4" w:space="0" w:color="auto"/>
              <w:right w:val="single" w:sz="4" w:space="0" w:color="auto"/>
            </w:tcBorders>
            <w:shd w:val="clear" w:color="auto" w:fill="auto"/>
            <w:noWrap/>
            <w:vAlign w:val="bottom"/>
            <w:hideMark/>
          </w:tcPr>
          <w:p w14:paraId="1E1933A7" w14:textId="77777777" w:rsidR="00BD2BA1" w:rsidRPr="00D541A2" w:rsidRDefault="00BD2BA1" w:rsidP="00BD2BA1">
            <w:pPr>
              <w:spacing w:after="0" w:line="240" w:lineRule="auto"/>
              <w:jc w:val="right"/>
              <w:rPr>
                <w:rFonts w:ascii="Calibri" w:eastAsia="Times New Roman" w:hAnsi="Calibri" w:cs="Calibri"/>
                <w:color w:val="000000"/>
              </w:rPr>
            </w:pPr>
            <w:r w:rsidRPr="00D541A2">
              <w:rPr>
                <w:rFonts w:ascii="Calibri" w:eastAsia="Times New Roman" w:hAnsi="Calibri" w:cs="Calibri"/>
                <w:color w:val="000000"/>
              </w:rPr>
              <w:t>2,28</w:t>
            </w:r>
          </w:p>
        </w:tc>
      </w:tr>
      <w:tr w:rsidR="00BD2BA1" w:rsidRPr="00D541A2" w14:paraId="6AE6466A" w14:textId="77777777" w:rsidTr="00BD2BA1">
        <w:trPr>
          <w:trHeight w:val="300"/>
        </w:trPr>
        <w:tc>
          <w:tcPr>
            <w:tcW w:w="2940" w:type="dxa"/>
            <w:tcBorders>
              <w:top w:val="nil"/>
              <w:left w:val="single" w:sz="4" w:space="0" w:color="auto"/>
              <w:bottom w:val="single" w:sz="4" w:space="0" w:color="auto"/>
              <w:right w:val="single" w:sz="4" w:space="0" w:color="auto"/>
            </w:tcBorders>
            <w:shd w:val="clear" w:color="auto" w:fill="auto"/>
            <w:noWrap/>
            <w:vAlign w:val="bottom"/>
            <w:hideMark/>
          </w:tcPr>
          <w:p w14:paraId="5CD862D5" w14:textId="77777777" w:rsidR="00BD2BA1" w:rsidRPr="00D541A2" w:rsidRDefault="00BD2BA1" w:rsidP="00BD2BA1">
            <w:pPr>
              <w:spacing w:after="0" w:line="240" w:lineRule="auto"/>
              <w:rPr>
                <w:rFonts w:ascii="Calibri" w:eastAsia="Times New Roman" w:hAnsi="Calibri" w:cs="Calibri"/>
                <w:color w:val="000000"/>
              </w:rPr>
            </w:pPr>
            <w:r w:rsidRPr="00D541A2">
              <w:rPr>
                <w:rFonts w:ascii="Calibri" w:eastAsia="Times New Roman" w:hAnsi="Calibri" w:cs="Calibri"/>
                <w:color w:val="000000"/>
              </w:rPr>
              <w:t>PayLoad</w:t>
            </w:r>
          </w:p>
        </w:tc>
        <w:tc>
          <w:tcPr>
            <w:tcW w:w="1200" w:type="dxa"/>
            <w:tcBorders>
              <w:top w:val="nil"/>
              <w:left w:val="nil"/>
              <w:bottom w:val="single" w:sz="4" w:space="0" w:color="auto"/>
              <w:right w:val="single" w:sz="4" w:space="0" w:color="auto"/>
            </w:tcBorders>
            <w:shd w:val="clear" w:color="auto" w:fill="auto"/>
            <w:noWrap/>
            <w:vAlign w:val="bottom"/>
            <w:hideMark/>
          </w:tcPr>
          <w:p w14:paraId="7454783E" w14:textId="77777777" w:rsidR="00BD2BA1" w:rsidRPr="00D541A2" w:rsidRDefault="00BD2BA1" w:rsidP="00BD2BA1">
            <w:pPr>
              <w:spacing w:after="0" w:line="240" w:lineRule="auto"/>
              <w:jc w:val="right"/>
              <w:rPr>
                <w:rFonts w:ascii="Calibri" w:eastAsia="Times New Roman" w:hAnsi="Calibri" w:cs="Calibri"/>
                <w:color w:val="000000"/>
              </w:rPr>
            </w:pPr>
            <w:r w:rsidRPr="00D541A2">
              <w:rPr>
                <w:rFonts w:ascii="Calibri" w:eastAsia="Times New Roman" w:hAnsi="Calibri" w:cs="Calibri"/>
                <w:color w:val="000000"/>
              </w:rPr>
              <w:t>44</w:t>
            </w:r>
          </w:p>
        </w:tc>
        <w:tc>
          <w:tcPr>
            <w:tcW w:w="1240" w:type="dxa"/>
            <w:tcBorders>
              <w:top w:val="nil"/>
              <w:left w:val="nil"/>
              <w:bottom w:val="single" w:sz="4" w:space="0" w:color="auto"/>
              <w:right w:val="single" w:sz="4" w:space="0" w:color="auto"/>
            </w:tcBorders>
            <w:shd w:val="clear" w:color="auto" w:fill="auto"/>
            <w:noWrap/>
            <w:vAlign w:val="bottom"/>
            <w:hideMark/>
          </w:tcPr>
          <w:p w14:paraId="6795CDD2" w14:textId="77777777" w:rsidR="00BD2BA1" w:rsidRPr="00D541A2" w:rsidRDefault="00BD2BA1" w:rsidP="00BD2BA1">
            <w:pPr>
              <w:spacing w:after="0" w:line="240" w:lineRule="auto"/>
              <w:jc w:val="right"/>
              <w:rPr>
                <w:rFonts w:ascii="Calibri" w:eastAsia="Times New Roman" w:hAnsi="Calibri" w:cs="Calibri"/>
                <w:color w:val="000000"/>
              </w:rPr>
            </w:pPr>
            <w:r w:rsidRPr="00D541A2">
              <w:rPr>
                <w:rFonts w:ascii="Calibri" w:eastAsia="Times New Roman" w:hAnsi="Calibri" w:cs="Calibri"/>
                <w:color w:val="000000"/>
              </w:rPr>
              <w:t>20</w:t>
            </w:r>
          </w:p>
        </w:tc>
        <w:tc>
          <w:tcPr>
            <w:tcW w:w="1060" w:type="dxa"/>
            <w:tcBorders>
              <w:top w:val="nil"/>
              <w:left w:val="nil"/>
              <w:bottom w:val="single" w:sz="4" w:space="0" w:color="auto"/>
              <w:right w:val="single" w:sz="4" w:space="0" w:color="auto"/>
            </w:tcBorders>
            <w:shd w:val="clear" w:color="auto" w:fill="auto"/>
            <w:noWrap/>
            <w:vAlign w:val="bottom"/>
            <w:hideMark/>
          </w:tcPr>
          <w:p w14:paraId="7905CF52" w14:textId="77777777" w:rsidR="00BD2BA1" w:rsidRPr="00D541A2" w:rsidRDefault="00BD2BA1" w:rsidP="00BD2BA1">
            <w:pPr>
              <w:spacing w:after="0" w:line="240" w:lineRule="auto"/>
              <w:jc w:val="right"/>
              <w:rPr>
                <w:rFonts w:ascii="Calibri" w:eastAsia="Times New Roman" w:hAnsi="Calibri" w:cs="Calibri"/>
                <w:color w:val="000000"/>
              </w:rPr>
            </w:pPr>
            <w:r w:rsidRPr="00D541A2">
              <w:rPr>
                <w:rFonts w:ascii="Calibri" w:eastAsia="Times New Roman" w:hAnsi="Calibri" w:cs="Calibri"/>
                <w:color w:val="000000"/>
              </w:rPr>
              <w:t>7,70</w:t>
            </w:r>
          </w:p>
        </w:tc>
        <w:tc>
          <w:tcPr>
            <w:tcW w:w="1060" w:type="dxa"/>
            <w:tcBorders>
              <w:top w:val="nil"/>
              <w:left w:val="nil"/>
              <w:bottom w:val="single" w:sz="4" w:space="0" w:color="auto"/>
              <w:right w:val="single" w:sz="4" w:space="0" w:color="auto"/>
            </w:tcBorders>
            <w:shd w:val="clear" w:color="auto" w:fill="auto"/>
            <w:noWrap/>
            <w:vAlign w:val="bottom"/>
            <w:hideMark/>
          </w:tcPr>
          <w:p w14:paraId="6EEF7B6A" w14:textId="77777777" w:rsidR="00BD2BA1" w:rsidRPr="00D541A2" w:rsidRDefault="00BD2BA1" w:rsidP="00BD2BA1">
            <w:pPr>
              <w:spacing w:after="0" w:line="240" w:lineRule="auto"/>
              <w:jc w:val="right"/>
              <w:rPr>
                <w:rFonts w:ascii="Calibri" w:eastAsia="Times New Roman" w:hAnsi="Calibri" w:cs="Calibri"/>
                <w:color w:val="000000"/>
              </w:rPr>
            </w:pPr>
            <w:r w:rsidRPr="00D541A2">
              <w:rPr>
                <w:rFonts w:ascii="Calibri" w:eastAsia="Times New Roman" w:hAnsi="Calibri" w:cs="Calibri"/>
                <w:color w:val="000000"/>
              </w:rPr>
              <w:t>154</w:t>
            </w:r>
          </w:p>
        </w:tc>
        <w:tc>
          <w:tcPr>
            <w:tcW w:w="1060" w:type="dxa"/>
            <w:tcBorders>
              <w:top w:val="nil"/>
              <w:left w:val="nil"/>
              <w:bottom w:val="single" w:sz="4" w:space="0" w:color="auto"/>
              <w:right w:val="single" w:sz="4" w:space="0" w:color="auto"/>
            </w:tcBorders>
            <w:shd w:val="clear" w:color="auto" w:fill="auto"/>
            <w:noWrap/>
            <w:vAlign w:val="bottom"/>
            <w:hideMark/>
          </w:tcPr>
          <w:p w14:paraId="745E90CF" w14:textId="77777777" w:rsidR="00BD2BA1" w:rsidRPr="00D541A2" w:rsidRDefault="00BD2BA1" w:rsidP="00BD2BA1">
            <w:pPr>
              <w:spacing w:after="0" w:line="240" w:lineRule="auto"/>
              <w:jc w:val="right"/>
              <w:rPr>
                <w:rFonts w:ascii="Calibri" w:eastAsia="Times New Roman" w:hAnsi="Calibri" w:cs="Calibri"/>
                <w:color w:val="000000"/>
              </w:rPr>
            </w:pPr>
            <w:r w:rsidRPr="00D541A2">
              <w:rPr>
                <w:rFonts w:ascii="Calibri" w:eastAsia="Times New Roman" w:hAnsi="Calibri" w:cs="Calibri"/>
                <w:color w:val="000000"/>
              </w:rPr>
              <w:t>2,35</w:t>
            </w:r>
          </w:p>
        </w:tc>
      </w:tr>
      <w:tr w:rsidR="00BD2BA1" w:rsidRPr="00D541A2" w14:paraId="73324C2F" w14:textId="77777777" w:rsidTr="00BD2BA1">
        <w:trPr>
          <w:trHeight w:val="300"/>
        </w:trPr>
        <w:tc>
          <w:tcPr>
            <w:tcW w:w="2940" w:type="dxa"/>
            <w:tcBorders>
              <w:top w:val="nil"/>
              <w:left w:val="single" w:sz="4" w:space="0" w:color="auto"/>
              <w:bottom w:val="single" w:sz="4" w:space="0" w:color="auto"/>
              <w:right w:val="single" w:sz="4" w:space="0" w:color="auto"/>
            </w:tcBorders>
            <w:shd w:val="clear" w:color="auto" w:fill="auto"/>
            <w:noWrap/>
            <w:vAlign w:val="bottom"/>
            <w:hideMark/>
          </w:tcPr>
          <w:p w14:paraId="1F283C08" w14:textId="77777777" w:rsidR="00BD2BA1" w:rsidRPr="00D541A2" w:rsidRDefault="00BD2BA1" w:rsidP="00BD2BA1">
            <w:pPr>
              <w:spacing w:after="0" w:line="240" w:lineRule="auto"/>
              <w:rPr>
                <w:rFonts w:ascii="Calibri" w:eastAsia="Times New Roman" w:hAnsi="Calibri" w:cs="Calibri"/>
                <w:color w:val="000000"/>
              </w:rPr>
            </w:pPr>
            <w:r w:rsidRPr="00D541A2">
              <w:rPr>
                <w:rFonts w:ascii="Calibri" w:eastAsia="Times New Roman" w:hAnsi="Calibri" w:cs="Calibri"/>
                <w:color w:val="000000"/>
              </w:rPr>
              <w:t>Wempty</w:t>
            </w:r>
          </w:p>
        </w:tc>
        <w:tc>
          <w:tcPr>
            <w:tcW w:w="1200" w:type="dxa"/>
            <w:tcBorders>
              <w:top w:val="nil"/>
              <w:left w:val="nil"/>
              <w:bottom w:val="single" w:sz="4" w:space="0" w:color="auto"/>
              <w:right w:val="single" w:sz="4" w:space="0" w:color="auto"/>
            </w:tcBorders>
            <w:shd w:val="clear" w:color="auto" w:fill="auto"/>
            <w:noWrap/>
            <w:vAlign w:val="bottom"/>
            <w:hideMark/>
          </w:tcPr>
          <w:p w14:paraId="6593CB8E" w14:textId="77777777" w:rsidR="00BD2BA1" w:rsidRPr="00D541A2" w:rsidRDefault="00BD2BA1" w:rsidP="00BD2BA1">
            <w:pPr>
              <w:spacing w:after="0" w:line="240" w:lineRule="auto"/>
              <w:rPr>
                <w:rFonts w:ascii="Calibri" w:eastAsia="Times New Roman" w:hAnsi="Calibri" w:cs="Calibri"/>
                <w:color w:val="000000"/>
              </w:rPr>
            </w:pPr>
            <w:r w:rsidRPr="00D541A2">
              <w:rPr>
                <w:rFonts w:ascii="Calibri" w:eastAsia="Times New Roman" w:hAnsi="Calibri" w:cs="Calibri"/>
                <w:color w:val="000000"/>
              </w:rPr>
              <w:t> </w:t>
            </w:r>
          </w:p>
        </w:tc>
        <w:tc>
          <w:tcPr>
            <w:tcW w:w="1240" w:type="dxa"/>
            <w:tcBorders>
              <w:top w:val="nil"/>
              <w:left w:val="nil"/>
              <w:bottom w:val="single" w:sz="4" w:space="0" w:color="auto"/>
              <w:right w:val="single" w:sz="4" w:space="0" w:color="auto"/>
            </w:tcBorders>
            <w:shd w:val="clear" w:color="auto" w:fill="auto"/>
            <w:noWrap/>
            <w:vAlign w:val="bottom"/>
            <w:hideMark/>
          </w:tcPr>
          <w:p w14:paraId="71F4FFD1" w14:textId="77777777" w:rsidR="00BD2BA1" w:rsidRPr="00D541A2" w:rsidRDefault="00BD2BA1" w:rsidP="00BD2BA1">
            <w:pPr>
              <w:spacing w:after="0" w:line="240" w:lineRule="auto"/>
              <w:rPr>
                <w:rFonts w:ascii="Calibri" w:eastAsia="Times New Roman" w:hAnsi="Calibri" w:cs="Calibri"/>
                <w:color w:val="000000"/>
              </w:rPr>
            </w:pPr>
            <w:r w:rsidRPr="00D541A2">
              <w:rPr>
                <w:rFonts w:ascii="Calibri" w:eastAsia="Times New Roman" w:hAnsi="Calibri" w:cs="Calibri"/>
                <w:color w:val="000000"/>
              </w:rPr>
              <w:t> </w:t>
            </w:r>
          </w:p>
        </w:tc>
        <w:tc>
          <w:tcPr>
            <w:tcW w:w="1060" w:type="dxa"/>
            <w:tcBorders>
              <w:top w:val="nil"/>
              <w:left w:val="nil"/>
              <w:bottom w:val="single" w:sz="4" w:space="0" w:color="auto"/>
              <w:right w:val="single" w:sz="4" w:space="0" w:color="auto"/>
            </w:tcBorders>
            <w:shd w:val="clear" w:color="auto" w:fill="auto"/>
            <w:noWrap/>
            <w:vAlign w:val="bottom"/>
            <w:hideMark/>
          </w:tcPr>
          <w:p w14:paraId="5F06F115" w14:textId="77777777" w:rsidR="00BD2BA1" w:rsidRPr="00D541A2" w:rsidRDefault="00BD2BA1" w:rsidP="00BD2BA1">
            <w:pPr>
              <w:spacing w:after="0" w:line="240" w:lineRule="auto"/>
              <w:rPr>
                <w:rFonts w:ascii="Calibri" w:eastAsia="Times New Roman" w:hAnsi="Calibri" w:cs="Calibri"/>
                <w:color w:val="000000"/>
              </w:rPr>
            </w:pPr>
            <w:r w:rsidRPr="00D541A2">
              <w:rPr>
                <w:rFonts w:ascii="Calibri" w:eastAsia="Times New Roman" w:hAnsi="Calibri" w:cs="Calibri"/>
                <w:color w:val="000000"/>
              </w:rPr>
              <w:t> </w:t>
            </w:r>
          </w:p>
        </w:tc>
        <w:tc>
          <w:tcPr>
            <w:tcW w:w="1060" w:type="dxa"/>
            <w:tcBorders>
              <w:top w:val="nil"/>
              <w:left w:val="nil"/>
              <w:bottom w:val="single" w:sz="4" w:space="0" w:color="auto"/>
              <w:right w:val="single" w:sz="4" w:space="0" w:color="auto"/>
            </w:tcBorders>
            <w:shd w:val="clear" w:color="auto" w:fill="auto"/>
            <w:noWrap/>
            <w:vAlign w:val="bottom"/>
            <w:hideMark/>
          </w:tcPr>
          <w:p w14:paraId="285B8BB8" w14:textId="77777777" w:rsidR="00BD2BA1" w:rsidRPr="00D541A2" w:rsidRDefault="00BD2BA1" w:rsidP="00BD2BA1">
            <w:pPr>
              <w:spacing w:after="0" w:line="240" w:lineRule="auto"/>
              <w:rPr>
                <w:rFonts w:ascii="Calibri" w:eastAsia="Times New Roman" w:hAnsi="Calibri" w:cs="Calibri"/>
                <w:color w:val="000000"/>
              </w:rPr>
            </w:pPr>
            <w:r w:rsidRPr="00D541A2">
              <w:rPr>
                <w:rFonts w:ascii="Calibri" w:eastAsia="Times New Roman" w:hAnsi="Calibri" w:cs="Calibri"/>
                <w:color w:val="000000"/>
              </w:rPr>
              <w:t> </w:t>
            </w:r>
          </w:p>
        </w:tc>
        <w:tc>
          <w:tcPr>
            <w:tcW w:w="1060" w:type="dxa"/>
            <w:tcBorders>
              <w:top w:val="nil"/>
              <w:left w:val="nil"/>
              <w:bottom w:val="single" w:sz="4" w:space="0" w:color="auto"/>
              <w:right w:val="single" w:sz="4" w:space="0" w:color="auto"/>
            </w:tcBorders>
            <w:shd w:val="clear" w:color="auto" w:fill="auto"/>
            <w:noWrap/>
            <w:vAlign w:val="bottom"/>
            <w:hideMark/>
          </w:tcPr>
          <w:p w14:paraId="5B0BEA8F" w14:textId="77777777" w:rsidR="00BD2BA1" w:rsidRPr="00D541A2" w:rsidRDefault="00BD2BA1" w:rsidP="00BD2BA1">
            <w:pPr>
              <w:spacing w:after="0" w:line="240" w:lineRule="auto"/>
              <w:jc w:val="right"/>
              <w:rPr>
                <w:rFonts w:ascii="Calibri" w:eastAsia="Times New Roman" w:hAnsi="Calibri" w:cs="Calibri"/>
                <w:color w:val="000000"/>
              </w:rPr>
            </w:pPr>
            <w:r w:rsidRPr="00D541A2">
              <w:rPr>
                <w:rFonts w:ascii="Calibri" w:eastAsia="Times New Roman" w:hAnsi="Calibri" w:cs="Calibri"/>
                <w:color w:val="000000"/>
              </w:rPr>
              <w:t>0,00</w:t>
            </w:r>
          </w:p>
        </w:tc>
      </w:tr>
      <w:tr w:rsidR="00BD2BA1" w:rsidRPr="00D541A2" w14:paraId="0A388BB3" w14:textId="77777777" w:rsidTr="00BD2BA1">
        <w:trPr>
          <w:trHeight w:val="300"/>
        </w:trPr>
        <w:tc>
          <w:tcPr>
            <w:tcW w:w="2940" w:type="dxa"/>
            <w:tcBorders>
              <w:top w:val="nil"/>
              <w:left w:val="single" w:sz="4" w:space="0" w:color="auto"/>
              <w:bottom w:val="single" w:sz="4" w:space="0" w:color="auto"/>
              <w:right w:val="single" w:sz="4" w:space="0" w:color="auto"/>
            </w:tcBorders>
            <w:shd w:val="clear" w:color="000000" w:fill="FFC000"/>
            <w:noWrap/>
            <w:vAlign w:val="bottom"/>
            <w:hideMark/>
          </w:tcPr>
          <w:p w14:paraId="6BA197EA" w14:textId="77777777" w:rsidR="00BD2BA1" w:rsidRPr="00D541A2" w:rsidRDefault="00BD2BA1" w:rsidP="00BD2BA1">
            <w:pPr>
              <w:spacing w:after="0" w:line="240" w:lineRule="auto"/>
              <w:rPr>
                <w:rFonts w:ascii="Calibri" w:eastAsia="Times New Roman" w:hAnsi="Calibri" w:cs="Calibri"/>
                <w:color w:val="000000"/>
              </w:rPr>
            </w:pPr>
            <w:r w:rsidRPr="00D541A2">
              <w:rPr>
                <w:rFonts w:ascii="Calibri" w:eastAsia="Times New Roman" w:hAnsi="Calibri" w:cs="Calibri"/>
                <w:color w:val="000000"/>
              </w:rPr>
              <w:t>MTOW</w:t>
            </w:r>
          </w:p>
        </w:tc>
        <w:tc>
          <w:tcPr>
            <w:tcW w:w="1200" w:type="dxa"/>
            <w:tcBorders>
              <w:top w:val="nil"/>
              <w:left w:val="nil"/>
              <w:bottom w:val="single" w:sz="4" w:space="0" w:color="auto"/>
              <w:right w:val="single" w:sz="4" w:space="0" w:color="auto"/>
            </w:tcBorders>
            <w:shd w:val="clear" w:color="000000" w:fill="FFC000"/>
            <w:noWrap/>
            <w:vAlign w:val="bottom"/>
            <w:hideMark/>
          </w:tcPr>
          <w:p w14:paraId="314DDB21" w14:textId="77777777" w:rsidR="00BD2BA1" w:rsidRPr="00D541A2" w:rsidRDefault="00BD2BA1" w:rsidP="00BD2BA1">
            <w:pPr>
              <w:spacing w:after="0" w:line="240" w:lineRule="auto"/>
              <w:jc w:val="right"/>
              <w:rPr>
                <w:rFonts w:ascii="Calibri" w:eastAsia="Times New Roman" w:hAnsi="Calibri" w:cs="Calibri"/>
                <w:color w:val="000000"/>
              </w:rPr>
            </w:pPr>
            <w:r w:rsidRPr="00D541A2">
              <w:rPr>
                <w:rFonts w:ascii="Calibri" w:eastAsia="Times New Roman" w:hAnsi="Calibri" w:cs="Calibri"/>
                <w:color w:val="000000"/>
              </w:rPr>
              <w:t>1617</w:t>
            </w:r>
          </w:p>
        </w:tc>
        <w:tc>
          <w:tcPr>
            <w:tcW w:w="1240" w:type="dxa"/>
            <w:tcBorders>
              <w:top w:val="nil"/>
              <w:left w:val="nil"/>
              <w:bottom w:val="single" w:sz="4" w:space="0" w:color="auto"/>
              <w:right w:val="single" w:sz="4" w:space="0" w:color="auto"/>
            </w:tcBorders>
            <w:shd w:val="clear" w:color="000000" w:fill="FFC000"/>
            <w:noWrap/>
            <w:vAlign w:val="bottom"/>
            <w:hideMark/>
          </w:tcPr>
          <w:p w14:paraId="12DC42DA" w14:textId="77777777" w:rsidR="00BD2BA1" w:rsidRPr="00D541A2" w:rsidRDefault="00BD2BA1" w:rsidP="00BD2BA1">
            <w:pPr>
              <w:spacing w:after="0" w:line="240" w:lineRule="auto"/>
              <w:jc w:val="right"/>
              <w:rPr>
                <w:rFonts w:ascii="Calibri" w:eastAsia="Times New Roman" w:hAnsi="Calibri" w:cs="Calibri"/>
                <w:color w:val="000000"/>
              </w:rPr>
            </w:pPr>
            <w:r w:rsidRPr="00D541A2">
              <w:rPr>
                <w:rFonts w:ascii="Calibri" w:eastAsia="Times New Roman" w:hAnsi="Calibri" w:cs="Calibri"/>
                <w:color w:val="000000"/>
              </w:rPr>
              <w:t>734</w:t>
            </w:r>
          </w:p>
        </w:tc>
        <w:tc>
          <w:tcPr>
            <w:tcW w:w="1060" w:type="dxa"/>
            <w:tcBorders>
              <w:top w:val="nil"/>
              <w:left w:val="nil"/>
              <w:bottom w:val="single" w:sz="4" w:space="0" w:color="auto"/>
              <w:right w:val="single" w:sz="4" w:space="0" w:color="auto"/>
            </w:tcBorders>
            <w:shd w:val="clear" w:color="000000" w:fill="FFC000"/>
            <w:noWrap/>
            <w:vAlign w:val="bottom"/>
            <w:hideMark/>
          </w:tcPr>
          <w:p w14:paraId="26FD7213" w14:textId="77777777" w:rsidR="00BD2BA1" w:rsidRPr="00D541A2" w:rsidRDefault="00BD2BA1" w:rsidP="00BD2BA1">
            <w:pPr>
              <w:spacing w:after="0" w:line="240" w:lineRule="auto"/>
              <w:jc w:val="right"/>
              <w:rPr>
                <w:rFonts w:ascii="Calibri" w:eastAsia="Times New Roman" w:hAnsi="Calibri" w:cs="Calibri"/>
                <w:color w:val="000000"/>
              </w:rPr>
            </w:pPr>
            <w:r w:rsidRPr="00D541A2">
              <w:rPr>
                <w:rFonts w:ascii="Calibri" w:eastAsia="Times New Roman" w:hAnsi="Calibri" w:cs="Calibri"/>
                <w:color w:val="000000"/>
              </w:rPr>
              <w:t>6,93</w:t>
            </w:r>
          </w:p>
        </w:tc>
        <w:tc>
          <w:tcPr>
            <w:tcW w:w="1060" w:type="dxa"/>
            <w:tcBorders>
              <w:top w:val="nil"/>
              <w:left w:val="nil"/>
              <w:bottom w:val="single" w:sz="4" w:space="0" w:color="auto"/>
              <w:right w:val="single" w:sz="4" w:space="0" w:color="auto"/>
            </w:tcBorders>
            <w:shd w:val="clear" w:color="000000" w:fill="FFC000"/>
            <w:noWrap/>
            <w:vAlign w:val="bottom"/>
            <w:hideMark/>
          </w:tcPr>
          <w:p w14:paraId="640E0450" w14:textId="77777777" w:rsidR="00BD2BA1" w:rsidRPr="00D541A2" w:rsidRDefault="00BD2BA1" w:rsidP="00BD2BA1">
            <w:pPr>
              <w:spacing w:after="0" w:line="240" w:lineRule="auto"/>
              <w:rPr>
                <w:rFonts w:ascii="Calibri" w:eastAsia="Times New Roman" w:hAnsi="Calibri" w:cs="Calibri"/>
                <w:color w:val="000000"/>
              </w:rPr>
            </w:pPr>
            <w:r w:rsidRPr="00D541A2">
              <w:rPr>
                <w:rFonts w:ascii="Calibri" w:eastAsia="Times New Roman" w:hAnsi="Calibri" w:cs="Calibri"/>
                <w:color w:val="000000"/>
              </w:rPr>
              <w:t> </w:t>
            </w:r>
          </w:p>
        </w:tc>
        <w:tc>
          <w:tcPr>
            <w:tcW w:w="1060" w:type="dxa"/>
            <w:tcBorders>
              <w:top w:val="nil"/>
              <w:left w:val="nil"/>
              <w:bottom w:val="single" w:sz="4" w:space="0" w:color="auto"/>
              <w:right w:val="single" w:sz="4" w:space="0" w:color="auto"/>
            </w:tcBorders>
            <w:shd w:val="clear" w:color="auto" w:fill="auto"/>
            <w:noWrap/>
            <w:vAlign w:val="bottom"/>
            <w:hideMark/>
          </w:tcPr>
          <w:p w14:paraId="08C860DC" w14:textId="77777777" w:rsidR="00BD2BA1" w:rsidRPr="00D541A2" w:rsidRDefault="00BD2BA1" w:rsidP="00BD2BA1">
            <w:pPr>
              <w:spacing w:after="0" w:line="240" w:lineRule="auto"/>
              <w:jc w:val="right"/>
              <w:rPr>
                <w:rFonts w:ascii="Calibri" w:eastAsia="Times New Roman" w:hAnsi="Calibri" w:cs="Calibri"/>
                <w:color w:val="000000"/>
              </w:rPr>
            </w:pPr>
            <w:r w:rsidRPr="00D541A2">
              <w:rPr>
                <w:rFonts w:ascii="Calibri" w:eastAsia="Times New Roman" w:hAnsi="Calibri" w:cs="Calibri"/>
                <w:color w:val="000000"/>
              </w:rPr>
              <w:t>2,11</w:t>
            </w:r>
          </w:p>
        </w:tc>
      </w:tr>
      <w:tr w:rsidR="00BD2BA1" w:rsidRPr="00D541A2" w14:paraId="471D4B5C" w14:textId="77777777" w:rsidTr="00BD2BA1">
        <w:trPr>
          <w:trHeight w:val="300"/>
        </w:trPr>
        <w:tc>
          <w:tcPr>
            <w:tcW w:w="2940" w:type="dxa"/>
            <w:tcBorders>
              <w:top w:val="nil"/>
              <w:left w:val="single" w:sz="4" w:space="0" w:color="auto"/>
              <w:bottom w:val="single" w:sz="4" w:space="0" w:color="auto"/>
              <w:right w:val="single" w:sz="4" w:space="0" w:color="auto"/>
            </w:tcBorders>
            <w:shd w:val="clear" w:color="auto" w:fill="auto"/>
            <w:noWrap/>
            <w:vAlign w:val="bottom"/>
            <w:hideMark/>
          </w:tcPr>
          <w:p w14:paraId="36541936" w14:textId="77777777" w:rsidR="00BD2BA1" w:rsidRPr="00D541A2" w:rsidRDefault="00BD2BA1" w:rsidP="00BD2BA1">
            <w:pPr>
              <w:spacing w:after="0" w:line="240" w:lineRule="auto"/>
              <w:rPr>
                <w:rFonts w:ascii="Calibri" w:eastAsia="Times New Roman" w:hAnsi="Calibri" w:cs="Calibri"/>
                <w:color w:val="000000"/>
              </w:rPr>
            </w:pPr>
            <w:r w:rsidRPr="00D541A2">
              <w:rPr>
                <w:rFonts w:ascii="Calibri" w:eastAsia="Times New Roman" w:hAnsi="Calibri" w:cs="Calibri"/>
                <w:color w:val="000000"/>
              </w:rPr>
              <w:t>%</w:t>
            </w:r>
          </w:p>
        </w:tc>
        <w:tc>
          <w:tcPr>
            <w:tcW w:w="1200" w:type="dxa"/>
            <w:tcBorders>
              <w:top w:val="nil"/>
              <w:left w:val="nil"/>
              <w:bottom w:val="single" w:sz="4" w:space="0" w:color="auto"/>
              <w:right w:val="single" w:sz="4" w:space="0" w:color="auto"/>
            </w:tcBorders>
            <w:shd w:val="clear" w:color="auto" w:fill="auto"/>
            <w:noWrap/>
            <w:vAlign w:val="bottom"/>
            <w:hideMark/>
          </w:tcPr>
          <w:p w14:paraId="5357F586" w14:textId="77777777" w:rsidR="00BD2BA1" w:rsidRPr="00D541A2" w:rsidRDefault="00BD2BA1" w:rsidP="00BD2BA1">
            <w:pPr>
              <w:spacing w:after="0" w:line="240" w:lineRule="auto"/>
              <w:rPr>
                <w:rFonts w:ascii="Calibri" w:eastAsia="Times New Roman" w:hAnsi="Calibri" w:cs="Calibri"/>
                <w:color w:val="000000"/>
              </w:rPr>
            </w:pPr>
            <w:r w:rsidRPr="00D541A2">
              <w:rPr>
                <w:rFonts w:ascii="Calibri" w:eastAsia="Times New Roman" w:hAnsi="Calibri" w:cs="Calibri"/>
                <w:color w:val="000000"/>
              </w:rPr>
              <w:t> </w:t>
            </w:r>
          </w:p>
        </w:tc>
        <w:tc>
          <w:tcPr>
            <w:tcW w:w="1240" w:type="dxa"/>
            <w:tcBorders>
              <w:top w:val="nil"/>
              <w:left w:val="nil"/>
              <w:bottom w:val="single" w:sz="4" w:space="0" w:color="auto"/>
              <w:right w:val="single" w:sz="4" w:space="0" w:color="auto"/>
            </w:tcBorders>
            <w:shd w:val="clear" w:color="auto" w:fill="auto"/>
            <w:noWrap/>
            <w:vAlign w:val="bottom"/>
            <w:hideMark/>
          </w:tcPr>
          <w:p w14:paraId="7072E567" w14:textId="77777777" w:rsidR="00BD2BA1" w:rsidRPr="00D541A2" w:rsidRDefault="00BD2BA1" w:rsidP="00BD2BA1">
            <w:pPr>
              <w:spacing w:after="0" w:line="240" w:lineRule="auto"/>
              <w:rPr>
                <w:rFonts w:ascii="Calibri" w:eastAsia="Times New Roman" w:hAnsi="Calibri" w:cs="Calibri"/>
                <w:color w:val="000000"/>
              </w:rPr>
            </w:pPr>
            <w:r w:rsidRPr="00D541A2">
              <w:rPr>
                <w:rFonts w:ascii="Calibri" w:eastAsia="Times New Roman" w:hAnsi="Calibri" w:cs="Calibri"/>
                <w:color w:val="000000"/>
              </w:rPr>
              <w:t> </w:t>
            </w:r>
          </w:p>
        </w:tc>
        <w:tc>
          <w:tcPr>
            <w:tcW w:w="1060" w:type="dxa"/>
            <w:tcBorders>
              <w:top w:val="nil"/>
              <w:left w:val="nil"/>
              <w:bottom w:val="single" w:sz="4" w:space="0" w:color="auto"/>
              <w:right w:val="single" w:sz="4" w:space="0" w:color="auto"/>
            </w:tcBorders>
            <w:shd w:val="clear" w:color="auto" w:fill="auto"/>
            <w:noWrap/>
            <w:vAlign w:val="bottom"/>
            <w:hideMark/>
          </w:tcPr>
          <w:p w14:paraId="02D78474" w14:textId="77777777" w:rsidR="00BD2BA1" w:rsidRPr="00D541A2" w:rsidRDefault="00BD2BA1" w:rsidP="00BD2BA1">
            <w:pPr>
              <w:spacing w:after="0" w:line="240" w:lineRule="auto"/>
              <w:jc w:val="right"/>
              <w:rPr>
                <w:rFonts w:ascii="Calibri" w:eastAsia="Times New Roman" w:hAnsi="Calibri" w:cs="Calibri"/>
                <w:color w:val="000000"/>
              </w:rPr>
            </w:pPr>
            <w:r w:rsidRPr="00D541A2">
              <w:rPr>
                <w:rFonts w:ascii="Calibri" w:eastAsia="Times New Roman" w:hAnsi="Calibri" w:cs="Calibri"/>
                <w:color w:val="000000"/>
              </w:rPr>
              <w:t>0,293</w:t>
            </w:r>
          </w:p>
        </w:tc>
        <w:tc>
          <w:tcPr>
            <w:tcW w:w="1060" w:type="dxa"/>
            <w:tcBorders>
              <w:top w:val="nil"/>
              <w:left w:val="nil"/>
              <w:bottom w:val="single" w:sz="4" w:space="0" w:color="auto"/>
              <w:right w:val="single" w:sz="4" w:space="0" w:color="auto"/>
            </w:tcBorders>
            <w:shd w:val="clear" w:color="auto" w:fill="auto"/>
            <w:noWrap/>
            <w:vAlign w:val="bottom"/>
            <w:hideMark/>
          </w:tcPr>
          <w:p w14:paraId="2100F623" w14:textId="77777777" w:rsidR="00BD2BA1" w:rsidRPr="00D541A2" w:rsidRDefault="00BD2BA1" w:rsidP="00BD2BA1">
            <w:pPr>
              <w:spacing w:after="0" w:line="240" w:lineRule="auto"/>
              <w:rPr>
                <w:rFonts w:ascii="Calibri" w:eastAsia="Times New Roman" w:hAnsi="Calibri" w:cs="Calibri"/>
                <w:color w:val="000000"/>
              </w:rPr>
            </w:pPr>
            <w:r w:rsidRPr="00D541A2">
              <w:rPr>
                <w:rFonts w:ascii="Calibri" w:eastAsia="Times New Roman" w:hAnsi="Calibri" w:cs="Calibri"/>
                <w:color w:val="000000"/>
              </w:rPr>
              <w:t> </w:t>
            </w:r>
          </w:p>
        </w:tc>
        <w:tc>
          <w:tcPr>
            <w:tcW w:w="1060" w:type="dxa"/>
            <w:tcBorders>
              <w:top w:val="nil"/>
              <w:left w:val="nil"/>
              <w:bottom w:val="single" w:sz="4" w:space="0" w:color="auto"/>
              <w:right w:val="single" w:sz="4" w:space="0" w:color="auto"/>
            </w:tcBorders>
            <w:shd w:val="clear" w:color="auto" w:fill="auto"/>
            <w:noWrap/>
            <w:vAlign w:val="bottom"/>
            <w:hideMark/>
          </w:tcPr>
          <w:p w14:paraId="3CEF65B3" w14:textId="77777777" w:rsidR="00BD2BA1" w:rsidRPr="00D541A2" w:rsidRDefault="00BD2BA1" w:rsidP="00BD2BA1">
            <w:pPr>
              <w:keepNext/>
              <w:spacing w:after="0" w:line="240" w:lineRule="auto"/>
              <w:rPr>
                <w:rFonts w:ascii="Calibri" w:eastAsia="Times New Roman" w:hAnsi="Calibri" w:cs="Calibri"/>
                <w:color w:val="000000"/>
              </w:rPr>
            </w:pPr>
            <w:r w:rsidRPr="00D541A2">
              <w:rPr>
                <w:rFonts w:ascii="Calibri" w:eastAsia="Times New Roman" w:hAnsi="Calibri" w:cs="Calibri"/>
                <w:color w:val="000000"/>
              </w:rPr>
              <w:t> </w:t>
            </w:r>
          </w:p>
        </w:tc>
      </w:tr>
    </w:tbl>
    <w:p w14:paraId="49E0DF43" w14:textId="77777777" w:rsidR="00BD2BA1" w:rsidRDefault="00BD2BA1" w:rsidP="00BD2BA1">
      <w:pPr>
        <w:pStyle w:val="Caption"/>
      </w:pPr>
      <w:bookmarkStart w:id="293" w:name="_Toc525256369"/>
      <w:r>
        <w:t xml:space="preserve">Table </w:t>
      </w:r>
      <w:r w:rsidR="00F47D15">
        <w:fldChar w:fldCharType="begin"/>
      </w:r>
      <w:r w:rsidR="00F47D15">
        <w:instrText xml:space="preserve"> STYLEREF 2 \s </w:instrText>
      </w:r>
      <w:r w:rsidR="00F47D15">
        <w:fldChar w:fldCharType="separate"/>
      </w:r>
      <w:r w:rsidR="00F47D15">
        <w:rPr>
          <w:noProof/>
        </w:rPr>
        <w:t>3.1</w:t>
      </w:r>
      <w:r w:rsidR="00F47D15">
        <w:fldChar w:fldCharType="end"/>
      </w:r>
      <w:r w:rsidR="00F47D15">
        <w:noBreakHyphen/>
      </w:r>
      <w:r w:rsidR="00F47D15">
        <w:fldChar w:fldCharType="begin"/>
      </w:r>
      <w:r w:rsidR="00F47D15">
        <w:instrText xml:space="preserve"> SEQ Table \* ARABIC \s 2 </w:instrText>
      </w:r>
      <w:r w:rsidR="00F47D15">
        <w:fldChar w:fldCharType="separate"/>
      </w:r>
      <w:r w:rsidR="00F47D15">
        <w:rPr>
          <w:noProof/>
        </w:rPr>
        <w:t>45</w:t>
      </w:r>
      <w:r w:rsidR="00F47D15">
        <w:fldChar w:fldCharType="end"/>
      </w:r>
      <w:r w:rsidR="00E95DC8">
        <w:t>.</w:t>
      </w:r>
      <w:r>
        <w:t xml:space="preserve"> Most Aft C.G.</w:t>
      </w:r>
      <w:bookmarkEnd w:id="293"/>
    </w:p>
    <w:p w14:paraId="52E1FB2F" w14:textId="77777777" w:rsidR="00BD2BA1" w:rsidRDefault="00BD2BA1" w:rsidP="00BD2BA1"/>
    <w:p w14:paraId="426E1EDA" w14:textId="77777777" w:rsidR="00BD2BA1" w:rsidRDefault="00BD2BA1" w:rsidP="00BD2BA1"/>
    <w:p w14:paraId="15A276CD" w14:textId="77777777" w:rsidR="00BD2BA1" w:rsidRDefault="00BD2BA1" w:rsidP="00BD2BA1"/>
    <w:p w14:paraId="14B455A4" w14:textId="77777777" w:rsidR="00BD2BA1" w:rsidRDefault="00BD2BA1" w:rsidP="00BD2BA1"/>
    <w:p w14:paraId="65462CC6" w14:textId="77777777" w:rsidR="00BD2BA1" w:rsidRDefault="00BD2BA1" w:rsidP="00BD2BA1"/>
    <w:p w14:paraId="50308A9C" w14:textId="77777777" w:rsidR="00BD2BA1" w:rsidRDefault="00BD2BA1" w:rsidP="00BD2BA1"/>
    <w:p w14:paraId="714264FA" w14:textId="77777777" w:rsidR="00BD2BA1" w:rsidRDefault="00BD2BA1" w:rsidP="00BD2BA1"/>
    <w:p w14:paraId="1B28B0A7" w14:textId="77777777" w:rsidR="00BD2BA1" w:rsidRDefault="00BD2BA1" w:rsidP="00BD2BA1"/>
    <w:p w14:paraId="030DA474" w14:textId="77777777" w:rsidR="00BD2BA1" w:rsidRDefault="00BD2BA1" w:rsidP="00BD2BA1"/>
    <w:p w14:paraId="3D6AA8F1" w14:textId="77777777" w:rsidR="00BD2BA1" w:rsidRDefault="00BD2BA1" w:rsidP="00BD2BA1"/>
    <w:p w14:paraId="3FE0053D" w14:textId="77777777" w:rsidR="00BD2BA1" w:rsidRDefault="00BD2BA1" w:rsidP="00BD2BA1"/>
    <w:p w14:paraId="1035BDEB" w14:textId="77777777" w:rsidR="00BD2BA1" w:rsidRDefault="00BD2BA1" w:rsidP="00BD2BA1"/>
    <w:p w14:paraId="78C3A228" w14:textId="77777777" w:rsidR="00BD2BA1" w:rsidRDefault="00BD2BA1" w:rsidP="00BD2BA1"/>
    <w:p w14:paraId="0430C4CE" w14:textId="77777777" w:rsidR="00BD2BA1" w:rsidRDefault="00BD2BA1" w:rsidP="00BD2BA1"/>
    <w:p w14:paraId="5DFAD871" w14:textId="77777777" w:rsidR="00BD2BA1" w:rsidRPr="00CE1B16" w:rsidRDefault="00BD2BA1" w:rsidP="00BD2BA1"/>
    <w:tbl>
      <w:tblPr>
        <w:tblW w:w="8183" w:type="dxa"/>
        <w:tblLook w:val="04A0" w:firstRow="1" w:lastRow="0" w:firstColumn="1" w:lastColumn="0" w:noHBand="0" w:noVBand="1"/>
      </w:tblPr>
      <w:tblGrid>
        <w:gridCol w:w="2960"/>
        <w:gridCol w:w="1262"/>
        <w:gridCol w:w="1244"/>
        <w:gridCol w:w="1081"/>
        <w:gridCol w:w="960"/>
        <w:gridCol w:w="960"/>
      </w:tblGrid>
      <w:tr w:rsidR="00BD2BA1" w:rsidRPr="00AF10A5" w14:paraId="662A5099" w14:textId="77777777" w:rsidTr="00BD2BA1">
        <w:trPr>
          <w:trHeight w:val="300"/>
        </w:trPr>
        <w:tc>
          <w:tcPr>
            <w:tcW w:w="2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B4E5D6F" w14:textId="77777777" w:rsidR="00BD2BA1" w:rsidRPr="00AF10A5" w:rsidRDefault="00BD2BA1" w:rsidP="00BD2BA1">
            <w:pPr>
              <w:spacing w:after="0" w:line="240" w:lineRule="auto"/>
              <w:rPr>
                <w:rFonts w:ascii="Calibri" w:eastAsia="Times New Roman" w:hAnsi="Calibri" w:cs="Times New Roman"/>
                <w:color w:val="000000"/>
              </w:rPr>
            </w:pPr>
            <w:r w:rsidRPr="00AF10A5">
              <w:rPr>
                <w:rFonts w:ascii="Calibri" w:eastAsia="Times New Roman" w:hAnsi="Calibri" w:cs="Times New Roman"/>
                <w:color w:val="000000"/>
              </w:rPr>
              <w:t> </w:t>
            </w:r>
          </w:p>
        </w:tc>
        <w:tc>
          <w:tcPr>
            <w:tcW w:w="1262" w:type="dxa"/>
            <w:tcBorders>
              <w:top w:val="single" w:sz="4" w:space="0" w:color="auto"/>
              <w:left w:val="nil"/>
              <w:bottom w:val="single" w:sz="4" w:space="0" w:color="auto"/>
              <w:right w:val="single" w:sz="4" w:space="0" w:color="auto"/>
            </w:tcBorders>
            <w:shd w:val="clear" w:color="auto" w:fill="auto"/>
            <w:noWrap/>
            <w:vAlign w:val="bottom"/>
            <w:hideMark/>
          </w:tcPr>
          <w:p w14:paraId="08636B3B" w14:textId="77777777" w:rsidR="00BD2BA1" w:rsidRPr="00AF10A5" w:rsidRDefault="00BD2BA1" w:rsidP="00BD2BA1">
            <w:pPr>
              <w:spacing w:after="0" w:line="240" w:lineRule="auto"/>
              <w:rPr>
                <w:rFonts w:ascii="Calibri" w:eastAsia="Times New Roman" w:hAnsi="Calibri" w:cs="Times New Roman"/>
                <w:color w:val="000000"/>
              </w:rPr>
            </w:pPr>
            <w:r>
              <w:rPr>
                <w:rFonts w:ascii="Calibri" w:eastAsia="Times New Roman" w:hAnsi="Calibri" w:cs="Calibri"/>
                <w:color w:val="000000"/>
              </w:rPr>
              <w:t>WEIGHT[lb]</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69156C4E" w14:textId="77777777" w:rsidR="00BD2BA1" w:rsidRPr="00AF10A5" w:rsidRDefault="00BD2BA1" w:rsidP="00BD2BA1">
            <w:pPr>
              <w:spacing w:after="0" w:line="240" w:lineRule="auto"/>
              <w:rPr>
                <w:rFonts w:ascii="Calibri" w:eastAsia="Times New Roman" w:hAnsi="Calibri" w:cs="Times New Roman"/>
                <w:color w:val="000000"/>
              </w:rPr>
            </w:pPr>
            <w:r>
              <w:rPr>
                <w:rFonts w:ascii="Calibri" w:eastAsia="Times New Roman" w:hAnsi="Calibri" w:cs="Calibri"/>
                <w:color w:val="000000"/>
              </w:rPr>
              <w:t>WEIGHT[kg]</w:t>
            </w:r>
            <w:r w:rsidRPr="00D541A2">
              <w:rPr>
                <w:rFonts w:ascii="Calibri" w:eastAsia="Times New Roman" w:hAnsi="Calibri" w:cs="Calibri"/>
                <w:color w:val="000000"/>
              </w:rPr>
              <w:t> </w:t>
            </w:r>
          </w:p>
        </w:tc>
        <w:tc>
          <w:tcPr>
            <w:tcW w:w="1081" w:type="dxa"/>
            <w:tcBorders>
              <w:top w:val="single" w:sz="4" w:space="0" w:color="auto"/>
              <w:left w:val="nil"/>
              <w:bottom w:val="single" w:sz="4" w:space="0" w:color="auto"/>
              <w:right w:val="single" w:sz="4" w:space="0" w:color="auto"/>
            </w:tcBorders>
            <w:shd w:val="clear" w:color="auto" w:fill="auto"/>
            <w:noWrap/>
            <w:vAlign w:val="bottom"/>
            <w:hideMark/>
          </w:tcPr>
          <w:p w14:paraId="75E8DD2D" w14:textId="77777777" w:rsidR="00BD2BA1" w:rsidRPr="00AF10A5" w:rsidRDefault="00BD2BA1" w:rsidP="00BD2BA1">
            <w:pPr>
              <w:spacing w:after="0" w:line="240" w:lineRule="auto"/>
              <w:rPr>
                <w:rFonts w:ascii="Calibri" w:eastAsia="Times New Roman" w:hAnsi="Calibri" w:cs="Times New Roman"/>
                <w:color w:val="000000"/>
              </w:rPr>
            </w:pPr>
            <w:r w:rsidRPr="00AF10A5">
              <w:rPr>
                <w:rFonts w:ascii="Calibri" w:eastAsia="Times New Roman" w:hAnsi="Calibri" w:cs="Times New Roman"/>
                <w:color w:val="000000"/>
              </w:rPr>
              <w:t>XCG[feet]</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0179F652" w14:textId="77777777" w:rsidR="00BD2BA1" w:rsidRPr="00AF10A5" w:rsidRDefault="00BD2BA1" w:rsidP="00BD2BA1">
            <w:pPr>
              <w:spacing w:after="0" w:line="240" w:lineRule="auto"/>
              <w:rPr>
                <w:rFonts w:ascii="Calibri" w:eastAsia="Times New Roman" w:hAnsi="Calibri" w:cs="Times New Roman"/>
                <w:color w:val="000000"/>
              </w:rPr>
            </w:pPr>
            <w:r w:rsidRPr="00AF10A5">
              <w:rPr>
                <w:rFonts w:ascii="Calibri" w:eastAsia="Times New Roman" w:hAnsi="Calibri" w:cs="Times New Roman"/>
                <w:color w:val="000000"/>
              </w:rPr>
              <w:t>WxXCG</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3EEB5BB7" w14:textId="77777777" w:rsidR="00BD2BA1" w:rsidRPr="00AF10A5" w:rsidRDefault="00BD2BA1" w:rsidP="00BD2BA1">
            <w:pPr>
              <w:spacing w:after="0" w:line="240" w:lineRule="auto"/>
              <w:rPr>
                <w:rFonts w:ascii="Calibri" w:eastAsia="Times New Roman" w:hAnsi="Calibri" w:cs="Times New Roman"/>
                <w:color w:val="000000"/>
              </w:rPr>
            </w:pPr>
            <w:r w:rsidRPr="00AF10A5">
              <w:rPr>
                <w:rFonts w:ascii="Calibri" w:eastAsia="Times New Roman" w:hAnsi="Calibri" w:cs="Times New Roman"/>
                <w:color w:val="000000"/>
              </w:rPr>
              <w:t>XCG[m]</w:t>
            </w:r>
          </w:p>
        </w:tc>
      </w:tr>
      <w:tr w:rsidR="00BD2BA1" w:rsidRPr="00AF10A5" w14:paraId="2684EB8B" w14:textId="77777777" w:rsidTr="00BD2BA1">
        <w:trPr>
          <w:trHeight w:val="300"/>
        </w:trPr>
        <w:tc>
          <w:tcPr>
            <w:tcW w:w="2960" w:type="dxa"/>
            <w:tcBorders>
              <w:top w:val="nil"/>
              <w:left w:val="single" w:sz="4" w:space="0" w:color="auto"/>
              <w:bottom w:val="single" w:sz="4" w:space="0" w:color="auto"/>
              <w:right w:val="single" w:sz="4" w:space="0" w:color="auto"/>
            </w:tcBorders>
            <w:shd w:val="clear" w:color="auto" w:fill="auto"/>
            <w:noWrap/>
            <w:vAlign w:val="bottom"/>
            <w:hideMark/>
          </w:tcPr>
          <w:p w14:paraId="0062F014" w14:textId="77777777" w:rsidR="00BD2BA1" w:rsidRPr="00AF10A5" w:rsidRDefault="00BD2BA1" w:rsidP="00BD2BA1">
            <w:pPr>
              <w:spacing w:after="0" w:line="240" w:lineRule="auto"/>
              <w:rPr>
                <w:rFonts w:ascii="Calibri" w:eastAsia="Times New Roman" w:hAnsi="Calibri" w:cs="Times New Roman"/>
                <w:color w:val="000000"/>
              </w:rPr>
            </w:pPr>
            <w:r>
              <w:rPr>
                <w:rFonts w:ascii="Calibri" w:eastAsia="Times New Roman" w:hAnsi="Calibri" w:cs="Times New Roman"/>
                <w:color w:val="000000"/>
              </w:rPr>
              <w:t>Fuse</w:t>
            </w:r>
            <w:r w:rsidRPr="00AF10A5">
              <w:rPr>
                <w:rFonts w:ascii="Calibri" w:eastAsia="Times New Roman" w:hAnsi="Calibri" w:cs="Times New Roman"/>
                <w:color w:val="000000"/>
              </w:rPr>
              <w:t>lage</w:t>
            </w:r>
          </w:p>
        </w:tc>
        <w:tc>
          <w:tcPr>
            <w:tcW w:w="1262" w:type="dxa"/>
            <w:tcBorders>
              <w:top w:val="nil"/>
              <w:left w:val="nil"/>
              <w:bottom w:val="single" w:sz="4" w:space="0" w:color="auto"/>
              <w:right w:val="single" w:sz="4" w:space="0" w:color="auto"/>
            </w:tcBorders>
            <w:shd w:val="clear" w:color="auto" w:fill="auto"/>
            <w:noWrap/>
            <w:vAlign w:val="bottom"/>
            <w:hideMark/>
          </w:tcPr>
          <w:p w14:paraId="6EA0D15B" w14:textId="77777777" w:rsidR="00BD2BA1" w:rsidRPr="00AF10A5" w:rsidRDefault="00BD2BA1" w:rsidP="00BD2BA1">
            <w:pPr>
              <w:spacing w:after="0" w:line="240" w:lineRule="auto"/>
              <w:rPr>
                <w:rFonts w:ascii="Calibri" w:eastAsia="Times New Roman" w:hAnsi="Calibri" w:cs="Times New Roman"/>
                <w:color w:val="000000"/>
              </w:rPr>
            </w:pPr>
            <w:r w:rsidRPr="00AF10A5">
              <w:rPr>
                <w:rFonts w:ascii="Calibri" w:eastAsia="Times New Roman" w:hAnsi="Calibri" w:cs="Times New Roman"/>
                <w:color w:val="000000"/>
              </w:rPr>
              <w:t>175</w:t>
            </w:r>
          </w:p>
        </w:tc>
        <w:tc>
          <w:tcPr>
            <w:tcW w:w="960" w:type="dxa"/>
            <w:tcBorders>
              <w:top w:val="nil"/>
              <w:left w:val="nil"/>
              <w:bottom w:val="single" w:sz="4" w:space="0" w:color="auto"/>
              <w:right w:val="single" w:sz="4" w:space="0" w:color="auto"/>
            </w:tcBorders>
            <w:shd w:val="clear" w:color="auto" w:fill="auto"/>
            <w:noWrap/>
            <w:vAlign w:val="bottom"/>
            <w:hideMark/>
          </w:tcPr>
          <w:p w14:paraId="2A8C82B4" w14:textId="77777777" w:rsidR="00BD2BA1" w:rsidRPr="00AF10A5" w:rsidRDefault="00BD2BA1" w:rsidP="00BD2BA1">
            <w:pPr>
              <w:spacing w:after="0" w:line="240" w:lineRule="auto"/>
              <w:rPr>
                <w:rFonts w:ascii="Calibri" w:eastAsia="Times New Roman" w:hAnsi="Calibri" w:cs="Times New Roman"/>
                <w:color w:val="000000"/>
              </w:rPr>
            </w:pPr>
            <w:r w:rsidRPr="00AF10A5">
              <w:rPr>
                <w:rFonts w:ascii="Calibri" w:eastAsia="Times New Roman" w:hAnsi="Calibri" w:cs="Times New Roman"/>
                <w:color w:val="000000"/>
              </w:rPr>
              <w:t>80</w:t>
            </w:r>
          </w:p>
        </w:tc>
        <w:tc>
          <w:tcPr>
            <w:tcW w:w="1081" w:type="dxa"/>
            <w:tcBorders>
              <w:top w:val="nil"/>
              <w:left w:val="nil"/>
              <w:bottom w:val="single" w:sz="4" w:space="0" w:color="auto"/>
              <w:right w:val="single" w:sz="4" w:space="0" w:color="auto"/>
            </w:tcBorders>
            <w:shd w:val="clear" w:color="auto" w:fill="auto"/>
            <w:noWrap/>
            <w:vAlign w:val="bottom"/>
            <w:hideMark/>
          </w:tcPr>
          <w:p w14:paraId="6B7EF1CE" w14:textId="77777777" w:rsidR="00BD2BA1" w:rsidRPr="00AF10A5" w:rsidRDefault="00BD2BA1" w:rsidP="00BD2BA1">
            <w:pPr>
              <w:spacing w:after="0" w:line="240" w:lineRule="auto"/>
              <w:rPr>
                <w:rFonts w:ascii="Calibri" w:eastAsia="Times New Roman" w:hAnsi="Calibri" w:cs="Times New Roman"/>
                <w:color w:val="000000"/>
              </w:rPr>
            </w:pPr>
            <w:r w:rsidRPr="00AF10A5">
              <w:rPr>
                <w:rFonts w:ascii="Calibri" w:eastAsia="Times New Roman" w:hAnsi="Calibri" w:cs="Times New Roman"/>
                <w:color w:val="000000"/>
              </w:rPr>
              <w:t>8.76</w:t>
            </w:r>
          </w:p>
        </w:tc>
        <w:tc>
          <w:tcPr>
            <w:tcW w:w="960" w:type="dxa"/>
            <w:tcBorders>
              <w:top w:val="nil"/>
              <w:left w:val="nil"/>
              <w:bottom w:val="single" w:sz="4" w:space="0" w:color="auto"/>
              <w:right w:val="single" w:sz="4" w:space="0" w:color="auto"/>
            </w:tcBorders>
            <w:shd w:val="clear" w:color="auto" w:fill="auto"/>
            <w:noWrap/>
            <w:vAlign w:val="bottom"/>
            <w:hideMark/>
          </w:tcPr>
          <w:p w14:paraId="000F5171" w14:textId="77777777" w:rsidR="00BD2BA1" w:rsidRPr="00AF10A5" w:rsidRDefault="00BD2BA1" w:rsidP="00BD2BA1">
            <w:pPr>
              <w:spacing w:after="0" w:line="240" w:lineRule="auto"/>
              <w:rPr>
                <w:rFonts w:ascii="Calibri" w:eastAsia="Times New Roman" w:hAnsi="Calibri" w:cs="Times New Roman"/>
                <w:color w:val="000000"/>
              </w:rPr>
            </w:pPr>
            <w:r w:rsidRPr="00AF10A5">
              <w:rPr>
                <w:rFonts w:ascii="Calibri" w:eastAsia="Times New Roman" w:hAnsi="Calibri" w:cs="Times New Roman"/>
                <w:color w:val="000000"/>
              </w:rPr>
              <w:t>697</w:t>
            </w:r>
          </w:p>
        </w:tc>
        <w:tc>
          <w:tcPr>
            <w:tcW w:w="960" w:type="dxa"/>
            <w:tcBorders>
              <w:top w:val="nil"/>
              <w:left w:val="nil"/>
              <w:bottom w:val="single" w:sz="4" w:space="0" w:color="auto"/>
              <w:right w:val="single" w:sz="4" w:space="0" w:color="auto"/>
            </w:tcBorders>
            <w:shd w:val="clear" w:color="auto" w:fill="auto"/>
            <w:noWrap/>
            <w:vAlign w:val="bottom"/>
            <w:hideMark/>
          </w:tcPr>
          <w:p w14:paraId="66B41B37" w14:textId="77777777" w:rsidR="00BD2BA1" w:rsidRPr="00AF10A5" w:rsidRDefault="00BD2BA1" w:rsidP="00BD2BA1">
            <w:pPr>
              <w:spacing w:after="0" w:line="240" w:lineRule="auto"/>
              <w:rPr>
                <w:rFonts w:ascii="Calibri" w:eastAsia="Times New Roman" w:hAnsi="Calibri" w:cs="Times New Roman"/>
                <w:color w:val="000000"/>
              </w:rPr>
            </w:pPr>
            <w:r w:rsidRPr="00AF10A5">
              <w:rPr>
                <w:rFonts w:ascii="Calibri" w:eastAsia="Times New Roman" w:hAnsi="Calibri" w:cs="Times New Roman"/>
                <w:color w:val="000000"/>
              </w:rPr>
              <w:t>2.67</w:t>
            </w:r>
          </w:p>
        </w:tc>
      </w:tr>
      <w:tr w:rsidR="00BD2BA1" w:rsidRPr="00AF10A5" w14:paraId="0AB0F4C6" w14:textId="77777777" w:rsidTr="00BD2BA1">
        <w:trPr>
          <w:trHeight w:val="300"/>
        </w:trPr>
        <w:tc>
          <w:tcPr>
            <w:tcW w:w="2960" w:type="dxa"/>
            <w:tcBorders>
              <w:top w:val="nil"/>
              <w:left w:val="single" w:sz="4" w:space="0" w:color="auto"/>
              <w:bottom w:val="single" w:sz="4" w:space="0" w:color="auto"/>
              <w:right w:val="single" w:sz="4" w:space="0" w:color="auto"/>
            </w:tcBorders>
            <w:shd w:val="clear" w:color="000000" w:fill="FFFFFF"/>
            <w:noWrap/>
            <w:vAlign w:val="bottom"/>
            <w:hideMark/>
          </w:tcPr>
          <w:p w14:paraId="544CFD73" w14:textId="77777777" w:rsidR="00BD2BA1" w:rsidRPr="00AF10A5" w:rsidRDefault="00BD2BA1" w:rsidP="00BD2BA1">
            <w:pPr>
              <w:spacing w:after="0" w:line="240" w:lineRule="auto"/>
              <w:rPr>
                <w:rFonts w:ascii="Calibri" w:eastAsia="Times New Roman" w:hAnsi="Calibri" w:cs="Times New Roman"/>
                <w:color w:val="000000"/>
              </w:rPr>
            </w:pPr>
            <w:r w:rsidRPr="00AF10A5">
              <w:rPr>
                <w:rFonts w:ascii="Calibri" w:eastAsia="Times New Roman" w:hAnsi="Calibri" w:cs="Times New Roman"/>
                <w:color w:val="000000"/>
              </w:rPr>
              <w:t>Wing</w:t>
            </w:r>
          </w:p>
        </w:tc>
        <w:tc>
          <w:tcPr>
            <w:tcW w:w="1262" w:type="dxa"/>
            <w:tcBorders>
              <w:top w:val="nil"/>
              <w:left w:val="nil"/>
              <w:bottom w:val="single" w:sz="4" w:space="0" w:color="auto"/>
              <w:right w:val="single" w:sz="4" w:space="0" w:color="auto"/>
            </w:tcBorders>
            <w:shd w:val="clear" w:color="000000" w:fill="FFFFFF"/>
            <w:noWrap/>
            <w:vAlign w:val="bottom"/>
            <w:hideMark/>
          </w:tcPr>
          <w:p w14:paraId="28A40955" w14:textId="77777777" w:rsidR="00BD2BA1" w:rsidRPr="00AF10A5" w:rsidRDefault="00BD2BA1" w:rsidP="00BD2BA1">
            <w:pPr>
              <w:spacing w:after="0" w:line="240" w:lineRule="auto"/>
              <w:rPr>
                <w:rFonts w:ascii="Calibri" w:eastAsia="Times New Roman" w:hAnsi="Calibri" w:cs="Times New Roman"/>
                <w:color w:val="000000"/>
              </w:rPr>
            </w:pPr>
            <w:r w:rsidRPr="00AF10A5">
              <w:rPr>
                <w:rFonts w:ascii="Calibri" w:eastAsia="Times New Roman" w:hAnsi="Calibri" w:cs="Times New Roman"/>
                <w:color w:val="000000"/>
              </w:rPr>
              <w:t>209</w:t>
            </w:r>
          </w:p>
        </w:tc>
        <w:tc>
          <w:tcPr>
            <w:tcW w:w="960" w:type="dxa"/>
            <w:tcBorders>
              <w:top w:val="nil"/>
              <w:left w:val="nil"/>
              <w:bottom w:val="single" w:sz="4" w:space="0" w:color="auto"/>
              <w:right w:val="single" w:sz="4" w:space="0" w:color="auto"/>
            </w:tcBorders>
            <w:shd w:val="clear" w:color="000000" w:fill="FFFFFF"/>
            <w:noWrap/>
            <w:vAlign w:val="bottom"/>
            <w:hideMark/>
          </w:tcPr>
          <w:p w14:paraId="3806D294" w14:textId="77777777" w:rsidR="00BD2BA1" w:rsidRPr="00AF10A5" w:rsidRDefault="00BD2BA1" w:rsidP="00BD2BA1">
            <w:pPr>
              <w:spacing w:after="0" w:line="240" w:lineRule="auto"/>
              <w:rPr>
                <w:rFonts w:ascii="Calibri" w:eastAsia="Times New Roman" w:hAnsi="Calibri" w:cs="Times New Roman"/>
                <w:color w:val="000000"/>
              </w:rPr>
            </w:pPr>
            <w:r w:rsidRPr="00AF10A5">
              <w:rPr>
                <w:rFonts w:ascii="Calibri" w:eastAsia="Times New Roman" w:hAnsi="Calibri" w:cs="Times New Roman"/>
                <w:color w:val="000000"/>
              </w:rPr>
              <w:t>95</w:t>
            </w:r>
          </w:p>
        </w:tc>
        <w:tc>
          <w:tcPr>
            <w:tcW w:w="1081" w:type="dxa"/>
            <w:tcBorders>
              <w:top w:val="nil"/>
              <w:left w:val="nil"/>
              <w:bottom w:val="single" w:sz="4" w:space="0" w:color="auto"/>
              <w:right w:val="single" w:sz="4" w:space="0" w:color="auto"/>
            </w:tcBorders>
            <w:shd w:val="clear" w:color="000000" w:fill="FFFFFF"/>
            <w:noWrap/>
            <w:vAlign w:val="bottom"/>
            <w:hideMark/>
          </w:tcPr>
          <w:p w14:paraId="78C9434A" w14:textId="77777777" w:rsidR="00BD2BA1" w:rsidRPr="00AF10A5" w:rsidRDefault="00BD2BA1" w:rsidP="00BD2BA1">
            <w:pPr>
              <w:spacing w:after="0" w:line="240" w:lineRule="auto"/>
              <w:rPr>
                <w:rFonts w:ascii="Calibri" w:eastAsia="Times New Roman" w:hAnsi="Calibri" w:cs="Times New Roman"/>
              </w:rPr>
            </w:pPr>
            <w:r w:rsidRPr="00AF10A5">
              <w:rPr>
                <w:rFonts w:ascii="Calibri" w:eastAsia="Times New Roman" w:hAnsi="Calibri" w:cs="Times New Roman"/>
              </w:rPr>
              <w:t>7.90</w:t>
            </w:r>
          </w:p>
        </w:tc>
        <w:tc>
          <w:tcPr>
            <w:tcW w:w="960" w:type="dxa"/>
            <w:tcBorders>
              <w:top w:val="nil"/>
              <w:left w:val="nil"/>
              <w:bottom w:val="single" w:sz="4" w:space="0" w:color="auto"/>
              <w:right w:val="single" w:sz="4" w:space="0" w:color="auto"/>
            </w:tcBorders>
            <w:shd w:val="clear" w:color="000000" w:fill="FFFFFF"/>
            <w:noWrap/>
            <w:vAlign w:val="bottom"/>
            <w:hideMark/>
          </w:tcPr>
          <w:p w14:paraId="5C2771AE" w14:textId="77777777" w:rsidR="00BD2BA1" w:rsidRPr="00AF10A5" w:rsidRDefault="00BD2BA1" w:rsidP="00BD2BA1">
            <w:pPr>
              <w:spacing w:after="0" w:line="240" w:lineRule="auto"/>
              <w:rPr>
                <w:rFonts w:ascii="Calibri" w:eastAsia="Times New Roman" w:hAnsi="Calibri" w:cs="Times New Roman"/>
              </w:rPr>
            </w:pPr>
            <w:r w:rsidRPr="00AF10A5">
              <w:rPr>
                <w:rFonts w:ascii="Calibri" w:eastAsia="Times New Roman" w:hAnsi="Calibri" w:cs="Times New Roman"/>
              </w:rPr>
              <w:t>749</w:t>
            </w:r>
          </w:p>
        </w:tc>
        <w:tc>
          <w:tcPr>
            <w:tcW w:w="960" w:type="dxa"/>
            <w:tcBorders>
              <w:top w:val="nil"/>
              <w:left w:val="nil"/>
              <w:bottom w:val="single" w:sz="4" w:space="0" w:color="auto"/>
              <w:right w:val="single" w:sz="4" w:space="0" w:color="auto"/>
            </w:tcBorders>
            <w:shd w:val="clear" w:color="auto" w:fill="auto"/>
            <w:noWrap/>
            <w:vAlign w:val="bottom"/>
            <w:hideMark/>
          </w:tcPr>
          <w:p w14:paraId="70410D87" w14:textId="77777777" w:rsidR="00BD2BA1" w:rsidRPr="00AF10A5" w:rsidRDefault="00BD2BA1" w:rsidP="00BD2BA1">
            <w:pPr>
              <w:spacing w:after="0" w:line="240" w:lineRule="auto"/>
              <w:rPr>
                <w:rFonts w:ascii="Calibri" w:eastAsia="Times New Roman" w:hAnsi="Calibri" w:cs="Times New Roman"/>
                <w:color w:val="000000"/>
              </w:rPr>
            </w:pPr>
            <w:r w:rsidRPr="00AF10A5">
              <w:rPr>
                <w:rFonts w:ascii="Calibri" w:eastAsia="Times New Roman" w:hAnsi="Calibri" w:cs="Times New Roman"/>
                <w:color w:val="000000"/>
              </w:rPr>
              <w:t>2.41</w:t>
            </w:r>
          </w:p>
        </w:tc>
      </w:tr>
      <w:tr w:rsidR="00BD2BA1" w:rsidRPr="00AF10A5" w14:paraId="135D5AA5" w14:textId="77777777" w:rsidTr="00BD2BA1">
        <w:trPr>
          <w:trHeight w:val="300"/>
        </w:trPr>
        <w:tc>
          <w:tcPr>
            <w:tcW w:w="2960" w:type="dxa"/>
            <w:tcBorders>
              <w:top w:val="nil"/>
              <w:left w:val="single" w:sz="4" w:space="0" w:color="auto"/>
              <w:bottom w:val="single" w:sz="4" w:space="0" w:color="auto"/>
              <w:right w:val="single" w:sz="4" w:space="0" w:color="auto"/>
            </w:tcBorders>
            <w:shd w:val="clear" w:color="000000" w:fill="FFFFFF"/>
            <w:noWrap/>
            <w:vAlign w:val="bottom"/>
            <w:hideMark/>
          </w:tcPr>
          <w:p w14:paraId="41AB05CE" w14:textId="77777777" w:rsidR="00BD2BA1" w:rsidRPr="00AF10A5" w:rsidRDefault="00BD2BA1" w:rsidP="00BD2BA1">
            <w:pPr>
              <w:spacing w:after="0" w:line="240" w:lineRule="auto"/>
              <w:rPr>
                <w:rFonts w:ascii="Calibri" w:eastAsia="Times New Roman" w:hAnsi="Calibri" w:cs="Times New Roman"/>
                <w:color w:val="000000"/>
              </w:rPr>
            </w:pPr>
            <w:r w:rsidRPr="00AF10A5">
              <w:rPr>
                <w:rFonts w:ascii="Calibri" w:eastAsia="Times New Roman" w:hAnsi="Calibri" w:cs="Times New Roman"/>
                <w:color w:val="000000"/>
              </w:rPr>
              <w:t>Horizontal Tail</w:t>
            </w:r>
          </w:p>
        </w:tc>
        <w:tc>
          <w:tcPr>
            <w:tcW w:w="1262" w:type="dxa"/>
            <w:tcBorders>
              <w:top w:val="nil"/>
              <w:left w:val="nil"/>
              <w:bottom w:val="single" w:sz="4" w:space="0" w:color="auto"/>
              <w:right w:val="single" w:sz="4" w:space="0" w:color="auto"/>
            </w:tcBorders>
            <w:shd w:val="clear" w:color="000000" w:fill="FFFFFF"/>
            <w:noWrap/>
            <w:vAlign w:val="bottom"/>
            <w:hideMark/>
          </w:tcPr>
          <w:p w14:paraId="590A7A50" w14:textId="77777777" w:rsidR="00BD2BA1" w:rsidRPr="00AF10A5" w:rsidRDefault="00BD2BA1" w:rsidP="00BD2BA1">
            <w:pPr>
              <w:spacing w:after="0" w:line="240" w:lineRule="auto"/>
              <w:rPr>
                <w:rFonts w:ascii="Calibri" w:eastAsia="Times New Roman" w:hAnsi="Calibri" w:cs="Times New Roman"/>
                <w:color w:val="000000"/>
              </w:rPr>
            </w:pPr>
            <w:r w:rsidRPr="00AF10A5">
              <w:rPr>
                <w:rFonts w:ascii="Calibri" w:eastAsia="Times New Roman" w:hAnsi="Calibri" w:cs="Times New Roman"/>
                <w:color w:val="000000"/>
              </w:rPr>
              <w:t>23</w:t>
            </w:r>
          </w:p>
        </w:tc>
        <w:tc>
          <w:tcPr>
            <w:tcW w:w="960" w:type="dxa"/>
            <w:tcBorders>
              <w:top w:val="nil"/>
              <w:left w:val="nil"/>
              <w:bottom w:val="single" w:sz="4" w:space="0" w:color="auto"/>
              <w:right w:val="single" w:sz="4" w:space="0" w:color="auto"/>
            </w:tcBorders>
            <w:shd w:val="clear" w:color="000000" w:fill="FFFFFF"/>
            <w:noWrap/>
            <w:vAlign w:val="bottom"/>
            <w:hideMark/>
          </w:tcPr>
          <w:p w14:paraId="02033E09" w14:textId="77777777" w:rsidR="00BD2BA1" w:rsidRPr="00AF10A5" w:rsidRDefault="00BD2BA1" w:rsidP="00BD2BA1">
            <w:pPr>
              <w:spacing w:after="0" w:line="240" w:lineRule="auto"/>
              <w:rPr>
                <w:rFonts w:ascii="Calibri" w:eastAsia="Times New Roman" w:hAnsi="Calibri" w:cs="Times New Roman"/>
                <w:color w:val="000000"/>
              </w:rPr>
            </w:pPr>
            <w:r w:rsidRPr="00AF10A5">
              <w:rPr>
                <w:rFonts w:ascii="Calibri" w:eastAsia="Times New Roman" w:hAnsi="Calibri" w:cs="Times New Roman"/>
                <w:color w:val="000000"/>
              </w:rPr>
              <w:t>10</w:t>
            </w:r>
          </w:p>
        </w:tc>
        <w:tc>
          <w:tcPr>
            <w:tcW w:w="1081" w:type="dxa"/>
            <w:tcBorders>
              <w:top w:val="nil"/>
              <w:left w:val="nil"/>
              <w:bottom w:val="single" w:sz="4" w:space="0" w:color="auto"/>
              <w:right w:val="single" w:sz="4" w:space="0" w:color="auto"/>
            </w:tcBorders>
            <w:shd w:val="clear" w:color="000000" w:fill="FFFFFF"/>
            <w:noWrap/>
            <w:vAlign w:val="bottom"/>
            <w:hideMark/>
          </w:tcPr>
          <w:p w14:paraId="516F931F" w14:textId="77777777" w:rsidR="00BD2BA1" w:rsidRPr="00AF10A5" w:rsidRDefault="00BD2BA1" w:rsidP="00BD2BA1">
            <w:pPr>
              <w:spacing w:after="0" w:line="240" w:lineRule="auto"/>
              <w:rPr>
                <w:rFonts w:ascii="Calibri" w:eastAsia="Times New Roman" w:hAnsi="Calibri" w:cs="Times New Roman"/>
              </w:rPr>
            </w:pPr>
            <w:r w:rsidRPr="00AF10A5">
              <w:rPr>
                <w:rFonts w:ascii="Calibri" w:eastAsia="Times New Roman" w:hAnsi="Calibri" w:cs="Times New Roman"/>
              </w:rPr>
              <w:t>21.08</w:t>
            </w:r>
          </w:p>
        </w:tc>
        <w:tc>
          <w:tcPr>
            <w:tcW w:w="960" w:type="dxa"/>
            <w:tcBorders>
              <w:top w:val="nil"/>
              <w:left w:val="nil"/>
              <w:bottom w:val="single" w:sz="4" w:space="0" w:color="auto"/>
              <w:right w:val="single" w:sz="4" w:space="0" w:color="auto"/>
            </w:tcBorders>
            <w:shd w:val="clear" w:color="000000" w:fill="FFFFFF"/>
            <w:noWrap/>
            <w:vAlign w:val="bottom"/>
            <w:hideMark/>
          </w:tcPr>
          <w:p w14:paraId="406BDA6A" w14:textId="77777777" w:rsidR="00BD2BA1" w:rsidRPr="00AF10A5" w:rsidRDefault="00BD2BA1" w:rsidP="00BD2BA1">
            <w:pPr>
              <w:spacing w:after="0" w:line="240" w:lineRule="auto"/>
              <w:rPr>
                <w:rFonts w:ascii="Calibri" w:eastAsia="Times New Roman" w:hAnsi="Calibri" w:cs="Times New Roman"/>
              </w:rPr>
            </w:pPr>
            <w:r w:rsidRPr="00AF10A5">
              <w:rPr>
                <w:rFonts w:ascii="Calibri" w:eastAsia="Times New Roman" w:hAnsi="Calibri" w:cs="Times New Roman"/>
              </w:rPr>
              <w:t>217</w:t>
            </w:r>
          </w:p>
        </w:tc>
        <w:tc>
          <w:tcPr>
            <w:tcW w:w="960" w:type="dxa"/>
            <w:tcBorders>
              <w:top w:val="nil"/>
              <w:left w:val="nil"/>
              <w:bottom w:val="single" w:sz="4" w:space="0" w:color="auto"/>
              <w:right w:val="single" w:sz="4" w:space="0" w:color="auto"/>
            </w:tcBorders>
            <w:shd w:val="clear" w:color="auto" w:fill="auto"/>
            <w:noWrap/>
            <w:vAlign w:val="bottom"/>
            <w:hideMark/>
          </w:tcPr>
          <w:p w14:paraId="04A6F04D" w14:textId="77777777" w:rsidR="00BD2BA1" w:rsidRPr="00AF10A5" w:rsidRDefault="00BD2BA1" w:rsidP="00BD2BA1">
            <w:pPr>
              <w:spacing w:after="0" w:line="240" w:lineRule="auto"/>
              <w:rPr>
                <w:rFonts w:ascii="Calibri" w:eastAsia="Times New Roman" w:hAnsi="Calibri" w:cs="Times New Roman"/>
                <w:color w:val="000000"/>
              </w:rPr>
            </w:pPr>
            <w:r w:rsidRPr="00AF10A5">
              <w:rPr>
                <w:rFonts w:ascii="Calibri" w:eastAsia="Times New Roman" w:hAnsi="Calibri" w:cs="Times New Roman"/>
                <w:color w:val="000000"/>
              </w:rPr>
              <w:t>6.42</w:t>
            </w:r>
          </w:p>
        </w:tc>
      </w:tr>
      <w:tr w:rsidR="00BD2BA1" w:rsidRPr="00AF10A5" w14:paraId="5EC3C7E0" w14:textId="77777777" w:rsidTr="00BD2BA1">
        <w:trPr>
          <w:trHeight w:val="300"/>
        </w:trPr>
        <w:tc>
          <w:tcPr>
            <w:tcW w:w="2960" w:type="dxa"/>
            <w:tcBorders>
              <w:top w:val="nil"/>
              <w:left w:val="single" w:sz="4" w:space="0" w:color="auto"/>
              <w:bottom w:val="single" w:sz="4" w:space="0" w:color="auto"/>
              <w:right w:val="single" w:sz="4" w:space="0" w:color="auto"/>
            </w:tcBorders>
            <w:shd w:val="clear" w:color="000000" w:fill="FFFFFF"/>
            <w:noWrap/>
            <w:vAlign w:val="bottom"/>
            <w:hideMark/>
          </w:tcPr>
          <w:p w14:paraId="7F6B26E8" w14:textId="77777777" w:rsidR="00BD2BA1" w:rsidRPr="00AF10A5" w:rsidRDefault="00BD2BA1" w:rsidP="00BD2BA1">
            <w:pPr>
              <w:spacing w:after="0" w:line="240" w:lineRule="auto"/>
              <w:rPr>
                <w:rFonts w:ascii="Calibri" w:eastAsia="Times New Roman" w:hAnsi="Calibri" w:cs="Times New Roman"/>
                <w:color w:val="000000"/>
              </w:rPr>
            </w:pPr>
            <w:r w:rsidRPr="00AF10A5">
              <w:rPr>
                <w:rFonts w:ascii="Calibri" w:eastAsia="Times New Roman" w:hAnsi="Calibri" w:cs="Times New Roman"/>
                <w:color w:val="000000"/>
              </w:rPr>
              <w:t>Vertical Tail</w:t>
            </w:r>
          </w:p>
        </w:tc>
        <w:tc>
          <w:tcPr>
            <w:tcW w:w="1262" w:type="dxa"/>
            <w:tcBorders>
              <w:top w:val="nil"/>
              <w:left w:val="nil"/>
              <w:bottom w:val="single" w:sz="4" w:space="0" w:color="auto"/>
              <w:right w:val="single" w:sz="4" w:space="0" w:color="auto"/>
            </w:tcBorders>
            <w:shd w:val="clear" w:color="000000" w:fill="FFFFFF"/>
            <w:noWrap/>
            <w:vAlign w:val="bottom"/>
            <w:hideMark/>
          </w:tcPr>
          <w:p w14:paraId="4CC0909C" w14:textId="77777777" w:rsidR="00BD2BA1" w:rsidRPr="00AF10A5" w:rsidRDefault="00BD2BA1" w:rsidP="00BD2BA1">
            <w:pPr>
              <w:spacing w:after="0" w:line="240" w:lineRule="auto"/>
              <w:rPr>
                <w:rFonts w:ascii="Calibri" w:eastAsia="Times New Roman" w:hAnsi="Calibri" w:cs="Times New Roman"/>
                <w:color w:val="000000"/>
              </w:rPr>
            </w:pPr>
            <w:r w:rsidRPr="00AF10A5">
              <w:rPr>
                <w:rFonts w:ascii="Calibri" w:eastAsia="Times New Roman" w:hAnsi="Calibri" w:cs="Times New Roman"/>
                <w:color w:val="000000"/>
              </w:rPr>
              <w:t>13</w:t>
            </w:r>
          </w:p>
        </w:tc>
        <w:tc>
          <w:tcPr>
            <w:tcW w:w="960" w:type="dxa"/>
            <w:tcBorders>
              <w:top w:val="nil"/>
              <w:left w:val="nil"/>
              <w:bottom w:val="single" w:sz="4" w:space="0" w:color="auto"/>
              <w:right w:val="single" w:sz="4" w:space="0" w:color="auto"/>
            </w:tcBorders>
            <w:shd w:val="clear" w:color="000000" w:fill="FFFFFF"/>
            <w:noWrap/>
            <w:vAlign w:val="bottom"/>
            <w:hideMark/>
          </w:tcPr>
          <w:p w14:paraId="1278941B" w14:textId="77777777" w:rsidR="00BD2BA1" w:rsidRPr="00AF10A5" w:rsidRDefault="00BD2BA1" w:rsidP="00BD2BA1">
            <w:pPr>
              <w:spacing w:after="0" w:line="240" w:lineRule="auto"/>
              <w:rPr>
                <w:rFonts w:ascii="Calibri" w:eastAsia="Times New Roman" w:hAnsi="Calibri" w:cs="Times New Roman"/>
                <w:color w:val="000000"/>
              </w:rPr>
            </w:pPr>
            <w:r w:rsidRPr="00AF10A5">
              <w:rPr>
                <w:rFonts w:ascii="Calibri" w:eastAsia="Times New Roman" w:hAnsi="Calibri" w:cs="Times New Roman"/>
                <w:color w:val="000000"/>
              </w:rPr>
              <w:t>6</w:t>
            </w:r>
          </w:p>
        </w:tc>
        <w:tc>
          <w:tcPr>
            <w:tcW w:w="1081" w:type="dxa"/>
            <w:tcBorders>
              <w:top w:val="nil"/>
              <w:left w:val="nil"/>
              <w:bottom w:val="single" w:sz="4" w:space="0" w:color="auto"/>
              <w:right w:val="single" w:sz="4" w:space="0" w:color="auto"/>
            </w:tcBorders>
            <w:shd w:val="clear" w:color="000000" w:fill="FFFFFF"/>
            <w:noWrap/>
            <w:vAlign w:val="bottom"/>
            <w:hideMark/>
          </w:tcPr>
          <w:p w14:paraId="36D684B5" w14:textId="77777777" w:rsidR="00BD2BA1" w:rsidRPr="00AF10A5" w:rsidRDefault="00BD2BA1" w:rsidP="00BD2BA1">
            <w:pPr>
              <w:spacing w:after="0" w:line="240" w:lineRule="auto"/>
              <w:rPr>
                <w:rFonts w:ascii="Calibri" w:eastAsia="Times New Roman" w:hAnsi="Calibri" w:cs="Times New Roman"/>
              </w:rPr>
            </w:pPr>
            <w:r w:rsidRPr="00AF10A5">
              <w:rPr>
                <w:rFonts w:ascii="Calibri" w:eastAsia="Times New Roman" w:hAnsi="Calibri" w:cs="Times New Roman"/>
              </w:rPr>
              <w:t>20.21</w:t>
            </w:r>
          </w:p>
        </w:tc>
        <w:tc>
          <w:tcPr>
            <w:tcW w:w="960" w:type="dxa"/>
            <w:tcBorders>
              <w:top w:val="nil"/>
              <w:left w:val="nil"/>
              <w:bottom w:val="single" w:sz="4" w:space="0" w:color="auto"/>
              <w:right w:val="single" w:sz="4" w:space="0" w:color="auto"/>
            </w:tcBorders>
            <w:shd w:val="clear" w:color="000000" w:fill="FFFFFF"/>
            <w:noWrap/>
            <w:vAlign w:val="bottom"/>
            <w:hideMark/>
          </w:tcPr>
          <w:p w14:paraId="5EADF6BC" w14:textId="77777777" w:rsidR="00BD2BA1" w:rsidRPr="00AF10A5" w:rsidRDefault="00BD2BA1" w:rsidP="00BD2BA1">
            <w:pPr>
              <w:spacing w:after="0" w:line="240" w:lineRule="auto"/>
              <w:rPr>
                <w:rFonts w:ascii="Calibri" w:eastAsia="Times New Roman" w:hAnsi="Calibri" w:cs="Times New Roman"/>
              </w:rPr>
            </w:pPr>
            <w:r w:rsidRPr="00AF10A5">
              <w:rPr>
                <w:rFonts w:ascii="Calibri" w:eastAsia="Times New Roman" w:hAnsi="Calibri" w:cs="Times New Roman"/>
              </w:rPr>
              <w:t>116</w:t>
            </w:r>
          </w:p>
        </w:tc>
        <w:tc>
          <w:tcPr>
            <w:tcW w:w="960" w:type="dxa"/>
            <w:tcBorders>
              <w:top w:val="nil"/>
              <w:left w:val="nil"/>
              <w:bottom w:val="single" w:sz="4" w:space="0" w:color="auto"/>
              <w:right w:val="single" w:sz="4" w:space="0" w:color="auto"/>
            </w:tcBorders>
            <w:shd w:val="clear" w:color="auto" w:fill="auto"/>
            <w:noWrap/>
            <w:vAlign w:val="bottom"/>
            <w:hideMark/>
          </w:tcPr>
          <w:p w14:paraId="52DF621D" w14:textId="77777777" w:rsidR="00BD2BA1" w:rsidRPr="00AF10A5" w:rsidRDefault="00BD2BA1" w:rsidP="00BD2BA1">
            <w:pPr>
              <w:spacing w:after="0" w:line="240" w:lineRule="auto"/>
              <w:rPr>
                <w:rFonts w:ascii="Calibri" w:eastAsia="Times New Roman" w:hAnsi="Calibri" w:cs="Times New Roman"/>
                <w:color w:val="000000"/>
              </w:rPr>
            </w:pPr>
            <w:r w:rsidRPr="00AF10A5">
              <w:rPr>
                <w:rFonts w:ascii="Calibri" w:eastAsia="Times New Roman" w:hAnsi="Calibri" w:cs="Times New Roman"/>
                <w:color w:val="000000"/>
              </w:rPr>
              <w:t>6.16</w:t>
            </w:r>
          </w:p>
        </w:tc>
      </w:tr>
      <w:tr w:rsidR="00BD2BA1" w:rsidRPr="00AF10A5" w14:paraId="046AC9A4" w14:textId="77777777" w:rsidTr="00BD2BA1">
        <w:trPr>
          <w:trHeight w:val="300"/>
        </w:trPr>
        <w:tc>
          <w:tcPr>
            <w:tcW w:w="2960" w:type="dxa"/>
            <w:tcBorders>
              <w:top w:val="nil"/>
              <w:left w:val="single" w:sz="4" w:space="0" w:color="auto"/>
              <w:bottom w:val="single" w:sz="4" w:space="0" w:color="auto"/>
              <w:right w:val="single" w:sz="4" w:space="0" w:color="auto"/>
            </w:tcBorders>
            <w:shd w:val="clear" w:color="000000" w:fill="FFFFFF"/>
            <w:noWrap/>
            <w:vAlign w:val="bottom"/>
            <w:hideMark/>
          </w:tcPr>
          <w:p w14:paraId="17D7D84F" w14:textId="77777777" w:rsidR="00BD2BA1" w:rsidRPr="00AF10A5" w:rsidRDefault="00BD2BA1" w:rsidP="00BD2BA1">
            <w:pPr>
              <w:spacing w:after="0" w:line="240" w:lineRule="auto"/>
              <w:rPr>
                <w:rFonts w:ascii="Calibri" w:eastAsia="Times New Roman" w:hAnsi="Calibri" w:cs="Times New Roman"/>
                <w:color w:val="000000"/>
              </w:rPr>
            </w:pPr>
            <w:r w:rsidRPr="00AF10A5">
              <w:rPr>
                <w:rFonts w:ascii="Calibri" w:eastAsia="Times New Roman" w:hAnsi="Calibri" w:cs="Times New Roman"/>
                <w:color w:val="000000"/>
              </w:rPr>
              <w:t>Main Landing gear</w:t>
            </w:r>
          </w:p>
        </w:tc>
        <w:tc>
          <w:tcPr>
            <w:tcW w:w="1262" w:type="dxa"/>
            <w:tcBorders>
              <w:top w:val="nil"/>
              <w:left w:val="nil"/>
              <w:bottom w:val="single" w:sz="4" w:space="0" w:color="auto"/>
              <w:right w:val="single" w:sz="4" w:space="0" w:color="auto"/>
            </w:tcBorders>
            <w:shd w:val="clear" w:color="000000" w:fill="FFFFFF"/>
            <w:noWrap/>
            <w:vAlign w:val="bottom"/>
            <w:hideMark/>
          </w:tcPr>
          <w:p w14:paraId="4E9212CF" w14:textId="77777777" w:rsidR="00BD2BA1" w:rsidRPr="00AF10A5" w:rsidRDefault="00BD2BA1" w:rsidP="00BD2BA1">
            <w:pPr>
              <w:spacing w:after="0" w:line="240" w:lineRule="auto"/>
              <w:rPr>
                <w:rFonts w:ascii="Calibri" w:eastAsia="Times New Roman" w:hAnsi="Calibri" w:cs="Times New Roman"/>
                <w:color w:val="000000"/>
              </w:rPr>
            </w:pPr>
            <w:r w:rsidRPr="00AF10A5">
              <w:rPr>
                <w:rFonts w:ascii="Calibri" w:eastAsia="Times New Roman" w:hAnsi="Calibri" w:cs="Times New Roman"/>
                <w:color w:val="000000"/>
              </w:rPr>
              <w:t>66</w:t>
            </w:r>
          </w:p>
        </w:tc>
        <w:tc>
          <w:tcPr>
            <w:tcW w:w="960" w:type="dxa"/>
            <w:tcBorders>
              <w:top w:val="nil"/>
              <w:left w:val="nil"/>
              <w:bottom w:val="single" w:sz="4" w:space="0" w:color="auto"/>
              <w:right w:val="single" w:sz="4" w:space="0" w:color="auto"/>
            </w:tcBorders>
            <w:shd w:val="clear" w:color="000000" w:fill="FFFFFF"/>
            <w:noWrap/>
            <w:vAlign w:val="bottom"/>
            <w:hideMark/>
          </w:tcPr>
          <w:p w14:paraId="54E86D4F" w14:textId="77777777" w:rsidR="00BD2BA1" w:rsidRPr="00AF10A5" w:rsidRDefault="00BD2BA1" w:rsidP="00BD2BA1">
            <w:pPr>
              <w:spacing w:after="0" w:line="240" w:lineRule="auto"/>
              <w:rPr>
                <w:rFonts w:ascii="Calibri" w:eastAsia="Times New Roman" w:hAnsi="Calibri" w:cs="Times New Roman"/>
                <w:color w:val="000000"/>
              </w:rPr>
            </w:pPr>
            <w:r w:rsidRPr="00AF10A5">
              <w:rPr>
                <w:rFonts w:ascii="Calibri" w:eastAsia="Times New Roman" w:hAnsi="Calibri" w:cs="Times New Roman"/>
                <w:color w:val="000000"/>
              </w:rPr>
              <w:t>30</w:t>
            </w:r>
          </w:p>
        </w:tc>
        <w:tc>
          <w:tcPr>
            <w:tcW w:w="1081" w:type="dxa"/>
            <w:tcBorders>
              <w:top w:val="nil"/>
              <w:left w:val="nil"/>
              <w:bottom w:val="single" w:sz="4" w:space="0" w:color="auto"/>
              <w:right w:val="single" w:sz="4" w:space="0" w:color="auto"/>
            </w:tcBorders>
            <w:shd w:val="clear" w:color="000000" w:fill="FFFFFF"/>
            <w:noWrap/>
            <w:vAlign w:val="bottom"/>
            <w:hideMark/>
          </w:tcPr>
          <w:p w14:paraId="73B64EEE" w14:textId="77777777" w:rsidR="00BD2BA1" w:rsidRPr="00AF10A5" w:rsidRDefault="00BD2BA1" w:rsidP="00BD2BA1">
            <w:pPr>
              <w:spacing w:after="0" w:line="240" w:lineRule="auto"/>
              <w:rPr>
                <w:rFonts w:ascii="Calibri" w:eastAsia="Times New Roman" w:hAnsi="Calibri" w:cs="Times New Roman"/>
              </w:rPr>
            </w:pPr>
            <w:r w:rsidRPr="00AF10A5">
              <w:rPr>
                <w:rFonts w:ascii="Calibri" w:eastAsia="Times New Roman" w:hAnsi="Calibri" w:cs="Times New Roman"/>
              </w:rPr>
              <w:t>8.69</w:t>
            </w:r>
          </w:p>
        </w:tc>
        <w:tc>
          <w:tcPr>
            <w:tcW w:w="960" w:type="dxa"/>
            <w:tcBorders>
              <w:top w:val="nil"/>
              <w:left w:val="nil"/>
              <w:bottom w:val="single" w:sz="4" w:space="0" w:color="auto"/>
              <w:right w:val="single" w:sz="4" w:space="0" w:color="auto"/>
            </w:tcBorders>
            <w:shd w:val="clear" w:color="000000" w:fill="FFFFFF"/>
            <w:noWrap/>
            <w:vAlign w:val="bottom"/>
            <w:hideMark/>
          </w:tcPr>
          <w:p w14:paraId="33FEFB7F" w14:textId="77777777" w:rsidR="00BD2BA1" w:rsidRPr="00AF10A5" w:rsidRDefault="00BD2BA1" w:rsidP="00BD2BA1">
            <w:pPr>
              <w:spacing w:after="0" w:line="240" w:lineRule="auto"/>
              <w:rPr>
                <w:rFonts w:ascii="Calibri" w:eastAsia="Times New Roman" w:hAnsi="Calibri" w:cs="Times New Roman"/>
              </w:rPr>
            </w:pPr>
            <w:r w:rsidRPr="00AF10A5">
              <w:rPr>
                <w:rFonts w:ascii="Calibri" w:eastAsia="Times New Roman" w:hAnsi="Calibri" w:cs="Times New Roman"/>
              </w:rPr>
              <w:t>261</w:t>
            </w:r>
          </w:p>
        </w:tc>
        <w:tc>
          <w:tcPr>
            <w:tcW w:w="960" w:type="dxa"/>
            <w:tcBorders>
              <w:top w:val="nil"/>
              <w:left w:val="nil"/>
              <w:bottom w:val="single" w:sz="4" w:space="0" w:color="auto"/>
              <w:right w:val="single" w:sz="4" w:space="0" w:color="auto"/>
            </w:tcBorders>
            <w:shd w:val="clear" w:color="auto" w:fill="auto"/>
            <w:noWrap/>
            <w:vAlign w:val="bottom"/>
            <w:hideMark/>
          </w:tcPr>
          <w:p w14:paraId="5802F480" w14:textId="77777777" w:rsidR="00BD2BA1" w:rsidRPr="00AF10A5" w:rsidRDefault="00BD2BA1" w:rsidP="00BD2BA1">
            <w:pPr>
              <w:spacing w:after="0" w:line="240" w:lineRule="auto"/>
              <w:rPr>
                <w:rFonts w:ascii="Calibri" w:eastAsia="Times New Roman" w:hAnsi="Calibri" w:cs="Times New Roman"/>
                <w:color w:val="000000"/>
              </w:rPr>
            </w:pPr>
            <w:r w:rsidRPr="00AF10A5">
              <w:rPr>
                <w:rFonts w:ascii="Calibri" w:eastAsia="Times New Roman" w:hAnsi="Calibri" w:cs="Times New Roman"/>
                <w:color w:val="000000"/>
              </w:rPr>
              <w:t>2.65</w:t>
            </w:r>
          </w:p>
        </w:tc>
      </w:tr>
      <w:tr w:rsidR="00BD2BA1" w:rsidRPr="00AF10A5" w14:paraId="3DDD1A42" w14:textId="77777777" w:rsidTr="00BD2BA1">
        <w:trPr>
          <w:trHeight w:val="300"/>
        </w:trPr>
        <w:tc>
          <w:tcPr>
            <w:tcW w:w="2960" w:type="dxa"/>
            <w:tcBorders>
              <w:top w:val="nil"/>
              <w:left w:val="single" w:sz="4" w:space="0" w:color="auto"/>
              <w:bottom w:val="single" w:sz="4" w:space="0" w:color="auto"/>
              <w:right w:val="single" w:sz="4" w:space="0" w:color="auto"/>
            </w:tcBorders>
            <w:shd w:val="clear" w:color="000000" w:fill="FFFFFF"/>
            <w:noWrap/>
            <w:vAlign w:val="bottom"/>
            <w:hideMark/>
          </w:tcPr>
          <w:p w14:paraId="0FC644B7" w14:textId="77777777" w:rsidR="00BD2BA1" w:rsidRPr="00AF10A5" w:rsidRDefault="00BD2BA1" w:rsidP="00BD2BA1">
            <w:pPr>
              <w:spacing w:after="0" w:line="240" w:lineRule="auto"/>
              <w:rPr>
                <w:rFonts w:ascii="Calibri" w:eastAsia="Times New Roman" w:hAnsi="Calibri" w:cs="Times New Roman"/>
                <w:color w:val="000000"/>
              </w:rPr>
            </w:pPr>
            <w:r w:rsidRPr="00AF10A5">
              <w:rPr>
                <w:rFonts w:ascii="Calibri" w:eastAsia="Times New Roman" w:hAnsi="Calibri" w:cs="Times New Roman"/>
                <w:color w:val="000000"/>
              </w:rPr>
              <w:t>Nose Landing gear</w:t>
            </w:r>
          </w:p>
        </w:tc>
        <w:tc>
          <w:tcPr>
            <w:tcW w:w="1262" w:type="dxa"/>
            <w:tcBorders>
              <w:top w:val="nil"/>
              <w:left w:val="nil"/>
              <w:bottom w:val="single" w:sz="4" w:space="0" w:color="auto"/>
              <w:right w:val="single" w:sz="4" w:space="0" w:color="auto"/>
            </w:tcBorders>
            <w:shd w:val="clear" w:color="000000" w:fill="FFFFFF"/>
            <w:noWrap/>
            <w:vAlign w:val="bottom"/>
            <w:hideMark/>
          </w:tcPr>
          <w:p w14:paraId="4446D36F" w14:textId="77777777" w:rsidR="00BD2BA1" w:rsidRPr="00AF10A5" w:rsidRDefault="00BD2BA1" w:rsidP="00BD2BA1">
            <w:pPr>
              <w:spacing w:after="0" w:line="240" w:lineRule="auto"/>
              <w:rPr>
                <w:rFonts w:ascii="Calibri" w:eastAsia="Times New Roman" w:hAnsi="Calibri" w:cs="Times New Roman"/>
                <w:color w:val="000000"/>
              </w:rPr>
            </w:pPr>
            <w:r w:rsidRPr="00AF10A5">
              <w:rPr>
                <w:rFonts w:ascii="Calibri" w:eastAsia="Times New Roman" w:hAnsi="Calibri" w:cs="Times New Roman"/>
                <w:color w:val="000000"/>
              </w:rPr>
              <w:t>28</w:t>
            </w:r>
          </w:p>
        </w:tc>
        <w:tc>
          <w:tcPr>
            <w:tcW w:w="960" w:type="dxa"/>
            <w:tcBorders>
              <w:top w:val="nil"/>
              <w:left w:val="nil"/>
              <w:bottom w:val="single" w:sz="4" w:space="0" w:color="auto"/>
              <w:right w:val="single" w:sz="4" w:space="0" w:color="auto"/>
            </w:tcBorders>
            <w:shd w:val="clear" w:color="000000" w:fill="FFFFFF"/>
            <w:noWrap/>
            <w:vAlign w:val="bottom"/>
            <w:hideMark/>
          </w:tcPr>
          <w:p w14:paraId="6C2A1094" w14:textId="77777777" w:rsidR="00BD2BA1" w:rsidRPr="00AF10A5" w:rsidRDefault="00BD2BA1" w:rsidP="00BD2BA1">
            <w:pPr>
              <w:spacing w:after="0" w:line="240" w:lineRule="auto"/>
              <w:rPr>
                <w:rFonts w:ascii="Calibri" w:eastAsia="Times New Roman" w:hAnsi="Calibri" w:cs="Times New Roman"/>
                <w:color w:val="000000"/>
              </w:rPr>
            </w:pPr>
            <w:r w:rsidRPr="00AF10A5">
              <w:rPr>
                <w:rFonts w:ascii="Calibri" w:eastAsia="Times New Roman" w:hAnsi="Calibri" w:cs="Times New Roman"/>
                <w:color w:val="000000"/>
              </w:rPr>
              <w:t>13</w:t>
            </w:r>
          </w:p>
        </w:tc>
        <w:tc>
          <w:tcPr>
            <w:tcW w:w="1081" w:type="dxa"/>
            <w:tcBorders>
              <w:top w:val="nil"/>
              <w:left w:val="nil"/>
              <w:bottom w:val="single" w:sz="4" w:space="0" w:color="auto"/>
              <w:right w:val="single" w:sz="4" w:space="0" w:color="auto"/>
            </w:tcBorders>
            <w:shd w:val="clear" w:color="000000" w:fill="FFFFFF"/>
            <w:noWrap/>
            <w:vAlign w:val="bottom"/>
            <w:hideMark/>
          </w:tcPr>
          <w:p w14:paraId="24CAF401" w14:textId="77777777" w:rsidR="00BD2BA1" w:rsidRPr="00AF10A5" w:rsidRDefault="00BD2BA1" w:rsidP="00BD2BA1">
            <w:pPr>
              <w:spacing w:after="0" w:line="240" w:lineRule="auto"/>
              <w:rPr>
                <w:rFonts w:ascii="Calibri" w:eastAsia="Times New Roman" w:hAnsi="Calibri" w:cs="Times New Roman"/>
              </w:rPr>
            </w:pPr>
            <w:r w:rsidRPr="00AF10A5">
              <w:rPr>
                <w:rFonts w:ascii="Calibri" w:eastAsia="Times New Roman" w:hAnsi="Calibri" w:cs="Times New Roman"/>
              </w:rPr>
              <w:t>1.80</w:t>
            </w:r>
          </w:p>
        </w:tc>
        <w:tc>
          <w:tcPr>
            <w:tcW w:w="960" w:type="dxa"/>
            <w:tcBorders>
              <w:top w:val="nil"/>
              <w:left w:val="nil"/>
              <w:bottom w:val="single" w:sz="4" w:space="0" w:color="auto"/>
              <w:right w:val="single" w:sz="4" w:space="0" w:color="auto"/>
            </w:tcBorders>
            <w:shd w:val="clear" w:color="000000" w:fill="FFFFFF"/>
            <w:noWrap/>
            <w:vAlign w:val="bottom"/>
            <w:hideMark/>
          </w:tcPr>
          <w:p w14:paraId="18FF961E" w14:textId="77777777" w:rsidR="00BD2BA1" w:rsidRPr="00AF10A5" w:rsidRDefault="00BD2BA1" w:rsidP="00BD2BA1">
            <w:pPr>
              <w:spacing w:after="0" w:line="240" w:lineRule="auto"/>
              <w:rPr>
                <w:rFonts w:ascii="Calibri" w:eastAsia="Times New Roman" w:hAnsi="Calibri" w:cs="Times New Roman"/>
              </w:rPr>
            </w:pPr>
            <w:r w:rsidRPr="00AF10A5">
              <w:rPr>
                <w:rFonts w:ascii="Calibri" w:eastAsia="Times New Roman" w:hAnsi="Calibri" w:cs="Times New Roman"/>
              </w:rPr>
              <w:t>22</w:t>
            </w:r>
          </w:p>
        </w:tc>
        <w:tc>
          <w:tcPr>
            <w:tcW w:w="960" w:type="dxa"/>
            <w:tcBorders>
              <w:top w:val="nil"/>
              <w:left w:val="nil"/>
              <w:bottom w:val="single" w:sz="4" w:space="0" w:color="auto"/>
              <w:right w:val="single" w:sz="4" w:space="0" w:color="auto"/>
            </w:tcBorders>
            <w:shd w:val="clear" w:color="auto" w:fill="auto"/>
            <w:noWrap/>
            <w:vAlign w:val="bottom"/>
            <w:hideMark/>
          </w:tcPr>
          <w:p w14:paraId="202EC8E1" w14:textId="77777777" w:rsidR="00BD2BA1" w:rsidRPr="00AF10A5" w:rsidRDefault="00BD2BA1" w:rsidP="00BD2BA1">
            <w:pPr>
              <w:spacing w:after="0" w:line="240" w:lineRule="auto"/>
              <w:rPr>
                <w:rFonts w:ascii="Calibri" w:eastAsia="Times New Roman" w:hAnsi="Calibri" w:cs="Times New Roman"/>
                <w:color w:val="000000"/>
              </w:rPr>
            </w:pPr>
            <w:r w:rsidRPr="00AF10A5">
              <w:rPr>
                <w:rFonts w:ascii="Calibri" w:eastAsia="Times New Roman" w:hAnsi="Calibri" w:cs="Times New Roman"/>
                <w:color w:val="000000"/>
              </w:rPr>
              <w:t>0.55</w:t>
            </w:r>
          </w:p>
        </w:tc>
      </w:tr>
      <w:tr w:rsidR="00BD2BA1" w:rsidRPr="00AF10A5" w14:paraId="204238B1" w14:textId="77777777" w:rsidTr="00BD2BA1">
        <w:trPr>
          <w:trHeight w:val="300"/>
        </w:trPr>
        <w:tc>
          <w:tcPr>
            <w:tcW w:w="2960" w:type="dxa"/>
            <w:tcBorders>
              <w:top w:val="nil"/>
              <w:left w:val="single" w:sz="4" w:space="0" w:color="auto"/>
              <w:bottom w:val="single" w:sz="4" w:space="0" w:color="auto"/>
              <w:right w:val="single" w:sz="4" w:space="0" w:color="auto"/>
            </w:tcBorders>
            <w:shd w:val="clear" w:color="auto" w:fill="auto"/>
            <w:noWrap/>
            <w:vAlign w:val="bottom"/>
            <w:hideMark/>
          </w:tcPr>
          <w:p w14:paraId="66452A7E" w14:textId="77777777" w:rsidR="00BD2BA1" w:rsidRPr="00AF10A5" w:rsidRDefault="00BD2BA1" w:rsidP="00BD2BA1">
            <w:pPr>
              <w:spacing w:after="0" w:line="240" w:lineRule="auto"/>
              <w:rPr>
                <w:rFonts w:ascii="Calibri" w:eastAsia="Times New Roman" w:hAnsi="Calibri" w:cs="Times New Roman"/>
                <w:color w:val="000000"/>
              </w:rPr>
            </w:pPr>
            <w:r w:rsidRPr="00AF10A5">
              <w:rPr>
                <w:rFonts w:ascii="Calibri" w:eastAsia="Times New Roman" w:hAnsi="Calibri" w:cs="Times New Roman"/>
                <w:color w:val="000000"/>
              </w:rPr>
              <w:t>Installed Engine</w:t>
            </w:r>
          </w:p>
        </w:tc>
        <w:tc>
          <w:tcPr>
            <w:tcW w:w="1262" w:type="dxa"/>
            <w:tcBorders>
              <w:top w:val="nil"/>
              <w:left w:val="nil"/>
              <w:bottom w:val="single" w:sz="4" w:space="0" w:color="auto"/>
              <w:right w:val="single" w:sz="4" w:space="0" w:color="auto"/>
            </w:tcBorders>
            <w:shd w:val="clear" w:color="auto" w:fill="auto"/>
            <w:noWrap/>
            <w:vAlign w:val="bottom"/>
            <w:hideMark/>
          </w:tcPr>
          <w:p w14:paraId="067C1FC9" w14:textId="77777777" w:rsidR="00BD2BA1" w:rsidRPr="00AF10A5" w:rsidRDefault="00BD2BA1" w:rsidP="00BD2BA1">
            <w:pPr>
              <w:spacing w:after="0" w:line="240" w:lineRule="auto"/>
              <w:rPr>
                <w:rFonts w:ascii="Calibri" w:eastAsia="Times New Roman" w:hAnsi="Calibri" w:cs="Times New Roman"/>
                <w:color w:val="000000"/>
              </w:rPr>
            </w:pPr>
            <w:r w:rsidRPr="00AF10A5">
              <w:rPr>
                <w:rFonts w:ascii="Calibri" w:eastAsia="Times New Roman" w:hAnsi="Calibri" w:cs="Times New Roman"/>
                <w:color w:val="000000"/>
              </w:rPr>
              <w:t>220</w:t>
            </w:r>
          </w:p>
        </w:tc>
        <w:tc>
          <w:tcPr>
            <w:tcW w:w="960" w:type="dxa"/>
            <w:tcBorders>
              <w:top w:val="nil"/>
              <w:left w:val="nil"/>
              <w:bottom w:val="single" w:sz="4" w:space="0" w:color="auto"/>
              <w:right w:val="single" w:sz="4" w:space="0" w:color="auto"/>
            </w:tcBorders>
            <w:shd w:val="clear" w:color="auto" w:fill="auto"/>
            <w:noWrap/>
            <w:vAlign w:val="bottom"/>
            <w:hideMark/>
          </w:tcPr>
          <w:p w14:paraId="62DC06BC" w14:textId="77777777" w:rsidR="00BD2BA1" w:rsidRPr="00AF10A5" w:rsidRDefault="00BD2BA1" w:rsidP="00BD2BA1">
            <w:pPr>
              <w:spacing w:after="0" w:line="240" w:lineRule="auto"/>
              <w:rPr>
                <w:rFonts w:ascii="Calibri" w:eastAsia="Times New Roman" w:hAnsi="Calibri" w:cs="Times New Roman"/>
                <w:color w:val="000000"/>
              </w:rPr>
            </w:pPr>
            <w:r w:rsidRPr="00AF10A5">
              <w:rPr>
                <w:rFonts w:ascii="Calibri" w:eastAsia="Times New Roman" w:hAnsi="Calibri" w:cs="Times New Roman"/>
                <w:color w:val="000000"/>
              </w:rPr>
              <w:t>100</w:t>
            </w:r>
          </w:p>
        </w:tc>
        <w:tc>
          <w:tcPr>
            <w:tcW w:w="1081" w:type="dxa"/>
            <w:tcBorders>
              <w:top w:val="nil"/>
              <w:left w:val="nil"/>
              <w:bottom w:val="single" w:sz="4" w:space="0" w:color="auto"/>
              <w:right w:val="single" w:sz="4" w:space="0" w:color="auto"/>
            </w:tcBorders>
            <w:shd w:val="clear" w:color="auto" w:fill="auto"/>
            <w:noWrap/>
            <w:vAlign w:val="bottom"/>
            <w:hideMark/>
          </w:tcPr>
          <w:p w14:paraId="2DFB344A" w14:textId="77777777" w:rsidR="00BD2BA1" w:rsidRPr="00AF10A5" w:rsidRDefault="00BD2BA1" w:rsidP="00BD2BA1">
            <w:pPr>
              <w:spacing w:after="0" w:line="240" w:lineRule="auto"/>
              <w:rPr>
                <w:rFonts w:ascii="Calibri" w:eastAsia="Times New Roman" w:hAnsi="Calibri" w:cs="Times New Roman"/>
                <w:color w:val="000000"/>
              </w:rPr>
            </w:pPr>
            <w:r w:rsidRPr="00AF10A5">
              <w:rPr>
                <w:rFonts w:ascii="Calibri" w:eastAsia="Times New Roman" w:hAnsi="Calibri" w:cs="Times New Roman"/>
                <w:color w:val="000000"/>
              </w:rPr>
              <w:t>1.05</w:t>
            </w:r>
          </w:p>
        </w:tc>
        <w:tc>
          <w:tcPr>
            <w:tcW w:w="960" w:type="dxa"/>
            <w:tcBorders>
              <w:top w:val="nil"/>
              <w:left w:val="nil"/>
              <w:bottom w:val="single" w:sz="4" w:space="0" w:color="auto"/>
              <w:right w:val="single" w:sz="4" w:space="0" w:color="auto"/>
            </w:tcBorders>
            <w:shd w:val="clear" w:color="auto" w:fill="auto"/>
            <w:noWrap/>
            <w:vAlign w:val="bottom"/>
            <w:hideMark/>
          </w:tcPr>
          <w:p w14:paraId="1911B421" w14:textId="77777777" w:rsidR="00BD2BA1" w:rsidRPr="00AF10A5" w:rsidRDefault="00BD2BA1" w:rsidP="00BD2BA1">
            <w:pPr>
              <w:spacing w:after="0" w:line="240" w:lineRule="auto"/>
              <w:rPr>
                <w:rFonts w:ascii="Calibri" w:eastAsia="Times New Roman" w:hAnsi="Calibri" w:cs="Times New Roman"/>
                <w:color w:val="000000"/>
              </w:rPr>
            </w:pPr>
            <w:r w:rsidRPr="00AF10A5">
              <w:rPr>
                <w:rFonts w:ascii="Calibri" w:eastAsia="Times New Roman" w:hAnsi="Calibri" w:cs="Times New Roman"/>
                <w:color w:val="000000"/>
              </w:rPr>
              <w:t>105</w:t>
            </w:r>
          </w:p>
        </w:tc>
        <w:tc>
          <w:tcPr>
            <w:tcW w:w="960" w:type="dxa"/>
            <w:tcBorders>
              <w:top w:val="nil"/>
              <w:left w:val="nil"/>
              <w:bottom w:val="single" w:sz="4" w:space="0" w:color="auto"/>
              <w:right w:val="single" w:sz="4" w:space="0" w:color="auto"/>
            </w:tcBorders>
            <w:shd w:val="clear" w:color="auto" w:fill="auto"/>
            <w:noWrap/>
            <w:vAlign w:val="bottom"/>
            <w:hideMark/>
          </w:tcPr>
          <w:p w14:paraId="57382722" w14:textId="77777777" w:rsidR="00BD2BA1" w:rsidRPr="00AF10A5" w:rsidRDefault="00BD2BA1" w:rsidP="00BD2BA1">
            <w:pPr>
              <w:spacing w:after="0" w:line="240" w:lineRule="auto"/>
              <w:rPr>
                <w:rFonts w:ascii="Calibri" w:eastAsia="Times New Roman" w:hAnsi="Calibri" w:cs="Times New Roman"/>
                <w:color w:val="000000"/>
              </w:rPr>
            </w:pPr>
            <w:r w:rsidRPr="00AF10A5">
              <w:rPr>
                <w:rFonts w:ascii="Calibri" w:eastAsia="Times New Roman" w:hAnsi="Calibri" w:cs="Times New Roman"/>
                <w:color w:val="000000"/>
              </w:rPr>
              <w:t>0.32</w:t>
            </w:r>
          </w:p>
        </w:tc>
      </w:tr>
      <w:tr w:rsidR="00BD2BA1" w:rsidRPr="00AF10A5" w14:paraId="73579834" w14:textId="77777777" w:rsidTr="00BD2BA1">
        <w:trPr>
          <w:trHeight w:val="300"/>
        </w:trPr>
        <w:tc>
          <w:tcPr>
            <w:tcW w:w="2960" w:type="dxa"/>
            <w:tcBorders>
              <w:top w:val="nil"/>
              <w:left w:val="single" w:sz="4" w:space="0" w:color="auto"/>
              <w:bottom w:val="single" w:sz="4" w:space="0" w:color="auto"/>
              <w:right w:val="single" w:sz="4" w:space="0" w:color="auto"/>
            </w:tcBorders>
            <w:shd w:val="clear" w:color="auto" w:fill="auto"/>
            <w:noWrap/>
            <w:vAlign w:val="bottom"/>
            <w:hideMark/>
          </w:tcPr>
          <w:p w14:paraId="2785A303" w14:textId="77777777" w:rsidR="00BD2BA1" w:rsidRPr="00AF10A5" w:rsidRDefault="00BD2BA1" w:rsidP="00BD2BA1">
            <w:pPr>
              <w:spacing w:after="0" w:line="240" w:lineRule="auto"/>
              <w:rPr>
                <w:rFonts w:ascii="Calibri" w:eastAsia="Times New Roman" w:hAnsi="Calibri" w:cs="Times New Roman"/>
                <w:color w:val="000000"/>
              </w:rPr>
            </w:pPr>
            <w:r w:rsidRPr="00AF10A5">
              <w:rPr>
                <w:rFonts w:ascii="Calibri" w:eastAsia="Times New Roman" w:hAnsi="Calibri" w:cs="Times New Roman"/>
                <w:color w:val="000000"/>
              </w:rPr>
              <w:t xml:space="preserve">Fuel System </w:t>
            </w:r>
          </w:p>
        </w:tc>
        <w:tc>
          <w:tcPr>
            <w:tcW w:w="1262" w:type="dxa"/>
            <w:tcBorders>
              <w:top w:val="nil"/>
              <w:left w:val="nil"/>
              <w:bottom w:val="single" w:sz="4" w:space="0" w:color="auto"/>
              <w:right w:val="single" w:sz="4" w:space="0" w:color="auto"/>
            </w:tcBorders>
            <w:shd w:val="clear" w:color="auto" w:fill="auto"/>
            <w:noWrap/>
            <w:vAlign w:val="bottom"/>
            <w:hideMark/>
          </w:tcPr>
          <w:p w14:paraId="4CCB7338" w14:textId="77777777" w:rsidR="00BD2BA1" w:rsidRPr="00AF10A5" w:rsidRDefault="00BD2BA1" w:rsidP="00BD2BA1">
            <w:pPr>
              <w:spacing w:after="0" w:line="240" w:lineRule="auto"/>
              <w:rPr>
                <w:rFonts w:ascii="Calibri" w:eastAsia="Times New Roman" w:hAnsi="Calibri" w:cs="Times New Roman"/>
                <w:color w:val="000000"/>
              </w:rPr>
            </w:pPr>
            <w:r w:rsidRPr="00AF10A5">
              <w:rPr>
                <w:rFonts w:ascii="Calibri" w:eastAsia="Times New Roman" w:hAnsi="Calibri" w:cs="Times New Roman"/>
                <w:color w:val="000000"/>
              </w:rPr>
              <w:t>17</w:t>
            </w:r>
          </w:p>
        </w:tc>
        <w:tc>
          <w:tcPr>
            <w:tcW w:w="960" w:type="dxa"/>
            <w:tcBorders>
              <w:top w:val="nil"/>
              <w:left w:val="nil"/>
              <w:bottom w:val="single" w:sz="4" w:space="0" w:color="auto"/>
              <w:right w:val="single" w:sz="4" w:space="0" w:color="auto"/>
            </w:tcBorders>
            <w:shd w:val="clear" w:color="auto" w:fill="auto"/>
            <w:noWrap/>
            <w:vAlign w:val="bottom"/>
            <w:hideMark/>
          </w:tcPr>
          <w:p w14:paraId="34100FF9" w14:textId="77777777" w:rsidR="00BD2BA1" w:rsidRPr="00AF10A5" w:rsidRDefault="00BD2BA1" w:rsidP="00BD2BA1">
            <w:pPr>
              <w:spacing w:after="0" w:line="240" w:lineRule="auto"/>
              <w:rPr>
                <w:rFonts w:ascii="Calibri" w:eastAsia="Times New Roman" w:hAnsi="Calibri" w:cs="Times New Roman"/>
                <w:color w:val="000000"/>
              </w:rPr>
            </w:pPr>
            <w:r w:rsidRPr="00AF10A5">
              <w:rPr>
                <w:rFonts w:ascii="Calibri" w:eastAsia="Times New Roman" w:hAnsi="Calibri" w:cs="Times New Roman"/>
                <w:color w:val="000000"/>
              </w:rPr>
              <w:t>8</w:t>
            </w:r>
          </w:p>
        </w:tc>
        <w:tc>
          <w:tcPr>
            <w:tcW w:w="1081" w:type="dxa"/>
            <w:tcBorders>
              <w:top w:val="nil"/>
              <w:left w:val="nil"/>
              <w:bottom w:val="single" w:sz="4" w:space="0" w:color="auto"/>
              <w:right w:val="single" w:sz="4" w:space="0" w:color="auto"/>
            </w:tcBorders>
            <w:shd w:val="clear" w:color="auto" w:fill="auto"/>
            <w:noWrap/>
            <w:vAlign w:val="bottom"/>
            <w:hideMark/>
          </w:tcPr>
          <w:p w14:paraId="67419B1F" w14:textId="77777777" w:rsidR="00BD2BA1" w:rsidRPr="00AF10A5" w:rsidRDefault="00BD2BA1" w:rsidP="00BD2BA1">
            <w:pPr>
              <w:spacing w:after="0" w:line="240" w:lineRule="auto"/>
              <w:rPr>
                <w:rFonts w:ascii="Calibri" w:eastAsia="Times New Roman" w:hAnsi="Calibri" w:cs="Times New Roman"/>
                <w:color w:val="000000"/>
              </w:rPr>
            </w:pPr>
            <w:r w:rsidRPr="00AF10A5">
              <w:rPr>
                <w:rFonts w:ascii="Calibri" w:eastAsia="Times New Roman" w:hAnsi="Calibri" w:cs="Times New Roman"/>
                <w:color w:val="000000"/>
              </w:rPr>
              <w:t>2.65</w:t>
            </w:r>
          </w:p>
        </w:tc>
        <w:tc>
          <w:tcPr>
            <w:tcW w:w="960" w:type="dxa"/>
            <w:tcBorders>
              <w:top w:val="nil"/>
              <w:left w:val="nil"/>
              <w:bottom w:val="single" w:sz="4" w:space="0" w:color="auto"/>
              <w:right w:val="single" w:sz="4" w:space="0" w:color="auto"/>
            </w:tcBorders>
            <w:shd w:val="clear" w:color="auto" w:fill="auto"/>
            <w:noWrap/>
            <w:vAlign w:val="bottom"/>
            <w:hideMark/>
          </w:tcPr>
          <w:p w14:paraId="5AE8E208" w14:textId="77777777" w:rsidR="00BD2BA1" w:rsidRPr="00AF10A5" w:rsidRDefault="00BD2BA1" w:rsidP="00BD2BA1">
            <w:pPr>
              <w:spacing w:after="0" w:line="240" w:lineRule="auto"/>
              <w:rPr>
                <w:rFonts w:ascii="Calibri" w:eastAsia="Times New Roman" w:hAnsi="Calibri" w:cs="Times New Roman"/>
                <w:color w:val="000000"/>
              </w:rPr>
            </w:pPr>
            <w:r w:rsidRPr="00AF10A5">
              <w:rPr>
                <w:rFonts w:ascii="Calibri" w:eastAsia="Times New Roman" w:hAnsi="Calibri" w:cs="Times New Roman"/>
                <w:color w:val="000000"/>
              </w:rPr>
              <w:t>20</w:t>
            </w:r>
          </w:p>
        </w:tc>
        <w:tc>
          <w:tcPr>
            <w:tcW w:w="960" w:type="dxa"/>
            <w:tcBorders>
              <w:top w:val="nil"/>
              <w:left w:val="nil"/>
              <w:bottom w:val="single" w:sz="4" w:space="0" w:color="auto"/>
              <w:right w:val="single" w:sz="4" w:space="0" w:color="auto"/>
            </w:tcBorders>
            <w:shd w:val="clear" w:color="auto" w:fill="auto"/>
            <w:noWrap/>
            <w:vAlign w:val="bottom"/>
            <w:hideMark/>
          </w:tcPr>
          <w:p w14:paraId="33342AB8" w14:textId="77777777" w:rsidR="00BD2BA1" w:rsidRPr="00AF10A5" w:rsidRDefault="00BD2BA1" w:rsidP="00BD2BA1">
            <w:pPr>
              <w:spacing w:after="0" w:line="240" w:lineRule="auto"/>
              <w:rPr>
                <w:rFonts w:ascii="Calibri" w:eastAsia="Times New Roman" w:hAnsi="Calibri" w:cs="Times New Roman"/>
                <w:color w:val="000000"/>
              </w:rPr>
            </w:pPr>
            <w:r w:rsidRPr="00AF10A5">
              <w:rPr>
                <w:rFonts w:ascii="Calibri" w:eastAsia="Times New Roman" w:hAnsi="Calibri" w:cs="Times New Roman"/>
                <w:color w:val="000000"/>
              </w:rPr>
              <w:t>0.81</w:t>
            </w:r>
          </w:p>
        </w:tc>
      </w:tr>
      <w:tr w:rsidR="00BD2BA1" w:rsidRPr="00AF10A5" w14:paraId="4C7B91E4" w14:textId="77777777" w:rsidTr="00BD2BA1">
        <w:trPr>
          <w:trHeight w:val="300"/>
        </w:trPr>
        <w:tc>
          <w:tcPr>
            <w:tcW w:w="2960" w:type="dxa"/>
            <w:tcBorders>
              <w:top w:val="nil"/>
              <w:left w:val="single" w:sz="4" w:space="0" w:color="auto"/>
              <w:bottom w:val="single" w:sz="4" w:space="0" w:color="auto"/>
              <w:right w:val="single" w:sz="4" w:space="0" w:color="auto"/>
            </w:tcBorders>
            <w:shd w:val="clear" w:color="auto" w:fill="auto"/>
            <w:noWrap/>
            <w:vAlign w:val="bottom"/>
            <w:hideMark/>
          </w:tcPr>
          <w:p w14:paraId="0276E80C" w14:textId="77777777" w:rsidR="00BD2BA1" w:rsidRPr="00AF10A5" w:rsidRDefault="00BD2BA1" w:rsidP="00BD2BA1">
            <w:pPr>
              <w:spacing w:after="0" w:line="240" w:lineRule="auto"/>
              <w:rPr>
                <w:rFonts w:ascii="Calibri" w:eastAsia="Times New Roman" w:hAnsi="Calibri" w:cs="Times New Roman"/>
                <w:color w:val="000000"/>
              </w:rPr>
            </w:pPr>
            <w:r w:rsidRPr="00AF10A5">
              <w:rPr>
                <w:rFonts w:ascii="Calibri" w:eastAsia="Times New Roman" w:hAnsi="Calibri" w:cs="Times New Roman"/>
                <w:color w:val="000000"/>
              </w:rPr>
              <w:t>Flight control-system</w:t>
            </w:r>
          </w:p>
        </w:tc>
        <w:tc>
          <w:tcPr>
            <w:tcW w:w="1262" w:type="dxa"/>
            <w:tcBorders>
              <w:top w:val="nil"/>
              <w:left w:val="nil"/>
              <w:bottom w:val="single" w:sz="4" w:space="0" w:color="auto"/>
              <w:right w:val="single" w:sz="4" w:space="0" w:color="auto"/>
            </w:tcBorders>
            <w:shd w:val="clear" w:color="auto" w:fill="auto"/>
            <w:noWrap/>
            <w:vAlign w:val="bottom"/>
            <w:hideMark/>
          </w:tcPr>
          <w:p w14:paraId="26B0D03B" w14:textId="77777777" w:rsidR="00BD2BA1" w:rsidRPr="00AF10A5" w:rsidRDefault="00BD2BA1" w:rsidP="00BD2BA1">
            <w:pPr>
              <w:spacing w:after="0" w:line="240" w:lineRule="auto"/>
              <w:rPr>
                <w:rFonts w:ascii="Calibri" w:eastAsia="Times New Roman" w:hAnsi="Calibri" w:cs="Times New Roman"/>
                <w:color w:val="000000"/>
              </w:rPr>
            </w:pPr>
            <w:r w:rsidRPr="00AF10A5">
              <w:rPr>
                <w:rFonts w:ascii="Calibri" w:eastAsia="Times New Roman" w:hAnsi="Calibri" w:cs="Times New Roman"/>
                <w:color w:val="000000"/>
              </w:rPr>
              <w:t>79</w:t>
            </w:r>
          </w:p>
        </w:tc>
        <w:tc>
          <w:tcPr>
            <w:tcW w:w="960" w:type="dxa"/>
            <w:tcBorders>
              <w:top w:val="nil"/>
              <w:left w:val="nil"/>
              <w:bottom w:val="single" w:sz="4" w:space="0" w:color="auto"/>
              <w:right w:val="single" w:sz="4" w:space="0" w:color="auto"/>
            </w:tcBorders>
            <w:shd w:val="clear" w:color="auto" w:fill="auto"/>
            <w:noWrap/>
            <w:vAlign w:val="bottom"/>
            <w:hideMark/>
          </w:tcPr>
          <w:p w14:paraId="68311FEE" w14:textId="77777777" w:rsidR="00BD2BA1" w:rsidRPr="00AF10A5" w:rsidRDefault="00BD2BA1" w:rsidP="00BD2BA1">
            <w:pPr>
              <w:spacing w:after="0" w:line="240" w:lineRule="auto"/>
              <w:rPr>
                <w:rFonts w:ascii="Calibri" w:eastAsia="Times New Roman" w:hAnsi="Calibri" w:cs="Times New Roman"/>
                <w:color w:val="000000"/>
              </w:rPr>
            </w:pPr>
            <w:r w:rsidRPr="00AF10A5">
              <w:rPr>
                <w:rFonts w:ascii="Calibri" w:eastAsia="Times New Roman" w:hAnsi="Calibri" w:cs="Times New Roman"/>
                <w:color w:val="000000"/>
              </w:rPr>
              <w:t>36</w:t>
            </w:r>
          </w:p>
        </w:tc>
        <w:tc>
          <w:tcPr>
            <w:tcW w:w="1081" w:type="dxa"/>
            <w:tcBorders>
              <w:top w:val="nil"/>
              <w:left w:val="nil"/>
              <w:bottom w:val="single" w:sz="4" w:space="0" w:color="auto"/>
              <w:right w:val="single" w:sz="4" w:space="0" w:color="auto"/>
            </w:tcBorders>
            <w:shd w:val="clear" w:color="auto" w:fill="auto"/>
            <w:noWrap/>
            <w:vAlign w:val="bottom"/>
            <w:hideMark/>
          </w:tcPr>
          <w:p w14:paraId="3FA2DCA8" w14:textId="77777777" w:rsidR="00BD2BA1" w:rsidRPr="00AF10A5" w:rsidRDefault="00BD2BA1" w:rsidP="00BD2BA1">
            <w:pPr>
              <w:spacing w:after="0" w:line="240" w:lineRule="auto"/>
              <w:rPr>
                <w:rFonts w:ascii="Calibri" w:eastAsia="Times New Roman" w:hAnsi="Calibri" w:cs="Times New Roman"/>
                <w:color w:val="000000"/>
              </w:rPr>
            </w:pPr>
            <w:r w:rsidRPr="00AF10A5">
              <w:rPr>
                <w:rFonts w:ascii="Calibri" w:eastAsia="Times New Roman" w:hAnsi="Calibri" w:cs="Times New Roman"/>
                <w:color w:val="000000"/>
              </w:rPr>
              <w:t>7.70</w:t>
            </w:r>
          </w:p>
        </w:tc>
        <w:tc>
          <w:tcPr>
            <w:tcW w:w="960" w:type="dxa"/>
            <w:tcBorders>
              <w:top w:val="nil"/>
              <w:left w:val="nil"/>
              <w:bottom w:val="single" w:sz="4" w:space="0" w:color="auto"/>
              <w:right w:val="single" w:sz="4" w:space="0" w:color="auto"/>
            </w:tcBorders>
            <w:shd w:val="clear" w:color="auto" w:fill="auto"/>
            <w:noWrap/>
            <w:vAlign w:val="bottom"/>
            <w:hideMark/>
          </w:tcPr>
          <w:p w14:paraId="65F7E1C9" w14:textId="77777777" w:rsidR="00BD2BA1" w:rsidRPr="00AF10A5" w:rsidRDefault="00BD2BA1" w:rsidP="00BD2BA1">
            <w:pPr>
              <w:spacing w:after="0" w:line="240" w:lineRule="auto"/>
              <w:rPr>
                <w:rFonts w:ascii="Calibri" w:eastAsia="Times New Roman" w:hAnsi="Calibri" w:cs="Times New Roman"/>
                <w:color w:val="000000"/>
              </w:rPr>
            </w:pPr>
            <w:r w:rsidRPr="00AF10A5">
              <w:rPr>
                <w:rFonts w:ascii="Calibri" w:eastAsia="Times New Roman" w:hAnsi="Calibri" w:cs="Times New Roman"/>
                <w:color w:val="000000"/>
              </w:rPr>
              <w:t>277</w:t>
            </w:r>
          </w:p>
        </w:tc>
        <w:tc>
          <w:tcPr>
            <w:tcW w:w="960" w:type="dxa"/>
            <w:tcBorders>
              <w:top w:val="nil"/>
              <w:left w:val="nil"/>
              <w:bottom w:val="single" w:sz="4" w:space="0" w:color="auto"/>
              <w:right w:val="single" w:sz="4" w:space="0" w:color="auto"/>
            </w:tcBorders>
            <w:shd w:val="clear" w:color="auto" w:fill="auto"/>
            <w:noWrap/>
            <w:vAlign w:val="bottom"/>
            <w:hideMark/>
          </w:tcPr>
          <w:p w14:paraId="719DC42B" w14:textId="77777777" w:rsidR="00BD2BA1" w:rsidRPr="00AF10A5" w:rsidRDefault="00BD2BA1" w:rsidP="00BD2BA1">
            <w:pPr>
              <w:spacing w:after="0" w:line="240" w:lineRule="auto"/>
              <w:rPr>
                <w:rFonts w:ascii="Calibri" w:eastAsia="Times New Roman" w:hAnsi="Calibri" w:cs="Times New Roman"/>
                <w:color w:val="000000"/>
              </w:rPr>
            </w:pPr>
            <w:r w:rsidRPr="00AF10A5">
              <w:rPr>
                <w:rFonts w:ascii="Calibri" w:eastAsia="Times New Roman" w:hAnsi="Calibri" w:cs="Times New Roman"/>
                <w:color w:val="000000"/>
              </w:rPr>
              <w:t>2.35</w:t>
            </w:r>
          </w:p>
        </w:tc>
      </w:tr>
      <w:tr w:rsidR="00BD2BA1" w:rsidRPr="00AF10A5" w14:paraId="7EE36FFC" w14:textId="77777777" w:rsidTr="00BD2BA1">
        <w:trPr>
          <w:trHeight w:val="300"/>
        </w:trPr>
        <w:tc>
          <w:tcPr>
            <w:tcW w:w="2960" w:type="dxa"/>
            <w:tcBorders>
              <w:top w:val="nil"/>
              <w:left w:val="single" w:sz="4" w:space="0" w:color="auto"/>
              <w:bottom w:val="single" w:sz="4" w:space="0" w:color="auto"/>
              <w:right w:val="single" w:sz="4" w:space="0" w:color="auto"/>
            </w:tcBorders>
            <w:shd w:val="clear" w:color="auto" w:fill="auto"/>
            <w:noWrap/>
            <w:vAlign w:val="bottom"/>
            <w:hideMark/>
          </w:tcPr>
          <w:p w14:paraId="3B98C3CD" w14:textId="77777777" w:rsidR="00BD2BA1" w:rsidRPr="00AF10A5" w:rsidRDefault="00BD2BA1" w:rsidP="00BD2BA1">
            <w:pPr>
              <w:spacing w:after="0" w:line="240" w:lineRule="auto"/>
              <w:rPr>
                <w:rFonts w:ascii="Calibri" w:eastAsia="Times New Roman" w:hAnsi="Calibri" w:cs="Times New Roman"/>
                <w:color w:val="000000"/>
              </w:rPr>
            </w:pPr>
            <w:r w:rsidRPr="00AF10A5">
              <w:rPr>
                <w:rFonts w:ascii="Calibri" w:eastAsia="Times New Roman" w:hAnsi="Calibri" w:cs="Times New Roman"/>
                <w:color w:val="000000"/>
              </w:rPr>
              <w:t>Parachute</w:t>
            </w:r>
            <w:r>
              <w:rPr>
                <w:rFonts w:ascii="Calibri" w:eastAsia="Times New Roman" w:hAnsi="Calibri" w:cs="Times New Roman"/>
                <w:color w:val="000000"/>
              </w:rPr>
              <w:t xml:space="preserve">  </w:t>
            </w:r>
            <w:r w:rsidRPr="00AF10A5">
              <w:rPr>
                <w:rFonts w:ascii="Calibri" w:eastAsia="Times New Roman" w:hAnsi="Calibri" w:cs="Times New Roman"/>
                <w:color w:val="000000"/>
              </w:rPr>
              <w:t>+Extras</w:t>
            </w:r>
          </w:p>
        </w:tc>
        <w:tc>
          <w:tcPr>
            <w:tcW w:w="1262" w:type="dxa"/>
            <w:tcBorders>
              <w:top w:val="nil"/>
              <w:left w:val="nil"/>
              <w:bottom w:val="single" w:sz="4" w:space="0" w:color="auto"/>
              <w:right w:val="single" w:sz="4" w:space="0" w:color="auto"/>
            </w:tcBorders>
            <w:shd w:val="clear" w:color="auto" w:fill="auto"/>
            <w:noWrap/>
            <w:vAlign w:val="bottom"/>
            <w:hideMark/>
          </w:tcPr>
          <w:p w14:paraId="6E9C5F7E" w14:textId="77777777" w:rsidR="00BD2BA1" w:rsidRPr="00AF10A5" w:rsidRDefault="00BD2BA1" w:rsidP="00BD2BA1">
            <w:pPr>
              <w:spacing w:after="0" w:line="240" w:lineRule="auto"/>
              <w:rPr>
                <w:rFonts w:ascii="Calibri" w:eastAsia="Times New Roman" w:hAnsi="Calibri" w:cs="Times New Roman"/>
                <w:color w:val="000000"/>
              </w:rPr>
            </w:pPr>
            <w:r w:rsidRPr="00AF10A5">
              <w:rPr>
                <w:rFonts w:ascii="Calibri" w:eastAsia="Times New Roman" w:hAnsi="Calibri" w:cs="Times New Roman"/>
                <w:color w:val="000000"/>
              </w:rPr>
              <w:t>27</w:t>
            </w:r>
          </w:p>
        </w:tc>
        <w:tc>
          <w:tcPr>
            <w:tcW w:w="960" w:type="dxa"/>
            <w:tcBorders>
              <w:top w:val="nil"/>
              <w:left w:val="nil"/>
              <w:bottom w:val="single" w:sz="4" w:space="0" w:color="auto"/>
              <w:right w:val="single" w:sz="4" w:space="0" w:color="auto"/>
            </w:tcBorders>
            <w:shd w:val="clear" w:color="auto" w:fill="auto"/>
            <w:noWrap/>
            <w:vAlign w:val="bottom"/>
            <w:hideMark/>
          </w:tcPr>
          <w:p w14:paraId="000864AE" w14:textId="77777777" w:rsidR="00BD2BA1" w:rsidRPr="00AF10A5" w:rsidRDefault="00BD2BA1" w:rsidP="00BD2BA1">
            <w:pPr>
              <w:spacing w:after="0" w:line="240" w:lineRule="auto"/>
              <w:rPr>
                <w:rFonts w:ascii="Calibri" w:eastAsia="Times New Roman" w:hAnsi="Calibri" w:cs="Times New Roman"/>
                <w:color w:val="000000"/>
              </w:rPr>
            </w:pPr>
            <w:r w:rsidRPr="00AF10A5">
              <w:rPr>
                <w:rFonts w:ascii="Calibri" w:eastAsia="Times New Roman" w:hAnsi="Calibri" w:cs="Times New Roman"/>
                <w:color w:val="000000"/>
              </w:rPr>
              <w:t>12</w:t>
            </w:r>
          </w:p>
        </w:tc>
        <w:tc>
          <w:tcPr>
            <w:tcW w:w="1081" w:type="dxa"/>
            <w:tcBorders>
              <w:top w:val="nil"/>
              <w:left w:val="nil"/>
              <w:bottom w:val="single" w:sz="4" w:space="0" w:color="auto"/>
              <w:right w:val="single" w:sz="4" w:space="0" w:color="auto"/>
            </w:tcBorders>
            <w:shd w:val="clear" w:color="auto" w:fill="auto"/>
            <w:noWrap/>
            <w:vAlign w:val="bottom"/>
            <w:hideMark/>
          </w:tcPr>
          <w:p w14:paraId="5D0B1D15" w14:textId="77777777" w:rsidR="00BD2BA1" w:rsidRPr="00AF10A5" w:rsidRDefault="00BD2BA1" w:rsidP="00BD2BA1">
            <w:pPr>
              <w:spacing w:after="0" w:line="240" w:lineRule="auto"/>
              <w:rPr>
                <w:rFonts w:ascii="Calibri" w:eastAsia="Times New Roman" w:hAnsi="Calibri" w:cs="Times New Roman"/>
                <w:color w:val="000000"/>
              </w:rPr>
            </w:pPr>
            <w:r w:rsidRPr="00AF10A5">
              <w:rPr>
                <w:rFonts w:ascii="Calibri" w:eastAsia="Times New Roman" w:hAnsi="Calibri" w:cs="Times New Roman"/>
                <w:color w:val="000000"/>
              </w:rPr>
              <w:t>7.70</w:t>
            </w:r>
          </w:p>
        </w:tc>
        <w:tc>
          <w:tcPr>
            <w:tcW w:w="960" w:type="dxa"/>
            <w:tcBorders>
              <w:top w:val="nil"/>
              <w:left w:val="nil"/>
              <w:bottom w:val="single" w:sz="4" w:space="0" w:color="auto"/>
              <w:right w:val="single" w:sz="4" w:space="0" w:color="auto"/>
            </w:tcBorders>
            <w:shd w:val="clear" w:color="auto" w:fill="auto"/>
            <w:noWrap/>
            <w:vAlign w:val="bottom"/>
            <w:hideMark/>
          </w:tcPr>
          <w:p w14:paraId="0E679F7A" w14:textId="77777777" w:rsidR="00BD2BA1" w:rsidRPr="00AF10A5" w:rsidRDefault="00BD2BA1" w:rsidP="00BD2BA1">
            <w:pPr>
              <w:spacing w:after="0" w:line="240" w:lineRule="auto"/>
              <w:rPr>
                <w:rFonts w:ascii="Calibri" w:eastAsia="Times New Roman" w:hAnsi="Calibri" w:cs="Times New Roman"/>
                <w:color w:val="000000"/>
              </w:rPr>
            </w:pPr>
            <w:r w:rsidRPr="00AF10A5">
              <w:rPr>
                <w:rFonts w:ascii="Calibri" w:eastAsia="Times New Roman" w:hAnsi="Calibri" w:cs="Times New Roman"/>
                <w:color w:val="000000"/>
              </w:rPr>
              <w:t>93</w:t>
            </w:r>
          </w:p>
        </w:tc>
        <w:tc>
          <w:tcPr>
            <w:tcW w:w="960" w:type="dxa"/>
            <w:tcBorders>
              <w:top w:val="nil"/>
              <w:left w:val="nil"/>
              <w:bottom w:val="single" w:sz="4" w:space="0" w:color="auto"/>
              <w:right w:val="single" w:sz="4" w:space="0" w:color="auto"/>
            </w:tcBorders>
            <w:shd w:val="clear" w:color="auto" w:fill="auto"/>
            <w:noWrap/>
            <w:vAlign w:val="bottom"/>
            <w:hideMark/>
          </w:tcPr>
          <w:p w14:paraId="385DBB33" w14:textId="77777777" w:rsidR="00BD2BA1" w:rsidRPr="00AF10A5" w:rsidRDefault="00BD2BA1" w:rsidP="00BD2BA1">
            <w:pPr>
              <w:spacing w:after="0" w:line="240" w:lineRule="auto"/>
              <w:rPr>
                <w:rFonts w:ascii="Calibri" w:eastAsia="Times New Roman" w:hAnsi="Calibri" w:cs="Times New Roman"/>
                <w:color w:val="000000"/>
              </w:rPr>
            </w:pPr>
            <w:r w:rsidRPr="00AF10A5">
              <w:rPr>
                <w:rFonts w:ascii="Calibri" w:eastAsia="Times New Roman" w:hAnsi="Calibri" w:cs="Times New Roman"/>
                <w:color w:val="000000"/>
              </w:rPr>
              <w:t>2.35</w:t>
            </w:r>
          </w:p>
        </w:tc>
      </w:tr>
      <w:tr w:rsidR="00BD2BA1" w:rsidRPr="00AF10A5" w14:paraId="4083E6B3" w14:textId="77777777" w:rsidTr="00BD2BA1">
        <w:trPr>
          <w:trHeight w:val="300"/>
        </w:trPr>
        <w:tc>
          <w:tcPr>
            <w:tcW w:w="2960" w:type="dxa"/>
            <w:tcBorders>
              <w:top w:val="nil"/>
              <w:left w:val="single" w:sz="4" w:space="0" w:color="auto"/>
              <w:bottom w:val="single" w:sz="4" w:space="0" w:color="auto"/>
              <w:right w:val="single" w:sz="4" w:space="0" w:color="auto"/>
            </w:tcBorders>
            <w:shd w:val="clear" w:color="auto" w:fill="auto"/>
            <w:noWrap/>
            <w:vAlign w:val="bottom"/>
            <w:hideMark/>
          </w:tcPr>
          <w:p w14:paraId="764C1C4A" w14:textId="77777777" w:rsidR="00BD2BA1" w:rsidRPr="00AF10A5" w:rsidRDefault="00BD2BA1" w:rsidP="00BD2BA1">
            <w:pPr>
              <w:spacing w:after="0" w:line="240" w:lineRule="auto"/>
              <w:rPr>
                <w:rFonts w:ascii="Calibri" w:eastAsia="Times New Roman" w:hAnsi="Calibri" w:cs="Times New Roman"/>
                <w:color w:val="000000"/>
              </w:rPr>
            </w:pPr>
            <w:r w:rsidRPr="00AF10A5">
              <w:rPr>
                <w:rFonts w:ascii="Calibri" w:eastAsia="Times New Roman" w:hAnsi="Calibri" w:cs="Times New Roman"/>
                <w:color w:val="000000"/>
              </w:rPr>
              <w:t>Avionic System</w:t>
            </w:r>
          </w:p>
        </w:tc>
        <w:tc>
          <w:tcPr>
            <w:tcW w:w="1262" w:type="dxa"/>
            <w:tcBorders>
              <w:top w:val="nil"/>
              <w:left w:val="nil"/>
              <w:bottom w:val="single" w:sz="4" w:space="0" w:color="auto"/>
              <w:right w:val="single" w:sz="4" w:space="0" w:color="auto"/>
            </w:tcBorders>
            <w:shd w:val="clear" w:color="auto" w:fill="auto"/>
            <w:noWrap/>
            <w:vAlign w:val="bottom"/>
            <w:hideMark/>
          </w:tcPr>
          <w:p w14:paraId="60E64BED" w14:textId="77777777" w:rsidR="00BD2BA1" w:rsidRPr="00AF10A5" w:rsidRDefault="00BD2BA1" w:rsidP="00BD2BA1">
            <w:pPr>
              <w:spacing w:after="0" w:line="240" w:lineRule="auto"/>
              <w:rPr>
                <w:rFonts w:ascii="Calibri" w:eastAsia="Times New Roman" w:hAnsi="Calibri" w:cs="Times New Roman"/>
                <w:color w:val="000000"/>
              </w:rPr>
            </w:pPr>
            <w:r w:rsidRPr="00AF10A5">
              <w:rPr>
                <w:rFonts w:ascii="Calibri" w:eastAsia="Times New Roman" w:hAnsi="Calibri" w:cs="Times New Roman"/>
                <w:color w:val="000000"/>
              </w:rPr>
              <w:t>25</w:t>
            </w:r>
          </w:p>
        </w:tc>
        <w:tc>
          <w:tcPr>
            <w:tcW w:w="960" w:type="dxa"/>
            <w:tcBorders>
              <w:top w:val="nil"/>
              <w:left w:val="nil"/>
              <w:bottom w:val="single" w:sz="4" w:space="0" w:color="auto"/>
              <w:right w:val="single" w:sz="4" w:space="0" w:color="auto"/>
            </w:tcBorders>
            <w:shd w:val="clear" w:color="auto" w:fill="auto"/>
            <w:noWrap/>
            <w:vAlign w:val="bottom"/>
            <w:hideMark/>
          </w:tcPr>
          <w:p w14:paraId="7DFBA57A" w14:textId="77777777" w:rsidR="00BD2BA1" w:rsidRPr="00AF10A5" w:rsidRDefault="00BD2BA1" w:rsidP="00BD2BA1">
            <w:pPr>
              <w:spacing w:after="0" w:line="240" w:lineRule="auto"/>
              <w:rPr>
                <w:rFonts w:ascii="Calibri" w:eastAsia="Times New Roman" w:hAnsi="Calibri" w:cs="Times New Roman"/>
                <w:color w:val="000000"/>
              </w:rPr>
            </w:pPr>
            <w:r w:rsidRPr="00AF10A5">
              <w:rPr>
                <w:rFonts w:ascii="Calibri" w:eastAsia="Times New Roman" w:hAnsi="Calibri" w:cs="Times New Roman"/>
                <w:color w:val="000000"/>
              </w:rPr>
              <w:t>11</w:t>
            </w:r>
          </w:p>
        </w:tc>
        <w:tc>
          <w:tcPr>
            <w:tcW w:w="1081" w:type="dxa"/>
            <w:tcBorders>
              <w:top w:val="nil"/>
              <w:left w:val="nil"/>
              <w:bottom w:val="single" w:sz="4" w:space="0" w:color="auto"/>
              <w:right w:val="single" w:sz="4" w:space="0" w:color="auto"/>
            </w:tcBorders>
            <w:shd w:val="clear" w:color="auto" w:fill="auto"/>
            <w:noWrap/>
            <w:vAlign w:val="bottom"/>
            <w:hideMark/>
          </w:tcPr>
          <w:p w14:paraId="3A08261E" w14:textId="77777777" w:rsidR="00BD2BA1" w:rsidRPr="00AF10A5" w:rsidRDefault="00BD2BA1" w:rsidP="00BD2BA1">
            <w:pPr>
              <w:spacing w:after="0" w:line="240" w:lineRule="auto"/>
              <w:rPr>
                <w:rFonts w:ascii="Calibri" w:eastAsia="Times New Roman" w:hAnsi="Calibri" w:cs="Times New Roman"/>
                <w:color w:val="000000"/>
              </w:rPr>
            </w:pPr>
            <w:r w:rsidRPr="00AF10A5">
              <w:rPr>
                <w:rFonts w:ascii="Calibri" w:eastAsia="Times New Roman" w:hAnsi="Calibri" w:cs="Times New Roman"/>
                <w:color w:val="000000"/>
              </w:rPr>
              <w:t>3.39</w:t>
            </w:r>
          </w:p>
        </w:tc>
        <w:tc>
          <w:tcPr>
            <w:tcW w:w="960" w:type="dxa"/>
            <w:tcBorders>
              <w:top w:val="nil"/>
              <w:left w:val="nil"/>
              <w:bottom w:val="single" w:sz="4" w:space="0" w:color="auto"/>
              <w:right w:val="single" w:sz="4" w:space="0" w:color="auto"/>
            </w:tcBorders>
            <w:shd w:val="clear" w:color="auto" w:fill="auto"/>
            <w:noWrap/>
            <w:vAlign w:val="bottom"/>
            <w:hideMark/>
          </w:tcPr>
          <w:p w14:paraId="65AB1CD8" w14:textId="77777777" w:rsidR="00BD2BA1" w:rsidRPr="00AF10A5" w:rsidRDefault="00BD2BA1" w:rsidP="00BD2BA1">
            <w:pPr>
              <w:spacing w:after="0" w:line="240" w:lineRule="auto"/>
              <w:rPr>
                <w:rFonts w:ascii="Calibri" w:eastAsia="Times New Roman" w:hAnsi="Calibri" w:cs="Times New Roman"/>
                <w:color w:val="000000"/>
              </w:rPr>
            </w:pPr>
            <w:r w:rsidRPr="00AF10A5">
              <w:rPr>
                <w:rFonts w:ascii="Calibri" w:eastAsia="Times New Roman" w:hAnsi="Calibri" w:cs="Times New Roman"/>
                <w:color w:val="000000"/>
              </w:rPr>
              <w:t>38</w:t>
            </w:r>
          </w:p>
        </w:tc>
        <w:tc>
          <w:tcPr>
            <w:tcW w:w="960" w:type="dxa"/>
            <w:tcBorders>
              <w:top w:val="nil"/>
              <w:left w:val="nil"/>
              <w:bottom w:val="single" w:sz="4" w:space="0" w:color="auto"/>
              <w:right w:val="single" w:sz="4" w:space="0" w:color="auto"/>
            </w:tcBorders>
            <w:shd w:val="clear" w:color="auto" w:fill="auto"/>
            <w:noWrap/>
            <w:vAlign w:val="bottom"/>
            <w:hideMark/>
          </w:tcPr>
          <w:p w14:paraId="707E8366" w14:textId="77777777" w:rsidR="00BD2BA1" w:rsidRPr="00AF10A5" w:rsidRDefault="00BD2BA1" w:rsidP="00BD2BA1">
            <w:pPr>
              <w:spacing w:after="0" w:line="240" w:lineRule="auto"/>
              <w:rPr>
                <w:rFonts w:ascii="Calibri" w:eastAsia="Times New Roman" w:hAnsi="Calibri" w:cs="Times New Roman"/>
                <w:color w:val="000000"/>
              </w:rPr>
            </w:pPr>
            <w:r w:rsidRPr="00AF10A5">
              <w:rPr>
                <w:rFonts w:ascii="Calibri" w:eastAsia="Times New Roman" w:hAnsi="Calibri" w:cs="Times New Roman"/>
                <w:color w:val="000000"/>
              </w:rPr>
              <w:t>1.03</w:t>
            </w:r>
          </w:p>
        </w:tc>
      </w:tr>
      <w:tr w:rsidR="00BD2BA1" w:rsidRPr="00AF10A5" w14:paraId="5B8B9675" w14:textId="77777777" w:rsidTr="00BD2BA1">
        <w:trPr>
          <w:trHeight w:val="300"/>
        </w:trPr>
        <w:tc>
          <w:tcPr>
            <w:tcW w:w="2960" w:type="dxa"/>
            <w:tcBorders>
              <w:top w:val="nil"/>
              <w:left w:val="single" w:sz="4" w:space="0" w:color="auto"/>
              <w:bottom w:val="single" w:sz="4" w:space="0" w:color="auto"/>
              <w:right w:val="single" w:sz="4" w:space="0" w:color="auto"/>
            </w:tcBorders>
            <w:shd w:val="clear" w:color="auto" w:fill="auto"/>
            <w:noWrap/>
            <w:vAlign w:val="bottom"/>
            <w:hideMark/>
          </w:tcPr>
          <w:p w14:paraId="1F364A9B" w14:textId="77777777" w:rsidR="00BD2BA1" w:rsidRPr="00AF10A5" w:rsidRDefault="00BD2BA1" w:rsidP="00BD2BA1">
            <w:pPr>
              <w:spacing w:after="0" w:line="240" w:lineRule="auto"/>
              <w:rPr>
                <w:rFonts w:ascii="Calibri" w:eastAsia="Times New Roman" w:hAnsi="Calibri" w:cs="Times New Roman"/>
                <w:color w:val="000000"/>
              </w:rPr>
            </w:pPr>
            <w:r w:rsidRPr="00AF10A5">
              <w:rPr>
                <w:rFonts w:ascii="Calibri" w:eastAsia="Times New Roman" w:hAnsi="Calibri" w:cs="Times New Roman"/>
                <w:color w:val="000000"/>
              </w:rPr>
              <w:t>Electrical</w:t>
            </w:r>
            <w:r>
              <w:rPr>
                <w:rFonts w:ascii="Calibri" w:eastAsia="Times New Roman" w:hAnsi="Calibri" w:cs="Times New Roman"/>
                <w:color w:val="000000"/>
              </w:rPr>
              <w:t xml:space="preserve"> </w:t>
            </w:r>
            <w:r w:rsidRPr="00AF10A5">
              <w:rPr>
                <w:rFonts w:ascii="Calibri" w:eastAsia="Times New Roman" w:hAnsi="Calibri" w:cs="Times New Roman"/>
                <w:color w:val="000000"/>
              </w:rPr>
              <w:t>system</w:t>
            </w:r>
          </w:p>
        </w:tc>
        <w:tc>
          <w:tcPr>
            <w:tcW w:w="1262" w:type="dxa"/>
            <w:tcBorders>
              <w:top w:val="nil"/>
              <w:left w:val="nil"/>
              <w:bottom w:val="single" w:sz="4" w:space="0" w:color="auto"/>
              <w:right w:val="single" w:sz="4" w:space="0" w:color="auto"/>
            </w:tcBorders>
            <w:shd w:val="clear" w:color="auto" w:fill="auto"/>
            <w:noWrap/>
            <w:vAlign w:val="bottom"/>
            <w:hideMark/>
          </w:tcPr>
          <w:p w14:paraId="00D8CD2B" w14:textId="77777777" w:rsidR="00BD2BA1" w:rsidRPr="00AF10A5" w:rsidRDefault="00BD2BA1" w:rsidP="00BD2BA1">
            <w:pPr>
              <w:spacing w:after="0" w:line="240" w:lineRule="auto"/>
              <w:rPr>
                <w:rFonts w:ascii="Calibri" w:eastAsia="Times New Roman" w:hAnsi="Calibri" w:cs="Times New Roman"/>
                <w:color w:val="000000"/>
              </w:rPr>
            </w:pPr>
            <w:r w:rsidRPr="00AF10A5">
              <w:rPr>
                <w:rFonts w:ascii="Calibri" w:eastAsia="Times New Roman" w:hAnsi="Calibri" w:cs="Times New Roman"/>
                <w:color w:val="000000"/>
              </w:rPr>
              <w:t>94</w:t>
            </w:r>
          </w:p>
        </w:tc>
        <w:tc>
          <w:tcPr>
            <w:tcW w:w="960" w:type="dxa"/>
            <w:tcBorders>
              <w:top w:val="nil"/>
              <w:left w:val="nil"/>
              <w:bottom w:val="single" w:sz="4" w:space="0" w:color="auto"/>
              <w:right w:val="single" w:sz="4" w:space="0" w:color="auto"/>
            </w:tcBorders>
            <w:shd w:val="clear" w:color="auto" w:fill="auto"/>
            <w:noWrap/>
            <w:vAlign w:val="bottom"/>
            <w:hideMark/>
          </w:tcPr>
          <w:p w14:paraId="18438838" w14:textId="77777777" w:rsidR="00BD2BA1" w:rsidRPr="00AF10A5" w:rsidRDefault="00BD2BA1" w:rsidP="00BD2BA1">
            <w:pPr>
              <w:spacing w:after="0" w:line="240" w:lineRule="auto"/>
              <w:rPr>
                <w:rFonts w:ascii="Calibri" w:eastAsia="Times New Roman" w:hAnsi="Calibri" w:cs="Times New Roman"/>
                <w:color w:val="000000"/>
              </w:rPr>
            </w:pPr>
            <w:r w:rsidRPr="00AF10A5">
              <w:rPr>
                <w:rFonts w:ascii="Calibri" w:eastAsia="Times New Roman" w:hAnsi="Calibri" w:cs="Times New Roman"/>
                <w:color w:val="000000"/>
              </w:rPr>
              <w:t>42</w:t>
            </w:r>
          </w:p>
        </w:tc>
        <w:tc>
          <w:tcPr>
            <w:tcW w:w="1081" w:type="dxa"/>
            <w:tcBorders>
              <w:top w:val="nil"/>
              <w:left w:val="nil"/>
              <w:bottom w:val="single" w:sz="4" w:space="0" w:color="auto"/>
              <w:right w:val="single" w:sz="4" w:space="0" w:color="auto"/>
            </w:tcBorders>
            <w:shd w:val="clear" w:color="auto" w:fill="auto"/>
            <w:noWrap/>
            <w:vAlign w:val="bottom"/>
            <w:hideMark/>
          </w:tcPr>
          <w:p w14:paraId="71CD9C84" w14:textId="77777777" w:rsidR="00BD2BA1" w:rsidRPr="00AF10A5" w:rsidRDefault="00BD2BA1" w:rsidP="00BD2BA1">
            <w:pPr>
              <w:spacing w:after="0" w:line="240" w:lineRule="auto"/>
              <w:rPr>
                <w:rFonts w:ascii="Calibri" w:eastAsia="Times New Roman" w:hAnsi="Calibri" w:cs="Times New Roman"/>
                <w:color w:val="000000"/>
              </w:rPr>
            </w:pPr>
            <w:r w:rsidRPr="00AF10A5">
              <w:rPr>
                <w:rFonts w:ascii="Calibri" w:eastAsia="Times New Roman" w:hAnsi="Calibri" w:cs="Times New Roman"/>
                <w:color w:val="000000"/>
              </w:rPr>
              <w:t>7.70</w:t>
            </w:r>
          </w:p>
        </w:tc>
        <w:tc>
          <w:tcPr>
            <w:tcW w:w="960" w:type="dxa"/>
            <w:tcBorders>
              <w:top w:val="nil"/>
              <w:left w:val="nil"/>
              <w:bottom w:val="single" w:sz="4" w:space="0" w:color="auto"/>
              <w:right w:val="single" w:sz="4" w:space="0" w:color="auto"/>
            </w:tcBorders>
            <w:shd w:val="clear" w:color="auto" w:fill="auto"/>
            <w:noWrap/>
            <w:vAlign w:val="bottom"/>
            <w:hideMark/>
          </w:tcPr>
          <w:p w14:paraId="77FA66ED" w14:textId="77777777" w:rsidR="00BD2BA1" w:rsidRPr="00AF10A5" w:rsidRDefault="00BD2BA1" w:rsidP="00BD2BA1">
            <w:pPr>
              <w:spacing w:after="0" w:line="240" w:lineRule="auto"/>
              <w:rPr>
                <w:rFonts w:ascii="Calibri" w:eastAsia="Times New Roman" w:hAnsi="Calibri" w:cs="Times New Roman"/>
                <w:color w:val="000000"/>
              </w:rPr>
            </w:pPr>
            <w:r w:rsidRPr="00AF10A5">
              <w:rPr>
                <w:rFonts w:ascii="Calibri" w:eastAsia="Times New Roman" w:hAnsi="Calibri" w:cs="Times New Roman"/>
                <w:color w:val="000000"/>
              </w:rPr>
              <w:t>327</w:t>
            </w:r>
          </w:p>
        </w:tc>
        <w:tc>
          <w:tcPr>
            <w:tcW w:w="960" w:type="dxa"/>
            <w:tcBorders>
              <w:top w:val="nil"/>
              <w:left w:val="nil"/>
              <w:bottom w:val="single" w:sz="4" w:space="0" w:color="auto"/>
              <w:right w:val="single" w:sz="4" w:space="0" w:color="auto"/>
            </w:tcBorders>
            <w:shd w:val="clear" w:color="auto" w:fill="auto"/>
            <w:noWrap/>
            <w:vAlign w:val="bottom"/>
            <w:hideMark/>
          </w:tcPr>
          <w:p w14:paraId="5C4B9B24" w14:textId="77777777" w:rsidR="00BD2BA1" w:rsidRPr="00AF10A5" w:rsidRDefault="00BD2BA1" w:rsidP="00BD2BA1">
            <w:pPr>
              <w:spacing w:after="0" w:line="240" w:lineRule="auto"/>
              <w:rPr>
                <w:rFonts w:ascii="Calibri" w:eastAsia="Times New Roman" w:hAnsi="Calibri" w:cs="Times New Roman"/>
                <w:color w:val="000000"/>
              </w:rPr>
            </w:pPr>
            <w:r w:rsidRPr="00AF10A5">
              <w:rPr>
                <w:rFonts w:ascii="Calibri" w:eastAsia="Times New Roman" w:hAnsi="Calibri" w:cs="Times New Roman"/>
                <w:color w:val="000000"/>
              </w:rPr>
              <w:t>2.35</w:t>
            </w:r>
          </w:p>
        </w:tc>
      </w:tr>
      <w:tr w:rsidR="00BD2BA1" w:rsidRPr="00AF10A5" w14:paraId="72A957FD" w14:textId="77777777" w:rsidTr="00BD2BA1">
        <w:trPr>
          <w:trHeight w:val="300"/>
        </w:trPr>
        <w:tc>
          <w:tcPr>
            <w:tcW w:w="2960" w:type="dxa"/>
            <w:tcBorders>
              <w:top w:val="nil"/>
              <w:left w:val="single" w:sz="4" w:space="0" w:color="auto"/>
              <w:bottom w:val="single" w:sz="4" w:space="0" w:color="auto"/>
              <w:right w:val="single" w:sz="4" w:space="0" w:color="auto"/>
            </w:tcBorders>
            <w:shd w:val="clear" w:color="auto" w:fill="auto"/>
            <w:noWrap/>
            <w:vAlign w:val="bottom"/>
            <w:hideMark/>
          </w:tcPr>
          <w:p w14:paraId="1517F34D" w14:textId="77777777" w:rsidR="00BD2BA1" w:rsidRPr="00AF10A5" w:rsidRDefault="00BD2BA1" w:rsidP="00BD2BA1">
            <w:pPr>
              <w:spacing w:after="0" w:line="240" w:lineRule="auto"/>
              <w:rPr>
                <w:rFonts w:ascii="Calibri" w:eastAsia="Times New Roman" w:hAnsi="Calibri" w:cs="Times New Roman"/>
                <w:color w:val="000000"/>
              </w:rPr>
            </w:pPr>
            <w:r w:rsidRPr="00AF10A5">
              <w:rPr>
                <w:rFonts w:ascii="Calibri" w:eastAsia="Times New Roman" w:hAnsi="Calibri" w:cs="Times New Roman"/>
                <w:color w:val="000000"/>
              </w:rPr>
              <w:t>Air conditioning and anti-icing</w:t>
            </w:r>
          </w:p>
        </w:tc>
        <w:tc>
          <w:tcPr>
            <w:tcW w:w="1262" w:type="dxa"/>
            <w:tcBorders>
              <w:top w:val="nil"/>
              <w:left w:val="nil"/>
              <w:bottom w:val="single" w:sz="4" w:space="0" w:color="auto"/>
              <w:right w:val="single" w:sz="4" w:space="0" w:color="auto"/>
            </w:tcBorders>
            <w:shd w:val="clear" w:color="auto" w:fill="auto"/>
            <w:noWrap/>
            <w:vAlign w:val="bottom"/>
            <w:hideMark/>
          </w:tcPr>
          <w:p w14:paraId="52DDA0EC" w14:textId="77777777" w:rsidR="00BD2BA1" w:rsidRPr="00AF10A5" w:rsidRDefault="00BD2BA1" w:rsidP="00BD2BA1">
            <w:pPr>
              <w:spacing w:after="0" w:line="240" w:lineRule="auto"/>
              <w:rPr>
                <w:rFonts w:ascii="Calibri" w:eastAsia="Times New Roman" w:hAnsi="Calibri" w:cs="Times New Roman"/>
                <w:color w:val="000000"/>
              </w:rPr>
            </w:pPr>
            <w:r w:rsidRPr="00AF10A5">
              <w:rPr>
                <w:rFonts w:ascii="Calibri" w:eastAsia="Times New Roman" w:hAnsi="Calibri" w:cs="Times New Roman"/>
                <w:color w:val="000000"/>
              </w:rPr>
              <w:t>27</w:t>
            </w:r>
          </w:p>
        </w:tc>
        <w:tc>
          <w:tcPr>
            <w:tcW w:w="960" w:type="dxa"/>
            <w:tcBorders>
              <w:top w:val="nil"/>
              <w:left w:val="nil"/>
              <w:bottom w:val="single" w:sz="4" w:space="0" w:color="auto"/>
              <w:right w:val="single" w:sz="4" w:space="0" w:color="auto"/>
            </w:tcBorders>
            <w:shd w:val="clear" w:color="auto" w:fill="auto"/>
            <w:noWrap/>
            <w:vAlign w:val="bottom"/>
            <w:hideMark/>
          </w:tcPr>
          <w:p w14:paraId="1B73504F" w14:textId="77777777" w:rsidR="00BD2BA1" w:rsidRPr="00AF10A5" w:rsidRDefault="00BD2BA1" w:rsidP="00BD2BA1">
            <w:pPr>
              <w:spacing w:after="0" w:line="240" w:lineRule="auto"/>
              <w:rPr>
                <w:rFonts w:ascii="Calibri" w:eastAsia="Times New Roman" w:hAnsi="Calibri" w:cs="Times New Roman"/>
                <w:color w:val="000000"/>
              </w:rPr>
            </w:pPr>
            <w:r w:rsidRPr="00AF10A5">
              <w:rPr>
                <w:rFonts w:ascii="Calibri" w:eastAsia="Times New Roman" w:hAnsi="Calibri" w:cs="Times New Roman"/>
                <w:color w:val="000000"/>
              </w:rPr>
              <w:t>12</w:t>
            </w:r>
          </w:p>
        </w:tc>
        <w:tc>
          <w:tcPr>
            <w:tcW w:w="1081" w:type="dxa"/>
            <w:tcBorders>
              <w:top w:val="nil"/>
              <w:left w:val="nil"/>
              <w:bottom w:val="single" w:sz="4" w:space="0" w:color="auto"/>
              <w:right w:val="single" w:sz="4" w:space="0" w:color="auto"/>
            </w:tcBorders>
            <w:shd w:val="clear" w:color="auto" w:fill="auto"/>
            <w:noWrap/>
            <w:vAlign w:val="bottom"/>
            <w:hideMark/>
          </w:tcPr>
          <w:p w14:paraId="31DCA09F" w14:textId="77777777" w:rsidR="00BD2BA1" w:rsidRPr="00AF10A5" w:rsidRDefault="00BD2BA1" w:rsidP="00BD2BA1">
            <w:pPr>
              <w:spacing w:after="0" w:line="240" w:lineRule="auto"/>
              <w:rPr>
                <w:rFonts w:ascii="Calibri" w:eastAsia="Times New Roman" w:hAnsi="Calibri" w:cs="Times New Roman"/>
                <w:color w:val="000000"/>
              </w:rPr>
            </w:pPr>
            <w:r w:rsidRPr="00AF10A5">
              <w:rPr>
                <w:rFonts w:ascii="Calibri" w:eastAsia="Times New Roman" w:hAnsi="Calibri" w:cs="Times New Roman"/>
                <w:color w:val="000000"/>
              </w:rPr>
              <w:t>3.39</w:t>
            </w:r>
          </w:p>
        </w:tc>
        <w:tc>
          <w:tcPr>
            <w:tcW w:w="960" w:type="dxa"/>
            <w:tcBorders>
              <w:top w:val="nil"/>
              <w:left w:val="nil"/>
              <w:bottom w:val="single" w:sz="4" w:space="0" w:color="auto"/>
              <w:right w:val="single" w:sz="4" w:space="0" w:color="auto"/>
            </w:tcBorders>
            <w:shd w:val="clear" w:color="auto" w:fill="auto"/>
            <w:noWrap/>
            <w:vAlign w:val="bottom"/>
            <w:hideMark/>
          </w:tcPr>
          <w:p w14:paraId="780AB6E5" w14:textId="77777777" w:rsidR="00BD2BA1" w:rsidRPr="00AF10A5" w:rsidRDefault="00BD2BA1" w:rsidP="00BD2BA1">
            <w:pPr>
              <w:spacing w:after="0" w:line="240" w:lineRule="auto"/>
              <w:rPr>
                <w:rFonts w:ascii="Calibri" w:eastAsia="Times New Roman" w:hAnsi="Calibri" w:cs="Times New Roman"/>
                <w:color w:val="000000"/>
              </w:rPr>
            </w:pPr>
            <w:r w:rsidRPr="00AF10A5">
              <w:rPr>
                <w:rFonts w:ascii="Calibri" w:eastAsia="Times New Roman" w:hAnsi="Calibri" w:cs="Times New Roman"/>
                <w:color w:val="000000"/>
              </w:rPr>
              <w:t>42</w:t>
            </w:r>
          </w:p>
        </w:tc>
        <w:tc>
          <w:tcPr>
            <w:tcW w:w="960" w:type="dxa"/>
            <w:tcBorders>
              <w:top w:val="nil"/>
              <w:left w:val="nil"/>
              <w:bottom w:val="single" w:sz="4" w:space="0" w:color="auto"/>
              <w:right w:val="single" w:sz="4" w:space="0" w:color="auto"/>
            </w:tcBorders>
            <w:shd w:val="clear" w:color="auto" w:fill="auto"/>
            <w:noWrap/>
            <w:vAlign w:val="bottom"/>
            <w:hideMark/>
          </w:tcPr>
          <w:p w14:paraId="4E1765CD" w14:textId="77777777" w:rsidR="00BD2BA1" w:rsidRPr="00AF10A5" w:rsidRDefault="00BD2BA1" w:rsidP="00BD2BA1">
            <w:pPr>
              <w:spacing w:after="0" w:line="240" w:lineRule="auto"/>
              <w:rPr>
                <w:rFonts w:ascii="Calibri" w:eastAsia="Times New Roman" w:hAnsi="Calibri" w:cs="Times New Roman"/>
                <w:color w:val="000000"/>
              </w:rPr>
            </w:pPr>
            <w:r w:rsidRPr="00AF10A5">
              <w:rPr>
                <w:rFonts w:ascii="Calibri" w:eastAsia="Times New Roman" w:hAnsi="Calibri" w:cs="Times New Roman"/>
                <w:color w:val="000000"/>
              </w:rPr>
              <w:t>1.03</w:t>
            </w:r>
          </w:p>
        </w:tc>
      </w:tr>
      <w:tr w:rsidR="00BD2BA1" w:rsidRPr="00AF10A5" w14:paraId="74EB8229" w14:textId="77777777" w:rsidTr="00BD2BA1">
        <w:trPr>
          <w:trHeight w:val="300"/>
        </w:trPr>
        <w:tc>
          <w:tcPr>
            <w:tcW w:w="2960" w:type="dxa"/>
            <w:tcBorders>
              <w:top w:val="nil"/>
              <w:left w:val="single" w:sz="4" w:space="0" w:color="auto"/>
              <w:bottom w:val="single" w:sz="4" w:space="0" w:color="auto"/>
              <w:right w:val="single" w:sz="4" w:space="0" w:color="auto"/>
            </w:tcBorders>
            <w:shd w:val="clear" w:color="auto" w:fill="auto"/>
            <w:noWrap/>
            <w:vAlign w:val="bottom"/>
            <w:hideMark/>
          </w:tcPr>
          <w:p w14:paraId="65A1820A" w14:textId="77777777" w:rsidR="00BD2BA1" w:rsidRPr="00AF10A5" w:rsidRDefault="00BD2BA1" w:rsidP="00BD2BA1">
            <w:pPr>
              <w:spacing w:after="0" w:line="240" w:lineRule="auto"/>
              <w:rPr>
                <w:rFonts w:ascii="Calibri" w:eastAsia="Times New Roman" w:hAnsi="Calibri" w:cs="Times New Roman"/>
                <w:color w:val="000000"/>
              </w:rPr>
            </w:pPr>
            <w:r w:rsidRPr="00AF10A5">
              <w:rPr>
                <w:rFonts w:ascii="Calibri" w:eastAsia="Times New Roman" w:hAnsi="Calibri" w:cs="Times New Roman"/>
                <w:color w:val="000000"/>
              </w:rPr>
              <w:t>Furnishings</w:t>
            </w:r>
          </w:p>
        </w:tc>
        <w:tc>
          <w:tcPr>
            <w:tcW w:w="1262" w:type="dxa"/>
            <w:tcBorders>
              <w:top w:val="nil"/>
              <w:left w:val="nil"/>
              <w:bottom w:val="single" w:sz="4" w:space="0" w:color="auto"/>
              <w:right w:val="single" w:sz="4" w:space="0" w:color="auto"/>
            </w:tcBorders>
            <w:shd w:val="clear" w:color="auto" w:fill="auto"/>
            <w:noWrap/>
            <w:vAlign w:val="bottom"/>
            <w:hideMark/>
          </w:tcPr>
          <w:p w14:paraId="0006A0AA" w14:textId="77777777" w:rsidR="00BD2BA1" w:rsidRPr="00AF10A5" w:rsidRDefault="00BD2BA1" w:rsidP="00BD2BA1">
            <w:pPr>
              <w:spacing w:after="0" w:line="240" w:lineRule="auto"/>
              <w:rPr>
                <w:rFonts w:ascii="Calibri" w:eastAsia="Times New Roman" w:hAnsi="Calibri" w:cs="Times New Roman"/>
                <w:color w:val="000000"/>
              </w:rPr>
            </w:pPr>
            <w:r w:rsidRPr="00AF10A5">
              <w:rPr>
                <w:rFonts w:ascii="Calibri" w:eastAsia="Times New Roman" w:hAnsi="Calibri" w:cs="Times New Roman"/>
                <w:color w:val="000000"/>
              </w:rPr>
              <w:t>22</w:t>
            </w:r>
          </w:p>
        </w:tc>
        <w:tc>
          <w:tcPr>
            <w:tcW w:w="960" w:type="dxa"/>
            <w:tcBorders>
              <w:top w:val="nil"/>
              <w:left w:val="nil"/>
              <w:bottom w:val="single" w:sz="4" w:space="0" w:color="auto"/>
              <w:right w:val="single" w:sz="4" w:space="0" w:color="auto"/>
            </w:tcBorders>
            <w:shd w:val="clear" w:color="auto" w:fill="auto"/>
            <w:noWrap/>
            <w:vAlign w:val="bottom"/>
            <w:hideMark/>
          </w:tcPr>
          <w:p w14:paraId="194E43DF" w14:textId="77777777" w:rsidR="00BD2BA1" w:rsidRPr="00AF10A5" w:rsidRDefault="00BD2BA1" w:rsidP="00BD2BA1">
            <w:pPr>
              <w:spacing w:after="0" w:line="240" w:lineRule="auto"/>
              <w:rPr>
                <w:rFonts w:ascii="Calibri" w:eastAsia="Times New Roman" w:hAnsi="Calibri" w:cs="Times New Roman"/>
                <w:color w:val="000000"/>
              </w:rPr>
            </w:pPr>
            <w:r w:rsidRPr="00AF10A5">
              <w:rPr>
                <w:rFonts w:ascii="Calibri" w:eastAsia="Times New Roman" w:hAnsi="Calibri" w:cs="Times New Roman"/>
                <w:color w:val="000000"/>
              </w:rPr>
              <w:t>10</w:t>
            </w:r>
          </w:p>
        </w:tc>
        <w:tc>
          <w:tcPr>
            <w:tcW w:w="1081" w:type="dxa"/>
            <w:tcBorders>
              <w:top w:val="nil"/>
              <w:left w:val="nil"/>
              <w:bottom w:val="single" w:sz="4" w:space="0" w:color="auto"/>
              <w:right w:val="single" w:sz="4" w:space="0" w:color="auto"/>
            </w:tcBorders>
            <w:shd w:val="clear" w:color="auto" w:fill="auto"/>
            <w:noWrap/>
            <w:vAlign w:val="bottom"/>
            <w:hideMark/>
          </w:tcPr>
          <w:p w14:paraId="6A8E78A2" w14:textId="77777777" w:rsidR="00BD2BA1" w:rsidRPr="00AF10A5" w:rsidRDefault="00BD2BA1" w:rsidP="00BD2BA1">
            <w:pPr>
              <w:spacing w:after="0" w:line="240" w:lineRule="auto"/>
              <w:rPr>
                <w:rFonts w:ascii="Calibri" w:eastAsia="Times New Roman" w:hAnsi="Calibri" w:cs="Times New Roman"/>
                <w:color w:val="000000"/>
              </w:rPr>
            </w:pPr>
            <w:r w:rsidRPr="00AF10A5">
              <w:rPr>
                <w:rFonts w:ascii="Calibri" w:eastAsia="Times New Roman" w:hAnsi="Calibri" w:cs="Times New Roman"/>
                <w:color w:val="000000"/>
              </w:rPr>
              <w:t>7.47</w:t>
            </w:r>
          </w:p>
        </w:tc>
        <w:tc>
          <w:tcPr>
            <w:tcW w:w="960" w:type="dxa"/>
            <w:tcBorders>
              <w:top w:val="nil"/>
              <w:left w:val="nil"/>
              <w:bottom w:val="single" w:sz="4" w:space="0" w:color="auto"/>
              <w:right w:val="single" w:sz="4" w:space="0" w:color="auto"/>
            </w:tcBorders>
            <w:shd w:val="clear" w:color="auto" w:fill="auto"/>
            <w:noWrap/>
            <w:vAlign w:val="bottom"/>
            <w:hideMark/>
          </w:tcPr>
          <w:p w14:paraId="76B6D64E" w14:textId="77777777" w:rsidR="00BD2BA1" w:rsidRPr="00AF10A5" w:rsidRDefault="00BD2BA1" w:rsidP="00BD2BA1">
            <w:pPr>
              <w:spacing w:after="0" w:line="240" w:lineRule="auto"/>
              <w:rPr>
                <w:rFonts w:ascii="Calibri" w:eastAsia="Times New Roman" w:hAnsi="Calibri" w:cs="Times New Roman"/>
                <w:color w:val="000000"/>
              </w:rPr>
            </w:pPr>
            <w:r w:rsidRPr="00AF10A5">
              <w:rPr>
                <w:rFonts w:ascii="Calibri" w:eastAsia="Times New Roman" w:hAnsi="Calibri" w:cs="Times New Roman"/>
                <w:color w:val="000000"/>
              </w:rPr>
              <w:t>76</w:t>
            </w:r>
          </w:p>
        </w:tc>
        <w:tc>
          <w:tcPr>
            <w:tcW w:w="960" w:type="dxa"/>
            <w:tcBorders>
              <w:top w:val="nil"/>
              <w:left w:val="nil"/>
              <w:bottom w:val="single" w:sz="4" w:space="0" w:color="auto"/>
              <w:right w:val="single" w:sz="4" w:space="0" w:color="auto"/>
            </w:tcBorders>
            <w:shd w:val="clear" w:color="auto" w:fill="auto"/>
            <w:noWrap/>
            <w:vAlign w:val="bottom"/>
            <w:hideMark/>
          </w:tcPr>
          <w:p w14:paraId="5F4854D6" w14:textId="77777777" w:rsidR="00BD2BA1" w:rsidRPr="00AF10A5" w:rsidRDefault="00BD2BA1" w:rsidP="00BD2BA1">
            <w:pPr>
              <w:spacing w:after="0" w:line="240" w:lineRule="auto"/>
              <w:rPr>
                <w:rFonts w:ascii="Calibri" w:eastAsia="Times New Roman" w:hAnsi="Calibri" w:cs="Times New Roman"/>
                <w:color w:val="000000"/>
              </w:rPr>
            </w:pPr>
            <w:r w:rsidRPr="00AF10A5">
              <w:rPr>
                <w:rFonts w:ascii="Calibri" w:eastAsia="Times New Roman" w:hAnsi="Calibri" w:cs="Times New Roman"/>
                <w:color w:val="000000"/>
              </w:rPr>
              <w:t>2.28</w:t>
            </w:r>
          </w:p>
        </w:tc>
      </w:tr>
      <w:tr w:rsidR="00BD2BA1" w:rsidRPr="00AF10A5" w14:paraId="0EC3FAC8" w14:textId="77777777" w:rsidTr="00BD2BA1">
        <w:trPr>
          <w:trHeight w:val="300"/>
        </w:trPr>
        <w:tc>
          <w:tcPr>
            <w:tcW w:w="2960" w:type="dxa"/>
            <w:tcBorders>
              <w:top w:val="nil"/>
              <w:left w:val="single" w:sz="4" w:space="0" w:color="auto"/>
              <w:bottom w:val="single" w:sz="4" w:space="0" w:color="auto"/>
              <w:right w:val="single" w:sz="4" w:space="0" w:color="auto"/>
            </w:tcBorders>
            <w:shd w:val="clear" w:color="000000" w:fill="FFC000"/>
            <w:noWrap/>
            <w:vAlign w:val="bottom"/>
            <w:hideMark/>
          </w:tcPr>
          <w:p w14:paraId="09ED58BB" w14:textId="77777777" w:rsidR="00BD2BA1" w:rsidRPr="00AF10A5" w:rsidRDefault="00BD2BA1" w:rsidP="00BD2BA1">
            <w:pPr>
              <w:spacing w:after="0" w:line="240" w:lineRule="auto"/>
              <w:rPr>
                <w:rFonts w:ascii="Calibri" w:eastAsia="Times New Roman" w:hAnsi="Calibri" w:cs="Times New Roman"/>
                <w:color w:val="000000"/>
              </w:rPr>
            </w:pPr>
            <w:r w:rsidRPr="00AF10A5">
              <w:rPr>
                <w:rFonts w:ascii="Calibri" w:eastAsia="Times New Roman" w:hAnsi="Calibri" w:cs="Times New Roman"/>
                <w:color w:val="000000"/>
              </w:rPr>
              <w:t>Fuel Weight</w:t>
            </w:r>
          </w:p>
        </w:tc>
        <w:tc>
          <w:tcPr>
            <w:tcW w:w="1262" w:type="dxa"/>
            <w:tcBorders>
              <w:top w:val="nil"/>
              <w:left w:val="nil"/>
              <w:bottom w:val="single" w:sz="4" w:space="0" w:color="auto"/>
              <w:right w:val="single" w:sz="4" w:space="0" w:color="auto"/>
            </w:tcBorders>
            <w:shd w:val="clear" w:color="000000" w:fill="FFC000"/>
            <w:noWrap/>
            <w:vAlign w:val="bottom"/>
            <w:hideMark/>
          </w:tcPr>
          <w:p w14:paraId="7171BEE5" w14:textId="77777777" w:rsidR="00BD2BA1" w:rsidRPr="00AF10A5" w:rsidRDefault="00BD2BA1" w:rsidP="00BD2BA1">
            <w:pPr>
              <w:spacing w:after="0" w:line="240" w:lineRule="auto"/>
              <w:rPr>
                <w:rFonts w:ascii="Calibri" w:eastAsia="Times New Roman" w:hAnsi="Calibri" w:cs="Times New Roman"/>
                <w:color w:val="000000"/>
              </w:rPr>
            </w:pPr>
            <w:r w:rsidRPr="00AF10A5">
              <w:rPr>
                <w:rFonts w:ascii="Calibri" w:eastAsia="Times New Roman" w:hAnsi="Calibri" w:cs="Times New Roman"/>
                <w:color w:val="000000"/>
              </w:rPr>
              <w:t>170</w:t>
            </w:r>
          </w:p>
        </w:tc>
        <w:tc>
          <w:tcPr>
            <w:tcW w:w="960" w:type="dxa"/>
            <w:tcBorders>
              <w:top w:val="nil"/>
              <w:left w:val="nil"/>
              <w:bottom w:val="single" w:sz="4" w:space="0" w:color="auto"/>
              <w:right w:val="single" w:sz="4" w:space="0" w:color="auto"/>
            </w:tcBorders>
            <w:shd w:val="clear" w:color="000000" w:fill="FFC000"/>
            <w:noWrap/>
            <w:vAlign w:val="bottom"/>
            <w:hideMark/>
          </w:tcPr>
          <w:p w14:paraId="33B5438A" w14:textId="77777777" w:rsidR="00BD2BA1" w:rsidRPr="00AF10A5" w:rsidRDefault="00BD2BA1" w:rsidP="00BD2BA1">
            <w:pPr>
              <w:spacing w:after="0" w:line="240" w:lineRule="auto"/>
              <w:rPr>
                <w:rFonts w:ascii="Calibri" w:eastAsia="Times New Roman" w:hAnsi="Calibri" w:cs="Times New Roman"/>
                <w:color w:val="000000"/>
              </w:rPr>
            </w:pPr>
            <w:r w:rsidRPr="00AF10A5">
              <w:rPr>
                <w:rFonts w:ascii="Calibri" w:eastAsia="Times New Roman" w:hAnsi="Calibri" w:cs="Times New Roman"/>
                <w:color w:val="000000"/>
              </w:rPr>
              <w:t>77</w:t>
            </w:r>
          </w:p>
        </w:tc>
        <w:tc>
          <w:tcPr>
            <w:tcW w:w="1081" w:type="dxa"/>
            <w:tcBorders>
              <w:top w:val="nil"/>
              <w:left w:val="nil"/>
              <w:bottom w:val="single" w:sz="4" w:space="0" w:color="auto"/>
              <w:right w:val="single" w:sz="4" w:space="0" w:color="auto"/>
            </w:tcBorders>
            <w:shd w:val="clear" w:color="000000" w:fill="FFC000"/>
            <w:noWrap/>
            <w:vAlign w:val="bottom"/>
            <w:hideMark/>
          </w:tcPr>
          <w:p w14:paraId="4BECD1C9" w14:textId="77777777" w:rsidR="00BD2BA1" w:rsidRPr="00AF10A5" w:rsidRDefault="00BD2BA1" w:rsidP="00BD2BA1">
            <w:pPr>
              <w:spacing w:after="0" w:line="240" w:lineRule="auto"/>
              <w:rPr>
                <w:rFonts w:ascii="Calibri" w:eastAsia="Times New Roman" w:hAnsi="Calibri" w:cs="Times New Roman"/>
                <w:color w:val="000000"/>
              </w:rPr>
            </w:pPr>
            <w:r w:rsidRPr="00AF10A5">
              <w:rPr>
                <w:rFonts w:ascii="Calibri" w:eastAsia="Times New Roman" w:hAnsi="Calibri" w:cs="Times New Roman"/>
                <w:color w:val="000000"/>
              </w:rPr>
              <w:t> </w:t>
            </w:r>
          </w:p>
        </w:tc>
        <w:tc>
          <w:tcPr>
            <w:tcW w:w="960" w:type="dxa"/>
            <w:tcBorders>
              <w:top w:val="nil"/>
              <w:left w:val="nil"/>
              <w:bottom w:val="single" w:sz="4" w:space="0" w:color="auto"/>
              <w:right w:val="single" w:sz="4" w:space="0" w:color="auto"/>
            </w:tcBorders>
            <w:shd w:val="clear" w:color="000000" w:fill="FFC000"/>
            <w:noWrap/>
            <w:vAlign w:val="bottom"/>
            <w:hideMark/>
          </w:tcPr>
          <w:p w14:paraId="5738DEE4" w14:textId="77777777" w:rsidR="00BD2BA1" w:rsidRPr="00AF10A5" w:rsidRDefault="00BD2BA1" w:rsidP="00BD2BA1">
            <w:pPr>
              <w:spacing w:after="0" w:line="240" w:lineRule="auto"/>
              <w:rPr>
                <w:rFonts w:ascii="Calibri" w:eastAsia="Times New Roman" w:hAnsi="Calibri" w:cs="Times New Roman"/>
                <w:color w:val="000000"/>
              </w:rPr>
            </w:pPr>
            <w:r w:rsidRPr="00AF10A5">
              <w:rPr>
                <w:rFonts w:ascii="Calibri" w:eastAsia="Times New Roman" w:hAnsi="Calibri" w:cs="Times New Roman"/>
                <w:color w:val="000000"/>
              </w:rPr>
              <w:t> </w:t>
            </w:r>
          </w:p>
        </w:tc>
        <w:tc>
          <w:tcPr>
            <w:tcW w:w="960" w:type="dxa"/>
            <w:tcBorders>
              <w:top w:val="nil"/>
              <w:left w:val="nil"/>
              <w:bottom w:val="single" w:sz="4" w:space="0" w:color="auto"/>
              <w:right w:val="single" w:sz="4" w:space="0" w:color="auto"/>
            </w:tcBorders>
            <w:shd w:val="clear" w:color="auto" w:fill="auto"/>
            <w:noWrap/>
            <w:vAlign w:val="bottom"/>
            <w:hideMark/>
          </w:tcPr>
          <w:p w14:paraId="3BCBA69F" w14:textId="77777777" w:rsidR="00BD2BA1" w:rsidRPr="00AF10A5" w:rsidRDefault="00BD2BA1" w:rsidP="00BD2BA1">
            <w:pPr>
              <w:spacing w:after="0" w:line="240" w:lineRule="auto"/>
              <w:rPr>
                <w:rFonts w:ascii="Calibri" w:eastAsia="Times New Roman" w:hAnsi="Calibri" w:cs="Times New Roman"/>
                <w:color w:val="000000"/>
              </w:rPr>
            </w:pPr>
            <w:r w:rsidRPr="00AF10A5">
              <w:rPr>
                <w:rFonts w:ascii="Calibri" w:eastAsia="Times New Roman" w:hAnsi="Calibri" w:cs="Times New Roman"/>
                <w:color w:val="000000"/>
              </w:rPr>
              <w:t>0.00</w:t>
            </w:r>
          </w:p>
        </w:tc>
      </w:tr>
      <w:tr w:rsidR="00BD2BA1" w:rsidRPr="00AF10A5" w14:paraId="47FEC8D4" w14:textId="77777777" w:rsidTr="00BD2BA1">
        <w:trPr>
          <w:trHeight w:val="300"/>
        </w:trPr>
        <w:tc>
          <w:tcPr>
            <w:tcW w:w="2960" w:type="dxa"/>
            <w:tcBorders>
              <w:top w:val="nil"/>
              <w:left w:val="single" w:sz="4" w:space="0" w:color="auto"/>
              <w:bottom w:val="single" w:sz="4" w:space="0" w:color="auto"/>
              <w:right w:val="single" w:sz="4" w:space="0" w:color="auto"/>
            </w:tcBorders>
            <w:shd w:val="clear" w:color="auto" w:fill="auto"/>
            <w:noWrap/>
            <w:vAlign w:val="bottom"/>
            <w:hideMark/>
          </w:tcPr>
          <w:p w14:paraId="0F78760B" w14:textId="77777777" w:rsidR="00BD2BA1" w:rsidRPr="00AF10A5" w:rsidRDefault="00BD2BA1" w:rsidP="00BD2BA1">
            <w:pPr>
              <w:spacing w:after="0" w:line="240" w:lineRule="auto"/>
              <w:rPr>
                <w:rFonts w:ascii="Calibri" w:eastAsia="Times New Roman" w:hAnsi="Calibri" w:cs="Times New Roman"/>
                <w:color w:val="000000"/>
              </w:rPr>
            </w:pPr>
            <w:r w:rsidRPr="00AF10A5">
              <w:rPr>
                <w:rFonts w:ascii="Calibri" w:eastAsia="Times New Roman" w:hAnsi="Calibri" w:cs="Times New Roman"/>
                <w:color w:val="000000"/>
              </w:rPr>
              <w:t>Crew</w:t>
            </w:r>
          </w:p>
        </w:tc>
        <w:tc>
          <w:tcPr>
            <w:tcW w:w="1262" w:type="dxa"/>
            <w:tcBorders>
              <w:top w:val="nil"/>
              <w:left w:val="nil"/>
              <w:bottom w:val="single" w:sz="4" w:space="0" w:color="auto"/>
              <w:right w:val="single" w:sz="4" w:space="0" w:color="auto"/>
            </w:tcBorders>
            <w:shd w:val="clear" w:color="auto" w:fill="auto"/>
            <w:noWrap/>
            <w:vAlign w:val="bottom"/>
            <w:hideMark/>
          </w:tcPr>
          <w:p w14:paraId="1B553DFE" w14:textId="77777777" w:rsidR="00BD2BA1" w:rsidRPr="00AF10A5" w:rsidRDefault="00BD2BA1" w:rsidP="00BD2BA1">
            <w:pPr>
              <w:spacing w:after="0" w:line="240" w:lineRule="auto"/>
              <w:rPr>
                <w:rFonts w:ascii="Calibri" w:eastAsia="Times New Roman" w:hAnsi="Calibri" w:cs="Times New Roman"/>
                <w:color w:val="000000"/>
              </w:rPr>
            </w:pPr>
            <w:r w:rsidRPr="00AF10A5">
              <w:rPr>
                <w:rFonts w:ascii="Calibri" w:eastAsia="Times New Roman" w:hAnsi="Calibri" w:cs="Times New Roman"/>
                <w:color w:val="000000"/>
              </w:rPr>
              <w:t>379</w:t>
            </w:r>
          </w:p>
        </w:tc>
        <w:tc>
          <w:tcPr>
            <w:tcW w:w="960" w:type="dxa"/>
            <w:tcBorders>
              <w:top w:val="nil"/>
              <w:left w:val="nil"/>
              <w:bottom w:val="single" w:sz="4" w:space="0" w:color="auto"/>
              <w:right w:val="single" w:sz="4" w:space="0" w:color="auto"/>
            </w:tcBorders>
            <w:shd w:val="clear" w:color="auto" w:fill="auto"/>
            <w:noWrap/>
            <w:vAlign w:val="bottom"/>
            <w:hideMark/>
          </w:tcPr>
          <w:p w14:paraId="30380361" w14:textId="77777777" w:rsidR="00BD2BA1" w:rsidRPr="00AF10A5" w:rsidRDefault="00BD2BA1" w:rsidP="00BD2BA1">
            <w:pPr>
              <w:spacing w:after="0" w:line="240" w:lineRule="auto"/>
              <w:rPr>
                <w:rFonts w:ascii="Calibri" w:eastAsia="Times New Roman" w:hAnsi="Calibri" w:cs="Times New Roman"/>
                <w:color w:val="000000"/>
              </w:rPr>
            </w:pPr>
            <w:r w:rsidRPr="00AF10A5">
              <w:rPr>
                <w:rFonts w:ascii="Calibri" w:eastAsia="Times New Roman" w:hAnsi="Calibri" w:cs="Times New Roman"/>
                <w:color w:val="000000"/>
              </w:rPr>
              <w:t>172</w:t>
            </w:r>
          </w:p>
        </w:tc>
        <w:tc>
          <w:tcPr>
            <w:tcW w:w="1081" w:type="dxa"/>
            <w:tcBorders>
              <w:top w:val="nil"/>
              <w:left w:val="nil"/>
              <w:bottom w:val="single" w:sz="4" w:space="0" w:color="auto"/>
              <w:right w:val="single" w:sz="4" w:space="0" w:color="auto"/>
            </w:tcBorders>
            <w:shd w:val="clear" w:color="auto" w:fill="auto"/>
            <w:noWrap/>
            <w:vAlign w:val="bottom"/>
            <w:hideMark/>
          </w:tcPr>
          <w:p w14:paraId="6FE66C5D" w14:textId="77777777" w:rsidR="00BD2BA1" w:rsidRPr="00AF10A5" w:rsidRDefault="00BD2BA1" w:rsidP="00BD2BA1">
            <w:pPr>
              <w:spacing w:after="0" w:line="240" w:lineRule="auto"/>
              <w:rPr>
                <w:rFonts w:ascii="Calibri" w:eastAsia="Times New Roman" w:hAnsi="Calibri" w:cs="Times New Roman"/>
                <w:color w:val="000000"/>
              </w:rPr>
            </w:pPr>
            <w:r w:rsidRPr="00AF10A5">
              <w:rPr>
                <w:rFonts w:ascii="Calibri" w:eastAsia="Times New Roman" w:hAnsi="Calibri" w:cs="Times New Roman"/>
                <w:color w:val="000000"/>
              </w:rPr>
              <w:t>7.47</w:t>
            </w:r>
          </w:p>
        </w:tc>
        <w:tc>
          <w:tcPr>
            <w:tcW w:w="960" w:type="dxa"/>
            <w:tcBorders>
              <w:top w:val="nil"/>
              <w:left w:val="nil"/>
              <w:bottom w:val="single" w:sz="4" w:space="0" w:color="auto"/>
              <w:right w:val="single" w:sz="4" w:space="0" w:color="auto"/>
            </w:tcBorders>
            <w:shd w:val="clear" w:color="auto" w:fill="auto"/>
            <w:noWrap/>
            <w:vAlign w:val="bottom"/>
            <w:hideMark/>
          </w:tcPr>
          <w:p w14:paraId="75D81A9A" w14:textId="77777777" w:rsidR="00BD2BA1" w:rsidRPr="00AF10A5" w:rsidRDefault="00BD2BA1" w:rsidP="00BD2BA1">
            <w:pPr>
              <w:spacing w:after="0" w:line="240" w:lineRule="auto"/>
              <w:rPr>
                <w:rFonts w:ascii="Calibri" w:eastAsia="Times New Roman" w:hAnsi="Calibri" w:cs="Times New Roman"/>
                <w:color w:val="000000"/>
              </w:rPr>
            </w:pPr>
            <w:r w:rsidRPr="00AF10A5">
              <w:rPr>
                <w:rFonts w:ascii="Calibri" w:eastAsia="Times New Roman" w:hAnsi="Calibri" w:cs="Times New Roman"/>
                <w:color w:val="000000"/>
              </w:rPr>
              <w:t>1284</w:t>
            </w:r>
          </w:p>
        </w:tc>
        <w:tc>
          <w:tcPr>
            <w:tcW w:w="960" w:type="dxa"/>
            <w:tcBorders>
              <w:top w:val="nil"/>
              <w:left w:val="nil"/>
              <w:bottom w:val="single" w:sz="4" w:space="0" w:color="auto"/>
              <w:right w:val="single" w:sz="4" w:space="0" w:color="auto"/>
            </w:tcBorders>
            <w:shd w:val="clear" w:color="auto" w:fill="auto"/>
            <w:noWrap/>
            <w:vAlign w:val="bottom"/>
            <w:hideMark/>
          </w:tcPr>
          <w:p w14:paraId="7E8178A8" w14:textId="77777777" w:rsidR="00BD2BA1" w:rsidRPr="00AF10A5" w:rsidRDefault="00BD2BA1" w:rsidP="00BD2BA1">
            <w:pPr>
              <w:spacing w:after="0" w:line="240" w:lineRule="auto"/>
              <w:rPr>
                <w:rFonts w:ascii="Calibri" w:eastAsia="Times New Roman" w:hAnsi="Calibri" w:cs="Times New Roman"/>
                <w:color w:val="000000"/>
              </w:rPr>
            </w:pPr>
            <w:r w:rsidRPr="00AF10A5">
              <w:rPr>
                <w:rFonts w:ascii="Calibri" w:eastAsia="Times New Roman" w:hAnsi="Calibri" w:cs="Times New Roman"/>
                <w:color w:val="000000"/>
              </w:rPr>
              <w:t>2.28</w:t>
            </w:r>
          </w:p>
        </w:tc>
      </w:tr>
      <w:tr w:rsidR="00BD2BA1" w:rsidRPr="00AF10A5" w14:paraId="2C055BFF" w14:textId="77777777" w:rsidTr="00BD2BA1">
        <w:trPr>
          <w:trHeight w:val="300"/>
        </w:trPr>
        <w:tc>
          <w:tcPr>
            <w:tcW w:w="2960" w:type="dxa"/>
            <w:tcBorders>
              <w:top w:val="nil"/>
              <w:left w:val="single" w:sz="4" w:space="0" w:color="auto"/>
              <w:bottom w:val="single" w:sz="4" w:space="0" w:color="auto"/>
              <w:right w:val="single" w:sz="4" w:space="0" w:color="auto"/>
            </w:tcBorders>
            <w:shd w:val="clear" w:color="auto" w:fill="auto"/>
            <w:noWrap/>
            <w:vAlign w:val="bottom"/>
            <w:hideMark/>
          </w:tcPr>
          <w:p w14:paraId="146B5A57" w14:textId="77777777" w:rsidR="00BD2BA1" w:rsidRPr="00AF10A5" w:rsidRDefault="00BD2BA1" w:rsidP="00BD2BA1">
            <w:pPr>
              <w:spacing w:after="0" w:line="240" w:lineRule="auto"/>
              <w:rPr>
                <w:rFonts w:ascii="Calibri" w:eastAsia="Times New Roman" w:hAnsi="Calibri" w:cs="Times New Roman"/>
                <w:color w:val="000000"/>
              </w:rPr>
            </w:pPr>
            <w:r>
              <w:rPr>
                <w:rFonts w:ascii="Calibri" w:eastAsia="Times New Roman" w:hAnsi="Calibri" w:cs="Times New Roman"/>
                <w:color w:val="000000"/>
              </w:rPr>
              <w:t>Payl</w:t>
            </w:r>
            <w:r w:rsidRPr="00AF10A5">
              <w:rPr>
                <w:rFonts w:ascii="Calibri" w:eastAsia="Times New Roman" w:hAnsi="Calibri" w:cs="Times New Roman"/>
                <w:color w:val="000000"/>
              </w:rPr>
              <w:t>oad</w:t>
            </w:r>
          </w:p>
        </w:tc>
        <w:tc>
          <w:tcPr>
            <w:tcW w:w="1262" w:type="dxa"/>
            <w:tcBorders>
              <w:top w:val="nil"/>
              <w:left w:val="nil"/>
              <w:bottom w:val="single" w:sz="4" w:space="0" w:color="auto"/>
              <w:right w:val="single" w:sz="4" w:space="0" w:color="auto"/>
            </w:tcBorders>
            <w:shd w:val="clear" w:color="auto" w:fill="auto"/>
            <w:noWrap/>
            <w:vAlign w:val="bottom"/>
            <w:hideMark/>
          </w:tcPr>
          <w:p w14:paraId="75756F9A" w14:textId="77777777" w:rsidR="00BD2BA1" w:rsidRPr="00AF10A5" w:rsidRDefault="00BD2BA1" w:rsidP="00BD2BA1">
            <w:pPr>
              <w:spacing w:after="0" w:line="240" w:lineRule="auto"/>
              <w:rPr>
                <w:rFonts w:ascii="Calibri" w:eastAsia="Times New Roman" w:hAnsi="Calibri" w:cs="Times New Roman"/>
                <w:color w:val="000000"/>
              </w:rPr>
            </w:pPr>
            <w:r w:rsidRPr="00AF10A5">
              <w:rPr>
                <w:rFonts w:ascii="Calibri" w:eastAsia="Times New Roman" w:hAnsi="Calibri" w:cs="Times New Roman"/>
                <w:color w:val="000000"/>
              </w:rPr>
              <w:t>44</w:t>
            </w:r>
          </w:p>
        </w:tc>
        <w:tc>
          <w:tcPr>
            <w:tcW w:w="960" w:type="dxa"/>
            <w:tcBorders>
              <w:top w:val="nil"/>
              <w:left w:val="nil"/>
              <w:bottom w:val="single" w:sz="4" w:space="0" w:color="auto"/>
              <w:right w:val="single" w:sz="4" w:space="0" w:color="auto"/>
            </w:tcBorders>
            <w:shd w:val="clear" w:color="auto" w:fill="auto"/>
            <w:noWrap/>
            <w:vAlign w:val="bottom"/>
            <w:hideMark/>
          </w:tcPr>
          <w:p w14:paraId="35476965" w14:textId="77777777" w:rsidR="00BD2BA1" w:rsidRPr="00AF10A5" w:rsidRDefault="00BD2BA1" w:rsidP="00BD2BA1">
            <w:pPr>
              <w:spacing w:after="0" w:line="240" w:lineRule="auto"/>
              <w:rPr>
                <w:rFonts w:ascii="Calibri" w:eastAsia="Times New Roman" w:hAnsi="Calibri" w:cs="Times New Roman"/>
                <w:color w:val="000000"/>
              </w:rPr>
            </w:pPr>
            <w:r w:rsidRPr="00AF10A5">
              <w:rPr>
                <w:rFonts w:ascii="Calibri" w:eastAsia="Times New Roman" w:hAnsi="Calibri" w:cs="Times New Roman"/>
                <w:color w:val="000000"/>
              </w:rPr>
              <w:t>20</w:t>
            </w:r>
          </w:p>
        </w:tc>
        <w:tc>
          <w:tcPr>
            <w:tcW w:w="1081" w:type="dxa"/>
            <w:tcBorders>
              <w:top w:val="nil"/>
              <w:left w:val="nil"/>
              <w:bottom w:val="single" w:sz="4" w:space="0" w:color="auto"/>
              <w:right w:val="single" w:sz="4" w:space="0" w:color="auto"/>
            </w:tcBorders>
            <w:shd w:val="clear" w:color="auto" w:fill="auto"/>
            <w:noWrap/>
            <w:vAlign w:val="bottom"/>
            <w:hideMark/>
          </w:tcPr>
          <w:p w14:paraId="0FA32AAD" w14:textId="77777777" w:rsidR="00BD2BA1" w:rsidRPr="00AF10A5" w:rsidRDefault="00BD2BA1" w:rsidP="00BD2BA1">
            <w:pPr>
              <w:spacing w:after="0" w:line="240" w:lineRule="auto"/>
              <w:rPr>
                <w:rFonts w:ascii="Calibri" w:eastAsia="Times New Roman" w:hAnsi="Calibri" w:cs="Times New Roman"/>
                <w:color w:val="000000"/>
              </w:rPr>
            </w:pPr>
            <w:r w:rsidRPr="00AF10A5">
              <w:rPr>
                <w:rFonts w:ascii="Calibri" w:eastAsia="Times New Roman" w:hAnsi="Calibri" w:cs="Times New Roman"/>
                <w:color w:val="000000"/>
              </w:rPr>
              <w:t>7.70</w:t>
            </w:r>
          </w:p>
        </w:tc>
        <w:tc>
          <w:tcPr>
            <w:tcW w:w="960" w:type="dxa"/>
            <w:tcBorders>
              <w:top w:val="nil"/>
              <w:left w:val="nil"/>
              <w:bottom w:val="single" w:sz="4" w:space="0" w:color="auto"/>
              <w:right w:val="single" w:sz="4" w:space="0" w:color="auto"/>
            </w:tcBorders>
            <w:shd w:val="clear" w:color="auto" w:fill="auto"/>
            <w:noWrap/>
            <w:vAlign w:val="bottom"/>
            <w:hideMark/>
          </w:tcPr>
          <w:p w14:paraId="01A8E04E" w14:textId="77777777" w:rsidR="00BD2BA1" w:rsidRPr="00AF10A5" w:rsidRDefault="00BD2BA1" w:rsidP="00BD2BA1">
            <w:pPr>
              <w:spacing w:after="0" w:line="240" w:lineRule="auto"/>
              <w:rPr>
                <w:rFonts w:ascii="Calibri" w:eastAsia="Times New Roman" w:hAnsi="Calibri" w:cs="Times New Roman"/>
                <w:color w:val="000000"/>
              </w:rPr>
            </w:pPr>
            <w:r w:rsidRPr="00AF10A5">
              <w:rPr>
                <w:rFonts w:ascii="Calibri" w:eastAsia="Times New Roman" w:hAnsi="Calibri" w:cs="Times New Roman"/>
                <w:color w:val="000000"/>
              </w:rPr>
              <w:t>154</w:t>
            </w:r>
          </w:p>
        </w:tc>
        <w:tc>
          <w:tcPr>
            <w:tcW w:w="960" w:type="dxa"/>
            <w:tcBorders>
              <w:top w:val="nil"/>
              <w:left w:val="nil"/>
              <w:bottom w:val="single" w:sz="4" w:space="0" w:color="auto"/>
              <w:right w:val="single" w:sz="4" w:space="0" w:color="auto"/>
            </w:tcBorders>
            <w:shd w:val="clear" w:color="auto" w:fill="auto"/>
            <w:noWrap/>
            <w:vAlign w:val="bottom"/>
            <w:hideMark/>
          </w:tcPr>
          <w:p w14:paraId="46B1BF51" w14:textId="77777777" w:rsidR="00BD2BA1" w:rsidRPr="00AF10A5" w:rsidRDefault="00BD2BA1" w:rsidP="00BD2BA1">
            <w:pPr>
              <w:spacing w:after="0" w:line="240" w:lineRule="auto"/>
              <w:rPr>
                <w:rFonts w:ascii="Calibri" w:eastAsia="Times New Roman" w:hAnsi="Calibri" w:cs="Times New Roman"/>
                <w:color w:val="000000"/>
              </w:rPr>
            </w:pPr>
            <w:r w:rsidRPr="00AF10A5">
              <w:rPr>
                <w:rFonts w:ascii="Calibri" w:eastAsia="Times New Roman" w:hAnsi="Calibri" w:cs="Times New Roman"/>
                <w:color w:val="000000"/>
              </w:rPr>
              <w:t>2.35</w:t>
            </w:r>
          </w:p>
        </w:tc>
      </w:tr>
      <w:tr w:rsidR="00BD2BA1" w:rsidRPr="00AF10A5" w14:paraId="7DFF65FF" w14:textId="77777777" w:rsidTr="00BD2BA1">
        <w:trPr>
          <w:trHeight w:val="300"/>
        </w:trPr>
        <w:tc>
          <w:tcPr>
            <w:tcW w:w="2960" w:type="dxa"/>
            <w:tcBorders>
              <w:top w:val="nil"/>
              <w:left w:val="single" w:sz="4" w:space="0" w:color="auto"/>
              <w:bottom w:val="single" w:sz="4" w:space="0" w:color="auto"/>
              <w:right w:val="single" w:sz="4" w:space="0" w:color="auto"/>
            </w:tcBorders>
            <w:shd w:val="clear" w:color="auto" w:fill="auto"/>
            <w:noWrap/>
            <w:vAlign w:val="bottom"/>
            <w:hideMark/>
          </w:tcPr>
          <w:p w14:paraId="64A71535" w14:textId="77777777" w:rsidR="00BD2BA1" w:rsidRPr="00AF10A5" w:rsidRDefault="00BD2BA1" w:rsidP="00BD2BA1">
            <w:pPr>
              <w:spacing w:after="0" w:line="240" w:lineRule="auto"/>
              <w:rPr>
                <w:rFonts w:ascii="Calibri" w:eastAsia="Times New Roman" w:hAnsi="Calibri" w:cs="Times New Roman"/>
                <w:color w:val="000000"/>
              </w:rPr>
            </w:pPr>
            <w:r w:rsidRPr="00AF10A5">
              <w:rPr>
                <w:rFonts w:ascii="Calibri" w:eastAsia="Times New Roman" w:hAnsi="Calibri" w:cs="Times New Roman"/>
                <w:color w:val="000000"/>
              </w:rPr>
              <w:t>Wempty</w:t>
            </w:r>
          </w:p>
        </w:tc>
        <w:tc>
          <w:tcPr>
            <w:tcW w:w="1262" w:type="dxa"/>
            <w:tcBorders>
              <w:top w:val="nil"/>
              <w:left w:val="nil"/>
              <w:bottom w:val="single" w:sz="4" w:space="0" w:color="auto"/>
              <w:right w:val="single" w:sz="4" w:space="0" w:color="auto"/>
            </w:tcBorders>
            <w:shd w:val="clear" w:color="auto" w:fill="auto"/>
            <w:noWrap/>
            <w:vAlign w:val="bottom"/>
            <w:hideMark/>
          </w:tcPr>
          <w:p w14:paraId="78E58EB5" w14:textId="77777777" w:rsidR="00BD2BA1" w:rsidRPr="00AF10A5" w:rsidRDefault="00BD2BA1" w:rsidP="00BD2BA1">
            <w:pPr>
              <w:spacing w:after="0" w:line="240" w:lineRule="auto"/>
              <w:rPr>
                <w:rFonts w:ascii="Calibri" w:eastAsia="Times New Roman" w:hAnsi="Calibri" w:cs="Times New Roman"/>
                <w:color w:val="000000"/>
              </w:rPr>
            </w:pPr>
            <w:r w:rsidRPr="00AF10A5">
              <w:rPr>
                <w:rFonts w:ascii="Calibri" w:eastAsia="Times New Roman" w:hAnsi="Calibri" w:cs="Times New Roman"/>
                <w:color w:val="000000"/>
              </w:rPr>
              <w:t> </w:t>
            </w:r>
          </w:p>
        </w:tc>
        <w:tc>
          <w:tcPr>
            <w:tcW w:w="960" w:type="dxa"/>
            <w:tcBorders>
              <w:top w:val="nil"/>
              <w:left w:val="nil"/>
              <w:bottom w:val="single" w:sz="4" w:space="0" w:color="auto"/>
              <w:right w:val="single" w:sz="4" w:space="0" w:color="auto"/>
            </w:tcBorders>
            <w:shd w:val="clear" w:color="auto" w:fill="auto"/>
            <w:noWrap/>
            <w:vAlign w:val="bottom"/>
            <w:hideMark/>
          </w:tcPr>
          <w:p w14:paraId="19A0AAA5" w14:textId="77777777" w:rsidR="00BD2BA1" w:rsidRPr="00AF10A5" w:rsidRDefault="00BD2BA1" w:rsidP="00BD2BA1">
            <w:pPr>
              <w:spacing w:after="0" w:line="240" w:lineRule="auto"/>
              <w:rPr>
                <w:rFonts w:ascii="Calibri" w:eastAsia="Times New Roman" w:hAnsi="Calibri" w:cs="Times New Roman"/>
                <w:color w:val="000000"/>
              </w:rPr>
            </w:pPr>
            <w:r w:rsidRPr="00AF10A5">
              <w:rPr>
                <w:rFonts w:ascii="Calibri" w:eastAsia="Times New Roman" w:hAnsi="Calibri" w:cs="Times New Roman"/>
                <w:color w:val="000000"/>
              </w:rPr>
              <w:t> </w:t>
            </w:r>
          </w:p>
        </w:tc>
        <w:tc>
          <w:tcPr>
            <w:tcW w:w="1081" w:type="dxa"/>
            <w:tcBorders>
              <w:top w:val="nil"/>
              <w:left w:val="nil"/>
              <w:bottom w:val="single" w:sz="4" w:space="0" w:color="auto"/>
              <w:right w:val="single" w:sz="4" w:space="0" w:color="auto"/>
            </w:tcBorders>
            <w:shd w:val="clear" w:color="auto" w:fill="auto"/>
            <w:noWrap/>
            <w:vAlign w:val="bottom"/>
            <w:hideMark/>
          </w:tcPr>
          <w:p w14:paraId="43BF3D34" w14:textId="77777777" w:rsidR="00BD2BA1" w:rsidRPr="00AF10A5" w:rsidRDefault="00BD2BA1" w:rsidP="00BD2BA1">
            <w:pPr>
              <w:spacing w:after="0" w:line="240" w:lineRule="auto"/>
              <w:rPr>
                <w:rFonts w:ascii="Calibri" w:eastAsia="Times New Roman" w:hAnsi="Calibri" w:cs="Times New Roman"/>
                <w:color w:val="000000"/>
              </w:rPr>
            </w:pPr>
            <w:r w:rsidRPr="00AF10A5">
              <w:rPr>
                <w:rFonts w:ascii="Calibri" w:eastAsia="Times New Roman" w:hAnsi="Calibri" w:cs="Times New Roman"/>
                <w:color w:val="000000"/>
              </w:rPr>
              <w:t> </w:t>
            </w:r>
          </w:p>
        </w:tc>
        <w:tc>
          <w:tcPr>
            <w:tcW w:w="960" w:type="dxa"/>
            <w:tcBorders>
              <w:top w:val="nil"/>
              <w:left w:val="nil"/>
              <w:bottom w:val="single" w:sz="4" w:space="0" w:color="auto"/>
              <w:right w:val="single" w:sz="4" w:space="0" w:color="auto"/>
            </w:tcBorders>
            <w:shd w:val="clear" w:color="auto" w:fill="auto"/>
            <w:noWrap/>
            <w:vAlign w:val="bottom"/>
            <w:hideMark/>
          </w:tcPr>
          <w:p w14:paraId="1A9BD5C0" w14:textId="77777777" w:rsidR="00BD2BA1" w:rsidRPr="00AF10A5" w:rsidRDefault="00BD2BA1" w:rsidP="00BD2BA1">
            <w:pPr>
              <w:spacing w:after="0" w:line="240" w:lineRule="auto"/>
              <w:rPr>
                <w:rFonts w:ascii="Calibri" w:eastAsia="Times New Roman" w:hAnsi="Calibri" w:cs="Times New Roman"/>
                <w:color w:val="000000"/>
              </w:rPr>
            </w:pPr>
            <w:r w:rsidRPr="00AF10A5">
              <w:rPr>
                <w:rFonts w:ascii="Calibri" w:eastAsia="Times New Roman" w:hAnsi="Calibri" w:cs="Times New Roman"/>
                <w:color w:val="000000"/>
              </w:rPr>
              <w:t> </w:t>
            </w:r>
          </w:p>
        </w:tc>
        <w:tc>
          <w:tcPr>
            <w:tcW w:w="960" w:type="dxa"/>
            <w:tcBorders>
              <w:top w:val="nil"/>
              <w:left w:val="nil"/>
              <w:bottom w:val="single" w:sz="4" w:space="0" w:color="auto"/>
              <w:right w:val="single" w:sz="4" w:space="0" w:color="auto"/>
            </w:tcBorders>
            <w:shd w:val="clear" w:color="auto" w:fill="auto"/>
            <w:noWrap/>
            <w:vAlign w:val="bottom"/>
            <w:hideMark/>
          </w:tcPr>
          <w:p w14:paraId="6763E2C4" w14:textId="77777777" w:rsidR="00BD2BA1" w:rsidRPr="00AF10A5" w:rsidRDefault="00BD2BA1" w:rsidP="00BD2BA1">
            <w:pPr>
              <w:spacing w:after="0" w:line="240" w:lineRule="auto"/>
              <w:rPr>
                <w:rFonts w:ascii="Calibri" w:eastAsia="Times New Roman" w:hAnsi="Calibri" w:cs="Times New Roman"/>
                <w:color w:val="000000"/>
              </w:rPr>
            </w:pPr>
            <w:r w:rsidRPr="00AF10A5">
              <w:rPr>
                <w:rFonts w:ascii="Calibri" w:eastAsia="Times New Roman" w:hAnsi="Calibri" w:cs="Times New Roman"/>
                <w:color w:val="000000"/>
              </w:rPr>
              <w:t>0.00</w:t>
            </w:r>
          </w:p>
        </w:tc>
      </w:tr>
      <w:tr w:rsidR="00BD2BA1" w:rsidRPr="00AF10A5" w14:paraId="2EC5950F" w14:textId="77777777" w:rsidTr="00BD2BA1">
        <w:trPr>
          <w:trHeight w:val="300"/>
        </w:trPr>
        <w:tc>
          <w:tcPr>
            <w:tcW w:w="2960" w:type="dxa"/>
            <w:tcBorders>
              <w:top w:val="nil"/>
              <w:left w:val="single" w:sz="4" w:space="0" w:color="auto"/>
              <w:bottom w:val="single" w:sz="4" w:space="0" w:color="auto"/>
              <w:right w:val="single" w:sz="4" w:space="0" w:color="auto"/>
            </w:tcBorders>
            <w:shd w:val="clear" w:color="000000" w:fill="FFC000"/>
            <w:noWrap/>
            <w:vAlign w:val="bottom"/>
            <w:hideMark/>
          </w:tcPr>
          <w:p w14:paraId="49F8DDF3" w14:textId="77777777" w:rsidR="00BD2BA1" w:rsidRPr="00AF10A5" w:rsidRDefault="00BD2BA1" w:rsidP="00BD2BA1">
            <w:pPr>
              <w:spacing w:after="0" w:line="240" w:lineRule="auto"/>
              <w:rPr>
                <w:rFonts w:ascii="Calibri" w:eastAsia="Times New Roman" w:hAnsi="Calibri" w:cs="Times New Roman"/>
                <w:color w:val="000000"/>
              </w:rPr>
            </w:pPr>
            <w:r w:rsidRPr="00AF10A5">
              <w:rPr>
                <w:rFonts w:ascii="Calibri" w:eastAsia="Times New Roman" w:hAnsi="Calibri" w:cs="Times New Roman"/>
                <w:color w:val="000000"/>
              </w:rPr>
              <w:t>MTOW</w:t>
            </w:r>
          </w:p>
        </w:tc>
        <w:tc>
          <w:tcPr>
            <w:tcW w:w="1262" w:type="dxa"/>
            <w:tcBorders>
              <w:top w:val="nil"/>
              <w:left w:val="nil"/>
              <w:bottom w:val="single" w:sz="4" w:space="0" w:color="auto"/>
              <w:right w:val="single" w:sz="4" w:space="0" w:color="auto"/>
            </w:tcBorders>
            <w:shd w:val="clear" w:color="000000" w:fill="FFC000"/>
            <w:noWrap/>
            <w:vAlign w:val="bottom"/>
            <w:hideMark/>
          </w:tcPr>
          <w:p w14:paraId="6B6785EC" w14:textId="77777777" w:rsidR="00BD2BA1" w:rsidRPr="00AF10A5" w:rsidRDefault="00BD2BA1" w:rsidP="00BD2BA1">
            <w:pPr>
              <w:spacing w:after="0" w:line="240" w:lineRule="auto"/>
              <w:rPr>
                <w:rFonts w:ascii="Calibri" w:eastAsia="Times New Roman" w:hAnsi="Calibri" w:cs="Times New Roman"/>
                <w:color w:val="000000"/>
              </w:rPr>
            </w:pPr>
            <w:r w:rsidRPr="00AF10A5">
              <w:rPr>
                <w:rFonts w:ascii="Calibri" w:eastAsia="Times New Roman" w:hAnsi="Calibri" w:cs="Times New Roman"/>
                <w:color w:val="000000"/>
              </w:rPr>
              <w:t>1617</w:t>
            </w:r>
          </w:p>
        </w:tc>
        <w:tc>
          <w:tcPr>
            <w:tcW w:w="960" w:type="dxa"/>
            <w:tcBorders>
              <w:top w:val="nil"/>
              <w:left w:val="nil"/>
              <w:bottom w:val="single" w:sz="4" w:space="0" w:color="auto"/>
              <w:right w:val="single" w:sz="4" w:space="0" w:color="auto"/>
            </w:tcBorders>
            <w:shd w:val="clear" w:color="000000" w:fill="FFC000"/>
            <w:noWrap/>
            <w:vAlign w:val="bottom"/>
            <w:hideMark/>
          </w:tcPr>
          <w:p w14:paraId="7D8995FB" w14:textId="77777777" w:rsidR="00BD2BA1" w:rsidRPr="00AF10A5" w:rsidRDefault="00BD2BA1" w:rsidP="00BD2BA1">
            <w:pPr>
              <w:spacing w:after="0" w:line="240" w:lineRule="auto"/>
              <w:rPr>
                <w:rFonts w:ascii="Calibri" w:eastAsia="Times New Roman" w:hAnsi="Calibri" w:cs="Times New Roman"/>
                <w:color w:val="000000"/>
              </w:rPr>
            </w:pPr>
            <w:r w:rsidRPr="00AF10A5">
              <w:rPr>
                <w:rFonts w:ascii="Calibri" w:eastAsia="Times New Roman" w:hAnsi="Calibri" w:cs="Times New Roman"/>
                <w:color w:val="000000"/>
              </w:rPr>
              <w:t>734</w:t>
            </w:r>
          </w:p>
        </w:tc>
        <w:tc>
          <w:tcPr>
            <w:tcW w:w="1081" w:type="dxa"/>
            <w:tcBorders>
              <w:top w:val="nil"/>
              <w:left w:val="nil"/>
              <w:bottom w:val="single" w:sz="4" w:space="0" w:color="auto"/>
              <w:right w:val="single" w:sz="4" w:space="0" w:color="auto"/>
            </w:tcBorders>
            <w:shd w:val="clear" w:color="000000" w:fill="FFC000"/>
            <w:noWrap/>
            <w:vAlign w:val="bottom"/>
            <w:hideMark/>
          </w:tcPr>
          <w:p w14:paraId="224BCA14" w14:textId="77777777" w:rsidR="00BD2BA1" w:rsidRPr="00AF10A5" w:rsidRDefault="00BD2BA1" w:rsidP="00BD2BA1">
            <w:pPr>
              <w:spacing w:after="0" w:line="240" w:lineRule="auto"/>
              <w:rPr>
                <w:rFonts w:ascii="Calibri" w:eastAsia="Times New Roman" w:hAnsi="Calibri" w:cs="Times New Roman"/>
                <w:color w:val="000000"/>
              </w:rPr>
            </w:pPr>
            <w:r w:rsidRPr="00AF10A5">
              <w:rPr>
                <w:rFonts w:ascii="Calibri" w:eastAsia="Times New Roman" w:hAnsi="Calibri" w:cs="Times New Roman"/>
                <w:color w:val="000000"/>
              </w:rPr>
              <w:t> </w:t>
            </w:r>
          </w:p>
        </w:tc>
        <w:tc>
          <w:tcPr>
            <w:tcW w:w="960" w:type="dxa"/>
            <w:tcBorders>
              <w:top w:val="nil"/>
              <w:left w:val="nil"/>
              <w:bottom w:val="single" w:sz="4" w:space="0" w:color="auto"/>
              <w:right w:val="single" w:sz="4" w:space="0" w:color="auto"/>
            </w:tcBorders>
            <w:shd w:val="clear" w:color="000000" w:fill="FFC000"/>
            <w:noWrap/>
            <w:vAlign w:val="bottom"/>
            <w:hideMark/>
          </w:tcPr>
          <w:p w14:paraId="50941989" w14:textId="77777777" w:rsidR="00BD2BA1" w:rsidRPr="00AF10A5" w:rsidRDefault="00BD2BA1" w:rsidP="00BD2BA1">
            <w:pPr>
              <w:spacing w:after="0" w:line="240" w:lineRule="auto"/>
              <w:rPr>
                <w:rFonts w:ascii="Calibri" w:eastAsia="Times New Roman" w:hAnsi="Calibri" w:cs="Times New Roman"/>
                <w:color w:val="000000"/>
              </w:rPr>
            </w:pPr>
            <w:r w:rsidRPr="00AF10A5">
              <w:rPr>
                <w:rFonts w:ascii="Calibri" w:eastAsia="Times New Roman" w:hAnsi="Calibri" w:cs="Times New Roman"/>
                <w:color w:val="000000"/>
              </w:rPr>
              <w:t> </w:t>
            </w:r>
          </w:p>
        </w:tc>
        <w:tc>
          <w:tcPr>
            <w:tcW w:w="960" w:type="dxa"/>
            <w:tcBorders>
              <w:top w:val="nil"/>
              <w:left w:val="nil"/>
              <w:bottom w:val="single" w:sz="4" w:space="0" w:color="auto"/>
              <w:right w:val="single" w:sz="4" w:space="0" w:color="auto"/>
            </w:tcBorders>
            <w:shd w:val="clear" w:color="auto" w:fill="auto"/>
            <w:noWrap/>
            <w:vAlign w:val="bottom"/>
            <w:hideMark/>
          </w:tcPr>
          <w:p w14:paraId="5CA4866B" w14:textId="77777777" w:rsidR="00BD2BA1" w:rsidRPr="00AF10A5" w:rsidRDefault="00BD2BA1" w:rsidP="00BD2BA1">
            <w:pPr>
              <w:spacing w:after="0" w:line="240" w:lineRule="auto"/>
              <w:rPr>
                <w:rFonts w:ascii="Calibri" w:eastAsia="Times New Roman" w:hAnsi="Calibri" w:cs="Times New Roman"/>
                <w:color w:val="000000"/>
              </w:rPr>
            </w:pPr>
            <w:r w:rsidRPr="00AF10A5">
              <w:rPr>
                <w:rFonts w:ascii="Calibri" w:eastAsia="Times New Roman" w:hAnsi="Calibri" w:cs="Times New Roman"/>
                <w:color w:val="000000"/>
              </w:rPr>
              <w:t>0.00</w:t>
            </w:r>
          </w:p>
        </w:tc>
      </w:tr>
      <w:tr w:rsidR="00BD2BA1" w:rsidRPr="00AF10A5" w14:paraId="34478B73" w14:textId="77777777" w:rsidTr="00BD2BA1">
        <w:trPr>
          <w:trHeight w:val="300"/>
        </w:trPr>
        <w:tc>
          <w:tcPr>
            <w:tcW w:w="2960" w:type="dxa"/>
            <w:tcBorders>
              <w:top w:val="nil"/>
              <w:left w:val="single" w:sz="4" w:space="0" w:color="auto"/>
              <w:bottom w:val="single" w:sz="4" w:space="0" w:color="auto"/>
              <w:right w:val="single" w:sz="4" w:space="0" w:color="auto"/>
            </w:tcBorders>
            <w:shd w:val="clear" w:color="auto" w:fill="auto"/>
            <w:noWrap/>
            <w:vAlign w:val="bottom"/>
            <w:hideMark/>
          </w:tcPr>
          <w:p w14:paraId="6CF42049" w14:textId="77777777" w:rsidR="00BD2BA1" w:rsidRPr="00AF10A5" w:rsidRDefault="00BD2BA1" w:rsidP="00BD2BA1">
            <w:pPr>
              <w:spacing w:after="0" w:line="240" w:lineRule="auto"/>
              <w:rPr>
                <w:rFonts w:ascii="Calibri" w:eastAsia="Times New Roman" w:hAnsi="Calibri" w:cs="Times New Roman"/>
                <w:color w:val="000000"/>
              </w:rPr>
            </w:pPr>
            <w:r w:rsidRPr="00AF10A5">
              <w:rPr>
                <w:rFonts w:ascii="Calibri" w:eastAsia="Times New Roman" w:hAnsi="Calibri" w:cs="Times New Roman"/>
                <w:color w:val="000000"/>
              </w:rPr>
              <w:t>MTOW2</w:t>
            </w:r>
          </w:p>
        </w:tc>
        <w:tc>
          <w:tcPr>
            <w:tcW w:w="1262" w:type="dxa"/>
            <w:tcBorders>
              <w:top w:val="nil"/>
              <w:left w:val="nil"/>
              <w:bottom w:val="single" w:sz="4" w:space="0" w:color="auto"/>
              <w:right w:val="single" w:sz="4" w:space="0" w:color="auto"/>
            </w:tcBorders>
            <w:shd w:val="clear" w:color="auto" w:fill="auto"/>
            <w:noWrap/>
            <w:vAlign w:val="bottom"/>
            <w:hideMark/>
          </w:tcPr>
          <w:p w14:paraId="6C87876E" w14:textId="77777777" w:rsidR="00BD2BA1" w:rsidRPr="00AF10A5" w:rsidRDefault="00BD2BA1" w:rsidP="00BD2BA1">
            <w:pPr>
              <w:spacing w:after="0" w:line="240" w:lineRule="auto"/>
              <w:rPr>
                <w:rFonts w:ascii="Calibri" w:eastAsia="Times New Roman" w:hAnsi="Calibri" w:cs="Times New Roman"/>
                <w:color w:val="000000"/>
              </w:rPr>
            </w:pPr>
            <w:r w:rsidRPr="00AF10A5">
              <w:rPr>
                <w:rFonts w:ascii="Calibri" w:eastAsia="Times New Roman" w:hAnsi="Calibri" w:cs="Times New Roman"/>
                <w:color w:val="000000"/>
              </w:rPr>
              <w:t> </w:t>
            </w:r>
          </w:p>
        </w:tc>
        <w:tc>
          <w:tcPr>
            <w:tcW w:w="960" w:type="dxa"/>
            <w:tcBorders>
              <w:top w:val="nil"/>
              <w:left w:val="nil"/>
              <w:bottom w:val="single" w:sz="4" w:space="0" w:color="auto"/>
              <w:right w:val="single" w:sz="4" w:space="0" w:color="auto"/>
            </w:tcBorders>
            <w:shd w:val="clear" w:color="auto" w:fill="auto"/>
            <w:noWrap/>
            <w:vAlign w:val="bottom"/>
            <w:hideMark/>
          </w:tcPr>
          <w:p w14:paraId="26636AFE" w14:textId="77777777" w:rsidR="00BD2BA1" w:rsidRPr="00AF10A5" w:rsidRDefault="00BD2BA1" w:rsidP="00BD2BA1">
            <w:pPr>
              <w:spacing w:after="0" w:line="240" w:lineRule="auto"/>
              <w:rPr>
                <w:rFonts w:ascii="Calibri" w:eastAsia="Times New Roman" w:hAnsi="Calibri" w:cs="Times New Roman"/>
                <w:color w:val="000000"/>
              </w:rPr>
            </w:pPr>
            <w:r w:rsidRPr="00AF10A5">
              <w:rPr>
                <w:rFonts w:ascii="Calibri" w:eastAsia="Times New Roman" w:hAnsi="Calibri" w:cs="Times New Roman"/>
                <w:color w:val="000000"/>
              </w:rPr>
              <w:t>656</w:t>
            </w:r>
          </w:p>
        </w:tc>
        <w:tc>
          <w:tcPr>
            <w:tcW w:w="1081" w:type="dxa"/>
            <w:tcBorders>
              <w:top w:val="nil"/>
              <w:left w:val="nil"/>
              <w:bottom w:val="single" w:sz="4" w:space="0" w:color="auto"/>
              <w:right w:val="single" w:sz="4" w:space="0" w:color="auto"/>
            </w:tcBorders>
            <w:shd w:val="clear" w:color="auto" w:fill="auto"/>
            <w:noWrap/>
            <w:vAlign w:val="bottom"/>
            <w:hideMark/>
          </w:tcPr>
          <w:p w14:paraId="4F0C58A1" w14:textId="77777777" w:rsidR="00BD2BA1" w:rsidRPr="00AF10A5" w:rsidRDefault="00BD2BA1" w:rsidP="00BD2BA1">
            <w:pPr>
              <w:spacing w:after="0" w:line="240" w:lineRule="auto"/>
              <w:rPr>
                <w:rFonts w:ascii="Calibri" w:eastAsia="Times New Roman" w:hAnsi="Calibri" w:cs="Times New Roman"/>
                <w:color w:val="000000"/>
              </w:rPr>
            </w:pPr>
            <w:r w:rsidRPr="00AF10A5">
              <w:rPr>
                <w:rFonts w:ascii="Calibri" w:eastAsia="Times New Roman" w:hAnsi="Calibri" w:cs="Times New Roman"/>
                <w:color w:val="000000"/>
              </w:rPr>
              <w:t>6.82</w:t>
            </w:r>
          </w:p>
        </w:tc>
        <w:tc>
          <w:tcPr>
            <w:tcW w:w="960" w:type="dxa"/>
            <w:tcBorders>
              <w:top w:val="nil"/>
              <w:left w:val="nil"/>
              <w:bottom w:val="single" w:sz="4" w:space="0" w:color="auto"/>
              <w:right w:val="single" w:sz="4" w:space="0" w:color="auto"/>
            </w:tcBorders>
            <w:shd w:val="clear" w:color="auto" w:fill="auto"/>
            <w:noWrap/>
            <w:vAlign w:val="bottom"/>
            <w:hideMark/>
          </w:tcPr>
          <w:p w14:paraId="27B107D5" w14:textId="77777777" w:rsidR="00BD2BA1" w:rsidRPr="00AF10A5" w:rsidRDefault="00BD2BA1" w:rsidP="00BD2BA1">
            <w:pPr>
              <w:spacing w:after="0" w:line="240" w:lineRule="auto"/>
              <w:rPr>
                <w:rFonts w:ascii="Calibri" w:eastAsia="Times New Roman" w:hAnsi="Calibri" w:cs="Times New Roman"/>
                <w:color w:val="000000"/>
              </w:rPr>
            </w:pPr>
            <w:r w:rsidRPr="00AF10A5">
              <w:rPr>
                <w:rFonts w:ascii="Calibri" w:eastAsia="Times New Roman" w:hAnsi="Calibri" w:cs="Times New Roman"/>
                <w:color w:val="000000"/>
              </w:rPr>
              <w:t> </w:t>
            </w:r>
          </w:p>
        </w:tc>
        <w:tc>
          <w:tcPr>
            <w:tcW w:w="960" w:type="dxa"/>
            <w:tcBorders>
              <w:top w:val="nil"/>
              <w:left w:val="nil"/>
              <w:bottom w:val="single" w:sz="4" w:space="0" w:color="auto"/>
              <w:right w:val="single" w:sz="4" w:space="0" w:color="auto"/>
            </w:tcBorders>
            <w:shd w:val="clear" w:color="auto" w:fill="auto"/>
            <w:noWrap/>
            <w:vAlign w:val="bottom"/>
            <w:hideMark/>
          </w:tcPr>
          <w:p w14:paraId="4D864D12" w14:textId="77777777" w:rsidR="00BD2BA1" w:rsidRPr="00AF10A5" w:rsidRDefault="00BD2BA1" w:rsidP="00BD2BA1">
            <w:pPr>
              <w:spacing w:after="0" w:line="240" w:lineRule="auto"/>
              <w:rPr>
                <w:rFonts w:ascii="Calibri" w:eastAsia="Times New Roman" w:hAnsi="Calibri" w:cs="Times New Roman"/>
                <w:color w:val="000000"/>
              </w:rPr>
            </w:pPr>
            <w:r w:rsidRPr="00AF10A5">
              <w:rPr>
                <w:rFonts w:ascii="Calibri" w:eastAsia="Times New Roman" w:hAnsi="Calibri" w:cs="Times New Roman"/>
                <w:color w:val="000000"/>
              </w:rPr>
              <w:t>2.08</w:t>
            </w:r>
          </w:p>
        </w:tc>
      </w:tr>
      <w:tr w:rsidR="00BD2BA1" w:rsidRPr="00AF10A5" w14:paraId="32B9146A" w14:textId="77777777" w:rsidTr="00BD2BA1">
        <w:trPr>
          <w:trHeight w:val="300"/>
        </w:trPr>
        <w:tc>
          <w:tcPr>
            <w:tcW w:w="2960" w:type="dxa"/>
            <w:tcBorders>
              <w:top w:val="nil"/>
              <w:left w:val="single" w:sz="4" w:space="0" w:color="auto"/>
              <w:bottom w:val="nil"/>
              <w:right w:val="single" w:sz="4" w:space="0" w:color="auto"/>
            </w:tcBorders>
            <w:shd w:val="clear" w:color="auto" w:fill="auto"/>
            <w:noWrap/>
            <w:vAlign w:val="bottom"/>
            <w:hideMark/>
          </w:tcPr>
          <w:p w14:paraId="37BD8170" w14:textId="77777777" w:rsidR="00BD2BA1" w:rsidRPr="00AF10A5" w:rsidRDefault="00BD2BA1" w:rsidP="00BD2BA1">
            <w:pPr>
              <w:spacing w:after="0" w:line="240" w:lineRule="auto"/>
              <w:rPr>
                <w:rFonts w:ascii="Calibri" w:eastAsia="Times New Roman" w:hAnsi="Calibri" w:cs="Times New Roman"/>
                <w:color w:val="000000"/>
              </w:rPr>
            </w:pPr>
            <w:r w:rsidRPr="00AF10A5">
              <w:rPr>
                <w:rFonts w:ascii="Calibri" w:eastAsia="Times New Roman" w:hAnsi="Calibri" w:cs="Times New Roman"/>
                <w:color w:val="000000"/>
              </w:rPr>
              <w:t>%</w:t>
            </w:r>
          </w:p>
        </w:tc>
        <w:tc>
          <w:tcPr>
            <w:tcW w:w="1262" w:type="dxa"/>
            <w:tcBorders>
              <w:top w:val="nil"/>
              <w:left w:val="nil"/>
              <w:bottom w:val="nil"/>
              <w:right w:val="nil"/>
            </w:tcBorders>
            <w:shd w:val="clear" w:color="auto" w:fill="auto"/>
            <w:noWrap/>
            <w:vAlign w:val="bottom"/>
            <w:hideMark/>
          </w:tcPr>
          <w:p w14:paraId="7C1B642D" w14:textId="77777777" w:rsidR="00BD2BA1" w:rsidRPr="00AF10A5" w:rsidRDefault="00BD2BA1" w:rsidP="00BD2BA1">
            <w:pPr>
              <w:spacing w:after="0" w:line="240" w:lineRule="auto"/>
              <w:rPr>
                <w:rFonts w:ascii="Calibri" w:eastAsia="Times New Roman" w:hAnsi="Calibri" w:cs="Times New Roman"/>
                <w:color w:val="000000"/>
              </w:rPr>
            </w:pPr>
          </w:p>
        </w:tc>
        <w:tc>
          <w:tcPr>
            <w:tcW w:w="960" w:type="dxa"/>
            <w:tcBorders>
              <w:top w:val="nil"/>
              <w:left w:val="nil"/>
              <w:bottom w:val="nil"/>
              <w:right w:val="nil"/>
            </w:tcBorders>
            <w:shd w:val="clear" w:color="auto" w:fill="auto"/>
            <w:noWrap/>
            <w:vAlign w:val="bottom"/>
            <w:hideMark/>
          </w:tcPr>
          <w:p w14:paraId="41DEFEEB" w14:textId="77777777" w:rsidR="00BD2BA1" w:rsidRPr="00AF10A5" w:rsidRDefault="00BD2BA1" w:rsidP="00BD2BA1">
            <w:pPr>
              <w:spacing w:after="0" w:line="240" w:lineRule="auto"/>
              <w:rPr>
                <w:rFonts w:ascii="Times New Roman" w:eastAsia="Times New Roman" w:hAnsi="Times New Roman" w:cs="Times New Roman"/>
                <w:szCs w:val="20"/>
              </w:rPr>
            </w:pPr>
          </w:p>
        </w:tc>
        <w:tc>
          <w:tcPr>
            <w:tcW w:w="1081" w:type="dxa"/>
            <w:tcBorders>
              <w:top w:val="nil"/>
              <w:left w:val="nil"/>
              <w:bottom w:val="nil"/>
              <w:right w:val="nil"/>
            </w:tcBorders>
            <w:shd w:val="clear" w:color="auto" w:fill="auto"/>
            <w:noWrap/>
            <w:vAlign w:val="bottom"/>
            <w:hideMark/>
          </w:tcPr>
          <w:p w14:paraId="22E65EDB" w14:textId="77777777" w:rsidR="00BD2BA1" w:rsidRPr="00AF10A5" w:rsidRDefault="00BD2BA1" w:rsidP="00BD2BA1">
            <w:pPr>
              <w:spacing w:after="0" w:line="240" w:lineRule="auto"/>
              <w:rPr>
                <w:rFonts w:ascii="Calibri" w:eastAsia="Times New Roman" w:hAnsi="Calibri" w:cs="Times New Roman"/>
                <w:color w:val="000000"/>
              </w:rPr>
            </w:pPr>
            <w:r w:rsidRPr="00AF10A5">
              <w:rPr>
                <w:rFonts w:ascii="Calibri" w:eastAsia="Times New Roman" w:hAnsi="Calibri" w:cs="Times New Roman"/>
                <w:color w:val="000000"/>
              </w:rPr>
              <w:t>0.288</w:t>
            </w:r>
          </w:p>
        </w:tc>
        <w:tc>
          <w:tcPr>
            <w:tcW w:w="960" w:type="dxa"/>
            <w:tcBorders>
              <w:top w:val="nil"/>
              <w:left w:val="nil"/>
              <w:bottom w:val="nil"/>
              <w:right w:val="nil"/>
            </w:tcBorders>
            <w:shd w:val="clear" w:color="auto" w:fill="auto"/>
            <w:noWrap/>
            <w:vAlign w:val="bottom"/>
            <w:hideMark/>
          </w:tcPr>
          <w:p w14:paraId="7AD1B718" w14:textId="77777777" w:rsidR="00BD2BA1" w:rsidRPr="00AF10A5" w:rsidRDefault="00BD2BA1" w:rsidP="00BD2BA1">
            <w:pPr>
              <w:spacing w:after="0" w:line="240" w:lineRule="auto"/>
              <w:rPr>
                <w:rFonts w:ascii="Calibri" w:eastAsia="Times New Roman" w:hAnsi="Calibri" w:cs="Times New Roman"/>
                <w:color w:val="000000"/>
              </w:rPr>
            </w:pPr>
          </w:p>
        </w:tc>
        <w:tc>
          <w:tcPr>
            <w:tcW w:w="960" w:type="dxa"/>
            <w:tcBorders>
              <w:top w:val="nil"/>
              <w:left w:val="nil"/>
              <w:bottom w:val="nil"/>
              <w:right w:val="nil"/>
            </w:tcBorders>
            <w:shd w:val="clear" w:color="auto" w:fill="auto"/>
            <w:noWrap/>
            <w:vAlign w:val="bottom"/>
            <w:hideMark/>
          </w:tcPr>
          <w:p w14:paraId="5A6A151E" w14:textId="77777777" w:rsidR="00BD2BA1" w:rsidRPr="00AF10A5" w:rsidRDefault="00BD2BA1" w:rsidP="00BD2BA1">
            <w:pPr>
              <w:keepNext/>
              <w:spacing w:after="0" w:line="240" w:lineRule="auto"/>
              <w:rPr>
                <w:rFonts w:ascii="Times New Roman" w:eastAsia="Times New Roman" w:hAnsi="Times New Roman" w:cs="Times New Roman"/>
                <w:szCs w:val="20"/>
              </w:rPr>
            </w:pPr>
          </w:p>
        </w:tc>
      </w:tr>
    </w:tbl>
    <w:p w14:paraId="0150EB4C" w14:textId="77777777" w:rsidR="00BD2BA1" w:rsidRDefault="00BD2BA1" w:rsidP="00BD2BA1">
      <w:pPr>
        <w:pStyle w:val="Caption"/>
      </w:pPr>
      <w:bookmarkStart w:id="294" w:name="_Toc525256370"/>
      <w:r>
        <w:t xml:space="preserve">Table </w:t>
      </w:r>
      <w:r w:rsidR="00F47D15">
        <w:fldChar w:fldCharType="begin"/>
      </w:r>
      <w:r w:rsidR="00F47D15">
        <w:instrText xml:space="preserve"> STYLEREF 2 \s </w:instrText>
      </w:r>
      <w:r w:rsidR="00F47D15">
        <w:fldChar w:fldCharType="separate"/>
      </w:r>
      <w:r w:rsidR="00F47D15">
        <w:rPr>
          <w:noProof/>
        </w:rPr>
        <w:t>3.1</w:t>
      </w:r>
      <w:r w:rsidR="00F47D15">
        <w:fldChar w:fldCharType="end"/>
      </w:r>
      <w:r w:rsidR="00F47D15">
        <w:noBreakHyphen/>
      </w:r>
      <w:r w:rsidR="00F47D15">
        <w:fldChar w:fldCharType="begin"/>
      </w:r>
      <w:r w:rsidR="00F47D15">
        <w:instrText xml:space="preserve"> SEQ Table \* ARABIC \s 2 </w:instrText>
      </w:r>
      <w:r w:rsidR="00F47D15">
        <w:fldChar w:fldCharType="separate"/>
      </w:r>
      <w:r w:rsidR="00F47D15">
        <w:rPr>
          <w:noProof/>
        </w:rPr>
        <w:t>46</w:t>
      </w:r>
      <w:r w:rsidR="00F47D15">
        <w:fldChar w:fldCharType="end"/>
      </w:r>
      <w:r w:rsidR="00E95DC8">
        <w:t>.</w:t>
      </w:r>
      <w:r>
        <w:t xml:space="preserve"> C.G without fuel</w:t>
      </w:r>
      <w:bookmarkEnd w:id="294"/>
    </w:p>
    <w:p w14:paraId="185F6C59" w14:textId="77777777" w:rsidR="00BD2BA1" w:rsidRDefault="00BD2BA1" w:rsidP="00BD2BA1"/>
    <w:p w14:paraId="1FCC4C7B" w14:textId="77777777" w:rsidR="00BD2BA1" w:rsidRDefault="00BD2BA1" w:rsidP="00BD2BA1">
      <w:r>
        <w:t>Table 4 shows most forward x- body direction c.g case which includes 1 crew, no payload and trapped fuel. It is at the position which is 21.4% of the fuselage from nose.</w:t>
      </w:r>
    </w:p>
    <w:p w14:paraId="7B9EC7DC" w14:textId="77777777" w:rsidR="00BD2BA1" w:rsidRDefault="00BD2BA1" w:rsidP="00BD2BA1"/>
    <w:p w14:paraId="15663BD2" w14:textId="77777777" w:rsidR="00BD2BA1" w:rsidRDefault="00BD2BA1" w:rsidP="00BD2BA1">
      <w:r>
        <w:t>Table 5 shows most aft x-body direction c.g case which includes full crew, payload and full fuel. It is at the position which is 29.3% of the fuselage from nose.</w:t>
      </w:r>
    </w:p>
    <w:p w14:paraId="0E11B0F2" w14:textId="77777777" w:rsidR="00BD2BA1" w:rsidRDefault="00BD2BA1" w:rsidP="00BD2BA1"/>
    <w:p w14:paraId="57BDFC98" w14:textId="77777777" w:rsidR="00BD2BA1" w:rsidRDefault="00BD2BA1" w:rsidP="00BD2BA1">
      <w:r>
        <w:t>Table 5 shows c.g case which includes everything full but exludes the fuel. It is at the position which is 28.8% of the fuselage from nose.</w:t>
      </w:r>
    </w:p>
    <w:p w14:paraId="2E903467" w14:textId="77777777" w:rsidR="005859B5" w:rsidRDefault="005859B5" w:rsidP="005859B5"/>
    <w:p w14:paraId="6D371D72" w14:textId="77777777" w:rsidR="00BD2BA1" w:rsidRDefault="00BD2BA1" w:rsidP="005859B5"/>
    <w:p w14:paraId="767189EF" w14:textId="77777777" w:rsidR="00BD2BA1" w:rsidRDefault="00BD2BA1" w:rsidP="005859B5"/>
    <w:p w14:paraId="7CC588D6" w14:textId="77777777" w:rsidR="00BD2BA1" w:rsidRDefault="00BD2BA1" w:rsidP="005859B5"/>
    <w:p w14:paraId="411F730D" w14:textId="77777777" w:rsidR="005859B5" w:rsidRPr="00786E10" w:rsidRDefault="005859B5" w:rsidP="005859B5"/>
    <w:p w14:paraId="6E8D968E" w14:textId="77777777" w:rsidR="005859B5" w:rsidRPr="00786E10" w:rsidRDefault="005859B5" w:rsidP="005859B5">
      <w:pPr>
        <w:pStyle w:val="Heading4"/>
      </w:pPr>
      <w:bookmarkStart w:id="295" w:name="_Toc524881814"/>
      <w:bookmarkStart w:id="296" w:name="_Toc525261853"/>
      <w:r w:rsidRPr="00786E10">
        <w:lastRenderedPageBreak/>
        <w:t>REFERENCES</w:t>
      </w:r>
      <w:bookmarkEnd w:id="295"/>
      <w:bookmarkEnd w:id="296"/>
    </w:p>
    <w:p w14:paraId="48D5C7D0" w14:textId="77777777" w:rsidR="005859B5" w:rsidRPr="005859B5" w:rsidRDefault="005859B5" w:rsidP="005859B5">
      <w:pPr>
        <w:rPr>
          <w:b/>
        </w:rPr>
      </w:pPr>
      <w:bookmarkStart w:id="297" w:name="_Toc524881815"/>
      <w:r w:rsidRPr="005859B5">
        <w:rPr>
          <w:b/>
        </w:rPr>
        <w:t>Books</w:t>
      </w:r>
      <w:bookmarkEnd w:id="297"/>
    </w:p>
    <w:p w14:paraId="4C5F44B6" w14:textId="77777777" w:rsidR="005859B5" w:rsidRPr="005859B5" w:rsidRDefault="005859B5" w:rsidP="005859B5">
      <w:pPr>
        <w:rPr>
          <w:rFonts w:ascii="Arial" w:hAnsi="Arial" w:cs="Arial"/>
          <w:szCs w:val="36"/>
          <w:shd w:val="clear" w:color="auto" w:fill="FFFFFF"/>
        </w:rPr>
      </w:pPr>
      <w:r>
        <w:rPr>
          <w:rFonts w:ascii="Arial" w:hAnsi="Arial" w:cs="Arial"/>
          <w:shd w:val="clear" w:color="auto" w:fill="FFFFFF"/>
        </w:rPr>
        <w:t xml:space="preserve">Mohammad H. Sadraey, </w:t>
      </w:r>
      <w:r w:rsidRPr="006B3B27">
        <w:rPr>
          <w:rFonts w:ascii="Arial" w:hAnsi="Arial" w:cs="Arial"/>
          <w:szCs w:val="36"/>
          <w:shd w:val="clear" w:color="auto" w:fill="FFFFFF"/>
        </w:rPr>
        <w:t>Aircraft Design: A Systems Engineering Approach</w:t>
      </w:r>
      <w:r>
        <w:rPr>
          <w:rFonts w:ascii="Arial" w:hAnsi="Arial" w:cs="Arial"/>
          <w:szCs w:val="36"/>
          <w:shd w:val="clear" w:color="auto" w:fill="FFFFFF"/>
        </w:rPr>
        <w:t>, 2012</w:t>
      </w:r>
    </w:p>
    <w:p w14:paraId="7DDBE543" w14:textId="77777777" w:rsidR="005859B5" w:rsidRDefault="005859B5" w:rsidP="005859B5">
      <w:r>
        <w:t>Daniel Raymer, Aircraft Design, 1989</w:t>
      </w:r>
    </w:p>
    <w:p w14:paraId="77F731CC" w14:textId="77777777" w:rsidR="005859B5" w:rsidRPr="006B3B27" w:rsidRDefault="005859B5" w:rsidP="005859B5">
      <w:r w:rsidRPr="006B3B27">
        <w:t>Leland M. Nicolai, Grant Carichner</w:t>
      </w:r>
      <w:r>
        <w:t xml:space="preserve">, </w:t>
      </w:r>
      <w:r w:rsidRPr="006B3B27">
        <w:t>Fundamentals of Aircraft and Airship Design</w:t>
      </w:r>
      <w:r>
        <w:t>, 2010</w:t>
      </w:r>
    </w:p>
    <w:p w14:paraId="613E660E" w14:textId="77777777" w:rsidR="005859B5" w:rsidRPr="005859B5" w:rsidRDefault="005859B5" w:rsidP="005859B5">
      <w:pPr>
        <w:rPr>
          <w:b/>
        </w:rPr>
      </w:pPr>
      <w:bookmarkStart w:id="298" w:name="_Toc524881819"/>
      <w:r w:rsidRPr="005859B5">
        <w:rPr>
          <w:b/>
        </w:rPr>
        <w:t>Methods</w:t>
      </w:r>
      <w:bookmarkStart w:id="299" w:name="_Toc524881820"/>
      <w:bookmarkEnd w:id="298"/>
    </w:p>
    <w:p w14:paraId="31DE062C" w14:textId="77777777" w:rsidR="005859B5" w:rsidRPr="005859B5" w:rsidRDefault="005859B5" w:rsidP="005859B5">
      <w:pPr>
        <w:rPr>
          <w:b/>
        </w:rPr>
      </w:pPr>
      <w:r w:rsidRPr="005859B5">
        <w:rPr>
          <w:b/>
        </w:rPr>
        <w:t>Raymer Method</w:t>
      </w:r>
      <w:bookmarkEnd w:id="299"/>
    </w:p>
    <w:p w14:paraId="2D9F8CB8" w14:textId="77777777" w:rsidR="005859B5" w:rsidRPr="00786E10" w:rsidRDefault="005859B5" w:rsidP="005859B5">
      <w:r w:rsidRPr="00786E10">
        <w:t xml:space="preserve">             </w:t>
      </w:r>
    </w:p>
    <w:p w14:paraId="5CE6344D" w14:textId="77777777" w:rsidR="005859B5" w:rsidRPr="00786E10" w:rsidRDefault="009F22DF" w:rsidP="005859B5">
      <w:pPr>
        <w:rPr>
          <w:rFonts w:eastAsiaTheme="minorEastAsia"/>
        </w:rPr>
      </w:pPr>
      <m:oMathPara>
        <m:oMath>
          <m:sSub>
            <m:sSubPr>
              <m:ctrlPr>
                <w:rPr>
                  <w:rFonts w:ascii="Cambria Math" w:hAnsi="Cambria Math"/>
                  <w:i/>
                </w:rPr>
              </m:ctrlPr>
            </m:sSubPr>
            <m:e>
              <m:r>
                <w:rPr>
                  <w:rFonts w:ascii="Cambria Math" w:hAnsi="Cambria Math"/>
                </w:rPr>
                <m:t>W</m:t>
              </m:r>
            </m:e>
            <m:sub>
              <m:r>
                <w:rPr>
                  <w:rFonts w:ascii="Cambria Math" w:hAnsi="Cambria Math"/>
                </w:rPr>
                <m:t>wing</m:t>
              </m:r>
            </m:sub>
          </m:sSub>
          <m:r>
            <w:rPr>
              <w:rFonts w:ascii="Cambria Math" w:hAnsi="Cambria Math"/>
            </w:rPr>
            <m:t>=0.036</m:t>
          </m:r>
          <m:sSubSup>
            <m:sSubSupPr>
              <m:ctrlPr>
                <w:rPr>
                  <w:rFonts w:ascii="Cambria Math" w:hAnsi="Cambria Math"/>
                  <w:i/>
                </w:rPr>
              </m:ctrlPr>
            </m:sSubSupPr>
            <m:e>
              <m:r>
                <w:rPr>
                  <w:rFonts w:ascii="Cambria Math" w:hAnsi="Cambria Math"/>
                </w:rPr>
                <m:t>S</m:t>
              </m:r>
            </m:e>
            <m:sub>
              <m:r>
                <w:rPr>
                  <w:rFonts w:ascii="Cambria Math" w:hAnsi="Cambria Math"/>
                </w:rPr>
                <m:t>w</m:t>
              </m:r>
            </m:sub>
            <m:sup>
              <m:r>
                <w:rPr>
                  <w:rFonts w:ascii="Cambria Math" w:hAnsi="Cambria Math"/>
                </w:rPr>
                <m:t>0.758</m:t>
              </m:r>
            </m:sup>
          </m:sSubSup>
          <m:sSubSup>
            <m:sSubSupPr>
              <m:ctrlPr>
                <w:rPr>
                  <w:rFonts w:ascii="Cambria Math" w:hAnsi="Cambria Math"/>
                  <w:i/>
                </w:rPr>
              </m:ctrlPr>
            </m:sSubSupPr>
            <m:e>
              <m:r>
                <w:rPr>
                  <w:rFonts w:ascii="Cambria Math" w:hAnsi="Cambria Math"/>
                </w:rPr>
                <m:t>W</m:t>
              </m:r>
            </m:e>
            <m:sub>
              <m:r>
                <w:rPr>
                  <w:rFonts w:ascii="Cambria Math" w:hAnsi="Cambria Math"/>
                </w:rPr>
                <m:t>fw</m:t>
              </m:r>
            </m:sub>
            <m:sup>
              <m:r>
                <w:rPr>
                  <w:rFonts w:ascii="Cambria Math" w:hAnsi="Cambria Math"/>
                </w:rPr>
                <m:t>0.0035</m:t>
              </m:r>
            </m:sup>
          </m:sSubSup>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A</m:t>
                      </m:r>
                    </m:num>
                    <m:den>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eastAsiaTheme="minorEastAsia" w:hAnsi="Cambria Math"/>
                                </w:rPr>
                                <m:t>cos</m:t>
                              </m:r>
                            </m:e>
                            <m:sup>
                              <m:r>
                                <w:rPr>
                                  <w:rFonts w:ascii="Cambria Math" w:eastAsiaTheme="minorEastAsia" w:hAnsi="Cambria Math"/>
                                </w:rPr>
                                <m:t>2</m:t>
                              </m:r>
                              <m:ctrlPr>
                                <w:rPr>
                                  <w:rFonts w:ascii="Cambria Math" w:eastAsiaTheme="minorEastAsia" w:hAnsi="Cambria Math"/>
                                </w:rPr>
                              </m:ctrlPr>
                            </m:sup>
                          </m:sSup>
                        </m:fName>
                        <m:e>
                          <m:r>
                            <m:rPr>
                              <m:sty m:val="p"/>
                            </m:rPr>
                            <w:rPr>
                              <w:rFonts w:ascii="Cambria Math" w:eastAsiaTheme="minorEastAsia" w:hAnsi="Cambria Math"/>
                            </w:rPr>
                            <m:t>Λ</m:t>
                          </m:r>
                        </m:e>
                      </m:func>
                    </m:den>
                  </m:f>
                </m:e>
              </m:d>
            </m:e>
            <m:sup>
              <m:r>
                <w:rPr>
                  <w:rFonts w:ascii="Cambria Math" w:eastAsiaTheme="minorEastAsia" w:hAnsi="Cambria Math"/>
                </w:rPr>
                <m:t>0.6</m:t>
              </m:r>
            </m:sup>
          </m:sSup>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0.006</m:t>
              </m:r>
            </m:sup>
          </m:sSup>
          <m:sSup>
            <m:sSupPr>
              <m:ctrlPr>
                <w:rPr>
                  <w:rFonts w:ascii="Cambria Math" w:eastAsiaTheme="minorEastAsia" w:hAnsi="Cambria Math"/>
                  <w:i/>
                </w:rPr>
              </m:ctrlPr>
            </m:sSupPr>
            <m:e>
              <m:r>
                <w:rPr>
                  <w:rFonts w:ascii="Cambria Math" w:eastAsiaTheme="minorEastAsia" w:hAnsi="Cambria Math"/>
                </w:rPr>
                <m:t>λ</m:t>
              </m:r>
            </m:e>
            <m:sup>
              <m:r>
                <w:rPr>
                  <w:rFonts w:ascii="Cambria Math" w:eastAsiaTheme="minorEastAsia" w:hAnsi="Cambria Math"/>
                </w:rPr>
                <m:t>0.04</m:t>
              </m:r>
            </m:sup>
          </m:sSup>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100</m:t>
                      </m:r>
                      <m:f>
                        <m:fPr>
                          <m:ctrlPr>
                            <w:rPr>
                              <w:rFonts w:ascii="Cambria Math" w:eastAsiaTheme="minorEastAsia" w:hAnsi="Cambria Math"/>
                              <w:i/>
                            </w:rPr>
                          </m:ctrlPr>
                        </m:fPr>
                        <m:num>
                          <m:r>
                            <w:rPr>
                              <w:rFonts w:ascii="Cambria Math" w:eastAsiaTheme="minorEastAsia" w:hAnsi="Cambria Math"/>
                            </w:rPr>
                            <m:t>t</m:t>
                          </m:r>
                        </m:num>
                        <m:den>
                          <m:r>
                            <w:rPr>
                              <w:rFonts w:ascii="Cambria Math" w:eastAsiaTheme="minorEastAsia" w:hAnsi="Cambria Math"/>
                            </w:rPr>
                            <m:t>c</m:t>
                          </m:r>
                        </m:den>
                      </m:f>
                    </m:num>
                    <m:den>
                      <m:r>
                        <w:rPr>
                          <w:rFonts w:ascii="Cambria Math" w:eastAsiaTheme="minorEastAsia" w:hAnsi="Cambria Math"/>
                        </w:rPr>
                        <m:t>cos</m:t>
                      </m:r>
                      <m:r>
                        <m:rPr>
                          <m:sty m:val="p"/>
                        </m:rPr>
                        <w:rPr>
                          <w:rFonts w:ascii="Cambria Math" w:eastAsiaTheme="minorEastAsia" w:hAnsi="Cambria Math"/>
                        </w:rPr>
                        <m:t>Λ</m:t>
                      </m:r>
                    </m:den>
                  </m:f>
                </m:e>
              </m:d>
            </m:e>
            <m:sup>
              <m:r>
                <w:rPr>
                  <w:rFonts w:ascii="Cambria Math" w:eastAsiaTheme="minorEastAsia" w:hAnsi="Cambria Math"/>
                </w:rPr>
                <m:t>-0.3</m:t>
              </m:r>
            </m:sup>
          </m:sSup>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z</m:t>
                      </m:r>
                    </m:sub>
                  </m:sSub>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dg</m:t>
                      </m:r>
                    </m:sub>
                  </m:sSub>
                </m:e>
              </m:d>
            </m:e>
            <m:sup>
              <m:r>
                <w:rPr>
                  <w:rFonts w:ascii="Cambria Math" w:eastAsiaTheme="minorEastAsia" w:hAnsi="Cambria Math"/>
                </w:rPr>
                <m:t>0.49</m:t>
              </m:r>
            </m:sup>
          </m:sSup>
        </m:oMath>
      </m:oMathPara>
    </w:p>
    <w:p w14:paraId="0671566D" w14:textId="77777777" w:rsidR="005859B5" w:rsidRPr="00786E10" w:rsidRDefault="009F22DF" w:rsidP="005859B5">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horizontal tail</m:t>
              </m:r>
            </m:sub>
          </m:sSub>
          <m:r>
            <w:rPr>
              <w:rFonts w:ascii="Cambria Math" w:eastAsiaTheme="minorEastAsia" w:hAnsi="Cambria Math"/>
            </w:rPr>
            <m:t>=0.16</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z</m:t>
                      </m:r>
                    </m:sub>
                  </m:sSub>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dg</m:t>
                      </m:r>
                    </m:sub>
                  </m:sSub>
                </m:e>
              </m:d>
            </m:e>
            <m:sup>
              <m:r>
                <w:rPr>
                  <w:rFonts w:ascii="Cambria Math" w:eastAsiaTheme="minorEastAsia" w:hAnsi="Cambria Math"/>
                </w:rPr>
                <m:t>0.414</m:t>
              </m:r>
            </m:sup>
          </m:sSup>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0.168</m:t>
              </m:r>
            </m:sup>
          </m:sSup>
          <m:sSubSup>
            <m:sSubSupPr>
              <m:ctrlPr>
                <w:rPr>
                  <w:rFonts w:ascii="Cambria Math" w:eastAsiaTheme="minorEastAsia" w:hAnsi="Cambria Math"/>
                  <w:i/>
                </w:rPr>
              </m:ctrlPr>
            </m:sSubSupPr>
            <m:e>
              <m:r>
                <w:rPr>
                  <w:rFonts w:ascii="Cambria Math" w:eastAsiaTheme="minorEastAsia" w:hAnsi="Cambria Math"/>
                </w:rPr>
                <m:t>S</m:t>
              </m:r>
            </m:e>
            <m:sub>
              <m:r>
                <w:rPr>
                  <w:rFonts w:ascii="Cambria Math" w:eastAsiaTheme="minorEastAsia" w:hAnsi="Cambria Math"/>
                </w:rPr>
                <m:t>ht</m:t>
              </m:r>
            </m:sub>
            <m:sup>
              <m:r>
                <w:rPr>
                  <w:rFonts w:ascii="Cambria Math" w:eastAsiaTheme="minorEastAsia" w:hAnsi="Cambria Math"/>
                </w:rPr>
                <m:t>0.896</m:t>
              </m:r>
            </m:sup>
          </m:sSubSup>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100</m:t>
                  </m:r>
                  <m:f>
                    <m:fPr>
                      <m:ctrlPr>
                        <w:rPr>
                          <w:rFonts w:ascii="Cambria Math" w:eastAsiaTheme="minorEastAsia" w:hAnsi="Cambria Math"/>
                          <w:i/>
                        </w:rPr>
                      </m:ctrlPr>
                    </m:fPr>
                    <m:num>
                      <m:r>
                        <w:rPr>
                          <w:rFonts w:ascii="Cambria Math" w:eastAsiaTheme="minorEastAsia" w:hAnsi="Cambria Math"/>
                        </w:rPr>
                        <m:t>t</m:t>
                      </m:r>
                    </m:num>
                    <m:den>
                      <m:r>
                        <w:rPr>
                          <w:rFonts w:ascii="Cambria Math" w:eastAsiaTheme="minorEastAsia" w:hAnsi="Cambria Math"/>
                        </w:rPr>
                        <m:t>c</m:t>
                      </m:r>
                    </m:den>
                  </m:f>
                </m:num>
                <m:den>
                  <m:r>
                    <w:rPr>
                      <w:rFonts w:ascii="Cambria Math" w:eastAsiaTheme="minorEastAsia" w:hAnsi="Cambria Math"/>
                    </w:rPr>
                    <m:t>cos</m:t>
                  </m:r>
                  <m:r>
                    <m:rPr>
                      <m:sty m:val="p"/>
                    </m:rPr>
                    <w:rPr>
                      <w:rFonts w:ascii="Cambria Math" w:eastAsiaTheme="minorEastAsia" w:hAnsi="Cambria Math"/>
                    </w:rPr>
                    <m:t>Λ</m:t>
                  </m:r>
                </m:den>
              </m:f>
            </m:e>
          </m:d>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A</m:t>
                      </m:r>
                    </m:num>
                    <m:den>
                      <m:sSub>
                        <m:sSubPr>
                          <m:ctrlPr>
                            <w:rPr>
                              <w:rFonts w:ascii="Cambria Math" w:eastAsiaTheme="minorEastAsia" w:hAnsi="Cambria Math"/>
                              <w:i/>
                            </w:rPr>
                          </m:ctrlPr>
                        </m:sSubPr>
                        <m:e>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eastAsiaTheme="minorEastAsia" w:hAnsi="Cambria Math"/>
                                    </w:rPr>
                                    <m:t>cos</m:t>
                                  </m:r>
                                </m:e>
                                <m:sup>
                                  <m:r>
                                    <w:rPr>
                                      <w:rFonts w:ascii="Cambria Math" w:eastAsiaTheme="minorEastAsia" w:hAnsi="Cambria Math"/>
                                    </w:rPr>
                                    <m:t>2</m:t>
                                  </m:r>
                                  <m:ctrlPr>
                                    <w:rPr>
                                      <w:rFonts w:ascii="Cambria Math" w:eastAsiaTheme="minorEastAsia" w:hAnsi="Cambria Math"/>
                                    </w:rPr>
                                  </m:ctrlPr>
                                </m:sup>
                              </m:sSup>
                            </m:fName>
                            <m:e>
                              <m:r>
                                <m:rPr>
                                  <m:sty m:val="p"/>
                                </m:rPr>
                                <w:rPr>
                                  <w:rFonts w:ascii="Cambria Math" w:eastAsiaTheme="minorEastAsia" w:hAnsi="Cambria Math"/>
                                </w:rPr>
                                <m:t>Λ</m:t>
                              </m:r>
                            </m:e>
                          </m:func>
                        </m:e>
                        <m:sub>
                          <m:r>
                            <w:rPr>
                              <w:rFonts w:ascii="Cambria Math" w:eastAsiaTheme="minorEastAsia" w:hAnsi="Cambria Math"/>
                            </w:rPr>
                            <m:t>ht</m:t>
                          </m:r>
                        </m:sub>
                      </m:sSub>
                    </m:den>
                  </m:f>
                </m:e>
              </m:d>
            </m:e>
            <m:sup>
              <m:r>
                <w:rPr>
                  <w:rFonts w:ascii="Cambria Math" w:eastAsiaTheme="minorEastAsia" w:hAnsi="Cambria Math"/>
                </w:rPr>
                <m:t>0.043</m:t>
              </m:r>
            </m:sup>
          </m:sSup>
          <m:sSubSup>
            <m:sSubSupPr>
              <m:ctrlPr>
                <w:rPr>
                  <w:rFonts w:ascii="Cambria Math" w:eastAsiaTheme="minorEastAsia" w:hAnsi="Cambria Math"/>
                  <w:i/>
                </w:rPr>
              </m:ctrlPr>
            </m:sSubSupPr>
            <m:e>
              <m:r>
                <w:rPr>
                  <w:rFonts w:ascii="Cambria Math" w:eastAsiaTheme="minorEastAsia" w:hAnsi="Cambria Math"/>
                </w:rPr>
                <m:t>λ</m:t>
              </m:r>
            </m:e>
            <m:sub>
              <m:r>
                <w:rPr>
                  <w:rFonts w:ascii="Cambria Math" w:eastAsiaTheme="minorEastAsia" w:hAnsi="Cambria Math"/>
                </w:rPr>
                <m:t>h</m:t>
              </m:r>
            </m:sub>
            <m:sup>
              <m:r>
                <w:rPr>
                  <w:rFonts w:ascii="Cambria Math" w:eastAsiaTheme="minorEastAsia" w:hAnsi="Cambria Math"/>
                </w:rPr>
                <m:t>-0.02</m:t>
              </m:r>
            </m:sup>
          </m:sSubSup>
        </m:oMath>
      </m:oMathPara>
    </w:p>
    <w:p w14:paraId="450D4F04" w14:textId="77777777" w:rsidR="005859B5" w:rsidRPr="00786E10" w:rsidRDefault="009F22DF" w:rsidP="005859B5">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vertical tail</m:t>
              </m:r>
            </m:sub>
          </m:sSub>
          <m:r>
            <w:rPr>
              <w:rFonts w:ascii="Cambria Math" w:eastAsiaTheme="minorEastAsia" w:hAnsi="Cambria Math"/>
            </w:rPr>
            <m:t>=0.073</m:t>
          </m:r>
          <m:d>
            <m:dPr>
              <m:ctrlPr>
                <w:rPr>
                  <w:rFonts w:ascii="Cambria Math" w:eastAsiaTheme="minorEastAsia" w:hAnsi="Cambria Math"/>
                  <w:i/>
                </w:rPr>
              </m:ctrlPr>
            </m:dPr>
            <m:e>
              <m:r>
                <w:rPr>
                  <w:rFonts w:ascii="Cambria Math" w:eastAsiaTheme="minorEastAsia" w:hAnsi="Cambria Math"/>
                </w:rPr>
                <m:t>1+0.2</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m:t>
                      </m:r>
                    </m:sub>
                  </m:sSub>
                </m:num>
                <m:den>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v</m:t>
                      </m:r>
                    </m:sub>
                  </m:sSub>
                </m:den>
              </m:f>
            </m:e>
          </m:d>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z</m:t>
                      </m:r>
                    </m:sub>
                  </m:sSub>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dg</m:t>
                      </m:r>
                    </m:sub>
                  </m:sSub>
                </m:e>
              </m:d>
            </m:e>
            <m:sup>
              <m:r>
                <w:rPr>
                  <w:rFonts w:ascii="Cambria Math" w:eastAsiaTheme="minorEastAsia" w:hAnsi="Cambria Math"/>
                </w:rPr>
                <m:t>0.376</m:t>
              </m:r>
            </m:sup>
          </m:sSup>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0.122</m:t>
              </m:r>
            </m:sup>
          </m:sSup>
          <m:sSubSup>
            <m:sSubSupPr>
              <m:ctrlPr>
                <w:rPr>
                  <w:rFonts w:ascii="Cambria Math" w:eastAsiaTheme="minorEastAsia" w:hAnsi="Cambria Math"/>
                  <w:i/>
                </w:rPr>
              </m:ctrlPr>
            </m:sSubSupPr>
            <m:e>
              <m:r>
                <w:rPr>
                  <w:rFonts w:ascii="Cambria Math" w:eastAsiaTheme="minorEastAsia" w:hAnsi="Cambria Math"/>
                </w:rPr>
                <m:t>S</m:t>
              </m:r>
            </m:e>
            <m:sub>
              <m:r>
                <w:rPr>
                  <w:rFonts w:ascii="Cambria Math" w:eastAsiaTheme="minorEastAsia" w:hAnsi="Cambria Math"/>
                </w:rPr>
                <m:t>vt</m:t>
              </m:r>
            </m:sub>
            <m:sup>
              <m:r>
                <w:rPr>
                  <w:rFonts w:ascii="Cambria Math" w:eastAsiaTheme="minorEastAsia" w:hAnsi="Cambria Math"/>
                </w:rPr>
                <m:t>0.873</m:t>
              </m:r>
            </m:sup>
          </m:sSubSup>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100</m:t>
                      </m:r>
                      <m:f>
                        <m:fPr>
                          <m:ctrlPr>
                            <w:rPr>
                              <w:rFonts w:ascii="Cambria Math" w:eastAsiaTheme="minorEastAsia" w:hAnsi="Cambria Math"/>
                              <w:i/>
                            </w:rPr>
                          </m:ctrlPr>
                        </m:fPr>
                        <m:num>
                          <m:r>
                            <w:rPr>
                              <w:rFonts w:ascii="Cambria Math" w:eastAsiaTheme="minorEastAsia" w:hAnsi="Cambria Math"/>
                            </w:rPr>
                            <m:t>t</m:t>
                          </m:r>
                        </m:num>
                        <m:den>
                          <m:r>
                            <w:rPr>
                              <w:rFonts w:ascii="Cambria Math" w:eastAsiaTheme="minorEastAsia" w:hAnsi="Cambria Math"/>
                            </w:rPr>
                            <m:t>c</m:t>
                          </m:r>
                        </m:den>
                      </m:f>
                    </m:num>
                    <m:den>
                      <m:r>
                        <w:rPr>
                          <w:rFonts w:ascii="Cambria Math" w:eastAsiaTheme="minorEastAsia" w:hAnsi="Cambria Math"/>
                        </w:rPr>
                        <m:t>cos</m:t>
                      </m:r>
                      <m:sSub>
                        <m:sSubPr>
                          <m:ctrlPr>
                            <w:rPr>
                              <w:rFonts w:ascii="Cambria Math" w:eastAsiaTheme="minorEastAsia" w:hAnsi="Cambria Math"/>
                            </w:rPr>
                          </m:ctrlPr>
                        </m:sSubPr>
                        <m:e>
                          <m:r>
                            <m:rPr>
                              <m:sty m:val="p"/>
                            </m:rPr>
                            <w:rPr>
                              <w:rFonts w:ascii="Cambria Math" w:eastAsiaTheme="minorEastAsia" w:hAnsi="Cambria Math"/>
                            </w:rPr>
                            <m:t>Λ</m:t>
                          </m:r>
                        </m:e>
                        <m:sub>
                          <m:r>
                            <m:rPr>
                              <m:sty m:val="p"/>
                            </m:rPr>
                            <w:rPr>
                              <w:rFonts w:ascii="Cambria Math" w:eastAsiaTheme="minorEastAsia" w:hAnsi="Cambria Math"/>
                            </w:rPr>
                            <m:t>vt</m:t>
                          </m:r>
                        </m:sub>
                      </m:sSub>
                    </m:den>
                  </m:f>
                </m:e>
              </m:d>
            </m:e>
            <m:sup>
              <m:r>
                <w:rPr>
                  <w:rFonts w:ascii="Cambria Math" w:eastAsiaTheme="minorEastAsia" w:hAnsi="Cambria Math"/>
                </w:rPr>
                <m:t>-0.49</m:t>
              </m:r>
            </m:sup>
          </m:sSup>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A</m:t>
                      </m:r>
                    </m:num>
                    <m:den>
                      <m:sSub>
                        <m:sSubPr>
                          <m:ctrlPr>
                            <w:rPr>
                              <w:rFonts w:ascii="Cambria Math" w:eastAsiaTheme="minorEastAsia" w:hAnsi="Cambria Math"/>
                              <w:i/>
                            </w:rPr>
                          </m:ctrlPr>
                        </m:sSubPr>
                        <m:e>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eastAsiaTheme="minorEastAsia" w:hAnsi="Cambria Math"/>
                                    </w:rPr>
                                    <m:t>cos</m:t>
                                  </m:r>
                                </m:e>
                                <m:sup>
                                  <m:r>
                                    <w:rPr>
                                      <w:rFonts w:ascii="Cambria Math" w:eastAsiaTheme="minorEastAsia" w:hAnsi="Cambria Math"/>
                                    </w:rPr>
                                    <m:t>2</m:t>
                                  </m:r>
                                  <m:ctrlPr>
                                    <w:rPr>
                                      <w:rFonts w:ascii="Cambria Math" w:eastAsiaTheme="minorEastAsia" w:hAnsi="Cambria Math"/>
                                    </w:rPr>
                                  </m:ctrlPr>
                                </m:sup>
                              </m:sSup>
                            </m:fName>
                            <m:e>
                              <m:r>
                                <m:rPr>
                                  <m:sty m:val="p"/>
                                </m:rPr>
                                <w:rPr>
                                  <w:rFonts w:ascii="Cambria Math" w:eastAsiaTheme="minorEastAsia" w:hAnsi="Cambria Math"/>
                                </w:rPr>
                                <m:t>Λ</m:t>
                              </m:r>
                            </m:e>
                          </m:func>
                        </m:e>
                        <m:sub>
                          <m:r>
                            <w:rPr>
                              <w:rFonts w:ascii="Cambria Math" w:eastAsiaTheme="minorEastAsia" w:hAnsi="Cambria Math"/>
                            </w:rPr>
                            <m:t>vt</m:t>
                          </m:r>
                        </m:sub>
                      </m:sSub>
                    </m:den>
                  </m:f>
                </m:e>
              </m:d>
            </m:e>
            <m:sup>
              <m:r>
                <w:rPr>
                  <w:rFonts w:ascii="Cambria Math" w:eastAsiaTheme="minorEastAsia" w:hAnsi="Cambria Math"/>
                </w:rPr>
                <m:t>0.357</m:t>
              </m:r>
            </m:sup>
          </m:sSup>
          <m:sSubSup>
            <m:sSubSupPr>
              <m:ctrlPr>
                <w:rPr>
                  <w:rFonts w:ascii="Cambria Math" w:eastAsiaTheme="minorEastAsia" w:hAnsi="Cambria Math"/>
                  <w:i/>
                </w:rPr>
              </m:ctrlPr>
            </m:sSubSupPr>
            <m:e>
              <m:r>
                <w:rPr>
                  <w:rFonts w:ascii="Cambria Math" w:eastAsiaTheme="minorEastAsia" w:hAnsi="Cambria Math"/>
                </w:rPr>
                <m:t>λ</m:t>
              </m:r>
            </m:e>
            <m:sub>
              <m:r>
                <w:rPr>
                  <w:rFonts w:ascii="Cambria Math" w:eastAsiaTheme="minorEastAsia" w:hAnsi="Cambria Math"/>
                </w:rPr>
                <m:t>vt</m:t>
              </m:r>
            </m:sub>
            <m:sup>
              <m:r>
                <w:rPr>
                  <w:rFonts w:ascii="Cambria Math" w:eastAsiaTheme="minorEastAsia" w:hAnsi="Cambria Math"/>
                </w:rPr>
                <m:t>0.039</m:t>
              </m:r>
            </m:sup>
          </m:sSubSup>
        </m:oMath>
      </m:oMathPara>
    </w:p>
    <w:p w14:paraId="2A9D27DE" w14:textId="77777777" w:rsidR="005859B5" w:rsidRPr="00786E10" w:rsidRDefault="009F22DF" w:rsidP="005859B5">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fuselage</m:t>
              </m:r>
            </m:sub>
          </m:sSub>
          <m:r>
            <w:rPr>
              <w:rFonts w:ascii="Cambria Math" w:eastAsiaTheme="minorEastAsia" w:hAnsi="Cambria Math"/>
            </w:rPr>
            <m:t>=0.052</m:t>
          </m:r>
          <m:sSubSup>
            <m:sSubSupPr>
              <m:ctrlPr>
                <w:rPr>
                  <w:rFonts w:ascii="Cambria Math" w:eastAsiaTheme="minorEastAsia" w:hAnsi="Cambria Math"/>
                  <w:i/>
                </w:rPr>
              </m:ctrlPr>
            </m:sSubSupPr>
            <m:e>
              <m:r>
                <w:rPr>
                  <w:rFonts w:ascii="Cambria Math" w:eastAsiaTheme="minorEastAsia" w:hAnsi="Cambria Math"/>
                </w:rPr>
                <m:t>S</m:t>
              </m:r>
            </m:e>
            <m:sub>
              <m:r>
                <w:rPr>
                  <w:rFonts w:ascii="Cambria Math" w:eastAsiaTheme="minorEastAsia" w:hAnsi="Cambria Math"/>
                </w:rPr>
                <m:t>f</m:t>
              </m:r>
            </m:sub>
            <m:sup>
              <m:r>
                <w:rPr>
                  <w:rFonts w:ascii="Cambria Math" w:eastAsiaTheme="minorEastAsia" w:hAnsi="Cambria Math"/>
                </w:rPr>
                <m:t>1.086</m:t>
              </m:r>
            </m:sup>
          </m:sSubSup>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z</m:t>
                      </m:r>
                    </m:sub>
                  </m:sSub>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dg</m:t>
                      </m:r>
                    </m:sub>
                  </m:sSub>
                </m:e>
              </m:d>
            </m:e>
            <m:sup>
              <m:r>
                <w:rPr>
                  <w:rFonts w:ascii="Cambria Math" w:eastAsiaTheme="minorEastAsia" w:hAnsi="Cambria Math"/>
                </w:rPr>
                <m:t>0.177</m:t>
              </m:r>
            </m:sup>
          </m:sSup>
          <m:sSubSup>
            <m:sSubSupPr>
              <m:ctrlPr>
                <w:rPr>
                  <w:rFonts w:ascii="Cambria Math" w:eastAsiaTheme="minorEastAsia" w:hAnsi="Cambria Math"/>
                  <w:i/>
                </w:rPr>
              </m:ctrlPr>
            </m:sSubSupPr>
            <m:e>
              <m:r>
                <w:rPr>
                  <w:rFonts w:ascii="Cambria Math" w:eastAsiaTheme="minorEastAsia" w:hAnsi="Cambria Math"/>
                </w:rPr>
                <m:t>L</m:t>
              </m:r>
            </m:e>
            <m:sub>
              <m:r>
                <w:rPr>
                  <w:rFonts w:ascii="Cambria Math" w:eastAsiaTheme="minorEastAsia" w:hAnsi="Cambria Math"/>
                </w:rPr>
                <m:t>f</m:t>
              </m:r>
            </m:sub>
            <m:sup>
              <m:r>
                <w:rPr>
                  <w:rFonts w:ascii="Cambria Math" w:eastAsiaTheme="minorEastAsia" w:hAnsi="Cambria Math"/>
                </w:rPr>
                <m:t>-0.051</m:t>
              </m:r>
            </m:sup>
          </m:sSubSup>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L</m:t>
                      </m:r>
                    </m:num>
                    <m:den>
                      <m:r>
                        <w:rPr>
                          <w:rFonts w:ascii="Cambria Math" w:eastAsiaTheme="minorEastAsia" w:hAnsi="Cambria Math"/>
                        </w:rPr>
                        <m:t>D</m:t>
                      </m:r>
                    </m:den>
                  </m:f>
                </m:e>
              </m:d>
            </m:e>
            <m:sup>
              <m:r>
                <w:rPr>
                  <w:rFonts w:ascii="Cambria Math" w:eastAsiaTheme="minorEastAsia" w:hAnsi="Cambria Math"/>
                </w:rPr>
                <m:t>-0.072</m:t>
              </m:r>
            </m:sup>
          </m:sSup>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0.241</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press</m:t>
              </m:r>
            </m:sub>
          </m:sSub>
        </m:oMath>
      </m:oMathPara>
    </w:p>
    <w:p w14:paraId="6A0F3A33" w14:textId="77777777" w:rsidR="005859B5" w:rsidRPr="00786E10" w:rsidRDefault="009F22DF" w:rsidP="005859B5">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main landing gear</m:t>
              </m:r>
            </m:sub>
          </m:sSub>
          <m:r>
            <w:rPr>
              <w:rFonts w:ascii="Cambria Math" w:eastAsiaTheme="minorEastAsia" w:hAnsi="Cambria Math"/>
            </w:rPr>
            <m:t>=0.095</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l</m:t>
                      </m:r>
                    </m:sub>
                  </m:sSub>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l</m:t>
                      </m:r>
                    </m:sub>
                  </m:sSub>
                </m:e>
              </m:d>
            </m:e>
            <m:sup>
              <m:r>
                <w:rPr>
                  <w:rFonts w:ascii="Cambria Math" w:eastAsiaTheme="minorEastAsia" w:hAnsi="Cambria Math"/>
                </w:rPr>
                <m:t>0.768</m:t>
              </m:r>
            </m:sup>
          </m:sSup>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m</m:t>
                          </m:r>
                        </m:sub>
                      </m:sSub>
                    </m:num>
                    <m:den>
                      <m:r>
                        <w:rPr>
                          <w:rFonts w:ascii="Cambria Math" w:eastAsiaTheme="minorEastAsia" w:hAnsi="Cambria Math"/>
                        </w:rPr>
                        <m:t>12</m:t>
                      </m:r>
                    </m:den>
                  </m:f>
                </m:e>
              </m:d>
            </m:e>
            <m:sup>
              <m:r>
                <w:rPr>
                  <w:rFonts w:ascii="Cambria Math" w:eastAsiaTheme="minorEastAsia" w:hAnsi="Cambria Math"/>
                </w:rPr>
                <m:t>0.409</m:t>
              </m:r>
            </m:sup>
          </m:sSup>
        </m:oMath>
      </m:oMathPara>
    </w:p>
    <w:p w14:paraId="6538AC76" w14:textId="77777777" w:rsidR="005859B5" w:rsidRPr="00786E10" w:rsidRDefault="009F22DF" w:rsidP="005859B5">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nose landing gear</m:t>
              </m:r>
            </m:sub>
          </m:sSub>
          <m:r>
            <w:rPr>
              <w:rFonts w:ascii="Cambria Math" w:eastAsiaTheme="minorEastAsia" w:hAnsi="Cambria Math"/>
            </w:rPr>
            <m:t>=0.125</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l</m:t>
                      </m:r>
                    </m:sub>
                  </m:sSub>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l</m:t>
                      </m:r>
                    </m:sub>
                  </m:sSub>
                </m:e>
              </m:d>
            </m:e>
            <m:sup>
              <m:r>
                <w:rPr>
                  <w:rFonts w:ascii="Cambria Math" w:eastAsiaTheme="minorEastAsia" w:hAnsi="Cambria Math"/>
                </w:rPr>
                <m:t>0.566</m:t>
              </m:r>
            </m:sup>
          </m:sSup>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n</m:t>
                          </m:r>
                        </m:sub>
                      </m:sSub>
                    </m:num>
                    <m:den>
                      <m:r>
                        <w:rPr>
                          <w:rFonts w:ascii="Cambria Math" w:eastAsiaTheme="minorEastAsia" w:hAnsi="Cambria Math"/>
                        </w:rPr>
                        <m:t>12</m:t>
                      </m:r>
                    </m:den>
                  </m:f>
                </m:e>
              </m:d>
            </m:e>
            <m:sup>
              <m:r>
                <w:rPr>
                  <w:rFonts w:ascii="Cambria Math" w:eastAsiaTheme="minorEastAsia" w:hAnsi="Cambria Math"/>
                </w:rPr>
                <m:t>0.845</m:t>
              </m:r>
            </m:sup>
          </m:sSup>
        </m:oMath>
      </m:oMathPara>
    </w:p>
    <w:p w14:paraId="4A3D2753" w14:textId="77777777" w:rsidR="005859B5" w:rsidRPr="00786E10" w:rsidRDefault="009F22DF" w:rsidP="005859B5">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installed engine (total)</m:t>
              </m:r>
            </m:sub>
          </m:sSub>
          <m:r>
            <w:rPr>
              <w:rFonts w:ascii="Cambria Math" w:eastAsiaTheme="minorEastAsia" w:hAnsi="Cambria Math"/>
            </w:rPr>
            <m:t>=2.575</m:t>
          </m:r>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en</m:t>
              </m:r>
            </m:sub>
            <m:sup>
              <m:r>
                <w:rPr>
                  <w:rFonts w:ascii="Cambria Math" w:eastAsiaTheme="minorEastAsia" w:hAnsi="Cambria Math"/>
                </w:rPr>
                <m:t>0.922</m:t>
              </m:r>
            </m:sup>
          </m:sSubSup>
          <m:sSubSup>
            <m:sSubSupPr>
              <m:ctrlPr>
                <w:rPr>
                  <w:rFonts w:ascii="Cambria Math" w:eastAsiaTheme="minorEastAsia" w:hAnsi="Cambria Math"/>
                  <w:i/>
                </w:rPr>
              </m:ctrlPr>
            </m:sSubSupPr>
            <m:e>
              <m:r>
                <w:rPr>
                  <w:rFonts w:ascii="Cambria Math" w:eastAsiaTheme="minorEastAsia" w:hAnsi="Cambria Math"/>
                </w:rPr>
                <m:t>N</m:t>
              </m:r>
            </m:e>
            <m:sub>
              <m:r>
                <w:rPr>
                  <w:rFonts w:ascii="Cambria Math" w:eastAsiaTheme="minorEastAsia" w:hAnsi="Cambria Math"/>
                </w:rPr>
                <m:t>en</m:t>
              </m:r>
            </m:sub>
            <m:sup>
              <m:r>
                <w:rPr>
                  <w:rFonts w:ascii="Cambria Math" w:eastAsiaTheme="minorEastAsia" w:hAnsi="Cambria Math"/>
                </w:rPr>
                <m:t>0.157</m:t>
              </m:r>
            </m:sup>
          </m:sSubSup>
        </m:oMath>
      </m:oMathPara>
    </w:p>
    <w:p w14:paraId="271A69AE" w14:textId="77777777" w:rsidR="005859B5" w:rsidRPr="00786E10" w:rsidRDefault="009F22DF" w:rsidP="005859B5">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flight comtrols</m:t>
              </m:r>
            </m:sub>
          </m:sSub>
          <m:r>
            <w:rPr>
              <w:rFonts w:ascii="Cambria Math" w:eastAsiaTheme="minorEastAsia" w:hAnsi="Cambria Math"/>
            </w:rPr>
            <m:t>=0.053</m:t>
          </m:r>
          <m:sSup>
            <m:sSupPr>
              <m:ctrlPr>
                <w:rPr>
                  <w:rFonts w:ascii="Cambria Math" w:eastAsiaTheme="minorEastAsia" w:hAnsi="Cambria Math"/>
                  <w:i/>
                </w:rPr>
              </m:ctrlPr>
            </m:sSupPr>
            <m:e>
              <m:r>
                <w:rPr>
                  <w:rFonts w:ascii="Cambria Math" w:eastAsiaTheme="minorEastAsia" w:hAnsi="Cambria Math"/>
                </w:rPr>
                <m:t>L</m:t>
              </m:r>
            </m:e>
            <m:sup>
              <m:r>
                <w:rPr>
                  <w:rFonts w:ascii="Cambria Math" w:eastAsiaTheme="minorEastAsia" w:hAnsi="Cambria Math"/>
                </w:rPr>
                <m:t>1.536</m:t>
              </m:r>
            </m:sup>
          </m:sSup>
          <m:sSubSup>
            <m:sSubSupPr>
              <m:ctrlPr>
                <w:rPr>
                  <w:rFonts w:ascii="Cambria Math" w:eastAsiaTheme="minorEastAsia" w:hAnsi="Cambria Math"/>
                  <w:i/>
                </w:rPr>
              </m:ctrlPr>
            </m:sSubSupPr>
            <m:e>
              <m:r>
                <w:rPr>
                  <w:rFonts w:ascii="Cambria Math" w:eastAsiaTheme="minorEastAsia" w:hAnsi="Cambria Math"/>
                </w:rPr>
                <m:t>B</m:t>
              </m:r>
            </m:e>
            <m:sub>
              <m:r>
                <w:rPr>
                  <w:rFonts w:ascii="Cambria Math" w:eastAsiaTheme="minorEastAsia" w:hAnsi="Cambria Math"/>
                </w:rPr>
                <m:t>w</m:t>
              </m:r>
            </m:sub>
            <m:sup>
              <m:r>
                <w:rPr>
                  <w:rFonts w:ascii="Cambria Math" w:eastAsiaTheme="minorEastAsia" w:hAnsi="Cambria Math"/>
                </w:rPr>
                <m:t>0.371</m:t>
              </m:r>
            </m:sup>
          </m:sSubSup>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Z</m:t>
                      </m:r>
                    </m:sub>
                  </m:sSub>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dg</m:t>
                      </m:r>
                    </m:sub>
                  </m:sSub>
                  <m:r>
                    <w:rPr>
                      <w:rFonts w:ascii="Cambria Math" w:eastAsiaTheme="minorEastAsia" w:hAnsi="Cambria Math"/>
                    </w:rPr>
                    <m:t>x</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-4</m:t>
                      </m:r>
                    </m:sup>
                  </m:sSup>
                </m:e>
              </m:d>
            </m:e>
            <m:sup>
              <m:r>
                <w:rPr>
                  <w:rFonts w:ascii="Cambria Math" w:eastAsiaTheme="minorEastAsia" w:hAnsi="Cambria Math"/>
                </w:rPr>
                <m:t>0.80</m:t>
              </m:r>
            </m:sup>
          </m:sSup>
        </m:oMath>
      </m:oMathPara>
    </w:p>
    <w:p w14:paraId="3B54F979" w14:textId="77777777" w:rsidR="005859B5" w:rsidRPr="00786E10" w:rsidRDefault="009F22DF" w:rsidP="005859B5">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hydraulics</m:t>
              </m:r>
            </m:sub>
          </m:sSub>
          <m:r>
            <w:rPr>
              <w:rFonts w:ascii="Cambria Math" w:eastAsiaTheme="minorEastAsia" w:hAnsi="Cambria Math"/>
            </w:rPr>
            <m:t>=0.001</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dg</m:t>
              </m:r>
            </m:sub>
          </m:sSub>
        </m:oMath>
      </m:oMathPara>
    </w:p>
    <w:p w14:paraId="45F378D0" w14:textId="77777777" w:rsidR="005859B5" w:rsidRPr="00786E10" w:rsidRDefault="009F22DF" w:rsidP="005859B5">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electrical</m:t>
              </m:r>
            </m:sub>
          </m:sSub>
          <m:r>
            <w:rPr>
              <w:rFonts w:ascii="Cambria Math" w:eastAsiaTheme="minorEastAsia" w:hAnsi="Cambria Math"/>
            </w:rPr>
            <m:t>=12.57</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fuel system</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avionics</m:t>
                      </m:r>
                    </m:sub>
                  </m:sSub>
                </m:e>
              </m:d>
            </m:e>
            <m:sup>
              <m:r>
                <w:rPr>
                  <w:rFonts w:ascii="Cambria Math" w:eastAsiaTheme="minorEastAsia" w:hAnsi="Cambria Math"/>
                </w:rPr>
                <m:t>0.51</m:t>
              </m:r>
            </m:sup>
          </m:sSup>
        </m:oMath>
      </m:oMathPara>
    </w:p>
    <w:p w14:paraId="286EA5F2" w14:textId="77777777" w:rsidR="005859B5" w:rsidRPr="00786E10" w:rsidRDefault="009F22DF" w:rsidP="005859B5">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avionics</m:t>
              </m:r>
            </m:sub>
          </m:sSub>
          <m:r>
            <w:rPr>
              <w:rFonts w:ascii="Cambria Math" w:eastAsiaTheme="minorEastAsia" w:hAnsi="Cambria Math"/>
            </w:rPr>
            <m:t>=2.117</m:t>
          </m:r>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uav</m:t>
              </m:r>
            </m:sub>
            <m:sup>
              <m:r>
                <w:rPr>
                  <w:rFonts w:ascii="Cambria Math" w:eastAsiaTheme="minorEastAsia" w:hAnsi="Cambria Math"/>
                </w:rPr>
                <m:t>0.933</m:t>
              </m:r>
            </m:sup>
          </m:sSubSup>
        </m:oMath>
      </m:oMathPara>
    </w:p>
    <w:p w14:paraId="37E0FB59" w14:textId="77777777" w:rsidR="005859B5" w:rsidRPr="00786E10" w:rsidRDefault="009F22DF" w:rsidP="005859B5">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air conditioning and anti-ice</m:t>
              </m:r>
            </m:sub>
          </m:sSub>
          <m:r>
            <w:rPr>
              <w:rFonts w:ascii="Cambria Math" w:eastAsiaTheme="minorEastAsia" w:hAnsi="Cambria Math"/>
            </w:rPr>
            <m:t>=0.265</m:t>
          </m:r>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dg</m:t>
              </m:r>
            </m:sub>
            <m:sup>
              <m:r>
                <w:rPr>
                  <w:rFonts w:ascii="Cambria Math" w:eastAsiaTheme="minorEastAsia" w:hAnsi="Cambria Math"/>
                </w:rPr>
                <m:t>0.52</m:t>
              </m:r>
            </m:sup>
          </m:sSubSup>
          <m:sSubSup>
            <m:sSubSupPr>
              <m:ctrlPr>
                <w:rPr>
                  <w:rFonts w:ascii="Cambria Math" w:eastAsiaTheme="minorEastAsia" w:hAnsi="Cambria Math"/>
                  <w:i/>
                </w:rPr>
              </m:ctrlPr>
            </m:sSubSupPr>
            <m:e>
              <m:r>
                <w:rPr>
                  <w:rFonts w:ascii="Cambria Math" w:eastAsiaTheme="minorEastAsia" w:hAnsi="Cambria Math"/>
                </w:rPr>
                <m:t>N</m:t>
              </m:r>
            </m:e>
            <m:sub>
              <m:r>
                <w:rPr>
                  <w:rFonts w:ascii="Cambria Math" w:eastAsiaTheme="minorEastAsia" w:hAnsi="Cambria Math"/>
                </w:rPr>
                <m:t>p</m:t>
              </m:r>
            </m:sub>
            <m:sup>
              <m:r>
                <w:rPr>
                  <w:rFonts w:ascii="Cambria Math" w:eastAsiaTheme="minorEastAsia" w:hAnsi="Cambria Math"/>
                </w:rPr>
                <m:t>0.68</m:t>
              </m:r>
            </m:sup>
          </m:sSubSup>
          <m:r>
            <w:rPr>
              <w:rFonts w:ascii="Cambria Math" w:eastAsiaTheme="minorEastAsia" w:hAnsi="Cambria Math"/>
            </w:rPr>
            <m:t xml:space="preserve"> </m:t>
          </m:r>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avionics</m:t>
              </m:r>
            </m:sub>
            <m:sup>
              <m:r>
                <w:rPr>
                  <w:rFonts w:ascii="Cambria Math" w:eastAsiaTheme="minorEastAsia" w:hAnsi="Cambria Math"/>
                </w:rPr>
                <m:t>0.17</m:t>
              </m:r>
            </m:sup>
          </m:sSubSup>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0.08</m:t>
              </m:r>
            </m:sup>
          </m:sSup>
        </m:oMath>
      </m:oMathPara>
    </w:p>
    <w:p w14:paraId="4D175548" w14:textId="77777777" w:rsidR="005859B5" w:rsidRPr="00786E10" w:rsidRDefault="009F22DF" w:rsidP="005859B5">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furnishings</m:t>
              </m:r>
            </m:sub>
          </m:sSub>
          <m:r>
            <w:rPr>
              <w:rFonts w:ascii="Cambria Math" w:eastAsiaTheme="minorEastAsia" w:hAnsi="Cambria Math"/>
            </w:rPr>
            <m:t>=0.0582</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dg</m:t>
              </m:r>
            </m:sub>
          </m:sSub>
          <m:r>
            <w:rPr>
              <w:rFonts w:ascii="Cambria Math" w:eastAsiaTheme="minorEastAsia" w:hAnsi="Cambria Math"/>
            </w:rPr>
            <m:t>-65</m:t>
          </m:r>
        </m:oMath>
      </m:oMathPara>
    </w:p>
    <w:p w14:paraId="132F7DBB" w14:textId="77777777" w:rsidR="005859B5" w:rsidRPr="00786E10" w:rsidRDefault="005859B5" w:rsidP="005859B5">
      <w:r w:rsidRPr="00786E10">
        <w:br w:type="page"/>
      </w:r>
    </w:p>
    <w:p w14:paraId="1FF728DB" w14:textId="77777777" w:rsidR="005859B5" w:rsidRPr="005859B5" w:rsidRDefault="005859B5" w:rsidP="005859B5">
      <w:pPr>
        <w:rPr>
          <w:b/>
        </w:rPr>
      </w:pPr>
      <w:bookmarkStart w:id="300" w:name="_Toc524881821"/>
      <w:r w:rsidRPr="005859B5">
        <w:rPr>
          <w:b/>
        </w:rPr>
        <w:lastRenderedPageBreak/>
        <w:t>Roskam Method</w:t>
      </w:r>
      <w:bookmarkEnd w:id="300"/>
    </w:p>
    <w:p w14:paraId="67E71CB1" w14:textId="77777777" w:rsidR="005859B5" w:rsidRPr="00786E10" w:rsidRDefault="005859B5" w:rsidP="005859B5">
      <w:pPr>
        <w:rPr>
          <w:rFonts w:eastAsiaTheme="minorEastAsia"/>
        </w:rPr>
      </w:pPr>
    </w:p>
    <w:p w14:paraId="2844A8EA" w14:textId="77777777" w:rsidR="005859B5" w:rsidRPr="00786E10" w:rsidRDefault="009F22DF" w:rsidP="005859B5">
      <w:pPr>
        <w:rPr>
          <w:rFonts w:eastAsiaTheme="minorEastAsia"/>
        </w:rPr>
      </w:pPr>
      <m:oMathPara>
        <m:oMath>
          <m:sSub>
            <m:sSubPr>
              <m:ctrlPr>
                <w:rPr>
                  <w:rFonts w:ascii="Cambria Math" w:hAnsi="Cambria Math"/>
                  <w:i/>
                </w:rPr>
              </m:ctrlPr>
            </m:sSubPr>
            <m:e>
              <m:r>
                <w:rPr>
                  <w:rFonts w:ascii="Cambria Math" w:hAnsi="Cambria Math"/>
                </w:rPr>
                <m:t>W</m:t>
              </m:r>
            </m:e>
            <m:sub>
              <m:r>
                <w:rPr>
                  <w:rFonts w:ascii="Cambria Math" w:hAnsi="Cambria Math"/>
                </w:rPr>
                <m:t>wing</m:t>
              </m:r>
            </m:sub>
          </m:sSub>
          <m:r>
            <w:rPr>
              <w:rFonts w:ascii="Cambria Math" w:hAnsi="Cambria Math"/>
            </w:rPr>
            <m:t>=96.948</m:t>
          </m:r>
          <m:sSup>
            <m:sSupPr>
              <m:ctrlPr>
                <w:rPr>
                  <w:rFonts w:ascii="Cambria Math" w:hAnsi="Cambria Math"/>
                  <w:i/>
                </w:rPr>
              </m:ctrlPr>
            </m:sSupPr>
            <m:e>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to</m:t>
                              </m:r>
                            </m:sub>
                          </m:sSub>
                          <m:r>
                            <w:rPr>
                              <w:rFonts w:ascii="Cambria Math" w:hAnsi="Cambria Math"/>
                            </w:rPr>
                            <m:t>.</m:t>
                          </m:r>
                          <m:f>
                            <m:fPr>
                              <m:ctrlPr>
                                <w:rPr>
                                  <w:rFonts w:ascii="Cambria Math" w:hAnsi="Cambria Math"/>
                                  <w:i/>
                                </w:rPr>
                              </m:ctrlPr>
                            </m:fPr>
                            <m:num>
                              <m:r>
                                <w:rPr>
                                  <w:rFonts w:ascii="Cambria Math" w:hAnsi="Cambria Math"/>
                                </w:rPr>
                                <m:t>nult</m:t>
                              </m:r>
                            </m:num>
                            <m:den>
                              <m:sSup>
                                <m:sSupPr>
                                  <m:ctrlPr>
                                    <w:rPr>
                                      <w:rFonts w:ascii="Cambria Math" w:hAnsi="Cambria Math"/>
                                      <w:i/>
                                    </w:rPr>
                                  </m:ctrlPr>
                                </m:sSupPr>
                                <m:e>
                                  <m:r>
                                    <w:rPr>
                                      <w:rFonts w:ascii="Cambria Math" w:hAnsi="Cambria Math"/>
                                    </w:rPr>
                                    <m:t>10</m:t>
                                  </m:r>
                                </m:e>
                                <m:sup>
                                  <m:r>
                                    <w:rPr>
                                      <w:rFonts w:ascii="Cambria Math" w:hAnsi="Cambria Math"/>
                                    </w:rPr>
                                    <m:t>5</m:t>
                                  </m:r>
                                </m:sup>
                              </m:sSup>
                            </m:den>
                          </m:f>
                        </m:e>
                      </m:d>
                    </m:e>
                    <m:sup>
                      <m:r>
                        <w:rPr>
                          <w:rFonts w:ascii="Cambria Math" w:hAnsi="Cambria Math"/>
                        </w:rPr>
                        <m:t>0.65</m:t>
                      </m:r>
                    </m:sup>
                  </m:s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A</m:t>
                              </m:r>
                            </m:num>
                            <m:den>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m:rPr>
                                          <m:sty m:val="p"/>
                                        </m:rPr>
                                        <w:rPr>
                                          <w:rFonts w:ascii="Cambria Math" w:hAnsi="Cambria Math"/>
                                        </w:rPr>
                                        <m:t>Λ</m:t>
                                      </m:r>
                                    </m:e>
                                  </m:d>
                                </m:e>
                              </m:func>
                            </m:den>
                          </m:f>
                        </m:e>
                      </m:d>
                    </m:e>
                    <m:sup>
                      <m:r>
                        <w:rPr>
                          <w:rFonts w:ascii="Cambria Math" w:hAnsi="Cambria Math"/>
                        </w:rPr>
                        <m:t>0.57</m:t>
                      </m:r>
                    </m:sup>
                  </m:sSup>
                  <m:sSup>
                    <m:sSupPr>
                      <m:ctrlPr>
                        <w:rPr>
                          <w:rFonts w:ascii="Cambria Math" w:hAnsi="Cambria Math"/>
                          <w:i/>
                        </w:rPr>
                      </m:ctrlPr>
                    </m:sSupPr>
                    <m:e>
                      <m:d>
                        <m:dPr>
                          <m:begChr m:val="["/>
                          <m:endChr m:val="]"/>
                          <m:ctrlPr>
                            <w:rPr>
                              <w:rFonts w:ascii="Cambria Math" w:hAnsi="Cambria Math"/>
                              <w:i/>
                            </w:rPr>
                          </m:ctrlPr>
                        </m:dPr>
                        <m:e>
                          <m:f>
                            <m:fPr>
                              <m:ctrlPr>
                                <w:rPr>
                                  <w:rFonts w:ascii="Cambria Math" w:hAnsi="Cambria Math"/>
                                  <w:i/>
                                </w:rPr>
                              </m:ctrlPr>
                            </m:fPr>
                            <m:num>
                              <m:r>
                                <w:rPr>
                                  <w:rFonts w:ascii="Cambria Math" w:hAnsi="Cambria Math"/>
                                </w:rPr>
                                <m:t>S</m:t>
                              </m:r>
                            </m:num>
                            <m:den>
                              <m:r>
                                <w:rPr>
                                  <w:rFonts w:ascii="Cambria Math" w:hAnsi="Cambria Math"/>
                                </w:rPr>
                                <m:t>100</m:t>
                              </m:r>
                            </m:den>
                          </m:f>
                        </m:e>
                      </m:d>
                    </m:e>
                    <m:sup>
                      <m:r>
                        <w:rPr>
                          <w:rFonts w:ascii="Cambria Math" w:hAnsi="Cambria Math"/>
                        </w:rPr>
                        <m:t>0.61</m:t>
                      </m:r>
                    </m:sup>
                  </m:sSup>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d>
                            <m:dPr>
                              <m:ctrlPr>
                                <w:rPr>
                                  <w:rFonts w:ascii="Cambria Math" w:hAnsi="Cambria Math"/>
                                  <w:i/>
                                </w:rPr>
                              </m:ctrlPr>
                            </m:dPr>
                            <m:e>
                              <m:f>
                                <m:fPr>
                                  <m:ctrlPr>
                                    <w:rPr>
                                      <w:rFonts w:ascii="Cambria Math" w:hAnsi="Cambria Math"/>
                                      <w:i/>
                                    </w:rPr>
                                  </m:ctrlPr>
                                </m:fPr>
                                <m:num>
                                  <m:r>
                                    <w:rPr>
                                      <w:rFonts w:ascii="Cambria Math" w:hAnsi="Cambria Math"/>
                                    </w:rPr>
                                    <m:t>1+λ</m:t>
                                  </m:r>
                                </m:num>
                                <m:den>
                                  <m:r>
                                    <w:rPr>
                                      <w:rFonts w:ascii="Cambria Math" w:hAnsi="Cambria Math"/>
                                    </w:rPr>
                                    <m:t>2</m:t>
                                  </m:r>
                                </m:den>
                              </m:f>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wt</m:t>
                              </m:r>
                            </m:sub>
                          </m:sSub>
                        </m:e>
                      </m:d>
                    </m:e>
                    <m:sup>
                      <m:r>
                        <w:rPr>
                          <w:rFonts w:ascii="Cambria Math" w:hAnsi="Cambria Math"/>
                        </w:rPr>
                        <m:t>0.36</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1+</m:t>
                          </m:r>
                          <m:f>
                            <m:fPr>
                              <m:ctrlPr>
                                <w:rPr>
                                  <w:rFonts w:ascii="Cambria Math" w:hAnsi="Cambria Math"/>
                                  <w:i/>
                                </w:rPr>
                              </m:ctrlPr>
                            </m:fPr>
                            <m:num>
                              <m:r>
                                <w:rPr>
                                  <w:rFonts w:ascii="Cambria Math" w:hAnsi="Cambria Math"/>
                                </w:rPr>
                                <m:t>VH</m:t>
                              </m:r>
                            </m:num>
                            <m:den>
                              <m:r>
                                <w:rPr>
                                  <w:rFonts w:ascii="Cambria Math" w:hAnsi="Cambria Math"/>
                                </w:rPr>
                                <m:t>500</m:t>
                              </m:r>
                            </m:den>
                          </m:f>
                        </m:e>
                      </m:d>
                    </m:e>
                    <m:sup>
                      <m:r>
                        <w:rPr>
                          <w:rFonts w:ascii="Cambria Math" w:hAnsi="Cambria Math"/>
                        </w:rPr>
                        <m:t>0.5</m:t>
                      </m:r>
                    </m:sup>
                  </m:sSup>
                </m:e>
              </m:d>
            </m:e>
            <m:sup>
              <m:r>
                <w:rPr>
                  <w:rFonts w:ascii="Cambria Math" w:hAnsi="Cambria Math"/>
                </w:rPr>
                <m:t>0.993</m:t>
              </m:r>
            </m:sup>
          </m:sSup>
        </m:oMath>
      </m:oMathPara>
    </w:p>
    <w:p w14:paraId="6D10E116" w14:textId="77777777" w:rsidR="005859B5" w:rsidRPr="00786E10" w:rsidRDefault="009F22DF" w:rsidP="005859B5">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horizontal tail</m:t>
              </m:r>
            </m:sub>
          </m:sSub>
          <m:r>
            <w:rPr>
              <w:rFonts w:ascii="Cambria Math" w:eastAsiaTheme="minorEastAsia" w:hAnsi="Cambria Math"/>
            </w:rPr>
            <m:t>=127.</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to</m:t>
                              </m:r>
                            </m:sub>
                          </m:sSub>
                          <m:r>
                            <w:rPr>
                              <w:rFonts w:ascii="Cambria Math" w:hAnsi="Cambria Math"/>
                            </w:rPr>
                            <m:t>.</m:t>
                          </m:r>
                          <m:f>
                            <m:fPr>
                              <m:ctrlPr>
                                <w:rPr>
                                  <w:rFonts w:ascii="Cambria Math" w:hAnsi="Cambria Math"/>
                                  <w:i/>
                                </w:rPr>
                              </m:ctrlPr>
                            </m:fPr>
                            <m:num>
                              <m:r>
                                <w:rPr>
                                  <w:rFonts w:ascii="Cambria Math" w:hAnsi="Cambria Math"/>
                                </w:rPr>
                                <m:t>nult</m:t>
                              </m:r>
                            </m:num>
                            <m:den>
                              <m:sSup>
                                <m:sSupPr>
                                  <m:ctrlPr>
                                    <w:rPr>
                                      <w:rFonts w:ascii="Cambria Math" w:hAnsi="Cambria Math"/>
                                      <w:i/>
                                    </w:rPr>
                                  </m:ctrlPr>
                                </m:sSupPr>
                                <m:e>
                                  <m:r>
                                    <w:rPr>
                                      <w:rFonts w:ascii="Cambria Math" w:hAnsi="Cambria Math"/>
                                    </w:rPr>
                                    <m:t>10</m:t>
                                  </m:r>
                                </m:e>
                                <m:sup>
                                  <m:r>
                                    <w:rPr>
                                      <w:rFonts w:ascii="Cambria Math" w:hAnsi="Cambria Math"/>
                                    </w:rPr>
                                    <m:t>5</m:t>
                                  </m:r>
                                </m:sup>
                              </m:sSup>
                            </m:den>
                          </m:f>
                        </m:e>
                      </m:d>
                    </m:e>
                    <m:sup>
                      <m:r>
                        <w:rPr>
                          <w:rFonts w:ascii="Cambria Math" w:hAnsi="Cambria Math"/>
                        </w:rPr>
                        <m:t>0.87</m:t>
                      </m:r>
                    </m:sup>
                  </m:sSup>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SH</m:t>
                              </m:r>
                            </m:num>
                            <m:den>
                              <m:r>
                                <w:rPr>
                                  <w:rFonts w:ascii="Cambria Math" w:eastAsiaTheme="minorEastAsia" w:hAnsi="Cambria Math"/>
                                </w:rPr>
                                <m:t>100</m:t>
                              </m:r>
                            </m:den>
                          </m:f>
                        </m:e>
                      </m:d>
                    </m:e>
                    <m:sup>
                      <m:r>
                        <w:rPr>
                          <w:rFonts w:ascii="Cambria Math" w:eastAsiaTheme="minorEastAsia" w:hAnsi="Cambria Math"/>
                        </w:rPr>
                        <m:t>1.2</m:t>
                      </m:r>
                    </m:sup>
                  </m:sSup>
                  <m:r>
                    <w:rPr>
                      <w:rFonts w:ascii="Cambria Math" w:eastAsiaTheme="minorEastAsia" w:hAnsi="Cambria Math"/>
                    </w:rPr>
                    <m:t>.0.289</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lh</m:t>
                              </m:r>
                            </m:num>
                            <m:den>
                              <m:r>
                                <w:rPr>
                                  <w:rFonts w:ascii="Cambria Math" w:eastAsiaTheme="minorEastAsia" w:hAnsi="Cambria Math"/>
                                </w:rPr>
                                <m:t>10</m:t>
                              </m:r>
                            </m:den>
                          </m:f>
                        </m:e>
                      </m:d>
                    </m:e>
                    <m:sup>
                      <m:r>
                        <w:rPr>
                          <w:rFonts w:ascii="Cambria Math" w:eastAsiaTheme="minorEastAsia" w:hAnsi="Cambria Math"/>
                        </w:rPr>
                        <m:t>0.483</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bh</m:t>
                              </m:r>
                            </m:num>
                            <m:den>
                              <m:r>
                                <w:rPr>
                                  <w:rFonts w:ascii="Cambria Math" w:eastAsiaTheme="minorEastAsia" w:hAnsi="Cambria Math"/>
                                </w:rPr>
                                <m:t>trh</m:t>
                              </m:r>
                            </m:den>
                          </m:f>
                        </m:e>
                      </m:d>
                    </m:e>
                    <m:sup>
                      <m:r>
                        <w:rPr>
                          <w:rFonts w:ascii="Cambria Math" w:eastAsiaTheme="minorEastAsia" w:hAnsi="Cambria Math"/>
                        </w:rPr>
                        <m:t>0.5</m:t>
                      </m:r>
                    </m:sup>
                  </m:sSup>
                </m:e>
              </m:d>
            </m:e>
            <m:sup>
              <m:r>
                <w:rPr>
                  <w:rFonts w:ascii="Cambria Math" w:eastAsiaTheme="minorEastAsia" w:hAnsi="Cambria Math"/>
                </w:rPr>
                <m:t>0.458</m:t>
              </m:r>
            </m:sup>
          </m:sSup>
        </m:oMath>
      </m:oMathPara>
    </w:p>
    <w:p w14:paraId="3B97FF28" w14:textId="77777777" w:rsidR="005859B5" w:rsidRPr="00786E10" w:rsidRDefault="009F22DF" w:rsidP="005859B5">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vertical tail</m:t>
              </m:r>
            </m:sub>
          </m:sSub>
          <m:r>
            <w:rPr>
              <w:rFonts w:ascii="Cambria Math" w:eastAsiaTheme="minorEastAsia" w:hAnsi="Cambria Math"/>
            </w:rPr>
            <m:t>=98.5.</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to</m:t>
                              </m:r>
                            </m:sub>
                          </m:sSub>
                          <m:r>
                            <w:rPr>
                              <w:rFonts w:ascii="Cambria Math" w:hAnsi="Cambria Math"/>
                            </w:rPr>
                            <m:t>.</m:t>
                          </m:r>
                          <m:f>
                            <m:fPr>
                              <m:ctrlPr>
                                <w:rPr>
                                  <w:rFonts w:ascii="Cambria Math" w:hAnsi="Cambria Math"/>
                                  <w:i/>
                                </w:rPr>
                              </m:ctrlPr>
                            </m:fPr>
                            <m:num>
                              <m:r>
                                <w:rPr>
                                  <w:rFonts w:ascii="Cambria Math" w:hAnsi="Cambria Math"/>
                                </w:rPr>
                                <m:t>nult</m:t>
                              </m:r>
                            </m:num>
                            <m:den>
                              <m:sSup>
                                <m:sSupPr>
                                  <m:ctrlPr>
                                    <w:rPr>
                                      <w:rFonts w:ascii="Cambria Math" w:hAnsi="Cambria Math"/>
                                      <w:i/>
                                    </w:rPr>
                                  </m:ctrlPr>
                                </m:sSupPr>
                                <m:e>
                                  <m:r>
                                    <w:rPr>
                                      <w:rFonts w:ascii="Cambria Math" w:hAnsi="Cambria Math"/>
                                    </w:rPr>
                                    <m:t>10</m:t>
                                  </m:r>
                                </m:e>
                                <m:sup>
                                  <m:r>
                                    <w:rPr>
                                      <w:rFonts w:ascii="Cambria Math" w:hAnsi="Cambria Math"/>
                                    </w:rPr>
                                    <m:t>5</m:t>
                                  </m:r>
                                </m:sup>
                              </m:sSup>
                            </m:den>
                          </m:f>
                        </m:e>
                      </m:d>
                    </m:e>
                    <m:sup>
                      <m:r>
                        <w:rPr>
                          <w:rFonts w:ascii="Cambria Math" w:hAnsi="Cambria Math"/>
                        </w:rPr>
                        <m:t>0.87</m:t>
                      </m:r>
                    </m:sup>
                  </m:sSup>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SV</m:t>
                              </m:r>
                            </m:num>
                            <m:den>
                              <m:r>
                                <w:rPr>
                                  <w:rFonts w:ascii="Cambria Math" w:eastAsiaTheme="minorEastAsia" w:hAnsi="Cambria Math"/>
                                </w:rPr>
                                <m:t>100</m:t>
                              </m:r>
                            </m:den>
                          </m:f>
                        </m:e>
                      </m:d>
                    </m:e>
                    <m:sup>
                      <m:r>
                        <w:rPr>
                          <w:rFonts w:ascii="Cambria Math" w:eastAsiaTheme="minorEastAsia" w:hAnsi="Cambria Math"/>
                        </w:rPr>
                        <m:t>1.2</m:t>
                      </m:r>
                    </m:sup>
                  </m:sSup>
                  <m:r>
                    <w:rPr>
                      <w:rFonts w:ascii="Cambria Math" w:eastAsiaTheme="minorEastAsia" w:hAnsi="Cambria Math"/>
                    </w:rPr>
                    <m:t>.0.289</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bv</m:t>
                              </m:r>
                            </m:num>
                            <m:den>
                              <m:r>
                                <w:rPr>
                                  <w:rFonts w:ascii="Cambria Math" w:eastAsiaTheme="minorEastAsia" w:hAnsi="Cambria Math"/>
                                </w:rPr>
                                <m:t>trv</m:t>
                              </m:r>
                            </m:den>
                          </m:f>
                        </m:e>
                      </m:d>
                    </m:e>
                    <m:sup>
                      <m:r>
                        <w:rPr>
                          <w:rFonts w:ascii="Cambria Math" w:eastAsiaTheme="minorEastAsia" w:hAnsi="Cambria Math"/>
                        </w:rPr>
                        <m:t>0.5</m:t>
                      </m:r>
                    </m:sup>
                  </m:sSup>
                </m:e>
              </m:d>
            </m:e>
            <m:sup>
              <m:r>
                <w:rPr>
                  <w:rFonts w:ascii="Cambria Math" w:eastAsiaTheme="minorEastAsia" w:hAnsi="Cambria Math"/>
                </w:rPr>
                <m:t>0.458</m:t>
              </m:r>
            </m:sup>
          </m:sSup>
        </m:oMath>
      </m:oMathPara>
    </w:p>
    <w:p w14:paraId="5124663D" w14:textId="77777777" w:rsidR="005859B5" w:rsidRPr="00786E10" w:rsidRDefault="009F22DF" w:rsidP="005859B5">
      <w:pPr>
        <w:rPr>
          <w:rFonts w:eastAsiaTheme="minorEastAsia"/>
          <w:i/>
        </w:rPr>
      </w:pPr>
      <m:oMathPara>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fuselage</m:t>
              </m:r>
            </m:sub>
          </m:sSub>
          <m:r>
            <w:rPr>
              <w:rFonts w:ascii="Cambria Math" w:eastAsiaTheme="minorEastAsia" w:hAnsi="Cambria Math"/>
            </w:rPr>
            <m:t>=200</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to</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nult</m:t>
                              </m:r>
                            </m:num>
                            <m:den>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5</m:t>
                                  </m:r>
                                </m:sup>
                              </m:sSup>
                            </m:den>
                          </m:f>
                        </m:e>
                      </m:d>
                    </m:e>
                    <m:sup>
                      <m:r>
                        <w:rPr>
                          <w:rFonts w:ascii="Cambria Math" w:eastAsiaTheme="minorEastAsia" w:hAnsi="Cambria Math"/>
                        </w:rPr>
                        <m:t>0.286</m:t>
                      </m:r>
                    </m:sup>
                  </m:sSup>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lf</m:t>
                              </m:r>
                            </m:num>
                            <m:den>
                              <m:r>
                                <w:rPr>
                                  <w:rFonts w:ascii="Cambria Math" w:eastAsiaTheme="minorEastAsia" w:hAnsi="Cambria Math"/>
                                </w:rPr>
                                <m:t>10</m:t>
                              </m:r>
                            </m:den>
                          </m:f>
                        </m:e>
                      </m:d>
                    </m:e>
                    <m:sup>
                      <m:r>
                        <w:rPr>
                          <w:rFonts w:ascii="Cambria Math" w:eastAsiaTheme="minorEastAsia" w:hAnsi="Cambria Math"/>
                        </w:rPr>
                        <m:t>0.857</m:t>
                      </m:r>
                    </m:sup>
                  </m:sSup>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bf+hf</m:t>
                          </m:r>
                        </m:num>
                        <m:den>
                          <m:r>
                            <w:rPr>
                              <w:rFonts w:ascii="Cambria Math" w:eastAsiaTheme="minorEastAsia" w:hAnsi="Cambria Math"/>
                            </w:rPr>
                            <m:t>10</m:t>
                          </m:r>
                        </m:den>
                      </m:f>
                    </m:e>
                  </m:d>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VC</m:t>
                              </m:r>
                            </m:num>
                            <m:den>
                              <m:r>
                                <w:rPr>
                                  <w:rFonts w:ascii="Cambria Math" w:eastAsiaTheme="minorEastAsia" w:hAnsi="Cambria Math"/>
                                </w:rPr>
                                <m:t>100</m:t>
                              </m:r>
                            </m:den>
                          </m:f>
                        </m:e>
                      </m:d>
                    </m:e>
                    <m:sup>
                      <m:r>
                        <w:rPr>
                          <w:rFonts w:ascii="Cambria Math" w:eastAsiaTheme="minorEastAsia" w:hAnsi="Cambria Math"/>
                        </w:rPr>
                        <m:t>0.338</m:t>
                      </m:r>
                    </m:sup>
                  </m:sSup>
                </m:e>
              </m:d>
            </m:e>
            <m:sup>
              <m:r>
                <w:rPr>
                  <w:rFonts w:ascii="Cambria Math" w:eastAsiaTheme="minorEastAsia" w:hAnsi="Cambria Math"/>
                </w:rPr>
                <m:t>1.1</m:t>
              </m:r>
            </m:sup>
          </m:sSup>
        </m:oMath>
      </m:oMathPara>
    </w:p>
    <w:p w14:paraId="7C7321A6" w14:textId="77777777" w:rsidR="005859B5" w:rsidRPr="00786E10" w:rsidRDefault="009F22DF" w:rsidP="005859B5">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landing gear total</m:t>
              </m:r>
            </m:sub>
          </m:sSub>
          <m:r>
            <w:rPr>
              <w:rFonts w:ascii="Cambria Math" w:eastAsiaTheme="minorEastAsia" w:hAnsi="Cambria Math"/>
            </w:rPr>
            <m:t>=0.054</m:t>
          </m:r>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lsm</m:t>
                  </m:r>
                </m:e>
              </m:d>
            </m:e>
            <m:sup>
              <m:r>
                <w:rPr>
                  <w:rFonts w:ascii="Cambria Math" w:eastAsiaTheme="minorEastAsia" w:hAnsi="Cambria Math"/>
                </w:rPr>
                <m:t>0.501</m:t>
              </m:r>
            </m:sup>
          </m:sSup>
          <m:sSup>
            <m:sSupPr>
              <m:ctrlPr>
                <w:rPr>
                  <w:rFonts w:ascii="Cambria Math" w:eastAsiaTheme="minorEastAsia" w:hAnsi="Cambria Math"/>
                  <w:i/>
                </w:rPr>
              </m:ctrlPr>
            </m:sSup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to</m:t>
                      </m:r>
                    </m:sub>
                  </m:sSub>
                  <m:r>
                    <w:rPr>
                      <w:rFonts w:ascii="Cambria Math" w:eastAsiaTheme="minorEastAsia" w:hAnsi="Cambria Math"/>
                    </w:rPr>
                    <m:t>.nult</m:t>
                  </m:r>
                </m:e>
              </m:d>
            </m:e>
            <m:sup>
              <m:r>
                <w:rPr>
                  <w:rFonts w:ascii="Cambria Math" w:eastAsiaTheme="minorEastAsia" w:hAnsi="Cambria Math"/>
                </w:rPr>
                <m:t>0.684</m:t>
              </m:r>
            </m:sup>
          </m:sSup>
        </m:oMath>
      </m:oMathPara>
    </w:p>
    <w:p w14:paraId="67DEE84B" w14:textId="77777777" w:rsidR="005859B5" w:rsidRPr="00786E10" w:rsidRDefault="009F22DF" w:rsidP="005859B5">
      <w:pPr>
        <w:rPr>
          <w:rFonts w:eastAsiaTheme="minorEastAsia"/>
          <w:i/>
        </w:rPr>
      </w:pPr>
      <m:oMathPara>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fuel system</m:t>
              </m:r>
            </m:sub>
          </m:sSub>
          <m:r>
            <w:rPr>
              <w:rFonts w:ascii="Cambria Math" w:eastAsiaTheme="minorEastAsia" w:hAnsi="Cambria Math"/>
            </w:rPr>
            <m:t>=2.49</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f</m:t>
                                  </m:r>
                                </m:sub>
                              </m:sSub>
                            </m:num>
                            <m:den>
                              <m:r>
                                <w:rPr>
                                  <w:rFonts w:ascii="Cambria Math" w:eastAsiaTheme="minorEastAsia" w:hAnsi="Cambria Math"/>
                                </w:rPr>
                                <m:t>Kfsp</m:t>
                              </m:r>
                            </m:den>
                          </m:f>
                        </m:e>
                      </m:d>
                    </m:e>
                    <m:sup>
                      <m:r>
                        <w:rPr>
                          <w:rFonts w:ascii="Cambria Math" w:eastAsiaTheme="minorEastAsia" w:hAnsi="Cambria Math"/>
                        </w:rPr>
                        <m:t>0.6</m:t>
                      </m:r>
                    </m:sup>
                  </m:sSup>
                  <m:sSup>
                    <m:sSupPr>
                      <m:ctrlPr>
                        <w:rPr>
                          <w:rFonts w:ascii="Cambria Math" w:eastAsiaTheme="minorEastAsia" w:hAnsi="Cambria Math"/>
                          <w:i/>
                        </w:rPr>
                      </m:ctrlPr>
                    </m:sSupPr>
                    <m:e>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1+int</m:t>
                              </m:r>
                            </m:den>
                          </m:f>
                        </m:e>
                      </m:d>
                    </m:e>
                    <m:sup>
                      <m:r>
                        <w:rPr>
                          <w:rFonts w:ascii="Cambria Math" w:eastAsiaTheme="minorEastAsia" w:hAnsi="Cambria Math"/>
                        </w:rPr>
                        <m:t>0.3</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m:t>
                              </m:r>
                            </m:sub>
                          </m:sSub>
                        </m:e>
                      </m:d>
                    </m:e>
                    <m:sup>
                      <m:r>
                        <w:rPr>
                          <w:rFonts w:ascii="Cambria Math" w:eastAsiaTheme="minorEastAsia" w:hAnsi="Cambria Math"/>
                        </w:rPr>
                        <m:t>0.2</m:t>
                      </m:r>
                    </m:sup>
                  </m:sSup>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e</m:t>
                              </m:r>
                            </m:sub>
                          </m:sSub>
                        </m:e>
                      </m:d>
                    </m:e>
                    <m:sup>
                      <m:r>
                        <w:rPr>
                          <w:rFonts w:ascii="Cambria Math" w:eastAsiaTheme="minorEastAsia" w:hAnsi="Cambria Math"/>
                        </w:rPr>
                        <m:t>0.13</m:t>
                      </m:r>
                    </m:sup>
                  </m:sSup>
                </m:e>
              </m:d>
            </m:e>
            <m:sup>
              <m:r>
                <w:rPr>
                  <w:rFonts w:ascii="Cambria Math" w:eastAsiaTheme="minorEastAsia" w:hAnsi="Cambria Math"/>
                </w:rPr>
                <m:t>1.21</m:t>
              </m:r>
            </m:sup>
          </m:sSup>
        </m:oMath>
      </m:oMathPara>
    </w:p>
    <w:p w14:paraId="6D828359" w14:textId="77777777" w:rsidR="005859B5" w:rsidRPr="00786E10" w:rsidRDefault="009F22DF" w:rsidP="005859B5">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installed engine (total)</m:t>
              </m:r>
            </m:sub>
          </m:sSub>
          <m:r>
            <w:rPr>
              <w:rFonts w:ascii="Cambria Math" w:eastAsiaTheme="minorEastAsia" w:hAnsi="Cambria Math"/>
            </w:rPr>
            <m:t>=2.575</m:t>
          </m:r>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en</m:t>
              </m:r>
            </m:sub>
            <m:sup>
              <m:r>
                <w:rPr>
                  <w:rFonts w:ascii="Cambria Math" w:eastAsiaTheme="minorEastAsia" w:hAnsi="Cambria Math"/>
                </w:rPr>
                <m:t>0.922</m:t>
              </m:r>
            </m:sup>
          </m:sSubSup>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en</m:t>
              </m:r>
            </m:sub>
          </m:sSub>
        </m:oMath>
      </m:oMathPara>
    </w:p>
    <w:p w14:paraId="42F5E212" w14:textId="77777777" w:rsidR="005859B5" w:rsidRPr="00786E10" w:rsidRDefault="009F22DF" w:rsidP="005859B5">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flight comtrols</m:t>
              </m:r>
            </m:sub>
          </m:sSub>
          <m:r>
            <w:rPr>
              <w:rFonts w:ascii="Cambria Math" w:eastAsiaTheme="minorEastAsia" w:hAnsi="Cambria Math"/>
            </w:rPr>
            <m:t>=1.08</m:t>
          </m:r>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Wto</m:t>
                  </m:r>
                </m:e>
              </m:d>
            </m:e>
            <m:sup>
              <m:r>
                <w:rPr>
                  <w:rFonts w:ascii="Cambria Math" w:eastAsiaTheme="minorEastAsia" w:hAnsi="Cambria Math"/>
                </w:rPr>
                <m:t>0.7</m:t>
              </m:r>
            </m:sup>
          </m:sSup>
        </m:oMath>
      </m:oMathPara>
    </w:p>
    <w:p w14:paraId="6DEEA660" w14:textId="77777777" w:rsidR="005859B5" w:rsidRPr="00786E10" w:rsidRDefault="009F22DF" w:rsidP="005859B5">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hydraulics</m:t>
              </m:r>
            </m:sub>
          </m:sSub>
          <m:r>
            <w:rPr>
              <w:rFonts w:ascii="Cambria Math" w:eastAsiaTheme="minorEastAsia" w:hAnsi="Cambria Math"/>
            </w:rPr>
            <m:t>=0.012</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to</m:t>
              </m:r>
            </m:sub>
          </m:sSub>
        </m:oMath>
      </m:oMathPara>
    </w:p>
    <w:p w14:paraId="7771A8E8" w14:textId="77777777" w:rsidR="005859B5" w:rsidRPr="00786E10" w:rsidRDefault="009F22DF" w:rsidP="005859B5">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electrical</m:t>
              </m:r>
            </m:sub>
          </m:sSub>
          <m:r>
            <w:rPr>
              <w:rFonts w:ascii="Cambria Math" w:eastAsiaTheme="minorEastAsia" w:hAnsi="Cambria Math"/>
            </w:rPr>
            <m:t>=426</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f>
                    <m:fPr>
                      <m:ctrlPr>
                        <w:rPr>
                          <w:rFonts w:ascii="Cambria Math" w:eastAsiaTheme="minorEastAsia" w:hAnsi="Cambria Math"/>
                          <w:i/>
                        </w:rPr>
                      </m:ctrlPr>
                    </m:fPr>
                    <m:num>
                      <m:d>
                        <m:dPr>
                          <m:ctrlPr>
                            <w:rPr>
                              <w:rFonts w:ascii="Cambria Math" w:eastAsiaTheme="minorEastAsia" w:hAnsi="Cambria Math"/>
                              <w:i/>
                            </w:rPr>
                          </m:ctrlPr>
                        </m:dPr>
                        <m:e>
                          <m:r>
                            <w:rPr>
                              <w:rFonts w:ascii="Cambria Math" w:eastAsiaTheme="minorEastAsia" w:hAnsi="Cambria Math"/>
                            </w:rPr>
                            <m:t>Wfuel system+Wavionics</m:t>
                          </m:r>
                        </m:e>
                      </m:d>
                    </m:num>
                    <m:den>
                      <m:r>
                        <w:rPr>
                          <w:rFonts w:ascii="Cambria Math" w:eastAsiaTheme="minorEastAsia" w:hAnsi="Cambria Math"/>
                        </w:rPr>
                        <m:t>1000</m:t>
                      </m:r>
                    </m:den>
                  </m:f>
                </m:e>
              </m:d>
            </m:e>
            <m:sup>
              <m:r>
                <w:rPr>
                  <w:rFonts w:ascii="Cambria Math" w:eastAsiaTheme="minorEastAsia" w:hAnsi="Cambria Math"/>
                </w:rPr>
                <m:t>0.51</m:t>
              </m:r>
            </m:sup>
          </m:sSup>
        </m:oMath>
      </m:oMathPara>
    </w:p>
    <w:p w14:paraId="5E69CC2F" w14:textId="77777777" w:rsidR="005859B5" w:rsidRPr="00786E10" w:rsidRDefault="009F22DF" w:rsidP="005859B5">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avionics</m:t>
              </m:r>
            </m:sub>
          </m:sSub>
          <m:r>
            <w:rPr>
              <w:rFonts w:ascii="Cambria Math" w:eastAsiaTheme="minorEastAsia" w:hAnsi="Cambria Math"/>
            </w:rPr>
            <m:t>=33.Npax</m:t>
          </m:r>
        </m:oMath>
      </m:oMathPara>
    </w:p>
    <w:p w14:paraId="1BCB0350" w14:textId="77777777" w:rsidR="005859B5" w:rsidRPr="00786E10" w:rsidRDefault="009F22DF" w:rsidP="005859B5">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air conditioning and anti-ice</m:t>
              </m:r>
            </m:sub>
          </m:sSub>
          <m:r>
            <w:rPr>
              <w:rFonts w:ascii="Cambria Math" w:eastAsiaTheme="minorEastAsia" w:hAnsi="Cambria Math"/>
            </w:rPr>
            <m:t>=0.265</m:t>
          </m:r>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to</m:t>
              </m:r>
            </m:sub>
            <m:sup>
              <m:r>
                <w:rPr>
                  <w:rFonts w:ascii="Cambria Math" w:eastAsiaTheme="minorEastAsia" w:hAnsi="Cambria Math"/>
                </w:rPr>
                <m:t>0.52</m:t>
              </m:r>
            </m:sup>
          </m:sSubSup>
          <m:sSubSup>
            <m:sSubSupPr>
              <m:ctrlPr>
                <w:rPr>
                  <w:rFonts w:ascii="Cambria Math" w:eastAsiaTheme="minorEastAsia" w:hAnsi="Cambria Math"/>
                  <w:i/>
                </w:rPr>
              </m:ctrlPr>
            </m:sSubSupPr>
            <m:e>
              <m:r>
                <w:rPr>
                  <w:rFonts w:ascii="Cambria Math" w:eastAsiaTheme="minorEastAsia" w:hAnsi="Cambria Math"/>
                </w:rPr>
                <m:t>N</m:t>
              </m:r>
            </m:e>
            <m:sub>
              <m:r>
                <w:rPr>
                  <w:rFonts w:ascii="Cambria Math" w:eastAsiaTheme="minorEastAsia" w:hAnsi="Cambria Math"/>
                </w:rPr>
                <m:t>p</m:t>
              </m:r>
            </m:sub>
            <m:sup>
              <m:r>
                <w:rPr>
                  <w:rFonts w:ascii="Cambria Math" w:eastAsiaTheme="minorEastAsia" w:hAnsi="Cambria Math"/>
                </w:rPr>
                <m:t>0.68</m:t>
              </m:r>
            </m:sup>
          </m:sSubSup>
          <m:r>
            <w:rPr>
              <w:rFonts w:ascii="Cambria Math" w:eastAsiaTheme="minorEastAsia" w:hAnsi="Cambria Math"/>
            </w:rPr>
            <m:t xml:space="preserve"> </m:t>
          </m:r>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avionics</m:t>
              </m:r>
            </m:sub>
            <m:sup>
              <m:r>
                <w:rPr>
                  <w:rFonts w:ascii="Cambria Math" w:eastAsiaTheme="minorEastAsia" w:hAnsi="Cambria Math"/>
                </w:rPr>
                <m:t>0.17</m:t>
              </m:r>
            </m:sup>
          </m:sSubSup>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0.08</m:t>
              </m:r>
            </m:sup>
          </m:sSup>
        </m:oMath>
      </m:oMathPara>
    </w:p>
    <w:p w14:paraId="564ADE8A" w14:textId="77777777" w:rsidR="005859B5" w:rsidRPr="00786E10" w:rsidRDefault="009F22DF" w:rsidP="005859B5">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furnishings</m:t>
              </m:r>
            </m:sub>
          </m:sSub>
          <m:r>
            <w:rPr>
              <w:rFonts w:ascii="Cambria Math" w:eastAsiaTheme="minorEastAsia" w:hAnsi="Cambria Math"/>
            </w:rPr>
            <m:t>=0.412</m:t>
          </m:r>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Npax</m:t>
                  </m:r>
                </m:e>
              </m:d>
            </m:e>
            <m:sup>
              <m:r>
                <w:rPr>
                  <w:rFonts w:ascii="Cambria Math" w:eastAsiaTheme="minorEastAsia" w:hAnsi="Cambria Math"/>
                </w:rPr>
                <m:t>1.145</m:t>
              </m:r>
            </m:sup>
          </m:sSup>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to</m:t>
                      </m:r>
                    </m:sub>
                  </m:sSub>
                </m:e>
              </m:d>
            </m:e>
            <m:sup>
              <m:r>
                <w:rPr>
                  <w:rFonts w:ascii="Cambria Math" w:eastAsiaTheme="minorEastAsia" w:hAnsi="Cambria Math"/>
                </w:rPr>
                <m:t>0.489</m:t>
              </m:r>
            </m:sup>
          </m:sSup>
        </m:oMath>
      </m:oMathPara>
    </w:p>
    <w:p w14:paraId="1148431B" w14:textId="77777777" w:rsidR="005859B5" w:rsidRPr="005859B5" w:rsidRDefault="005859B5" w:rsidP="005859B5">
      <w:pPr>
        <w:rPr>
          <w:b/>
        </w:rPr>
      </w:pPr>
      <w:r w:rsidRPr="00786E10">
        <w:br w:type="page"/>
      </w:r>
      <w:bookmarkStart w:id="301" w:name="_Toc524881822"/>
      <w:r w:rsidRPr="005859B5">
        <w:rPr>
          <w:b/>
        </w:rPr>
        <w:lastRenderedPageBreak/>
        <w:t>Nicolai Method</w:t>
      </w:r>
      <w:bookmarkEnd w:id="301"/>
    </w:p>
    <w:p w14:paraId="1C4316A9" w14:textId="77777777" w:rsidR="005859B5" w:rsidRPr="00786E10" w:rsidRDefault="009F22DF" w:rsidP="005859B5">
      <w:pPr>
        <w:rPr>
          <w:rFonts w:eastAsiaTheme="minorEastAsia"/>
        </w:rPr>
      </w:pPr>
      <m:oMathPara>
        <m:oMath>
          <m:sSub>
            <m:sSubPr>
              <m:ctrlPr>
                <w:rPr>
                  <w:rFonts w:ascii="Cambria Math" w:hAnsi="Cambria Math"/>
                  <w:i/>
                </w:rPr>
              </m:ctrlPr>
            </m:sSubPr>
            <m:e>
              <m:r>
                <w:rPr>
                  <w:rFonts w:ascii="Cambria Math" w:hAnsi="Cambria Math"/>
                </w:rPr>
                <m:t>W</m:t>
              </m:r>
            </m:e>
            <m:sub>
              <m:r>
                <w:rPr>
                  <w:rFonts w:ascii="Cambria Math" w:hAnsi="Cambria Math"/>
                </w:rPr>
                <m:t>wing</m:t>
              </m:r>
            </m:sub>
          </m:sSub>
          <m:r>
            <w:rPr>
              <w:rFonts w:ascii="Cambria Math" w:hAnsi="Cambria Math"/>
            </w:rPr>
            <m:t>=96.948</m:t>
          </m:r>
          <m:sSup>
            <m:sSupPr>
              <m:ctrlPr>
                <w:rPr>
                  <w:rFonts w:ascii="Cambria Math" w:hAnsi="Cambria Math"/>
                  <w:i/>
                </w:rPr>
              </m:ctrlPr>
            </m:sSupPr>
            <m:e>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to</m:t>
                              </m:r>
                            </m:sub>
                          </m:sSub>
                          <m:r>
                            <w:rPr>
                              <w:rFonts w:ascii="Cambria Math" w:hAnsi="Cambria Math"/>
                            </w:rPr>
                            <m:t>.</m:t>
                          </m:r>
                          <m:f>
                            <m:fPr>
                              <m:ctrlPr>
                                <w:rPr>
                                  <w:rFonts w:ascii="Cambria Math" w:hAnsi="Cambria Math"/>
                                  <w:i/>
                                </w:rPr>
                              </m:ctrlPr>
                            </m:fPr>
                            <m:num>
                              <m:r>
                                <w:rPr>
                                  <w:rFonts w:ascii="Cambria Math" w:hAnsi="Cambria Math"/>
                                </w:rPr>
                                <m:t>nult</m:t>
                              </m:r>
                            </m:num>
                            <m:den>
                              <m:sSup>
                                <m:sSupPr>
                                  <m:ctrlPr>
                                    <w:rPr>
                                      <w:rFonts w:ascii="Cambria Math" w:hAnsi="Cambria Math"/>
                                      <w:i/>
                                    </w:rPr>
                                  </m:ctrlPr>
                                </m:sSupPr>
                                <m:e>
                                  <m:r>
                                    <w:rPr>
                                      <w:rFonts w:ascii="Cambria Math" w:hAnsi="Cambria Math"/>
                                    </w:rPr>
                                    <m:t>10</m:t>
                                  </m:r>
                                </m:e>
                                <m:sup>
                                  <m:r>
                                    <w:rPr>
                                      <w:rFonts w:ascii="Cambria Math" w:hAnsi="Cambria Math"/>
                                    </w:rPr>
                                    <m:t>5</m:t>
                                  </m:r>
                                </m:sup>
                              </m:sSup>
                            </m:den>
                          </m:f>
                        </m:e>
                      </m:d>
                    </m:e>
                    <m:sup>
                      <m:r>
                        <w:rPr>
                          <w:rFonts w:ascii="Cambria Math" w:hAnsi="Cambria Math"/>
                        </w:rPr>
                        <m:t>0.65</m:t>
                      </m:r>
                    </m:sup>
                  </m:s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A</m:t>
                              </m:r>
                            </m:num>
                            <m:den>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m:rPr>
                                          <m:sty m:val="p"/>
                                        </m:rPr>
                                        <w:rPr>
                                          <w:rFonts w:ascii="Cambria Math" w:hAnsi="Cambria Math"/>
                                        </w:rPr>
                                        <m:t>Λ</m:t>
                                      </m:r>
                                    </m:e>
                                  </m:d>
                                </m:e>
                              </m:func>
                            </m:den>
                          </m:f>
                        </m:e>
                      </m:d>
                    </m:e>
                    <m:sup>
                      <m:r>
                        <w:rPr>
                          <w:rFonts w:ascii="Cambria Math" w:hAnsi="Cambria Math"/>
                        </w:rPr>
                        <m:t>0.57</m:t>
                      </m:r>
                    </m:sup>
                  </m:sSup>
                  <m:sSup>
                    <m:sSupPr>
                      <m:ctrlPr>
                        <w:rPr>
                          <w:rFonts w:ascii="Cambria Math" w:hAnsi="Cambria Math"/>
                          <w:i/>
                        </w:rPr>
                      </m:ctrlPr>
                    </m:sSupPr>
                    <m:e>
                      <m:d>
                        <m:dPr>
                          <m:begChr m:val="["/>
                          <m:endChr m:val="]"/>
                          <m:ctrlPr>
                            <w:rPr>
                              <w:rFonts w:ascii="Cambria Math" w:hAnsi="Cambria Math"/>
                              <w:i/>
                            </w:rPr>
                          </m:ctrlPr>
                        </m:dPr>
                        <m:e>
                          <m:f>
                            <m:fPr>
                              <m:ctrlPr>
                                <w:rPr>
                                  <w:rFonts w:ascii="Cambria Math" w:hAnsi="Cambria Math"/>
                                  <w:i/>
                                </w:rPr>
                              </m:ctrlPr>
                            </m:fPr>
                            <m:num>
                              <m:r>
                                <w:rPr>
                                  <w:rFonts w:ascii="Cambria Math" w:hAnsi="Cambria Math"/>
                                </w:rPr>
                                <m:t>S</m:t>
                              </m:r>
                            </m:num>
                            <m:den>
                              <m:r>
                                <w:rPr>
                                  <w:rFonts w:ascii="Cambria Math" w:hAnsi="Cambria Math"/>
                                </w:rPr>
                                <m:t>100</m:t>
                              </m:r>
                            </m:den>
                          </m:f>
                        </m:e>
                      </m:d>
                    </m:e>
                    <m:sup>
                      <m:r>
                        <w:rPr>
                          <w:rFonts w:ascii="Cambria Math" w:hAnsi="Cambria Math"/>
                        </w:rPr>
                        <m:t>0.61</m:t>
                      </m:r>
                    </m:sup>
                  </m:sSup>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d>
                            <m:dPr>
                              <m:ctrlPr>
                                <w:rPr>
                                  <w:rFonts w:ascii="Cambria Math" w:hAnsi="Cambria Math"/>
                                  <w:i/>
                                </w:rPr>
                              </m:ctrlPr>
                            </m:dPr>
                            <m:e>
                              <m:f>
                                <m:fPr>
                                  <m:ctrlPr>
                                    <w:rPr>
                                      <w:rFonts w:ascii="Cambria Math" w:hAnsi="Cambria Math"/>
                                      <w:i/>
                                    </w:rPr>
                                  </m:ctrlPr>
                                </m:fPr>
                                <m:num>
                                  <m:r>
                                    <w:rPr>
                                      <w:rFonts w:ascii="Cambria Math" w:hAnsi="Cambria Math"/>
                                    </w:rPr>
                                    <m:t>1+λ</m:t>
                                  </m:r>
                                </m:num>
                                <m:den>
                                  <m:r>
                                    <w:rPr>
                                      <w:rFonts w:ascii="Cambria Math" w:hAnsi="Cambria Math"/>
                                    </w:rPr>
                                    <m:t>2</m:t>
                                  </m:r>
                                </m:den>
                              </m:f>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wt</m:t>
                              </m:r>
                            </m:sub>
                          </m:sSub>
                        </m:e>
                      </m:d>
                    </m:e>
                    <m:sup>
                      <m:r>
                        <w:rPr>
                          <w:rFonts w:ascii="Cambria Math" w:hAnsi="Cambria Math"/>
                        </w:rPr>
                        <m:t>0.36</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1+</m:t>
                          </m:r>
                          <m:f>
                            <m:fPr>
                              <m:ctrlPr>
                                <w:rPr>
                                  <w:rFonts w:ascii="Cambria Math" w:hAnsi="Cambria Math"/>
                                  <w:i/>
                                </w:rPr>
                              </m:ctrlPr>
                            </m:fPr>
                            <m:num>
                              <m:r>
                                <w:rPr>
                                  <w:rFonts w:ascii="Cambria Math" w:hAnsi="Cambria Math"/>
                                </w:rPr>
                                <m:t>VH</m:t>
                              </m:r>
                            </m:num>
                            <m:den>
                              <m:r>
                                <w:rPr>
                                  <w:rFonts w:ascii="Cambria Math" w:hAnsi="Cambria Math"/>
                                </w:rPr>
                                <m:t>500</m:t>
                              </m:r>
                            </m:den>
                          </m:f>
                        </m:e>
                      </m:d>
                    </m:e>
                    <m:sup>
                      <m:r>
                        <w:rPr>
                          <w:rFonts w:ascii="Cambria Math" w:hAnsi="Cambria Math"/>
                        </w:rPr>
                        <m:t>0.5</m:t>
                      </m:r>
                    </m:sup>
                  </m:sSup>
                </m:e>
              </m:d>
            </m:e>
            <m:sup>
              <m:r>
                <w:rPr>
                  <w:rFonts w:ascii="Cambria Math" w:hAnsi="Cambria Math"/>
                </w:rPr>
                <m:t>0.993</m:t>
              </m:r>
            </m:sup>
          </m:sSup>
        </m:oMath>
      </m:oMathPara>
    </w:p>
    <w:p w14:paraId="54C91F8B" w14:textId="77777777" w:rsidR="005859B5" w:rsidRPr="00786E10" w:rsidRDefault="009F22DF" w:rsidP="005859B5">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horizontal tail</m:t>
              </m:r>
            </m:sub>
          </m:sSub>
          <m:r>
            <w:rPr>
              <w:rFonts w:ascii="Cambria Math" w:eastAsiaTheme="minorEastAsia" w:hAnsi="Cambria Math"/>
            </w:rPr>
            <m:t>=127.</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to</m:t>
                              </m:r>
                            </m:sub>
                          </m:sSub>
                          <m:r>
                            <w:rPr>
                              <w:rFonts w:ascii="Cambria Math" w:hAnsi="Cambria Math"/>
                            </w:rPr>
                            <m:t>.</m:t>
                          </m:r>
                          <m:f>
                            <m:fPr>
                              <m:ctrlPr>
                                <w:rPr>
                                  <w:rFonts w:ascii="Cambria Math" w:hAnsi="Cambria Math"/>
                                  <w:i/>
                                </w:rPr>
                              </m:ctrlPr>
                            </m:fPr>
                            <m:num>
                              <m:r>
                                <w:rPr>
                                  <w:rFonts w:ascii="Cambria Math" w:hAnsi="Cambria Math"/>
                                </w:rPr>
                                <m:t>nult</m:t>
                              </m:r>
                            </m:num>
                            <m:den>
                              <m:sSup>
                                <m:sSupPr>
                                  <m:ctrlPr>
                                    <w:rPr>
                                      <w:rFonts w:ascii="Cambria Math" w:hAnsi="Cambria Math"/>
                                      <w:i/>
                                    </w:rPr>
                                  </m:ctrlPr>
                                </m:sSupPr>
                                <m:e>
                                  <m:r>
                                    <w:rPr>
                                      <w:rFonts w:ascii="Cambria Math" w:hAnsi="Cambria Math"/>
                                    </w:rPr>
                                    <m:t>10</m:t>
                                  </m:r>
                                </m:e>
                                <m:sup>
                                  <m:r>
                                    <w:rPr>
                                      <w:rFonts w:ascii="Cambria Math" w:hAnsi="Cambria Math"/>
                                    </w:rPr>
                                    <m:t>5</m:t>
                                  </m:r>
                                </m:sup>
                              </m:sSup>
                            </m:den>
                          </m:f>
                        </m:e>
                      </m:d>
                    </m:e>
                    <m:sup>
                      <m:r>
                        <w:rPr>
                          <w:rFonts w:ascii="Cambria Math" w:hAnsi="Cambria Math"/>
                        </w:rPr>
                        <m:t>0.87</m:t>
                      </m:r>
                    </m:sup>
                  </m:sSup>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SH</m:t>
                              </m:r>
                            </m:num>
                            <m:den>
                              <m:r>
                                <w:rPr>
                                  <w:rFonts w:ascii="Cambria Math" w:eastAsiaTheme="minorEastAsia" w:hAnsi="Cambria Math"/>
                                </w:rPr>
                                <m:t>100</m:t>
                              </m:r>
                            </m:den>
                          </m:f>
                        </m:e>
                      </m:d>
                    </m:e>
                    <m:sup>
                      <m:r>
                        <w:rPr>
                          <w:rFonts w:ascii="Cambria Math" w:eastAsiaTheme="minorEastAsia" w:hAnsi="Cambria Math"/>
                        </w:rPr>
                        <m:t>1.2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lh</m:t>
                              </m:r>
                            </m:num>
                            <m:den>
                              <m:r>
                                <w:rPr>
                                  <w:rFonts w:ascii="Cambria Math" w:eastAsiaTheme="minorEastAsia" w:hAnsi="Cambria Math"/>
                                </w:rPr>
                                <m:t>10</m:t>
                              </m:r>
                            </m:den>
                          </m:f>
                        </m:e>
                      </m:d>
                    </m:e>
                    <m:sup>
                      <m:r>
                        <w:rPr>
                          <w:rFonts w:ascii="Cambria Math" w:eastAsiaTheme="minorEastAsia" w:hAnsi="Cambria Math"/>
                        </w:rPr>
                        <m:t>0.483</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bh</m:t>
                              </m:r>
                            </m:num>
                            <m:den>
                              <m:r>
                                <w:rPr>
                                  <w:rFonts w:ascii="Cambria Math" w:eastAsiaTheme="minorEastAsia" w:hAnsi="Cambria Math"/>
                                </w:rPr>
                                <m:t>trh</m:t>
                              </m:r>
                            </m:den>
                          </m:f>
                        </m:e>
                      </m:d>
                    </m:e>
                    <m:sup>
                      <m:r>
                        <w:rPr>
                          <w:rFonts w:ascii="Cambria Math" w:eastAsiaTheme="minorEastAsia" w:hAnsi="Cambria Math"/>
                        </w:rPr>
                        <m:t>0.5</m:t>
                      </m:r>
                    </m:sup>
                  </m:sSup>
                </m:e>
              </m:d>
            </m:e>
            <m:sup>
              <m:r>
                <w:rPr>
                  <w:rFonts w:ascii="Cambria Math" w:eastAsiaTheme="minorEastAsia" w:hAnsi="Cambria Math"/>
                </w:rPr>
                <m:t>0.458</m:t>
              </m:r>
            </m:sup>
          </m:sSup>
        </m:oMath>
      </m:oMathPara>
    </w:p>
    <w:p w14:paraId="42CC02A5" w14:textId="77777777" w:rsidR="005859B5" w:rsidRPr="00786E10" w:rsidRDefault="009F22DF" w:rsidP="005859B5">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vertical tail</m:t>
              </m:r>
            </m:sub>
          </m:sSub>
          <m:r>
            <w:rPr>
              <w:rFonts w:ascii="Cambria Math" w:eastAsiaTheme="minorEastAsia" w:hAnsi="Cambria Math"/>
            </w:rPr>
            <m:t>=98.5.</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to</m:t>
                              </m:r>
                            </m:sub>
                          </m:sSub>
                          <m:r>
                            <w:rPr>
                              <w:rFonts w:ascii="Cambria Math" w:hAnsi="Cambria Math"/>
                            </w:rPr>
                            <m:t>.</m:t>
                          </m:r>
                          <m:f>
                            <m:fPr>
                              <m:ctrlPr>
                                <w:rPr>
                                  <w:rFonts w:ascii="Cambria Math" w:hAnsi="Cambria Math"/>
                                  <w:i/>
                                </w:rPr>
                              </m:ctrlPr>
                            </m:fPr>
                            <m:num>
                              <m:r>
                                <w:rPr>
                                  <w:rFonts w:ascii="Cambria Math" w:hAnsi="Cambria Math"/>
                                </w:rPr>
                                <m:t>nult</m:t>
                              </m:r>
                            </m:num>
                            <m:den>
                              <m:sSup>
                                <m:sSupPr>
                                  <m:ctrlPr>
                                    <w:rPr>
                                      <w:rFonts w:ascii="Cambria Math" w:hAnsi="Cambria Math"/>
                                      <w:i/>
                                    </w:rPr>
                                  </m:ctrlPr>
                                </m:sSupPr>
                                <m:e>
                                  <m:r>
                                    <w:rPr>
                                      <w:rFonts w:ascii="Cambria Math" w:hAnsi="Cambria Math"/>
                                    </w:rPr>
                                    <m:t>10</m:t>
                                  </m:r>
                                </m:e>
                                <m:sup>
                                  <m:r>
                                    <w:rPr>
                                      <w:rFonts w:ascii="Cambria Math" w:hAnsi="Cambria Math"/>
                                    </w:rPr>
                                    <m:t>5</m:t>
                                  </m:r>
                                </m:sup>
                              </m:sSup>
                            </m:den>
                          </m:f>
                        </m:e>
                      </m:d>
                    </m:e>
                    <m:sup>
                      <m:r>
                        <w:rPr>
                          <w:rFonts w:ascii="Cambria Math" w:hAnsi="Cambria Math"/>
                        </w:rPr>
                        <m:t>0.87</m:t>
                      </m:r>
                    </m:sup>
                  </m:sSup>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SV</m:t>
                              </m:r>
                            </m:num>
                            <m:den>
                              <m:r>
                                <w:rPr>
                                  <w:rFonts w:ascii="Cambria Math" w:eastAsiaTheme="minorEastAsia" w:hAnsi="Cambria Math"/>
                                </w:rPr>
                                <m:t>100</m:t>
                              </m:r>
                            </m:den>
                          </m:f>
                        </m:e>
                      </m:d>
                    </m:e>
                    <m:sup>
                      <m:r>
                        <w:rPr>
                          <w:rFonts w:ascii="Cambria Math" w:eastAsiaTheme="minorEastAsia" w:hAnsi="Cambria Math"/>
                        </w:rPr>
                        <m:t>1.2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bv</m:t>
                              </m:r>
                            </m:num>
                            <m:den>
                              <m:r>
                                <w:rPr>
                                  <w:rFonts w:ascii="Cambria Math" w:eastAsiaTheme="minorEastAsia" w:hAnsi="Cambria Math"/>
                                </w:rPr>
                                <m:t>trv</m:t>
                              </m:r>
                            </m:den>
                          </m:f>
                        </m:e>
                      </m:d>
                    </m:e>
                    <m:sup>
                      <m:r>
                        <w:rPr>
                          <w:rFonts w:ascii="Cambria Math" w:eastAsiaTheme="minorEastAsia" w:hAnsi="Cambria Math"/>
                        </w:rPr>
                        <m:t>0.5</m:t>
                      </m:r>
                    </m:sup>
                  </m:sSup>
                </m:e>
              </m:d>
            </m:e>
            <m:sup>
              <m:r>
                <w:rPr>
                  <w:rFonts w:ascii="Cambria Math" w:eastAsiaTheme="minorEastAsia" w:hAnsi="Cambria Math"/>
                </w:rPr>
                <m:t>0.458</m:t>
              </m:r>
            </m:sup>
          </m:sSup>
        </m:oMath>
      </m:oMathPara>
    </w:p>
    <w:p w14:paraId="278E440B" w14:textId="77777777" w:rsidR="005859B5" w:rsidRPr="00786E10" w:rsidRDefault="009F22DF" w:rsidP="005859B5">
      <w:pPr>
        <w:rPr>
          <w:rFonts w:eastAsiaTheme="minorEastAsia"/>
          <w:i/>
        </w:rPr>
      </w:pPr>
      <m:oMathPara>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fuselage</m:t>
              </m:r>
            </m:sub>
          </m:sSub>
          <m:r>
            <w:rPr>
              <w:rFonts w:ascii="Cambria Math" w:eastAsiaTheme="minorEastAsia" w:hAnsi="Cambria Math"/>
            </w:rPr>
            <m:t>=200</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to</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nult</m:t>
                              </m:r>
                            </m:num>
                            <m:den>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5</m:t>
                                  </m:r>
                                </m:sup>
                              </m:sSup>
                            </m:den>
                          </m:f>
                        </m:e>
                      </m:d>
                    </m:e>
                    <m:sup>
                      <m:r>
                        <w:rPr>
                          <w:rFonts w:ascii="Cambria Math" w:eastAsiaTheme="minorEastAsia" w:hAnsi="Cambria Math"/>
                        </w:rPr>
                        <m:t>0.286</m:t>
                      </m:r>
                    </m:sup>
                  </m:sSup>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lf</m:t>
                              </m:r>
                            </m:num>
                            <m:den>
                              <m:r>
                                <w:rPr>
                                  <w:rFonts w:ascii="Cambria Math" w:eastAsiaTheme="minorEastAsia" w:hAnsi="Cambria Math"/>
                                </w:rPr>
                                <m:t>10</m:t>
                              </m:r>
                            </m:den>
                          </m:f>
                        </m:e>
                      </m:d>
                    </m:e>
                    <m:sup>
                      <m:r>
                        <w:rPr>
                          <w:rFonts w:ascii="Cambria Math" w:eastAsiaTheme="minorEastAsia" w:hAnsi="Cambria Math"/>
                        </w:rPr>
                        <m:t>0.857</m:t>
                      </m:r>
                    </m:sup>
                  </m:sSup>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bf+hf</m:t>
                          </m:r>
                        </m:num>
                        <m:den>
                          <m:r>
                            <w:rPr>
                              <w:rFonts w:ascii="Cambria Math" w:eastAsiaTheme="minorEastAsia" w:hAnsi="Cambria Math"/>
                            </w:rPr>
                            <m:t>10</m:t>
                          </m:r>
                        </m:den>
                      </m:f>
                    </m:e>
                  </m:d>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VC</m:t>
                              </m:r>
                            </m:num>
                            <m:den>
                              <m:r>
                                <w:rPr>
                                  <w:rFonts w:ascii="Cambria Math" w:eastAsiaTheme="minorEastAsia" w:hAnsi="Cambria Math"/>
                                </w:rPr>
                                <m:t>100</m:t>
                              </m:r>
                            </m:den>
                          </m:f>
                        </m:e>
                      </m:d>
                    </m:e>
                    <m:sup>
                      <m:r>
                        <w:rPr>
                          <w:rFonts w:ascii="Cambria Math" w:eastAsiaTheme="minorEastAsia" w:hAnsi="Cambria Math"/>
                        </w:rPr>
                        <m:t>0.338</m:t>
                      </m:r>
                    </m:sup>
                  </m:sSup>
                </m:e>
              </m:d>
            </m:e>
            <m:sup>
              <m:r>
                <w:rPr>
                  <w:rFonts w:ascii="Cambria Math" w:eastAsiaTheme="minorEastAsia" w:hAnsi="Cambria Math"/>
                </w:rPr>
                <m:t>1.1</m:t>
              </m:r>
            </m:sup>
          </m:sSup>
        </m:oMath>
      </m:oMathPara>
    </w:p>
    <w:p w14:paraId="17D51425" w14:textId="77777777" w:rsidR="005859B5" w:rsidRPr="00786E10" w:rsidRDefault="009F22DF" w:rsidP="005859B5">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landing gear total</m:t>
              </m:r>
            </m:sub>
          </m:sSub>
          <m:r>
            <w:rPr>
              <w:rFonts w:ascii="Cambria Math" w:eastAsiaTheme="minorEastAsia" w:hAnsi="Cambria Math"/>
            </w:rPr>
            <m:t>=0.054</m:t>
          </m:r>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lsm</m:t>
                  </m:r>
                </m:e>
              </m:d>
            </m:e>
            <m:sup>
              <m:r>
                <w:rPr>
                  <w:rFonts w:ascii="Cambria Math" w:eastAsiaTheme="minorEastAsia" w:hAnsi="Cambria Math"/>
                </w:rPr>
                <m:t>0.501</m:t>
              </m:r>
            </m:sup>
          </m:sSup>
          <m:sSup>
            <m:sSupPr>
              <m:ctrlPr>
                <w:rPr>
                  <w:rFonts w:ascii="Cambria Math" w:eastAsiaTheme="minorEastAsia" w:hAnsi="Cambria Math"/>
                  <w:i/>
                </w:rPr>
              </m:ctrlPr>
            </m:sSup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to</m:t>
                      </m:r>
                    </m:sub>
                  </m:sSub>
                  <m:r>
                    <w:rPr>
                      <w:rFonts w:ascii="Cambria Math" w:eastAsiaTheme="minorEastAsia" w:hAnsi="Cambria Math"/>
                    </w:rPr>
                    <m:t>.nult</m:t>
                  </m:r>
                </m:e>
              </m:d>
            </m:e>
            <m:sup>
              <m:r>
                <w:rPr>
                  <w:rFonts w:ascii="Cambria Math" w:eastAsiaTheme="minorEastAsia" w:hAnsi="Cambria Math"/>
                </w:rPr>
                <m:t>0.684</m:t>
              </m:r>
            </m:sup>
          </m:sSup>
        </m:oMath>
      </m:oMathPara>
    </w:p>
    <w:p w14:paraId="6472811E" w14:textId="77777777" w:rsidR="005859B5" w:rsidRPr="00786E10" w:rsidRDefault="009F22DF" w:rsidP="005859B5">
      <w:pPr>
        <w:rPr>
          <w:rFonts w:eastAsiaTheme="minorEastAsia"/>
          <w:i/>
        </w:rPr>
      </w:pPr>
      <m:oMathPara>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fuel system</m:t>
              </m:r>
            </m:sub>
          </m:sSub>
          <m:r>
            <w:rPr>
              <w:rFonts w:ascii="Cambria Math" w:eastAsiaTheme="minorEastAsia" w:hAnsi="Cambria Math"/>
            </w:rPr>
            <m:t>=2.49</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f</m:t>
                                  </m:r>
                                </m:sub>
                              </m:sSub>
                            </m:num>
                            <m:den>
                              <m:r>
                                <w:rPr>
                                  <w:rFonts w:ascii="Cambria Math" w:eastAsiaTheme="minorEastAsia" w:hAnsi="Cambria Math"/>
                                </w:rPr>
                                <m:t>Kfsp</m:t>
                              </m:r>
                            </m:den>
                          </m:f>
                        </m:e>
                      </m:d>
                    </m:e>
                    <m:sup>
                      <m:r>
                        <w:rPr>
                          <w:rFonts w:ascii="Cambria Math" w:eastAsiaTheme="minorEastAsia" w:hAnsi="Cambria Math"/>
                        </w:rPr>
                        <m:t>0.6</m:t>
                      </m:r>
                    </m:sup>
                  </m:sSup>
                  <m:sSup>
                    <m:sSupPr>
                      <m:ctrlPr>
                        <w:rPr>
                          <w:rFonts w:ascii="Cambria Math" w:eastAsiaTheme="minorEastAsia" w:hAnsi="Cambria Math"/>
                          <w:i/>
                        </w:rPr>
                      </m:ctrlPr>
                    </m:sSupPr>
                    <m:e>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1+int</m:t>
                              </m:r>
                            </m:den>
                          </m:f>
                        </m:e>
                      </m:d>
                    </m:e>
                    <m:sup>
                      <m:r>
                        <w:rPr>
                          <w:rFonts w:ascii="Cambria Math" w:eastAsiaTheme="minorEastAsia" w:hAnsi="Cambria Math"/>
                        </w:rPr>
                        <m:t>0.3</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m:t>
                              </m:r>
                            </m:sub>
                          </m:sSub>
                        </m:e>
                      </m:d>
                    </m:e>
                    <m:sup>
                      <m:r>
                        <w:rPr>
                          <w:rFonts w:ascii="Cambria Math" w:eastAsiaTheme="minorEastAsia" w:hAnsi="Cambria Math"/>
                        </w:rPr>
                        <m:t>0.2</m:t>
                      </m:r>
                    </m:sup>
                  </m:sSup>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e</m:t>
                              </m:r>
                            </m:sub>
                          </m:sSub>
                        </m:e>
                      </m:d>
                    </m:e>
                    <m:sup>
                      <m:r>
                        <w:rPr>
                          <w:rFonts w:ascii="Cambria Math" w:eastAsiaTheme="minorEastAsia" w:hAnsi="Cambria Math"/>
                        </w:rPr>
                        <m:t>0.13</m:t>
                      </m:r>
                    </m:sup>
                  </m:sSup>
                </m:e>
              </m:d>
            </m:e>
            <m:sup>
              <m:r>
                <w:rPr>
                  <w:rFonts w:ascii="Cambria Math" w:eastAsiaTheme="minorEastAsia" w:hAnsi="Cambria Math"/>
                </w:rPr>
                <m:t>1.21</m:t>
              </m:r>
            </m:sup>
          </m:sSup>
        </m:oMath>
      </m:oMathPara>
    </w:p>
    <w:p w14:paraId="17D04626" w14:textId="77777777" w:rsidR="005859B5" w:rsidRPr="00786E10" w:rsidRDefault="009F22DF" w:rsidP="005859B5">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installed engine (total)</m:t>
              </m:r>
            </m:sub>
          </m:sSub>
          <m:r>
            <w:rPr>
              <w:rFonts w:ascii="Cambria Math" w:eastAsiaTheme="minorEastAsia" w:hAnsi="Cambria Math"/>
            </w:rPr>
            <m:t>=2.575</m:t>
          </m:r>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en</m:t>
              </m:r>
            </m:sub>
            <m:sup>
              <m:r>
                <w:rPr>
                  <w:rFonts w:ascii="Cambria Math" w:eastAsiaTheme="minorEastAsia" w:hAnsi="Cambria Math"/>
                </w:rPr>
                <m:t>0.922</m:t>
              </m:r>
            </m:sup>
          </m:sSubSup>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en</m:t>
              </m:r>
            </m:sub>
          </m:sSub>
        </m:oMath>
      </m:oMathPara>
    </w:p>
    <w:p w14:paraId="2C1FE903" w14:textId="77777777" w:rsidR="005859B5" w:rsidRPr="00786E10" w:rsidRDefault="009F22DF" w:rsidP="005859B5">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flight comtrols</m:t>
              </m:r>
            </m:sub>
          </m:sSub>
          <m:r>
            <w:rPr>
              <w:rFonts w:ascii="Cambria Math" w:eastAsiaTheme="minorEastAsia" w:hAnsi="Cambria Math"/>
            </w:rPr>
            <m:t>=1.066</m:t>
          </m:r>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Wto</m:t>
                  </m:r>
                </m:e>
              </m:d>
            </m:e>
            <m:sup>
              <m:r>
                <w:rPr>
                  <w:rFonts w:ascii="Cambria Math" w:eastAsiaTheme="minorEastAsia" w:hAnsi="Cambria Math"/>
                </w:rPr>
                <m:t>0.626</m:t>
              </m:r>
            </m:sup>
          </m:sSup>
        </m:oMath>
      </m:oMathPara>
    </w:p>
    <w:p w14:paraId="5F3ADD52" w14:textId="77777777" w:rsidR="005859B5" w:rsidRPr="00786E10" w:rsidRDefault="009F22DF" w:rsidP="005859B5">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electrical</m:t>
              </m:r>
            </m:sub>
          </m:sSub>
          <m:r>
            <w:rPr>
              <w:rFonts w:ascii="Cambria Math" w:eastAsiaTheme="minorEastAsia" w:hAnsi="Cambria Math"/>
            </w:rPr>
            <m:t>=426</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f>
                    <m:fPr>
                      <m:ctrlPr>
                        <w:rPr>
                          <w:rFonts w:ascii="Cambria Math" w:eastAsiaTheme="minorEastAsia" w:hAnsi="Cambria Math"/>
                          <w:i/>
                        </w:rPr>
                      </m:ctrlPr>
                    </m:fPr>
                    <m:num>
                      <m:d>
                        <m:dPr>
                          <m:ctrlPr>
                            <w:rPr>
                              <w:rFonts w:ascii="Cambria Math" w:eastAsiaTheme="minorEastAsia" w:hAnsi="Cambria Math"/>
                              <w:i/>
                            </w:rPr>
                          </m:ctrlPr>
                        </m:dPr>
                        <m:e>
                          <m:r>
                            <w:rPr>
                              <w:rFonts w:ascii="Cambria Math" w:eastAsiaTheme="minorEastAsia" w:hAnsi="Cambria Math"/>
                            </w:rPr>
                            <m:t>Wfuel system+Wavionics</m:t>
                          </m:r>
                        </m:e>
                      </m:d>
                    </m:num>
                    <m:den>
                      <m:r>
                        <w:rPr>
                          <w:rFonts w:ascii="Cambria Math" w:eastAsiaTheme="minorEastAsia" w:hAnsi="Cambria Math"/>
                        </w:rPr>
                        <m:t>1000</m:t>
                      </m:r>
                    </m:den>
                  </m:f>
                </m:e>
              </m:d>
            </m:e>
            <m:sup>
              <m:r>
                <w:rPr>
                  <w:rFonts w:ascii="Cambria Math" w:eastAsiaTheme="minorEastAsia" w:hAnsi="Cambria Math"/>
                </w:rPr>
                <m:t>0.51</m:t>
              </m:r>
            </m:sup>
          </m:sSup>
        </m:oMath>
      </m:oMathPara>
    </w:p>
    <w:p w14:paraId="70498CB2" w14:textId="77777777" w:rsidR="005859B5" w:rsidRPr="00786E10" w:rsidRDefault="009F22DF" w:rsidP="005859B5">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avionics</m:t>
              </m:r>
            </m:sub>
          </m:sSub>
          <m:r>
            <w:rPr>
              <w:rFonts w:ascii="Cambria Math" w:eastAsiaTheme="minorEastAsia" w:hAnsi="Cambria Math"/>
            </w:rPr>
            <m:t>=2.117</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AU</m:t>
                      </m:r>
                    </m:sub>
                  </m:sSub>
                </m:e>
              </m:d>
            </m:e>
            <m:sup>
              <m:r>
                <w:rPr>
                  <w:rFonts w:ascii="Cambria Math" w:eastAsiaTheme="minorEastAsia" w:hAnsi="Cambria Math"/>
                </w:rPr>
                <m:t>0.933</m:t>
              </m:r>
            </m:sup>
          </m:sSup>
        </m:oMath>
      </m:oMathPara>
    </w:p>
    <w:p w14:paraId="50A776CF" w14:textId="77777777" w:rsidR="005859B5" w:rsidRPr="00786E10" w:rsidRDefault="009F22DF" w:rsidP="005859B5">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air conditioning and anti-ice</m:t>
              </m:r>
            </m:sub>
          </m:sSub>
          <m:r>
            <w:rPr>
              <w:rFonts w:ascii="Cambria Math" w:eastAsiaTheme="minorEastAsia" w:hAnsi="Cambria Math"/>
            </w:rPr>
            <m:t>=0.265</m:t>
          </m:r>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to</m:t>
              </m:r>
            </m:sub>
            <m:sup>
              <m:r>
                <w:rPr>
                  <w:rFonts w:ascii="Cambria Math" w:eastAsiaTheme="minorEastAsia" w:hAnsi="Cambria Math"/>
                </w:rPr>
                <m:t>0.52</m:t>
              </m:r>
            </m:sup>
          </m:sSubSup>
          <m:sSubSup>
            <m:sSubSupPr>
              <m:ctrlPr>
                <w:rPr>
                  <w:rFonts w:ascii="Cambria Math" w:eastAsiaTheme="minorEastAsia" w:hAnsi="Cambria Math"/>
                  <w:i/>
                </w:rPr>
              </m:ctrlPr>
            </m:sSubSupPr>
            <m:e>
              <m:r>
                <w:rPr>
                  <w:rFonts w:ascii="Cambria Math" w:eastAsiaTheme="minorEastAsia" w:hAnsi="Cambria Math"/>
                </w:rPr>
                <m:t>N</m:t>
              </m:r>
            </m:e>
            <m:sub>
              <m:r>
                <w:rPr>
                  <w:rFonts w:ascii="Cambria Math" w:eastAsiaTheme="minorEastAsia" w:hAnsi="Cambria Math"/>
                </w:rPr>
                <m:t>p</m:t>
              </m:r>
            </m:sub>
            <m:sup>
              <m:r>
                <w:rPr>
                  <w:rFonts w:ascii="Cambria Math" w:eastAsiaTheme="minorEastAsia" w:hAnsi="Cambria Math"/>
                </w:rPr>
                <m:t>0.68</m:t>
              </m:r>
            </m:sup>
          </m:sSubSup>
          <m:r>
            <w:rPr>
              <w:rFonts w:ascii="Cambria Math" w:eastAsiaTheme="minorEastAsia" w:hAnsi="Cambria Math"/>
            </w:rPr>
            <m:t xml:space="preserve"> </m:t>
          </m:r>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avionics</m:t>
              </m:r>
            </m:sub>
            <m:sup>
              <m:r>
                <w:rPr>
                  <w:rFonts w:ascii="Cambria Math" w:eastAsiaTheme="minorEastAsia" w:hAnsi="Cambria Math"/>
                </w:rPr>
                <m:t>0.17</m:t>
              </m:r>
            </m:sup>
          </m:sSubSup>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0.08</m:t>
              </m:r>
            </m:sup>
          </m:sSup>
        </m:oMath>
      </m:oMathPara>
    </w:p>
    <w:p w14:paraId="4385BDA3" w14:textId="77777777" w:rsidR="005859B5" w:rsidRPr="00786E10" w:rsidRDefault="009F22DF" w:rsidP="005859B5">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furnishings</m:t>
              </m:r>
            </m:sub>
          </m:sSub>
          <m:r>
            <w:rPr>
              <w:rFonts w:ascii="Cambria Math" w:eastAsiaTheme="minorEastAsia" w:hAnsi="Cambria Math"/>
            </w:rPr>
            <m:t>=34.5</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CR</m:t>
                  </m:r>
                </m:sub>
              </m:sSub>
            </m:e>
          </m:d>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q</m:t>
                  </m:r>
                </m:e>
              </m:d>
            </m:e>
            <m:sup>
              <m:r>
                <w:rPr>
                  <w:rFonts w:ascii="Cambria Math" w:eastAsiaTheme="minorEastAsia" w:hAnsi="Cambria Math"/>
                </w:rPr>
                <m:t>0.25</m:t>
              </m:r>
            </m:sup>
          </m:sSup>
        </m:oMath>
      </m:oMathPara>
    </w:p>
    <w:p w14:paraId="7CC8F944" w14:textId="77777777" w:rsidR="005859B5" w:rsidRPr="00786E10" w:rsidRDefault="005859B5" w:rsidP="005859B5"/>
    <w:p w14:paraId="450FAADA" w14:textId="77777777" w:rsidR="005859B5" w:rsidRPr="005859B5" w:rsidRDefault="005859B5" w:rsidP="005859B5"/>
    <w:p w14:paraId="051A3E7F" w14:textId="77777777" w:rsidR="00186AF5" w:rsidRDefault="00186AF5" w:rsidP="00B23065">
      <w:pPr>
        <w:pStyle w:val="Heading3"/>
        <w:rPr>
          <w:rFonts w:eastAsia="Times New Roman"/>
        </w:rPr>
      </w:pPr>
      <w:bookmarkStart w:id="302" w:name="_Toc525261854"/>
      <w:r w:rsidRPr="00186AF5">
        <w:rPr>
          <w:rFonts w:eastAsia="Times New Roman"/>
        </w:rPr>
        <w:t>Cockpit Design &amp; Human Factor</w:t>
      </w:r>
      <w:bookmarkEnd w:id="302"/>
    </w:p>
    <w:p w14:paraId="5ADC44AF" w14:textId="77777777" w:rsidR="002C41C0" w:rsidRDefault="002C41C0" w:rsidP="002C41C0">
      <w:pPr>
        <w:pStyle w:val="Heading4"/>
      </w:pPr>
      <w:bookmarkStart w:id="303" w:name="_Toc525261855"/>
      <w:r w:rsidRPr="002C41C0">
        <w:t>INTRODUCTION</w:t>
      </w:r>
      <w:bookmarkEnd w:id="303"/>
      <w:r w:rsidRPr="002C41C0">
        <w:tab/>
      </w:r>
    </w:p>
    <w:p w14:paraId="4F43D067" w14:textId="77777777" w:rsidR="002C41C0" w:rsidRDefault="002C41C0" w:rsidP="002C41C0">
      <w:pPr>
        <w:rPr>
          <w:rFonts w:ascii="Arial" w:hAnsi="Arial" w:cs="Arial"/>
        </w:rPr>
      </w:pPr>
      <w:r>
        <w:rPr>
          <w:rFonts w:ascii="Arial" w:hAnsi="Arial" w:cs="Arial"/>
        </w:rPr>
        <w:t>This report is written to explain and summarize the trade-off studies about ergonomics and viewpoints at the conceptual design stage within the METU-TAI Very Light Aircraft (VLA) Project. In the content of the report, the criteria considered in cockpit dimensioning will be explained, the importance of these criteria in the conceptual design phase will be mentioned and alternative evaluations will be evaluated.</w:t>
      </w:r>
    </w:p>
    <w:p w14:paraId="779EEFA8" w14:textId="77777777" w:rsidR="002C41C0" w:rsidRDefault="002C41C0" w:rsidP="002C41C0">
      <w:pPr>
        <w:rPr>
          <w:rFonts w:ascii="Arial" w:hAnsi="Arial" w:cs="Arial"/>
        </w:rPr>
      </w:pPr>
      <w:r>
        <w:rPr>
          <w:rFonts w:ascii="Arial" w:hAnsi="Arial" w:cs="Arial"/>
        </w:rPr>
        <w:t> </w:t>
      </w:r>
    </w:p>
    <w:p w14:paraId="275D03FB" w14:textId="77777777" w:rsidR="002C41C0" w:rsidRDefault="002C41C0" w:rsidP="002C41C0">
      <w:pPr>
        <w:rPr>
          <w:rFonts w:ascii="Arial" w:hAnsi="Arial" w:cs="Arial"/>
        </w:rPr>
      </w:pPr>
      <w:r>
        <w:rPr>
          <w:rFonts w:ascii="Arial" w:hAnsi="Arial" w:cs="Arial"/>
        </w:rPr>
        <w:t>The report consists of 4 chapters. The first chapter explains the terms that are in the report. Chapter 2 discusses the significance and impact of the points in the cockpit by focusing on the points in the ergonomics. In Chapter 3, details of the alternative cockpit design dimensions are mentioned. Finally, the chapter 4 explains the road map of the cockpit team.</w:t>
      </w:r>
    </w:p>
    <w:p w14:paraId="366E8914" w14:textId="77777777" w:rsidR="002C41C0" w:rsidRDefault="002C41C0" w:rsidP="002C41C0">
      <w:pPr>
        <w:rPr>
          <w:rFonts w:ascii="Arial" w:hAnsi="Arial" w:cs="Arial"/>
        </w:rPr>
      </w:pPr>
    </w:p>
    <w:p w14:paraId="498D9663" w14:textId="77777777" w:rsidR="002C41C0" w:rsidRDefault="002C41C0" w:rsidP="002C41C0">
      <w:pPr>
        <w:rPr>
          <w:rFonts w:ascii="Arial" w:hAnsi="Arial" w:cs="Arial"/>
        </w:rPr>
      </w:pPr>
      <w:r>
        <w:rPr>
          <w:rFonts w:ascii="Arial" w:hAnsi="Arial" w:cs="Arial"/>
        </w:rPr>
        <w:t>References (MS 33574B, MIL-STD 1333, MIL-STD-850B) are in appendix.</w:t>
      </w:r>
    </w:p>
    <w:p w14:paraId="57CF30CD" w14:textId="77777777" w:rsidR="002C41C0" w:rsidRDefault="002C41C0" w:rsidP="002C41C0">
      <w:pPr>
        <w:rPr>
          <w:rFonts w:ascii="Arial" w:hAnsi="Arial" w:cs="Arial"/>
        </w:rPr>
      </w:pPr>
    </w:p>
    <w:p w14:paraId="42900456" w14:textId="77777777" w:rsidR="002C41C0" w:rsidRDefault="002C41C0" w:rsidP="002C41C0">
      <w:pPr>
        <w:rPr>
          <w:rFonts w:ascii="Arial" w:hAnsi="Arial" w:cs="Arial"/>
          <w:b/>
          <w:sz w:val="28"/>
        </w:rPr>
      </w:pPr>
    </w:p>
    <w:p w14:paraId="2A03253F" w14:textId="77777777" w:rsidR="002C41C0" w:rsidRPr="002C41C0" w:rsidRDefault="002C41C0" w:rsidP="002C41C0">
      <w:pPr>
        <w:pStyle w:val="Heading4"/>
      </w:pPr>
      <w:bookmarkStart w:id="304" w:name="_Toc525261856"/>
      <w:r>
        <w:lastRenderedPageBreak/>
        <w:t>CHAPTER 1:</w:t>
      </w:r>
      <w:bookmarkEnd w:id="304"/>
    </w:p>
    <w:p w14:paraId="55B898BC" w14:textId="77777777" w:rsidR="002C41C0" w:rsidRDefault="002C41C0" w:rsidP="002C41C0">
      <w:pPr>
        <w:rPr>
          <w:rFonts w:ascii="Arial" w:hAnsi="Arial" w:cs="Arial"/>
        </w:rPr>
      </w:pPr>
      <w:r>
        <w:rPr>
          <w:rFonts w:ascii="Arial" w:hAnsi="Arial" w:cs="Arial"/>
        </w:rPr>
        <w:t>The terms in the report are:</w:t>
      </w:r>
    </w:p>
    <w:p w14:paraId="25C83CA4" w14:textId="77777777" w:rsidR="002C41C0" w:rsidRDefault="002C41C0" w:rsidP="002C41C0">
      <w:pPr>
        <w:rPr>
          <w:rFonts w:ascii="Arial" w:hAnsi="Arial" w:cs="Arial"/>
        </w:rPr>
      </w:pPr>
    </w:p>
    <w:p w14:paraId="0DCB18FA" w14:textId="77777777" w:rsidR="002C41C0" w:rsidRDefault="002C41C0" w:rsidP="002C41C0">
      <w:pPr>
        <w:jc w:val="center"/>
        <w:rPr>
          <w:rFonts w:ascii="Arial" w:hAnsi="Arial" w:cs="Arial"/>
        </w:rPr>
      </w:pPr>
      <w:r>
        <w:rPr>
          <w:rFonts w:ascii="Arial" w:hAnsi="Arial" w:cs="Arial"/>
          <w:b/>
          <w:noProof/>
          <w:lang w:val="tr-TR" w:eastAsia="tr-TR"/>
        </w:rPr>
        <w:drawing>
          <wp:inline distT="0" distB="0" distL="0" distR="0" wp14:anchorId="378E2246" wp14:editId="62C5A67A">
            <wp:extent cx="4508500" cy="3731895"/>
            <wp:effectExtent l="0" t="0" r="6350" b="1905"/>
            <wp:docPr id="249" name="Picture 249" descr="metin, harita içeren bir resim&#10;&#10;Çok yüksek güvenilirlikle oluşturulmuş açıkla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1" descr="metin, harita içeren bir resim&#10;&#10;Çok yüksek güvenilirlikle oluşturulmuş açıklama"/>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508500" cy="3731895"/>
                    </a:xfrm>
                    <a:prstGeom prst="rect">
                      <a:avLst/>
                    </a:prstGeom>
                    <a:noFill/>
                    <a:ln>
                      <a:noFill/>
                    </a:ln>
                  </pic:spPr>
                </pic:pic>
              </a:graphicData>
            </a:graphic>
          </wp:inline>
        </w:drawing>
      </w:r>
    </w:p>
    <w:p w14:paraId="4389E78B" w14:textId="77777777" w:rsidR="002C41C0" w:rsidRDefault="002C41C0" w:rsidP="002C41C0">
      <w:pPr>
        <w:jc w:val="center"/>
        <w:rPr>
          <w:rFonts w:ascii="Arial" w:hAnsi="Arial" w:cs="Arial"/>
        </w:rPr>
      </w:pPr>
    </w:p>
    <w:p w14:paraId="1C84863B" w14:textId="77777777" w:rsidR="002C41C0" w:rsidRDefault="002C41C0" w:rsidP="002C41C0">
      <w:pPr>
        <w:rPr>
          <w:rFonts w:ascii="Arial" w:hAnsi="Arial" w:cs="Arial"/>
        </w:rPr>
      </w:pPr>
      <w:r>
        <w:rPr>
          <w:rFonts w:ascii="Arial" w:hAnsi="Arial" w:cs="Arial"/>
          <w:b/>
        </w:rPr>
        <w:t xml:space="preserve">Neutral seat reference point (NSRP): </w:t>
      </w:r>
      <w:r>
        <w:rPr>
          <w:rFonts w:ascii="Arial" w:hAnsi="Arial" w:cs="Arial"/>
        </w:rPr>
        <w:t>refers to the position in the x and y axis of the cockpit where the bottom and back surfaces of the seat are joined. Neutral seat reference point is used as a reference in establishing relations with other main members by being determined first when cockpit is measured.</w:t>
      </w:r>
    </w:p>
    <w:p w14:paraId="231E4AE5" w14:textId="77777777" w:rsidR="002C41C0" w:rsidRDefault="002C41C0" w:rsidP="002C41C0">
      <w:pPr>
        <w:rPr>
          <w:rFonts w:ascii="Arial" w:hAnsi="Arial" w:cs="Arial"/>
        </w:rPr>
      </w:pPr>
    </w:p>
    <w:p w14:paraId="5C2BF547" w14:textId="77777777" w:rsidR="002C41C0" w:rsidRDefault="002C41C0" w:rsidP="002C41C0">
      <w:pPr>
        <w:rPr>
          <w:rFonts w:ascii="Arial" w:hAnsi="Arial" w:cs="Arial"/>
        </w:rPr>
      </w:pPr>
      <w:r>
        <w:rPr>
          <w:rFonts w:ascii="Arial" w:hAnsi="Arial" w:cs="Arial"/>
          <w:b/>
        </w:rPr>
        <w:t>Horizontal line:</w:t>
      </w:r>
      <w:r>
        <w:rPr>
          <w:rFonts w:ascii="Arial" w:hAnsi="Arial" w:cs="Arial"/>
        </w:rPr>
        <w:t xml:space="preserve"> Horizontal line is the line which is parallel to the cockpit floor and passing through the expected point of view of the pilot.</w:t>
      </w:r>
    </w:p>
    <w:p w14:paraId="1D6D8694" w14:textId="77777777" w:rsidR="002C41C0" w:rsidRDefault="002C41C0" w:rsidP="002C41C0">
      <w:pPr>
        <w:rPr>
          <w:rFonts w:ascii="Arial" w:hAnsi="Arial" w:cs="Arial"/>
        </w:rPr>
      </w:pPr>
    </w:p>
    <w:p w14:paraId="0DD090D1" w14:textId="77777777" w:rsidR="002C41C0" w:rsidRDefault="002C41C0" w:rsidP="002C41C0">
      <w:pPr>
        <w:rPr>
          <w:rFonts w:ascii="Arial" w:hAnsi="Arial" w:cs="Arial"/>
        </w:rPr>
      </w:pPr>
      <w:r>
        <w:rPr>
          <w:rFonts w:ascii="Arial" w:hAnsi="Arial" w:cs="Arial"/>
          <w:b/>
        </w:rPr>
        <w:t>Design eye point (DEP):</w:t>
      </w:r>
      <w:r>
        <w:rPr>
          <w:rFonts w:ascii="Arial" w:hAnsi="Arial" w:cs="Arial"/>
        </w:rPr>
        <w:t xml:space="preserve"> It is the expected point of finding the pilot's eye. The design eye point is one of the first reference points that should be determined when dimensioning the cockpit and is critical for the viewpoints.</w:t>
      </w:r>
    </w:p>
    <w:p w14:paraId="15506C7B" w14:textId="77777777" w:rsidR="002C41C0" w:rsidRDefault="002C41C0" w:rsidP="002C41C0">
      <w:pPr>
        <w:rPr>
          <w:rFonts w:ascii="Arial" w:hAnsi="Arial" w:cs="Arial"/>
        </w:rPr>
      </w:pPr>
    </w:p>
    <w:p w14:paraId="495E7A42" w14:textId="77777777" w:rsidR="002C41C0" w:rsidRDefault="002C41C0" w:rsidP="002C41C0">
      <w:pPr>
        <w:rPr>
          <w:rFonts w:ascii="Arial" w:hAnsi="Arial" w:cs="Arial"/>
        </w:rPr>
      </w:pPr>
      <w:r>
        <w:rPr>
          <w:rFonts w:ascii="Arial" w:hAnsi="Arial" w:cs="Arial"/>
          <w:b/>
        </w:rPr>
        <w:t>Vision line angle:</w:t>
      </w:r>
      <w:r>
        <w:rPr>
          <w:rFonts w:ascii="Arial" w:hAnsi="Arial" w:cs="Arial"/>
        </w:rPr>
        <w:t xml:space="preserve"> Vision line angle refers to the angle formed between the design eye point and the horizontal line drawn at the top point of the front panel. Any change of this angle affects the pilot's view.</w:t>
      </w:r>
    </w:p>
    <w:p w14:paraId="48850C12" w14:textId="77777777" w:rsidR="002C41C0" w:rsidRDefault="002C41C0" w:rsidP="002C41C0">
      <w:pPr>
        <w:rPr>
          <w:rFonts w:ascii="Arial" w:hAnsi="Arial" w:cs="Arial"/>
        </w:rPr>
      </w:pPr>
    </w:p>
    <w:p w14:paraId="332CDD11" w14:textId="77777777" w:rsidR="002C41C0" w:rsidRDefault="002C41C0" w:rsidP="002C41C0">
      <w:pPr>
        <w:rPr>
          <w:rFonts w:ascii="Arial" w:hAnsi="Arial" w:cs="Arial"/>
        </w:rPr>
      </w:pPr>
      <w:r>
        <w:rPr>
          <w:rFonts w:ascii="Arial" w:hAnsi="Arial" w:cs="Arial"/>
          <w:b/>
        </w:rPr>
        <w:t>Clearence:</w:t>
      </w:r>
      <w:r>
        <w:rPr>
          <w:rFonts w:ascii="Arial" w:hAnsi="Arial" w:cs="Arial"/>
        </w:rPr>
        <w:t xml:space="preserve"> Clearence is one of the terms used in ergonomics and is a measurement which is used to enhance the comfort of a movement and position. This dimension has some standards in the cockpit. For example, according to military standards, a clearance between the DEP and the canopy is required to be at least 10 inches of radial.</w:t>
      </w:r>
    </w:p>
    <w:p w14:paraId="5B299670" w14:textId="77777777" w:rsidR="002C41C0" w:rsidRDefault="002C41C0" w:rsidP="002C41C0">
      <w:pPr>
        <w:rPr>
          <w:rFonts w:ascii="Arial" w:hAnsi="Arial" w:cs="Arial"/>
          <w:b/>
          <w:sz w:val="28"/>
        </w:rPr>
      </w:pPr>
    </w:p>
    <w:p w14:paraId="657D288B" w14:textId="77777777" w:rsidR="002C41C0" w:rsidRDefault="002C41C0" w:rsidP="002C41C0">
      <w:pPr>
        <w:rPr>
          <w:rFonts w:ascii="Arial" w:hAnsi="Arial" w:cs="Arial"/>
          <w:b/>
          <w:sz w:val="28"/>
        </w:rPr>
      </w:pPr>
    </w:p>
    <w:p w14:paraId="0D893EE1" w14:textId="77777777" w:rsidR="002C41C0" w:rsidRPr="002C41C0" w:rsidRDefault="002C41C0" w:rsidP="002C41C0">
      <w:pPr>
        <w:pStyle w:val="Heading4"/>
      </w:pPr>
      <w:bookmarkStart w:id="305" w:name="_Toc525261857"/>
      <w:r>
        <w:lastRenderedPageBreak/>
        <w:t>CHAPTER 2</w:t>
      </w:r>
      <w:bookmarkEnd w:id="305"/>
    </w:p>
    <w:p w14:paraId="653E042B" w14:textId="77777777" w:rsidR="002C41C0" w:rsidRDefault="002C41C0" w:rsidP="002C41C0">
      <w:pPr>
        <w:rPr>
          <w:rFonts w:ascii="Arial" w:hAnsi="Arial" w:cs="Arial"/>
          <w:sz w:val="24"/>
        </w:rPr>
      </w:pPr>
      <w:r>
        <w:rPr>
          <w:rFonts w:ascii="Arial" w:hAnsi="Arial" w:cs="Arial"/>
        </w:rPr>
        <w:t>The main instruments in the cockpit that will be studied within the scope of ergonomics are:</w:t>
      </w:r>
    </w:p>
    <w:p w14:paraId="1732DBF0" w14:textId="77777777" w:rsidR="002C41C0" w:rsidRDefault="002C41C0" w:rsidP="002C41C0">
      <w:pPr>
        <w:rPr>
          <w:rFonts w:ascii="Arial" w:hAnsi="Arial" w:cs="Arial"/>
        </w:rPr>
      </w:pPr>
    </w:p>
    <w:p w14:paraId="152C3266" w14:textId="77777777" w:rsidR="002C41C0" w:rsidRPr="00391145" w:rsidRDefault="002C41C0" w:rsidP="002C41C0">
      <w:pPr>
        <w:rPr>
          <w:rFonts w:cstheme="minorHAnsi"/>
          <w:b/>
        </w:rPr>
      </w:pPr>
      <w:r w:rsidRPr="00391145">
        <w:rPr>
          <w:rFonts w:cstheme="minorHAnsi"/>
          <w:b/>
        </w:rPr>
        <w:t>1. Seat</w:t>
      </w:r>
    </w:p>
    <w:p w14:paraId="5B962CF9" w14:textId="77777777" w:rsidR="002C41C0" w:rsidRPr="00391145" w:rsidRDefault="002C41C0" w:rsidP="002C41C0">
      <w:pPr>
        <w:rPr>
          <w:rFonts w:cstheme="minorHAnsi"/>
        </w:rPr>
      </w:pPr>
      <w:r w:rsidRPr="00391145">
        <w:rPr>
          <w:rFonts w:cstheme="minorHAnsi"/>
          <w:b/>
        </w:rPr>
        <w:t>a) Connection point:</w:t>
      </w:r>
      <w:r w:rsidRPr="00391145">
        <w:rPr>
          <w:rFonts w:cstheme="minorHAnsi"/>
        </w:rPr>
        <w:t xml:space="preserve"> The seat ‘s connecting point is one of the ergonomically important issues, as the cockpit determines the NSRP point while dimensioning the cockpit. The height of the connection point directly determines the vision line angle and the total height of the cockpit. At the same time, this point directly affects the flight dynamics of the aircraft in terms of load distribution. At this point, we are expecting data from the structure team and the load distribution team for the final decision to be made for the joining point of the seat. We expect this point to have a height of 8.5-11 inches when we work independently from this data.</w:t>
      </w:r>
    </w:p>
    <w:p w14:paraId="2B4835F5" w14:textId="77777777" w:rsidR="002C41C0" w:rsidRPr="00391145" w:rsidRDefault="002C41C0" w:rsidP="002C41C0">
      <w:pPr>
        <w:rPr>
          <w:rFonts w:cstheme="minorHAnsi"/>
        </w:rPr>
      </w:pPr>
    </w:p>
    <w:p w14:paraId="0C4AC841" w14:textId="77777777" w:rsidR="002C41C0" w:rsidRPr="00391145" w:rsidRDefault="002C41C0" w:rsidP="002C41C0">
      <w:pPr>
        <w:rPr>
          <w:rFonts w:cstheme="minorHAnsi"/>
        </w:rPr>
      </w:pPr>
      <w:r w:rsidRPr="00391145">
        <w:rPr>
          <w:rFonts w:cstheme="minorHAnsi"/>
          <w:b/>
        </w:rPr>
        <w:t>b) Mobility and effectiveness:</w:t>
      </w:r>
      <w:r w:rsidRPr="00391145">
        <w:rPr>
          <w:rFonts w:cstheme="minorHAnsi"/>
        </w:rPr>
        <w:t xml:space="preserve"> It is decided to use movable seat in the cockpit as a result of the trade-off studies and interviews made by the teachers. The back and forth motion of the seat is considered to be 3 inches forward and 3 inches back, based on the maximum value observed in equivalent products. In military standards, this measure is 1.5 inches forward and 1.5 inches downwards, which gives us a reference in terms of minimum desired mobility. The up and down movement of the seat directly affects the vision line angle. The 2.5 inch up to 2.5 inch downward movement should be measured by taking military standards into consideration.</w:t>
      </w:r>
    </w:p>
    <w:p w14:paraId="2BF12DB2" w14:textId="77777777" w:rsidR="002C41C0" w:rsidRPr="00391145" w:rsidRDefault="002C41C0" w:rsidP="002C41C0">
      <w:pPr>
        <w:rPr>
          <w:rFonts w:cstheme="minorHAnsi"/>
        </w:rPr>
      </w:pPr>
    </w:p>
    <w:p w14:paraId="5E72D576" w14:textId="77777777" w:rsidR="002C41C0" w:rsidRPr="00391145" w:rsidRDefault="002C41C0" w:rsidP="002C41C0">
      <w:pPr>
        <w:rPr>
          <w:rFonts w:cstheme="minorHAnsi"/>
        </w:rPr>
      </w:pPr>
      <w:r w:rsidRPr="00391145">
        <w:rPr>
          <w:rFonts w:cstheme="minorHAnsi"/>
          <w:b/>
        </w:rPr>
        <w:t>c) Seat measurements:</w:t>
      </w:r>
      <w:r w:rsidRPr="00391145">
        <w:rPr>
          <w:rFonts w:cstheme="minorHAnsi"/>
        </w:rPr>
        <w:t xml:space="preserve"> The seat measurements are limited to current and available items in the market. As the seat width will directly affect the cockpit width, so we are in search of the seat that matches the aircraft geometry that emerged as the initial sizing result. The seat measurements in the market are not very important to us in the conceptual design phase. But while working on the ability to move the loins may require a space in the middle of the resultant seat. Now we use 18-21 inch for the seat’s width.</w:t>
      </w:r>
    </w:p>
    <w:p w14:paraId="7673FADD" w14:textId="77777777" w:rsidR="002C41C0" w:rsidRPr="00391145" w:rsidRDefault="002C41C0" w:rsidP="002C41C0">
      <w:pPr>
        <w:rPr>
          <w:rFonts w:cstheme="minorHAnsi"/>
        </w:rPr>
      </w:pPr>
    </w:p>
    <w:p w14:paraId="5A6BD8CF" w14:textId="77777777" w:rsidR="002C41C0" w:rsidRPr="00391145" w:rsidRDefault="002C41C0" w:rsidP="002C41C0">
      <w:pPr>
        <w:rPr>
          <w:rFonts w:cstheme="minorHAnsi"/>
        </w:rPr>
      </w:pPr>
      <w:r w:rsidRPr="00391145">
        <w:rPr>
          <w:rFonts w:cstheme="minorHAnsi"/>
          <w:b/>
        </w:rPr>
        <w:t xml:space="preserve">d) Distance between NSRP and control surfaces: </w:t>
      </w:r>
      <w:r w:rsidRPr="00391145">
        <w:rPr>
          <w:rFonts w:cstheme="minorHAnsi"/>
        </w:rPr>
        <w:t>NSRP and control surfaces (panel, lever, throttle, pedals) directly affect the pilot's access to these surfaces. These distances need to be in harmony with each other so that these surfaces can be controlled so as not to cause organizing and faulting.</w:t>
      </w:r>
    </w:p>
    <w:p w14:paraId="76696605" w14:textId="77777777" w:rsidR="002C41C0" w:rsidRPr="00391145" w:rsidRDefault="002C41C0" w:rsidP="002C41C0">
      <w:pPr>
        <w:rPr>
          <w:rFonts w:cstheme="minorHAnsi"/>
        </w:rPr>
      </w:pPr>
    </w:p>
    <w:p w14:paraId="447BD271" w14:textId="77777777" w:rsidR="002C41C0" w:rsidRPr="00391145" w:rsidRDefault="002C41C0" w:rsidP="002C41C0">
      <w:pPr>
        <w:rPr>
          <w:rFonts w:cstheme="minorHAnsi"/>
        </w:rPr>
      </w:pPr>
      <w:r w:rsidRPr="00391145">
        <w:rPr>
          <w:rFonts w:cstheme="minorHAnsi"/>
          <w:b/>
        </w:rPr>
        <w:t>e) Binding angle:</w:t>
      </w:r>
      <w:r w:rsidRPr="00391145">
        <w:rPr>
          <w:rFonts w:cstheme="minorHAnsi"/>
        </w:rPr>
        <w:t xml:space="preserve"> The angle of the seat’s connecting point causes changes in the design eye point by affecting the position of the pilot in the cockpit. This angle is considered to be 5 degrees in our configuration considering the military standards, but it can be changed angles if the spar passes through the cockpit.</w:t>
      </w:r>
    </w:p>
    <w:p w14:paraId="5D450002" w14:textId="77777777" w:rsidR="002C41C0" w:rsidRPr="00391145" w:rsidRDefault="002C41C0" w:rsidP="002C41C0">
      <w:pPr>
        <w:rPr>
          <w:rFonts w:cstheme="minorHAnsi"/>
        </w:rPr>
      </w:pPr>
    </w:p>
    <w:p w14:paraId="3B1E2717" w14:textId="77777777" w:rsidR="002C41C0" w:rsidRPr="00391145" w:rsidRDefault="002C41C0" w:rsidP="002C41C0">
      <w:pPr>
        <w:rPr>
          <w:rFonts w:cstheme="minorHAnsi"/>
          <w:b/>
        </w:rPr>
      </w:pPr>
      <w:r w:rsidRPr="00391145">
        <w:rPr>
          <w:rFonts w:cstheme="minorHAnsi"/>
          <w:b/>
        </w:rPr>
        <w:t>2. Pedal</w:t>
      </w:r>
    </w:p>
    <w:p w14:paraId="0ECE7972" w14:textId="77777777" w:rsidR="002C41C0" w:rsidRPr="00391145" w:rsidRDefault="002C41C0" w:rsidP="002C41C0">
      <w:pPr>
        <w:rPr>
          <w:rFonts w:cstheme="minorHAnsi"/>
        </w:rPr>
      </w:pPr>
      <w:r w:rsidRPr="00391145">
        <w:rPr>
          <w:rFonts w:cstheme="minorHAnsi"/>
          <w:b/>
        </w:rPr>
        <w:t xml:space="preserve">a) Distance between the NSRP: </w:t>
      </w:r>
      <w:r w:rsidRPr="00391145">
        <w:rPr>
          <w:rFonts w:cstheme="minorHAnsi"/>
        </w:rPr>
        <w:t>The distance between the NSRP and the pedal connection point is calculated by considering the leg length of the pilot and the lowest point of the panel. This measurement directly affects the length of the cockpit. Using military standards and some anthropometric data from reliable sources, we predict that this measurement should be in the range of 33.6-36.9 inches.</w:t>
      </w:r>
    </w:p>
    <w:p w14:paraId="2215C6F5" w14:textId="77777777" w:rsidR="002C41C0" w:rsidRPr="00391145" w:rsidRDefault="002C41C0" w:rsidP="002C41C0">
      <w:pPr>
        <w:rPr>
          <w:rFonts w:cstheme="minorHAnsi"/>
        </w:rPr>
      </w:pPr>
    </w:p>
    <w:p w14:paraId="387E75DA" w14:textId="77777777" w:rsidR="002C41C0" w:rsidRPr="00391145" w:rsidRDefault="002C41C0" w:rsidP="002C41C0">
      <w:pPr>
        <w:rPr>
          <w:rFonts w:cstheme="minorHAnsi"/>
        </w:rPr>
      </w:pPr>
      <w:r w:rsidRPr="00391145">
        <w:rPr>
          <w:rFonts w:cstheme="minorHAnsi"/>
          <w:b/>
        </w:rPr>
        <w:t>b) Movement abilities:</w:t>
      </w:r>
      <w:r w:rsidRPr="00391145">
        <w:rPr>
          <w:rFonts w:cstheme="minorHAnsi"/>
        </w:rPr>
        <w:t xml:space="preserve"> After deciding the stability of the pedals, recurrent military standards are taken as reference for calculating how many inches forward and backward from the neutral points of the pedals for rudder movement. Military standards show that this movement should be 3.25 inches forward and 3.25 inches backwards. It is also stated in military standards that after a 3.25 inch forward movement, the foot should braked on the foot pedal and should be at least 1 inch from the firewall in the position it is standing at. This measurement is also effective when determining the cockpit length.</w:t>
      </w:r>
    </w:p>
    <w:p w14:paraId="667C05A8" w14:textId="77777777" w:rsidR="002C41C0" w:rsidRPr="00391145" w:rsidRDefault="002C41C0" w:rsidP="002C41C0">
      <w:pPr>
        <w:rPr>
          <w:rFonts w:cstheme="minorHAnsi"/>
        </w:rPr>
      </w:pPr>
    </w:p>
    <w:p w14:paraId="3EF1F997" w14:textId="77777777" w:rsidR="002C41C0" w:rsidRPr="00391145" w:rsidRDefault="002C41C0" w:rsidP="002C41C0">
      <w:pPr>
        <w:rPr>
          <w:rFonts w:cstheme="minorHAnsi"/>
        </w:rPr>
      </w:pPr>
      <w:r w:rsidRPr="00391145">
        <w:rPr>
          <w:rFonts w:cstheme="minorHAnsi"/>
          <w:b/>
        </w:rPr>
        <w:lastRenderedPageBreak/>
        <w:t>c) Distance between 2 pedals:</w:t>
      </w:r>
      <w:r w:rsidRPr="00391145">
        <w:rPr>
          <w:rFonts w:cstheme="minorHAnsi"/>
        </w:rPr>
        <w:t xml:space="preserve"> The distance between the outer surfaces of 2 pedals will be the maximum seat width, but this measure is not fully specified at this time. Since no standard is found for the distance between the inner surfaces of the 2 pedals, these decisions are made when ergonomics studies are carried out on the mockup. This distance is shared with the relevant team as it will directly affect the flight control team's mechanism.</w:t>
      </w:r>
    </w:p>
    <w:p w14:paraId="6400DD7C" w14:textId="77777777" w:rsidR="002C41C0" w:rsidRPr="00391145" w:rsidRDefault="002C41C0" w:rsidP="002C41C0">
      <w:pPr>
        <w:rPr>
          <w:rFonts w:cstheme="minorHAnsi"/>
        </w:rPr>
      </w:pPr>
    </w:p>
    <w:p w14:paraId="103DD0C4" w14:textId="77777777" w:rsidR="002C41C0" w:rsidRPr="00391145" w:rsidRDefault="002C41C0" w:rsidP="002C41C0">
      <w:pPr>
        <w:rPr>
          <w:rFonts w:cstheme="minorHAnsi"/>
        </w:rPr>
      </w:pPr>
      <w:r w:rsidRPr="00391145">
        <w:rPr>
          <w:rFonts w:cstheme="minorHAnsi"/>
          <w:b/>
        </w:rPr>
        <w:t>d) Height from above:</w:t>
      </w:r>
      <w:r w:rsidRPr="00391145">
        <w:rPr>
          <w:rFonts w:cstheme="minorHAnsi"/>
        </w:rPr>
        <w:t xml:space="preserve"> This standard is 5 inches in military standards. We will follow this standard.</w:t>
      </w:r>
    </w:p>
    <w:p w14:paraId="2E7EA634" w14:textId="77777777" w:rsidR="002C41C0" w:rsidRPr="00391145" w:rsidRDefault="002C41C0" w:rsidP="002C41C0">
      <w:pPr>
        <w:rPr>
          <w:rFonts w:cstheme="minorHAnsi"/>
        </w:rPr>
      </w:pPr>
    </w:p>
    <w:p w14:paraId="4BBAD8CE" w14:textId="77777777" w:rsidR="002C41C0" w:rsidRPr="00391145" w:rsidRDefault="002C41C0" w:rsidP="002C41C0">
      <w:pPr>
        <w:rPr>
          <w:rFonts w:cstheme="minorHAnsi"/>
        </w:rPr>
      </w:pPr>
      <w:r w:rsidRPr="00391145">
        <w:rPr>
          <w:rFonts w:cstheme="minorHAnsi"/>
          <w:b/>
        </w:rPr>
        <w:t>e) Pedal measurements:</w:t>
      </w:r>
      <w:r w:rsidRPr="00391145">
        <w:rPr>
          <w:rFonts w:cstheme="minorHAnsi"/>
        </w:rPr>
        <w:t xml:space="preserve"> The pedal measurements shall be determined by deciding the measurements of the products that can be purchased if the pedals are supplied from the outside. In the case of ourselves, this measurement is made using anthropometric data.</w:t>
      </w:r>
    </w:p>
    <w:p w14:paraId="5A1C2E5A" w14:textId="77777777" w:rsidR="002C41C0" w:rsidRPr="00391145" w:rsidRDefault="002C41C0" w:rsidP="002C41C0">
      <w:pPr>
        <w:rPr>
          <w:rFonts w:cstheme="minorHAnsi"/>
        </w:rPr>
      </w:pPr>
    </w:p>
    <w:p w14:paraId="062B1288" w14:textId="77777777" w:rsidR="002C41C0" w:rsidRPr="00391145" w:rsidRDefault="002C41C0" w:rsidP="002C41C0">
      <w:pPr>
        <w:rPr>
          <w:rFonts w:cstheme="minorHAnsi"/>
          <w:b/>
        </w:rPr>
      </w:pPr>
      <w:r w:rsidRPr="00391145">
        <w:rPr>
          <w:rFonts w:cstheme="minorHAnsi"/>
          <w:b/>
        </w:rPr>
        <w:t>3. Lever</w:t>
      </w:r>
    </w:p>
    <w:p w14:paraId="3D72AB19" w14:textId="77777777" w:rsidR="002C41C0" w:rsidRPr="00391145" w:rsidRDefault="002C41C0" w:rsidP="002C41C0">
      <w:pPr>
        <w:rPr>
          <w:rFonts w:cstheme="minorHAnsi"/>
        </w:rPr>
      </w:pPr>
      <w:r w:rsidRPr="00391145">
        <w:rPr>
          <w:rFonts w:cstheme="minorHAnsi"/>
          <w:b/>
        </w:rPr>
        <w:t>a) Distance from the NSRP:</w:t>
      </w:r>
      <w:r w:rsidRPr="00391145">
        <w:rPr>
          <w:rFonts w:cstheme="minorHAnsi"/>
        </w:rPr>
        <w:t xml:space="preserve"> The distance between the lever and the NSRP is the most critical point of access for the pilot. This distance also affects the seat dimensioning, the attachment point of the leopard and the panel position. For the alternatives we use, this distance is 19-20.9 inches considering the military standards of the MS33574B and MIL-STD 1333B.</w:t>
      </w:r>
    </w:p>
    <w:p w14:paraId="731AA0B1" w14:textId="77777777" w:rsidR="002C41C0" w:rsidRPr="00391145" w:rsidRDefault="002C41C0" w:rsidP="002C41C0">
      <w:pPr>
        <w:rPr>
          <w:rFonts w:cstheme="minorHAnsi"/>
        </w:rPr>
      </w:pPr>
    </w:p>
    <w:p w14:paraId="5F93927F" w14:textId="77777777" w:rsidR="002C41C0" w:rsidRPr="00391145" w:rsidRDefault="002C41C0" w:rsidP="002C41C0">
      <w:pPr>
        <w:rPr>
          <w:rFonts w:cstheme="minorHAnsi"/>
        </w:rPr>
      </w:pPr>
      <w:r w:rsidRPr="00391145">
        <w:rPr>
          <w:rFonts w:cstheme="minorHAnsi"/>
          <w:b/>
        </w:rPr>
        <w:t>b) Mobility</w:t>
      </w:r>
      <w:r w:rsidRPr="00391145">
        <w:rPr>
          <w:rFonts w:cstheme="minorHAnsi"/>
        </w:rPr>
        <w:t>: The lever must be both accessible and easily capable of providing maximum mobility. For this reason, during use of the lug, consideration must be given to surfaces that restrict movement around the lug. It is expected that these restrictive surfaces, the user's legs, seat and panel. For this reason, the relationship with these surfaces will be studied while determining the mobility. Since we cannot find a value that can be taken as a reference for this measurement, our team will work on mockup tests when this decision is made.</w:t>
      </w:r>
    </w:p>
    <w:p w14:paraId="3B67F711" w14:textId="77777777" w:rsidR="002C41C0" w:rsidRPr="00391145" w:rsidRDefault="002C41C0" w:rsidP="002C41C0">
      <w:pPr>
        <w:rPr>
          <w:rFonts w:cstheme="minorHAnsi"/>
          <w:b/>
        </w:rPr>
      </w:pPr>
    </w:p>
    <w:p w14:paraId="1E7E145B" w14:textId="77777777" w:rsidR="002C41C0" w:rsidRPr="00391145" w:rsidRDefault="002C41C0" w:rsidP="002C41C0">
      <w:pPr>
        <w:rPr>
          <w:rFonts w:cstheme="minorHAnsi"/>
        </w:rPr>
      </w:pPr>
      <w:r w:rsidRPr="00391145">
        <w:rPr>
          <w:rFonts w:cstheme="minorHAnsi"/>
          <w:b/>
        </w:rPr>
        <w:t>c) Elevation from the ground:</w:t>
      </w:r>
      <w:r w:rsidRPr="00391145">
        <w:rPr>
          <w:rFonts w:cstheme="minorHAnsi"/>
        </w:rPr>
        <w:t xml:space="preserve"> elevation of the ground from the ground, affecting the forces required to be applied to the ground by the pilot. At the same time, it is also important in terms of access to lever. Our aim with the flight control team is to bring these forces to the level of applicable forces that will be achieved by utilizing anthropometric studies.</w:t>
      </w:r>
    </w:p>
    <w:p w14:paraId="65DF9DFB" w14:textId="77777777" w:rsidR="002C41C0" w:rsidRPr="00391145" w:rsidRDefault="002C41C0" w:rsidP="002C41C0">
      <w:pPr>
        <w:rPr>
          <w:rFonts w:cstheme="minorHAnsi"/>
        </w:rPr>
      </w:pPr>
      <w:r w:rsidRPr="00391145">
        <w:rPr>
          <w:rFonts w:cstheme="minorHAnsi"/>
          <w:b/>
        </w:rPr>
        <w:t>d) Form:</w:t>
      </w:r>
      <w:r w:rsidRPr="00391145">
        <w:rPr>
          <w:rFonts w:cstheme="minorHAnsi"/>
        </w:rPr>
        <w:t xml:space="preserve"> Examination of the attachment point and movement ability of the levee will be decided in the form of a final lie. At the same time, the seat to be taken will also be effective. There are currently 2 options available, which are plain and gooseneck types of lows.</w:t>
      </w:r>
    </w:p>
    <w:p w14:paraId="4EBC857E" w14:textId="77777777" w:rsidR="002C41C0" w:rsidRPr="00391145" w:rsidRDefault="002C41C0" w:rsidP="002C41C0">
      <w:pPr>
        <w:rPr>
          <w:rFonts w:cstheme="minorHAnsi"/>
        </w:rPr>
      </w:pPr>
    </w:p>
    <w:p w14:paraId="315A0E69" w14:textId="77777777" w:rsidR="002C41C0" w:rsidRPr="00391145" w:rsidRDefault="002C41C0" w:rsidP="002C41C0">
      <w:pPr>
        <w:rPr>
          <w:rFonts w:cstheme="minorHAnsi"/>
          <w:b/>
        </w:rPr>
      </w:pPr>
      <w:r w:rsidRPr="00391145">
        <w:rPr>
          <w:rFonts w:cstheme="minorHAnsi"/>
          <w:b/>
        </w:rPr>
        <w:t>4. Panel</w:t>
      </w:r>
    </w:p>
    <w:p w14:paraId="66E7B19A" w14:textId="77777777" w:rsidR="002C41C0" w:rsidRPr="00391145" w:rsidRDefault="002C41C0" w:rsidP="002C41C0">
      <w:pPr>
        <w:rPr>
          <w:rFonts w:cstheme="minorHAnsi"/>
        </w:rPr>
      </w:pPr>
      <w:r w:rsidRPr="00391145">
        <w:rPr>
          <w:rFonts w:cstheme="minorHAnsi"/>
          <w:b/>
        </w:rPr>
        <w:t>a) Panel measurements:</w:t>
      </w:r>
      <w:r w:rsidRPr="00391145">
        <w:rPr>
          <w:rFonts w:cstheme="minorHAnsi"/>
        </w:rPr>
        <w:t xml:space="preserve"> For panel measurements, maximum values ​​that can be used in ergonomics are studied. The panel width is important in terms of seeing the entire panel of pilots and also, it affects cockpit width. Panel height will be determined so as not to interfere with pedal access by pilots. At this time values ​​of 15.6-18 inch are foreseen for the height of panel front surface.</w:t>
      </w:r>
    </w:p>
    <w:p w14:paraId="61954A84" w14:textId="77777777" w:rsidR="002C41C0" w:rsidRPr="00391145" w:rsidRDefault="002C41C0" w:rsidP="002C41C0">
      <w:pPr>
        <w:rPr>
          <w:rFonts w:cstheme="minorHAnsi"/>
        </w:rPr>
      </w:pPr>
    </w:p>
    <w:p w14:paraId="3758A789" w14:textId="77777777" w:rsidR="002C41C0" w:rsidRPr="00391145" w:rsidRDefault="002C41C0" w:rsidP="002C41C0">
      <w:pPr>
        <w:rPr>
          <w:rFonts w:cstheme="minorHAnsi"/>
        </w:rPr>
      </w:pPr>
      <w:r w:rsidRPr="00391145">
        <w:rPr>
          <w:rFonts w:cstheme="minorHAnsi"/>
          <w:b/>
        </w:rPr>
        <w:t>b) Distance between NSRP:</w:t>
      </w:r>
      <w:r w:rsidRPr="00391145">
        <w:rPr>
          <w:rFonts w:cstheme="minorHAnsi"/>
        </w:rPr>
        <w:t xml:space="preserve"> The NSRP position directly affects the DEP position. The distance between the panel and the DEP can be clearly seen, affecting the vision line angle value and the viewing angle of the entire panel. At this time, the distance between DEP and panel is 26.86-35.21 inch in our alternatives.</w:t>
      </w:r>
    </w:p>
    <w:p w14:paraId="5F1FF6BA" w14:textId="77777777" w:rsidR="002C41C0" w:rsidRPr="00391145" w:rsidRDefault="002C41C0" w:rsidP="002C41C0">
      <w:pPr>
        <w:rPr>
          <w:rFonts w:cstheme="minorHAnsi"/>
        </w:rPr>
      </w:pPr>
    </w:p>
    <w:p w14:paraId="6849341B" w14:textId="77777777" w:rsidR="002C41C0" w:rsidRPr="00391145" w:rsidRDefault="002C41C0" w:rsidP="002C41C0">
      <w:pPr>
        <w:rPr>
          <w:rFonts w:cstheme="minorHAnsi"/>
        </w:rPr>
      </w:pPr>
      <w:r w:rsidRPr="00391145">
        <w:rPr>
          <w:rFonts w:cstheme="minorHAnsi"/>
          <w:b/>
        </w:rPr>
        <w:t xml:space="preserve">c) Panel angle: </w:t>
      </w:r>
      <w:r w:rsidRPr="00391145">
        <w:rPr>
          <w:rFonts w:cstheme="minorHAnsi"/>
        </w:rPr>
        <w:t>The panel angle shall be determined from DEP with the aim of making a 90-degree angle where the line drawn to the middle point of the panel intersects the panel.</w:t>
      </w:r>
    </w:p>
    <w:p w14:paraId="5B60D749" w14:textId="77777777" w:rsidR="002C41C0" w:rsidRPr="00391145" w:rsidRDefault="002C41C0" w:rsidP="002C41C0">
      <w:pPr>
        <w:rPr>
          <w:rFonts w:cstheme="minorHAnsi"/>
        </w:rPr>
      </w:pPr>
    </w:p>
    <w:p w14:paraId="2D2FDF71" w14:textId="77777777" w:rsidR="002C41C0" w:rsidRPr="00391145" w:rsidRDefault="002C41C0" w:rsidP="002C41C0">
      <w:pPr>
        <w:rPr>
          <w:rFonts w:cstheme="minorHAnsi"/>
        </w:rPr>
      </w:pPr>
      <w:r w:rsidRPr="00391145">
        <w:rPr>
          <w:rFonts w:cstheme="minorHAnsi"/>
          <w:b/>
        </w:rPr>
        <w:t>d) Panel form:</w:t>
      </w:r>
      <w:r w:rsidRPr="00391145">
        <w:rPr>
          <w:rFonts w:cstheme="minorHAnsi"/>
        </w:rPr>
        <w:t xml:space="preserve"> If the panel is an obstacle to pedestrian access, the pedestrian access of the pilot can be improved by changing the form.</w:t>
      </w:r>
    </w:p>
    <w:p w14:paraId="209BB650" w14:textId="77777777" w:rsidR="002C41C0" w:rsidRPr="00391145" w:rsidRDefault="002C41C0" w:rsidP="002C41C0">
      <w:pPr>
        <w:rPr>
          <w:rFonts w:cstheme="minorHAnsi"/>
        </w:rPr>
      </w:pPr>
    </w:p>
    <w:p w14:paraId="10ADE0C0" w14:textId="77777777" w:rsidR="002C41C0" w:rsidRPr="00391145" w:rsidRDefault="002C41C0" w:rsidP="002C41C0">
      <w:pPr>
        <w:rPr>
          <w:rFonts w:cstheme="minorHAnsi"/>
        </w:rPr>
      </w:pPr>
      <w:r w:rsidRPr="00391145">
        <w:rPr>
          <w:rFonts w:cstheme="minorHAnsi"/>
          <w:b/>
        </w:rPr>
        <w:t>e) Avionic equipment:</w:t>
      </w:r>
      <w:r w:rsidRPr="00391145">
        <w:rPr>
          <w:rFonts w:cstheme="minorHAnsi"/>
        </w:rPr>
        <w:t xml:space="preserve"> Required avionic equipment and dimensions shall be determined by the avionics team and communicated to you. The measurements of these equipment are important in terms of the minimum space that our panel should have.</w:t>
      </w:r>
    </w:p>
    <w:p w14:paraId="7993D660" w14:textId="77777777" w:rsidR="002C41C0" w:rsidRPr="00391145" w:rsidRDefault="002C41C0" w:rsidP="002C41C0">
      <w:pPr>
        <w:rPr>
          <w:rFonts w:cstheme="minorHAnsi"/>
        </w:rPr>
      </w:pPr>
    </w:p>
    <w:p w14:paraId="37941CA8" w14:textId="77777777" w:rsidR="002C41C0" w:rsidRPr="00391145" w:rsidRDefault="002C41C0" w:rsidP="002C41C0">
      <w:pPr>
        <w:rPr>
          <w:rFonts w:cstheme="minorHAnsi"/>
          <w:b/>
        </w:rPr>
      </w:pPr>
      <w:r w:rsidRPr="00391145">
        <w:rPr>
          <w:rFonts w:cstheme="minorHAnsi"/>
          <w:b/>
        </w:rPr>
        <w:t>5. Throttle</w:t>
      </w:r>
    </w:p>
    <w:p w14:paraId="481C3591" w14:textId="77777777" w:rsidR="002C41C0" w:rsidRPr="00391145" w:rsidRDefault="002C41C0" w:rsidP="002C41C0">
      <w:pPr>
        <w:rPr>
          <w:rFonts w:cstheme="minorHAnsi"/>
        </w:rPr>
      </w:pPr>
      <w:r w:rsidRPr="00391145">
        <w:rPr>
          <w:rFonts w:cstheme="minorHAnsi"/>
          <w:b/>
        </w:rPr>
        <w:t>a) Elevation above ground:</w:t>
      </w:r>
      <w:r w:rsidRPr="00391145">
        <w:rPr>
          <w:rFonts w:cstheme="minorHAnsi"/>
        </w:rPr>
        <w:t xml:space="preserve"> Since this is not found by a standard team about the height of the power arm, this decision has been postponed to mockups. This height will be determined by considering the pilot access measures.</w:t>
      </w:r>
    </w:p>
    <w:p w14:paraId="7D3FE206" w14:textId="77777777" w:rsidR="002C41C0" w:rsidRPr="00391145" w:rsidRDefault="002C41C0" w:rsidP="002C41C0">
      <w:pPr>
        <w:rPr>
          <w:rFonts w:cstheme="minorHAnsi"/>
        </w:rPr>
      </w:pPr>
    </w:p>
    <w:p w14:paraId="16CF0508" w14:textId="77777777" w:rsidR="002C41C0" w:rsidRPr="00391145" w:rsidRDefault="002C41C0" w:rsidP="002C41C0">
      <w:pPr>
        <w:rPr>
          <w:rFonts w:cstheme="minorHAnsi"/>
        </w:rPr>
      </w:pPr>
      <w:r w:rsidRPr="00391145">
        <w:rPr>
          <w:rFonts w:cstheme="minorHAnsi"/>
          <w:b/>
        </w:rPr>
        <w:t>b) Form:</w:t>
      </w:r>
      <w:r w:rsidRPr="00391145">
        <w:rPr>
          <w:rFonts w:cstheme="minorHAnsi"/>
        </w:rPr>
        <w:t xml:space="preserve"> Power cord is ergonomically important because it is a control frequently used by the pilot. For this reason, our team will start working on the form when the power arm becomes more ergonomic.</w:t>
      </w:r>
    </w:p>
    <w:p w14:paraId="1F00B955" w14:textId="77777777" w:rsidR="002C41C0" w:rsidRPr="00391145" w:rsidRDefault="002C41C0" w:rsidP="002C41C0">
      <w:pPr>
        <w:rPr>
          <w:rFonts w:cstheme="minorHAnsi"/>
        </w:rPr>
      </w:pPr>
    </w:p>
    <w:p w14:paraId="79D2B8E8" w14:textId="77777777" w:rsidR="002C41C0" w:rsidRPr="00391145" w:rsidRDefault="002C41C0" w:rsidP="002C41C0">
      <w:pPr>
        <w:rPr>
          <w:rFonts w:cstheme="minorHAnsi"/>
          <w:b/>
        </w:rPr>
      </w:pPr>
      <w:r w:rsidRPr="00391145">
        <w:rPr>
          <w:rFonts w:cstheme="minorHAnsi"/>
          <w:b/>
        </w:rPr>
        <w:t>6. Luggage compartment</w:t>
      </w:r>
    </w:p>
    <w:p w14:paraId="240CA3FA" w14:textId="77777777" w:rsidR="002C41C0" w:rsidRPr="00391145" w:rsidRDefault="002C41C0" w:rsidP="002C41C0">
      <w:pPr>
        <w:rPr>
          <w:rFonts w:cstheme="minorHAnsi"/>
        </w:rPr>
      </w:pPr>
      <w:r w:rsidRPr="00391145">
        <w:rPr>
          <w:rFonts w:cstheme="minorHAnsi"/>
        </w:rPr>
        <w:t>The luggage compartment is expected to be delivered from the load bundle, and it is predicted that if the luggage compartment is located in the cockpit, it will come to the back of the seat. In this case, the total length of the cockpit will vary.</w:t>
      </w:r>
    </w:p>
    <w:p w14:paraId="13FB85DD" w14:textId="77777777" w:rsidR="002C41C0" w:rsidRDefault="002C41C0" w:rsidP="002C41C0">
      <w:pPr>
        <w:rPr>
          <w:rFonts w:ascii="Arial" w:hAnsi="Arial" w:cs="Arial"/>
          <w:b/>
          <w:sz w:val="28"/>
        </w:rPr>
      </w:pPr>
    </w:p>
    <w:p w14:paraId="334B332C" w14:textId="77777777" w:rsidR="002C41C0" w:rsidRDefault="002C41C0" w:rsidP="002C41C0">
      <w:pPr>
        <w:pStyle w:val="Heading4"/>
      </w:pPr>
      <w:bookmarkStart w:id="306" w:name="_Toc525261858"/>
      <w:r>
        <w:t>CHAPTER 3</w:t>
      </w:r>
      <w:bookmarkEnd w:id="306"/>
    </w:p>
    <w:p w14:paraId="66F6E830" w14:textId="77777777" w:rsidR="002C41C0" w:rsidRDefault="002C41C0" w:rsidP="002C41C0">
      <w:pPr>
        <w:rPr>
          <w:rFonts w:ascii="Arial" w:hAnsi="Arial" w:cs="Arial"/>
          <w:b/>
          <w:sz w:val="24"/>
        </w:rPr>
      </w:pPr>
    </w:p>
    <w:p w14:paraId="29366509" w14:textId="77777777" w:rsidR="002C41C0" w:rsidRPr="00391145" w:rsidRDefault="002C41C0" w:rsidP="002C41C0">
      <w:pPr>
        <w:rPr>
          <w:rFonts w:cstheme="minorHAnsi"/>
        </w:rPr>
      </w:pPr>
      <w:r w:rsidRPr="00391145">
        <w:rPr>
          <w:rFonts w:cstheme="minorHAnsi"/>
        </w:rPr>
        <w:t>Four different alternative measurements for the cockpit design is given for these main instruments. These alternatives are;</w:t>
      </w:r>
    </w:p>
    <w:p w14:paraId="26CEDDD1" w14:textId="77777777" w:rsidR="002C41C0" w:rsidRPr="00391145" w:rsidRDefault="002C41C0" w:rsidP="002C41C0">
      <w:pPr>
        <w:rPr>
          <w:rFonts w:cstheme="minorHAnsi"/>
        </w:rPr>
      </w:pPr>
    </w:p>
    <w:p w14:paraId="692062B4" w14:textId="77777777" w:rsidR="002C41C0" w:rsidRPr="00391145" w:rsidRDefault="002C41C0" w:rsidP="002C41C0">
      <w:pPr>
        <w:rPr>
          <w:rFonts w:cstheme="minorHAnsi"/>
          <w:b/>
        </w:rPr>
      </w:pPr>
      <w:r w:rsidRPr="00391145">
        <w:rPr>
          <w:rFonts w:cstheme="minorHAnsi"/>
          <w:b/>
        </w:rPr>
        <w:t>Alternative 1</w:t>
      </w:r>
    </w:p>
    <w:p w14:paraId="1A77940C" w14:textId="77777777" w:rsidR="002C41C0" w:rsidRPr="00391145" w:rsidRDefault="002C41C0" w:rsidP="002C41C0">
      <w:pPr>
        <w:rPr>
          <w:rFonts w:cstheme="minorHAnsi"/>
        </w:rPr>
      </w:pPr>
      <w:r w:rsidRPr="00391145">
        <w:rPr>
          <w:rFonts w:cstheme="minorHAnsi"/>
        </w:rPr>
        <w:t>This alternative is based on references to the MS33574B, MIL-STD 1333B and MIL-STD-850B sources. Some information that cannot be obtained from this source is found in “Airplane Design Part 3: Layout design of cockpit, fuselage ...” written by Dr. Jan Roskam. This alternative is the one which requires a minimum height (50 inches).</w:t>
      </w:r>
    </w:p>
    <w:p w14:paraId="78773F1D" w14:textId="77777777" w:rsidR="002C41C0" w:rsidRDefault="002C41C0" w:rsidP="002C41C0">
      <w:pPr>
        <w:rPr>
          <w:rFonts w:ascii="Arial" w:hAnsi="Arial" w:cs="Arial"/>
        </w:rPr>
      </w:pPr>
    </w:p>
    <w:p w14:paraId="11BD2291" w14:textId="77777777" w:rsidR="002C41C0" w:rsidRDefault="002C41C0" w:rsidP="002C41C0">
      <w:pPr>
        <w:jc w:val="center"/>
        <w:rPr>
          <w:rFonts w:ascii="Arial" w:hAnsi="Arial" w:cs="Arial"/>
        </w:rPr>
      </w:pPr>
      <w:commentRangeStart w:id="307"/>
      <w:r>
        <w:rPr>
          <w:rFonts w:ascii="Arial" w:hAnsi="Arial" w:cs="Arial"/>
          <w:noProof/>
          <w:lang w:val="tr-TR" w:eastAsia="tr-TR"/>
        </w:rPr>
        <w:drawing>
          <wp:inline distT="0" distB="0" distL="0" distR="0" wp14:anchorId="5390885C" wp14:editId="6ACC1CCB">
            <wp:extent cx="4508500" cy="2392045"/>
            <wp:effectExtent l="0" t="0" r="6350" b="8255"/>
            <wp:docPr id="248" name="Picture 248" descr="tenis, metin, yeşil, çit içeren bir resim&#10;&#10;Yüksek güvenilirlikle oluşturulmuş açıkla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2" descr="tenis, metin, yeşil, çit içeren bir resim&#10;&#10;Yüksek güvenilirlikle oluşturulmuş açıklama"/>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4508500" cy="2392045"/>
                    </a:xfrm>
                    <a:prstGeom prst="rect">
                      <a:avLst/>
                    </a:prstGeom>
                    <a:noFill/>
                    <a:ln>
                      <a:noFill/>
                    </a:ln>
                  </pic:spPr>
                </pic:pic>
              </a:graphicData>
            </a:graphic>
          </wp:inline>
        </w:drawing>
      </w:r>
      <w:commentRangeEnd w:id="307"/>
      <w:r w:rsidR="00385B35">
        <w:rPr>
          <w:rStyle w:val="CommentReference"/>
        </w:rPr>
        <w:commentReference w:id="307"/>
      </w:r>
    </w:p>
    <w:p w14:paraId="1FE3BEDD" w14:textId="77777777" w:rsidR="002C41C0" w:rsidRDefault="002C41C0" w:rsidP="002C41C0">
      <w:pPr>
        <w:rPr>
          <w:rFonts w:ascii="Arial" w:hAnsi="Arial" w:cs="Arial"/>
          <w:b/>
        </w:rPr>
      </w:pPr>
    </w:p>
    <w:p w14:paraId="7F1DE1DF" w14:textId="77777777" w:rsidR="00391145" w:rsidRDefault="00391145" w:rsidP="002C41C0">
      <w:pPr>
        <w:rPr>
          <w:rFonts w:ascii="Arial" w:hAnsi="Arial" w:cs="Arial"/>
          <w:b/>
        </w:rPr>
      </w:pPr>
    </w:p>
    <w:p w14:paraId="386F340E" w14:textId="77777777" w:rsidR="002C41C0" w:rsidRPr="00391145" w:rsidRDefault="002C41C0" w:rsidP="002C41C0">
      <w:pPr>
        <w:rPr>
          <w:rFonts w:cstheme="minorHAnsi"/>
          <w:b/>
        </w:rPr>
      </w:pPr>
      <w:r w:rsidRPr="00391145">
        <w:rPr>
          <w:rFonts w:cstheme="minorHAnsi"/>
          <w:b/>
        </w:rPr>
        <w:lastRenderedPageBreak/>
        <w:t>Alternative 2</w:t>
      </w:r>
    </w:p>
    <w:p w14:paraId="1D2CC34C" w14:textId="77777777" w:rsidR="002C41C0" w:rsidRPr="00391145" w:rsidRDefault="002C41C0" w:rsidP="002C41C0">
      <w:pPr>
        <w:rPr>
          <w:rFonts w:cstheme="minorHAnsi"/>
        </w:rPr>
      </w:pPr>
      <w:r w:rsidRPr="00391145">
        <w:rPr>
          <w:rFonts w:cstheme="minorHAnsi"/>
        </w:rPr>
        <w:t>This alternative is based on the pedestal, panel and stick relationship. In doing so, "Airplane Design Part 3: Layout design of cockpit, fuselage ...” by Dr. Jan Roskam was taken as reference. Military standards and anthropometric data from AGARD are references for some measurement vendors which are not mentioned in the book.</w:t>
      </w:r>
    </w:p>
    <w:p w14:paraId="594CF5A7" w14:textId="77777777" w:rsidR="002C41C0" w:rsidRDefault="002C41C0" w:rsidP="002C41C0">
      <w:pPr>
        <w:rPr>
          <w:rFonts w:ascii="Arial" w:hAnsi="Arial" w:cs="Arial"/>
        </w:rPr>
      </w:pPr>
    </w:p>
    <w:p w14:paraId="7878E699" w14:textId="77777777" w:rsidR="002C41C0" w:rsidRDefault="002C41C0" w:rsidP="002C41C0">
      <w:pPr>
        <w:jc w:val="center"/>
        <w:rPr>
          <w:rFonts w:ascii="Arial" w:hAnsi="Arial" w:cs="Arial"/>
        </w:rPr>
      </w:pPr>
      <w:r>
        <w:rPr>
          <w:rFonts w:ascii="Arial" w:hAnsi="Arial" w:cs="Arial"/>
          <w:noProof/>
          <w:lang w:val="tr-TR" w:eastAsia="tr-TR"/>
        </w:rPr>
        <w:drawing>
          <wp:inline distT="0" distB="0" distL="0" distR="0" wp14:anchorId="33797CC0" wp14:editId="56B3A5E5">
            <wp:extent cx="4508500" cy="3072765"/>
            <wp:effectExtent l="0" t="0" r="6350" b="0"/>
            <wp:docPr id="247" name="Picture 247" descr="tenis, metin, kişi, açık hava içeren bir resim&#10;&#10;Çok yüksek güvenilirlikle oluşturulmuş açıkla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3" descr="tenis, metin, kişi, açık hava içeren bir resim&#10;&#10;Çok yüksek güvenilirlikle oluşturulmuş açıklama"/>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4508500" cy="3072765"/>
                    </a:xfrm>
                    <a:prstGeom prst="rect">
                      <a:avLst/>
                    </a:prstGeom>
                    <a:noFill/>
                    <a:ln>
                      <a:noFill/>
                    </a:ln>
                  </pic:spPr>
                </pic:pic>
              </a:graphicData>
            </a:graphic>
          </wp:inline>
        </w:drawing>
      </w:r>
    </w:p>
    <w:p w14:paraId="5133811B" w14:textId="77777777" w:rsidR="002C41C0" w:rsidRDefault="002C41C0" w:rsidP="002C41C0">
      <w:pPr>
        <w:rPr>
          <w:rFonts w:ascii="Arial" w:hAnsi="Arial" w:cs="Arial"/>
          <w:b/>
        </w:rPr>
      </w:pPr>
    </w:p>
    <w:p w14:paraId="3FECB6A9" w14:textId="77777777" w:rsidR="002C41C0" w:rsidRPr="00391145" w:rsidRDefault="002C41C0" w:rsidP="002C41C0">
      <w:pPr>
        <w:rPr>
          <w:rFonts w:cstheme="minorHAnsi"/>
          <w:b/>
        </w:rPr>
      </w:pPr>
      <w:r w:rsidRPr="00391145">
        <w:rPr>
          <w:rFonts w:cstheme="minorHAnsi"/>
          <w:b/>
        </w:rPr>
        <w:t>Alternative 3</w:t>
      </w:r>
    </w:p>
    <w:p w14:paraId="772840AA" w14:textId="77777777" w:rsidR="002C41C0" w:rsidRPr="00391145" w:rsidRDefault="002C41C0" w:rsidP="002C41C0">
      <w:pPr>
        <w:rPr>
          <w:rFonts w:cstheme="minorHAnsi"/>
        </w:rPr>
      </w:pPr>
      <w:r w:rsidRPr="00391145">
        <w:rPr>
          <w:rFonts w:cstheme="minorHAnsi"/>
        </w:rPr>
        <w:t>This alternative is made by taking into consideration the flight team's winter clothes and light helmets which are used in the cockpit. "Airplane Design Part 3: Layout design of cockpit, fuselage ... by Dr. Jan Roskam " is the main reference source.</w:t>
      </w:r>
    </w:p>
    <w:p w14:paraId="5E45C0B4" w14:textId="77777777" w:rsidR="002C41C0" w:rsidRPr="00391145" w:rsidRDefault="002C41C0" w:rsidP="002C41C0">
      <w:pPr>
        <w:rPr>
          <w:rFonts w:cstheme="minorHAnsi"/>
        </w:rPr>
      </w:pPr>
    </w:p>
    <w:p w14:paraId="34FE987A" w14:textId="77777777" w:rsidR="002C41C0" w:rsidRDefault="002C41C0" w:rsidP="002C41C0">
      <w:pPr>
        <w:jc w:val="center"/>
        <w:rPr>
          <w:rFonts w:ascii="Arial" w:hAnsi="Arial" w:cs="Arial"/>
        </w:rPr>
      </w:pPr>
      <w:r>
        <w:rPr>
          <w:rFonts w:ascii="Arial" w:hAnsi="Arial" w:cs="Arial"/>
          <w:noProof/>
          <w:lang w:val="tr-TR" w:eastAsia="tr-TR"/>
        </w:rPr>
        <w:drawing>
          <wp:inline distT="0" distB="0" distL="0" distR="0" wp14:anchorId="44F01B5B" wp14:editId="4A5651BE">
            <wp:extent cx="4497705" cy="3487420"/>
            <wp:effectExtent l="0" t="0" r="0" b="0"/>
            <wp:docPr id="246" name="Picture 246" descr="yeşil, tenis, metin, gök içeren bir resim&#10;&#10;Çok yüksek güvenilirlikle oluşturulmuş açıkla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4" descr="yeşil, tenis, metin, gök içeren bir resim&#10;&#10;Çok yüksek güvenilirlikle oluşturulmuş açıklama"/>
                    <pic:cNvPicPr>
                      <a:picLocks noChangeAspect="1" noChangeArrowheads="1"/>
                    </pic:cNvPicPr>
                  </pic:nvPicPr>
                  <pic:blipFill>
                    <a:blip r:embed="rId186">
                      <a:extLst>
                        <a:ext uri="{28A0092B-C50C-407E-A947-70E740481C1C}">
                          <a14:useLocalDpi xmlns:a14="http://schemas.microsoft.com/office/drawing/2010/main" val="0"/>
                        </a:ext>
                      </a:extLst>
                    </a:blip>
                    <a:srcRect t="1720" b="1228"/>
                    <a:stretch>
                      <a:fillRect/>
                    </a:stretch>
                  </pic:blipFill>
                  <pic:spPr bwMode="auto">
                    <a:xfrm>
                      <a:off x="0" y="0"/>
                      <a:ext cx="4497705" cy="3487420"/>
                    </a:xfrm>
                    <a:prstGeom prst="rect">
                      <a:avLst/>
                    </a:prstGeom>
                    <a:noFill/>
                    <a:ln>
                      <a:noFill/>
                    </a:ln>
                  </pic:spPr>
                </pic:pic>
              </a:graphicData>
            </a:graphic>
          </wp:inline>
        </w:drawing>
      </w:r>
    </w:p>
    <w:p w14:paraId="262C470E" w14:textId="77777777" w:rsidR="002C41C0" w:rsidRDefault="002C41C0" w:rsidP="002C41C0">
      <w:pPr>
        <w:rPr>
          <w:rFonts w:ascii="Arial" w:hAnsi="Arial" w:cs="Arial"/>
        </w:rPr>
      </w:pPr>
    </w:p>
    <w:p w14:paraId="0BAEA98C" w14:textId="77777777" w:rsidR="002C41C0" w:rsidRPr="00391145" w:rsidRDefault="002C41C0" w:rsidP="002C41C0">
      <w:pPr>
        <w:rPr>
          <w:rFonts w:cstheme="minorHAnsi"/>
          <w:b/>
        </w:rPr>
      </w:pPr>
      <w:r w:rsidRPr="00391145">
        <w:rPr>
          <w:rFonts w:cstheme="minorHAnsi"/>
          <w:b/>
        </w:rPr>
        <w:t>Alternative 4</w:t>
      </w:r>
    </w:p>
    <w:p w14:paraId="46AB21F2" w14:textId="77777777" w:rsidR="002C41C0" w:rsidRPr="00391145" w:rsidRDefault="002C41C0" w:rsidP="002C41C0">
      <w:pPr>
        <w:rPr>
          <w:rFonts w:cstheme="minorHAnsi"/>
        </w:rPr>
      </w:pPr>
      <w:r w:rsidRPr="00391145">
        <w:rPr>
          <w:rFonts w:cstheme="minorHAnsi"/>
        </w:rPr>
        <w:t>This alternative was measured by reference to the anthropometric data of Dutch people aged 20-60 years, published by Delft University. It is intended to be smooth to use by a 95% user group. Also, the military standards are the secondary reference to this measurement.</w:t>
      </w:r>
    </w:p>
    <w:p w14:paraId="2E4222B2" w14:textId="77777777" w:rsidR="002C41C0" w:rsidRDefault="002C41C0" w:rsidP="002C41C0">
      <w:pPr>
        <w:rPr>
          <w:rFonts w:ascii="Arial" w:hAnsi="Arial" w:cs="Arial"/>
        </w:rPr>
      </w:pPr>
    </w:p>
    <w:p w14:paraId="3A39E214" w14:textId="77777777" w:rsidR="002C41C0" w:rsidRDefault="002C41C0" w:rsidP="002C41C0">
      <w:pPr>
        <w:jc w:val="center"/>
        <w:rPr>
          <w:rFonts w:ascii="Arial" w:hAnsi="Arial" w:cs="Arial"/>
        </w:rPr>
      </w:pPr>
      <w:r>
        <w:rPr>
          <w:rFonts w:ascii="Arial" w:hAnsi="Arial" w:cs="Arial"/>
          <w:noProof/>
          <w:lang w:val="tr-TR" w:eastAsia="tr-TR"/>
        </w:rPr>
        <w:drawing>
          <wp:inline distT="0" distB="0" distL="0" distR="0" wp14:anchorId="6C8ABE23" wp14:editId="21AD35EF">
            <wp:extent cx="4497705" cy="3221355"/>
            <wp:effectExtent l="0" t="0" r="0" b="0"/>
            <wp:docPr id="245" name="Picture 245" descr="metin, yeşil, harita, gök içeren bir resim&#10;&#10;Çok yüksek güvenilirlikle oluşturulmuş açıkla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5" descr="metin, yeşil, harita, gök içeren bir resim&#10;&#10;Çok yüksek güvenilirlikle oluşturulmuş açıklama"/>
                    <pic:cNvPicPr>
                      <a:picLocks noChangeAspect="1" noChangeArrowheads="1"/>
                    </pic:cNvPicPr>
                  </pic:nvPicPr>
                  <pic:blipFill>
                    <a:blip r:embed="rId187">
                      <a:extLst>
                        <a:ext uri="{28A0092B-C50C-407E-A947-70E740481C1C}">
                          <a14:useLocalDpi xmlns:a14="http://schemas.microsoft.com/office/drawing/2010/main" val="0"/>
                        </a:ext>
                      </a:extLst>
                    </a:blip>
                    <a:srcRect b="1460"/>
                    <a:stretch>
                      <a:fillRect/>
                    </a:stretch>
                  </pic:blipFill>
                  <pic:spPr bwMode="auto">
                    <a:xfrm>
                      <a:off x="0" y="0"/>
                      <a:ext cx="4497705" cy="3221355"/>
                    </a:xfrm>
                    <a:prstGeom prst="rect">
                      <a:avLst/>
                    </a:prstGeom>
                    <a:noFill/>
                    <a:ln>
                      <a:noFill/>
                    </a:ln>
                  </pic:spPr>
                </pic:pic>
              </a:graphicData>
            </a:graphic>
          </wp:inline>
        </w:drawing>
      </w:r>
    </w:p>
    <w:p w14:paraId="59A2E3D1" w14:textId="77777777" w:rsidR="002C41C0" w:rsidRDefault="002C41C0" w:rsidP="002C41C0">
      <w:pPr>
        <w:rPr>
          <w:rFonts w:ascii="Arial" w:hAnsi="Arial" w:cs="Arial"/>
          <w:b/>
        </w:rPr>
      </w:pPr>
    </w:p>
    <w:p w14:paraId="590ABEDD" w14:textId="77777777" w:rsidR="002C41C0" w:rsidRDefault="002C41C0" w:rsidP="002C41C0">
      <w:pPr>
        <w:rPr>
          <w:rFonts w:ascii="Arial" w:hAnsi="Arial" w:cs="Arial"/>
          <w:b/>
        </w:rPr>
      </w:pPr>
    </w:p>
    <w:p w14:paraId="0C48FA62" w14:textId="77777777" w:rsidR="002C41C0" w:rsidRDefault="002C41C0" w:rsidP="002C41C0">
      <w:pPr>
        <w:rPr>
          <w:rFonts w:ascii="Arial" w:hAnsi="Arial" w:cs="Arial"/>
          <w:b/>
        </w:rPr>
      </w:pPr>
    </w:p>
    <w:p w14:paraId="66BA29C3" w14:textId="77777777" w:rsidR="002C41C0" w:rsidRDefault="002C41C0" w:rsidP="002C41C0">
      <w:pPr>
        <w:pStyle w:val="Heading4"/>
      </w:pPr>
      <w:bookmarkStart w:id="308" w:name="_Toc525261859"/>
      <w:r>
        <w:t>CHAPTER 4</w:t>
      </w:r>
      <w:bookmarkEnd w:id="308"/>
    </w:p>
    <w:p w14:paraId="0EE10578" w14:textId="77777777" w:rsidR="002C41C0" w:rsidRDefault="002C41C0" w:rsidP="002C41C0">
      <w:r>
        <w:t xml:space="preserve">As a result, with these alternatives, a height is measured 50-54.67 inches, which could be updated (reduced) with some data (spar heights and positions) coming from the structure team. </w:t>
      </w:r>
    </w:p>
    <w:p w14:paraId="699B8816" w14:textId="77777777" w:rsidR="002C41C0" w:rsidRDefault="002C41C0" w:rsidP="002C41C0">
      <w:r>
        <w:t>For the length of the cockpit, a value in the range of 50.12-53.87 is predicted, while a value in the range of 42-50 inches is predicted for the width of the cockpit.</w:t>
      </w:r>
    </w:p>
    <w:p w14:paraId="0EC09660" w14:textId="77777777" w:rsidR="002C41C0" w:rsidRPr="002C41C0" w:rsidRDefault="002C41C0" w:rsidP="002C41C0">
      <w:r>
        <w:t>As a cockpit team, we are currently working on a 1:1 cockpit mockup to evaluate these alternatives. The results of these studies, we will be hoping to create some new alternatives and increase the reliability of our decisions. Also, by testing the alternative when the mockup is finished could be very helpful for us to see the mobility and positioning of the elements which should be revised again.</w:t>
      </w:r>
    </w:p>
    <w:p w14:paraId="0D55A750" w14:textId="77777777" w:rsidR="002C41C0" w:rsidRPr="002C41C0" w:rsidRDefault="002C41C0" w:rsidP="002C41C0">
      <w:pPr>
        <w:pStyle w:val="Heading4"/>
      </w:pPr>
      <w:bookmarkStart w:id="309" w:name="_Toc525261860"/>
      <w:r>
        <w:t>APPENDIX</w:t>
      </w:r>
      <w:bookmarkEnd w:id="309"/>
    </w:p>
    <w:p w14:paraId="2A0051A6" w14:textId="77777777" w:rsidR="002C41C0" w:rsidRPr="002C41C0" w:rsidRDefault="002C41C0" w:rsidP="002C41C0">
      <w:pPr>
        <w:spacing w:after="0" w:line="240" w:lineRule="auto"/>
        <w:jc w:val="left"/>
        <w:rPr>
          <w:rFonts w:ascii="Arial" w:hAnsi="Arial" w:cs="Arial"/>
          <w:sz w:val="24"/>
        </w:rPr>
      </w:pPr>
      <w:r w:rsidRPr="002C41C0">
        <w:rPr>
          <w:rFonts w:ascii="Arial" w:hAnsi="Arial" w:cs="Arial"/>
        </w:rPr>
        <w:t>MIL-STD 1333</w:t>
      </w:r>
    </w:p>
    <w:p w14:paraId="69491FE0" w14:textId="77777777" w:rsidR="002C41C0" w:rsidRPr="002C41C0" w:rsidRDefault="002C41C0" w:rsidP="002C41C0">
      <w:pPr>
        <w:spacing w:after="0" w:line="240" w:lineRule="auto"/>
        <w:jc w:val="left"/>
        <w:rPr>
          <w:rFonts w:ascii="Arial" w:hAnsi="Arial" w:cs="Arial"/>
          <w:sz w:val="28"/>
        </w:rPr>
      </w:pPr>
      <w:r w:rsidRPr="002C41C0">
        <w:rPr>
          <w:rFonts w:ascii="Arial" w:hAnsi="Arial" w:cs="Arial"/>
        </w:rPr>
        <w:t>MIL-STD-850B</w:t>
      </w:r>
    </w:p>
    <w:p w14:paraId="3558B4A9" w14:textId="77777777" w:rsidR="002C41C0" w:rsidRPr="002C41C0" w:rsidRDefault="002C41C0" w:rsidP="002C41C0">
      <w:pPr>
        <w:spacing w:after="0" w:line="240" w:lineRule="auto"/>
        <w:jc w:val="left"/>
        <w:rPr>
          <w:rFonts w:ascii="Arial" w:hAnsi="Arial" w:cs="Arial"/>
        </w:rPr>
      </w:pPr>
      <w:r w:rsidRPr="002C41C0">
        <w:rPr>
          <w:rFonts w:ascii="Arial" w:hAnsi="Arial" w:cs="Arial"/>
        </w:rPr>
        <w:t>MS 33574B</w:t>
      </w:r>
    </w:p>
    <w:p w14:paraId="27177A88" w14:textId="77777777" w:rsidR="002C41C0" w:rsidRDefault="002C41C0" w:rsidP="002C41C0">
      <w:pPr>
        <w:rPr>
          <w:rFonts w:ascii="Arial" w:hAnsi="Arial" w:cs="Arial"/>
          <w:b/>
        </w:rPr>
      </w:pPr>
    </w:p>
    <w:p w14:paraId="4AC483A7" w14:textId="77777777" w:rsidR="002C41C0" w:rsidRPr="002C41C0" w:rsidRDefault="002C41C0" w:rsidP="002C41C0"/>
    <w:p w14:paraId="6FFB8C1C" w14:textId="77777777" w:rsidR="00186AF5" w:rsidRPr="00186AF5" w:rsidRDefault="00186AF5" w:rsidP="00B23065">
      <w:pPr>
        <w:pStyle w:val="Heading2"/>
        <w:rPr>
          <w:rFonts w:eastAsia="Times New Roman"/>
        </w:rPr>
      </w:pPr>
      <w:bookmarkStart w:id="310" w:name="_Toc525261861"/>
      <w:r w:rsidRPr="00186AF5">
        <w:rPr>
          <w:rFonts w:eastAsia="Times New Roman"/>
        </w:rPr>
        <w:lastRenderedPageBreak/>
        <w:t>Airframe</w:t>
      </w:r>
      <w:bookmarkEnd w:id="310"/>
    </w:p>
    <w:p w14:paraId="203B0456" w14:textId="77777777" w:rsidR="00186AF5" w:rsidRDefault="00186AF5" w:rsidP="00B23065">
      <w:pPr>
        <w:pStyle w:val="Heading3"/>
        <w:rPr>
          <w:rFonts w:eastAsia="Times New Roman"/>
        </w:rPr>
      </w:pPr>
      <w:bookmarkStart w:id="311" w:name="_Toc525261862"/>
      <w:r w:rsidRPr="00186AF5">
        <w:rPr>
          <w:rFonts w:eastAsia="Times New Roman"/>
        </w:rPr>
        <w:t>Structural Design</w:t>
      </w:r>
      <w:bookmarkEnd w:id="311"/>
    </w:p>
    <w:p w14:paraId="13221BF4" w14:textId="77777777" w:rsidR="0009498F" w:rsidRDefault="0009498F" w:rsidP="0009498F">
      <w:pPr>
        <w:pStyle w:val="Heading4"/>
      </w:pPr>
      <w:bookmarkStart w:id="312" w:name="_Toc523325415"/>
      <w:bookmarkStart w:id="313" w:name="_Toc525261863"/>
      <w:r>
        <w:t>Fuselage Configuration</w:t>
      </w:r>
      <w:bookmarkEnd w:id="312"/>
      <w:bookmarkEnd w:id="313"/>
    </w:p>
    <w:p w14:paraId="1E9728C6" w14:textId="77777777" w:rsidR="0009498F" w:rsidRDefault="0009498F" w:rsidP="0009498F">
      <w:pPr>
        <w:pStyle w:val="Heading5"/>
        <w:rPr>
          <w:noProof/>
        </w:rPr>
      </w:pPr>
      <w:bookmarkStart w:id="314" w:name="_Toc523325416"/>
      <w:bookmarkStart w:id="315" w:name="_Toc525261864"/>
      <w:r>
        <w:rPr>
          <w:noProof/>
        </w:rPr>
        <w:t>Tuss type construction</w:t>
      </w:r>
      <w:bookmarkEnd w:id="314"/>
      <w:bookmarkEnd w:id="315"/>
    </w:p>
    <w:p w14:paraId="2803F232" w14:textId="77777777" w:rsidR="00270663" w:rsidRDefault="0009498F" w:rsidP="00270663">
      <w:pPr>
        <w:keepNext/>
        <w:jc w:val="center"/>
      </w:pPr>
      <w:r>
        <w:rPr>
          <w:noProof/>
          <w:lang w:val="tr-TR" w:eastAsia="tr-TR"/>
        </w:rPr>
        <w:drawing>
          <wp:inline distT="0" distB="0" distL="0" distR="0" wp14:anchorId="0CFAD6FD" wp14:editId="0E164E21">
            <wp:extent cx="3966210" cy="2764155"/>
            <wp:effectExtent l="0" t="0" r="0" b="0"/>
            <wp:docPr id="256" name="Picture 256" descr="Tru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russ"/>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3966210" cy="2764155"/>
                    </a:xfrm>
                    <a:prstGeom prst="rect">
                      <a:avLst/>
                    </a:prstGeom>
                    <a:noFill/>
                    <a:ln>
                      <a:noFill/>
                    </a:ln>
                  </pic:spPr>
                </pic:pic>
              </a:graphicData>
            </a:graphic>
          </wp:inline>
        </w:drawing>
      </w:r>
    </w:p>
    <w:p w14:paraId="3A6F3FD5" w14:textId="77777777" w:rsidR="0009498F" w:rsidRDefault="00270663" w:rsidP="00270663">
      <w:pPr>
        <w:pStyle w:val="Caption"/>
        <w:jc w:val="center"/>
      </w:pPr>
      <w:bookmarkStart w:id="316" w:name="_Toc525254247"/>
      <w:r>
        <w:t xml:space="preserve">Figure </w:t>
      </w:r>
      <w:r w:rsidR="00F47D15">
        <w:fldChar w:fldCharType="begin"/>
      </w:r>
      <w:r w:rsidR="00F47D15">
        <w:instrText xml:space="preserve"> STYLEREF 2 \s </w:instrText>
      </w:r>
      <w:r w:rsidR="00F47D15">
        <w:fldChar w:fldCharType="separate"/>
      </w:r>
      <w:r w:rsidR="00F47D15">
        <w:rPr>
          <w:noProof/>
        </w:rPr>
        <w:t>3.2</w:t>
      </w:r>
      <w:r w:rsidR="00F47D15">
        <w:fldChar w:fldCharType="end"/>
      </w:r>
      <w:r w:rsidR="00F47D15">
        <w:noBreakHyphen/>
      </w:r>
      <w:r w:rsidR="00F47D15">
        <w:fldChar w:fldCharType="begin"/>
      </w:r>
      <w:r w:rsidR="00F47D15">
        <w:instrText xml:space="preserve"> SEQ Figure \* ARABIC \s 2 </w:instrText>
      </w:r>
      <w:r w:rsidR="00F47D15">
        <w:fldChar w:fldCharType="separate"/>
      </w:r>
      <w:r w:rsidR="00F47D15">
        <w:rPr>
          <w:noProof/>
        </w:rPr>
        <w:t>1</w:t>
      </w:r>
      <w:r w:rsidR="00F47D15">
        <w:fldChar w:fldCharType="end"/>
      </w:r>
      <w:r>
        <w:t xml:space="preserve">. </w:t>
      </w:r>
      <w:r w:rsidRPr="002949D3">
        <w:t>Truss type construction</w:t>
      </w:r>
      <w:bookmarkEnd w:id="316"/>
    </w:p>
    <w:p w14:paraId="58F095C9" w14:textId="77777777" w:rsidR="0009498F" w:rsidRDefault="0009498F" w:rsidP="0009498F">
      <w:pPr>
        <w:ind w:firstLine="708"/>
      </w:pPr>
      <w:r>
        <w:t>A truss is a rigid framework made up of beams, struts and bars to resist deformation by applied loads. Strength and rigidity is attained by welding the tubing together into a series of triangular shapes. Generally, the truss-type fuselage frame is constructed of steel or aluminum tubing and covered with fabric or thin sheet aluminum alloy. When a load on a truss member acts in one direction, every alternate member carries tension while the other members carry compression. When the load is reversed, the members which were carrying compression now are subjected to tension and those which were carrying tension are subjected to compression. The main disadvantage of this configuration is lack of streamlined shape.</w:t>
      </w:r>
    </w:p>
    <w:p w14:paraId="20AF1DD5" w14:textId="77777777" w:rsidR="0009498F" w:rsidRDefault="0009498F" w:rsidP="0009498F">
      <w:pPr>
        <w:rPr>
          <w:b/>
        </w:rPr>
      </w:pPr>
    </w:p>
    <w:p w14:paraId="791837BC" w14:textId="77777777" w:rsidR="0009498F" w:rsidRDefault="0009498F" w:rsidP="0009498F">
      <w:pPr>
        <w:rPr>
          <w:b/>
        </w:rPr>
      </w:pPr>
    </w:p>
    <w:p w14:paraId="311F32D1" w14:textId="77777777" w:rsidR="0009498F" w:rsidRPr="0009498F" w:rsidRDefault="0009498F" w:rsidP="0009498F">
      <w:pPr>
        <w:rPr>
          <w:b/>
        </w:rPr>
      </w:pPr>
      <w:r w:rsidRPr="0009498F">
        <w:rPr>
          <w:b/>
        </w:rPr>
        <w:t>Pratt Truss</w:t>
      </w:r>
    </w:p>
    <w:p w14:paraId="14ED37CC" w14:textId="77777777" w:rsidR="00270663" w:rsidRDefault="0009498F" w:rsidP="00270663">
      <w:pPr>
        <w:pStyle w:val="Caption"/>
        <w:keepNext/>
        <w:jc w:val="center"/>
      </w:pPr>
      <w:r>
        <w:rPr>
          <w:noProof/>
          <w:lang w:val="tr-TR" w:eastAsia="tr-TR"/>
        </w:rPr>
        <w:drawing>
          <wp:inline distT="0" distB="0" distL="0" distR="0" wp14:anchorId="08BFED88" wp14:editId="46082DF5">
            <wp:extent cx="3966210" cy="1435100"/>
            <wp:effectExtent l="0" t="0" r="0" b="0"/>
            <wp:docPr id="254" name="Picture 254" descr="pratt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9" descr="prattt"/>
                    <pic:cNvPicPr>
                      <a:picLocks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3966210" cy="1435100"/>
                    </a:xfrm>
                    <a:prstGeom prst="rect">
                      <a:avLst/>
                    </a:prstGeom>
                    <a:noFill/>
                    <a:ln>
                      <a:noFill/>
                    </a:ln>
                  </pic:spPr>
                </pic:pic>
              </a:graphicData>
            </a:graphic>
          </wp:inline>
        </w:drawing>
      </w:r>
    </w:p>
    <w:p w14:paraId="6B82459A" w14:textId="77777777" w:rsidR="0009498F" w:rsidRDefault="00270663" w:rsidP="00270663">
      <w:pPr>
        <w:pStyle w:val="Caption"/>
        <w:jc w:val="center"/>
      </w:pPr>
      <w:bookmarkStart w:id="317" w:name="_Toc525254248"/>
      <w:r>
        <w:t xml:space="preserve">Figure </w:t>
      </w:r>
      <w:r w:rsidR="00F47D15">
        <w:fldChar w:fldCharType="begin"/>
      </w:r>
      <w:r w:rsidR="00F47D15">
        <w:instrText xml:space="preserve"> STYLEREF 2 \s </w:instrText>
      </w:r>
      <w:r w:rsidR="00F47D15">
        <w:fldChar w:fldCharType="separate"/>
      </w:r>
      <w:r w:rsidR="00F47D15">
        <w:rPr>
          <w:noProof/>
        </w:rPr>
        <w:t>3.2</w:t>
      </w:r>
      <w:r w:rsidR="00F47D15">
        <w:fldChar w:fldCharType="end"/>
      </w:r>
      <w:r w:rsidR="00F47D15">
        <w:noBreakHyphen/>
      </w:r>
      <w:r w:rsidR="00F47D15">
        <w:fldChar w:fldCharType="begin"/>
      </w:r>
      <w:r w:rsidR="00F47D15">
        <w:instrText xml:space="preserve"> SEQ Figure \* ARABIC \s 2 </w:instrText>
      </w:r>
      <w:r w:rsidR="00F47D15">
        <w:fldChar w:fldCharType="separate"/>
      </w:r>
      <w:r w:rsidR="00F47D15">
        <w:rPr>
          <w:noProof/>
        </w:rPr>
        <w:t>2</w:t>
      </w:r>
      <w:r w:rsidR="00F47D15">
        <w:fldChar w:fldCharType="end"/>
      </w:r>
      <w:r>
        <w:t xml:space="preserve">. </w:t>
      </w:r>
      <w:r w:rsidRPr="00933463">
        <w:t>Pratt truss type construction</w:t>
      </w:r>
      <w:bookmarkEnd w:id="317"/>
    </w:p>
    <w:p w14:paraId="7FB5237F" w14:textId="77777777" w:rsidR="0009498F" w:rsidRDefault="0009498F" w:rsidP="0009498F">
      <w:pPr>
        <w:pStyle w:val="Caption"/>
        <w:jc w:val="center"/>
      </w:pPr>
    </w:p>
    <w:p w14:paraId="631FB765" w14:textId="77777777" w:rsidR="0009498F" w:rsidRDefault="0009498F" w:rsidP="0009498F">
      <w:pPr>
        <w:ind w:firstLine="708"/>
      </w:pPr>
      <w:r>
        <w:t xml:space="preserve">A Pratt truss has been used over the last two centuries as an effective truss method. When the vertical members are under compression stress, diagonal members carry tensile stress. This simplifies and produces a more efficient design since diagonal members can be reduced. This situation reduce the cost and weight of the design. Also, it makes the construction of truss is easier. (Aırframe Constructıon p.4)   </w:t>
      </w:r>
    </w:p>
    <w:p w14:paraId="52CB8C0F" w14:textId="77777777" w:rsidR="0009498F" w:rsidRDefault="0009498F" w:rsidP="0009498F">
      <w:pPr>
        <w:jc w:val="center"/>
      </w:pPr>
    </w:p>
    <w:p w14:paraId="65C90AA4" w14:textId="77777777" w:rsidR="0009498F" w:rsidRPr="0009498F" w:rsidRDefault="0009498F" w:rsidP="0009498F">
      <w:pPr>
        <w:rPr>
          <w:b/>
        </w:rPr>
      </w:pPr>
      <w:r w:rsidRPr="0009498F">
        <w:rPr>
          <w:b/>
        </w:rPr>
        <w:lastRenderedPageBreak/>
        <w:t>Warren Truss</w:t>
      </w:r>
    </w:p>
    <w:p w14:paraId="6CAA24B2" w14:textId="77777777" w:rsidR="00270663" w:rsidRDefault="0009498F" w:rsidP="00270663">
      <w:pPr>
        <w:keepNext/>
        <w:jc w:val="center"/>
      </w:pPr>
      <w:r>
        <w:rPr>
          <w:noProof/>
          <w:lang w:val="tr-TR" w:eastAsia="tr-TR"/>
        </w:rPr>
        <w:drawing>
          <wp:inline distT="0" distB="0" distL="0" distR="0" wp14:anchorId="42D7E8A5" wp14:editId="7004D735">
            <wp:extent cx="3966210" cy="1435100"/>
            <wp:effectExtent l="0" t="0" r="0" b="0"/>
            <wp:docPr id="253" name="Picture 253" descr="warren"/>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0" descr="warren"/>
                    <pic:cNvPicPr>
                      <a:picLocks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3966210" cy="1435100"/>
                    </a:xfrm>
                    <a:prstGeom prst="rect">
                      <a:avLst/>
                    </a:prstGeom>
                    <a:noFill/>
                    <a:ln>
                      <a:noFill/>
                    </a:ln>
                  </pic:spPr>
                </pic:pic>
              </a:graphicData>
            </a:graphic>
          </wp:inline>
        </w:drawing>
      </w:r>
    </w:p>
    <w:p w14:paraId="564EA8D0" w14:textId="77777777" w:rsidR="0009498F" w:rsidRDefault="00270663" w:rsidP="00270663">
      <w:pPr>
        <w:pStyle w:val="Caption"/>
        <w:jc w:val="center"/>
      </w:pPr>
      <w:bookmarkStart w:id="318" w:name="_Toc525254249"/>
      <w:r>
        <w:t xml:space="preserve">Figure </w:t>
      </w:r>
      <w:r w:rsidR="00F47D15">
        <w:fldChar w:fldCharType="begin"/>
      </w:r>
      <w:r w:rsidR="00F47D15">
        <w:instrText xml:space="preserve"> STYLEREF 2 \s </w:instrText>
      </w:r>
      <w:r w:rsidR="00F47D15">
        <w:fldChar w:fldCharType="separate"/>
      </w:r>
      <w:r w:rsidR="00F47D15">
        <w:rPr>
          <w:noProof/>
        </w:rPr>
        <w:t>3.2</w:t>
      </w:r>
      <w:r w:rsidR="00F47D15">
        <w:fldChar w:fldCharType="end"/>
      </w:r>
      <w:r w:rsidR="00F47D15">
        <w:noBreakHyphen/>
      </w:r>
      <w:r w:rsidR="00F47D15">
        <w:fldChar w:fldCharType="begin"/>
      </w:r>
      <w:r w:rsidR="00F47D15">
        <w:instrText xml:space="preserve"> SEQ Figure \* ARABIC \s 2 </w:instrText>
      </w:r>
      <w:r w:rsidR="00F47D15">
        <w:fldChar w:fldCharType="separate"/>
      </w:r>
      <w:r w:rsidR="00F47D15">
        <w:rPr>
          <w:noProof/>
        </w:rPr>
        <w:t>3</w:t>
      </w:r>
      <w:r w:rsidR="00F47D15">
        <w:fldChar w:fldCharType="end"/>
      </w:r>
      <w:r>
        <w:t xml:space="preserve">. </w:t>
      </w:r>
      <w:r w:rsidRPr="009E4E49">
        <w:t>Warren truss type construction</w:t>
      </w:r>
      <w:bookmarkEnd w:id="318"/>
    </w:p>
    <w:p w14:paraId="22AF1FFC" w14:textId="77777777" w:rsidR="0009498F" w:rsidRDefault="0009498F" w:rsidP="0009498F">
      <w:pPr>
        <w:ind w:firstLine="708"/>
      </w:pPr>
      <w:r>
        <w:t xml:space="preserve">Warren truss type is another common truss structure and it is constructed by equilateral triangles. This type of truss spread the load evenly across a number of different members, Warren truss is suitable for distributed load but not approvable for concentrated or point load (Aırframe Constructıon pp.5-6).  </w:t>
      </w:r>
    </w:p>
    <w:p w14:paraId="336ADA05" w14:textId="77777777" w:rsidR="0009498F" w:rsidRDefault="0009498F" w:rsidP="0009498F">
      <w:pPr>
        <w:jc w:val="center"/>
      </w:pPr>
    </w:p>
    <w:p w14:paraId="253AB2A2" w14:textId="77777777" w:rsidR="0009498F" w:rsidRDefault="0009498F" w:rsidP="0009498F">
      <w:pPr>
        <w:pStyle w:val="ListParagraph"/>
      </w:pPr>
    </w:p>
    <w:p w14:paraId="57E3A8E6" w14:textId="77777777" w:rsidR="0009498F" w:rsidRDefault="0009498F" w:rsidP="0009498F">
      <w:pPr>
        <w:pStyle w:val="ListParagraph"/>
      </w:pPr>
    </w:p>
    <w:p w14:paraId="53D3544C" w14:textId="77777777" w:rsidR="0009498F" w:rsidRDefault="0009498F" w:rsidP="0009498F">
      <w:pPr>
        <w:pStyle w:val="Heading5"/>
      </w:pPr>
      <w:bookmarkStart w:id="319" w:name="_Toc523325417"/>
      <w:bookmarkStart w:id="320" w:name="_Toc525261865"/>
      <w:r>
        <w:t>Monocoque type construction</w:t>
      </w:r>
      <w:bookmarkEnd w:id="319"/>
      <w:bookmarkEnd w:id="320"/>
    </w:p>
    <w:p w14:paraId="6D55D228" w14:textId="77777777" w:rsidR="00270663" w:rsidRDefault="0009498F" w:rsidP="00270663">
      <w:pPr>
        <w:keepNext/>
        <w:jc w:val="center"/>
      </w:pPr>
      <w:r>
        <w:rPr>
          <w:noProof/>
          <w:lang w:val="tr-TR" w:eastAsia="tr-TR"/>
        </w:rPr>
        <w:drawing>
          <wp:inline distT="0" distB="0" distL="0" distR="0" wp14:anchorId="04C10139" wp14:editId="7B5889A5">
            <wp:extent cx="3966210" cy="2955925"/>
            <wp:effectExtent l="0" t="0" r="0" b="0"/>
            <wp:docPr id="252" name="Picture 252" descr="Monoco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onocoq"/>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3966210" cy="2955925"/>
                    </a:xfrm>
                    <a:prstGeom prst="rect">
                      <a:avLst/>
                    </a:prstGeom>
                    <a:noFill/>
                    <a:ln>
                      <a:noFill/>
                    </a:ln>
                  </pic:spPr>
                </pic:pic>
              </a:graphicData>
            </a:graphic>
          </wp:inline>
        </w:drawing>
      </w:r>
    </w:p>
    <w:p w14:paraId="106C2D9D" w14:textId="77777777" w:rsidR="0009498F" w:rsidRDefault="00270663" w:rsidP="00270663">
      <w:pPr>
        <w:pStyle w:val="Caption"/>
        <w:jc w:val="center"/>
      </w:pPr>
      <w:bookmarkStart w:id="321" w:name="_Toc525254250"/>
      <w:r>
        <w:t xml:space="preserve">Figure </w:t>
      </w:r>
      <w:r w:rsidR="00F47D15">
        <w:fldChar w:fldCharType="begin"/>
      </w:r>
      <w:r w:rsidR="00F47D15">
        <w:instrText xml:space="preserve"> STYLEREF 2 \s </w:instrText>
      </w:r>
      <w:r w:rsidR="00F47D15">
        <w:fldChar w:fldCharType="separate"/>
      </w:r>
      <w:r w:rsidR="00F47D15">
        <w:rPr>
          <w:noProof/>
        </w:rPr>
        <w:t>3.2</w:t>
      </w:r>
      <w:r w:rsidR="00F47D15">
        <w:fldChar w:fldCharType="end"/>
      </w:r>
      <w:r w:rsidR="00F47D15">
        <w:noBreakHyphen/>
      </w:r>
      <w:r w:rsidR="00F47D15">
        <w:fldChar w:fldCharType="begin"/>
      </w:r>
      <w:r w:rsidR="00F47D15">
        <w:instrText xml:space="preserve"> SEQ Figure \* ARABIC \s 2 </w:instrText>
      </w:r>
      <w:r w:rsidR="00F47D15">
        <w:fldChar w:fldCharType="separate"/>
      </w:r>
      <w:r w:rsidR="00F47D15">
        <w:rPr>
          <w:noProof/>
        </w:rPr>
        <w:t>4</w:t>
      </w:r>
      <w:r w:rsidR="00F47D15">
        <w:fldChar w:fldCharType="end"/>
      </w:r>
      <w:r>
        <w:t xml:space="preserve">. </w:t>
      </w:r>
      <w:r w:rsidRPr="00F61ACE">
        <w:t>Monocoque type construction</w:t>
      </w:r>
      <w:bookmarkEnd w:id="321"/>
    </w:p>
    <w:p w14:paraId="211E94DD" w14:textId="77777777" w:rsidR="0009498F" w:rsidRDefault="0009498F" w:rsidP="0009498F">
      <w:pPr>
        <w:ind w:firstLine="708"/>
      </w:pPr>
      <w:r>
        <w:t xml:space="preserve">Monocoque construction is consist of formers, frames and bulkheads. The heaviest of these structural members are located at intervals to carry concentrated loads and fitting points. Skin carry the primary stresses and keep the fuselage rigid since there are no other bracing member .The biggest problem of monocoque construction is maintaining enough strength while keeping weight within allowable limits (Aircraft Structures p.9). </w:t>
      </w:r>
    </w:p>
    <w:p w14:paraId="2D4197EF" w14:textId="77777777" w:rsidR="0009498F" w:rsidRDefault="0009498F" w:rsidP="0009498F">
      <w:pPr>
        <w:pStyle w:val="Heading5"/>
      </w:pPr>
      <w:bookmarkStart w:id="322" w:name="_Toc523325418"/>
      <w:bookmarkStart w:id="323" w:name="_Toc525261866"/>
      <w:r>
        <w:lastRenderedPageBreak/>
        <w:t>Semi-monocoque type construction</w:t>
      </w:r>
      <w:bookmarkEnd w:id="322"/>
      <w:bookmarkEnd w:id="323"/>
    </w:p>
    <w:p w14:paraId="486E87C3" w14:textId="77777777" w:rsidR="00270663" w:rsidRDefault="0009498F" w:rsidP="00270663">
      <w:pPr>
        <w:pStyle w:val="Text"/>
        <w:keepNext/>
        <w:ind w:left="0"/>
        <w:jc w:val="center"/>
      </w:pPr>
      <w:bookmarkStart w:id="324" w:name="_Hlk508884341"/>
      <w:r>
        <w:rPr>
          <w:noProof/>
          <w:lang w:val="tr-TR" w:eastAsia="tr-TR"/>
        </w:rPr>
        <w:drawing>
          <wp:inline distT="0" distB="0" distL="0" distR="0" wp14:anchorId="0EA58A03" wp14:editId="7FAC4D5C">
            <wp:extent cx="3966210" cy="2881630"/>
            <wp:effectExtent l="0" t="0" r="0" b="0"/>
            <wp:docPr id="251" name="Picture 251" descr="sem"/>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descr="sem"/>
                    <pic:cNvPicPr>
                      <a:picLocks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3966210" cy="2881630"/>
                    </a:xfrm>
                    <a:prstGeom prst="rect">
                      <a:avLst/>
                    </a:prstGeom>
                    <a:noFill/>
                    <a:ln>
                      <a:noFill/>
                    </a:ln>
                  </pic:spPr>
                </pic:pic>
              </a:graphicData>
            </a:graphic>
          </wp:inline>
        </w:drawing>
      </w:r>
    </w:p>
    <w:p w14:paraId="535B18CF" w14:textId="77777777" w:rsidR="0009498F" w:rsidRDefault="00270663" w:rsidP="00270663">
      <w:pPr>
        <w:pStyle w:val="Caption"/>
        <w:jc w:val="center"/>
      </w:pPr>
      <w:bookmarkStart w:id="325" w:name="_Toc525254251"/>
      <w:r>
        <w:t xml:space="preserve">Figure </w:t>
      </w:r>
      <w:r w:rsidR="00F47D15">
        <w:fldChar w:fldCharType="begin"/>
      </w:r>
      <w:r w:rsidR="00F47D15">
        <w:instrText xml:space="preserve"> STYLEREF 2 \s </w:instrText>
      </w:r>
      <w:r w:rsidR="00F47D15">
        <w:fldChar w:fldCharType="separate"/>
      </w:r>
      <w:r w:rsidR="00F47D15">
        <w:rPr>
          <w:noProof/>
        </w:rPr>
        <w:t>3.2</w:t>
      </w:r>
      <w:r w:rsidR="00F47D15">
        <w:fldChar w:fldCharType="end"/>
      </w:r>
      <w:r w:rsidR="00F47D15">
        <w:noBreakHyphen/>
      </w:r>
      <w:r w:rsidR="00F47D15">
        <w:fldChar w:fldCharType="begin"/>
      </w:r>
      <w:r w:rsidR="00F47D15">
        <w:instrText xml:space="preserve"> SEQ Figure \* ARABIC \s 2 </w:instrText>
      </w:r>
      <w:r w:rsidR="00F47D15">
        <w:fldChar w:fldCharType="separate"/>
      </w:r>
      <w:r w:rsidR="00F47D15">
        <w:rPr>
          <w:noProof/>
        </w:rPr>
        <w:t>5</w:t>
      </w:r>
      <w:r w:rsidR="00F47D15">
        <w:fldChar w:fldCharType="end"/>
      </w:r>
      <w:r>
        <w:t xml:space="preserve">. </w:t>
      </w:r>
      <w:r w:rsidRPr="007D7119">
        <w:t>Semi-monocoque type construction</w:t>
      </w:r>
      <w:bookmarkEnd w:id="325"/>
    </w:p>
    <w:p w14:paraId="68D39649" w14:textId="77777777" w:rsidR="0009498F" w:rsidRDefault="0009498F" w:rsidP="00270663">
      <w:pPr>
        <w:jc w:val="left"/>
      </w:pPr>
    </w:p>
    <w:p w14:paraId="18396D9A" w14:textId="77777777" w:rsidR="0009498F" w:rsidRDefault="0009498F" w:rsidP="0009498F">
      <w:pPr>
        <w:ind w:firstLine="708"/>
        <w:jc w:val="left"/>
      </w:pPr>
      <w:r>
        <w:t xml:space="preserve">Semi-monocoque construction is consisting of frames, formers, bulkheads, longerons and stringers. This construction is developed to overcome the strength/weight problem of monocoque construction. Longerons extend across several frame members and help the skin support primary bending loads. Also, stringers are used for giving shape and attachment of the skin. Stringers and longerons together prevent tension and compression from bending the fuselage. Also, at this configuration fuselage skin thickness can vary with load carried and stresses sustained at a particular location. Generally, the semi-monocoque fuselage is constructed aluminum, magnesium, steel and their alloy. Members of the semi-monocoque structure (Bulkheads, frames, longerons and stringers) ease the design and streamlined fuselage construction while keeping the fuselage rigid and strong. They distribute the loads among the structures and skin does not carry only primary loads so there is no single piece which is failure critical. This means is that semi-monocoque fuselage may resist considerable damage and still be strong to hold together (Aircraft Structures pp.9-10).     </w:t>
      </w:r>
      <w:r>
        <w:br w:type="page"/>
      </w:r>
    </w:p>
    <w:p w14:paraId="6E2E62D1" w14:textId="77777777" w:rsidR="0009498F" w:rsidRDefault="0009498F" w:rsidP="0009498F">
      <w:pPr>
        <w:pStyle w:val="Heading4"/>
      </w:pPr>
      <w:bookmarkStart w:id="326" w:name="_Toc523325419"/>
      <w:bookmarkStart w:id="327" w:name="_Toc525261867"/>
      <w:r>
        <w:lastRenderedPageBreak/>
        <w:t>Competitors’ Fuselage Configuration</w:t>
      </w:r>
      <w:bookmarkEnd w:id="326"/>
      <w:bookmarkEnd w:id="327"/>
    </w:p>
    <w:p w14:paraId="0491DCC6" w14:textId="77777777" w:rsidR="0009498F" w:rsidRDefault="0009498F" w:rsidP="0009498F">
      <w:pPr>
        <w:ind w:firstLine="708"/>
      </w:pPr>
      <w:r>
        <w:t xml:space="preserve">Some of the VLA and similar aircrafts’ (can be defined as a competitor) fuselage structure is investigated and results of this investigation is tabulated at Table </w:t>
      </w:r>
      <w:r w:rsidR="00270663">
        <w:t>1</w:t>
      </w:r>
      <w:r>
        <w:t>. Most of the similar aircrafts have semi-monocoque type fuselage structure.</w:t>
      </w:r>
    </w:p>
    <w:bookmarkEnd w:id="324"/>
    <w:tbl>
      <w:tblPr>
        <w:tblStyle w:val="TableGrid"/>
        <w:tblW w:w="9036" w:type="dxa"/>
        <w:tblInd w:w="680" w:type="dxa"/>
        <w:tblLook w:val="04A0" w:firstRow="1" w:lastRow="0" w:firstColumn="1" w:lastColumn="0" w:noHBand="0" w:noVBand="1"/>
      </w:tblPr>
      <w:tblGrid>
        <w:gridCol w:w="2122"/>
        <w:gridCol w:w="2182"/>
        <w:gridCol w:w="2473"/>
        <w:gridCol w:w="2259"/>
      </w:tblGrid>
      <w:tr w:rsidR="0009498F" w14:paraId="1134BA42" w14:textId="77777777" w:rsidTr="0009498F">
        <w:trPr>
          <w:trHeight w:val="410"/>
        </w:trPr>
        <w:tc>
          <w:tcPr>
            <w:tcW w:w="2122" w:type="dxa"/>
            <w:tcBorders>
              <w:top w:val="single" w:sz="4" w:space="0" w:color="auto"/>
              <w:left w:val="single" w:sz="4" w:space="0" w:color="auto"/>
              <w:bottom w:val="single" w:sz="4" w:space="0" w:color="auto"/>
              <w:right w:val="single" w:sz="4" w:space="0" w:color="auto"/>
            </w:tcBorders>
            <w:vAlign w:val="center"/>
          </w:tcPr>
          <w:p w14:paraId="6ACF3A52" w14:textId="77777777" w:rsidR="0009498F" w:rsidRDefault="0009498F">
            <w:pPr>
              <w:jc w:val="center"/>
            </w:pPr>
          </w:p>
        </w:tc>
        <w:tc>
          <w:tcPr>
            <w:tcW w:w="2182" w:type="dxa"/>
            <w:tcBorders>
              <w:top w:val="single" w:sz="4" w:space="0" w:color="auto"/>
              <w:left w:val="single" w:sz="4" w:space="0" w:color="auto"/>
              <w:bottom w:val="single" w:sz="4" w:space="0" w:color="auto"/>
              <w:right w:val="single" w:sz="4" w:space="0" w:color="auto"/>
            </w:tcBorders>
            <w:vAlign w:val="center"/>
            <w:hideMark/>
          </w:tcPr>
          <w:p w14:paraId="2AFD43F1" w14:textId="77777777" w:rsidR="0009498F" w:rsidRDefault="0009498F">
            <w:pPr>
              <w:jc w:val="center"/>
            </w:pPr>
            <w:r>
              <w:t>Truss Construction</w:t>
            </w:r>
          </w:p>
        </w:tc>
        <w:tc>
          <w:tcPr>
            <w:tcW w:w="2473" w:type="dxa"/>
            <w:tcBorders>
              <w:top w:val="single" w:sz="4" w:space="0" w:color="auto"/>
              <w:left w:val="single" w:sz="4" w:space="0" w:color="auto"/>
              <w:bottom w:val="single" w:sz="4" w:space="0" w:color="auto"/>
              <w:right w:val="single" w:sz="4" w:space="0" w:color="auto"/>
            </w:tcBorders>
            <w:vAlign w:val="center"/>
            <w:hideMark/>
          </w:tcPr>
          <w:p w14:paraId="51243A9C" w14:textId="77777777" w:rsidR="0009498F" w:rsidRDefault="0009498F">
            <w:pPr>
              <w:jc w:val="center"/>
            </w:pPr>
            <w:r>
              <w:t>Monocoque Construction</w:t>
            </w:r>
          </w:p>
        </w:tc>
        <w:tc>
          <w:tcPr>
            <w:tcW w:w="2259" w:type="dxa"/>
            <w:tcBorders>
              <w:top w:val="single" w:sz="4" w:space="0" w:color="auto"/>
              <w:left w:val="single" w:sz="4" w:space="0" w:color="auto"/>
              <w:bottom w:val="single" w:sz="4" w:space="0" w:color="auto"/>
              <w:right w:val="single" w:sz="4" w:space="0" w:color="auto"/>
            </w:tcBorders>
            <w:vAlign w:val="center"/>
            <w:hideMark/>
          </w:tcPr>
          <w:p w14:paraId="75E94624" w14:textId="77777777" w:rsidR="0009498F" w:rsidRDefault="0009498F">
            <w:pPr>
              <w:jc w:val="center"/>
            </w:pPr>
            <w:r>
              <w:t>Semi-monocoque Construction</w:t>
            </w:r>
          </w:p>
        </w:tc>
      </w:tr>
      <w:tr w:rsidR="0009498F" w14:paraId="0A921249" w14:textId="77777777" w:rsidTr="0009498F">
        <w:trPr>
          <w:trHeight w:val="410"/>
        </w:trPr>
        <w:tc>
          <w:tcPr>
            <w:tcW w:w="2122" w:type="dxa"/>
            <w:tcBorders>
              <w:top w:val="single" w:sz="4" w:space="0" w:color="auto"/>
              <w:left w:val="single" w:sz="4" w:space="0" w:color="auto"/>
              <w:bottom w:val="single" w:sz="4" w:space="0" w:color="auto"/>
              <w:right w:val="single" w:sz="4" w:space="0" w:color="auto"/>
            </w:tcBorders>
            <w:vAlign w:val="center"/>
            <w:hideMark/>
          </w:tcPr>
          <w:p w14:paraId="2EDA2E19" w14:textId="77777777" w:rsidR="0009498F" w:rsidRDefault="0009498F">
            <w:r>
              <w:t>AERO AT-3</w:t>
            </w:r>
          </w:p>
        </w:tc>
        <w:tc>
          <w:tcPr>
            <w:tcW w:w="2182" w:type="dxa"/>
            <w:tcBorders>
              <w:top w:val="single" w:sz="4" w:space="0" w:color="auto"/>
              <w:left w:val="single" w:sz="4" w:space="0" w:color="auto"/>
              <w:bottom w:val="single" w:sz="4" w:space="0" w:color="auto"/>
              <w:right w:val="single" w:sz="4" w:space="0" w:color="auto"/>
            </w:tcBorders>
            <w:vAlign w:val="center"/>
            <w:hideMark/>
          </w:tcPr>
          <w:p w14:paraId="032750CC" w14:textId="77777777" w:rsidR="0009498F" w:rsidRDefault="0009498F">
            <w:pPr>
              <w:jc w:val="center"/>
            </w:pPr>
            <w:r>
              <w:rPr>
                <w:rFonts w:ascii="Segoe UI Symbol" w:hAnsi="Segoe UI Symbol"/>
              </w:rPr>
              <w:t>✔</w:t>
            </w:r>
          </w:p>
        </w:tc>
        <w:tc>
          <w:tcPr>
            <w:tcW w:w="2473" w:type="dxa"/>
            <w:tcBorders>
              <w:top w:val="single" w:sz="4" w:space="0" w:color="auto"/>
              <w:left w:val="single" w:sz="4" w:space="0" w:color="auto"/>
              <w:bottom w:val="single" w:sz="4" w:space="0" w:color="auto"/>
              <w:right w:val="single" w:sz="4" w:space="0" w:color="auto"/>
            </w:tcBorders>
            <w:vAlign w:val="center"/>
          </w:tcPr>
          <w:p w14:paraId="1653622D" w14:textId="77777777" w:rsidR="0009498F" w:rsidRDefault="0009498F">
            <w:pPr>
              <w:jc w:val="center"/>
            </w:pPr>
          </w:p>
        </w:tc>
        <w:tc>
          <w:tcPr>
            <w:tcW w:w="2259" w:type="dxa"/>
            <w:tcBorders>
              <w:top w:val="single" w:sz="4" w:space="0" w:color="auto"/>
              <w:left w:val="single" w:sz="4" w:space="0" w:color="auto"/>
              <w:bottom w:val="single" w:sz="4" w:space="0" w:color="auto"/>
              <w:right w:val="single" w:sz="4" w:space="0" w:color="auto"/>
            </w:tcBorders>
            <w:vAlign w:val="center"/>
          </w:tcPr>
          <w:p w14:paraId="17EA1771" w14:textId="77777777" w:rsidR="0009498F" w:rsidRDefault="0009498F">
            <w:pPr>
              <w:jc w:val="center"/>
            </w:pPr>
          </w:p>
        </w:tc>
      </w:tr>
      <w:tr w:rsidR="0009498F" w14:paraId="4C1B3412" w14:textId="77777777" w:rsidTr="0009498F">
        <w:trPr>
          <w:trHeight w:val="410"/>
        </w:trPr>
        <w:tc>
          <w:tcPr>
            <w:tcW w:w="2122" w:type="dxa"/>
            <w:tcBorders>
              <w:top w:val="single" w:sz="4" w:space="0" w:color="auto"/>
              <w:left w:val="single" w:sz="4" w:space="0" w:color="auto"/>
              <w:bottom w:val="single" w:sz="4" w:space="0" w:color="auto"/>
              <w:right w:val="single" w:sz="4" w:space="0" w:color="auto"/>
            </w:tcBorders>
            <w:vAlign w:val="center"/>
            <w:hideMark/>
          </w:tcPr>
          <w:p w14:paraId="20D431E5" w14:textId="77777777" w:rsidR="0009498F" w:rsidRDefault="0009498F">
            <w:r>
              <w:t>BRISTEL</w:t>
            </w:r>
          </w:p>
        </w:tc>
        <w:tc>
          <w:tcPr>
            <w:tcW w:w="2182" w:type="dxa"/>
            <w:tcBorders>
              <w:top w:val="single" w:sz="4" w:space="0" w:color="auto"/>
              <w:left w:val="single" w:sz="4" w:space="0" w:color="auto"/>
              <w:bottom w:val="single" w:sz="4" w:space="0" w:color="auto"/>
              <w:right w:val="single" w:sz="4" w:space="0" w:color="auto"/>
            </w:tcBorders>
            <w:vAlign w:val="center"/>
          </w:tcPr>
          <w:p w14:paraId="078ADA96" w14:textId="77777777" w:rsidR="0009498F" w:rsidRDefault="0009498F">
            <w:pPr>
              <w:jc w:val="center"/>
            </w:pPr>
          </w:p>
        </w:tc>
        <w:tc>
          <w:tcPr>
            <w:tcW w:w="2473" w:type="dxa"/>
            <w:tcBorders>
              <w:top w:val="single" w:sz="4" w:space="0" w:color="auto"/>
              <w:left w:val="single" w:sz="4" w:space="0" w:color="auto"/>
              <w:bottom w:val="single" w:sz="4" w:space="0" w:color="auto"/>
              <w:right w:val="single" w:sz="4" w:space="0" w:color="auto"/>
            </w:tcBorders>
            <w:vAlign w:val="center"/>
          </w:tcPr>
          <w:p w14:paraId="74F06F66" w14:textId="77777777" w:rsidR="0009498F" w:rsidRDefault="0009498F">
            <w:pPr>
              <w:jc w:val="center"/>
            </w:pPr>
          </w:p>
        </w:tc>
        <w:tc>
          <w:tcPr>
            <w:tcW w:w="2259" w:type="dxa"/>
            <w:tcBorders>
              <w:top w:val="single" w:sz="4" w:space="0" w:color="auto"/>
              <w:left w:val="single" w:sz="4" w:space="0" w:color="auto"/>
              <w:bottom w:val="single" w:sz="4" w:space="0" w:color="auto"/>
              <w:right w:val="single" w:sz="4" w:space="0" w:color="auto"/>
            </w:tcBorders>
            <w:vAlign w:val="center"/>
            <w:hideMark/>
          </w:tcPr>
          <w:p w14:paraId="46EEA420" w14:textId="77777777" w:rsidR="0009498F" w:rsidRDefault="0009498F">
            <w:pPr>
              <w:jc w:val="center"/>
            </w:pPr>
            <w:r>
              <w:rPr>
                <w:rFonts w:ascii="Segoe UI Symbol" w:hAnsi="Segoe UI Symbol"/>
              </w:rPr>
              <w:t>✔</w:t>
            </w:r>
          </w:p>
        </w:tc>
      </w:tr>
      <w:tr w:rsidR="0009498F" w14:paraId="39E2BAE9" w14:textId="77777777" w:rsidTr="0009498F">
        <w:trPr>
          <w:trHeight w:val="410"/>
        </w:trPr>
        <w:tc>
          <w:tcPr>
            <w:tcW w:w="2122" w:type="dxa"/>
            <w:tcBorders>
              <w:top w:val="single" w:sz="4" w:space="0" w:color="auto"/>
              <w:left w:val="single" w:sz="4" w:space="0" w:color="auto"/>
              <w:bottom w:val="single" w:sz="4" w:space="0" w:color="auto"/>
              <w:right w:val="single" w:sz="4" w:space="0" w:color="auto"/>
            </w:tcBorders>
            <w:vAlign w:val="center"/>
            <w:hideMark/>
          </w:tcPr>
          <w:p w14:paraId="4AA96537" w14:textId="77777777" w:rsidR="0009498F" w:rsidRDefault="0009498F">
            <w:r>
              <w:t>SONACA 200</w:t>
            </w:r>
          </w:p>
        </w:tc>
        <w:tc>
          <w:tcPr>
            <w:tcW w:w="2182" w:type="dxa"/>
            <w:tcBorders>
              <w:top w:val="single" w:sz="4" w:space="0" w:color="auto"/>
              <w:left w:val="single" w:sz="4" w:space="0" w:color="auto"/>
              <w:bottom w:val="single" w:sz="4" w:space="0" w:color="auto"/>
              <w:right w:val="single" w:sz="4" w:space="0" w:color="auto"/>
            </w:tcBorders>
            <w:vAlign w:val="center"/>
          </w:tcPr>
          <w:p w14:paraId="5F9CBE2E" w14:textId="77777777" w:rsidR="0009498F" w:rsidRDefault="0009498F">
            <w:pPr>
              <w:jc w:val="center"/>
            </w:pPr>
          </w:p>
        </w:tc>
        <w:tc>
          <w:tcPr>
            <w:tcW w:w="2473" w:type="dxa"/>
            <w:tcBorders>
              <w:top w:val="single" w:sz="4" w:space="0" w:color="auto"/>
              <w:left w:val="single" w:sz="4" w:space="0" w:color="auto"/>
              <w:bottom w:val="single" w:sz="4" w:space="0" w:color="auto"/>
              <w:right w:val="single" w:sz="4" w:space="0" w:color="auto"/>
            </w:tcBorders>
            <w:vAlign w:val="center"/>
          </w:tcPr>
          <w:p w14:paraId="1B38C454" w14:textId="77777777" w:rsidR="0009498F" w:rsidRDefault="0009498F">
            <w:pPr>
              <w:jc w:val="center"/>
            </w:pPr>
          </w:p>
        </w:tc>
        <w:tc>
          <w:tcPr>
            <w:tcW w:w="2259" w:type="dxa"/>
            <w:tcBorders>
              <w:top w:val="single" w:sz="4" w:space="0" w:color="auto"/>
              <w:left w:val="single" w:sz="4" w:space="0" w:color="auto"/>
              <w:bottom w:val="single" w:sz="4" w:space="0" w:color="auto"/>
              <w:right w:val="single" w:sz="4" w:space="0" w:color="auto"/>
            </w:tcBorders>
            <w:vAlign w:val="center"/>
            <w:hideMark/>
          </w:tcPr>
          <w:p w14:paraId="6BD08748" w14:textId="77777777" w:rsidR="0009498F" w:rsidRDefault="0009498F">
            <w:pPr>
              <w:jc w:val="center"/>
            </w:pPr>
            <w:r>
              <w:rPr>
                <w:rFonts w:ascii="Segoe UI Symbol" w:hAnsi="Segoe UI Symbol"/>
              </w:rPr>
              <w:t>✔</w:t>
            </w:r>
          </w:p>
        </w:tc>
      </w:tr>
      <w:tr w:rsidR="0009498F" w14:paraId="21D277F1" w14:textId="77777777" w:rsidTr="0009498F">
        <w:trPr>
          <w:trHeight w:val="410"/>
        </w:trPr>
        <w:tc>
          <w:tcPr>
            <w:tcW w:w="2122" w:type="dxa"/>
            <w:tcBorders>
              <w:top w:val="single" w:sz="4" w:space="0" w:color="auto"/>
              <w:left w:val="single" w:sz="4" w:space="0" w:color="auto"/>
              <w:bottom w:val="single" w:sz="4" w:space="0" w:color="auto"/>
              <w:right w:val="single" w:sz="4" w:space="0" w:color="auto"/>
            </w:tcBorders>
            <w:vAlign w:val="center"/>
            <w:hideMark/>
          </w:tcPr>
          <w:p w14:paraId="4A2949E5" w14:textId="77777777" w:rsidR="0009498F" w:rsidRDefault="0009498F">
            <w:r>
              <w:t>TECNAM P2002 JF</w:t>
            </w:r>
          </w:p>
        </w:tc>
        <w:tc>
          <w:tcPr>
            <w:tcW w:w="2182" w:type="dxa"/>
            <w:tcBorders>
              <w:top w:val="single" w:sz="4" w:space="0" w:color="auto"/>
              <w:left w:val="single" w:sz="4" w:space="0" w:color="auto"/>
              <w:bottom w:val="single" w:sz="4" w:space="0" w:color="auto"/>
              <w:right w:val="single" w:sz="4" w:space="0" w:color="auto"/>
            </w:tcBorders>
            <w:vAlign w:val="center"/>
            <w:hideMark/>
          </w:tcPr>
          <w:p w14:paraId="2D04BA72" w14:textId="77777777" w:rsidR="0009498F" w:rsidRDefault="0009498F">
            <w:pPr>
              <w:jc w:val="center"/>
            </w:pPr>
            <w:r>
              <w:rPr>
                <w:rFonts w:ascii="Segoe UI Symbol" w:hAnsi="Segoe UI Symbol"/>
              </w:rPr>
              <w:t>✔</w:t>
            </w:r>
          </w:p>
        </w:tc>
        <w:tc>
          <w:tcPr>
            <w:tcW w:w="2473" w:type="dxa"/>
            <w:tcBorders>
              <w:top w:val="single" w:sz="4" w:space="0" w:color="auto"/>
              <w:left w:val="single" w:sz="4" w:space="0" w:color="auto"/>
              <w:bottom w:val="single" w:sz="4" w:space="0" w:color="auto"/>
              <w:right w:val="single" w:sz="4" w:space="0" w:color="auto"/>
            </w:tcBorders>
            <w:vAlign w:val="center"/>
          </w:tcPr>
          <w:p w14:paraId="2971829A" w14:textId="77777777" w:rsidR="0009498F" w:rsidRDefault="0009498F">
            <w:pPr>
              <w:jc w:val="center"/>
            </w:pPr>
          </w:p>
        </w:tc>
        <w:tc>
          <w:tcPr>
            <w:tcW w:w="2259" w:type="dxa"/>
            <w:tcBorders>
              <w:top w:val="single" w:sz="4" w:space="0" w:color="auto"/>
              <w:left w:val="single" w:sz="4" w:space="0" w:color="auto"/>
              <w:bottom w:val="single" w:sz="4" w:space="0" w:color="auto"/>
              <w:right w:val="single" w:sz="4" w:space="0" w:color="auto"/>
            </w:tcBorders>
            <w:vAlign w:val="center"/>
          </w:tcPr>
          <w:p w14:paraId="02AC29F6" w14:textId="77777777" w:rsidR="0009498F" w:rsidRDefault="0009498F">
            <w:pPr>
              <w:jc w:val="center"/>
            </w:pPr>
          </w:p>
        </w:tc>
      </w:tr>
      <w:tr w:rsidR="0009498F" w14:paraId="0C440D7A" w14:textId="77777777" w:rsidTr="0009498F">
        <w:trPr>
          <w:trHeight w:val="410"/>
        </w:trPr>
        <w:tc>
          <w:tcPr>
            <w:tcW w:w="2122" w:type="dxa"/>
            <w:tcBorders>
              <w:top w:val="single" w:sz="4" w:space="0" w:color="auto"/>
              <w:left w:val="single" w:sz="4" w:space="0" w:color="auto"/>
              <w:bottom w:val="single" w:sz="4" w:space="0" w:color="auto"/>
              <w:right w:val="single" w:sz="4" w:space="0" w:color="auto"/>
            </w:tcBorders>
            <w:vAlign w:val="center"/>
            <w:hideMark/>
          </w:tcPr>
          <w:p w14:paraId="22502D86" w14:textId="77777777" w:rsidR="0009498F" w:rsidRDefault="0009498F">
            <w:r>
              <w:t>EVEKTOR EUROSTAR SL</w:t>
            </w:r>
          </w:p>
        </w:tc>
        <w:tc>
          <w:tcPr>
            <w:tcW w:w="2182" w:type="dxa"/>
            <w:tcBorders>
              <w:top w:val="single" w:sz="4" w:space="0" w:color="auto"/>
              <w:left w:val="single" w:sz="4" w:space="0" w:color="auto"/>
              <w:bottom w:val="single" w:sz="4" w:space="0" w:color="auto"/>
              <w:right w:val="single" w:sz="4" w:space="0" w:color="auto"/>
            </w:tcBorders>
            <w:vAlign w:val="center"/>
          </w:tcPr>
          <w:p w14:paraId="78EF3768" w14:textId="77777777" w:rsidR="0009498F" w:rsidRDefault="0009498F">
            <w:pPr>
              <w:jc w:val="center"/>
            </w:pPr>
          </w:p>
        </w:tc>
        <w:tc>
          <w:tcPr>
            <w:tcW w:w="2473" w:type="dxa"/>
            <w:tcBorders>
              <w:top w:val="single" w:sz="4" w:space="0" w:color="auto"/>
              <w:left w:val="single" w:sz="4" w:space="0" w:color="auto"/>
              <w:bottom w:val="single" w:sz="4" w:space="0" w:color="auto"/>
              <w:right w:val="single" w:sz="4" w:space="0" w:color="auto"/>
            </w:tcBorders>
            <w:vAlign w:val="center"/>
          </w:tcPr>
          <w:p w14:paraId="0C2D86CC" w14:textId="77777777" w:rsidR="0009498F" w:rsidRDefault="0009498F">
            <w:pPr>
              <w:jc w:val="center"/>
            </w:pPr>
          </w:p>
        </w:tc>
        <w:tc>
          <w:tcPr>
            <w:tcW w:w="2259" w:type="dxa"/>
            <w:tcBorders>
              <w:top w:val="single" w:sz="4" w:space="0" w:color="auto"/>
              <w:left w:val="single" w:sz="4" w:space="0" w:color="auto"/>
              <w:bottom w:val="single" w:sz="4" w:space="0" w:color="auto"/>
              <w:right w:val="single" w:sz="4" w:space="0" w:color="auto"/>
            </w:tcBorders>
            <w:vAlign w:val="center"/>
            <w:hideMark/>
          </w:tcPr>
          <w:p w14:paraId="4998F6E2" w14:textId="77777777" w:rsidR="0009498F" w:rsidRDefault="0009498F">
            <w:pPr>
              <w:jc w:val="center"/>
            </w:pPr>
            <w:r>
              <w:rPr>
                <w:rFonts w:ascii="Segoe UI Symbol" w:hAnsi="Segoe UI Symbol"/>
              </w:rPr>
              <w:t>✔</w:t>
            </w:r>
          </w:p>
        </w:tc>
      </w:tr>
      <w:tr w:rsidR="0009498F" w14:paraId="5E2BB8B0" w14:textId="77777777" w:rsidTr="0009498F">
        <w:trPr>
          <w:trHeight w:val="410"/>
        </w:trPr>
        <w:tc>
          <w:tcPr>
            <w:tcW w:w="2122" w:type="dxa"/>
            <w:tcBorders>
              <w:top w:val="single" w:sz="4" w:space="0" w:color="auto"/>
              <w:left w:val="single" w:sz="4" w:space="0" w:color="auto"/>
              <w:bottom w:val="single" w:sz="4" w:space="0" w:color="auto"/>
              <w:right w:val="single" w:sz="4" w:space="0" w:color="auto"/>
            </w:tcBorders>
            <w:vAlign w:val="center"/>
            <w:hideMark/>
          </w:tcPr>
          <w:p w14:paraId="29C5BED7" w14:textId="77777777" w:rsidR="0009498F" w:rsidRDefault="0009498F">
            <w:r>
              <w:t>PIPISTREL</w:t>
            </w:r>
          </w:p>
        </w:tc>
        <w:tc>
          <w:tcPr>
            <w:tcW w:w="2182" w:type="dxa"/>
            <w:tcBorders>
              <w:top w:val="single" w:sz="4" w:space="0" w:color="auto"/>
              <w:left w:val="single" w:sz="4" w:space="0" w:color="auto"/>
              <w:bottom w:val="single" w:sz="4" w:space="0" w:color="auto"/>
              <w:right w:val="single" w:sz="4" w:space="0" w:color="auto"/>
            </w:tcBorders>
            <w:vAlign w:val="center"/>
          </w:tcPr>
          <w:p w14:paraId="2236F674" w14:textId="77777777" w:rsidR="0009498F" w:rsidRDefault="0009498F">
            <w:pPr>
              <w:jc w:val="center"/>
            </w:pPr>
          </w:p>
        </w:tc>
        <w:tc>
          <w:tcPr>
            <w:tcW w:w="2473" w:type="dxa"/>
            <w:tcBorders>
              <w:top w:val="single" w:sz="4" w:space="0" w:color="auto"/>
              <w:left w:val="single" w:sz="4" w:space="0" w:color="auto"/>
              <w:bottom w:val="single" w:sz="4" w:space="0" w:color="auto"/>
              <w:right w:val="single" w:sz="4" w:space="0" w:color="auto"/>
            </w:tcBorders>
            <w:vAlign w:val="center"/>
          </w:tcPr>
          <w:p w14:paraId="31998A65" w14:textId="77777777" w:rsidR="0009498F" w:rsidRDefault="0009498F">
            <w:pPr>
              <w:jc w:val="center"/>
            </w:pPr>
          </w:p>
        </w:tc>
        <w:tc>
          <w:tcPr>
            <w:tcW w:w="2259" w:type="dxa"/>
            <w:tcBorders>
              <w:top w:val="single" w:sz="4" w:space="0" w:color="auto"/>
              <w:left w:val="single" w:sz="4" w:space="0" w:color="auto"/>
              <w:bottom w:val="single" w:sz="4" w:space="0" w:color="auto"/>
              <w:right w:val="single" w:sz="4" w:space="0" w:color="auto"/>
            </w:tcBorders>
            <w:vAlign w:val="center"/>
            <w:hideMark/>
          </w:tcPr>
          <w:p w14:paraId="6A5F1EC1" w14:textId="77777777" w:rsidR="0009498F" w:rsidRDefault="0009498F">
            <w:pPr>
              <w:jc w:val="center"/>
            </w:pPr>
            <w:r>
              <w:rPr>
                <w:rFonts w:ascii="Segoe UI Symbol" w:hAnsi="Segoe UI Symbol"/>
              </w:rPr>
              <w:t>✔</w:t>
            </w:r>
          </w:p>
        </w:tc>
      </w:tr>
      <w:tr w:rsidR="0009498F" w14:paraId="05D1C3FE" w14:textId="77777777" w:rsidTr="0009498F">
        <w:trPr>
          <w:trHeight w:val="410"/>
        </w:trPr>
        <w:tc>
          <w:tcPr>
            <w:tcW w:w="2122" w:type="dxa"/>
            <w:tcBorders>
              <w:top w:val="single" w:sz="4" w:space="0" w:color="auto"/>
              <w:left w:val="single" w:sz="4" w:space="0" w:color="auto"/>
              <w:bottom w:val="single" w:sz="4" w:space="0" w:color="auto"/>
              <w:right w:val="single" w:sz="4" w:space="0" w:color="auto"/>
            </w:tcBorders>
            <w:vAlign w:val="center"/>
            <w:hideMark/>
          </w:tcPr>
          <w:p w14:paraId="4E592B54" w14:textId="77777777" w:rsidR="0009498F" w:rsidRDefault="0009498F">
            <w:r>
              <w:t>MAGNUS FUSION 212</w:t>
            </w:r>
          </w:p>
        </w:tc>
        <w:tc>
          <w:tcPr>
            <w:tcW w:w="2182" w:type="dxa"/>
            <w:tcBorders>
              <w:top w:val="single" w:sz="4" w:space="0" w:color="auto"/>
              <w:left w:val="single" w:sz="4" w:space="0" w:color="auto"/>
              <w:bottom w:val="single" w:sz="4" w:space="0" w:color="auto"/>
              <w:right w:val="single" w:sz="4" w:space="0" w:color="auto"/>
            </w:tcBorders>
            <w:vAlign w:val="center"/>
          </w:tcPr>
          <w:p w14:paraId="4DE004DD" w14:textId="77777777" w:rsidR="0009498F" w:rsidRDefault="0009498F">
            <w:pPr>
              <w:jc w:val="center"/>
            </w:pPr>
          </w:p>
        </w:tc>
        <w:tc>
          <w:tcPr>
            <w:tcW w:w="2473" w:type="dxa"/>
            <w:tcBorders>
              <w:top w:val="single" w:sz="4" w:space="0" w:color="auto"/>
              <w:left w:val="single" w:sz="4" w:space="0" w:color="auto"/>
              <w:bottom w:val="single" w:sz="4" w:space="0" w:color="auto"/>
              <w:right w:val="single" w:sz="4" w:space="0" w:color="auto"/>
            </w:tcBorders>
            <w:vAlign w:val="center"/>
          </w:tcPr>
          <w:p w14:paraId="262779D7" w14:textId="77777777" w:rsidR="0009498F" w:rsidRDefault="0009498F">
            <w:pPr>
              <w:jc w:val="center"/>
            </w:pPr>
          </w:p>
        </w:tc>
        <w:tc>
          <w:tcPr>
            <w:tcW w:w="2259" w:type="dxa"/>
            <w:tcBorders>
              <w:top w:val="single" w:sz="4" w:space="0" w:color="auto"/>
              <w:left w:val="single" w:sz="4" w:space="0" w:color="auto"/>
              <w:bottom w:val="single" w:sz="4" w:space="0" w:color="auto"/>
              <w:right w:val="single" w:sz="4" w:space="0" w:color="auto"/>
            </w:tcBorders>
            <w:vAlign w:val="center"/>
            <w:hideMark/>
          </w:tcPr>
          <w:p w14:paraId="5379E1A1" w14:textId="77777777" w:rsidR="0009498F" w:rsidRDefault="0009498F">
            <w:pPr>
              <w:jc w:val="center"/>
            </w:pPr>
            <w:r>
              <w:rPr>
                <w:rFonts w:ascii="Segoe UI Symbol" w:hAnsi="Segoe UI Symbol"/>
              </w:rPr>
              <w:t>✔</w:t>
            </w:r>
          </w:p>
        </w:tc>
      </w:tr>
      <w:tr w:rsidR="0009498F" w14:paraId="7DC168D4" w14:textId="77777777" w:rsidTr="0009498F">
        <w:trPr>
          <w:trHeight w:val="385"/>
        </w:trPr>
        <w:tc>
          <w:tcPr>
            <w:tcW w:w="2122" w:type="dxa"/>
            <w:tcBorders>
              <w:top w:val="single" w:sz="4" w:space="0" w:color="auto"/>
              <w:left w:val="single" w:sz="4" w:space="0" w:color="auto"/>
              <w:bottom w:val="single" w:sz="4" w:space="0" w:color="auto"/>
              <w:right w:val="single" w:sz="4" w:space="0" w:color="auto"/>
            </w:tcBorders>
            <w:vAlign w:val="center"/>
            <w:hideMark/>
          </w:tcPr>
          <w:p w14:paraId="5B58AD54" w14:textId="77777777" w:rsidR="0009498F" w:rsidRDefault="0009498F">
            <w:r>
              <w:t>DIAMOND DA20 C1</w:t>
            </w:r>
          </w:p>
        </w:tc>
        <w:tc>
          <w:tcPr>
            <w:tcW w:w="2182" w:type="dxa"/>
            <w:tcBorders>
              <w:top w:val="single" w:sz="4" w:space="0" w:color="auto"/>
              <w:left w:val="single" w:sz="4" w:space="0" w:color="auto"/>
              <w:bottom w:val="single" w:sz="4" w:space="0" w:color="auto"/>
              <w:right w:val="single" w:sz="4" w:space="0" w:color="auto"/>
            </w:tcBorders>
            <w:vAlign w:val="center"/>
          </w:tcPr>
          <w:p w14:paraId="73FE6959" w14:textId="77777777" w:rsidR="0009498F" w:rsidRDefault="0009498F">
            <w:pPr>
              <w:jc w:val="center"/>
            </w:pPr>
          </w:p>
        </w:tc>
        <w:tc>
          <w:tcPr>
            <w:tcW w:w="2473" w:type="dxa"/>
            <w:tcBorders>
              <w:top w:val="single" w:sz="4" w:space="0" w:color="auto"/>
              <w:left w:val="single" w:sz="4" w:space="0" w:color="auto"/>
              <w:bottom w:val="single" w:sz="4" w:space="0" w:color="auto"/>
              <w:right w:val="single" w:sz="4" w:space="0" w:color="auto"/>
            </w:tcBorders>
            <w:vAlign w:val="center"/>
          </w:tcPr>
          <w:p w14:paraId="021C6283" w14:textId="77777777" w:rsidR="0009498F" w:rsidRDefault="0009498F">
            <w:pPr>
              <w:jc w:val="center"/>
            </w:pPr>
          </w:p>
        </w:tc>
        <w:tc>
          <w:tcPr>
            <w:tcW w:w="2259" w:type="dxa"/>
            <w:tcBorders>
              <w:top w:val="single" w:sz="4" w:space="0" w:color="auto"/>
              <w:left w:val="single" w:sz="4" w:space="0" w:color="auto"/>
              <w:bottom w:val="single" w:sz="4" w:space="0" w:color="auto"/>
              <w:right w:val="single" w:sz="4" w:space="0" w:color="auto"/>
            </w:tcBorders>
            <w:vAlign w:val="center"/>
            <w:hideMark/>
          </w:tcPr>
          <w:p w14:paraId="15FBF3B7" w14:textId="77777777" w:rsidR="0009498F" w:rsidRDefault="0009498F">
            <w:pPr>
              <w:jc w:val="center"/>
            </w:pPr>
            <w:r>
              <w:rPr>
                <w:rFonts w:ascii="Segoe UI Symbol" w:hAnsi="Segoe UI Symbol"/>
              </w:rPr>
              <w:t>✔</w:t>
            </w:r>
          </w:p>
        </w:tc>
      </w:tr>
      <w:tr w:rsidR="0009498F" w14:paraId="7A480B0F" w14:textId="77777777" w:rsidTr="0009498F">
        <w:trPr>
          <w:trHeight w:val="410"/>
        </w:trPr>
        <w:tc>
          <w:tcPr>
            <w:tcW w:w="2122" w:type="dxa"/>
            <w:tcBorders>
              <w:top w:val="single" w:sz="4" w:space="0" w:color="auto"/>
              <w:left w:val="single" w:sz="4" w:space="0" w:color="auto"/>
              <w:bottom w:val="single" w:sz="4" w:space="0" w:color="auto"/>
              <w:right w:val="single" w:sz="4" w:space="0" w:color="auto"/>
            </w:tcBorders>
            <w:vAlign w:val="center"/>
            <w:hideMark/>
          </w:tcPr>
          <w:p w14:paraId="7FDF8A71" w14:textId="77777777" w:rsidR="0009498F" w:rsidRDefault="0009498F">
            <w:r>
              <w:t>SILA 450C</w:t>
            </w:r>
          </w:p>
        </w:tc>
        <w:tc>
          <w:tcPr>
            <w:tcW w:w="2182" w:type="dxa"/>
            <w:tcBorders>
              <w:top w:val="single" w:sz="4" w:space="0" w:color="auto"/>
              <w:left w:val="single" w:sz="4" w:space="0" w:color="auto"/>
              <w:bottom w:val="single" w:sz="4" w:space="0" w:color="auto"/>
              <w:right w:val="single" w:sz="4" w:space="0" w:color="auto"/>
            </w:tcBorders>
            <w:vAlign w:val="center"/>
          </w:tcPr>
          <w:p w14:paraId="3DCF13F3" w14:textId="77777777" w:rsidR="0009498F" w:rsidRDefault="0009498F">
            <w:pPr>
              <w:jc w:val="center"/>
            </w:pPr>
          </w:p>
        </w:tc>
        <w:tc>
          <w:tcPr>
            <w:tcW w:w="2473" w:type="dxa"/>
            <w:tcBorders>
              <w:top w:val="single" w:sz="4" w:space="0" w:color="auto"/>
              <w:left w:val="single" w:sz="4" w:space="0" w:color="auto"/>
              <w:bottom w:val="single" w:sz="4" w:space="0" w:color="auto"/>
              <w:right w:val="single" w:sz="4" w:space="0" w:color="auto"/>
            </w:tcBorders>
            <w:vAlign w:val="center"/>
          </w:tcPr>
          <w:p w14:paraId="4C3D37B4" w14:textId="77777777" w:rsidR="0009498F" w:rsidRDefault="0009498F">
            <w:pPr>
              <w:jc w:val="center"/>
            </w:pPr>
          </w:p>
        </w:tc>
        <w:tc>
          <w:tcPr>
            <w:tcW w:w="2259" w:type="dxa"/>
            <w:tcBorders>
              <w:top w:val="single" w:sz="4" w:space="0" w:color="auto"/>
              <w:left w:val="single" w:sz="4" w:space="0" w:color="auto"/>
              <w:bottom w:val="single" w:sz="4" w:space="0" w:color="auto"/>
              <w:right w:val="single" w:sz="4" w:space="0" w:color="auto"/>
            </w:tcBorders>
            <w:vAlign w:val="center"/>
            <w:hideMark/>
          </w:tcPr>
          <w:p w14:paraId="638ED9D7" w14:textId="77777777" w:rsidR="0009498F" w:rsidRDefault="0009498F">
            <w:pPr>
              <w:jc w:val="center"/>
            </w:pPr>
            <w:r>
              <w:rPr>
                <w:rFonts w:ascii="Segoe UI Symbol" w:hAnsi="Segoe UI Symbol"/>
              </w:rPr>
              <w:t>✔</w:t>
            </w:r>
          </w:p>
        </w:tc>
      </w:tr>
      <w:tr w:rsidR="0009498F" w14:paraId="1A8C73F3" w14:textId="77777777" w:rsidTr="0009498F">
        <w:trPr>
          <w:trHeight w:val="410"/>
        </w:trPr>
        <w:tc>
          <w:tcPr>
            <w:tcW w:w="2122" w:type="dxa"/>
            <w:tcBorders>
              <w:top w:val="single" w:sz="4" w:space="0" w:color="auto"/>
              <w:left w:val="single" w:sz="4" w:space="0" w:color="auto"/>
              <w:bottom w:val="single" w:sz="4" w:space="0" w:color="auto"/>
              <w:right w:val="single" w:sz="4" w:space="0" w:color="auto"/>
            </w:tcBorders>
            <w:vAlign w:val="center"/>
            <w:hideMark/>
          </w:tcPr>
          <w:p w14:paraId="38DD2540" w14:textId="77777777" w:rsidR="0009498F" w:rsidRDefault="0009498F">
            <w:r>
              <w:t>TOTAL</w:t>
            </w:r>
          </w:p>
        </w:tc>
        <w:tc>
          <w:tcPr>
            <w:tcW w:w="2182" w:type="dxa"/>
            <w:tcBorders>
              <w:top w:val="single" w:sz="4" w:space="0" w:color="auto"/>
              <w:left w:val="single" w:sz="4" w:space="0" w:color="auto"/>
              <w:bottom w:val="single" w:sz="4" w:space="0" w:color="auto"/>
              <w:right w:val="single" w:sz="4" w:space="0" w:color="auto"/>
            </w:tcBorders>
            <w:vAlign w:val="center"/>
            <w:hideMark/>
          </w:tcPr>
          <w:p w14:paraId="16EAEA2F" w14:textId="77777777" w:rsidR="0009498F" w:rsidRDefault="0009498F">
            <w:pPr>
              <w:jc w:val="center"/>
            </w:pPr>
            <w:r>
              <w:t>2</w:t>
            </w:r>
          </w:p>
        </w:tc>
        <w:tc>
          <w:tcPr>
            <w:tcW w:w="2473" w:type="dxa"/>
            <w:tcBorders>
              <w:top w:val="single" w:sz="4" w:space="0" w:color="auto"/>
              <w:left w:val="single" w:sz="4" w:space="0" w:color="auto"/>
              <w:bottom w:val="single" w:sz="4" w:space="0" w:color="auto"/>
              <w:right w:val="single" w:sz="4" w:space="0" w:color="auto"/>
            </w:tcBorders>
            <w:vAlign w:val="center"/>
            <w:hideMark/>
          </w:tcPr>
          <w:p w14:paraId="4D26D00F" w14:textId="77777777" w:rsidR="0009498F" w:rsidRDefault="0009498F">
            <w:pPr>
              <w:jc w:val="center"/>
            </w:pPr>
            <w:r>
              <w:t>0</w:t>
            </w:r>
          </w:p>
        </w:tc>
        <w:tc>
          <w:tcPr>
            <w:tcW w:w="2259" w:type="dxa"/>
            <w:tcBorders>
              <w:top w:val="single" w:sz="4" w:space="0" w:color="auto"/>
              <w:left w:val="single" w:sz="4" w:space="0" w:color="auto"/>
              <w:bottom w:val="single" w:sz="4" w:space="0" w:color="auto"/>
              <w:right w:val="single" w:sz="4" w:space="0" w:color="auto"/>
            </w:tcBorders>
            <w:vAlign w:val="center"/>
            <w:hideMark/>
          </w:tcPr>
          <w:p w14:paraId="6508B81F" w14:textId="77777777" w:rsidR="0009498F" w:rsidRDefault="0009498F" w:rsidP="00270663">
            <w:pPr>
              <w:keepNext/>
              <w:jc w:val="center"/>
              <w:rPr>
                <w:rFonts w:ascii="Segoe UI Symbol" w:hAnsi="Segoe UI Symbol"/>
              </w:rPr>
            </w:pPr>
            <w:r>
              <w:rPr>
                <w:rFonts w:ascii="Segoe UI Symbol" w:hAnsi="Segoe UI Symbol"/>
              </w:rPr>
              <w:t>7</w:t>
            </w:r>
          </w:p>
        </w:tc>
      </w:tr>
    </w:tbl>
    <w:p w14:paraId="19490054" w14:textId="77777777" w:rsidR="00270663" w:rsidRDefault="00270663" w:rsidP="00270663">
      <w:pPr>
        <w:pStyle w:val="Caption"/>
        <w:jc w:val="center"/>
      </w:pPr>
      <w:bookmarkStart w:id="328" w:name="_Toc525256371"/>
      <w:r>
        <w:t xml:space="preserve">Table </w:t>
      </w:r>
      <w:r w:rsidR="00F47D15">
        <w:fldChar w:fldCharType="begin"/>
      </w:r>
      <w:r w:rsidR="00F47D15">
        <w:instrText xml:space="preserve"> STYLEREF 2 \s </w:instrText>
      </w:r>
      <w:r w:rsidR="00F47D15">
        <w:fldChar w:fldCharType="separate"/>
      </w:r>
      <w:r w:rsidR="00F47D15">
        <w:rPr>
          <w:noProof/>
        </w:rPr>
        <w:t>3.2</w:t>
      </w:r>
      <w:r w:rsidR="00F47D15">
        <w:fldChar w:fldCharType="end"/>
      </w:r>
      <w:r w:rsidR="00F47D15">
        <w:noBreakHyphen/>
      </w:r>
      <w:r w:rsidR="00F47D15">
        <w:fldChar w:fldCharType="begin"/>
      </w:r>
      <w:r w:rsidR="00F47D15">
        <w:instrText xml:space="preserve"> SEQ Table \* ARABIC \s 2 </w:instrText>
      </w:r>
      <w:r w:rsidR="00F47D15">
        <w:fldChar w:fldCharType="separate"/>
      </w:r>
      <w:r w:rsidR="00F47D15">
        <w:rPr>
          <w:noProof/>
        </w:rPr>
        <w:t>1</w:t>
      </w:r>
      <w:r w:rsidR="00F47D15">
        <w:fldChar w:fldCharType="end"/>
      </w:r>
      <w:r>
        <w:t xml:space="preserve">. </w:t>
      </w:r>
      <w:r w:rsidRPr="00F3024F">
        <w:t>Competitors’ fuselage configuration type</w:t>
      </w:r>
      <w:bookmarkEnd w:id="328"/>
    </w:p>
    <w:p w14:paraId="209E6232" w14:textId="77777777" w:rsidR="0009498F" w:rsidRDefault="0009498F" w:rsidP="0009498F"/>
    <w:tbl>
      <w:tblPr>
        <w:tblStyle w:val="TableGrid"/>
        <w:tblW w:w="0" w:type="auto"/>
        <w:tblInd w:w="680" w:type="dxa"/>
        <w:tblLook w:val="04A0" w:firstRow="1" w:lastRow="0" w:firstColumn="1" w:lastColumn="0" w:noHBand="0" w:noVBand="1"/>
      </w:tblPr>
      <w:tblGrid>
        <w:gridCol w:w="2236"/>
        <w:gridCol w:w="1857"/>
        <w:gridCol w:w="2048"/>
        <w:gridCol w:w="2048"/>
      </w:tblGrid>
      <w:tr w:rsidR="0009498F" w14:paraId="6FE767EE" w14:textId="77777777" w:rsidTr="0009498F">
        <w:trPr>
          <w:trHeight w:val="344"/>
        </w:trPr>
        <w:tc>
          <w:tcPr>
            <w:tcW w:w="2236" w:type="dxa"/>
            <w:tcBorders>
              <w:top w:val="single" w:sz="4" w:space="0" w:color="auto"/>
              <w:left w:val="single" w:sz="4" w:space="0" w:color="auto"/>
              <w:bottom w:val="single" w:sz="4" w:space="0" w:color="auto"/>
              <w:right w:val="single" w:sz="4" w:space="0" w:color="auto"/>
            </w:tcBorders>
            <w:vAlign w:val="center"/>
          </w:tcPr>
          <w:p w14:paraId="7729DD2C" w14:textId="77777777" w:rsidR="0009498F" w:rsidRDefault="0009498F"/>
        </w:tc>
        <w:tc>
          <w:tcPr>
            <w:tcW w:w="1857" w:type="dxa"/>
            <w:tcBorders>
              <w:top w:val="single" w:sz="4" w:space="0" w:color="auto"/>
              <w:left w:val="single" w:sz="4" w:space="0" w:color="auto"/>
              <w:bottom w:val="single" w:sz="4" w:space="0" w:color="auto"/>
              <w:right w:val="single" w:sz="4" w:space="0" w:color="auto"/>
            </w:tcBorders>
            <w:vAlign w:val="center"/>
            <w:hideMark/>
          </w:tcPr>
          <w:p w14:paraId="1C16C5FD" w14:textId="77777777" w:rsidR="0009498F" w:rsidRDefault="0009498F">
            <w:pPr>
              <w:jc w:val="center"/>
            </w:pPr>
            <w:r>
              <w:t>Truss Construction</w:t>
            </w:r>
          </w:p>
        </w:tc>
        <w:tc>
          <w:tcPr>
            <w:tcW w:w="2048" w:type="dxa"/>
            <w:tcBorders>
              <w:top w:val="single" w:sz="4" w:space="0" w:color="auto"/>
              <w:left w:val="single" w:sz="4" w:space="0" w:color="auto"/>
              <w:bottom w:val="single" w:sz="4" w:space="0" w:color="auto"/>
              <w:right w:val="single" w:sz="4" w:space="0" w:color="auto"/>
            </w:tcBorders>
            <w:vAlign w:val="center"/>
            <w:hideMark/>
          </w:tcPr>
          <w:p w14:paraId="30B64F0E" w14:textId="77777777" w:rsidR="0009498F" w:rsidRDefault="0009498F">
            <w:pPr>
              <w:jc w:val="center"/>
            </w:pPr>
            <w:r>
              <w:t>Monocoque Construction</w:t>
            </w:r>
          </w:p>
        </w:tc>
        <w:tc>
          <w:tcPr>
            <w:tcW w:w="2048" w:type="dxa"/>
            <w:tcBorders>
              <w:top w:val="single" w:sz="4" w:space="0" w:color="auto"/>
              <w:left w:val="single" w:sz="4" w:space="0" w:color="auto"/>
              <w:bottom w:val="single" w:sz="4" w:space="0" w:color="auto"/>
              <w:right w:val="single" w:sz="4" w:space="0" w:color="auto"/>
            </w:tcBorders>
            <w:vAlign w:val="center"/>
            <w:hideMark/>
          </w:tcPr>
          <w:p w14:paraId="5D03A540" w14:textId="77777777" w:rsidR="0009498F" w:rsidRDefault="0009498F">
            <w:pPr>
              <w:jc w:val="center"/>
            </w:pPr>
            <w:r>
              <w:t>Semi-monocoque Construction</w:t>
            </w:r>
          </w:p>
        </w:tc>
      </w:tr>
      <w:tr w:rsidR="0009498F" w14:paraId="74650AFF" w14:textId="77777777" w:rsidTr="0009498F">
        <w:trPr>
          <w:trHeight w:val="344"/>
        </w:trPr>
        <w:tc>
          <w:tcPr>
            <w:tcW w:w="2236" w:type="dxa"/>
            <w:tcBorders>
              <w:top w:val="single" w:sz="4" w:space="0" w:color="auto"/>
              <w:left w:val="single" w:sz="4" w:space="0" w:color="auto"/>
              <w:bottom w:val="single" w:sz="4" w:space="0" w:color="auto"/>
              <w:right w:val="single" w:sz="4" w:space="0" w:color="auto"/>
            </w:tcBorders>
            <w:vAlign w:val="center"/>
            <w:hideMark/>
          </w:tcPr>
          <w:p w14:paraId="1B8B13F1" w14:textId="77777777" w:rsidR="0009498F" w:rsidRDefault="0009498F">
            <w:r>
              <w:t>Percentage of  Fuselage Configuration type</w:t>
            </w:r>
          </w:p>
        </w:tc>
        <w:tc>
          <w:tcPr>
            <w:tcW w:w="1857" w:type="dxa"/>
            <w:tcBorders>
              <w:top w:val="single" w:sz="4" w:space="0" w:color="auto"/>
              <w:left w:val="single" w:sz="4" w:space="0" w:color="auto"/>
              <w:bottom w:val="single" w:sz="4" w:space="0" w:color="auto"/>
              <w:right w:val="single" w:sz="4" w:space="0" w:color="auto"/>
            </w:tcBorders>
            <w:vAlign w:val="center"/>
            <w:hideMark/>
          </w:tcPr>
          <w:p w14:paraId="4188CF68" w14:textId="77777777" w:rsidR="0009498F" w:rsidRDefault="0009498F">
            <w:pPr>
              <w:jc w:val="center"/>
            </w:pPr>
            <w:r>
              <w:t>% 22.2</w:t>
            </w:r>
          </w:p>
        </w:tc>
        <w:tc>
          <w:tcPr>
            <w:tcW w:w="2048" w:type="dxa"/>
            <w:tcBorders>
              <w:top w:val="single" w:sz="4" w:space="0" w:color="auto"/>
              <w:left w:val="single" w:sz="4" w:space="0" w:color="auto"/>
              <w:bottom w:val="single" w:sz="4" w:space="0" w:color="auto"/>
              <w:right w:val="single" w:sz="4" w:space="0" w:color="auto"/>
            </w:tcBorders>
            <w:vAlign w:val="center"/>
            <w:hideMark/>
          </w:tcPr>
          <w:p w14:paraId="38898DDE" w14:textId="77777777" w:rsidR="0009498F" w:rsidRDefault="0009498F">
            <w:pPr>
              <w:jc w:val="center"/>
            </w:pPr>
            <w:r>
              <w:t>% 0</w:t>
            </w:r>
          </w:p>
        </w:tc>
        <w:tc>
          <w:tcPr>
            <w:tcW w:w="2048" w:type="dxa"/>
            <w:tcBorders>
              <w:top w:val="single" w:sz="4" w:space="0" w:color="auto"/>
              <w:left w:val="single" w:sz="4" w:space="0" w:color="auto"/>
              <w:bottom w:val="single" w:sz="4" w:space="0" w:color="auto"/>
              <w:right w:val="single" w:sz="4" w:space="0" w:color="auto"/>
            </w:tcBorders>
            <w:vAlign w:val="center"/>
            <w:hideMark/>
          </w:tcPr>
          <w:p w14:paraId="10144343" w14:textId="77777777" w:rsidR="0009498F" w:rsidRDefault="0009498F" w:rsidP="00270663">
            <w:pPr>
              <w:keepNext/>
              <w:jc w:val="center"/>
            </w:pPr>
            <w:r>
              <w:t>% 77.8</w:t>
            </w:r>
          </w:p>
        </w:tc>
      </w:tr>
    </w:tbl>
    <w:p w14:paraId="6363D88A" w14:textId="77777777" w:rsidR="00270663" w:rsidRDefault="00270663" w:rsidP="00270663">
      <w:pPr>
        <w:pStyle w:val="Caption"/>
        <w:jc w:val="center"/>
      </w:pPr>
      <w:bookmarkStart w:id="329" w:name="_Toc525256372"/>
      <w:r>
        <w:t xml:space="preserve">Table </w:t>
      </w:r>
      <w:r w:rsidR="00F47D15">
        <w:fldChar w:fldCharType="begin"/>
      </w:r>
      <w:r w:rsidR="00F47D15">
        <w:instrText xml:space="preserve"> STYLEREF 2 \s </w:instrText>
      </w:r>
      <w:r w:rsidR="00F47D15">
        <w:fldChar w:fldCharType="separate"/>
      </w:r>
      <w:r w:rsidR="00F47D15">
        <w:rPr>
          <w:noProof/>
        </w:rPr>
        <w:t>3.2</w:t>
      </w:r>
      <w:r w:rsidR="00F47D15">
        <w:fldChar w:fldCharType="end"/>
      </w:r>
      <w:r w:rsidR="00F47D15">
        <w:noBreakHyphen/>
      </w:r>
      <w:r w:rsidR="00F47D15">
        <w:fldChar w:fldCharType="begin"/>
      </w:r>
      <w:r w:rsidR="00F47D15">
        <w:instrText xml:space="preserve"> SEQ Table \* ARABIC \s 2 </w:instrText>
      </w:r>
      <w:r w:rsidR="00F47D15">
        <w:fldChar w:fldCharType="separate"/>
      </w:r>
      <w:r w:rsidR="00F47D15">
        <w:rPr>
          <w:noProof/>
        </w:rPr>
        <w:t>2</w:t>
      </w:r>
      <w:r w:rsidR="00F47D15">
        <w:fldChar w:fldCharType="end"/>
      </w:r>
      <w:r>
        <w:t xml:space="preserve">. </w:t>
      </w:r>
      <w:r w:rsidRPr="00331875">
        <w:t>Percentage of competitors’ fuselage configuration type</w:t>
      </w:r>
      <w:bookmarkEnd w:id="329"/>
    </w:p>
    <w:p w14:paraId="08770260" w14:textId="77777777" w:rsidR="0009498F" w:rsidRDefault="0009498F" w:rsidP="0009498F"/>
    <w:p w14:paraId="58A2C0FD" w14:textId="77777777" w:rsidR="0009498F" w:rsidRDefault="0009498F" w:rsidP="0009498F"/>
    <w:p w14:paraId="76D298E0" w14:textId="77777777" w:rsidR="0009498F" w:rsidRDefault="0009498F" w:rsidP="0009498F"/>
    <w:p w14:paraId="083FC9F5" w14:textId="77777777" w:rsidR="0009498F" w:rsidRDefault="0009498F" w:rsidP="0009498F"/>
    <w:p w14:paraId="123363CB" w14:textId="77777777" w:rsidR="0009498F" w:rsidRDefault="0009498F" w:rsidP="0009498F"/>
    <w:p w14:paraId="58882787" w14:textId="77777777" w:rsidR="0009498F" w:rsidRDefault="0009498F" w:rsidP="0009498F"/>
    <w:p w14:paraId="7A615C80" w14:textId="77777777" w:rsidR="0009498F" w:rsidRDefault="0009498F" w:rsidP="0009498F"/>
    <w:p w14:paraId="0426A160" w14:textId="77777777" w:rsidR="0009498F" w:rsidRDefault="0009498F" w:rsidP="0009498F"/>
    <w:p w14:paraId="5909918D" w14:textId="77777777" w:rsidR="0009498F" w:rsidRDefault="0009498F" w:rsidP="0009498F"/>
    <w:p w14:paraId="5F21B878" w14:textId="77777777" w:rsidR="0009498F" w:rsidRDefault="0009498F" w:rsidP="0009498F"/>
    <w:p w14:paraId="2BAEC32A" w14:textId="77777777" w:rsidR="0009498F" w:rsidRDefault="0009498F" w:rsidP="0009498F"/>
    <w:p w14:paraId="6A81E77D" w14:textId="77777777" w:rsidR="0009498F" w:rsidRDefault="0009498F" w:rsidP="0009498F"/>
    <w:p w14:paraId="149AA052" w14:textId="77777777" w:rsidR="0009498F" w:rsidRDefault="0009498F" w:rsidP="0009498F"/>
    <w:p w14:paraId="0B053193" w14:textId="77777777" w:rsidR="0009498F" w:rsidRDefault="0009498F" w:rsidP="0009498F">
      <w:pPr>
        <w:pStyle w:val="Heading4"/>
      </w:pPr>
      <w:bookmarkStart w:id="330" w:name="_Toc523325420"/>
      <w:bookmarkStart w:id="331" w:name="_Toc525261868"/>
      <w:r>
        <w:lastRenderedPageBreak/>
        <w:t>Configuration Choice</w:t>
      </w:r>
      <w:bookmarkEnd w:id="330"/>
      <w:bookmarkEnd w:id="331"/>
    </w:p>
    <w:p w14:paraId="614B8853" w14:textId="77777777" w:rsidR="00391145" w:rsidRDefault="0009498F" w:rsidP="0009498F">
      <w:pPr>
        <w:ind w:firstLine="360"/>
      </w:pPr>
      <w:r>
        <w:t xml:space="preserve">Configuration of the fuselage is determined as a semi-monocoque structure. While taking this decision, we consider the TAI requirements and CS-VLA and investigate the fuselage configuration of competitors. We can obtain rigid, strength, streamlined and light enough fuselage by choosing semi-monocoque fuselage. Also, semi-monocoque fuselage relies on many structural members for strength and rigidity so fuselage can withstand damage while is kept together. Semi-monocoque structure eases the design and while keeping the fuselage strong and rigid, it prevents the aircraft from becoming too heavy. Skin form of the important part of the weight of the aircraft and thinner skin and variable skin thickness can be used at this configuration. This means is that we can design lighter fuselage. Investigation of the fuselage structure of competitors showed that %77.8 of the competitors has semi-monocoque structure and modern similar aircrafts choose semi-monocoque configurations. These reasons lead us to choose semi-monocoque and the competitors' fuselage configuration investigation confirms our choice.  </w:t>
      </w:r>
    </w:p>
    <w:p w14:paraId="29B9D3A3" w14:textId="77777777" w:rsidR="0009498F" w:rsidRPr="0009498F" w:rsidRDefault="0009498F" w:rsidP="0009498F">
      <w:pPr>
        <w:ind w:firstLine="360"/>
      </w:pPr>
      <w:r>
        <w:br w:type="page"/>
      </w:r>
      <w:bookmarkStart w:id="332" w:name="_Toc472857065"/>
      <w:bookmarkEnd w:id="332"/>
    </w:p>
    <w:p w14:paraId="58F8D4E0" w14:textId="77777777" w:rsidR="0009498F" w:rsidRDefault="0009498F" w:rsidP="0009498F">
      <w:pPr>
        <w:pStyle w:val="Heading4"/>
        <w:rPr>
          <w:sz w:val="24"/>
        </w:rPr>
      </w:pPr>
      <w:bookmarkStart w:id="333" w:name="_Toc523325421"/>
      <w:bookmarkStart w:id="334" w:name="_Toc525261869"/>
      <w:r>
        <w:lastRenderedPageBreak/>
        <w:t>REFERENCES</w:t>
      </w:r>
      <w:bookmarkEnd w:id="333"/>
      <w:bookmarkEnd w:id="334"/>
    </w:p>
    <w:p w14:paraId="5D0B8C36" w14:textId="77777777" w:rsidR="0009498F" w:rsidRDefault="0009498F" w:rsidP="0009498F">
      <w:pPr>
        <w:rPr>
          <w:color w:val="000000" w:themeColor="text1"/>
          <w:shd w:val="clear" w:color="auto" w:fill="FFFFFF"/>
        </w:rPr>
      </w:pPr>
      <w:r>
        <w:t>“AIRFRAME CONSTRUCTION.” [Online]. Available: https://soaneemrana.org/onewebmedia/7AN6.3 MAINTENANCE OF AIRFRAME AND SYSTEMS DESIGN UNIT 1 NOTES.pdf.</w:t>
      </w:r>
      <w:r>
        <w:rPr>
          <w:color w:val="000000" w:themeColor="text1"/>
          <w:shd w:val="clear" w:color="auto" w:fill="FFFFFF"/>
        </w:rPr>
        <w:t xml:space="preserve"> </w:t>
      </w:r>
    </w:p>
    <w:p w14:paraId="1F0ED09B" w14:textId="77777777" w:rsidR="0009498F" w:rsidRPr="0009498F" w:rsidRDefault="0009498F" w:rsidP="0009498F">
      <w:pPr>
        <w:rPr>
          <w:rFonts w:ascii="Arial" w:hAnsi="Arial" w:cs="Arial"/>
          <w:color w:val="222222"/>
          <w:szCs w:val="20"/>
          <w:shd w:val="clear" w:color="auto" w:fill="FFFFFF"/>
        </w:rPr>
      </w:pPr>
      <w:r>
        <w:rPr>
          <w:color w:val="000000" w:themeColor="text1"/>
          <w:shd w:val="clear" w:color="auto" w:fill="FFFFFF"/>
        </w:rPr>
        <w:t>“AircraftStructures.”[Online].Available:https://www.faa.gov/regulations_policies/handbooks_manuals/aircraft/amt_airframe_handbook/media/ama_ch01.pdf.</w:t>
      </w:r>
    </w:p>
    <w:p w14:paraId="16658DBF" w14:textId="77777777" w:rsidR="00391145" w:rsidRPr="00F40B15" w:rsidRDefault="00391145" w:rsidP="00391145">
      <w:pPr>
        <w:pStyle w:val="Heading4"/>
      </w:pPr>
      <w:bookmarkStart w:id="335" w:name="_Toc525261870"/>
      <w:r>
        <w:t>TYPICAL CONFIGURATIONS OF A VLA TAIL</w:t>
      </w:r>
      <w:bookmarkEnd w:id="335"/>
    </w:p>
    <w:p w14:paraId="50FB9E25" w14:textId="77777777" w:rsidR="00391145" w:rsidRPr="00F40B15" w:rsidRDefault="00391145" w:rsidP="00391145">
      <w:pPr>
        <w:pStyle w:val="Text"/>
        <w:ind w:left="0"/>
      </w:pPr>
      <w:r>
        <w:t>Various</w:t>
      </w:r>
      <w:r w:rsidRPr="00611B35">
        <w:t xml:space="preserve"> possible aircraft configurations and selected base aircraft </w:t>
      </w:r>
      <w:r>
        <w:t>are</w:t>
      </w:r>
      <w:r w:rsidRPr="00611B35">
        <w:t xml:space="preserve"> compared</w:t>
      </w:r>
      <w:r>
        <w:t xml:space="preserve"> in feasibility report</w:t>
      </w:r>
      <w:r w:rsidRPr="00611B35">
        <w:t>. Possible configurations</w:t>
      </w:r>
      <w:r>
        <w:t xml:space="preserve"> and </w:t>
      </w:r>
      <w:r w:rsidRPr="00611B35">
        <w:t>competitors have either T-tail o</w:t>
      </w:r>
      <w:r>
        <w:t>r conventional tail. Therefore</w:t>
      </w:r>
      <w:r w:rsidRPr="00611B35">
        <w:t>,</w:t>
      </w:r>
      <w:r>
        <w:t xml:space="preserve"> configurations like V-tail, X-tail, Cruciform tail etc. are eliminated. O</w:t>
      </w:r>
      <w:r w:rsidRPr="00611B35">
        <w:t xml:space="preserve">nly T-tail and conventional tail </w:t>
      </w:r>
      <w:r>
        <w:t xml:space="preserve">configurations will be examined structurally, </w:t>
      </w:r>
      <w:r w:rsidRPr="00611B35">
        <w:t>based on both competitor analysis and customer requirements</w:t>
      </w:r>
      <w:r>
        <w:t>.</w:t>
      </w:r>
    </w:p>
    <w:p w14:paraId="5FEECF66" w14:textId="77777777" w:rsidR="00391145" w:rsidRDefault="00391145" w:rsidP="00391145">
      <w:pPr>
        <w:pStyle w:val="Heading5"/>
      </w:pPr>
      <w:bookmarkStart w:id="336" w:name="_Toc525261871"/>
      <w:r>
        <w:t>Conventional Tail Configuration</w:t>
      </w:r>
      <w:bookmarkEnd w:id="336"/>
    </w:p>
    <w:p w14:paraId="679773B7" w14:textId="77777777" w:rsidR="00391145" w:rsidRDefault="00391145" w:rsidP="00391145">
      <w:pPr>
        <w:pStyle w:val="Text"/>
        <w:ind w:left="561"/>
      </w:pPr>
      <w:r w:rsidRPr="00611B35">
        <w:t>The conventional horizontal stabilizer assembly consists of left and right outboard sections attached to a center section or torque box, within the aft fuselage.</w:t>
      </w:r>
    </w:p>
    <w:p w14:paraId="383F1064" w14:textId="77777777" w:rsidR="00391145" w:rsidRDefault="00391145" w:rsidP="00391145">
      <w:pPr>
        <w:pStyle w:val="Text"/>
        <w:ind w:left="0"/>
        <w:jc w:val="center"/>
      </w:pPr>
      <w:r>
        <w:rPr>
          <w:noProof/>
          <w:lang w:val="tr-TR" w:eastAsia="tr-TR"/>
        </w:rPr>
        <w:drawing>
          <wp:inline distT="0" distB="0" distL="0" distR="0" wp14:anchorId="1020AC13" wp14:editId="50760CE0">
            <wp:extent cx="1830601" cy="1508760"/>
            <wp:effectExtent l="0" t="0" r="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1834350" cy="1511850"/>
                    </a:xfrm>
                    <a:prstGeom prst="rect">
                      <a:avLst/>
                    </a:prstGeom>
                    <a:noFill/>
                  </pic:spPr>
                </pic:pic>
              </a:graphicData>
            </a:graphic>
          </wp:inline>
        </w:drawing>
      </w:r>
    </w:p>
    <w:p w14:paraId="6664AF28" w14:textId="77777777" w:rsidR="00391145" w:rsidRDefault="00391145" w:rsidP="00391145">
      <w:pPr>
        <w:pStyle w:val="Caption"/>
        <w:spacing w:before="60" w:after="60"/>
        <w:jc w:val="center"/>
      </w:pPr>
      <w:bookmarkStart w:id="337" w:name="_Toc472857037"/>
      <w:bookmarkStart w:id="338" w:name="_Toc525254252"/>
      <w:bookmarkStart w:id="339" w:name="_Hlk525237779"/>
      <w:bookmarkStart w:id="340" w:name="_Hlk525236343"/>
      <w:r>
        <w:t xml:space="preserve">Figure </w:t>
      </w:r>
      <w:r w:rsidR="00F47D15">
        <w:fldChar w:fldCharType="begin"/>
      </w:r>
      <w:r w:rsidR="00F47D15">
        <w:instrText xml:space="preserve"> STYLEREF 2 \s </w:instrText>
      </w:r>
      <w:r w:rsidR="00F47D15">
        <w:fldChar w:fldCharType="separate"/>
      </w:r>
      <w:r w:rsidR="00F47D15">
        <w:rPr>
          <w:noProof/>
        </w:rPr>
        <w:t>3.2</w:t>
      </w:r>
      <w:r w:rsidR="00F47D15">
        <w:fldChar w:fldCharType="end"/>
      </w:r>
      <w:r w:rsidR="00F47D15">
        <w:noBreakHyphen/>
      </w:r>
      <w:r w:rsidR="00F47D15">
        <w:fldChar w:fldCharType="begin"/>
      </w:r>
      <w:r w:rsidR="00F47D15">
        <w:instrText xml:space="preserve"> SEQ Figure \* ARABIC \s 2 </w:instrText>
      </w:r>
      <w:r w:rsidR="00F47D15">
        <w:fldChar w:fldCharType="separate"/>
      </w:r>
      <w:r w:rsidR="00F47D15">
        <w:rPr>
          <w:noProof/>
        </w:rPr>
        <w:t>6</w:t>
      </w:r>
      <w:r w:rsidR="00F47D15">
        <w:fldChar w:fldCharType="end"/>
      </w:r>
      <w:r>
        <w:t xml:space="preserve"> </w:t>
      </w:r>
      <w:bookmarkEnd w:id="337"/>
      <w:r>
        <w:t>Conventional Tail</w:t>
      </w:r>
      <w:bookmarkEnd w:id="338"/>
      <w:r>
        <w:t xml:space="preserve"> </w:t>
      </w:r>
      <w:bookmarkEnd w:id="339"/>
    </w:p>
    <w:p w14:paraId="3FA081C6" w14:textId="77777777" w:rsidR="00391145" w:rsidRPr="00AE01A0" w:rsidRDefault="00391145" w:rsidP="00391145">
      <w:pPr>
        <w:pStyle w:val="Heading5"/>
      </w:pPr>
      <w:bookmarkStart w:id="341" w:name="_Toc525261872"/>
      <w:bookmarkEnd w:id="340"/>
      <w:r w:rsidRPr="00AE01A0">
        <w:rPr>
          <w:rStyle w:val="Level3HeadingChar"/>
          <w:b/>
          <w:szCs w:val="24"/>
        </w:rPr>
        <w:t>Horizontal Tail</w:t>
      </w:r>
      <w:bookmarkEnd w:id="341"/>
    </w:p>
    <w:p w14:paraId="0B9F6685" w14:textId="77777777" w:rsidR="00391145" w:rsidRDefault="00391145" w:rsidP="00391145">
      <w:pPr>
        <w:pStyle w:val="Text"/>
        <w:ind w:left="720"/>
      </w:pPr>
      <w:r w:rsidRPr="00611B35">
        <w:t>The horizontal stabilizer is usually a two-spar structure consisting of a center structural box section and two outer sections.</w:t>
      </w:r>
      <w:r>
        <w:t xml:space="preserve"> </w:t>
      </w:r>
      <w:r w:rsidRPr="00611B35">
        <w:t>The conventional horizontal tail</w:t>
      </w:r>
      <w:r>
        <w:t xml:space="preserve"> can be categorized into three main group. Categorization is made upon tail box movement and they are listed below.</w:t>
      </w:r>
      <w:r w:rsidRPr="00611B35">
        <w:t xml:space="preserve"> </w:t>
      </w:r>
    </w:p>
    <w:p w14:paraId="7D2CAAC5" w14:textId="77777777" w:rsidR="00391145" w:rsidRPr="00391145" w:rsidRDefault="00391145" w:rsidP="00391145">
      <w:pPr>
        <w:rPr>
          <w:b/>
        </w:rPr>
      </w:pPr>
      <w:r w:rsidRPr="00391145">
        <w:rPr>
          <w:b/>
        </w:rPr>
        <w:t>Permanently Fixed Mount</w:t>
      </w:r>
    </w:p>
    <w:p w14:paraId="35A03915" w14:textId="77777777" w:rsidR="00391145" w:rsidRDefault="00391145" w:rsidP="00391145">
      <w:pPr>
        <w:pStyle w:val="Text"/>
        <w:ind w:left="1080"/>
      </w:pPr>
      <w:r w:rsidRPr="008E0AA2">
        <w:t xml:space="preserve">A pivot bulkhead is located at the juncture of the center box and outer section at each side of the fuselage. Each bulkhead contains a pivot bearing at the aft end and an actuator attach point at the forward end. This provides a four-point, fail-safe support arrangement for the stabilizer assembly. </w:t>
      </w:r>
    </w:p>
    <w:p w14:paraId="5EBABBA9" w14:textId="77777777" w:rsidR="00270663" w:rsidRDefault="00391145" w:rsidP="00270663">
      <w:pPr>
        <w:pStyle w:val="Text"/>
        <w:keepNext/>
        <w:ind w:left="708"/>
        <w:jc w:val="center"/>
      </w:pPr>
      <w:r>
        <w:rPr>
          <w:noProof/>
          <w:lang w:val="tr-TR" w:eastAsia="tr-TR"/>
        </w:rPr>
        <w:drawing>
          <wp:inline distT="0" distB="0" distL="0" distR="0" wp14:anchorId="5BD8BB26" wp14:editId="24908F7A">
            <wp:extent cx="3829913" cy="1610995"/>
            <wp:effectExtent l="0" t="0" r="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3843952" cy="1616900"/>
                    </a:xfrm>
                    <a:prstGeom prst="rect">
                      <a:avLst/>
                    </a:prstGeom>
                    <a:noFill/>
                  </pic:spPr>
                </pic:pic>
              </a:graphicData>
            </a:graphic>
          </wp:inline>
        </w:drawing>
      </w:r>
    </w:p>
    <w:p w14:paraId="3CBE24DA" w14:textId="77777777" w:rsidR="00391145" w:rsidRDefault="00270663" w:rsidP="00270663">
      <w:pPr>
        <w:pStyle w:val="Caption"/>
        <w:jc w:val="center"/>
      </w:pPr>
      <w:bookmarkStart w:id="342" w:name="_Toc525254253"/>
      <w:r>
        <w:t xml:space="preserve">Figure </w:t>
      </w:r>
      <w:r w:rsidR="00F47D15">
        <w:fldChar w:fldCharType="begin"/>
      </w:r>
      <w:r w:rsidR="00F47D15">
        <w:instrText xml:space="preserve"> STYLEREF 2 \s </w:instrText>
      </w:r>
      <w:r w:rsidR="00F47D15">
        <w:fldChar w:fldCharType="separate"/>
      </w:r>
      <w:r w:rsidR="00F47D15">
        <w:rPr>
          <w:noProof/>
        </w:rPr>
        <w:t>3.2</w:t>
      </w:r>
      <w:r w:rsidR="00F47D15">
        <w:fldChar w:fldCharType="end"/>
      </w:r>
      <w:r w:rsidR="00F47D15">
        <w:noBreakHyphen/>
      </w:r>
      <w:r w:rsidR="00F47D15">
        <w:fldChar w:fldCharType="begin"/>
      </w:r>
      <w:r w:rsidR="00F47D15">
        <w:instrText xml:space="preserve"> SEQ Figure \* ARABIC \s 2 </w:instrText>
      </w:r>
      <w:r w:rsidR="00F47D15">
        <w:fldChar w:fldCharType="separate"/>
      </w:r>
      <w:r w:rsidR="00F47D15">
        <w:rPr>
          <w:noProof/>
        </w:rPr>
        <w:t>7</w:t>
      </w:r>
      <w:r w:rsidR="00F47D15">
        <w:fldChar w:fldCharType="end"/>
      </w:r>
      <w:r>
        <w:t xml:space="preserve">. </w:t>
      </w:r>
      <w:r w:rsidRPr="00682741">
        <w:t>Permanently fixed mount</w:t>
      </w:r>
      <w:bookmarkEnd w:id="342"/>
    </w:p>
    <w:p w14:paraId="65988C98" w14:textId="77777777" w:rsidR="00391145" w:rsidRDefault="00391145" w:rsidP="00391145">
      <w:pPr>
        <w:rPr>
          <w:b/>
        </w:rPr>
      </w:pPr>
    </w:p>
    <w:p w14:paraId="28569569" w14:textId="77777777" w:rsidR="00391145" w:rsidRPr="00391145" w:rsidRDefault="00391145" w:rsidP="00391145">
      <w:pPr>
        <w:ind w:firstLine="708"/>
        <w:rPr>
          <w:b/>
        </w:rPr>
      </w:pPr>
      <w:r w:rsidRPr="00391145">
        <w:rPr>
          <w:b/>
        </w:rPr>
        <w:lastRenderedPageBreak/>
        <w:t>Variable-Incidence Mount</w:t>
      </w:r>
    </w:p>
    <w:p w14:paraId="1CAEB018" w14:textId="77777777" w:rsidR="00391145" w:rsidRDefault="00391145" w:rsidP="00391145">
      <w:pPr>
        <w:pStyle w:val="Text"/>
        <w:ind w:left="1080"/>
      </w:pPr>
      <w:r>
        <w:t>T</w:t>
      </w:r>
      <w:r w:rsidRPr="008E0AA2">
        <w:t>he</w:t>
      </w:r>
      <w:r>
        <w:t xml:space="preserve"> horizontal</w:t>
      </w:r>
      <w:r w:rsidRPr="008E0AA2">
        <w:t xml:space="preserve"> stabilizer is designed to pivot on two hinge joints attached to a heavy bulkhead in the fuselage and the angle of attack is adjusted by means of an electrically driven or manually operated ball nut and jackscrew, which is attached to the forward side of the center section. All vertical load distributions o</w:t>
      </w:r>
      <w:r>
        <w:t xml:space="preserve">n the stabilizer are reacted at the </w:t>
      </w:r>
      <w:r w:rsidRPr="008E0AA2">
        <w:t>jackscrew at the middle of the front spar and two pivot bearings at each sid</w:t>
      </w:r>
      <w:r>
        <w:t>e of the rear spar.</w:t>
      </w:r>
    </w:p>
    <w:p w14:paraId="74A63F1D" w14:textId="77777777" w:rsidR="00270663" w:rsidRDefault="00391145" w:rsidP="00270663">
      <w:pPr>
        <w:pStyle w:val="Caption"/>
        <w:keepNext/>
        <w:spacing w:before="60" w:after="60"/>
        <w:ind w:left="708"/>
        <w:jc w:val="center"/>
      </w:pPr>
      <w:r>
        <w:rPr>
          <w:noProof/>
          <w:lang w:val="tr-TR" w:eastAsia="tr-TR"/>
        </w:rPr>
        <w:drawing>
          <wp:inline distT="0" distB="0" distL="0" distR="0" wp14:anchorId="58DCF9A9" wp14:editId="3062A708">
            <wp:extent cx="2989608" cy="1559560"/>
            <wp:effectExtent l="0" t="0" r="1270" b="254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2996732" cy="1563276"/>
                    </a:xfrm>
                    <a:prstGeom prst="rect">
                      <a:avLst/>
                    </a:prstGeom>
                    <a:noFill/>
                  </pic:spPr>
                </pic:pic>
              </a:graphicData>
            </a:graphic>
          </wp:inline>
        </w:drawing>
      </w:r>
    </w:p>
    <w:p w14:paraId="28D036CB" w14:textId="77777777" w:rsidR="00270663" w:rsidRDefault="00270663" w:rsidP="00270663">
      <w:pPr>
        <w:pStyle w:val="Caption"/>
        <w:jc w:val="center"/>
      </w:pPr>
      <w:bookmarkStart w:id="343" w:name="_Toc525254254"/>
      <w:r>
        <w:t xml:space="preserve">Figure </w:t>
      </w:r>
      <w:r w:rsidR="00F47D15">
        <w:fldChar w:fldCharType="begin"/>
      </w:r>
      <w:r w:rsidR="00F47D15">
        <w:instrText xml:space="preserve"> STYLEREF 2 \s </w:instrText>
      </w:r>
      <w:r w:rsidR="00F47D15">
        <w:fldChar w:fldCharType="separate"/>
      </w:r>
      <w:r w:rsidR="00F47D15">
        <w:rPr>
          <w:noProof/>
        </w:rPr>
        <w:t>3.2</w:t>
      </w:r>
      <w:r w:rsidR="00F47D15">
        <w:fldChar w:fldCharType="end"/>
      </w:r>
      <w:r w:rsidR="00F47D15">
        <w:noBreakHyphen/>
      </w:r>
      <w:r w:rsidR="00F47D15">
        <w:fldChar w:fldCharType="begin"/>
      </w:r>
      <w:r w:rsidR="00F47D15">
        <w:instrText xml:space="preserve"> SEQ Figure \* ARABIC \s 2 </w:instrText>
      </w:r>
      <w:r w:rsidR="00F47D15">
        <w:fldChar w:fldCharType="separate"/>
      </w:r>
      <w:r w:rsidR="00F47D15">
        <w:rPr>
          <w:noProof/>
        </w:rPr>
        <w:t>8</w:t>
      </w:r>
      <w:r w:rsidR="00F47D15">
        <w:fldChar w:fldCharType="end"/>
      </w:r>
      <w:r>
        <w:t xml:space="preserve">. </w:t>
      </w:r>
      <w:r w:rsidRPr="00D43EBB">
        <w:t>Jackscrew mechanism</w:t>
      </w:r>
      <w:bookmarkEnd w:id="343"/>
    </w:p>
    <w:p w14:paraId="56D2DBF1" w14:textId="77777777" w:rsidR="00391145" w:rsidRDefault="00391145" w:rsidP="00391145">
      <w:pPr>
        <w:pStyle w:val="Caption"/>
        <w:spacing w:before="60" w:after="60"/>
        <w:ind w:left="708"/>
        <w:jc w:val="center"/>
      </w:pPr>
    </w:p>
    <w:p w14:paraId="724C905A" w14:textId="77777777" w:rsidR="00391145" w:rsidRPr="00391145" w:rsidRDefault="00391145" w:rsidP="00391145">
      <w:pPr>
        <w:ind w:firstLine="708"/>
        <w:rPr>
          <w:b/>
        </w:rPr>
      </w:pPr>
      <w:r w:rsidRPr="00391145">
        <w:rPr>
          <w:b/>
        </w:rPr>
        <w:t>All-Moving Mount</w:t>
      </w:r>
    </w:p>
    <w:p w14:paraId="7E4ACACC" w14:textId="77777777" w:rsidR="00391145" w:rsidRPr="00391145" w:rsidRDefault="00391145" w:rsidP="00391145">
      <w:pPr>
        <w:ind w:left="708" w:firstLine="708"/>
        <w:rPr>
          <w:b/>
        </w:rPr>
      </w:pPr>
      <w:r w:rsidRPr="00391145">
        <w:rPr>
          <w:b/>
        </w:rPr>
        <w:t>Taileron</w:t>
      </w:r>
    </w:p>
    <w:p w14:paraId="1652E8ED" w14:textId="77777777" w:rsidR="00391145" w:rsidRDefault="00391145" w:rsidP="00391145">
      <w:pPr>
        <w:pStyle w:val="Text"/>
        <w:ind w:left="1416"/>
      </w:pPr>
      <w:r w:rsidRPr="008E0AA2">
        <w:t>Modern air-superiority fighter demands adequate rolling power under all conditions by a taileron (horizontal stabilizer surfaces are moved either together, as pitch control, or independently for additional control in roll).  However, it is not recommended on commercial aircrafts due to its complicated design as wel</w:t>
      </w:r>
      <w:r>
        <w:t>l as structural weight and cost. Therefore, it is eliminated.</w:t>
      </w:r>
    </w:p>
    <w:p w14:paraId="05BE8678" w14:textId="77777777" w:rsidR="00270663" w:rsidRDefault="00391145" w:rsidP="00270663">
      <w:pPr>
        <w:pStyle w:val="Text"/>
        <w:keepNext/>
        <w:ind w:left="708"/>
        <w:jc w:val="center"/>
      </w:pPr>
      <w:r>
        <w:rPr>
          <w:noProof/>
          <w:lang w:val="tr-TR" w:eastAsia="tr-TR"/>
        </w:rPr>
        <w:drawing>
          <wp:inline distT="0" distB="0" distL="0" distR="0" wp14:anchorId="53AEA131" wp14:editId="6D6AB2FC">
            <wp:extent cx="2554078" cy="1441450"/>
            <wp:effectExtent l="0" t="0" r="0" b="635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2565593" cy="1447949"/>
                    </a:xfrm>
                    <a:prstGeom prst="rect">
                      <a:avLst/>
                    </a:prstGeom>
                    <a:noFill/>
                  </pic:spPr>
                </pic:pic>
              </a:graphicData>
            </a:graphic>
          </wp:inline>
        </w:drawing>
      </w:r>
    </w:p>
    <w:p w14:paraId="7939702C" w14:textId="77777777" w:rsidR="00391145" w:rsidRDefault="00270663" w:rsidP="00270663">
      <w:pPr>
        <w:pStyle w:val="Caption"/>
        <w:jc w:val="center"/>
      </w:pPr>
      <w:bookmarkStart w:id="344" w:name="_Toc525254255"/>
      <w:r>
        <w:t xml:space="preserve">Figure </w:t>
      </w:r>
      <w:r w:rsidR="00F47D15">
        <w:fldChar w:fldCharType="begin"/>
      </w:r>
      <w:r w:rsidR="00F47D15">
        <w:instrText xml:space="preserve"> STYLEREF 2 \s </w:instrText>
      </w:r>
      <w:r w:rsidR="00F47D15">
        <w:fldChar w:fldCharType="separate"/>
      </w:r>
      <w:r w:rsidR="00F47D15">
        <w:rPr>
          <w:noProof/>
        </w:rPr>
        <w:t>3.2</w:t>
      </w:r>
      <w:r w:rsidR="00F47D15">
        <w:fldChar w:fldCharType="end"/>
      </w:r>
      <w:r w:rsidR="00F47D15">
        <w:noBreakHyphen/>
      </w:r>
      <w:r w:rsidR="00F47D15">
        <w:fldChar w:fldCharType="begin"/>
      </w:r>
      <w:r w:rsidR="00F47D15">
        <w:instrText xml:space="preserve"> SEQ Figure \* ARABIC \s 2 </w:instrText>
      </w:r>
      <w:r w:rsidR="00F47D15">
        <w:fldChar w:fldCharType="separate"/>
      </w:r>
      <w:r w:rsidR="00F47D15">
        <w:rPr>
          <w:noProof/>
        </w:rPr>
        <w:t>9</w:t>
      </w:r>
      <w:r w:rsidR="00F47D15">
        <w:fldChar w:fldCharType="end"/>
      </w:r>
      <w:r>
        <w:t xml:space="preserve">. </w:t>
      </w:r>
      <w:r w:rsidRPr="003878B1">
        <w:t>Taileron movement</w:t>
      </w:r>
      <w:bookmarkEnd w:id="344"/>
    </w:p>
    <w:p w14:paraId="2B914C3C" w14:textId="77777777" w:rsidR="00391145" w:rsidRPr="00391145" w:rsidRDefault="00391145" w:rsidP="00391145">
      <w:pPr>
        <w:ind w:left="708" w:firstLine="708"/>
        <w:rPr>
          <w:b/>
        </w:rPr>
      </w:pPr>
      <w:r w:rsidRPr="00391145">
        <w:rPr>
          <w:b/>
        </w:rPr>
        <w:t>Flying Tail</w:t>
      </w:r>
    </w:p>
    <w:p w14:paraId="00266434" w14:textId="77777777" w:rsidR="00391145" w:rsidRPr="008E0AA2" w:rsidRDefault="00391145" w:rsidP="00391145">
      <w:pPr>
        <w:pStyle w:val="Text"/>
        <w:ind w:left="1416"/>
      </w:pPr>
      <w:r>
        <w:t>The main advantage of a flying tail is the reduction in tail size and consequent reduction in drag during cruise. However, structural complexity of flight control systems is higher than the permanently fixed one.</w:t>
      </w:r>
    </w:p>
    <w:p w14:paraId="5BDEE087" w14:textId="77777777" w:rsidR="00270663" w:rsidRDefault="00391145" w:rsidP="00270663">
      <w:pPr>
        <w:pStyle w:val="Text"/>
        <w:keepNext/>
        <w:ind w:left="708"/>
        <w:jc w:val="center"/>
      </w:pPr>
      <w:r>
        <w:rPr>
          <w:noProof/>
          <w:lang w:val="tr-TR" w:eastAsia="tr-TR"/>
        </w:rPr>
        <w:drawing>
          <wp:inline distT="0" distB="0" distL="0" distR="0" wp14:anchorId="316153C0" wp14:editId="7DD6BD4B">
            <wp:extent cx="2215568" cy="1661160"/>
            <wp:effectExtent l="0" t="0" r="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2224602" cy="1667934"/>
                    </a:xfrm>
                    <a:prstGeom prst="rect">
                      <a:avLst/>
                    </a:prstGeom>
                    <a:noFill/>
                  </pic:spPr>
                </pic:pic>
              </a:graphicData>
            </a:graphic>
          </wp:inline>
        </w:drawing>
      </w:r>
    </w:p>
    <w:p w14:paraId="10587962" w14:textId="77777777" w:rsidR="00391145" w:rsidRDefault="00270663" w:rsidP="00270663">
      <w:pPr>
        <w:pStyle w:val="Caption"/>
        <w:jc w:val="center"/>
      </w:pPr>
      <w:bookmarkStart w:id="345" w:name="_Toc525254256"/>
      <w:r>
        <w:t xml:space="preserve">Figure </w:t>
      </w:r>
      <w:r w:rsidR="00F47D15">
        <w:fldChar w:fldCharType="begin"/>
      </w:r>
      <w:r w:rsidR="00F47D15">
        <w:instrText xml:space="preserve"> STYLEREF 2 \s </w:instrText>
      </w:r>
      <w:r w:rsidR="00F47D15">
        <w:fldChar w:fldCharType="separate"/>
      </w:r>
      <w:r w:rsidR="00F47D15">
        <w:rPr>
          <w:noProof/>
        </w:rPr>
        <w:t>3.2</w:t>
      </w:r>
      <w:r w:rsidR="00F47D15">
        <w:fldChar w:fldCharType="end"/>
      </w:r>
      <w:r w:rsidR="00F47D15">
        <w:noBreakHyphen/>
      </w:r>
      <w:r w:rsidR="00F47D15">
        <w:fldChar w:fldCharType="begin"/>
      </w:r>
      <w:r w:rsidR="00F47D15">
        <w:instrText xml:space="preserve"> SEQ Figure \* ARABIC \s 2 </w:instrText>
      </w:r>
      <w:r w:rsidR="00F47D15">
        <w:fldChar w:fldCharType="separate"/>
      </w:r>
      <w:r w:rsidR="00F47D15">
        <w:rPr>
          <w:noProof/>
        </w:rPr>
        <w:t>10</w:t>
      </w:r>
      <w:r w:rsidR="00F47D15">
        <w:fldChar w:fldCharType="end"/>
      </w:r>
      <w:r>
        <w:t xml:space="preserve">. </w:t>
      </w:r>
      <w:r w:rsidRPr="00CA656E">
        <w:t>Flying tail of Aero AT-3</w:t>
      </w:r>
      <w:bookmarkEnd w:id="345"/>
    </w:p>
    <w:p w14:paraId="2D355A67" w14:textId="77777777" w:rsidR="00391145" w:rsidRPr="004923A4" w:rsidRDefault="00391145" w:rsidP="00391145"/>
    <w:p w14:paraId="72D9E4ED" w14:textId="77777777" w:rsidR="00391145" w:rsidRDefault="00391145" w:rsidP="00391145">
      <w:pPr>
        <w:pStyle w:val="Heading5"/>
      </w:pPr>
      <w:bookmarkStart w:id="346" w:name="_Toc525261873"/>
      <w:r w:rsidRPr="00611B35">
        <w:lastRenderedPageBreak/>
        <w:t>Vertical Tail</w:t>
      </w:r>
      <w:bookmarkEnd w:id="346"/>
    </w:p>
    <w:p w14:paraId="2C304B30" w14:textId="77777777" w:rsidR="00391145" w:rsidRPr="00A061BD" w:rsidRDefault="00391145" w:rsidP="00391145">
      <w:pPr>
        <w:pStyle w:val="Text"/>
        <w:ind w:left="720"/>
      </w:pPr>
      <w:r>
        <w:t>Structural design of vertical stabilizers is essentially the same as for horizontal stabilizers. The vertical stabilizer box is a multi-spar structure with cover panels.</w:t>
      </w:r>
    </w:p>
    <w:p w14:paraId="53C14A47" w14:textId="77777777" w:rsidR="00391145" w:rsidRPr="00391145" w:rsidRDefault="00391145" w:rsidP="00391145">
      <w:pPr>
        <w:ind w:firstLine="708"/>
        <w:rPr>
          <w:b/>
        </w:rPr>
      </w:pPr>
      <w:r w:rsidRPr="00391145">
        <w:rPr>
          <w:b/>
        </w:rPr>
        <w:t>Folding Tail</w:t>
      </w:r>
    </w:p>
    <w:p w14:paraId="394B5777" w14:textId="77777777" w:rsidR="00391145" w:rsidRPr="009F3889" w:rsidRDefault="00391145" w:rsidP="00391145">
      <w:pPr>
        <w:pStyle w:val="Text"/>
        <w:ind w:left="1080"/>
      </w:pPr>
      <w:r>
        <w:t>Folding tail is designed to be folded when it is necessary, for example during transportation. Since there is no request as such, this design is eliminated.</w:t>
      </w:r>
    </w:p>
    <w:p w14:paraId="1A67499F" w14:textId="77777777" w:rsidR="00391145" w:rsidRPr="00391145" w:rsidRDefault="00391145" w:rsidP="00391145">
      <w:pPr>
        <w:ind w:left="372" w:firstLine="336"/>
        <w:rPr>
          <w:b/>
        </w:rPr>
      </w:pPr>
      <w:r w:rsidRPr="00391145">
        <w:rPr>
          <w:b/>
        </w:rPr>
        <w:t>Removable Tail</w:t>
      </w:r>
    </w:p>
    <w:p w14:paraId="078026FE" w14:textId="77777777" w:rsidR="00391145" w:rsidRPr="009F3889" w:rsidRDefault="00391145" w:rsidP="00391145">
      <w:pPr>
        <w:pStyle w:val="Text"/>
        <w:ind w:left="1080"/>
      </w:pPr>
      <w:r>
        <w:t>Removable vertical tail is designed to be removed</w:t>
      </w:r>
      <w:r w:rsidRPr="009F3889">
        <w:t xml:space="preserve"> when it is necessary</w:t>
      </w:r>
      <w:r>
        <w:t>. Since there is no request as such, removability of the vertical tail will be decided when its fastening type is set.</w:t>
      </w:r>
    </w:p>
    <w:p w14:paraId="5A6483A9" w14:textId="77777777" w:rsidR="00391145" w:rsidRPr="00391145" w:rsidRDefault="00391145" w:rsidP="00391145">
      <w:pPr>
        <w:ind w:firstLine="708"/>
        <w:rPr>
          <w:b/>
        </w:rPr>
      </w:pPr>
      <w:r w:rsidRPr="00391145">
        <w:rPr>
          <w:b/>
        </w:rPr>
        <w:t>Fixed Tail</w:t>
      </w:r>
    </w:p>
    <w:p w14:paraId="5D1BDCBC" w14:textId="77777777" w:rsidR="00391145" w:rsidRDefault="00391145" w:rsidP="00391145">
      <w:pPr>
        <w:pStyle w:val="Text"/>
        <w:ind w:left="1080"/>
      </w:pPr>
      <w:r>
        <w:t>The vertical stabilizer is generally mounted on aft fuselage with joints. The front and rear spars are attached to aft fuselage bulkheads. The vertical tail structure is completely integral with the aft fuselage. The spars enter the fuselage frames and become part of them. Also, skins tie directly to the fuselage skins. A three-spar design is employed on some of the tails to provide fail-safe characteristics.</w:t>
      </w:r>
    </w:p>
    <w:p w14:paraId="10EFF92F" w14:textId="77777777" w:rsidR="00270663" w:rsidRDefault="00391145" w:rsidP="00270663">
      <w:pPr>
        <w:pStyle w:val="Text"/>
        <w:keepNext/>
        <w:ind w:left="0"/>
        <w:jc w:val="center"/>
      </w:pPr>
      <w:r>
        <w:rPr>
          <w:noProof/>
          <w:lang w:val="tr-TR" w:eastAsia="tr-TR"/>
        </w:rPr>
        <w:drawing>
          <wp:inline distT="0" distB="0" distL="0" distR="0" wp14:anchorId="3228F091" wp14:editId="67A1AA23">
            <wp:extent cx="3130492" cy="1496660"/>
            <wp:effectExtent l="0" t="0" r="0" b="889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3210013" cy="1534678"/>
                    </a:xfrm>
                    <a:prstGeom prst="rect">
                      <a:avLst/>
                    </a:prstGeom>
                    <a:noFill/>
                  </pic:spPr>
                </pic:pic>
              </a:graphicData>
            </a:graphic>
          </wp:inline>
        </w:drawing>
      </w:r>
    </w:p>
    <w:p w14:paraId="61372E3A" w14:textId="77777777" w:rsidR="00391145" w:rsidRDefault="00270663" w:rsidP="00270663">
      <w:pPr>
        <w:pStyle w:val="Caption"/>
        <w:jc w:val="center"/>
      </w:pPr>
      <w:bookmarkStart w:id="347" w:name="_Toc525254257"/>
      <w:r>
        <w:t xml:space="preserve">Figure </w:t>
      </w:r>
      <w:r w:rsidR="00F47D15">
        <w:fldChar w:fldCharType="begin"/>
      </w:r>
      <w:r w:rsidR="00F47D15">
        <w:instrText xml:space="preserve"> STYLEREF 2 \s </w:instrText>
      </w:r>
      <w:r w:rsidR="00F47D15">
        <w:fldChar w:fldCharType="separate"/>
      </w:r>
      <w:r w:rsidR="00F47D15">
        <w:rPr>
          <w:noProof/>
        </w:rPr>
        <w:t>3.2</w:t>
      </w:r>
      <w:r w:rsidR="00F47D15">
        <w:fldChar w:fldCharType="end"/>
      </w:r>
      <w:r w:rsidR="00F47D15">
        <w:noBreakHyphen/>
      </w:r>
      <w:r w:rsidR="00F47D15">
        <w:fldChar w:fldCharType="begin"/>
      </w:r>
      <w:r w:rsidR="00F47D15">
        <w:instrText xml:space="preserve"> SEQ Figure \* ARABIC \s 2 </w:instrText>
      </w:r>
      <w:r w:rsidR="00F47D15">
        <w:fldChar w:fldCharType="separate"/>
      </w:r>
      <w:r w:rsidR="00F47D15">
        <w:rPr>
          <w:noProof/>
        </w:rPr>
        <w:t>11</w:t>
      </w:r>
      <w:r w:rsidR="00F47D15">
        <w:fldChar w:fldCharType="end"/>
      </w:r>
      <w:r>
        <w:t xml:space="preserve">. </w:t>
      </w:r>
      <w:r w:rsidRPr="006E1D8D">
        <w:t>Fixed vertical tail</w:t>
      </w:r>
      <w:bookmarkEnd w:id="347"/>
    </w:p>
    <w:p w14:paraId="1CF56314" w14:textId="77777777" w:rsidR="00391145" w:rsidRDefault="00391145" w:rsidP="00391145">
      <w:pPr>
        <w:pStyle w:val="Text"/>
        <w:ind w:left="0"/>
        <w:jc w:val="center"/>
      </w:pPr>
    </w:p>
    <w:p w14:paraId="0CE6C159" w14:textId="77777777" w:rsidR="00391145" w:rsidRDefault="00391145" w:rsidP="00391145">
      <w:pPr>
        <w:pStyle w:val="Heading5"/>
      </w:pPr>
      <w:bookmarkStart w:id="348" w:name="_Toc525261874"/>
      <w:r>
        <w:t>T-Tail Configuration</w:t>
      </w:r>
      <w:bookmarkEnd w:id="348"/>
    </w:p>
    <w:p w14:paraId="0B9426F6" w14:textId="77777777" w:rsidR="00391145" w:rsidRPr="002D28FF" w:rsidRDefault="00391145" w:rsidP="00391145">
      <w:pPr>
        <w:pStyle w:val="ListParagraph"/>
        <w:ind w:left="360"/>
        <w:rPr>
          <w:rFonts w:cstheme="minorHAnsi"/>
          <w:szCs w:val="20"/>
        </w:rPr>
      </w:pPr>
      <w:r w:rsidRPr="002D28FF">
        <w:rPr>
          <w:rFonts w:cstheme="minorHAnsi"/>
          <w:szCs w:val="20"/>
        </w:rPr>
        <w:t>From a static loads point of view, the design of a T tail is as straightforward as a fuselage-mounted arrangement. However, because of flutter considerations, it is necessary that the vertical fin and the attachment of the horizontal tail to be principally designed to stiffness requirements.</w:t>
      </w:r>
    </w:p>
    <w:p w14:paraId="4DA7649D" w14:textId="77777777" w:rsidR="00391145" w:rsidRDefault="00391145" w:rsidP="00391145">
      <w:pPr>
        <w:pStyle w:val="ListParagraph"/>
        <w:ind w:left="708"/>
        <w:rPr>
          <w:rFonts w:ascii="Times New Roman" w:hAnsi="Times New Roman" w:cs="Times New Roman"/>
          <w:szCs w:val="20"/>
        </w:rPr>
      </w:pPr>
    </w:p>
    <w:p w14:paraId="29CBAC2F" w14:textId="77777777" w:rsidR="00391145" w:rsidRDefault="00391145" w:rsidP="00391145">
      <w:pPr>
        <w:pStyle w:val="ListParagraph"/>
        <w:ind w:left="360"/>
        <w:jc w:val="center"/>
        <w:rPr>
          <w:rFonts w:ascii="Times New Roman" w:hAnsi="Times New Roman" w:cs="Times New Roman"/>
          <w:szCs w:val="20"/>
        </w:rPr>
      </w:pPr>
      <w:r>
        <w:rPr>
          <w:rFonts w:ascii="Times New Roman" w:hAnsi="Times New Roman" w:cs="Times New Roman"/>
          <w:noProof/>
          <w:szCs w:val="20"/>
          <w:lang w:val="tr-TR" w:eastAsia="tr-TR"/>
        </w:rPr>
        <w:drawing>
          <wp:inline distT="0" distB="0" distL="0" distR="0" wp14:anchorId="4008FB26" wp14:editId="3397B301">
            <wp:extent cx="1906436" cy="1470660"/>
            <wp:effectExtent l="0"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1908304" cy="1472101"/>
                    </a:xfrm>
                    <a:prstGeom prst="rect">
                      <a:avLst/>
                    </a:prstGeom>
                    <a:noFill/>
                  </pic:spPr>
                </pic:pic>
              </a:graphicData>
            </a:graphic>
          </wp:inline>
        </w:drawing>
      </w:r>
    </w:p>
    <w:p w14:paraId="0599560D" w14:textId="77777777" w:rsidR="00391145" w:rsidRPr="009F3159" w:rsidRDefault="00391145" w:rsidP="00391145">
      <w:pPr>
        <w:pStyle w:val="Caption"/>
        <w:spacing w:before="60" w:after="60"/>
        <w:jc w:val="center"/>
      </w:pPr>
      <w:bookmarkStart w:id="349" w:name="_Toc525254258"/>
      <w:bookmarkStart w:id="350" w:name="_Hlk525239740"/>
      <w:r>
        <w:t xml:space="preserve">Figure </w:t>
      </w:r>
      <w:r w:rsidR="00F47D15">
        <w:fldChar w:fldCharType="begin"/>
      </w:r>
      <w:r w:rsidR="00F47D15">
        <w:instrText xml:space="preserve"> STYLEREF 2 \s </w:instrText>
      </w:r>
      <w:r w:rsidR="00F47D15">
        <w:fldChar w:fldCharType="separate"/>
      </w:r>
      <w:r w:rsidR="00F47D15">
        <w:rPr>
          <w:noProof/>
        </w:rPr>
        <w:t>3.2</w:t>
      </w:r>
      <w:r w:rsidR="00F47D15">
        <w:fldChar w:fldCharType="end"/>
      </w:r>
      <w:r w:rsidR="00F47D15">
        <w:noBreakHyphen/>
      </w:r>
      <w:r w:rsidR="00F47D15">
        <w:fldChar w:fldCharType="begin"/>
      </w:r>
      <w:r w:rsidR="00F47D15">
        <w:instrText xml:space="preserve"> SEQ Figure \* ARABIC \s 2 </w:instrText>
      </w:r>
      <w:r w:rsidR="00F47D15">
        <w:fldChar w:fldCharType="separate"/>
      </w:r>
      <w:r w:rsidR="00F47D15">
        <w:rPr>
          <w:noProof/>
        </w:rPr>
        <w:t>12</w:t>
      </w:r>
      <w:r w:rsidR="00F47D15">
        <w:fldChar w:fldCharType="end"/>
      </w:r>
      <w:r>
        <w:t xml:space="preserve"> T-Tail Configuration</w:t>
      </w:r>
      <w:bookmarkEnd w:id="349"/>
      <w:r>
        <w:t xml:space="preserve"> </w:t>
      </w:r>
    </w:p>
    <w:bookmarkEnd w:id="350"/>
    <w:p w14:paraId="6686F56E" w14:textId="77777777" w:rsidR="00391145" w:rsidRDefault="00391145" w:rsidP="00391145">
      <w:pPr>
        <w:pStyle w:val="ListParagraph"/>
        <w:ind w:left="708"/>
        <w:rPr>
          <w:rFonts w:ascii="Times New Roman" w:hAnsi="Times New Roman" w:cs="Times New Roman"/>
          <w:szCs w:val="20"/>
        </w:rPr>
      </w:pPr>
    </w:p>
    <w:p w14:paraId="62826C74" w14:textId="77777777" w:rsidR="00391145" w:rsidRPr="002D28FF" w:rsidRDefault="00391145" w:rsidP="00391145">
      <w:pPr>
        <w:pStyle w:val="ListParagraph"/>
        <w:ind w:left="360"/>
        <w:rPr>
          <w:rFonts w:cstheme="minorHAnsi"/>
          <w:szCs w:val="20"/>
        </w:rPr>
      </w:pPr>
      <w:r w:rsidRPr="002D28FF">
        <w:rPr>
          <w:rFonts w:cstheme="minorHAnsi"/>
          <w:szCs w:val="20"/>
        </w:rPr>
        <w:t>The primary parameter for T-tail flutter is the fin torsional stiffness and with this arrangement, the vertical fin stiffness required is heavily dependent on the mass of the horizontal stabilizer. Because of this T-tail characteristic, it is very important to design for minimum horizontal tail size in order to minimize the fin stiffness requirement.</w:t>
      </w:r>
    </w:p>
    <w:p w14:paraId="408782C5" w14:textId="77777777" w:rsidR="00270663" w:rsidRDefault="00391145" w:rsidP="00270663">
      <w:pPr>
        <w:pStyle w:val="ListParagraph"/>
        <w:keepNext/>
        <w:ind w:left="360"/>
        <w:jc w:val="center"/>
      </w:pPr>
      <w:r w:rsidRPr="002466CC">
        <w:rPr>
          <w:rFonts w:ascii="Times New Roman" w:hAnsi="Times New Roman" w:cs="Times New Roman"/>
          <w:noProof/>
          <w:szCs w:val="20"/>
          <w:lang w:val="tr-TR" w:eastAsia="tr-TR"/>
        </w:rPr>
        <w:lastRenderedPageBreak/>
        <w:drawing>
          <wp:inline distT="0" distB="0" distL="0" distR="0" wp14:anchorId="5DBAEACE" wp14:editId="66CEB893">
            <wp:extent cx="2800350" cy="2534087"/>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2838992" cy="2569055"/>
                    </a:xfrm>
                    <a:prstGeom prst="rect">
                      <a:avLst/>
                    </a:prstGeom>
                  </pic:spPr>
                </pic:pic>
              </a:graphicData>
            </a:graphic>
          </wp:inline>
        </w:drawing>
      </w:r>
    </w:p>
    <w:p w14:paraId="29B0973C" w14:textId="77777777" w:rsidR="00391145" w:rsidRPr="00270663" w:rsidRDefault="00270663" w:rsidP="00270663">
      <w:pPr>
        <w:pStyle w:val="Caption"/>
        <w:jc w:val="center"/>
        <w:rPr>
          <w:rFonts w:ascii="Times New Roman" w:hAnsi="Times New Roman"/>
          <w:szCs w:val="20"/>
        </w:rPr>
      </w:pPr>
      <w:bookmarkStart w:id="351" w:name="_Toc525254259"/>
      <w:r>
        <w:t xml:space="preserve">Figure </w:t>
      </w:r>
      <w:r w:rsidR="00F47D15">
        <w:fldChar w:fldCharType="begin"/>
      </w:r>
      <w:r w:rsidR="00F47D15">
        <w:instrText xml:space="preserve"> STYLEREF 2 \s </w:instrText>
      </w:r>
      <w:r w:rsidR="00F47D15">
        <w:fldChar w:fldCharType="separate"/>
      </w:r>
      <w:r w:rsidR="00F47D15">
        <w:rPr>
          <w:noProof/>
        </w:rPr>
        <w:t>3.2</w:t>
      </w:r>
      <w:r w:rsidR="00F47D15">
        <w:fldChar w:fldCharType="end"/>
      </w:r>
      <w:r w:rsidR="00F47D15">
        <w:noBreakHyphen/>
      </w:r>
      <w:r w:rsidR="00F47D15">
        <w:fldChar w:fldCharType="begin"/>
      </w:r>
      <w:r w:rsidR="00F47D15">
        <w:instrText xml:space="preserve"> SEQ Figure \* ARABIC \s 2 </w:instrText>
      </w:r>
      <w:r w:rsidR="00F47D15">
        <w:fldChar w:fldCharType="separate"/>
      </w:r>
      <w:r w:rsidR="00F47D15">
        <w:rPr>
          <w:noProof/>
        </w:rPr>
        <w:t>13</w:t>
      </w:r>
      <w:r w:rsidR="00F47D15">
        <w:fldChar w:fldCharType="end"/>
      </w:r>
      <w:r>
        <w:t xml:space="preserve">. </w:t>
      </w:r>
      <w:r w:rsidRPr="00361220">
        <w:t>A comparison of the vertical fin stiffness requirement between a low tail and a T-tail design</w:t>
      </w:r>
      <w:bookmarkEnd w:id="351"/>
    </w:p>
    <w:p w14:paraId="76A6A033" w14:textId="77777777" w:rsidR="00391145" w:rsidRDefault="00391145" w:rsidP="00391145">
      <w:pPr>
        <w:pStyle w:val="ListParagraph"/>
        <w:ind w:left="708"/>
        <w:rPr>
          <w:rFonts w:ascii="Times New Roman" w:hAnsi="Times New Roman" w:cs="Times New Roman"/>
          <w:szCs w:val="20"/>
        </w:rPr>
      </w:pPr>
    </w:p>
    <w:p w14:paraId="715CC8B3" w14:textId="77777777" w:rsidR="00391145" w:rsidRDefault="00391145" w:rsidP="00391145">
      <w:pPr>
        <w:pStyle w:val="ListParagraph"/>
        <w:ind w:left="708"/>
        <w:rPr>
          <w:rFonts w:cstheme="minorHAnsi"/>
          <w:szCs w:val="20"/>
        </w:rPr>
      </w:pPr>
      <w:r>
        <w:rPr>
          <w:rFonts w:cstheme="minorHAnsi"/>
          <w:szCs w:val="20"/>
        </w:rPr>
        <w:t>The above data</w:t>
      </w:r>
      <w:r w:rsidRPr="002D28FF">
        <w:rPr>
          <w:rFonts w:cstheme="minorHAnsi"/>
          <w:szCs w:val="20"/>
        </w:rPr>
        <w:t xml:space="preserve"> shows that the T-tail requires about 1.5 times the stiffness at the vertical fin root and about 40 times the stiffness at the tip than does the low tail arrangement. Obviously, this results in a higher structural weight for the vertical fin for the T-tail.</w:t>
      </w:r>
      <w:r>
        <w:rPr>
          <w:rFonts w:cstheme="minorHAnsi"/>
          <w:szCs w:val="20"/>
        </w:rPr>
        <w:t xml:space="preserve"> </w:t>
      </w:r>
    </w:p>
    <w:p w14:paraId="0F8C64C1" w14:textId="77777777" w:rsidR="00391145" w:rsidRDefault="00391145" w:rsidP="00391145">
      <w:pPr>
        <w:pStyle w:val="ListParagraph"/>
        <w:ind w:left="708"/>
        <w:rPr>
          <w:rFonts w:cstheme="minorHAnsi"/>
          <w:szCs w:val="20"/>
        </w:rPr>
      </w:pPr>
      <w:r>
        <w:rPr>
          <w:rFonts w:cstheme="minorHAnsi"/>
          <w:szCs w:val="20"/>
        </w:rPr>
        <w:t>Therefore, T-tail configuration is eliminated due to its possible higher weight and its sensitive design to the weight of the horizontal stabilizer.</w:t>
      </w:r>
    </w:p>
    <w:p w14:paraId="1801FEFB" w14:textId="77777777" w:rsidR="0009498F" w:rsidRPr="0009498F" w:rsidRDefault="0009498F" w:rsidP="0009498F"/>
    <w:p w14:paraId="1F9FA5DF" w14:textId="77777777" w:rsidR="0009498F" w:rsidRPr="008D7022" w:rsidRDefault="00B23065" w:rsidP="0009498F">
      <w:pPr>
        <w:pStyle w:val="Heading2"/>
        <w:rPr>
          <w:rFonts w:eastAsia="Times New Roman"/>
        </w:rPr>
      </w:pPr>
      <w:bookmarkStart w:id="352" w:name="_Toc525261875"/>
      <w:r w:rsidRPr="00B23065">
        <w:rPr>
          <w:rFonts w:eastAsia="Times New Roman"/>
        </w:rPr>
        <w:t>Propulsion &amp; Fuel Systems</w:t>
      </w:r>
      <w:bookmarkEnd w:id="352"/>
    </w:p>
    <w:p w14:paraId="4AAB28D0" w14:textId="77777777" w:rsidR="00B23065" w:rsidRDefault="00B23065" w:rsidP="00B23065">
      <w:pPr>
        <w:pStyle w:val="Heading3"/>
        <w:rPr>
          <w:rFonts w:eastAsia="Times New Roman"/>
        </w:rPr>
      </w:pPr>
      <w:bookmarkStart w:id="353" w:name="_Toc525261876"/>
      <w:r w:rsidRPr="00B23065">
        <w:rPr>
          <w:rFonts w:eastAsia="Times New Roman"/>
        </w:rPr>
        <w:t>Propulsion</w:t>
      </w:r>
      <w:bookmarkEnd w:id="353"/>
    </w:p>
    <w:p w14:paraId="2349945F" w14:textId="77777777" w:rsidR="00F45CC1" w:rsidRPr="0009498F" w:rsidRDefault="00F45CC1" w:rsidP="008D7022">
      <w:pPr>
        <w:pStyle w:val="Heading4"/>
      </w:pPr>
      <w:bookmarkStart w:id="354" w:name="_Toc524878856"/>
      <w:bookmarkStart w:id="355" w:name="_Toc525261877"/>
      <w:r w:rsidRPr="0009498F">
        <w:t>Introduction</w:t>
      </w:r>
      <w:bookmarkEnd w:id="354"/>
      <w:bookmarkEnd w:id="355"/>
      <w:r w:rsidRPr="0009498F">
        <w:t xml:space="preserve"> </w:t>
      </w:r>
    </w:p>
    <w:p w14:paraId="58CDCE10" w14:textId="77777777" w:rsidR="00F45CC1" w:rsidRPr="00391145" w:rsidRDefault="00F45CC1" w:rsidP="00F45CC1">
      <w:pPr>
        <w:spacing w:line="360" w:lineRule="auto"/>
        <w:ind w:firstLine="720"/>
        <w:rPr>
          <w:rFonts w:cstheme="minorHAnsi"/>
          <w:szCs w:val="20"/>
        </w:rPr>
      </w:pPr>
      <w:r w:rsidRPr="00391145">
        <w:rPr>
          <w:rFonts w:cstheme="minorHAnsi"/>
          <w:szCs w:val="20"/>
        </w:rPr>
        <w:t>To begin with, very light aircrafts(VLA) mostly use reciprocating engines i.e. piston-prop engines, since they do not require a lot of power such as commercial aircrafts or military aircrafts. A simple gasoline piston-prop engine is given Figure 1. To find the suitable engine for the VLA making a trade-off  is a must since there might be a lot of options. First, trade-off  is  made according to competitors’ engines to see the engine options clearly, and it has to be decided that whether the engine should be gasoline engine or diesel engine, and also it needs to be decided that whether the engine needs to have turbocharger or not. After that cost, fuel consumption, certification and reliability of the engine are considered to find best engines for VLA . After finding a few best engines, their price are compared and then their installation are compared if it will be easy or not, and lastly the performance of the engines are checked in detail. When all these considerations are finished, the most suitable engine for the VLA is found.</w:t>
      </w:r>
    </w:p>
    <w:p w14:paraId="6A671593" w14:textId="77777777" w:rsidR="008D7022" w:rsidRDefault="00F45CC1" w:rsidP="008D7022">
      <w:pPr>
        <w:keepNext/>
        <w:spacing w:line="360" w:lineRule="auto"/>
        <w:ind w:firstLine="720"/>
        <w:jc w:val="center"/>
      </w:pPr>
      <w:r>
        <w:rPr>
          <w:rFonts w:ascii="Times New Roman" w:hAnsi="Times New Roman" w:cs="Times New Roman"/>
          <w:noProof/>
          <w:lang w:val="tr-TR" w:eastAsia="tr-TR"/>
        </w:rPr>
        <w:lastRenderedPageBreak/>
        <w:drawing>
          <wp:inline distT="0" distB="0" distL="0" distR="0" wp14:anchorId="238BD425" wp14:editId="465642C4">
            <wp:extent cx="4965700" cy="3519170"/>
            <wp:effectExtent l="0" t="0" r="6350" b="5080"/>
            <wp:docPr id="293" name="Picture 293" descr="metin, harita içeren bir resim&#10;&#10;Çok yüksek güvenilirlikle oluşturulmuş açıkla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18" descr="metin, harita içeren bir resim&#10;&#10;Çok yüksek güvenilirlikle oluşturulmuş açıklama"/>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4965700" cy="3519170"/>
                    </a:xfrm>
                    <a:prstGeom prst="rect">
                      <a:avLst/>
                    </a:prstGeom>
                    <a:noFill/>
                    <a:ln>
                      <a:noFill/>
                    </a:ln>
                  </pic:spPr>
                </pic:pic>
              </a:graphicData>
            </a:graphic>
          </wp:inline>
        </w:drawing>
      </w:r>
    </w:p>
    <w:p w14:paraId="0FB39979" w14:textId="77777777" w:rsidR="00F45CC1" w:rsidRDefault="008D7022" w:rsidP="008D7022">
      <w:pPr>
        <w:pStyle w:val="Caption"/>
        <w:jc w:val="center"/>
        <w:rPr>
          <w:lang w:val="tr-TR"/>
        </w:rPr>
      </w:pPr>
      <w:bookmarkStart w:id="356" w:name="_Toc525254260"/>
      <w:r>
        <w:t xml:space="preserve">Figure </w:t>
      </w:r>
      <w:r w:rsidR="00F47D15">
        <w:fldChar w:fldCharType="begin"/>
      </w:r>
      <w:r w:rsidR="00F47D15">
        <w:instrText xml:space="preserve"> STYLEREF 2 \s </w:instrText>
      </w:r>
      <w:r w:rsidR="00F47D15">
        <w:fldChar w:fldCharType="separate"/>
      </w:r>
      <w:r w:rsidR="00F47D15">
        <w:rPr>
          <w:noProof/>
        </w:rPr>
        <w:t>3.3</w:t>
      </w:r>
      <w:r w:rsidR="00F47D15">
        <w:fldChar w:fldCharType="end"/>
      </w:r>
      <w:r w:rsidR="00F47D15">
        <w:noBreakHyphen/>
      </w:r>
      <w:r w:rsidR="00F47D15">
        <w:fldChar w:fldCharType="begin"/>
      </w:r>
      <w:r w:rsidR="00F47D15">
        <w:instrText xml:space="preserve"> SEQ Figure \* ARABIC \s 2 </w:instrText>
      </w:r>
      <w:r w:rsidR="00F47D15">
        <w:fldChar w:fldCharType="separate"/>
      </w:r>
      <w:r w:rsidR="00F47D15">
        <w:rPr>
          <w:noProof/>
        </w:rPr>
        <w:t>1</w:t>
      </w:r>
      <w:r w:rsidR="00F47D15">
        <w:fldChar w:fldCharType="end"/>
      </w:r>
      <w:r>
        <w:t xml:space="preserve">. </w:t>
      </w:r>
      <w:r w:rsidRPr="00844EC9">
        <w:t>Piston- Propeller Engine</w:t>
      </w:r>
      <w:bookmarkEnd w:id="356"/>
    </w:p>
    <w:p w14:paraId="78136E1A" w14:textId="77777777" w:rsidR="00F45CC1" w:rsidRPr="0009498F" w:rsidRDefault="00F45CC1" w:rsidP="008D7022">
      <w:pPr>
        <w:pStyle w:val="Heading4"/>
      </w:pPr>
      <w:bookmarkStart w:id="357" w:name="_Toc523638772"/>
      <w:bookmarkStart w:id="358" w:name="_Toc524878857"/>
      <w:bookmarkStart w:id="359" w:name="_Toc525261878"/>
      <w:r w:rsidRPr="0009498F">
        <w:t>Discussion</w:t>
      </w:r>
      <w:bookmarkEnd w:id="357"/>
      <w:bookmarkEnd w:id="358"/>
      <w:bookmarkEnd w:id="359"/>
    </w:p>
    <w:p w14:paraId="1C73CFA9" w14:textId="77777777" w:rsidR="00F45CC1" w:rsidRDefault="00F45CC1" w:rsidP="008D7022">
      <w:pPr>
        <w:pStyle w:val="Heading5"/>
      </w:pPr>
      <w:bookmarkStart w:id="360" w:name="_Toc524878858"/>
      <w:bookmarkStart w:id="361" w:name="_Toc525261879"/>
      <w:r>
        <w:t>Engine</w:t>
      </w:r>
      <w:bookmarkEnd w:id="360"/>
      <w:bookmarkEnd w:id="361"/>
      <w:r>
        <w:t xml:space="preserve"> </w:t>
      </w:r>
    </w:p>
    <w:p w14:paraId="21F255BF" w14:textId="77777777" w:rsidR="00F45CC1" w:rsidRDefault="00F45CC1" w:rsidP="00F45CC1">
      <w:pPr>
        <w:rPr>
          <w:sz w:val="22"/>
        </w:rPr>
      </w:pPr>
    </w:p>
    <w:p w14:paraId="68D04192" w14:textId="77777777" w:rsidR="00F45CC1" w:rsidRPr="008D7022" w:rsidRDefault="00F45CC1" w:rsidP="00F45CC1">
      <w:pPr>
        <w:rPr>
          <w:rFonts w:cstheme="minorHAnsi"/>
          <w:b/>
          <w:szCs w:val="20"/>
        </w:rPr>
      </w:pPr>
      <w:bookmarkStart w:id="362" w:name="_Toc524878859"/>
      <w:bookmarkStart w:id="363" w:name="_Toc523638773"/>
      <w:r w:rsidRPr="008D7022">
        <w:rPr>
          <w:rFonts w:cstheme="minorHAnsi"/>
          <w:b/>
          <w:szCs w:val="20"/>
        </w:rPr>
        <w:t>What do the competitors use?</w:t>
      </w:r>
      <w:bookmarkEnd w:id="362"/>
      <w:bookmarkEnd w:id="363"/>
      <w:r w:rsidRPr="008D7022">
        <w:rPr>
          <w:rFonts w:cstheme="minorHAnsi"/>
          <w:b/>
          <w:szCs w:val="20"/>
        </w:rPr>
        <w:t xml:space="preserve"> </w:t>
      </w:r>
    </w:p>
    <w:p w14:paraId="18707F4B" w14:textId="77777777" w:rsidR="00F45CC1" w:rsidRDefault="00F45CC1" w:rsidP="00F45CC1">
      <w:pPr>
        <w:spacing w:line="360" w:lineRule="auto"/>
        <w:ind w:firstLine="720"/>
        <w:rPr>
          <w:rFonts w:cstheme="minorHAnsi"/>
          <w:szCs w:val="20"/>
        </w:rPr>
      </w:pPr>
      <w:r w:rsidRPr="008D7022">
        <w:rPr>
          <w:rFonts w:cstheme="minorHAnsi"/>
          <w:szCs w:val="20"/>
        </w:rPr>
        <w:t xml:space="preserve">To start better research, firstly some of the competitors is looked to understand which brand is commonly used and also to see the power of the engine according to the weight of the aircraft. The aircrafts is listed from 550 kg to 750 kg in table and their power ranges from 80 hp to 120 hp, so from the competitors it is understood that engines from 80 hp to around 130 hp have to be listed for finding suitable engine for VLA, which the maximum weight is desired to be 750 kg, until the power required is calculated. When the power required is calculated, the engines which do not have enough power in the list are going to be removed and points will be given according to their other parameters such as fuel consumption, weight, reliability etc. </w:t>
      </w:r>
    </w:p>
    <w:p w14:paraId="2ED02063" w14:textId="77777777" w:rsidR="008D7022" w:rsidRDefault="008D7022" w:rsidP="00F45CC1">
      <w:pPr>
        <w:spacing w:line="360" w:lineRule="auto"/>
        <w:ind w:firstLine="720"/>
        <w:rPr>
          <w:rFonts w:cstheme="minorHAnsi"/>
          <w:szCs w:val="20"/>
        </w:rPr>
      </w:pPr>
    </w:p>
    <w:p w14:paraId="01773C07" w14:textId="77777777" w:rsidR="008D7022" w:rsidRDefault="008D7022" w:rsidP="00F45CC1">
      <w:pPr>
        <w:spacing w:line="360" w:lineRule="auto"/>
        <w:ind w:firstLine="720"/>
        <w:rPr>
          <w:rFonts w:cstheme="minorHAnsi"/>
          <w:szCs w:val="20"/>
        </w:rPr>
      </w:pPr>
    </w:p>
    <w:p w14:paraId="564685A6" w14:textId="77777777" w:rsidR="008D7022" w:rsidRDefault="008D7022" w:rsidP="00F45CC1">
      <w:pPr>
        <w:spacing w:line="360" w:lineRule="auto"/>
        <w:ind w:firstLine="720"/>
        <w:rPr>
          <w:rFonts w:cstheme="minorHAnsi"/>
          <w:szCs w:val="20"/>
        </w:rPr>
      </w:pPr>
    </w:p>
    <w:p w14:paraId="6A82187B" w14:textId="77777777" w:rsidR="008D7022" w:rsidRDefault="008D7022" w:rsidP="00F45CC1">
      <w:pPr>
        <w:spacing w:line="360" w:lineRule="auto"/>
        <w:ind w:firstLine="720"/>
        <w:rPr>
          <w:rFonts w:cstheme="minorHAnsi"/>
          <w:szCs w:val="20"/>
        </w:rPr>
      </w:pPr>
    </w:p>
    <w:p w14:paraId="1BF2108F" w14:textId="77777777" w:rsidR="008D7022" w:rsidRDefault="008D7022" w:rsidP="00F45CC1">
      <w:pPr>
        <w:spacing w:line="360" w:lineRule="auto"/>
        <w:ind w:firstLine="720"/>
        <w:rPr>
          <w:rFonts w:cstheme="minorHAnsi"/>
          <w:szCs w:val="20"/>
        </w:rPr>
      </w:pPr>
    </w:p>
    <w:p w14:paraId="30720AAD" w14:textId="77777777" w:rsidR="008D7022" w:rsidRDefault="008D7022" w:rsidP="00F45CC1">
      <w:pPr>
        <w:spacing w:line="360" w:lineRule="auto"/>
        <w:ind w:firstLine="720"/>
        <w:rPr>
          <w:rFonts w:cstheme="minorHAnsi"/>
          <w:szCs w:val="20"/>
        </w:rPr>
      </w:pPr>
    </w:p>
    <w:p w14:paraId="221068B0" w14:textId="77777777" w:rsidR="008D7022" w:rsidRPr="008D7022" w:rsidRDefault="008D7022" w:rsidP="00F45CC1">
      <w:pPr>
        <w:spacing w:line="360" w:lineRule="auto"/>
        <w:ind w:firstLine="720"/>
        <w:rPr>
          <w:rFonts w:cstheme="minorHAnsi"/>
          <w:szCs w:val="20"/>
        </w:rPr>
      </w:pPr>
    </w:p>
    <w:p w14:paraId="6A8CF99B" w14:textId="77777777" w:rsidR="00F45CC1" w:rsidRDefault="00F45CC1" w:rsidP="00F45CC1">
      <w:pPr>
        <w:pStyle w:val="Caption"/>
        <w:keepNext/>
        <w:jc w:val="center"/>
        <w:rPr>
          <w:rFonts w:ascii="Times New Roman" w:hAnsi="Times New Roman"/>
          <w:sz w:val="22"/>
          <w:szCs w:val="22"/>
        </w:rPr>
      </w:pPr>
      <w:bookmarkStart w:id="364" w:name="_Toc525256373"/>
      <w:r>
        <w:rPr>
          <w:rFonts w:ascii="Times New Roman" w:hAnsi="Times New Roman"/>
          <w:sz w:val="22"/>
          <w:szCs w:val="22"/>
        </w:rPr>
        <w:lastRenderedPageBreak/>
        <w:t xml:space="preserve">Table </w:t>
      </w:r>
      <w:r w:rsidR="00F47D15">
        <w:rPr>
          <w:rFonts w:ascii="Times New Roman" w:hAnsi="Times New Roman"/>
          <w:sz w:val="22"/>
          <w:szCs w:val="22"/>
        </w:rPr>
        <w:fldChar w:fldCharType="begin"/>
      </w:r>
      <w:r w:rsidR="00F47D15">
        <w:rPr>
          <w:rFonts w:ascii="Times New Roman" w:hAnsi="Times New Roman"/>
          <w:sz w:val="22"/>
          <w:szCs w:val="22"/>
        </w:rPr>
        <w:instrText xml:space="preserve"> STYLEREF 2 \s </w:instrText>
      </w:r>
      <w:r w:rsidR="00F47D15">
        <w:rPr>
          <w:rFonts w:ascii="Times New Roman" w:hAnsi="Times New Roman"/>
          <w:sz w:val="22"/>
          <w:szCs w:val="22"/>
        </w:rPr>
        <w:fldChar w:fldCharType="separate"/>
      </w:r>
      <w:r w:rsidR="00F47D15">
        <w:rPr>
          <w:rFonts w:ascii="Times New Roman" w:hAnsi="Times New Roman"/>
          <w:noProof/>
          <w:sz w:val="22"/>
          <w:szCs w:val="22"/>
        </w:rPr>
        <w:t>3.3</w:t>
      </w:r>
      <w:r w:rsidR="00F47D15">
        <w:rPr>
          <w:rFonts w:ascii="Times New Roman" w:hAnsi="Times New Roman"/>
          <w:sz w:val="22"/>
          <w:szCs w:val="22"/>
        </w:rPr>
        <w:fldChar w:fldCharType="end"/>
      </w:r>
      <w:r w:rsidR="00F47D15">
        <w:rPr>
          <w:rFonts w:ascii="Times New Roman" w:hAnsi="Times New Roman"/>
          <w:sz w:val="22"/>
          <w:szCs w:val="22"/>
        </w:rPr>
        <w:noBreakHyphen/>
      </w:r>
      <w:r w:rsidR="00F47D15">
        <w:rPr>
          <w:rFonts w:ascii="Times New Roman" w:hAnsi="Times New Roman"/>
          <w:sz w:val="22"/>
          <w:szCs w:val="22"/>
        </w:rPr>
        <w:fldChar w:fldCharType="begin"/>
      </w:r>
      <w:r w:rsidR="00F47D15">
        <w:rPr>
          <w:rFonts w:ascii="Times New Roman" w:hAnsi="Times New Roman"/>
          <w:sz w:val="22"/>
          <w:szCs w:val="22"/>
        </w:rPr>
        <w:instrText xml:space="preserve"> SEQ Table \* ARABIC \s 2 </w:instrText>
      </w:r>
      <w:r w:rsidR="00F47D15">
        <w:rPr>
          <w:rFonts w:ascii="Times New Roman" w:hAnsi="Times New Roman"/>
          <w:sz w:val="22"/>
          <w:szCs w:val="22"/>
        </w:rPr>
        <w:fldChar w:fldCharType="separate"/>
      </w:r>
      <w:r w:rsidR="00F47D15">
        <w:rPr>
          <w:rFonts w:ascii="Times New Roman" w:hAnsi="Times New Roman"/>
          <w:noProof/>
          <w:sz w:val="22"/>
          <w:szCs w:val="22"/>
        </w:rPr>
        <w:t>1</w:t>
      </w:r>
      <w:r w:rsidR="00F47D15">
        <w:rPr>
          <w:rFonts w:ascii="Times New Roman" w:hAnsi="Times New Roman"/>
          <w:sz w:val="22"/>
          <w:szCs w:val="22"/>
        </w:rPr>
        <w:fldChar w:fldCharType="end"/>
      </w:r>
      <w:r>
        <w:rPr>
          <w:rFonts w:ascii="Times New Roman" w:hAnsi="Times New Roman"/>
          <w:sz w:val="22"/>
          <w:szCs w:val="22"/>
        </w:rPr>
        <w:t xml:space="preserve"> Competitors and their engines</w:t>
      </w:r>
      <w:bookmarkEnd w:id="364"/>
    </w:p>
    <w:tbl>
      <w:tblPr>
        <w:tblW w:w="9396" w:type="dxa"/>
        <w:jc w:val="center"/>
        <w:tblLook w:val="04A0" w:firstRow="1" w:lastRow="0" w:firstColumn="1" w:lastColumn="0" w:noHBand="0" w:noVBand="1"/>
      </w:tblPr>
      <w:tblGrid>
        <w:gridCol w:w="1812"/>
        <w:gridCol w:w="2341"/>
        <w:gridCol w:w="2106"/>
        <w:gridCol w:w="1958"/>
        <w:gridCol w:w="1179"/>
      </w:tblGrid>
      <w:tr w:rsidR="00F45CC1" w14:paraId="3D9CD396" w14:textId="77777777" w:rsidTr="00BD2BA1">
        <w:trPr>
          <w:trHeight w:val="300"/>
          <w:jc w:val="center"/>
        </w:trPr>
        <w:tc>
          <w:tcPr>
            <w:tcW w:w="1812" w:type="dxa"/>
            <w:tcBorders>
              <w:top w:val="single" w:sz="4" w:space="0" w:color="A5A5A5"/>
              <w:left w:val="single" w:sz="4" w:space="0" w:color="A5A5A5"/>
              <w:bottom w:val="nil"/>
              <w:right w:val="nil"/>
            </w:tcBorders>
            <w:noWrap/>
            <w:vAlign w:val="bottom"/>
            <w:hideMark/>
          </w:tcPr>
          <w:p w14:paraId="3D50AF10" w14:textId="77777777" w:rsidR="00F45CC1" w:rsidRDefault="00F45CC1" w:rsidP="00BD2BA1">
            <w:pPr>
              <w:rPr>
                <w:rFonts w:ascii="Times New Roman" w:hAnsi="Times New Roman" w:cs="Times New Roman"/>
                <w:sz w:val="22"/>
              </w:rPr>
            </w:pPr>
          </w:p>
        </w:tc>
        <w:tc>
          <w:tcPr>
            <w:tcW w:w="2341" w:type="dxa"/>
            <w:tcBorders>
              <w:top w:val="single" w:sz="4" w:space="0" w:color="A5A5A5"/>
              <w:left w:val="nil"/>
              <w:bottom w:val="nil"/>
              <w:right w:val="nil"/>
            </w:tcBorders>
            <w:noWrap/>
            <w:vAlign w:val="bottom"/>
            <w:hideMark/>
          </w:tcPr>
          <w:p w14:paraId="5B58C709" w14:textId="77777777" w:rsidR="00F45CC1" w:rsidRDefault="00F45CC1" w:rsidP="00BD2BA1">
            <w:pPr>
              <w:rPr>
                <w:szCs w:val="20"/>
              </w:rPr>
            </w:pPr>
          </w:p>
        </w:tc>
        <w:tc>
          <w:tcPr>
            <w:tcW w:w="2106" w:type="dxa"/>
            <w:tcBorders>
              <w:top w:val="single" w:sz="4" w:space="0" w:color="A5A5A5"/>
              <w:left w:val="nil"/>
              <w:bottom w:val="nil"/>
              <w:right w:val="nil"/>
            </w:tcBorders>
            <w:shd w:val="clear" w:color="auto" w:fill="C6EFCE"/>
            <w:noWrap/>
            <w:vAlign w:val="center"/>
            <w:hideMark/>
          </w:tcPr>
          <w:p w14:paraId="77D89662" w14:textId="77777777" w:rsidR="00F45CC1" w:rsidRDefault="00F45CC1" w:rsidP="00BD2BA1">
            <w:pPr>
              <w:spacing w:after="0" w:line="240" w:lineRule="auto"/>
              <w:jc w:val="center"/>
              <w:rPr>
                <w:rFonts w:ascii="Times New Roman" w:eastAsia="Times New Roman" w:hAnsi="Times New Roman" w:cs="Times New Roman"/>
                <w:color w:val="006100"/>
                <w:sz w:val="22"/>
              </w:rPr>
            </w:pPr>
            <w:r>
              <w:rPr>
                <w:rFonts w:ascii="Times New Roman" w:eastAsia="Times New Roman" w:hAnsi="Times New Roman" w:cs="Times New Roman"/>
                <w:color w:val="006100"/>
              </w:rPr>
              <w:t xml:space="preserve">Take off </w:t>
            </w:r>
          </w:p>
        </w:tc>
        <w:tc>
          <w:tcPr>
            <w:tcW w:w="1958" w:type="dxa"/>
            <w:tcBorders>
              <w:top w:val="single" w:sz="4" w:space="0" w:color="A5A5A5"/>
              <w:left w:val="nil"/>
              <w:bottom w:val="nil"/>
              <w:right w:val="nil"/>
            </w:tcBorders>
            <w:shd w:val="clear" w:color="auto" w:fill="C6EFCE"/>
            <w:noWrap/>
            <w:vAlign w:val="center"/>
            <w:hideMark/>
          </w:tcPr>
          <w:p w14:paraId="4B0E1FF1" w14:textId="77777777" w:rsidR="00F45CC1" w:rsidRDefault="00F45CC1" w:rsidP="00BD2BA1">
            <w:pPr>
              <w:spacing w:after="0" w:line="240" w:lineRule="auto"/>
              <w:jc w:val="center"/>
              <w:rPr>
                <w:rFonts w:ascii="Times New Roman" w:eastAsia="Times New Roman" w:hAnsi="Times New Roman" w:cs="Times New Roman"/>
                <w:color w:val="006100"/>
              </w:rPr>
            </w:pPr>
            <w:r>
              <w:rPr>
                <w:rFonts w:ascii="Times New Roman" w:eastAsia="Times New Roman" w:hAnsi="Times New Roman" w:cs="Times New Roman"/>
                <w:color w:val="006100"/>
              </w:rPr>
              <w:t xml:space="preserve">Continuous  </w:t>
            </w:r>
          </w:p>
        </w:tc>
        <w:tc>
          <w:tcPr>
            <w:tcW w:w="1179" w:type="dxa"/>
            <w:tcBorders>
              <w:top w:val="single" w:sz="4" w:space="0" w:color="A5A5A5"/>
              <w:left w:val="nil"/>
              <w:bottom w:val="nil"/>
              <w:right w:val="single" w:sz="4" w:space="0" w:color="A5A5A5"/>
            </w:tcBorders>
            <w:noWrap/>
            <w:vAlign w:val="bottom"/>
            <w:hideMark/>
          </w:tcPr>
          <w:p w14:paraId="77EC4194" w14:textId="77777777" w:rsidR="00F45CC1" w:rsidRDefault="00F45CC1" w:rsidP="00BD2BA1">
            <w:pPr>
              <w:rPr>
                <w:rFonts w:ascii="Times New Roman" w:eastAsia="Times New Roman" w:hAnsi="Times New Roman" w:cs="Times New Roman"/>
                <w:color w:val="006100"/>
              </w:rPr>
            </w:pPr>
          </w:p>
        </w:tc>
      </w:tr>
      <w:tr w:rsidR="00F45CC1" w14:paraId="0303320B" w14:textId="77777777" w:rsidTr="00BD2BA1">
        <w:trPr>
          <w:trHeight w:val="300"/>
          <w:jc w:val="center"/>
        </w:trPr>
        <w:tc>
          <w:tcPr>
            <w:tcW w:w="1812" w:type="dxa"/>
            <w:tcBorders>
              <w:top w:val="single" w:sz="4" w:space="0" w:color="A5A5A5"/>
              <w:left w:val="single" w:sz="4" w:space="0" w:color="A5A5A5"/>
              <w:bottom w:val="nil"/>
              <w:right w:val="nil"/>
            </w:tcBorders>
            <w:shd w:val="clear" w:color="auto" w:fill="FFFF00"/>
            <w:noWrap/>
            <w:vAlign w:val="center"/>
            <w:hideMark/>
          </w:tcPr>
          <w:p w14:paraId="446DEF0B" w14:textId="77777777" w:rsidR="00F45CC1" w:rsidRDefault="00F45CC1" w:rsidP="00BD2BA1">
            <w:pPr>
              <w:spacing w:after="0" w:line="240" w:lineRule="auto"/>
              <w:jc w:val="center"/>
              <w:rPr>
                <w:rFonts w:ascii="Times New Roman" w:eastAsia="Times New Roman" w:hAnsi="Times New Roman" w:cs="Times New Roman"/>
                <w:color w:val="000000"/>
                <w:sz w:val="22"/>
              </w:rPr>
            </w:pPr>
            <w:r>
              <w:rPr>
                <w:rFonts w:ascii="Times New Roman" w:eastAsia="Times New Roman" w:hAnsi="Times New Roman" w:cs="Times New Roman"/>
                <w:color w:val="000000"/>
              </w:rPr>
              <w:t xml:space="preserve">Name of Airplane </w:t>
            </w:r>
          </w:p>
        </w:tc>
        <w:tc>
          <w:tcPr>
            <w:tcW w:w="2341" w:type="dxa"/>
            <w:tcBorders>
              <w:top w:val="single" w:sz="4" w:space="0" w:color="A5A5A5"/>
              <w:left w:val="nil"/>
              <w:bottom w:val="nil"/>
              <w:right w:val="nil"/>
            </w:tcBorders>
            <w:shd w:val="clear" w:color="auto" w:fill="FFFF00"/>
            <w:noWrap/>
            <w:vAlign w:val="center"/>
            <w:hideMark/>
          </w:tcPr>
          <w:p w14:paraId="487852C3" w14:textId="77777777" w:rsidR="00F45CC1" w:rsidRDefault="00F45CC1" w:rsidP="00BD2BA1">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 xml:space="preserve">Engine </w:t>
            </w:r>
          </w:p>
        </w:tc>
        <w:tc>
          <w:tcPr>
            <w:tcW w:w="2106" w:type="dxa"/>
            <w:tcBorders>
              <w:top w:val="single" w:sz="4" w:space="0" w:color="A5A5A5"/>
              <w:left w:val="nil"/>
              <w:bottom w:val="nil"/>
              <w:right w:val="nil"/>
            </w:tcBorders>
            <w:shd w:val="clear" w:color="auto" w:fill="FFFF00"/>
            <w:noWrap/>
            <w:vAlign w:val="center"/>
            <w:hideMark/>
          </w:tcPr>
          <w:p w14:paraId="4B0BCD8B" w14:textId="77777777" w:rsidR="00F45CC1" w:rsidRDefault="00F45CC1" w:rsidP="00BD2BA1">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 xml:space="preserve">Power </w:t>
            </w:r>
          </w:p>
        </w:tc>
        <w:tc>
          <w:tcPr>
            <w:tcW w:w="1958" w:type="dxa"/>
            <w:tcBorders>
              <w:top w:val="single" w:sz="4" w:space="0" w:color="A5A5A5"/>
              <w:left w:val="nil"/>
              <w:bottom w:val="nil"/>
              <w:right w:val="nil"/>
            </w:tcBorders>
            <w:shd w:val="clear" w:color="auto" w:fill="FFFF00"/>
            <w:noWrap/>
            <w:vAlign w:val="center"/>
            <w:hideMark/>
          </w:tcPr>
          <w:p w14:paraId="1ED92B02" w14:textId="77777777" w:rsidR="00F45CC1" w:rsidRDefault="00F45CC1" w:rsidP="00BD2BA1">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 Power</w:t>
            </w:r>
          </w:p>
        </w:tc>
        <w:tc>
          <w:tcPr>
            <w:tcW w:w="1179" w:type="dxa"/>
            <w:tcBorders>
              <w:top w:val="single" w:sz="4" w:space="0" w:color="A5A5A5"/>
              <w:left w:val="nil"/>
              <w:bottom w:val="nil"/>
              <w:right w:val="single" w:sz="4" w:space="0" w:color="A5A5A5"/>
            </w:tcBorders>
            <w:shd w:val="clear" w:color="auto" w:fill="FFFF00"/>
            <w:noWrap/>
            <w:vAlign w:val="center"/>
            <w:hideMark/>
          </w:tcPr>
          <w:p w14:paraId="0C53B995" w14:textId="77777777" w:rsidR="00F45CC1" w:rsidRDefault="00F45CC1" w:rsidP="00BD2BA1">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 xml:space="preserve">Weight of Aircraft </w:t>
            </w:r>
          </w:p>
        </w:tc>
      </w:tr>
      <w:tr w:rsidR="00F45CC1" w14:paraId="42FF3BDA" w14:textId="77777777" w:rsidTr="00BD2BA1">
        <w:trPr>
          <w:trHeight w:val="300"/>
          <w:jc w:val="center"/>
        </w:trPr>
        <w:tc>
          <w:tcPr>
            <w:tcW w:w="1812" w:type="dxa"/>
            <w:tcBorders>
              <w:top w:val="single" w:sz="4" w:space="0" w:color="3F3F3F"/>
              <w:left w:val="single" w:sz="4" w:space="0" w:color="3F3F3F"/>
              <w:bottom w:val="single" w:sz="4" w:space="0" w:color="3F3F3F"/>
              <w:right w:val="single" w:sz="4" w:space="0" w:color="3F3F3F"/>
            </w:tcBorders>
            <w:shd w:val="clear" w:color="auto" w:fill="F2F2F2"/>
            <w:noWrap/>
            <w:vAlign w:val="center"/>
            <w:hideMark/>
          </w:tcPr>
          <w:p w14:paraId="2CA38A38" w14:textId="77777777" w:rsidR="00F45CC1" w:rsidRDefault="00F45CC1" w:rsidP="00BD2BA1">
            <w:pPr>
              <w:spacing w:after="0" w:line="240" w:lineRule="auto"/>
              <w:jc w:val="center"/>
              <w:rPr>
                <w:rFonts w:ascii="Times New Roman" w:eastAsia="Times New Roman" w:hAnsi="Times New Roman" w:cs="Times New Roman"/>
                <w:b/>
                <w:bCs/>
                <w:color w:val="3F3F3F"/>
              </w:rPr>
            </w:pPr>
            <w:r>
              <w:rPr>
                <w:rFonts w:ascii="Times New Roman" w:eastAsia="Times New Roman" w:hAnsi="Times New Roman" w:cs="Times New Roman"/>
                <w:b/>
                <w:bCs/>
                <w:color w:val="3F3F3F"/>
              </w:rPr>
              <w:t xml:space="preserve">Bristel </w:t>
            </w:r>
          </w:p>
        </w:tc>
        <w:tc>
          <w:tcPr>
            <w:tcW w:w="2341" w:type="dxa"/>
            <w:tcBorders>
              <w:top w:val="single" w:sz="4" w:space="0" w:color="3F3F3F"/>
              <w:left w:val="single" w:sz="4" w:space="0" w:color="3F3F3F"/>
              <w:bottom w:val="single" w:sz="4" w:space="0" w:color="3F3F3F"/>
              <w:right w:val="single" w:sz="4" w:space="0" w:color="3F3F3F"/>
            </w:tcBorders>
            <w:shd w:val="clear" w:color="auto" w:fill="F2F2F2"/>
            <w:noWrap/>
            <w:vAlign w:val="center"/>
            <w:hideMark/>
          </w:tcPr>
          <w:p w14:paraId="18FA3EFF" w14:textId="77777777" w:rsidR="00F45CC1" w:rsidRDefault="00F45CC1" w:rsidP="00BD2BA1">
            <w:pPr>
              <w:spacing w:after="0" w:line="240" w:lineRule="auto"/>
              <w:jc w:val="center"/>
              <w:rPr>
                <w:rFonts w:ascii="Times New Roman" w:eastAsia="Times New Roman" w:hAnsi="Times New Roman" w:cs="Times New Roman"/>
                <w:b/>
                <w:bCs/>
                <w:color w:val="3F3F3F"/>
              </w:rPr>
            </w:pPr>
            <w:r>
              <w:rPr>
                <w:rFonts w:ascii="Times New Roman" w:eastAsia="Times New Roman" w:hAnsi="Times New Roman" w:cs="Times New Roman"/>
                <w:b/>
                <w:bCs/>
                <w:color w:val="3F3F3F"/>
              </w:rPr>
              <w:t xml:space="preserve">UL Power 350i </w:t>
            </w:r>
          </w:p>
        </w:tc>
        <w:tc>
          <w:tcPr>
            <w:tcW w:w="2106" w:type="dxa"/>
            <w:tcBorders>
              <w:top w:val="single" w:sz="4" w:space="0" w:color="3F3F3F"/>
              <w:left w:val="single" w:sz="4" w:space="0" w:color="3F3F3F"/>
              <w:bottom w:val="single" w:sz="4" w:space="0" w:color="3F3F3F"/>
              <w:right w:val="single" w:sz="4" w:space="0" w:color="3F3F3F"/>
            </w:tcBorders>
            <w:shd w:val="clear" w:color="auto" w:fill="F2F2F2"/>
            <w:noWrap/>
            <w:vAlign w:val="center"/>
            <w:hideMark/>
          </w:tcPr>
          <w:p w14:paraId="534F6D0A" w14:textId="77777777" w:rsidR="00F45CC1" w:rsidRDefault="00F45CC1" w:rsidP="00BD2BA1">
            <w:pPr>
              <w:spacing w:after="0" w:line="240" w:lineRule="auto"/>
              <w:jc w:val="center"/>
              <w:rPr>
                <w:rFonts w:ascii="Times New Roman" w:eastAsia="Times New Roman" w:hAnsi="Times New Roman" w:cs="Times New Roman"/>
                <w:b/>
                <w:bCs/>
                <w:color w:val="3F3F3F"/>
              </w:rPr>
            </w:pPr>
            <w:r>
              <w:rPr>
                <w:rFonts w:ascii="Times New Roman" w:eastAsia="Times New Roman" w:hAnsi="Times New Roman" w:cs="Times New Roman"/>
                <w:b/>
                <w:bCs/>
                <w:color w:val="3F3F3F"/>
              </w:rPr>
              <w:t xml:space="preserve">118 hp at 3300 rpm </w:t>
            </w:r>
          </w:p>
        </w:tc>
        <w:tc>
          <w:tcPr>
            <w:tcW w:w="1958" w:type="dxa"/>
            <w:tcBorders>
              <w:top w:val="single" w:sz="4" w:space="0" w:color="3F3F3F"/>
              <w:left w:val="single" w:sz="4" w:space="0" w:color="3F3F3F"/>
              <w:bottom w:val="single" w:sz="4" w:space="0" w:color="3F3F3F"/>
              <w:right w:val="single" w:sz="4" w:space="0" w:color="3F3F3F"/>
            </w:tcBorders>
            <w:shd w:val="clear" w:color="auto" w:fill="F2F2F2"/>
            <w:noWrap/>
            <w:vAlign w:val="center"/>
            <w:hideMark/>
          </w:tcPr>
          <w:p w14:paraId="2916FF83" w14:textId="77777777" w:rsidR="00F45CC1" w:rsidRDefault="00F45CC1" w:rsidP="00BD2BA1">
            <w:pPr>
              <w:spacing w:after="0" w:line="240" w:lineRule="auto"/>
              <w:jc w:val="center"/>
              <w:rPr>
                <w:rFonts w:ascii="Times New Roman" w:eastAsia="Times New Roman" w:hAnsi="Times New Roman" w:cs="Times New Roman"/>
                <w:b/>
                <w:bCs/>
                <w:color w:val="3F3F3F"/>
              </w:rPr>
            </w:pPr>
            <w:r>
              <w:rPr>
                <w:rFonts w:ascii="Times New Roman" w:eastAsia="Times New Roman" w:hAnsi="Times New Roman" w:cs="Times New Roman"/>
                <w:b/>
                <w:bCs/>
                <w:color w:val="3F3F3F"/>
              </w:rPr>
              <w:t xml:space="preserve">72 hp at 2500 rpm </w:t>
            </w:r>
          </w:p>
        </w:tc>
        <w:tc>
          <w:tcPr>
            <w:tcW w:w="1179" w:type="dxa"/>
            <w:tcBorders>
              <w:top w:val="single" w:sz="4" w:space="0" w:color="3F3F3F"/>
              <w:left w:val="single" w:sz="4" w:space="0" w:color="3F3F3F"/>
              <w:bottom w:val="single" w:sz="4" w:space="0" w:color="3F3F3F"/>
              <w:right w:val="single" w:sz="4" w:space="0" w:color="3F3F3F"/>
            </w:tcBorders>
            <w:shd w:val="clear" w:color="auto" w:fill="F2F2F2"/>
            <w:noWrap/>
            <w:vAlign w:val="center"/>
            <w:hideMark/>
          </w:tcPr>
          <w:p w14:paraId="72550720" w14:textId="77777777" w:rsidR="00F45CC1" w:rsidRDefault="00F45CC1" w:rsidP="00BD2BA1">
            <w:pPr>
              <w:spacing w:after="0" w:line="240" w:lineRule="auto"/>
              <w:jc w:val="center"/>
              <w:rPr>
                <w:rFonts w:ascii="Times New Roman" w:eastAsia="Times New Roman" w:hAnsi="Times New Roman" w:cs="Times New Roman"/>
                <w:b/>
                <w:bCs/>
                <w:color w:val="3F3F3F"/>
              </w:rPr>
            </w:pPr>
            <w:r>
              <w:rPr>
                <w:rFonts w:ascii="Times New Roman" w:eastAsia="Times New Roman" w:hAnsi="Times New Roman" w:cs="Times New Roman"/>
                <w:b/>
                <w:bCs/>
                <w:color w:val="3F3F3F"/>
              </w:rPr>
              <w:t xml:space="preserve">560 kg </w:t>
            </w:r>
          </w:p>
        </w:tc>
      </w:tr>
      <w:tr w:rsidR="00F45CC1" w14:paraId="6CAACE40" w14:textId="77777777" w:rsidTr="00BD2BA1">
        <w:trPr>
          <w:trHeight w:val="300"/>
          <w:jc w:val="center"/>
        </w:trPr>
        <w:tc>
          <w:tcPr>
            <w:tcW w:w="1812" w:type="dxa"/>
            <w:tcBorders>
              <w:top w:val="single" w:sz="4" w:space="0" w:color="3F3F3F"/>
              <w:left w:val="single" w:sz="4" w:space="0" w:color="3F3F3F"/>
              <w:bottom w:val="single" w:sz="4" w:space="0" w:color="3F3F3F"/>
              <w:right w:val="single" w:sz="4" w:space="0" w:color="3F3F3F"/>
            </w:tcBorders>
            <w:shd w:val="clear" w:color="auto" w:fill="F2F2F2"/>
            <w:noWrap/>
            <w:vAlign w:val="center"/>
            <w:hideMark/>
          </w:tcPr>
          <w:p w14:paraId="54A80352" w14:textId="77777777" w:rsidR="00F45CC1" w:rsidRDefault="00F45CC1" w:rsidP="00BD2BA1">
            <w:pPr>
              <w:spacing w:after="0" w:line="240" w:lineRule="auto"/>
              <w:jc w:val="center"/>
              <w:rPr>
                <w:rFonts w:ascii="Times New Roman" w:eastAsia="Times New Roman" w:hAnsi="Times New Roman" w:cs="Times New Roman"/>
                <w:b/>
                <w:bCs/>
                <w:color w:val="3F3F3F"/>
              </w:rPr>
            </w:pPr>
            <w:r>
              <w:rPr>
                <w:rFonts w:ascii="Times New Roman" w:eastAsia="Times New Roman" w:hAnsi="Times New Roman" w:cs="Times New Roman"/>
                <w:b/>
                <w:bCs/>
                <w:color w:val="3F3F3F"/>
              </w:rPr>
              <w:t>Aquila A 211</w:t>
            </w:r>
          </w:p>
        </w:tc>
        <w:tc>
          <w:tcPr>
            <w:tcW w:w="2341" w:type="dxa"/>
            <w:tcBorders>
              <w:top w:val="single" w:sz="4" w:space="0" w:color="3F3F3F"/>
              <w:left w:val="single" w:sz="4" w:space="0" w:color="3F3F3F"/>
              <w:bottom w:val="single" w:sz="4" w:space="0" w:color="3F3F3F"/>
              <w:right w:val="single" w:sz="4" w:space="0" w:color="3F3F3F"/>
            </w:tcBorders>
            <w:shd w:val="clear" w:color="auto" w:fill="F2F2F2"/>
            <w:noWrap/>
            <w:vAlign w:val="center"/>
            <w:hideMark/>
          </w:tcPr>
          <w:p w14:paraId="4C94348F" w14:textId="77777777" w:rsidR="00F45CC1" w:rsidRDefault="00F45CC1" w:rsidP="00BD2BA1">
            <w:pPr>
              <w:spacing w:after="0" w:line="240" w:lineRule="auto"/>
              <w:jc w:val="center"/>
              <w:rPr>
                <w:rFonts w:ascii="Times New Roman" w:eastAsia="Times New Roman" w:hAnsi="Times New Roman" w:cs="Times New Roman"/>
                <w:b/>
                <w:bCs/>
                <w:color w:val="3F3F3F"/>
              </w:rPr>
            </w:pPr>
            <w:r>
              <w:rPr>
                <w:rFonts w:ascii="Times New Roman" w:eastAsia="Times New Roman" w:hAnsi="Times New Roman" w:cs="Times New Roman"/>
                <w:b/>
                <w:bCs/>
                <w:color w:val="3F3F3F"/>
              </w:rPr>
              <w:t>Rotax 912 S3</w:t>
            </w:r>
          </w:p>
        </w:tc>
        <w:tc>
          <w:tcPr>
            <w:tcW w:w="2106" w:type="dxa"/>
            <w:tcBorders>
              <w:top w:val="single" w:sz="4" w:space="0" w:color="3F3F3F"/>
              <w:left w:val="single" w:sz="4" w:space="0" w:color="3F3F3F"/>
              <w:bottom w:val="single" w:sz="4" w:space="0" w:color="3F3F3F"/>
              <w:right w:val="single" w:sz="4" w:space="0" w:color="3F3F3F"/>
            </w:tcBorders>
            <w:shd w:val="clear" w:color="auto" w:fill="F2F2F2"/>
            <w:noWrap/>
            <w:vAlign w:val="center"/>
            <w:hideMark/>
          </w:tcPr>
          <w:p w14:paraId="6CB12EA2" w14:textId="77777777" w:rsidR="00F45CC1" w:rsidRDefault="00F45CC1" w:rsidP="00BD2BA1">
            <w:pPr>
              <w:spacing w:after="0" w:line="240" w:lineRule="auto"/>
              <w:jc w:val="center"/>
              <w:rPr>
                <w:rFonts w:ascii="Times New Roman" w:eastAsia="Times New Roman" w:hAnsi="Times New Roman" w:cs="Times New Roman"/>
                <w:b/>
                <w:bCs/>
                <w:color w:val="3F3F3F"/>
              </w:rPr>
            </w:pPr>
            <w:r>
              <w:rPr>
                <w:rFonts w:ascii="Times New Roman" w:eastAsia="Times New Roman" w:hAnsi="Times New Roman" w:cs="Times New Roman"/>
                <w:b/>
                <w:bCs/>
                <w:color w:val="3F3F3F"/>
              </w:rPr>
              <w:t xml:space="preserve">98.6 hp at 2385 rpm </w:t>
            </w:r>
          </w:p>
        </w:tc>
        <w:tc>
          <w:tcPr>
            <w:tcW w:w="1958" w:type="dxa"/>
            <w:tcBorders>
              <w:top w:val="single" w:sz="4" w:space="0" w:color="3F3F3F"/>
              <w:left w:val="single" w:sz="4" w:space="0" w:color="3F3F3F"/>
              <w:bottom w:val="single" w:sz="4" w:space="0" w:color="3F3F3F"/>
              <w:right w:val="single" w:sz="4" w:space="0" w:color="3F3F3F"/>
            </w:tcBorders>
            <w:shd w:val="clear" w:color="auto" w:fill="F2F2F2"/>
            <w:noWrap/>
            <w:vAlign w:val="center"/>
            <w:hideMark/>
          </w:tcPr>
          <w:p w14:paraId="6456F123" w14:textId="77777777" w:rsidR="00F45CC1" w:rsidRDefault="00F45CC1" w:rsidP="00BD2BA1">
            <w:pPr>
              <w:spacing w:after="0" w:line="240" w:lineRule="auto"/>
              <w:jc w:val="center"/>
              <w:rPr>
                <w:rFonts w:ascii="Times New Roman" w:eastAsia="Times New Roman" w:hAnsi="Times New Roman" w:cs="Times New Roman"/>
                <w:b/>
                <w:bCs/>
                <w:color w:val="3F3F3F"/>
              </w:rPr>
            </w:pPr>
            <w:r>
              <w:rPr>
                <w:rFonts w:ascii="Times New Roman" w:eastAsia="Times New Roman" w:hAnsi="Times New Roman" w:cs="Times New Roman"/>
                <w:b/>
                <w:bCs/>
                <w:color w:val="3F3F3F"/>
              </w:rPr>
              <w:t>92.5 hp at 2260 rpm</w:t>
            </w:r>
          </w:p>
        </w:tc>
        <w:tc>
          <w:tcPr>
            <w:tcW w:w="1179" w:type="dxa"/>
            <w:tcBorders>
              <w:top w:val="single" w:sz="4" w:space="0" w:color="3F3F3F"/>
              <w:left w:val="single" w:sz="4" w:space="0" w:color="3F3F3F"/>
              <w:bottom w:val="single" w:sz="4" w:space="0" w:color="3F3F3F"/>
              <w:right w:val="single" w:sz="4" w:space="0" w:color="3F3F3F"/>
            </w:tcBorders>
            <w:shd w:val="clear" w:color="auto" w:fill="F2F2F2"/>
            <w:noWrap/>
            <w:vAlign w:val="center"/>
            <w:hideMark/>
          </w:tcPr>
          <w:p w14:paraId="766DC851" w14:textId="77777777" w:rsidR="00F45CC1" w:rsidRDefault="00F45CC1" w:rsidP="00BD2BA1">
            <w:pPr>
              <w:spacing w:after="0" w:line="240" w:lineRule="auto"/>
              <w:jc w:val="center"/>
              <w:rPr>
                <w:rFonts w:ascii="Times New Roman" w:eastAsia="Times New Roman" w:hAnsi="Times New Roman" w:cs="Times New Roman"/>
                <w:b/>
                <w:bCs/>
                <w:color w:val="3F3F3F"/>
              </w:rPr>
            </w:pPr>
            <w:r>
              <w:rPr>
                <w:rFonts w:ascii="Times New Roman" w:eastAsia="Times New Roman" w:hAnsi="Times New Roman" w:cs="Times New Roman"/>
                <w:b/>
                <w:bCs/>
                <w:color w:val="3F3F3F"/>
              </w:rPr>
              <w:t xml:space="preserve">750 kg </w:t>
            </w:r>
          </w:p>
        </w:tc>
      </w:tr>
      <w:tr w:rsidR="00F45CC1" w14:paraId="1328ADC3" w14:textId="77777777" w:rsidTr="00BD2BA1">
        <w:trPr>
          <w:trHeight w:val="300"/>
          <w:jc w:val="center"/>
        </w:trPr>
        <w:tc>
          <w:tcPr>
            <w:tcW w:w="1812" w:type="dxa"/>
            <w:tcBorders>
              <w:top w:val="single" w:sz="4" w:space="0" w:color="3F3F3F"/>
              <w:left w:val="single" w:sz="4" w:space="0" w:color="3F3F3F"/>
              <w:bottom w:val="single" w:sz="4" w:space="0" w:color="3F3F3F"/>
              <w:right w:val="single" w:sz="4" w:space="0" w:color="3F3F3F"/>
            </w:tcBorders>
            <w:shd w:val="clear" w:color="auto" w:fill="F2F2F2"/>
            <w:noWrap/>
            <w:vAlign w:val="center"/>
            <w:hideMark/>
          </w:tcPr>
          <w:p w14:paraId="6FB74CC8" w14:textId="77777777" w:rsidR="00F45CC1" w:rsidRDefault="00F45CC1" w:rsidP="00BD2BA1">
            <w:pPr>
              <w:spacing w:after="0" w:line="240" w:lineRule="auto"/>
              <w:jc w:val="center"/>
              <w:rPr>
                <w:rFonts w:ascii="Times New Roman" w:eastAsia="Times New Roman" w:hAnsi="Times New Roman" w:cs="Times New Roman"/>
                <w:b/>
                <w:bCs/>
                <w:color w:val="3F3F3F"/>
              </w:rPr>
            </w:pPr>
            <w:r>
              <w:rPr>
                <w:rFonts w:ascii="Times New Roman" w:eastAsia="Times New Roman" w:hAnsi="Times New Roman" w:cs="Times New Roman"/>
                <w:b/>
                <w:bCs/>
                <w:color w:val="3F3F3F"/>
              </w:rPr>
              <w:t>Aero AT-3</w:t>
            </w:r>
          </w:p>
        </w:tc>
        <w:tc>
          <w:tcPr>
            <w:tcW w:w="2341" w:type="dxa"/>
            <w:tcBorders>
              <w:top w:val="single" w:sz="4" w:space="0" w:color="3F3F3F"/>
              <w:left w:val="single" w:sz="4" w:space="0" w:color="3F3F3F"/>
              <w:bottom w:val="single" w:sz="4" w:space="0" w:color="3F3F3F"/>
              <w:right w:val="single" w:sz="4" w:space="0" w:color="3F3F3F"/>
            </w:tcBorders>
            <w:shd w:val="clear" w:color="auto" w:fill="F2F2F2"/>
            <w:noWrap/>
            <w:vAlign w:val="center"/>
            <w:hideMark/>
          </w:tcPr>
          <w:p w14:paraId="66098545" w14:textId="77777777" w:rsidR="00F45CC1" w:rsidRDefault="00F45CC1" w:rsidP="00BD2BA1">
            <w:pPr>
              <w:spacing w:after="0" w:line="240" w:lineRule="auto"/>
              <w:jc w:val="center"/>
              <w:rPr>
                <w:rFonts w:ascii="Times New Roman" w:eastAsia="Times New Roman" w:hAnsi="Times New Roman" w:cs="Times New Roman"/>
                <w:b/>
                <w:bCs/>
                <w:color w:val="3F3F3F"/>
              </w:rPr>
            </w:pPr>
            <w:r>
              <w:rPr>
                <w:rFonts w:ascii="Times New Roman" w:eastAsia="Times New Roman" w:hAnsi="Times New Roman" w:cs="Times New Roman"/>
                <w:b/>
                <w:bCs/>
                <w:color w:val="3F3F3F"/>
              </w:rPr>
              <w:t>Rotax 912 S2/S4</w:t>
            </w:r>
          </w:p>
        </w:tc>
        <w:tc>
          <w:tcPr>
            <w:tcW w:w="2106" w:type="dxa"/>
            <w:tcBorders>
              <w:top w:val="single" w:sz="4" w:space="0" w:color="3F3F3F"/>
              <w:left w:val="single" w:sz="4" w:space="0" w:color="3F3F3F"/>
              <w:bottom w:val="single" w:sz="4" w:space="0" w:color="3F3F3F"/>
              <w:right w:val="single" w:sz="4" w:space="0" w:color="3F3F3F"/>
            </w:tcBorders>
            <w:shd w:val="clear" w:color="auto" w:fill="F2F2F2"/>
            <w:noWrap/>
            <w:vAlign w:val="center"/>
            <w:hideMark/>
          </w:tcPr>
          <w:p w14:paraId="164AA892" w14:textId="77777777" w:rsidR="00F45CC1" w:rsidRDefault="00F45CC1" w:rsidP="00BD2BA1">
            <w:pPr>
              <w:spacing w:after="0" w:line="240" w:lineRule="auto"/>
              <w:jc w:val="center"/>
              <w:rPr>
                <w:rFonts w:ascii="Times New Roman" w:eastAsia="Times New Roman" w:hAnsi="Times New Roman" w:cs="Times New Roman"/>
                <w:b/>
                <w:bCs/>
                <w:color w:val="3F3F3F"/>
              </w:rPr>
            </w:pPr>
            <w:r>
              <w:rPr>
                <w:rFonts w:ascii="Times New Roman" w:eastAsia="Times New Roman" w:hAnsi="Times New Roman" w:cs="Times New Roman"/>
                <w:b/>
                <w:bCs/>
                <w:color w:val="3F3F3F"/>
              </w:rPr>
              <w:t>98.5 hp at 5800 rpm</w:t>
            </w:r>
          </w:p>
        </w:tc>
        <w:tc>
          <w:tcPr>
            <w:tcW w:w="1958" w:type="dxa"/>
            <w:tcBorders>
              <w:top w:val="single" w:sz="4" w:space="0" w:color="3F3F3F"/>
              <w:left w:val="single" w:sz="4" w:space="0" w:color="3F3F3F"/>
              <w:bottom w:val="single" w:sz="4" w:space="0" w:color="3F3F3F"/>
              <w:right w:val="single" w:sz="4" w:space="0" w:color="3F3F3F"/>
            </w:tcBorders>
            <w:shd w:val="clear" w:color="auto" w:fill="F2F2F2"/>
            <w:noWrap/>
            <w:vAlign w:val="center"/>
            <w:hideMark/>
          </w:tcPr>
          <w:p w14:paraId="4931B039" w14:textId="77777777" w:rsidR="00F45CC1" w:rsidRDefault="00F45CC1" w:rsidP="00BD2BA1">
            <w:pPr>
              <w:spacing w:after="0" w:line="240" w:lineRule="auto"/>
              <w:jc w:val="center"/>
              <w:rPr>
                <w:rFonts w:ascii="Times New Roman" w:eastAsia="Times New Roman" w:hAnsi="Times New Roman" w:cs="Times New Roman"/>
                <w:b/>
                <w:bCs/>
                <w:color w:val="3F3F3F"/>
              </w:rPr>
            </w:pPr>
            <w:r>
              <w:rPr>
                <w:rFonts w:ascii="Times New Roman" w:eastAsia="Times New Roman" w:hAnsi="Times New Roman" w:cs="Times New Roman"/>
                <w:b/>
                <w:bCs/>
                <w:color w:val="3F3F3F"/>
              </w:rPr>
              <w:t>92.5 hp at 5500 rpm</w:t>
            </w:r>
          </w:p>
        </w:tc>
        <w:tc>
          <w:tcPr>
            <w:tcW w:w="1179" w:type="dxa"/>
            <w:tcBorders>
              <w:top w:val="single" w:sz="4" w:space="0" w:color="3F3F3F"/>
              <w:left w:val="single" w:sz="4" w:space="0" w:color="3F3F3F"/>
              <w:bottom w:val="single" w:sz="4" w:space="0" w:color="3F3F3F"/>
              <w:right w:val="single" w:sz="4" w:space="0" w:color="3F3F3F"/>
            </w:tcBorders>
            <w:shd w:val="clear" w:color="auto" w:fill="F2F2F2"/>
            <w:noWrap/>
            <w:vAlign w:val="center"/>
            <w:hideMark/>
          </w:tcPr>
          <w:p w14:paraId="1242439E" w14:textId="77777777" w:rsidR="00F45CC1" w:rsidRDefault="00F45CC1" w:rsidP="00BD2BA1">
            <w:pPr>
              <w:spacing w:after="0" w:line="240" w:lineRule="auto"/>
              <w:jc w:val="center"/>
              <w:rPr>
                <w:rFonts w:ascii="Times New Roman" w:eastAsia="Times New Roman" w:hAnsi="Times New Roman" w:cs="Times New Roman"/>
                <w:b/>
                <w:bCs/>
                <w:color w:val="3F3F3F"/>
              </w:rPr>
            </w:pPr>
            <w:r>
              <w:rPr>
                <w:rFonts w:ascii="Times New Roman" w:eastAsia="Times New Roman" w:hAnsi="Times New Roman" w:cs="Times New Roman"/>
                <w:b/>
                <w:bCs/>
                <w:color w:val="3F3F3F"/>
              </w:rPr>
              <w:t xml:space="preserve">582 kg </w:t>
            </w:r>
          </w:p>
        </w:tc>
      </w:tr>
      <w:tr w:rsidR="00F45CC1" w14:paraId="3FA1A845" w14:textId="77777777" w:rsidTr="00BD2BA1">
        <w:trPr>
          <w:trHeight w:val="300"/>
          <w:jc w:val="center"/>
        </w:trPr>
        <w:tc>
          <w:tcPr>
            <w:tcW w:w="1812" w:type="dxa"/>
            <w:tcBorders>
              <w:top w:val="single" w:sz="4" w:space="0" w:color="3F3F3F"/>
              <w:left w:val="single" w:sz="4" w:space="0" w:color="3F3F3F"/>
              <w:bottom w:val="single" w:sz="4" w:space="0" w:color="3F3F3F"/>
              <w:right w:val="single" w:sz="4" w:space="0" w:color="3F3F3F"/>
            </w:tcBorders>
            <w:shd w:val="clear" w:color="auto" w:fill="F2F2F2"/>
            <w:noWrap/>
            <w:vAlign w:val="center"/>
            <w:hideMark/>
          </w:tcPr>
          <w:p w14:paraId="1A9ECF82" w14:textId="77777777" w:rsidR="00F45CC1" w:rsidRDefault="00F45CC1" w:rsidP="00BD2BA1">
            <w:pPr>
              <w:spacing w:after="0" w:line="240" w:lineRule="auto"/>
              <w:jc w:val="center"/>
              <w:rPr>
                <w:rFonts w:ascii="Times New Roman" w:eastAsia="Times New Roman" w:hAnsi="Times New Roman" w:cs="Times New Roman"/>
                <w:b/>
                <w:bCs/>
                <w:color w:val="3F3F3F"/>
              </w:rPr>
            </w:pPr>
            <w:r>
              <w:rPr>
                <w:rFonts w:ascii="Times New Roman" w:eastAsia="Times New Roman" w:hAnsi="Times New Roman" w:cs="Times New Roman"/>
                <w:b/>
                <w:bCs/>
                <w:color w:val="3F3F3F"/>
              </w:rPr>
              <w:t>Sonaca 200</w:t>
            </w:r>
          </w:p>
        </w:tc>
        <w:tc>
          <w:tcPr>
            <w:tcW w:w="2341" w:type="dxa"/>
            <w:tcBorders>
              <w:top w:val="single" w:sz="4" w:space="0" w:color="3F3F3F"/>
              <w:left w:val="single" w:sz="4" w:space="0" w:color="3F3F3F"/>
              <w:bottom w:val="single" w:sz="4" w:space="0" w:color="3F3F3F"/>
              <w:right w:val="single" w:sz="4" w:space="0" w:color="3F3F3F"/>
            </w:tcBorders>
            <w:shd w:val="clear" w:color="auto" w:fill="F2F2F2"/>
            <w:noWrap/>
            <w:vAlign w:val="center"/>
            <w:hideMark/>
          </w:tcPr>
          <w:p w14:paraId="598B7482" w14:textId="77777777" w:rsidR="00F45CC1" w:rsidRDefault="00F45CC1" w:rsidP="00BD2BA1">
            <w:pPr>
              <w:spacing w:after="0" w:line="240" w:lineRule="auto"/>
              <w:jc w:val="center"/>
              <w:rPr>
                <w:rFonts w:ascii="Times New Roman" w:eastAsia="Times New Roman" w:hAnsi="Times New Roman" w:cs="Times New Roman"/>
                <w:b/>
                <w:bCs/>
                <w:color w:val="3F3F3F"/>
              </w:rPr>
            </w:pPr>
            <w:r>
              <w:rPr>
                <w:rFonts w:ascii="Times New Roman" w:eastAsia="Times New Roman" w:hAnsi="Times New Roman" w:cs="Times New Roman"/>
                <w:b/>
                <w:bCs/>
                <w:color w:val="3F3F3F"/>
              </w:rPr>
              <w:t xml:space="preserve">Rotax 914 F </w:t>
            </w:r>
          </w:p>
        </w:tc>
        <w:tc>
          <w:tcPr>
            <w:tcW w:w="2106" w:type="dxa"/>
            <w:tcBorders>
              <w:top w:val="single" w:sz="4" w:space="0" w:color="3F3F3F"/>
              <w:left w:val="single" w:sz="4" w:space="0" w:color="3F3F3F"/>
              <w:bottom w:val="single" w:sz="4" w:space="0" w:color="3F3F3F"/>
              <w:right w:val="single" w:sz="4" w:space="0" w:color="3F3F3F"/>
            </w:tcBorders>
            <w:shd w:val="clear" w:color="auto" w:fill="F2F2F2"/>
            <w:noWrap/>
            <w:vAlign w:val="center"/>
            <w:hideMark/>
          </w:tcPr>
          <w:p w14:paraId="5601879A" w14:textId="77777777" w:rsidR="00F45CC1" w:rsidRDefault="00F45CC1" w:rsidP="00BD2BA1">
            <w:pPr>
              <w:spacing w:after="0" w:line="240" w:lineRule="auto"/>
              <w:jc w:val="center"/>
              <w:rPr>
                <w:rFonts w:ascii="Times New Roman" w:eastAsia="Times New Roman" w:hAnsi="Times New Roman" w:cs="Times New Roman"/>
                <w:b/>
                <w:bCs/>
                <w:color w:val="3F3F3F"/>
              </w:rPr>
            </w:pPr>
            <w:r>
              <w:rPr>
                <w:rFonts w:ascii="Times New Roman" w:eastAsia="Times New Roman" w:hAnsi="Times New Roman" w:cs="Times New Roman"/>
                <w:b/>
                <w:bCs/>
                <w:color w:val="3F3F3F"/>
              </w:rPr>
              <w:t>115 hp at 5800 rpm</w:t>
            </w:r>
          </w:p>
        </w:tc>
        <w:tc>
          <w:tcPr>
            <w:tcW w:w="1958" w:type="dxa"/>
            <w:tcBorders>
              <w:top w:val="single" w:sz="4" w:space="0" w:color="3F3F3F"/>
              <w:left w:val="single" w:sz="4" w:space="0" w:color="3F3F3F"/>
              <w:bottom w:val="single" w:sz="4" w:space="0" w:color="3F3F3F"/>
              <w:right w:val="single" w:sz="4" w:space="0" w:color="3F3F3F"/>
            </w:tcBorders>
            <w:shd w:val="clear" w:color="auto" w:fill="F2F2F2"/>
            <w:noWrap/>
            <w:vAlign w:val="center"/>
            <w:hideMark/>
          </w:tcPr>
          <w:p w14:paraId="13BBF9C3" w14:textId="77777777" w:rsidR="00F45CC1" w:rsidRDefault="00F45CC1" w:rsidP="00BD2BA1">
            <w:pPr>
              <w:spacing w:after="0" w:line="240" w:lineRule="auto"/>
              <w:jc w:val="center"/>
              <w:rPr>
                <w:rFonts w:ascii="Times New Roman" w:eastAsia="Times New Roman" w:hAnsi="Times New Roman" w:cs="Times New Roman"/>
                <w:b/>
                <w:bCs/>
                <w:color w:val="3F3F3F"/>
              </w:rPr>
            </w:pPr>
            <w:r>
              <w:rPr>
                <w:rFonts w:ascii="Times New Roman" w:eastAsia="Times New Roman" w:hAnsi="Times New Roman" w:cs="Times New Roman"/>
                <w:b/>
                <w:bCs/>
                <w:color w:val="3F3F3F"/>
              </w:rPr>
              <w:t>100 hp at 5500 rpm</w:t>
            </w:r>
          </w:p>
        </w:tc>
        <w:tc>
          <w:tcPr>
            <w:tcW w:w="1179" w:type="dxa"/>
            <w:tcBorders>
              <w:top w:val="single" w:sz="4" w:space="0" w:color="3F3F3F"/>
              <w:left w:val="single" w:sz="4" w:space="0" w:color="3F3F3F"/>
              <w:bottom w:val="single" w:sz="4" w:space="0" w:color="3F3F3F"/>
              <w:right w:val="single" w:sz="4" w:space="0" w:color="3F3F3F"/>
            </w:tcBorders>
            <w:shd w:val="clear" w:color="auto" w:fill="F2F2F2"/>
            <w:noWrap/>
            <w:vAlign w:val="center"/>
            <w:hideMark/>
          </w:tcPr>
          <w:p w14:paraId="2D696703" w14:textId="77777777" w:rsidR="00F45CC1" w:rsidRDefault="00F45CC1" w:rsidP="00BD2BA1">
            <w:pPr>
              <w:spacing w:after="0" w:line="240" w:lineRule="auto"/>
              <w:jc w:val="center"/>
              <w:rPr>
                <w:rFonts w:ascii="Times New Roman" w:eastAsia="Times New Roman" w:hAnsi="Times New Roman" w:cs="Times New Roman"/>
                <w:b/>
                <w:bCs/>
                <w:color w:val="3F3F3F"/>
              </w:rPr>
            </w:pPr>
            <w:r>
              <w:rPr>
                <w:rFonts w:ascii="Times New Roman" w:eastAsia="Times New Roman" w:hAnsi="Times New Roman" w:cs="Times New Roman"/>
                <w:b/>
                <w:bCs/>
                <w:color w:val="3F3F3F"/>
              </w:rPr>
              <w:t xml:space="preserve">750 kg </w:t>
            </w:r>
          </w:p>
        </w:tc>
      </w:tr>
      <w:tr w:rsidR="00F45CC1" w14:paraId="02CA3E07" w14:textId="77777777" w:rsidTr="00BD2BA1">
        <w:trPr>
          <w:trHeight w:val="300"/>
          <w:jc w:val="center"/>
        </w:trPr>
        <w:tc>
          <w:tcPr>
            <w:tcW w:w="1812" w:type="dxa"/>
            <w:tcBorders>
              <w:top w:val="single" w:sz="4" w:space="0" w:color="3F3F3F"/>
              <w:left w:val="single" w:sz="4" w:space="0" w:color="3F3F3F"/>
              <w:bottom w:val="single" w:sz="4" w:space="0" w:color="3F3F3F"/>
              <w:right w:val="single" w:sz="4" w:space="0" w:color="3F3F3F"/>
            </w:tcBorders>
            <w:shd w:val="clear" w:color="auto" w:fill="F2F2F2"/>
            <w:noWrap/>
            <w:vAlign w:val="center"/>
            <w:hideMark/>
          </w:tcPr>
          <w:p w14:paraId="37C1322A" w14:textId="77777777" w:rsidR="00F45CC1" w:rsidRDefault="00F45CC1" w:rsidP="00BD2BA1">
            <w:pPr>
              <w:spacing w:after="0" w:line="240" w:lineRule="auto"/>
              <w:jc w:val="center"/>
              <w:rPr>
                <w:rFonts w:ascii="Times New Roman" w:eastAsia="Times New Roman" w:hAnsi="Times New Roman" w:cs="Times New Roman"/>
                <w:b/>
                <w:bCs/>
                <w:color w:val="3F3F3F"/>
              </w:rPr>
            </w:pPr>
            <w:r>
              <w:rPr>
                <w:rFonts w:ascii="Times New Roman" w:eastAsia="Times New Roman" w:hAnsi="Times New Roman" w:cs="Times New Roman"/>
                <w:b/>
                <w:bCs/>
                <w:color w:val="3F3F3F"/>
              </w:rPr>
              <w:t>Diamond DA20 Katana</w:t>
            </w:r>
          </w:p>
        </w:tc>
        <w:tc>
          <w:tcPr>
            <w:tcW w:w="2341" w:type="dxa"/>
            <w:tcBorders>
              <w:top w:val="single" w:sz="4" w:space="0" w:color="3F3F3F"/>
              <w:left w:val="single" w:sz="4" w:space="0" w:color="3F3F3F"/>
              <w:bottom w:val="single" w:sz="4" w:space="0" w:color="3F3F3F"/>
              <w:right w:val="single" w:sz="4" w:space="0" w:color="3F3F3F"/>
            </w:tcBorders>
            <w:shd w:val="clear" w:color="auto" w:fill="F2F2F2"/>
            <w:noWrap/>
            <w:vAlign w:val="bottom"/>
            <w:hideMark/>
          </w:tcPr>
          <w:p w14:paraId="09AE3999" w14:textId="77777777" w:rsidR="00F45CC1" w:rsidRDefault="00F45CC1" w:rsidP="00BD2BA1">
            <w:pPr>
              <w:spacing w:after="0" w:line="240" w:lineRule="auto"/>
              <w:jc w:val="center"/>
              <w:rPr>
                <w:rFonts w:ascii="Times New Roman" w:eastAsia="Times New Roman" w:hAnsi="Times New Roman" w:cs="Times New Roman"/>
                <w:b/>
                <w:bCs/>
                <w:color w:val="3F3F3F"/>
              </w:rPr>
            </w:pPr>
            <w:r>
              <w:rPr>
                <w:rFonts w:ascii="Times New Roman" w:eastAsia="Times New Roman" w:hAnsi="Times New Roman" w:cs="Times New Roman"/>
                <w:b/>
                <w:bCs/>
                <w:color w:val="3F3F3F"/>
              </w:rPr>
              <w:t xml:space="preserve">Rotax 912 S </w:t>
            </w:r>
          </w:p>
        </w:tc>
        <w:tc>
          <w:tcPr>
            <w:tcW w:w="2106" w:type="dxa"/>
            <w:tcBorders>
              <w:top w:val="single" w:sz="4" w:space="0" w:color="3F3F3F"/>
              <w:left w:val="single" w:sz="4" w:space="0" w:color="3F3F3F"/>
              <w:bottom w:val="single" w:sz="4" w:space="0" w:color="3F3F3F"/>
              <w:right w:val="single" w:sz="4" w:space="0" w:color="3F3F3F"/>
            </w:tcBorders>
            <w:shd w:val="clear" w:color="auto" w:fill="F2F2F2"/>
            <w:noWrap/>
            <w:vAlign w:val="bottom"/>
            <w:hideMark/>
          </w:tcPr>
          <w:p w14:paraId="7BE448DE" w14:textId="77777777" w:rsidR="00F45CC1" w:rsidRDefault="00F45CC1" w:rsidP="00BD2BA1">
            <w:pPr>
              <w:spacing w:after="0" w:line="240" w:lineRule="auto"/>
              <w:jc w:val="center"/>
              <w:rPr>
                <w:rFonts w:ascii="Times New Roman" w:eastAsia="Times New Roman" w:hAnsi="Times New Roman" w:cs="Times New Roman"/>
                <w:b/>
                <w:bCs/>
                <w:color w:val="3F3F3F"/>
              </w:rPr>
            </w:pPr>
            <w:r>
              <w:rPr>
                <w:rFonts w:ascii="Times New Roman" w:eastAsia="Times New Roman" w:hAnsi="Times New Roman" w:cs="Times New Roman"/>
                <w:b/>
                <w:bCs/>
                <w:color w:val="3F3F3F"/>
              </w:rPr>
              <w:t>100 hp at 2385 rpm</w:t>
            </w:r>
          </w:p>
        </w:tc>
        <w:tc>
          <w:tcPr>
            <w:tcW w:w="1958" w:type="dxa"/>
            <w:tcBorders>
              <w:top w:val="single" w:sz="4" w:space="0" w:color="3F3F3F"/>
              <w:left w:val="single" w:sz="4" w:space="0" w:color="3F3F3F"/>
              <w:bottom w:val="single" w:sz="4" w:space="0" w:color="3F3F3F"/>
              <w:right w:val="single" w:sz="4" w:space="0" w:color="3F3F3F"/>
            </w:tcBorders>
            <w:shd w:val="clear" w:color="auto" w:fill="F2F2F2"/>
            <w:noWrap/>
            <w:vAlign w:val="bottom"/>
            <w:hideMark/>
          </w:tcPr>
          <w:p w14:paraId="7FCC65E1" w14:textId="77777777" w:rsidR="00F45CC1" w:rsidRDefault="00F45CC1" w:rsidP="00BD2BA1">
            <w:pPr>
              <w:spacing w:after="0" w:line="240" w:lineRule="auto"/>
              <w:jc w:val="center"/>
              <w:rPr>
                <w:rFonts w:ascii="Times New Roman" w:eastAsia="Times New Roman" w:hAnsi="Times New Roman" w:cs="Times New Roman"/>
                <w:b/>
                <w:bCs/>
                <w:color w:val="3F3F3F"/>
              </w:rPr>
            </w:pPr>
            <w:r>
              <w:rPr>
                <w:rFonts w:ascii="Times New Roman" w:eastAsia="Times New Roman" w:hAnsi="Times New Roman" w:cs="Times New Roman"/>
                <w:b/>
                <w:bCs/>
                <w:color w:val="3F3F3F"/>
              </w:rPr>
              <w:t xml:space="preserve">93 hp at 2260 rpm </w:t>
            </w:r>
          </w:p>
        </w:tc>
        <w:tc>
          <w:tcPr>
            <w:tcW w:w="1179" w:type="dxa"/>
            <w:tcBorders>
              <w:top w:val="single" w:sz="4" w:space="0" w:color="3F3F3F"/>
              <w:left w:val="single" w:sz="4" w:space="0" w:color="3F3F3F"/>
              <w:bottom w:val="single" w:sz="4" w:space="0" w:color="3F3F3F"/>
              <w:right w:val="single" w:sz="4" w:space="0" w:color="3F3F3F"/>
            </w:tcBorders>
            <w:shd w:val="clear" w:color="auto" w:fill="F2F2F2"/>
            <w:noWrap/>
            <w:vAlign w:val="center"/>
            <w:hideMark/>
          </w:tcPr>
          <w:p w14:paraId="5F6D650B" w14:textId="77777777" w:rsidR="00F45CC1" w:rsidRDefault="00F45CC1" w:rsidP="00BD2BA1">
            <w:pPr>
              <w:spacing w:after="0" w:line="240" w:lineRule="auto"/>
              <w:jc w:val="center"/>
              <w:rPr>
                <w:rFonts w:ascii="Times New Roman" w:eastAsia="Times New Roman" w:hAnsi="Times New Roman" w:cs="Times New Roman"/>
                <w:b/>
                <w:bCs/>
                <w:color w:val="3F3F3F"/>
              </w:rPr>
            </w:pPr>
            <w:r>
              <w:rPr>
                <w:rFonts w:ascii="Times New Roman" w:eastAsia="Times New Roman" w:hAnsi="Times New Roman" w:cs="Times New Roman"/>
                <w:b/>
                <w:bCs/>
                <w:color w:val="3F3F3F"/>
              </w:rPr>
              <w:t xml:space="preserve">750 kg </w:t>
            </w:r>
          </w:p>
        </w:tc>
      </w:tr>
      <w:tr w:rsidR="00F45CC1" w14:paraId="3335F694" w14:textId="77777777" w:rsidTr="00BD2BA1">
        <w:trPr>
          <w:trHeight w:val="180"/>
          <w:jc w:val="center"/>
        </w:trPr>
        <w:tc>
          <w:tcPr>
            <w:tcW w:w="1812" w:type="dxa"/>
            <w:tcBorders>
              <w:top w:val="single" w:sz="4" w:space="0" w:color="3F3F3F"/>
              <w:left w:val="single" w:sz="4" w:space="0" w:color="3F3F3F"/>
              <w:bottom w:val="single" w:sz="4" w:space="0" w:color="3F3F3F"/>
              <w:right w:val="single" w:sz="4" w:space="0" w:color="3F3F3F"/>
            </w:tcBorders>
            <w:shd w:val="clear" w:color="auto" w:fill="F2F2F2"/>
            <w:noWrap/>
            <w:vAlign w:val="bottom"/>
            <w:hideMark/>
          </w:tcPr>
          <w:p w14:paraId="23BA3CA8" w14:textId="77777777" w:rsidR="00F45CC1" w:rsidRDefault="00F45CC1" w:rsidP="00BD2BA1">
            <w:pPr>
              <w:spacing w:after="0" w:line="240" w:lineRule="auto"/>
              <w:jc w:val="center"/>
              <w:rPr>
                <w:rFonts w:ascii="Times New Roman" w:eastAsia="Times New Roman" w:hAnsi="Times New Roman" w:cs="Times New Roman"/>
                <w:b/>
                <w:bCs/>
                <w:color w:val="3F3F3F"/>
              </w:rPr>
            </w:pPr>
            <w:r>
              <w:rPr>
                <w:rFonts w:ascii="Times New Roman" w:eastAsia="Times New Roman" w:hAnsi="Times New Roman" w:cs="Times New Roman"/>
                <w:b/>
                <w:bCs/>
                <w:color w:val="3F3F3F"/>
              </w:rPr>
              <w:t>Evektor SportStar</w:t>
            </w:r>
          </w:p>
        </w:tc>
        <w:tc>
          <w:tcPr>
            <w:tcW w:w="2341" w:type="dxa"/>
            <w:tcBorders>
              <w:top w:val="single" w:sz="4" w:space="0" w:color="3F3F3F"/>
              <w:left w:val="single" w:sz="4" w:space="0" w:color="3F3F3F"/>
              <w:bottom w:val="single" w:sz="4" w:space="0" w:color="3F3F3F"/>
              <w:right w:val="single" w:sz="4" w:space="0" w:color="3F3F3F"/>
            </w:tcBorders>
            <w:shd w:val="clear" w:color="auto" w:fill="F2F2F2"/>
            <w:noWrap/>
            <w:vAlign w:val="bottom"/>
            <w:hideMark/>
          </w:tcPr>
          <w:p w14:paraId="3AB5AFA8" w14:textId="77777777" w:rsidR="00F45CC1" w:rsidRDefault="00F45CC1" w:rsidP="00BD2BA1">
            <w:pPr>
              <w:spacing w:after="0" w:line="240" w:lineRule="auto"/>
              <w:jc w:val="center"/>
              <w:rPr>
                <w:rFonts w:ascii="Times New Roman" w:eastAsia="Times New Roman" w:hAnsi="Times New Roman" w:cs="Times New Roman"/>
                <w:b/>
                <w:bCs/>
                <w:color w:val="3F3F3F"/>
              </w:rPr>
            </w:pPr>
            <w:r>
              <w:rPr>
                <w:rFonts w:ascii="Times New Roman" w:eastAsia="Times New Roman" w:hAnsi="Times New Roman" w:cs="Times New Roman"/>
                <w:b/>
                <w:bCs/>
                <w:color w:val="3F3F3F"/>
              </w:rPr>
              <w:t>Rotax 912 ULS/S2</w:t>
            </w:r>
          </w:p>
        </w:tc>
        <w:tc>
          <w:tcPr>
            <w:tcW w:w="2106" w:type="dxa"/>
            <w:tcBorders>
              <w:top w:val="single" w:sz="4" w:space="0" w:color="3F3F3F"/>
              <w:left w:val="single" w:sz="4" w:space="0" w:color="3F3F3F"/>
              <w:bottom w:val="single" w:sz="4" w:space="0" w:color="3F3F3F"/>
              <w:right w:val="single" w:sz="4" w:space="0" w:color="3F3F3F"/>
            </w:tcBorders>
            <w:shd w:val="clear" w:color="auto" w:fill="F2F2F2"/>
            <w:noWrap/>
            <w:vAlign w:val="bottom"/>
            <w:hideMark/>
          </w:tcPr>
          <w:p w14:paraId="67209A78" w14:textId="77777777" w:rsidR="00F45CC1" w:rsidRDefault="00F45CC1" w:rsidP="00BD2BA1">
            <w:pPr>
              <w:spacing w:after="0" w:line="240" w:lineRule="auto"/>
              <w:jc w:val="center"/>
              <w:rPr>
                <w:rFonts w:ascii="Times New Roman" w:eastAsia="Times New Roman" w:hAnsi="Times New Roman" w:cs="Times New Roman"/>
                <w:b/>
                <w:bCs/>
                <w:color w:val="3F3F3F"/>
              </w:rPr>
            </w:pPr>
            <w:r>
              <w:rPr>
                <w:rFonts w:ascii="Times New Roman" w:eastAsia="Times New Roman" w:hAnsi="Times New Roman" w:cs="Times New Roman"/>
                <w:b/>
                <w:bCs/>
                <w:color w:val="3F3F3F"/>
              </w:rPr>
              <w:t>100 hp at 5800 rpm</w:t>
            </w:r>
          </w:p>
        </w:tc>
        <w:tc>
          <w:tcPr>
            <w:tcW w:w="1958" w:type="dxa"/>
            <w:tcBorders>
              <w:top w:val="single" w:sz="4" w:space="0" w:color="3F3F3F"/>
              <w:left w:val="single" w:sz="4" w:space="0" w:color="3F3F3F"/>
              <w:bottom w:val="single" w:sz="4" w:space="0" w:color="3F3F3F"/>
              <w:right w:val="single" w:sz="4" w:space="0" w:color="3F3F3F"/>
            </w:tcBorders>
            <w:shd w:val="clear" w:color="auto" w:fill="F2F2F2"/>
            <w:noWrap/>
            <w:vAlign w:val="bottom"/>
            <w:hideMark/>
          </w:tcPr>
          <w:p w14:paraId="68D2D0A6" w14:textId="77777777" w:rsidR="00F45CC1" w:rsidRDefault="00F45CC1" w:rsidP="00BD2BA1">
            <w:pPr>
              <w:spacing w:after="0" w:line="240" w:lineRule="auto"/>
              <w:jc w:val="center"/>
              <w:rPr>
                <w:rFonts w:ascii="Times New Roman" w:eastAsia="Times New Roman" w:hAnsi="Times New Roman" w:cs="Times New Roman"/>
                <w:b/>
                <w:bCs/>
                <w:color w:val="3F3F3F"/>
              </w:rPr>
            </w:pPr>
            <w:r>
              <w:rPr>
                <w:rFonts w:ascii="Times New Roman" w:eastAsia="Times New Roman" w:hAnsi="Times New Roman" w:cs="Times New Roman"/>
                <w:b/>
                <w:bCs/>
                <w:color w:val="3F3F3F"/>
              </w:rPr>
              <w:t xml:space="preserve">95 hp at 5500 rpm </w:t>
            </w:r>
          </w:p>
        </w:tc>
        <w:tc>
          <w:tcPr>
            <w:tcW w:w="1179" w:type="dxa"/>
            <w:tcBorders>
              <w:top w:val="single" w:sz="4" w:space="0" w:color="3F3F3F"/>
              <w:left w:val="single" w:sz="4" w:space="0" w:color="3F3F3F"/>
              <w:bottom w:val="single" w:sz="4" w:space="0" w:color="3F3F3F"/>
              <w:right w:val="single" w:sz="4" w:space="0" w:color="3F3F3F"/>
            </w:tcBorders>
            <w:shd w:val="clear" w:color="auto" w:fill="F2F2F2"/>
            <w:noWrap/>
            <w:vAlign w:val="center"/>
            <w:hideMark/>
          </w:tcPr>
          <w:p w14:paraId="7A9B4F16" w14:textId="77777777" w:rsidR="00F45CC1" w:rsidRDefault="00F45CC1" w:rsidP="00BD2BA1">
            <w:pPr>
              <w:spacing w:after="0" w:line="240" w:lineRule="auto"/>
              <w:jc w:val="center"/>
              <w:rPr>
                <w:rFonts w:ascii="Times New Roman" w:eastAsia="Times New Roman" w:hAnsi="Times New Roman" w:cs="Times New Roman"/>
                <w:b/>
                <w:bCs/>
                <w:color w:val="3F3F3F"/>
              </w:rPr>
            </w:pPr>
            <w:r>
              <w:rPr>
                <w:rFonts w:ascii="Times New Roman" w:eastAsia="Times New Roman" w:hAnsi="Times New Roman" w:cs="Times New Roman"/>
                <w:b/>
                <w:bCs/>
                <w:color w:val="3F3F3F"/>
              </w:rPr>
              <w:t xml:space="preserve">600 kg </w:t>
            </w:r>
          </w:p>
        </w:tc>
      </w:tr>
      <w:tr w:rsidR="00F45CC1" w14:paraId="2E19425E" w14:textId="77777777" w:rsidTr="00BD2BA1">
        <w:trPr>
          <w:trHeight w:val="582"/>
          <w:jc w:val="center"/>
        </w:trPr>
        <w:tc>
          <w:tcPr>
            <w:tcW w:w="1812" w:type="dxa"/>
            <w:tcBorders>
              <w:top w:val="single" w:sz="4" w:space="0" w:color="3F3F3F"/>
              <w:left w:val="single" w:sz="4" w:space="0" w:color="3F3F3F"/>
              <w:bottom w:val="single" w:sz="4" w:space="0" w:color="3F3F3F"/>
              <w:right w:val="single" w:sz="4" w:space="0" w:color="3F3F3F"/>
            </w:tcBorders>
            <w:shd w:val="clear" w:color="auto" w:fill="F2F2F2"/>
            <w:noWrap/>
            <w:vAlign w:val="bottom"/>
            <w:hideMark/>
          </w:tcPr>
          <w:p w14:paraId="384161B6" w14:textId="77777777" w:rsidR="00F45CC1" w:rsidRDefault="00F45CC1" w:rsidP="00BD2BA1">
            <w:pPr>
              <w:spacing w:after="0" w:line="240" w:lineRule="auto"/>
              <w:jc w:val="center"/>
              <w:rPr>
                <w:rFonts w:ascii="Times New Roman" w:eastAsia="Times New Roman" w:hAnsi="Times New Roman" w:cs="Times New Roman"/>
                <w:b/>
                <w:bCs/>
                <w:color w:val="3F3F3F"/>
              </w:rPr>
            </w:pPr>
            <w:r>
              <w:rPr>
                <w:rFonts w:ascii="Times New Roman" w:eastAsia="Times New Roman" w:hAnsi="Times New Roman" w:cs="Times New Roman"/>
                <w:b/>
                <w:bCs/>
                <w:color w:val="3F3F3F"/>
              </w:rPr>
              <w:t>Tecnam P2002 Sierra</w:t>
            </w:r>
          </w:p>
        </w:tc>
        <w:tc>
          <w:tcPr>
            <w:tcW w:w="2341" w:type="dxa"/>
            <w:tcBorders>
              <w:top w:val="single" w:sz="4" w:space="0" w:color="3F3F3F"/>
              <w:left w:val="single" w:sz="4" w:space="0" w:color="3F3F3F"/>
              <w:bottom w:val="single" w:sz="4" w:space="0" w:color="3F3F3F"/>
              <w:right w:val="single" w:sz="4" w:space="0" w:color="3F3F3F"/>
            </w:tcBorders>
            <w:shd w:val="clear" w:color="auto" w:fill="F2F2F2"/>
            <w:vAlign w:val="bottom"/>
            <w:hideMark/>
          </w:tcPr>
          <w:p w14:paraId="3F4E43B5" w14:textId="77777777" w:rsidR="00F45CC1" w:rsidRDefault="00F45CC1" w:rsidP="00BD2BA1">
            <w:pPr>
              <w:spacing w:after="0" w:line="240" w:lineRule="auto"/>
              <w:jc w:val="center"/>
              <w:rPr>
                <w:rFonts w:ascii="Times New Roman" w:eastAsia="Times New Roman" w:hAnsi="Times New Roman" w:cs="Times New Roman"/>
                <w:b/>
                <w:bCs/>
                <w:color w:val="3F3F3F"/>
              </w:rPr>
            </w:pPr>
            <w:r>
              <w:rPr>
                <w:rFonts w:ascii="Times New Roman" w:eastAsia="Times New Roman" w:hAnsi="Times New Roman" w:cs="Times New Roman"/>
                <w:b/>
                <w:bCs/>
                <w:color w:val="3F3F3F"/>
              </w:rPr>
              <w:t>Bombardier Rotax 912 S2/ULS</w:t>
            </w:r>
          </w:p>
        </w:tc>
        <w:tc>
          <w:tcPr>
            <w:tcW w:w="2106" w:type="dxa"/>
            <w:tcBorders>
              <w:top w:val="single" w:sz="4" w:space="0" w:color="3F3F3F"/>
              <w:left w:val="single" w:sz="4" w:space="0" w:color="3F3F3F"/>
              <w:bottom w:val="single" w:sz="4" w:space="0" w:color="3F3F3F"/>
              <w:right w:val="single" w:sz="4" w:space="0" w:color="3F3F3F"/>
            </w:tcBorders>
            <w:shd w:val="clear" w:color="auto" w:fill="F2F2F2"/>
            <w:noWrap/>
            <w:vAlign w:val="bottom"/>
            <w:hideMark/>
          </w:tcPr>
          <w:p w14:paraId="38884042" w14:textId="77777777" w:rsidR="00F45CC1" w:rsidRDefault="00F45CC1" w:rsidP="00BD2BA1">
            <w:pPr>
              <w:spacing w:after="0" w:line="240" w:lineRule="auto"/>
              <w:jc w:val="center"/>
              <w:rPr>
                <w:rFonts w:ascii="Times New Roman" w:eastAsia="Times New Roman" w:hAnsi="Times New Roman" w:cs="Times New Roman"/>
                <w:b/>
                <w:bCs/>
                <w:color w:val="3F3F3F"/>
              </w:rPr>
            </w:pPr>
            <w:r>
              <w:rPr>
                <w:rFonts w:ascii="Times New Roman" w:eastAsia="Times New Roman" w:hAnsi="Times New Roman" w:cs="Times New Roman"/>
                <w:b/>
                <w:bCs/>
                <w:color w:val="3F3F3F"/>
              </w:rPr>
              <w:t>98.5 hp at 5800 rpm</w:t>
            </w:r>
          </w:p>
        </w:tc>
        <w:tc>
          <w:tcPr>
            <w:tcW w:w="1958" w:type="dxa"/>
            <w:tcBorders>
              <w:top w:val="single" w:sz="4" w:space="0" w:color="3F3F3F"/>
              <w:left w:val="single" w:sz="4" w:space="0" w:color="3F3F3F"/>
              <w:bottom w:val="single" w:sz="4" w:space="0" w:color="3F3F3F"/>
              <w:right w:val="single" w:sz="4" w:space="0" w:color="3F3F3F"/>
            </w:tcBorders>
            <w:shd w:val="clear" w:color="auto" w:fill="F2F2F2"/>
            <w:noWrap/>
            <w:vAlign w:val="bottom"/>
            <w:hideMark/>
          </w:tcPr>
          <w:p w14:paraId="5E160515" w14:textId="77777777" w:rsidR="00F45CC1" w:rsidRDefault="00F45CC1" w:rsidP="00BD2BA1">
            <w:pPr>
              <w:spacing w:after="0" w:line="240" w:lineRule="auto"/>
              <w:jc w:val="center"/>
              <w:rPr>
                <w:rFonts w:ascii="Times New Roman" w:eastAsia="Times New Roman" w:hAnsi="Times New Roman" w:cs="Times New Roman"/>
                <w:b/>
                <w:bCs/>
                <w:color w:val="3F3F3F"/>
              </w:rPr>
            </w:pPr>
            <w:r>
              <w:rPr>
                <w:rFonts w:ascii="Times New Roman" w:eastAsia="Times New Roman" w:hAnsi="Times New Roman" w:cs="Times New Roman"/>
                <w:b/>
                <w:bCs/>
                <w:color w:val="3F3F3F"/>
              </w:rPr>
              <w:t>92.5 hp at 5500 rpm</w:t>
            </w:r>
          </w:p>
        </w:tc>
        <w:tc>
          <w:tcPr>
            <w:tcW w:w="1179" w:type="dxa"/>
            <w:tcBorders>
              <w:top w:val="single" w:sz="4" w:space="0" w:color="3F3F3F"/>
              <w:left w:val="single" w:sz="4" w:space="0" w:color="3F3F3F"/>
              <w:bottom w:val="single" w:sz="4" w:space="0" w:color="3F3F3F"/>
              <w:right w:val="single" w:sz="4" w:space="0" w:color="3F3F3F"/>
            </w:tcBorders>
            <w:shd w:val="clear" w:color="auto" w:fill="F2F2F2"/>
            <w:noWrap/>
            <w:vAlign w:val="center"/>
            <w:hideMark/>
          </w:tcPr>
          <w:p w14:paraId="0DCDE00E" w14:textId="77777777" w:rsidR="00F45CC1" w:rsidRDefault="00F45CC1" w:rsidP="00BD2BA1">
            <w:pPr>
              <w:spacing w:after="0" w:line="240" w:lineRule="auto"/>
              <w:jc w:val="center"/>
              <w:rPr>
                <w:rFonts w:ascii="Times New Roman" w:eastAsia="Times New Roman" w:hAnsi="Times New Roman" w:cs="Times New Roman"/>
                <w:b/>
                <w:bCs/>
                <w:color w:val="3F3F3F"/>
              </w:rPr>
            </w:pPr>
            <w:r>
              <w:rPr>
                <w:rFonts w:ascii="Times New Roman" w:eastAsia="Times New Roman" w:hAnsi="Times New Roman" w:cs="Times New Roman"/>
                <w:b/>
                <w:bCs/>
                <w:color w:val="3F3F3F"/>
              </w:rPr>
              <w:t xml:space="preserve">600 kg </w:t>
            </w:r>
          </w:p>
        </w:tc>
      </w:tr>
      <w:tr w:rsidR="00F45CC1" w14:paraId="6FE3CF41" w14:textId="77777777" w:rsidTr="00BD2BA1">
        <w:trPr>
          <w:trHeight w:val="300"/>
          <w:jc w:val="center"/>
        </w:trPr>
        <w:tc>
          <w:tcPr>
            <w:tcW w:w="1812" w:type="dxa"/>
            <w:tcBorders>
              <w:top w:val="single" w:sz="4" w:space="0" w:color="3F3F3F"/>
              <w:left w:val="single" w:sz="4" w:space="0" w:color="3F3F3F"/>
              <w:bottom w:val="single" w:sz="4" w:space="0" w:color="3F3F3F"/>
              <w:right w:val="single" w:sz="4" w:space="0" w:color="3F3F3F"/>
            </w:tcBorders>
            <w:shd w:val="clear" w:color="auto" w:fill="F2F2F2"/>
            <w:noWrap/>
            <w:vAlign w:val="bottom"/>
            <w:hideMark/>
          </w:tcPr>
          <w:p w14:paraId="1A13DC5A" w14:textId="77777777" w:rsidR="00F45CC1" w:rsidRDefault="00F45CC1" w:rsidP="00BD2BA1">
            <w:pPr>
              <w:spacing w:after="0" w:line="240" w:lineRule="auto"/>
              <w:jc w:val="center"/>
              <w:rPr>
                <w:rFonts w:ascii="Times New Roman" w:eastAsia="Times New Roman" w:hAnsi="Times New Roman" w:cs="Times New Roman"/>
                <w:b/>
                <w:bCs/>
                <w:color w:val="3F3F3F"/>
              </w:rPr>
            </w:pPr>
            <w:r>
              <w:rPr>
                <w:rFonts w:ascii="Times New Roman" w:eastAsia="Times New Roman" w:hAnsi="Times New Roman" w:cs="Times New Roman"/>
                <w:b/>
                <w:bCs/>
                <w:color w:val="3F3F3F"/>
              </w:rPr>
              <w:t>Tecnam P2002 JF</w:t>
            </w:r>
          </w:p>
        </w:tc>
        <w:tc>
          <w:tcPr>
            <w:tcW w:w="2341" w:type="dxa"/>
            <w:tcBorders>
              <w:top w:val="single" w:sz="4" w:space="0" w:color="3F3F3F"/>
              <w:left w:val="single" w:sz="4" w:space="0" w:color="3F3F3F"/>
              <w:bottom w:val="single" w:sz="4" w:space="0" w:color="3F3F3F"/>
              <w:right w:val="single" w:sz="4" w:space="0" w:color="3F3F3F"/>
            </w:tcBorders>
            <w:shd w:val="clear" w:color="auto" w:fill="F2F2F2"/>
            <w:noWrap/>
            <w:vAlign w:val="bottom"/>
            <w:hideMark/>
          </w:tcPr>
          <w:p w14:paraId="06F93820" w14:textId="77777777" w:rsidR="00F45CC1" w:rsidRDefault="00F45CC1" w:rsidP="00BD2BA1">
            <w:pPr>
              <w:spacing w:after="0" w:line="240" w:lineRule="auto"/>
              <w:jc w:val="center"/>
              <w:rPr>
                <w:rFonts w:ascii="Times New Roman" w:eastAsia="Times New Roman" w:hAnsi="Times New Roman" w:cs="Times New Roman"/>
                <w:b/>
                <w:bCs/>
                <w:color w:val="3F3F3F"/>
              </w:rPr>
            </w:pPr>
            <w:r>
              <w:rPr>
                <w:rFonts w:ascii="Times New Roman" w:eastAsia="Times New Roman" w:hAnsi="Times New Roman" w:cs="Times New Roman"/>
                <w:b/>
                <w:bCs/>
                <w:color w:val="3F3F3F"/>
              </w:rPr>
              <w:t>Bombardier Rotax 912 S2</w:t>
            </w:r>
          </w:p>
        </w:tc>
        <w:tc>
          <w:tcPr>
            <w:tcW w:w="2106" w:type="dxa"/>
            <w:tcBorders>
              <w:top w:val="single" w:sz="4" w:space="0" w:color="3F3F3F"/>
              <w:left w:val="single" w:sz="4" w:space="0" w:color="3F3F3F"/>
              <w:bottom w:val="single" w:sz="4" w:space="0" w:color="3F3F3F"/>
              <w:right w:val="single" w:sz="4" w:space="0" w:color="3F3F3F"/>
            </w:tcBorders>
            <w:shd w:val="clear" w:color="auto" w:fill="F2F2F2"/>
            <w:noWrap/>
            <w:vAlign w:val="bottom"/>
            <w:hideMark/>
          </w:tcPr>
          <w:p w14:paraId="21EAC56B" w14:textId="77777777" w:rsidR="00F45CC1" w:rsidRDefault="00F45CC1" w:rsidP="00BD2BA1">
            <w:pPr>
              <w:spacing w:after="0" w:line="240" w:lineRule="auto"/>
              <w:jc w:val="center"/>
              <w:rPr>
                <w:rFonts w:ascii="Times New Roman" w:eastAsia="Times New Roman" w:hAnsi="Times New Roman" w:cs="Times New Roman"/>
                <w:b/>
                <w:bCs/>
                <w:color w:val="3F3F3F"/>
              </w:rPr>
            </w:pPr>
            <w:r>
              <w:rPr>
                <w:rFonts w:ascii="Times New Roman" w:eastAsia="Times New Roman" w:hAnsi="Times New Roman" w:cs="Times New Roman"/>
                <w:b/>
                <w:bCs/>
                <w:color w:val="3F3F3F"/>
              </w:rPr>
              <w:t>98.5 hp at 5800 rpm</w:t>
            </w:r>
          </w:p>
        </w:tc>
        <w:tc>
          <w:tcPr>
            <w:tcW w:w="1958" w:type="dxa"/>
            <w:tcBorders>
              <w:top w:val="single" w:sz="4" w:space="0" w:color="3F3F3F"/>
              <w:left w:val="single" w:sz="4" w:space="0" w:color="3F3F3F"/>
              <w:bottom w:val="single" w:sz="4" w:space="0" w:color="3F3F3F"/>
              <w:right w:val="single" w:sz="4" w:space="0" w:color="3F3F3F"/>
            </w:tcBorders>
            <w:shd w:val="clear" w:color="auto" w:fill="F2F2F2"/>
            <w:noWrap/>
            <w:vAlign w:val="bottom"/>
            <w:hideMark/>
          </w:tcPr>
          <w:p w14:paraId="46A470A3" w14:textId="77777777" w:rsidR="00F45CC1" w:rsidRDefault="00F45CC1" w:rsidP="00BD2BA1">
            <w:pPr>
              <w:spacing w:after="0" w:line="240" w:lineRule="auto"/>
              <w:jc w:val="center"/>
              <w:rPr>
                <w:rFonts w:ascii="Times New Roman" w:eastAsia="Times New Roman" w:hAnsi="Times New Roman" w:cs="Times New Roman"/>
                <w:b/>
                <w:bCs/>
                <w:color w:val="3F3F3F"/>
              </w:rPr>
            </w:pPr>
            <w:r>
              <w:rPr>
                <w:rFonts w:ascii="Times New Roman" w:eastAsia="Times New Roman" w:hAnsi="Times New Roman" w:cs="Times New Roman"/>
                <w:b/>
                <w:bCs/>
                <w:color w:val="3F3F3F"/>
              </w:rPr>
              <w:t>92.5 hp at 5500 rpm</w:t>
            </w:r>
          </w:p>
        </w:tc>
        <w:tc>
          <w:tcPr>
            <w:tcW w:w="1179" w:type="dxa"/>
            <w:tcBorders>
              <w:top w:val="single" w:sz="4" w:space="0" w:color="3F3F3F"/>
              <w:left w:val="single" w:sz="4" w:space="0" w:color="3F3F3F"/>
              <w:bottom w:val="single" w:sz="4" w:space="0" w:color="3F3F3F"/>
              <w:right w:val="single" w:sz="4" w:space="0" w:color="3F3F3F"/>
            </w:tcBorders>
            <w:shd w:val="clear" w:color="auto" w:fill="F2F2F2"/>
            <w:noWrap/>
            <w:vAlign w:val="center"/>
            <w:hideMark/>
          </w:tcPr>
          <w:p w14:paraId="2D820418" w14:textId="77777777" w:rsidR="00F45CC1" w:rsidRDefault="00F45CC1" w:rsidP="00BD2BA1">
            <w:pPr>
              <w:spacing w:after="0" w:line="240" w:lineRule="auto"/>
              <w:jc w:val="center"/>
              <w:rPr>
                <w:rFonts w:ascii="Times New Roman" w:eastAsia="Times New Roman" w:hAnsi="Times New Roman" w:cs="Times New Roman"/>
                <w:b/>
                <w:bCs/>
                <w:color w:val="3F3F3F"/>
              </w:rPr>
            </w:pPr>
            <w:r>
              <w:rPr>
                <w:rFonts w:ascii="Times New Roman" w:eastAsia="Times New Roman" w:hAnsi="Times New Roman" w:cs="Times New Roman"/>
                <w:b/>
                <w:bCs/>
                <w:color w:val="3F3F3F"/>
              </w:rPr>
              <w:t xml:space="preserve">620 kg </w:t>
            </w:r>
          </w:p>
        </w:tc>
      </w:tr>
      <w:tr w:rsidR="00F45CC1" w14:paraId="011F238C" w14:textId="77777777" w:rsidTr="00BD2BA1">
        <w:trPr>
          <w:trHeight w:val="300"/>
          <w:jc w:val="center"/>
        </w:trPr>
        <w:tc>
          <w:tcPr>
            <w:tcW w:w="1812" w:type="dxa"/>
            <w:tcBorders>
              <w:top w:val="single" w:sz="4" w:space="0" w:color="3F3F3F"/>
              <w:left w:val="single" w:sz="4" w:space="0" w:color="3F3F3F"/>
              <w:bottom w:val="single" w:sz="4" w:space="0" w:color="3F3F3F"/>
              <w:right w:val="single" w:sz="4" w:space="0" w:color="3F3F3F"/>
            </w:tcBorders>
            <w:shd w:val="clear" w:color="auto" w:fill="F2F2F2"/>
            <w:noWrap/>
            <w:vAlign w:val="bottom"/>
            <w:hideMark/>
          </w:tcPr>
          <w:p w14:paraId="1192D5D8" w14:textId="77777777" w:rsidR="00F45CC1" w:rsidRDefault="00F45CC1" w:rsidP="00BD2BA1">
            <w:pPr>
              <w:spacing w:after="0" w:line="240" w:lineRule="auto"/>
              <w:jc w:val="center"/>
              <w:rPr>
                <w:rFonts w:ascii="Times New Roman" w:eastAsia="Times New Roman" w:hAnsi="Times New Roman" w:cs="Times New Roman"/>
                <w:b/>
                <w:bCs/>
                <w:color w:val="3F3F3F"/>
              </w:rPr>
            </w:pPr>
            <w:r>
              <w:rPr>
                <w:rFonts w:ascii="Times New Roman" w:eastAsia="Times New Roman" w:hAnsi="Times New Roman" w:cs="Times New Roman"/>
                <w:b/>
                <w:bCs/>
                <w:color w:val="3F3F3F"/>
              </w:rPr>
              <w:t>TECHNAM P2008 JC</w:t>
            </w:r>
          </w:p>
        </w:tc>
        <w:tc>
          <w:tcPr>
            <w:tcW w:w="2341" w:type="dxa"/>
            <w:tcBorders>
              <w:top w:val="single" w:sz="4" w:space="0" w:color="3F3F3F"/>
              <w:left w:val="single" w:sz="4" w:space="0" w:color="3F3F3F"/>
              <w:bottom w:val="single" w:sz="4" w:space="0" w:color="3F3F3F"/>
              <w:right w:val="single" w:sz="4" w:space="0" w:color="3F3F3F"/>
            </w:tcBorders>
            <w:shd w:val="clear" w:color="auto" w:fill="F2F2F2"/>
            <w:noWrap/>
            <w:vAlign w:val="bottom"/>
            <w:hideMark/>
          </w:tcPr>
          <w:p w14:paraId="4922823B" w14:textId="77777777" w:rsidR="00F45CC1" w:rsidRDefault="00F45CC1" w:rsidP="00BD2BA1">
            <w:pPr>
              <w:spacing w:after="0" w:line="240" w:lineRule="auto"/>
              <w:jc w:val="center"/>
              <w:rPr>
                <w:rFonts w:ascii="Times New Roman" w:eastAsia="Times New Roman" w:hAnsi="Times New Roman" w:cs="Times New Roman"/>
                <w:b/>
                <w:bCs/>
                <w:color w:val="3F3F3F"/>
              </w:rPr>
            </w:pPr>
            <w:r>
              <w:rPr>
                <w:rFonts w:ascii="Times New Roman" w:eastAsia="Times New Roman" w:hAnsi="Times New Roman" w:cs="Times New Roman"/>
                <w:b/>
                <w:bCs/>
                <w:color w:val="3F3F3F"/>
              </w:rPr>
              <w:t>Bombardier Rotax 912 S2</w:t>
            </w:r>
          </w:p>
        </w:tc>
        <w:tc>
          <w:tcPr>
            <w:tcW w:w="2106" w:type="dxa"/>
            <w:tcBorders>
              <w:top w:val="single" w:sz="4" w:space="0" w:color="3F3F3F"/>
              <w:left w:val="single" w:sz="4" w:space="0" w:color="3F3F3F"/>
              <w:bottom w:val="single" w:sz="4" w:space="0" w:color="3F3F3F"/>
              <w:right w:val="single" w:sz="4" w:space="0" w:color="3F3F3F"/>
            </w:tcBorders>
            <w:shd w:val="clear" w:color="auto" w:fill="F2F2F2"/>
            <w:noWrap/>
            <w:vAlign w:val="bottom"/>
            <w:hideMark/>
          </w:tcPr>
          <w:p w14:paraId="4BEAE534" w14:textId="77777777" w:rsidR="00F45CC1" w:rsidRDefault="00F45CC1" w:rsidP="00BD2BA1">
            <w:pPr>
              <w:spacing w:after="0" w:line="240" w:lineRule="auto"/>
              <w:jc w:val="center"/>
              <w:rPr>
                <w:rFonts w:ascii="Times New Roman" w:eastAsia="Times New Roman" w:hAnsi="Times New Roman" w:cs="Times New Roman"/>
                <w:b/>
                <w:bCs/>
                <w:color w:val="3F3F3F"/>
              </w:rPr>
            </w:pPr>
            <w:r>
              <w:rPr>
                <w:rFonts w:ascii="Times New Roman" w:eastAsia="Times New Roman" w:hAnsi="Times New Roman" w:cs="Times New Roman"/>
                <w:b/>
                <w:bCs/>
                <w:color w:val="3F3F3F"/>
              </w:rPr>
              <w:t>98.5 hp at 5800 rpm</w:t>
            </w:r>
          </w:p>
        </w:tc>
        <w:tc>
          <w:tcPr>
            <w:tcW w:w="1958" w:type="dxa"/>
            <w:tcBorders>
              <w:top w:val="single" w:sz="4" w:space="0" w:color="3F3F3F"/>
              <w:left w:val="single" w:sz="4" w:space="0" w:color="3F3F3F"/>
              <w:bottom w:val="single" w:sz="4" w:space="0" w:color="3F3F3F"/>
              <w:right w:val="single" w:sz="4" w:space="0" w:color="3F3F3F"/>
            </w:tcBorders>
            <w:shd w:val="clear" w:color="auto" w:fill="F2F2F2"/>
            <w:noWrap/>
            <w:vAlign w:val="bottom"/>
            <w:hideMark/>
          </w:tcPr>
          <w:p w14:paraId="0D67D895" w14:textId="77777777" w:rsidR="00F45CC1" w:rsidRDefault="00F45CC1" w:rsidP="00BD2BA1">
            <w:pPr>
              <w:spacing w:after="0" w:line="240" w:lineRule="auto"/>
              <w:jc w:val="center"/>
              <w:rPr>
                <w:rFonts w:ascii="Times New Roman" w:eastAsia="Times New Roman" w:hAnsi="Times New Roman" w:cs="Times New Roman"/>
                <w:b/>
                <w:bCs/>
                <w:color w:val="3F3F3F"/>
              </w:rPr>
            </w:pPr>
            <w:r>
              <w:rPr>
                <w:rFonts w:ascii="Times New Roman" w:eastAsia="Times New Roman" w:hAnsi="Times New Roman" w:cs="Times New Roman"/>
                <w:b/>
                <w:bCs/>
                <w:color w:val="3F3F3F"/>
              </w:rPr>
              <w:t>92.5 hp at 5500 rpm</w:t>
            </w:r>
          </w:p>
        </w:tc>
        <w:tc>
          <w:tcPr>
            <w:tcW w:w="1179" w:type="dxa"/>
            <w:tcBorders>
              <w:top w:val="single" w:sz="4" w:space="0" w:color="3F3F3F"/>
              <w:left w:val="single" w:sz="4" w:space="0" w:color="3F3F3F"/>
              <w:bottom w:val="single" w:sz="4" w:space="0" w:color="3F3F3F"/>
              <w:right w:val="single" w:sz="4" w:space="0" w:color="3F3F3F"/>
            </w:tcBorders>
            <w:shd w:val="clear" w:color="auto" w:fill="F2F2F2"/>
            <w:noWrap/>
            <w:vAlign w:val="center"/>
            <w:hideMark/>
          </w:tcPr>
          <w:p w14:paraId="63EC73B0" w14:textId="77777777" w:rsidR="00F45CC1" w:rsidRDefault="00F45CC1" w:rsidP="00BD2BA1">
            <w:pPr>
              <w:spacing w:after="0" w:line="240" w:lineRule="auto"/>
              <w:jc w:val="center"/>
              <w:rPr>
                <w:rFonts w:ascii="Times New Roman" w:eastAsia="Times New Roman" w:hAnsi="Times New Roman" w:cs="Times New Roman"/>
                <w:b/>
                <w:bCs/>
                <w:color w:val="3F3F3F"/>
              </w:rPr>
            </w:pPr>
            <w:r>
              <w:rPr>
                <w:rFonts w:ascii="Times New Roman" w:eastAsia="Times New Roman" w:hAnsi="Times New Roman" w:cs="Times New Roman"/>
                <w:b/>
                <w:bCs/>
                <w:color w:val="3F3F3F"/>
              </w:rPr>
              <w:t>630 kg</w:t>
            </w:r>
          </w:p>
        </w:tc>
      </w:tr>
      <w:tr w:rsidR="00F45CC1" w14:paraId="7AE05F6A" w14:textId="77777777" w:rsidTr="00BD2BA1">
        <w:trPr>
          <w:trHeight w:val="300"/>
          <w:jc w:val="center"/>
        </w:trPr>
        <w:tc>
          <w:tcPr>
            <w:tcW w:w="1812" w:type="dxa"/>
            <w:tcBorders>
              <w:top w:val="single" w:sz="4" w:space="0" w:color="3F3F3F"/>
              <w:left w:val="single" w:sz="4" w:space="0" w:color="3F3F3F"/>
              <w:bottom w:val="single" w:sz="4" w:space="0" w:color="3F3F3F"/>
              <w:right w:val="single" w:sz="4" w:space="0" w:color="3F3F3F"/>
            </w:tcBorders>
            <w:shd w:val="clear" w:color="auto" w:fill="F2F2F2"/>
            <w:noWrap/>
            <w:vAlign w:val="bottom"/>
            <w:hideMark/>
          </w:tcPr>
          <w:p w14:paraId="22A367F6" w14:textId="77777777" w:rsidR="00F45CC1" w:rsidRDefault="00F45CC1" w:rsidP="00BD2BA1">
            <w:pPr>
              <w:spacing w:after="0" w:line="240" w:lineRule="auto"/>
              <w:jc w:val="center"/>
              <w:rPr>
                <w:rFonts w:ascii="Times New Roman" w:eastAsia="Times New Roman" w:hAnsi="Times New Roman" w:cs="Times New Roman"/>
                <w:b/>
                <w:bCs/>
                <w:color w:val="3F3F3F"/>
              </w:rPr>
            </w:pPr>
            <w:r>
              <w:rPr>
                <w:rFonts w:ascii="Times New Roman" w:eastAsia="Times New Roman" w:hAnsi="Times New Roman" w:cs="Times New Roman"/>
                <w:b/>
                <w:bCs/>
                <w:color w:val="3F3F3F"/>
              </w:rPr>
              <w:t xml:space="preserve"> Skyfox CA 25N</w:t>
            </w:r>
          </w:p>
        </w:tc>
        <w:tc>
          <w:tcPr>
            <w:tcW w:w="2341" w:type="dxa"/>
            <w:tcBorders>
              <w:top w:val="single" w:sz="4" w:space="0" w:color="3F3F3F"/>
              <w:left w:val="single" w:sz="4" w:space="0" w:color="3F3F3F"/>
              <w:bottom w:val="single" w:sz="4" w:space="0" w:color="3F3F3F"/>
              <w:right w:val="single" w:sz="4" w:space="0" w:color="3F3F3F"/>
            </w:tcBorders>
            <w:shd w:val="clear" w:color="auto" w:fill="F2F2F2"/>
            <w:noWrap/>
            <w:vAlign w:val="bottom"/>
            <w:hideMark/>
          </w:tcPr>
          <w:p w14:paraId="71D80163" w14:textId="77777777" w:rsidR="00F45CC1" w:rsidRDefault="00F45CC1" w:rsidP="00BD2BA1">
            <w:pPr>
              <w:spacing w:after="0" w:line="240" w:lineRule="auto"/>
              <w:jc w:val="center"/>
              <w:rPr>
                <w:rFonts w:ascii="Times New Roman" w:eastAsia="Times New Roman" w:hAnsi="Times New Roman" w:cs="Times New Roman"/>
                <w:b/>
                <w:bCs/>
                <w:color w:val="3F3F3F"/>
              </w:rPr>
            </w:pPr>
            <w:r>
              <w:rPr>
                <w:rFonts w:ascii="Times New Roman" w:eastAsia="Times New Roman" w:hAnsi="Times New Roman" w:cs="Times New Roman"/>
                <w:b/>
                <w:bCs/>
                <w:color w:val="3F3F3F"/>
              </w:rPr>
              <w:t>Bombardier Rotax 912 A1/A2</w:t>
            </w:r>
          </w:p>
        </w:tc>
        <w:tc>
          <w:tcPr>
            <w:tcW w:w="2106" w:type="dxa"/>
            <w:tcBorders>
              <w:top w:val="single" w:sz="4" w:space="0" w:color="3F3F3F"/>
              <w:left w:val="single" w:sz="4" w:space="0" w:color="3F3F3F"/>
              <w:bottom w:val="single" w:sz="4" w:space="0" w:color="3F3F3F"/>
              <w:right w:val="single" w:sz="4" w:space="0" w:color="3F3F3F"/>
            </w:tcBorders>
            <w:shd w:val="clear" w:color="auto" w:fill="F2F2F2"/>
            <w:noWrap/>
            <w:vAlign w:val="bottom"/>
            <w:hideMark/>
          </w:tcPr>
          <w:p w14:paraId="06BA2113" w14:textId="77777777" w:rsidR="00F45CC1" w:rsidRDefault="00F45CC1" w:rsidP="00BD2BA1">
            <w:pPr>
              <w:spacing w:after="0" w:line="240" w:lineRule="auto"/>
              <w:jc w:val="center"/>
              <w:rPr>
                <w:rFonts w:ascii="Times New Roman" w:eastAsia="Times New Roman" w:hAnsi="Times New Roman" w:cs="Times New Roman"/>
                <w:b/>
                <w:bCs/>
                <w:color w:val="3F3F3F"/>
              </w:rPr>
            </w:pPr>
            <w:r>
              <w:rPr>
                <w:rFonts w:ascii="Times New Roman" w:eastAsia="Times New Roman" w:hAnsi="Times New Roman" w:cs="Times New Roman"/>
                <w:b/>
                <w:bCs/>
                <w:color w:val="3F3F3F"/>
              </w:rPr>
              <w:t>81 hp at 5800 rpm</w:t>
            </w:r>
          </w:p>
        </w:tc>
        <w:tc>
          <w:tcPr>
            <w:tcW w:w="1958" w:type="dxa"/>
            <w:tcBorders>
              <w:top w:val="single" w:sz="4" w:space="0" w:color="3F3F3F"/>
              <w:left w:val="single" w:sz="4" w:space="0" w:color="3F3F3F"/>
              <w:bottom w:val="single" w:sz="4" w:space="0" w:color="3F3F3F"/>
              <w:right w:val="single" w:sz="4" w:space="0" w:color="3F3F3F"/>
            </w:tcBorders>
            <w:shd w:val="clear" w:color="auto" w:fill="F2F2F2"/>
            <w:noWrap/>
            <w:vAlign w:val="bottom"/>
            <w:hideMark/>
          </w:tcPr>
          <w:p w14:paraId="2D939990" w14:textId="77777777" w:rsidR="00F45CC1" w:rsidRDefault="00F45CC1" w:rsidP="00BD2BA1">
            <w:pPr>
              <w:spacing w:after="0" w:line="240" w:lineRule="auto"/>
              <w:jc w:val="center"/>
              <w:rPr>
                <w:rFonts w:ascii="Times New Roman" w:eastAsia="Times New Roman" w:hAnsi="Times New Roman" w:cs="Times New Roman"/>
                <w:b/>
                <w:bCs/>
                <w:color w:val="3F3F3F"/>
              </w:rPr>
            </w:pPr>
            <w:r>
              <w:rPr>
                <w:rFonts w:ascii="Times New Roman" w:eastAsia="Times New Roman" w:hAnsi="Times New Roman" w:cs="Times New Roman"/>
                <w:b/>
                <w:bCs/>
                <w:color w:val="3F3F3F"/>
              </w:rPr>
              <w:t xml:space="preserve">79 hp at 5500 rpm </w:t>
            </w:r>
          </w:p>
        </w:tc>
        <w:tc>
          <w:tcPr>
            <w:tcW w:w="1179" w:type="dxa"/>
            <w:tcBorders>
              <w:top w:val="single" w:sz="4" w:space="0" w:color="3F3F3F"/>
              <w:left w:val="single" w:sz="4" w:space="0" w:color="3F3F3F"/>
              <w:bottom w:val="single" w:sz="4" w:space="0" w:color="3F3F3F"/>
              <w:right w:val="single" w:sz="4" w:space="0" w:color="3F3F3F"/>
            </w:tcBorders>
            <w:shd w:val="clear" w:color="auto" w:fill="F2F2F2"/>
            <w:noWrap/>
            <w:vAlign w:val="center"/>
            <w:hideMark/>
          </w:tcPr>
          <w:p w14:paraId="127703FB" w14:textId="77777777" w:rsidR="00F45CC1" w:rsidRDefault="00F45CC1" w:rsidP="00BD2BA1">
            <w:pPr>
              <w:spacing w:after="0" w:line="240" w:lineRule="auto"/>
              <w:jc w:val="center"/>
              <w:rPr>
                <w:rFonts w:ascii="Times New Roman" w:eastAsia="Times New Roman" w:hAnsi="Times New Roman" w:cs="Times New Roman"/>
                <w:b/>
                <w:bCs/>
                <w:color w:val="3F3F3F"/>
              </w:rPr>
            </w:pPr>
            <w:r>
              <w:rPr>
                <w:rFonts w:ascii="Times New Roman" w:eastAsia="Times New Roman" w:hAnsi="Times New Roman" w:cs="Times New Roman"/>
                <w:b/>
                <w:bCs/>
                <w:color w:val="3F3F3F"/>
              </w:rPr>
              <w:t xml:space="preserve">550 kg </w:t>
            </w:r>
          </w:p>
        </w:tc>
      </w:tr>
      <w:tr w:rsidR="00F45CC1" w14:paraId="23DBC6A2" w14:textId="77777777" w:rsidTr="00BD2BA1">
        <w:trPr>
          <w:trHeight w:val="566"/>
          <w:jc w:val="center"/>
        </w:trPr>
        <w:tc>
          <w:tcPr>
            <w:tcW w:w="1812" w:type="dxa"/>
            <w:tcBorders>
              <w:top w:val="single" w:sz="4" w:space="0" w:color="3F3F3F"/>
              <w:left w:val="single" w:sz="4" w:space="0" w:color="3F3F3F"/>
              <w:bottom w:val="single" w:sz="4" w:space="0" w:color="3F3F3F"/>
              <w:right w:val="single" w:sz="4" w:space="0" w:color="3F3F3F"/>
            </w:tcBorders>
            <w:shd w:val="clear" w:color="auto" w:fill="F2F2F2"/>
            <w:noWrap/>
            <w:vAlign w:val="bottom"/>
            <w:hideMark/>
          </w:tcPr>
          <w:p w14:paraId="0CB95E4C" w14:textId="77777777" w:rsidR="00F45CC1" w:rsidRDefault="00F45CC1" w:rsidP="00BD2BA1">
            <w:pPr>
              <w:spacing w:after="0" w:line="240" w:lineRule="auto"/>
              <w:jc w:val="center"/>
              <w:rPr>
                <w:rFonts w:ascii="Times New Roman" w:eastAsia="Times New Roman" w:hAnsi="Times New Roman" w:cs="Times New Roman"/>
                <w:b/>
                <w:bCs/>
                <w:color w:val="3F3F3F"/>
              </w:rPr>
            </w:pPr>
            <w:r>
              <w:rPr>
                <w:rFonts w:ascii="Times New Roman" w:eastAsia="Times New Roman" w:hAnsi="Times New Roman" w:cs="Times New Roman"/>
                <w:b/>
                <w:bCs/>
                <w:color w:val="3F3F3F"/>
              </w:rPr>
              <w:t>PS-28 Cruiser</w:t>
            </w:r>
          </w:p>
        </w:tc>
        <w:tc>
          <w:tcPr>
            <w:tcW w:w="2341" w:type="dxa"/>
            <w:tcBorders>
              <w:top w:val="single" w:sz="4" w:space="0" w:color="3F3F3F"/>
              <w:left w:val="single" w:sz="4" w:space="0" w:color="3F3F3F"/>
              <w:bottom w:val="single" w:sz="4" w:space="0" w:color="3F3F3F"/>
              <w:right w:val="single" w:sz="4" w:space="0" w:color="3F3F3F"/>
            </w:tcBorders>
            <w:shd w:val="clear" w:color="auto" w:fill="F2F2F2"/>
            <w:vAlign w:val="center"/>
            <w:hideMark/>
          </w:tcPr>
          <w:p w14:paraId="3E633598" w14:textId="77777777" w:rsidR="00F45CC1" w:rsidRDefault="00F45CC1" w:rsidP="00BD2BA1">
            <w:pPr>
              <w:spacing w:after="0" w:line="240" w:lineRule="auto"/>
              <w:jc w:val="center"/>
              <w:rPr>
                <w:rFonts w:ascii="Times New Roman" w:eastAsia="Times New Roman" w:hAnsi="Times New Roman" w:cs="Times New Roman"/>
                <w:b/>
                <w:bCs/>
                <w:color w:val="3F3F3F"/>
              </w:rPr>
            </w:pPr>
            <w:r>
              <w:rPr>
                <w:rFonts w:ascii="Times New Roman" w:eastAsia="Times New Roman" w:hAnsi="Times New Roman" w:cs="Times New Roman"/>
                <w:b/>
                <w:bCs/>
                <w:color w:val="3F3F3F"/>
              </w:rPr>
              <w:t>BRP-Powertrain GmbH&amp;Co.KG 912S</w:t>
            </w:r>
          </w:p>
        </w:tc>
        <w:tc>
          <w:tcPr>
            <w:tcW w:w="2106" w:type="dxa"/>
            <w:tcBorders>
              <w:top w:val="single" w:sz="4" w:space="0" w:color="3F3F3F"/>
              <w:left w:val="single" w:sz="4" w:space="0" w:color="3F3F3F"/>
              <w:bottom w:val="single" w:sz="4" w:space="0" w:color="3F3F3F"/>
              <w:right w:val="single" w:sz="4" w:space="0" w:color="3F3F3F"/>
            </w:tcBorders>
            <w:shd w:val="clear" w:color="auto" w:fill="F2F2F2"/>
            <w:noWrap/>
            <w:vAlign w:val="bottom"/>
            <w:hideMark/>
          </w:tcPr>
          <w:p w14:paraId="7F0BD398" w14:textId="77777777" w:rsidR="00F45CC1" w:rsidRDefault="00F45CC1" w:rsidP="00BD2BA1">
            <w:pPr>
              <w:spacing w:after="0" w:line="240" w:lineRule="auto"/>
              <w:jc w:val="center"/>
              <w:rPr>
                <w:rFonts w:ascii="Times New Roman" w:eastAsia="Times New Roman" w:hAnsi="Times New Roman" w:cs="Times New Roman"/>
                <w:b/>
                <w:bCs/>
                <w:color w:val="3F3F3F"/>
              </w:rPr>
            </w:pPr>
            <w:r>
              <w:rPr>
                <w:rFonts w:ascii="Times New Roman" w:eastAsia="Times New Roman" w:hAnsi="Times New Roman" w:cs="Times New Roman"/>
                <w:b/>
                <w:bCs/>
                <w:color w:val="3F3F3F"/>
              </w:rPr>
              <w:t>100 hp at 5800 rpm</w:t>
            </w:r>
          </w:p>
        </w:tc>
        <w:tc>
          <w:tcPr>
            <w:tcW w:w="1958" w:type="dxa"/>
            <w:tcBorders>
              <w:top w:val="single" w:sz="4" w:space="0" w:color="3F3F3F"/>
              <w:left w:val="single" w:sz="4" w:space="0" w:color="3F3F3F"/>
              <w:bottom w:val="single" w:sz="4" w:space="0" w:color="3F3F3F"/>
              <w:right w:val="single" w:sz="4" w:space="0" w:color="3F3F3F"/>
            </w:tcBorders>
            <w:shd w:val="clear" w:color="auto" w:fill="F2F2F2"/>
            <w:noWrap/>
            <w:vAlign w:val="bottom"/>
            <w:hideMark/>
          </w:tcPr>
          <w:p w14:paraId="03C16416" w14:textId="77777777" w:rsidR="00F45CC1" w:rsidRDefault="00F45CC1" w:rsidP="00BD2BA1">
            <w:pPr>
              <w:spacing w:after="0" w:line="240" w:lineRule="auto"/>
              <w:jc w:val="center"/>
              <w:rPr>
                <w:rFonts w:ascii="Times New Roman" w:eastAsia="Times New Roman" w:hAnsi="Times New Roman" w:cs="Times New Roman"/>
                <w:b/>
                <w:bCs/>
                <w:color w:val="3F3F3F"/>
              </w:rPr>
            </w:pPr>
            <w:r>
              <w:rPr>
                <w:rFonts w:ascii="Times New Roman" w:eastAsia="Times New Roman" w:hAnsi="Times New Roman" w:cs="Times New Roman"/>
                <w:b/>
                <w:bCs/>
                <w:color w:val="3F3F3F"/>
              </w:rPr>
              <w:t>93.8 hp at 5500 rpm</w:t>
            </w:r>
          </w:p>
        </w:tc>
        <w:tc>
          <w:tcPr>
            <w:tcW w:w="1179" w:type="dxa"/>
            <w:tcBorders>
              <w:top w:val="single" w:sz="4" w:space="0" w:color="3F3F3F"/>
              <w:left w:val="single" w:sz="4" w:space="0" w:color="3F3F3F"/>
              <w:bottom w:val="single" w:sz="4" w:space="0" w:color="3F3F3F"/>
              <w:right w:val="single" w:sz="4" w:space="0" w:color="3F3F3F"/>
            </w:tcBorders>
            <w:shd w:val="clear" w:color="auto" w:fill="F2F2F2"/>
            <w:noWrap/>
            <w:vAlign w:val="center"/>
            <w:hideMark/>
          </w:tcPr>
          <w:p w14:paraId="2D2948D4" w14:textId="77777777" w:rsidR="00F45CC1" w:rsidRDefault="00F45CC1" w:rsidP="00BD2BA1">
            <w:pPr>
              <w:spacing w:after="0" w:line="240" w:lineRule="auto"/>
              <w:jc w:val="center"/>
              <w:rPr>
                <w:rFonts w:ascii="Times New Roman" w:eastAsia="Times New Roman" w:hAnsi="Times New Roman" w:cs="Times New Roman"/>
                <w:b/>
                <w:bCs/>
                <w:color w:val="3F3F3F"/>
              </w:rPr>
            </w:pPr>
            <w:r>
              <w:rPr>
                <w:rFonts w:ascii="Times New Roman" w:eastAsia="Times New Roman" w:hAnsi="Times New Roman" w:cs="Times New Roman"/>
                <w:b/>
                <w:bCs/>
                <w:color w:val="3F3F3F"/>
              </w:rPr>
              <w:t xml:space="preserve">600 kg </w:t>
            </w:r>
          </w:p>
        </w:tc>
      </w:tr>
      <w:tr w:rsidR="00F45CC1" w14:paraId="2064232C" w14:textId="77777777" w:rsidTr="00BD2BA1">
        <w:trPr>
          <w:trHeight w:val="300"/>
          <w:jc w:val="center"/>
        </w:trPr>
        <w:tc>
          <w:tcPr>
            <w:tcW w:w="1812" w:type="dxa"/>
            <w:tcBorders>
              <w:top w:val="single" w:sz="4" w:space="0" w:color="3F3F3F"/>
              <w:left w:val="single" w:sz="4" w:space="0" w:color="3F3F3F"/>
              <w:bottom w:val="single" w:sz="4" w:space="0" w:color="3F3F3F"/>
              <w:right w:val="single" w:sz="4" w:space="0" w:color="3F3F3F"/>
            </w:tcBorders>
            <w:shd w:val="clear" w:color="auto" w:fill="F2F2F2"/>
            <w:noWrap/>
            <w:vAlign w:val="bottom"/>
            <w:hideMark/>
          </w:tcPr>
          <w:p w14:paraId="415FF19E" w14:textId="77777777" w:rsidR="00F45CC1" w:rsidRDefault="00F45CC1" w:rsidP="00BD2BA1">
            <w:pPr>
              <w:spacing w:after="0" w:line="240" w:lineRule="auto"/>
              <w:jc w:val="center"/>
              <w:rPr>
                <w:rFonts w:ascii="Times New Roman" w:eastAsia="Times New Roman" w:hAnsi="Times New Roman" w:cs="Times New Roman"/>
                <w:b/>
                <w:bCs/>
                <w:color w:val="3F3F3F"/>
              </w:rPr>
            </w:pPr>
            <w:r>
              <w:rPr>
                <w:rFonts w:ascii="Times New Roman" w:eastAsia="Times New Roman" w:hAnsi="Times New Roman" w:cs="Times New Roman"/>
                <w:b/>
                <w:bCs/>
                <w:color w:val="3F3F3F"/>
              </w:rPr>
              <w:t xml:space="preserve">APM 20 LIONCEAU </w:t>
            </w:r>
          </w:p>
        </w:tc>
        <w:tc>
          <w:tcPr>
            <w:tcW w:w="2341" w:type="dxa"/>
            <w:tcBorders>
              <w:top w:val="single" w:sz="4" w:space="0" w:color="3F3F3F"/>
              <w:left w:val="single" w:sz="4" w:space="0" w:color="3F3F3F"/>
              <w:bottom w:val="single" w:sz="4" w:space="0" w:color="3F3F3F"/>
              <w:right w:val="single" w:sz="4" w:space="0" w:color="3F3F3F"/>
            </w:tcBorders>
            <w:shd w:val="clear" w:color="auto" w:fill="F2F2F2"/>
            <w:noWrap/>
            <w:vAlign w:val="bottom"/>
            <w:hideMark/>
          </w:tcPr>
          <w:p w14:paraId="18C52027" w14:textId="77777777" w:rsidR="00F45CC1" w:rsidRDefault="00F45CC1" w:rsidP="00BD2BA1">
            <w:pPr>
              <w:spacing w:after="0" w:line="240" w:lineRule="auto"/>
              <w:jc w:val="center"/>
              <w:rPr>
                <w:rFonts w:ascii="Times New Roman" w:eastAsia="Times New Roman" w:hAnsi="Times New Roman" w:cs="Times New Roman"/>
                <w:b/>
                <w:bCs/>
                <w:color w:val="3F3F3F"/>
              </w:rPr>
            </w:pPr>
            <w:r>
              <w:rPr>
                <w:rFonts w:ascii="Times New Roman" w:eastAsia="Times New Roman" w:hAnsi="Times New Roman" w:cs="Times New Roman"/>
                <w:b/>
                <w:bCs/>
                <w:color w:val="3F3F3F"/>
              </w:rPr>
              <w:t xml:space="preserve">Rotax 912 A </w:t>
            </w:r>
          </w:p>
        </w:tc>
        <w:tc>
          <w:tcPr>
            <w:tcW w:w="2106" w:type="dxa"/>
            <w:tcBorders>
              <w:top w:val="single" w:sz="4" w:space="0" w:color="3F3F3F"/>
              <w:left w:val="single" w:sz="4" w:space="0" w:color="3F3F3F"/>
              <w:bottom w:val="single" w:sz="4" w:space="0" w:color="3F3F3F"/>
              <w:right w:val="single" w:sz="4" w:space="0" w:color="3F3F3F"/>
            </w:tcBorders>
            <w:shd w:val="clear" w:color="auto" w:fill="F2F2F2"/>
            <w:noWrap/>
            <w:vAlign w:val="bottom"/>
            <w:hideMark/>
          </w:tcPr>
          <w:p w14:paraId="5D6F4545" w14:textId="77777777" w:rsidR="00F45CC1" w:rsidRDefault="00F45CC1" w:rsidP="00BD2BA1">
            <w:pPr>
              <w:spacing w:after="0" w:line="240" w:lineRule="auto"/>
              <w:jc w:val="center"/>
              <w:rPr>
                <w:rFonts w:ascii="Times New Roman" w:eastAsia="Times New Roman" w:hAnsi="Times New Roman" w:cs="Times New Roman"/>
                <w:b/>
                <w:bCs/>
                <w:color w:val="3F3F3F"/>
              </w:rPr>
            </w:pPr>
            <w:r>
              <w:rPr>
                <w:rFonts w:ascii="Times New Roman" w:eastAsia="Times New Roman" w:hAnsi="Times New Roman" w:cs="Times New Roman"/>
                <w:b/>
                <w:bCs/>
                <w:color w:val="3F3F3F"/>
              </w:rPr>
              <w:t xml:space="preserve">80 hp at 5800 rpm </w:t>
            </w:r>
          </w:p>
        </w:tc>
        <w:tc>
          <w:tcPr>
            <w:tcW w:w="1958" w:type="dxa"/>
            <w:tcBorders>
              <w:top w:val="single" w:sz="4" w:space="0" w:color="3F3F3F"/>
              <w:left w:val="single" w:sz="4" w:space="0" w:color="3F3F3F"/>
              <w:bottom w:val="single" w:sz="4" w:space="0" w:color="3F3F3F"/>
              <w:right w:val="single" w:sz="4" w:space="0" w:color="3F3F3F"/>
            </w:tcBorders>
            <w:shd w:val="clear" w:color="auto" w:fill="F2F2F2"/>
            <w:noWrap/>
            <w:vAlign w:val="bottom"/>
            <w:hideMark/>
          </w:tcPr>
          <w:p w14:paraId="10C13E63" w14:textId="77777777" w:rsidR="00F45CC1" w:rsidRDefault="00F45CC1" w:rsidP="00BD2BA1">
            <w:pPr>
              <w:spacing w:after="0" w:line="240" w:lineRule="auto"/>
              <w:jc w:val="center"/>
              <w:rPr>
                <w:rFonts w:ascii="Times New Roman" w:eastAsia="Times New Roman" w:hAnsi="Times New Roman" w:cs="Times New Roman"/>
                <w:b/>
                <w:bCs/>
                <w:color w:val="3F3F3F"/>
              </w:rPr>
            </w:pPr>
            <w:r>
              <w:rPr>
                <w:rFonts w:ascii="Times New Roman" w:eastAsia="Times New Roman" w:hAnsi="Times New Roman" w:cs="Times New Roman"/>
                <w:b/>
                <w:bCs/>
                <w:color w:val="3F3F3F"/>
              </w:rPr>
              <w:t xml:space="preserve">77 hp at 5500 rpm </w:t>
            </w:r>
          </w:p>
        </w:tc>
        <w:tc>
          <w:tcPr>
            <w:tcW w:w="1179" w:type="dxa"/>
            <w:tcBorders>
              <w:top w:val="single" w:sz="4" w:space="0" w:color="3F3F3F"/>
              <w:left w:val="single" w:sz="4" w:space="0" w:color="3F3F3F"/>
              <w:bottom w:val="single" w:sz="4" w:space="0" w:color="3F3F3F"/>
              <w:right w:val="single" w:sz="4" w:space="0" w:color="3F3F3F"/>
            </w:tcBorders>
            <w:shd w:val="clear" w:color="auto" w:fill="F2F2F2"/>
            <w:noWrap/>
            <w:vAlign w:val="bottom"/>
            <w:hideMark/>
          </w:tcPr>
          <w:p w14:paraId="60831908" w14:textId="77777777" w:rsidR="00F45CC1" w:rsidRDefault="00F45CC1" w:rsidP="00BD2BA1">
            <w:pPr>
              <w:spacing w:after="0" w:line="240" w:lineRule="auto"/>
              <w:jc w:val="center"/>
              <w:rPr>
                <w:rFonts w:ascii="Times New Roman" w:eastAsia="Times New Roman" w:hAnsi="Times New Roman" w:cs="Times New Roman"/>
                <w:b/>
                <w:bCs/>
                <w:color w:val="3F3F3F"/>
              </w:rPr>
            </w:pPr>
            <w:r>
              <w:rPr>
                <w:rFonts w:ascii="Times New Roman" w:eastAsia="Times New Roman" w:hAnsi="Times New Roman" w:cs="Times New Roman"/>
                <w:b/>
                <w:bCs/>
                <w:color w:val="3F3F3F"/>
              </w:rPr>
              <w:t xml:space="preserve">634 kg </w:t>
            </w:r>
          </w:p>
        </w:tc>
      </w:tr>
      <w:tr w:rsidR="00F45CC1" w14:paraId="0FCAC6D6" w14:textId="77777777" w:rsidTr="00BD2BA1">
        <w:trPr>
          <w:trHeight w:val="360"/>
          <w:jc w:val="center"/>
        </w:trPr>
        <w:tc>
          <w:tcPr>
            <w:tcW w:w="1812" w:type="dxa"/>
            <w:tcBorders>
              <w:top w:val="single" w:sz="4" w:space="0" w:color="3F3F3F"/>
              <w:left w:val="single" w:sz="4" w:space="0" w:color="3F3F3F"/>
              <w:bottom w:val="single" w:sz="4" w:space="0" w:color="3F3F3F"/>
              <w:right w:val="single" w:sz="4" w:space="0" w:color="3F3F3F"/>
            </w:tcBorders>
            <w:shd w:val="clear" w:color="auto" w:fill="F2F2F2"/>
            <w:noWrap/>
            <w:vAlign w:val="bottom"/>
            <w:hideMark/>
          </w:tcPr>
          <w:p w14:paraId="3CA60B9A" w14:textId="77777777" w:rsidR="00F45CC1" w:rsidRDefault="00F45CC1" w:rsidP="00BD2BA1">
            <w:pPr>
              <w:spacing w:after="0" w:line="240" w:lineRule="auto"/>
              <w:jc w:val="center"/>
              <w:rPr>
                <w:rFonts w:ascii="Times New Roman" w:eastAsia="Times New Roman" w:hAnsi="Times New Roman" w:cs="Times New Roman"/>
                <w:b/>
                <w:bCs/>
                <w:color w:val="3F3F3F"/>
              </w:rPr>
            </w:pPr>
            <w:r>
              <w:rPr>
                <w:rFonts w:ascii="Times New Roman" w:eastAsia="Times New Roman" w:hAnsi="Times New Roman" w:cs="Times New Roman"/>
                <w:b/>
                <w:bCs/>
                <w:color w:val="3F3F3F"/>
              </w:rPr>
              <w:t>Airon Aircraft LS-I</w:t>
            </w:r>
          </w:p>
        </w:tc>
        <w:tc>
          <w:tcPr>
            <w:tcW w:w="2341" w:type="dxa"/>
            <w:tcBorders>
              <w:top w:val="single" w:sz="4" w:space="0" w:color="3F3F3F"/>
              <w:left w:val="single" w:sz="4" w:space="0" w:color="3F3F3F"/>
              <w:bottom w:val="single" w:sz="4" w:space="0" w:color="3F3F3F"/>
              <w:right w:val="single" w:sz="4" w:space="0" w:color="3F3F3F"/>
            </w:tcBorders>
            <w:shd w:val="clear" w:color="auto" w:fill="F2F2F2"/>
            <w:noWrap/>
            <w:vAlign w:val="bottom"/>
            <w:hideMark/>
          </w:tcPr>
          <w:p w14:paraId="4917EAC3" w14:textId="77777777" w:rsidR="00F45CC1" w:rsidRDefault="00F45CC1" w:rsidP="00BD2BA1">
            <w:pPr>
              <w:spacing w:after="0" w:line="240" w:lineRule="auto"/>
              <w:jc w:val="center"/>
              <w:rPr>
                <w:rFonts w:ascii="Times New Roman" w:eastAsia="Times New Roman" w:hAnsi="Times New Roman" w:cs="Times New Roman"/>
                <w:b/>
                <w:bCs/>
                <w:color w:val="3F3F3F"/>
              </w:rPr>
            </w:pPr>
            <w:r>
              <w:rPr>
                <w:rFonts w:ascii="Times New Roman" w:eastAsia="Times New Roman" w:hAnsi="Times New Roman" w:cs="Times New Roman"/>
                <w:b/>
                <w:bCs/>
                <w:color w:val="3F3F3F"/>
              </w:rPr>
              <w:t xml:space="preserve">Jabiru 3300 120 HP  </w:t>
            </w:r>
          </w:p>
        </w:tc>
        <w:tc>
          <w:tcPr>
            <w:tcW w:w="2106" w:type="dxa"/>
            <w:tcBorders>
              <w:top w:val="single" w:sz="4" w:space="0" w:color="3F3F3F"/>
              <w:left w:val="single" w:sz="4" w:space="0" w:color="3F3F3F"/>
              <w:bottom w:val="single" w:sz="4" w:space="0" w:color="3F3F3F"/>
              <w:right w:val="single" w:sz="4" w:space="0" w:color="3F3F3F"/>
            </w:tcBorders>
            <w:shd w:val="clear" w:color="auto" w:fill="F2F2F2"/>
            <w:noWrap/>
            <w:vAlign w:val="bottom"/>
            <w:hideMark/>
          </w:tcPr>
          <w:p w14:paraId="3596102F" w14:textId="77777777" w:rsidR="00F45CC1" w:rsidRDefault="00F45CC1" w:rsidP="00BD2BA1">
            <w:pPr>
              <w:spacing w:after="0" w:line="240" w:lineRule="auto"/>
              <w:jc w:val="center"/>
              <w:rPr>
                <w:rFonts w:ascii="Times New Roman" w:eastAsia="Times New Roman" w:hAnsi="Times New Roman" w:cs="Times New Roman"/>
                <w:b/>
                <w:bCs/>
                <w:color w:val="3F3F3F"/>
              </w:rPr>
            </w:pPr>
            <w:r>
              <w:rPr>
                <w:rFonts w:ascii="Times New Roman" w:eastAsia="Times New Roman" w:hAnsi="Times New Roman" w:cs="Times New Roman"/>
                <w:b/>
                <w:bCs/>
                <w:color w:val="3F3F3F"/>
              </w:rPr>
              <w:t xml:space="preserve">120 hp at 3300 rpm </w:t>
            </w:r>
          </w:p>
        </w:tc>
        <w:tc>
          <w:tcPr>
            <w:tcW w:w="1958" w:type="dxa"/>
            <w:tcBorders>
              <w:top w:val="single" w:sz="4" w:space="0" w:color="3F3F3F"/>
              <w:left w:val="single" w:sz="4" w:space="0" w:color="3F3F3F"/>
              <w:bottom w:val="single" w:sz="4" w:space="0" w:color="3F3F3F"/>
              <w:right w:val="single" w:sz="4" w:space="0" w:color="3F3F3F"/>
            </w:tcBorders>
            <w:shd w:val="clear" w:color="auto" w:fill="F2F2F2"/>
            <w:noWrap/>
            <w:vAlign w:val="bottom"/>
            <w:hideMark/>
          </w:tcPr>
          <w:p w14:paraId="58F7B0A4" w14:textId="77777777" w:rsidR="00F45CC1" w:rsidRDefault="00F45CC1" w:rsidP="00BD2BA1">
            <w:pPr>
              <w:spacing w:after="0" w:line="240" w:lineRule="auto"/>
              <w:jc w:val="center"/>
              <w:rPr>
                <w:rFonts w:ascii="Times New Roman" w:eastAsia="Times New Roman" w:hAnsi="Times New Roman" w:cs="Times New Roman"/>
                <w:b/>
                <w:bCs/>
                <w:color w:val="3F3F3F"/>
              </w:rPr>
            </w:pPr>
            <w:r>
              <w:rPr>
                <w:rFonts w:ascii="Times New Roman" w:eastAsia="Times New Roman" w:hAnsi="Times New Roman" w:cs="Times New Roman"/>
                <w:b/>
                <w:bCs/>
                <w:color w:val="3F3F3F"/>
              </w:rPr>
              <w:t xml:space="preserve">107 hp at 2750 RPM  </w:t>
            </w:r>
          </w:p>
        </w:tc>
        <w:tc>
          <w:tcPr>
            <w:tcW w:w="1179" w:type="dxa"/>
            <w:tcBorders>
              <w:top w:val="single" w:sz="4" w:space="0" w:color="3F3F3F"/>
              <w:left w:val="single" w:sz="4" w:space="0" w:color="3F3F3F"/>
              <w:bottom w:val="single" w:sz="4" w:space="0" w:color="3F3F3F"/>
              <w:right w:val="single" w:sz="4" w:space="0" w:color="3F3F3F"/>
            </w:tcBorders>
            <w:shd w:val="clear" w:color="auto" w:fill="F2F2F2"/>
            <w:noWrap/>
            <w:vAlign w:val="center"/>
            <w:hideMark/>
          </w:tcPr>
          <w:p w14:paraId="31406E0D" w14:textId="77777777" w:rsidR="00F45CC1" w:rsidRDefault="00F45CC1" w:rsidP="00BD2BA1">
            <w:pPr>
              <w:spacing w:after="0" w:line="240" w:lineRule="auto"/>
              <w:jc w:val="center"/>
              <w:rPr>
                <w:rFonts w:ascii="Times New Roman" w:eastAsia="Times New Roman" w:hAnsi="Times New Roman" w:cs="Times New Roman"/>
                <w:b/>
                <w:bCs/>
                <w:color w:val="3F3F3F"/>
              </w:rPr>
            </w:pPr>
            <w:r>
              <w:rPr>
                <w:rFonts w:ascii="Times New Roman" w:eastAsia="Times New Roman" w:hAnsi="Times New Roman" w:cs="Times New Roman"/>
                <w:b/>
                <w:bCs/>
                <w:color w:val="3F3F3F"/>
              </w:rPr>
              <w:t xml:space="preserve">600 kg </w:t>
            </w:r>
          </w:p>
        </w:tc>
      </w:tr>
      <w:tr w:rsidR="00F45CC1" w14:paraId="2602DB69" w14:textId="77777777" w:rsidTr="00BD2BA1">
        <w:trPr>
          <w:trHeight w:val="70"/>
          <w:jc w:val="center"/>
        </w:trPr>
        <w:tc>
          <w:tcPr>
            <w:tcW w:w="1812" w:type="dxa"/>
            <w:tcBorders>
              <w:top w:val="single" w:sz="4" w:space="0" w:color="3F3F3F"/>
              <w:left w:val="single" w:sz="4" w:space="0" w:color="3F3F3F"/>
              <w:bottom w:val="single" w:sz="4" w:space="0" w:color="3F3F3F"/>
              <w:right w:val="single" w:sz="4" w:space="0" w:color="3F3F3F"/>
            </w:tcBorders>
            <w:shd w:val="clear" w:color="auto" w:fill="F2F2F2"/>
            <w:noWrap/>
            <w:vAlign w:val="bottom"/>
            <w:hideMark/>
          </w:tcPr>
          <w:p w14:paraId="713AB89C" w14:textId="77777777" w:rsidR="00F45CC1" w:rsidRDefault="00F45CC1" w:rsidP="00BD2BA1">
            <w:pPr>
              <w:spacing w:after="0" w:line="240" w:lineRule="auto"/>
              <w:jc w:val="center"/>
              <w:rPr>
                <w:rFonts w:ascii="Times New Roman" w:eastAsia="Times New Roman" w:hAnsi="Times New Roman" w:cs="Times New Roman"/>
                <w:b/>
                <w:bCs/>
                <w:color w:val="3F3F3F"/>
              </w:rPr>
            </w:pPr>
            <w:r>
              <w:rPr>
                <w:rFonts w:ascii="Times New Roman" w:eastAsia="Times New Roman" w:hAnsi="Times New Roman" w:cs="Times New Roman"/>
                <w:b/>
                <w:bCs/>
                <w:color w:val="3F3F3F"/>
              </w:rPr>
              <w:t>Sting Sport TL2000</w:t>
            </w:r>
          </w:p>
        </w:tc>
        <w:tc>
          <w:tcPr>
            <w:tcW w:w="2341" w:type="dxa"/>
            <w:tcBorders>
              <w:top w:val="single" w:sz="4" w:space="0" w:color="3F3F3F"/>
              <w:left w:val="single" w:sz="4" w:space="0" w:color="3F3F3F"/>
              <w:bottom w:val="single" w:sz="4" w:space="0" w:color="3F3F3F"/>
              <w:right w:val="single" w:sz="4" w:space="0" w:color="3F3F3F"/>
            </w:tcBorders>
            <w:shd w:val="clear" w:color="auto" w:fill="F2F2F2"/>
            <w:noWrap/>
            <w:vAlign w:val="bottom"/>
            <w:hideMark/>
          </w:tcPr>
          <w:p w14:paraId="74C933B4" w14:textId="77777777" w:rsidR="00F45CC1" w:rsidRDefault="00F45CC1" w:rsidP="00BD2BA1">
            <w:pPr>
              <w:spacing w:after="0" w:line="240" w:lineRule="auto"/>
              <w:jc w:val="center"/>
              <w:rPr>
                <w:rFonts w:ascii="Times New Roman" w:eastAsia="Times New Roman" w:hAnsi="Times New Roman" w:cs="Times New Roman"/>
                <w:b/>
                <w:bCs/>
                <w:color w:val="3F3F3F"/>
              </w:rPr>
            </w:pPr>
            <w:r>
              <w:rPr>
                <w:rFonts w:ascii="Times New Roman" w:eastAsia="Times New Roman" w:hAnsi="Times New Roman" w:cs="Times New Roman"/>
                <w:b/>
                <w:bCs/>
                <w:color w:val="3F3F3F"/>
              </w:rPr>
              <w:t>Rotax 912 UL</w:t>
            </w:r>
          </w:p>
        </w:tc>
        <w:tc>
          <w:tcPr>
            <w:tcW w:w="2106" w:type="dxa"/>
            <w:tcBorders>
              <w:top w:val="single" w:sz="4" w:space="0" w:color="3F3F3F"/>
              <w:left w:val="single" w:sz="4" w:space="0" w:color="3F3F3F"/>
              <w:bottom w:val="single" w:sz="4" w:space="0" w:color="3F3F3F"/>
              <w:right w:val="single" w:sz="4" w:space="0" w:color="3F3F3F"/>
            </w:tcBorders>
            <w:shd w:val="clear" w:color="auto" w:fill="F2F2F2"/>
            <w:noWrap/>
            <w:vAlign w:val="bottom"/>
            <w:hideMark/>
          </w:tcPr>
          <w:p w14:paraId="65D1641E" w14:textId="77777777" w:rsidR="00F45CC1" w:rsidRDefault="00F45CC1" w:rsidP="00BD2BA1">
            <w:pPr>
              <w:spacing w:after="0" w:line="240" w:lineRule="auto"/>
              <w:jc w:val="center"/>
              <w:rPr>
                <w:rFonts w:ascii="Times New Roman" w:eastAsia="Times New Roman" w:hAnsi="Times New Roman" w:cs="Times New Roman"/>
                <w:b/>
                <w:bCs/>
                <w:color w:val="3F3F3F"/>
              </w:rPr>
            </w:pPr>
            <w:r>
              <w:rPr>
                <w:rFonts w:ascii="Times New Roman" w:eastAsia="Times New Roman" w:hAnsi="Times New Roman" w:cs="Times New Roman"/>
                <w:b/>
                <w:bCs/>
                <w:color w:val="3F3F3F"/>
              </w:rPr>
              <w:t xml:space="preserve">80 hp at 5800 rpm </w:t>
            </w:r>
          </w:p>
        </w:tc>
        <w:tc>
          <w:tcPr>
            <w:tcW w:w="1958" w:type="dxa"/>
            <w:tcBorders>
              <w:top w:val="single" w:sz="4" w:space="0" w:color="3F3F3F"/>
              <w:left w:val="single" w:sz="4" w:space="0" w:color="3F3F3F"/>
              <w:bottom w:val="single" w:sz="4" w:space="0" w:color="3F3F3F"/>
              <w:right w:val="single" w:sz="4" w:space="0" w:color="3F3F3F"/>
            </w:tcBorders>
            <w:shd w:val="clear" w:color="auto" w:fill="F2F2F2"/>
            <w:noWrap/>
            <w:vAlign w:val="bottom"/>
            <w:hideMark/>
          </w:tcPr>
          <w:p w14:paraId="2CFACA1C" w14:textId="77777777" w:rsidR="00F45CC1" w:rsidRDefault="00F45CC1" w:rsidP="00BD2BA1">
            <w:pPr>
              <w:spacing w:after="0" w:line="240" w:lineRule="auto"/>
              <w:jc w:val="center"/>
              <w:rPr>
                <w:rFonts w:ascii="Times New Roman" w:eastAsia="Times New Roman" w:hAnsi="Times New Roman" w:cs="Times New Roman"/>
                <w:b/>
                <w:bCs/>
                <w:color w:val="3F3F3F"/>
              </w:rPr>
            </w:pPr>
            <w:r>
              <w:rPr>
                <w:rFonts w:ascii="Times New Roman" w:eastAsia="Times New Roman" w:hAnsi="Times New Roman" w:cs="Times New Roman"/>
                <w:b/>
                <w:bCs/>
                <w:color w:val="3F3F3F"/>
              </w:rPr>
              <w:t>-----</w:t>
            </w:r>
          </w:p>
        </w:tc>
        <w:tc>
          <w:tcPr>
            <w:tcW w:w="1179" w:type="dxa"/>
            <w:tcBorders>
              <w:top w:val="single" w:sz="4" w:space="0" w:color="3F3F3F"/>
              <w:left w:val="single" w:sz="4" w:space="0" w:color="3F3F3F"/>
              <w:bottom w:val="single" w:sz="4" w:space="0" w:color="3F3F3F"/>
              <w:right w:val="single" w:sz="4" w:space="0" w:color="3F3F3F"/>
            </w:tcBorders>
            <w:shd w:val="clear" w:color="auto" w:fill="F2F2F2"/>
            <w:noWrap/>
            <w:vAlign w:val="center"/>
            <w:hideMark/>
          </w:tcPr>
          <w:p w14:paraId="2C286DA3" w14:textId="77777777" w:rsidR="00F45CC1" w:rsidRDefault="00F45CC1" w:rsidP="00BD2BA1">
            <w:pPr>
              <w:spacing w:after="0" w:line="240" w:lineRule="auto"/>
              <w:jc w:val="center"/>
              <w:rPr>
                <w:rFonts w:ascii="Times New Roman" w:eastAsia="Times New Roman" w:hAnsi="Times New Roman" w:cs="Times New Roman"/>
                <w:b/>
                <w:bCs/>
                <w:color w:val="3F3F3F"/>
              </w:rPr>
            </w:pPr>
            <w:r>
              <w:rPr>
                <w:rFonts w:ascii="Times New Roman" w:eastAsia="Times New Roman" w:hAnsi="Times New Roman" w:cs="Times New Roman"/>
                <w:b/>
                <w:bCs/>
                <w:color w:val="3F3F3F"/>
              </w:rPr>
              <w:t xml:space="preserve">600 kg </w:t>
            </w:r>
          </w:p>
        </w:tc>
      </w:tr>
    </w:tbl>
    <w:p w14:paraId="56A812C6" w14:textId="77777777" w:rsidR="00F45CC1" w:rsidRDefault="00F45CC1" w:rsidP="00F45CC1">
      <w:bookmarkStart w:id="365" w:name="_Toc523638774"/>
    </w:p>
    <w:p w14:paraId="08E528A6" w14:textId="77777777" w:rsidR="00F45CC1" w:rsidRDefault="00F45CC1" w:rsidP="00F45CC1"/>
    <w:p w14:paraId="5A551F4D" w14:textId="77777777" w:rsidR="00F45CC1" w:rsidRPr="0009498F" w:rsidRDefault="00F45CC1" w:rsidP="00F45CC1"/>
    <w:p w14:paraId="0E9EB341" w14:textId="77777777" w:rsidR="00F45CC1" w:rsidRPr="008D7022" w:rsidRDefault="00F45CC1" w:rsidP="00F45CC1">
      <w:pPr>
        <w:rPr>
          <w:rFonts w:cstheme="minorHAnsi"/>
          <w:b/>
          <w:szCs w:val="20"/>
        </w:rPr>
      </w:pPr>
      <w:bookmarkStart w:id="366" w:name="_Toc524878860"/>
      <w:r w:rsidRPr="008D7022">
        <w:rPr>
          <w:rFonts w:cstheme="minorHAnsi"/>
          <w:b/>
          <w:szCs w:val="20"/>
        </w:rPr>
        <w:t>Diesel or Gasoline or Hybrid Engine?</w:t>
      </w:r>
      <w:bookmarkEnd w:id="365"/>
      <w:bookmarkEnd w:id="366"/>
      <w:r w:rsidRPr="008D7022">
        <w:rPr>
          <w:rFonts w:cstheme="minorHAnsi"/>
          <w:b/>
          <w:szCs w:val="20"/>
        </w:rPr>
        <w:t xml:space="preserve"> </w:t>
      </w:r>
    </w:p>
    <w:p w14:paraId="794F75C3" w14:textId="77777777" w:rsidR="00F45CC1" w:rsidRDefault="00F45CC1" w:rsidP="00F45CC1">
      <w:pPr>
        <w:spacing w:line="360" w:lineRule="auto"/>
        <w:ind w:firstLine="720"/>
        <w:rPr>
          <w:rFonts w:cstheme="minorHAnsi"/>
          <w:szCs w:val="20"/>
        </w:rPr>
      </w:pPr>
      <w:r w:rsidRPr="008D7022">
        <w:rPr>
          <w:rFonts w:cstheme="minorHAnsi"/>
          <w:szCs w:val="20"/>
        </w:rPr>
        <w:t xml:space="preserve">It is known that engines for very light aircrafts differ as diesel, gasoline, and hybrid. When these 3 type of engines are considered as our possible candidate, it has to be decided which type will be better for VLA. When weight and noise   are taken in account, hybrid engine would be a better choice however, since the hybrid engine is not common in use, finding services, repair centers would be a difficulty for producer, also the reliability and the installation  is another major problem that </w:t>
      </w:r>
      <w:r w:rsidRPr="008D7022">
        <w:rPr>
          <w:rFonts w:cstheme="minorHAnsi"/>
          <w:color w:val="000000"/>
          <w:szCs w:val="20"/>
        </w:rPr>
        <w:t>why hybrid engine is not feasible for this application</w:t>
      </w:r>
      <w:r w:rsidRPr="008D7022">
        <w:rPr>
          <w:rFonts w:cstheme="minorHAnsi"/>
          <w:szCs w:val="20"/>
        </w:rPr>
        <w:t>.  When diesel or gasoline engines are considered to choose, although it is  known that diesel engines are efficient than the gasoline engines [1], they are heavier and nosier than the gasoline engines. In addition, when available diesel engines for VLA are researched , it is seen that their available power is 135 hp and dry weight is 134 kg which is over sized for the VLA in terms of not only required power but also weight. As a results, it is decided that the best choice for the VLA is to use gasoline engines since they are lighter and quieter than diesel engines.</w:t>
      </w:r>
    </w:p>
    <w:p w14:paraId="7865C009" w14:textId="77777777" w:rsidR="008D7022" w:rsidRDefault="008D7022" w:rsidP="00F45CC1">
      <w:pPr>
        <w:spacing w:line="360" w:lineRule="auto"/>
        <w:ind w:firstLine="720"/>
        <w:rPr>
          <w:rFonts w:cstheme="minorHAnsi"/>
          <w:szCs w:val="20"/>
        </w:rPr>
      </w:pPr>
    </w:p>
    <w:p w14:paraId="7284FF65" w14:textId="77777777" w:rsidR="008D7022" w:rsidRDefault="008D7022" w:rsidP="00F45CC1">
      <w:pPr>
        <w:spacing w:line="360" w:lineRule="auto"/>
        <w:ind w:firstLine="720"/>
        <w:rPr>
          <w:rFonts w:cstheme="minorHAnsi"/>
          <w:szCs w:val="20"/>
        </w:rPr>
      </w:pPr>
    </w:p>
    <w:p w14:paraId="7346B5B5" w14:textId="77777777" w:rsidR="008D7022" w:rsidRDefault="008D7022" w:rsidP="00F45CC1">
      <w:pPr>
        <w:spacing w:line="360" w:lineRule="auto"/>
        <w:ind w:firstLine="720"/>
        <w:rPr>
          <w:rFonts w:cstheme="minorHAnsi"/>
          <w:szCs w:val="20"/>
        </w:rPr>
      </w:pPr>
    </w:p>
    <w:p w14:paraId="7AB5CFDF" w14:textId="77777777" w:rsidR="008D7022" w:rsidRPr="008D7022" w:rsidRDefault="008D7022" w:rsidP="00F45CC1">
      <w:pPr>
        <w:spacing w:line="360" w:lineRule="auto"/>
        <w:ind w:firstLine="720"/>
        <w:rPr>
          <w:rFonts w:cstheme="minorHAnsi"/>
          <w:szCs w:val="20"/>
        </w:rPr>
      </w:pPr>
    </w:p>
    <w:p w14:paraId="2BF4863D" w14:textId="77777777" w:rsidR="00F45CC1" w:rsidRPr="008D7022" w:rsidRDefault="00F45CC1" w:rsidP="00F45CC1">
      <w:pPr>
        <w:rPr>
          <w:rFonts w:cstheme="minorHAnsi"/>
          <w:b/>
          <w:szCs w:val="20"/>
        </w:rPr>
      </w:pPr>
      <w:bookmarkStart w:id="367" w:name="_Toc524878861"/>
      <w:bookmarkStart w:id="368" w:name="_Toc523638775"/>
      <w:r w:rsidRPr="008D7022">
        <w:rPr>
          <w:rFonts w:cstheme="minorHAnsi"/>
          <w:b/>
          <w:szCs w:val="20"/>
        </w:rPr>
        <w:lastRenderedPageBreak/>
        <w:t>Turbocharger</w:t>
      </w:r>
      <w:bookmarkEnd w:id="367"/>
      <w:bookmarkEnd w:id="368"/>
      <w:r w:rsidRPr="008D7022">
        <w:rPr>
          <w:rFonts w:cstheme="minorHAnsi"/>
          <w:b/>
          <w:szCs w:val="20"/>
        </w:rPr>
        <w:t xml:space="preserve"> </w:t>
      </w:r>
    </w:p>
    <w:p w14:paraId="5ECE9F1C" w14:textId="77777777" w:rsidR="00F45CC1" w:rsidRPr="008D7022" w:rsidRDefault="00F45CC1" w:rsidP="00F45CC1">
      <w:pPr>
        <w:spacing w:line="360" w:lineRule="auto"/>
        <w:ind w:firstLine="720"/>
        <w:rPr>
          <w:rFonts w:cstheme="minorHAnsi"/>
          <w:szCs w:val="20"/>
        </w:rPr>
      </w:pPr>
      <w:r w:rsidRPr="008D7022">
        <w:rPr>
          <w:rFonts w:cstheme="minorHAnsi"/>
          <w:szCs w:val="20"/>
        </w:rPr>
        <w:t xml:space="preserve">A turbocharger ensures the aircraft to climb higher altitudes and as seen in the figure 2 power available for the engine does not reduce until a certain altitude after that it starts to reduce. However, the turbocharger decreases the efficiency of the engine since it causes back-pressure to mount in the exhaust manifold [2].In addition, engines with turbocharger are heavier and costlier than usual engines. Moreover, the VLA is designed to have a service ceiling at 7500 ft, so just for that altitude buying the engine with turbocharger would be a luxury for the producer, and also for installation it may create a problem that is why an engine without turbocharger is preferred to use </w:t>
      </w:r>
      <w:r w:rsidR="008D7022" w:rsidRPr="008D7022">
        <w:rPr>
          <w:rFonts w:cstheme="minorHAnsi"/>
          <w:szCs w:val="20"/>
        </w:rPr>
        <w:t>unless engine</w:t>
      </w:r>
      <w:r w:rsidRPr="008D7022">
        <w:rPr>
          <w:rFonts w:cstheme="minorHAnsi"/>
          <w:szCs w:val="20"/>
        </w:rPr>
        <w:t xml:space="preserve"> with turbocharger is the only option. </w:t>
      </w:r>
    </w:p>
    <w:p w14:paraId="37BAE3EB" w14:textId="77777777" w:rsidR="008D7022" w:rsidRDefault="008D7022" w:rsidP="008D7022">
      <w:pPr>
        <w:keepNext/>
        <w:spacing w:line="360" w:lineRule="auto"/>
        <w:ind w:firstLine="720"/>
        <w:jc w:val="center"/>
      </w:pPr>
      <w:r w:rsidRPr="008D7022">
        <w:rPr>
          <w:rFonts w:cstheme="minorHAnsi"/>
          <w:noProof/>
          <w:szCs w:val="20"/>
          <w:lang w:val="tr-TR" w:eastAsia="tr-TR"/>
        </w:rPr>
        <w:drawing>
          <wp:inline distT="0" distB="0" distL="0" distR="0" wp14:anchorId="764C434C" wp14:editId="66BEC29A">
            <wp:extent cx="4535805" cy="2728595"/>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9"/>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4535805" cy="2728595"/>
                    </a:xfrm>
                    <a:prstGeom prst="rect">
                      <a:avLst/>
                    </a:prstGeom>
                    <a:noFill/>
                  </pic:spPr>
                </pic:pic>
              </a:graphicData>
            </a:graphic>
          </wp:inline>
        </w:drawing>
      </w:r>
    </w:p>
    <w:p w14:paraId="17C673AF" w14:textId="77777777" w:rsidR="00F45CC1" w:rsidRDefault="008D7022" w:rsidP="008D7022">
      <w:pPr>
        <w:pStyle w:val="Caption"/>
        <w:jc w:val="center"/>
        <w:rPr>
          <w:rFonts w:ascii="Times New Roman" w:hAnsi="Times New Roman"/>
        </w:rPr>
      </w:pPr>
      <w:bookmarkStart w:id="369" w:name="_Toc525254261"/>
      <w:r>
        <w:t xml:space="preserve">Figure </w:t>
      </w:r>
      <w:r w:rsidR="00F47D15">
        <w:fldChar w:fldCharType="begin"/>
      </w:r>
      <w:r w:rsidR="00F47D15">
        <w:instrText xml:space="preserve"> STYLEREF 2 \s </w:instrText>
      </w:r>
      <w:r w:rsidR="00F47D15">
        <w:fldChar w:fldCharType="separate"/>
      </w:r>
      <w:r w:rsidR="00F47D15">
        <w:rPr>
          <w:noProof/>
        </w:rPr>
        <w:t>3.3</w:t>
      </w:r>
      <w:r w:rsidR="00F47D15">
        <w:fldChar w:fldCharType="end"/>
      </w:r>
      <w:r w:rsidR="00F47D15">
        <w:noBreakHyphen/>
      </w:r>
      <w:r w:rsidR="00F47D15">
        <w:fldChar w:fldCharType="begin"/>
      </w:r>
      <w:r w:rsidR="00F47D15">
        <w:instrText xml:space="preserve"> SEQ Figure \* ARABIC \s 2 </w:instrText>
      </w:r>
      <w:r w:rsidR="00F47D15">
        <w:fldChar w:fldCharType="separate"/>
      </w:r>
      <w:r w:rsidR="00F47D15">
        <w:rPr>
          <w:noProof/>
        </w:rPr>
        <w:t>2</w:t>
      </w:r>
      <w:r w:rsidR="00F47D15">
        <w:fldChar w:fldCharType="end"/>
      </w:r>
      <w:r>
        <w:t xml:space="preserve">. </w:t>
      </w:r>
      <w:r w:rsidRPr="00290A23">
        <w:t>Change of available power with altitude</w:t>
      </w:r>
      <w:bookmarkEnd w:id="369"/>
    </w:p>
    <w:p w14:paraId="3350B4BA" w14:textId="77777777" w:rsidR="00F45CC1" w:rsidRDefault="00F45CC1" w:rsidP="00F45CC1">
      <w:bookmarkStart w:id="370" w:name="_Toc523638776"/>
    </w:p>
    <w:p w14:paraId="3A32073B" w14:textId="77777777" w:rsidR="00F45CC1" w:rsidRPr="008D7022" w:rsidRDefault="00F45CC1" w:rsidP="00F45CC1">
      <w:pPr>
        <w:rPr>
          <w:rFonts w:cstheme="minorHAnsi"/>
          <w:b/>
          <w:szCs w:val="20"/>
        </w:rPr>
      </w:pPr>
      <w:bookmarkStart w:id="371" w:name="_Toc524878862"/>
      <w:r w:rsidRPr="008D7022">
        <w:rPr>
          <w:rFonts w:cstheme="minorHAnsi"/>
          <w:b/>
          <w:szCs w:val="20"/>
        </w:rPr>
        <w:t>Constraint Diagram</w:t>
      </w:r>
      <w:bookmarkEnd w:id="370"/>
      <w:bookmarkEnd w:id="371"/>
      <w:r w:rsidRPr="008D7022">
        <w:rPr>
          <w:rFonts w:cstheme="minorHAnsi"/>
          <w:b/>
          <w:szCs w:val="20"/>
        </w:rPr>
        <w:t xml:space="preserve"> </w:t>
      </w:r>
    </w:p>
    <w:p w14:paraId="2C4C3D19" w14:textId="77777777" w:rsidR="00F45CC1" w:rsidRPr="008D7022" w:rsidRDefault="00F45CC1" w:rsidP="00F45CC1">
      <w:pPr>
        <w:spacing w:line="360" w:lineRule="auto"/>
        <w:rPr>
          <w:rFonts w:eastAsiaTheme="minorEastAsia" w:cstheme="minorHAnsi"/>
          <w:szCs w:val="20"/>
        </w:rPr>
      </w:pPr>
      <w:r w:rsidRPr="008D7022">
        <w:rPr>
          <w:rFonts w:cstheme="minorHAnsi"/>
          <w:szCs w:val="20"/>
        </w:rPr>
        <w:tab/>
        <w:t xml:space="preserve">To see the power requirement for VLA, the constraint diagram is plotted, after that </w:t>
      </w:r>
      <m:oMath>
        <m:f>
          <m:fPr>
            <m:ctrlPr>
              <w:rPr>
                <w:rFonts w:ascii="Cambria Math" w:hAnsi="Cambria Math" w:cstheme="minorHAnsi"/>
                <w:i/>
                <w:szCs w:val="20"/>
              </w:rPr>
            </m:ctrlPr>
          </m:fPr>
          <m:num>
            <m:r>
              <w:rPr>
                <w:rFonts w:ascii="Cambria Math" w:hAnsi="Cambria Math" w:cstheme="minorHAnsi"/>
                <w:szCs w:val="20"/>
              </w:rPr>
              <m:t>T</m:t>
            </m:r>
          </m:num>
          <m:den>
            <m:r>
              <w:rPr>
                <w:rFonts w:ascii="Cambria Math" w:hAnsi="Cambria Math" w:cstheme="minorHAnsi"/>
                <w:szCs w:val="20"/>
              </w:rPr>
              <m:t>W</m:t>
            </m:r>
          </m:den>
        </m:f>
      </m:oMath>
      <w:r w:rsidRPr="008D7022">
        <w:rPr>
          <w:rFonts w:eastAsiaTheme="minorEastAsia" w:cstheme="minorHAnsi"/>
          <w:szCs w:val="20"/>
        </w:rPr>
        <w:t xml:space="preserve"> (Thrust to Weight) vs </w:t>
      </w:r>
      <m:oMath>
        <m:f>
          <m:fPr>
            <m:ctrlPr>
              <w:rPr>
                <w:rFonts w:ascii="Cambria Math" w:hAnsi="Cambria Math" w:cstheme="minorHAnsi"/>
                <w:i/>
                <w:szCs w:val="20"/>
              </w:rPr>
            </m:ctrlPr>
          </m:fPr>
          <m:num>
            <m:r>
              <w:rPr>
                <w:rFonts w:ascii="Cambria Math" w:hAnsi="Cambria Math" w:cstheme="minorHAnsi"/>
                <w:szCs w:val="20"/>
              </w:rPr>
              <m:t>W</m:t>
            </m:r>
          </m:num>
          <m:den>
            <m:r>
              <w:rPr>
                <w:rFonts w:ascii="Cambria Math" w:hAnsi="Cambria Math" w:cstheme="minorHAnsi"/>
                <w:szCs w:val="20"/>
              </w:rPr>
              <m:t>S</m:t>
            </m:r>
          </m:den>
        </m:f>
      </m:oMath>
      <w:r w:rsidRPr="008D7022">
        <w:rPr>
          <w:rFonts w:eastAsiaTheme="minorEastAsia" w:cstheme="minorHAnsi"/>
          <w:szCs w:val="20"/>
        </w:rPr>
        <w:t xml:space="preserve"> (Wing Loading) is converted to </w:t>
      </w:r>
      <w:r w:rsidRPr="008D7022">
        <w:rPr>
          <w:rFonts w:cstheme="minorHAnsi"/>
          <w:szCs w:val="20"/>
        </w:rPr>
        <w:t xml:space="preserve"> P (Power)</w:t>
      </w:r>
      <w:r w:rsidRPr="008D7022">
        <w:rPr>
          <w:rFonts w:eastAsiaTheme="minorEastAsia" w:cstheme="minorHAnsi"/>
          <w:szCs w:val="20"/>
        </w:rPr>
        <w:t xml:space="preserve"> vs </w:t>
      </w:r>
      <m:oMath>
        <m:f>
          <m:fPr>
            <m:ctrlPr>
              <w:rPr>
                <w:rFonts w:ascii="Cambria Math" w:hAnsi="Cambria Math" w:cstheme="minorHAnsi"/>
                <w:i/>
                <w:szCs w:val="20"/>
              </w:rPr>
            </m:ctrlPr>
          </m:fPr>
          <m:num>
            <m:r>
              <w:rPr>
                <w:rFonts w:ascii="Cambria Math" w:hAnsi="Cambria Math" w:cstheme="minorHAnsi"/>
                <w:szCs w:val="20"/>
              </w:rPr>
              <m:t>W</m:t>
            </m:r>
          </m:num>
          <m:den>
            <m:r>
              <w:rPr>
                <w:rFonts w:ascii="Cambria Math" w:hAnsi="Cambria Math" w:cstheme="minorHAnsi"/>
                <w:szCs w:val="20"/>
              </w:rPr>
              <m:t>S</m:t>
            </m:r>
          </m:den>
        </m:f>
      </m:oMath>
      <w:r w:rsidRPr="008D7022">
        <w:rPr>
          <w:rFonts w:eastAsiaTheme="minorEastAsia" w:cstheme="minorHAnsi"/>
          <w:szCs w:val="20"/>
        </w:rPr>
        <w:t xml:space="preserve"> (Wing Loading) and plotted. </w:t>
      </w:r>
    </w:p>
    <w:p w14:paraId="03D0B9AF" w14:textId="77777777" w:rsidR="00F45CC1" w:rsidRPr="008D7022" w:rsidRDefault="00F45CC1" w:rsidP="00F45CC1">
      <w:pPr>
        <w:spacing w:line="360" w:lineRule="auto"/>
        <w:ind w:firstLine="720"/>
        <w:rPr>
          <w:rFonts w:eastAsiaTheme="minorEastAsia" w:cstheme="minorHAnsi"/>
          <w:szCs w:val="20"/>
        </w:rPr>
      </w:pPr>
      <w:r w:rsidRPr="008D7022">
        <w:rPr>
          <w:rFonts w:cstheme="minorHAnsi"/>
          <w:szCs w:val="20"/>
        </w:rPr>
        <w:t xml:space="preserve">In the constraint diagram cruise speed, constant velocity turn, rate of climb, take of distance and service ceiling are plotted. Constant velocity turn was the one which requires most power in the calculation. As seen from the figure, required Thrust-to-Weight ratio is 0.19 since rate of climb constrains it and above that point can be taken as desired Thrust-to-Weight ratio. For the VLA 0.21 is selected considering %10 of safety. </w:t>
      </w:r>
    </w:p>
    <w:p w14:paraId="79701AA1" w14:textId="77777777" w:rsidR="008D7022" w:rsidRDefault="00F45CC1" w:rsidP="008D7022">
      <w:pPr>
        <w:keepNext/>
        <w:spacing w:line="360" w:lineRule="auto"/>
        <w:jc w:val="center"/>
      </w:pPr>
      <w:r>
        <w:rPr>
          <w:rFonts w:ascii="Times New Roman" w:hAnsi="Times New Roman" w:cs="Times New Roman"/>
          <w:noProof/>
          <w:lang w:val="tr-TR" w:eastAsia="tr-TR"/>
        </w:rPr>
        <w:lastRenderedPageBreak/>
        <w:drawing>
          <wp:inline distT="0" distB="0" distL="0" distR="0" wp14:anchorId="3F3C81DC" wp14:editId="0F4EAEB0">
            <wp:extent cx="5337810" cy="3997960"/>
            <wp:effectExtent l="0" t="0" r="0" b="2540"/>
            <wp:docPr id="288" name="Picture 288" descr="metin, harita içeren bir resim&#10;&#10;Yüksek güvenilirlikle oluşturulmuş açıkla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25" descr="metin, harita içeren bir resim&#10;&#10;Yüksek güvenilirlikle oluşturulmuş açıklama"/>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337810" cy="3997960"/>
                    </a:xfrm>
                    <a:prstGeom prst="rect">
                      <a:avLst/>
                    </a:prstGeom>
                    <a:noFill/>
                    <a:ln>
                      <a:noFill/>
                    </a:ln>
                  </pic:spPr>
                </pic:pic>
              </a:graphicData>
            </a:graphic>
          </wp:inline>
        </w:drawing>
      </w:r>
    </w:p>
    <w:p w14:paraId="5CBA8B32" w14:textId="77777777" w:rsidR="00F45CC1" w:rsidRDefault="008D7022" w:rsidP="008D7022">
      <w:pPr>
        <w:pStyle w:val="Caption"/>
        <w:jc w:val="center"/>
        <w:rPr>
          <w:rFonts w:ascii="Times New Roman" w:hAnsi="Times New Roman"/>
          <w:sz w:val="22"/>
          <w:lang w:val="tr-TR"/>
        </w:rPr>
      </w:pPr>
      <w:bookmarkStart w:id="372" w:name="_Toc525254262"/>
      <w:r>
        <w:t xml:space="preserve">Figure </w:t>
      </w:r>
      <w:r w:rsidR="00F47D15">
        <w:fldChar w:fldCharType="begin"/>
      </w:r>
      <w:r w:rsidR="00F47D15">
        <w:instrText xml:space="preserve"> STYLEREF 2 \s </w:instrText>
      </w:r>
      <w:r w:rsidR="00F47D15">
        <w:fldChar w:fldCharType="separate"/>
      </w:r>
      <w:r w:rsidR="00F47D15">
        <w:rPr>
          <w:noProof/>
        </w:rPr>
        <w:t>3.3</w:t>
      </w:r>
      <w:r w:rsidR="00F47D15">
        <w:fldChar w:fldCharType="end"/>
      </w:r>
      <w:r w:rsidR="00F47D15">
        <w:noBreakHyphen/>
      </w:r>
      <w:r w:rsidR="00F47D15">
        <w:fldChar w:fldCharType="begin"/>
      </w:r>
      <w:r w:rsidR="00F47D15">
        <w:instrText xml:space="preserve"> SEQ Figure \* ARABIC \s 2 </w:instrText>
      </w:r>
      <w:r w:rsidR="00F47D15">
        <w:fldChar w:fldCharType="separate"/>
      </w:r>
      <w:r w:rsidR="00F47D15">
        <w:rPr>
          <w:noProof/>
        </w:rPr>
        <w:t>3</w:t>
      </w:r>
      <w:r w:rsidR="00F47D15">
        <w:fldChar w:fldCharType="end"/>
      </w:r>
      <w:r>
        <w:t xml:space="preserve">. </w:t>
      </w:r>
      <w:r w:rsidRPr="004360E3">
        <w:t>Thrust to Weight ratio vs Wing Loading</w:t>
      </w:r>
      <w:bookmarkEnd w:id="372"/>
    </w:p>
    <w:p w14:paraId="7B7AEEFA" w14:textId="77777777" w:rsidR="00F45CC1" w:rsidRDefault="00F45CC1" w:rsidP="00F45CC1">
      <w:pPr>
        <w:spacing w:line="360" w:lineRule="auto"/>
        <w:rPr>
          <w:rFonts w:ascii="Times New Roman" w:eastAsiaTheme="minorEastAsia" w:hAnsi="Times New Roman" w:cs="Times New Roman"/>
          <w:sz w:val="22"/>
        </w:rPr>
      </w:pPr>
    </w:p>
    <w:p w14:paraId="362EE9A7" w14:textId="77777777" w:rsidR="00F45CC1" w:rsidRPr="008D7022" w:rsidRDefault="00F45CC1" w:rsidP="00F45CC1">
      <w:pPr>
        <w:spacing w:line="360" w:lineRule="auto"/>
        <w:ind w:firstLine="720"/>
        <w:rPr>
          <w:rFonts w:eastAsiaTheme="minorEastAsia" w:cstheme="minorHAnsi"/>
          <w:szCs w:val="20"/>
        </w:rPr>
      </w:pPr>
      <w:r w:rsidRPr="008D7022">
        <w:rPr>
          <w:rFonts w:eastAsiaTheme="minorEastAsia" w:cstheme="minorHAnsi"/>
          <w:szCs w:val="20"/>
        </w:rPr>
        <w:t xml:space="preserve">After plotting Thrust-to-Weight ratio, it is converted to Power vs Wing Loading to find available power for our aircraft. Actually, required power for our engine is 92 hp but since 92 hp engines are usually not available in the market, and most of the engine start from 100 hp and with the safety consideration, design requirement is taken as 100 hp at least. </w:t>
      </w:r>
    </w:p>
    <w:p w14:paraId="40C676D2" w14:textId="77777777" w:rsidR="008D7022" w:rsidRDefault="00F45CC1" w:rsidP="008D7022">
      <w:pPr>
        <w:keepNext/>
        <w:spacing w:line="360" w:lineRule="auto"/>
        <w:jc w:val="center"/>
      </w:pPr>
      <w:r>
        <w:rPr>
          <w:rFonts w:ascii="Times New Roman" w:hAnsi="Times New Roman" w:cs="Times New Roman"/>
          <w:noProof/>
          <w:lang w:val="tr-TR" w:eastAsia="tr-TR"/>
        </w:rPr>
        <w:lastRenderedPageBreak/>
        <w:drawing>
          <wp:inline distT="0" distB="0" distL="0" distR="0" wp14:anchorId="589060A4" wp14:editId="35D85117">
            <wp:extent cx="5337810" cy="3997960"/>
            <wp:effectExtent l="0" t="0" r="0" b="2540"/>
            <wp:docPr id="276" name="Picture 276" descr="metin, harita içeren bir resim&#10;&#10;Çok yüksek güvenilirlikle oluşturulmuş açıkla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26" descr="metin, harita içeren bir resim&#10;&#10;Çok yüksek güvenilirlikle oluşturulmuş açıklama"/>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337810" cy="3997960"/>
                    </a:xfrm>
                    <a:prstGeom prst="rect">
                      <a:avLst/>
                    </a:prstGeom>
                    <a:noFill/>
                    <a:ln>
                      <a:noFill/>
                    </a:ln>
                  </pic:spPr>
                </pic:pic>
              </a:graphicData>
            </a:graphic>
          </wp:inline>
        </w:drawing>
      </w:r>
    </w:p>
    <w:p w14:paraId="18C93740" w14:textId="77777777" w:rsidR="008D7022" w:rsidRDefault="008D7022" w:rsidP="008D7022">
      <w:pPr>
        <w:pStyle w:val="Caption"/>
        <w:jc w:val="center"/>
        <w:rPr>
          <w:rFonts w:ascii="Times New Roman" w:hAnsi="Times New Roman"/>
          <w:sz w:val="22"/>
          <w:lang w:val="tr-TR"/>
        </w:rPr>
      </w:pPr>
      <w:bookmarkStart w:id="373" w:name="_Toc525254263"/>
      <w:r>
        <w:t xml:space="preserve">Figure </w:t>
      </w:r>
      <w:r w:rsidR="00F47D15">
        <w:fldChar w:fldCharType="begin"/>
      </w:r>
      <w:r w:rsidR="00F47D15">
        <w:instrText xml:space="preserve"> STYLEREF 2 \s </w:instrText>
      </w:r>
      <w:r w:rsidR="00F47D15">
        <w:fldChar w:fldCharType="separate"/>
      </w:r>
      <w:r w:rsidR="00F47D15">
        <w:rPr>
          <w:noProof/>
        </w:rPr>
        <w:t>3.3</w:t>
      </w:r>
      <w:r w:rsidR="00F47D15">
        <w:fldChar w:fldCharType="end"/>
      </w:r>
      <w:r w:rsidR="00F47D15">
        <w:noBreakHyphen/>
      </w:r>
      <w:r w:rsidR="00F47D15">
        <w:fldChar w:fldCharType="begin"/>
      </w:r>
      <w:r w:rsidR="00F47D15">
        <w:instrText xml:space="preserve"> SEQ Figure \* ARABIC \s 2 </w:instrText>
      </w:r>
      <w:r w:rsidR="00F47D15">
        <w:fldChar w:fldCharType="separate"/>
      </w:r>
      <w:r w:rsidR="00F47D15">
        <w:rPr>
          <w:noProof/>
        </w:rPr>
        <w:t>4</w:t>
      </w:r>
      <w:r w:rsidR="00F47D15">
        <w:fldChar w:fldCharType="end"/>
      </w:r>
      <w:r>
        <w:t xml:space="preserve">. </w:t>
      </w:r>
      <w:r w:rsidRPr="00C21723">
        <w:t>Power vs Wing Loading</w:t>
      </w:r>
      <w:bookmarkEnd w:id="373"/>
    </w:p>
    <w:p w14:paraId="7A59475F" w14:textId="77777777" w:rsidR="00F45CC1" w:rsidRPr="008D7022" w:rsidRDefault="008D7022" w:rsidP="008D7022">
      <w:pPr>
        <w:pStyle w:val="Caption"/>
        <w:jc w:val="center"/>
        <w:rPr>
          <w:rFonts w:ascii="Times New Roman" w:hAnsi="Times New Roman"/>
          <w:sz w:val="22"/>
          <w:lang w:val="tr-TR"/>
        </w:rPr>
      </w:pPr>
      <w:r>
        <w:rPr>
          <w:rFonts w:asciiTheme="minorHAnsi" w:hAnsiTheme="minorHAnsi" w:cstheme="minorBidi"/>
          <w:noProof/>
          <w:lang w:val="tr-TR" w:eastAsia="tr-TR"/>
        </w:rPr>
        <mc:AlternateContent>
          <mc:Choice Requires="wps">
            <w:drawing>
              <wp:anchor distT="0" distB="0" distL="114300" distR="114300" simplePos="0" relativeHeight="251820032" behindDoc="0" locked="0" layoutInCell="1" allowOverlap="1" wp14:anchorId="46ABAD35" wp14:editId="43209987">
                <wp:simplePos x="0" y="0"/>
                <wp:positionH relativeFrom="column">
                  <wp:posOffset>5390611</wp:posOffset>
                </wp:positionH>
                <wp:positionV relativeFrom="paragraph">
                  <wp:posOffset>192141</wp:posOffset>
                </wp:positionV>
                <wp:extent cx="1618615" cy="459740"/>
                <wp:effectExtent l="0" t="0" r="19685" b="16510"/>
                <wp:wrapNone/>
                <wp:docPr id="329" name="Freeform: Shape 329"/>
                <wp:cNvGraphicFramePr/>
                <a:graphic xmlns:a="http://schemas.openxmlformats.org/drawingml/2006/main">
                  <a:graphicData uri="http://schemas.microsoft.com/office/word/2010/wordprocessingShape">
                    <wps:wsp>
                      <wps:cNvSpPr/>
                      <wps:spPr>
                        <a:xfrm>
                          <a:off x="0" y="0"/>
                          <a:ext cx="1618615" cy="459740"/>
                        </a:xfrm>
                        <a:custGeom>
                          <a:avLst/>
                          <a:gdLst>
                            <a:gd name="connsiteX0" fmla="*/ 0 w 1618938"/>
                            <a:gd name="connsiteY0" fmla="*/ 457987 h 460033"/>
                            <a:gd name="connsiteX1" fmla="*/ 287080 w 1618938"/>
                            <a:gd name="connsiteY1" fmla="*/ 457987 h 460033"/>
                            <a:gd name="connsiteX2" fmla="*/ 712382 w 1618938"/>
                            <a:gd name="connsiteY2" fmla="*/ 436722 h 460033"/>
                            <a:gd name="connsiteX3" fmla="*/ 1052624 w 1618938"/>
                            <a:gd name="connsiteY3" fmla="*/ 383559 h 460033"/>
                            <a:gd name="connsiteX4" fmla="*/ 1265275 w 1618938"/>
                            <a:gd name="connsiteY4" fmla="*/ 341029 h 460033"/>
                            <a:gd name="connsiteX5" fmla="*/ 1477926 w 1618938"/>
                            <a:gd name="connsiteY5" fmla="*/ 277234 h 460033"/>
                            <a:gd name="connsiteX6" fmla="*/ 1605517 w 1618938"/>
                            <a:gd name="connsiteY6" fmla="*/ 181541 h 460033"/>
                            <a:gd name="connsiteX7" fmla="*/ 1605517 w 1618938"/>
                            <a:gd name="connsiteY7" fmla="*/ 64583 h 460033"/>
                            <a:gd name="connsiteX8" fmla="*/ 1520456 w 1618938"/>
                            <a:gd name="connsiteY8" fmla="*/ 11420 h 460033"/>
                            <a:gd name="connsiteX9" fmla="*/ 1318438 w 1618938"/>
                            <a:gd name="connsiteY9" fmla="*/ 787 h 460033"/>
                            <a:gd name="connsiteX10" fmla="*/ 1148317 w 1618938"/>
                            <a:gd name="connsiteY10" fmla="*/ 787 h 460033"/>
                            <a:gd name="connsiteX11" fmla="*/ 797442 w 1618938"/>
                            <a:gd name="connsiteY11" fmla="*/ 787 h 460033"/>
                            <a:gd name="connsiteX12" fmla="*/ 297712 w 1618938"/>
                            <a:gd name="connsiteY12" fmla="*/ 787 h 460033"/>
                            <a:gd name="connsiteX13" fmla="*/ 127591 w 1618938"/>
                            <a:gd name="connsiteY13" fmla="*/ 22052 h 46003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1618938" h="460033">
                              <a:moveTo>
                                <a:pt x="0" y="457987"/>
                              </a:moveTo>
                              <a:cubicBezTo>
                                <a:pt x="84175" y="459759"/>
                                <a:pt x="168350" y="461531"/>
                                <a:pt x="287080" y="457987"/>
                              </a:cubicBezTo>
                              <a:cubicBezTo>
                                <a:pt x="405810" y="454443"/>
                                <a:pt x="584791" y="449127"/>
                                <a:pt x="712382" y="436722"/>
                              </a:cubicBezTo>
                              <a:cubicBezTo>
                                <a:pt x="839973" y="424317"/>
                                <a:pt x="960475" y="399508"/>
                                <a:pt x="1052624" y="383559"/>
                              </a:cubicBezTo>
                              <a:cubicBezTo>
                                <a:pt x="1144773" y="367610"/>
                                <a:pt x="1194391" y="358750"/>
                                <a:pt x="1265275" y="341029"/>
                              </a:cubicBezTo>
                              <a:cubicBezTo>
                                <a:pt x="1336159" y="323308"/>
                                <a:pt x="1421219" y="303815"/>
                                <a:pt x="1477926" y="277234"/>
                              </a:cubicBezTo>
                              <a:cubicBezTo>
                                <a:pt x="1534633" y="250653"/>
                                <a:pt x="1584252" y="216983"/>
                                <a:pt x="1605517" y="181541"/>
                              </a:cubicBezTo>
                              <a:cubicBezTo>
                                <a:pt x="1626782" y="146099"/>
                                <a:pt x="1619694" y="92936"/>
                                <a:pt x="1605517" y="64583"/>
                              </a:cubicBezTo>
                              <a:cubicBezTo>
                                <a:pt x="1591340" y="36230"/>
                                <a:pt x="1568302" y="22053"/>
                                <a:pt x="1520456" y="11420"/>
                              </a:cubicBezTo>
                              <a:cubicBezTo>
                                <a:pt x="1472610" y="787"/>
                                <a:pt x="1380461" y="2559"/>
                                <a:pt x="1318438" y="787"/>
                              </a:cubicBezTo>
                              <a:cubicBezTo>
                                <a:pt x="1256415" y="-985"/>
                                <a:pt x="1148317" y="787"/>
                                <a:pt x="1148317" y="787"/>
                              </a:cubicBezTo>
                              <a:lnTo>
                                <a:pt x="797442" y="787"/>
                              </a:lnTo>
                              <a:lnTo>
                                <a:pt x="297712" y="787"/>
                              </a:lnTo>
                              <a:cubicBezTo>
                                <a:pt x="186070" y="4331"/>
                                <a:pt x="251638" y="52178"/>
                                <a:pt x="127591" y="22052"/>
                              </a:cubicBezTo>
                            </a:path>
                          </a:pathLst>
                        </a:cu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43DBC0E9" id="Freeform: Shape 329" o:spid="_x0000_s1026" style="position:absolute;margin-left:424.45pt;margin-top:15.15pt;width:127.45pt;height:36.2pt;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coordsize="1618938,4600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RziX9gUAAEsUAAAOAAAAZHJzL2Uyb0RvYy54bWysWF1v2zYUfR+w/0DocUBr8UsfRp0ia5Fh&#10;QNEGa4d2j4pMxQJkUZOUOOmv3yEpy1SSQnKxPCiiycPDey/v5RHfvH3YV+RetV2p601AX4cBUXWu&#10;t2V9uwn+/nL1KglI12f1Nqt0rTbBo+qCtxe//vLm0KwV0ztdbVVLMEndrQ/NJtj1fbNerbp8p/ZZ&#10;91o3qkZnodt91qPZ3q62bXbA7PtqxcIwWh10u21anauuw6/vXWdwYecvCpX3n4qiUz2pNgHW1ttn&#10;a5835rm6eJOtb9us2ZX5sIzsJ1axz8oapONU77M+I3dt+WyqfZm3utNF/zrX+5UuijJX1gZYQ8Mn&#10;1nzeZY2ytsA5XTO6qfv/ps0/3l+3pNxuAs7SgNTZHkG6apUyLl8TuwJiuuCoQ9OtMf5zc90OrQ6v&#10;xuqHot2b/7CHPFjnPo7OVQ89yfEjjWgSURmQHH1CprGw3l+d0Pld1/+htJ0pu//Q9S44W7xZ126H&#10;5eW6rruyV98Q0GJfIV6/rUhIDsRQpDwZgvp0+D/+cCHjNInJjogoDDn/AeQb9RhYEofJAhofs5CG&#10;eTQxZTxh89b4GMGjmLFZa7hHQ0PJIibmeXwQT7iU6SyP8HlYJFks53l8EBc0ZPM82Exj/KmI45RF&#10;8zw+iMUx42LWnsjniUIpaTzPMwElVAo6yxP/DI8PioRM+CwNSvLJbZKFQi5w2wREBQtnaVBOTjSc&#10;JoIn817zQfGSBPWTmlKR8CWxoT5qEY2f1DFql1iQoXQCWmKMn9MsjVEK5j1GfdAiW/yMpsjNlC5g&#10;8UGMoXhM4o8qfnus09nuWLrzh3qo3XgjmZEEoT0lG92Zc8Iv5DgUjk0UalR+TAmUKfwzYHjZB9Oz&#10;wHCeD2ZngeETH2xPkcXLRr3zweIsZhQxHyzPAqMy+eDoLDDKjQ+OzwKjiPhge1IvdhhKgw+2kmQx&#10;2GS8j0b7rD32dJOdt8tMjk7Yz9tn9MlGQ9tbvPPBkGgtFK/RupXVun1AoHXbgEDr3hhMtm6y3uTn&#10;8ZUcnDIzsonsIMycHDLde32vvmg7sD+pOqdoBv7TkPzupsx/V999QCJo7DaqkXvSBgwLsJPRCFLC&#10;xURAFXLrz2OnU1rWZRO6Kcm05aYVoUyGUAsphBiEneuUiYhTF0ghUlS+wSN2QU52OU6rpo4unhj2&#10;EmfC0zR2ERJM4Pzxp02jUAxOwDAZDuJ0cILTYJbUSavFpDjqIHgcK5Ybuf18dCClqeCDqVwmMTzt&#10;gu987ySZo7VKazkt54iWy0TOOH9ij2CU0aE35BA9E1qn0CytE17LaSUXEVS6SSImw0hO4koRWCZd&#10;ijEapcm01wk2i6VWhy2njVgUJ25iisxIn2xhmkapK+MpS7mto2MEPFarypaT4jzm+DYytvKI8Wno&#10;JPImHEzFKTy11Gk5Z6mRaMs5RczMFjKckBAGNxrCkxAZarsYxP+0z6o6H2aK0WzGUCYjYT4FQfcq&#10;Taa7xGk4f85xKc+7ntFVtV+BnFLz5wLgOOT43+Wik1s/GDo1aUjeJArjoYLxJ/VL0sjUU5gnGY2n&#10;OW8Fl+2zMuqFGGGNpkpbCTSWa2vp6fu41ldlVSFOK/NV7r7D7Vv/WCkTvar+SxX4sIfMYlZz2SsV&#10;9a5qyX2GAyLLc1X31HXtsq1yP8sQf8OaRoRdiZ3QzFyAeJx7mMBc1zyf2yxvHG+gyt7IjGAnBkea&#10;6cIceERYZl33I3hf1rp9ybIKVg3MbvzRSc41xks3evuIa49Wu/ugrsmvyrbrP2Rdf521uFBAXHGp&#10;1X/Co6g0zkichfYNh6Ruv7/0uxmPexn0BuSAC6VN0P17l7UqINWfNW5sUlRsTNvbBo41pCdp/Z4b&#10;v6e+27/TCBMSD6uzr2Z8Xx1fi1bvv+Lu69Kwoiurc3BDRPc47l3jXY82unCVk6vLS/uOWydsqQ/1&#10;5yY3kxuvNrD8y8PXrG2Ied0EPa5sPurj5VO2Pt7FmH05jjXIWl/e9boozUWN3YfOr0MDN1Y2/sPt&#10;mrkS89t21OkO8OI/AAAA//8DAFBLAwQUAAYACAAAACEAHu43Fd0AAAALAQAADwAAAGRycy9kb3du&#10;cmV2LnhtbEyPwU7DMAyG70i8Q2QkbizZWm2hNJ0Aid7ZkODoNqEpNEnVZGt5e7wT3Gz50+/vL/eL&#10;G9jZTLEPXsF6JYAZ3wbd+07B2/HlTgKLCb3GIXij4MdE2FfXVyUWOsz+1ZwPqWMU4mOBCmxKY8F5&#10;bK1xGFdhNJ5un2FymGidOq4nnCncDXwjxJY77D19sDiaZ2va78PJKdim9F7XebD4IeNXPT01Mp93&#10;St3eLI8PwJJZ0h8MF31Sh4qcmnDyOrJBgczlPaEKMpEBuwBrkVGZhiax2QGvSv6/Q/ULAAD//wMA&#10;UEsBAi0AFAAGAAgAAAAhALaDOJL+AAAA4QEAABMAAAAAAAAAAAAAAAAAAAAAAFtDb250ZW50X1R5&#10;cGVzXS54bWxQSwECLQAUAAYACAAAACEAOP0h/9YAAACUAQAACwAAAAAAAAAAAAAAAAAvAQAAX3Jl&#10;bHMvLnJlbHNQSwECLQAUAAYACAAAACEARUc4l/YFAABLFAAADgAAAAAAAAAAAAAAAAAuAgAAZHJz&#10;L2Uyb0RvYy54bWxQSwECLQAUAAYACAAAACEAHu43Fd0AAAALAQAADwAAAAAAAAAAAAAAAABQCAAA&#10;ZHJzL2Rvd25yZXYueG1sUEsFBgAAAAAEAAQA8wAAAFoJAAAAAA==&#10;" path="m,457987v84175,1772,168350,3544,287080,c405810,454443,584791,449127,712382,436722v127591,-12405,248093,-37214,340242,-53163c1144773,367610,1194391,358750,1265275,341029v70884,-17721,155944,-37214,212651,-63795c1534633,250653,1584252,216983,1605517,181541v21265,-35442,14177,-88605,,-116958c1591340,36230,1568302,22053,1520456,11420,1472610,787,1380461,2559,1318438,787v-62023,-1772,-170121,,-170121,l797442,787r-499730,c186070,4331,251638,52178,127591,22052e" filled="f" strokecolor="#1f4d78 [1604]" strokeweight="1pt">
                <v:stroke joinstyle="miter"/>
                <v:path arrowok="t" o:connecttype="custom" o:connectlocs="0,457695;287023,457695;712240,436444;1052414,383315;1265023,340812;1477631,277057;1605197,181425;1605197,64542;1520153,11413;1318175,786;1148088,786;797283,786;297653,786;127566,22038" o:connectangles="0,0,0,0,0,0,0,0,0,0,0,0,0,0"/>
              </v:shape>
            </w:pict>
          </mc:Fallback>
        </mc:AlternateContent>
      </w:r>
      <w:r w:rsidR="00F45CC1">
        <w:rPr>
          <w:rFonts w:asciiTheme="minorHAnsi" w:hAnsiTheme="minorHAnsi" w:cstheme="minorBidi"/>
          <w:noProof/>
          <w:lang w:val="tr-TR" w:eastAsia="tr-TR"/>
        </w:rPr>
        <mc:AlternateContent>
          <mc:Choice Requires="wps">
            <w:drawing>
              <wp:anchor distT="0" distB="0" distL="114300" distR="114300" simplePos="0" relativeHeight="251817984" behindDoc="0" locked="0" layoutInCell="1" allowOverlap="1" wp14:anchorId="54AEB0A0" wp14:editId="4CBAC922">
                <wp:simplePos x="0" y="0"/>
                <wp:positionH relativeFrom="column">
                  <wp:posOffset>1515745</wp:posOffset>
                </wp:positionH>
                <wp:positionV relativeFrom="paragraph">
                  <wp:posOffset>287020</wp:posOffset>
                </wp:positionV>
                <wp:extent cx="491490" cy="1686560"/>
                <wp:effectExtent l="0" t="235585" r="0" b="0"/>
                <wp:wrapNone/>
                <wp:docPr id="333" name="Arc 333"/>
                <wp:cNvGraphicFramePr/>
                <a:graphic xmlns:a="http://schemas.openxmlformats.org/drawingml/2006/main">
                  <a:graphicData uri="http://schemas.microsoft.com/office/word/2010/wordprocessingShape">
                    <wps:wsp>
                      <wps:cNvSpPr/>
                      <wps:spPr>
                        <a:xfrm rot="3383393">
                          <a:off x="0" y="0"/>
                          <a:ext cx="491490" cy="1686560"/>
                        </a:xfrm>
                        <a:prstGeom prst="arc">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6B65AF5C" id="Arc 333" o:spid="_x0000_s1026" style="position:absolute;margin-left:119.35pt;margin-top:22.6pt;width:38.7pt;height:132.8pt;rotation:3695567fd;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91490,1686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mZsYgIAACEFAAAOAAAAZHJzL2Uyb0RvYy54bWysVN9P2zAQfp+0/8Hy+0hDSgcVKapATJMQ&#10;VIOJZ+PYNJLt885u0+6v39lJCmJI06a9WD7f7+++8/nFzhq2VRhacDUvjyacKSehad1zzb8/XH86&#10;5SxE4RphwKma71XgF4uPH847P1fHsAbTKGQUxIV552u+jtHPiyLItbIiHIFXjpQa0IpIIj4XDYqO&#10;oltTHE8ms6IDbDyCVCHQ61Wv5IscX2sl453WQUVmak61xXxiPp/SWSzOxfwZhV+3cihD/EMVVrSO&#10;kh5CXYko2Abb30LZViIE0PFIgi1A61aq3AN1U07edHO/Fl7lXgic4A8whf8XVt5uV8japuZVVXHm&#10;hKUhLVGyJBI4nQ9zsrn3KxykQNfU6U6jZQiEaFWdVtVZlfunjtguw7s/wKt2kUl6nJ6V0zMagiRV&#10;OTudncwy/kUfK8X0GOIXBZalS80FyhxUbG9CpPRkOVqQkErri8m3uDcqxTDum9LUESUss3fmkro0&#10;yLaCWCCkVC6WqTmKl62Tm26NOThO/uw42CdXlXn2N84Hj5wZXDw429YBvpc97saSdW8/ItD3nSB4&#10;gmZPw8wzIZiDl9ct4XgjQlwJJFrTI61qvKNDG+hqDsONszXgz/fekz2xjbScdbQmNQ8/NgIVZ+ar&#10;Ix7SSKdpr7IwPfl8TAK+1jy91riNvQSaQZmry9dkH8141Qj2kTZ6mbKSSjhJuWsuI47CZezXl/4E&#10;qZbLbEa75EW8cfdejlNPRHnYPQr0A5ki0fAWxpUS8zek6m3TPBwsNxF0mxn3guuAN+1hJs7wZ6RF&#10;fy1nq5efbfELAAD//wMAUEsDBBQABgAIAAAAIQB+/VZq4AAAAAsBAAAPAAAAZHJzL2Rvd25yZXYu&#10;eG1sTI/BTsMwDIbvSLxDZCRuLG1XDShNp2nSpMFtgx24pY3XViRO1aRbeXvMCW7+5U+/P5fr2Vlx&#10;wTH0nhSkiwQEUuNNT62Cj/fdwxOIEDUZbT2hgm8MsK5ub0pdGH+lA16OsRVcQqHQCroYh0LK0HTo&#10;dFj4AYl3Zz86HTmOrTSjvnK5szJLkpV0uie+0OkBtx02X8fJKahf7c6cJ3+izf7wOdm3/NRu90rd&#10;382bFxAR5/gHw68+q0PFTrWfyARhOef5ilEels9LEEzkaZKBqBVk6eoRZFXK/z9UPwAAAP//AwBQ&#10;SwECLQAUAAYACAAAACEAtoM4kv4AAADhAQAAEwAAAAAAAAAAAAAAAAAAAAAAW0NvbnRlbnRfVHlw&#10;ZXNdLnhtbFBLAQItABQABgAIAAAAIQA4/SH/1gAAAJQBAAALAAAAAAAAAAAAAAAAAC8BAABfcmVs&#10;cy8ucmVsc1BLAQItABQABgAIAAAAIQDEpmZsYgIAACEFAAAOAAAAAAAAAAAAAAAAAC4CAABkcnMv&#10;ZTJvRG9jLnhtbFBLAQItABQABgAIAAAAIQB+/VZq4AAAAAsBAAAPAAAAAAAAAAAAAAAAALwEAABk&#10;cnMvZG93bnJldi54bWxQSwUGAAAAAAQABADzAAAAyQUAAAAA&#10;" path="m245745,nsc381466,,491490,377549,491490,843280r-245745,l245745,xem245745,nfc381466,,491490,377549,491490,843280e" filled="f" strokecolor="#5b9bd5 [3204]" strokeweight=".5pt">
                <v:stroke joinstyle="miter"/>
                <v:path arrowok="t" o:connecttype="custom" o:connectlocs="245745,0;491490,843280" o:connectangles="0,0"/>
              </v:shape>
            </w:pict>
          </mc:Fallback>
        </mc:AlternateContent>
      </w:r>
      <w:r w:rsidR="00F45CC1">
        <w:rPr>
          <w:rFonts w:asciiTheme="minorHAnsi" w:hAnsiTheme="minorHAnsi" w:cstheme="minorBidi"/>
          <w:noProof/>
          <w:lang w:val="tr-TR" w:eastAsia="tr-TR"/>
        </w:rPr>
        <mc:AlternateContent>
          <mc:Choice Requires="wps">
            <w:drawing>
              <wp:anchor distT="0" distB="0" distL="114300" distR="114300" simplePos="0" relativeHeight="251819008" behindDoc="0" locked="0" layoutInCell="1" allowOverlap="1" wp14:anchorId="34C3037B" wp14:editId="38694F44">
                <wp:simplePos x="0" y="0"/>
                <wp:positionH relativeFrom="column">
                  <wp:posOffset>2466975</wp:posOffset>
                </wp:positionH>
                <wp:positionV relativeFrom="paragraph">
                  <wp:posOffset>666750</wp:posOffset>
                </wp:positionV>
                <wp:extent cx="3030220" cy="0"/>
                <wp:effectExtent l="0" t="0" r="0" b="0"/>
                <wp:wrapNone/>
                <wp:docPr id="332" name="Straight Connector 332"/>
                <wp:cNvGraphicFramePr/>
                <a:graphic xmlns:a="http://schemas.openxmlformats.org/drawingml/2006/main">
                  <a:graphicData uri="http://schemas.microsoft.com/office/word/2010/wordprocessingShape">
                    <wps:wsp>
                      <wps:cNvCnPr/>
                      <wps:spPr>
                        <a:xfrm flipV="1">
                          <a:off x="0" y="0"/>
                          <a:ext cx="303022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333A4182" id="Straight Connector 332" o:spid="_x0000_s1026" style="position:absolute;flip:y;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4.25pt,52.5pt" to="432.85pt,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A0vRwwEAANEDAAAOAAAAZHJzL2Uyb0RvYy54bWysU01v2zAMvQ/ofxB0b+w4wDAYcXpI0V2G&#10;LVi33VWZigXoC5QaO/9+lJx4QzsM2NCLYIp8j3xP9PZusoadAKP2ruPrVc0ZOOl77Y4d//7t4fYD&#10;ZzEJ1wvjHXT8DJHf7W7ebcfQQuMHb3pARiQutmPo+JBSaKsqygGsiCsfwFFSebQiUYjHqkcxErs1&#10;VVPX76vRYx/QS4iRbu/nJN8VfqVApi9KRUjMdJxmS+XEcj7ls9ptRXtEEQYtL2OI/5jCCu2o6UJ1&#10;L5Jgz6hfUVkt0Uev0kp6W3mltISigdSs6xdqHgcRoGghc2JYbIpvRys/nw7IdN/xzabhzAlLj/SY&#10;UOjjkNjeO0cWemQ5S16NIbYE2bsDXqIYDpiFTwotU0aHH7QGxQoSx6bi9HlxGqbEJF1u6k3dNPQg&#10;8pqrZopMFTCmj+Atyx8dN9plE0QrTp9iorZUei2hII80D1G+0tlALjbuKygSRs3mccpKwd4gOwla&#10;BiEluLTOooivVGeY0sYswLq0/SvwUp+hUNbtX8ALonT2Li1gq53HP3VP03VkNddfHZh1ZwuefH8u&#10;z1Osob0pCi87nhfz97jAf/2Ju58AAAD//wMAUEsDBBQABgAIAAAAIQAZyAI63gAAAAsBAAAPAAAA&#10;ZHJzL2Rvd25yZXYueG1sTI9BS8NAEIXvgv9hGcGL2I2V1BCzKSLqoZ5aFfQ2yY5JaHY2ZLdp/PeO&#10;IOhx3vt4816xnl2vJhpD59nA1SIBRVx723Fj4PXl8TIDFSKyxd4zGfiiAOvy9KTA3Pojb2naxUZJ&#10;CIccDbQxDrnWoW7JYVj4gVi8Tz86jHKOjbYjHiXc9XqZJCvtsGP50OJA9y3V+93BGfgIPjy8barp&#10;ab/dzHjxHJfvtTXm/Gy+uwUVaY5/MPzUl+pQSqfKH9gG1Ru4zrJUUDGSVEYJka3SG1DVr6LLQv/f&#10;UH4DAAD//wMAUEsBAi0AFAAGAAgAAAAhALaDOJL+AAAA4QEAABMAAAAAAAAAAAAAAAAAAAAAAFtD&#10;b250ZW50X1R5cGVzXS54bWxQSwECLQAUAAYACAAAACEAOP0h/9YAAACUAQAACwAAAAAAAAAAAAAA&#10;AAAvAQAAX3JlbHMvLnJlbHNQSwECLQAUAAYACAAAACEAKwNL0cMBAADRAwAADgAAAAAAAAAAAAAA&#10;AAAuAgAAZHJzL2Uyb0RvYy54bWxQSwECLQAUAAYACAAAACEAGcgCOt4AAAALAQAADwAAAAAAAAAA&#10;AAAAAAAdBAAAZHJzL2Rvd25yZXYueG1sUEsFBgAAAAAEAAQA8wAAACgFAAAAAA==&#10;" strokecolor="#5b9bd5 [3204]" strokeweight=".5pt">
                <v:stroke joinstyle="miter"/>
              </v:line>
            </w:pict>
          </mc:Fallback>
        </mc:AlternateContent>
      </w:r>
      <w:r w:rsidR="00F45CC1">
        <w:rPr>
          <w:rFonts w:asciiTheme="minorHAnsi" w:hAnsiTheme="minorHAnsi" w:cstheme="minorBidi"/>
          <w:noProof/>
          <w:lang w:val="tr-TR" w:eastAsia="tr-TR"/>
        </w:rPr>
        <mc:AlternateContent>
          <mc:Choice Requires="wps">
            <w:drawing>
              <wp:anchor distT="0" distB="0" distL="114300" distR="114300" simplePos="0" relativeHeight="251821056" behindDoc="0" locked="0" layoutInCell="1" allowOverlap="1" wp14:anchorId="3B12A56A" wp14:editId="5560B8CF">
                <wp:simplePos x="0" y="0"/>
                <wp:positionH relativeFrom="column">
                  <wp:posOffset>2325370</wp:posOffset>
                </wp:positionH>
                <wp:positionV relativeFrom="paragraph">
                  <wp:posOffset>203835</wp:posOffset>
                </wp:positionV>
                <wp:extent cx="3412490" cy="0"/>
                <wp:effectExtent l="0" t="0" r="0" b="0"/>
                <wp:wrapNone/>
                <wp:docPr id="327" name="Straight Connector 327"/>
                <wp:cNvGraphicFramePr/>
                <a:graphic xmlns:a="http://schemas.openxmlformats.org/drawingml/2006/main">
                  <a:graphicData uri="http://schemas.microsoft.com/office/word/2010/wordprocessingShape">
                    <wps:wsp>
                      <wps:cNvCnPr/>
                      <wps:spPr>
                        <a:xfrm flipH="1">
                          <a:off x="0" y="0"/>
                          <a:ext cx="341249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1D6EE342" id="Straight Connector 327" o:spid="_x0000_s1026" style="position:absolute;flip:x;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83.1pt,16.05pt" to="451.8pt,1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v6T9xQEAANEDAAAOAAAAZHJzL2Uyb0RvYy54bWysU9uO0zAQfUfiHyy/06TdFZeo6T50BTwg&#10;qFj4AK8zbizZHmtsevl7xk6bRYCQQLxYGc+cM3OOJ+u7k3fiAJQshl4uF60UEDQONux7+fXL2xev&#10;pUhZhUE5DNDLMyR5t3n+bH2MHaxwRDcACSYJqTvGXo45x65pkh7Bq7TACIGTBsmrzCHtm4HUkdm9&#10;a1Zt+7I5Ig2RUENKfHs/JeWm8hsDOn8yJkEWrpc8W64n1fOxnM1mrbo9qThafRlD/cMUXtnATWeq&#10;e5WV+Eb2FypvNWFCkxcafYPGWA1VA6tZtj+peRhVhKqFzUlxtin9P1r98bAjYYde3qxeSRGU50d6&#10;yKTsfsxiiyGwhUiiZNmrY0wdQ7ZhR5coxR0V4SdDXhhn43teg2oFixOn6vR5dhpOWWi+vLldrm7f&#10;8IPoa66ZKApVpJTfAXpRPnrpbCgmqE4dPqTMbbn0WsJBGWkaon7ls4NS7MJnMCyMm03j1JWCrSNx&#10;ULwMSmsIeVlEMV+tLjBjnZuBbW37R+ClvkChrtvfgGdE7Ywhz2BvA9LvuufTdWQz1V8dmHQXCx5x&#10;ONfnqdbw3lSFlx0vi/ljXOFPf+LmOwAAAP//AwBQSwMEFAAGAAgAAAAhAATZLCzdAAAACQEAAA8A&#10;AABkcnMvZG93bnJldi54bWxMj01Lw0AQhu+C/2EZwYvYTVMIGrMpIuqhnloV9DbJjklodjZkt2n8&#10;9454qLf5eHjnmWI9u15NNIbOs4HlIgFFXHvbcWPg7fXp+gZUiMgWe89k4JsCrMvzswJz64+8pWkX&#10;GyUhHHI00MY45FqHuiWHYeEHYtl9+dFhlHZstB3xKOGu12mSZNphx3KhxYEeWqr3u4Mz8Bl8eHzf&#10;VNPzfruZ8eolph+1NebyYr6/AxVpjicYfvVFHUpxqvyBbVC9gVWWpYJKkS5BCXCbrDJQ1d9Al4X+&#10;/0H5AwAA//8DAFBLAQItABQABgAIAAAAIQC2gziS/gAAAOEBAAATAAAAAAAAAAAAAAAAAAAAAABb&#10;Q29udGVudF9UeXBlc10ueG1sUEsBAi0AFAAGAAgAAAAhADj9If/WAAAAlAEAAAsAAAAAAAAAAAAA&#10;AAAALwEAAF9yZWxzLy5yZWxzUEsBAi0AFAAGAAgAAAAhAEK/pP3FAQAA0QMAAA4AAAAAAAAAAAAA&#10;AAAALgIAAGRycy9lMm9Eb2MueG1sUEsBAi0AFAAGAAgAAAAhAATZLCzdAAAACQEAAA8AAAAAAAAA&#10;AAAAAAAAHwQAAGRycy9kb3ducmV2LnhtbFBLBQYAAAAABAAEAPMAAAApBQAAAAA=&#10;" strokecolor="#5b9bd5 [3204]" strokeweight=".5pt">
                <v:stroke joinstyle="miter"/>
              </v:line>
            </w:pict>
          </mc:Fallback>
        </mc:AlternateContent>
      </w:r>
      <w:r w:rsidR="00F45CC1">
        <w:rPr>
          <w:rFonts w:asciiTheme="minorHAnsi" w:hAnsiTheme="minorHAnsi" w:cstheme="minorBidi"/>
          <w:noProof/>
          <w:lang w:val="tr-TR" w:eastAsia="tr-TR"/>
        </w:rPr>
        <mc:AlternateContent>
          <mc:Choice Requires="wps">
            <w:drawing>
              <wp:anchor distT="0" distB="0" distL="114300" distR="114300" simplePos="0" relativeHeight="251822080" behindDoc="0" locked="0" layoutInCell="1" allowOverlap="1" wp14:anchorId="7A9ECD37" wp14:editId="3933A606">
                <wp:simplePos x="0" y="0"/>
                <wp:positionH relativeFrom="column">
                  <wp:posOffset>-171450</wp:posOffset>
                </wp:positionH>
                <wp:positionV relativeFrom="paragraph">
                  <wp:posOffset>203835</wp:posOffset>
                </wp:positionV>
                <wp:extent cx="2487930" cy="1170305"/>
                <wp:effectExtent l="0" t="0" r="26670" b="10795"/>
                <wp:wrapNone/>
                <wp:docPr id="326" name="Freeform: Shape 326"/>
                <wp:cNvGraphicFramePr/>
                <a:graphic xmlns:a="http://schemas.openxmlformats.org/drawingml/2006/main">
                  <a:graphicData uri="http://schemas.microsoft.com/office/word/2010/wordprocessingShape">
                    <wps:wsp>
                      <wps:cNvSpPr/>
                      <wps:spPr>
                        <a:xfrm>
                          <a:off x="0" y="0"/>
                          <a:ext cx="2487930" cy="1170305"/>
                        </a:xfrm>
                        <a:custGeom>
                          <a:avLst/>
                          <a:gdLst>
                            <a:gd name="connsiteX0" fmla="*/ 2488360 w 2488360"/>
                            <a:gd name="connsiteY0" fmla="*/ 0 h 1170355"/>
                            <a:gd name="connsiteX1" fmla="*/ 2371402 w 2488360"/>
                            <a:gd name="connsiteY1" fmla="*/ 170121 h 1170355"/>
                            <a:gd name="connsiteX2" fmla="*/ 2169383 w 2488360"/>
                            <a:gd name="connsiteY2" fmla="*/ 425303 h 1170355"/>
                            <a:gd name="connsiteX3" fmla="*/ 1818509 w 2488360"/>
                            <a:gd name="connsiteY3" fmla="*/ 701749 h 1170355"/>
                            <a:gd name="connsiteX4" fmla="*/ 1499532 w 2488360"/>
                            <a:gd name="connsiteY4" fmla="*/ 871870 h 1170355"/>
                            <a:gd name="connsiteX5" fmla="*/ 1042332 w 2488360"/>
                            <a:gd name="connsiteY5" fmla="*/ 1041991 h 1170355"/>
                            <a:gd name="connsiteX6" fmla="*/ 478807 w 2488360"/>
                            <a:gd name="connsiteY6" fmla="*/ 1127051 h 1170355"/>
                            <a:gd name="connsiteX7" fmla="*/ 74769 w 2488360"/>
                            <a:gd name="connsiteY7" fmla="*/ 1169582 h 1170355"/>
                            <a:gd name="connsiteX8" fmla="*/ 74769 w 2488360"/>
                            <a:gd name="connsiteY8" fmla="*/ 1137684 h 117035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2488360" h="1170355">
                              <a:moveTo>
                                <a:pt x="2488360" y="0"/>
                              </a:moveTo>
                              <a:cubicBezTo>
                                <a:pt x="2456462" y="49618"/>
                                <a:pt x="2424565" y="99237"/>
                                <a:pt x="2371402" y="170121"/>
                              </a:cubicBezTo>
                              <a:cubicBezTo>
                                <a:pt x="2318239" y="241005"/>
                                <a:pt x="2261532" y="336698"/>
                                <a:pt x="2169383" y="425303"/>
                              </a:cubicBezTo>
                              <a:cubicBezTo>
                                <a:pt x="2077234" y="513908"/>
                                <a:pt x="1930151" y="627321"/>
                                <a:pt x="1818509" y="701749"/>
                              </a:cubicBezTo>
                              <a:cubicBezTo>
                                <a:pt x="1706867" y="776177"/>
                                <a:pt x="1628895" y="815163"/>
                                <a:pt x="1499532" y="871870"/>
                              </a:cubicBezTo>
                              <a:cubicBezTo>
                                <a:pt x="1370169" y="928577"/>
                                <a:pt x="1212453" y="999461"/>
                                <a:pt x="1042332" y="1041991"/>
                              </a:cubicBezTo>
                              <a:cubicBezTo>
                                <a:pt x="872211" y="1084521"/>
                                <a:pt x="640067" y="1105786"/>
                                <a:pt x="478807" y="1127051"/>
                              </a:cubicBezTo>
                              <a:cubicBezTo>
                                <a:pt x="317546" y="1148316"/>
                                <a:pt x="142109" y="1167810"/>
                                <a:pt x="74769" y="1169582"/>
                              </a:cubicBezTo>
                              <a:cubicBezTo>
                                <a:pt x="7429" y="1171354"/>
                                <a:pt x="-52822" y="1173126"/>
                                <a:pt x="74769" y="1137684"/>
                              </a:cubicBezTo>
                            </a:path>
                          </a:pathLst>
                        </a:cu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35DF77B1" id="Freeform: Shape 326" o:spid="_x0000_s1026" style="position:absolute;margin-left:-13.5pt;margin-top:16.05pt;width:195.9pt;height:92.15pt;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coordsize="2488360,11703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zI7HQUAAIcPAAAOAAAAZHJzL2Uyb0RvYy54bWysV1tP5DYUfq/U/2DlsdIy8SWxM2JYUVZU&#10;ldAuKlS7fTQZh4mUxKljGNhfv8d2Ejws0oSqPAR77O98x8fn4nP68alt0KMyQ627TYJP0gSprtTb&#10;urvfJH/fXn4QCRqs7Lay0Z3aJM9qSD6e/frL6b5fK6J3utkqg0BIN6z3/SbZWduvV6uh3KlWDie6&#10;Vx0sVtq00sLU3K+2Ru5BetusSJrmq702297oUg0D/PopLCZnXn5VqdJ+qapBWdRsEtDN+q/x3zv3&#10;XZ2dyvW9kf2uLkc15H/QopV1B6SzqE/SSvRg6p9EtXVp9KAre1LqdqWrqi6VPwOcBqevTnOzk73y&#10;ZwHjDP1spuH/E1t+frw2qN5uEkryBHWyhUu6NEo5k6+R1wC5JTDUvh/WsP+mvzbjbIChO/VTZVr3&#10;H86Dnrxxn2fjqieLSviRMMELCndQwhrGPKVp5qSuXuDlw2D/UNqLko9Xgw23s4WRt+121K/UXTfU&#10;Vn0DaVXbwIX9tkIgX9A8RftpNN7ta9A/MShFO+R1ybwucH+vt3/DMQflmKXkOEcMgqNigo8TkZgI&#10;5wUV9DhRDGIkoyk9TkQjIiywyNLiOFEMggNxVhwnYjERK4qMLjBdDBIcC77gjrKYKGWELiF6BcJF&#10;seCSIEZmj2NciJQfN12MwZjwNFtAxCMizni+4IpiCAYHygQ5fkeQn+cDLeSJIRhTngt2yAMhfT8F&#10;rdxNcVw+dWMgwwhJVyBSnzN7PbisEUc1pIhpCvEasgSgXBY4AobIi8H4XWCIphhM3gWGCInB9F1g&#10;8PoYzN4FBk+OwVNaXWYw8M4Y7DM9XOAyMLhcDObvUhv8KAaLGBw0GP3FQBl3BbzxBdwmCAq4SRAU&#10;8DuHketeWudm0xDtfblx5SBBu7HaQIZ3661+VLfa77TO68ay4VWZPO1lT/lwV5e/q++HiCxneXAV&#10;VuTY6w06jOIIy/JwIUVBqLfIvBjKh+cKVWE68gHNm6QUC0ILDyUMp6F2zoJJjiG5+lVK87w41CkU&#10;E78aasRy2pRzQoNzZpgW6YFgDPUcZyHicsIp8dE2KTWWFk8bKsZiWjBOLvLgXJznmB+YEedEiCLY&#10;WAB/7kNtpg2FxtOG+rGcloKeeTByQUT2ipZguNsQ5UVRsPzwtKHseFqcMldNFvMKTggOZsSpYNmh&#10;HXMG79xgC4zTjAsfotNxQxEKtKG2LKalmGcshD/GTFB8IBgzgtNgCygmXODxsRz83JeKkdVXmsWs&#10;nJFJKsc085luOsyHjAgS3BheZRSHd+e0GnP6qvMGJ+QNlwz8s3LOCi6ZRE/LTl/WTeOKinvRhjes&#10;H9nnRrnM0HR/qQoexS49+KTh2xF10Rj0KCEPybJUncVhaSe3KvycpfA36jQjvCZeoJNcAfEsexTg&#10;Wp2fZYeaN+53UOW7mRkcSudMc6hYAM8Iz6w7O4PbutPmrZM1cKqROeyfjBRM46x0p7fP0DIYHXqp&#10;oS8vazPYKznYa2ngLQ45FxpC+wU+VaMhFUPG9SPIxdp8f+t3tx96GlhN0B6asU0y/PsgjUpQ82cH&#10;3U6BGQOx1k9YxglMTLxyF690D+2FhmuCiALt/NDtt800rIxuv0LfeO5YYUl2JXDDk8NCVQmTCwtz&#10;WII2qFTn534MHRu41FV305dOuLNqDye/ffoqTY/ccJNYaHc+66lxk+upjXF+Oe91yE6fP1hd1a7H&#10;8X4Y7DpOoNvzjjN2pq6djOd+10v/fPYDAAD//wMAUEsDBBQABgAIAAAAIQCLzETd3wAAAAoBAAAP&#10;AAAAZHJzL2Rvd25yZXYueG1sTI/LTsMwEEX3SPyDNUjsWidpZVCIU/EQK4RQC1W3jj0kEfE4it02&#10;/D3DCpajubr3nGoz+0GccIp9IA35MgOBZIPrqdXw8f68uAURkyFnhkCo4RsjbOrLi8qULpxpi6dd&#10;agWXUCyNhi6lsZQy2g69icswIvHvM0zeJD6nVrrJnLncD7LIMiW96YkXOjPiY4f2a3f0Gl4pjfHJ&#10;zg+HF8xc3uzVm/VK6+ur+f4ORMI5/YXhF5/RoWamJhzJRTFoWBQ37JI0rIocBAdWas0ujYYiV2uQ&#10;dSX/K9Q/AAAA//8DAFBLAQItABQABgAIAAAAIQC2gziS/gAAAOEBAAATAAAAAAAAAAAAAAAAAAAA&#10;AABbQ29udGVudF9UeXBlc10ueG1sUEsBAi0AFAAGAAgAAAAhADj9If/WAAAAlAEAAAsAAAAAAAAA&#10;AAAAAAAALwEAAF9yZWxzLy5yZWxzUEsBAi0AFAAGAAgAAAAhAALDMjsdBQAAhw8AAA4AAAAAAAAA&#10;AAAAAAAALgIAAGRycy9lMm9Eb2MueG1sUEsBAi0AFAAGAAgAAAAhAIvMRN3fAAAACgEAAA8AAAAA&#10;AAAAAAAAAAAAdwcAAGRycy9kb3ducmV2LnhtbFBLBQYAAAAABAAEAPMAAACDCAAAAAA=&#10;" path="m2488360,v-31898,49618,-63795,99237,-116958,170121c2318239,241005,2261532,336698,2169383,425303v-92149,88605,-239232,202018,-350874,276446c1706867,776177,1628895,815163,1499532,871870v-129363,56707,-287079,127591,-457200,170121c872211,1084521,640067,1105786,478807,1127051v-161261,21265,-336698,40759,-404038,42531c7429,1171354,-52822,1173126,74769,1137684e" filled="f" strokecolor="#1f4d78 [1604]" strokeweight="1pt">
                <v:stroke joinstyle="miter"/>
                <v:path arrowok="t" o:connecttype="custom" o:connectlocs="2487930,0;2370992,170114;2169008,425285;1818195,701719;1499273,871833;1042152,1041946;478724,1127003;74756,1169532;74756,1137635" o:connectangles="0,0,0,0,0,0,0,0,0"/>
              </v:shape>
            </w:pict>
          </mc:Fallback>
        </mc:AlternateContent>
      </w:r>
      <w:r w:rsidR="00F45CC1">
        <w:rPr>
          <w:rFonts w:asciiTheme="minorHAnsi" w:hAnsiTheme="minorHAnsi" w:cstheme="minorBidi"/>
          <w:noProof/>
          <w:lang w:val="tr-TR" w:eastAsia="tr-TR"/>
        </w:rPr>
        <mc:AlternateContent>
          <mc:Choice Requires="wps">
            <w:drawing>
              <wp:anchor distT="0" distB="0" distL="114300" distR="114300" simplePos="0" relativeHeight="251823104" behindDoc="0" locked="0" layoutInCell="1" allowOverlap="1" wp14:anchorId="0D751584" wp14:editId="5FC71A8E">
                <wp:simplePos x="0" y="0"/>
                <wp:positionH relativeFrom="column">
                  <wp:posOffset>-233680</wp:posOffset>
                </wp:positionH>
                <wp:positionV relativeFrom="paragraph">
                  <wp:posOffset>1356995</wp:posOffset>
                </wp:positionV>
                <wp:extent cx="276225" cy="318770"/>
                <wp:effectExtent l="0" t="0" r="9525" b="5080"/>
                <wp:wrapNone/>
                <wp:docPr id="322" name="Text Box 322"/>
                <wp:cNvGraphicFramePr/>
                <a:graphic xmlns:a="http://schemas.openxmlformats.org/drawingml/2006/main">
                  <a:graphicData uri="http://schemas.microsoft.com/office/word/2010/wordprocessingShape">
                    <wps:wsp>
                      <wps:cNvSpPr txBox="1"/>
                      <wps:spPr>
                        <a:xfrm>
                          <a:off x="0" y="0"/>
                          <a:ext cx="276225" cy="318770"/>
                        </a:xfrm>
                        <a:prstGeom prst="rect">
                          <a:avLst/>
                        </a:prstGeom>
                        <a:solidFill>
                          <a:schemeClr val="lt1"/>
                        </a:solidFill>
                        <a:ln w="6350">
                          <a:noFill/>
                        </a:ln>
                      </wps:spPr>
                      <wps:txbx>
                        <w:txbxContent>
                          <w:p w14:paraId="73F71917" w14:textId="77777777" w:rsidR="009F22DF" w:rsidRDefault="009F22DF" w:rsidP="00F45CC1">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0D751584" id="Text Box 322" o:spid="_x0000_s1045" type="#_x0000_t202" style="position:absolute;left:0;text-align:left;margin-left:-18.4pt;margin-top:106.85pt;width:21.75pt;height:25.1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68N3SAIAAIQEAAAOAAAAZHJzL2Uyb0RvYy54bWysVEtv2zAMvg/YfxB0Xxw7r9aIU2QpMgwI&#10;2gLJ0LMiy7EBWdQkJXb260fJcZp2Ow27yBRJ8fF9pOcPbS3JSRhbgcpoPBhSIhSHvFKHjP7Yrb/c&#10;UWIdUzmToERGz8LSh8XnT/NGpyKBEmQuDMEgyqaNzmjpnE6jyPJS1MwOQAuFxgJMzRxezSHKDWsw&#10;ei2jZDicRg2YXBvgwlrUPnZGugjxi0Jw91wUVjgiM4q1uXCacO79GS3mLD0YpsuKX8pg/1BFzSqF&#10;Sa+hHplj5GiqP0LVFTdgoXADDnUERVFxEXrAbuLhh262JdMi9ILgWH2Fyf6/sPzp9GJIlWd0lCSU&#10;KFYjSTvROvIVWuJ1iFCjbYqOW42urkUDMt3rLSp9421hav/FlgjaEevzFV8fjqMymU2TZEIJR9Mo&#10;vpvNAv7R22NtrPsmoCZeyKhB+gKq7LSxDgtB197F57Igq3xdSRkufmTEShpyYki2dKFEfPHOSyrS&#10;ZHQ6mgxDYAX+eRdZKkzgW+1a8pJr920AJ77v+91DfkYYDHSjZDVfV1jshln3wgzODnaO++Ce8Sgk&#10;YDK4SJSUYH79Te/9kVK0UtLgLGbU/jwyIyiR3xWSfR+Px354w2U8mSV4MbeW/a1FHesVIAIxbp7m&#10;QfT+TvZiYaB+xbVZ+qxoYopj7oy6Xly5bkNw7bhYLoMTjqtmbqO2mvvQHnFPxa59ZUZf+HJI9BP0&#10;U8vSD7R1vv6lguXRQVEFTj3QHaoX/HHUA9WXtfS7dHsPXm8/j8VvAAAA//8DAFBLAwQUAAYACAAA&#10;ACEAHe9KI+EAAAAJAQAADwAAAGRycy9kb3ducmV2LnhtbEyPS0/DMBCE70j8B2uRuKDWaS1SCHEq&#10;hHhIvdHwEDc3XpKIeB3FbhL+PcsJTqPRjGa/zbez68SIQ2g9aVgtExBIlbct1RpeyofFFYgQDVnT&#10;eUIN3xhgW5ye5CazfqJnHPexFjxCITMamhj7TMpQNehMWPoeibNPPzgT2Q61tIOZeNx1cp0kqXSm&#10;Jb7QmB7vGqy+9ken4eOift+F+fF1Upeqv38ay82bLbU+P5tvb0BEnONfGX7xGR0KZjr4I9kgOg0L&#10;lTJ61LBeqQ0IbqQsB/apugZZ5PL/B8UPAAAA//8DAFBLAQItABQABgAIAAAAIQC2gziS/gAAAOEB&#10;AAATAAAAAAAAAAAAAAAAAAAAAABbQ29udGVudF9UeXBlc10ueG1sUEsBAi0AFAAGAAgAAAAhADj9&#10;If/WAAAAlAEAAAsAAAAAAAAAAAAAAAAALwEAAF9yZWxzLy5yZWxzUEsBAi0AFAAGAAgAAAAhABTr&#10;w3dIAgAAhAQAAA4AAAAAAAAAAAAAAAAALgIAAGRycy9lMm9Eb2MueG1sUEsBAi0AFAAGAAgAAAAh&#10;AB3vSiPhAAAACQEAAA8AAAAAAAAAAAAAAAAAogQAAGRycy9kb3ducmV2LnhtbFBLBQYAAAAABAAE&#10;APMAAACwBQAAAAA=&#10;" fillcolor="white [3201]" stroked="f" strokeweight=".5pt">
                <v:textbox>
                  <w:txbxContent>
                    <w:p w14:paraId="73F71917" w14:textId="77777777" w:rsidR="009F22DF" w:rsidRDefault="009F22DF" w:rsidP="00F45CC1">
                      <w:r>
                        <w:t>1</w:t>
                      </w:r>
                    </w:p>
                  </w:txbxContent>
                </v:textbox>
              </v:shape>
            </w:pict>
          </mc:Fallback>
        </mc:AlternateContent>
      </w:r>
      <w:r w:rsidR="00F45CC1">
        <w:rPr>
          <w:rFonts w:asciiTheme="minorHAnsi" w:hAnsiTheme="minorHAnsi" w:cstheme="minorBidi"/>
          <w:noProof/>
          <w:lang w:val="tr-TR" w:eastAsia="tr-TR"/>
        </w:rPr>
        <mc:AlternateContent>
          <mc:Choice Requires="wps">
            <w:drawing>
              <wp:anchor distT="0" distB="0" distL="114300" distR="114300" simplePos="0" relativeHeight="251824128" behindDoc="0" locked="0" layoutInCell="1" allowOverlap="1" wp14:anchorId="74529CDD" wp14:editId="2058BDFA">
                <wp:simplePos x="0" y="0"/>
                <wp:positionH relativeFrom="column">
                  <wp:posOffset>1711325</wp:posOffset>
                </wp:positionH>
                <wp:positionV relativeFrom="paragraph">
                  <wp:posOffset>1411605</wp:posOffset>
                </wp:positionV>
                <wp:extent cx="403860" cy="318770"/>
                <wp:effectExtent l="0" t="0" r="0" b="5080"/>
                <wp:wrapNone/>
                <wp:docPr id="311" name="Text Box 311"/>
                <wp:cNvGraphicFramePr/>
                <a:graphic xmlns:a="http://schemas.openxmlformats.org/drawingml/2006/main">
                  <a:graphicData uri="http://schemas.microsoft.com/office/word/2010/wordprocessingShape">
                    <wps:wsp>
                      <wps:cNvSpPr txBox="1"/>
                      <wps:spPr>
                        <a:xfrm>
                          <a:off x="0" y="0"/>
                          <a:ext cx="403860" cy="318770"/>
                        </a:xfrm>
                        <a:prstGeom prst="rect">
                          <a:avLst/>
                        </a:prstGeom>
                        <a:solidFill>
                          <a:schemeClr val="lt1"/>
                        </a:solidFill>
                        <a:ln w="6350">
                          <a:noFill/>
                        </a:ln>
                      </wps:spPr>
                      <wps:txbx>
                        <w:txbxContent>
                          <w:p w14:paraId="02CCE748" w14:textId="77777777" w:rsidR="009F22DF" w:rsidRDefault="009F22DF" w:rsidP="00F45CC1">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74529CDD" id="Text Box 311" o:spid="_x0000_s1046" type="#_x0000_t202" style="position:absolute;left:0;text-align:left;margin-left:134.75pt;margin-top:111.15pt;width:31.8pt;height:25.1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phrRQIAAIQEAAAOAAAAZHJzL2Uyb0RvYy54bWysVE1v2zAMvQ/YfxB0Xx0nadoZcYqsRYYB&#10;RVugHXpWZDkxIIuapMTOfv2elK+u22nYRaZIih/vkZ7e9K1mW+V8Q6bk+cWAM2UkVY1Zlfz7y+LT&#10;NWc+CFMJTUaVfKc8v5l9/DDtbKGGtCZdKccQxPiisyVfh2CLLPNyrVrhL8gqA2NNrhUBV7fKKic6&#10;RG91NhwMJllHrrKOpPIe2ru9kc9S/LpWMjzWtVeB6ZKjtpBOl85lPLPZVBQrJ+y6kYcyxD9U0YrG&#10;IOkp1J0Igm1c80eotpGOPNXhQlKbUV03UqUe0E0+eNfN81pYlXoBON6eYPL/L6x82D451lQlH+U5&#10;Z0a0IOlF9YF9oZ5FHRDqrC/g+GzhGnoYwPRR76GMjfe1a+MXLTHYgfXuhG8MJ6EcD0bXE1gkTKP8&#10;+uoq4Z+dH1vnw1dFLYtCyR3oS6iK7b0PKASuR5eYy5NuqkWjdbrEkVG32rGtANk6pBLx4jcvbVhX&#10;8snocpACG4rP95G1QYLY6r6lKIV+2SdwhqnSqFpStQMMjvaj5K1cNCj2XvjwJBxmB/1hH8IjjloT&#10;ktFB4mxN7uff9NEflMLKWYdZLLn/sRFOcaa/GZD9OR+P4/Cmy/jyCtUw99ayfGsxm/aWgADoRHVJ&#10;jP5BH8XaUfuKtZnHrDAJI5G75OEo3ob9hmDtpJrPkxPG1Ypwb56tjKEj4pGKl/5VOHvgK4DoBzpO&#10;rSje0bb3jS8NzTeB6iZxekb1gD9GPVF9WMu4S2/vyev885j9AgAA//8DAFBLAwQUAAYACAAAACEA&#10;bVMS5eEAAAALAQAADwAAAGRycy9kb3ducmV2LnhtbEyPy07DMBBF90j8gzVIbBB1aisthDgVQjyk&#10;7mhaEDs3HpKI2I5iNwl/z7CC3TyO7pzJN7Pt2IhDaL1TsFwkwNBV3rSuVrAvn65vgIWondGdd6jg&#10;GwNsivOzXGfGT+4Vx12sGYW4kGkFTYx9xnmoGrQ6LHyPjnaffrA6UjvU3Ax6onDbcZEkK2516+hC&#10;o3t8aLD62p2sgo+r+n0b5ufDJFPZP76M5frNlEpdXsz3d8AizvEPhl99UoeCnI7+5ExgnQKxuk0J&#10;pUIICYwIKeUS2JEma5ECL3L+/4fiBwAA//8DAFBLAQItABQABgAIAAAAIQC2gziS/gAAAOEBAAAT&#10;AAAAAAAAAAAAAAAAAAAAAABbQ29udGVudF9UeXBlc10ueG1sUEsBAi0AFAAGAAgAAAAhADj9If/W&#10;AAAAlAEAAAsAAAAAAAAAAAAAAAAALwEAAF9yZWxzLy5yZWxzUEsBAi0AFAAGAAgAAAAhAHBWmGtF&#10;AgAAhAQAAA4AAAAAAAAAAAAAAAAALgIAAGRycy9lMm9Eb2MueG1sUEsBAi0AFAAGAAgAAAAhAG1T&#10;EuXhAAAACwEAAA8AAAAAAAAAAAAAAAAAnwQAAGRycy9kb3ducmV2LnhtbFBLBQYAAAAABAAEAPMA&#10;AACtBQAAAAA=&#10;" fillcolor="white [3201]" stroked="f" strokeweight=".5pt">
                <v:textbox>
                  <w:txbxContent>
                    <w:p w14:paraId="02CCE748" w14:textId="77777777" w:rsidR="009F22DF" w:rsidRDefault="009F22DF" w:rsidP="00F45CC1">
                      <w:r>
                        <w:t>2</w:t>
                      </w:r>
                    </w:p>
                  </w:txbxContent>
                </v:textbox>
              </v:shape>
            </w:pict>
          </mc:Fallback>
        </mc:AlternateContent>
      </w:r>
      <w:r w:rsidR="00F45CC1">
        <w:rPr>
          <w:rFonts w:asciiTheme="minorHAnsi" w:hAnsiTheme="minorHAnsi" w:cstheme="minorBidi"/>
          <w:noProof/>
          <w:lang w:val="tr-TR" w:eastAsia="tr-TR"/>
        </w:rPr>
        <mc:AlternateContent>
          <mc:Choice Requires="wps">
            <w:drawing>
              <wp:anchor distT="0" distB="0" distL="114300" distR="114300" simplePos="0" relativeHeight="251825152" behindDoc="0" locked="0" layoutInCell="1" allowOverlap="1" wp14:anchorId="077CE4AF" wp14:editId="5D5DBE47">
                <wp:simplePos x="0" y="0"/>
                <wp:positionH relativeFrom="column">
                  <wp:posOffset>2553970</wp:posOffset>
                </wp:positionH>
                <wp:positionV relativeFrom="paragraph">
                  <wp:posOffset>742950</wp:posOffset>
                </wp:positionV>
                <wp:extent cx="297815" cy="318770"/>
                <wp:effectExtent l="0" t="0" r="6985" b="5080"/>
                <wp:wrapNone/>
                <wp:docPr id="310" name="Text Box 310"/>
                <wp:cNvGraphicFramePr/>
                <a:graphic xmlns:a="http://schemas.openxmlformats.org/drawingml/2006/main">
                  <a:graphicData uri="http://schemas.microsoft.com/office/word/2010/wordprocessingShape">
                    <wps:wsp>
                      <wps:cNvSpPr txBox="1"/>
                      <wps:spPr>
                        <a:xfrm>
                          <a:off x="0" y="0"/>
                          <a:ext cx="297180" cy="318770"/>
                        </a:xfrm>
                        <a:prstGeom prst="rect">
                          <a:avLst/>
                        </a:prstGeom>
                        <a:solidFill>
                          <a:schemeClr val="lt1"/>
                        </a:solidFill>
                        <a:ln w="6350">
                          <a:noFill/>
                        </a:ln>
                      </wps:spPr>
                      <wps:txbx>
                        <w:txbxContent>
                          <w:p w14:paraId="443FE2A7" w14:textId="77777777" w:rsidR="009F22DF" w:rsidRDefault="009F22DF" w:rsidP="00F45CC1">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077CE4AF" id="Text Box 310" o:spid="_x0000_s1047" type="#_x0000_t202" style="position:absolute;left:0;text-align:left;margin-left:201.1pt;margin-top:58.5pt;width:23.45pt;height:25.1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LU72RgIAAIQEAAAOAAAAZHJzL2Uyb0RvYy54bWysVMFu2zAMvQ/YPwi6r46TtGmDOEWWosOA&#10;oi3QDj0rspwYkEVNUmJ3X78nOUnTbqdhF5kiqUfykfTsums02ynnazIFz88GnCkjqazNuuA/nm+/&#10;XHLmgzCl0GRUwV+V59fzz59mrZ2qIW1Il8oxgBg/bW3BNyHYaZZ5uVGN8GdklYGxIteIgKtbZ6UT&#10;LdAbnQ0Hg4usJVdaR1J5D+1Nb+TzhF9VSoaHqvIqMF1w5BbS6dK5imc2n4np2gm7qeU+DfEPWTSi&#10;Ngh6hLoRQbCtq/+AamrpyFMVziQ1GVVVLVWqAdXkgw/VPG2EVakWkOPtkSb//2Dl/e7Rsbos+CgH&#10;P0Y0aNKz6gL7Sh2LOjDUWj+F45OFa+hgQKcPeg9lLLyrXBO/KInBDqzXI78RTkI5vJrkl7BImEb5&#10;5WSS0LO3x9b58E1Rw6JQcIf2JVbF7s4HJALXg0uM5UnX5W2tdbrEkVFL7dhOoNk6pBTx4p2XNqwt&#10;+MXofJCADcXnPbI2CBBL7UuKUuhWXSJneKx3ReUraHDUj5K38rZGsnfCh0fhMDuoD/sQHnBUmhCM&#10;9hJnG3K//qaP/mgprJy1mMWC+59b4RRn+rtBs6/y8RiwIV3G55MhLu7Usjq1mG2zJDCQY/OsTGL0&#10;D/ogVo6aF6zNIkaFSRiJ2AUPB3EZ+g3B2km1WCQnjKsV4c48WRmhI+OxFc/di3B236+ARt/TYWrF&#10;9EPbet/40tBiG6iqU08j0T2re/4x6qnV+7WMu3R6T15vP4/5bwAAAP//AwBQSwMEFAAGAAgAAAAh&#10;ACX7BljhAAAACwEAAA8AAABkcnMvZG93bnJldi54bWxMj0tPhEAQhO8m/odJm3gx7gCLiyLDxhgf&#10;iTcXH/E2y7RAZHoIMwv4721PeuyqL9VVxXaxvZhw9J0jBfEqAoFUO9NRo+Cluj+/BOGDJqN7R6jg&#10;Gz1sy+OjQufGzfSM0y40gkPI51pBG8KQS+nrFq32KzcgsffpRqsDn2MjzahnDre9TKJoI63uiD+0&#10;esDbFuuv3cEq+Dhr3p/88vA6ry/Ww93jVGVvplLq9GS5uQYRcAl/MPzW5+pQcqe9O5DxoleQRknC&#10;KBtxxqOYSNOrGMSelU2WgCwL+X9D+QMAAP//AwBQSwECLQAUAAYACAAAACEAtoM4kv4AAADhAQAA&#10;EwAAAAAAAAAAAAAAAAAAAAAAW0NvbnRlbnRfVHlwZXNdLnhtbFBLAQItABQABgAIAAAAIQA4/SH/&#10;1gAAAJQBAAALAAAAAAAAAAAAAAAAAC8BAABfcmVscy8ucmVsc1BLAQItABQABgAIAAAAIQC4LU72&#10;RgIAAIQEAAAOAAAAAAAAAAAAAAAAAC4CAABkcnMvZTJvRG9jLnhtbFBLAQItABQABgAIAAAAIQAl&#10;+wZY4QAAAAsBAAAPAAAAAAAAAAAAAAAAAKAEAABkcnMvZG93bnJldi54bWxQSwUGAAAAAAQABADz&#10;AAAArgUAAAAA&#10;" fillcolor="white [3201]" stroked="f" strokeweight=".5pt">
                <v:textbox>
                  <w:txbxContent>
                    <w:p w14:paraId="443FE2A7" w14:textId="77777777" w:rsidR="009F22DF" w:rsidRDefault="009F22DF" w:rsidP="00F45CC1">
                      <w:r>
                        <w:t>3</w:t>
                      </w:r>
                    </w:p>
                  </w:txbxContent>
                </v:textbox>
              </v:shape>
            </w:pict>
          </mc:Fallback>
        </mc:AlternateContent>
      </w:r>
      <w:r w:rsidR="00F45CC1">
        <w:rPr>
          <w:rFonts w:asciiTheme="minorHAnsi" w:hAnsiTheme="minorHAnsi" w:cstheme="minorBidi"/>
          <w:noProof/>
          <w:lang w:val="tr-TR" w:eastAsia="tr-TR"/>
        </w:rPr>
        <mc:AlternateContent>
          <mc:Choice Requires="wps">
            <w:drawing>
              <wp:anchor distT="0" distB="0" distL="114300" distR="114300" simplePos="0" relativeHeight="251826176" behindDoc="0" locked="0" layoutInCell="1" allowOverlap="1" wp14:anchorId="7059862D" wp14:editId="357D6B21">
                <wp:simplePos x="0" y="0"/>
                <wp:positionH relativeFrom="column">
                  <wp:posOffset>5581650</wp:posOffset>
                </wp:positionH>
                <wp:positionV relativeFrom="paragraph">
                  <wp:posOffset>684530</wp:posOffset>
                </wp:positionV>
                <wp:extent cx="297815" cy="318770"/>
                <wp:effectExtent l="0" t="0" r="6985" b="5080"/>
                <wp:wrapNone/>
                <wp:docPr id="309" name="Text Box 309"/>
                <wp:cNvGraphicFramePr/>
                <a:graphic xmlns:a="http://schemas.openxmlformats.org/drawingml/2006/main">
                  <a:graphicData uri="http://schemas.microsoft.com/office/word/2010/wordprocessingShape">
                    <wps:wsp>
                      <wps:cNvSpPr txBox="1"/>
                      <wps:spPr>
                        <a:xfrm>
                          <a:off x="0" y="0"/>
                          <a:ext cx="297180" cy="318770"/>
                        </a:xfrm>
                        <a:prstGeom prst="rect">
                          <a:avLst/>
                        </a:prstGeom>
                        <a:solidFill>
                          <a:schemeClr val="lt1"/>
                        </a:solidFill>
                        <a:ln w="6350">
                          <a:noFill/>
                        </a:ln>
                      </wps:spPr>
                      <wps:txbx>
                        <w:txbxContent>
                          <w:p w14:paraId="73D751E3" w14:textId="77777777" w:rsidR="009F22DF" w:rsidRDefault="009F22DF" w:rsidP="00F45CC1">
                            <w: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7059862D" id="Text Box 309" o:spid="_x0000_s1048" type="#_x0000_t202" style="position:absolute;left:0;text-align:left;margin-left:439.5pt;margin-top:53.9pt;width:23.45pt;height:25.1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71FTRwIAAIQEAAAOAAAAZHJzL2Uyb0RvYy54bWysVMlu2zAQvRfoPxC815LtJF5gOXATuCgQ&#10;JAGSImeaomwBFIclaUvp1/eRsrO1p6IXajgznOW9GS0uu0azg3K+JlPw4SDnTBlJZW22Bf/xuP4y&#10;5cwHYUqhyaiCPyvPL5efPy1aO1cj2pEulWMIYvy8tQXfhWDnWeblTjXCD8gqA2NFrhEBV7fNSida&#10;RG90Nsrzi6wlV1pHUnkP7XVv5MsUv6qUDHdV5VVguuCoLaTTpXMTz2y5EPOtE3ZXy2MZ4h+qaERt&#10;kPQl1LUIgu1d/UeoppaOPFVhIKnJqKpqqVIP6GaYf+jmYSesSr0AHG9fYPL/L6y8Pdw7VpcFH+cz&#10;zoxoQNKj6gL7Sh2LOiDUWj+H44OFa+hgANMnvYcyNt5VrolftMRgB9bPL/jGcBLK0WwynMIiYRoP&#10;p5NJwj97fWydD98UNSwKBXegL6EqDjc+oBC4nlxiLk+6Lte11ukSR0ZdaccOAmTrkErEi3de2rC2&#10;4Bfj8zwFNhSf95G1QYLYat9SlEK36RI4o9Gp3w2Vz4DBUT9K3sp1jWJvhA/3wmF20B/2IdzhqDQh&#10;GR0lznbkfv1NH/1BKayctZjFgvufe+EUZ/q7Admz4dlZHN50OTufjHBxby2btxazb64ICAyxeVYm&#10;MfoHfRIrR80T1mYVs8IkjETugoeTeBX6DcHaSbVaJSeMqxXhxjxYGUNHxCMVj92TcPbIVwDRt3Sa&#10;WjH/QFvvG18aWu0DVXXiNALdo3rEH6OeqD6uZdylt/fk9frzWP4GAAD//wMAUEsDBBQABgAIAAAA&#10;IQDRgTd+4QAAAAsBAAAPAAAAZHJzL2Rvd25yZXYueG1sTI9LT8MwEITvSPwHa5G4IOrQKuRBnAoh&#10;HlJvNDzEzY2XJCJeR7GbhH/PcoLjzoxm5yu2i+3FhKPvHCm4WkUgkGpnOmoUvFQPlykIHzQZ3TtC&#10;Bd/oYVuenhQ6N26mZ5z2oRFcQj7XCtoQhlxKX7dotV+5AYm9TzdaHfgcG2lGPXO57eU6iq6l1R3x&#10;h1YPeNdi/bU/WgUfF837zi+Pr/Mm3gz3T1OVvJlKqfOz5fYGRMAl/IXhdz5Ph5I3HdyRjBe9gjTJ&#10;mCWwESXMwIlsHWcgDqzEaQSyLOR/hvIHAAD//wMAUEsBAi0AFAAGAAgAAAAhALaDOJL+AAAA4QEA&#10;ABMAAAAAAAAAAAAAAAAAAAAAAFtDb250ZW50X1R5cGVzXS54bWxQSwECLQAUAAYACAAAACEAOP0h&#10;/9YAAACUAQAACwAAAAAAAAAAAAAAAAAvAQAAX3JlbHMvLnJlbHNQSwECLQAUAAYACAAAACEAfO9R&#10;U0cCAACEBAAADgAAAAAAAAAAAAAAAAAuAgAAZHJzL2Uyb0RvYy54bWxQSwECLQAUAAYACAAAACEA&#10;0YE3fuEAAAALAQAADwAAAAAAAAAAAAAAAAChBAAAZHJzL2Rvd25yZXYueG1sUEsFBgAAAAAEAAQA&#10;8wAAAK8FAAAAAA==&#10;" fillcolor="white [3201]" stroked="f" strokeweight=".5pt">
                <v:textbox>
                  <w:txbxContent>
                    <w:p w14:paraId="73D751E3" w14:textId="77777777" w:rsidR="009F22DF" w:rsidRDefault="009F22DF" w:rsidP="00F45CC1">
                      <w:r>
                        <w:t>4</w:t>
                      </w:r>
                    </w:p>
                  </w:txbxContent>
                </v:textbox>
              </v:shape>
            </w:pict>
          </mc:Fallback>
        </mc:AlternateContent>
      </w:r>
      <w:r w:rsidR="00F45CC1">
        <w:rPr>
          <w:rFonts w:asciiTheme="minorHAnsi" w:hAnsiTheme="minorHAnsi" w:cstheme="minorBidi"/>
          <w:noProof/>
          <w:lang w:val="tr-TR" w:eastAsia="tr-TR"/>
        </w:rPr>
        <mc:AlternateContent>
          <mc:Choice Requires="wps">
            <w:drawing>
              <wp:anchor distT="0" distB="0" distL="114300" distR="114300" simplePos="0" relativeHeight="251827200" behindDoc="0" locked="0" layoutInCell="1" allowOverlap="1" wp14:anchorId="2783915A" wp14:editId="7D6C04A8">
                <wp:simplePos x="0" y="0"/>
                <wp:positionH relativeFrom="column">
                  <wp:posOffset>5581015</wp:posOffset>
                </wp:positionH>
                <wp:positionV relativeFrom="paragraph">
                  <wp:posOffset>276225</wp:posOffset>
                </wp:positionV>
                <wp:extent cx="297815" cy="318770"/>
                <wp:effectExtent l="0" t="0" r="6985" b="5080"/>
                <wp:wrapNone/>
                <wp:docPr id="308" name="Text Box 308"/>
                <wp:cNvGraphicFramePr/>
                <a:graphic xmlns:a="http://schemas.openxmlformats.org/drawingml/2006/main">
                  <a:graphicData uri="http://schemas.microsoft.com/office/word/2010/wordprocessingShape">
                    <wps:wsp>
                      <wps:cNvSpPr txBox="1"/>
                      <wps:spPr>
                        <a:xfrm>
                          <a:off x="0" y="0"/>
                          <a:ext cx="297180" cy="318770"/>
                        </a:xfrm>
                        <a:prstGeom prst="rect">
                          <a:avLst/>
                        </a:prstGeom>
                        <a:solidFill>
                          <a:schemeClr val="lt1"/>
                        </a:solidFill>
                        <a:ln w="6350">
                          <a:noFill/>
                        </a:ln>
                      </wps:spPr>
                      <wps:txbx>
                        <w:txbxContent>
                          <w:p w14:paraId="4C3366F5" w14:textId="77777777" w:rsidR="009F22DF" w:rsidRDefault="009F22DF" w:rsidP="00F45CC1">
                            <w: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2783915A" id="Text Box 308" o:spid="_x0000_s1049" type="#_x0000_t202" style="position:absolute;left:0;text-align:left;margin-left:439.45pt;margin-top:21.75pt;width:23.45pt;height:25.1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xuRwIAAIQEAAAOAAAAZHJzL2Uyb0RvYy54bWysVE1P3DAQvVfqf7B8L9kvWIg2i7YgqkoI&#10;kKDi7HWcTSTH49reTeiv77OzCwvtqerFGc+M5+O9mSwu+1aznXK+IVPw8cmIM2UklY3ZFPzH082X&#10;c858EKYUmowq+Ivy/HL5+dOis7maUE26VI4hiPF5Zwteh2DzLPOyVq3wJ2SVgbEi14qAq9tkpRMd&#10;orc6m4xGZ1lHrrSOpPIe2uvByJcpflUpGe6ryqvAdMFRW0inS+c6ntlyIfKNE7Zu5L4M8Q9VtKIx&#10;SPoa6loEwbau+SNU20hHnqpwIqnNqKoaqVIP6GY8+tDNYy2sSr0AHG9fYfL/L6y82z041pQFn45A&#10;lREtSHpSfWBfqWdRB4Q663M4Plq4hh4GMH3Qeyhj433l2vhFSwx2YP3yim8MJ6GcXMzH57BImKbj&#10;8/k84Z+9PbbOh2+KWhaFgjvQl1AVu1sfUAhcDy4xlyfdlDeN1ukSR0Zdacd2AmTrkErEi3de2rCu&#10;4GfT01EKbCg+HyJrgwSx1aGlKIV+3SdwJtNDv2sqXwCDo2GUvJU3DYq9FT48CIfZQX/Yh3CPo9KE&#10;ZLSXOKvJ/fqbPvqDUlg56zCLBfc/t8IpzvR3A7IvxrNZHN50mZ3OJ7i4Y8v62GK27RUBgTE2z8ok&#10;Rv+gD2LlqH3G2qxiVpiEkchd8HAQr8KwIVg7qVar5IRxtSLcmkcrY+iIeKTiqX8Wzu75CiD6jg5T&#10;K/IPtA2+8aWh1TZQ1SROI9ADqnv8MeqJ6v1axl06vievt5/H8jcAAAD//wMAUEsDBBQABgAIAAAA&#10;IQCUKZvQ4AAAAAkBAAAPAAAAZHJzL2Rvd25yZXYueG1sTI9NT4QwEIbvJv6HZky8GLe4iLBI2Rjj&#10;R+LNxY9469IRiHRKaBfw3zue9DaTefLO8xbbxfZiwtF3jhRcrCIQSLUzHTUKXqr78wyED5qM7h2h&#10;gm/0sC2PjwqdGzfTM0670AgOIZ9rBW0IQy6lr1u02q/cgMS3TzdaHXgdG2lGPXO47eU6iq6k1R3x&#10;h1YPeNti/bU7WAUfZ837k18eXuc4iYe7x6lK30yl1OnJcnMNIuAS/mD41Wd1KNlp7w5kvOgVZGm2&#10;YVTBZZyAYGCzTrjLnoc4BVkW8n+D8gcAAP//AwBQSwECLQAUAAYACAAAACEAtoM4kv4AAADhAQAA&#10;EwAAAAAAAAAAAAAAAAAAAAAAW0NvbnRlbnRfVHlwZXNdLnhtbFBLAQItABQABgAIAAAAIQA4/SH/&#10;1gAAAJQBAAALAAAAAAAAAAAAAAAAAC8BAABfcmVscy8ucmVsc1BLAQItABQABgAIAAAAIQC/psxu&#10;RwIAAIQEAAAOAAAAAAAAAAAAAAAAAC4CAABkcnMvZTJvRG9jLnhtbFBLAQItABQABgAIAAAAIQCU&#10;KZvQ4AAAAAkBAAAPAAAAAAAAAAAAAAAAAKEEAABkcnMvZG93bnJldi54bWxQSwUGAAAAAAQABADz&#10;AAAArgUAAAAA&#10;" fillcolor="white [3201]" stroked="f" strokeweight=".5pt">
                <v:textbox>
                  <w:txbxContent>
                    <w:p w14:paraId="4C3366F5" w14:textId="77777777" w:rsidR="009F22DF" w:rsidRDefault="009F22DF" w:rsidP="00F45CC1">
                      <w:r>
                        <w:t>5</w:t>
                      </w:r>
                    </w:p>
                  </w:txbxContent>
                </v:textbox>
              </v:shape>
            </w:pict>
          </mc:Fallback>
        </mc:AlternateContent>
      </w:r>
    </w:p>
    <w:p w14:paraId="4E13FF65" w14:textId="77777777" w:rsidR="00F45CC1" w:rsidRDefault="008D7022" w:rsidP="00F45CC1">
      <w:pPr>
        <w:rPr>
          <w:sz w:val="22"/>
        </w:rPr>
      </w:pPr>
      <w:r>
        <w:rPr>
          <w:noProof/>
          <w:lang w:val="tr-TR" w:eastAsia="tr-TR"/>
        </w:rPr>
        <mc:AlternateContent>
          <mc:Choice Requires="wps">
            <w:drawing>
              <wp:anchor distT="0" distB="0" distL="114300" distR="114300" simplePos="0" relativeHeight="251828224" behindDoc="0" locked="0" layoutInCell="1" allowOverlap="1" wp14:anchorId="33FB8E81" wp14:editId="5496ACE0">
                <wp:simplePos x="0" y="0"/>
                <wp:positionH relativeFrom="column">
                  <wp:posOffset>1427708</wp:posOffset>
                </wp:positionH>
                <wp:positionV relativeFrom="paragraph">
                  <wp:posOffset>201750</wp:posOffset>
                </wp:positionV>
                <wp:extent cx="297815" cy="318770"/>
                <wp:effectExtent l="0" t="0" r="6985" b="5080"/>
                <wp:wrapNone/>
                <wp:docPr id="335" name="Text Box 335"/>
                <wp:cNvGraphicFramePr/>
                <a:graphic xmlns:a="http://schemas.openxmlformats.org/drawingml/2006/main">
                  <a:graphicData uri="http://schemas.microsoft.com/office/word/2010/wordprocessingShape">
                    <wps:wsp>
                      <wps:cNvSpPr txBox="1"/>
                      <wps:spPr>
                        <a:xfrm>
                          <a:off x="0" y="0"/>
                          <a:ext cx="297815" cy="318770"/>
                        </a:xfrm>
                        <a:prstGeom prst="rect">
                          <a:avLst/>
                        </a:prstGeom>
                        <a:solidFill>
                          <a:schemeClr val="lt1"/>
                        </a:solidFill>
                        <a:ln w="6350">
                          <a:noFill/>
                        </a:ln>
                      </wps:spPr>
                      <wps:txbx>
                        <w:txbxContent>
                          <w:p w14:paraId="3AEC56F9" w14:textId="77777777" w:rsidR="009F22DF" w:rsidRDefault="009F22DF" w:rsidP="00F45CC1">
                            <w: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33FB8E81" id="Text Box 335" o:spid="_x0000_s1050" type="#_x0000_t202" style="position:absolute;left:0;text-align:left;margin-left:112.4pt;margin-top:15.9pt;width:23.45pt;height:25.1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5qdfRwIAAIQEAAAOAAAAZHJzL2Uyb0RvYy54bWysVMlu2zAQvRfoPxC8N/KW2DEiB64DFwWM&#10;JEBc5ExTVCyA4rAkbcn9+j5StrO0p6IXajgznOW9Gd3ctrVme+V8RSbn/YseZ8pIKirzkvMf6+WX&#10;CWc+CFMITUbl/KA8v519/nTT2Kka0JZ0oRxDEOOnjc35NgQ7zTIvt6oW/oKsMjCW5GoRcHUvWeFE&#10;g+i1zga93lXWkCusI6m8h/auM/JZil+WSoaHsvQqMJ1z1BbS6dK5iWc2uxHTFyfstpLHMsQ/VFGL&#10;yiDpOdSdCILtXPVHqLqSjjyV4UJSnVFZVlKlHtBNv/ehm6etsCr1AnC8PcPk/19Yeb9/dKwqcj4c&#10;XnJmRA2S1qoN7Cu1LOqAUGP9FI5PFq6hhQFMn/Qeyth4W7o6ftESgx1YH874xnASysH1eNJHFgnT&#10;sD8ZjxP+2etj63z4pqhmUci5A30JVbFf+YBC4Hpyibk86apYVlqnSxwZtdCO7QXI1iGViBfvvLRh&#10;Tc6vhpe9FNhQfN5F1gYJYqtdS1EK7aZN4AxGp343VBwAg6NulLyVywrFroQPj8JhdtA59iE84Cg1&#10;IRkdJc625H79TR/9QSmsnDWYxZz7nzvhFGf6uwHZ1/3RKA5vuowuxwNc3FvL5q3F7OoFAYE+Ns/K&#10;JEb/oE9i6ah+xtrMY1aYhJHInfNwEheh2xCsnVTzeXLCuFoRVubJyhg6Ih6pWLfPwtkjXwFE39Np&#10;asX0A22db3xpaL4LVFaJ0wh0h+oRf4x6ovq4lnGX3t6T1+vPY/YbAAD//wMAUEsDBBQABgAIAAAA&#10;IQAkZiyO4QAAAAkBAAAPAAAAZHJzL2Rvd25yZXYueG1sTI9LS8RAEITvgv9haMGLuJOHmiWms4j4&#10;AG9udhVvs5k2CWZ6QmY2if/e8aSnpuii6qtis5heTDS6zjJCvIpAENdWd9wg7KrHyzUI5xVr1Vsm&#10;hG9ysClPTwqVazvzK01b34gQwi5XCK33Qy6lq1syyq3sQBx+n3Y0ygc5NlKPag7hppdJFN1IozoO&#10;Da0a6L6l+mt7NAgfF837i1ue9nN6nQ4Pz1OVvekK8fxsubsF4Wnxf2b4xQ/oUAamgz2ydqJHSJKr&#10;gO4R0jjcYEiyOANxQFgnEciykP8XlD8AAAD//wMAUEsBAi0AFAAGAAgAAAAhALaDOJL+AAAA4QEA&#10;ABMAAAAAAAAAAAAAAAAAAAAAAFtDb250ZW50X1R5cGVzXS54bWxQSwECLQAUAAYACAAAACEAOP0h&#10;/9YAAACUAQAACwAAAAAAAAAAAAAAAAAvAQAAX3JlbHMvLnJlbHNQSwECLQAUAAYACAAAACEAXuan&#10;X0cCAACEBAAADgAAAAAAAAAAAAAAAAAuAgAAZHJzL2Uyb0RvYy54bWxQSwECLQAUAAYACAAAACEA&#10;JGYsjuEAAAAJAQAADwAAAAAAAAAAAAAAAAChBAAAZHJzL2Rvd25yZXYueG1sUEsFBgAAAAAEAAQA&#10;8wAAAK8FAAAAAA==&#10;" fillcolor="white [3201]" stroked="f" strokeweight=".5pt">
                <v:textbox>
                  <w:txbxContent>
                    <w:p w14:paraId="3AEC56F9" w14:textId="77777777" w:rsidR="009F22DF" w:rsidRDefault="009F22DF" w:rsidP="00F45CC1">
                      <w:r>
                        <w:t>6</w:t>
                      </w:r>
                    </w:p>
                  </w:txbxContent>
                </v:textbox>
              </v:shape>
            </w:pict>
          </mc:Fallback>
        </mc:AlternateContent>
      </w:r>
    </w:p>
    <w:p w14:paraId="7039B781" w14:textId="77777777" w:rsidR="00F45CC1" w:rsidRDefault="00F45CC1" w:rsidP="00F45CC1"/>
    <w:p w14:paraId="7141CCB1" w14:textId="77777777" w:rsidR="00F45CC1" w:rsidRDefault="00F45CC1" w:rsidP="00F45CC1"/>
    <w:p w14:paraId="045693D2" w14:textId="77777777" w:rsidR="00F45CC1" w:rsidRDefault="008D7022" w:rsidP="00F45CC1">
      <w:r>
        <w:rPr>
          <w:noProof/>
          <w:lang w:val="tr-TR" w:eastAsia="tr-TR"/>
        </w:rPr>
        <mc:AlternateContent>
          <mc:Choice Requires="wps">
            <w:drawing>
              <wp:anchor distT="0" distB="0" distL="114300" distR="114300" simplePos="0" relativeHeight="251816960" behindDoc="0" locked="0" layoutInCell="1" allowOverlap="1" wp14:anchorId="3372E830" wp14:editId="5A4258F8">
                <wp:simplePos x="0" y="0"/>
                <wp:positionH relativeFrom="column">
                  <wp:posOffset>-231739</wp:posOffset>
                </wp:positionH>
                <wp:positionV relativeFrom="paragraph">
                  <wp:posOffset>221771</wp:posOffset>
                </wp:positionV>
                <wp:extent cx="2136775" cy="53340"/>
                <wp:effectExtent l="0" t="0" r="34925" b="22860"/>
                <wp:wrapNone/>
                <wp:docPr id="334" name="Straight Connector 334"/>
                <wp:cNvGraphicFramePr/>
                <a:graphic xmlns:a="http://schemas.openxmlformats.org/drawingml/2006/main">
                  <a:graphicData uri="http://schemas.microsoft.com/office/word/2010/wordprocessingShape">
                    <wps:wsp>
                      <wps:cNvCnPr/>
                      <wps:spPr>
                        <a:xfrm flipV="1">
                          <a:off x="0" y="0"/>
                          <a:ext cx="2136775" cy="5334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403AAE71" id="Straight Connector 334" o:spid="_x0000_s1026" style="position:absolute;flip:y;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25pt,17.45pt" to="150pt,2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B7j3yQEAANUDAAAOAAAAZHJzL2Uyb0RvYy54bWysU02P0zAQvSPtf7B8p0lb9kNR0z10BRcE&#10;FbvL3euMG0v+0tg06b9n7LQBLQgJxMXKeOa9mfc82dyP1rAjYNTetXy5qDkDJ32n3aHlz0/v395x&#10;FpNwnTDeQctPEPn99urNZggNrHzvTQfIiMTFZggt71MKTVVF2YMVceEDOEoqj1YkCvFQdSgGYrem&#10;WtX1TTV47AJ6CTHS7cOU5NvCrxTI9FmpCImZltNsqZxYzpd8VtuNaA4oQq/leQzxD1NYoR01nake&#10;RBLsG+pfqKyW6KNXaSG9rbxSWkLRQGqW9Ss1j70IULSQOTHMNsX/Rys/HffIdNfy9fodZ05YeqTH&#10;hEIf+sR23jmy0CPLWfJqCLEhyM7t8RzFsMcsfFRomTI6fKU1KFaQODYWp0+z0zAmJulytVzf3N5e&#10;cyYpd03k5SWqiSbTBYzpA3jL8kfLjXbZCNGI48eYqDWVXkooyGNNg5SvdDKQi437AorEUcNppLJW&#10;sDPIjoIWQkgJLi2zMOIr1RmmtDEzsC5t/wg812colJX7G/CMKJ29SzPYaufxd93TeBlZTfUXBybd&#10;2YIX353KExVraHeKwvOe5+X8OS7wH3/j9jsAAAD//wMAUEsDBBQABgAIAAAAIQDktmST4AAAAAkB&#10;AAAPAAAAZHJzL2Rvd25yZXYueG1sTI/BTsMwEETvSPyDtUhcUGtTlwpCNhVCwKE9tYAEt01skqix&#10;HcVuGv6e5QTH1T7NvMnXk+vEaIfYBo9wPVcgrK+CaX2N8Pb6PLsFERN5Q13wFuHbRlgX52c5ZSac&#10;/M6O+1QLDvExI4QmpT6TMlaNdRTnobeef19hcJT4HGppBjpxuOvkQqmVdNR6bmiot4+NrQ77o0P4&#10;jCE+vW/K8eWw20x0tU2Lj8ogXl5MD/cgkp3SHwy/+qwOBTuV4ehNFB3CTK9uGEXQyzsQDGileFyJ&#10;sNQaZJHL/wuKHwAAAP//AwBQSwECLQAUAAYACAAAACEAtoM4kv4AAADhAQAAEwAAAAAAAAAAAAAA&#10;AAAAAAAAW0NvbnRlbnRfVHlwZXNdLnhtbFBLAQItABQABgAIAAAAIQA4/SH/1gAAAJQBAAALAAAA&#10;AAAAAAAAAAAAAC8BAABfcmVscy8ucmVsc1BLAQItABQABgAIAAAAIQDcB7j3yQEAANUDAAAOAAAA&#10;AAAAAAAAAAAAAC4CAABkcnMvZTJvRG9jLnhtbFBLAQItABQABgAIAAAAIQDktmST4AAAAAkBAAAP&#10;AAAAAAAAAAAAAAAAACMEAABkcnMvZG93bnJldi54bWxQSwUGAAAAAAQABADzAAAAMAUAAAAA&#10;" strokecolor="#5b9bd5 [3204]" strokeweight=".5pt">
                <v:stroke joinstyle="miter"/>
              </v:line>
            </w:pict>
          </mc:Fallback>
        </mc:AlternateContent>
      </w:r>
    </w:p>
    <w:p w14:paraId="087199F6" w14:textId="77777777" w:rsidR="00F45CC1" w:rsidRDefault="00F45CC1" w:rsidP="00F45CC1">
      <w:pPr>
        <w:spacing w:line="360" w:lineRule="auto"/>
        <w:rPr>
          <w:rFonts w:ascii="Times New Roman" w:hAnsi="Times New Roman" w:cs="Times New Roman"/>
          <w:sz w:val="24"/>
          <w:szCs w:val="24"/>
        </w:rPr>
      </w:pPr>
    </w:p>
    <w:p w14:paraId="092C2E77" w14:textId="77777777" w:rsidR="00F45CC1" w:rsidRPr="008D7022" w:rsidRDefault="00F45CC1" w:rsidP="00F45CC1">
      <w:pPr>
        <w:spacing w:line="360" w:lineRule="auto"/>
        <w:rPr>
          <w:rFonts w:cstheme="minorHAnsi"/>
          <w:szCs w:val="20"/>
        </w:rPr>
      </w:pPr>
      <w:r w:rsidRPr="008D7022">
        <w:rPr>
          <w:rFonts w:cstheme="minorHAnsi"/>
          <w:szCs w:val="20"/>
        </w:rPr>
        <w:t xml:space="preserve">1-2 Warm up and take-off, at sea level and standard day conditions ( 59 </w:t>
      </w:r>
      <m:oMath>
        <m:r>
          <w:rPr>
            <w:rFonts w:ascii="Cambria Math" w:hAnsi="Cambria Math" w:cstheme="minorHAnsi"/>
            <w:szCs w:val="20"/>
          </w:rPr>
          <m:t>℉</m:t>
        </m:r>
      </m:oMath>
      <w:r w:rsidRPr="008D7022">
        <w:rPr>
          <w:rFonts w:eastAsiaTheme="minorEastAsia" w:cstheme="minorHAnsi"/>
          <w:szCs w:val="20"/>
        </w:rPr>
        <w:t xml:space="preserve"> ),the desired take-off distance is smaller than 1000 ft,  ground friction coefficient is </w:t>
      </w:r>
      <m:oMath>
        <m:r>
          <w:rPr>
            <w:rFonts w:ascii="Cambria Math" w:eastAsiaTheme="minorEastAsia" w:hAnsi="Cambria Math" w:cstheme="minorHAnsi"/>
            <w:szCs w:val="20"/>
          </w:rPr>
          <m:t xml:space="preserve">μ=0.3, </m:t>
        </m:r>
      </m:oMath>
      <w:r w:rsidRPr="008D7022">
        <w:rPr>
          <w:rFonts w:eastAsiaTheme="minorEastAsia" w:cstheme="minorHAnsi"/>
          <w:szCs w:val="20"/>
        </w:rPr>
        <w:t xml:space="preserve">desired stall velocity is </w:t>
      </w:r>
      <m:oMath>
        <m:sSub>
          <m:sSubPr>
            <m:ctrlPr>
              <w:rPr>
                <w:rFonts w:ascii="Cambria Math" w:eastAsia="Times New Roman" w:hAnsi="Cambria Math" w:cstheme="minorHAnsi"/>
                <w:i/>
                <w:color w:val="000000"/>
                <w:szCs w:val="20"/>
              </w:rPr>
            </m:ctrlPr>
          </m:sSubPr>
          <m:e>
            <m:r>
              <w:rPr>
                <w:rFonts w:ascii="Cambria Math" w:eastAsia="Times New Roman" w:hAnsi="Cambria Math" w:cstheme="minorHAnsi"/>
                <w:color w:val="000000"/>
                <w:szCs w:val="20"/>
              </w:rPr>
              <m:t>V</m:t>
            </m:r>
          </m:e>
          <m:sub>
            <m:r>
              <w:rPr>
                <w:rFonts w:ascii="Cambria Math" w:eastAsia="Times New Roman" w:hAnsi="Cambria Math" w:cstheme="minorHAnsi"/>
                <w:color w:val="000000"/>
                <w:szCs w:val="20"/>
              </w:rPr>
              <m:t>stall</m:t>
            </m:r>
          </m:sub>
        </m:sSub>
        <m:r>
          <w:rPr>
            <w:rFonts w:ascii="Cambria Math" w:eastAsia="Times New Roman" w:hAnsi="Cambria Math" w:cstheme="minorHAnsi"/>
            <w:color w:val="000000"/>
            <w:szCs w:val="20"/>
          </w:rPr>
          <m:t>=45 knots</m:t>
        </m:r>
      </m:oMath>
      <w:r w:rsidRPr="008D7022">
        <w:rPr>
          <w:rFonts w:eastAsiaTheme="minorEastAsia" w:cstheme="minorHAnsi"/>
          <w:szCs w:val="20"/>
        </w:rPr>
        <w:t>,  and take off velocity is V</w:t>
      </w:r>
      <w:r w:rsidRPr="008D7022">
        <w:rPr>
          <w:rFonts w:eastAsiaTheme="minorEastAsia" w:cstheme="minorHAnsi"/>
          <w:szCs w:val="20"/>
          <w:vertAlign w:val="subscript"/>
        </w:rPr>
        <w:t xml:space="preserve">TO </w:t>
      </w:r>
      <w:r w:rsidRPr="008D7022">
        <w:rPr>
          <w:rFonts w:eastAsiaTheme="minorEastAsia" w:cstheme="minorHAnsi"/>
          <w:szCs w:val="20"/>
        </w:rPr>
        <w:t>=</w:t>
      </w:r>
      <m:oMath>
        <m:f>
          <m:fPr>
            <m:ctrlPr>
              <w:rPr>
                <w:rFonts w:ascii="Cambria Math" w:eastAsia="Times New Roman" w:hAnsi="Cambria Math" w:cstheme="minorHAnsi"/>
                <w:i/>
                <w:color w:val="000000"/>
                <w:szCs w:val="20"/>
              </w:rPr>
            </m:ctrlPr>
          </m:fPr>
          <m:num>
            <m:sSub>
              <m:sSubPr>
                <m:ctrlPr>
                  <w:rPr>
                    <w:rFonts w:ascii="Cambria Math" w:eastAsia="Times New Roman" w:hAnsi="Cambria Math" w:cstheme="minorHAnsi"/>
                    <w:i/>
                    <w:color w:val="000000"/>
                    <w:szCs w:val="20"/>
                  </w:rPr>
                </m:ctrlPr>
              </m:sSubPr>
              <m:e>
                <m:r>
                  <w:rPr>
                    <w:rFonts w:ascii="Cambria Math" w:eastAsia="Times New Roman" w:hAnsi="Cambria Math" w:cstheme="minorHAnsi"/>
                    <w:color w:val="000000"/>
                    <w:szCs w:val="20"/>
                  </w:rPr>
                  <m:t>1.1*V</m:t>
                </m:r>
              </m:e>
              <m:sub>
                <m:r>
                  <w:rPr>
                    <w:rFonts w:ascii="Cambria Math" w:eastAsia="Times New Roman" w:hAnsi="Cambria Math" w:cstheme="minorHAnsi"/>
                    <w:color w:val="000000"/>
                    <w:szCs w:val="20"/>
                  </w:rPr>
                  <m:t>stall</m:t>
                </m:r>
              </m:sub>
            </m:sSub>
          </m:num>
          <m:den>
            <m:rad>
              <m:radPr>
                <m:degHide m:val="1"/>
                <m:ctrlPr>
                  <w:rPr>
                    <w:rFonts w:ascii="Cambria Math" w:eastAsia="Times New Roman" w:hAnsi="Cambria Math" w:cstheme="minorHAnsi"/>
                    <w:i/>
                    <w:color w:val="000000"/>
                    <w:szCs w:val="20"/>
                  </w:rPr>
                </m:ctrlPr>
              </m:radPr>
              <m:deg/>
              <m:e>
                <m:r>
                  <w:rPr>
                    <w:rFonts w:ascii="Cambria Math" w:eastAsia="Times New Roman" w:hAnsi="Cambria Math" w:cstheme="minorHAnsi"/>
                    <w:color w:val="000000"/>
                    <w:szCs w:val="20"/>
                  </w:rPr>
                  <m:t>2</m:t>
                </m:r>
              </m:e>
            </m:rad>
          </m:den>
        </m:f>
        <m:r>
          <w:rPr>
            <w:rFonts w:ascii="Cambria Math" w:eastAsia="Times New Roman" w:hAnsi="Cambria Math" w:cstheme="minorHAnsi"/>
            <w:color w:val="000000"/>
            <w:szCs w:val="20"/>
          </w:rPr>
          <m:t xml:space="preserve"> </m:t>
        </m:r>
        <m:r>
          <m:rPr>
            <m:sty m:val="p"/>
          </m:rPr>
          <w:rPr>
            <w:rStyle w:val="CommentReference"/>
          </w:rPr>
          <w:commentReference w:id="374"/>
        </m:r>
        <m:r>
          <m:rPr>
            <m:sty m:val="p"/>
          </m:rPr>
          <w:rPr>
            <w:rFonts w:ascii="Cambria Math" w:eastAsiaTheme="minorEastAsia" w:hAnsi="Cambria Math" w:cstheme="minorHAnsi"/>
            <w:szCs w:val="20"/>
          </w:rPr>
          <m:t>[2]</m:t>
        </m:r>
      </m:oMath>
      <w:r w:rsidRPr="008D7022">
        <w:rPr>
          <w:rFonts w:eastAsiaTheme="minorEastAsia" w:cstheme="minorHAnsi"/>
          <w:szCs w:val="20"/>
        </w:rPr>
        <w:t xml:space="preserve"> </w:t>
      </w:r>
      <w:r w:rsidRPr="008D7022">
        <w:rPr>
          <w:rFonts w:eastAsiaTheme="minorEastAsia" w:cstheme="minorHAnsi"/>
          <w:color w:val="000000"/>
          <w:szCs w:val="20"/>
        </w:rPr>
        <w:t xml:space="preserve">. </w:t>
      </w:r>
    </w:p>
    <w:p w14:paraId="7EFF3244" w14:textId="77777777" w:rsidR="00F45CC1" w:rsidRPr="008D7022" w:rsidRDefault="00F45CC1" w:rsidP="00F45CC1">
      <w:pPr>
        <w:spacing w:line="360" w:lineRule="auto"/>
        <w:rPr>
          <w:rFonts w:cstheme="minorHAnsi"/>
          <w:szCs w:val="20"/>
        </w:rPr>
      </w:pPr>
      <w:r w:rsidRPr="008D7022">
        <w:rPr>
          <w:rFonts w:cstheme="minorHAnsi"/>
          <w:szCs w:val="20"/>
        </w:rPr>
        <w:t>2-3 Climbing to best cruise altitude with desired V</w:t>
      </w:r>
      <w:r w:rsidRPr="008D7022">
        <w:rPr>
          <w:rFonts w:cstheme="minorHAnsi"/>
          <w:szCs w:val="20"/>
          <w:vertAlign w:val="subscript"/>
        </w:rPr>
        <w:t xml:space="preserve">y </w:t>
      </w:r>
      <w:r w:rsidRPr="008D7022">
        <w:rPr>
          <w:rFonts w:cstheme="minorHAnsi"/>
          <w:szCs w:val="20"/>
        </w:rPr>
        <w:t xml:space="preserve">=13 ft/s at sea level and performing a minimum time climb  </w:t>
      </w:r>
    </w:p>
    <w:p w14:paraId="1F384CE5" w14:textId="77777777" w:rsidR="00F45CC1" w:rsidRPr="008D7022" w:rsidRDefault="00F45CC1" w:rsidP="00F45CC1">
      <w:pPr>
        <w:spacing w:line="360" w:lineRule="auto"/>
        <w:rPr>
          <w:rFonts w:cstheme="minorHAnsi"/>
          <w:szCs w:val="20"/>
        </w:rPr>
      </w:pPr>
      <w:r w:rsidRPr="008D7022">
        <w:rPr>
          <w:rFonts w:cstheme="minorHAnsi"/>
          <w:szCs w:val="20"/>
        </w:rPr>
        <w:t>3-4 Subsonic cruise flight at 5000 ft with Carson speed which is the fastest efficient airspeed [2], V</w:t>
      </w:r>
      <w:r w:rsidRPr="008D7022">
        <w:rPr>
          <w:rFonts w:cstheme="minorHAnsi"/>
          <w:szCs w:val="20"/>
          <w:vertAlign w:val="subscript"/>
        </w:rPr>
        <w:t>c</w:t>
      </w:r>
      <w:r w:rsidRPr="008D7022">
        <w:rPr>
          <w:rFonts w:cstheme="minorHAnsi"/>
          <w:szCs w:val="20"/>
        </w:rPr>
        <w:t xml:space="preserve">=98 knots </w:t>
      </w:r>
    </w:p>
    <w:p w14:paraId="4DEAC023" w14:textId="77777777" w:rsidR="00F45CC1" w:rsidRPr="008D7022" w:rsidRDefault="00F45CC1" w:rsidP="00F45CC1">
      <w:pPr>
        <w:spacing w:line="360" w:lineRule="auto"/>
        <w:rPr>
          <w:rFonts w:cstheme="minorHAnsi"/>
          <w:szCs w:val="20"/>
        </w:rPr>
      </w:pPr>
      <w:r w:rsidRPr="008D7022">
        <w:rPr>
          <w:rFonts w:cstheme="minorHAnsi"/>
          <w:szCs w:val="20"/>
        </w:rPr>
        <w:t>4-5 Sustained-turn flight with a bank angle of 60 degrees by using max(P</w:t>
      </w:r>
      <w:r w:rsidRPr="008D7022">
        <w:rPr>
          <w:rFonts w:cstheme="minorHAnsi"/>
          <w:szCs w:val="20"/>
          <w:vertAlign w:val="subscript"/>
        </w:rPr>
        <w:t>avaiable</w:t>
      </w:r>
      <w:r w:rsidRPr="008D7022">
        <w:rPr>
          <w:rFonts w:cstheme="minorHAnsi"/>
          <w:szCs w:val="20"/>
        </w:rPr>
        <w:t xml:space="preserve"> -P</w:t>
      </w:r>
      <w:r w:rsidRPr="008D7022">
        <w:rPr>
          <w:rFonts w:cstheme="minorHAnsi"/>
          <w:szCs w:val="20"/>
          <w:vertAlign w:val="subscript"/>
        </w:rPr>
        <w:t>required</w:t>
      </w:r>
      <w:r w:rsidRPr="008D7022">
        <w:rPr>
          <w:rFonts w:cstheme="minorHAnsi"/>
          <w:szCs w:val="20"/>
        </w:rPr>
        <w:t xml:space="preserve">) at 5000 ft. </w:t>
      </w:r>
    </w:p>
    <w:p w14:paraId="41D9DB7A" w14:textId="77777777" w:rsidR="00F45CC1" w:rsidRPr="008D7022" w:rsidRDefault="00F45CC1" w:rsidP="00F45CC1">
      <w:pPr>
        <w:spacing w:line="360" w:lineRule="auto"/>
        <w:rPr>
          <w:rFonts w:cstheme="minorHAnsi"/>
          <w:szCs w:val="20"/>
        </w:rPr>
      </w:pPr>
      <w:r w:rsidRPr="008D7022">
        <w:rPr>
          <w:rFonts w:cstheme="minorHAnsi"/>
          <w:szCs w:val="20"/>
        </w:rPr>
        <w:t xml:space="preserve">5-6 Subsonic cruise flight at 5000 ft with Carson speed which is the fastest efficient airspeed </w:t>
      </w:r>
    </w:p>
    <w:p w14:paraId="5DC5AC36" w14:textId="77777777" w:rsidR="00F45CC1" w:rsidRPr="008D7022" w:rsidRDefault="00F45CC1" w:rsidP="00F45CC1">
      <w:pPr>
        <w:spacing w:line="360" w:lineRule="auto"/>
        <w:rPr>
          <w:rFonts w:eastAsiaTheme="minorEastAsia" w:cstheme="minorHAnsi"/>
          <w:szCs w:val="20"/>
        </w:rPr>
      </w:pPr>
      <w:r w:rsidRPr="008D7022">
        <w:rPr>
          <w:rFonts w:cstheme="minorHAnsi"/>
          <w:szCs w:val="20"/>
        </w:rPr>
        <w:t xml:space="preserve">6-1 Landing, at at sea level and standard day conditions ( 59 </w:t>
      </w:r>
      <m:oMath>
        <m:r>
          <w:rPr>
            <w:rFonts w:ascii="Cambria Math" w:hAnsi="Cambria Math" w:cstheme="minorHAnsi"/>
            <w:szCs w:val="20"/>
          </w:rPr>
          <m:t>℉</m:t>
        </m:r>
      </m:oMath>
      <w:r w:rsidRPr="008D7022">
        <w:rPr>
          <w:rFonts w:eastAsiaTheme="minorEastAsia" w:cstheme="minorHAnsi"/>
          <w:szCs w:val="20"/>
        </w:rPr>
        <w:t xml:space="preserve"> ),the desired take-off distance is</w:t>
      </w:r>
      <w:bookmarkStart w:id="375" w:name="_Toc523638777"/>
      <w:r w:rsidRPr="008D7022">
        <w:rPr>
          <w:rFonts w:eastAsiaTheme="minorEastAsia" w:cstheme="minorHAnsi"/>
          <w:szCs w:val="20"/>
        </w:rPr>
        <w:t xml:space="preserve"> 3280 ft.</w:t>
      </w:r>
    </w:p>
    <w:p w14:paraId="036C8C1B" w14:textId="77777777" w:rsidR="008D7022" w:rsidRDefault="008D7022" w:rsidP="00F45CC1">
      <w:pPr>
        <w:rPr>
          <w:b/>
        </w:rPr>
      </w:pPr>
      <w:bookmarkStart w:id="376" w:name="_Toc524878863"/>
    </w:p>
    <w:p w14:paraId="76479E47" w14:textId="77777777" w:rsidR="008D7022" w:rsidRDefault="008D7022" w:rsidP="00F45CC1">
      <w:pPr>
        <w:rPr>
          <w:b/>
        </w:rPr>
      </w:pPr>
    </w:p>
    <w:p w14:paraId="34900C05" w14:textId="77777777" w:rsidR="00F45CC1" w:rsidRPr="008D7022" w:rsidRDefault="00F45CC1" w:rsidP="00F45CC1">
      <w:pPr>
        <w:rPr>
          <w:rFonts w:cstheme="minorHAnsi"/>
          <w:b/>
          <w:szCs w:val="20"/>
        </w:rPr>
      </w:pPr>
      <w:r w:rsidRPr="008D7022">
        <w:rPr>
          <w:rFonts w:cstheme="minorHAnsi"/>
          <w:b/>
          <w:szCs w:val="20"/>
        </w:rPr>
        <w:lastRenderedPageBreak/>
        <w:t>Selecting the Engine</w:t>
      </w:r>
      <w:bookmarkEnd w:id="375"/>
      <w:bookmarkEnd w:id="376"/>
      <w:r w:rsidRPr="008D7022">
        <w:rPr>
          <w:rFonts w:cstheme="minorHAnsi"/>
          <w:b/>
          <w:szCs w:val="20"/>
        </w:rPr>
        <w:t xml:space="preserve"> </w:t>
      </w:r>
    </w:p>
    <w:p w14:paraId="1529E9F8" w14:textId="77777777" w:rsidR="00F45CC1" w:rsidRPr="008D7022" w:rsidRDefault="00F45CC1" w:rsidP="00F45CC1">
      <w:pPr>
        <w:spacing w:line="360" w:lineRule="auto"/>
        <w:ind w:firstLine="720"/>
        <w:rPr>
          <w:rFonts w:cstheme="minorHAnsi"/>
          <w:szCs w:val="20"/>
        </w:rPr>
      </w:pPr>
      <w:r w:rsidRPr="008D7022">
        <w:rPr>
          <w:rFonts w:cstheme="minorHAnsi"/>
          <w:szCs w:val="20"/>
        </w:rPr>
        <w:t xml:space="preserve">After looking competitors’ engines, the engines from Rotax, UL Power, Limbach, Lycoming, Jabiru from 80 hp to 130 hp are listed. Also, properties of the engines in table 2 fuel consumption, weight, TBO hours, rate of accidents etc. are listed. After plotting the constraint diagram the power requirement is seen and the engines below 100 hp from the table is removed. After that grading the remaining engines is started. </w:t>
      </w:r>
    </w:p>
    <w:p w14:paraId="040193E2" w14:textId="77777777" w:rsidR="00F45CC1" w:rsidRPr="008D7022" w:rsidRDefault="00F45CC1" w:rsidP="00F45CC1">
      <w:pPr>
        <w:spacing w:line="360" w:lineRule="auto"/>
        <w:ind w:firstLine="720"/>
        <w:rPr>
          <w:rFonts w:cstheme="minorHAnsi"/>
          <w:szCs w:val="20"/>
        </w:rPr>
      </w:pPr>
      <w:r w:rsidRPr="008D7022">
        <w:rPr>
          <w:rFonts w:cstheme="minorHAnsi"/>
          <w:szCs w:val="20"/>
        </w:rPr>
        <w:t>To explain how an engine is graded, a part of the table is given below as an example. So, for grading maximum fuel consumption, it is considered that how much it consumes less fuel it is better, so least consumer engine took the highest grade in the calculation as seen in the table, which is Rotax 912 iSc Sport with 25 L/h consumption took the 100 points. After that, to make a fair grading a linear function is set;</w:t>
      </w:r>
    </w:p>
    <w:p w14:paraId="4B92EED6" w14:textId="77777777" w:rsidR="00F45CC1" w:rsidRDefault="00F45CC1" w:rsidP="00F45CC1">
      <w:pPr>
        <w:spacing w:line="360" w:lineRule="auto"/>
        <w:jc w:val="center"/>
        <w:rPr>
          <w:rFonts w:ascii="Times New Roman" w:hAnsi="Times New Roman" w:cs="Times New Roman"/>
          <w:sz w:val="24"/>
        </w:rPr>
      </w:pPr>
      <m:oMathPara>
        <m:oMath>
          <m:r>
            <w:rPr>
              <w:rFonts w:ascii="Cambria Math" w:hAnsi="Cambria Math" w:cs="Times New Roman"/>
              <w:sz w:val="24"/>
            </w:rPr>
            <m:t>f(fuel consumption)= -3*(fuel consumption)+175</m:t>
          </m:r>
        </m:oMath>
      </m:oMathPara>
    </w:p>
    <w:p w14:paraId="5EE16840" w14:textId="77777777" w:rsidR="00F45CC1" w:rsidRPr="008D7022" w:rsidRDefault="00F45CC1" w:rsidP="00F45CC1">
      <w:pPr>
        <w:spacing w:line="360" w:lineRule="auto"/>
        <w:ind w:firstLine="720"/>
        <w:rPr>
          <w:rFonts w:cstheme="minorHAnsi"/>
          <w:szCs w:val="20"/>
        </w:rPr>
      </w:pPr>
      <w:r w:rsidRPr="008D7022">
        <w:rPr>
          <w:rFonts w:cstheme="minorHAnsi"/>
          <w:szCs w:val="20"/>
        </w:rPr>
        <w:t xml:space="preserve">In this formula when someone puts 25, 100 points will be got, or when we put 47 we got 34 points which is the lowest grade in the table. Thus, that formula is arranged in a way that the best option takes the 100 point, and the worst point takes the around 30 points and the rest  of the engines ranges between them linearly.  </w:t>
      </w:r>
    </w:p>
    <w:p w14:paraId="0869374B" w14:textId="77777777" w:rsidR="00F45CC1" w:rsidRPr="008D7022" w:rsidRDefault="00F45CC1" w:rsidP="00F45CC1">
      <w:pPr>
        <w:pStyle w:val="Caption"/>
        <w:keepNext/>
        <w:jc w:val="center"/>
        <w:rPr>
          <w:rFonts w:ascii="Times New Roman" w:hAnsi="Times New Roman"/>
          <w:sz w:val="20"/>
          <w:szCs w:val="20"/>
        </w:rPr>
      </w:pPr>
      <w:bookmarkStart w:id="377" w:name="_Toc525256374"/>
      <w:r w:rsidRPr="008D7022">
        <w:rPr>
          <w:rFonts w:ascii="Times New Roman" w:hAnsi="Times New Roman"/>
          <w:sz w:val="20"/>
          <w:szCs w:val="20"/>
        </w:rPr>
        <w:t xml:space="preserve">Table </w:t>
      </w:r>
      <w:r w:rsidR="00F47D15">
        <w:rPr>
          <w:rFonts w:ascii="Times New Roman" w:hAnsi="Times New Roman"/>
          <w:sz w:val="20"/>
          <w:szCs w:val="20"/>
        </w:rPr>
        <w:fldChar w:fldCharType="begin"/>
      </w:r>
      <w:r w:rsidR="00F47D15">
        <w:rPr>
          <w:rFonts w:ascii="Times New Roman" w:hAnsi="Times New Roman"/>
          <w:sz w:val="20"/>
          <w:szCs w:val="20"/>
        </w:rPr>
        <w:instrText xml:space="preserve"> STYLEREF 2 \s </w:instrText>
      </w:r>
      <w:r w:rsidR="00F47D15">
        <w:rPr>
          <w:rFonts w:ascii="Times New Roman" w:hAnsi="Times New Roman"/>
          <w:sz w:val="20"/>
          <w:szCs w:val="20"/>
        </w:rPr>
        <w:fldChar w:fldCharType="separate"/>
      </w:r>
      <w:r w:rsidR="00F47D15">
        <w:rPr>
          <w:rFonts w:ascii="Times New Roman" w:hAnsi="Times New Roman"/>
          <w:noProof/>
          <w:sz w:val="20"/>
          <w:szCs w:val="20"/>
        </w:rPr>
        <w:t>3.3</w:t>
      </w:r>
      <w:r w:rsidR="00F47D15">
        <w:rPr>
          <w:rFonts w:ascii="Times New Roman" w:hAnsi="Times New Roman"/>
          <w:sz w:val="20"/>
          <w:szCs w:val="20"/>
        </w:rPr>
        <w:fldChar w:fldCharType="end"/>
      </w:r>
      <w:r w:rsidR="00F47D15">
        <w:rPr>
          <w:rFonts w:ascii="Times New Roman" w:hAnsi="Times New Roman"/>
          <w:sz w:val="20"/>
          <w:szCs w:val="20"/>
        </w:rPr>
        <w:noBreakHyphen/>
      </w:r>
      <w:r w:rsidR="00F47D15">
        <w:rPr>
          <w:rFonts w:ascii="Times New Roman" w:hAnsi="Times New Roman"/>
          <w:sz w:val="20"/>
          <w:szCs w:val="20"/>
        </w:rPr>
        <w:fldChar w:fldCharType="begin"/>
      </w:r>
      <w:r w:rsidR="00F47D15">
        <w:rPr>
          <w:rFonts w:ascii="Times New Roman" w:hAnsi="Times New Roman"/>
          <w:sz w:val="20"/>
          <w:szCs w:val="20"/>
        </w:rPr>
        <w:instrText xml:space="preserve"> SEQ Table \* ARABIC \s 2 </w:instrText>
      </w:r>
      <w:r w:rsidR="00F47D15">
        <w:rPr>
          <w:rFonts w:ascii="Times New Roman" w:hAnsi="Times New Roman"/>
          <w:sz w:val="20"/>
          <w:szCs w:val="20"/>
        </w:rPr>
        <w:fldChar w:fldCharType="separate"/>
      </w:r>
      <w:r w:rsidR="00F47D15">
        <w:rPr>
          <w:rFonts w:ascii="Times New Roman" w:hAnsi="Times New Roman"/>
          <w:noProof/>
          <w:sz w:val="20"/>
          <w:szCs w:val="20"/>
        </w:rPr>
        <w:t>2</w:t>
      </w:r>
      <w:r w:rsidR="00F47D15">
        <w:rPr>
          <w:rFonts w:ascii="Times New Roman" w:hAnsi="Times New Roman"/>
          <w:sz w:val="20"/>
          <w:szCs w:val="20"/>
        </w:rPr>
        <w:fldChar w:fldCharType="end"/>
      </w:r>
      <w:r w:rsidRPr="008D7022">
        <w:rPr>
          <w:rFonts w:ascii="Times New Roman" w:hAnsi="Times New Roman"/>
          <w:sz w:val="20"/>
          <w:szCs w:val="20"/>
        </w:rPr>
        <w:t xml:space="preserve"> Candidate Engines and Fuel Consumption Data and Grading</w:t>
      </w:r>
      <w:bookmarkEnd w:id="377"/>
    </w:p>
    <w:tbl>
      <w:tblPr>
        <w:tblW w:w="10490" w:type="dxa"/>
        <w:tblLook w:val="04A0" w:firstRow="1" w:lastRow="0" w:firstColumn="1" w:lastColumn="0" w:noHBand="0" w:noVBand="1"/>
      </w:tblPr>
      <w:tblGrid>
        <w:gridCol w:w="1418"/>
        <w:gridCol w:w="2942"/>
        <w:gridCol w:w="3153"/>
        <w:gridCol w:w="2977"/>
      </w:tblGrid>
      <w:tr w:rsidR="00F45CC1" w14:paraId="47BE6D8B" w14:textId="77777777" w:rsidTr="00BD2BA1">
        <w:trPr>
          <w:trHeight w:val="402"/>
        </w:trPr>
        <w:tc>
          <w:tcPr>
            <w:tcW w:w="1418" w:type="dxa"/>
            <w:noWrap/>
            <w:vAlign w:val="center"/>
            <w:hideMark/>
          </w:tcPr>
          <w:p w14:paraId="477AFC22" w14:textId="77777777" w:rsidR="00F45CC1" w:rsidRDefault="00F45CC1" w:rsidP="00BD2BA1">
            <w:pPr>
              <w:rPr>
                <w:rFonts w:ascii="Times New Roman" w:hAnsi="Times New Roman" w:cs="Times New Roman"/>
                <w:sz w:val="22"/>
              </w:rPr>
            </w:pPr>
          </w:p>
        </w:tc>
        <w:tc>
          <w:tcPr>
            <w:tcW w:w="2942" w:type="dxa"/>
            <w:noWrap/>
            <w:vAlign w:val="center"/>
            <w:hideMark/>
          </w:tcPr>
          <w:p w14:paraId="54276D8E" w14:textId="77777777" w:rsidR="00F45CC1" w:rsidRDefault="00F45CC1" w:rsidP="00BD2BA1">
            <w:pPr>
              <w:rPr>
                <w:szCs w:val="20"/>
              </w:rPr>
            </w:pPr>
          </w:p>
        </w:tc>
        <w:tc>
          <w:tcPr>
            <w:tcW w:w="3153" w:type="dxa"/>
            <w:noWrap/>
            <w:vAlign w:val="center"/>
            <w:hideMark/>
          </w:tcPr>
          <w:p w14:paraId="07A2CC30" w14:textId="77777777" w:rsidR="00F45CC1" w:rsidRDefault="00F45CC1" w:rsidP="00BD2BA1">
            <w:pPr>
              <w:jc w:val="center"/>
              <w:rPr>
                <w:rFonts w:ascii="Times New Roman" w:hAnsi="Times New Roman" w:cs="Times New Roman"/>
                <w:color w:val="000000"/>
                <w:sz w:val="22"/>
              </w:rPr>
            </w:pPr>
            <w:r>
              <w:rPr>
                <w:rFonts w:ascii="Times New Roman" w:hAnsi="Times New Roman" w:cs="Times New Roman"/>
                <w:color w:val="000000"/>
              </w:rPr>
              <w:t xml:space="preserve">Take off </w:t>
            </w:r>
          </w:p>
        </w:tc>
        <w:tc>
          <w:tcPr>
            <w:tcW w:w="2977" w:type="dxa"/>
            <w:noWrap/>
            <w:vAlign w:val="center"/>
            <w:hideMark/>
          </w:tcPr>
          <w:p w14:paraId="0B7FFA9F" w14:textId="77777777" w:rsidR="00F45CC1" w:rsidRDefault="00F45CC1" w:rsidP="00BD2BA1">
            <w:pPr>
              <w:jc w:val="center"/>
              <w:rPr>
                <w:rFonts w:ascii="Times New Roman" w:hAnsi="Times New Roman" w:cs="Times New Roman"/>
                <w:color w:val="000000"/>
              </w:rPr>
            </w:pPr>
            <w:r>
              <w:rPr>
                <w:rFonts w:ascii="Times New Roman" w:hAnsi="Times New Roman" w:cs="Times New Roman"/>
                <w:color w:val="000000"/>
              </w:rPr>
              <w:t xml:space="preserve">Take off </w:t>
            </w:r>
          </w:p>
        </w:tc>
      </w:tr>
      <w:tr w:rsidR="00F45CC1" w14:paraId="5AD4321F" w14:textId="77777777" w:rsidTr="00BD2BA1">
        <w:trPr>
          <w:trHeight w:val="402"/>
        </w:trPr>
        <w:tc>
          <w:tcPr>
            <w:tcW w:w="1418" w:type="dxa"/>
            <w:noWrap/>
            <w:vAlign w:val="center"/>
            <w:hideMark/>
          </w:tcPr>
          <w:p w14:paraId="6F7D47C8" w14:textId="77777777" w:rsidR="00F45CC1" w:rsidRDefault="00F45CC1" w:rsidP="00BD2BA1">
            <w:pPr>
              <w:jc w:val="center"/>
              <w:rPr>
                <w:rFonts w:ascii="Times New Roman" w:hAnsi="Times New Roman" w:cs="Times New Roman"/>
                <w:color w:val="000000"/>
              </w:rPr>
            </w:pPr>
            <w:r>
              <w:rPr>
                <w:rFonts w:ascii="Times New Roman" w:hAnsi="Times New Roman" w:cs="Times New Roman"/>
                <w:color w:val="000000"/>
              </w:rPr>
              <w:t xml:space="preserve">Engine Brand </w:t>
            </w:r>
          </w:p>
        </w:tc>
        <w:tc>
          <w:tcPr>
            <w:tcW w:w="2942" w:type="dxa"/>
            <w:noWrap/>
            <w:vAlign w:val="center"/>
            <w:hideMark/>
          </w:tcPr>
          <w:p w14:paraId="3437BF24" w14:textId="77777777" w:rsidR="00F45CC1" w:rsidRDefault="00F45CC1" w:rsidP="00BD2BA1">
            <w:pPr>
              <w:jc w:val="center"/>
              <w:rPr>
                <w:rFonts w:ascii="Times New Roman" w:hAnsi="Times New Roman" w:cs="Times New Roman"/>
                <w:color w:val="000000"/>
              </w:rPr>
            </w:pPr>
            <w:r>
              <w:rPr>
                <w:rFonts w:ascii="Times New Roman" w:hAnsi="Times New Roman" w:cs="Times New Roman"/>
                <w:color w:val="000000"/>
              </w:rPr>
              <w:t xml:space="preserve">Type </w:t>
            </w:r>
          </w:p>
        </w:tc>
        <w:tc>
          <w:tcPr>
            <w:tcW w:w="3153" w:type="dxa"/>
            <w:noWrap/>
            <w:vAlign w:val="center"/>
            <w:hideMark/>
          </w:tcPr>
          <w:p w14:paraId="59AC88BD" w14:textId="77777777" w:rsidR="00F45CC1" w:rsidRDefault="00F45CC1" w:rsidP="00BD2BA1">
            <w:pPr>
              <w:jc w:val="center"/>
              <w:rPr>
                <w:rFonts w:ascii="Times New Roman" w:hAnsi="Times New Roman" w:cs="Times New Roman"/>
                <w:color w:val="000000"/>
              </w:rPr>
            </w:pPr>
            <w:r>
              <w:rPr>
                <w:rFonts w:ascii="Times New Roman" w:hAnsi="Times New Roman" w:cs="Times New Roman"/>
                <w:color w:val="000000"/>
              </w:rPr>
              <w:t xml:space="preserve">Max Fuel Consumption (L/h) </w:t>
            </w:r>
          </w:p>
        </w:tc>
        <w:tc>
          <w:tcPr>
            <w:tcW w:w="2977" w:type="dxa"/>
            <w:noWrap/>
            <w:vAlign w:val="center"/>
            <w:hideMark/>
          </w:tcPr>
          <w:p w14:paraId="4B06B17F" w14:textId="77777777" w:rsidR="00F45CC1" w:rsidRDefault="00F45CC1" w:rsidP="00BD2BA1">
            <w:pPr>
              <w:jc w:val="center"/>
              <w:rPr>
                <w:rFonts w:ascii="Times New Roman" w:hAnsi="Times New Roman" w:cs="Times New Roman"/>
                <w:color w:val="000000"/>
              </w:rPr>
            </w:pPr>
            <w:r>
              <w:rPr>
                <w:rFonts w:ascii="Times New Roman" w:hAnsi="Times New Roman" w:cs="Times New Roman"/>
                <w:color w:val="000000"/>
              </w:rPr>
              <w:t>Max Fuel Consumption (grade)</w:t>
            </w:r>
          </w:p>
        </w:tc>
      </w:tr>
      <w:tr w:rsidR="00F45CC1" w14:paraId="0EFE0486" w14:textId="77777777" w:rsidTr="00BD2BA1">
        <w:trPr>
          <w:trHeight w:val="402"/>
        </w:trPr>
        <w:tc>
          <w:tcPr>
            <w:tcW w:w="1418" w:type="dxa"/>
            <w:vMerge w:val="restart"/>
            <w:shd w:val="clear" w:color="auto" w:fill="BDD7EE"/>
            <w:noWrap/>
            <w:vAlign w:val="center"/>
            <w:hideMark/>
          </w:tcPr>
          <w:p w14:paraId="1993B910" w14:textId="77777777" w:rsidR="00F45CC1" w:rsidRDefault="00F45CC1" w:rsidP="00BD2BA1">
            <w:pPr>
              <w:jc w:val="center"/>
              <w:rPr>
                <w:rFonts w:ascii="Times New Roman" w:hAnsi="Times New Roman" w:cs="Times New Roman"/>
                <w:color w:val="000000"/>
              </w:rPr>
            </w:pPr>
            <w:r>
              <w:rPr>
                <w:rFonts w:ascii="Times New Roman" w:hAnsi="Times New Roman" w:cs="Times New Roman"/>
                <w:color w:val="000000"/>
              </w:rPr>
              <w:t>Rotax</w:t>
            </w:r>
          </w:p>
        </w:tc>
        <w:tc>
          <w:tcPr>
            <w:tcW w:w="2942" w:type="dxa"/>
            <w:shd w:val="clear" w:color="auto" w:fill="BDD7EE"/>
            <w:noWrap/>
            <w:vAlign w:val="center"/>
            <w:hideMark/>
          </w:tcPr>
          <w:p w14:paraId="532F6092" w14:textId="77777777" w:rsidR="00F45CC1" w:rsidRDefault="00F45CC1" w:rsidP="00BD2BA1">
            <w:pPr>
              <w:jc w:val="center"/>
              <w:rPr>
                <w:rFonts w:ascii="Times New Roman" w:hAnsi="Times New Roman" w:cs="Times New Roman"/>
                <w:color w:val="000000"/>
              </w:rPr>
            </w:pPr>
            <w:r>
              <w:rPr>
                <w:rFonts w:ascii="Times New Roman" w:hAnsi="Times New Roman" w:cs="Times New Roman"/>
                <w:color w:val="000000"/>
              </w:rPr>
              <w:t>Rotax 914 F</w:t>
            </w:r>
          </w:p>
        </w:tc>
        <w:tc>
          <w:tcPr>
            <w:tcW w:w="3153" w:type="dxa"/>
            <w:shd w:val="clear" w:color="auto" w:fill="BDD7EE"/>
            <w:noWrap/>
            <w:vAlign w:val="center"/>
            <w:hideMark/>
          </w:tcPr>
          <w:p w14:paraId="5B989EFF" w14:textId="77777777" w:rsidR="00F45CC1" w:rsidRDefault="00F45CC1" w:rsidP="00BD2BA1">
            <w:pPr>
              <w:jc w:val="center"/>
              <w:rPr>
                <w:rFonts w:ascii="Times New Roman" w:hAnsi="Times New Roman" w:cs="Times New Roman"/>
                <w:color w:val="000000"/>
              </w:rPr>
            </w:pPr>
            <w:r>
              <w:rPr>
                <w:rFonts w:ascii="Times New Roman" w:hAnsi="Times New Roman" w:cs="Times New Roman"/>
                <w:color w:val="000000"/>
              </w:rPr>
              <w:t>33</w:t>
            </w:r>
          </w:p>
        </w:tc>
        <w:tc>
          <w:tcPr>
            <w:tcW w:w="2977" w:type="dxa"/>
            <w:shd w:val="clear" w:color="auto" w:fill="BDD7EE"/>
            <w:noWrap/>
            <w:vAlign w:val="center"/>
            <w:hideMark/>
          </w:tcPr>
          <w:p w14:paraId="0918944D" w14:textId="77777777" w:rsidR="00F45CC1" w:rsidRDefault="00F45CC1" w:rsidP="00BD2BA1">
            <w:pPr>
              <w:jc w:val="center"/>
              <w:rPr>
                <w:rFonts w:ascii="Times New Roman" w:hAnsi="Times New Roman" w:cs="Times New Roman"/>
                <w:color w:val="000000"/>
              </w:rPr>
            </w:pPr>
            <w:r>
              <w:rPr>
                <w:rFonts w:ascii="Times New Roman" w:hAnsi="Times New Roman" w:cs="Times New Roman"/>
                <w:color w:val="000000"/>
              </w:rPr>
              <w:t>76</w:t>
            </w:r>
          </w:p>
        </w:tc>
      </w:tr>
      <w:tr w:rsidR="00F45CC1" w14:paraId="0F1E77A3" w14:textId="77777777" w:rsidTr="00BD2BA1">
        <w:trPr>
          <w:trHeight w:val="402"/>
        </w:trPr>
        <w:tc>
          <w:tcPr>
            <w:tcW w:w="0" w:type="auto"/>
            <w:vMerge/>
            <w:vAlign w:val="center"/>
            <w:hideMark/>
          </w:tcPr>
          <w:p w14:paraId="42004526" w14:textId="77777777" w:rsidR="00F45CC1" w:rsidRDefault="00F45CC1" w:rsidP="00BD2BA1">
            <w:pPr>
              <w:spacing w:after="0"/>
              <w:rPr>
                <w:rFonts w:ascii="Times New Roman" w:hAnsi="Times New Roman" w:cs="Times New Roman"/>
                <w:color w:val="000000"/>
                <w:sz w:val="22"/>
              </w:rPr>
            </w:pPr>
          </w:p>
        </w:tc>
        <w:tc>
          <w:tcPr>
            <w:tcW w:w="2942" w:type="dxa"/>
            <w:shd w:val="clear" w:color="auto" w:fill="BDD7EE"/>
            <w:noWrap/>
            <w:vAlign w:val="center"/>
            <w:hideMark/>
          </w:tcPr>
          <w:p w14:paraId="1F698CB0" w14:textId="77777777" w:rsidR="00F45CC1" w:rsidRDefault="00F45CC1" w:rsidP="00BD2BA1">
            <w:pPr>
              <w:jc w:val="center"/>
              <w:rPr>
                <w:rFonts w:ascii="Times New Roman" w:hAnsi="Times New Roman" w:cs="Times New Roman"/>
                <w:color w:val="000000"/>
              </w:rPr>
            </w:pPr>
            <w:r>
              <w:rPr>
                <w:rFonts w:ascii="Times New Roman" w:hAnsi="Times New Roman" w:cs="Times New Roman"/>
                <w:color w:val="000000"/>
              </w:rPr>
              <w:t xml:space="preserve">Rotax 912 iSC Sport </w:t>
            </w:r>
          </w:p>
        </w:tc>
        <w:tc>
          <w:tcPr>
            <w:tcW w:w="3153" w:type="dxa"/>
            <w:shd w:val="clear" w:color="auto" w:fill="BDD7EE"/>
            <w:noWrap/>
            <w:vAlign w:val="center"/>
            <w:hideMark/>
          </w:tcPr>
          <w:p w14:paraId="2F46F329" w14:textId="77777777" w:rsidR="00F45CC1" w:rsidRDefault="00F45CC1" w:rsidP="00BD2BA1">
            <w:pPr>
              <w:jc w:val="center"/>
              <w:rPr>
                <w:rFonts w:ascii="Times New Roman" w:hAnsi="Times New Roman" w:cs="Times New Roman"/>
                <w:color w:val="000000"/>
              </w:rPr>
            </w:pPr>
            <w:r>
              <w:rPr>
                <w:rFonts w:ascii="Times New Roman" w:hAnsi="Times New Roman" w:cs="Times New Roman"/>
                <w:color w:val="000000"/>
              </w:rPr>
              <w:t>25</w:t>
            </w:r>
          </w:p>
        </w:tc>
        <w:tc>
          <w:tcPr>
            <w:tcW w:w="2977" w:type="dxa"/>
            <w:shd w:val="clear" w:color="auto" w:fill="BDD7EE"/>
            <w:noWrap/>
            <w:vAlign w:val="center"/>
            <w:hideMark/>
          </w:tcPr>
          <w:p w14:paraId="4FEB40B6" w14:textId="77777777" w:rsidR="00F45CC1" w:rsidRDefault="00F45CC1" w:rsidP="00BD2BA1">
            <w:pPr>
              <w:jc w:val="center"/>
              <w:rPr>
                <w:rFonts w:ascii="Times New Roman" w:hAnsi="Times New Roman" w:cs="Times New Roman"/>
                <w:color w:val="000000"/>
              </w:rPr>
            </w:pPr>
            <w:r>
              <w:rPr>
                <w:rFonts w:ascii="Times New Roman" w:hAnsi="Times New Roman" w:cs="Times New Roman"/>
                <w:color w:val="000000"/>
              </w:rPr>
              <w:t>100</w:t>
            </w:r>
          </w:p>
        </w:tc>
      </w:tr>
      <w:tr w:rsidR="00F45CC1" w14:paraId="76B34D41" w14:textId="77777777" w:rsidTr="00BD2BA1">
        <w:trPr>
          <w:trHeight w:val="402"/>
        </w:trPr>
        <w:tc>
          <w:tcPr>
            <w:tcW w:w="1418" w:type="dxa"/>
            <w:vMerge w:val="restart"/>
            <w:shd w:val="clear" w:color="auto" w:fill="F8CBAD"/>
            <w:noWrap/>
            <w:vAlign w:val="center"/>
            <w:hideMark/>
          </w:tcPr>
          <w:p w14:paraId="1EE062D0" w14:textId="77777777" w:rsidR="00F45CC1" w:rsidRDefault="00F45CC1" w:rsidP="00BD2BA1">
            <w:pPr>
              <w:jc w:val="center"/>
              <w:rPr>
                <w:rFonts w:ascii="Times New Roman" w:hAnsi="Times New Roman" w:cs="Times New Roman"/>
                <w:color w:val="000000"/>
              </w:rPr>
            </w:pPr>
            <w:r>
              <w:rPr>
                <w:rFonts w:ascii="Times New Roman" w:hAnsi="Times New Roman" w:cs="Times New Roman"/>
                <w:color w:val="000000"/>
              </w:rPr>
              <w:t xml:space="preserve">UL power </w:t>
            </w:r>
          </w:p>
        </w:tc>
        <w:tc>
          <w:tcPr>
            <w:tcW w:w="2942" w:type="dxa"/>
            <w:shd w:val="clear" w:color="auto" w:fill="F8CBAD"/>
            <w:noWrap/>
            <w:vAlign w:val="center"/>
            <w:hideMark/>
          </w:tcPr>
          <w:p w14:paraId="213B7AB0" w14:textId="77777777" w:rsidR="00F45CC1" w:rsidRDefault="00F45CC1" w:rsidP="00BD2BA1">
            <w:pPr>
              <w:jc w:val="center"/>
              <w:rPr>
                <w:rFonts w:ascii="Times New Roman" w:hAnsi="Times New Roman" w:cs="Times New Roman"/>
                <w:color w:val="000000"/>
              </w:rPr>
            </w:pPr>
            <w:r>
              <w:rPr>
                <w:rFonts w:ascii="Times New Roman" w:hAnsi="Times New Roman" w:cs="Times New Roman"/>
                <w:color w:val="000000"/>
              </w:rPr>
              <w:t xml:space="preserve">UL 260iF </w:t>
            </w:r>
          </w:p>
        </w:tc>
        <w:tc>
          <w:tcPr>
            <w:tcW w:w="3153" w:type="dxa"/>
            <w:shd w:val="clear" w:color="auto" w:fill="F8CBAD"/>
            <w:noWrap/>
            <w:vAlign w:val="center"/>
            <w:hideMark/>
          </w:tcPr>
          <w:p w14:paraId="01DE8377" w14:textId="77777777" w:rsidR="00F45CC1" w:rsidRDefault="00F45CC1" w:rsidP="00BD2BA1">
            <w:pPr>
              <w:jc w:val="center"/>
              <w:rPr>
                <w:rFonts w:ascii="Times New Roman" w:hAnsi="Times New Roman" w:cs="Times New Roman"/>
                <w:color w:val="000000"/>
              </w:rPr>
            </w:pPr>
            <w:r>
              <w:rPr>
                <w:rFonts w:ascii="Times New Roman" w:hAnsi="Times New Roman" w:cs="Times New Roman"/>
                <w:color w:val="000000"/>
              </w:rPr>
              <w:t>26</w:t>
            </w:r>
          </w:p>
        </w:tc>
        <w:tc>
          <w:tcPr>
            <w:tcW w:w="2977" w:type="dxa"/>
            <w:shd w:val="clear" w:color="auto" w:fill="F8CBAD"/>
            <w:noWrap/>
            <w:vAlign w:val="center"/>
            <w:hideMark/>
          </w:tcPr>
          <w:p w14:paraId="50661152" w14:textId="77777777" w:rsidR="00F45CC1" w:rsidRDefault="00F45CC1" w:rsidP="00BD2BA1">
            <w:pPr>
              <w:jc w:val="center"/>
              <w:rPr>
                <w:rFonts w:ascii="Times New Roman" w:hAnsi="Times New Roman" w:cs="Times New Roman"/>
                <w:color w:val="000000"/>
              </w:rPr>
            </w:pPr>
            <w:r>
              <w:rPr>
                <w:rFonts w:ascii="Times New Roman" w:hAnsi="Times New Roman" w:cs="Times New Roman"/>
                <w:color w:val="000000"/>
              </w:rPr>
              <w:t>97</w:t>
            </w:r>
          </w:p>
        </w:tc>
      </w:tr>
      <w:tr w:rsidR="00F45CC1" w14:paraId="57EA598C" w14:textId="77777777" w:rsidTr="00BD2BA1">
        <w:trPr>
          <w:trHeight w:val="402"/>
        </w:trPr>
        <w:tc>
          <w:tcPr>
            <w:tcW w:w="0" w:type="auto"/>
            <w:vMerge/>
            <w:vAlign w:val="center"/>
            <w:hideMark/>
          </w:tcPr>
          <w:p w14:paraId="57A7BEFB" w14:textId="77777777" w:rsidR="00F45CC1" w:rsidRDefault="00F45CC1" w:rsidP="00BD2BA1">
            <w:pPr>
              <w:spacing w:after="0"/>
              <w:rPr>
                <w:rFonts w:ascii="Times New Roman" w:hAnsi="Times New Roman" w:cs="Times New Roman"/>
                <w:color w:val="000000"/>
                <w:sz w:val="22"/>
              </w:rPr>
            </w:pPr>
          </w:p>
        </w:tc>
        <w:tc>
          <w:tcPr>
            <w:tcW w:w="2942" w:type="dxa"/>
            <w:shd w:val="clear" w:color="auto" w:fill="F8CBAD"/>
            <w:noWrap/>
            <w:vAlign w:val="center"/>
            <w:hideMark/>
          </w:tcPr>
          <w:p w14:paraId="59569380" w14:textId="77777777" w:rsidR="00F45CC1" w:rsidRDefault="00F45CC1" w:rsidP="00BD2BA1">
            <w:pPr>
              <w:jc w:val="center"/>
              <w:rPr>
                <w:rFonts w:ascii="Times New Roman" w:hAnsi="Times New Roman" w:cs="Times New Roman"/>
                <w:color w:val="000000"/>
              </w:rPr>
            </w:pPr>
            <w:r>
              <w:rPr>
                <w:rFonts w:ascii="Times New Roman" w:hAnsi="Times New Roman" w:cs="Times New Roman"/>
                <w:color w:val="000000"/>
              </w:rPr>
              <w:t xml:space="preserve">UL350iS </w:t>
            </w:r>
          </w:p>
        </w:tc>
        <w:tc>
          <w:tcPr>
            <w:tcW w:w="3153" w:type="dxa"/>
            <w:shd w:val="clear" w:color="auto" w:fill="F8CBAD"/>
            <w:noWrap/>
            <w:vAlign w:val="center"/>
            <w:hideMark/>
          </w:tcPr>
          <w:p w14:paraId="69657A0D" w14:textId="77777777" w:rsidR="00F45CC1" w:rsidRDefault="00F45CC1" w:rsidP="00BD2BA1">
            <w:pPr>
              <w:jc w:val="center"/>
              <w:rPr>
                <w:rFonts w:ascii="Times New Roman" w:hAnsi="Times New Roman" w:cs="Times New Roman"/>
                <w:color w:val="000000"/>
              </w:rPr>
            </w:pPr>
            <w:r>
              <w:rPr>
                <w:rFonts w:ascii="Times New Roman" w:hAnsi="Times New Roman" w:cs="Times New Roman"/>
                <w:color w:val="000000"/>
              </w:rPr>
              <w:t>36</w:t>
            </w:r>
          </w:p>
        </w:tc>
        <w:tc>
          <w:tcPr>
            <w:tcW w:w="2977" w:type="dxa"/>
            <w:shd w:val="clear" w:color="auto" w:fill="F8CBAD"/>
            <w:noWrap/>
            <w:vAlign w:val="center"/>
            <w:hideMark/>
          </w:tcPr>
          <w:p w14:paraId="75083BC8" w14:textId="77777777" w:rsidR="00F45CC1" w:rsidRDefault="00F45CC1" w:rsidP="00BD2BA1">
            <w:pPr>
              <w:jc w:val="center"/>
              <w:rPr>
                <w:rFonts w:ascii="Times New Roman" w:hAnsi="Times New Roman" w:cs="Times New Roman"/>
                <w:color w:val="000000"/>
              </w:rPr>
            </w:pPr>
            <w:r>
              <w:rPr>
                <w:rFonts w:ascii="Times New Roman" w:hAnsi="Times New Roman" w:cs="Times New Roman"/>
                <w:color w:val="000000"/>
              </w:rPr>
              <w:t>67</w:t>
            </w:r>
          </w:p>
        </w:tc>
      </w:tr>
      <w:tr w:rsidR="00F45CC1" w14:paraId="54E2A06B" w14:textId="77777777" w:rsidTr="00BD2BA1">
        <w:trPr>
          <w:trHeight w:val="402"/>
        </w:trPr>
        <w:tc>
          <w:tcPr>
            <w:tcW w:w="1418" w:type="dxa"/>
            <w:vMerge w:val="restart"/>
            <w:shd w:val="clear" w:color="auto" w:fill="DBDBDB"/>
            <w:noWrap/>
            <w:vAlign w:val="center"/>
            <w:hideMark/>
          </w:tcPr>
          <w:p w14:paraId="547A2D4B" w14:textId="77777777" w:rsidR="00F45CC1" w:rsidRDefault="00F45CC1" w:rsidP="00BD2BA1">
            <w:pPr>
              <w:jc w:val="center"/>
              <w:rPr>
                <w:rFonts w:ascii="Times New Roman" w:hAnsi="Times New Roman" w:cs="Times New Roman"/>
                <w:color w:val="000000"/>
              </w:rPr>
            </w:pPr>
            <w:r>
              <w:rPr>
                <w:rFonts w:ascii="Times New Roman" w:hAnsi="Times New Roman" w:cs="Times New Roman"/>
                <w:color w:val="000000"/>
              </w:rPr>
              <w:t xml:space="preserve">Limbach </w:t>
            </w:r>
          </w:p>
        </w:tc>
        <w:tc>
          <w:tcPr>
            <w:tcW w:w="2942" w:type="dxa"/>
            <w:shd w:val="clear" w:color="auto" w:fill="DBDBDB"/>
            <w:noWrap/>
            <w:vAlign w:val="center"/>
            <w:hideMark/>
          </w:tcPr>
          <w:p w14:paraId="6E28837D" w14:textId="77777777" w:rsidR="00F45CC1" w:rsidRDefault="00F45CC1" w:rsidP="00BD2BA1">
            <w:pPr>
              <w:jc w:val="center"/>
              <w:rPr>
                <w:rFonts w:ascii="Times New Roman" w:hAnsi="Times New Roman" w:cs="Times New Roman"/>
                <w:color w:val="000000"/>
              </w:rPr>
            </w:pPr>
            <w:r>
              <w:rPr>
                <w:rFonts w:ascii="Times New Roman" w:hAnsi="Times New Roman" w:cs="Times New Roman"/>
                <w:color w:val="000000"/>
              </w:rPr>
              <w:t>Limbach L 2400 DF/EF</w:t>
            </w:r>
          </w:p>
        </w:tc>
        <w:tc>
          <w:tcPr>
            <w:tcW w:w="3153" w:type="dxa"/>
            <w:shd w:val="clear" w:color="auto" w:fill="DBDBDB"/>
            <w:noWrap/>
            <w:vAlign w:val="center"/>
            <w:hideMark/>
          </w:tcPr>
          <w:p w14:paraId="23494C2C" w14:textId="77777777" w:rsidR="00F45CC1" w:rsidRDefault="00F45CC1" w:rsidP="00BD2BA1">
            <w:pPr>
              <w:jc w:val="center"/>
              <w:rPr>
                <w:rFonts w:ascii="Times New Roman" w:hAnsi="Times New Roman" w:cs="Times New Roman"/>
                <w:color w:val="000000"/>
              </w:rPr>
            </w:pPr>
            <w:r>
              <w:rPr>
                <w:rFonts w:ascii="Times New Roman" w:hAnsi="Times New Roman" w:cs="Times New Roman"/>
                <w:color w:val="000000"/>
              </w:rPr>
              <w:t>27.2</w:t>
            </w:r>
          </w:p>
        </w:tc>
        <w:tc>
          <w:tcPr>
            <w:tcW w:w="2977" w:type="dxa"/>
            <w:shd w:val="clear" w:color="auto" w:fill="DBDBDB"/>
            <w:noWrap/>
            <w:vAlign w:val="center"/>
            <w:hideMark/>
          </w:tcPr>
          <w:p w14:paraId="4DFBEDE7" w14:textId="77777777" w:rsidR="00F45CC1" w:rsidRDefault="00F45CC1" w:rsidP="00BD2BA1">
            <w:pPr>
              <w:jc w:val="center"/>
              <w:rPr>
                <w:rFonts w:ascii="Times New Roman" w:hAnsi="Times New Roman" w:cs="Times New Roman"/>
                <w:color w:val="000000"/>
              </w:rPr>
            </w:pPr>
            <w:r>
              <w:rPr>
                <w:rFonts w:ascii="Times New Roman" w:hAnsi="Times New Roman" w:cs="Times New Roman"/>
                <w:color w:val="000000"/>
              </w:rPr>
              <w:t>93.4</w:t>
            </w:r>
          </w:p>
        </w:tc>
      </w:tr>
      <w:tr w:rsidR="00F45CC1" w14:paraId="16C3100E" w14:textId="77777777" w:rsidTr="00BD2BA1">
        <w:trPr>
          <w:trHeight w:val="402"/>
        </w:trPr>
        <w:tc>
          <w:tcPr>
            <w:tcW w:w="0" w:type="auto"/>
            <w:vMerge/>
            <w:vAlign w:val="center"/>
            <w:hideMark/>
          </w:tcPr>
          <w:p w14:paraId="1530F91F" w14:textId="77777777" w:rsidR="00F45CC1" w:rsidRDefault="00F45CC1" w:rsidP="00BD2BA1">
            <w:pPr>
              <w:spacing w:after="0"/>
              <w:rPr>
                <w:rFonts w:ascii="Times New Roman" w:hAnsi="Times New Roman" w:cs="Times New Roman"/>
                <w:color w:val="000000"/>
                <w:sz w:val="22"/>
              </w:rPr>
            </w:pPr>
          </w:p>
        </w:tc>
        <w:tc>
          <w:tcPr>
            <w:tcW w:w="2942" w:type="dxa"/>
            <w:shd w:val="clear" w:color="auto" w:fill="DBDBDB"/>
            <w:noWrap/>
            <w:vAlign w:val="center"/>
            <w:hideMark/>
          </w:tcPr>
          <w:p w14:paraId="12D1E259" w14:textId="77777777" w:rsidR="00F45CC1" w:rsidRDefault="00F45CC1" w:rsidP="00BD2BA1">
            <w:pPr>
              <w:jc w:val="center"/>
              <w:rPr>
                <w:rFonts w:ascii="Times New Roman" w:hAnsi="Times New Roman" w:cs="Times New Roman"/>
                <w:color w:val="000000"/>
              </w:rPr>
            </w:pPr>
            <w:r>
              <w:rPr>
                <w:rFonts w:ascii="Times New Roman" w:hAnsi="Times New Roman" w:cs="Times New Roman"/>
                <w:color w:val="000000"/>
              </w:rPr>
              <w:t>Limbach L 2400 DFi/Efi</w:t>
            </w:r>
          </w:p>
        </w:tc>
        <w:tc>
          <w:tcPr>
            <w:tcW w:w="3153" w:type="dxa"/>
            <w:shd w:val="clear" w:color="auto" w:fill="DBDBDB"/>
            <w:noWrap/>
            <w:vAlign w:val="center"/>
            <w:hideMark/>
          </w:tcPr>
          <w:p w14:paraId="18E519C5" w14:textId="77777777" w:rsidR="00F45CC1" w:rsidRDefault="00F45CC1" w:rsidP="00BD2BA1">
            <w:pPr>
              <w:jc w:val="center"/>
              <w:rPr>
                <w:rFonts w:ascii="Times New Roman" w:hAnsi="Times New Roman" w:cs="Times New Roman"/>
                <w:color w:val="000000"/>
              </w:rPr>
            </w:pPr>
            <w:r>
              <w:rPr>
                <w:rFonts w:ascii="Times New Roman" w:hAnsi="Times New Roman" w:cs="Times New Roman"/>
                <w:color w:val="000000"/>
              </w:rPr>
              <w:t>27.2</w:t>
            </w:r>
          </w:p>
        </w:tc>
        <w:tc>
          <w:tcPr>
            <w:tcW w:w="2977" w:type="dxa"/>
            <w:shd w:val="clear" w:color="auto" w:fill="DBDBDB"/>
            <w:noWrap/>
            <w:vAlign w:val="center"/>
            <w:hideMark/>
          </w:tcPr>
          <w:p w14:paraId="281A5F34" w14:textId="77777777" w:rsidR="00F45CC1" w:rsidRDefault="00F45CC1" w:rsidP="00BD2BA1">
            <w:pPr>
              <w:jc w:val="center"/>
              <w:rPr>
                <w:rFonts w:ascii="Times New Roman" w:hAnsi="Times New Roman" w:cs="Times New Roman"/>
                <w:color w:val="000000"/>
              </w:rPr>
            </w:pPr>
            <w:r>
              <w:rPr>
                <w:rFonts w:ascii="Times New Roman" w:hAnsi="Times New Roman" w:cs="Times New Roman"/>
                <w:color w:val="000000"/>
              </w:rPr>
              <w:t>93.4</w:t>
            </w:r>
          </w:p>
        </w:tc>
      </w:tr>
      <w:tr w:rsidR="00F45CC1" w14:paraId="5F147AB0" w14:textId="77777777" w:rsidTr="00BD2BA1">
        <w:trPr>
          <w:trHeight w:val="402"/>
        </w:trPr>
        <w:tc>
          <w:tcPr>
            <w:tcW w:w="1418" w:type="dxa"/>
            <w:vMerge w:val="restart"/>
            <w:shd w:val="clear" w:color="auto" w:fill="FFE699"/>
            <w:noWrap/>
            <w:vAlign w:val="center"/>
            <w:hideMark/>
          </w:tcPr>
          <w:p w14:paraId="544BAB79" w14:textId="77777777" w:rsidR="00F45CC1" w:rsidRDefault="00F45CC1" w:rsidP="00BD2BA1">
            <w:pPr>
              <w:jc w:val="center"/>
              <w:rPr>
                <w:rFonts w:ascii="Times New Roman" w:hAnsi="Times New Roman" w:cs="Times New Roman"/>
                <w:color w:val="000000"/>
              </w:rPr>
            </w:pPr>
            <w:r>
              <w:rPr>
                <w:rFonts w:ascii="Times New Roman" w:hAnsi="Times New Roman" w:cs="Times New Roman"/>
                <w:color w:val="000000"/>
              </w:rPr>
              <w:t xml:space="preserve">Continental Motors </w:t>
            </w:r>
          </w:p>
        </w:tc>
        <w:tc>
          <w:tcPr>
            <w:tcW w:w="2942" w:type="dxa"/>
            <w:shd w:val="clear" w:color="auto" w:fill="FFE699"/>
            <w:noWrap/>
            <w:vAlign w:val="center"/>
            <w:hideMark/>
          </w:tcPr>
          <w:p w14:paraId="75FE183F" w14:textId="77777777" w:rsidR="00F45CC1" w:rsidRDefault="00F45CC1" w:rsidP="00BD2BA1">
            <w:pPr>
              <w:jc w:val="center"/>
              <w:rPr>
                <w:rFonts w:ascii="Times New Roman" w:hAnsi="Times New Roman" w:cs="Times New Roman"/>
                <w:color w:val="000000"/>
              </w:rPr>
            </w:pPr>
            <w:r>
              <w:rPr>
                <w:rFonts w:ascii="Times New Roman" w:hAnsi="Times New Roman" w:cs="Times New Roman"/>
                <w:color w:val="000000"/>
              </w:rPr>
              <w:t>O-200-D</w:t>
            </w:r>
          </w:p>
        </w:tc>
        <w:tc>
          <w:tcPr>
            <w:tcW w:w="3153" w:type="dxa"/>
            <w:shd w:val="clear" w:color="auto" w:fill="FFE699"/>
            <w:noWrap/>
            <w:vAlign w:val="center"/>
            <w:hideMark/>
          </w:tcPr>
          <w:p w14:paraId="2FF51A2E" w14:textId="77777777" w:rsidR="00F45CC1" w:rsidRDefault="00F45CC1" w:rsidP="00BD2BA1">
            <w:pPr>
              <w:jc w:val="center"/>
              <w:rPr>
                <w:rFonts w:ascii="Times New Roman" w:hAnsi="Times New Roman" w:cs="Times New Roman"/>
                <w:color w:val="000000"/>
              </w:rPr>
            </w:pPr>
            <w:r>
              <w:rPr>
                <w:rFonts w:ascii="Times New Roman" w:hAnsi="Times New Roman" w:cs="Times New Roman"/>
                <w:color w:val="000000"/>
              </w:rPr>
              <w:t> 33</w:t>
            </w:r>
          </w:p>
        </w:tc>
        <w:tc>
          <w:tcPr>
            <w:tcW w:w="2977" w:type="dxa"/>
            <w:shd w:val="clear" w:color="auto" w:fill="FFE699"/>
            <w:noWrap/>
            <w:vAlign w:val="center"/>
            <w:hideMark/>
          </w:tcPr>
          <w:p w14:paraId="68FA22C3" w14:textId="77777777" w:rsidR="00F45CC1" w:rsidRDefault="00F45CC1" w:rsidP="00BD2BA1">
            <w:pPr>
              <w:jc w:val="center"/>
              <w:rPr>
                <w:rFonts w:ascii="Times New Roman" w:hAnsi="Times New Roman" w:cs="Times New Roman"/>
                <w:color w:val="000000"/>
              </w:rPr>
            </w:pPr>
            <w:r>
              <w:rPr>
                <w:rFonts w:ascii="Times New Roman" w:hAnsi="Times New Roman" w:cs="Times New Roman"/>
                <w:color w:val="000000"/>
              </w:rPr>
              <w:t> 76</w:t>
            </w:r>
          </w:p>
        </w:tc>
      </w:tr>
      <w:tr w:rsidR="00F45CC1" w14:paraId="520B3998" w14:textId="77777777" w:rsidTr="00BD2BA1">
        <w:trPr>
          <w:trHeight w:val="402"/>
        </w:trPr>
        <w:tc>
          <w:tcPr>
            <w:tcW w:w="0" w:type="auto"/>
            <w:vMerge/>
            <w:vAlign w:val="center"/>
            <w:hideMark/>
          </w:tcPr>
          <w:p w14:paraId="2FB3A8B3" w14:textId="77777777" w:rsidR="00F45CC1" w:rsidRDefault="00F45CC1" w:rsidP="00BD2BA1">
            <w:pPr>
              <w:spacing w:after="0"/>
              <w:rPr>
                <w:rFonts w:ascii="Times New Roman" w:hAnsi="Times New Roman" w:cs="Times New Roman"/>
                <w:color w:val="000000"/>
                <w:sz w:val="22"/>
              </w:rPr>
            </w:pPr>
          </w:p>
        </w:tc>
        <w:tc>
          <w:tcPr>
            <w:tcW w:w="2942" w:type="dxa"/>
            <w:shd w:val="clear" w:color="auto" w:fill="FFE699"/>
            <w:noWrap/>
            <w:vAlign w:val="center"/>
            <w:hideMark/>
          </w:tcPr>
          <w:p w14:paraId="1A5BB10C" w14:textId="77777777" w:rsidR="00F45CC1" w:rsidRDefault="00F45CC1" w:rsidP="00BD2BA1">
            <w:pPr>
              <w:jc w:val="center"/>
              <w:rPr>
                <w:rFonts w:ascii="Times New Roman" w:hAnsi="Times New Roman" w:cs="Times New Roman"/>
                <w:color w:val="000000"/>
              </w:rPr>
            </w:pPr>
            <w:r>
              <w:rPr>
                <w:rFonts w:ascii="Times New Roman" w:hAnsi="Times New Roman" w:cs="Times New Roman"/>
                <w:color w:val="000000"/>
              </w:rPr>
              <w:t>IOF-240-B</w:t>
            </w:r>
          </w:p>
        </w:tc>
        <w:tc>
          <w:tcPr>
            <w:tcW w:w="3153" w:type="dxa"/>
            <w:shd w:val="clear" w:color="auto" w:fill="FFE699"/>
            <w:noWrap/>
            <w:vAlign w:val="center"/>
            <w:hideMark/>
          </w:tcPr>
          <w:p w14:paraId="4AA3E0EA" w14:textId="77777777" w:rsidR="00F45CC1" w:rsidRDefault="00F45CC1" w:rsidP="00BD2BA1">
            <w:pPr>
              <w:jc w:val="center"/>
              <w:rPr>
                <w:rFonts w:ascii="Times New Roman" w:hAnsi="Times New Roman" w:cs="Times New Roman"/>
                <w:color w:val="000000"/>
              </w:rPr>
            </w:pPr>
            <w:r>
              <w:rPr>
                <w:rFonts w:ascii="Times New Roman" w:hAnsi="Times New Roman" w:cs="Times New Roman"/>
                <w:color w:val="000000"/>
              </w:rPr>
              <w:t>41.5</w:t>
            </w:r>
          </w:p>
        </w:tc>
        <w:tc>
          <w:tcPr>
            <w:tcW w:w="2977" w:type="dxa"/>
            <w:shd w:val="clear" w:color="auto" w:fill="FFE699"/>
            <w:noWrap/>
            <w:vAlign w:val="center"/>
            <w:hideMark/>
          </w:tcPr>
          <w:p w14:paraId="0BF85CC2" w14:textId="77777777" w:rsidR="00F45CC1" w:rsidRDefault="00F45CC1" w:rsidP="00BD2BA1">
            <w:pPr>
              <w:jc w:val="center"/>
              <w:rPr>
                <w:rFonts w:ascii="Times New Roman" w:hAnsi="Times New Roman" w:cs="Times New Roman"/>
                <w:color w:val="000000"/>
              </w:rPr>
            </w:pPr>
            <w:r>
              <w:rPr>
                <w:rFonts w:ascii="Times New Roman" w:hAnsi="Times New Roman" w:cs="Times New Roman"/>
                <w:color w:val="000000"/>
              </w:rPr>
              <w:t>50.5</w:t>
            </w:r>
          </w:p>
        </w:tc>
      </w:tr>
      <w:tr w:rsidR="00F45CC1" w14:paraId="4B04CC18" w14:textId="77777777" w:rsidTr="00BD2BA1">
        <w:trPr>
          <w:trHeight w:val="402"/>
        </w:trPr>
        <w:tc>
          <w:tcPr>
            <w:tcW w:w="1418" w:type="dxa"/>
            <w:shd w:val="clear" w:color="auto" w:fill="B4C6E7"/>
            <w:noWrap/>
            <w:vAlign w:val="center"/>
            <w:hideMark/>
          </w:tcPr>
          <w:p w14:paraId="13AD6220" w14:textId="77777777" w:rsidR="00F45CC1" w:rsidRDefault="00F45CC1" w:rsidP="00BD2BA1">
            <w:pPr>
              <w:jc w:val="center"/>
              <w:rPr>
                <w:rFonts w:ascii="Times New Roman" w:hAnsi="Times New Roman" w:cs="Times New Roman"/>
                <w:color w:val="000000"/>
              </w:rPr>
            </w:pPr>
            <w:r>
              <w:rPr>
                <w:rFonts w:ascii="Times New Roman" w:hAnsi="Times New Roman" w:cs="Times New Roman"/>
                <w:color w:val="000000"/>
              </w:rPr>
              <w:t>Lycoming</w:t>
            </w:r>
          </w:p>
        </w:tc>
        <w:tc>
          <w:tcPr>
            <w:tcW w:w="2942" w:type="dxa"/>
            <w:shd w:val="clear" w:color="auto" w:fill="B4C6E7"/>
            <w:noWrap/>
            <w:vAlign w:val="center"/>
            <w:hideMark/>
          </w:tcPr>
          <w:p w14:paraId="7D9A1A4C" w14:textId="77777777" w:rsidR="00F45CC1" w:rsidRDefault="00F45CC1" w:rsidP="00BD2BA1">
            <w:pPr>
              <w:jc w:val="center"/>
              <w:rPr>
                <w:rFonts w:ascii="Times New Roman" w:hAnsi="Times New Roman" w:cs="Times New Roman"/>
                <w:color w:val="000000"/>
              </w:rPr>
            </w:pPr>
            <w:r>
              <w:rPr>
                <w:rFonts w:ascii="Times New Roman" w:hAnsi="Times New Roman" w:cs="Times New Roman"/>
                <w:color w:val="000000"/>
              </w:rPr>
              <w:t>O-290-D Series</w:t>
            </w:r>
          </w:p>
        </w:tc>
        <w:tc>
          <w:tcPr>
            <w:tcW w:w="3153" w:type="dxa"/>
            <w:shd w:val="clear" w:color="auto" w:fill="B4C6E7"/>
            <w:noWrap/>
            <w:vAlign w:val="center"/>
            <w:hideMark/>
          </w:tcPr>
          <w:p w14:paraId="1BEFCA0D" w14:textId="77777777" w:rsidR="00F45CC1" w:rsidRDefault="00F45CC1" w:rsidP="00BD2BA1">
            <w:pPr>
              <w:jc w:val="center"/>
              <w:rPr>
                <w:rFonts w:ascii="Times New Roman" w:hAnsi="Times New Roman" w:cs="Times New Roman"/>
                <w:color w:val="000000"/>
              </w:rPr>
            </w:pPr>
            <w:r>
              <w:rPr>
                <w:rFonts w:ascii="Times New Roman" w:hAnsi="Times New Roman" w:cs="Times New Roman"/>
                <w:color w:val="000000"/>
              </w:rPr>
              <w:t>47</w:t>
            </w:r>
          </w:p>
        </w:tc>
        <w:tc>
          <w:tcPr>
            <w:tcW w:w="2977" w:type="dxa"/>
            <w:shd w:val="clear" w:color="auto" w:fill="B4C6E7"/>
            <w:noWrap/>
            <w:vAlign w:val="center"/>
            <w:hideMark/>
          </w:tcPr>
          <w:p w14:paraId="592712B0" w14:textId="77777777" w:rsidR="00F45CC1" w:rsidRDefault="00F45CC1" w:rsidP="00BD2BA1">
            <w:pPr>
              <w:jc w:val="center"/>
              <w:rPr>
                <w:rFonts w:ascii="Times New Roman" w:hAnsi="Times New Roman" w:cs="Times New Roman"/>
                <w:color w:val="000000"/>
              </w:rPr>
            </w:pPr>
            <w:r>
              <w:rPr>
                <w:rFonts w:ascii="Times New Roman" w:hAnsi="Times New Roman" w:cs="Times New Roman"/>
                <w:color w:val="000000"/>
              </w:rPr>
              <w:t>34</w:t>
            </w:r>
          </w:p>
        </w:tc>
      </w:tr>
      <w:tr w:rsidR="00F45CC1" w14:paraId="4D245AD9" w14:textId="77777777" w:rsidTr="00BD2BA1">
        <w:trPr>
          <w:trHeight w:val="402"/>
        </w:trPr>
        <w:tc>
          <w:tcPr>
            <w:tcW w:w="1418" w:type="dxa"/>
            <w:shd w:val="clear" w:color="auto" w:fill="C6E0B4"/>
            <w:noWrap/>
            <w:vAlign w:val="center"/>
            <w:hideMark/>
          </w:tcPr>
          <w:p w14:paraId="12168C9D" w14:textId="77777777" w:rsidR="00F45CC1" w:rsidRDefault="00F45CC1" w:rsidP="00BD2BA1">
            <w:pPr>
              <w:jc w:val="center"/>
              <w:rPr>
                <w:rFonts w:ascii="Times New Roman" w:hAnsi="Times New Roman" w:cs="Times New Roman"/>
                <w:color w:val="000000"/>
              </w:rPr>
            </w:pPr>
            <w:r>
              <w:rPr>
                <w:rFonts w:ascii="Times New Roman" w:hAnsi="Times New Roman" w:cs="Times New Roman"/>
                <w:color w:val="000000"/>
              </w:rPr>
              <w:t xml:space="preserve">Jabiru </w:t>
            </w:r>
          </w:p>
        </w:tc>
        <w:tc>
          <w:tcPr>
            <w:tcW w:w="2942" w:type="dxa"/>
            <w:shd w:val="clear" w:color="auto" w:fill="C6E0B4"/>
            <w:noWrap/>
            <w:vAlign w:val="center"/>
            <w:hideMark/>
          </w:tcPr>
          <w:p w14:paraId="061D18FD" w14:textId="77777777" w:rsidR="00F45CC1" w:rsidRDefault="00F45CC1" w:rsidP="00BD2BA1">
            <w:pPr>
              <w:jc w:val="center"/>
              <w:rPr>
                <w:rFonts w:ascii="Times New Roman" w:hAnsi="Times New Roman" w:cs="Times New Roman"/>
                <w:color w:val="000000"/>
              </w:rPr>
            </w:pPr>
            <w:r>
              <w:rPr>
                <w:rFonts w:ascii="Times New Roman" w:hAnsi="Times New Roman" w:cs="Times New Roman"/>
                <w:color w:val="000000"/>
              </w:rPr>
              <w:t>Jabiru 3300 A/L</w:t>
            </w:r>
          </w:p>
        </w:tc>
        <w:tc>
          <w:tcPr>
            <w:tcW w:w="3153" w:type="dxa"/>
            <w:shd w:val="clear" w:color="auto" w:fill="C6E0B4"/>
            <w:noWrap/>
            <w:vAlign w:val="center"/>
            <w:hideMark/>
          </w:tcPr>
          <w:p w14:paraId="25544CFF" w14:textId="77777777" w:rsidR="00F45CC1" w:rsidRDefault="00F45CC1" w:rsidP="00BD2BA1">
            <w:pPr>
              <w:jc w:val="center"/>
              <w:rPr>
                <w:rFonts w:ascii="Times New Roman" w:hAnsi="Times New Roman" w:cs="Times New Roman"/>
                <w:color w:val="000000"/>
              </w:rPr>
            </w:pPr>
            <w:r>
              <w:rPr>
                <w:rFonts w:ascii="Times New Roman" w:hAnsi="Times New Roman" w:cs="Times New Roman"/>
                <w:color w:val="000000"/>
              </w:rPr>
              <w:t>35</w:t>
            </w:r>
          </w:p>
        </w:tc>
        <w:tc>
          <w:tcPr>
            <w:tcW w:w="2977" w:type="dxa"/>
            <w:shd w:val="clear" w:color="auto" w:fill="C6E0B4"/>
            <w:noWrap/>
            <w:vAlign w:val="center"/>
            <w:hideMark/>
          </w:tcPr>
          <w:p w14:paraId="2E1A971F" w14:textId="77777777" w:rsidR="00F45CC1" w:rsidRDefault="00F45CC1" w:rsidP="00BD2BA1">
            <w:pPr>
              <w:jc w:val="center"/>
              <w:rPr>
                <w:rFonts w:ascii="Times New Roman" w:hAnsi="Times New Roman" w:cs="Times New Roman"/>
                <w:color w:val="000000"/>
              </w:rPr>
            </w:pPr>
            <w:r>
              <w:rPr>
                <w:rFonts w:ascii="Times New Roman" w:hAnsi="Times New Roman" w:cs="Times New Roman"/>
                <w:color w:val="000000"/>
              </w:rPr>
              <w:t>70</w:t>
            </w:r>
          </w:p>
        </w:tc>
      </w:tr>
    </w:tbl>
    <w:p w14:paraId="06BE27D4" w14:textId="77777777" w:rsidR="00F45CC1" w:rsidRDefault="00F45CC1" w:rsidP="00F45CC1">
      <w:pPr>
        <w:spacing w:line="360" w:lineRule="auto"/>
        <w:ind w:firstLine="720"/>
        <w:rPr>
          <w:rFonts w:ascii="Times New Roman" w:hAnsi="Times New Roman" w:cs="Times New Roman"/>
          <w:sz w:val="24"/>
        </w:rPr>
      </w:pPr>
    </w:p>
    <w:p w14:paraId="480AA032" w14:textId="77777777" w:rsidR="00F45CC1" w:rsidRPr="008D7022" w:rsidRDefault="00F45CC1" w:rsidP="00F45CC1">
      <w:pPr>
        <w:spacing w:line="360" w:lineRule="auto"/>
        <w:ind w:firstLine="720"/>
        <w:rPr>
          <w:rFonts w:cstheme="minorHAnsi"/>
          <w:szCs w:val="20"/>
        </w:rPr>
      </w:pPr>
      <w:r w:rsidRPr="008D7022">
        <w:rPr>
          <w:rFonts w:cstheme="minorHAnsi"/>
          <w:szCs w:val="20"/>
        </w:rPr>
        <w:t>This was just an example to explain how grading is made, if you want to see the all grading you can just look file</w:t>
      </w:r>
      <w:r w:rsidRPr="008D7022">
        <w:rPr>
          <w:rFonts w:cstheme="minorHAnsi"/>
          <w:color w:val="5B9BD5" w:themeColor="accent1"/>
          <w:szCs w:val="20"/>
        </w:rPr>
        <w:t xml:space="preserve"> VLA Motor .xlsb.xlsm</w:t>
      </w:r>
      <w:r w:rsidRPr="008D7022">
        <w:rPr>
          <w:rFonts w:cstheme="minorHAnsi"/>
          <w:szCs w:val="20"/>
        </w:rPr>
        <w:t xml:space="preserve">. And press </w:t>
      </w:r>
      <w:r w:rsidRPr="008D7022">
        <w:rPr>
          <w:rFonts w:cstheme="minorHAnsi"/>
          <w:color w:val="5B9BD5" w:themeColor="accent1"/>
          <w:szCs w:val="20"/>
        </w:rPr>
        <w:t xml:space="preserve">alt+f11 </w:t>
      </w:r>
      <w:r w:rsidRPr="008D7022">
        <w:rPr>
          <w:rFonts w:cstheme="minorHAnsi"/>
          <w:szCs w:val="20"/>
        </w:rPr>
        <w:t xml:space="preserve">to see the functions in visual basic for each </w:t>
      </w:r>
      <w:r w:rsidR="008D7022" w:rsidRPr="008D7022">
        <w:rPr>
          <w:rFonts w:cstheme="minorHAnsi"/>
          <w:szCs w:val="20"/>
        </w:rPr>
        <w:t>parameter</w:t>
      </w:r>
      <w:r w:rsidRPr="008D7022">
        <w:rPr>
          <w:rFonts w:cstheme="minorHAnsi"/>
          <w:szCs w:val="20"/>
        </w:rPr>
        <w:t xml:space="preserve">. </w:t>
      </w:r>
    </w:p>
    <w:p w14:paraId="5AB07022" w14:textId="77777777" w:rsidR="00F45CC1" w:rsidRPr="008D7022" w:rsidRDefault="00F45CC1" w:rsidP="00F45CC1">
      <w:pPr>
        <w:spacing w:line="360" w:lineRule="auto"/>
        <w:ind w:firstLine="720"/>
        <w:rPr>
          <w:rFonts w:cstheme="minorHAnsi"/>
          <w:szCs w:val="20"/>
        </w:rPr>
      </w:pPr>
    </w:p>
    <w:p w14:paraId="3DCABD9D" w14:textId="77777777" w:rsidR="00F45CC1" w:rsidRDefault="00F45CC1" w:rsidP="00F45CC1">
      <w:pPr>
        <w:spacing w:line="360" w:lineRule="auto"/>
        <w:ind w:firstLine="720"/>
        <w:rPr>
          <w:rFonts w:cstheme="minorHAnsi"/>
          <w:szCs w:val="20"/>
        </w:rPr>
      </w:pPr>
      <w:r w:rsidRPr="008D7022">
        <w:rPr>
          <w:rFonts w:cstheme="minorHAnsi"/>
          <w:szCs w:val="20"/>
        </w:rPr>
        <w:t xml:space="preserve">After grading fuel consumption, weight, TBO hours, service, certification, and reliability, overall point of the engines is needed to find and from those overall points the best five engine is selected. Overall grading is calculated as follows; </w:t>
      </w:r>
    </w:p>
    <w:p w14:paraId="25D91424" w14:textId="77777777" w:rsidR="008D7022" w:rsidRPr="008D7022" w:rsidRDefault="008D7022" w:rsidP="00F45CC1">
      <w:pPr>
        <w:spacing w:line="360" w:lineRule="auto"/>
        <w:ind w:firstLine="720"/>
        <w:rPr>
          <w:rFonts w:cstheme="minorHAnsi"/>
          <w:szCs w:val="20"/>
        </w:rPr>
      </w:pPr>
    </w:p>
    <w:p w14:paraId="13E67655" w14:textId="77777777" w:rsidR="00F45CC1" w:rsidRDefault="00F45CC1" w:rsidP="00F45CC1">
      <w:pPr>
        <w:spacing w:line="360" w:lineRule="auto"/>
        <w:rPr>
          <w:rFonts w:ascii="Times New Roman" w:eastAsiaTheme="minorEastAsia" w:hAnsi="Times New Roman" w:cs="Times New Roman"/>
          <w:sz w:val="24"/>
        </w:rPr>
      </w:pPr>
      <m:oMathPara>
        <m:oMath>
          <m:r>
            <w:rPr>
              <w:rFonts w:ascii="Cambria Math" w:hAnsi="Cambria Math" w:cs="Times New Roman"/>
              <w:sz w:val="24"/>
            </w:rPr>
            <w:lastRenderedPageBreak/>
            <m:t>Overall=0.15*</m:t>
          </m:r>
          <m:d>
            <m:dPr>
              <m:ctrlPr>
                <w:rPr>
                  <w:rFonts w:ascii="Cambria Math" w:hAnsi="Cambria Math" w:cs="Times New Roman"/>
                  <w:i/>
                  <w:sz w:val="24"/>
                  <w:szCs w:val="24"/>
                </w:rPr>
              </m:ctrlPr>
            </m:dPr>
            <m:e>
              <m:r>
                <w:rPr>
                  <w:rFonts w:ascii="Cambria Math" w:hAnsi="Cambria Math" w:cs="Times New Roman"/>
                  <w:sz w:val="24"/>
                </w:rPr>
                <m:t>Fuel consumption</m:t>
              </m:r>
            </m:e>
          </m:d>
          <m:r>
            <w:rPr>
              <w:rFonts w:ascii="Cambria Math" w:hAnsi="Cambria Math" w:cs="Times New Roman"/>
              <w:sz w:val="24"/>
            </w:rPr>
            <m:t>+0.25*</m:t>
          </m:r>
          <m:d>
            <m:dPr>
              <m:ctrlPr>
                <w:rPr>
                  <w:rFonts w:ascii="Cambria Math" w:hAnsi="Cambria Math" w:cs="Times New Roman"/>
                  <w:i/>
                  <w:sz w:val="24"/>
                  <w:szCs w:val="24"/>
                </w:rPr>
              </m:ctrlPr>
            </m:dPr>
            <m:e>
              <m:r>
                <w:rPr>
                  <w:rFonts w:ascii="Cambria Math" w:hAnsi="Cambria Math" w:cs="Times New Roman"/>
                  <w:sz w:val="24"/>
                </w:rPr>
                <m:t>Weight</m:t>
              </m:r>
            </m:e>
          </m:d>
          <m:r>
            <w:rPr>
              <w:rFonts w:ascii="Cambria Math" w:hAnsi="Cambria Math" w:cs="Times New Roman"/>
              <w:sz w:val="24"/>
            </w:rPr>
            <m:t>+0.05*</m:t>
          </m:r>
          <m:d>
            <m:dPr>
              <m:ctrlPr>
                <w:rPr>
                  <w:rFonts w:ascii="Cambria Math" w:hAnsi="Cambria Math" w:cs="Times New Roman"/>
                  <w:i/>
                  <w:sz w:val="24"/>
                  <w:szCs w:val="24"/>
                </w:rPr>
              </m:ctrlPr>
            </m:dPr>
            <m:e>
              <m:r>
                <w:rPr>
                  <w:rFonts w:ascii="Cambria Math" w:hAnsi="Cambria Math" w:cs="Times New Roman"/>
                  <w:sz w:val="24"/>
                </w:rPr>
                <m:t>TBO hours</m:t>
              </m:r>
            </m:e>
          </m:d>
          <m:r>
            <w:rPr>
              <w:rFonts w:ascii="Cambria Math" w:hAnsi="Cambria Math" w:cs="Times New Roman"/>
              <w:sz w:val="24"/>
            </w:rPr>
            <m:t>+0.05*</m:t>
          </m:r>
          <m:d>
            <m:dPr>
              <m:ctrlPr>
                <w:rPr>
                  <w:rFonts w:ascii="Cambria Math" w:hAnsi="Cambria Math" w:cs="Times New Roman"/>
                  <w:i/>
                  <w:sz w:val="24"/>
                  <w:szCs w:val="24"/>
                </w:rPr>
              </m:ctrlPr>
            </m:dPr>
            <m:e>
              <m:r>
                <w:rPr>
                  <w:rFonts w:ascii="Cambria Math" w:hAnsi="Cambria Math" w:cs="Times New Roman"/>
                  <w:sz w:val="24"/>
                </w:rPr>
                <m:t>service</m:t>
              </m:r>
            </m:e>
          </m:d>
          <m:r>
            <w:rPr>
              <w:rFonts w:ascii="Cambria Math" w:hAnsi="Cambria Math" w:cs="Times New Roman"/>
              <w:sz w:val="24"/>
            </w:rPr>
            <m:t xml:space="preserve">+ </m:t>
          </m:r>
        </m:oMath>
      </m:oMathPara>
    </w:p>
    <w:p w14:paraId="0B5658C6" w14:textId="77777777" w:rsidR="00F45CC1" w:rsidRDefault="00F45CC1" w:rsidP="00F45CC1">
      <w:pPr>
        <w:spacing w:line="360" w:lineRule="auto"/>
        <w:rPr>
          <w:rFonts w:ascii="Times New Roman" w:eastAsiaTheme="minorEastAsia" w:hAnsi="Times New Roman" w:cs="Times New Roman"/>
          <w:sz w:val="24"/>
        </w:rPr>
      </w:pPr>
      <m:oMathPara>
        <m:oMath>
          <m:r>
            <w:rPr>
              <w:rFonts w:ascii="Cambria Math" w:hAnsi="Cambria Math" w:cs="Times New Roman"/>
              <w:sz w:val="24"/>
            </w:rPr>
            <m:t>0.25*</m:t>
          </m:r>
          <m:d>
            <m:dPr>
              <m:ctrlPr>
                <w:rPr>
                  <w:rFonts w:ascii="Cambria Math" w:hAnsi="Cambria Math" w:cs="Times New Roman"/>
                  <w:i/>
                  <w:sz w:val="24"/>
                  <w:szCs w:val="24"/>
                </w:rPr>
              </m:ctrlPr>
            </m:dPr>
            <m:e>
              <m:r>
                <w:rPr>
                  <w:rFonts w:ascii="Cambria Math" w:hAnsi="Cambria Math" w:cs="Times New Roman"/>
                  <w:sz w:val="24"/>
                </w:rPr>
                <m:t>Certification</m:t>
              </m:r>
            </m:e>
          </m:d>
          <m:r>
            <w:rPr>
              <w:rFonts w:ascii="Cambria Math" w:hAnsi="Cambria Math" w:cs="Times New Roman"/>
              <w:sz w:val="24"/>
            </w:rPr>
            <m:t>+0.25*(Reliability)</m:t>
          </m:r>
        </m:oMath>
      </m:oMathPara>
    </w:p>
    <w:p w14:paraId="0A9858C2" w14:textId="77777777" w:rsidR="00F45CC1" w:rsidRPr="008D7022" w:rsidRDefault="00F45CC1" w:rsidP="00F45CC1">
      <w:pPr>
        <w:spacing w:line="360" w:lineRule="auto"/>
        <w:ind w:firstLine="720"/>
        <w:rPr>
          <w:rFonts w:cstheme="minorHAnsi"/>
          <w:szCs w:val="20"/>
        </w:rPr>
      </w:pPr>
      <w:r w:rsidRPr="008D7022">
        <w:rPr>
          <w:rFonts w:cstheme="minorHAnsi"/>
          <w:szCs w:val="20"/>
        </w:rPr>
        <w:t xml:space="preserve">By this way the overall grading is made out of 100, and the coefficients are given according to requirements, </w:t>
      </w:r>
      <w:r w:rsidR="008D7022" w:rsidRPr="008D7022">
        <w:rPr>
          <w:rFonts w:cstheme="minorHAnsi"/>
          <w:szCs w:val="20"/>
        </w:rPr>
        <w:t>also the</w:t>
      </w:r>
      <w:r w:rsidRPr="008D7022">
        <w:rPr>
          <w:rFonts w:cstheme="minorHAnsi"/>
          <w:szCs w:val="20"/>
        </w:rPr>
        <w:t xml:space="preserve"> opinion of other teams is asked to give the points and coefficients. So, as seen in the table there are five engines better than the others, and those five engines ( Rotax 914F, 912 iSc Sport, 912 iS, 912S and Limbach 2400 DF/EF ) will be considered to make a final comparison. Since in those calculation installation and cost of the engines are not included, it is a better way to make a decision between these five engines according to installation, cost and detailed performance to find best one. The main purpose is not to jump an engine </w:t>
      </w:r>
      <w:r w:rsidR="008D7022" w:rsidRPr="008D7022">
        <w:rPr>
          <w:rFonts w:cstheme="minorHAnsi"/>
          <w:szCs w:val="20"/>
        </w:rPr>
        <w:t>directly and</w:t>
      </w:r>
      <w:r w:rsidRPr="008D7022">
        <w:rPr>
          <w:rFonts w:cstheme="minorHAnsi"/>
          <w:szCs w:val="20"/>
        </w:rPr>
        <w:t xml:space="preserve"> trying to be sure that the best engines is chosen in all way. </w:t>
      </w:r>
    </w:p>
    <w:p w14:paraId="1191C021" w14:textId="77777777" w:rsidR="00F47D15" w:rsidRDefault="00F45CC1" w:rsidP="00F47D15">
      <w:pPr>
        <w:keepNext/>
        <w:spacing w:line="360" w:lineRule="auto"/>
        <w:jc w:val="center"/>
      </w:pPr>
      <w:r>
        <w:rPr>
          <w:noProof/>
          <w:lang w:val="tr-TR" w:eastAsia="tr-TR"/>
        </w:rPr>
        <w:drawing>
          <wp:inline distT="0" distB="0" distL="0" distR="0" wp14:anchorId="3E5C12A3" wp14:editId="6D43CA4F">
            <wp:extent cx="7102475" cy="5071745"/>
            <wp:effectExtent l="0" t="0" r="3175"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27"/>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7102475" cy="5071745"/>
                    </a:xfrm>
                    <a:prstGeom prst="rect">
                      <a:avLst/>
                    </a:prstGeom>
                    <a:noFill/>
                    <a:ln>
                      <a:noFill/>
                    </a:ln>
                  </pic:spPr>
                </pic:pic>
              </a:graphicData>
            </a:graphic>
          </wp:inline>
        </w:drawing>
      </w:r>
    </w:p>
    <w:p w14:paraId="1F846790" w14:textId="77777777" w:rsidR="00F45CC1" w:rsidRDefault="00F47D15" w:rsidP="00F47D15">
      <w:pPr>
        <w:pStyle w:val="Caption"/>
        <w:jc w:val="center"/>
        <w:rPr>
          <w:rFonts w:ascii="Times New Roman" w:hAnsi="Times New Roman"/>
        </w:rPr>
      </w:pPr>
      <w:bookmarkStart w:id="378" w:name="_Toc525254264"/>
      <w:r>
        <w:t xml:space="preserve">Figure </w:t>
      </w:r>
      <w:r>
        <w:fldChar w:fldCharType="begin"/>
      </w:r>
      <w:r>
        <w:instrText xml:space="preserve"> STYLEREF 2 \s </w:instrText>
      </w:r>
      <w:r>
        <w:fldChar w:fldCharType="separate"/>
      </w:r>
      <w:r>
        <w:rPr>
          <w:noProof/>
        </w:rPr>
        <w:t>3.3</w:t>
      </w:r>
      <w:r>
        <w:fldChar w:fldCharType="end"/>
      </w:r>
      <w:r>
        <w:noBreakHyphen/>
      </w:r>
      <w:r>
        <w:fldChar w:fldCharType="begin"/>
      </w:r>
      <w:r>
        <w:instrText xml:space="preserve"> SEQ Figure \* ARABIC \s 2 </w:instrText>
      </w:r>
      <w:r>
        <w:fldChar w:fldCharType="separate"/>
      </w:r>
      <w:r>
        <w:rPr>
          <w:noProof/>
        </w:rPr>
        <w:t>5</w:t>
      </w:r>
      <w:r>
        <w:fldChar w:fldCharType="end"/>
      </w:r>
      <w:r>
        <w:t>.</w:t>
      </w:r>
      <w:r w:rsidRPr="00545B59">
        <w:t>Engines and their overall grading</w:t>
      </w:r>
      <w:bookmarkEnd w:id="378"/>
    </w:p>
    <w:p w14:paraId="3585D448" w14:textId="77777777" w:rsidR="00F47D15" w:rsidRDefault="00F47D15" w:rsidP="00F45CC1">
      <w:pPr>
        <w:pStyle w:val="Caption"/>
        <w:keepNext/>
        <w:jc w:val="center"/>
        <w:rPr>
          <w:rFonts w:ascii="Times New Roman" w:hAnsi="Times New Roman"/>
          <w:sz w:val="22"/>
          <w:szCs w:val="22"/>
        </w:rPr>
      </w:pPr>
    </w:p>
    <w:p w14:paraId="6A2DA73E" w14:textId="77777777" w:rsidR="00F47D15" w:rsidRDefault="00F47D15" w:rsidP="00F45CC1">
      <w:pPr>
        <w:pStyle w:val="Caption"/>
        <w:keepNext/>
        <w:jc w:val="center"/>
        <w:rPr>
          <w:rFonts w:ascii="Times New Roman" w:hAnsi="Times New Roman"/>
          <w:sz w:val="22"/>
          <w:szCs w:val="20"/>
        </w:rPr>
      </w:pPr>
    </w:p>
    <w:p w14:paraId="7475F499" w14:textId="77777777" w:rsidR="00F47D15" w:rsidRDefault="00F47D15" w:rsidP="00F45CC1">
      <w:pPr>
        <w:pStyle w:val="Caption"/>
        <w:keepNext/>
        <w:jc w:val="center"/>
        <w:rPr>
          <w:rFonts w:ascii="Times New Roman" w:hAnsi="Times New Roman"/>
          <w:sz w:val="22"/>
          <w:szCs w:val="20"/>
        </w:rPr>
      </w:pPr>
    </w:p>
    <w:p w14:paraId="6C35942E" w14:textId="77777777" w:rsidR="00F45CC1" w:rsidRDefault="00F45CC1" w:rsidP="00F45CC1">
      <w:pPr>
        <w:pStyle w:val="Caption"/>
        <w:keepNext/>
        <w:jc w:val="center"/>
        <w:rPr>
          <w:rFonts w:asciiTheme="minorHAnsi" w:hAnsiTheme="minorHAnsi" w:cstheme="minorBidi"/>
          <w:sz w:val="22"/>
          <w:szCs w:val="20"/>
        </w:rPr>
      </w:pPr>
      <w:bookmarkStart w:id="379" w:name="_Toc525256375"/>
      <w:r>
        <w:rPr>
          <w:rFonts w:ascii="Times New Roman" w:hAnsi="Times New Roman"/>
          <w:sz w:val="22"/>
          <w:szCs w:val="20"/>
        </w:rPr>
        <w:t xml:space="preserve">Table </w:t>
      </w:r>
      <w:r w:rsidR="00F47D15">
        <w:rPr>
          <w:rFonts w:ascii="Times New Roman" w:hAnsi="Times New Roman"/>
          <w:sz w:val="22"/>
          <w:szCs w:val="20"/>
        </w:rPr>
        <w:fldChar w:fldCharType="begin"/>
      </w:r>
      <w:r w:rsidR="00F47D15">
        <w:rPr>
          <w:rFonts w:ascii="Times New Roman" w:hAnsi="Times New Roman"/>
          <w:sz w:val="22"/>
          <w:szCs w:val="20"/>
        </w:rPr>
        <w:instrText xml:space="preserve"> STYLEREF 2 \s </w:instrText>
      </w:r>
      <w:r w:rsidR="00F47D15">
        <w:rPr>
          <w:rFonts w:ascii="Times New Roman" w:hAnsi="Times New Roman"/>
          <w:sz w:val="22"/>
          <w:szCs w:val="20"/>
        </w:rPr>
        <w:fldChar w:fldCharType="separate"/>
      </w:r>
      <w:r w:rsidR="00F47D15">
        <w:rPr>
          <w:rFonts w:ascii="Times New Roman" w:hAnsi="Times New Roman"/>
          <w:noProof/>
          <w:sz w:val="22"/>
          <w:szCs w:val="20"/>
        </w:rPr>
        <w:t>3.3</w:t>
      </w:r>
      <w:r w:rsidR="00F47D15">
        <w:rPr>
          <w:rFonts w:ascii="Times New Roman" w:hAnsi="Times New Roman"/>
          <w:sz w:val="22"/>
          <w:szCs w:val="20"/>
        </w:rPr>
        <w:fldChar w:fldCharType="end"/>
      </w:r>
      <w:r w:rsidR="00F47D15">
        <w:rPr>
          <w:rFonts w:ascii="Times New Roman" w:hAnsi="Times New Roman"/>
          <w:sz w:val="22"/>
          <w:szCs w:val="20"/>
        </w:rPr>
        <w:noBreakHyphen/>
      </w:r>
      <w:r w:rsidR="00F47D15">
        <w:rPr>
          <w:rFonts w:ascii="Times New Roman" w:hAnsi="Times New Roman"/>
          <w:sz w:val="22"/>
          <w:szCs w:val="20"/>
        </w:rPr>
        <w:fldChar w:fldCharType="begin"/>
      </w:r>
      <w:r w:rsidR="00F47D15">
        <w:rPr>
          <w:rFonts w:ascii="Times New Roman" w:hAnsi="Times New Roman"/>
          <w:sz w:val="22"/>
          <w:szCs w:val="20"/>
        </w:rPr>
        <w:instrText xml:space="preserve"> SEQ Table \* ARABIC \s 2 </w:instrText>
      </w:r>
      <w:r w:rsidR="00F47D15">
        <w:rPr>
          <w:rFonts w:ascii="Times New Roman" w:hAnsi="Times New Roman"/>
          <w:sz w:val="22"/>
          <w:szCs w:val="20"/>
        </w:rPr>
        <w:fldChar w:fldCharType="separate"/>
      </w:r>
      <w:r w:rsidR="00F47D15">
        <w:rPr>
          <w:rFonts w:ascii="Times New Roman" w:hAnsi="Times New Roman"/>
          <w:noProof/>
          <w:sz w:val="22"/>
          <w:szCs w:val="20"/>
        </w:rPr>
        <w:t>3</w:t>
      </w:r>
      <w:r w:rsidR="00F47D15">
        <w:rPr>
          <w:rFonts w:ascii="Times New Roman" w:hAnsi="Times New Roman"/>
          <w:sz w:val="22"/>
          <w:szCs w:val="20"/>
        </w:rPr>
        <w:fldChar w:fldCharType="end"/>
      </w:r>
      <w:r>
        <w:rPr>
          <w:rFonts w:ascii="Times New Roman" w:hAnsi="Times New Roman"/>
          <w:sz w:val="22"/>
          <w:szCs w:val="20"/>
        </w:rPr>
        <w:t xml:space="preserve"> The table is put to show the comments about the selected five engines compared to each other</w:t>
      </w:r>
      <w:r>
        <w:rPr>
          <w:sz w:val="22"/>
          <w:szCs w:val="20"/>
        </w:rPr>
        <w:t>.</w:t>
      </w:r>
      <w:bookmarkEnd w:id="379"/>
      <w:r>
        <w:rPr>
          <w:sz w:val="22"/>
          <w:szCs w:val="20"/>
        </w:rPr>
        <w:t xml:space="preserve">  </w:t>
      </w:r>
    </w:p>
    <w:tbl>
      <w:tblPr>
        <w:tblW w:w="11206" w:type="dxa"/>
        <w:tblLook w:val="04A0" w:firstRow="1" w:lastRow="0" w:firstColumn="1" w:lastColumn="0" w:noHBand="0" w:noVBand="1"/>
      </w:tblPr>
      <w:tblGrid>
        <w:gridCol w:w="1576"/>
        <w:gridCol w:w="1729"/>
        <w:gridCol w:w="1724"/>
        <w:gridCol w:w="2201"/>
        <w:gridCol w:w="2108"/>
        <w:gridCol w:w="1868"/>
      </w:tblGrid>
      <w:tr w:rsidR="00F45CC1" w14:paraId="7D42CA7E" w14:textId="77777777" w:rsidTr="00BD2BA1">
        <w:trPr>
          <w:trHeight w:val="605"/>
        </w:trPr>
        <w:tc>
          <w:tcPr>
            <w:tcW w:w="1576" w:type="dxa"/>
            <w:vAlign w:val="center"/>
            <w:hideMark/>
          </w:tcPr>
          <w:p w14:paraId="5E8299A0" w14:textId="77777777" w:rsidR="00F45CC1" w:rsidRDefault="00F45CC1" w:rsidP="00BD2BA1">
            <w:pPr>
              <w:rPr>
                <w:sz w:val="22"/>
                <w:szCs w:val="20"/>
              </w:rPr>
            </w:pPr>
          </w:p>
        </w:tc>
        <w:tc>
          <w:tcPr>
            <w:tcW w:w="1729" w:type="dxa"/>
            <w:tcBorders>
              <w:top w:val="nil"/>
              <w:left w:val="nil"/>
              <w:bottom w:val="single" w:sz="12" w:space="0" w:color="ACCCEA"/>
              <w:right w:val="nil"/>
            </w:tcBorders>
            <w:vAlign w:val="center"/>
            <w:hideMark/>
          </w:tcPr>
          <w:p w14:paraId="534C8523" w14:textId="77777777" w:rsidR="00F45CC1" w:rsidRDefault="00F45CC1" w:rsidP="00BD2BA1">
            <w:pPr>
              <w:spacing w:after="0" w:line="240" w:lineRule="auto"/>
              <w:jc w:val="center"/>
              <w:rPr>
                <w:rFonts w:ascii="Calibri" w:eastAsia="Times New Roman" w:hAnsi="Calibri" w:cs="Calibri"/>
                <w:b/>
                <w:bCs/>
                <w:color w:val="44546A"/>
                <w:sz w:val="26"/>
                <w:szCs w:val="26"/>
              </w:rPr>
            </w:pPr>
            <w:r>
              <w:rPr>
                <w:rFonts w:ascii="Calibri" w:eastAsia="Times New Roman" w:hAnsi="Calibri" w:cs="Calibri"/>
                <w:b/>
                <w:bCs/>
                <w:color w:val="44546A"/>
                <w:sz w:val="26"/>
                <w:szCs w:val="26"/>
              </w:rPr>
              <w:t xml:space="preserve">Rotax 912 S </w:t>
            </w:r>
          </w:p>
        </w:tc>
        <w:tc>
          <w:tcPr>
            <w:tcW w:w="1724" w:type="dxa"/>
            <w:tcBorders>
              <w:top w:val="nil"/>
              <w:left w:val="nil"/>
              <w:bottom w:val="single" w:sz="12" w:space="0" w:color="ACCCEA"/>
              <w:right w:val="nil"/>
            </w:tcBorders>
            <w:vAlign w:val="center"/>
            <w:hideMark/>
          </w:tcPr>
          <w:p w14:paraId="399C6CC7" w14:textId="77777777" w:rsidR="00F45CC1" w:rsidRDefault="00F45CC1" w:rsidP="00BD2BA1">
            <w:pPr>
              <w:spacing w:after="0" w:line="240" w:lineRule="auto"/>
              <w:jc w:val="center"/>
              <w:rPr>
                <w:rFonts w:ascii="Calibri" w:eastAsia="Times New Roman" w:hAnsi="Calibri" w:cs="Calibri"/>
                <w:b/>
                <w:bCs/>
                <w:color w:val="44546A"/>
                <w:sz w:val="26"/>
                <w:szCs w:val="26"/>
              </w:rPr>
            </w:pPr>
            <w:r>
              <w:rPr>
                <w:rFonts w:ascii="Calibri" w:eastAsia="Times New Roman" w:hAnsi="Calibri" w:cs="Calibri"/>
                <w:b/>
                <w:bCs/>
                <w:color w:val="44546A"/>
                <w:sz w:val="26"/>
                <w:szCs w:val="26"/>
              </w:rPr>
              <w:t xml:space="preserve">Rotax 912 iS </w:t>
            </w:r>
          </w:p>
        </w:tc>
        <w:tc>
          <w:tcPr>
            <w:tcW w:w="2201" w:type="dxa"/>
            <w:tcBorders>
              <w:top w:val="nil"/>
              <w:left w:val="nil"/>
              <w:bottom w:val="single" w:sz="12" w:space="0" w:color="ACCCEA"/>
              <w:right w:val="nil"/>
            </w:tcBorders>
            <w:vAlign w:val="center"/>
            <w:hideMark/>
          </w:tcPr>
          <w:p w14:paraId="4105D8B2" w14:textId="77777777" w:rsidR="00F45CC1" w:rsidRDefault="00F45CC1" w:rsidP="00BD2BA1">
            <w:pPr>
              <w:spacing w:after="0" w:line="240" w:lineRule="auto"/>
              <w:jc w:val="center"/>
              <w:rPr>
                <w:rFonts w:ascii="Calibri" w:eastAsia="Times New Roman" w:hAnsi="Calibri" w:cs="Calibri"/>
                <w:b/>
                <w:bCs/>
                <w:color w:val="44546A"/>
                <w:sz w:val="26"/>
                <w:szCs w:val="26"/>
              </w:rPr>
            </w:pPr>
            <w:r>
              <w:rPr>
                <w:rFonts w:ascii="Calibri" w:eastAsia="Times New Roman" w:hAnsi="Calibri" w:cs="Calibri"/>
                <w:b/>
                <w:bCs/>
                <w:color w:val="44546A"/>
                <w:sz w:val="26"/>
                <w:szCs w:val="26"/>
              </w:rPr>
              <w:t xml:space="preserve">Rotax 912 iSc Sport </w:t>
            </w:r>
          </w:p>
        </w:tc>
        <w:tc>
          <w:tcPr>
            <w:tcW w:w="2108" w:type="dxa"/>
            <w:tcBorders>
              <w:top w:val="nil"/>
              <w:left w:val="nil"/>
              <w:bottom w:val="single" w:sz="12" w:space="0" w:color="ACCCEA"/>
              <w:right w:val="nil"/>
            </w:tcBorders>
            <w:vAlign w:val="center"/>
            <w:hideMark/>
          </w:tcPr>
          <w:p w14:paraId="18570CAB" w14:textId="77777777" w:rsidR="00F45CC1" w:rsidRDefault="00F45CC1" w:rsidP="00BD2BA1">
            <w:pPr>
              <w:spacing w:after="0" w:line="240" w:lineRule="auto"/>
              <w:jc w:val="center"/>
              <w:rPr>
                <w:rFonts w:ascii="Calibri" w:eastAsia="Times New Roman" w:hAnsi="Calibri" w:cs="Calibri"/>
                <w:b/>
                <w:bCs/>
                <w:color w:val="44546A"/>
                <w:sz w:val="26"/>
                <w:szCs w:val="26"/>
              </w:rPr>
            </w:pPr>
            <w:r>
              <w:rPr>
                <w:rFonts w:ascii="Calibri" w:eastAsia="Times New Roman" w:hAnsi="Calibri" w:cs="Calibri"/>
                <w:b/>
                <w:bCs/>
                <w:color w:val="44546A"/>
                <w:sz w:val="26"/>
                <w:szCs w:val="26"/>
              </w:rPr>
              <w:t xml:space="preserve">Rotax 914 F </w:t>
            </w:r>
          </w:p>
        </w:tc>
        <w:tc>
          <w:tcPr>
            <w:tcW w:w="1868" w:type="dxa"/>
            <w:tcBorders>
              <w:top w:val="nil"/>
              <w:left w:val="nil"/>
              <w:bottom w:val="single" w:sz="12" w:space="0" w:color="ACCCEA"/>
              <w:right w:val="nil"/>
            </w:tcBorders>
            <w:vAlign w:val="center"/>
            <w:hideMark/>
          </w:tcPr>
          <w:p w14:paraId="5E8DB417" w14:textId="77777777" w:rsidR="00F45CC1" w:rsidRDefault="00F45CC1" w:rsidP="00BD2BA1">
            <w:pPr>
              <w:spacing w:after="0" w:line="240" w:lineRule="auto"/>
              <w:jc w:val="center"/>
              <w:rPr>
                <w:rFonts w:ascii="Calibri" w:eastAsia="Times New Roman" w:hAnsi="Calibri" w:cs="Calibri"/>
                <w:b/>
                <w:bCs/>
                <w:color w:val="44546A"/>
                <w:sz w:val="26"/>
                <w:szCs w:val="26"/>
              </w:rPr>
            </w:pPr>
            <w:r>
              <w:rPr>
                <w:rFonts w:ascii="Calibri" w:eastAsia="Times New Roman" w:hAnsi="Calibri" w:cs="Calibri"/>
                <w:b/>
                <w:bCs/>
                <w:color w:val="44546A"/>
                <w:sz w:val="26"/>
                <w:szCs w:val="26"/>
              </w:rPr>
              <w:t>Limbach 2400 DF/EF</w:t>
            </w:r>
          </w:p>
        </w:tc>
      </w:tr>
      <w:tr w:rsidR="00F45CC1" w14:paraId="70F2D450" w14:textId="77777777" w:rsidTr="00BD2BA1">
        <w:trPr>
          <w:trHeight w:val="1754"/>
        </w:trPr>
        <w:tc>
          <w:tcPr>
            <w:tcW w:w="1576" w:type="dxa"/>
            <w:tcBorders>
              <w:top w:val="single" w:sz="4" w:space="0" w:color="B2B2B2"/>
              <w:left w:val="single" w:sz="4" w:space="0" w:color="B2B2B2"/>
              <w:bottom w:val="single" w:sz="4" w:space="0" w:color="B2B2B2"/>
              <w:right w:val="single" w:sz="4" w:space="0" w:color="B2B2B2"/>
            </w:tcBorders>
            <w:shd w:val="clear" w:color="auto" w:fill="FFFFCC"/>
            <w:vAlign w:val="center"/>
            <w:hideMark/>
          </w:tcPr>
          <w:p w14:paraId="065F3272" w14:textId="77777777" w:rsidR="00F45CC1" w:rsidRDefault="00F45CC1" w:rsidP="00BD2BA1">
            <w:pPr>
              <w:spacing w:after="0" w:line="240" w:lineRule="auto"/>
              <w:jc w:val="center"/>
              <w:rPr>
                <w:rFonts w:ascii="Calibri" w:eastAsia="Times New Roman" w:hAnsi="Calibri" w:cs="Calibri"/>
                <w:color w:val="000000"/>
                <w:sz w:val="22"/>
              </w:rPr>
            </w:pPr>
            <w:r>
              <w:rPr>
                <w:rFonts w:ascii="Calibri" w:eastAsia="Times New Roman" w:hAnsi="Calibri" w:cs="Calibri"/>
                <w:color w:val="000000"/>
              </w:rPr>
              <w:t>Performance</w:t>
            </w:r>
          </w:p>
        </w:tc>
        <w:tc>
          <w:tcPr>
            <w:tcW w:w="1729" w:type="dxa"/>
            <w:tcBorders>
              <w:top w:val="single" w:sz="4" w:space="0" w:color="3F3F3F"/>
              <w:left w:val="single" w:sz="4" w:space="0" w:color="3F3F3F"/>
              <w:bottom w:val="single" w:sz="4" w:space="0" w:color="3F3F3F"/>
              <w:right w:val="single" w:sz="4" w:space="0" w:color="3F3F3F"/>
            </w:tcBorders>
            <w:shd w:val="clear" w:color="auto" w:fill="F2F2F2"/>
            <w:vAlign w:val="center"/>
            <w:hideMark/>
          </w:tcPr>
          <w:p w14:paraId="0D1EFDD5" w14:textId="77777777" w:rsidR="00F45CC1" w:rsidRDefault="00F45CC1" w:rsidP="00BD2BA1">
            <w:pPr>
              <w:spacing w:after="0" w:line="240" w:lineRule="auto"/>
              <w:jc w:val="center"/>
              <w:rPr>
                <w:rFonts w:ascii="Calibri" w:eastAsia="Times New Roman" w:hAnsi="Calibri" w:cs="Calibri"/>
                <w:b/>
                <w:bCs/>
                <w:color w:val="3F3F3F"/>
              </w:rPr>
            </w:pPr>
            <w:r>
              <w:rPr>
                <w:rFonts w:ascii="Calibri" w:eastAsia="Times New Roman" w:hAnsi="Calibri" w:cs="Calibri"/>
                <w:b/>
                <w:bCs/>
                <w:color w:val="3F3F3F"/>
              </w:rPr>
              <w:t xml:space="preserve">Max cont. Power 90 hp and  at 5000 rpm it provides 68 hp. </w:t>
            </w:r>
          </w:p>
        </w:tc>
        <w:tc>
          <w:tcPr>
            <w:tcW w:w="1724" w:type="dxa"/>
            <w:tcBorders>
              <w:top w:val="single" w:sz="4" w:space="0" w:color="3F3F3F"/>
              <w:left w:val="nil"/>
              <w:bottom w:val="single" w:sz="4" w:space="0" w:color="3F3F3F"/>
              <w:right w:val="single" w:sz="4" w:space="0" w:color="3F3F3F"/>
            </w:tcBorders>
            <w:shd w:val="clear" w:color="auto" w:fill="F2F2F2"/>
            <w:vAlign w:val="center"/>
            <w:hideMark/>
          </w:tcPr>
          <w:p w14:paraId="78FC939E" w14:textId="77777777" w:rsidR="00F45CC1" w:rsidRDefault="00F45CC1" w:rsidP="00BD2BA1">
            <w:pPr>
              <w:spacing w:after="0" w:line="240" w:lineRule="auto"/>
              <w:jc w:val="center"/>
              <w:rPr>
                <w:rFonts w:ascii="Calibri" w:eastAsia="Times New Roman" w:hAnsi="Calibri" w:cs="Calibri"/>
                <w:b/>
                <w:bCs/>
                <w:color w:val="3F3F3F"/>
              </w:rPr>
            </w:pPr>
            <w:r>
              <w:rPr>
                <w:rFonts w:ascii="Calibri" w:eastAsia="Times New Roman" w:hAnsi="Calibri" w:cs="Calibri"/>
                <w:b/>
                <w:bCs/>
                <w:color w:val="3F3F3F"/>
              </w:rPr>
              <w:t xml:space="preserve">Max cont. Power 92 hp and  at 5000 rpm it provides 69 hp. </w:t>
            </w:r>
          </w:p>
        </w:tc>
        <w:tc>
          <w:tcPr>
            <w:tcW w:w="2201" w:type="dxa"/>
            <w:tcBorders>
              <w:top w:val="single" w:sz="4" w:space="0" w:color="3F3F3F"/>
              <w:left w:val="nil"/>
              <w:bottom w:val="single" w:sz="4" w:space="0" w:color="3F3F3F"/>
              <w:right w:val="single" w:sz="4" w:space="0" w:color="3F3F3F"/>
            </w:tcBorders>
            <w:shd w:val="clear" w:color="auto" w:fill="F2F2F2"/>
            <w:vAlign w:val="center"/>
            <w:hideMark/>
          </w:tcPr>
          <w:p w14:paraId="0CB7F9EE" w14:textId="77777777" w:rsidR="00F45CC1" w:rsidRDefault="00F45CC1" w:rsidP="00BD2BA1">
            <w:pPr>
              <w:spacing w:after="0" w:line="240" w:lineRule="auto"/>
              <w:jc w:val="center"/>
              <w:rPr>
                <w:rFonts w:ascii="Calibri" w:eastAsia="Times New Roman" w:hAnsi="Calibri" w:cs="Calibri"/>
                <w:b/>
                <w:bCs/>
                <w:color w:val="3F3F3F"/>
              </w:rPr>
            </w:pPr>
            <w:r>
              <w:rPr>
                <w:rFonts w:ascii="Calibri" w:eastAsia="Times New Roman" w:hAnsi="Calibri" w:cs="Calibri"/>
                <w:b/>
                <w:bCs/>
                <w:color w:val="3F3F3F"/>
              </w:rPr>
              <w:t xml:space="preserve">Max Cont. Power is 97 hp and with rpm reduction it does not reduce a lot, e.g.  at 5000 rpm it provides 73.4 hp. </w:t>
            </w:r>
          </w:p>
        </w:tc>
        <w:tc>
          <w:tcPr>
            <w:tcW w:w="2108" w:type="dxa"/>
            <w:tcBorders>
              <w:top w:val="single" w:sz="4" w:space="0" w:color="3F3F3F"/>
              <w:left w:val="nil"/>
              <w:bottom w:val="single" w:sz="4" w:space="0" w:color="3F3F3F"/>
              <w:right w:val="single" w:sz="4" w:space="0" w:color="3F3F3F"/>
            </w:tcBorders>
            <w:shd w:val="clear" w:color="auto" w:fill="F2F2F2"/>
            <w:vAlign w:val="center"/>
            <w:hideMark/>
          </w:tcPr>
          <w:p w14:paraId="08FBD7BC" w14:textId="77777777" w:rsidR="00F45CC1" w:rsidRDefault="00F45CC1" w:rsidP="00BD2BA1">
            <w:pPr>
              <w:spacing w:after="0" w:line="240" w:lineRule="auto"/>
              <w:jc w:val="center"/>
              <w:rPr>
                <w:rFonts w:ascii="Calibri" w:eastAsia="Times New Roman" w:hAnsi="Calibri" w:cs="Calibri"/>
                <w:b/>
                <w:bCs/>
                <w:color w:val="3F3F3F"/>
              </w:rPr>
            </w:pPr>
            <w:r>
              <w:rPr>
                <w:rFonts w:ascii="Calibri" w:eastAsia="Times New Roman" w:hAnsi="Calibri" w:cs="Calibri"/>
                <w:b/>
                <w:bCs/>
                <w:color w:val="3F3F3F"/>
              </w:rPr>
              <w:t>Its max. Cont. Power is 100 hp at 5000 rpm it provides 74 hp and max take of power is 115 hp since it has turbocharger.</w:t>
            </w:r>
          </w:p>
        </w:tc>
        <w:tc>
          <w:tcPr>
            <w:tcW w:w="1868" w:type="dxa"/>
            <w:tcBorders>
              <w:top w:val="single" w:sz="4" w:space="0" w:color="3F3F3F"/>
              <w:left w:val="nil"/>
              <w:bottom w:val="single" w:sz="4" w:space="0" w:color="3F3F3F"/>
              <w:right w:val="single" w:sz="4" w:space="0" w:color="3F3F3F"/>
            </w:tcBorders>
            <w:shd w:val="clear" w:color="auto" w:fill="F2F2F2"/>
            <w:vAlign w:val="center"/>
            <w:hideMark/>
          </w:tcPr>
          <w:p w14:paraId="40900A95" w14:textId="77777777" w:rsidR="00F45CC1" w:rsidRDefault="00F45CC1" w:rsidP="00BD2BA1">
            <w:pPr>
              <w:spacing w:after="0" w:line="240" w:lineRule="auto"/>
              <w:jc w:val="center"/>
              <w:rPr>
                <w:rFonts w:ascii="Calibri" w:eastAsia="Times New Roman" w:hAnsi="Calibri" w:cs="Calibri"/>
                <w:b/>
                <w:bCs/>
                <w:color w:val="3F3F3F"/>
              </w:rPr>
            </w:pPr>
            <w:r>
              <w:rPr>
                <w:rFonts w:ascii="Calibri" w:eastAsia="Times New Roman" w:hAnsi="Calibri" w:cs="Calibri"/>
                <w:b/>
                <w:bCs/>
                <w:color w:val="3F3F3F"/>
              </w:rPr>
              <w:t xml:space="preserve">Better than 912 iS and 912 S but, not good as much as 912 iSc Sport and 914 F  </w:t>
            </w:r>
          </w:p>
        </w:tc>
      </w:tr>
      <w:tr w:rsidR="00F45CC1" w14:paraId="4195F25D" w14:textId="77777777" w:rsidTr="00BD2BA1">
        <w:trPr>
          <w:trHeight w:val="861"/>
        </w:trPr>
        <w:tc>
          <w:tcPr>
            <w:tcW w:w="1576" w:type="dxa"/>
            <w:tcBorders>
              <w:top w:val="nil"/>
              <w:left w:val="single" w:sz="4" w:space="0" w:color="B2B2B2"/>
              <w:bottom w:val="single" w:sz="4" w:space="0" w:color="B2B2B2"/>
              <w:right w:val="single" w:sz="4" w:space="0" w:color="B2B2B2"/>
            </w:tcBorders>
            <w:shd w:val="clear" w:color="auto" w:fill="FFFFCC"/>
            <w:vAlign w:val="center"/>
            <w:hideMark/>
          </w:tcPr>
          <w:p w14:paraId="2EC7E744" w14:textId="77777777" w:rsidR="00F45CC1" w:rsidRDefault="00F45CC1" w:rsidP="00BD2BA1">
            <w:pPr>
              <w:spacing w:after="0" w:line="240" w:lineRule="auto"/>
              <w:jc w:val="center"/>
              <w:rPr>
                <w:rFonts w:ascii="Calibri" w:eastAsia="Times New Roman" w:hAnsi="Calibri" w:cs="Calibri"/>
                <w:color w:val="000000"/>
              </w:rPr>
            </w:pPr>
            <w:r>
              <w:rPr>
                <w:rFonts w:ascii="Calibri" w:eastAsia="Times New Roman" w:hAnsi="Calibri" w:cs="Calibri"/>
                <w:color w:val="000000"/>
              </w:rPr>
              <w:t xml:space="preserve">Fuel Consumption </w:t>
            </w:r>
          </w:p>
        </w:tc>
        <w:tc>
          <w:tcPr>
            <w:tcW w:w="1729" w:type="dxa"/>
            <w:tcBorders>
              <w:top w:val="nil"/>
              <w:left w:val="single" w:sz="4" w:space="0" w:color="3F3F3F"/>
              <w:bottom w:val="single" w:sz="4" w:space="0" w:color="3F3F3F"/>
              <w:right w:val="single" w:sz="4" w:space="0" w:color="3F3F3F"/>
            </w:tcBorders>
            <w:shd w:val="clear" w:color="auto" w:fill="F2F2F2"/>
            <w:vAlign w:val="center"/>
            <w:hideMark/>
          </w:tcPr>
          <w:p w14:paraId="45FFEC40" w14:textId="77777777" w:rsidR="00F45CC1" w:rsidRDefault="00F45CC1" w:rsidP="00BD2BA1">
            <w:pPr>
              <w:spacing w:after="0" w:line="240" w:lineRule="auto"/>
              <w:jc w:val="center"/>
              <w:rPr>
                <w:rFonts w:ascii="Calibri" w:eastAsia="Times New Roman" w:hAnsi="Calibri" w:cs="Calibri"/>
                <w:b/>
                <w:bCs/>
                <w:color w:val="3F3F3F"/>
              </w:rPr>
            </w:pPr>
            <w:r>
              <w:rPr>
                <w:rFonts w:ascii="Calibri" w:eastAsia="Times New Roman" w:hAnsi="Calibri" w:cs="Calibri"/>
                <w:b/>
                <w:bCs/>
                <w:color w:val="3F3F3F"/>
              </w:rPr>
              <w:t xml:space="preserve">Higher fuel consumption than 912 iS series. </w:t>
            </w:r>
          </w:p>
        </w:tc>
        <w:tc>
          <w:tcPr>
            <w:tcW w:w="1724" w:type="dxa"/>
            <w:tcBorders>
              <w:top w:val="nil"/>
              <w:left w:val="nil"/>
              <w:bottom w:val="single" w:sz="4" w:space="0" w:color="3F3F3F"/>
              <w:right w:val="single" w:sz="4" w:space="0" w:color="3F3F3F"/>
            </w:tcBorders>
            <w:shd w:val="clear" w:color="auto" w:fill="F2F2F2"/>
            <w:vAlign w:val="center"/>
            <w:hideMark/>
          </w:tcPr>
          <w:p w14:paraId="06173735" w14:textId="77777777" w:rsidR="00F45CC1" w:rsidRDefault="00F45CC1" w:rsidP="00BD2BA1">
            <w:pPr>
              <w:spacing w:after="0" w:line="240" w:lineRule="auto"/>
              <w:jc w:val="center"/>
              <w:rPr>
                <w:rFonts w:ascii="Calibri" w:eastAsia="Times New Roman" w:hAnsi="Calibri" w:cs="Calibri"/>
                <w:b/>
                <w:bCs/>
                <w:color w:val="3F3F3F"/>
              </w:rPr>
            </w:pPr>
            <w:r>
              <w:rPr>
                <w:rFonts w:ascii="Calibri" w:eastAsia="Times New Roman" w:hAnsi="Calibri" w:cs="Calibri"/>
                <w:b/>
                <w:bCs/>
                <w:color w:val="3F3F3F"/>
              </w:rPr>
              <w:t xml:space="preserve">It has Eco mode but not good as much as 912 iSc Sport. </w:t>
            </w:r>
          </w:p>
        </w:tc>
        <w:tc>
          <w:tcPr>
            <w:tcW w:w="2201" w:type="dxa"/>
            <w:tcBorders>
              <w:top w:val="nil"/>
              <w:left w:val="nil"/>
              <w:bottom w:val="single" w:sz="4" w:space="0" w:color="3F3F3F"/>
              <w:right w:val="single" w:sz="4" w:space="0" w:color="3F3F3F"/>
            </w:tcBorders>
            <w:shd w:val="clear" w:color="auto" w:fill="F2F2F2"/>
            <w:vAlign w:val="center"/>
            <w:hideMark/>
          </w:tcPr>
          <w:p w14:paraId="43ADAB92" w14:textId="77777777" w:rsidR="00F45CC1" w:rsidRDefault="00F45CC1" w:rsidP="00BD2BA1">
            <w:pPr>
              <w:spacing w:after="0" w:line="240" w:lineRule="auto"/>
              <w:jc w:val="center"/>
              <w:rPr>
                <w:rFonts w:ascii="Calibri" w:eastAsia="Times New Roman" w:hAnsi="Calibri" w:cs="Calibri"/>
                <w:b/>
                <w:bCs/>
                <w:color w:val="3F3F3F"/>
              </w:rPr>
            </w:pPr>
            <w:r>
              <w:rPr>
                <w:rFonts w:ascii="Calibri" w:eastAsia="Times New Roman" w:hAnsi="Calibri" w:cs="Calibri"/>
                <w:b/>
                <w:bCs/>
                <w:color w:val="3F3F3F"/>
              </w:rPr>
              <w:t xml:space="preserve">Best one, and it also has Eco mode at lower rpm. </w:t>
            </w:r>
          </w:p>
        </w:tc>
        <w:tc>
          <w:tcPr>
            <w:tcW w:w="2108" w:type="dxa"/>
            <w:tcBorders>
              <w:top w:val="nil"/>
              <w:left w:val="nil"/>
              <w:bottom w:val="single" w:sz="4" w:space="0" w:color="3F3F3F"/>
              <w:right w:val="single" w:sz="4" w:space="0" w:color="3F3F3F"/>
            </w:tcBorders>
            <w:shd w:val="clear" w:color="auto" w:fill="F2F2F2"/>
            <w:vAlign w:val="center"/>
            <w:hideMark/>
          </w:tcPr>
          <w:p w14:paraId="789BC62B" w14:textId="77777777" w:rsidR="00F45CC1" w:rsidRDefault="00F45CC1" w:rsidP="00BD2BA1">
            <w:pPr>
              <w:spacing w:after="0" w:line="240" w:lineRule="auto"/>
              <w:jc w:val="center"/>
              <w:rPr>
                <w:rFonts w:ascii="Calibri" w:eastAsia="Times New Roman" w:hAnsi="Calibri" w:cs="Calibri"/>
                <w:b/>
                <w:bCs/>
                <w:color w:val="3F3F3F"/>
              </w:rPr>
            </w:pPr>
            <w:r>
              <w:rPr>
                <w:rFonts w:ascii="Calibri" w:eastAsia="Times New Roman" w:hAnsi="Calibri" w:cs="Calibri"/>
                <w:b/>
                <w:bCs/>
                <w:color w:val="3F3F3F"/>
              </w:rPr>
              <w:t xml:space="preserve">Higher fuel consumption than 912 Series. </w:t>
            </w:r>
          </w:p>
        </w:tc>
        <w:tc>
          <w:tcPr>
            <w:tcW w:w="1868" w:type="dxa"/>
            <w:tcBorders>
              <w:top w:val="nil"/>
              <w:left w:val="nil"/>
              <w:bottom w:val="single" w:sz="4" w:space="0" w:color="3F3F3F"/>
              <w:right w:val="single" w:sz="4" w:space="0" w:color="3F3F3F"/>
            </w:tcBorders>
            <w:shd w:val="clear" w:color="auto" w:fill="F2F2F2"/>
            <w:vAlign w:val="center"/>
            <w:hideMark/>
          </w:tcPr>
          <w:p w14:paraId="0B0E606D" w14:textId="77777777" w:rsidR="00F45CC1" w:rsidRDefault="00F45CC1" w:rsidP="00BD2BA1">
            <w:pPr>
              <w:spacing w:after="0" w:line="240" w:lineRule="auto"/>
              <w:jc w:val="center"/>
              <w:rPr>
                <w:rFonts w:ascii="Calibri" w:eastAsia="Times New Roman" w:hAnsi="Calibri" w:cs="Calibri"/>
                <w:b/>
                <w:bCs/>
                <w:color w:val="3F3F3F"/>
              </w:rPr>
            </w:pPr>
            <w:r>
              <w:rPr>
                <w:rFonts w:ascii="Calibri" w:eastAsia="Times New Roman" w:hAnsi="Calibri" w:cs="Calibri"/>
                <w:b/>
                <w:bCs/>
                <w:color w:val="3F3F3F"/>
              </w:rPr>
              <w:t xml:space="preserve">It is good as much as 912 iS. </w:t>
            </w:r>
          </w:p>
        </w:tc>
      </w:tr>
      <w:tr w:rsidR="00F45CC1" w14:paraId="6E40EB80" w14:textId="77777777" w:rsidTr="00BD2BA1">
        <w:trPr>
          <w:trHeight w:val="1460"/>
        </w:trPr>
        <w:tc>
          <w:tcPr>
            <w:tcW w:w="1576" w:type="dxa"/>
            <w:tcBorders>
              <w:top w:val="nil"/>
              <w:left w:val="single" w:sz="4" w:space="0" w:color="B2B2B2"/>
              <w:bottom w:val="single" w:sz="4" w:space="0" w:color="B2B2B2"/>
              <w:right w:val="single" w:sz="4" w:space="0" w:color="B2B2B2"/>
            </w:tcBorders>
            <w:shd w:val="clear" w:color="auto" w:fill="FFFFCC"/>
            <w:vAlign w:val="center"/>
            <w:hideMark/>
          </w:tcPr>
          <w:p w14:paraId="307FBF8A" w14:textId="77777777" w:rsidR="00F45CC1" w:rsidRDefault="00F45CC1" w:rsidP="00BD2BA1">
            <w:pPr>
              <w:spacing w:after="0" w:line="240" w:lineRule="auto"/>
              <w:jc w:val="center"/>
              <w:rPr>
                <w:rFonts w:ascii="Calibri" w:eastAsia="Times New Roman" w:hAnsi="Calibri" w:cs="Calibri"/>
                <w:color w:val="000000"/>
              </w:rPr>
            </w:pPr>
            <w:r>
              <w:rPr>
                <w:rFonts w:ascii="Calibri" w:eastAsia="Times New Roman" w:hAnsi="Calibri" w:cs="Calibri"/>
                <w:color w:val="000000"/>
              </w:rPr>
              <w:t xml:space="preserve">Ease of Installation </w:t>
            </w:r>
          </w:p>
        </w:tc>
        <w:tc>
          <w:tcPr>
            <w:tcW w:w="1729" w:type="dxa"/>
            <w:tcBorders>
              <w:top w:val="nil"/>
              <w:left w:val="single" w:sz="4" w:space="0" w:color="3F3F3F"/>
              <w:bottom w:val="single" w:sz="4" w:space="0" w:color="3F3F3F"/>
              <w:right w:val="single" w:sz="4" w:space="0" w:color="3F3F3F"/>
            </w:tcBorders>
            <w:shd w:val="clear" w:color="auto" w:fill="F2F2F2"/>
            <w:vAlign w:val="center"/>
            <w:hideMark/>
          </w:tcPr>
          <w:p w14:paraId="2FE3DE3C" w14:textId="77777777" w:rsidR="00F45CC1" w:rsidRDefault="00F45CC1" w:rsidP="00BD2BA1">
            <w:pPr>
              <w:spacing w:after="0" w:line="240" w:lineRule="auto"/>
              <w:jc w:val="center"/>
              <w:rPr>
                <w:rFonts w:ascii="Calibri" w:eastAsia="Times New Roman" w:hAnsi="Calibri" w:cs="Calibri"/>
                <w:b/>
                <w:bCs/>
                <w:color w:val="3F3F3F"/>
              </w:rPr>
            </w:pPr>
            <w:r>
              <w:rPr>
                <w:rFonts w:ascii="Calibri" w:eastAsia="Times New Roman" w:hAnsi="Calibri" w:cs="Calibri"/>
                <w:b/>
                <w:bCs/>
                <w:color w:val="3F3F3F"/>
              </w:rPr>
              <w:t xml:space="preserve">Clear and understandable installation manuals, but  exhaust system is not tested. </w:t>
            </w:r>
          </w:p>
        </w:tc>
        <w:tc>
          <w:tcPr>
            <w:tcW w:w="1724" w:type="dxa"/>
            <w:tcBorders>
              <w:top w:val="nil"/>
              <w:left w:val="nil"/>
              <w:bottom w:val="single" w:sz="4" w:space="0" w:color="3F3F3F"/>
              <w:right w:val="single" w:sz="4" w:space="0" w:color="3F3F3F"/>
            </w:tcBorders>
            <w:shd w:val="clear" w:color="auto" w:fill="F2F2F2"/>
            <w:vAlign w:val="center"/>
            <w:hideMark/>
          </w:tcPr>
          <w:p w14:paraId="53D17A1D" w14:textId="77777777" w:rsidR="00F45CC1" w:rsidRDefault="00F45CC1" w:rsidP="00BD2BA1">
            <w:pPr>
              <w:spacing w:after="0" w:line="240" w:lineRule="auto"/>
              <w:jc w:val="center"/>
              <w:rPr>
                <w:rFonts w:ascii="Calibri" w:eastAsia="Times New Roman" w:hAnsi="Calibri" w:cs="Calibri"/>
                <w:b/>
                <w:bCs/>
                <w:color w:val="3F3F3F"/>
              </w:rPr>
            </w:pPr>
            <w:r>
              <w:rPr>
                <w:rFonts w:ascii="Calibri" w:eastAsia="Times New Roman" w:hAnsi="Calibri" w:cs="Calibri"/>
                <w:b/>
                <w:bCs/>
                <w:color w:val="3F3F3F"/>
              </w:rPr>
              <w:t>Very clear and understandable installation manuals</w:t>
            </w:r>
          </w:p>
        </w:tc>
        <w:tc>
          <w:tcPr>
            <w:tcW w:w="2201" w:type="dxa"/>
            <w:tcBorders>
              <w:top w:val="nil"/>
              <w:left w:val="nil"/>
              <w:bottom w:val="single" w:sz="4" w:space="0" w:color="3F3F3F"/>
              <w:right w:val="single" w:sz="4" w:space="0" w:color="3F3F3F"/>
            </w:tcBorders>
            <w:shd w:val="clear" w:color="auto" w:fill="F2F2F2"/>
            <w:vAlign w:val="center"/>
            <w:hideMark/>
          </w:tcPr>
          <w:p w14:paraId="26468DF8" w14:textId="77777777" w:rsidR="00F45CC1" w:rsidRDefault="00F45CC1" w:rsidP="00BD2BA1">
            <w:pPr>
              <w:spacing w:after="0" w:line="240" w:lineRule="auto"/>
              <w:jc w:val="center"/>
              <w:rPr>
                <w:rFonts w:ascii="Calibri" w:eastAsia="Times New Roman" w:hAnsi="Calibri" w:cs="Calibri"/>
                <w:b/>
                <w:bCs/>
                <w:color w:val="3F3F3F"/>
              </w:rPr>
            </w:pPr>
            <w:r>
              <w:rPr>
                <w:rFonts w:ascii="Calibri" w:eastAsia="Times New Roman" w:hAnsi="Calibri" w:cs="Calibri"/>
                <w:b/>
                <w:bCs/>
                <w:color w:val="3F3F3F"/>
              </w:rPr>
              <w:t>Very clear and understandable Installation manuals</w:t>
            </w:r>
          </w:p>
        </w:tc>
        <w:tc>
          <w:tcPr>
            <w:tcW w:w="2108" w:type="dxa"/>
            <w:tcBorders>
              <w:top w:val="nil"/>
              <w:left w:val="nil"/>
              <w:bottom w:val="single" w:sz="4" w:space="0" w:color="3F3F3F"/>
              <w:right w:val="single" w:sz="4" w:space="0" w:color="3F3F3F"/>
            </w:tcBorders>
            <w:shd w:val="clear" w:color="auto" w:fill="F2F2F2"/>
            <w:vAlign w:val="center"/>
            <w:hideMark/>
          </w:tcPr>
          <w:p w14:paraId="7BC117FD" w14:textId="77777777" w:rsidR="00F45CC1" w:rsidRDefault="00F45CC1" w:rsidP="00BD2BA1">
            <w:pPr>
              <w:spacing w:after="0" w:line="240" w:lineRule="auto"/>
              <w:jc w:val="center"/>
              <w:rPr>
                <w:rFonts w:ascii="Calibri" w:eastAsia="Times New Roman" w:hAnsi="Calibri" w:cs="Calibri"/>
                <w:b/>
                <w:bCs/>
                <w:color w:val="3F3F3F"/>
              </w:rPr>
            </w:pPr>
            <w:r>
              <w:rPr>
                <w:rFonts w:ascii="Calibri" w:eastAsia="Times New Roman" w:hAnsi="Calibri" w:cs="Calibri"/>
                <w:b/>
                <w:bCs/>
                <w:color w:val="3F3F3F"/>
              </w:rPr>
              <w:t>It has turbocharger a little bit harder than Rotax series, but it is good that it includes more parts than other Rotax series in the kit.</w:t>
            </w:r>
          </w:p>
        </w:tc>
        <w:tc>
          <w:tcPr>
            <w:tcW w:w="1868" w:type="dxa"/>
            <w:tcBorders>
              <w:top w:val="nil"/>
              <w:left w:val="nil"/>
              <w:bottom w:val="single" w:sz="4" w:space="0" w:color="3F3F3F"/>
              <w:right w:val="single" w:sz="4" w:space="0" w:color="3F3F3F"/>
            </w:tcBorders>
            <w:shd w:val="clear" w:color="auto" w:fill="F2F2F2"/>
            <w:vAlign w:val="center"/>
            <w:hideMark/>
          </w:tcPr>
          <w:p w14:paraId="39C24E41" w14:textId="77777777" w:rsidR="00F45CC1" w:rsidRDefault="00F45CC1" w:rsidP="00BD2BA1">
            <w:pPr>
              <w:spacing w:after="0" w:line="240" w:lineRule="auto"/>
              <w:jc w:val="center"/>
              <w:rPr>
                <w:rFonts w:ascii="Calibri" w:eastAsia="Times New Roman" w:hAnsi="Calibri" w:cs="Calibri"/>
                <w:b/>
                <w:bCs/>
                <w:color w:val="3F3F3F"/>
              </w:rPr>
            </w:pPr>
            <w:r>
              <w:rPr>
                <w:rFonts w:ascii="Calibri" w:eastAsia="Times New Roman" w:hAnsi="Calibri" w:cs="Calibri"/>
                <w:b/>
                <w:bCs/>
                <w:color w:val="3F3F3F"/>
              </w:rPr>
              <w:t xml:space="preserve">Installation manuals are not clear as much as Rotax engines. </w:t>
            </w:r>
          </w:p>
        </w:tc>
      </w:tr>
      <w:tr w:rsidR="00F45CC1" w14:paraId="1CF2E3EC" w14:textId="77777777" w:rsidTr="00BD2BA1">
        <w:trPr>
          <w:trHeight w:val="861"/>
        </w:trPr>
        <w:tc>
          <w:tcPr>
            <w:tcW w:w="1576" w:type="dxa"/>
            <w:tcBorders>
              <w:top w:val="nil"/>
              <w:left w:val="single" w:sz="4" w:space="0" w:color="B2B2B2"/>
              <w:bottom w:val="single" w:sz="4" w:space="0" w:color="B2B2B2"/>
              <w:right w:val="single" w:sz="4" w:space="0" w:color="B2B2B2"/>
            </w:tcBorders>
            <w:shd w:val="clear" w:color="auto" w:fill="FFFFCC"/>
            <w:vAlign w:val="center"/>
            <w:hideMark/>
          </w:tcPr>
          <w:p w14:paraId="4B97902D" w14:textId="77777777" w:rsidR="00F45CC1" w:rsidRDefault="00F45CC1" w:rsidP="00BD2BA1">
            <w:pPr>
              <w:spacing w:after="0" w:line="240" w:lineRule="auto"/>
              <w:jc w:val="center"/>
              <w:rPr>
                <w:rFonts w:ascii="Calibri" w:eastAsia="Times New Roman" w:hAnsi="Calibri" w:cs="Calibri"/>
                <w:color w:val="000000"/>
              </w:rPr>
            </w:pPr>
            <w:r>
              <w:rPr>
                <w:rFonts w:ascii="Calibri" w:eastAsia="Times New Roman" w:hAnsi="Calibri" w:cs="Calibri"/>
                <w:color w:val="000000"/>
              </w:rPr>
              <w:t xml:space="preserve">Weight </w:t>
            </w:r>
          </w:p>
        </w:tc>
        <w:tc>
          <w:tcPr>
            <w:tcW w:w="1729" w:type="dxa"/>
            <w:tcBorders>
              <w:top w:val="nil"/>
              <w:left w:val="single" w:sz="4" w:space="0" w:color="3F3F3F"/>
              <w:bottom w:val="single" w:sz="4" w:space="0" w:color="3F3F3F"/>
              <w:right w:val="single" w:sz="4" w:space="0" w:color="3F3F3F"/>
            </w:tcBorders>
            <w:shd w:val="clear" w:color="auto" w:fill="F2F2F2"/>
            <w:vAlign w:val="center"/>
            <w:hideMark/>
          </w:tcPr>
          <w:p w14:paraId="1082DFCC" w14:textId="77777777" w:rsidR="00F45CC1" w:rsidRDefault="00F45CC1" w:rsidP="00BD2BA1">
            <w:pPr>
              <w:spacing w:after="0" w:line="240" w:lineRule="auto"/>
              <w:jc w:val="center"/>
              <w:rPr>
                <w:rFonts w:ascii="Calibri" w:eastAsia="Times New Roman" w:hAnsi="Calibri" w:cs="Calibri"/>
                <w:b/>
                <w:bCs/>
                <w:color w:val="3F3F3F"/>
              </w:rPr>
            </w:pPr>
            <w:r>
              <w:rPr>
                <w:rFonts w:ascii="Calibri" w:eastAsia="Times New Roman" w:hAnsi="Calibri" w:cs="Calibri"/>
                <w:b/>
                <w:bCs/>
                <w:color w:val="3F3F3F"/>
              </w:rPr>
              <w:t xml:space="preserve">Estimated weight 76.9 with accessories.  </w:t>
            </w:r>
          </w:p>
        </w:tc>
        <w:tc>
          <w:tcPr>
            <w:tcW w:w="1724" w:type="dxa"/>
            <w:tcBorders>
              <w:top w:val="nil"/>
              <w:left w:val="nil"/>
              <w:bottom w:val="single" w:sz="4" w:space="0" w:color="3F3F3F"/>
              <w:right w:val="single" w:sz="4" w:space="0" w:color="3F3F3F"/>
            </w:tcBorders>
            <w:shd w:val="clear" w:color="auto" w:fill="F2F2F2"/>
            <w:vAlign w:val="center"/>
            <w:hideMark/>
          </w:tcPr>
          <w:p w14:paraId="07D05999" w14:textId="77777777" w:rsidR="00F45CC1" w:rsidRDefault="00F45CC1" w:rsidP="00BD2BA1">
            <w:pPr>
              <w:spacing w:after="0" w:line="240" w:lineRule="auto"/>
              <w:jc w:val="center"/>
              <w:rPr>
                <w:rFonts w:ascii="Calibri" w:eastAsia="Times New Roman" w:hAnsi="Calibri" w:cs="Calibri"/>
                <w:b/>
                <w:bCs/>
                <w:color w:val="3F3F3F"/>
              </w:rPr>
            </w:pPr>
            <w:r>
              <w:rPr>
                <w:rFonts w:ascii="Calibri" w:eastAsia="Times New Roman" w:hAnsi="Calibri" w:cs="Calibri"/>
                <w:b/>
                <w:bCs/>
                <w:color w:val="3F3F3F"/>
              </w:rPr>
              <w:t xml:space="preserve">Estimated weight 79 with accessories.  </w:t>
            </w:r>
          </w:p>
        </w:tc>
        <w:tc>
          <w:tcPr>
            <w:tcW w:w="2201" w:type="dxa"/>
            <w:tcBorders>
              <w:top w:val="nil"/>
              <w:left w:val="nil"/>
              <w:bottom w:val="single" w:sz="4" w:space="0" w:color="3F3F3F"/>
              <w:right w:val="single" w:sz="4" w:space="0" w:color="3F3F3F"/>
            </w:tcBorders>
            <w:shd w:val="clear" w:color="auto" w:fill="F2F2F2"/>
            <w:vAlign w:val="center"/>
            <w:hideMark/>
          </w:tcPr>
          <w:p w14:paraId="5F09F6CE" w14:textId="77777777" w:rsidR="00F45CC1" w:rsidRDefault="00F45CC1" w:rsidP="00BD2BA1">
            <w:pPr>
              <w:spacing w:after="0" w:line="240" w:lineRule="auto"/>
              <w:jc w:val="center"/>
              <w:rPr>
                <w:rFonts w:ascii="Calibri" w:eastAsia="Times New Roman" w:hAnsi="Calibri" w:cs="Calibri"/>
                <w:b/>
                <w:bCs/>
                <w:color w:val="3F3F3F"/>
              </w:rPr>
            </w:pPr>
            <w:r>
              <w:rPr>
                <w:rFonts w:ascii="Calibri" w:eastAsia="Times New Roman" w:hAnsi="Calibri" w:cs="Calibri"/>
                <w:b/>
                <w:bCs/>
                <w:color w:val="3F3F3F"/>
              </w:rPr>
              <w:t xml:space="preserve">Estimated weight 79 with accessories.  </w:t>
            </w:r>
          </w:p>
        </w:tc>
        <w:tc>
          <w:tcPr>
            <w:tcW w:w="2108" w:type="dxa"/>
            <w:tcBorders>
              <w:top w:val="nil"/>
              <w:left w:val="nil"/>
              <w:bottom w:val="single" w:sz="4" w:space="0" w:color="3F3F3F"/>
              <w:right w:val="single" w:sz="4" w:space="0" w:color="3F3F3F"/>
            </w:tcBorders>
            <w:shd w:val="clear" w:color="auto" w:fill="F2F2F2"/>
            <w:vAlign w:val="center"/>
            <w:hideMark/>
          </w:tcPr>
          <w:p w14:paraId="1C4E2DD5" w14:textId="77777777" w:rsidR="00F45CC1" w:rsidRDefault="00F45CC1" w:rsidP="00BD2BA1">
            <w:pPr>
              <w:spacing w:after="0" w:line="240" w:lineRule="auto"/>
              <w:jc w:val="center"/>
              <w:rPr>
                <w:rFonts w:ascii="Calibri" w:eastAsia="Times New Roman" w:hAnsi="Calibri" w:cs="Calibri"/>
                <w:b/>
                <w:bCs/>
                <w:color w:val="3F3F3F"/>
              </w:rPr>
            </w:pPr>
            <w:r>
              <w:rPr>
                <w:rFonts w:ascii="Calibri" w:eastAsia="Times New Roman" w:hAnsi="Calibri" w:cs="Calibri"/>
                <w:b/>
                <w:bCs/>
                <w:color w:val="3F3F3F"/>
              </w:rPr>
              <w:t xml:space="preserve">Estimated weight 83.3 with accessories.  </w:t>
            </w:r>
          </w:p>
        </w:tc>
        <w:tc>
          <w:tcPr>
            <w:tcW w:w="1868" w:type="dxa"/>
            <w:tcBorders>
              <w:top w:val="nil"/>
              <w:left w:val="nil"/>
              <w:bottom w:val="single" w:sz="4" w:space="0" w:color="3F3F3F"/>
              <w:right w:val="single" w:sz="4" w:space="0" w:color="3F3F3F"/>
            </w:tcBorders>
            <w:shd w:val="clear" w:color="auto" w:fill="F2F2F2"/>
            <w:vAlign w:val="center"/>
            <w:hideMark/>
          </w:tcPr>
          <w:p w14:paraId="7E40F48E" w14:textId="77777777" w:rsidR="00F45CC1" w:rsidRDefault="00F45CC1" w:rsidP="00BD2BA1">
            <w:pPr>
              <w:spacing w:after="0" w:line="240" w:lineRule="auto"/>
              <w:jc w:val="center"/>
              <w:rPr>
                <w:rFonts w:ascii="Calibri" w:eastAsia="Times New Roman" w:hAnsi="Calibri" w:cs="Calibri"/>
                <w:b/>
                <w:bCs/>
                <w:color w:val="3F3F3F"/>
              </w:rPr>
            </w:pPr>
            <w:r>
              <w:rPr>
                <w:rFonts w:ascii="Calibri" w:eastAsia="Times New Roman" w:hAnsi="Calibri" w:cs="Calibri"/>
                <w:b/>
                <w:bCs/>
                <w:color w:val="3F3F3F"/>
              </w:rPr>
              <w:t xml:space="preserve">Dry weight 76,Estimated weight 80 with accessories.   </w:t>
            </w:r>
          </w:p>
        </w:tc>
      </w:tr>
      <w:tr w:rsidR="00F45CC1" w14:paraId="1E15AA8C" w14:textId="77777777" w:rsidTr="00BD2BA1">
        <w:trPr>
          <w:trHeight w:val="345"/>
        </w:trPr>
        <w:tc>
          <w:tcPr>
            <w:tcW w:w="1576" w:type="dxa"/>
            <w:tcBorders>
              <w:top w:val="nil"/>
              <w:left w:val="single" w:sz="4" w:space="0" w:color="B2B2B2"/>
              <w:bottom w:val="single" w:sz="4" w:space="0" w:color="B2B2B2"/>
              <w:right w:val="single" w:sz="4" w:space="0" w:color="B2B2B2"/>
            </w:tcBorders>
            <w:shd w:val="clear" w:color="auto" w:fill="FFFFCC"/>
            <w:vAlign w:val="center"/>
            <w:hideMark/>
          </w:tcPr>
          <w:p w14:paraId="2D1EA3C9" w14:textId="77777777" w:rsidR="00F45CC1" w:rsidRDefault="00F45CC1" w:rsidP="00BD2BA1">
            <w:pPr>
              <w:spacing w:after="0" w:line="240" w:lineRule="auto"/>
              <w:jc w:val="center"/>
              <w:rPr>
                <w:rFonts w:ascii="Calibri" w:eastAsia="Times New Roman" w:hAnsi="Calibri" w:cs="Calibri"/>
                <w:color w:val="000000"/>
              </w:rPr>
            </w:pPr>
            <w:r>
              <w:rPr>
                <w:rFonts w:ascii="Calibri" w:eastAsia="Times New Roman" w:hAnsi="Calibri" w:cs="Calibri"/>
                <w:color w:val="000000"/>
              </w:rPr>
              <w:t>Average Cost ($)</w:t>
            </w:r>
          </w:p>
        </w:tc>
        <w:tc>
          <w:tcPr>
            <w:tcW w:w="1729" w:type="dxa"/>
            <w:tcBorders>
              <w:top w:val="nil"/>
              <w:left w:val="single" w:sz="4" w:space="0" w:color="3F3F3F"/>
              <w:bottom w:val="single" w:sz="4" w:space="0" w:color="3F3F3F"/>
              <w:right w:val="single" w:sz="4" w:space="0" w:color="3F3F3F"/>
            </w:tcBorders>
            <w:shd w:val="clear" w:color="auto" w:fill="F2F2F2"/>
            <w:vAlign w:val="center"/>
            <w:hideMark/>
          </w:tcPr>
          <w:p w14:paraId="0B7E21B3" w14:textId="77777777" w:rsidR="00F45CC1" w:rsidRDefault="00F45CC1" w:rsidP="00BD2BA1">
            <w:pPr>
              <w:spacing w:after="0" w:line="240" w:lineRule="auto"/>
              <w:jc w:val="center"/>
              <w:rPr>
                <w:rFonts w:ascii="Calibri" w:eastAsia="Times New Roman" w:hAnsi="Calibri" w:cs="Calibri"/>
                <w:b/>
                <w:bCs/>
                <w:color w:val="3F3F3F"/>
              </w:rPr>
            </w:pPr>
            <w:r>
              <w:rPr>
                <w:rFonts w:ascii="Calibri" w:eastAsia="Times New Roman" w:hAnsi="Calibri" w:cs="Calibri"/>
                <w:b/>
                <w:bCs/>
                <w:color w:val="3F3F3F"/>
              </w:rPr>
              <w:t>21200</w:t>
            </w:r>
          </w:p>
        </w:tc>
        <w:tc>
          <w:tcPr>
            <w:tcW w:w="1724" w:type="dxa"/>
            <w:tcBorders>
              <w:top w:val="nil"/>
              <w:left w:val="nil"/>
              <w:bottom w:val="single" w:sz="4" w:space="0" w:color="3F3F3F"/>
              <w:right w:val="single" w:sz="4" w:space="0" w:color="3F3F3F"/>
            </w:tcBorders>
            <w:shd w:val="clear" w:color="auto" w:fill="F2F2F2"/>
            <w:vAlign w:val="center"/>
            <w:hideMark/>
          </w:tcPr>
          <w:p w14:paraId="00DF950A" w14:textId="77777777" w:rsidR="00F45CC1" w:rsidRDefault="00F45CC1" w:rsidP="00BD2BA1">
            <w:pPr>
              <w:spacing w:after="0" w:line="240" w:lineRule="auto"/>
              <w:jc w:val="center"/>
              <w:rPr>
                <w:rFonts w:ascii="Calibri" w:eastAsia="Times New Roman" w:hAnsi="Calibri" w:cs="Calibri"/>
                <w:b/>
                <w:bCs/>
                <w:color w:val="3F3F3F"/>
              </w:rPr>
            </w:pPr>
            <w:r>
              <w:rPr>
                <w:rFonts w:ascii="Calibri" w:eastAsia="Times New Roman" w:hAnsi="Calibri" w:cs="Calibri"/>
                <w:b/>
                <w:bCs/>
                <w:color w:val="3F3F3F"/>
              </w:rPr>
              <w:t>24780</w:t>
            </w:r>
          </w:p>
        </w:tc>
        <w:tc>
          <w:tcPr>
            <w:tcW w:w="2201" w:type="dxa"/>
            <w:tcBorders>
              <w:top w:val="nil"/>
              <w:left w:val="nil"/>
              <w:bottom w:val="single" w:sz="4" w:space="0" w:color="3F3F3F"/>
              <w:right w:val="single" w:sz="4" w:space="0" w:color="3F3F3F"/>
            </w:tcBorders>
            <w:shd w:val="clear" w:color="auto" w:fill="F2F2F2"/>
            <w:vAlign w:val="center"/>
            <w:hideMark/>
          </w:tcPr>
          <w:p w14:paraId="1C655F46" w14:textId="77777777" w:rsidR="00F45CC1" w:rsidRDefault="00F45CC1" w:rsidP="00BD2BA1">
            <w:pPr>
              <w:spacing w:after="0" w:line="240" w:lineRule="auto"/>
              <w:jc w:val="center"/>
              <w:rPr>
                <w:rFonts w:ascii="Calibri" w:eastAsia="Times New Roman" w:hAnsi="Calibri" w:cs="Calibri"/>
                <w:b/>
                <w:bCs/>
                <w:color w:val="3F3F3F"/>
              </w:rPr>
            </w:pPr>
            <w:r>
              <w:rPr>
                <w:rFonts w:ascii="Calibri" w:eastAsia="Times New Roman" w:hAnsi="Calibri" w:cs="Calibri"/>
                <w:b/>
                <w:bCs/>
                <w:color w:val="3F3F3F"/>
              </w:rPr>
              <w:t>25000</w:t>
            </w:r>
          </w:p>
        </w:tc>
        <w:tc>
          <w:tcPr>
            <w:tcW w:w="2108" w:type="dxa"/>
            <w:tcBorders>
              <w:top w:val="nil"/>
              <w:left w:val="nil"/>
              <w:bottom w:val="single" w:sz="4" w:space="0" w:color="3F3F3F"/>
              <w:right w:val="single" w:sz="4" w:space="0" w:color="3F3F3F"/>
            </w:tcBorders>
            <w:shd w:val="clear" w:color="auto" w:fill="F2F2F2"/>
            <w:vAlign w:val="center"/>
            <w:hideMark/>
          </w:tcPr>
          <w:p w14:paraId="7804D492" w14:textId="77777777" w:rsidR="00F45CC1" w:rsidRDefault="00F45CC1" w:rsidP="00BD2BA1">
            <w:pPr>
              <w:spacing w:after="0" w:line="240" w:lineRule="auto"/>
              <w:jc w:val="center"/>
              <w:rPr>
                <w:rFonts w:ascii="Calibri" w:eastAsia="Times New Roman" w:hAnsi="Calibri" w:cs="Calibri"/>
                <w:b/>
                <w:bCs/>
                <w:color w:val="3F3F3F"/>
              </w:rPr>
            </w:pPr>
            <w:r>
              <w:rPr>
                <w:rFonts w:ascii="Calibri" w:eastAsia="Times New Roman" w:hAnsi="Calibri" w:cs="Calibri"/>
                <w:b/>
                <w:bCs/>
                <w:color w:val="3F3F3F"/>
              </w:rPr>
              <w:t>33035</w:t>
            </w:r>
          </w:p>
        </w:tc>
        <w:tc>
          <w:tcPr>
            <w:tcW w:w="1868" w:type="dxa"/>
            <w:tcBorders>
              <w:top w:val="nil"/>
              <w:left w:val="nil"/>
              <w:bottom w:val="single" w:sz="4" w:space="0" w:color="3F3F3F"/>
              <w:right w:val="single" w:sz="4" w:space="0" w:color="3F3F3F"/>
            </w:tcBorders>
            <w:shd w:val="clear" w:color="auto" w:fill="F2F2F2"/>
            <w:vAlign w:val="center"/>
            <w:hideMark/>
          </w:tcPr>
          <w:p w14:paraId="6C5BF011" w14:textId="77777777" w:rsidR="00F45CC1" w:rsidRDefault="00F45CC1" w:rsidP="00BD2BA1">
            <w:pPr>
              <w:spacing w:after="0" w:line="240" w:lineRule="auto"/>
              <w:jc w:val="center"/>
              <w:rPr>
                <w:rFonts w:ascii="Calibri" w:eastAsia="Times New Roman" w:hAnsi="Calibri" w:cs="Calibri"/>
                <w:b/>
                <w:bCs/>
                <w:color w:val="3F3F3F"/>
              </w:rPr>
            </w:pPr>
            <w:r>
              <w:rPr>
                <w:rFonts w:ascii="Calibri" w:eastAsia="Times New Roman" w:hAnsi="Calibri" w:cs="Calibri"/>
                <w:b/>
                <w:bCs/>
                <w:color w:val="3F3F3F"/>
              </w:rPr>
              <w:t>27450</w:t>
            </w:r>
          </w:p>
        </w:tc>
      </w:tr>
    </w:tbl>
    <w:p w14:paraId="403C85C4" w14:textId="77777777" w:rsidR="00F45CC1" w:rsidRDefault="00F45CC1" w:rsidP="00F45CC1">
      <w:pPr>
        <w:keepNext/>
        <w:spacing w:line="360" w:lineRule="auto"/>
        <w:rPr>
          <w:rFonts w:ascii="Times New Roman" w:hAnsi="Times New Roman" w:cs="Times New Roman"/>
          <w:sz w:val="22"/>
          <w:lang w:val="tr-TR"/>
        </w:rPr>
      </w:pPr>
    </w:p>
    <w:p w14:paraId="6CE47FED" w14:textId="77777777" w:rsidR="00F45CC1" w:rsidRDefault="00F45CC1" w:rsidP="00F45CC1">
      <w:pPr>
        <w:spacing w:line="360" w:lineRule="auto"/>
        <w:ind w:firstLine="720"/>
        <w:rPr>
          <w:rFonts w:ascii="Times New Roman" w:hAnsi="Times New Roman" w:cs="Times New Roman"/>
        </w:rPr>
      </w:pPr>
      <w:r w:rsidRPr="00F47D15">
        <w:rPr>
          <w:rFonts w:cstheme="minorHAnsi"/>
          <w:noProof/>
          <w:szCs w:val="20"/>
          <w:lang w:val="tr-TR" w:eastAsia="tr-TR"/>
        </w:rPr>
        <w:drawing>
          <wp:anchor distT="0" distB="0" distL="114300" distR="114300" simplePos="0" relativeHeight="251814912" behindDoc="0" locked="0" layoutInCell="1" allowOverlap="1" wp14:anchorId="5CB52365" wp14:editId="2C1BCCB5">
            <wp:simplePos x="0" y="0"/>
            <wp:positionH relativeFrom="column">
              <wp:posOffset>3019425</wp:posOffset>
            </wp:positionH>
            <wp:positionV relativeFrom="paragraph">
              <wp:posOffset>1169035</wp:posOffset>
            </wp:positionV>
            <wp:extent cx="3990975" cy="2920365"/>
            <wp:effectExtent l="0" t="0" r="9525" b="0"/>
            <wp:wrapThrough wrapText="bothSides">
              <wp:wrapPolygon edited="0">
                <wp:start x="0" y="0"/>
                <wp:lineTo x="0" y="21417"/>
                <wp:lineTo x="21548" y="21417"/>
                <wp:lineTo x="21548" y="0"/>
                <wp:lineTo x="0" y="0"/>
              </wp:wrapPolygon>
            </wp:wrapThrough>
            <wp:docPr id="301" name="Picture 301" descr="nesne, motor içeren bir resim&#10;&#10;Çok yüksek güvenilirlikle oluşturulmuş açıkla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16" descr="nesne, motor içeren bir resim&#10;&#10;Çok yüksek güvenilirlikle oluşturulmuş açıklama"/>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990975" cy="2920365"/>
                    </a:xfrm>
                    <a:prstGeom prst="rect">
                      <a:avLst/>
                    </a:prstGeom>
                    <a:noFill/>
                  </pic:spPr>
                </pic:pic>
              </a:graphicData>
            </a:graphic>
            <wp14:sizeRelH relativeFrom="margin">
              <wp14:pctWidth>0</wp14:pctWidth>
            </wp14:sizeRelH>
            <wp14:sizeRelV relativeFrom="margin">
              <wp14:pctHeight>0</wp14:pctHeight>
            </wp14:sizeRelV>
          </wp:anchor>
        </w:drawing>
      </w:r>
      <w:r w:rsidRPr="00F47D15">
        <w:rPr>
          <w:rFonts w:cstheme="minorHAnsi"/>
          <w:szCs w:val="20"/>
        </w:rPr>
        <w:t>The selected engines are evaluated according to their performance, and fuel consumption in detail since maximum values of those parameters were considered before. The other important parameters were the ease of installation of the engines, weight, and cost of the engines. Rotax 914 F seems best when the performance is considered, and if there would be a higher rate of climb requirement and service ceiling at a higher altitude than 7500 ft this engine could have been selected. However, Rotax 912 iSc Sport ensure a good enough performance and less fuel consumption together with the price compared to 914 F. Also, Rotax 912 iSc has acceptable weight when its performance is considered compared to 912 S engine. Also, 912 S has one disadvantage that its exhaust system is not tested. As a result, when the overall advantages and disadvantages of these engines is considered and evaluated, the best option seems to be Rotax 912 iSc Sport.</w:t>
      </w:r>
      <w:r>
        <w:rPr>
          <w:rFonts w:ascii="Times New Roman" w:hAnsi="Times New Roman" w:cs="Times New Roman"/>
        </w:rPr>
        <w:t xml:space="preserve"> </w:t>
      </w:r>
    </w:p>
    <w:p w14:paraId="150C8B21" w14:textId="77777777" w:rsidR="00F45CC1" w:rsidRDefault="00F47D15" w:rsidP="00F45CC1">
      <w:pPr>
        <w:spacing w:line="360" w:lineRule="auto"/>
        <w:ind w:firstLine="720"/>
        <w:rPr>
          <w:rFonts w:ascii="Times New Roman" w:hAnsi="Times New Roman" w:cs="Times New Roman"/>
        </w:rPr>
      </w:pPr>
      <w:r>
        <w:rPr>
          <w:noProof/>
          <w:lang w:val="tr-TR" w:eastAsia="tr-TR"/>
        </w:rPr>
        <mc:AlternateContent>
          <mc:Choice Requires="wps">
            <w:drawing>
              <wp:anchor distT="0" distB="0" distL="114300" distR="114300" simplePos="0" relativeHeight="251853824" behindDoc="0" locked="0" layoutInCell="1" allowOverlap="1" wp14:anchorId="41890EA0" wp14:editId="4202E5EB">
                <wp:simplePos x="0" y="0"/>
                <wp:positionH relativeFrom="column">
                  <wp:posOffset>2587721</wp:posOffset>
                </wp:positionH>
                <wp:positionV relativeFrom="paragraph">
                  <wp:posOffset>56515</wp:posOffset>
                </wp:positionV>
                <wp:extent cx="3990975" cy="635"/>
                <wp:effectExtent l="0" t="0" r="0" b="0"/>
                <wp:wrapThrough wrapText="bothSides">
                  <wp:wrapPolygon edited="0">
                    <wp:start x="0" y="0"/>
                    <wp:lineTo x="0" y="21600"/>
                    <wp:lineTo x="21600" y="21600"/>
                    <wp:lineTo x="21600" y="0"/>
                  </wp:wrapPolygon>
                </wp:wrapThrough>
                <wp:docPr id="475" name="Text Box 475"/>
                <wp:cNvGraphicFramePr/>
                <a:graphic xmlns:a="http://schemas.openxmlformats.org/drawingml/2006/main">
                  <a:graphicData uri="http://schemas.microsoft.com/office/word/2010/wordprocessingShape">
                    <wps:wsp>
                      <wps:cNvSpPr txBox="1"/>
                      <wps:spPr>
                        <a:xfrm>
                          <a:off x="0" y="0"/>
                          <a:ext cx="3990975" cy="635"/>
                        </a:xfrm>
                        <a:prstGeom prst="rect">
                          <a:avLst/>
                        </a:prstGeom>
                        <a:solidFill>
                          <a:prstClr val="white"/>
                        </a:solidFill>
                        <a:ln>
                          <a:noFill/>
                        </a:ln>
                      </wps:spPr>
                      <wps:txbx>
                        <w:txbxContent>
                          <w:p w14:paraId="5830768E" w14:textId="77777777" w:rsidR="009F22DF" w:rsidRPr="005F10A5" w:rsidRDefault="009F22DF" w:rsidP="00F47D15">
                            <w:pPr>
                              <w:pStyle w:val="Caption"/>
                              <w:jc w:val="center"/>
                              <w:rPr>
                                <w:rFonts w:eastAsiaTheme="minorHAnsi" w:cstheme="minorHAnsi"/>
                                <w:noProof/>
                                <w:sz w:val="20"/>
                                <w:szCs w:val="20"/>
                              </w:rPr>
                            </w:pPr>
                            <w:bookmarkStart w:id="380" w:name="_Toc525254265"/>
                            <w:r>
                              <w:t xml:space="preserve">Figure </w:t>
                            </w:r>
                            <w:r>
                              <w:fldChar w:fldCharType="begin"/>
                            </w:r>
                            <w:r>
                              <w:instrText xml:space="preserve"> STYLEREF 2 \s </w:instrText>
                            </w:r>
                            <w:r>
                              <w:fldChar w:fldCharType="separate"/>
                            </w:r>
                            <w:r>
                              <w:rPr>
                                <w:noProof/>
                              </w:rPr>
                              <w:t>3.3</w:t>
                            </w:r>
                            <w:r>
                              <w:fldChar w:fldCharType="end"/>
                            </w:r>
                            <w:r>
                              <w:noBreakHyphen/>
                            </w:r>
                            <w:r>
                              <w:fldChar w:fldCharType="begin"/>
                            </w:r>
                            <w:r>
                              <w:instrText xml:space="preserve"> SEQ Figure \* ARABIC \s 2 </w:instrText>
                            </w:r>
                            <w:r>
                              <w:fldChar w:fldCharType="separate"/>
                            </w:r>
                            <w:r>
                              <w:rPr>
                                <w:noProof/>
                              </w:rPr>
                              <w:t>6</w:t>
                            </w:r>
                            <w:r>
                              <w:fldChar w:fldCharType="end"/>
                            </w:r>
                            <w:r>
                              <w:t xml:space="preserve">. </w:t>
                            </w:r>
                            <w:r w:rsidRPr="008A4463">
                              <w:t>Rotax 912 iSc Sport</w:t>
                            </w:r>
                            <w:bookmarkEnd w:id="3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890EA0" id="Text Box 475" o:spid="_x0000_s1051" type="#_x0000_t202" style="position:absolute;left:0;text-align:left;margin-left:203.75pt;margin-top:4.45pt;width:314.25pt;height:.05pt;z-index:251853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BGfaMgIAAGkEAAAOAAAAZHJzL2Uyb0RvYy54bWysVFGP2jAMfp+0/xDlfRS47TYqyolxYpqE&#10;7k6C6Z5DmtJIaZw5gZb9+jkp5bbbnqa9BNd27HzfZzO/6xrDTgq9BlvwyWjMmbISSm0PBf+2W7/7&#10;xJkPwpbCgFUFPyvP7xZv38xbl6sp1GBKhYyKWJ+3ruB1CC7PMi9r1Qg/AqcsBSvARgT6xENWomip&#10;emOy6Xh8m7WApUOQynvy3vdBvkj1q0rJ8FhVXgVmCk5vC+nEdO7jmS3mIj+gcLWWl2eIf3hFI7Sl&#10;ptdS9yIIdkT9R6lGSwQPVRhJaDKoKi1VwkBoJuNXaLa1cCphIXK8u9Lk/19Z+XB6QqbLgr//+IEz&#10;KxoSaae6wD5Dx6KPGGqdzylx6yg1dBQgpQe/J2cE3lXYxF+CxChOXJ+v/MZykpw3s9l4FttIit3e&#10;pNrZy1WHPnxR0LBoFBxJvMSpOG18oGdQ6pASO3kwulxrY+JHDKwMspMgodtaBxUfSDd+yzI25lqI&#10;t/pw9GQRX48jWqHbd4mR6RX8HsozYUfo58c7udbUcCN8eBJIA0NwaQnCIx2VgbbgcLE4qwF//M0f&#10;80lHinLW0gAW3H8/ClScma+WFI7TOhg4GPvBsMdmBQR1QuvlZDLpAgYzmBVC80y7sYxdKCSspF4F&#10;D4O5Cv0a0G5JtVymJJpJJ8LGbp2MpQdid92zQHeRJZCaDzCMpshfqdPnJn3c8hiI6iRdJLZn8cI3&#10;zXPS57J7cWF+/U5ZL/8Qi58AAAD//wMAUEsDBBQABgAIAAAAIQA8lym43wAAAAgBAAAPAAAAZHJz&#10;L2Rvd25yZXYueG1sTI8xT8MwFIR3JP6D9ZBYELWhIbQhL1VVwQBLRejC5savcSC2I9tpw7/HnWA8&#10;3enuu3I1mZ4dyYfOWYS7mQBGtnGqsy3C7uPldgEsRGmV7J0lhB8KsKouL0pZKHey73SsY8tSiQ2F&#10;RNAxDgXnodFkZJi5gWzyDs4bGZP0LVdenlK56fm9EDk3srNpQcuBNpqa73o0CNvsc6tvxsPz2zqb&#10;+9fduMm/2hrx+mpaPwGLNMW/MJzxEzpUiWnvRqsC6xEy8fiQogiLJbCzL+Z5OrdHWArgVcn/H6h+&#10;AQAA//8DAFBLAQItABQABgAIAAAAIQC2gziS/gAAAOEBAAATAAAAAAAAAAAAAAAAAAAAAABbQ29u&#10;dGVudF9UeXBlc10ueG1sUEsBAi0AFAAGAAgAAAAhADj9If/WAAAAlAEAAAsAAAAAAAAAAAAAAAAA&#10;LwEAAF9yZWxzLy5yZWxzUEsBAi0AFAAGAAgAAAAhAAAEZ9oyAgAAaQQAAA4AAAAAAAAAAAAAAAAA&#10;LgIAAGRycy9lMm9Eb2MueG1sUEsBAi0AFAAGAAgAAAAhADyXKbjfAAAACAEAAA8AAAAAAAAAAAAA&#10;AAAAjAQAAGRycy9kb3ducmV2LnhtbFBLBQYAAAAABAAEAPMAAACYBQAAAAA=&#10;" stroked="f">
                <v:textbox style="mso-fit-shape-to-text:t" inset="0,0,0,0">
                  <w:txbxContent>
                    <w:p w14:paraId="5830768E" w14:textId="77777777" w:rsidR="009F22DF" w:rsidRPr="005F10A5" w:rsidRDefault="009F22DF" w:rsidP="00F47D15">
                      <w:pPr>
                        <w:pStyle w:val="Caption"/>
                        <w:jc w:val="center"/>
                        <w:rPr>
                          <w:rFonts w:eastAsiaTheme="minorHAnsi" w:cstheme="minorHAnsi"/>
                          <w:noProof/>
                          <w:sz w:val="20"/>
                          <w:szCs w:val="20"/>
                        </w:rPr>
                      </w:pPr>
                      <w:bookmarkStart w:id="381" w:name="_Toc525254265"/>
                      <w:r>
                        <w:t xml:space="preserve">Figure </w:t>
                      </w:r>
                      <w:r>
                        <w:fldChar w:fldCharType="begin"/>
                      </w:r>
                      <w:r>
                        <w:instrText xml:space="preserve"> STYLEREF 2 \s </w:instrText>
                      </w:r>
                      <w:r>
                        <w:fldChar w:fldCharType="separate"/>
                      </w:r>
                      <w:r>
                        <w:rPr>
                          <w:noProof/>
                        </w:rPr>
                        <w:t>3.3</w:t>
                      </w:r>
                      <w:r>
                        <w:fldChar w:fldCharType="end"/>
                      </w:r>
                      <w:r>
                        <w:noBreakHyphen/>
                      </w:r>
                      <w:r>
                        <w:fldChar w:fldCharType="begin"/>
                      </w:r>
                      <w:r>
                        <w:instrText xml:space="preserve"> SEQ Figure \* ARABIC \s 2 </w:instrText>
                      </w:r>
                      <w:r>
                        <w:fldChar w:fldCharType="separate"/>
                      </w:r>
                      <w:r>
                        <w:rPr>
                          <w:noProof/>
                        </w:rPr>
                        <w:t>6</w:t>
                      </w:r>
                      <w:r>
                        <w:fldChar w:fldCharType="end"/>
                      </w:r>
                      <w:r>
                        <w:t xml:space="preserve">. </w:t>
                      </w:r>
                      <w:r w:rsidRPr="008A4463">
                        <w:t>Rotax 912 iSc Sport</w:t>
                      </w:r>
                      <w:bookmarkEnd w:id="381"/>
                    </w:p>
                  </w:txbxContent>
                </v:textbox>
                <w10:wrap type="through"/>
              </v:shape>
            </w:pict>
          </mc:Fallback>
        </mc:AlternateContent>
      </w:r>
    </w:p>
    <w:p w14:paraId="1D423759" w14:textId="77777777" w:rsidR="00F45CC1" w:rsidRDefault="00F45CC1" w:rsidP="00F45CC1">
      <w:pPr>
        <w:spacing w:line="360" w:lineRule="auto"/>
        <w:ind w:firstLine="720"/>
        <w:rPr>
          <w:rFonts w:ascii="Times New Roman" w:hAnsi="Times New Roman" w:cs="Times New Roman"/>
        </w:rPr>
      </w:pPr>
    </w:p>
    <w:p w14:paraId="10521A51" w14:textId="77777777" w:rsidR="00F45CC1" w:rsidRPr="0009498F" w:rsidRDefault="00F45CC1" w:rsidP="00F45CC1">
      <w:pPr>
        <w:rPr>
          <w:rFonts w:asciiTheme="majorHAnsi" w:hAnsiTheme="majorHAnsi" w:cstheme="majorBidi"/>
          <w:b/>
        </w:rPr>
      </w:pPr>
      <w:r w:rsidRPr="0009498F">
        <w:rPr>
          <w:b/>
        </w:rPr>
        <w:t xml:space="preserve">Bill of Materials </w:t>
      </w:r>
    </w:p>
    <w:p w14:paraId="38C845C1" w14:textId="77777777" w:rsidR="00F45CC1" w:rsidRDefault="00F45CC1" w:rsidP="00F45CC1">
      <w:pPr>
        <w:rPr>
          <w:sz w:val="22"/>
        </w:rPr>
      </w:pPr>
      <w:r>
        <w:t xml:space="preserve"> </w:t>
      </w:r>
    </w:p>
    <w:p w14:paraId="7628DD05" w14:textId="77777777" w:rsidR="00F45CC1" w:rsidRDefault="00F45CC1" w:rsidP="00F45CC1">
      <w:pPr>
        <w:ind w:firstLine="720"/>
      </w:pPr>
      <w:r>
        <w:t xml:space="preserve">An example of bill of materials is put below, although most of the parts are included this table might be updated later in the case of existing of missing parts. </w:t>
      </w:r>
    </w:p>
    <w:p w14:paraId="18B3F5D7" w14:textId="77777777" w:rsidR="00F45CC1" w:rsidRDefault="00F45CC1" w:rsidP="00F45CC1">
      <w:pPr>
        <w:pStyle w:val="Caption"/>
        <w:keepNext/>
        <w:jc w:val="center"/>
        <w:rPr>
          <w:rFonts w:ascii="Times New Roman" w:hAnsi="Times New Roman"/>
          <w:sz w:val="22"/>
        </w:rPr>
      </w:pPr>
      <w:bookmarkStart w:id="382" w:name="_Toc525256376"/>
      <w:r>
        <w:rPr>
          <w:rFonts w:ascii="Times New Roman" w:hAnsi="Times New Roman"/>
          <w:sz w:val="22"/>
        </w:rPr>
        <w:t xml:space="preserve">Table </w:t>
      </w:r>
      <w:r w:rsidR="00F47D15">
        <w:rPr>
          <w:rFonts w:ascii="Times New Roman" w:hAnsi="Times New Roman"/>
          <w:sz w:val="22"/>
        </w:rPr>
        <w:fldChar w:fldCharType="begin"/>
      </w:r>
      <w:r w:rsidR="00F47D15">
        <w:rPr>
          <w:rFonts w:ascii="Times New Roman" w:hAnsi="Times New Roman"/>
          <w:sz w:val="22"/>
        </w:rPr>
        <w:instrText xml:space="preserve"> STYLEREF 2 \s </w:instrText>
      </w:r>
      <w:r w:rsidR="00F47D15">
        <w:rPr>
          <w:rFonts w:ascii="Times New Roman" w:hAnsi="Times New Roman"/>
          <w:sz w:val="22"/>
        </w:rPr>
        <w:fldChar w:fldCharType="separate"/>
      </w:r>
      <w:r w:rsidR="00F47D15">
        <w:rPr>
          <w:rFonts w:ascii="Times New Roman" w:hAnsi="Times New Roman"/>
          <w:noProof/>
          <w:sz w:val="22"/>
        </w:rPr>
        <w:t>3.3</w:t>
      </w:r>
      <w:r w:rsidR="00F47D15">
        <w:rPr>
          <w:rFonts w:ascii="Times New Roman" w:hAnsi="Times New Roman"/>
          <w:sz w:val="22"/>
        </w:rPr>
        <w:fldChar w:fldCharType="end"/>
      </w:r>
      <w:r w:rsidR="00F47D15">
        <w:rPr>
          <w:rFonts w:ascii="Times New Roman" w:hAnsi="Times New Roman"/>
          <w:sz w:val="22"/>
        </w:rPr>
        <w:noBreakHyphen/>
      </w:r>
      <w:r w:rsidR="00F47D15">
        <w:rPr>
          <w:rFonts w:ascii="Times New Roman" w:hAnsi="Times New Roman"/>
          <w:sz w:val="22"/>
        </w:rPr>
        <w:fldChar w:fldCharType="begin"/>
      </w:r>
      <w:r w:rsidR="00F47D15">
        <w:rPr>
          <w:rFonts w:ascii="Times New Roman" w:hAnsi="Times New Roman"/>
          <w:sz w:val="22"/>
        </w:rPr>
        <w:instrText xml:space="preserve"> SEQ Table \* ARABIC \s 2 </w:instrText>
      </w:r>
      <w:r w:rsidR="00F47D15">
        <w:rPr>
          <w:rFonts w:ascii="Times New Roman" w:hAnsi="Times New Roman"/>
          <w:sz w:val="22"/>
        </w:rPr>
        <w:fldChar w:fldCharType="separate"/>
      </w:r>
      <w:r w:rsidR="00F47D15">
        <w:rPr>
          <w:rFonts w:ascii="Times New Roman" w:hAnsi="Times New Roman"/>
          <w:noProof/>
          <w:sz w:val="22"/>
        </w:rPr>
        <w:t>4</w:t>
      </w:r>
      <w:r w:rsidR="00F47D15">
        <w:rPr>
          <w:rFonts w:ascii="Times New Roman" w:hAnsi="Times New Roman"/>
          <w:sz w:val="22"/>
        </w:rPr>
        <w:fldChar w:fldCharType="end"/>
      </w:r>
      <w:r>
        <w:rPr>
          <w:rFonts w:ascii="Times New Roman" w:hAnsi="Times New Roman"/>
          <w:sz w:val="22"/>
        </w:rPr>
        <w:t xml:space="preserve"> Bill of Materials</w:t>
      </w:r>
      <w:bookmarkEnd w:id="382"/>
    </w:p>
    <w:tbl>
      <w:tblPr>
        <w:tblStyle w:val="GridTable4-Accent1"/>
        <w:tblW w:w="0" w:type="auto"/>
        <w:jc w:val="center"/>
        <w:tblInd w:w="0" w:type="dxa"/>
        <w:tblLook w:val="04A0" w:firstRow="1" w:lastRow="0" w:firstColumn="1" w:lastColumn="0" w:noHBand="0" w:noVBand="1"/>
      </w:tblPr>
      <w:tblGrid>
        <w:gridCol w:w="5395"/>
        <w:gridCol w:w="5395"/>
      </w:tblGrid>
      <w:tr w:rsidR="00F45CC1" w14:paraId="45D286AE" w14:textId="77777777" w:rsidTr="00BD2BA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395" w:type="dxa"/>
            <w:hideMark/>
          </w:tcPr>
          <w:p w14:paraId="4AEAF7AC" w14:textId="77777777" w:rsidR="00F45CC1" w:rsidRDefault="00F45CC1" w:rsidP="00BD2BA1">
            <w:pPr>
              <w:rPr>
                <w:rFonts w:ascii="Times New Roman" w:hAnsi="Times New Roman" w:cs="Times New Roman"/>
                <w:sz w:val="22"/>
              </w:rPr>
            </w:pPr>
            <w:r>
              <w:rPr>
                <w:rFonts w:ascii="Times New Roman" w:hAnsi="Times New Roman" w:cs="Times New Roman"/>
              </w:rPr>
              <w:t>Accessories</w:t>
            </w:r>
          </w:p>
        </w:tc>
        <w:tc>
          <w:tcPr>
            <w:tcW w:w="5395" w:type="dxa"/>
          </w:tcPr>
          <w:p w14:paraId="332C4EA9" w14:textId="77777777" w:rsidR="00F45CC1" w:rsidRDefault="00F45CC1" w:rsidP="00BD2BA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p>
        </w:tc>
      </w:tr>
      <w:tr w:rsidR="00F45CC1" w14:paraId="3BFB151A" w14:textId="77777777" w:rsidTr="00BD2BA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395"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hideMark/>
          </w:tcPr>
          <w:p w14:paraId="3885A085" w14:textId="77777777" w:rsidR="00F45CC1" w:rsidRDefault="00F45CC1" w:rsidP="00BD2BA1">
            <w:pPr>
              <w:rPr>
                <w:rFonts w:ascii="Times New Roman" w:hAnsi="Times New Roman" w:cs="Times New Roman"/>
              </w:rPr>
            </w:pPr>
            <w:r>
              <w:rPr>
                <w:rFonts w:ascii="Times New Roman" w:hAnsi="Times New Roman" w:cs="Times New Roman"/>
              </w:rPr>
              <w:t>Rotax 912 iSc Sport Engine</w:t>
            </w:r>
          </w:p>
        </w:tc>
        <w:tc>
          <w:tcPr>
            <w:tcW w:w="5395"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hideMark/>
          </w:tcPr>
          <w:p w14:paraId="796BE9F3" w14:textId="77777777" w:rsidR="00F45CC1" w:rsidRDefault="00F45CC1" w:rsidP="00BD2BA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1</w:t>
            </w:r>
          </w:p>
        </w:tc>
      </w:tr>
      <w:tr w:rsidR="00F45CC1" w14:paraId="0075F3FF" w14:textId="77777777" w:rsidTr="00BD2BA1">
        <w:trPr>
          <w:jc w:val="center"/>
        </w:trPr>
        <w:tc>
          <w:tcPr>
            <w:cnfStyle w:val="001000000000" w:firstRow="0" w:lastRow="0" w:firstColumn="1" w:lastColumn="0" w:oddVBand="0" w:evenVBand="0" w:oddHBand="0" w:evenHBand="0" w:firstRowFirstColumn="0" w:firstRowLastColumn="0" w:lastRowFirstColumn="0" w:lastRowLastColumn="0"/>
            <w:tcW w:w="5395"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hideMark/>
          </w:tcPr>
          <w:p w14:paraId="2A6549CF" w14:textId="77777777" w:rsidR="00F45CC1" w:rsidRDefault="00F45CC1" w:rsidP="00BD2BA1">
            <w:pPr>
              <w:rPr>
                <w:rFonts w:ascii="Times New Roman" w:hAnsi="Times New Roman" w:cs="Times New Roman"/>
              </w:rPr>
            </w:pPr>
            <w:r>
              <w:rPr>
                <w:rFonts w:ascii="Times New Roman" w:hAnsi="Times New Roman" w:cs="Times New Roman"/>
              </w:rPr>
              <w:t>Propeller Flange</w:t>
            </w:r>
          </w:p>
        </w:tc>
        <w:tc>
          <w:tcPr>
            <w:tcW w:w="5395"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hideMark/>
          </w:tcPr>
          <w:p w14:paraId="0ACD48FE" w14:textId="77777777" w:rsidR="00F45CC1" w:rsidRDefault="00F45CC1" w:rsidP="00BD2BA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1</w:t>
            </w:r>
          </w:p>
        </w:tc>
      </w:tr>
      <w:tr w:rsidR="00F45CC1" w14:paraId="32B3581F" w14:textId="77777777" w:rsidTr="00BD2BA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395"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hideMark/>
          </w:tcPr>
          <w:p w14:paraId="481E2832" w14:textId="77777777" w:rsidR="00F45CC1" w:rsidRDefault="00F45CC1" w:rsidP="00BD2BA1">
            <w:pPr>
              <w:rPr>
                <w:rFonts w:ascii="Times New Roman" w:hAnsi="Times New Roman" w:cs="Times New Roman"/>
              </w:rPr>
            </w:pPr>
            <w:r>
              <w:rPr>
                <w:rFonts w:ascii="Times New Roman" w:hAnsi="Times New Roman" w:cs="Times New Roman"/>
              </w:rPr>
              <w:t>Propeller Gearbox</w:t>
            </w:r>
          </w:p>
        </w:tc>
        <w:tc>
          <w:tcPr>
            <w:tcW w:w="5395"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hideMark/>
          </w:tcPr>
          <w:p w14:paraId="47F8E699" w14:textId="77777777" w:rsidR="00F45CC1" w:rsidRDefault="00F45CC1" w:rsidP="00BD2BA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1</w:t>
            </w:r>
          </w:p>
        </w:tc>
      </w:tr>
      <w:tr w:rsidR="00F45CC1" w14:paraId="5D298E02" w14:textId="77777777" w:rsidTr="00BD2BA1">
        <w:trPr>
          <w:jc w:val="center"/>
        </w:trPr>
        <w:tc>
          <w:tcPr>
            <w:cnfStyle w:val="001000000000" w:firstRow="0" w:lastRow="0" w:firstColumn="1" w:lastColumn="0" w:oddVBand="0" w:evenVBand="0" w:oddHBand="0" w:evenHBand="0" w:firstRowFirstColumn="0" w:firstRowLastColumn="0" w:lastRowFirstColumn="0" w:lastRowLastColumn="0"/>
            <w:tcW w:w="5395"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hideMark/>
          </w:tcPr>
          <w:p w14:paraId="25485D41" w14:textId="77777777" w:rsidR="00F45CC1" w:rsidRDefault="00F45CC1" w:rsidP="00BD2BA1">
            <w:pPr>
              <w:rPr>
                <w:rFonts w:ascii="Times New Roman" w:hAnsi="Times New Roman" w:cs="Times New Roman"/>
              </w:rPr>
            </w:pPr>
            <w:r>
              <w:rPr>
                <w:rFonts w:ascii="Times New Roman" w:hAnsi="Times New Roman" w:cs="Times New Roman"/>
              </w:rPr>
              <w:t>Throttle Valve Support Assy.</w:t>
            </w:r>
          </w:p>
        </w:tc>
        <w:tc>
          <w:tcPr>
            <w:tcW w:w="5395"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hideMark/>
          </w:tcPr>
          <w:p w14:paraId="642E3EBC" w14:textId="77777777" w:rsidR="00F45CC1" w:rsidRDefault="00F45CC1" w:rsidP="00BD2BA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1</w:t>
            </w:r>
          </w:p>
        </w:tc>
      </w:tr>
      <w:tr w:rsidR="00F45CC1" w14:paraId="14C5255B" w14:textId="77777777" w:rsidTr="00BD2BA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395"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hideMark/>
          </w:tcPr>
          <w:p w14:paraId="1E39C928" w14:textId="77777777" w:rsidR="00F45CC1" w:rsidRDefault="00F45CC1" w:rsidP="00BD2BA1">
            <w:pPr>
              <w:rPr>
                <w:rFonts w:ascii="Times New Roman" w:hAnsi="Times New Roman" w:cs="Times New Roman"/>
              </w:rPr>
            </w:pPr>
            <w:r>
              <w:rPr>
                <w:rFonts w:ascii="Times New Roman" w:hAnsi="Times New Roman" w:cs="Times New Roman"/>
              </w:rPr>
              <w:t>Airbox</w:t>
            </w:r>
          </w:p>
        </w:tc>
        <w:tc>
          <w:tcPr>
            <w:tcW w:w="5395"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hideMark/>
          </w:tcPr>
          <w:p w14:paraId="29E6C29F" w14:textId="77777777" w:rsidR="00F45CC1" w:rsidRDefault="00F45CC1" w:rsidP="00BD2BA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1</w:t>
            </w:r>
          </w:p>
        </w:tc>
      </w:tr>
      <w:tr w:rsidR="00F45CC1" w14:paraId="3DF3EB87" w14:textId="77777777" w:rsidTr="00BD2BA1">
        <w:trPr>
          <w:jc w:val="center"/>
        </w:trPr>
        <w:tc>
          <w:tcPr>
            <w:cnfStyle w:val="001000000000" w:firstRow="0" w:lastRow="0" w:firstColumn="1" w:lastColumn="0" w:oddVBand="0" w:evenVBand="0" w:oddHBand="0" w:evenHBand="0" w:firstRowFirstColumn="0" w:firstRowLastColumn="0" w:lastRowFirstColumn="0" w:lastRowLastColumn="0"/>
            <w:tcW w:w="5395"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hideMark/>
          </w:tcPr>
          <w:p w14:paraId="6A36D47F" w14:textId="77777777" w:rsidR="00F45CC1" w:rsidRDefault="00F45CC1" w:rsidP="00BD2BA1">
            <w:pPr>
              <w:rPr>
                <w:rFonts w:ascii="Times New Roman" w:hAnsi="Times New Roman" w:cs="Times New Roman"/>
              </w:rPr>
            </w:pPr>
            <w:r>
              <w:rPr>
                <w:rFonts w:ascii="Times New Roman" w:hAnsi="Times New Roman" w:cs="Times New Roman"/>
              </w:rPr>
              <w:t>Fuel Rails</w:t>
            </w:r>
          </w:p>
        </w:tc>
        <w:tc>
          <w:tcPr>
            <w:tcW w:w="5395"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hideMark/>
          </w:tcPr>
          <w:p w14:paraId="5482EE11" w14:textId="77777777" w:rsidR="00F45CC1" w:rsidRDefault="00F45CC1" w:rsidP="00BD2BA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2</w:t>
            </w:r>
          </w:p>
        </w:tc>
      </w:tr>
      <w:tr w:rsidR="00F45CC1" w14:paraId="41D481A7" w14:textId="77777777" w:rsidTr="00BD2BA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395"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hideMark/>
          </w:tcPr>
          <w:p w14:paraId="519F5C5B" w14:textId="77777777" w:rsidR="00F45CC1" w:rsidRDefault="00F45CC1" w:rsidP="00BD2BA1">
            <w:pPr>
              <w:rPr>
                <w:rFonts w:ascii="Times New Roman" w:hAnsi="Times New Roman" w:cs="Times New Roman"/>
              </w:rPr>
            </w:pPr>
            <w:r>
              <w:rPr>
                <w:rFonts w:ascii="Times New Roman" w:hAnsi="Times New Roman" w:cs="Times New Roman"/>
              </w:rPr>
              <w:t>Engine Suspension Frame (Ring Mount)</w:t>
            </w:r>
          </w:p>
        </w:tc>
        <w:tc>
          <w:tcPr>
            <w:tcW w:w="5395"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hideMark/>
          </w:tcPr>
          <w:p w14:paraId="69A6DF61" w14:textId="77777777" w:rsidR="00F45CC1" w:rsidRDefault="00F45CC1" w:rsidP="00BD2BA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1</w:t>
            </w:r>
          </w:p>
        </w:tc>
      </w:tr>
      <w:tr w:rsidR="00F45CC1" w14:paraId="5F42249B" w14:textId="77777777" w:rsidTr="00BD2BA1">
        <w:trPr>
          <w:jc w:val="center"/>
        </w:trPr>
        <w:tc>
          <w:tcPr>
            <w:cnfStyle w:val="001000000000" w:firstRow="0" w:lastRow="0" w:firstColumn="1" w:lastColumn="0" w:oddVBand="0" w:evenVBand="0" w:oddHBand="0" w:evenHBand="0" w:firstRowFirstColumn="0" w:firstRowLastColumn="0" w:lastRowFirstColumn="0" w:lastRowLastColumn="0"/>
            <w:tcW w:w="5395"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hideMark/>
          </w:tcPr>
          <w:p w14:paraId="107EAF59" w14:textId="77777777" w:rsidR="00F45CC1" w:rsidRDefault="00F45CC1" w:rsidP="00BD2BA1">
            <w:pPr>
              <w:rPr>
                <w:rFonts w:ascii="Times New Roman" w:hAnsi="Times New Roman" w:cs="Times New Roman"/>
              </w:rPr>
            </w:pPr>
            <w:r>
              <w:rPr>
                <w:rFonts w:ascii="Times New Roman" w:hAnsi="Times New Roman" w:cs="Times New Roman"/>
              </w:rPr>
              <w:t>Fuel Pump Assembly</w:t>
            </w:r>
          </w:p>
        </w:tc>
        <w:tc>
          <w:tcPr>
            <w:tcW w:w="5395"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hideMark/>
          </w:tcPr>
          <w:p w14:paraId="6719AE57" w14:textId="77777777" w:rsidR="00F45CC1" w:rsidRDefault="00F45CC1" w:rsidP="00BD2BA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2</w:t>
            </w:r>
          </w:p>
        </w:tc>
      </w:tr>
      <w:tr w:rsidR="00F45CC1" w14:paraId="12B9790B" w14:textId="77777777" w:rsidTr="00BD2BA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395"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hideMark/>
          </w:tcPr>
          <w:p w14:paraId="078348D2" w14:textId="77777777" w:rsidR="00F45CC1" w:rsidRDefault="00F45CC1" w:rsidP="00BD2BA1">
            <w:pPr>
              <w:rPr>
                <w:rFonts w:ascii="Times New Roman" w:hAnsi="Times New Roman" w:cs="Times New Roman"/>
              </w:rPr>
            </w:pPr>
            <w:r>
              <w:rPr>
                <w:rFonts w:ascii="Times New Roman" w:hAnsi="Times New Roman" w:cs="Times New Roman"/>
              </w:rPr>
              <w:t>Oil Filter</w:t>
            </w:r>
          </w:p>
        </w:tc>
        <w:tc>
          <w:tcPr>
            <w:tcW w:w="5395"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hideMark/>
          </w:tcPr>
          <w:p w14:paraId="528D5317" w14:textId="77777777" w:rsidR="00F45CC1" w:rsidRDefault="00F45CC1" w:rsidP="00BD2BA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1</w:t>
            </w:r>
          </w:p>
        </w:tc>
      </w:tr>
      <w:tr w:rsidR="00F45CC1" w14:paraId="6141FB77" w14:textId="77777777" w:rsidTr="00BD2BA1">
        <w:trPr>
          <w:jc w:val="center"/>
        </w:trPr>
        <w:tc>
          <w:tcPr>
            <w:cnfStyle w:val="001000000000" w:firstRow="0" w:lastRow="0" w:firstColumn="1" w:lastColumn="0" w:oddVBand="0" w:evenVBand="0" w:oddHBand="0" w:evenHBand="0" w:firstRowFirstColumn="0" w:firstRowLastColumn="0" w:lastRowFirstColumn="0" w:lastRowLastColumn="0"/>
            <w:tcW w:w="5395"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hideMark/>
          </w:tcPr>
          <w:p w14:paraId="70654CBF" w14:textId="77777777" w:rsidR="00F45CC1" w:rsidRDefault="00F45CC1" w:rsidP="00BD2BA1">
            <w:pPr>
              <w:rPr>
                <w:rFonts w:ascii="Times New Roman" w:hAnsi="Times New Roman" w:cs="Times New Roman"/>
              </w:rPr>
            </w:pPr>
            <w:r>
              <w:rPr>
                <w:rFonts w:ascii="Times New Roman" w:hAnsi="Times New Roman" w:cs="Times New Roman"/>
              </w:rPr>
              <w:t>Oil Cooler</w:t>
            </w:r>
          </w:p>
        </w:tc>
        <w:tc>
          <w:tcPr>
            <w:tcW w:w="5395"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hideMark/>
          </w:tcPr>
          <w:p w14:paraId="793E2C9A" w14:textId="77777777" w:rsidR="00F45CC1" w:rsidRDefault="00F45CC1" w:rsidP="00BD2BA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1</w:t>
            </w:r>
          </w:p>
        </w:tc>
      </w:tr>
      <w:tr w:rsidR="00F45CC1" w14:paraId="50672E45" w14:textId="77777777" w:rsidTr="00BD2BA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395"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hideMark/>
          </w:tcPr>
          <w:p w14:paraId="3B58F73F" w14:textId="77777777" w:rsidR="00F45CC1" w:rsidRDefault="00F45CC1" w:rsidP="00BD2BA1">
            <w:pPr>
              <w:rPr>
                <w:rFonts w:ascii="Times New Roman" w:hAnsi="Times New Roman" w:cs="Times New Roman"/>
              </w:rPr>
            </w:pPr>
            <w:r>
              <w:rPr>
                <w:rFonts w:ascii="Times New Roman" w:hAnsi="Times New Roman" w:cs="Times New Roman"/>
              </w:rPr>
              <w:t>Oil Tank</w:t>
            </w:r>
          </w:p>
        </w:tc>
        <w:tc>
          <w:tcPr>
            <w:tcW w:w="5395"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hideMark/>
          </w:tcPr>
          <w:p w14:paraId="5F11FEC1" w14:textId="77777777" w:rsidR="00F45CC1" w:rsidRDefault="00F45CC1" w:rsidP="00BD2BA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1</w:t>
            </w:r>
          </w:p>
        </w:tc>
      </w:tr>
      <w:tr w:rsidR="00F45CC1" w14:paraId="1A2A943C" w14:textId="77777777" w:rsidTr="00BD2BA1">
        <w:trPr>
          <w:jc w:val="center"/>
        </w:trPr>
        <w:tc>
          <w:tcPr>
            <w:cnfStyle w:val="001000000000" w:firstRow="0" w:lastRow="0" w:firstColumn="1" w:lastColumn="0" w:oddVBand="0" w:evenVBand="0" w:oddHBand="0" w:evenHBand="0" w:firstRowFirstColumn="0" w:firstRowLastColumn="0" w:lastRowFirstColumn="0" w:lastRowLastColumn="0"/>
            <w:tcW w:w="5395"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hideMark/>
          </w:tcPr>
          <w:p w14:paraId="2166E615" w14:textId="77777777" w:rsidR="00F45CC1" w:rsidRDefault="00F45CC1" w:rsidP="00BD2BA1">
            <w:pPr>
              <w:rPr>
                <w:rFonts w:ascii="Times New Roman" w:hAnsi="Times New Roman" w:cs="Times New Roman"/>
              </w:rPr>
            </w:pPr>
            <w:r>
              <w:rPr>
                <w:rFonts w:ascii="Times New Roman" w:hAnsi="Times New Roman" w:cs="Times New Roman"/>
              </w:rPr>
              <w:t>Oil Pump</w:t>
            </w:r>
          </w:p>
        </w:tc>
        <w:tc>
          <w:tcPr>
            <w:tcW w:w="5395"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hideMark/>
          </w:tcPr>
          <w:p w14:paraId="03958561" w14:textId="77777777" w:rsidR="00F45CC1" w:rsidRDefault="00F45CC1" w:rsidP="00BD2BA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1</w:t>
            </w:r>
          </w:p>
        </w:tc>
      </w:tr>
      <w:tr w:rsidR="00F45CC1" w14:paraId="187D39D1" w14:textId="77777777" w:rsidTr="00BD2BA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395"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hideMark/>
          </w:tcPr>
          <w:p w14:paraId="6E858BE6" w14:textId="77777777" w:rsidR="00F45CC1" w:rsidRDefault="00F45CC1" w:rsidP="00BD2BA1">
            <w:pPr>
              <w:rPr>
                <w:rFonts w:ascii="Times New Roman" w:hAnsi="Times New Roman" w:cs="Times New Roman"/>
              </w:rPr>
            </w:pPr>
            <w:r>
              <w:rPr>
                <w:rFonts w:ascii="Times New Roman" w:hAnsi="Times New Roman" w:cs="Times New Roman"/>
              </w:rPr>
              <w:t>Pressure Gauge</w:t>
            </w:r>
          </w:p>
        </w:tc>
        <w:tc>
          <w:tcPr>
            <w:tcW w:w="5395"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hideMark/>
          </w:tcPr>
          <w:p w14:paraId="1454E90C" w14:textId="77777777" w:rsidR="00F45CC1" w:rsidRDefault="00F45CC1" w:rsidP="00BD2BA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1</w:t>
            </w:r>
          </w:p>
        </w:tc>
      </w:tr>
      <w:tr w:rsidR="00F45CC1" w14:paraId="153FDC8F" w14:textId="77777777" w:rsidTr="00BD2BA1">
        <w:trPr>
          <w:jc w:val="center"/>
        </w:trPr>
        <w:tc>
          <w:tcPr>
            <w:cnfStyle w:val="001000000000" w:firstRow="0" w:lastRow="0" w:firstColumn="1" w:lastColumn="0" w:oddVBand="0" w:evenVBand="0" w:oddHBand="0" w:evenHBand="0" w:firstRowFirstColumn="0" w:firstRowLastColumn="0" w:lastRowFirstColumn="0" w:lastRowLastColumn="0"/>
            <w:tcW w:w="5395"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hideMark/>
          </w:tcPr>
          <w:p w14:paraId="171FD335" w14:textId="77777777" w:rsidR="00F45CC1" w:rsidRDefault="00F45CC1" w:rsidP="00BD2BA1">
            <w:pPr>
              <w:rPr>
                <w:rFonts w:ascii="Times New Roman" w:hAnsi="Times New Roman" w:cs="Times New Roman"/>
              </w:rPr>
            </w:pPr>
            <w:r>
              <w:rPr>
                <w:rFonts w:ascii="Times New Roman" w:hAnsi="Times New Roman" w:cs="Times New Roman"/>
              </w:rPr>
              <w:t>Exhaust Flange</w:t>
            </w:r>
          </w:p>
        </w:tc>
        <w:tc>
          <w:tcPr>
            <w:tcW w:w="5395"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hideMark/>
          </w:tcPr>
          <w:p w14:paraId="3AF64849" w14:textId="77777777" w:rsidR="00F45CC1" w:rsidRDefault="00F45CC1" w:rsidP="00BD2BA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4</w:t>
            </w:r>
          </w:p>
        </w:tc>
      </w:tr>
      <w:tr w:rsidR="00F45CC1" w14:paraId="07D9AC65" w14:textId="77777777" w:rsidTr="00BD2BA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395"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hideMark/>
          </w:tcPr>
          <w:p w14:paraId="4DFD0ABA" w14:textId="77777777" w:rsidR="00F45CC1" w:rsidRDefault="00F45CC1" w:rsidP="00BD2BA1">
            <w:pPr>
              <w:rPr>
                <w:rFonts w:ascii="Times New Roman" w:hAnsi="Times New Roman" w:cs="Times New Roman"/>
              </w:rPr>
            </w:pPr>
            <w:r>
              <w:rPr>
                <w:rFonts w:ascii="Times New Roman" w:hAnsi="Times New Roman" w:cs="Times New Roman"/>
              </w:rPr>
              <w:t>EGT Temperature Sensor</w:t>
            </w:r>
          </w:p>
        </w:tc>
        <w:tc>
          <w:tcPr>
            <w:tcW w:w="5395"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hideMark/>
          </w:tcPr>
          <w:p w14:paraId="7F9164EC" w14:textId="77777777" w:rsidR="00F45CC1" w:rsidRDefault="00F45CC1" w:rsidP="00BD2BA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4</w:t>
            </w:r>
          </w:p>
        </w:tc>
      </w:tr>
      <w:tr w:rsidR="00F45CC1" w14:paraId="7378702C" w14:textId="77777777" w:rsidTr="00BD2BA1">
        <w:trPr>
          <w:jc w:val="center"/>
        </w:trPr>
        <w:tc>
          <w:tcPr>
            <w:cnfStyle w:val="001000000000" w:firstRow="0" w:lastRow="0" w:firstColumn="1" w:lastColumn="0" w:oddVBand="0" w:evenVBand="0" w:oddHBand="0" w:evenHBand="0" w:firstRowFirstColumn="0" w:firstRowLastColumn="0" w:lastRowFirstColumn="0" w:lastRowLastColumn="0"/>
            <w:tcW w:w="5395"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hideMark/>
          </w:tcPr>
          <w:p w14:paraId="44B75F81" w14:textId="77777777" w:rsidR="00F45CC1" w:rsidRDefault="00F45CC1" w:rsidP="00BD2BA1">
            <w:pPr>
              <w:rPr>
                <w:rFonts w:ascii="Times New Roman" w:hAnsi="Times New Roman" w:cs="Times New Roman"/>
              </w:rPr>
            </w:pPr>
            <w:r>
              <w:rPr>
                <w:rFonts w:ascii="Times New Roman" w:hAnsi="Times New Roman" w:cs="Times New Roman"/>
              </w:rPr>
              <w:t>Tension Spring</w:t>
            </w:r>
          </w:p>
        </w:tc>
        <w:tc>
          <w:tcPr>
            <w:tcW w:w="5395"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hideMark/>
          </w:tcPr>
          <w:p w14:paraId="49D7B646" w14:textId="77777777" w:rsidR="00F45CC1" w:rsidRDefault="00F45CC1" w:rsidP="00BD2BA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8</w:t>
            </w:r>
          </w:p>
        </w:tc>
      </w:tr>
      <w:tr w:rsidR="00F45CC1" w14:paraId="36C4DFFA" w14:textId="77777777" w:rsidTr="00BD2BA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395"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hideMark/>
          </w:tcPr>
          <w:p w14:paraId="6E743288" w14:textId="77777777" w:rsidR="00F45CC1" w:rsidRDefault="00F45CC1" w:rsidP="00BD2BA1">
            <w:pPr>
              <w:rPr>
                <w:rFonts w:ascii="Times New Roman" w:hAnsi="Times New Roman" w:cs="Times New Roman"/>
              </w:rPr>
            </w:pPr>
            <w:r>
              <w:rPr>
                <w:rFonts w:ascii="Times New Roman" w:hAnsi="Times New Roman" w:cs="Times New Roman"/>
              </w:rPr>
              <w:t>Muffler Assy.</w:t>
            </w:r>
          </w:p>
        </w:tc>
        <w:tc>
          <w:tcPr>
            <w:tcW w:w="5395"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hideMark/>
          </w:tcPr>
          <w:p w14:paraId="7AC370A2" w14:textId="77777777" w:rsidR="00F45CC1" w:rsidRDefault="00F45CC1" w:rsidP="00BD2BA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1</w:t>
            </w:r>
          </w:p>
        </w:tc>
      </w:tr>
      <w:tr w:rsidR="00F45CC1" w14:paraId="0808EA51" w14:textId="77777777" w:rsidTr="00BD2BA1">
        <w:trPr>
          <w:jc w:val="center"/>
        </w:trPr>
        <w:tc>
          <w:tcPr>
            <w:cnfStyle w:val="001000000000" w:firstRow="0" w:lastRow="0" w:firstColumn="1" w:lastColumn="0" w:oddVBand="0" w:evenVBand="0" w:oddHBand="0" w:evenHBand="0" w:firstRowFirstColumn="0" w:firstRowLastColumn="0" w:lastRowFirstColumn="0" w:lastRowLastColumn="0"/>
            <w:tcW w:w="5395"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hideMark/>
          </w:tcPr>
          <w:p w14:paraId="39D14DAA" w14:textId="77777777" w:rsidR="00F45CC1" w:rsidRDefault="00F45CC1" w:rsidP="00BD2BA1">
            <w:pPr>
              <w:rPr>
                <w:rFonts w:ascii="Times New Roman" w:hAnsi="Times New Roman" w:cs="Times New Roman"/>
              </w:rPr>
            </w:pPr>
            <w:r>
              <w:rPr>
                <w:rFonts w:ascii="Times New Roman" w:hAnsi="Times New Roman" w:cs="Times New Roman"/>
              </w:rPr>
              <w:t>Expansion Tank Assy.</w:t>
            </w:r>
          </w:p>
        </w:tc>
        <w:tc>
          <w:tcPr>
            <w:tcW w:w="5395"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hideMark/>
          </w:tcPr>
          <w:p w14:paraId="2D9D566A" w14:textId="77777777" w:rsidR="00F45CC1" w:rsidRDefault="00F45CC1" w:rsidP="00BD2BA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1</w:t>
            </w:r>
          </w:p>
        </w:tc>
      </w:tr>
      <w:tr w:rsidR="00F45CC1" w14:paraId="437F9BF2" w14:textId="77777777" w:rsidTr="00BD2BA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395"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hideMark/>
          </w:tcPr>
          <w:p w14:paraId="5911D5AE" w14:textId="77777777" w:rsidR="00F45CC1" w:rsidRDefault="00F45CC1" w:rsidP="00BD2BA1">
            <w:pPr>
              <w:rPr>
                <w:rFonts w:ascii="Times New Roman" w:hAnsi="Times New Roman" w:cs="Times New Roman"/>
              </w:rPr>
            </w:pPr>
            <w:r>
              <w:rPr>
                <w:rFonts w:ascii="Times New Roman" w:hAnsi="Times New Roman" w:cs="Times New Roman"/>
              </w:rPr>
              <w:t>Temperature Sensor for Radiator</w:t>
            </w:r>
          </w:p>
        </w:tc>
        <w:tc>
          <w:tcPr>
            <w:tcW w:w="5395"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hideMark/>
          </w:tcPr>
          <w:p w14:paraId="1C3F4D27" w14:textId="77777777" w:rsidR="00F45CC1" w:rsidRDefault="00F45CC1" w:rsidP="00BD2BA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1</w:t>
            </w:r>
          </w:p>
        </w:tc>
      </w:tr>
      <w:tr w:rsidR="00F45CC1" w14:paraId="590029E2" w14:textId="77777777" w:rsidTr="00BD2BA1">
        <w:trPr>
          <w:jc w:val="center"/>
        </w:trPr>
        <w:tc>
          <w:tcPr>
            <w:cnfStyle w:val="001000000000" w:firstRow="0" w:lastRow="0" w:firstColumn="1" w:lastColumn="0" w:oddVBand="0" w:evenVBand="0" w:oddHBand="0" w:evenHBand="0" w:firstRowFirstColumn="0" w:firstRowLastColumn="0" w:lastRowFirstColumn="0" w:lastRowLastColumn="0"/>
            <w:tcW w:w="5395"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hideMark/>
          </w:tcPr>
          <w:p w14:paraId="118E7765" w14:textId="77777777" w:rsidR="00F45CC1" w:rsidRDefault="00F45CC1" w:rsidP="00BD2BA1">
            <w:pPr>
              <w:rPr>
                <w:rFonts w:ascii="Times New Roman" w:hAnsi="Times New Roman" w:cs="Times New Roman"/>
              </w:rPr>
            </w:pPr>
            <w:r>
              <w:rPr>
                <w:rFonts w:ascii="Times New Roman" w:hAnsi="Times New Roman" w:cs="Times New Roman"/>
              </w:rPr>
              <w:t>Radiator</w:t>
            </w:r>
          </w:p>
        </w:tc>
        <w:tc>
          <w:tcPr>
            <w:tcW w:w="5395"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hideMark/>
          </w:tcPr>
          <w:p w14:paraId="2187276C" w14:textId="77777777" w:rsidR="00F45CC1" w:rsidRDefault="00F45CC1" w:rsidP="00BD2BA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1</w:t>
            </w:r>
          </w:p>
        </w:tc>
      </w:tr>
      <w:tr w:rsidR="00F45CC1" w14:paraId="4AFB7C78" w14:textId="77777777" w:rsidTr="00BD2BA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395"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hideMark/>
          </w:tcPr>
          <w:p w14:paraId="7653A029" w14:textId="77777777" w:rsidR="00F45CC1" w:rsidRDefault="00F45CC1" w:rsidP="00BD2BA1">
            <w:pPr>
              <w:rPr>
                <w:rFonts w:ascii="Times New Roman" w:hAnsi="Times New Roman" w:cs="Times New Roman"/>
              </w:rPr>
            </w:pPr>
            <w:r>
              <w:rPr>
                <w:rFonts w:ascii="Times New Roman" w:hAnsi="Times New Roman" w:cs="Times New Roman"/>
              </w:rPr>
              <w:t>Overflow Bottle</w:t>
            </w:r>
          </w:p>
        </w:tc>
        <w:tc>
          <w:tcPr>
            <w:tcW w:w="5395"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hideMark/>
          </w:tcPr>
          <w:p w14:paraId="013435AA" w14:textId="77777777" w:rsidR="00F45CC1" w:rsidRDefault="00F45CC1" w:rsidP="00BD2BA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1</w:t>
            </w:r>
          </w:p>
        </w:tc>
      </w:tr>
      <w:tr w:rsidR="00F45CC1" w14:paraId="5B049582" w14:textId="77777777" w:rsidTr="00BD2BA1">
        <w:trPr>
          <w:jc w:val="center"/>
        </w:trPr>
        <w:tc>
          <w:tcPr>
            <w:cnfStyle w:val="001000000000" w:firstRow="0" w:lastRow="0" w:firstColumn="1" w:lastColumn="0" w:oddVBand="0" w:evenVBand="0" w:oddHBand="0" w:evenHBand="0" w:firstRowFirstColumn="0" w:firstRowLastColumn="0" w:lastRowFirstColumn="0" w:lastRowLastColumn="0"/>
            <w:tcW w:w="5395"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hideMark/>
          </w:tcPr>
          <w:p w14:paraId="2CE2ECE6" w14:textId="77777777" w:rsidR="00F45CC1" w:rsidRDefault="00F45CC1" w:rsidP="00BD2BA1">
            <w:pPr>
              <w:rPr>
                <w:rFonts w:ascii="Times New Roman" w:hAnsi="Times New Roman" w:cs="Times New Roman"/>
              </w:rPr>
            </w:pPr>
            <w:r>
              <w:rPr>
                <w:rFonts w:ascii="Times New Roman" w:hAnsi="Times New Roman" w:cs="Times New Roman"/>
              </w:rPr>
              <w:t>Water Pump Housing</w:t>
            </w:r>
          </w:p>
        </w:tc>
        <w:tc>
          <w:tcPr>
            <w:tcW w:w="5395"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hideMark/>
          </w:tcPr>
          <w:p w14:paraId="18A708AD" w14:textId="77777777" w:rsidR="00F45CC1" w:rsidRDefault="00F45CC1" w:rsidP="00BD2BA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1</w:t>
            </w:r>
          </w:p>
        </w:tc>
      </w:tr>
      <w:tr w:rsidR="00F45CC1" w14:paraId="2CA4E0E9" w14:textId="77777777" w:rsidTr="00BD2BA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395"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hideMark/>
          </w:tcPr>
          <w:p w14:paraId="59E89310" w14:textId="77777777" w:rsidR="00F45CC1" w:rsidRDefault="00F45CC1" w:rsidP="00BD2BA1">
            <w:pPr>
              <w:rPr>
                <w:rFonts w:ascii="Times New Roman" w:hAnsi="Times New Roman" w:cs="Times New Roman"/>
              </w:rPr>
            </w:pPr>
            <w:r>
              <w:rPr>
                <w:rFonts w:ascii="Times New Roman" w:hAnsi="Times New Roman" w:cs="Times New Roman"/>
              </w:rPr>
              <w:t>Fuse Box Assembly</w:t>
            </w:r>
          </w:p>
        </w:tc>
        <w:tc>
          <w:tcPr>
            <w:tcW w:w="5395"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hideMark/>
          </w:tcPr>
          <w:p w14:paraId="4A5EA9CC" w14:textId="77777777" w:rsidR="00F45CC1" w:rsidRDefault="00F45CC1" w:rsidP="00BD2BA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1</w:t>
            </w:r>
          </w:p>
        </w:tc>
      </w:tr>
      <w:tr w:rsidR="00F45CC1" w14:paraId="536AE389" w14:textId="77777777" w:rsidTr="00BD2BA1">
        <w:trPr>
          <w:jc w:val="center"/>
        </w:trPr>
        <w:tc>
          <w:tcPr>
            <w:cnfStyle w:val="001000000000" w:firstRow="0" w:lastRow="0" w:firstColumn="1" w:lastColumn="0" w:oddVBand="0" w:evenVBand="0" w:oddHBand="0" w:evenHBand="0" w:firstRowFirstColumn="0" w:firstRowLastColumn="0" w:lastRowFirstColumn="0" w:lastRowLastColumn="0"/>
            <w:tcW w:w="5395"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hideMark/>
          </w:tcPr>
          <w:p w14:paraId="4C551067" w14:textId="77777777" w:rsidR="00F45CC1" w:rsidRDefault="00F45CC1" w:rsidP="00BD2BA1">
            <w:pPr>
              <w:rPr>
                <w:rFonts w:ascii="Times New Roman" w:hAnsi="Times New Roman" w:cs="Times New Roman"/>
                <w:b w:val="0"/>
                <w:bCs w:val="0"/>
              </w:rPr>
            </w:pPr>
            <w:r>
              <w:rPr>
                <w:rFonts w:ascii="Times New Roman" w:hAnsi="Times New Roman" w:cs="Times New Roman"/>
              </w:rPr>
              <w:t>Control Unit Assembly (ECU)</w:t>
            </w:r>
          </w:p>
        </w:tc>
        <w:tc>
          <w:tcPr>
            <w:tcW w:w="5395"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hideMark/>
          </w:tcPr>
          <w:p w14:paraId="76631D60" w14:textId="77777777" w:rsidR="00F45CC1" w:rsidRDefault="00F45CC1" w:rsidP="00BD2BA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1</w:t>
            </w:r>
          </w:p>
        </w:tc>
      </w:tr>
      <w:tr w:rsidR="00F45CC1" w14:paraId="7A7A2AC3" w14:textId="77777777" w:rsidTr="00BD2BA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395"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hideMark/>
          </w:tcPr>
          <w:p w14:paraId="46A7DBC1" w14:textId="77777777" w:rsidR="00F45CC1" w:rsidRDefault="00F45CC1" w:rsidP="00BD2BA1">
            <w:pPr>
              <w:rPr>
                <w:rFonts w:ascii="Times New Roman" w:hAnsi="Times New Roman" w:cs="Times New Roman"/>
              </w:rPr>
            </w:pPr>
            <w:r>
              <w:rPr>
                <w:rFonts w:ascii="Times New Roman" w:hAnsi="Times New Roman" w:cs="Times New Roman"/>
              </w:rPr>
              <w:t>Dual Ignition Coils</w:t>
            </w:r>
          </w:p>
        </w:tc>
        <w:tc>
          <w:tcPr>
            <w:tcW w:w="5395"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hideMark/>
          </w:tcPr>
          <w:p w14:paraId="30A664EA" w14:textId="77777777" w:rsidR="00F45CC1" w:rsidRDefault="00F45CC1" w:rsidP="00BD2BA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4</w:t>
            </w:r>
          </w:p>
        </w:tc>
      </w:tr>
      <w:tr w:rsidR="00F45CC1" w14:paraId="40A6C73D" w14:textId="77777777" w:rsidTr="00BD2BA1">
        <w:trPr>
          <w:jc w:val="center"/>
        </w:trPr>
        <w:tc>
          <w:tcPr>
            <w:cnfStyle w:val="001000000000" w:firstRow="0" w:lastRow="0" w:firstColumn="1" w:lastColumn="0" w:oddVBand="0" w:evenVBand="0" w:oddHBand="0" w:evenHBand="0" w:firstRowFirstColumn="0" w:firstRowLastColumn="0" w:lastRowFirstColumn="0" w:lastRowLastColumn="0"/>
            <w:tcW w:w="5395"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hideMark/>
          </w:tcPr>
          <w:p w14:paraId="3BC77F2A" w14:textId="77777777" w:rsidR="00F45CC1" w:rsidRDefault="00F45CC1" w:rsidP="00BD2BA1">
            <w:pPr>
              <w:rPr>
                <w:rFonts w:ascii="Times New Roman" w:hAnsi="Times New Roman" w:cs="Times New Roman"/>
              </w:rPr>
            </w:pPr>
            <w:r>
              <w:rPr>
                <w:rFonts w:ascii="Times New Roman" w:hAnsi="Times New Roman" w:cs="Times New Roman"/>
              </w:rPr>
              <w:t>Stator</w:t>
            </w:r>
          </w:p>
        </w:tc>
        <w:tc>
          <w:tcPr>
            <w:tcW w:w="5395"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hideMark/>
          </w:tcPr>
          <w:p w14:paraId="6F663FB4" w14:textId="77777777" w:rsidR="00F45CC1" w:rsidRDefault="00F45CC1" w:rsidP="00BD2BA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1</w:t>
            </w:r>
          </w:p>
        </w:tc>
      </w:tr>
      <w:tr w:rsidR="00F45CC1" w14:paraId="17A5D491" w14:textId="77777777" w:rsidTr="00BD2BA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395"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hideMark/>
          </w:tcPr>
          <w:p w14:paraId="593649E6" w14:textId="77777777" w:rsidR="00F45CC1" w:rsidRDefault="00F45CC1" w:rsidP="00BD2BA1">
            <w:pPr>
              <w:rPr>
                <w:rFonts w:ascii="Times New Roman" w:hAnsi="Times New Roman" w:cs="Times New Roman"/>
              </w:rPr>
            </w:pPr>
            <w:r>
              <w:rPr>
                <w:rFonts w:ascii="Times New Roman" w:hAnsi="Times New Roman" w:cs="Times New Roman"/>
              </w:rPr>
              <w:t>Fly wheel</w:t>
            </w:r>
          </w:p>
        </w:tc>
        <w:tc>
          <w:tcPr>
            <w:tcW w:w="5395"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hideMark/>
          </w:tcPr>
          <w:p w14:paraId="12BDD51F" w14:textId="77777777" w:rsidR="00F45CC1" w:rsidRDefault="00F45CC1" w:rsidP="00BD2BA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1</w:t>
            </w:r>
          </w:p>
        </w:tc>
      </w:tr>
      <w:tr w:rsidR="00F45CC1" w14:paraId="5504ACE2" w14:textId="77777777" w:rsidTr="00BD2BA1">
        <w:trPr>
          <w:jc w:val="center"/>
        </w:trPr>
        <w:tc>
          <w:tcPr>
            <w:cnfStyle w:val="001000000000" w:firstRow="0" w:lastRow="0" w:firstColumn="1" w:lastColumn="0" w:oddVBand="0" w:evenVBand="0" w:oddHBand="0" w:evenHBand="0" w:firstRowFirstColumn="0" w:firstRowLastColumn="0" w:lastRowFirstColumn="0" w:lastRowLastColumn="0"/>
            <w:tcW w:w="5395"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hideMark/>
          </w:tcPr>
          <w:p w14:paraId="4FD86B08" w14:textId="77777777" w:rsidR="00F45CC1" w:rsidRDefault="00F45CC1" w:rsidP="00BD2BA1">
            <w:pPr>
              <w:rPr>
                <w:rFonts w:ascii="Times New Roman" w:hAnsi="Times New Roman" w:cs="Times New Roman"/>
              </w:rPr>
            </w:pPr>
            <w:r>
              <w:rPr>
                <w:rFonts w:ascii="Times New Roman" w:hAnsi="Times New Roman" w:cs="Times New Roman"/>
              </w:rPr>
              <w:t>Crankshaft position sensors</w:t>
            </w:r>
          </w:p>
        </w:tc>
        <w:tc>
          <w:tcPr>
            <w:tcW w:w="5395"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hideMark/>
          </w:tcPr>
          <w:p w14:paraId="3C8F0020" w14:textId="77777777" w:rsidR="00F45CC1" w:rsidRDefault="00F45CC1" w:rsidP="00BD2BA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2</w:t>
            </w:r>
          </w:p>
        </w:tc>
      </w:tr>
      <w:tr w:rsidR="00F45CC1" w14:paraId="5C2172FF" w14:textId="77777777" w:rsidTr="00BD2BA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395"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hideMark/>
          </w:tcPr>
          <w:p w14:paraId="2F692B1A" w14:textId="77777777" w:rsidR="00F45CC1" w:rsidRDefault="00F45CC1" w:rsidP="00BD2BA1">
            <w:pPr>
              <w:rPr>
                <w:rFonts w:ascii="Times New Roman" w:hAnsi="Times New Roman" w:cs="Times New Roman"/>
              </w:rPr>
            </w:pPr>
            <w:r>
              <w:rPr>
                <w:rFonts w:ascii="Times New Roman" w:hAnsi="Times New Roman" w:cs="Times New Roman"/>
              </w:rPr>
              <w:t>Starter Relay</w:t>
            </w:r>
          </w:p>
        </w:tc>
        <w:tc>
          <w:tcPr>
            <w:tcW w:w="5395"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hideMark/>
          </w:tcPr>
          <w:p w14:paraId="70A7457B" w14:textId="77777777" w:rsidR="00F45CC1" w:rsidRDefault="00F45CC1" w:rsidP="00BD2BA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1</w:t>
            </w:r>
          </w:p>
        </w:tc>
      </w:tr>
      <w:tr w:rsidR="00F45CC1" w14:paraId="11D79A0D" w14:textId="77777777" w:rsidTr="00BD2BA1">
        <w:trPr>
          <w:jc w:val="center"/>
        </w:trPr>
        <w:tc>
          <w:tcPr>
            <w:cnfStyle w:val="001000000000" w:firstRow="0" w:lastRow="0" w:firstColumn="1" w:lastColumn="0" w:oddVBand="0" w:evenVBand="0" w:oddHBand="0" w:evenHBand="0" w:firstRowFirstColumn="0" w:firstRowLastColumn="0" w:lastRowFirstColumn="0" w:lastRowLastColumn="0"/>
            <w:tcW w:w="5395"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hideMark/>
          </w:tcPr>
          <w:p w14:paraId="0A458F76" w14:textId="77777777" w:rsidR="00F45CC1" w:rsidRDefault="00F45CC1" w:rsidP="00BD2BA1">
            <w:pPr>
              <w:rPr>
                <w:rFonts w:ascii="Times New Roman" w:hAnsi="Times New Roman" w:cs="Times New Roman"/>
              </w:rPr>
            </w:pPr>
            <w:r>
              <w:rPr>
                <w:rFonts w:ascii="Times New Roman" w:hAnsi="Times New Roman" w:cs="Times New Roman"/>
              </w:rPr>
              <w:t>Electric Starter</w:t>
            </w:r>
          </w:p>
        </w:tc>
        <w:tc>
          <w:tcPr>
            <w:tcW w:w="5395"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hideMark/>
          </w:tcPr>
          <w:p w14:paraId="299D47C8" w14:textId="77777777" w:rsidR="00F45CC1" w:rsidRDefault="00F45CC1" w:rsidP="00BD2BA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1</w:t>
            </w:r>
          </w:p>
        </w:tc>
      </w:tr>
      <w:tr w:rsidR="00F45CC1" w14:paraId="4E651DC1" w14:textId="77777777" w:rsidTr="00BD2BA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395"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hideMark/>
          </w:tcPr>
          <w:p w14:paraId="173DA8C3" w14:textId="77777777" w:rsidR="00F45CC1" w:rsidRDefault="00F45CC1" w:rsidP="00BD2BA1">
            <w:pPr>
              <w:rPr>
                <w:rFonts w:ascii="Times New Roman" w:hAnsi="Times New Roman" w:cs="Times New Roman"/>
              </w:rPr>
            </w:pPr>
            <w:r>
              <w:rPr>
                <w:rFonts w:ascii="Times New Roman" w:hAnsi="Times New Roman" w:cs="Times New Roman"/>
              </w:rPr>
              <w:t>EMS ground</w:t>
            </w:r>
          </w:p>
        </w:tc>
        <w:tc>
          <w:tcPr>
            <w:tcW w:w="5395"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hideMark/>
          </w:tcPr>
          <w:p w14:paraId="337FF19F" w14:textId="77777777" w:rsidR="00F45CC1" w:rsidRDefault="00F45CC1" w:rsidP="00BD2BA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1</w:t>
            </w:r>
          </w:p>
        </w:tc>
      </w:tr>
    </w:tbl>
    <w:p w14:paraId="18334969" w14:textId="77777777" w:rsidR="00F45CC1" w:rsidRDefault="00F45CC1" w:rsidP="00F45CC1">
      <w:pPr>
        <w:rPr>
          <w:rFonts w:ascii="Times New Roman" w:hAnsi="Times New Roman" w:cs="Times New Roman"/>
          <w:sz w:val="22"/>
        </w:rPr>
      </w:pPr>
      <w:r>
        <w:rPr>
          <w:rFonts w:ascii="Times New Roman" w:hAnsi="Times New Roman" w:cs="Times New Roman"/>
        </w:rPr>
        <w:t xml:space="preserve"> </w:t>
      </w:r>
      <w:r>
        <w:rPr>
          <w:rFonts w:ascii="Times New Roman" w:hAnsi="Times New Roman" w:cs="Times New Roman"/>
        </w:rPr>
        <w:br w:type="page"/>
      </w:r>
    </w:p>
    <w:p w14:paraId="029401E3" w14:textId="77777777" w:rsidR="00F45CC1" w:rsidRDefault="00F45CC1" w:rsidP="00F45CC1">
      <w:pPr>
        <w:spacing w:after="0" w:line="360" w:lineRule="auto"/>
        <w:rPr>
          <w:rFonts w:ascii="Times New Roman" w:hAnsi="Times New Roman" w:cs="Times New Roman"/>
        </w:rPr>
        <w:sectPr w:rsidR="00F45CC1">
          <w:headerReference w:type="even" r:id="rId207"/>
          <w:headerReference w:type="default" r:id="rId208"/>
          <w:footerReference w:type="even" r:id="rId209"/>
          <w:footerReference w:type="default" r:id="rId210"/>
          <w:headerReference w:type="first" r:id="rId211"/>
          <w:footerReference w:type="first" r:id="rId212"/>
          <w:pgSz w:w="12240" w:h="15840"/>
          <w:pgMar w:top="720" w:right="720" w:bottom="720" w:left="720" w:header="0" w:footer="0" w:gutter="0"/>
          <w:cols w:space="720"/>
        </w:sectPr>
      </w:pPr>
    </w:p>
    <w:p w14:paraId="0319128C" w14:textId="77777777" w:rsidR="00F45CC1" w:rsidRPr="0009498F" w:rsidRDefault="00F45CC1" w:rsidP="00F45CC1">
      <w:pPr>
        <w:jc w:val="center"/>
        <w:rPr>
          <w:b/>
        </w:rPr>
      </w:pPr>
      <w:bookmarkStart w:id="383" w:name="_Toc524878864"/>
      <w:r w:rsidRPr="0009498F">
        <w:rPr>
          <w:b/>
        </w:rPr>
        <w:lastRenderedPageBreak/>
        <w:t>Engine System Architecture</w:t>
      </w:r>
      <w:bookmarkEnd w:id="383"/>
    </w:p>
    <w:p w14:paraId="73E9375C" w14:textId="77777777" w:rsidR="00F47D15" w:rsidRDefault="00F45CC1" w:rsidP="00F47D15">
      <w:pPr>
        <w:keepNext/>
        <w:ind w:firstLine="720"/>
        <w:jc w:val="center"/>
      </w:pPr>
      <w:r>
        <w:rPr>
          <w:rFonts w:ascii="Times New Roman" w:hAnsi="Times New Roman" w:cs="Times New Roman"/>
          <w:sz w:val="24"/>
        </w:rPr>
        <w:t xml:space="preserve">Engine system architecture is drawn for our selected engine, Rotax 912 iSc Sport as you can see below. </w:t>
      </w:r>
      <w:r>
        <w:rPr>
          <w:rFonts w:ascii="Times New Roman" w:hAnsi="Times New Roman" w:cs="Times New Roman"/>
          <w:noProof/>
          <w:sz w:val="24"/>
          <w:lang w:val="tr-TR" w:eastAsia="tr-TR"/>
        </w:rPr>
        <w:drawing>
          <wp:inline distT="0" distB="0" distL="0" distR="0" wp14:anchorId="043B4164" wp14:editId="704844B6">
            <wp:extent cx="8495665" cy="5582285"/>
            <wp:effectExtent l="0" t="0" r="635" b="0"/>
            <wp:docPr id="261" name="Picture 261" descr="harita, metin içeren bir resim&#10;&#10;Çok yüksek güvenilirlikle oluşturulmuş açıkla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24" descr="harita, metin içeren bir resim&#10;&#10;Çok yüksek güvenilirlikle oluşturulmuş açıklama"/>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8495665" cy="5582285"/>
                    </a:xfrm>
                    <a:prstGeom prst="rect">
                      <a:avLst/>
                    </a:prstGeom>
                    <a:noFill/>
                    <a:ln>
                      <a:noFill/>
                    </a:ln>
                  </pic:spPr>
                </pic:pic>
              </a:graphicData>
            </a:graphic>
          </wp:inline>
        </w:drawing>
      </w:r>
    </w:p>
    <w:p w14:paraId="54FDC598" w14:textId="77777777" w:rsidR="00F45CC1" w:rsidRDefault="00F47D15" w:rsidP="00F47D15">
      <w:pPr>
        <w:pStyle w:val="Caption"/>
        <w:jc w:val="center"/>
        <w:rPr>
          <w:rFonts w:ascii="Times New Roman" w:hAnsi="Times New Roman"/>
          <w:sz w:val="24"/>
        </w:rPr>
      </w:pPr>
      <w:bookmarkStart w:id="384" w:name="_Toc525254266"/>
      <w:r>
        <w:t xml:space="preserve">Figure </w:t>
      </w:r>
      <w:r>
        <w:fldChar w:fldCharType="begin"/>
      </w:r>
      <w:r>
        <w:instrText xml:space="preserve"> STYLEREF 2 \s </w:instrText>
      </w:r>
      <w:r>
        <w:fldChar w:fldCharType="separate"/>
      </w:r>
      <w:r>
        <w:rPr>
          <w:noProof/>
        </w:rPr>
        <w:t>3.3</w:t>
      </w:r>
      <w:r>
        <w:fldChar w:fldCharType="end"/>
      </w:r>
      <w:r>
        <w:noBreakHyphen/>
      </w:r>
      <w:r>
        <w:fldChar w:fldCharType="begin"/>
      </w:r>
      <w:r>
        <w:instrText xml:space="preserve"> SEQ Figure \* ARABIC \s 2 </w:instrText>
      </w:r>
      <w:r>
        <w:fldChar w:fldCharType="separate"/>
      </w:r>
      <w:r>
        <w:rPr>
          <w:noProof/>
        </w:rPr>
        <w:t>7</w:t>
      </w:r>
      <w:r>
        <w:fldChar w:fldCharType="end"/>
      </w:r>
      <w:r>
        <w:t xml:space="preserve">. </w:t>
      </w:r>
      <w:r w:rsidRPr="00A74D62">
        <w:t>Engine System Architecture for Rotax 912 iSc Sport</w:t>
      </w:r>
      <w:bookmarkEnd w:id="384"/>
    </w:p>
    <w:p w14:paraId="26923043" w14:textId="77777777" w:rsidR="00F45CC1" w:rsidRDefault="00F45CC1" w:rsidP="00F45CC1">
      <w:pPr>
        <w:spacing w:after="0" w:line="240" w:lineRule="auto"/>
        <w:rPr>
          <w:rFonts w:ascii="Times New Roman" w:hAnsi="Times New Roman" w:cs="Times New Roman"/>
          <w:i/>
          <w:iCs/>
          <w:color w:val="44546A" w:themeColor="text2"/>
        </w:rPr>
        <w:sectPr w:rsidR="00F45CC1">
          <w:pgSz w:w="15840" w:h="12240" w:orient="landscape"/>
          <w:pgMar w:top="720" w:right="720" w:bottom="720" w:left="720" w:header="0" w:footer="0" w:gutter="0"/>
          <w:cols w:space="720"/>
        </w:sectPr>
      </w:pPr>
    </w:p>
    <w:p w14:paraId="51523E39" w14:textId="77777777" w:rsidR="00F45CC1" w:rsidRDefault="00F45CC1" w:rsidP="00F45CC1">
      <w:pPr>
        <w:pStyle w:val="Heading4"/>
      </w:pPr>
      <w:bookmarkStart w:id="385" w:name="_Toc524878865"/>
      <w:bookmarkStart w:id="386" w:name="_Toc525261880"/>
      <w:r>
        <w:lastRenderedPageBreak/>
        <w:t>Propeller</w:t>
      </w:r>
      <w:bookmarkEnd w:id="385"/>
      <w:bookmarkEnd w:id="386"/>
      <w:r>
        <w:t xml:space="preserve"> </w:t>
      </w:r>
    </w:p>
    <w:p w14:paraId="5B2A0046" w14:textId="77777777" w:rsidR="00F45CC1" w:rsidRPr="0009498F" w:rsidRDefault="00F45CC1" w:rsidP="00F45CC1">
      <w:pPr>
        <w:rPr>
          <w:b/>
        </w:rPr>
      </w:pPr>
      <w:bookmarkStart w:id="387" w:name="_Toc524878866"/>
      <w:r w:rsidRPr="0009498F">
        <w:rPr>
          <w:b/>
        </w:rPr>
        <w:t>Number of Blades</w:t>
      </w:r>
      <w:bookmarkEnd w:id="387"/>
      <w:r w:rsidRPr="0009498F">
        <w:rPr>
          <w:b/>
        </w:rPr>
        <w:tab/>
      </w:r>
    </w:p>
    <w:p w14:paraId="75596906" w14:textId="77777777" w:rsidR="00F45CC1" w:rsidRPr="00F47D15" w:rsidRDefault="00F45CC1" w:rsidP="00F45CC1">
      <w:pPr>
        <w:autoSpaceDE w:val="0"/>
        <w:autoSpaceDN w:val="0"/>
        <w:adjustRightInd w:val="0"/>
        <w:spacing w:after="0" w:line="360" w:lineRule="auto"/>
        <w:ind w:firstLine="720"/>
        <w:rPr>
          <w:rFonts w:cstheme="minorHAnsi"/>
          <w:szCs w:val="20"/>
          <w:shd w:val="clear" w:color="auto" w:fill="FFFFFF"/>
        </w:rPr>
      </w:pPr>
      <w:r w:rsidRPr="00F47D15">
        <w:rPr>
          <w:rFonts w:cstheme="minorHAnsi"/>
          <w:szCs w:val="20"/>
        </w:rPr>
        <w:t xml:space="preserve">The number of blades is fundamental to how the engine power is converted into propulsive power. Therefore, choosing suitable blade number is very important and while doing so, parameters like </w:t>
      </w:r>
      <w:r w:rsidRPr="00F47D15">
        <w:rPr>
          <w:rFonts w:cstheme="minorHAnsi"/>
          <w:szCs w:val="20"/>
          <w:shd w:val="clear" w:color="auto" w:fill="FFFFFF"/>
        </w:rPr>
        <w:t>engine power, operating RPM for the propeller, diameter limitations, aircraft performance requirements have to be considered.</w:t>
      </w:r>
    </w:p>
    <w:p w14:paraId="021F0518" w14:textId="77777777" w:rsidR="00F45CC1" w:rsidRPr="00F47D15" w:rsidRDefault="00F45CC1" w:rsidP="00F45CC1">
      <w:pPr>
        <w:autoSpaceDE w:val="0"/>
        <w:autoSpaceDN w:val="0"/>
        <w:adjustRightInd w:val="0"/>
        <w:spacing w:after="0" w:line="360" w:lineRule="auto"/>
        <w:ind w:firstLine="720"/>
        <w:rPr>
          <w:rFonts w:cstheme="minorHAnsi"/>
          <w:szCs w:val="20"/>
        </w:rPr>
      </w:pPr>
      <w:r w:rsidRPr="00F47D15">
        <w:rPr>
          <w:rFonts w:cstheme="minorHAnsi"/>
          <w:szCs w:val="20"/>
        </w:rPr>
        <w:t xml:space="preserve">In general, VLA competitors have used 2 or 3-blades for a propeller. Because of this, 2 and 3 blades are considered. Both blades have pros and cons in terms of performance, cost etc. </w:t>
      </w:r>
    </w:p>
    <w:p w14:paraId="7B130B35" w14:textId="77777777" w:rsidR="00F45CC1" w:rsidRDefault="00F47D15" w:rsidP="00F45CC1">
      <w:pPr>
        <w:autoSpaceDE w:val="0"/>
        <w:autoSpaceDN w:val="0"/>
        <w:adjustRightInd w:val="0"/>
        <w:spacing w:after="0" w:line="360" w:lineRule="auto"/>
        <w:ind w:firstLine="720"/>
        <w:rPr>
          <w:rFonts w:ascii="Times New Roman" w:hAnsi="Times New Roman" w:cs="Times New Roman"/>
        </w:rPr>
      </w:pPr>
      <w:r>
        <w:rPr>
          <w:noProof/>
          <w:lang w:val="tr-TR" w:eastAsia="tr-TR"/>
        </w:rPr>
        <mc:AlternateContent>
          <mc:Choice Requires="wps">
            <w:drawing>
              <wp:anchor distT="0" distB="0" distL="114300" distR="114300" simplePos="0" relativeHeight="251855872" behindDoc="0" locked="0" layoutInCell="1" allowOverlap="1" wp14:anchorId="1F80DA7A" wp14:editId="2D4A4493">
                <wp:simplePos x="0" y="0"/>
                <wp:positionH relativeFrom="column">
                  <wp:posOffset>-123825</wp:posOffset>
                </wp:positionH>
                <wp:positionV relativeFrom="paragraph">
                  <wp:posOffset>1826260</wp:posOffset>
                </wp:positionV>
                <wp:extent cx="6953250" cy="635"/>
                <wp:effectExtent l="0" t="0" r="0" b="0"/>
                <wp:wrapSquare wrapText="bothSides"/>
                <wp:docPr id="476" name="Text Box 476"/>
                <wp:cNvGraphicFramePr/>
                <a:graphic xmlns:a="http://schemas.openxmlformats.org/drawingml/2006/main">
                  <a:graphicData uri="http://schemas.microsoft.com/office/word/2010/wordprocessingShape">
                    <wps:wsp>
                      <wps:cNvSpPr txBox="1"/>
                      <wps:spPr>
                        <a:xfrm>
                          <a:off x="0" y="0"/>
                          <a:ext cx="6953250" cy="635"/>
                        </a:xfrm>
                        <a:prstGeom prst="rect">
                          <a:avLst/>
                        </a:prstGeom>
                        <a:solidFill>
                          <a:prstClr val="white"/>
                        </a:solidFill>
                        <a:ln>
                          <a:noFill/>
                        </a:ln>
                      </wps:spPr>
                      <wps:txbx>
                        <w:txbxContent>
                          <w:p w14:paraId="18E3EFA2" w14:textId="77777777" w:rsidR="009F22DF" w:rsidRPr="00603187" w:rsidRDefault="009F22DF" w:rsidP="00F47D15">
                            <w:pPr>
                              <w:pStyle w:val="Caption"/>
                              <w:jc w:val="center"/>
                              <w:rPr>
                                <w:rFonts w:eastAsiaTheme="minorHAnsi"/>
                                <w:noProof/>
                                <w:sz w:val="20"/>
                                <w:lang w:val="tr-TR"/>
                              </w:rPr>
                            </w:pPr>
                            <w:bookmarkStart w:id="388" w:name="_Toc525254267"/>
                            <w:r>
                              <w:t xml:space="preserve">Figure </w:t>
                            </w:r>
                            <w:r>
                              <w:fldChar w:fldCharType="begin"/>
                            </w:r>
                            <w:r>
                              <w:instrText xml:space="preserve"> STYLEREF 2 \s </w:instrText>
                            </w:r>
                            <w:r>
                              <w:fldChar w:fldCharType="separate"/>
                            </w:r>
                            <w:r>
                              <w:rPr>
                                <w:noProof/>
                              </w:rPr>
                              <w:t>3.3</w:t>
                            </w:r>
                            <w:r>
                              <w:fldChar w:fldCharType="end"/>
                            </w:r>
                            <w:r>
                              <w:noBreakHyphen/>
                            </w:r>
                            <w:r>
                              <w:fldChar w:fldCharType="begin"/>
                            </w:r>
                            <w:r>
                              <w:instrText xml:space="preserve"> SEQ Figure \* ARABIC \s 2 </w:instrText>
                            </w:r>
                            <w:r>
                              <w:fldChar w:fldCharType="separate"/>
                            </w:r>
                            <w:r>
                              <w:rPr>
                                <w:noProof/>
                              </w:rPr>
                              <w:t>8</w:t>
                            </w:r>
                            <w:r>
                              <w:fldChar w:fldCharType="end"/>
                            </w:r>
                            <w:r>
                              <w:t>.</w:t>
                            </w:r>
                            <w:r w:rsidRPr="00242BE2">
                              <w:t>2 and 3-blade propellers</w:t>
                            </w:r>
                            <w:bookmarkEnd w:id="3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80DA7A" id="Text Box 476" o:spid="_x0000_s1052" type="#_x0000_t202" style="position:absolute;left:0;text-align:left;margin-left:-9.75pt;margin-top:143.8pt;width:547.5pt;height:.05pt;z-index:251855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lEUMQIAAGkEAAAOAAAAZHJzL2Uyb0RvYy54bWysVMFu2zAMvQ/YPwi6L07SJduCOEWWIsOA&#10;oi2QDD0rshwLkEWNUmJnXz9KttOt22nYRaZIitJ7j/Tytq0NOyv0GmzOJ6MxZ8pKKLQ95vzbfvvu&#10;I2c+CFsIA1bl/KI8v129fbNs3EJNoQJTKGRUxPpF43JeheAWWeZlpWrhR+CUpWAJWItAWzxmBYqG&#10;qtcmm47H86wBLByCVN6T964L8lWqX5ZKhsey9Cowk3N6W0grpvUQ12y1FIsjCldp2T9D/MMraqEt&#10;XXotdSeCYCfUf5SqtUTwUIaRhDqDstRSJQyEZjJ+hWZXCacSFiLHuytN/v+VlQ/nJ2S6yPn7D3PO&#10;rKhJpL1qA/sMLYs+YqhxfkGJO0epoaUAKT34PTkj8LbEOn4JEqM4cX258hvLSXLOP81upjMKSYrN&#10;b2axRvZy1KEPXxTULBo5RxIvcSrO9z50qUNKvMmD0cVWGxM3MbAxyM6ChG4qHVRf/LcsY2OuhXiq&#10;Kxg9WcTX4YhWaA9tYmR6BX+A4kLYEbr+8U5uNV14L3x4EkgNQ5hoCMIjLaWBJufQW5xVgD/+5o/5&#10;pCNFOWuoAXPuv58EKs7MV0sKx24dDByMw2DYU70Bgjqh8XIymXQAgxnMEqF+ptlYx1soJKyku3Ie&#10;BnMTujGg2ZJqvU5J1JNOhHu7czKWHojdt88CXS9LIDUfYGhNsXilTpeb9HHrUyCqk3SR2I7Fnm/q&#10;5yR+P3txYH7dp6yXP8TqJwAAAP//AwBQSwMEFAAGAAgAAAAhAHpmp1DiAAAADAEAAA8AAABkcnMv&#10;ZG93bnJldi54bWxMj7FOwzAQhnck3sE6JBbUOi1tUkKcqqpggKUidGFz42sciM+R7bTh7XFZYLz/&#10;Pv33XbEeTcdO6HxrScBsmgBDqq1qqRGwf3+erID5IEnJzhIK+EYP6/L6qpC5smd6w1MVGhZLyOdS&#10;gA6hzzn3tUYj/dT2SHF3tM7IEEfXcOXkOZabjs+TJOVGthQvaNnjVmP9VQ1GwG7xsdN3w/HpdbO4&#10;dy/7YZt+NpUQtzfj5hFYwDH8wXDRj+pQRqeDHUh51gmYzB6WERUwX2UpsAuRZMsYHX6jDHhZ8P9P&#10;lD8AAAD//wMAUEsBAi0AFAAGAAgAAAAhALaDOJL+AAAA4QEAABMAAAAAAAAAAAAAAAAAAAAAAFtD&#10;b250ZW50X1R5cGVzXS54bWxQSwECLQAUAAYACAAAACEAOP0h/9YAAACUAQAACwAAAAAAAAAAAAAA&#10;AAAvAQAAX3JlbHMvLnJlbHNQSwECLQAUAAYACAAAACEAJrZRFDECAABpBAAADgAAAAAAAAAAAAAA&#10;AAAuAgAAZHJzL2Uyb0RvYy54bWxQSwECLQAUAAYACAAAACEAemanUOIAAAAMAQAADwAAAAAAAAAA&#10;AAAAAACLBAAAZHJzL2Rvd25yZXYueG1sUEsFBgAAAAAEAAQA8wAAAJoFAAAAAA==&#10;" stroked="f">
                <v:textbox style="mso-fit-shape-to-text:t" inset="0,0,0,0">
                  <w:txbxContent>
                    <w:p w14:paraId="18E3EFA2" w14:textId="77777777" w:rsidR="009F22DF" w:rsidRPr="00603187" w:rsidRDefault="009F22DF" w:rsidP="00F47D15">
                      <w:pPr>
                        <w:pStyle w:val="Caption"/>
                        <w:jc w:val="center"/>
                        <w:rPr>
                          <w:rFonts w:eastAsiaTheme="minorHAnsi"/>
                          <w:noProof/>
                          <w:sz w:val="20"/>
                          <w:lang w:val="tr-TR"/>
                        </w:rPr>
                      </w:pPr>
                      <w:bookmarkStart w:id="389" w:name="_Toc525254267"/>
                      <w:r>
                        <w:t xml:space="preserve">Figure </w:t>
                      </w:r>
                      <w:r>
                        <w:fldChar w:fldCharType="begin"/>
                      </w:r>
                      <w:r>
                        <w:instrText xml:space="preserve"> STYLEREF 2 \s </w:instrText>
                      </w:r>
                      <w:r>
                        <w:fldChar w:fldCharType="separate"/>
                      </w:r>
                      <w:r>
                        <w:rPr>
                          <w:noProof/>
                        </w:rPr>
                        <w:t>3.3</w:t>
                      </w:r>
                      <w:r>
                        <w:fldChar w:fldCharType="end"/>
                      </w:r>
                      <w:r>
                        <w:noBreakHyphen/>
                      </w:r>
                      <w:r>
                        <w:fldChar w:fldCharType="begin"/>
                      </w:r>
                      <w:r>
                        <w:instrText xml:space="preserve"> SEQ Figure \* ARABIC \s 2 </w:instrText>
                      </w:r>
                      <w:r>
                        <w:fldChar w:fldCharType="separate"/>
                      </w:r>
                      <w:r>
                        <w:rPr>
                          <w:noProof/>
                        </w:rPr>
                        <w:t>8</w:t>
                      </w:r>
                      <w:r>
                        <w:fldChar w:fldCharType="end"/>
                      </w:r>
                      <w:r>
                        <w:t>.</w:t>
                      </w:r>
                      <w:r w:rsidRPr="00242BE2">
                        <w:t>2 and 3-blade propellers</w:t>
                      </w:r>
                      <w:bookmarkEnd w:id="389"/>
                    </w:p>
                  </w:txbxContent>
                </v:textbox>
                <w10:wrap type="square"/>
              </v:shape>
            </w:pict>
          </mc:Fallback>
        </mc:AlternateContent>
      </w:r>
      <w:r w:rsidR="00F45CC1">
        <w:rPr>
          <w:noProof/>
          <w:lang w:val="tr-TR" w:eastAsia="tr-TR"/>
        </w:rPr>
        <w:drawing>
          <wp:anchor distT="0" distB="0" distL="114300" distR="114300" simplePos="0" relativeHeight="251830272" behindDoc="0" locked="0" layoutInCell="1" allowOverlap="1" wp14:anchorId="15359578" wp14:editId="43B3DCCF">
            <wp:simplePos x="0" y="0"/>
            <wp:positionH relativeFrom="column">
              <wp:posOffset>-123825</wp:posOffset>
            </wp:positionH>
            <wp:positionV relativeFrom="paragraph">
              <wp:posOffset>159385</wp:posOffset>
            </wp:positionV>
            <wp:extent cx="6953250" cy="1609725"/>
            <wp:effectExtent l="0" t="0" r="0" b="9525"/>
            <wp:wrapSquare wrapText="bothSides"/>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23"/>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6953250" cy="1609725"/>
                    </a:xfrm>
                    <a:prstGeom prst="rect">
                      <a:avLst/>
                    </a:prstGeom>
                    <a:noFill/>
                  </pic:spPr>
                </pic:pic>
              </a:graphicData>
            </a:graphic>
            <wp14:sizeRelH relativeFrom="margin">
              <wp14:pctWidth>0</wp14:pctWidth>
            </wp14:sizeRelH>
            <wp14:sizeRelV relativeFrom="margin">
              <wp14:pctHeight>0</wp14:pctHeight>
            </wp14:sizeRelV>
          </wp:anchor>
        </w:drawing>
      </w:r>
    </w:p>
    <w:p w14:paraId="24A1F7E1" w14:textId="77777777" w:rsidR="00F45CC1" w:rsidRPr="00F47D15" w:rsidRDefault="00F45CC1" w:rsidP="00F45CC1">
      <w:pPr>
        <w:autoSpaceDE w:val="0"/>
        <w:autoSpaceDN w:val="0"/>
        <w:adjustRightInd w:val="0"/>
        <w:spacing w:after="0" w:line="360" w:lineRule="auto"/>
        <w:ind w:firstLine="720"/>
        <w:rPr>
          <w:rFonts w:cstheme="minorHAnsi"/>
          <w:szCs w:val="20"/>
        </w:rPr>
      </w:pPr>
      <w:r w:rsidRPr="00F47D15">
        <w:rPr>
          <w:rFonts w:cstheme="minorHAnsi"/>
          <w:szCs w:val="20"/>
        </w:rPr>
        <w:t>Generally, 2-blade propellers are noisier and has more vibration than 3-blades because 2-blade propellers larger diameter causing more tip speed however, having larger diameter leads to produce more thrust which is needed. With regards to cost, 2-blades are cheaper since the cost of blade is usually proportional to the number of blades. In other words, while the number increases, the cost increases. Weight is also significant parameter. The point here is the lighter aircraft has better performance and a lighter propeller has less vibration meaning less damage caused by fatigue. When other parameters assume constant, propeller with 2-blade is more advantageous in terms of weight. Apart from all of these, the most important among these parameters is efficiency. When considering thrust per number of blades, the fewer the blades the more efficient is the propeller and the more blades, the more aerodynamic interference will happen. As mentioned above, larger diameter results in more thrust. As a consequence, the required diameter and tip speed for the propeller is determined and it is observed that the obtained value for tip speed will not reach speed of sound and therefore, it will not cause any loss in efficiency and thrust. the choice of propeller with two blades might be better for the VLA.</w:t>
      </w:r>
    </w:p>
    <w:p w14:paraId="74AF3473" w14:textId="77777777" w:rsidR="00F47D15" w:rsidRPr="00F47D15" w:rsidRDefault="00F45CC1" w:rsidP="00F47D15">
      <w:pPr>
        <w:pStyle w:val="Caption"/>
        <w:keepNext/>
        <w:jc w:val="center"/>
        <w:rPr>
          <w:rFonts w:ascii="Times New Roman" w:hAnsi="Times New Roman"/>
          <w:sz w:val="20"/>
          <w:szCs w:val="20"/>
        </w:rPr>
      </w:pPr>
      <w:bookmarkStart w:id="390" w:name="_Toc525256377"/>
      <w:r w:rsidRPr="00F47D15">
        <w:rPr>
          <w:rFonts w:ascii="Times New Roman" w:hAnsi="Times New Roman"/>
          <w:sz w:val="20"/>
          <w:szCs w:val="20"/>
        </w:rPr>
        <w:t xml:space="preserve">Table </w:t>
      </w:r>
      <w:r w:rsidR="00F47D15">
        <w:rPr>
          <w:rFonts w:ascii="Times New Roman" w:hAnsi="Times New Roman"/>
          <w:sz w:val="20"/>
          <w:szCs w:val="20"/>
        </w:rPr>
        <w:fldChar w:fldCharType="begin"/>
      </w:r>
      <w:r w:rsidR="00F47D15">
        <w:rPr>
          <w:rFonts w:ascii="Times New Roman" w:hAnsi="Times New Roman"/>
          <w:sz w:val="20"/>
          <w:szCs w:val="20"/>
        </w:rPr>
        <w:instrText xml:space="preserve"> STYLEREF 2 \s </w:instrText>
      </w:r>
      <w:r w:rsidR="00F47D15">
        <w:rPr>
          <w:rFonts w:ascii="Times New Roman" w:hAnsi="Times New Roman"/>
          <w:sz w:val="20"/>
          <w:szCs w:val="20"/>
        </w:rPr>
        <w:fldChar w:fldCharType="separate"/>
      </w:r>
      <w:r w:rsidR="00F47D15">
        <w:rPr>
          <w:rFonts w:ascii="Times New Roman" w:hAnsi="Times New Roman"/>
          <w:noProof/>
          <w:sz w:val="20"/>
          <w:szCs w:val="20"/>
        </w:rPr>
        <w:t>3.3</w:t>
      </w:r>
      <w:r w:rsidR="00F47D15">
        <w:rPr>
          <w:rFonts w:ascii="Times New Roman" w:hAnsi="Times New Roman"/>
          <w:sz w:val="20"/>
          <w:szCs w:val="20"/>
        </w:rPr>
        <w:fldChar w:fldCharType="end"/>
      </w:r>
      <w:r w:rsidR="00F47D15">
        <w:rPr>
          <w:rFonts w:ascii="Times New Roman" w:hAnsi="Times New Roman"/>
          <w:sz w:val="20"/>
          <w:szCs w:val="20"/>
        </w:rPr>
        <w:noBreakHyphen/>
      </w:r>
      <w:r w:rsidR="00F47D15">
        <w:rPr>
          <w:rFonts w:ascii="Times New Roman" w:hAnsi="Times New Roman"/>
          <w:sz w:val="20"/>
          <w:szCs w:val="20"/>
        </w:rPr>
        <w:fldChar w:fldCharType="begin"/>
      </w:r>
      <w:r w:rsidR="00F47D15">
        <w:rPr>
          <w:rFonts w:ascii="Times New Roman" w:hAnsi="Times New Roman"/>
          <w:sz w:val="20"/>
          <w:szCs w:val="20"/>
        </w:rPr>
        <w:instrText xml:space="preserve"> SEQ Table \* ARABIC \s 2 </w:instrText>
      </w:r>
      <w:r w:rsidR="00F47D15">
        <w:rPr>
          <w:rFonts w:ascii="Times New Roman" w:hAnsi="Times New Roman"/>
          <w:sz w:val="20"/>
          <w:szCs w:val="20"/>
        </w:rPr>
        <w:fldChar w:fldCharType="separate"/>
      </w:r>
      <w:r w:rsidR="00F47D15">
        <w:rPr>
          <w:rFonts w:ascii="Times New Roman" w:hAnsi="Times New Roman"/>
          <w:noProof/>
          <w:sz w:val="20"/>
          <w:szCs w:val="20"/>
        </w:rPr>
        <w:t>5</w:t>
      </w:r>
      <w:r w:rsidR="00F47D15">
        <w:rPr>
          <w:rFonts w:ascii="Times New Roman" w:hAnsi="Times New Roman"/>
          <w:sz w:val="20"/>
          <w:szCs w:val="20"/>
        </w:rPr>
        <w:fldChar w:fldCharType="end"/>
      </w:r>
      <w:r w:rsidRPr="00F47D15">
        <w:rPr>
          <w:rFonts w:ascii="Times New Roman" w:hAnsi="Times New Roman"/>
          <w:sz w:val="20"/>
          <w:szCs w:val="20"/>
        </w:rPr>
        <w:t xml:space="preserve"> Showing Trade-off for Number of Blades</w:t>
      </w:r>
      <w:bookmarkEnd w:id="390"/>
    </w:p>
    <w:tbl>
      <w:tblPr>
        <w:tblpPr w:leftFromText="141" w:rightFromText="141" w:bottomFromText="160" w:vertAnchor="text" w:horzAnchor="page" w:tblpXSpec="center" w:tblpY="106"/>
        <w:tblW w:w="7709" w:type="dxa"/>
        <w:tblCellMar>
          <w:left w:w="70" w:type="dxa"/>
          <w:right w:w="70" w:type="dxa"/>
        </w:tblCellMar>
        <w:tblLook w:val="04A0" w:firstRow="1" w:lastRow="0" w:firstColumn="1" w:lastColumn="0" w:noHBand="0" w:noVBand="1"/>
      </w:tblPr>
      <w:tblGrid>
        <w:gridCol w:w="3894"/>
        <w:gridCol w:w="1905"/>
        <w:gridCol w:w="1910"/>
      </w:tblGrid>
      <w:tr w:rsidR="00F45CC1" w14:paraId="796C7933" w14:textId="77777777" w:rsidTr="00BD2BA1">
        <w:trPr>
          <w:trHeight w:val="75"/>
        </w:trPr>
        <w:tc>
          <w:tcPr>
            <w:tcW w:w="3894" w:type="dxa"/>
            <w:noWrap/>
            <w:vAlign w:val="bottom"/>
            <w:hideMark/>
          </w:tcPr>
          <w:p w14:paraId="007C0516" w14:textId="77777777" w:rsidR="00F45CC1" w:rsidRDefault="00F45CC1" w:rsidP="00BD2BA1">
            <w:pPr>
              <w:rPr>
                <w:rFonts w:ascii="Times New Roman" w:hAnsi="Times New Roman" w:cs="Times New Roman"/>
                <w:sz w:val="24"/>
              </w:rPr>
            </w:pPr>
          </w:p>
        </w:tc>
        <w:tc>
          <w:tcPr>
            <w:tcW w:w="3815" w:type="dxa"/>
            <w:gridSpan w:val="2"/>
            <w:tcBorders>
              <w:top w:val="single" w:sz="8" w:space="0" w:color="auto"/>
              <w:left w:val="single" w:sz="8" w:space="0" w:color="auto"/>
              <w:bottom w:val="single" w:sz="4" w:space="0" w:color="auto"/>
              <w:right w:val="single" w:sz="8" w:space="0" w:color="000000"/>
            </w:tcBorders>
            <w:shd w:val="clear" w:color="auto" w:fill="70AD47"/>
            <w:noWrap/>
            <w:vAlign w:val="bottom"/>
            <w:hideMark/>
          </w:tcPr>
          <w:p w14:paraId="30DBC049" w14:textId="77777777" w:rsidR="00F45CC1" w:rsidRDefault="00F45CC1" w:rsidP="00BD2BA1">
            <w:pPr>
              <w:spacing w:after="0" w:line="240" w:lineRule="auto"/>
              <w:jc w:val="center"/>
              <w:rPr>
                <w:rFonts w:ascii="Times New Roman" w:eastAsia="Times New Roman" w:hAnsi="Times New Roman" w:cs="Times New Roman"/>
                <w:color w:val="FFFFFF"/>
                <w:sz w:val="26"/>
                <w:szCs w:val="26"/>
                <w:lang w:eastAsia="tr-TR"/>
              </w:rPr>
            </w:pPr>
            <w:r>
              <w:rPr>
                <w:rFonts w:ascii="Times New Roman" w:eastAsia="Times New Roman" w:hAnsi="Times New Roman" w:cs="Times New Roman"/>
                <w:color w:val="FFFFFF"/>
                <w:sz w:val="24"/>
                <w:szCs w:val="26"/>
                <w:lang w:eastAsia="tr-TR"/>
              </w:rPr>
              <w:t>Number of Blades</w:t>
            </w:r>
          </w:p>
        </w:tc>
      </w:tr>
      <w:tr w:rsidR="00F45CC1" w14:paraId="78E75644" w14:textId="77777777" w:rsidTr="00BD2BA1">
        <w:trPr>
          <w:trHeight w:val="257"/>
        </w:trPr>
        <w:tc>
          <w:tcPr>
            <w:tcW w:w="3894" w:type="dxa"/>
            <w:tcBorders>
              <w:top w:val="single" w:sz="4" w:space="0" w:color="B2B2B2"/>
              <w:left w:val="single" w:sz="4" w:space="0" w:color="B2B2B2"/>
              <w:bottom w:val="single" w:sz="4" w:space="0" w:color="B2B2B2"/>
              <w:right w:val="single" w:sz="4" w:space="0" w:color="B2B2B2"/>
            </w:tcBorders>
            <w:shd w:val="clear" w:color="auto" w:fill="4472C4"/>
            <w:noWrap/>
            <w:vAlign w:val="bottom"/>
            <w:hideMark/>
          </w:tcPr>
          <w:p w14:paraId="51728636" w14:textId="77777777" w:rsidR="00F45CC1" w:rsidRDefault="00F45CC1" w:rsidP="00BD2BA1">
            <w:pPr>
              <w:spacing w:after="0" w:line="240" w:lineRule="auto"/>
              <w:rPr>
                <w:rFonts w:ascii="Times New Roman" w:eastAsia="Times New Roman" w:hAnsi="Times New Roman" w:cs="Times New Roman"/>
                <w:color w:val="FFFFFF"/>
                <w:sz w:val="26"/>
                <w:szCs w:val="26"/>
                <w:lang w:eastAsia="tr-TR"/>
              </w:rPr>
            </w:pPr>
            <w:r>
              <w:rPr>
                <w:rFonts w:ascii="Times New Roman" w:eastAsia="Times New Roman" w:hAnsi="Times New Roman" w:cs="Times New Roman"/>
                <w:color w:val="FFFFFF"/>
                <w:sz w:val="24"/>
                <w:szCs w:val="26"/>
                <w:lang w:eastAsia="tr-TR"/>
              </w:rPr>
              <w:t>Parameters</w:t>
            </w:r>
          </w:p>
        </w:tc>
        <w:tc>
          <w:tcPr>
            <w:tcW w:w="1905" w:type="dxa"/>
            <w:tcBorders>
              <w:top w:val="single" w:sz="4" w:space="0" w:color="B2B2B2"/>
              <w:left w:val="nil"/>
              <w:bottom w:val="single" w:sz="4" w:space="0" w:color="B2B2B2"/>
              <w:right w:val="single" w:sz="4" w:space="0" w:color="B2B2B2"/>
            </w:tcBorders>
            <w:shd w:val="clear" w:color="auto" w:fill="FFFFCC"/>
            <w:noWrap/>
            <w:vAlign w:val="center"/>
            <w:hideMark/>
          </w:tcPr>
          <w:p w14:paraId="31939E69" w14:textId="77777777" w:rsidR="00F45CC1" w:rsidRDefault="00F45CC1" w:rsidP="00BD2BA1">
            <w:pPr>
              <w:spacing w:after="0" w:line="240" w:lineRule="auto"/>
              <w:jc w:val="center"/>
              <w:rPr>
                <w:rFonts w:ascii="Times New Roman" w:eastAsia="Times New Roman" w:hAnsi="Times New Roman" w:cs="Times New Roman"/>
                <w:color w:val="000000"/>
                <w:sz w:val="22"/>
                <w:lang w:eastAsia="tr-TR"/>
              </w:rPr>
            </w:pPr>
            <w:r>
              <w:rPr>
                <w:rFonts w:ascii="Times New Roman" w:eastAsia="Times New Roman" w:hAnsi="Times New Roman" w:cs="Times New Roman"/>
                <w:color w:val="000000"/>
                <w:lang w:eastAsia="tr-TR"/>
              </w:rPr>
              <w:t>2</w:t>
            </w:r>
          </w:p>
        </w:tc>
        <w:tc>
          <w:tcPr>
            <w:tcW w:w="1910" w:type="dxa"/>
            <w:tcBorders>
              <w:top w:val="single" w:sz="4" w:space="0" w:color="B2B2B2"/>
              <w:left w:val="nil"/>
              <w:bottom w:val="single" w:sz="4" w:space="0" w:color="B2B2B2"/>
              <w:right w:val="single" w:sz="4" w:space="0" w:color="B2B2B2"/>
            </w:tcBorders>
            <w:shd w:val="clear" w:color="auto" w:fill="FFFFCC"/>
            <w:noWrap/>
            <w:vAlign w:val="center"/>
            <w:hideMark/>
          </w:tcPr>
          <w:p w14:paraId="0730DEFD" w14:textId="77777777" w:rsidR="00F45CC1" w:rsidRDefault="00F45CC1" w:rsidP="00BD2BA1">
            <w:pPr>
              <w:spacing w:after="0" w:line="240" w:lineRule="auto"/>
              <w:jc w:val="center"/>
              <w:rPr>
                <w:rFonts w:ascii="Times New Roman" w:eastAsia="Times New Roman" w:hAnsi="Times New Roman" w:cs="Times New Roman"/>
                <w:color w:val="000000"/>
                <w:lang w:eastAsia="tr-TR"/>
              </w:rPr>
            </w:pPr>
            <w:r>
              <w:rPr>
                <w:rFonts w:ascii="Times New Roman" w:eastAsia="Times New Roman" w:hAnsi="Times New Roman" w:cs="Times New Roman"/>
                <w:color w:val="000000"/>
                <w:lang w:eastAsia="tr-TR"/>
              </w:rPr>
              <w:t>3</w:t>
            </w:r>
          </w:p>
        </w:tc>
      </w:tr>
      <w:tr w:rsidR="00F45CC1" w14:paraId="29FFFC4B" w14:textId="77777777" w:rsidTr="00BD2BA1">
        <w:trPr>
          <w:trHeight w:val="327"/>
        </w:trPr>
        <w:tc>
          <w:tcPr>
            <w:tcW w:w="3894" w:type="dxa"/>
            <w:tcBorders>
              <w:top w:val="nil"/>
              <w:left w:val="single" w:sz="4" w:space="0" w:color="B2B2B2"/>
              <w:bottom w:val="single" w:sz="4" w:space="0" w:color="B2B2B2"/>
              <w:right w:val="single" w:sz="4" w:space="0" w:color="B2B2B2"/>
            </w:tcBorders>
            <w:shd w:val="clear" w:color="auto" w:fill="FFFFCC"/>
            <w:noWrap/>
            <w:vAlign w:val="bottom"/>
            <w:hideMark/>
          </w:tcPr>
          <w:p w14:paraId="5DE55E0C" w14:textId="77777777" w:rsidR="00F45CC1" w:rsidRDefault="00F45CC1" w:rsidP="00BD2BA1">
            <w:pPr>
              <w:spacing w:after="0" w:line="240" w:lineRule="auto"/>
              <w:rPr>
                <w:rFonts w:ascii="Times New Roman" w:eastAsia="Times New Roman" w:hAnsi="Times New Roman" w:cs="Times New Roman"/>
                <w:color w:val="000000"/>
                <w:lang w:eastAsia="tr-TR"/>
              </w:rPr>
            </w:pPr>
            <w:r>
              <w:rPr>
                <w:rFonts w:ascii="Times New Roman" w:eastAsia="Times New Roman" w:hAnsi="Times New Roman" w:cs="Times New Roman"/>
                <w:color w:val="000000"/>
                <w:lang w:eastAsia="tr-TR"/>
              </w:rPr>
              <w:t>Noise and Vibration</w:t>
            </w:r>
          </w:p>
        </w:tc>
        <w:tc>
          <w:tcPr>
            <w:tcW w:w="1905" w:type="dxa"/>
            <w:shd w:val="clear" w:color="auto" w:fill="FFC7CE"/>
            <w:noWrap/>
            <w:vAlign w:val="bottom"/>
            <w:hideMark/>
          </w:tcPr>
          <w:p w14:paraId="4355C934" w14:textId="77777777" w:rsidR="00F45CC1" w:rsidRDefault="00F45CC1" w:rsidP="00BD2BA1">
            <w:pPr>
              <w:spacing w:after="0" w:line="240" w:lineRule="auto"/>
              <w:jc w:val="center"/>
              <w:rPr>
                <w:rFonts w:ascii="Times New Roman" w:eastAsia="Times New Roman" w:hAnsi="Times New Roman" w:cs="Times New Roman"/>
                <w:color w:val="9C0006"/>
                <w:lang w:eastAsia="tr-TR"/>
              </w:rPr>
            </w:pPr>
            <w:r>
              <w:rPr>
                <w:rFonts w:ascii="Times New Roman" w:eastAsia="Times New Roman" w:hAnsi="Times New Roman" w:cs="Times New Roman"/>
                <w:color w:val="9C0006"/>
                <w:lang w:eastAsia="tr-TR"/>
              </w:rPr>
              <w:t>-1</w:t>
            </w:r>
          </w:p>
        </w:tc>
        <w:tc>
          <w:tcPr>
            <w:tcW w:w="1910" w:type="dxa"/>
            <w:shd w:val="clear" w:color="auto" w:fill="C6EFCE"/>
            <w:noWrap/>
            <w:vAlign w:val="bottom"/>
            <w:hideMark/>
          </w:tcPr>
          <w:p w14:paraId="4D14975F" w14:textId="77777777" w:rsidR="00F45CC1" w:rsidRDefault="00F45CC1" w:rsidP="00BD2BA1">
            <w:pPr>
              <w:spacing w:after="0" w:line="240" w:lineRule="auto"/>
              <w:jc w:val="center"/>
              <w:rPr>
                <w:rFonts w:ascii="Times New Roman" w:eastAsia="Times New Roman" w:hAnsi="Times New Roman" w:cs="Times New Roman"/>
                <w:color w:val="006100"/>
                <w:lang w:eastAsia="tr-TR"/>
              </w:rPr>
            </w:pPr>
            <w:r>
              <w:rPr>
                <w:rFonts w:ascii="Times New Roman" w:eastAsia="Times New Roman" w:hAnsi="Times New Roman" w:cs="Times New Roman"/>
                <w:color w:val="006100"/>
                <w:lang w:eastAsia="tr-TR"/>
              </w:rPr>
              <w:t>1</w:t>
            </w:r>
          </w:p>
        </w:tc>
      </w:tr>
      <w:tr w:rsidR="00F45CC1" w14:paraId="745E6332" w14:textId="77777777" w:rsidTr="00BD2BA1">
        <w:trPr>
          <w:trHeight w:val="327"/>
        </w:trPr>
        <w:tc>
          <w:tcPr>
            <w:tcW w:w="3894" w:type="dxa"/>
            <w:tcBorders>
              <w:top w:val="nil"/>
              <w:left w:val="single" w:sz="4" w:space="0" w:color="B2B2B2"/>
              <w:bottom w:val="single" w:sz="4" w:space="0" w:color="B2B2B2"/>
              <w:right w:val="single" w:sz="4" w:space="0" w:color="B2B2B2"/>
            </w:tcBorders>
            <w:shd w:val="clear" w:color="auto" w:fill="FFFFCC"/>
            <w:noWrap/>
            <w:vAlign w:val="bottom"/>
            <w:hideMark/>
          </w:tcPr>
          <w:p w14:paraId="5C7E887C" w14:textId="77777777" w:rsidR="00F45CC1" w:rsidRDefault="00F45CC1" w:rsidP="00BD2BA1">
            <w:pPr>
              <w:spacing w:after="0" w:line="240" w:lineRule="auto"/>
              <w:rPr>
                <w:rFonts w:ascii="Times New Roman" w:eastAsia="Times New Roman" w:hAnsi="Times New Roman" w:cs="Times New Roman"/>
                <w:color w:val="000000"/>
                <w:lang w:eastAsia="tr-TR"/>
              </w:rPr>
            </w:pPr>
            <w:r>
              <w:rPr>
                <w:rFonts w:ascii="Times New Roman" w:eastAsia="Times New Roman" w:hAnsi="Times New Roman" w:cs="Times New Roman"/>
                <w:color w:val="000000"/>
                <w:lang w:eastAsia="tr-TR"/>
              </w:rPr>
              <w:t>Weight</w:t>
            </w:r>
          </w:p>
        </w:tc>
        <w:tc>
          <w:tcPr>
            <w:tcW w:w="1905" w:type="dxa"/>
            <w:shd w:val="clear" w:color="auto" w:fill="C6EFCE"/>
            <w:noWrap/>
            <w:vAlign w:val="bottom"/>
            <w:hideMark/>
          </w:tcPr>
          <w:p w14:paraId="7D46E292" w14:textId="77777777" w:rsidR="00F45CC1" w:rsidRDefault="00F45CC1" w:rsidP="00BD2BA1">
            <w:pPr>
              <w:spacing w:after="0" w:line="240" w:lineRule="auto"/>
              <w:jc w:val="center"/>
              <w:rPr>
                <w:rFonts w:ascii="Times New Roman" w:eastAsia="Times New Roman" w:hAnsi="Times New Roman" w:cs="Times New Roman"/>
                <w:color w:val="006100"/>
                <w:lang w:eastAsia="tr-TR"/>
              </w:rPr>
            </w:pPr>
            <w:r>
              <w:rPr>
                <w:rFonts w:ascii="Times New Roman" w:eastAsia="Times New Roman" w:hAnsi="Times New Roman" w:cs="Times New Roman"/>
                <w:color w:val="006100"/>
                <w:lang w:eastAsia="tr-TR"/>
              </w:rPr>
              <w:t>1</w:t>
            </w:r>
          </w:p>
        </w:tc>
        <w:tc>
          <w:tcPr>
            <w:tcW w:w="1910" w:type="dxa"/>
            <w:shd w:val="clear" w:color="auto" w:fill="FFC7CE"/>
            <w:noWrap/>
            <w:vAlign w:val="bottom"/>
            <w:hideMark/>
          </w:tcPr>
          <w:p w14:paraId="236EFFF7" w14:textId="77777777" w:rsidR="00F45CC1" w:rsidRDefault="00F45CC1" w:rsidP="00BD2BA1">
            <w:pPr>
              <w:spacing w:after="0" w:line="240" w:lineRule="auto"/>
              <w:jc w:val="center"/>
              <w:rPr>
                <w:rFonts w:ascii="Times New Roman" w:eastAsia="Times New Roman" w:hAnsi="Times New Roman" w:cs="Times New Roman"/>
                <w:color w:val="9C0006"/>
                <w:lang w:eastAsia="tr-TR"/>
              </w:rPr>
            </w:pPr>
            <w:r>
              <w:rPr>
                <w:rFonts w:ascii="Times New Roman" w:eastAsia="Times New Roman" w:hAnsi="Times New Roman" w:cs="Times New Roman"/>
                <w:color w:val="9C0006"/>
                <w:lang w:eastAsia="tr-TR"/>
              </w:rPr>
              <w:t>-1</w:t>
            </w:r>
          </w:p>
        </w:tc>
      </w:tr>
      <w:tr w:rsidR="00F45CC1" w14:paraId="68B90F07" w14:textId="77777777" w:rsidTr="00BD2BA1">
        <w:trPr>
          <w:trHeight w:val="327"/>
        </w:trPr>
        <w:tc>
          <w:tcPr>
            <w:tcW w:w="3894" w:type="dxa"/>
            <w:tcBorders>
              <w:top w:val="nil"/>
              <w:left w:val="single" w:sz="4" w:space="0" w:color="B2B2B2"/>
              <w:bottom w:val="single" w:sz="4" w:space="0" w:color="B2B2B2"/>
              <w:right w:val="single" w:sz="4" w:space="0" w:color="B2B2B2"/>
            </w:tcBorders>
            <w:shd w:val="clear" w:color="auto" w:fill="FFFFCC"/>
            <w:noWrap/>
            <w:vAlign w:val="bottom"/>
            <w:hideMark/>
          </w:tcPr>
          <w:p w14:paraId="64106568" w14:textId="77777777" w:rsidR="00F45CC1" w:rsidRDefault="00F45CC1" w:rsidP="00BD2BA1">
            <w:pPr>
              <w:spacing w:after="0" w:line="240" w:lineRule="auto"/>
              <w:rPr>
                <w:rFonts w:ascii="Times New Roman" w:eastAsia="Times New Roman" w:hAnsi="Times New Roman" w:cs="Times New Roman"/>
                <w:color w:val="000000"/>
                <w:lang w:eastAsia="tr-TR"/>
              </w:rPr>
            </w:pPr>
            <w:r>
              <w:rPr>
                <w:rFonts w:ascii="Times New Roman" w:eastAsia="Times New Roman" w:hAnsi="Times New Roman" w:cs="Times New Roman"/>
                <w:color w:val="000000"/>
                <w:lang w:eastAsia="tr-TR"/>
              </w:rPr>
              <w:t>Cost</w:t>
            </w:r>
          </w:p>
        </w:tc>
        <w:tc>
          <w:tcPr>
            <w:tcW w:w="1905" w:type="dxa"/>
            <w:shd w:val="clear" w:color="auto" w:fill="C6EFCE"/>
            <w:noWrap/>
            <w:vAlign w:val="bottom"/>
            <w:hideMark/>
          </w:tcPr>
          <w:p w14:paraId="640F2484" w14:textId="77777777" w:rsidR="00F45CC1" w:rsidRDefault="00F45CC1" w:rsidP="00BD2BA1">
            <w:pPr>
              <w:spacing w:after="0" w:line="240" w:lineRule="auto"/>
              <w:jc w:val="center"/>
              <w:rPr>
                <w:rFonts w:ascii="Times New Roman" w:eastAsia="Times New Roman" w:hAnsi="Times New Roman" w:cs="Times New Roman"/>
                <w:color w:val="006100"/>
                <w:lang w:eastAsia="tr-TR"/>
              </w:rPr>
            </w:pPr>
            <w:r>
              <w:rPr>
                <w:rFonts w:ascii="Times New Roman" w:eastAsia="Times New Roman" w:hAnsi="Times New Roman" w:cs="Times New Roman"/>
                <w:color w:val="006100"/>
                <w:lang w:eastAsia="tr-TR"/>
              </w:rPr>
              <w:t>1</w:t>
            </w:r>
          </w:p>
        </w:tc>
        <w:tc>
          <w:tcPr>
            <w:tcW w:w="1910" w:type="dxa"/>
            <w:shd w:val="clear" w:color="auto" w:fill="FFC7CE"/>
            <w:noWrap/>
            <w:vAlign w:val="bottom"/>
            <w:hideMark/>
          </w:tcPr>
          <w:p w14:paraId="33F8BEB6" w14:textId="77777777" w:rsidR="00F45CC1" w:rsidRDefault="00F45CC1" w:rsidP="00BD2BA1">
            <w:pPr>
              <w:spacing w:after="0" w:line="240" w:lineRule="auto"/>
              <w:jc w:val="center"/>
              <w:rPr>
                <w:rFonts w:ascii="Times New Roman" w:eastAsia="Times New Roman" w:hAnsi="Times New Roman" w:cs="Times New Roman"/>
                <w:color w:val="9C0006"/>
                <w:lang w:eastAsia="tr-TR"/>
              </w:rPr>
            </w:pPr>
            <w:r>
              <w:rPr>
                <w:rFonts w:ascii="Times New Roman" w:eastAsia="Times New Roman" w:hAnsi="Times New Roman" w:cs="Times New Roman"/>
                <w:color w:val="9C0006"/>
                <w:lang w:eastAsia="tr-TR"/>
              </w:rPr>
              <w:t>-1</w:t>
            </w:r>
          </w:p>
        </w:tc>
      </w:tr>
      <w:tr w:rsidR="00F45CC1" w14:paraId="62A06FCE" w14:textId="77777777" w:rsidTr="00BD2BA1">
        <w:trPr>
          <w:trHeight w:val="327"/>
        </w:trPr>
        <w:tc>
          <w:tcPr>
            <w:tcW w:w="3894" w:type="dxa"/>
            <w:tcBorders>
              <w:top w:val="nil"/>
              <w:left w:val="single" w:sz="4" w:space="0" w:color="B2B2B2"/>
              <w:bottom w:val="single" w:sz="4" w:space="0" w:color="B2B2B2"/>
              <w:right w:val="single" w:sz="4" w:space="0" w:color="B2B2B2"/>
            </w:tcBorders>
            <w:shd w:val="clear" w:color="auto" w:fill="FFFFCC"/>
            <w:noWrap/>
            <w:vAlign w:val="bottom"/>
            <w:hideMark/>
          </w:tcPr>
          <w:p w14:paraId="1E826140" w14:textId="77777777" w:rsidR="00F45CC1" w:rsidRDefault="00F45CC1" w:rsidP="00BD2BA1">
            <w:pPr>
              <w:spacing w:after="0" w:line="240" w:lineRule="auto"/>
              <w:rPr>
                <w:rFonts w:ascii="Times New Roman" w:eastAsia="Times New Roman" w:hAnsi="Times New Roman" w:cs="Times New Roman"/>
                <w:color w:val="000000"/>
                <w:lang w:eastAsia="tr-TR"/>
              </w:rPr>
            </w:pPr>
            <w:r>
              <w:rPr>
                <w:rFonts w:ascii="Times New Roman" w:eastAsia="Times New Roman" w:hAnsi="Times New Roman" w:cs="Times New Roman"/>
                <w:color w:val="000000"/>
                <w:lang w:eastAsia="tr-TR"/>
              </w:rPr>
              <w:t>Thrust/Blade</w:t>
            </w:r>
          </w:p>
        </w:tc>
        <w:tc>
          <w:tcPr>
            <w:tcW w:w="1905" w:type="dxa"/>
            <w:shd w:val="clear" w:color="auto" w:fill="C6EFCE"/>
            <w:noWrap/>
            <w:vAlign w:val="bottom"/>
            <w:hideMark/>
          </w:tcPr>
          <w:p w14:paraId="0AD9A8B3" w14:textId="77777777" w:rsidR="00F45CC1" w:rsidRDefault="00F45CC1" w:rsidP="00BD2BA1">
            <w:pPr>
              <w:spacing w:after="0" w:line="240" w:lineRule="auto"/>
              <w:jc w:val="center"/>
              <w:rPr>
                <w:rFonts w:ascii="Times New Roman" w:eastAsia="Times New Roman" w:hAnsi="Times New Roman" w:cs="Times New Roman"/>
                <w:color w:val="006100"/>
                <w:lang w:eastAsia="tr-TR"/>
              </w:rPr>
            </w:pPr>
            <w:r>
              <w:rPr>
                <w:rFonts w:ascii="Times New Roman" w:eastAsia="Times New Roman" w:hAnsi="Times New Roman" w:cs="Times New Roman"/>
                <w:color w:val="006100"/>
                <w:lang w:eastAsia="tr-TR"/>
              </w:rPr>
              <w:t>1</w:t>
            </w:r>
          </w:p>
        </w:tc>
        <w:tc>
          <w:tcPr>
            <w:tcW w:w="1910" w:type="dxa"/>
            <w:shd w:val="clear" w:color="auto" w:fill="FFC7CE"/>
            <w:noWrap/>
            <w:vAlign w:val="bottom"/>
            <w:hideMark/>
          </w:tcPr>
          <w:p w14:paraId="5B298356" w14:textId="77777777" w:rsidR="00F45CC1" w:rsidRDefault="00F45CC1" w:rsidP="00BD2BA1">
            <w:pPr>
              <w:spacing w:after="0" w:line="240" w:lineRule="auto"/>
              <w:jc w:val="center"/>
              <w:rPr>
                <w:rFonts w:ascii="Times New Roman" w:eastAsia="Times New Roman" w:hAnsi="Times New Roman" w:cs="Times New Roman"/>
                <w:color w:val="9C0006"/>
                <w:lang w:eastAsia="tr-TR"/>
              </w:rPr>
            </w:pPr>
            <w:r>
              <w:rPr>
                <w:rFonts w:ascii="Times New Roman" w:eastAsia="Times New Roman" w:hAnsi="Times New Roman" w:cs="Times New Roman"/>
                <w:color w:val="9C0006"/>
                <w:lang w:eastAsia="tr-TR"/>
              </w:rPr>
              <w:t>-1</w:t>
            </w:r>
          </w:p>
        </w:tc>
      </w:tr>
      <w:tr w:rsidR="00F45CC1" w14:paraId="40A4AD5F" w14:textId="77777777" w:rsidTr="00BD2BA1">
        <w:trPr>
          <w:trHeight w:val="327"/>
        </w:trPr>
        <w:tc>
          <w:tcPr>
            <w:tcW w:w="3894" w:type="dxa"/>
            <w:tcBorders>
              <w:top w:val="nil"/>
              <w:left w:val="single" w:sz="4" w:space="0" w:color="B2B2B2"/>
              <w:bottom w:val="single" w:sz="4" w:space="0" w:color="B2B2B2"/>
              <w:right w:val="single" w:sz="4" w:space="0" w:color="B2B2B2"/>
            </w:tcBorders>
            <w:shd w:val="clear" w:color="auto" w:fill="FFFFCC"/>
            <w:noWrap/>
            <w:vAlign w:val="bottom"/>
            <w:hideMark/>
          </w:tcPr>
          <w:p w14:paraId="3FEE0B73" w14:textId="77777777" w:rsidR="00F45CC1" w:rsidRDefault="00F45CC1" w:rsidP="00BD2BA1">
            <w:pPr>
              <w:spacing w:after="0" w:line="240" w:lineRule="auto"/>
              <w:rPr>
                <w:rFonts w:ascii="Times New Roman" w:eastAsia="Times New Roman" w:hAnsi="Times New Roman" w:cs="Times New Roman"/>
                <w:color w:val="000000"/>
                <w:lang w:eastAsia="tr-TR"/>
              </w:rPr>
            </w:pPr>
            <w:r>
              <w:rPr>
                <w:rFonts w:ascii="Times New Roman" w:eastAsia="Times New Roman" w:hAnsi="Times New Roman" w:cs="Times New Roman"/>
                <w:color w:val="000000"/>
                <w:lang w:eastAsia="tr-TR"/>
              </w:rPr>
              <w:t>Efficiency</w:t>
            </w:r>
          </w:p>
        </w:tc>
        <w:tc>
          <w:tcPr>
            <w:tcW w:w="1905" w:type="dxa"/>
            <w:shd w:val="clear" w:color="auto" w:fill="C6EFCE"/>
            <w:noWrap/>
            <w:vAlign w:val="bottom"/>
            <w:hideMark/>
          </w:tcPr>
          <w:p w14:paraId="2A3A1DE9" w14:textId="77777777" w:rsidR="00F45CC1" w:rsidRDefault="00F45CC1" w:rsidP="00BD2BA1">
            <w:pPr>
              <w:spacing w:after="0" w:line="240" w:lineRule="auto"/>
              <w:jc w:val="center"/>
              <w:rPr>
                <w:rFonts w:ascii="Times New Roman" w:eastAsia="Times New Roman" w:hAnsi="Times New Roman" w:cs="Times New Roman"/>
                <w:color w:val="006100"/>
                <w:lang w:eastAsia="tr-TR"/>
              </w:rPr>
            </w:pPr>
            <w:r>
              <w:rPr>
                <w:rFonts w:ascii="Times New Roman" w:eastAsia="Times New Roman" w:hAnsi="Times New Roman" w:cs="Times New Roman"/>
                <w:color w:val="006100"/>
                <w:lang w:eastAsia="tr-TR"/>
              </w:rPr>
              <w:t>1</w:t>
            </w:r>
          </w:p>
        </w:tc>
        <w:tc>
          <w:tcPr>
            <w:tcW w:w="1910" w:type="dxa"/>
            <w:shd w:val="clear" w:color="auto" w:fill="FFC7CE"/>
            <w:noWrap/>
            <w:vAlign w:val="bottom"/>
            <w:hideMark/>
          </w:tcPr>
          <w:p w14:paraId="129A3309" w14:textId="77777777" w:rsidR="00F45CC1" w:rsidRDefault="00F45CC1" w:rsidP="00BD2BA1">
            <w:pPr>
              <w:spacing w:after="0" w:line="240" w:lineRule="auto"/>
              <w:jc w:val="center"/>
              <w:rPr>
                <w:rFonts w:ascii="Times New Roman" w:eastAsia="Times New Roman" w:hAnsi="Times New Roman" w:cs="Times New Roman"/>
                <w:color w:val="9C0006"/>
                <w:lang w:eastAsia="tr-TR"/>
              </w:rPr>
            </w:pPr>
            <w:r>
              <w:rPr>
                <w:rFonts w:ascii="Times New Roman" w:eastAsia="Times New Roman" w:hAnsi="Times New Roman" w:cs="Times New Roman"/>
                <w:color w:val="9C0006"/>
                <w:lang w:eastAsia="tr-TR"/>
              </w:rPr>
              <w:t>-1</w:t>
            </w:r>
          </w:p>
        </w:tc>
      </w:tr>
    </w:tbl>
    <w:p w14:paraId="089BEBD5" w14:textId="77777777" w:rsidR="00F45CC1" w:rsidRDefault="00F45CC1" w:rsidP="00F45CC1">
      <w:pPr>
        <w:rPr>
          <w:sz w:val="22"/>
        </w:rPr>
      </w:pPr>
    </w:p>
    <w:p w14:paraId="60B30772" w14:textId="77777777" w:rsidR="00F45CC1" w:rsidRDefault="00F45CC1" w:rsidP="00F45CC1">
      <w:pPr>
        <w:rPr>
          <w:rFonts w:ascii="Times New Roman" w:hAnsi="Times New Roman" w:cs="Times New Roman"/>
        </w:rPr>
      </w:pPr>
    </w:p>
    <w:p w14:paraId="4F317BAD" w14:textId="77777777" w:rsidR="00F45CC1" w:rsidRDefault="00F45CC1" w:rsidP="00F45CC1">
      <w:pPr>
        <w:rPr>
          <w:rFonts w:ascii="Times New Roman" w:hAnsi="Times New Roman" w:cs="Times New Roman"/>
        </w:rPr>
      </w:pPr>
    </w:p>
    <w:p w14:paraId="38627ED4" w14:textId="77777777" w:rsidR="00F45CC1" w:rsidRDefault="00F45CC1" w:rsidP="00F45CC1">
      <w:pPr>
        <w:rPr>
          <w:rFonts w:ascii="Times New Roman" w:hAnsi="Times New Roman" w:cs="Times New Roman"/>
        </w:rPr>
      </w:pPr>
    </w:p>
    <w:p w14:paraId="35A862D5" w14:textId="77777777" w:rsidR="00F45CC1" w:rsidRDefault="00F45CC1" w:rsidP="00F45CC1">
      <w:pPr>
        <w:rPr>
          <w:rFonts w:ascii="Times New Roman" w:hAnsi="Times New Roman" w:cs="Times New Roman"/>
        </w:rPr>
      </w:pPr>
    </w:p>
    <w:p w14:paraId="17E45ABA" w14:textId="77777777" w:rsidR="00F45CC1" w:rsidRDefault="00F45CC1" w:rsidP="00F45CC1">
      <w:pPr>
        <w:rPr>
          <w:b/>
          <w:i/>
        </w:rPr>
      </w:pPr>
      <w:bookmarkStart w:id="391" w:name="_Toc524878867"/>
    </w:p>
    <w:p w14:paraId="2E7940C7" w14:textId="77777777" w:rsidR="00F47D15" w:rsidRDefault="00F47D15" w:rsidP="00F45CC1">
      <w:pPr>
        <w:rPr>
          <w:b/>
          <w:i/>
        </w:rPr>
      </w:pPr>
    </w:p>
    <w:p w14:paraId="7CB6D666" w14:textId="77777777" w:rsidR="00F47D15" w:rsidRDefault="00F47D15" w:rsidP="00F45CC1">
      <w:pPr>
        <w:rPr>
          <w:b/>
          <w:i/>
        </w:rPr>
      </w:pPr>
    </w:p>
    <w:p w14:paraId="0D4C0B88" w14:textId="77777777" w:rsidR="00F47D15" w:rsidRDefault="00F47D15" w:rsidP="00F45CC1">
      <w:pPr>
        <w:rPr>
          <w:b/>
          <w:i/>
        </w:rPr>
      </w:pPr>
    </w:p>
    <w:p w14:paraId="39631947" w14:textId="77777777" w:rsidR="00F45CC1" w:rsidRPr="00F47D15" w:rsidRDefault="00F45CC1" w:rsidP="00F45CC1">
      <w:pPr>
        <w:rPr>
          <w:rFonts w:cstheme="minorHAnsi"/>
          <w:b/>
          <w:i/>
          <w:szCs w:val="20"/>
        </w:rPr>
      </w:pPr>
      <w:r w:rsidRPr="00F47D15">
        <w:rPr>
          <w:rFonts w:cstheme="minorHAnsi"/>
          <w:b/>
          <w:i/>
          <w:szCs w:val="20"/>
        </w:rPr>
        <w:lastRenderedPageBreak/>
        <w:t>Pitch Mechanism</w:t>
      </w:r>
      <w:bookmarkEnd w:id="391"/>
    </w:p>
    <w:p w14:paraId="29CD8D77" w14:textId="77777777" w:rsidR="00F45CC1" w:rsidRPr="00F47D15" w:rsidRDefault="00F45CC1" w:rsidP="00F45CC1">
      <w:pPr>
        <w:spacing w:line="360" w:lineRule="auto"/>
        <w:ind w:firstLine="720"/>
        <w:rPr>
          <w:rFonts w:cstheme="minorHAnsi"/>
          <w:szCs w:val="20"/>
        </w:rPr>
      </w:pPr>
      <w:r w:rsidRPr="00F47D15">
        <w:rPr>
          <w:rFonts w:cstheme="minorHAnsi"/>
          <w:szCs w:val="20"/>
        </w:rPr>
        <w:t>There are three types of pitch mechanism: fixed-pitch, constant-speed and variable-pitch.</w:t>
      </w:r>
    </w:p>
    <w:p w14:paraId="4DB8CB72" w14:textId="77777777" w:rsidR="00F45CC1" w:rsidRPr="00F47D15" w:rsidRDefault="00F45CC1" w:rsidP="00F45CC1">
      <w:pPr>
        <w:spacing w:line="360" w:lineRule="auto"/>
        <w:ind w:firstLine="720"/>
        <w:rPr>
          <w:rFonts w:cstheme="minorHAnsi"/>
          <w:szCs w:val="20"/>
        </w:rPr>
      </w:pPr>
      <w:r w:rsidRPr="00F47D15">
        <w:rPr>
          <w:rFonts w:cstheme="minorHAnsi"/>
          <w:szCs w:val="20"/>
        </w:rPr>
        <w:t xml:space="preserve">A fixed-pitch propeller is a propeller whose pitch angle (the incidence of the blades with respect to the plane of rotation) cannot be changed. Such propellers are comparatively inexpensive, light, and require very little maintenance. </w:t>
      </w:r>
      <w:r w:rsidRPr="00F47D15">
        <w:rPr>
          <w:rFonts w:cstheme="minorHAnsi"/>
          <w:color w:val="000000"/>
          <w:szCs w:val="20"/>
        </w:rPr>
        <w:t>A ground-adjustable propeller is a propeller whose pitch angle can be adjusted using simple tools while stopped on the ground only. Thus, the operator can change the pitch from, say, a “climb” to a “cruise” style propeller between flights.</w:t>
      </w:r>
    </w:p>
    <w:p w14:paraId="4561BD9D" w14:textId="77777777" w:rsidR="00F47D15" w:rsidRDefault="00F45CC1" w:rsidP="00F45CC1">
      <w:pPr>
        <w:autoSpaceDE w:val="0"/>
        <w:autoSpaceDN w:val="0"/>
        <w:adjustRightInd w:val="0"/>
        <w:spacing w:after="0" w:line="360" w:lineRule="auto"/>
        <w:ind w:firstLine="720"/>
        <w:rPr>
          <w:rFonts w:cstheme="minorHAnsi"/>
          <w:color w:val="000000"/>
          <w:szCs w:val="20"/>
        </w:rPr>
      </w:pPr>
      <w:r w:rsidRPr="00F47D15">
        <w:rPr>
          <w:rFonts w:cstheme="minorHAnsi"/>
          <w:szCs w:val="20"/>
        </w:rPr>
        <w:t>A constant-speed propeller is a propeller that will automatically adjust its pitch to maintain a preset RPM, which otherwise is highly affected by airspeed. It does this through the use of a controlling mechanism attached to the engine, called a governor, which balances centripetal and hydraulic forces. Controllable-pitch</w:t>
      </w:r>
      <w:r w:rsidRPr="00F47D15">
        <w:rPr>
          <w:rFonts w:cstheme="minorHAnsi"/>
          <w:color w:val="000000"/>
          <w:szCs w:val="20"/>
        </w:rPr>
        <w:t xml:space="preserve"> is same as constant-speed in terms of mechanism but in the former, a pilot changes the setting of pitch position of the blades during flight.  </w:t>
      </w:r>
    </w:p>
    <w:p w14:paraId="51B40AC6" w14:textId="77777777" w:rsidR="00F45CC1" w:rsidRPr="00F47D15" w:rsidRDefault="00F45CC1" w:rsidP="00F45CC1">
      <w:pPr>
        <w:autoSpaceDE w:val="0"/>
        <w:autoSpaceDN w:val="0"/>
        <w:adjustRightInd w:val="0"/>
        <w:spacing w:after="0" w:line="360" w:lineRule="auto"/>
        <w:ind w:firstLine="720"/>
        <w:rPr>
          <w:rFonts w:cstheme="minorHAnsi"/>
          <w:color w:val="000000"/>
          <w:szCs w:val="20"/>
        </w:rPr>
      </w:pPr>
      <w:r w:rsidRPr="00F47D15">
        <w:rPr>
          <w:rFonts w:cstheme="minorHAnsi"/>
          <w:color w:val="000000"/>
          <w:szCs w:val="20"/>
        </w:rPr>
        <w:t xml:space="preserve"> </w:t>
      </w:r>
      <w:r w:rsidRPr="00F47D15">
        <w:rPr>
          <w:rFonts w:cstheme="minorHAnsi"/>
          <w:i/>
          <w:color w:val="2E74B5" w:themeColor="accent1" w:themeShade="BF"/>
          <w:szCs w:val="20"/>
        </w:rPr>
        <w:t>Double click on the picture below to see how constant-speed(hydraulic) propeller works.</w:t>
      </w:r>
    </w:p>
    <w:p w14:paraId="030E2680" w14:textId="77777777" w:rsidR="00F47D15" w:rsidRDefault="00F45CC1" w:rsidP="00F47D15">
      <w:pPr>
        <w:keepNext/>
        <w:autoSpaceDE w:val="0"/>
        <w:autoSpaceDN w:val="0"/>
        <w:adjustRightInd w:val="0"/>
        <w:spacing w:after="0" w:line="240" w:lineRule="auto"/>
        <w:jc w:val="center"/>
      </w:pPr>
      <w:r>
        <w:rPr>
          <w:rFonts w:ascii="Times New Roman" w:hAnsi="Times New Roman" w:cs="Times New Roman"/>
          <w:color w:val="000000"/>
          <w:sz w:val="22"/>
        </w:rPr>
        <w:object w:dxaOrig="7635" w:dyaOrig="4290" w14:anchorId="662ABE3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81.75pt;height:214.5pt" o:ole="">
            <v:imagedata r:id="rId215" o:title=""/>
          </v:shape>
          <o:OLEObject Type="Embed" ProgID="PowerPoint.Show.12" ShapeID="_x0000_i1025" DrawAspect="Content" ObjectID="_1599292657" r:id="rId216"/>
        </w:object>
      </w:r>
      <w:r>
        <w:rPr>
          <w:sz w:val="22"/>
        </w:rPr>
        <w:object w:dxaOrig="7635" w:dyaOrig="4290" w14:anchorId="10D0866C">
          <v:shape id="_x0000_i1026" type="#_x0000_t75" style="width:381.75pt;height:214.5pt" o:ole="">
            <v:imagedata r:id="rId217" o:title=""/>
          </v:shape>
          <o:OLEObject Type="Embed" ProgID="PowerPoint.Show.12" ShapeID="_x0000_i1026" DrawAspect="Content" ObjectID="_1599292658" r:id="rId218"/>
        </w:object>
      </w:r>
    </w:p>
    <w:p w14:paraId="50E7A470" w14:textId="77777777" w:rsidR="00F45CC1" w:rsidRDefault="00F47D15" w:rsidP="00F47D15">
      <w:pPr>
        <w:pStyle w:val="Caption"/>
        <w:jc w:val="center"/>
        <w:rPr>
          <w:rFonts w:ascii="Times New Roman" w:hAnsi="Times New Roman"/>
          <w:color w:val="000000"/>
          <w:sz w:val="22"/>
        </w:rPr>
      </w:pPr>
      <w:bookmarkStart w:id="392" w:name="_Toc525254268"/>
      <w:r>
        <w:t xml:space="preserve">Figure </w:t>
      </w:r>
      <w:r>
        <w:fldChar w:fldCharType="begin"/>
      </w:r>
      <w:r>
        <w:instrText xml:space="preserve"> STYLEREF 2 \s </w:instrText>
      </w:r>
      <w:r>
        <w:fldChar w:fldCharType="separate"/>
      </w:r>
      <w:r>
        <w:rPr>
          <w:noProof/>
        </w:rPr>
        <w:t>3.3</w:t>
      </w:r>
      <w:r>
        <w:fldChar w:fldCharType="end"/>
      </w:r>
      <w:r>
        <w:noBreakHyphen/>
      </w:r>
      <w:r>
        <w:fldChar w:fldCharType="begin"/>
      </w:r>
      <w:r>
        <w:instrText xml:space="preserve"> SEQ Figure \* ARABIC \s 2 </w:instrText>
      </w:r>
      <w:r>
        <w:fldChar w:fldCharType="separate"/>
      </w:r>
      <w:r>
        <w:rPr>
          <w:noProof/>
        </w:rPr>
        <w:t>9</w:t>
      </w:r>
      <w:r>
        <w:fldChar w:fldCharType="end"/>
      </w:r>
      <w:r>
        <w:t>.</w:t>
      </w:r>
      <w:r w:rsidRPr="00DC7F45">
        <w:t>Showing how constant speed propeller Works</w:t>
      </w:r>
      <w:bookmarkEnd w:id="392"/>
    </w:p>
    <w:p w14:paraId="619C2F69" w14:textId="77777777" w:rsidR="00F47D15" w:rsidRDefault="00F47D15" w:rsidP="00F45CC1">
      <w:pPr>
        <w:rPr>
          <w:b/>
        </w:rPr>
      </w:pPr>
    </w:p>
    <w:p w14:paraId="3FD3AE01" w14:textId="77777777" w:rsidR="00F47D15" w:rsidRDefault="00F47D15" w:rsidP="00F45CC1">
      <w:pPr>
        <w:rPr>
          <w:b/>
        </w:rPr>
      </w:pPr>
    </w:p>
    <w:p w14:paraId="36C7348E" w14:textId="77777777" w:rsidR="00F45CC1" w:rsidRPr="00F45CC1" w:rsidRDefault="00F45CC1" w:rsidP="00F45CC1">
      <w:pPr>
        <w:rPr>
          <w:b/>
          <w:color w:val="2E74B5" w:themeColor="accent1" w:themeShade="BF"/>
        </w:rPr>
      </w:pPr>
      <w:r w:rsidRPr="00F45CC1">
        <w:rPr>
          <w:b/>
        </w:rPr>
        <w:lastRenderedPageBreak/>
        <w:t>Fixed-Pitch vs. Constant-Speed</w:t>
      </w:r>
    </w:p>
    <w:p w14:paraId="1337FD69" w14:textId="77777777" w:rsidR="00F45CC1" w:rsidRDefault="00F45CC1" w:rsidP="00F45CC1">
      <w:pPr>
        <w:autoSpaceDE w:val="0"/>
        <w:autoSpaceDN w:val="0"/>
        <w:adjustRightInd w:val="0"/>
        <w:spacing w:after="0" w:line="360" w:lineRule="auto"/>
        <w:ind w:firstLine="720"/>
        <w:rPr>
          <w:rFonts w:ascii="Times New Roman" w:hAnsi="Times New Roman" w:cs="Times New Roman"/>
          <w:noProof/>
          <w:sz w:val="22"/>
        </w:rPr>
      </w:pPr>
    </w:p>
    <w:p w14:paraId="6601661B" w14:textId="77777777" w:rsidR="00F45CC1" w:rsidRPr="00F47D15" w:rsidRDefault="00F47D15" w:rsidP="00F45CC1">
      <w:pPr>
        <w:autoSpaceDE w:val="0"/>
        <w:autoSpaceDN w:val="0"/>
        <w:adjustRightInd w:val="0"/>
        <w:spacing w:after="0" w:line="360" w:lineRule="auto"/>
        <w:ind w:firstLine="720"/>
        <w:rPr>
          <w:rFonts w:cstheme="minorHAnsi"/>
          <w:szCs w:val="20"/>
          <w:shd w:val="clear" w:color="auto" w:fill="FFFFFF"/>
        </w:rPr>
      </w:pPr>
      <w:r>
        <w:rPr>
          <w:noProof/>
          <w:lang w:val="tr-TR" w:eastAsia="tr-TR"/>
        </w:rPr>
        <mc:AlternateContent>
          <mc:Choice Requires="wps">
            <w:drawing>
              <wp:anchor distT="0" distB="0" distL="114300" distR="114300" simplePos="0" relativeHeight="251857920" behindDoc="0" locked="0" layoutInCell="1" allowOverlap="1" wp14:anchorId="2AC19E6C" wp14:editId="60E7701F">
                <wp:simplePos x="0" y="0"/>
                <wp:positionH relativeFrom="column">
                  <wp:posOffset>2886075</wp:posOffset>
                </wp:positionH>
                <wp:positionV relativeFrom="paragraph">
                  <wp:posOffset>2323465</wp:posOffset>
                </wp:positionV>
                <wp:extent cx="3876675" cy="635"/>
                <wp:effectExtent l="0" t="0" r="0" b="0"/>
                <wp:wrapSquare wrapText="bothSides"/>
                <wp:docPr id="477" name="Text Box 477"/>
                <wp:cNvGraphicFramePr/>
                <a:graphic xmlns:a="http://schemas.openxmlformats.org/drawingml/2006/main">
                  <a:graphicData uri="http://schemas.microsoft.com/office/word/2010/wordprocessingShape">
                    <wps:wsp>
                      <wps:cNvSpPr txBox="1"/>
                      <wps:spPr>
                        <a:xfrm>
                          <a:off x="0" y="0"/>
                          <a:ext cx="3876675" cy="635"/>
                        </a:xfrm>
                        <a:prstGeom prst="rect">
                          <a:avLst/>
                        </a:prstGeom>
                        <a:solidFill>
                          <a:prstClr val="white"/>
                        </a:solidFill>
                        <a:ln>
                          <a:noFill/>
                        </a:ln>
                      </wps:spPr>
                      <wps:txbx>
                        <w:txbxContent>
                          <w:p w14:paraId="173EEA80" w14:textId="77777777" w:rsidR="009F22DF" w:rsidRPr="00597A30" w:rsidRDefault="009F22DF" w:rsidP="00F47D15">
                            <w:pPr>
                              <w:pStyle w:val="Caption"/>
                              <w:rPr>
                                <w:rFonts w:eastAsiaTheme="minorHAnsi" w:cstheme="minorHAnsi"/>
                                <w:noProof/>
                                <w:sz w:val="20"/>
                                <w:szCs w:val="20"/>
                                <w:lang w:val="tr-TR"/>
                              </w:rPr>
                            </w:pPr>
                            <w:bookmarkStart w:id="393" w:name="_Toc525254269"/>
                            <w:r>
                              <w:t xml:space="preserve">Figure </w:t>
                            </w:r>
                            <w:r>
                              <w:fldChar w:fldCharType="begin"/>
                            </w:r>
                            <w:r>
                              <w:instrText xml:space="preserve"> STYLEREF 2 \s </w:instrText>
                            </w:r>
                            <w:r>
                              <w:fldChar w:fldCharType="separate"/>
                            </w:r>
                            <w:r>
                              <w:rPr>
                                <w:noProof/>
                              </w:rPr>
                              <w:t>3.3</w:t>
                            </w:r>
                            <w:r>
                              <w:fldChar w:fldCharType="end"/>
                            </w:r>
                            <w:r>
                              <w:noBreakHyphen/>
                            </w:r>
                            <w:r>
                              <w:fldChar w:fldCharType="begin"/>
                            </w:r>
                            <w:r>
                              <w:instrText xml:space="preserve"> SEQ Figure \* ARABIC \s 2 </w:instrText>
                            </w:r>
                            <w:r>
                              <w:fldChar w:fldCharType="separate"/>
                            </w:r>
                            <w:r>
                              <w:rPr>
                                <w:noProof/>
                              </w:rPr>
                              <w:t>10</w:t>
                            </w:r>
                            <w:r>
                              <w:fldChar w:fldCharType="end"/>
                            </w:r>
                            <w:r>
                              <w:t xml:space="preserve">. </w:t>
                            </w:r>
                            <w:r w:rsidRPr="00AC7BAC">
                              <w:t>Showing the difference between fixed propeller and constant speed propeller [2]</w:t>
                            </w:r>
                            <w:bookmarkEnd w:id="3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C19E6C" id="Text Box 477" o:spid="_x0000_s1053" type="#_x0000_t202" style="position:absolute;left:0;text-align:left;margin-left:227.25pt;margin-top:182.95pt;width:305.25pt;height:.05pt;z-index:251857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syeMQIAAGkEAAAOAAAAZHJzL2Uyb0RvYy54bWysVFFv2yAQfp+0/4B4X5yka1JZcaosVaZJ&#10;UVspmfpMMI6RgGNAYme/fge2067b07QXfNwdB9/33Xlx32pFzsJ5Caagk9GYEmE4lNIcC/p9v/l0&#10;R4kPzJRMgREFvQhP75cfPywam4sp1KBK4QgWMT5vbEHrEGyeZZ7XQjM/AisMBitwmgXcumNWOtZg&#10;da2y6Xg8yxpwpXXAhffofeiCdJnqV5Xg4amqvAhEFRTfFtLq0nqIa7ZcsPzomK0l75/B/uEVmkmD&#10;l15LPbDAyMnJP0ppyR14qMKIg86gqiQXCQOimYzfodnVzIqEBcnx9kqT/39l+eP52RFZFvTzfE6J&#10;YRpF2os2kC/QkuhDhhrrc0zcWUwNLQZQ6cHv0RmBt5XT8YuQCMaR68uV31iOo/Pmbj6bzW8p4Rib&#10;3dzGGtnrUet8+CpAk2gU1KF4iVN23vrQpQ4p8SYPSpYbqVTcxMBaOXJmKHRTyyD64r9lKRNzDcRT&#10;XcHoySK+Dke0QntoEyPTK/gDlBfE7qDrH2/5RuKFW+bDM3PYMAgXhyA84VIpaAoKvUVJDe7n3/wx&#10;H3XEKCUNNmBB/Y8Tc4IS9c2gwrFbB8MNxmEwzEmvAaFOcLwsTyYecEENZuVAv+BsrOItGGKG410F&#10;DYO5Dt0Y4GxxsVqlJOxJy8LW7CyPpQdi9+0Lc7aXJaCajzC0JsvfqdPlJn3s6hSQ6iRdJLZjsecb&#10;+zmJ389eHJi3+5T1+odY/gIAAP//AwBQSwMEFAAGAAgAAAAhAODM5YbhAAAADAEAAA8AAABkcnMv&#10;ZG93bnJldi54bWxMj7FOwzAQhnck3sE6JBZEbWhitSFOVVUwwFIRurC5sRsH4nNkO214e5wJxrv7&#10;9N/3l5vJ9uSsfegcCnhYMCAaG6c6bAUcPl7uV0BClKhk71AL+NEBNtX1VSkL5S74rs91bEkKwVBI&#10;ASbGoaA0NEZbGRZu0JhuJ+etjGn0LVVeXlK47ekjY5xa2WH6YOSgd0Y33/VoBeyzz725G0/Pb9ts&#10;6V8P445/tbUQtzfT9glI1FP8g2HWT+pQJaejG1EF0gvI8ixPqIAlz9dAZoLxPNU7zivOgFYl/V+i&#10;+gUAAP//AwBQSwECLQAUAAYACAAAACEAtoM4kv4AAADhAQAAEwAAAAAAAAAAAAAAAAAAAAAAW0Nv&#10;bnRlbnRfVHlwZXNdLnhtbFBLAQItABQABgAIAAAAIQA4/SH/1gAAAJQBAAALAAAAAAAAAAAAAAAA&#10;AC8BAABfcmVscy8ucmVsc1BLAQItABQABgAIAAAAIQDcasyeMQIAAGkEAAAOAAAAAAAAAAAAAAAA&#10;AC4CAABkcnMvZTJvRG9jLnhtbFBLAQItABQABgAIAAAAIQDgzOWG4QAAAAwBAAAPAAAAAAAAAAAA&#10;AAAAAIsEAABkcnMvZG93bnJldi54bWxQSwUGAAAAAAQABADzAAAAmQUAAAAA&#10;" stroked="f">
                <v:textbox style="mso-fit-shape-to-text:t" inset="0,0,0,0">
                  <w:txbxContent>
                    <w:p w14:paraId="173EEA80" w14:textId="77777777" w:rsidR="009F22DF" w:rsidRPr="00597A30" w:rsidRDefault="009F22DF" w:rsidP="00F47D15">
                      <w:pPr>
                        <w:pStyle w:val="Caption"/>
                        <w:rPr>
                          <w:rFonts w:eastAsiaTheme="minorHAnsi" w:cstheme="minorHAnsi"/>
                          <w:noProof/>
                          <w:sz w:val="20"/>
                          <w:szCs w:val="20"/>
                          <w:lang w:val="tr-TR"/>
                        </w:rPr>
                      </w:pPr>
                      <w:bookmarkStart w:id="394" w:name="_Toc525254269"/>
                      <w:r>
                        <w:t xml:space="preserve">Figure </w:t>
                      </w:r>
                      <w:r>
                        <w:fldChar w:fldCharType="begin"/>
                      </w:r>
                      <w:r>
                        <w:instrText xml:space="preserve"> STYLEREF 2 \s </w:instrText>
                      </w:r>
                      <w:r>
                        <w:fldChar w:fldCharType="separate"/>
                      </w:r>
                      <w:r>
                        <w:rPr>
                          <w:noProof/>
                        </w:rPr>
                        <w:t>3.3</w:t>
                      </w:r>
                      <w:r>
                        <w:fldChar w:fldCharType="end"/>
                      </w:r>
                      <w:r>
                        <w:noBreakHyphen/>
                      </w:r>
                      <w:r>
                        <w:fldChar w:fldCharType="begin"/>
                      </w:r>
                      <w:r>
                        <w:instrText xml:space="preserve"> SEQ Figure \* ARABIC \s 2 </w:instrText>
                      </w:r>
                      <w:r>
                        <w:fldChar w:fldCharType="separate"/>
                      </w:r>
                      <w:r>
                        <w:rPr>
                          <w:noProof/>
                        </w:rPr>
                        <w:t>10</w:t>
                      </w:r>
                      <w:r>
                        <w:fldChar w:fldCharType="end"/>
                      </w:r>
                      <w:r>
                        <w:t xml:space="preserve">. </w:t>
                      </w:r>
                      <w:r w:rsidRPr="00AC7BAC">
                        <w:t>Showing the difference between fixed propeller and constant speed propeller [2]</w:t>
                      </w:r>
                      <w:bookmarkEnd w:id="394"/>
                    </w:p>
                  </w:txbxContent>
                </v:textbox>
                <w10:wrap type="square"/>
              </v:shape>
            </w:pict>
          </mc:Fallback>
        </mc:AlternateContent>
      </w:r>
      <w:r w:rsidR="00F45CC1" w:rsidRPr="00F47D15">
        <w:rPr>
          <w:rFonts w:cstheme="minorHAnsi"/>
          <w:noProof/>
          <w:szCs w:val="20"/>
          <w:lang w:val="tr-TR" w:eastAsia="tr-TR"/>
        </w:rPr>
        <w:drawing>
          <wp:anchor distT="0" distB="0" distL="114300" distR="114300" simplePos="0" relativeHeight="251810816" behindDoc="0" locked="0" layoutInCell="1" allowOverlap="1" wp14:anchorId="29C53BC4" wp14:editId="0E929444">
            <wp:simplePos x="0" y="0"/>
            <wp:positionH relativeFrom="column">
              <wp:posOffset>2886075</wp:posOffset>
            </wp:positionH>
            <wp:positionV relativeFrom="paragraph">
              <wp:posOffset>123190</wp:posOffset>
            </wp:positionV>
            <wp:extent cx="3876675" cy="2143125"/>
            <wp:effectExtent l="0" t="0" r="9525" b="9525"/>
            <wp:wrapSquare wrapText="bothSides"/>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2"/>
                    <pic:cNvPicPr>
                      <a:picLocks noChangeAspect="1" noChangeArrowheads="1"/>
                    </pic:cNvPicPr>
                  </pic:nvPicPr>
                  <pic:blipFill>
                    <a:blip r:embed="rId219">
                      <a:extLst>
                        <a:ext uri="{28A0092B-C50C-407E-A947-70E740481C1C}">
                          <a14:useLocalDpi xmlns:a14="http://schemas.microsoft.com/office/drawing/2010/main" val="0"/>
                        </a:ext>
                      </a:extLst>
                    </a:blip>
                    <a:srcRect t="3561" r="1770" b="16330"/>
                    <a:stretch>
                      <a:fillRect/>
                    </a:stretch>
                  </pic:blipFill>
                  <pic:spPr bwMode="auto">
                    <a:xfrm>
                      <a:off x="0" y="0"/>
                      <a:ext cx="3876675" cy="2143125"/>
                    </a:xfrm>
                    <a:prstGeom prst="rect">
                      <a:avLst/>
                    </a:prstGeom>
                    <a:noFill/>
                  </pic:spPr>
                </pic:pic>
              </a:graphicData>
            </a:graphic>
            <wp14:sizeRelH relativeFrom="margin">
              <wp14:pctWidth>0</wp14:pctWidth>
            </wp14:sizeRelH>
            <wp14:sizeRelV relativeFrom="margin">
              <wp14:pctHeight>0</wp14:pctHeight>
            </wp14:sizeRelV>
          </wp:anchor>
        </w:drawing>
      </w:r>
      <w:r w:rsidR="00F45CC1" w:rsidRPr="00F47D15">
        <w:rPr>
          <w:rFonts w:cstheme="minorHAnsi"/>
          <w:color w:val="000000"/>
          <w:szCs w:val="20"/>
        </w:rPr>
        <w:t>As mentioned above, fixed-pitch is cheaper, lighter and its maintenance is easy due to having less complexity. However, considerable difference between fixed-pitch and constant-speed will occur during flight with respect to performance and efficiency</w:t>
      </w:r>
      <w:r w:rsidR="00F45CC1" w:rsidRPr="00F47D15">
        <w:rPr>
          <w:rFonts w:cstheme="minorHAnsi"/>
          <w:szCs w:val="20"/>
        </w:rPr>
        <w:t xml:space="preserve">. </w:t>
      </w:r>
      <w:r w:rsidR="00F45CC1" w:rsidRPr="00F47D15">
        <w:rPr>
          <w:rFonts w:cstheme="minorHAnsi"/>
          <w:szCs w:val="20"/>
          <w:shd w:val="clear" w:color="auto" w:fill="FFFFFF"/>
        </w:rPr>
        <w:t>As opposed to fixed-pitch propellers, which only operate at their optimal efficiency in one stage of flight, constant speed propellers can provide peak performance at each phase of flight, from takeoff to landing. With a constant speed propeller, pilots can select the revolutions per minute (RPM) that provide the most suitable power for every given situation. For example, you may want a higher RPM for increased takeoff power and a lower RPM for cruise flight. By automatically adjusting the angle of the blades, constant speed propellers can better control the RPM levels and provide the appropriate amount of power for each stage of flight</w:t>
      </w:r>
      <w:r w:rsidR="00F45CC1" w:rsidRPr="00F47D15">
        <w:rPr>
          <w:rFonts w:cstheme="minorHAnsi"/>
          <w:color w:val="6F6F6F"/>
          <w:szCs w:val="20"/>
          <w:shd w:val="clear" w:color="auto" w:fill="FFFFFF"/>
        </w:rPr>
        <w:t xml:space="preserve">. </w:t>
      </w:r>
      <w:r w:rsidR="00F45CC1" w:rsidRPr="00F47D15">
        <w:rPr>
          <w:rFonts w:cstheme="minorHAnsi"/>
          <w:szCs w:val="20"/>
          <w:shd w:val="clear" w:color="auto" w:fill="FFFFFF"/>
        </w:rPr>
        <w:t>Today’s constant speed propellers adjust automatically many times throughout flight to take a greater or lesser “bite” of air depending on the aircraft’s speed. In cruise flight, increasing the angle-of-attack of the prop also increases the engine’s torque. This increase in torque effectively slows down the engine, resulting in improved fuel efficiency.</w:t>
      </w:r>
      <w:r w:rsidR="00F45CC1" w:rsidRPr="00F47D15">
        <w:rPr>
          <w:rFonts w:cstheme="minorHAnsi"/>
          <w:color w:val="6F6F6F"/>
          <w:szCs w:val="20"/>
          <w:shd w:val="clear" w:color="auto" w:fill="FFFFFF"/>
        </w:rPr>
        <w:t xml:space="preserve"> </w:t>
      </w:r>
      <w:r w:rsidR="00F45CC1" w:rsidRPr="00F47D15">
        <w:rPr>
          <w:rFonts w:cstheme="minorHAnsi"/>
          <w:szCs w:val="20"/>
          <w:shd w:val="clear" w:color="auto" w:fill="FFFFFF"/>
        </w:rPr>
        <w:t>Constant speed propellers may also prevent damage to the aircraft’s engine. For example, if an engine is operated at an RPM setting that is too high or too low, the engine can become damaged or worn out. Constant speed propellers are commonly found on today’s high-performance aircraft to protect their powerful engines while providing pilots with increased control throughout flight</w:t>
      </w:r>
      <w:r w:rsidR="00F45CC1" w:rsidRPr="00F47D15">
        <w:rPr>
          <w:rFonts w:cstheme="minorHAnsi"/>
          <w:color w:val="6F6F6F"/>
          <w:szCs w:val="20"/>
          <w:shd w:val="clear" w:color="auto" w:fill="FFFFFF"/>
        </w:rPr>
        <w:t xml:space="preserve">. </w:t>
      </w:r>
      <w:r w:rsidR="00F45CC1" w:rsidRPr="00F47D15">
        <w:rPr>
          <w:rFonts w:cstheme="minorHAnsi"/>
          <w:szCs w:val="20"/>
          <w:shd w:val="clear" w:color="auto" w:fill="FFFFFF"/>
        </w:rPr>
        <w:t>To conclude, constant speed propeller for the VLA is much better than fixed-pitch propeller.</w:t>
      </w:r>
    </w:p>
    <w:p w14:paraId="5EB70627" w14:textId="77777777" w:rsidR="00F45CC1" w:rsidRDefault="00F45CC1" w:rsidP="00F45CC1">
      <w:pPr>
        <w:autoSpaceDE w:val="0"/>
        <w:autoSpaceDN w:val="0"/>
        <w:adjustRightInd w:val="0"/>
        <w:spacing w:after="0" w:line="240" w:lineRule="auto"/>
        <w:rPr>
          <w:rFonts w:ascii="Times New Roman" w:hAnsi="Times New Roman" w:cs="Times New Roman"/>
          <w:color w:val="6F6F6F"/>
          <w:sz w:val="22"/>
          <w:shd w:val="clear" w:color="auto" w:fill="FFFFFF"/>
        </w:rPr>
      </w:pPr>
    </w:p>
    <w:p w14:paraId="2E73F909" w14:textId="77777777" w:rsidR="00F45CC1" w:rsidRPr="00F47D15" w:rsidRDefault="00F45CC1" w:rsidP="00F45CC1">
      <w:pPr>
        <w:pStyle w:val="Caption"/>
        <w:keepNext/>
        <w:jc w:val="center"/>
        <w:rPr>
          <w:rFonts w:ascii="Times New Roman" w:hAnsi="Times New Roman"/>
          <w:sz w:val="20"/>
          <w:szCs w:val="20"/>
        </w:rPr>
      </w:pPr>
      <w:bookmarkStart w:id="395" w:name="_Toc525256378"/>
      <w:r w:rsidRPr="00F47D15">
        <w:rPr>
          <w:rFonts w:ascii="Times New Roman" w:hAnsi="Times New Roman"/>
          <w:sz w:val="20"/>
          <w:szCs w:val="20"/>
        </w:rPr>
        <w:t xml:space="preserve">Table </w:t>
      </w:r>
      <w:r w:rsidR="00F47D15">
        <w:rPr>
          <w:rFonts w:ascii="Times New Roman" w:hAnsi="Times New Roman"/>
          <w:sz w:val="20"/>
          <w:szCs w:val="20"/>
        </w:rPr>
        <w:fldChar w:fldCharType="begin"/>
      </w:r>
      <w:r w:rsidR="00F47D15">
        <w:rPr>
          <w:rFonts w:ascii="Times New Roman" w:hAnsi="Times New Roman"/>
          <w:sz w:val="20"/>
          <w:szCs w:val="20"/>
        </w:rPr>
        <w:instrText xml:space="preserve"> STYLEREF 2 \s </w:instrText>
      </w:r>
      <w:r w:rsidR="00F47D15">
        <w:rPr>
          <w:rFonts w:ascii="Times New Roman" w:hAnsi="Times New Roman"/>
          <w:sz w:val="20"/>
          <w:szCs w:val="20"/>
        </w:rPr>
        <w:fldChar w:fldCharType="separate"/>
      </w:r>
      <w:r w:rsidR="00F47D15">
        <w:rPr>
          <w:rFonts w:ascii="Times New Roman" w:hAnsi="Times New Roman"/>
          <w:noProof/>
          <w:sz w:val="20"/>
          <w:szCs w:val="20"/>
        </w:rPr>
        <w:t>3.3</w:t>
      </w:r>
      <w:r w:rsidR="00F47D15">
        <w:rPr>
          <w:rFonts w:ascii="Times New Roman" w:hAnsi="Times New Roman"/>
          <w:sz w:val="20"/>
          <w:szCs w:val="20"/>
        </w:rPr>
        <w:fldChar w:fldCharType="end"/>
      </w:r>
      <w:r w:rsidR="00F47D15">
        <w:rPr>
          <w:rFonts w:ascii="Times New Roman" w:hAnsi="Times New Roman"/>
          <w:sz w:val="20"/>
          <w:szCs w:val="20"/>
        </w:rPr>
        <w:noBreakHyphen/>
      </w:r>
      <w:r w:rsidR="00F47D15">
        <w:rPr>
          <w:rFonts w:ascii="Times New Roman" w:hAnsi="Times New Roman"/>
          <w:sz w:val="20"/>
          <w:szCs w:val="20"/>
        </w:rPr>
        <w:fldChar w:fldCharType="begin"/>
      </w:r>
      <w:r w:rsidR="00F47D15">
        <w:rPr>
          <w:rFonts w:ascii="Times New Roman" w:hAnsi="Times New Roman"/>
          <w:sz w:val="20"/>
          <w:szCs w:val="20"/>
        </w:rPr>
        <w:instrText xml:space="preserve"> SEQ Table \* ARABIC \s 2 </w:instrText>
      </w:r>
      <w:r w:rsidR="00F47D15">
        <w:rPr>
          <w:rFonts w:ascii="Times New Roman" w:hAnsi="Times New Roman"/>
          <w:sz w:val="20"/>
          <w:szCs w:val="20"/>
        </w:rPr>
        <w:fldChar w:fldCharType="separate"/>
      </w:r>
      <w:r w:rsidR="00F47D15">
        <w:rPr>
          <w:rFonts w:ascii="Times New Roman" w:hAnsi="Times New Roman"/>
          <w:noProof/>
          <w:sz w:val="20"/>
          <w:szCs w:val="20"/>
        </w:rPr>
        <w:t>6</w:t>
      </w:r>
      <w:r w:rsidR="00F47D15">
        <w:rPr>
          <w:rFonts w:ascii="Times New Roman" w:hAnsi="Times New Roman"/>
          <w:sz w:val="20"/>
          <w:szCs w:val="20"/>
        </w:rPr>
        <w:fldChar w:fldCharType="end"/>
      </w:r>
      <w:r w:rsidRPr="00F47D15">
        <w:rPr>
          <w:rFonts w:ascii="Times New Roman" w:hAnsi="Times New Roman"/>
          <w:sz w:val="20"/>
          <w:szCs w:val="20"/>
        </w:rPr>
        <w:t xml:space="preserve"> Trade-off for Pitch mechanism</w:t>
      </w:r>
      <w:bookmarkEnd w:id="395"/>
    </w:p>
    <w:tbl>
      <w:tblPr>
        <w:tblpPr w:leftFromText="141" w:rightFromText="141" w:bottomFromText="160" w:vertAnchor="text" w:horzAnchor="margin" w:tblpXSpec="center" w:tblpY="357"/>
        <w:tblW w:w="9347" w:type="dxa"/>
        <w:tblCellMar>
          <w:left w:w="70" w:type="dxa"/>
          <w:right w:w="70" w:type="dxa"/>
        </w:tblCellMar>
        <w:tblLook w:val="04A0" w:firstRow="1" w:lastRow="0" w:firstColumn="1" w:lastColumn="0" w:noHBand="0" w:noVBand="1"/>
      </w:tblPr>
      <w:tblGrid>
        <w:gridCol w:w="1902"/>
        <w:gridCol w:w="3499"/>
        <w:gridCol w:w="1970"/>
        <w:gridCol w:w="1976"/>
      </w:tblGrid>
      <w:tr w:rsidR="00F45CC1" w14:paraId="4CA8CF5D" w14:textId="77777777" w:rsidTr="00BD2BA1">
        <w:trPr>
          <w:trHeight w:val="296"/>
        </w:trPr>
        <w:tc>
          <w:tcPr>
            <w:tcW w:w="1902" w:type="dxa"/>
            <w:noWrap/>
            <w:vAlign w:val="bottom"/>
            <w:hideMark/>
          </w:tcPr>
          <w:p w14:paraId="32259334" w14:textId="77777777" w:rsidR="00F45CC1" w:rsidRDefault="00F45CC1" w:rsidP="00BD2BA1">
            <w:pPr>
              <w:rPr>
                <w:rFonts w:ascii="Times New Roman" w:hAnsi="Times New Roman" w:cs="Times New Roman"/>
                <w:sz w:val="22"/>
              </w:rPr>
            </w:pPr>
          </w:p>
        </w:tc>
        <w:tc>
          <w:tcPr>
            <w:tcW w:w="7445" w:type="dxa"/>
            <w:gridSpan w:val="3"/>
            <w:tcBorders>
              <w:top w:val="single" w:sz="8" w:space="0" w:color="auto"/>
              <w:left w:val="single" w:sz="8" w:space="0" w:color="auto"/>
              <w:bottom w:val="single" w:sz="8" w:space="0" w:color="auto"/>
              <w:right w:val="single" w:sz="8" w:space="0" w:color="000000"/>
            </w:tcBorders>
            <w:shd w:val="clear" w:color="auto" w:fill="70AD47"/>
            <w:noWrap/>
            <w:vAlign w:val="bottom"/>
            <w:hideMark/>
          </w:tcPr>
          <w:p w14:paraId="668D0FEC" w14:textId="77777777" w:rsidR="00F45CC1" w:rsidRDefault="00F45CC1" w:rsidP="00BD2BA1">
            <w:pPr>
              <w:spacing w:after="0" w:line="240" w:lineRule="auto"/>
              <w:jc w:val="center"/>
              <w:rPr>
                <w:rFonts w:ascii="Times New Roman" w:eastAsia="Times New Roman" w:hAnsi="Times New Roman" w:cs="Times New Roman"/>
                <w:color w:val="FFFFFF"/>
                <w:sz w:val="26"/>
                <w:szCs w:val="26"/>
                <w:lang w:eastAsia="tr-TR"/>
              </w:rPr>
            </w:pPr>
            <w:r>
              <w:rPr>
                <w:rFonts w:ascii="Times New Roman" w:eastAsia="Times New Roman" w:hAnsi="Times New Roman" w:cs="Times New Roman"/>
                <w:color w:val="FFFFFF"/>
                <w:sz w:val="26"/>
                <w:szCs w:val="26"/>
                <w:lang w:eastAsia="tr-TR"/>
              </w:rPr>
              <w:t>Pitch Mechanisms</w:t>
            </w:r>
          </w:p>
        </w:tc>
      </w:tr>
      <w:tr w:rsidR="00F45CC1" w14:paraId="55449E74" w14:textId="77777777" w:rsidTr="00BD2BA1">
        <w:trPr>
          <w:trHeight w:val="237"/>
        </w:trPr>
        <w:tc>
          <w:tcPr>
            <w:tcW w:w="1902" w:type="dxa"/>
            <w:tcBorders>
              <w:top w:val="single" w:sz="8" w:space="0" w:color="auto"/>
              <w:left w:val="single" w:sz="8" w:space="0" w:color="auto"/>
              <w:bottom w:val="single" w:sz="8" w:space="0" w:color="auto"/>
              <w:right w:val="single" w:sz="8" w:space="0" w:color="auto"/>
            </w:tcBorders>
            <w:shd w:val="clear" w:color="auto" w:fill="4472C4"/>
            <w:noWrap/>
            <w:vAlign w:val="bottom"/>
            <w:hideMark/>
          </w:tcPr>
          <w:p w14:paraId="0327FB94" w14:textId="77777777" w:rsidR="00F45CC1" w:rsidRDefault="00F45CC1" w:rsidP="00BD2BA1">
            <w:pPr>
              <w:spacing w:after="0" w:line="240" w:lineRule="auto"/>
              <w:rPr>
                <w:rFonts w:ascii="Times New Roman" w:eastAsia="Times New Roman" w:hAnsi="Times New Roman" w:cs="Times New Roman"/>
                <w:color w:val="FFFFFF"/>
                <w:sz w:val="26"/>
                <w:szCs w:val="26"/>
                <w:lang w:eastAsia="tr-TR"/>
              </w:rPr>
            </w:pPr>
            <w:r>
              <w:rPr>
                <w:rFonts w:ascii="Times New Roman" w:eastAsia="Times New Roman" w:hAnsi="Times New Roman" w:cs="Times New Roman"/>
                <w:color w:val="FFFFFF"/>
                <w:sz w:val="26"/>
                <w:szCs w:val="26"/>
                <w:lang w:eastAsia="tr-TR"/>
              </w:rPr>
              <w:t>Parameters</w:t>
            </w:r>
          </w:p>
        </w:tc>
        <w:tc>
          <w:tcPr>
            <w:tcW w:w="3499" w:type="dxa"/>
            <w:tcBorders>
              <w:top w:val="nil"/>
              <w:left w:val="nil"/>
              <w:bottom w:val="single" w:sz="4" w:space="0" w:color="auto"/>
              <w:right w:val="single" w:sz="4" w:space="0" w:color="auto"/>
            </w:tcBorders>
            <w:shd w:val="clear" w:color="auto" w:fill="FFF2CC" w:themeFill="accent4" w:themeFillTint="33"/>
            <w:noWrap/>
            <w:vAlign w:val="bottom"/>
            <w:hideMark/>
          </w:tcPr>
          <w:p w14:paraId="2FEB199C" w14:textId="77777777" w:rsidR="00F45CC1" w:rsidRDefault="00F45CC1" w:rsidP="00BD2BA1">
            <w:pPr>
              <w:spacing w:after="0" w:line="240" w:lineRule="auto"/>
              <w:jc w:val="center"/>
              <w:rPr>
                <w:rFonts w:ascii="Times New Roman" w:eastAsia="Times New Roman" w:hAnsi="Times New Roman" w:cs="Times New Roman"/>
                <w:color w:val="000000"/>
                <w:sz w:val="22"/>
                <w:lang w:eastAsia="tr-TR"/>
              </w:rPr>
            </w:pPr>
            <w:r>
              <w:rPr>
                <w:rFonts w:ascii="Times New Roman" w:eastAsia="Times New Roman" w:hAnsi="Times New Roman" w:cs="Times New Roman"/>
                <w:color w:val="000000"/>
                <w:lang w:eastAsia="tr-TR"/>
              </w:rPr>
              <w:t>Fixed-Pitch</w:t>
            </w:r>
          </w:p>
        </w:tc>
        <w:tc>
          <w:tcPr>
            <w:tcW w:w="1970" w:type="dxa"/>
            <w:tcBorders>
              <w:top w:val="nil"/>
              <w:left w:val="nil"/>
              <w:bottom w:val="single" w:sz="4" w:space="0" w:color="auto"/>
              <w:right w:val="single" w:sz="4" w:space="0" w:color="auto"/>
            </w:tcBorders>
            <w:shd w:val="clear" w:color="auto" w:fill="FFF2CC" w:themeFill="accent4" w:themeFillTint="33"/>
            <w:noWrap/>
            <w:vAlign w:val="bottom"/>
            <w:hideMark/>
          </w:tcPr>
          <w:p w14:paraId="69423C08" w14:textId="77777777" w:rsidR="00F45CC1" w:rsidRDefault="00F45CC1" w:rsidP="00BD2BA1">
            <w:pPr>
              <w:spacing w:after="0" w:line="240" w:lineRule="auto"/>
              <w:rPr>
                <w:rFonts w:ascii="Times New Roman" w:eastAsia="Times New Roman" w:hAnsi="Times New Roman" w:cs="Times New Roman"/>
                <w:color w:val="000000"/>
                <w:lang w:eastAsia="tr-TR"/>
              </w:rPr>
            </w:pPr>
            <w:r>
              <w:rPr>
                <w:rFonts w:ascii="Times New Roman" w:eastAsia="Times New Roman" w:hAnsi="Times New Roman" w:cs="Times New Roman"/>
                <w:color w:val="000000"/>
                <w:lang w:eastAsia="tr-TR"/>
              </w:rPr>
              <w:t>Constant-Speed</w:t>
            </w:r>
          </w:p>
        </w:tc>
        <w:tc>
          <w:tcPr>
            <w:tcW w:w="1976" w:type="dxa"/>
            <w:tcBorders>
              <w:top w:val="nil"/>
              <w:left w:val="nil"/>
              <w:bottom w:val="single" w:sz="4" w:space="0" w:color="auto"/>
              <w:right w:val="single" w:sz="4" w:space="0" w:color="auto"/>
            </w:tcBorders>
            <w:shd w:val="clear" w:color="auto" w:fill="FFF2CC" w:themeFill="accent4" w:themeFillTint="33"/>
            <w:noWrap/>
            <w:vAlign w:val="bottom"/>
            <w:hideMark/>
          </w:tcPr>
          <w:p w14:paraId="2D05DEE4" w14:textId="77777777" w:rsidR="00F45CC1" w:rsidRDefault="00F45CC1" w:rsidP="00BD2BA1">
            <w:pPr>
              <w:spacing w:after="0" w:line="240" w:lineRule="auto"/>
              <w:rPr>
                <w:rFonts w:ascii="Times New Roman" w:eastAsia="Times New Roman" w:hAnsi="Times New Roman" w:cs="Times New Roman"/>
                <w:color w:val="000000"/>
                <w:lang w:eastAsia="tr-TR"/>
              </w:rPr>
            </w:pPr>
            <w:r>
              <w:rPr>
                <w:rFonts w:ascii="Times New Roman" w:eastAsia="Times New Roman" w:hAnsi="Times New Roman" w:cs="Times New Roman"/>
                <w:color w:val="000000"/>
                <w:lang w:eastAsia="tr-TR"/>
              </w:rPr>
              <w:t>Variable-Pitch</w:t>
            </w:r>
          </w:p>
        </w:tc>
      </w:tr>
      <w:tr w:rsidR="00F45CC1" w14:paraId="5885503B" w14:textId="77777777" w:rsidTr="00BD2BA1">
        <w:trPr>
          <w:trHeight w:val="282"/>
        </w:trPr>
        <w:tc>
          <w:tcPr>
            <w:tcW w:w="1902" w:type="dxa"/>
            <w:tcBorders>
              <w:top w:val="nil"/>
              <w:left w:val="single" w:sz="4" w:space="0" w:color="auto"/>
              <w:bottom w:val="single" w:sz="4" w:space="0" w:color="auto"/>
              <w:right w:val="single" w:sz="4" w:space="0" w:color="auto"/>
            </w:tcBorders>
            <w:shd w:val="clear" w:color="auto" w:fill="FFF2CC"/>
            <w:noWrap/>
            <w:vAlign w:val="bottom"/>
            <w:hideMark/>
          </w:tcPr>
          <w:p w14:paraId="447FA8E0" w14:textId="77777777" w:rsidR="00F45CC1" w:rsidRDefault="00F45CC1" w:rsidP="00BD2BA1">
            <w:pPr>
              <w:spacing w:after="0" w:line="240" w:lineRule="auto"/>
              <w:rPr>
                <w:rFonts w:ascii="Times New Roman" w:eastAsia="Times New Roman" w:hAnsi="Times New Roman" w:cs="Times New Roman"/>
                <w:color w:val="000000"/>
                <w:lang w:eastAsia="tr-TR"/>
              </w:rPr>
            </w:pPr>
            <w:r>
              <w:rPr>
                <w:rFonts w:ascii="Times New Roman" w:eastAsia="Times New Roman" w:hAnsi="Times New Roman" w:cs="Times New Roman"/>
                <w:color w:val="000000"/>
                <w:lang w:eastAsia="tr-TR"/>
              </w:rPr>
              <w:t>Cost</w:t>
            </w:r>
          </w:p>
        </w:tc>
        <w:tc>
          <w:tcPr>
            <w:tcW w:w="3499" w:type="dxa"/>
            <w:tcBorders>
              <w:top w:val="single" w:sz="4" w:space="0" w:color="auto"/>
              <w:left w:val="nil"/>
              <w:bottom w:val="single" w:sz="4" w:space="0" w:color="auto"/>
              <w:right w:val="single" w:sz="4" w:space="0" w:color="auto"/>
            </w:tcBorders>
            <w:shd w:val="clear" w:color="auto" w:fill="C6EFCE"/>
            <w:noWrap/>
            <w:vAlign w:val="bottom"/>
            <w:hideMark/>
          </w:tcPr>
          <w:p w14:paraId="707E5FF4" w14:textId="77777777" w:rsidR="00F45CC1" w:rsidRDefault="00F45CC1" w:rsidP="00BD2BA1">
            <w:pPr>
              <w:spacing w:after="0" w:line="240" w:lineRule="auto"/>
              <w:jc w:val="center"/>
              <w:rPr>
                <w:rFonts w:ascii="Times New Roman" w:eastAsia="Times New Roman" w:hAnsi="Times New Roman" w:cs="Times New Roman"/>
                <w:color w:val="006100"/>
                <w:lang w:eastAsia="tr-TR"/>
              </w:rPr>
            </w:pPr>
            <w:r>
              <w:rPr>
                <w:rFonts w:ascii="Times New Roman" w:eastAsia="Times New Roman" w:hAnsi="Times New Roman" w:cs="Times New Roman"/>
                <w:color w:val="006100"/>
                <w:lang w:eastAsia="tr-TR"/>
              </w:rPr>
              <w:t>1</w:t>
            </w:r>
          </w:p>
        </w:tc>
        <w:tc>
          <w:tcPr>
            <w:tcW w:w="3946" w:type="dxa"/>
            <w:gridSpan w:val="2"/>
            <w:tcBorders>
              <w:top w:val="single" w:sz="4" w:space="0" w:color="auto"/>
              <w:left w:val="nil"/>
              <w:bottom w:val="single" w:sz="4" w:space="0" w:color="auto"/>
              <w:right w:val="single" w:sz="4" w:space="0" w:color="auto"/>
            </w:tcBorders>
            <w:shd w:val="clear" w:color="auto" w:fill="FFC7CE"/>
            <w:noWrap/>
            <w:vAlign w:val="bottom"/>
            <w:hideMark/>
          </w:tcPr>
          <w:p w14:paraId="3B3417E4" w14:textId="77777777" w:rsidR="00F45CC1" w:rsidRDefault="00F45CC1" w:rsidP="00BD2BA1">
            <w:pPr>
              <w:spacing w:after="0" w:line="240" w:lineRule="auto"/>
              <w:jc w:val="center"/>
              <w:rPr>
                <w:rFonts w:ascii="Times New Roman" w:eastAsia="Times New Roman" w:hAnsi="Times New Roman" w:cs="Times New Roman"/>
                <w:color w:val="9C0006"/>
                <w:lang w:eastAsia="tr-TR"/>
              </w:rPr>
            </w:pPr>
            <w:r>
              <w:rPr>
                <w:rFonts w:ascii="Times New Roman" w:eastAsia="Times New Roman" w:hAnsi="Times New Roman" w:cs="Times New Roman"/>
                <w:color w:val="9C0006"/>
                <w:lang w:eastAsia="tr-TR"/>
              </w:rPr>
              <w:t>-1</w:t>
            </w:r>
          </w:p>
        </w:tc>
      </w:tr>
      <w:tr w:rsidR="00F45CC1" w14:paraId="0C27E84B" w14:textId="77777777" w:rsidTr="00BD2BA1">
        <w:trPr>
          <w:trHeight w:val="282"/>
        </w:trPr>
        <w:tc>
          <w:tcPr>
            <w:tcW w:w="1902" w:type="dxa"/>
            <w:tcBorders>
              <w:top w:val="nil"/>
              <w:left w:val="single" w:sz="4" w:space="0" w:color="auto"/>
              <w:bottom w:val="single" w:sz="4" w:space="0" w:color="auto"/>
              <w:right w:val="single" w:sz="4" w:space="0" w:color="auto"/>
            </w:tcBorders>
            <w:shd w:val="clear" w:color="auto" w:fill="FFF2CC"/>
            <w:noWrap/>
            <w:vAlign w:val="bottom"/>
            <w:hideMark/>
          </w:tcPr>
          <w:p w14:paraId="0D63CF70" w14:textId="77777777" w:rsidR="00F45CC1" w:rsidRDefault="00F45CC1" w:rsidP="00BD2BA1">
            <w:pPr>
              <w:spacing w:after="0" w:line="240" w:lineRule="auto"/>
              <w:rPr>
                <w:rFonts w:ascii="Times New Roman" w:eastAsia="Times New Roman" w:hAnsi="Times New Roman" w:cs="Times New Roman"/>
                <w:color w:val="000000"/>
                <w:lang w:eastAsia="tr-TR"/>
              </w:rPr>
            </w:pPr>
            <w:r>
              <w:rPr>
                <w:rFonts w:ascii="Times New Roman" w:eastAsia="Times New Roman" w:hAnsi="Times New Roman" w:cs="Times New Roman"/>
                <w:color w:val="000000"/>
                <w:lang w:eastAsia="tr-TR"/>
              </w:rPr>
              <w:t>Weight</w:t>
            </w:r>
          </w:p>
        </w:tc>
        <w:tc>
          <w:tcPr>
            <w:tcW w:w="3499" w:type="dxa"/>
            <w:tcBorders>
              <w:top w:val="single" w:sz="4" w:space="0" w:color="auto"/>
              <w:left w:val="nil"/>
              <w:bottom w:val="single" w:sz="4" w:space="0" w:color="auto"/>
              <w:right w:val="single" w:sz="4" w:space="0" w:color="auto"/>
            </w:tcBorders>
            <w:shd w:val="clear" w:color="auto" w:fill="C6EFCE"/>
            <w:noWrap/>
            <w:vAlign w:val="bottom"/>
            <w:hideMark/>
          </w:tcPr>
          <w:p w14:paraId="4919B3A9" w14:textId="77777777" w:rsidR="00F45CC1" w:rsidRDefault="00F45CC1" w:rsidP="00BD2BA1">
            <w:pPr>
              <w:spacing w:after="0" w:line="240" w:lineRule="auto"/>
              <w:jc w:val="center"/>
              <w:rPr>
                <w:rFonts w:ascii="Times New Roman" w:eastAsia="Times New Roman" w:hAnsi="Times New Roman" w:cs="Times New Roman"/>
                <w:color w:val="006100"/>
                <w:lang w:eastAsia="tr-TR"/>
              </w:rPr>
            </w:pPr>
            <w:r>
              <w:rPr>
                <w:rFonts w:ascii="Times New Roman" w:eastAsia="Times New Roman" w:hAnsi="Times New Roman" w:cs="Times New Roman"/>
                <w:color w:val="006100"/>
                <w:lang w:eastAsia="tr-TR"/>
              </w:rPr>
              <w:t>1</w:t>
            </w:r>
          </w:p>
        </w:tc>
        <w:tc>
          <w:tcPr>
            <w:tcW w:w="3946" w:type="dxa"/>
            <w:gridSpan w:val="2"/>
            <w:tcBorders>
              <w:top w:val="single" w:sz="4" w:space="0" w:color="auto"/>
              <w:left w:val="nil"/>
              <w:bottom w:val="single" w:sz="4" w:space="0" w:color="auto"/>
              <w:right w:val="single" w:sz="4" w:space="0" w:color="auto"/>
            </w:tcBorders>
            <w:shd w:val="clear" w:color="auto" w:fill="FFC7CE"/>
            <w:noWrap/>
            <w:vAlign w:val="bottom"/>
            <w:hideMark/>
          </w:tcPr>
          <w:p w14:paraId="7A0E282B" w14:textId="77777777" w:rsidR="00F45CC1" w:rsidRDefault="00F45CC1" w:rsidP="00BD2BA1">
            <w:pPr>
              <w:spacing w:after="0" w:line="240" w:lineRule="auto"/>
              <w:jc w:val="center"/>
              <w:rPr>
                <w:rFonts w:ascii="Times New Roman" w:eastAsia="Times New Roman" w:hAnsi="Times New Roman" w:cs="Times New Roman"/>
                <w:color w:val="9C0006"/>
                <w:lang w:eastAsia="tr-TR"/>
              </w:rPr>
            </w:pPr>
            <w:r>
              <w:rPr>
                <w:rFonts w:ascii="Times New Roman" w:eastAsia="Times New Roman" w:hAnsi="Times New Roman" w:cs="Times New Roman"/>
                <w:color w:val="9C0006"/>
                <w:lang w:eastAsia="tr-TR"/>
              </w:rPr>
              <w:t>-1</w:t>
            </w:r>
          </w:p>
        </w:tc>
      </w:tr>
      <w:tr w:rsidR="00F45CC1" w14:paraId="02A29CD2" w14:textId="77777777" w:rsidTr="00BD2BA1">
        <w:trPr>
          <w:trHeight w:val="282"/>
        </w:trPr>
        <w:tc>
          <w:tcPr>
            <w:tcW w:w="1902" w:type="dxa"/>
            <w:tcBorders>
              <w:top w:val="nil"/>
              <w:left w:val="single" w:sz="4" w:space="0" w:color="auto"/>
              <w:bottom w:val="single" w:sz="4" w:space="0" w:color="auto"/>
              <w:right w:val="single" w:sz="4" w:space="0" w:color="auto"/>
            </w:tcBorders>
            <w:shd w:val="clear" w:color="auto" w:fill="FFF2CC"/>
            <w:noWrap/>
            <w:vAlign w:val="bottom"/>
            <w:hideMark/>
          </w:tcPr>
          <w:p w14:paraId="720743A9" w14:textId="77777777" w:rsidR="00F45CC1" w:rsidRDefault="00F45CC1" w:rsidP="00BD2BA1">
            <w:pPr>
              <w:spacing w:after="0" w:line="240" w:lineRule="auto"/>
              <w:rPr>
                <w:rFonts w:ascii="Times New Roman" w:eastAsia="Times New Roman" w:hAnsi="Times New Roman" w:cs="Times New Roman"/>
                <w:color w:val="000000"/>
                <w:lang w:eastAsia="tr-TR"/>
              </w:rPr>
            </w:pPr>
            <w:r>
              <w:rPr>
                <w:rFonts w:ascii="Times New Roman" w:eastAsia="Times New Roman" w:hAnsi="Times New Roman" w:cs="Times New Roman"/>
                <w:color w:val="000000"/>
                <w:lang w:eastAsia="tr-TR"/>
              </w:rPr>
              <w:t>Efficiency</w:t>
            </w:r>
          </w:p>
        </w:tc>
        <w:tc>
          <w:tcPr>
            <w:tcW w:w="3499" w:type="dxa"/>
            <w:tcBorders>
              <w:top w:val="single" w:sz="4" w:space="0" w:color="auto"/>
              <w:left w:val="nil"/>
              <w:bottom w:val="single" w:sz="4" w:space="0" w:color="auto"/>
              <w:right w:val="single" w:sz="4" w:space="0" w:color="auto"/>
            </w:tcBorders>
            <w:shd w:val="clear" w:color="auto" w:fill="FFC7CE"/>
            <w:noWrap/>
            <w:vAlign w:val="bottom"/>
            <w:hideMark/>
          </w:tcPr>
          <w:p w14:paraId="1BBB9000" w14:textId="77777777" w:rsidR="00F45CC1" w:rsidRDefault="00F45CC1" w:rsidP="00BD2BA1">
            <w:pPr>
              <w:spacing w:after="0" w:line="240" w:lineRule="auto"/>
              <w:jc w:val="center"/>
              <w:rPr>
                <w:rFonts w:ascii="Times New Roman" w:eastAsia="Times New Roman" w:hAnsi="Times New Roman" w:cs="Times New Roman"/>
                <w:color w:val="9C0006"/>
                <w:lang w:eastAsia="tr-TR"/>
              </w:rPr>
            </w:pPr>
            <w:r>
              <w:rPr>
                <w:rFonts w:ascii="Times New Roman" w:eastAsia="Times New Roman" w:hAnsi="Times New Roman" w:cs="Times New Roman"/>
                <w:color w:val="9C0006"/>
                <w:lang w:eastAsia="tr-TR"/>
              </w:rPr>
              <w:t>-1</w:t>
            </w:r>
          </w:p>
        </w:tc>
        <w:tc>
          <w:tcPr>
            <w:tcW w:w="3946" w:type="dxa"/>
            <w:gridSpan w:val="2"/>
            <w:tcBorders>
              <w:top w:val="single" w:sz="4" w:space="0" w:color="auto"/>
              <w:left w:val="nil"/>
              <w:bottom w:val="single" w:sz="4" w:space="0" w:color="auto"/>
              <w:right w:val="single" w:sz="4" w:space="0" w:color="auto"/>
            </w:tcBorders>
            <w:shd w:val="clear" w:color="auto" w:fill="C6EFCE"/>
            <w:noWrap/>
            <w:vAlign w:val="bottom"/>
            <w:hideMark/>
          </w:tcPr>
          <w:p w14:paraId="05900F2B" w14:textId="77777777" w:rsidR="00F45CC1" w:rsidRDefault="00F45CC1" w:rsidP="00BD2BA1">
            <w:pPr>
              <w:spacing w:after="0" w:line="240" w:lineRule="auto"/>
              <w:jc w:val="center"/>
              <w:rPr>
                <w:rFonts w:ascii="Times New Roman" w:eastAsia="Times New Roman" w:hAnsi="Times New Roman" w:cs="Times New Roman"/>
                <w:color w:val="006100"/>
                <w:lang w:eastAsia="tr-TR"/>
              </w:rPr>
            </w:pPr>
            <w:r>
              <w:rPr>
                <w:rFonts w:ascii="Times New Roman" w:eastAsia="Times New Roman" w:hAnsi="Times New Roman" w:cs="Times New Roman"/>
                <w:color w:val="006100"/>
                <w:lang w:eastAsia="tr-TR"/>
              </w:rPr>
              <w:t>1</w:t>
            </w:r>
          </w:p>
        </w:tc>
      </w:tr>
      <w:tr w:rsidR="00F45CC1" w14:paraId="3EEC02A7" w14:textId="77777777" w:rsidTr="00BD2BA1">
        <w:trPr>
          <w:trHeight w:val="282"/>
        </w:trPr>
        <w:tc>
          <w:tcPr>
            <w:tcW w:w="1902" w:type="dxa"/>
            <w:tcBorders>
              <w:top w:val="nil"/>
              <w:left w:val="single" w:sz="4" w:space="0" w:color="auto"/>
              <w:bottom w:val="single" w:sz="4" w:space="0" w:color="auto"/>
              <w:right w:val="single" w:sz="4" w:space="0" w:color="auto"/>
            </w:tcBorders>
            <w:shd w:val="clear" w:color="auto" w:fill="FFF2CC"/>
            <w:noWrap/>
            <w:vAlign w:val="bottom"/>
            <w:hideMark/>
          </w:tcPr>
          <w:p w14:paraId="3366E09C" w14:textId="77777777" w:rsidR="00F45CC1" w:rsidRDefault="00F45CC1" w:rsidP="00BD2BA1">
            <w:pPr>
              <w:spacing w:after="0" w:line="240" w:lineRule="auto"/>
              <w:rPr>
                <w:rFonts w:ascii="Times New Roman" w:eastAsia="Times New Roman" w:hAnsi="Times New Roman" w:cs="Times New Roman"/>
                <w:color w:val="000000"/>
                <w:lang w:eastAsia="tr-TR"/>
              </w:rPr>
            </w:pPr>
            <w:r>
              <w:rPr>
                <w:rFonts w:ascii="Times New Roman" w:eastAsia="Times New Roman" w:hAnsi="Times New Roman" w:cs="Times New Roman"/>
                <w:color w:val="000000"/>
                <w:lang w:eastAsia="tr-TR"/>
              </w:rPr>
              <w:t>Fuel Consumption</w:t>
            </w:r>
          </w:p>
        </w:tc>
        <w:tc>
          <w:tcPr>
            <w:tcW w:w="3499" w:type="dxa"/>
            <w:tcBorders>
              <w:top w:val="single" w:sz="4" w:space="0" w:color="auto"/>
              <w:left w:val="nil"/>
              <w:bottom w:val="single" w:sz="4" w:space="0" w:color="auto"/>
              <w:right w:val="single" w:sz="4" w:space="0" w:color="auto"/>
            </w:tcBorders>
            <w:shd w:val="clear" w:color="auto" w:fill="FFC7CE"/>
            <w:noWrap/>
            <w:vAlign w:val="bottom"/>
            <w:hideMark/>
          </w:tcPr>
          <w:p w14:paraId="0CC37C9F" w14:textId="77777777" w:rsidR="00F45CC1" w:rsidRDefault="00F45CC1" w:rsidP="00BD2BA1">
            <w:pPr>
              <w:spacing w:after="0" w:line="240" w:lineRule="auto"/>
              <w:jc w:val="center"/>
              <w:rPr>
                <w:rFonts w:ascii="Times New Roman" w:eastAsia="Times New Roman" w:hAnsi="Times New Roman" w:cs="Times New Roman"/>
                <w:color w:val="9C0006"/>
                <w:lang w:eastAsia="tr-TR"/>
              </w:rPr>
            </w:pPr>
            <w:r>
              <w:rPr>
                <w:rFonts w:ascii="Times New Roman" w:eastAsia="Times New Roman" w:hAnsi="Times New Roman" w:cs="Times New Roman"/>
                <w:color w:val="9C0006"/>
                <w:lang w:eastAsia="tr-TR"/>
              </w:rPr>
              <w:t>-1</w:t>
            </w:r>
          </w:p>
        </w:tc>
        <w:tc>
          <w:tcPr>
            <w:tcW w:w="3946" w:type="dxa"/>
            <w:gridSpan w:val="2"/>
            <w:tcBorders>
              <w:top w:val="single" w:sz="4" w:space="0" w:color="auto"/>
              <w:left w:val="nil"/>
              <w:bottom w:val="single" w:sz="4" w:space="0" w:color="auto"/>
              <w:right w:val="single" w:sz="4" w:space="0" w:color="auto"/>
            </w:tcBorders>
            <w:shd w:val="clear" w:color="auto" w:fill="C6EFCE"/>
            <w:noWrap/>
            <w:vAlign w:val="bottom"/>
            <w:hideMark/>
          </w:tcPr>
          <w:p w14:paraId="42908FDE" w14:textId="77777777" w:rsidR="00F45CC1" w:rsidRDefault="00F45CC1" w:rsidP="00BD2BA1">
            <w:pPr>
              <w:spacing w:after="0" w:line="240" w:lineRule="auto"/>
              <w:jc w:val="center"/>
              <w:rPr>
                <w:rFonts w:ascii="Times New Roman" w:eastAsia="Times New Roman" w:hAnsi="Times New Roman" w:cs="Times New Roman"/>
                <w:color w:val="006100"/>
                <w:lang w:eastAsia="tr-TR"/>
              </w:rPr>
            </w:pPr>
            <w:r>
              <w:rPr>
                <w:rFonts w:ascii="Times New Roman" w:eastAsia="Times New Roman" w:hAnsi="Times New Roman" w:cs="Times New Roman"/>
                <w:color w:val="006100"/>
                <w:lang w:eastAsia="tr-TR"/>
              </w:rPr>
              <w:t>1</w:t>
            </w:r>
          </w:p>
        </w:tc>
      </w:tr>
      <w:tr w:rsidR="00F45CC1" w14:paraId="7FD42D8E" w14:textId="77777777" w:rsidTr="00BD2BA1">
        <w:trPr>
          <w:trHeight w:val="282"/>
        </w:trPr>
        <w:tc>
          <w:tcPr>
            <w:tcW w:w="1902" w:type="dxa"/>
            <w:tcBorders>
              <w:top w:val="nil"/>
              <w:left w:val="single" w:sz="4" w:space="0" w:color="auto"/>
              <w:bottom w:val="single" w:sz="4" w:space="0" w:color="auto"/>
              <w:right w:val="single" w:sz="4" w:space="0" w:color="auto"/>
            </w:tcBorders>
            <w:shd w:val="clear" w:color="auto" w:fill="FFF2CC"/>
            <w:noWrap/>
            <w:vAlign w:val="bottom"/>
            <w:hideMark/>
          </w:tcPr>
          <w:p w14:paraId="7F2E93AF" w14:textId="77777777" w:rsidR="00F45CC1" w:rsidRDefault="00F45CC1" w:rsidP="00BD2BA1">
            <w:pPr>
              <w:spacing w:after="0" w:line="240" w:lineRule="auto"/>
              <w:rPr>
                <w:rFonts w:ascii="Times New Roman" w:eastAsia="Times New Roman" w:hAnsi="Times New Roman" w:cs="Times New Roman"/>
                <w:color w:val="000000"/>
                <w:lang w:eastAsia="tr-TR"/>
              </w:rPr>
            </w:pPr>
            <w:r>
              <w:rPr>
                <w:rFonts w:ascii="Times New Roman" w:eastAsia="Times New Roman" w:hAnsi="Times New Roman" w:cs="Times New Roman"/>
                <w:color w:val="000000"/>
                <w:lang w:eastAsia="tr-TR"/>
              </w:rPr>
              <w:t>Complexity</w:t>
            </w:r>
          </w:p>
        </w:tc>
        <w:tc>
          <w:tcPr>
            <w:tcW w:w="3499" w:type="dxa"/>
            <w:tcBorders>
              <w:top w:val="single" w:sz="4" w:space="0" w:color="auto"/>
              <w:left w:val="nil"/>
              <w:bottom w:val="single" w:sz="4" w:space="0" w:color="auto"/>
              <w:right w:val="single" w:sz="4" w:space="0" w:color="auto"/>
            </w:tcBorders>
            <w:shd w:val="clear" w:color="auto" w:fill="C6EFCE"/>
            <w:noWrap/>
            <w:vAlign w:val="bottom"/>
            <w:hideMark/>
          </w:tcPr>
          <w:p w14:paraId="38E4AAAB" w14:textId="77777777" w:rsidR="00F45CC1" w:rsidRDefault="00F45CC1" w:rsidP="00BD2BA1">
            <w:pPr>
              <w:spacing w:after="0" w:line="240" w:lineRule="auto"/>
              <w:jc w:val="center"/>
              <w:rPr>
                <w:rFonts w:ascii="Times New Roman" w:eastAsia="Times New Roman" w:hAnsi="Times New Roman" w:cs="Times New Roman"/>
                <w:color w:val="006100"/>
                <w:lang w:eastAsia="tr-TR"/>
              </w:rPr>
            </w:pPr>
            <w:r>
              <w:rPr>
                <w:rFonts w:ascii="Times New Roman" w:eastAsia="Times New Roman" w:hAnsi="Times New Roman" w:cs="Times New Roman"/>
                <w:color w:val="006100"/>
                <w:lang w:eastAsia="tr-TR"/>
              </w:rPr>
              <w:t>1</w:t>
            </w:r>
          </w:p>
        </w:tc>
        <w:tc>
          <w:tcPr>
            <w:tcW w:w="3946" w:type="dxa"/>
            <w:gridSpan w:val="2"/>
            <w:tcBorders>
              <w:top w:val="single" w:sz="4" w:space="0" w:color="auto"/>
              <w:left w:val="nil"/>
              <w:bottom w:val="single" w:sz="4" w:space="0" w:color="auto"/>
              <w:right w:val="single" w:sz="4" w:space="0" w:color="auto"/>
            </w:tcBorders>
            <w:shd w:val="clear" w:color="auto" w:fill="FFC7CE"/>
            <w:noWrap/>
            <w:vAlign w:val="bottom"/>
            <w:hideMark/>
          </w:tcPr>
          <w:p w14:paraId="377432F8" w14:textId="77777777" w:rsidR="00F45CC1" w:rsidRDefault="00F45CC1" w:rsidP="00BD2BA1">
            <w:pPr>
              <w:spacing w:after="0" w:line="240" w:lineRule="auto"/>
              <w:jc w:val="center"/>
              <w:rPr>
                <w:rFonts w:ascii="Times New Roman" w:eastAsia="Times New Roman" w:hAnsi="Times New Roman" w:cs="Times New Roman"/>
                <w:color w:val="9C0006"/>
                <w:lang w:eastAsia="tr-TR"/>
              </w:rPr>
            </w:pPr>
            <w:r>
              <w:rPr>
                <w:rFonts w:ascii="Times New Roman" w:eastAsia="Times New Roman" w:hAnsi="Times New Roman" w:cs="Times New Roman"/>
                <w:color w:val="9C0006"/>
                <w:lang w:eastAsia="tr-TR"/>
              </w:rPr>
              <w:t>-1</w:t>
            </w:r>
          </w:p>
        </w:tc>
      </w:tr>
    </w:tbl>
    <w:p w14:paraId="09E49C25" w14:textId="77777777" w:rsidR="00F45CC1" w:rsidRDefault="00F45CC1" w:rsidP="00F45CC1">
      <w:pPr>
        <w:rPr>
          <w:sz w:val="22"/>
        </w:rPr>
      </w:pPr>
    </w:p>
    <w:p w14:paraId="2246FF26" w14:textId="77777777" w:rsidR="00F45CC1" w:rsidRDefault="00F45CC1" w:rsidP="00F45CC1">
      <w:pPr>
        <w:autoSpaceDE w:val="0"/>
        <w:autoSpaceDN w:val="0"/>
        <w:adjustRightInd w:val="0"/>
        <w:spacing w:after="0" w:line="240" w:lineRule="auto"/>
        <w:rPr>
          <w:rFonts w:ascii="Times New Roman" w:hAnsi="Times New Roman" w:cs="Times New Roman"/>
          <w:color w:val="6F6F6F"/>
          <w:shd w:val="clear" w:color="auto" w:fill="FFFFFF"/>
        </w:rPr>
      </w:pPr>
    </w:p>
    <w:p w14:paraId="18B72821" w14:textId="77777777" w:rsidR="00F45CC1" w:rsidRDefault="00F45CC1" w:rsidP="00F45CC1">
      <w:pPr>
        <w:autoSpaceDE w:val="0"/>
        <w:autoSpaceDN w:val="0"/>
        <w:adjustRightInd w:val="0"/>
        <w:spacing w:after="0" w:line="240" w:lineRule="auto"/>
        <w:rPr>
          <w:rFonts w:ascii="Times New Roman" w:hAnsi="Times New Roman" w:cs="Times New Roman"/>
          <w:color w:val="6F6F6F"/>
          <w:shd w:val="clear" w:color="auto" w:fill="FFFFFF"/>
        </w:rPr>
      </w:pPr>
    </w:p>
    <w:p w14:paraId="458B2CDD" w14:textId="77777777" w:rsidR="00F45CC1" w:rsidRDefault="00F45CC1" w:rsidP="00F45CC1">
      <w:pPr>
        <w:autoSpaceDE w:val="0"/>
        <w:autoSpaceDN w:val="0"/>
        <w:adjustRightInd w:val="0"/>
        <w:spacing w:after="0" w:line="240" w:lineRule="auto"/>
        <w:rPr>
          <w:rFonts w:ascii="Times New Roman" w:hAnsi="Times New Roman" w:cs="Times New Roman"/>
          <w:color w:val="6F6F6F"/>
          <w:shd w:val="clear" w:color="auto" w:fill="FFFFFF"/>
        </w:rPr>
      </w:pPr>
    </w:p>
    <w:p w14:paraId="074500F1" w14:textId="77777777" w:rsidR="00F45CC1" w:rsidRDefault="00F45CC1" w:rsidP="00F45CC1">
      <w:pPr>
        <w:autoSpaceDE w:val="0"/>
        <w:autoSpaceDN w:val="0"/>
        <w:adjustRightInd w:val="0"/>
        <w:spacing w:after="0" w:line="240" w:lineRule="auto"/>
        <w:rPr>
          <w:rFonts w:ascii="Times New Roman" w:hAnsi="Times New Roman" w:cs="Times New Roman"/>
        </w:rPr>
      </w:pPr>
    </w:p>
    <w:p w14:paraId="7D41CB2E" w14:textId="77777777" w:rsidR="00F45CC1" w:rsidRDefault="00F45CC1" w:rsidP="00F45CC1">
      <w:pPr>
        <w:autoSpaceDE w:val="0"/>
        <w:autoSpaceDN w:val="0"/>
        <w:adjustRightInd w:val="0"/>
        <w:spacing w:after="0" w:line="240" w:lineRule="auto"/>
        <w:rPr>
          <w:rFonts w:ascii="Times New Roman" w:hAnsi="Times New Roman" w:cs="Times New Roman"/>
        </w:rPr>
      </w:pPr>
    </w:p>
    <w:p w14:paraId="601C954D" w14:textId="77777777" w:rsidR="00F45CC1" w:rsidRDefault="00F45CC1" w:rsidP="00F45CC1">
      <w:pPr>
        <w:autoSpaceDE w:val="0"/>
        <w:autoSpaceDN w:val="0"/>
        <w:adjustRightInd w:val="0"/>
        <w:spacing w:after="0" w:line="240" w:lineRule="auto"/>
        <w:rPr>
          <w:rFonts w:ascii="Times New Roman" w:hAnsi="Times New Roman" w:cs="Times New Roman"/>
          <w:b/>
          <w:color w:val="000000"/>
        </w:rPr>
      </w:pPr>
    </w:p>
    <w:p w14:paraId="439892E6" w14:textId="77777777" w:rsidR="00F45CC1" w:rsidRDefault="00F45CC1" w:rsidP="00F45CC1">
      <w:pPr>
        <w:autoSpaceDE w:val="0"/>
        <w:autoSpaceDN w:val="0"/>
        <w:adjustRightInd w:val="0"/>
        <w:spacing w:after="0" w:line="240" w:lineRule="auto"/>
        <w:rPr>
          <w:rFonts w:ascii="Times New Roman" w:hAnsi="Times New Roman" w:cs="Times New Roman"/>
          <w:b/>
          <w:color w:val="000000"/>
        </w:rPr>
      </w:pPr>
    </w:p>
    <w:p w14:paraId="4F4858EC" w14:textId="77777777" w:rsidR="00F45CC1" w:rsidRDefault="00F45CC1" w:rsidP="00F45CC1">
      <w:pPr>
        <w:autoSpaceDE w:val="0"/>
        <w:autoSpaceDN w:val="0"/>
        <w:adjustRightInd w:val="0"/>
        <w:spacing w:after="0" w:line="240" w:lineRule="auto"/>
        <w:rPr>
          <w:rFonts w:ascii="Times New Roman" w:hAnsi="Times New Roman" w:cs="Times New Roman"/>
          <w:color w:val="000000"/>
        </w:rPr>
      </w:pPr>
    </w:p>
    <w:p w14:paraId="258827A2" w14:textId="77777777" w:rsidR="00F45CC1" w:rsidRDefault="00F45CC1" w:rsidP="00F45CC1">
      <w:pPr>
        <w:autoSpaceDE w:val="0"/>
        <w:autoSpaceDN w:val="0"/>
        <w:adjustRightInd w:val="0"/>
        <w:spacing w:after="0" w:line="240" w:lineRule="auto"/>
        <w:rPr>
          <w:rFonts w:ascii="Times New Roman" w:hAnsi="Times New Roman" w:cs="Times New Roman"/>
          <w:color w:val="000000"/>
        </w:rPr>
      </w:pPr>
    </w:p>
    <w:p w14:paraId="736539C8" w14:textId="77777777" w:rsidR="00F45CC1" w:rsidRDefault="00F45CC1" w:rsidP="00F45CC1">
      <w:pPr>
        <w:autoSpaceDE w:val="0"/>
        <w:autoSpaceDN w:val="0"/>
        <w:adjustRightInd w:val="0"/>
        <w:spacing w:after="0" w:line="240" w:lineRule="auto"/>
        <w:rPr>
          <w:rFonts w:ascii="Times New Roman" w:hAnsi="Times New Roman" w:cs="Times New Roman"/>
          <w:color w:val="000000"/>
        </w:rPr>
      </w:pPr>
    </w:p>
    <w:p w14:paraId="0D6695E3" w14:textId="77777777" w:rsidR="00F45CC1" w:rsidRDefault="00F45CC1" w:rsidP="00F45CC1">
      <w:pPr>
        <w:rPr>
          <w:b/>
        </w:rPr>
      </w:pPr>
      <w:bookmarkStart w:id="396" w:name="_Toc524878868"/>
    </w:p>
    <w:p w14:paraId="3390CC0E" w14:textId="77777777" w:rsidR="00F47D15" w:rsidRDefault="00F47D15" w:rsidP="00F45CC1">
      <w:pPr>
        <w:rPr>
          <w:b/>
        </w:rPr>
      </w:pPr>
    </w:p>
    <w:p w14:paraId="54F0FD77" w14:textId="77777777" w:rsidR="00F47D15" w:rsidRDefault="00F47D15" w:rsidP="00F45CC1">
      <w:pPr>
        <w:rPr>
          <w:b/>
        </w:rPr>
      </w:pPr>
    </w:p>
    <w:p w14:paraId="3C38A9E7" w14:textId="77777777" w:rsidR="00F47D15" w:rsidRDefault="00F47D15" w:rsidP="00F45CC1">
      <w:pPr>
        <w:rPr>
          <w:b/>
        </w:rPr>
      </w:pPr>
    </w:p>
    <w:p w14:paraId="64DADD6E" w14:textId="77777777" w:rsidR="00F47D15" w:rsidRDefault="00F47D15" w:rsidP="00F45CC1">
      <w:pPr>
        <w:rPr>
          <w:b/>
        </w:rPr>
      </w:pPr>
    </w:p>
    <w:p w14:paraId="3B6DAEFC" w14:textId="77777777" w:rsidR="00F47D15" w:rsidRDefault="00F47D15" w:rsidP="00F45CC1">
      <w:pPr>
        <w:rPr>
          <w:b/>
        </w:rPr>
      </w:pPr>
    </w:p>
    <w:p w14:paraId="79DED435" w14:textId="77777777" w:rsidR="00F45CC1" w:rsidRPr="00F47D15" w:rsidRDefault="00F45CC1" w:rsidP="00F45CC1">
      <w:pPr>
        <w:rPr>
          <w:rFonts w:cstheme="minorHAnsi"/>
          <w:b/>
          <w:color w:val="1F4D78" w:themeColor="accent1" w:themeShade="7F"/>
          <w:szCs w:val="20"/>
        </w:rPr>
      </w:pPr>
      <w:r w:rsidRPr="00F47D15">
        <w:rPr>
          <w:rFonts w:cstheme="minorHAnsi"/>
          <w:b/>
          <w:szCs w:val="20"/>
        </w:rPr>
        <w:lastRenderedPageBreak/>
        <w:t>Selection of Material</w:t>
      </w:r>
      <w:bookmarkEnd w:id="396"/>
    </w:p>
    <w:p w14:paraId="747FED36" w14:textId="77777777" w:rsidR="00F45CC1" w:rsidRPr="00F47D15" w:rsidRDefault="00F45CC1" w:rsidP="00F45CC1">
      <w:pPr>
        <w:autoSpaceDE w:val="0"/>
        <w:autoSpaceDN w:val="0"/>
        <w:adjustRightInd w:val="0"/>
        <w:spacing w:after="0" w:line="360" w:lineRule="auto"/>
        <w:ind w:firstLine="720"/>
        <w:rPr>
          <w:rFonts w:cstheme="minorHAnsi"/>
          <w:szCs w:val="20"/>
        </w:rPr>
      </w:pPr>
      <w:r w:rsidRPr="00F47D15">
        <w:rPr>
          <w:rFonts w:cstheme="minorHAnsi"/>
          <w:szCs w:val="20"/>
        </w:rPr>
        <w:t>The modern propellers are composed of three different materials: wood, metal, or composites. They have good and bad aspects compared to each other.</w:t>
      </w:r>
    </w:p>
    <w:p w14:paraId="6ABC2979" w14:textId="77777777" w:rsidR="00F45CC1" w:rsidRPr="00F47D15" w:rsidRDefault="00F45CC1" w:rsidP="00F45CC1">
      <w:pPr>
        <w:autoSpaceDE w:val="0"/>
        <w:autoSpaceDN w:val="0"/>
        <w:adjustRightInd w:val="0"/>
        <w:spacing w:after="0" w:line="276" w:lineRule="auto"/>
        <w:rPr>
          <w:rFonts w:cstheme="minorHAnsi"/>
          <w:szCs w:val="20"/>
        </w:rPr>
      </w:pPr>
    </w:p>
    <w:p w14:paraId="4F9006B6" w14:textId="77777777" w:rsidR="00F45CC1" w:rsidRPr="00F47D15" w:rsidRDefault="00F45CC1" w:rsidP="00F45CC1">
      <w:pPr>
        <w:autoSpaceDE w:val="0"/>
        <w:autoSpaceDN w:val="0"/>
        <w:adjustRightInd w:val="0"/>
        <w:spacing w:after="0" w:line="360" w:lineRule="auto"/>
        <w:ind w:firstLine="720"/>
        <w:rPr>
          <w:rFonts w:cstheme="minorHAnsi"/>
          <w:szCs w:val="20"/>
        </w:rPr>
      </w:pPr>
      <w:r w:rsidRPr="00F47D15">
        <w:rPr>
          <w:rFonts w:cstheme="minorHAnsi"/>
          <w:szCs w:val="20"/>
        </w:rPr>
        <w:t xml:space="preserve">The first thing is that wooden and composite propellers dampen the engine vibration much better which may lead to reduce blade failures and noise [2]. Moreover, wood propellers are probably cheapest, composite can be more expensive than wood as layers of carbon or glass and epoxy are used to re-enforce the wood inside the blades. Furthermore, wooden propellers are often the lightest one however, some composite propellers are lighter than wood depending on how they are processed and material they contain. Also, composite and metal propeller have higher tip speed limit than wooden one since both are extremely durable. Composites and metal retain their shape and size when they are hot or cool, wet or dry. In addition, while rotational tip speed for composite and metal propeller have to be in interval of 0.75-0.8 Mach, it is 0.6 Mach for wooden propeller [2]. In summary, Composite blades has more advantageous in terms of weight, vibration and noise, durability and dimensional stability and composite material meets requirements for computed tip speed limit and high-performance VLA. </w:t>
      </w:r>
    </w:p>
    <w:p w14:paraId="635E4257" w14:textId="77777777" w:rsidR="00F47D15" w:rsidRDefault="00F45CC1" w:rsidP="00F47D15">
      <w:pPr>
        <w:keepNext/>
        <w:jc w:val="center"/>
      </w:pPr>
      <w:r>
        <w:rPr>
          <w:rFonts w:ascii="Times New Roman" w:hAnsi="Times New Roman" w:cs="Times New Roman"/>
          <w:noProof/>
          <w:lang w:val="tr-TR" w:eastAsia="tr-TR"/>
        </w:rPr>
        <w:drawing>
          <wp:inline distT="0" distB="0" distL="0" distR="0" wp14:anchorId="284EA1D0" wp14:editId="6BA26960">
            <wp:extent cx="5039995" cy="2190115"/>
            <wp:effectExtent l="0" t="0" r="8255" b="63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2"/>
                    <pic:cNvPicPr>
                      <a:picLocks noChangeAspect="1" noChangeArrowheads="1"/>
                    </pic:cNvPicPr>
                  </pic:nvPicPr>
                  <pic:blipFill>
                    <a:blip r:embed="rId220">
                      <a:extLst>
                        <a:ext uri="{28A0092B-C50C-407E-A947-70E740481C1C}">
                          <a14:useLocalDpi xmlns:a14="http://schemas.microsoft.com/office/drawing/2010/main" val="0"/>
                        </a:ext>
                      </a:extLst>
                    </a:blip>
                    <a:srcRect l="3365" t="13751" r="2928" b="7173"/>
                    <a:stretch>
                      <a:fillRect/>
                    </a:stretch>
                  </pic:blipFill>
                  <pic:spPr bwMode="auto">
                    <a:xfrm>
                      <a:off x="0" y="0"/>
                      <a:ext cx="5039995" cy="2190115"/>
                    </a:xfrm>
                    <a:prstGeom prst="rect">
                      <a:avLst/>
                    </a:prstGeom>
                    <a:noFill/>
                    <a:ln>
                      <a:noFill/>
                    </a:ln>
                  </pic:spPr>
                </pic:pic>
              </a:graphicData>
            </a:graphic>
          </wp:inline>
        </w:drawing>
      </w:r>
    </w:p>
    <w:p w14:paraId="3223F5B9" w14:textId="77777777" w:rsidR="00F45CC1" w:rsidRDefault="00F47D15" w:rsidP="00F47D15">
      <w:pPr>
        <w:pStyle w:val="Caption"/>
        <w:jc w:val="center"/>
        <w:rPr>
          <w:sz w:val="22"/>
          <w:lang w:val="tr-TR"/>
        </w:rPr>
      </w:pPr>
      <w:bookmarkStart w:id="397" w:name="_Toc525254270"/>
      <w:r>
        <w:t xml:space="preserve">Figure </w:t>
      </w:r>
      <w:r>
        <w:fldChar w:fldCharType="begin"/>
      </w:r>
      <w:r>
        <w:instrText xml:space="preserve"> STYLEREF 2 \s </w:instrText>
      </w:r>
      <w:r>
        <w:fldChar w:fldCharType="separate"/>
      </w:r>
      <w:r>
        <w:rPr>
          <w:noProof/>
        </w:rPr>
        <w:t>3.3</w:t>
      </w:r>
      <w:r>
        <w:fldChar w:fldCharType="end"/>
      </w:r>
      <w:r>
        <w:noBreakHyphen/>
      </w:r>
      <w:r>
        <w:fldChar w:fldCharType="begin"/>
      </w:r>
      <w:r>
        <w:instrText xml:space="preserve"> SEQ Figure \* ARABIC \s 2 </w:instrText>
      </w:r>
      <w:r>
        <w:fldChar w:fldCharType="separate"/>
      </w:r>
      <w:r>
        <w:rPr>
          <w:noProof/>
        </w:rPr>
        <w:t>11</w:t>
      </w:r>
      <w:r>
        <w:fldChar w:fldCharType="end"/>
      </w:r>
      <w:r>
        <w:t>.</w:t>
      </w:r>
      <w:r w:rsidRPr="00EE49EB">
        <w:t>Showing tip speed limits for different materials[2]</w:t>
      </w:r>
      <w:bookmarkEnd w:id="397"/>
    </w:p>
    <w:p w14:paraId="28968630" w14:textId="77777777" w:rsidR="00F45CC1" w:rsidRDefault="00F45CC1" w:rsidP="00F45CC1">
      <w:pPr>
        <w:rPr>
          <w:rFonts w:ascii="Times New Roman" w:hAnsi="Times New Roman" w:cs="Times New Roman"/>
          <w:b/>
          <w:sz w:val="22"/>
        </w:rPr>
      </w:pPr>
    </w:p>
    <w:p w14:paraId="31A699F5" w14:textId="77777777" w:rsidR="00F45CC1" w:rsidRPr="00F47D15" w:rsidRDefault="00F45CC1" w:rsidP="00F45CC1">
      <w:pPr>
        <w:pStyle w:val="Caption"/>
        <w:keepNext/>
        <w:jc w:val="center"/>
        <w:rPr>
          <w:rFonts w:ascii="Times New Roman" w:hAnsi="Times New Roman"/>
          <w:sz w:val="20"/>
          <w:szCs w:val="20"/>
        </w:rPr>
      </w:pPr>
      <w:bookmarkStart w:id="398" w:name="_Toc525256379"/>
      <w:r w:rsidRPr="00F47D15">
        <w:rPr>
          <w:rFonts w:ascii="Times New Roman" w:hAnsi="Times New Roman"/>
          <w:sz w:val="20"/>
          <w:szCs w:val="20"/>
        </w:rPr>
        <w:t xml:space="preserve">Table </w:t>
      </w:r>
      <w:r w:rsidR="00F47D15">
        <w:rPr>
          <w:rFonts w:ascii="Times New Roman" w:hAnsi="Times New Roman"/>
          <w:sz w:val="20"/>
          <w:szCs w:val="20"/>
        </w:rPr>
        <w:fldChar w:fldCharType="begin"/>
      </w:r>
      <w:r w:rsidR="00F47D15">
        <w:rPr>
          <w:rFonts w:ascii="Times New Roman" w:hAnsi="Times New Roman"/>
          <w:sz w:val="20"/>
          <w:szCs w:val="20"/>
        </w:rPr>
        <w:instrText xml:space="preserve"> STYLEREF 2 \s </w:instrText>
      </w:r>
      <w:r w:rsidR="00F47D15">
        <w:rPr>
          <w:rFonts w:ascii="Times New Roman" w:hAnsi="Times New Roman"/>
          <w:sz w:val="20"/>
          <w:szCs w:val="20"/>
        </w:rPr>
        <w:fldChar w:fldCharType="separate"/>
      </w:r>
      <w:r w:rsidR="00F47D15">
        <w:rPr>
          <w:rFonts w:ascii="Times New Roman" w:hAnsi="Times New Roman"/>
          <w:noProof/>
          <w:sz w:val="20"/>
          <w:szCs w:val="20"/>
        </w:rPr>
        <w:t>3.3</w:t>
      </w:r>
      <w:r w:rsidR="00F47D15">
        <w:rPr>
          <w:rFonts w:ascii="Times New Roman" w:hAnsi="Times New Roman"/>
          <w:sz w:val="20"/>
          <w:szCs w:val="20"/>
        </w:rPr>
        <w:fldChar w:fldCharType="end"/>
      </w:r>
      <w:r w:rsidR="00F47D15">
        <w:rPr>
          <w:rFonts w:ascii="Times New Roman" w:hAnsi="Times New Roman"/>
          <w:sz w:val="20"/>
          <w:szCs w:val="20"/>
        </w:rPr>
        <w:noBreakHyphen/>
      </w:r>
      <w:r w:rsidR="00F47D15">
        <w:rPr>
          <w:rFonts w:ascii="Times New Roman" w:hAnsi="Times New Roman"/>
          <w:sz w:val="20"/>
          <w:szCs w:val="20"/>
        </w:rPr>
        <w:fldChar w:fldCharType="begin"/>
      </w:r>
      <w:r w:rsidR="00F47D15">
        <w:rPr>
          <w:rFonts w:ascii="Times New Roman" w:hAnsi="Times New Roman"/>
          <w:sz w:val="20"/>
          <w:szCs w:val="20"/>
        </w:rPr>
        <w:instrText xml:space="preserve"> SEQ Table \* ARABIC \s 2 </w:instrText>
      </w:r>
      <w:r w:rsidR="00F47D15">
        <w:rPr>
          <w:rFonts w:ascii="Times New Roman" w:hAnsi="Times New Roman"/>
          <w:sz w:val="20"/>
          <w:szCs w:val="20"/>
        </w:rPr>
        <w:fldChar w:fldCharType="separate"/>
      </w:r>
      <w:r w:rsidR="00F47D15">
        <w:rPr>
          <w:rFonts w:ascii="Times New Roman" w:hAnsi="Times New Roman"/>
          <w:noProof/>
          <w:sz w:val="20"/>
          <w:szCs w:val="20"/>
        </w:rPr>
        <w:t>7</w:t>
      </w:r>
      <w:r w:rsidR="00F47D15">
        <w:rPr>
          <w:rFonts w:ascii="Times New Roman" w:hAnsi="Times New Roman"/>
          <w:sz w:val="20"/>
          <w:szCs w:val="20"/>
        </w:rPr>
        <w:fldChar w:fldCharType="end"/>
      </w:r>
      <w:r w:rsidRPr="00F47D15">
        <w:rPr>
          <w:rFonts w:ascii="Times New Roman" w:hAnsi="Times New Roman"/>
          <w:sz w:val="20"/>
          <w:szCs w:val="20"/>
        </w:rPr>
        <w:t xml:space="preserve"> Material trade-off</w:t>
      </w:r>
      <w:bookmarkEnd w:id="398"/>
    </w:p>
    <w:tbl>
      <w:tblPr>
        <w:tblpPr w:leftFromText="141" w:rightFromText="141" w:bottomFromText="160" w:vertAnchor="text" w:horzAnchor="margin" w:tblpXSpec="center" w:tblpY="-36"/>
        <w:tblW w:w="7317" w:type="dxa"/>
        <w:tblCellMar>
          <w:left w:w="70" w:type="dxa"/>
          <w:right w:w="70" w:type="dxa"/>
        </w:tblCellMar>
        <w:tblLook w:val="04A0" w:firstRow="1" w:lastRow="0" w:firstColumn="1" w:lastColumn="0" w:noHBand="0" w:noVBand="1"/>
      </w:tblPr>
      <w:tblGrid>
        <w:gridCol w:w="2750"/>
        <w:gridCol w:w="1234"/>
        <w:gridCol w:w="2131"/>
        <w:gridCol w:w="1202"/>
      </w:tblGrid>
      <w:tr w:rsidR="00F45CC1" w14:paraId="36185D3B" w14:textId="77777777" w:rsidTr="00BD2BA1">
        <w:trPr>
          <w:trHeight w:val="314"/>
        </w:trPr>
        <w:tc>
          <w:tcPr>
            <w:tcW w:w="2750" w:type="dxa"/>
            <w:noWrap/>
            <w:vAlign w:val="bottom"/>
            <w:hideMark/>
          </w:tcPr>
          <w:p w14:paraId="5F6D2085" w14:textId="77777777" w:rsidR="00F45CC1" w:rsidRDefault="00F45CC1" w:rsidP="00BD2BA1">
            <w:pPr>
              <w:rPr>
                <w:rFonts w:ascii="Times New Roman" w:hAnsi="Times New Roman" w:cs="Times New Roman"/>
                <w:sz w:val="22"/>
              </w:rPr>
            </w:pPr>
          </w:p>
        </w:tc>
        <w:tc>
          <w:tcPr>
            <w:tcW w:w="4567" w:type="dxa"/>
            <w:gridSpan w:val="3"/>
            <w:tcBorders>
              <w:top w:val="single" w:sz="8" w:space="0" w:color="auto"/>
              <w:left w:val="single" w:sz="8" w:space="0" w:color="auto"/>
              <w:bottom w:val="single" w:sz="8" w:space="0" w:color="auto"/>
              <w:right w:val="single" w:sz="8" w:space="0" w:color="000000"/>
            </w:tcBorders>
            <w:shd w:val="clear" w:color="auto" w:fill="70AD47"/>
            <w:noWrap/>
            <w:vAlign w:val="bottom"/>
            <w:hideMark/>
          </w:tcPr>
          <w:p w14:paraId="78858A52" w14:textId="77777777" w:rsidR="00F45CC1" w:rsidRDefault="00F45CC1" w:rsidP="00BD2BA1">
            <w:pPr>
              <w:spacing w:after="0" w:line="240" w:lineRule="auto"/>
              <w:jc w:val="center"/>
              <w:rPr>
                <w:rFonts w:ascii="Times New Roman" w:eastAsia="Times New Roman" w:hAnsi="Times New Roman" w:cs="Times New Roman"/>
                <w:color w:val="FFFFFF"/>
                <w:sz w:val="22"/>
                <w:lang w:eastAsia="tr-TR"/>
              </w:rPr>
            </w:pPr>
            <w:r>
              <w:rPr>
                <w:rFonts w:ascii="Times New Roman" w:eastAsia="Times New Roman" w:hAnsi="Times New Roman" w:cs="Times New Roman"/>
                <w:color w:val="FFFFFF"/>
                <w:lang w:eastAsia="tr-TR"/>
              </w:rPr>
              <w:t>Material</w:t>
            </w:r>
          </w:p>
        </w:tc>
      </w:tr>
      <w:tr w:rsidR="00F45CC1" w14:paraId="1C7AC054" w14:textId="77777777" w:rsidTr="00BD2BA1">
        <w:trPr>
          <w:trHeight w:val="314"/>
        </w:trPr>
        <w:tc>
          <w:tcPr>
            <w:tcW w:w="2750" w:type="dxa"/>
            <w:tcBorders>
              <w:top w:val="single" w:sz="8" w:space="0" w:color="auto"/>
              <w:left w:val="single" w:sz="8" w:space="0" w:color="auto"/>
              <w:bottom w:val="single" w:sz="8" w:space="0" w:color="auto"/>
              <w:right w:val="single" w:sz="8" w:space="0" w:color="auto"/>
            </w:tcBorders>
            <w:shd w:val="clear" w:color="auto" w:fill="4472C4"/>
            <w:noWrap/>
            <w:vAlign w:val="bottom"/>
            <w:hideMark/>
          </w:tcPr>
          <w:p w14:paraId="5FBD7A92" w14:textId="77777777" w:rsidR="00F45CC1" w:rsidRDefault="00F45CC1" w:rsidP="00BD2BA1">
            <w:pPr>
              <w:spacing w:after="0" w:line="240" w:lineRule="auto"/>
              <w:rPr>
                <w:rFonts w:ascii="Times New Roman" w:eastAsia="Times New Roman" w:hAnsi="Times New Roman" w:cs="Times New Roman"/>
                <w:color w:val="FFFFFF"/>
                <w:lang w:eastAsia="tr-TR"/>
              </w:rPr>
            </w:pPr>
            <w:r>
              <w:rPr>
                <w:rFonts w:ascii="Times New Roman" w:eastAsia="Times New Roman" w:hAnsi="Times New Roman" w:cs="Times New Roman"/>
                <w:color w:val="FFFFFF"/>
                <w:lang w:eastAsia="tr-TR"/>
              </w:rPr>
              <w:t>Characteristic</w:t>
            </w:r>
          </w:p>
        </w:tc>
        <w:tc>
          <w:tcPr>
            <w:tcW w:w="1234" w:type="dxa"/>
            <w:tcBorders>
              <w:top w:val="nil"/>
              <w:left w:val="nil"/>
              <w:bottom w:val="single" w:sz="4" w:space="0" w:color="auto"/>
              <w:right w:val="single" w:sz="4" w:space="0" w:color="auto"/>
            </w:tcBorders>
            <w:shd w:val="clear" w:color="auto" w:fill="FFF2CC"/>
            <w:noWrap/>
            <w:vAlign w:val="center"/>
            <w:hideMark/>
          </w:tcPr>
          <w:p w14:paraId="03142097" w14:textId="77777777" w:rsidR="00F45CC1" w:rsidRDefault="00F45CC1" w:rsidP="00BD2BA1">
            <w:pPr>
              <w:spacing w:after="0" w:line="240" w:lineRule="auto"/>
              <w:rPr>
                <w:rFonts w:ascii="Times New Roman" w:eastAsia="Times New Roman" w:hAnsi="Times New Roman" w:cs="Times New Roman"/>
                <w:color w:val="000000"/>
                <w:lang w:eastAsia="tr-TR"/>
              </w:rPr>
            </w:pPr>
            <w:r>
              <w:rPr>
                <w:rFonts w:ascii="Times New Roman" w:eastAsia="Times New Roman" w:hAnsi="Times New Roman" w:cs="Times New Roman"/>
                <w:color w:val="000000"/>
                <w:lang w:eastAsia="tr-TR"/>
              </w:rPr>
              <w:t>Wood</w:t>
            </w:r>
          </w:p>
        </w:tc>
        <w:tc>
          <w:tcPr>
            <w:tcW w:w="2131" w:type="dxa"/>
            <w:tcBorders>
              <w:top w:val="nil"/>
              <w:left w:val="nil"/>
              <w:bottom w:val="single" w:sz="4" w:space="0" w:color="auto"/>
              <w:right w:val="single" w:sz="4" w:space="0" w:color="auto"/>
            </w:tcBorders>
            <w:shd w:val="clear" w:color="auto" w:fill="FFF2CC"/>
            <w:noWrap/>
            <w:vAlign w:val="center"/>
            <w:hideMark/>
          </w:tcPr>
          <w:p w14:paraId="3632E366" w14:textId="77777777" w:rsidR="00F45CC1" w:rsidRDefault="00F45CC1" w:rsidP="00BD2BA1">
            <w:pPr>
              <w:spacing w:after="0" w:line="240" w:lineRule="auto"/>
              <w:rPr>
                <w:rFonts w:ascii="Times New Roman" w:eastAsia="Times New Roman" w:hAnsi="Times New Roman" w:cs="Times New Roman"/>
                <w:color w:val="000000"/>
                <w:lang w:eastAsia="tr-TR"/>
              </w:rPr>
            </w:pPr>
            <w:r>
              <w:rPr>
                <w:rFonts w:ascii="Times New Roman" w:eastAsia="Times New Roman" w:hAnsi="Times New Roman" w:cs="Times New Roman"/>
                <w:color w:val="000000"/>
                <w:lang w:eastAsia="tr-TR"/>
              </w:rPr>
              <w:t>Composite</w:t>
            </w:r>
          </w:p>
        </w:tc>
        <w:tc>
          <w:tcPr>
            <w:tcW w:w="1202" w:type="dxa"/>
            <w:tcBorders>
              <w:top w:val="nil"/>
              <w:left w:val="nil"/>
              <w:bottom w:val="single" w:sz="4" w:space="0" w:color="auto"/>
              <w:right w:val="single" w:sz="4" w:space="0" w:color="auto"/>
            </w:tcBorders>
            <w:shd w:val="clear" w:color="auto" w:fill="FFF2CC"/>
            <w:noWrap/>
            <w:vAlign w:val="center"/>
            <w:hideMark/>
          </w:tcPr>
          <w:p w14:paraId="594A8FC8" w14:textId="77777777" w:rsidR="00F45CC1" w:rsidRDefault="00F45CC1" w:rsidP="00BD2BA1">
            <w:pPr>
              <w:spacing w:after="0" w:line="240" w:lineRule="auto"/>
              <w:rPr>
                <w:rFonts w:ascii="Times New Roman" w:eastAsia="Times New Roman" w:hAnsi="Times New Roman" w:cs="Times New Roman"/>
                <w:color w:val="000000"/>
                <w:lang w:eastAsia="tr-TR"/>
              </w:rPr>
            </w:pPr>
            <w:r>
              <w:rPr>
                <w:rFonts w:ascii="Times New Roman" w:eastAsia="Times New Roman" w:hAnsi="Times New Roman" w:cs="Times New Roman"/>
                <w:color w:val="000000"/>
                <w:lang w:eastAsia="tr-TR"/>
              </w:rPr>
              <w:t>Metal</w:t>
            </w:r>
          </w:p>
        </w:tc>
      </w:tr>
      <w:tr w:rsidR="00F45CC1" w14:paraId="5BD2E6E7" w14:textId="77777777" w:rsidTr="00BD2BA1">
        <w:trPr>
          <w:trHeight w:val="299"/>
        </w:trPr>
        <w:tc>
          <w:tcPr>
            <w:tcW w:w="2750" w:type="dxa"/>
            <w:tcBorders>
              <w:top w:val="nil"/>
              <w:left w:val="single" w:sz="4" w:space="0" w:color="auto"/>
              <w:bottom w:val="single" w:sz="4" w:space="0" w:color="auto"/>
              <w:right w:val="single" w:sz="4" w:space="0" w:color="auto"/>
            </w:tcBorders>
            <w:shd w:val="clear" w:color="auto" w:fill="FFF2CC"/>
            <w:noWrap/>
            <w:vAlign w:val="bottom"/>
            <w:hideMark/>
          </w:tcPr>
          <w:p w14:paraId="2C3113BC" w14:textId="77777777" w:rsidR="00F45CC1" w:rsidRDefault="00F45CC1" w:rsidP="00BD2BA1">
            <w:pPr>
              <w:spacing w:after="0" w:line="240" w:lineRule="auto"/>
              <w:rPr>
                <w:rFonts w:ascii="Times New Roman" w:eastAsia="Times New Roman" w:hAnsi="Times New Roman" w:cs="Times New Roman"/>
                <w:color w:val="000000"/>
                <w:lang w:eastAsia="tr-TR"/>
              </w:rPr>
            </w:pPr>
            <w:r>
              <w:rPr>
                <w:rFonts w:ascii="Times New Roman" w:eastAsia="Times New Roman" w:hAnsi="Times New Roman" w:cs="Times New Roman"/>
                <w:color w:val="000000"/>
                <w:lang w:eastAsia="tr-TR"/>
              </w:rPr>
              <w:t>Noise and Vibration</w:t>
            </w:r>
          </w:p>
        </w:tc>
        <w:tc>
          <w:tcPr>
            <w:tcW w:w="1234" w:type="dxa"/>
            <w:shd w:val="clear" w:color="auto" w:fill="C6EFCE"/>
            <w:noWrap/>
            <w:vAlign w:val="bottom"/>
            <w:hideMark/>
          </w:tcPr>
          <w:p w14:paraId="71CED621" w14:textId="77777777" w:rsidR="00F45CC1" w:rsidRDefault="00F45CC1" w:rsidP="00BD2BA1">
            <w:pPr>
              <w:spacing w:after="0" w:line="240" w:lineRule="auto"/>
              <w:jc w:val="center"/>
              <w:rPr>
                <w:rFonts w:ascii="Times New Roman" w:eastAsia="Times New Roman" w:hAnsi="Times New Roman" w:cs="Times New Roman"/>
                <w:color w:val="006100"/>
                <w:lang w:eastAsia="tr-TR"/>
              </w:rPr>
            </w:pPr>
            <w:r>
              <w:rPr>
                <w:rFonts w:ascii="Times New Roman" w:eastAsia="Times New Roman" w:hAnsi="Times New Roman" w:cs="Times New Roman"/>
                <w:color w:val="006100"/>
                <w:lang w:eastAsia="tr-TR"/>
              </w:rPr>
              <w:t>1</w:t>
            </w:r>
          </w:p>
        </w:tc>
        <w:tc>
          <w:tcPr>
            <w:tcW w:w="2131" w:type="dxa"/>
            <w:shd w:val="clear" w:color="auto" w:fill="C6EFCE"/>
            <w:noWrap/>
            <w:vAlign w:val="bottom"/>
            <w:hideMark/>
          </w:tcPr>
          <w:p w14:paraId="26F9B117" w14:textId="77777777" w:rsidR="00F45CC1" w:rsidRDefault="00F45CC1" w:rsidP="00BD2BA1">
            <w:pPr>
              <w:spacing w:after="0" w:line="240" w:lineRule="auto"/>
              <w:jc w:val="center"/>
              <w:rPr>
                <w:rFonts w:ascii="Times New Roman" w:eastAsia="Times New Roman" w:hAnsi="Times New Roman" w:cs="Times New Roman"/>
                <w:color w:val="006100"/>
                <w:lang w:eastAsia="tr-TR"/>
              </w:rPr>
            </w:pPr>
            <w:r>
              <w:rPr>
                <w:rFonts w:ascii="Times New Roman" w:eastAsia="Times New Roman" w:hAnsi="Times New Roman" w:cs="Times New Roman"/>
                <w:color w:val="006100"/>
                <w:lang w:eastAsia="tr-TR"/>
              </w:rPr>
              <w:t>1</w:t>
            </w:r>
          </w:p>
        </w:tc>
        <w:tc>
          <w:tcPr>
            <w:tcW w:w="1202" w:type="dxa"/>
            <w:shd w:val="clear" w:color="auto" w:fill="FFC7CE"/>
            <w:noWrap/>
            <w:vAlign w:val="bottom"/>
            <w:hideMark/>
          </w:tcPr>
          <w:p w14:paraId="540B97FF" w14:textId="77777777" w:rsidR="00F45CC1" w:rsidRDefault="00F45CC1" w:rsidP="00BD2BA1">
            <w:pPr>
              <w:spacing w:after="0" w:line="240" w:lineRule="auto"/>
              <w:jc w:val="center"/>
              <w:rPr>
                <w:rFonts w:ascii="Times New Roman" w:eastAsia="Times New Roman" w:hAnsi="Times New Roman" w:cs="Times New Roman"/>
                <w:color w:val="9C0006"/>
                <w:lang w:eastAsia="tr-TR"/>
              </w:rPr>
            </w:pPr>
            <w:r>
              <w:rPr>
                <w:rFonts w:ascii="Times New Roman" w:eastAsia="Times New Roman" w:hAnsi="Times New Roman" w:cs="Times New Roman"/>
                <w:color w:val="9C0006"/>
                <w:lang w:eastAsia="tr-TR"/>
              </w:rPr>
              <w:t>-1</w:t>
            </w:r>
          </w:p>
        </w:tc>
      </w:tr>
      <w:tr w:rsidR="00F45CC1" w14:paraId="0B1E7B9B" w14:textId="77777777" w:rsidTr="00BD2BA1">
        <w:trPr>
          <w:trHeight w:val="299"/>
        </w:trPr>
        <w:tc>
          <w:tcPr>
            <w:tcW w:w="2750" w:type="dxa"/>
            <w:tcBorders>
              <w:top w:val="nil"/>
              <w:left w:val="single" w:sz="4" w:space="0" w:color="auto"/>
              <w:bottom w:val="single" w:sz="4" w:space="0" w:color="auto"/>
              <w:right w:val="single" w:sz="4" w:space="0" w:color="auto"/>
            </w:tcBorders>
            <w:shd w:val="clear" w:color="auto" w:fill="FFF2CC"/>
            <w:noWrap/>
            <w:vAlign w:val="bottom"/>
            <w:hideMark/>
          </w:tcPr>
          <w:p w14:paraId="44F120E2" w14:textId="77777777" w:rsidR="00F45CC1" w:rsidRDefault="00F45CC1" w:rsidP="00BD2BA1">
            <w:pPr>
              <w:spacing w:after="0" w:line="240" w:lineRule="auto"/>
              <w:rPr>
                <w:rFonts w:ascii="Times New Roman" w:eastAsia="Times New Roman" w:hAnsi="Times New Roman" w:cs="Times New Roman"/>
                <w:color w:val="000000"/>
                <w:lang w:eastAsia="tr-TR"/>
              </w:rPr>
            </w:pPr>
            <w:r>
              <w:rPr>
                <w:rFonts w:ascii="Times New Roman" w:eastAsia="Times New Roman" w:hAnsi="Times New Roman" w:cs="Times New Roman"/>
                <w:color w:val="000000"/>
                <w:lang w:eastAsia="tr-TR"/>
              </w:rPr>
              <w:t>Cost</w:t>
            </w:r>
          </w:p>
        </w:tc>
        <w:tc>
          <w:tcPr>
            <w:tcW w:w="1234" w:type="dxa"/>
            <w:shd w:val="clear" w:color="auto" w:fill="C6EFCE"/>
            <w:noWrap/>
            <w:vAlign w:val="bottom"/>
            <w:hideMark/>
          </w:tcPr>
          <w:p w14:paraId="71874654" w14:textId="77777777" w:rsidR="00F45CC1" w:rsidRDefault="00F45CC1" w:rsidP="00BD2BA1">
            <w:pPr>
              <w:spacing w:after="0" w:line="240" w:lineRule="auto"/>
              <w:jc w:val="center"/>
              <w:rPr>
                <w:rFonts w:ascii="Times New Roman" w:eastAsia="Times New Roman" w:hAnsi="Times New Roman" w:cs="Times New Roman"/>
                <w:color w:val="006100"/>
                <w:lang w:eastAsia="tr-TR"/>
              </w:rPr>
            </w:pPr>
            <w:r>
              <w:rPr>
                <w:rFonts w:ascii="Times New Roman" w:eastAsia="Times New Roman" w:hAnsi="Times New Roman" w:cs="Times New Roman"/>
                <w:color w:val="006100"/>
                <w:lang w:eastAsia="tr-TR"/>
              </w:rPr>
              <w:t>1</w:t>
            </w:r>
          </w:p>
        </w:tc>
        <w:tc>
          <w:tcPr>
            <w:tcW w:w="2131" w:type="dxa"/>
            <w:shd w:val="clear" w:color="auto" w:fill="FFC7CE"/>
            <w:noWrap/>
            <w:vAlign w:val="bottom"/>
            <w:hideMark/>
          </w:tcPr>
          <w:p w14:paraId="6DA2089D" w14:textId="77777777" w:rsidR="00F45CC1" w:rsidRDefault="00F45CC1" w:rsidP="00BD2BA1">
            <w:pPr>
              <w:spacing w:after="0" w:line="240" w:lineRule="auto"/>
              <w:jc w:val="center"/>
              <w:rPr>
                <w:rFonts w:ascii="Times New Roman" w:eastAsia="Times New Roman" w:hAnsi="Times New Roman" w:cs="Times New Roman"/>
                <w:color w:val="9C0006"/>
                <w:lang w:eastAsia="tr-TR"/>
              </w:rPr>
            </w:pPr>
            <w:r>
              <w:rPr>
                <w:rFonts w:ascii="Times New Roman" w:eastAsia="Times New Roman" w:hAnsi="Times New Roman" w:cs="Times New Roman"/>
                <w:color w:val="9C0006"/>
                <w:lang w:eastAsia="tr-TR"/>
              </w:rPr>
              <w:t>-1</w:t>
            </w:r>
          </w:p>
        </w:tc>
        <w:tc>
          <w:tcPr>
            <w:tcW w:w="1202" w:type="dxa"/>
            <w:shd w:val="clear" w:color="auto" w:fill="FFC7CE"/>
            <w:noWrap/>
            <w:vAlign w:val="bottom"/>
            <w:hideMark/>
          </w:tcPr>
          <w:p w14:paraId="7C3151DD" w14:textId="77777777" w:rsidR="00F45CC1" w:rsidRDefault="00F45CC1" w:rsidP="00BD2BA1">
            <w:pPr>
              <w:spacing w:after="0" w:line="240" w:lineRule="auto"/>
              <w:jc w:val="center"/>
              <w:rPr>
                <w:rFonts w:ascii="Times New Roman" w:eastAsia="Times New Roman" w:hAnsi="Times New Roman" w:cs="Times New Roman"/>
                <w:color w:val="9C0006"/>
                <w:lang w:eastAsia="tr-TR"/>
              </w:rPr>
            </w:pPr>
            <w:r>
              <w:rPr>
                <w:rFonts w:ascii="Times New Roman" w:eastAsia="Times New Roman" w:hAnsi="Times New Roman" w:cs="Times New Roman"/>
                <w:color w:val="9C0006"/>
                <w:lang w:eastAsia="tr-TR"/>
              </w:rPr>
              <w:t>-1</w:t>
            </w:r>
          </w:p>
        </w:tc>
      </w:tr>
      <w:tr w:rsidR="00F45CC1" w14:paraId="34FA52EF" w14:textId="77777777" w:rsidTr="00BD2BA1">
        <w:trPr>
          <w:trHeight w:val="299"/>
        </w:trPr>
        <w:tc>
          <w:tcPr>
            <w:tcW w:w="2750" w:type="dxa"/>
            <w:tcBorders>
              <w:top w:val="nil"/>
              <w:left w:val="single" w:sz="4" w:space="0" w:color="auto"/>
              <w:bottom w:val="single" w:sz="4" w:space="0" w:color="auto"/>
              <w:right w:val="single" w:sz="4" w:space="0" w:color="auto"/>
            </w:tcBorders>
            <w:shd w:val="clear" w:color="auto" w:fill="FFF2CC"/>
            <w:noWrap/>
            <w:vAlign w:val="bottom"/>
            <w:hideMark/>
          </w:tcPr>
          <w:p w14:paraId="2B78A793" w14:textId="77777777" w:rsidR="00F45CC1" w:rsidRDefault="00F45CC1" w:rsidP="00BD2BA1">
            <w:pPr>
              <w:spacing w:after="0" w:line="240" w:lineRule="auto"/>
              <w:rPr>
                <w:rFonts w:ascii="Times New Roman" w:eastAsia="Times New Roman" w:hAnsi="Times New Roman" w:cs="Times New Roman"/>
                <w:color w:val="000000"/>
                <w:lang w:eastAsia="tr-TR"/>
              </w:rPr>
            </w:pPr>
            <w:r>
              <w:rPr>
                <w:rFonts w:ascii="Times New Roman" w:eastAsia="Times New Roman" w:hAnsi="Times New Roman" w:cs="Times New Roman"/>
                <w:color w:val="000000"/>
                <w:lang w:eastAsia="tr-TR"/>
              </w:rPr>
              <w:t>Weight</w:t>
            </w:r>
          </w:p>
        </w:tc>
        <w:tc>
          <w:tcPr>
            <w:tcW w:w="1234" w:type="dxa"/>
            <w:shd w:val="clear" w:color="auto" w:fill="C6EFCE"/>
            <w:noWrap/>
            <w:vAlign w:val="bottom"/>
            <w:hideMark/>
          </w:tcPr>
          <w:p w14:paraId="4EC18A11" w14:textId="77777777" w:rsidR="00F45CC1" w:rsidRDefault="00F45CC1" w:rsidP="00BD2BA1">
            <w:pPr>
              <w:spacing w:after="0" w:line="240" w:lineRule="auto"/>
              <w:jc w:val="center"/>
              <w:rPr>
                <w:rFonts w:ascii="Times New Roman" w:eastAsia="Times New Roman" w:hAnsi="Times New Roman" w:cs="Times New Roman"/>
                <w:color w:val="006100"/>
                <w:lang w:eastAsia="tr-TR"/>
              </w:rPr>
            </w:pPr>
            <w:r>
              <w:rPr>
                <w:rFonts w:ascii="Times New Roman" w:eastAsia="Times New Roman" w:hAnsi="Times New Roman" w:cs="Times New Roman"/>
                <w:color w:val="006100"/>
                <w:lang w:eastAsia="tr-TR"/>
              </w:rPr>
              <w:t>1</w:t>
            </w:r>
          </w:p>
        </w:tc>
        <w:tc>
          <w:tcPr>
            <w:tcW w:w="2131" w:type="dxa"/>
            <w:shd w:val="clear" w:color="auto" w:fill="C6EFCE"/>
            <w:noWrap/>
            <w:vAlign w:val="bottom"/>
            <w:hideMark/>
          </w:tcPr>
          <w:p w14:paraId="71DA9BF1" w14:textId="77777777" w:rsidR="00F45CC1" w:rsidRDefault="00F45CC1" w:rsidP="00BD2BA1">
            <w:pPr>
              <w:spacing w:after="0" w:line="240" w:lineRule="auto"/>
              <w:jc w:val="center"/>
              <w:rPr>
                <w:rFonts w:ascii="Times New Roman" w:eastAsia="Times New Roman" w:hAnsi="Times New Roman" w:cs="Times New Roman"/>
                <w:color w:val="006100"/>
                <w:lang w:eastAsia="tr-TR"/>
              </w:rPr>
            </w:pPr>
            <w:r>
              <w:rPr>
                <w:rFonts w:ascii="Times New Roman" w:eastAsia="Times New Roman" w:hAnsi="Times New Roman" w:cs="Times New Roman"/>
                <w:color w:val="006100"/>
                <w:lang w:eastAsia="tr-TR"/>
              </w:rPr>
              <w:t>1</w:t>
            </w:r>
          </w:p>
        </w:tc>
        <w:tc>
          <w:tcPr>
            <w:tcW w:w="1202" w:type="dxa"/>
            <w:shd w:val="clear" w:color="auto" w:fill="FFC7CE"/>
            <w:noWrap/>
            <w:vAlign w:val="bottom"/>
            <w:hideMark/>
          </w:tcPr>
          <w:p w14:paraId="6A9D70B9" w14:textId="77777777" w:rsidR="00F45CC1" w:rsidRDefault="00F45CC1" w:rsidP="00BD2BA1">
            <w:pPr>
              <w:spacing w:after="0" w:line="240" w:lineRule="auto"/>
              <w:jc w:val="center"/>
              <w:rPr>
                <w:rFonts w:ascii="Times New Roman" w:eastAsia="Times New Roman" w:hAnsi="Times New Roman" w:cs="Times New Roman"/>
                <w:color w:val="9C0006"/>
                <w:lang w:eastAsia="tr-TR"/>
              </w:rPr>
            </w:pPr>
            <w:r>
              <w:rPr>
                <w:rFonts w:ascii="Times New Roman" w:eastAsia="Times New Roman" w:hAnsi="Times New Roman" w:cs="Times New Roman"/>
                <w:color w:val="9C0006"/>
                <w:lang w:eastAsia="tr-TR"/>
              </w:rPr>
              <w:t>-1</w:t>
            </w:r>
          </w:p>
        </w:tc>
      </w:tr>
      <w:tr w:rsidR="00F45CC1" w14:paraId="4892B7BA" w14:textId="77777777" w:rsidTr="00BD2BA1">
        <w:trPr>
          <w:trHeight w:val="299"/>
        </w:trPr>
        <w:tc>
          <w:tcPr>
            <w:tcW w:w="2750" w:type="dxa"/>
            <w:tcBorders>
              <w:top w:val="nil"/>
              <w:left w:val="single" w:sz="4" w:space="0" w:color="auto"/>
              <w:bottom w:val="single" w:sz="4" w:space="0" w:color="auto"/>
              <w:right w:val="single" w:sz="4" w:space="0" w:color="auto"/>
            </w:tcBorders>
            <w:shd w:val="clear" w:color="auto" w:fill="FFF2CC"/>
            <w:noWrap/>
            <w:vAlign w:val="bottom"/>
            <w:hideMark/>
          </w:tcPr>
          <w:p w14:paraId="024C599E" w14:textId="77777777" w:rsidR="00F45CC1" w:rsidRDefault="00F45CC1" w:rsidP="00BD2BA1">
            <w:pPr>
              <w:spacing w:after="0" w:line="240" w:lineRule="auto"/>
              <w:rPr>
                <w:rFonts w:ascii="Times New Roman" w:eastAsia="Times New Roman" w:hAnsi="Times New Roman" w:cs="Times New Roman"/>
                <w:color w:val="000000"/>
                <w:lang w:eastAsia="tr-TR"/>
              </w:rPr>
            </w:pPr>
            <w:r>
              <w:rPr>
                <w:rFonts w:ascii="Times New Roman" w:eastAsia="Times New Roman" w:hAnsi="Times New Roman" w:cs="Times New Roman"/>
                <w:color w:val="000000"/>
                <w:lang w:eastAsia="tr-TR"/>
              </w:rPr>
              <w:t>Tip Speed Limit</w:t>
            </w:r>
          </w:p>
        </w:tc>
        <w:tc>
          <w:tcPr>
            <w:tcW w:w="1234" w:type="dxa"/>
            <w:shd w:val="clear" w:color="auto" w:fill="FFC7CE"/>
            <w:noWrap/>
            <w:vAlign w:val="bottom"/>
            <w:hideMark/>
          </w:tcPr>
          <w:p w14:paraId="4616BE1E" w14:textId="77777777" w:rsidR="00F45CC1" w:rsidRDefault="00F45CC1" w:rsidP="00BD2BA1">
            <w:pPr>
              <w:spacing w:after="0" w:line="240" w:lineRule="auto"/>
              <w:jc w:val="center"/>
              <w:rPr>
                <w:rFonts w:ascii="Times New Roman" w:eastAsia="Times New Roman" w:hAnsi="Times New Roman" w:cs="Times New Roman"/>
                <w:color w:val="9C0006"/>
                <w:lang w:eastAsia="tr-TR"/>
              </w:rPr>
            </w:pPr>
            <w:r>
              <w:rPr>
                <w:rFonts w:ascii="Times New Roman" w:eastAsia="Times New Roman" w:hAnsi="Times New Roman" w:cs="Times New Roman"/>
                <w:color w:val="9C0006"/>
                <w:lang w:eastAsia="tr-TR"/>
              </w:rPr>
              <w:t>-1</w:t>
            </w:r>
          </w:p>
        </w:tc>
        <w:tc>
          <w:tcPr>
            <w:tcW w:w="2131" w:type="dxa"/>
            <w:shd w:val="clear" w:color="auto" w:fill="C6EFCE"/>
            <w:noWrap/>
            <w:vAlign w:val="bottom"/>
            <w:hideMark/>
          </w:tcPr>
          <w:p w14:paraId="718855D2" w14:textId="77777777" w:rsidR="00F45CC1" w:rsidRDefault="00F45CC1" w:rsidP="00BD2BA1">
            <w:pPr>
              <w:spacing w:after="0" w:line="240" w:lineRule="auto"/>
              <w:jc w:val="center"/>
              <w:rPr>
                <w:rFonts w:ascii="Times New Roman" w:eastAsia="Times New Roman" w:hAnsi="Times New Roman" w:cs="Times New Roman"/>
                <w:color w:val="006100"/>
                <w:lang w:eastAsia="tr-TR"/>
              </w:rPr>
            </w:pPr>
            <w:r>
              <w:rPr>
                <w:rFonts w:ascii="Times New Roman" w:eastAsia="Times New Roman" w:hAnsi="Times New Roman" w:cs="Times New Roman"/>
                <w:color w:val="006100"/>
                <w:lang w:eastAsia="tr-TR"/>
              </w:rPr>
              <w:t>1</w:t>
            </w:r>
          </w:p>
        </w:tc>
        <w:tc>
          <w:tcPr>
            <w:tcW w:w="1202" w:type="dxa"/>
            <w:shd w:val="clear" w:color="auto" w:fill="C6EFCE"/>
            <w:noWrap/>
            <w:vAlign w:val="bottom"/>
            <w:hideMark/>
          </w:tcPr>
          <w:p w14:paraId="165150BA" w14:textId="77777777" w:rsidR="00F45CC1" w:rsidRDefault="00F45CC1" w:rsidP="00BD2BA1">
            <w:pPr>
              <w:spacing w:after="0" w:line="240" w:lineRule="auto"/>
              <w:jc w:val="center"/>
              <w:rPr>
                <w:rFonts w:ascii="Times New Roman" w:eastAsia="Times New Roman" w:hAnsi="Times New Roman" w:cs="Times New Roman"/>
                <w:color w:val="006100"/>
                <w:lang w:eastAsia="tr-TR"/>
              </w:rPr>
            </w:pPr>
            <w:r>
              <w:rPr>
                <w:rFonts w:ascii="Times New Roman" w:eastAsia="Times New Roman" w:hAnsi="Times New Roman" w:cs="Times New Roman"/>
                <w:color w:val="006100"/>
                <w:lang w:eastAsia="tr-TR"/>
              </w:rPr>
              <w:t>1</w:t>
            </w:r>
          </w:p>
        </w:tc>
      </w:tr>
      <w:tr w:rsidR="00F45CC1" w14:paraId="2941D94B" w14:textId="77777777" w:rsidTr="00BD2BA1">
        <w:trPr>
          <w:trHeight w:val="299"/>
        </w:trPr>
        <w:tc>
          <w:tcPr>
            <w:tcW w:w="2750" w:type="dxa"/>
            <w:tcBorders>
              <w:top w:val="nil"/>
              <w:left w:val="single" w:sz="4" w:space="0" w:color="auto"/>
              <w:bottom w:val="single" w:sz="4" w:space="0" w:color="auto"/>
              <w:right w:val="single" w:sz="4" w:space="0" w:color="auto"/>
            </w:tcBorders>
            <w:shd w:val="clear" w:color="auto" w:fill="FFF2CC"/>
            <w:noWrap/>
            <w:vAlign w:val="bottom"/>
            <w:hideMark/>
          </w:tcPr>
          <w:p w14:paraId="3F9F3156" w14:textId="77777777" w:rsidR="00F45CC1" w:rsidRDefault="00F45CC1" w:rsidP="00BD2BA1">
            <w:pPr>
              <w:spacing w:after="0" w:line="240" w:lineRule="auto"/>
              <w:rPr>
                <w:rFonts w:ascii="Times New Roman" w:eastAsia="Times New Roman" w:hAnsi="Times New Roman" w:cs="Times New Roman"/>
                <w:color w:val="000000"/>
                <w:lang w:eastAsia="tr-TR"/>
              </w:rPr>
            </w:pPr>
            <w:r>
              <w:rPr>
                <w:rFonts w:ascii="Times New Roman" w:eastAsia="Times New Roman" w:hAnsi="Times New Roman" w:cs="Times New Roman"/>
                <w:color w:val="000000"/>
                <w:lang w:eastAsia="tr-TR"/>
              </w:rPr>
              <w:t>Durable</w:t>
            </w:r>
          </w:p>
        </w:tc>
        <w:tc>
          <w:tcPr>
            <w:tcW w:w="1234" w:type="dxa"/>
            <w:shd w:val="clear" w:color="auto" w:fill="FFC7CE"/>
            <w:noWrap/>
            <w:vAlign w:val="bottom"/>
            <w:hideMark/>
          </w:tcPr>
          <w:p w14:paraId="5934971E" w14:textId="77777777" w:rsidR="00F45CC1" w:rsidRDefault="00F45CC1" w:rsidP="00BD2BA1">
            <w:pPr>
              <w:spacing w:after="0" w:line="240" w:lineRule="auto"/>
              <w:jc w:val="center"/>
              <w:rPr>
                <w:rFonts w:ascii="Times New Roman" w:eastAsia="Times New Roman" w:hAnsi="Times New Roman" w:cs="Times New Roman"/>
                <w:color w:val="9C0006"/>
                <w:lang w:eastAsia="tr-TR"/>
              </w:rPr>
            </w:pPr>
            <w:r>
              <w:rPr>
                <w:rFonts w:ascii="Times New Roman" w:eastAsia="Times New Roman" w:hAnsi="Times New Roman" w:cs="Times New Roman"/>
                <w:color w:val="9C0006"/>
                <w:lang w:eastAsia="tr-TR"/>
              </w:rPr>
              <w:t>-1</w:t>
            </w:r>
          </w:p>
        </w:tc>
        <w:tc>
          <w:tcPr>
            <w:tcW w:w="2131" w:type="dxa"/>
            <w:shd w:val="clear" w:color="auto" w:fill="C6EFCE"/>
            <w:noWrap/>
            <w:vAlign w:val="bottom"/>
            <w:hideMark/>
          </w:tcPr>
          <w:p w14:paraId="519642CC" w14:textId="77777777" w:rsidR="00F45CC1" w:rsidRDefault="00F45CC1" w:rsidP="00BD2BA1">
            <w:pPr>
              <w:spacing w:after="0" w:line="240" w:lineRule="auto"/>
              <w:jc w:val="center"/>
              <w:rPr>
                <w:rFonts w:ascii="Times New Roman" w:eastAsia="Times New Roman" w:hAnsi="Times New Roman" w:cs="Times New Roman"/>
                <w:color w:val="006100"/>
                <w:lang w:eastAsia="tr-TR"/>
              </w:rPr>
            </w:pPr>
            <w:r>
              <w:rPr>
                <w:rFonts w:ascii="Times New Roman" w:eastAsia="Times New Roman" w:hAnsi="Times New Roman" w:cs="Times New Roman"/>
                <w:color w:val="006100"/>
                <w:lang w:eastAsia="tr-TR"/>
              </w:rPr>
              <w:t>1</w:t>
            </w:r>
          </w:p>
        </w:tc>
        <w:tc>
          <w:tcPr>
            <w:tcW w:w="1202" w:type="dxa"/>
            <w:shd w:val="clear" w:color="auto" w:fill="C6EFCE"/>
            <w:noWrap/>
            <w:vAlign w:val="bottom"/>
            <w:hideMark/>
          </w:tcPr>
          <w:p w14:paraId="0C8D7157" w14:textId="77777777" w:rsidR="00F45CC1" w:rsidRDefault="00F45CC1" w:rsidP="00BD2BA1">
            <w:pPr>
              <w:spacing w:after="0" w:line="240" w:lineRule="auto"/>
              <w:jc w:val="center"/>
              <w:rPr>
                <w:rFonts w:ascii="Times New Roman" w:eastAsia="Times New Roman" w:hAnsi="Times New Roman" w:cs="Times New Roman"/>
                <w:color w:val="006100"/>
                <w:lang w:eastAsia="tr-TR"/>
              </w:rPr>
            </w:pPr>
            <w:r>
              <w:rPr>
                <w:rFonts w:ascii="Times New Roman" w:eastAsia="Times New Roman" w:hAnsi="Times New Roman" w:cs="Times New Roman"/>
                <w:color w:val="006100"/>
                <w:lang w:eastAsia="tr-TR"/>
              </w:rPr>
              <w:t>1</w:t>
            </w:r>
          </w:p>
        </w:tc>
      </w:tr>
      <w:tr w:rsidR="00F45CC1" w14:paraId="780B6452" w14:textId="77777777" w:rsidTr="00BD2BA1">
        <w:trPr>
          <w:trHeight w:val="299"/>
        </w:trPr>
        <w:tc>
          <w:tcPr>
            <w:tcW w:w="2750" w:type="dxa"/>
            <w:tcBorders>
              <w:top w:val="nil"/>
              <w:left w:val="single" w:sz="4" w:space="0" w:color="auto"/>
              <w:bottom w:val="single" w:sz="4" w:space="0" w:color="auto"/>
              <w:right w:val="single" w:sz="4" w:space="0" w:color="auto"/>
            </w:tcBorders>
            <w:shd w:val="clear" w:color="auto" w:fill="FFF2CC"/>
            <w:noWrap/>
            <w:vAlign w:val="bottom"/>
            <w:hideMark/>
          </w:tcPr>
          <w:p w14:paraId="5E39DF0C" w14:textId="77777777" w:rsidR="00F45CC1" w:rsidRDefault="00F45CC1" w:rsidP="00BD2BA1">
            <w:pPr>
              <w:spacing w:after="0" w:line="240" w:lineRule="auto"/>
              <w:rPr>
                <w:rFonts w:ascii="Times New Roman" w:eastAsia="Times New Roman" w:hAnsi="Times New Roman" w:cs="Times New Roman"/>
                <w:color w:val="000000"/>
                <w:lang w:eastAsia="tr-TR"/>
              </w:rPr>
            </w:pPr>
            <w:r>
              <w:rPr>
                <w:rFonts w:ascii="Times New Roman" w:eastAsia="Times New Roman" w:hAnsi="Times New Roman" w:cs="Times New Roman"/>
                <w:color w:val="000000"/>
                <w:lang w:eastAsia="tr-TR"/>
              </w:rPr>
              <w:t>Dimensional Stability</w:t>
            </w:r>
          </w:p>
        </w:tc>
        <w:tc>
          <w:tcPr>
            <w:tcW w:w="1234" w:type="dxa"/>
            <w:shd w:val="clear" w:color="auto" w:fill="FFC7CE"/>
            <w:noWrap/>
            <w:vAlign w:val="bottom"/>
            <w:hideMark/>
          </w:tcPr>
          <w:p w14:paraId="6D2EB02A" w14:textId="77777777" w:rsidR="00F45CC1" w:rsidRDefault="00F45CC1" w:rsidP="00BD2BA1">
            <w:pPr>
              <w:spacing w:after="0" w:line="240" w:lineRule="auto"/>
              <w:jc w:val="center"/>
              <w:rPr>
                <w:rFonts w:ascii="Times New Roman" w:eastAsia="Times New Roman" w:hAnsi="Times New Roman" w:cs="Times New Roman"/>
                <w:color w:val="9C0006"/>
                <w:lang w:eastAsia="tr-TR"/>
              </w:rPr>
            </w:pPr>
            <w:r>
              <w:rPr>
                <w:rFonts w:ascii="Times New Roman" w:eastAsia="Times New Roman" w:hAnsi="Times New Roman" w:cs="Times New Roman"/>
                <w:color w:val="9C0006"/>
                <w:lang w:eastAsia="tr-TR"/>
              </w:rPr>
              <w:t>-1</w:t>
            </w:r>
          </w:p>
        </w:tc>
        <w:tc>
          <w:tcPr>
            <w:tcW w:w="2131" w:type="dxa"/>
            <w:shd w:val="clear" w:color="auto" w:fill="C6EFCE"/>
            <w:noWrap/>
            <w:vAlign w:val="bottom"/>
            <w:hideMark/>
          </w:tcPr>
          <w:p w14:paraId="33292F2C" w14:textId="77777777" w:rsidR="00F45CC1" w:rsidRDefault="00F45CC1" w:rsidP="00BD2BA1">
            <w:pPr>
              <w:spacing w:after="0" w:line="240" w:lineRule="auto"/>
              <w:jc w:val="center"/>
              <w:rPr>
                <w:rFonts w:ascii="Times New Roman" w:eastAsia="Times New Roman" w:hAnsi="Times New Roman" w:cs="Times New Roman"/>
                <w:color w:val="006100"/>
                <w:lang w:eastAsia="tr-TR"/>
              </w:rPr>
            </w:pPr>
            <w:r>
              <w:rPr>
                <w:rFonts w:ascii="Times New Roman" w:eastAsia="Times New Roman" w:hAnsi="Times New Roman" w:cs="Times New Roman"/>
                <w:color w:val="006100"/>
                <w:lang w:eastAsia="tr-TR"/>
              </w:rPr>
              <w:t>1</w:t>
            </w:r>
          </w:p>
        </w:tc>
        <w:tc>
          <w:tcPr>
            <w:tcW w:w="1202" w:type="dxa"/>
            <w:shd w:val="clear" w:color="auto" w:fill="C6EFCE"/>
            <w:noWrap/>
            <w:vAlign w:val="bottom"/>
            <w:hideMark/>
          </w:tcPr>
          <w:p w14:paraId="4E0384D3" w14:textId="77777777" w:rsidR="00F45CC1" w:rsidRDefault="00F45CC1" w:rsidP="00BD2BA1">
            <w:pPr>
              <w:spacing w:after="0" w:line="240" w:lineRule="auto"/>
              <w:jc w:val="center"/>
              <w:rPr>
                <w:rFonts w:ascii="Times New Roman" w:eastAsia="Times New Roman" w:hAnsi="Times New Roman" w:cs="Times New Roman"/>
                <w:color w:val="006100"/>
                <w:lang w:eastAsia="tr-TR"/>
              </w:rPr>
            </w:pPr>
            <w:r>
              <w:rPr>
                <w:rFonts w:ascii="Times New Roman" w:eastAsia="Times New Roman" w:hAnsi="Times New Roman" w:cs="Times New Roman"/>
                <w:color w:val="006100"/>
                <w:lang w:eastAsia="tr-TR"/>
              </w:rPr>
              <w:t>1</w:t>
            </w:r>
          </w:p>
        </w:tc>
      </w:tr>
    </w:tbl>
    <w:p w14:paraId="68149D8A" w14:textId="77777777" w:rsidR="00F45CC1" w:rsidRDefault="00F45CC1" w:rsidP="00F45CC1">
      <w:pPr>
        <w:rPr>
          <w:rFonts w:ascii="Times New Roman" w:hAnsi="Times New Roman" w:cs="Times New Roman"/>
          <w:b/>
          <w:sz w:val="22"/>
        </w:rPr>
      </w:pPr>
    </w:p>
    <w:p w14:paraId="79ECABCB" w14:textId="77777777" w:rsidR="00F45CC1" w:rsidRDefault="00F45CC1" w:rsidP="00F45CC1">
      <w:pPr>
        <w:rPr>
          <w:rFonts w:ascii="Times New Roman" w:hAnsi="Times New Roman" w:cs="Times New Roman"/>
        </w:rPr>
      </w:pPr>
    </w:p>
    <w:p w14:paraId="078783D5" w14:textId="77777777" w:rsidR="00F45CC1" w:rsidRDefault="00F45CC1" w:rsidP="00F45CC1">
      <w:pPr>
        <w:rPr>
          <w:rFonts w:ascii="Times New Roman" w:hAnsi="Times New Roman" w:cs="Times New Roman"/>
        </w:rPr>
      </w:pPr>
    </w:p>
    <w:p w14:paraId="74D94A3B" w14:textId="77777777" w:rsidR="00F45CC1" w:rsidRDefault="00F45CC1" w:rsidP="00F45CC1">
      <w:pPr>
        <w:rPr>
          <w:rFonts w:ascii="Times New Roman" w:hAnsi="Times New Roman" w:cs="Times New Roman"/>
        </w:rPr>
      </w:pPr>
    </w:p>
    <w:p w14:paraId="4F01C10E" w14:textId="77777777" w:rsidR="00F45CC1" w:rsidRDefault="00F45CC1" w:rsidP="00F45CC1">
      <w:pPr>
        <w:rPr>
          <w:rFonts w:ascii="Times New Roman" w:hAnsi="Times New Roman" w:cs="Times New Roman"/>
        </w:rPr>
      </w:pPr>
    </w:p>
    <w:p w14:paraId="1158073D" w14:textId="77777777" w:rsidR="00F45CC1" w:rsidRDefault="00F45CC1" w:rsidP="00F45CC1">
      <w:pPr>
        <w:rPr>
          <w:rFonts w:ascii="Times New Roman" w:hAnsi="Times New Roman" w:cs="Times New Roman"/>
        </w:rPr>
      </w:pPr>
    </w:p>
    <w:p w14:paraId="791A57C5" w14:textId="77777777" w:rsidR="00F45CC1" w:rsidRDefault="00F45CC1" w:rsidP="00F45CC1">
      <w:pPr>
        <w:rPr>
          <w:rFonts w:ascii="Times New Roman" w:hAnsi="Times New Roman" w:cs="Times New Roman"/>
        </w:rPr>
      </w:pPr>
    </w:p>
    <w:p w14:paraId="02A60BA5" w14:textId="77777777" w:rsidR="00F45CC1" w:rsidRDefault="00F45CC1" w:rsidP="00F45CC1">
      <w:pPr>
        <w:rPr>
          <w:rFonts w:ascii="Times New Roman" w:hAnsi="Times New Roman" w:cs="Times New Roman"/>
        </w:rPr>
      </w:pPr>
    </w:p>
    <w:p w14:paraId="37195BC9" w14:textId="77777777" w:rsidR="00F47D15" w:rsidRDefault="00F47D15" w:rsidP="00F45CC1">
      <w:pPr>
        <w:rPr>
          <w:rFonts w:ascii="Times New Roman" w:hAnsi="Times New Roman" w:cs="Times New Roman"/>
        </w:rPr>
      </w:pPr>
    </w:p>
    <w:p w14:paraId="62E2F341" w14:textId="77777777" w:rsidR="00F47D15" w:rsidRDefault="00F47D15" w:rsidP="00F45CC1">
      <w:pPr>
        <w:rPr>
          <w:rFonts w:ascii="Times New Roman" w:hAnsi="Times New Roman" w:cs="Times New Roman"/>
        </w:rPr>
      </w:pPr>
    </w:p>
    <w:p w14:paraId="379AEF2A" w14:textId="77777777" w:rsidR="00F45CC1" w:rsidRDefault="00F45CC1" w:rsidP="00F45CC1">
      <w:pPr>
        <w:rPr>
          <w:b/>
        </w:rPr>
      </w:pPr>
      <w:bookmarkStart w:id="399" w:name="_Toc524878869"/>
    </w:p>
    <w:p w14:paraId="4DD5DCF9" w14:textId="77777777" w:rsidR="00F45CC1" w:rsidRPr="00F45CC1" w:rsidRDefault="00F45CC1" w:rsidP="00F45CC1">
      <w:pPr>
        <w:rPr>
          <w:b/>
        </w:rPr>
      </w:pPr>
      <w:r w:rsidRPr="00F45CC1">
        <w:rPr>
          <w:b/>
        </w:rPr>
        <w:lastRenderedPageBreak/>
        <w:t>Rapid Estimation of Propeller Diameter</w:t>
      </w:r>
      <w:bookmarkEnd w:id="399"/>
    </w:p>
    <w:p w14:paraId="208B1792" w14:textId="77777777" w:rsidR="00F45CC1" w:rsidRDefault="00F45CC1" w:rsidP="00F45CC1">
      <w:pPr>
        <w:rPr>
          <w:rFonts w:ascii="Times New Roman" w:hAnsi="Times New Roman" w:cs="Times New Roman"/>
          <w:sz w:val="22"/>
          <w:u w:val="single"/>
        </w:rPr>
      </w:pPr>
    </w:p>
    <w:p w14:paraId="13141116" w14:textId="77777777" w:rsidR="00F45CC1" w:rsidRPr="00F47D15" w:rsidRDefault="00F45CC1" w:rsidP="00F45CC1">
      <w:pPr>
        <w:rPr>
          <w:rFonts w:cstheme="minorHAnsi"/>
          <w:szCs w:val="20"/>
          <w:u w:val="single"/>
        </w:rPr>
      </w:pPr>
      <w:r w:rsidRPr="00F47D15">
        <w:rPr>
          <w:rFonts w:cstheme="minorHAnsi"/>
          <w:szCs w:val="20"/>
          <w:u w:val="single"/>
        </w:rPr>
        <w:t>According to Gudmunsson [2];</w:t>
      </w:r>
    </w:p>
    <w:p w14:paraId="03E032B1" w14:textId="77777777" w:rsidR="00F45CC1" w:rsidRPr="00F47D15" w:rsidRDefault="00F45CC1" w:rsidP="00F45CC1">
      <w:pPr>
        <w:rPr>
          <w:rFonts w:cstheme="minorHAnsi"/>
          <w:szCs w:val="20"/>
        </w:rPr>
      </w:pPr>
      <w:r w:rsidRPr="00F47D15">
        <w:rPr>
          <w:rFonts w:cstheme="minorHAnsi"/>
          <w:noProof/>
          <w:szCs w:val="20"/>
          <w:lang w:val="tr-TR" w:eastAsia="tr-TR"/>
        </w:rPr>
        <mc:AlternateContent>
          <mc:Choice Requires="wps">
            <w:drawing>
              <wp:anchor distT="0" distB="0" distL="114300" distR="114300" simplePos="0" relativeHeight="251832320" behindDoc="0" locked="0" layoutInCell="1" allowOverlap="1" wp14:anchorId="50B16649" wp14:editId="40ADD344">
                <wp:simplePos x="0" y="0"/>
                <wp:positionH relativeFrom="column">
                  <wp:posOffset>-33020</wp:posOffset>
                </wp:positionH>
                <wp:positionV relativeFrom="paragraph">
                  <wp:posOffset>36830</wp:posOffset>
                </wp:positionV>
                <wp:extent cx="371475" cy="123825"/>
                <wp:effectExtent l="0" t="19050" r="47625" b="47625"/>
                <wp:wrapNone/>
                <wp:docPr id="296" name="Arrow: Right 296"/>
                <wp:cNvGraphicFramePr/>
                <a:graphic xmlns:a="http://schemas.openxmlformats.org/drawingml/2006/main">
                  <a:graphicData uri="http://schemas.microsoft.com/office/word/2010/wordprocessingShape">
                    <wps:wsp>
                      <wps:cNvSpPr/>
                      <wps:spPr>
                        <a:xfrm>
                          <a:off x="0" y="0"/>
                          <a:ext cx="371475" cy="1238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type w14:anchorId="0EB27437"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296" o:spid="_x0000_s1026" type="#_x0000_t13" style="position:absolute;margin-left:-2.6pt;margin-top:2.9pt;width:29.25pt;height:9.75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WYKmewIAAEUFAAAOAAAAZHJzL2Uyb0RvYy54bWysVE1v2zAMvQ/YfxB0Xx27ST+COkXQosOA&#10;og3aDj2rshQbkEWNUuJkv36U7LhFW+wwLAdFEslH8vlRF5e71rCtQt+ALXl+NOFMWQlVY9cl//l0&#10;8+2MMx+ErYQBq0q+V55fLr5+uejcXBVQg6kUMgKxft65ktchuHmWeVmrVvgjcMqSUQO2ItAR11mF&#10;oiP01mTFZHKSdYCVQ5DKe7q97o18kfC1VjLca+1VYKbkVFtIK6b1Ja7Z4kLM1yhc3cihDPEPVbSi&#10;sZR0hLoWQbANNh+g2kYieNDhSEKbgdaNVKkH6iafvOvmsRZOpV6IHO9Gmvz/g5V32xWypip5cX7C&#10;mRUtfaQlInRz9tCs68DiPbHUOT8n50e3wuHkaRtb3mls4z81w3aJ2f3IrNoFJuny+DSfns44k2TK&#10;i+OzYhYxs9dghz58V9CyuCk5xtSpjMSq2N760AccHCk6ltQXkXZhb1Ssw9gHpaklSluk6CQmdWWQ&#10;bQXJQEipbMh7Uy0q1V/PJvQbqhojUo0JMCLrxpgRewCIQv2I3dc6+MdQlbQ4Bk/+VlgfPEakzGDD&#10;GNw2FvAzAENdDZl7/wNJPTWRpReo9vTBEfpJ8E7eNMT4rfBhJZCkT0NC4xzuadEGupLDsOOsBvz9&#10;2X30J0WSlbOORqnk/tdGoOLM/LCk1fN8Oo2zlw7T2WlBB3xreXlrsZv2Cugz5fRwOJm20T+Yw1Yj&#10;tM809cuYlUzCSspdchnwcLgK/YjTuyHVcpncaN6cCLf20ckIHlmNWnraPQt0g+wC6fUODmMn5u90&#10;1/vGSAvLTQDdJFG+8jrwTbOahDO8K/ExeHtOXq+v3+IPAAAA//8DAFBLAwQUAAYACAAAACEAMtbB&#10;290AAAAGAQAADwAAAGRycy9kb3ducmV2LnhtbEyPwU7DMBBE70j8g7VIXFDrkCi0CnEqhFTBpaoo&#10;fIAbb+Mo8TrEbpr+PcsJjqMZzbwpN7PrxYRjaD0peFwmIJBqb1pqFHx9bhdrECFqMrr3hAquGGBT&#10;3d6UujD+Qh84HWIjuIRCoRXYGIdCylBbdDos/YDE3smPTkeWYyPNqC9c7nqZJsmTdLolXrB6wFeL&#10;dXc4OwVv+6tHR9N3121Xu937w3re21qp+7v55RlExDn+heEXn9GhYqajP5MJolewyFNOKsj5ANt5&#10;loE4KkjzDGRVyv/41Q8AAAD//wMAUEsBAi0AFAAGAAgAAAAhALaDOJL+AAAA4QEAABMAAAAAAAAA&#10;AAAAAAAAAAAAAFtDb250ZW50X1R5cGVzXS54bWxQSwECLQAUAAYACAAAACEAOP0h/9YAAACUAQAA&#10;CwAAAAAAAAAAAAAAAAAvAQAAX3JlbHMvLnJlbHNQSwECLQAUAAYACAAAACEAWVmCpnsCAABFBQAA&#10;DgAAAAAAAAAAAAAAAAAuAgAAZHJzL2Uyb0RvYy54bWxQSwECLQAUAAYACAAAACEAMtbB290AAAAG&#10;AQAADwAAAAAAAAAAAAAAAADVBAAAZHJzL2Rvd25yZXYueG1sUEsFBgAAAAAEAAQA8wAAAN8FAAAA&#10;AA==&#10;" adj="18000" fillcolor="#5b9bd5 [3204]" strokecolor="#1f4d78 [1604]" strokeweight="1pt"/>
            </w:pict>
          </mc:Fallback>
        </mc:AlternateContent>
      </w:r>
      <w:r w:rsidRPr="00F47D15">
        <w:rPr>
          <w:rFonts w:cstheme="minorHAnsi"/>
          <w:szCs w:val="20"/>
        </w:rPr>
        <w:tab/>
        <w:t xml:space="preserve">For 2-blade wooden propeller </w:t>
      </w:r>
    </w:p>
    <w:p w14:paraId="4B055E88" w14:textId="77777777" w:rsidR="00F45CC1" w:rsidRPr="00F47D15" w:rsidRDefault="009F22DF" w:rsidP="00F45CC1">
      <w:pPr>
        <w:rPr>
          <w:rFonts w:eastAsiaTheme="minorEastAsia" w:cstheme="minorHAnsi"/>
          <w:szCs w:val="20"/>
        </w:rPr>
      </w:pPr>
      <m:oMathPara>
        <m:oMathParaPr>
          <m:jc m:val="center"/>
        </m:oMathParaPr>
        <m:oMath>
          <m:sSub>
            <m:sSubPr>
              <m:ctrlPr>
                <w:rPr>
                  <w:rFonts w:ascii="Cambria Math" w:hAnsi="Cambria Math" w:cstheme="minorHAnsi"/>
                  <w:i/>
                  <w:szCs w:val="20"/>
                </w:rPr>
              </m:ctrlPr>
            </m:sSubPr>
            <m:e>
              <m:r>
                <w:rPr>
                  <w:rFonts w:ascii="Cambria Math" w:hAnsi="Cambria Math" w:cstheme="minorHAnsi"/>
                  <w:szCs w:val="20"/>
                </w:rPr>
                <m:t>D</m:t>
              </m:r>
            </m:e>
            <m:sub>
              <m:r>
                <w:rPr>
                  <w:rFonts w:ascii="Cambria Math" w:hAnsi="Cambria Math" w:cstheme="minorHAnsi"/>
                  <w:szCs w:val="20"/>
                </w:rPr>
                <m:t>G</m:t>
              </m:r>
            </m:sub>
          </m:sSub>
          <m:r>
            <w:rPr>
              <w:rFonts w:ascii="Cambria Math" w:hAnsi="Cambria Math" w:cstheme="minorHAnsi"/>
              <w:szCs w:val="20"/>
            </w:rPr>
            <m:t>=10000*</m:t>
          </m:r>
          <m:rad>
            <m:radPr>
              <m:ctrlPr>
                <w:rPr>
                  <w:rFonts w:ascii="Cambria Math" w:hAnsi="Cambria Math" w:cstheme="minorHAnsi"/>
                  <w:i/>
                  <w:szCs w:val="20"/>
                </w:rPr>
              </m:ctrlPr>
            </m:radPr>
            <m:deg>
              <m:r>
                <w:rPr>
                  <w:rFonts w:ascii="Cambria Math" w:hAnsi="Cambria Math" w:cstheme="minorHAnsi"/>
                  <w:szCs w:val="20"/>
                </w:rPr>
                <m:t>4</m:t>
              </m:r>
            </m:deg>
            <m:e>
              <m:f>
                <m:fPr>
                  <m:ctrlPr>
                    <w:rPr>
                      <w:rFonts w:ascii="Cambria Math" w:hAnsi="Cambria Math" w:cstheme="minorHAnsi"/>
                      <w:i/>
                      <w:szCs w:val="20"/>
                    </w:rPr>
                  </m:ctrlPr>
                </m:fPr>
                <m:num>
                  <m:sSub>
                    <m:sSubPr>
                      <m:ctrlPr>
                        <w:rPr>
                          <w:rFonts w:ascii="Cambria Math" w:hAnsi="Cambria Math" w:cstheme="minorHAnsi"/>
                          <w:i/>
                          <w:szCs w:val="20"/>
                        </w:rPr>
                      </m:ctrlPr>
                    </m:sSubPr>
                    <m:e>
                      <m:r>
                        <w:rPr>
                          <w:rFonts w:ascii="Cambria Math" w:hAnsi="Cambria Math" w:cstheme="minorHAnsi"/>
                          <w:szCs w:val="20"/>
                        </w:rPr>
                        <m:t>P</m:t>
                      </m:r>
                    </m:e>
                    <m:sub>
                      <m:r>
                        <w:rPr>
                          <w:rFonts w:ascii="Cambria Math" w:hAnsi="Cambria Math" w:cstheme="minorHAnsi"/>
                          <w:szCs w:val="20"/>
                        </w:rPr>
                        <m:t>BHP</m:t>
                      </m:r>
                    </m:sub>
                  </m:sSub>
                </m:num>
                <m:den>
                  <m:r>
                    <w:rPr>
                      <w:rFonts w:ascii="Cambria Math" w:hAnsi="Cambria Math" w:cstheme="minorHAnsi"/>
                      <w:szCs w:val="20"/>
                    </w:rPr>
                    <m:t>53.5*</m:t>
                  </m:r>
                  <m:sSup>
                    <m:sSupPr>
                      <m:ctrlPr>
                        <w:rPr>
                          <w:rFonts w:ascii="Cambria Math" w:hAnsi="Cambria Math" w:cstheme="minorHAnsi"/>
                          <w:i/>
                          <w:szCs w:val="20"/>
                        </w:rPr>
                      </m:ctrlPr>
                    </m:sSupPr>
                    <m:e>
                      <m:r>
                        <w:rPr>
                          <w:rFonts w:ascii="Cambria Math" w:hAnsi="Cambria Math" w:cstheme="minorHAnsi"/>
                          <w:szCs w:val="20"/>
                        </w:rPr>
                        <m:t>RPM</m:t>
                      </m:r>
                    </m:e>
                    <m:sup>
                      <m:r>
                        <w:rPr>
                          <w:rFonts w:ascii="Cambria Math" w:hAnsi="Cambria Math" w:cstheme="minorHAnsi"/>
                          <w:szCs w:val="20"/>
                        </w:rPr>
                        <m:t>2</m:t>
                      </m:r>
                    </m:sup>
                  </m:sSup>
                  <m:r>
                    <w:rPr>
                      <w:rFonts w:ascii="Cambria Math" w:hAnsi="Cambria Math" w:cstheme="minorHAnsi"/>
                      <w:szCs w:val="20"/>
                    </w:rPr>
                    <m:t>*</m:t>
                  </m:r>
                  <m:sSub>
                    <m:sSubPr>
                      <m:ctrlPr>
                        <w:rPr>
                          <w:rFonts w:ascii="Cambria Math" w:hAnsi="Cambria Math" w:cstheme="minorHAnsi"/>
                          <w:i/>
                          <w:szCs w:val="20"/>
                        </w:rPr>
                      </m:ctrlPr>
                    </m:sSubPr>
                    <m:e>
                      <m:r>
                        <w:rPr>
                          <w:rFonts w:ascii="Cambria Math" w:hAnsi="Cambria Math" w:cstheme="minorHAnsi"/>
                          <w:szCs w:val="20"/>
                        </w:rPr>
                        <m:t>V</m:t>
                      </m:r>
                    </m:e>
                    <m:sub>
                      <m:r>
                        <w:rPr>
                          <w:rFonts w:ascii="Cambria Math" w:hAnsi="Cambria Math" w:cstheme="minorHAnsi"/>
                          <w:szCs w:val="20"/>
                        </w:rPr>
                        <m:t>TAS</m:t>
                      </m:r>
                    </m:sub>
                  </m:sSub>
                </m:den>
              </m:f>
            </m:e>
          </m:rad>
        </m:oMath>
      </m:oMathPara>
    </w:p>
    <w:p w14:paraId="28086405" w14:textId="77777777" w:rsidR="00F45CC1" w:rsidRPr="00F47D15" w:rsidRDefault="00F45CC1" w:rsidP="00F45CC1">
      <w:pPr>
        <w:rPr>
          <w:rFonts w:eastAsiaTheme="minorEastAsia" w:cstheme="minorHAnsi"/>
          <w:szCs w:val="20"/>
        </w:rPr>
      </w:pPr>
      <m:oMath>
        <m:r>
          <w:rPr>
            <w:rFonts w:ascii="Cambria Math" w:hAnsi="Cambria Math" w:cstheme="minorHAnsi"/>
            <w:szCs w:val="20"/>
          </w:rPr>
          <m:t xml:space="preserve">where </m:t>
        </m:r>
        <m:sSub>
          <m:sSubPr>
            <m:ctrlPr>
              <w:rPr>
                <w:rFonts w:ascii="Cambria Math" w:hAnsi="Cambria Math" w:cstheme="minorHAnsi"/>
                <w:i/>
                <w:szCs w:val="20"/>
              </w:rPr>
            </m:ctrlPr>
          </m:sSubPr>
          <m:e>
            <m:r>
              <w:rPr>
                <w:rFonts w:ascii="Cambria Math" w:hAnsi="Cambria Math" w:cstheme="minorHAnsi"/>
                <w:szCs w:val="20"/>
              </w:rPr>
              <m:t>V</m:t>
            </m:r>
          </m:e>
          <m:sub>
            <m:r>
              <w:rPr>
                <w:rFonts w:ascii="Cambria Math" w:hAnsi="Cambria Math" w:cstheme="minorHAnsi"/>
                <w:szCs w:val="20"/>
              </w:rPr>
              <m:t>TAS</m:t>
            </m:r>
          </m:sub>
        </m:sSub>
        <m:r>
          <w:rPr>
            <w:rFonts w:ascii="Cambria Math" w:hAnsi="Cambria Math" w:cstheme="minorHAnsi"/>
            <w:szCs w:val="20"/>
          </w:rPr>
          <m:t>:Cruise Speed</m:t>
        </m:r>
        <m:r>
          <w:rPr>
            <w:rFonts w:ascii="Cambria Math" w:eastAsiaTheme="minorEastAsia" w:hAnsi="Cambria Math" w:cstheme="minorHAnsi"/>
            <w:szCs w:val="20"/>
          </w:rPr>
          <m:t xml:space="preserve">,  RPM=1852 for a propeller, </m:t>
        </m:r>
        <m:sSub>
          <m:sSubPr>
            <m:ctrlPr>
              <w:rPr>
                <w:rFonts w:ascii="Cambria Math" w:hAnsi="Cambria Math" w:cstheme="minorHAnsi"/>
                <w:i/>
                <w:szCs w:val="20"/>
              </w:rPr>
            </m:ctrlPr>
          </m:sSubPr>
          <m:e>
            <m:r>
              <w:rPr>
                <w:rFonts w:ascii="Cambria Math" w:hAnsi="Cambria Math" w:cstheme="minorHAnsi"/>
                <w:szCs w:val="20"/>
              </w:rPr>
              <m:t>P</m:t>
            </m:r>
          </m:e>
          <m:sub>
            <m:r>
              <w:rPr>
                <w:rFonts w:ascii="Cambria Math" w:hAnsi="Cambria Math" w:cstheme="minorHAnsi"/>
                <w:szCs w:val="20"/>
              </w:rPr>
              <m:t>BHP</m:t>
            </m:r>
          </m:sub>
        </m:sSub>
        <m:r>
          <w:rPr>
            <w:rFonts w:ascii="Cambria Math" w:eastAsiaTheme="minorEastAsia" w:hAnsi="Cambria Math" w:cstheme="minorHAnsi"/>
            <w:szCs w:val="20"/>
          </w:rPr>
          <m:t xml:space="preserve">:Cruise Power </m:t>
        </m:r>
      </m:oMath>
      <w:r w:rsidRPr="00F47D15">
        <w:rPr>
          <w:rFonts w:eastAsiaTheme="minorEastAsia" w:cstheme="minorHAnsi"/>
          <w:szCs w:val="20"/>
        </w:rPr>
        <w:t xml:space="preserve">  </w:t>
      </w:r>
    </w:p>
    <w:p w14:paraId="64F1DAC6" w14:textId="77777777" w:rsidR="00F45CC1" w:rsidRPr="00F47D15" w:rsidRDefault="00F45CC1" w:rsidP="00F45CC1">
      <w:pPr>
        <w:rPr>
          <w:rFonts w:eastAsiaTheme="minorEastAsia" w:cstheme="minorHAnsi"/>
          <w:szCs w:val="20"/>
        </w:rPr>
      </w:pPr>
      <w:r w:rsidRPr="00F47D15">
        <w:rPr>
          <w:rFonts w:eastAsiaTheme="minorEastAsia" w:cstheme="minorHAnsi"/>
          <w:szCs w:val="20"/>
        </w:rPr>
        <w:t>Substituting the values,</w:t>
      </w:r>
    </w:p>
    <w:p w14:paraId="2D62B84B" w14:textId="77777777" w:rsidR="00F45CC1" w:rsidRPr="00F47D15" w:rsidRDefault="00F45CC1" w:rsidP="00F45CC1">
      <w:pPr>
        <w:rPr>
          <w:rFonts w:eastAsiaTheme="minorEastAsia" w:cstheme="minorHAnsi"/>
          <w:szCs w:val="20"/>
        </w:rPr>
      </w:pPr>
      <m:oMathPara>
        <m:oMathParaPr>
          <m:jc m:val="center"/>
        </m:oMathParaPr>
        <m:oMath>
          <m:r>
            <w:rPr>
              <w:rFonts w:ascii="Cambria Math" w:hAnsi="Cambria Math" w:cstheme="minorHAnsi"/>
              <w:szCs w:val="20"/>
            </w:rPr>
            <m:t>D=10000*</m:t>
          </m:r>
          <m:rad>
            <m:radPr>
              <m:ctrlPr>
                <w:rPr>
                  <w:rFonts w:ascii="Cambria Math" w:hAnsi="Cambria Math" w:cstheme="minorHAnsi"/>
                  <w:i/>
                  <w:szCs w:val="20"/>
                </w:rPr>
              </m:ctrlPr>
            </m:radPr>
            <m:deg>
              <m:r>
                <w:rPr>
                  <w:rFonts w:ascii="Cambria Math" w:hAnsi="Cambria Math" w:cstheme="minorHAnsi"/>
                  <w:szCs w:val="20"/>
                </w:rPr>
                <m:t>4</m:t>
              </m:r>
            </m:deg>
            <m:e>
              <m:f>
                <m:fPr>
                  <m:ctrlPr>
                    <w:rPr>
                      <w:rFonts w:ascii="Cambria Math" w:hAnsi="Cambria Math" w:cstheme="minorHAnsi"/>
                      <w:i/>
                      <w:szCs w:val="20"/>
                    </w:rPr>
                  </m:ctrlPr>
                </m:fPr>
                <m:num>
                  <m:r>
                    <w:rPr>
                      <w:rFonts w:ascii="Cambria Math" w:hAnsi="Cambria Math" w:cstheme="minorHAnsi"/>
                      <w:szCs w:val="20"/>
                    </w:rPr>
                    <m:t>60</m:t>
                  </m:r>
                </m:num>
                <m:den>
                  <m:r>
                    <w:rPr>
                      <w:rFonts w:ascii="Cambria Math" w:hAnsi="Cambria Math" w:cstheme="minorHAnsi"/>
                      <w:szCs w:val="20"/>
                    </w:rPr>
                    <m:t>53.5*</m:t>
                  </m:r>
                  <m:sSup>
                    <m:sSupPr>
                      <m:ctrlPr>
                        <w:rPr>
                          <w:rFonts w:ascii="Cambria Math" w:hAnsi="Cambria Math" w:cstheme="minorHAnsi"/>
                          <w:i/>
                          <w:szCs w:val="20"/>
                        </w:rPr>
                      </m:ctrlPr>
                    </m:sSupPr>
                    <m:e>
                      <m:r>
                        <w:rPr>
                          <w:rFonts w:ascii="Cambria Math" w:hAnsi="Cambria Math" w:cstheme="minorHAnsi"/>
                          <w:szCs w:val="20"/>
                        </w:rPr>
                        <m:t>1852</m:t>
                      </m:r>
                    </m:e>
                    <m:sup>
                      <m:r>
                        <w:rPr>
                          <w:rFonts w:ascii="Cambria Math" w:hAnsi="Cambria Math" w:cstheme="minorHAnsi"/>
                          <w:szCs w:val="20"/>
                        </w:rPr>
                        <m:t>2</m:t>
                      </m:r>
                    </m:sup>
                  </m:sSup>
                  <m:r>
                    <w:rPr>
                      <w:rFonts w:ascii="Cambria Math" w:hAnsi="Cambria Math" w:cstheme="minorHAnsi"/>
                      <w:szCs w:val="20"/>
                    </w:rPr>
                    <m:t>*98</m:t>
                  </m:r>
                </m:den>
              </m:f>
            </m:e>
          </m:rad>
        </m:oMath>
      </m:oMathPara>
    </w:p>
    <w:p w14:paraId="3F44F155" w14:textId="77777777" w:rsidR="00F45CC1" w:rsidRDefault="00F45CC1" w:rsidP="00F45CC1">
      <w:pPr>
        <w:rPr>
          <w:rFonts w:ascii="Times New Roman" w:eastAsiaTheme="minorEastAsia" w:hAnsi="Times New Roman" w:cs="Times New Roman"/>
        </w:rPr>
      </w:pPr>
    </w:p>
    <w:p w14:paraId="52EB2CC9" w14:textId="77777777" w:rsidR="00F45CC1" w:rsidRDefault="009F22DF" w:rsidP="00F45CC1">
      <w:pPr>
        <w:shd w:val="clear" w:color="auto" w:fill="70AD47" w:themeFill="accent6"/>
        <w:rPr>
          <w:rFonts w:ascii="Times New Roman" w:eastAsiaTheme="minorEastAsia" w:hAnsi="Times New Roman" w:cs="Times New Roman"/>
        </w:rPr>
      </w:pPr>
      <m:oMathPara>
        <m:oMath>
          <m:sSub>
            <m:sSubPr>
              <m:ctrlPr>
                <w:rPr>
                  <w:rFonts w:ascii="Cambria Math" w:eastAsiaTheme="minorEastAsia" w:hAnsi="Cambria Math" w:cs="Times New Roman"/>
                  <w:i/>
                  <w:sz w:val="22"/>
                </w:rPr>
              </m:ctrlPr>
            </m:sSubPr>
            <m:e>
              <m:r>
                <w:rPr>
                  <w:rFonts w:ascii="Cambria Math" w:eastAsiaTheme="minorEastAsia" w:hAnsi="Cambria Math" w:cs="Times New Roman"/>
                </w:rPr>
                <m:t>D</m:t>
              </m:r>
            </m:e>
            <m:sub>
              <m:r>
                <w:rPr>
                  <w:rFonts w:ascii="Cambria Math" w:eastAsiaTheme="minorEastAsia" w:hAnsi="Cambria Math" w:cs="Times New Roman"/>
                </w:rPr>
                <m:t>1</m:t>
              </m:r>
            </m:sub>
          </m:sSub>
          <m:r>
            <w:rPr>
              <w:rFonts w:ascii="Cambria Math" w:eastAsiaTheme="minorEastAsia" w:hAnsi="Cambria Math" w:cs="Times New Roman"/>
            </w:rPr>
            <m:t>≅</m:t>
          </m:r>
          <m:sSup>
            <m:sSupPr>
              <m:ctrlPr>
                <w:rPr>
                  <w:rFonts w:ascii="Cambria Math" w:eastAsiaTheme="minorEastAsia" w:hAnsi="Cambria Math" w:cs="Times New Roman"/>
                  <w:i/>
                  <w:sz w:val="22"/>
                </w:rPr>
              </m:ctrlPr>
            </m:sSupPr>
            <m:e>
              <m:r>
                <w:rPr>
                  <w:rFonts w:ascii="Cambria Math" w:eastAsiaTheme="minorEastAsia" w:hAnsi="Cambria Math" w:cs="Times New Roman"/>
                </w:rPr>
                <m:t>76</m:t>
              </m:r>
            </m:e>
            <m:sup>
              <m:r>
                <w:rPr>
                  <w:rFonts w:ascii="Cambria Math" w:eastAsiaTheme="minorEastAsia" w:hAnsi="Cambria Math" w:cs="Times New Roman"/>
                </w:rPr>
                <m:t>''</m:t>
              </m:r>
            </m:sup>
          </m:sSup>
          <m:r>
            <w:rPr>
              <w:rFonts w:ascii="Cambria Math" w:eastAsiaTheme="minorEastAsia" w:hAnsi="Cambria Math" w:cs="Times New Roman"/>
            </w:rPr>
            <m:t>≅193 cm</m:t>
          </m:r>
        </m:oMath>
      </m:oMathPara>
    </w:p>
    <w:p w14:paraId="2321EBDF" w14:textId="77777777" w:rsidR="00F45CC1" w:rsidRDefault="00F45CC1" w:rsidP="00F45CC1">
      <w:pPr>
        <w:rPr>
          <w:rFonts w:ascii="Times New Roman" w:eastAsiaTheme="minorEastAsia" w:hAnsi="Times New Roman" w:cs="Times New Roman"/>
          <w:u w:val="single"/>
        </w:rPr>
      </w:pPr>
    </w:p>
    <w:p w14:paraId="67627D1C" w14:textId="77777777" w:rsidR="00F45CC1" w:rsidRDefault="00F45CC1" w:rsidP="00F45CC1">
      <w:pPr>
        <w:rPr>
          <w:rFonts w:ascii="Times New Roman" w:eastAsiaTheme="minorEastAsia" w:hAnsi="Times New Roman" w:cs="Times New Roman"/>
          <w:u w:val="single"/>
        </w:rPr>
      </w:pPr>
    </w:p>
    <w:p w14:paraId="486696BA" w14:textId="77777777" w:rsidR="00F45CC1" w:rsidRPr="00F47D15" w:rsidRDefault="00F45CC1" w:rsidP="00F45CC1">
      <w:pPr>
        <w:rPr>
          <w:rFonts w:eastAsiaTheme="minorEastAsia" w:cstheme="minorHAnsi"/>
          <w:szCs w:val="20"/>
        </w:rPr>
      </w:pPr>
      <w:r>
        <w:rPr>
          <w:noProof/>
          <w:lang w:val="tr-TR" w:eastAsia="tr-TR"/>
        </w:rPr>
        <mc:AlternateContent>
          <mc:Choice Requires="wps">
            <w:drawing>
              <wp:anchor distT="0" distB="0" distL="114300" distR="114300" simplePos="0" relativeHeight="251833344" behindDoc="0" locked="0" layoutInCell="1" allowOverlap="1" wp14:anchorId="678E9BE3" wp14:editId="64FF388B">
                <wp:simplePos x="0" y="0"/>
                <wp:positionH relativeFrom="column">
                  <wp:posOffset>0</wp:posOffset>
                </wp:positionH>
                <wp:positionV relativeFrom="paragraph">
                  <wp:posOffset>19050</wp:posOffset>
                </wp:positionV>
                <wp:extent cx="371475" cy="123825"/>
                <wp:effectExtent l="0" t="19050" r="47625" b="47625"/>
                <wp:wrapNone/>
                <wp:docPr id="295" name="Arrow: Right 295"/>
                <wp:cNvGraphicFramePr/>
                <a:graphic xmlns:a="http://schemas.openxmlformats.org/drawingml/2006/main">
                  <a:graphicData uri="http://schemas.microsoft.com/office/word/2010/wordprocessingShape">
                    <wps:wsp>
                      <wps:cNvSpPr/>
                      <wps:spPr>
                        <a:xfrm>
                          <a:off x="0" y="0"/>
                          <a:ext cx="371475" cy="123825"/>
                        </a:xfrm>
                        <a:prstGeom prst="rightArrow">
                          <a:avLst/>
                        </a:prstGeom>
                        <a:solidFill>
                          <a:schemeClr val="accent2"/>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77711F5B" id="Arrow: Right 295" o:spid="_x0000_s1026" type="#_x0000_t13" style="position:absolute;margin-left:0;margin-top:1.5pt;width:29.25pt;height:9.75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vhMjAIAAHwFAAAOAAAAZHJzL2Uyb0RvYy54bWysVN1P3DAMf5+0/yHK++i1HANO9NAJxDQJ&#10;AQImnkOaXCulcebkrnf76+ekH5wY2sO0PqR2bP/8EdsXl7vWsK1C34AteX4040xZCVVj1yX/8Xzz&#10;5YwzH4SthAGrSr5Xnl8uP3+66NxCFVCDqRQyArF+0bmS1yG4RZZ5WatW+CNwypJQA7YiEIvrrELR&#10;EXprsmI2+5p1gJVDkMp7ur3uhXyZ8LVWMtxr7VVgpuQUW0gnpvM1ntnyQizWKFzdyCEM8Q9RtKKx&#10;5HSCuhZBsA02f0C1jUTwoMORhDYDrRupUg6UTT57l81TLZxKuVBxvJvK5P8frLzbPiBrqpIX5yec&#10;WdHSI60QoVuwx2ZdBxbvqUqd8wtSfnIPOHCeyJjyTmMb/5QM26XK7qfKql1gki6PT/P5KeFLEuXF&#10;8VmRMLM3Y4c+fFPQskiUHKPrFEaqqtje+kBuyWBUjB49mKa6aYxJTGwZdWWQbQU9tpBS2VDE0Mnq&#10;QDOLmfSxJyrsjYr2xj4qTZWgaIvkNPXge8C8F9WiUr2fkxl9o5cxhOQzAUZkTRFO2APAqHkYbD7A&#10;DPrRVKUWnoxnfwusz3SySJ7Bhsm4bSzgRwAmTJ57fQr/oDSRfIVqT32C0A+Qd/KmoYe6FT48CKSJ&#10;odmiLRDu6dAGupLDQHFWA/766D7qUyOTlLOOJrDk/udGoOLMfLfU4uf5fB5HNjHzk9OCGDyUvB5K&#10;7Ka9Anr3nPaNk4mM+sGMpEZoX2hZrKJXEgkryXfJZcCRuQr9ZqB1I9VqldRoTJ0It/bJyQgeqxpb&#10;8Hn3ItAN3Rqoze9gnFaxeNeuvW60tLDaBNBN6uW3ug71phFPjTOso7hDDvmk9bY0l78BAAD//wMA&#10;UEsDBBQABgAIAAAAIQANCoVe2gAAAAQBAAAPAAAAZHJzL2Rvd25yZXYueG1sTI/BasMwDIbvg72D&#10;0WCXsjrLSFvSOGUMRs9rS9nRjdUkNJaN7bTp2087bSch/p9Pn6rNZAdxxRB7Rwpe5xkIpMaZnloF&#10;h/3nywpETJqMHhyhgjtG2NSPD5UujbvRF153qRUMoVhqBV1KvpQyNh1aHefOI3F2dsHqxGtopQn6&#10;xnA7yDzLFtLqnvhCpz1+dNhcdqNV8HZpm8P+fvQ+fI+zRdgut2m2VOr5aXpfg0g4pb8y/OqzOtTs&#10;dHIjmSgGBfxIYhIPDotVAeKkIM8LkHUl/8vXPwAAAP//AwBQSwECLQAUAAYACAAAACEAtoM4kv4A&#10;AADhAQAAEwAAAAAAAAAAAAAAAAAAAAAAW0NvbnRlbnRfVHlwZXNdLnhtbFBLAQItABQABgAIAAAA&#10;IQA4/SH/1gAAAJQBAAALAAAAAAAAAAAAAAAAAC8BAABfcmVscy8ucmVsc1BLAQItABQABgAIAAAA&#10;IQDoivhMjAIAAHwFAAAOAAAAAAAAAAAAAAAAAC4CAABkcnMvZTJvRG9jLnhtbFBLAQItABQABgAI&#10;AAAAIQANCoVe2gAAAAQBAAAPAAAAAAAAAAAAAAAAAOYEAABkcnMvZG93bnJldi54bWxQSwUGAAAA&#10;AAQABADzAAAA7QUAAAAA&#10;" adj="18000" fillcolor="#ed7d31 [3205]" strokecolor="#1f4d78 [1604]" strokeweight="1pt"/>
            </w:pict>
          </mc:Fallback>
        </mc:AlternateContent>
      </w:r>
      <w:r>
        <w:rPr>
          <w:rFonts w:ascii="Times New Roman" w:hAnsi="Times New Roman" w:cs="Times New Roman"/>
          <w:sz w:val="24"/>
        </w:rPr>
        <w:tab/>
      </w:r>
      <w:r w:rsidRPr="00F47D15">
        <w:rPr>
          <w:rFonts w:cstheme="minorHAnsi"/>
          <w:szCs w:val="20"/>
        </w:rPr>
        <w:t xml:space="preserve">Determination of </w:t>
      </w:r>
      <m:oMath>
        <m:sSub>
          <m:sSubPr>
            <m:ctrlPr>
              <w:rPr>
                <w:rFonts w:ascii="Cambria Math" w:hAnsi="Cambria Math" w:cstheme="minorHAnsi"/>
                <w:i/>
                <w:szCs w:val="20"/>
              </w:rPr>
            </m:ctrlPr>
          </m:sSubPr>
          <m:e>
            <m:r>
              <w:rPr>
                <w:rFonts w:ascii="Cambria Math" w:hAnsi="Cambria Math" w:cstheme="minorHAnsi"/>
                <w:szCs w:val="20"/>
              </w:rPr>
              <m:t>D</m:t>
            </m:r>
          </m:e>
          <m:sub>
            <m:r>
              <w:rPr>
                <w:rFonts w:ascii="Cambria Math" w:hAnsi="Cambria Math" w:cstheme="minorHAnsi"/>
                <w:szCs w:val="20"/>
              </w:rPr>
              <m:t>MAX</m:t>
            </m:r>
          </m:sub>
        </m:sSub>
      </m:oMath>
      <w:r w:rsidRPr="00F47D15">
        <w:rPr>
          <w:rFonts w:cstheme="minorHAnsi"/>
          <w:szCs w:val="20"/>
        </w:rPr>
        <w:t xml:space="preserve"> from </w:t>
      </w:r>
      <m:oMath>
        <m:sSub>
          <m:sSubPr>
            <m:ctrlPr>
              <w:rPr>
                <w:rFonts w:ascii="Cambria Math" w:hAnsi="Cambria Math" w:cstheme="minorHAnsi"/>
                <w:i/>
                <w:szCs w:val="20"/>
              </w:rPr>
            </m:ctrlPr>
          </m:sSubPr>
          <m:e>
            <m:r>
              <w:rPr>
                <w:rFonts w:ascii="Cambria Math" w:hAnsi="Cambria Math" w:cstheme="minorHAnsi"/>
                <w:szCs w:val="20"/>
              </w:rPr>
              <m:t>V</m:t>
            </m:r>
          </m:e>
          <m:sub>
            <m:sSub>
              <m:sSubPr>
                <m:ctrlPr>
                  <w:rPr>
                    <w:rFonts w:ascii="Cambria Math" w:hAnsi="Cambria Math" w:cstheme="minorHAnsi"/>
                    <w:i/>
                    <w:szCs w:val="20"/>
                  </w:rPr>
                </m:ctrlPr>
              </m:sSubPr>
              <m:e>
                <m:r>
                  <w:rPr>
                    <w:rFonts w:ascii="Cambria Math" w:hAnsi="Cambria Math" w:cstheme="minorHAnsi"/>
                    <w:szCs w:val="20"/>
                  </w:rPr>
                  <m:t>tip</m:t>
                </m:r>
              </m:e>
              <m:sub>
                <m:r>
                  <w:rPr>
                    <w:rFonts w:ascii="Cambria Math" w:hAnsi="Cambria Math" w:cstheme="minorHAnsi"/>
                    <w:szCs w:val="20"/>
                  </w:rPr>
                  <m:t>MAX</m:t>
                </m:r>
              </m:sub>
            </m:sSub>
          </m:sub>
        </m:sSub>
        <m:r>
          <w:rPr>
            <w:rFonts w:ascii="Cambria Math" w:hAnsi="Cambria Math" w:cstheme="minorHAnsi"/>
            <w:szCs w:val="20"/>
          </w:rPr>
          <m:t xml:space="preserve"> </m:t>
        </m:r>
      </m:oMath>
      <w:r w:rsidRPr="00F47D15">
        <w:rPr>
          <w:rFonts w:eastAsiaTheme="minorEastAsia" w:cstheme="minorHAnsi"/>
          <w:szCs w:val="20"/>
        </w:rPr>
        <w:t>formula</w:t>
      </w:r>
    </w:p>
    <w:p w14:paraId="22B14B91" w14:textId="77777777" w:rsidR="00F45CC1" w:rsidRPr="00F47D15" w:rsidRDefault="009F22DF" w:rsidP="00F45CC1">
      <w:pPr>
        <w:rPr>
          <w:rFonts w:eastAsiaTheme="minorEastAsia" w:cstheme="minorHAnsi"/>
          <w:szCs w:val="20"/>
        </w:rPr>
      </w:pPr>
      <m:oMathPara>
        <m:oMathParaPr>
          <m:jc m:val="center"/>
        </m:oMathParaPr>
        <m:oMath>
          <m:sSub>
            <m:sSubPr>
              <m:ctrlPr>
                <w:rPr>
                  <w:rFonts w:ascii="Cambria Math" w:hAnsi="Cambria Math" w:cstheme="minorHAnsi"/>
                  <w:i/>
                  <w:szCs w:val="20"/>
                </w:rPr>
              </m:ctrlPr>
            </m:sSubPr>
            <m:e>
              <m:r>
                <w:rPr>
                  <w:rFonts w:ascii="Cambria Math" w:hAnsi="Cambria Math" w:cstheme="minorHAnsi"/>
                  <w:szCs w:val="20"/>
                </w:rPr>
                <m:t>D</m:t>
              </m:r>
            </m:e>
            <m:sub>
              <m:r>
                <w:rPr>
                  <w:rFonts w:ascii="Cambria Math" w:hAnsi="Cambria Math" w:cstheme="minorHAnsi"/>
                  <w:szCs w:val="20"/>
                </w:rPr>
                <m:t>MAX</m:t>
              </m:r>
            </m:sub>
          </m:sSub>
          <m:r>
            <w:rPr>
              <w:rFonts w:ascii="Cambria Math" w:hAnsi="Cambria Math" w:cstheme="minorHAnsi"/>
              <w:szCs w:val="20"/>
            </w:rPr>
            <m:t xml:space="preserve">= </m:t>
          </m:r>
          <m:f>
            <m:fPr>
              <m:ctrlPr>
                <w:rPr>
                  <w:rFonts w:ascii="Cambria Math" w:hAnsi="Cambria Math" w:cstheme="minorHAnsi"/>
                  <w:i/>
                  <w:szCs w:val="20"/>
                </w:rPr>
              </m:ctrlPr>
            </m:fPr>
            <m:num>
              <m:r>
                <w:rPr>
                  <w:rFonts w:ascii="Cambria Math" w:hAnsi="Cambria Math" w:cstheme="minorHAnsi"/>
                  <w:szCs w:val="20"/>
                </w:rPr>
                <m:t>60*</m:t>
              </m:r>
              <m:rad>
                <m:radPr>
                  <m:degHide m:val="1"/>
                  <m:ctrlPr>
                    <w:rPr>
                      <w:rFonts w:ascii="Cambria Math" w:hAnsi="Cambria Math" w:cstheme="minorHAnsi"/>
                      <w:i/>
                      <w:szCs w:val="20"/>
                    </w:rPr>
                  </m:ctrlPr>
                </m:radPr>
                <m:deg/>
                <m:e>
                  <m:sSup>
                    <m:sSupPr>
                      <m:ctrlPr>
                        <w:rPr>
                          <w:rFonts w:ascii="Cambria Math" w:hAnsi="Cambria Math" w:cstheme="minorHAnsi"/>
                          <w:i/>
                          <w:szCs w:val="20"/>
                        </w:rPr>
                      </m:ctrlPr>
                    </m:sSupPr>
                    <m:e>
                      <m:sSub>
                        <m:sSubPr>
                          <m:ctrlPr>
                            <w:rPr>
                              <w:rFonts w:ascii="Cambria Math" w:hAnsi="Cambria Math" w:cstheme="minorHAnsi"/>
                              <w:i/>
                              <w:szCs w:val="20"/>
                            </w:rPr>
                          </m:ctrlPr>
                        </m:sSubPr>
                        <m:e>
                          <m:r>
                            <w:rPr>
                              <w:rFonts w:ascii="Cambria Math" w:hAnsi="Cambria Math" w:cstheme="minorHAnsi"/>
                              <w:szCs w:val="20"/>
                            </w:rPr>
                            <m:t>V</m:t>
                          </m:r>
                        </m:e>
                        <m:sub>
                          <m:sSub>
                            <m:sSubPr>
                              <m:ctrlPr>
                                <w:rPr>
                                  <w:rFonts w:ascii="Cambria Math" w:hAnsi="Cambria Math" w:cstheme="minorHAnsi"/>
                                  <w:i/>
                                  <w:szCs w:val="20"/>
                                </w:rPr>
                              </m:ctrlPr>
                            </m:sSubPr>
                            <m:e>
                              <m:r>
                                <w:rPr>
                                  <w:rFonts w:ascii="Cambria Math" w:hAnsi="Cambria Math" w:cstheme="minorHAnsi"/>
                                  <w:szCs w:val="20"/>
                                </w:rPr>
                                <m:t>tip</m:t>
                              </m:r>
                            </m:e>
                            <m:sub>
                              <m:sSub>
                                <m:sSubPr>
                                  <m:ctrlPr>
                                    <w:rPr>
                                      <w:rFonts w:ascii="Cambria Math" w:hAnsi="Cambria Math" w:cstheme="minorHAnsi"/>
                                      <w:i/>
                                      <w:szCs w:val="20"/>
                                    </w:rPr>
                                  </m:ctrlPr>
                                </m:sSubPr>
                                <m:e>
                                  <m:r>
                                    <w:rPr>
                                      <w:rFonts w:ascii="Cambria Math" w:hAnsi="Cambria Math" w:cstheme="minorHAnsi"/>
                                      <w:szCs w:val="20"/>
                                    </w:rPr>
                                    <m:t>cruise</m:t>
                                  </m:r>
                                </m:e>
                                <m:sub>
                                  <m:r>
                                    <w:rPr>
                                      <w:rFonts w:ascii="Cambria Math" w:hAnsi="Cambria Math" w:cstheme="minorHAnsi"/>
                                      <w:szCs w:val="20"/>
                                    </w:rPr>
                                    <m:t>MAX</m:t>
                                  </m:r>
                                </m:sub>
                              </m:sSub>
                            </m:sub>
                          </m:sSub>
                        </m:sub>
                      </m:sSub>
                    </m:e>
                    <m:sup>
                      <m:r>
                        <w:rPr>
                          <w:rFonts w:ascii="Cambria Math" w:hAnsi="Cambria Math" w:cstheme="minorHAnsi"/>
                          <w:szCs w:val="20"/>
                        </w:rPr>
                        <m:t>2</m:t>
                      </m:r>
                    </m:sup>
                  </m:sSup>
                  <m:r>
                    <w:rPr>
                      <w:rFonts w:ascii="Cambria Math" w:hAnsi="Cambria Math" w:cstheme="minorHAnsi"/>
                      <w:szCs w:val="20"/>
                    </w:rPr>
                    <m:t>-</m:t>
                  </m:r>
                  <m:sSup>
                    <m:sSupPr>
                      <m:ctrlPr>
                        <w:rPr>
                          <w:rFonts w:ascii="Cambria Math" w:hAnsi="Cambria Math" w:cstheme="minorHAnsi"/>
                          <w:i/>
                          <w:szCs w:val="20"/>
                        </w:rPr>
                      </m:ctrlPr>
                    </m:sSupPr>
                    <m:e>
                      <m:sSub>
                        <m:sSubPr>
                          <m:ctrlPr>
                            <w:rPr>
                              <w:rFonts w:ascii="Cambria Math" w:hAnsi="Cambria Math" w:cstheme="minorHAnsi"/>
                              <w:i/>
                              <w:szCs w:val="20"/>
                            </w:rPr>
                          </m:ctrlPr>
                        </m:sSubPr>
                        <m:e>
                          <m:r>
                            <w:rPr>
                              <w:rFonts w:ascii="Cambria Math" w:hAnsi="Cambria Math" w:cstheme="minorHAnsi"/>
                              <w:szCs w:val="20"/>
                            </w:rPr>
                            <m:t>V</m:t>
                          </m:r>
                        </m:e>
                        <m:sub>
                          <m:r>
                            <w:rPr>
                              <w:rFonts w:ascii="Cambria Math" w:hAnsi="Cambria Math" w:cstheme="minorHAnsi"/>
                              <w:szCs w:val="20"/>
                            </w:rPr>
                            <m:t>cruise</m:t>
                          </m:r>
                        </m:sub>
                      </m:sSub>
                    </m:e>
                    <m:sup>
                      <m:r>
                        <w:rPr>
                          <w:rFonts w:ascii="Cambria Math" w:hAnsi="Cambria Math" w:cstheme="minorHAnsi"/>
                          <w:szCs w:val="20"/>
                        </w:rPr>
                        <m:t>2</m:t>
                      </m:r>
                    </m:sup>
                  </m:sSup>
                </m:e>
              </m:rad>
            </m:num>
            <m:den>
              <m:r>
                <w:rPr>
                  <w:rFonts w:ascii="Cambria Math" w:hAnsi="Cambria Math" w:cstheme="minorHAnsi"/>
                  <w:szCs w:val="20"/>
                </w:rPr>
                <m:t>π*RPM</m:t>
              </m:r>
            </m:den>
          </m:f>
          <m:r>
            <w:rPr>
              <w:rFonts w:ascii="Cambria Math" w:hAnsi="Cambria Math" w:cstheme="minorHAnsi"/>
              <w:szCs w:val="20"/>
            </w:rPr>
            <m:t xml:space="preserve">  where </m:t>
          </m:r>
          <m:sSub>
            <m:sSubPr>
              <m:ctrlPr>
                <w:rPr>
                  <w:rFonts w:ascii="Cambria Math" w:hAnsi="Cambria Math" w:cstheme="minorHAnsi"/>
                  <w:i/>
                  <w:szCs w:val="20"/>
                </w:rPr>
              </m:ctrlPr>
            </m:sSubPr>
            <m:e>
              <m:r>
                <w:rPr>
                  <w:rFonts w:ascii="Cambria Math" w:hAnsi="Cambria Math" w:cstheme="minorHAnsi"/>
                  <w:szCs w:val="20"/>
                </w:rPr>
                <m:t>V</m:t>
              </m:r>
            </m:e>
            <m:sub>
              <m:sSub>
                <m:sSubPr>
                  <m:ctrlPr>
                    <w:rPr>
                      <w:rFonts w:ascii="Cambria Math" w:hAnsi="Cambria Math" w:cstheme="minorHAnsi"/>
                      <w:i/>
                      <w:szCs w:val="20"/>
                    </w:rPr>
                  </m:ctrlPr>
                </m:sSubPr>
                <m:e>
                  <m:r>
                    <w:rPr>
                      <w:rFonts w:ascii="Cambria Math" w:hAnsi="Cambria Math" w:cstheme="minorHAnsi"/>
                      <w:szCs w:val="20"/>
                    </w:rPr>
                    <m:t>tip</m:t>
                  </m:r>
                </m:e>
                <m:sub>
                  <m:sSub>
                    <m:sSubPr>
                      <m:ctrlPr>
                        <w:rPr>
                          <w:rFonts w:ascii="Cambria Math" w:hAnsi="Cambria Math" w:cstheme="minorHAnsi"/>
                          <w:i/>
                          <w:szCs w:val="20"/>
                        </w:rPr>
                      </m:ctrlPr>
                    </m:sSubPr>
                    <m:e>
                      <m:r>
                        <w:rPr>
                          <w:rFonts w:ascii="Cambria Math" w:hAnsi="Cambria Math" w:cstheme="minorHAnsi"/>
                          <w:szCs w:val="20"/>
                        </w:rPr>
                        <m:t>cruise</m:t>
                      </m:r>
                    </m:e>
                    <m:sub>
                      <m:r>
                        <w:rPr>
                          <w:rFonts w:ascii="Cambria Math" w:hAnsi="Cambria Math" w:cstheme="minorHAnsi"/>
                          <w:szCs w:val="20"/>
                        </w:rPr>
                        <m:t>MAX</m:t>
                      </m:r>
                    </m:sub>
                  </m:sSub>
                </m:sub>
              </m:sSub>
            </m:sub>
          </m:sSub>
          <m:r>
            <w:rPr>
              <w:rFonts w:ascii="Cambria Math" w:hAnsi="Cambria Math" w:cstheme="minorHAnsi"/>
              <w:szCs w:val="20"/>
            </w:rPr>
            <m:t xml:space="preserve">=250 m/s and </m:t>
          </m:r>
          <m:sSub>
            <m:sSubPr>
              <m:ctrlPr>
                <w:rPr>
                  <w:rFonts w:ascii="Cambria Math" w:hAnsi="Cambria Math" w:cstheme="minorHAnsi"/>
                  <w:i/>
                  <w:szCs w:val="20"/>
                </w:rPr>
              </m:ctrlPr>
            </m:sSubPr>
            <m:e>
              <m:r>
                <w:rPr>
                  <w:rFonts w:ascii="Cambria Math" w:hAnsi="Cambria Math" w:cstheme="minorHAnsi"/>
                  <w:szCs w:val="20"/>
                </w:rPr>
                <m:t>V</m:t>
              </m:r>
            </m:e>
            <m:sub>
              <m:r>
                <w:rPr>
                  <w:rFonts w:ascii="Cambria Math" w:hAnsi="Cambria Math" w:cstheme="minorHAnsi"/>
                  <w:szCs w:val="20"/>
                </w:rPr>
                <m:t>cruise</m:t>
              </m:r>
            </m:sub>
          </m:sSub>
          <m:r>
            <w:rPr>
              <w:rFonts w:ascii="Cambria Math" w:hAnsi="Cambria Math" w:cstheme="minorHAnsi"/>
              <w:szCs w:val="20"/>
            </w:rPr>
            <m:t>=50 m/s</m:t>
          </m:r>
        </m:oMath>
      </m:oMathPara>
    </w:p>
    <w:p w14:paraId="06ACC608" w14:textId="77777777" w:rsidR="00F45CC1" w:rsidRPr="00F47D15" w:rsidRDefault="00F45CC1" w:rsidP="00F45CC1">
      <w:pPr>
        <w:rPr>
          <w:rFonts w:cstheme="minorHAnsi"/>
          <w:szCs w:val="20"/>
        </w:rPr>
      </w:pPr>
    </w:p>
    <w:p w14:paraId="2D35D7E8" w14:textId="77777777" w:rsidR="00F45CC1" w:rsidRPr="00F47D15" w:rsidRDefault="009F22DF" w:rsidP="00F45CC1">
      <w:pPr>
        <w:shd w:val="clear" w:color="auto" w:fill="70AD47" w:themeFill="accent6"/>
        <w:rPr>
          <w:rFonts w:eastAsiaTheme="minorEastAsia" w:cstheme="minorHAnsi"/>
          <w:szCs w:val="20"/>
        </w:rPr>
      </w:pPr>
      <m:oMathPara>
        <m:oMathParaPr>
          <m:jc m:val="center"/>
        </m:oMathParaPr>
        <m:oMath>
          <m:sSub>
            <m:sSubPr>
              <m:ctrlPr>
                <w:rPr>
                  <w:rFonts w:ascii="Cambria Math" w:hAnsi="Cambria Math" w:cstheme="minorHAnsi"/>
                  <w:i/>
                  <w:szCs w:val="20"/>
                </w:rPr>
              </m:ctrlPr>
            </m:sSubPr>
            <m:e>
              <m:r>
                <w:rPr>
                  <w:rFonts w:ascii="Cambria Math" w:hAnsi="Cambria Math" w:cstheme="minorHAnsi"/>
                  <w:szCs w:val="20"/>
                </w:rPr>
                <m:t>D</m:t>
              </m:r>
            </m:e>
            <m:sub>
              <m:r>
                <w:rPr>
                  <w:rFonts w:ascii="Cambria Math" w:hAnsi="Cambria Math" w:cstheme="minorHAnsi"/>
                  <w:szCs w:val="20"/>
                </w:rPr>
                <m:t>maz</m:t>
              </m:r>
            </m:sub>
          </m:sSub>
          <m:r>
            <w:rPr>
              <w:rFonts w:ascii="Cambria Math" w:hAnsi="Cambria Math" w:cstheme="minorHAnsi"/>
              <w:szCs w:val="20"/>
            </w:rPr>
            <m:t>=</m:t>
          </m:r>
          <m:sSup>
            <m:sSupPr>
              <m:ctrlPr>
                <w:rPr>
                  <w:rFonts w:ascii="Cambria Math" w:hAnsi="Cambria Math" w:cstheme="minorHAnsi"/>
                  <w:i/>
                  <w:szCs w:val="20"/>
                </w:rPr>
              </m:ctrlPr>
            </m:sSupPr>
            <m:e>
              <m:r>
                <w:rPr>
                  <w:rFonts w:ascii="Cambria Math" w:hAnsi="Cambria Math" w:cstheme="minorHAnsi"/>
                  <w:szCs w:val="20"/>
                </w:rPr>
                <m:t>76.72</m:t>
              </m:r>
            </m:e>
            <m:sup>
              <m:r>
                <w:rPr>
                  <w:rFonts w:ascii="Cambria Math" w:hAnsi="Cambria Math" w:cstheme="minorHAnsi"/>
                  <w:szCs w:val="20"/>
                </w:rPr>
                <m:t>''</m:t>
              </m:r>
            </m:sup>
          </m:sSup>
          <m:r>
            <w:rPr>
              <w:rFonts w:ascii="Cambria Math" w:hAnsi="Cambria Math" w:cstheme="minorHAnsi"/>
              <w:szCs w:val="20"/>
            </w:rPr>
            <m:t>=194.87 cm</m:t>
          </m:r>
        </m:oMath>
      </m:oMathPara>
    </w:p>
    <w:p w14:paraId="05A89F33" w14:textId="77777777" w:rsidR="00F45CC1" w:rsidRPr="00F47D15" w:rsidRDefault="00F45CC1" w:rsidP="00F45CC1">
      <w:pPr>
        <w:rPr>
          <w:rFonts w:cstheme="minorHAnsi"/>
          <w:szCs w:val="20"/>
        </w:rPr>
      </w:pPr>
      <w:r w:rsidRPr="00F47D15">
        <w:rPr>
          <w:rFonts w:cstheme="minorHAnsi"/>
          <w:noProof/>
          <w:szCs w:val="20"/>
          <w:lang w:val="tr-TR" w:eastAsia="tr-TR"/>
        </w:rPr>
        <mc:AlternateContent>
          <mc:Choice Requires="wps">
            <w:drawing>
              <wp:anchor distT="0" distB="0" distL="114300" distR="114300" simplePos="0" relativeHeight="251834368" behindDoc="0" locked="0" layoutInCell="1" allowOverlap="1" wp14:anchorId="2E29079C" wp14:editId="7715C0B6">
                <wp:simplePos x="0" y="0"/>
                <wp:positionH relativeFrom="column">
                  <wp:posOffset>0</wp:posOffset>
                </wp:positionH>
                <wp:positionV relativeFrom="paragraph">
                  <wp:posOffset>19050</wp:posOffset>
                </wp:positionV>
                <wp:extent cx="371475" cy="123825"/>
                <wp:effectExtent l="0" t="19050" r="47625" b="47625"/>
                <wp:wrapNone/>
                <wp:docPr id="294" name="Arrow: Right 294"/>
                <wp:cNvGraphicFramePr/>
                <a:graphic xmlns:a="http://schemas.openxmlformats.org/drawingml/2006/main">
                  <a:graphicData uri="http://schemas.microsoft.com/office/word/2010/wordprocessingShape">
                    <wps:wsp>
                      <wps:cNvSpPr/>
                      <wps:spPr>
                        <a:xfrm>
                          <a:off x="0" y="0"/>
                          <a:ext cx="371475" cy="1238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4102512B" id="Arrow: Right 294" o:spid="_x0000_s1026" type="#_x0000_t13" style="position:absolute;margin-left:0;margin-top:1.5pt;width:29.25pt;height:9.75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HA/CegIAAEUFAAAOAAAAZHJzL2Uyb0RvYy54bWysVFFP2zAQfp+0/2D5faQJ7YCIFFUgpkmI&#10;IWDi2Th2E8nxeWe3affrd3bSgADtYVofXNt3993dl+98frHrDNsq9C3YiudHM86UlVC3dl3xn4/X&#10;X04580HYWhiwquJ75fnF8vOn896VqoAGTK2QEYj1Ze8q3oTgyizzslGd8EfglCWjBuxEoCOusxpF&#10;T+idyYrZ7GvWA9YOQSrv6fZqMPJlwtdayfBDa68CMxWn2kJaMa3Pcc2W56Jco3BNK8cyxD9U0YnW&#10;UtIJ6koEwTbYvoPqWongQYcjCV0GWrdSpR6om3z2ppuHRjiVeiFyvJto8v8PVt5u75C1dcWLszln&#10;VnT0kVaI0Jfsvl03gcV7Yql3viTnB3eH48nTNra809jFf2qG7RKz+4lZtQtM0uXxST4/WXAmyZQX&#10;x6fFImJmL8EOffimoGNxU3GMqVMZiVWxvfFhCDg4UnQsaSgi7cLeqFiHsfdKU0uUtkjRSUzq0iDb&#10;CpKBkFLZkA+mRtRquF7M6DdWNUWkGhNgRNatMRP2CBCF+h57qHX0j6EqaXEKnv2tsCF4ikiZwYYp&#10;uGst4EcAhroaMw/+B5IGaiJLz1Dv6YMjDJPgnbxuifEb4cOdQJI+DQmNc/hBizbQVxzGHWcN4O+P&#10;7qM/KZKsnPU0ShX3vzYCFWfmuyWtnuXzeZy9dJgvTgo64GvL82uL3XSXQJ8pp4fDybSN/sEcthqh&#10;e6KpX8WsZBJWUu6Ky4CHw2UYRpzeDalWq+RG8+ZEuLEPTkbwyGrU0uPuSaAbZRdIr7dwGDtRvtHd&#10;4BsjLaw2AXSbRPnC68g3zWoSzviuxMfg9Tl5vbx+yz8AAAD//wMAUEsDBBQABgAIAAAAIQC+8I8B&#10;2wAAAAQBAAAPAAAAZHJzL2Rvd25yZXYueG1sTI9BS8NAEIXvgv9hGcGL2I2RaIiZFBGKXkqx+gO2&#10;yZgNyc7G7DZN/73jSU/D4z3e+6ZcL25QM02h84xwt0pAEde+6bhF+PzY3OagQjTcmMEzIZwpwLq6&#10;vChN0fgTv9O8j62SEg6FQbAxjoXWobbkTFj5kVi8Lz85E0VOrW4mc5JyN+g0SR60Mx3LgjUjvViq&#10;+/3RIbzuzp4cz999v3ncbt9u8mVna8Trq+X5CVSkJf6F4Rdf0KESpoM/chPUgCCPRIR7OWJmeQbq&#10;gJCmGeiq1P/hqx8AAAD//wMAUEsBAi0AFAAGAAgAAAAhALaDOJL+AAAA4QEAABMAAAAAAAAAAAAA&#10;AAAAAAAAAFtDb250ZW50X1R5cGVzXS54bWxQSwECLQAUAAYACAAAACEAOP0h/9YAAACUAQAACwAA&#10;AAAAAAAAAAAAAAAvAQAAX3JlbHMvLnJlbHNQSwECLQAUAAYACAAAACEA9RwPwnoCAABFBQAADgAA&#10;AAAAAAAAAAAAAAAuAgAAZHJzL2Uyb0RvYy54bWxQSwECLQAUAAYACAAAACEAvvCPAdsAAAAEAQAA&#10;DwAAAAAAAAAAAAAAAADUBAAAZHJzL2Rvd25yZXYueG1sUEsFBgAAAAAEAAQA8wAAANwFAAAAAA==&#10;" adj="18000" fillcolor="#5b9bd5 [3204]" strokecolor="#1f4d78 [1604]" strokeweight="1pt"/>
            </w:pict>
          </mc:Fallback>
        </mc:AlternateContent>
      </w:r>
      <w:r w:rsidRPr="00F47D15">
        <w:rPr>
          <w:rFonts w:cstheme="minorHAnsi"/>
          <w:szCs w:val="20"/>
        </w:rPr>
        <w:tab/>
        <w:t>For 2-blade metal propeller</w:t>
      </w:r>
    </w:p>
    <w:p w14:paraId="30F018AE" w14:textId="77777777" w:rsidR="00F45CC1" w:rsidRPr="00F47D15" w:rsidRDefault="00F45CC1" w:rsidP="00F45CC1">
      <w:pPr>
        <w:rPr>
          <w:rFonts w:cstheme="minorHAnsi"/>
          <w:szCs w:val="20"/>
        </w:rPr>
      </w:pPr>
      <m:oMathPara>
        <m:oMath>
          <m:r>
            <w:rPr>
              <w:rFonts w:ascii="Cambria Math" w:hAnsi="Cambria Math" w:cstheme="minorHAnsi"/>
              <w:szCs w:val="20"/>
            </w:rPr>
            <m:t>D=22</m:t>
          </m:r>
          <m:rad>
            <m:radPr>
              <m:ctrlPr>
                <w:rPr>
                  <w:rFonts w:ascii="Cambria Math" w:hAnsi="Cambria Math" w:cstheme="minorHAnsi"/>
                  <w:i/>
                  <w:szCs w:val="20"/>
                </w:rPr>
              </m:ctrlPr>
            </m:radPr>
            <m:deg>
              <m:r>
                <w:rPr>
                  <w:rFonts w:ascii="Cambria Math" w:hAnsi="Cambria Math" w:cstheme="minorHAnsi"/>
                  <w:szCs w:val="20"/>
                </w:rPr>
                <m:t>4</m:t>
              </m:r>
            </m:deg>
            <m:e>
              <m:sSub>
                <m:sSubPr>
                  <m:ctrlPr>
                    <w:rPr>
                      <w:rFonts w:ascii="Cambria Math" w:hAnsi="Cambria Math" w:cstheme="minorHAnsi"/>
                      <w:i/>
                      <w:szCs w:val="20"/>
                    </w:rPr>
                  </m:ctrlPr>
                </m:sSubPr>
                <m:e>
                  <m:r>
                    <w:rPr>
                      <w:rFonts w:ascii="Cambria Math" w:hAnsi="Cambria Math" w:cstheme="minorHAnsi"/>
                      <w:szCs w:val="20"/>
                    </w:rPr>
                    <m:t>P</m:t>
                  </m:r>
                </m:e>
                <m:sub>
                  <m:r>
                    <w:rPr>
                      <w:rFonts w:ascii="Cambria Math" w:hAnsi="Cambria Math" w:cstheme="minorHAnsi"/>
                      <w:szCs w:val="20"/>
                    </w:rPr>
                    <m:t>BHP</m:t>
                  </m:r>
                </m:sub>
              </m:sSub>
            </m:e>
          </m:rad>
          <m:r>
            <w:rPr>
              <w:rFonts w:ascii="Cambria Math" w:eastAsiaTheme="minorEastAsia" w:hAnsi="Cambria Math" w:cstheme="minorHAnsi"/>
              <w:szCs w:val="20"/>
            </w:rPr>
            <m:t xml:space="preserve">   </m:t>
          </m:r>
        </m:oMath>
      </m:oMathPara>
    </w:p>
    <w:p w14:paraId="05EFAB0C" w14:textId="77777777" w:rsidR="00F45CC1" w:rsidRPr="00F47D15" w:rsidRDefault="009F22DF" w:rsidP="00F45CC1">
      <w:pPr>
        <w:shd w:val="clear" w:color="auto" w:fill="70AD47" w:themeFill="accent6"/>
        <w:rPr>
          <w:rFonts w:cstheme="minorHAnsi"/>
          <w:szCs w:val="20"/>
          <w:u w:val="single"/>
        </w:rPr>
      </w:pPr>
      <m:oMathPara>
        <m:oMath>
          <m:sSub>
            <m:sSubPr>
              <m:ctrlPr>
                <w:rPr>
                  <w:rFonts w:ascii="Cambria Math" w:hAnsi="Cambria Math" w:cstheme="minorHAnsi"/>
                  <w:i/>
                  <w:szCs w:val="20"/>
                </w:rPr>
              </m:ctrlPr>
            </m:sSubPr>
            <m:e>
              <m:r>
                <w:rPr>
                  <w:rFonts w:ascii="Cambria Math" w:hAnsi="Cambria Math" w:cstheme="minorHAnsi"/>
                  <w:szCs w:val="20"/>
                </w:rPr>
                <m:t>D</m:t>
              </m:r>
            </m:e>
            <m:sub>
              <m:r>
                <w:rPr>
                  <w:rFonts w:ascii="Cambria Math" w:hAnsi="Cambria Math" w:cstheme="minorHAnsi"/>
                  <w:szCs w:val="20"/>
                </w:rPr>
                <m:t>2</m:t>
              </m:r>
            </m:sub>
          </m:sSub>
          <m:r>
            <w:rPr>
              <w:rFonts w:ascii="Cambria Math" w:hAnsi="Cambria Math" w:cstheme="minorHAnsi"/>
              <w:szCs w:val="20"/>
            </w:rPr>
            <m:t>=</m:t>
          </m:r>
          <m:sSup>
            <m:sSupPr>
              <m:ctrlPr>
                <w:rPr>
                  <w:rFonts w:ascii="Cambria Math" w:hAnsi="Cambria Math" w:cstheme="minorHAnsi"/>
                  <w:i/>
                  <w:szCs w:val="20"/>
                </w:rPr>
              </m:ctrlPr>
            </m:sSupPr>
            <m:e>
              <m:r>
                <w:rPr>
                  <w:rFonts w:ascii="Cambria Math" w:hAnsi="Cambria Math" w:cstheme="minorHAnsi"/>
                  <w:szCs w:val="20"/>
                </w:rPr>
                <m:t>69.57</m:t>
              </m:r>
            </m:e>
            <m:sup>
              <m:r>
                <w:rPr>
                  <w:rFonts w:ascii="Cambria Math" w:hAnsi="Cambria Math" w:cstheme="minorHAnsi"/>
                  <w:szCs w:val="20"/>
                </w:rPr>
                <m:t>''</m:t>
              </m:r>
            </m:sup>
          </m:sSup>
          <m:r>
            <w:rPr>
              <w:rFonts w:ascii="Cambria Math" w:hAnsi="Cambria Math" w:cstheme="minorHAnsi"/>
              <w:szCs w:val="20"/>
            </w:rPr>
            <m:t>=176.71 cm</m:t>
          </m:r>
        </m:oMath>
      </m:oMathPara>
    </w:p>
    <w:p w14:paraId="5681AB0C" w14:textId="77777777" w:rsidR="00F45CC1" w:rsidRPr="00F47D15" w:rsidRDefault="00F45CC1" w:rsidP="00F45CC1">
      <w:pPr>
        <w:rPr>
          <w:rFonts w:cstheme="minorHAnsi"/>
          <w:szCs w:val="20"/>
          <w:u w:val="single"/>
        </w:rPr>
      </w:pPr>
    </w:p>
    <w:p w14:paraId="478BD455" w14:textId="77777777" w:rsidR="00F45CC1" w:rsidRPr="00F47D15" w:rsidRDefault="00F45CC1" w:rsidP="00F45CC1">
      <w:pPr>
        <w:rPr>
          <w:rFonts w:cstheme="minorHAnsi"/>
          <w:szCs w:val="20"/>
          <w:u w:val="single"/>
        </w:rPr>
      </w:pPr>
      <w:r w:rsidRPr="00F47D15">
        <w:rPr>
          <w:rFonts w:cstheme="minorHAnsi"/>
          <w:szCs w:val="20"/>
          <w:u w:val="single"/>
        </w:rPr>
        <w:t>According to Raymer [11];</w:t>
      </w:r>
    </w:p>
    <w:p w14:paraId="5A5DAD13" w14:textId="77777777" w:rsidR="00F45CC1" w:rsidRPr="00F47D15" w:rsidRDefault="00F45CC1" w:rsidP="00F45CC1">
      <w:pPr>
        <w:rPr>
          <w:rFonts w:cstheme="minorHAnsi"/>
          <w:szCs w:val="20"/>
        </w:rPr>
      </w:pPr>
      <w:r w:rsidRPr="00F47D15">
        <w:rPr>
          <w:rFonts w:cstheme="minorHAnsi"/>
          <w:szCs w:val="20"/>
        </w:rPr>
        <w:t>Being independent of material:</w:t>
      </w:r>
    </w:p>
    <w:p w14:paraId="56C596D4" w14:textId="77777777" w:rsidR="00F45CC1" w:rsidRPr="00F47D15" w:rsidRDefault="00F45CC1" w:rsidP="00F45CC1">
      <w:pPr>
        <w:rPr>
          <w:rFonts w:eastAsiaTheme="minorEastAsia" w:cstheme="minorHAnsi"/>
          <w:szCs w:val="20"/>
        </w:rPr>
      </w:pPr>
      <m:oMathPara>
        <m:oMathParaPr>
          <m:jc m:val="center"/>
        </m:oMathParaPr>
        <m:oMath>
          <m:r>
            <w:rPr>
              <w:rFonts w:ascii="Cambria Math" w:hAnsi="Cambria Math" w:cstheme="minorHAnsi"/>
              <w:szCs w:val="20"/>
            </w:rPr>
            <m:t>D=</m:t>
          </m:r>
          <m:sSub>
            <m:sSubPr>
              <m:ctrlPr>
                <w:rPr>
                  <w:rFonts w:ascii="Cambria Math" w:hAnsi="Cambria Math" w:cstheme="minorHAnsi"/>
                  <w:i/>
                  <w:szCs w:val="20"/>
                </w:rPr>
              </m:ctrlPr>
            </m:sSubPr>
            <m:e>
              <m:r>
                <w:rPr>
                  <w:rFonts w:ascii="Cambria Math" w:hAnsi="Cambria Math" w:cstheme="minorHAnsi"/>
                  <w:szCs w:val="20"/>
                </w:rPr>
                <m:t>K</m:t>
              </m:r>
            </m:e>
            <m:sub>
              <m:r>
                <w:rPr>
                  <w:rFonts w:ascii="Cambria Math" w:hAnsi="Cambria Math" w:cstheme="minorHAnsi"/>
                  <w:szCs w:val="20"/>
                </w:rPr>
                <m:t>p</m:t>
              </m:r>
            </m:sub>
          </m:sSub>
          <m:rad>
            <m:radPr>
              <m:ctrlPr>
                <w:rPr>
                  <w:rFonts w:ascii="Cambria Math" w:hAnsi="Cambria Math" w:cstheme="minorHAnsi"/>
                  <w:i/>
                  <w:szCs w:val="20"/>
                </w:rPr>
              </m:ctrlPr>
            </m:radPr>
            <m:deg>
              <m:r>
                <w:rPr>
                  <w:rFonts w:ascii="Cambria Math" w:hAnsi="Cambria Math" w:cstheme="minorHAnsi"/>
                  <w:szCs w:val="20"/>
                </w:rPr>
                <m:t>4</m:t>
              </m:r>
            </m:deg>
            <m:e>
              <m:sSub>
                <m:sSubPr>
                  <m:ctrlPr>
                    <w:rPr>
                      <w:rFonts w:ascii="Cambria Math" w:hAnsi="Cambria Math" w:cstheme="minorHAnsi"/>
                      <w:i/>
                      <w:szCs w:val="20"/>
                    </w:rPr>
                  </m:ctrlPr>
                </m:sSubPr>
                <m:e>
                  <m:r>
                    <w:rPr>
                      <w:rFonts w:ascii="Cambria Math" w:hAnsi="Cambria Math" w:cstheme="minorHAnsi"/>
                      <w:szCs w:val="20"/>
                    </w:rPr>
                    <m:t>P</m:t>
                  </m:r>
                </m:e>
                <m:sub>
                  <m:r>
                    <w:rPr>
                      <w:rFonts w:ascii="Cambria Math" w:hAnsi="Cambria Math" w:cstheme="minorHAnsi"/>
                      <w:szCs w:val="20"/>
                    </w:rPr>
                    <m:t>BHP</m:t>
                  </m:r>
                </m:sub>
              </m:sSub>
            </m:e>
          </m:rad>
          <m:r>
            <w:rPr>
              <w:rFonts w:ascii="Cambria Math" w:eastAsiaTheme="minorEastAsia" w:hAnsi="Cambria Math" w:cstheme="minorHAnsi"/>
              <w:szCs w:val="20"/>
            </w:rPr>
            <m:t xml:space="preserve">   ,     where </m:t>
          </m:r>
          <m:sSub>
            <m:sSubPr>
              <m:ctrlPr>
                <w:rPr>
                  <w:rFonts w:ascii="Cambria Math" w:hAnsi="Cambria Math" w:cstheme="minorHAnsi"/>
                  <w:i/>
                  <w:szCs w:val="20"/>
                </w:rPr>
              </m:ctrlPr>
            </m:sSubPr>
            <m:e>
              <m:r>
                <w:rPr>
                  <w:rFonts w:ascii="Cambria Math" w:hAnsi="Cambria Math" w:cstheme="minorHAnsi"/>
                  <w:szCs w:val="20"/>
                </w:rPr>
                <m:t>K</m:t>
              </m:r>
            </m:e>
            <m:sub>
              <m:r>
                <w:rPr>
                  <w:rFonts w:ascii="Cambria Math" w:hAnsi="Cambria Math" w:cstheme="minorHAnsi"/>
                  <w:szCs w:val="20"/>
                </w:rPr>
                <m:t>p</m:t>
              </m:r>
            </m:sub>
          </m:sSub>
          <m:r>
            <w:rPr>
              <w:rFonts w:ascii="Cambria Math" w:hAnsi="Cambria Math" w:cstheme="minorHAnsi"/>
              <w:szCs w:val="20"/>
            </w:rPr>
            <m:t>=20.4 for 2 blade</m:t>
          </m:r>
        </m:oMath>
      </m:oMathPara>
    </w:p>
    <w:p w14:paraId="7538368D" w14:textId="77777777" w:rsidR="00F45CC1" w:rsidRPr="00F47D15" w:rsidRDefault="009F22DF" w:rsidP="00F45CC1">
      <w:pPr>
        <w:shd w:val="clear" w:color="auto" w:fill="70AD47" w:themeFill="accent6"/>
        <w:rPr>
          <w:rFonts w:eastAsiaTheme="minorEastAsia" w:cstheme="minorHAnsi"/>
          <w:szCs w:val="20"/>
        </w:rPr>
      </w:pPr>
      <m:oMathPara>
        <m:oMath>
          <m:sSub>
            <m:sSubPr>
              <m:ctrlPr>
                <w:rPr>
                  <w:rFonts w:ascii="Cambria Math" w:hAnsi="Cambria Math" w:cstheme="minorHAnsi"/>
                  <w:i/>
                  <w:szCs w:val="20"/>
                </w:rPr>
              </m:ctrlPr>
            </m:sSubPr>
            <m:e>
              <m:r>
                <w:rPr>
                  <w:rFonts w:ascii="Cambria Math" w:hAnsi="Cambria Math" w:cstheme="minorHAnsi"/>
                  <w:szCs w:val="20"/>
                </w:rPr>
                <m:t>D</m:t>
              </m:r>
            </m:e>
            <m:sub>
              <m:r>
                <w:rPr>
                  <w:rFonts w:ascii="Cambria Math" w:hAnsi="Cambria Math" w:cstheme="minorHAnsi"/>
                  <w:szCs w:val="20"/>
                </w:rPr>
                <m:t>3</m:t>
              </m:r>
            </m:sub>
          </m:sSub>
          <m:r>
            <w:rPr>
              <w:rFonts w:ascii="Cambria Math" w:hAnsi="Cambria Math" w:cstheme="minorHAnsi"/>
              <w:szCs w:val="20"/>
            </w:rPr>
            <m:t>=</m:t>
          </m:r>
          <m:sSup>
            <m:sSupPr>
              <m:ctrlPr>
                <w:rPr>
                  <w:rFonts w:ascii="Cambria Math" w:hAnsi="Cambria Math" w:cstheme="minorHAnsi"/>
                  <w:i/>
                  <w:szCs w:val="20"/>
                </w:rPr>
              </m:ctrlPr>
            </m:sSupPr>
            <m:e>
              <m:r>
                <w:rPr>
                  <w:rFonts w:ascii="Cambria Math" w:hAnsi="Cambria Math" w:cstheme="minorHAnsi"/>
                  <w:szCs w:val="20"/>
                </w:rPr>
                <m:t>64.51</m:t>
              </m:r>
            </m:e>
            <m:sup>
              <m:r>
                <w:rPr>
                  <w:rFonts w:ascii="Cambria Math" w:hAnsi="Cambria Math" w:cstheme="minorHAnsi"/>
                  <w:szCs w:val="20"/>
                </w:rPr>
                <m:t>''</m:t>
              </m:r>
            </m:sup>
          </m:sSup>
          <m:r>
            <w:rPr>
              <w:rFonts w:ascii="Cambria Math" w:hAnsi="Cambria Math" w:cstheme="minorHAnsi"/>
              <w:szCs w:val="20"/>
            </w:rPr>
            <m:t>≅164 cm</m:t>
          </m:r>
        </m:oMath>
      </m:oMathPara>
    </w:p>
    <w:p w14:paraId="0891C2E0" w14:textId="77777777" w:rsidR="00F45CC1" w:rsidRPr="00F47D15" w:rsidRDefault="00F45CC1" w:rsidP="00F45CC1">
      <w:pPr>
        <w:rPr>
          <w:rFonts w:eastAsiaTheme="minorEastAsia" w:cstheme="minorHAnsi"/>
          <w:szCs w:val="20"/>
        </w:rPr>
      </w:pPr>
    </w:p>
    <w:p w14:paraId="5AEDC465" w14:textId="77777777" w:rsidR="00F45CC1" w:rsidRPr="00F47D15" w:rsidRDefault="00F45CC1" w:rsidP="00F45CC1">
      <w:pPr>
        <w:rPr>
          <w:rFonts w:eastAsiaTheme="minorEastAsia" w:cstheme="minorHAnsi"/>
          <w:szCs w:val="20"/>
        </w:rPr>
      </w:pPr>
      <w:r w:rsidRPr="00F47D15">
        <w:rPr>
          <w:rFonts w:eastAsiaTheme="minorEastAsia" w:cstheme="minorHAnsi"/>
          <w:szCs w:val="20"/>
        </w:rPr>
        <w:t>By taking the average of these three values, optimum diameter for composite propeller might be obtained.</w:t>
      </w:r>
    </w:p>
    <w:p w14:paraId="6E94394B" w14:textId="77777777" w:rsidR="00F45CC1" w:rsidRPr="00F47D15" w:rsidRDefault="00F45CC1" w:rsidP="00F45CC1">
      <w:pPr>
        <w:rPr>
          <w:rFonts w:eastAsiaTheme="minorEastAsia" w:cstheme="minorHAnsi"/>
          <w:szCs w:val="20"/>
        </w:rPr>
      </w:pPr>
    </w:p>
    <w:p w14:paraId="4766F3F2" w14:textId="77777777" w:rsidR="00F45CC1" w:rsidRPr="00F47D15" w:rsidRDefault="009F22DF" w:rsidP="00F45CC1">
      <w:pPr>
        <w:rPr>
          <w:rFonts w:eastAsiaTheme="minorEastAsia" w:cstheme="minorHAnsi"/>
          <w:szCs w:val="20"/>
        </w:rPr>
      </w:pPr>
      <m:oMathPara>
        <m:oMath>
          <m:f>
            <m:fPr>
              <m:ctrlPr>
                <w:rPr>
                  <w:rFonts w:ascii="Cambria Math" w:hAnsi="Cambria Math" w:cstheme="minorHAnsi"/>
                  <w:i/>
                  <w:szCs w:val="20"/>
                </w:rPr>
              </m:ctrlPr>
            </m:fPr>
            <m:num>
              <m:sSub>
                <m:sSubPr>
                  <m:ctrlPr>
                    <w:rPr>
                      <w:rFonts w:ascii="Cambria Math" w:hAnsi="Cambria Math" w:cstheme="minorHAnsi"/>
                      <w:i/>
                      <w:szCs w:val="20"/>
                    </w:rPr>
                  </m:ctrlPr>
                </m:sSubPr>
                <m:e>
                  <m:r>
                    <w:rPr>
                      <w:rFonts w:ascii="Cambria Math" w:hAnsi="Cambria Math" w:cstheme="minorHAnsi"/>
                      <w:szCs w:val="20"/>
                    </w:rPr>
                    <m:t>D</m:t>
                  </m:r>
                </m:e>
                <m:sub>
                  <m:r>
                    <w:rPr>
                      <w:rFonts w:ascii="Cambria Math" w:hAnsi="Cambria Math" w:cstheme="minorHAnsi"/>
                      <w:szCs w:val="20"/>
                    </w:rPr>
                    <m:t>1</m:t>
                  </m:r>
                </m:sub>
              </m:sSub>
              <m:r>
                <w:rPr>
                  <w:rFonts w:ascii="Cambria Math" w:hAnsi="Cambria Math" w:cstheme="minorHAnsi"/>
                  <w:szCs w:val="20"/>
                </w:rPr>
                <m:t>+</m:t>
              </m:r>
              <m:sSub>
                <m:sSubPr>
                  <m:ctrlPr>
                    <w:rPr>
                      <w:rFonts w:ascii="Cambria Math" w:hAnsi="Cambria Math" w:cstheme="minorHAnsi"/>
                      <w:i/>
                      <w:szCs w:val="20"/>
                    </w:rPr>
                  </m:ctrlPr>
                </m:sSubPr>
                <m:e>
                  <m:r>
                    <w:rPr>
                      <w:rFonts w:ascii="Cambria Math" w:hAnsi="Cambria Math" w:cstheme="minorHAnsi"/>
                      <w:szCs w:val="20"/>
                    </w:rPr>
                    <m:t>D</m:t>
                  </m:r>
                </m:e>
                <m:sub>
                  <m:r>
                    <w:rPr>
                      <w:rFonts w:ascii="Cambria Math" w:hAnsi="Cambria Math" w:cstheme="minorHAnsi"/>
                      <w:szCs w:val="20"/>
                    </w:rPr>
                    <m:t>2</m:t>
                  </m:r>
                </m:sub>
              </m:sSub>
              <m:r>
                <w:rPr>
                  <w:rFonts w:ascii="Cambria Math" w:hAnsi="Cambria Math" w:cstheme="minorHAnsi"/>
                  <w:szCs w:val="20"/>
                </w:rPr>
                <m:t>+</m:t>
              </m:r>
              <m:sSub>
                <m:sSubPr>
                  <m:ctrlPr>
                    <w:rPr>
                      <w:rFonts w:ascii="Cambria Math" w:hAnsi="Cambria Math" w:cstheme="minorHAnsi"/>
                      <w:i/>
                      <w:szCs w:val="20"/>
                    </w:rPr>
                  </m:ctrlPr>
                </m:sSubPr>
                <m:e>
                  <m:r>
                    <w:rPr>
                      <w:rFonts w:ascii="Cambria Math" w:hAnsi="Cambria Math" w:cstheme="minorHAnsi"/>
                      <w:szCs w:val="20"/>
                    </w:rPr>
                    <m:t>D</m:t>
                  </m:r>
                </m:e>
                <m:sub>
                  <m:r>
                    <w:rPr>
                      <w:rFonts w:ascii="Cambria Math" w:hAnsi="Cambria Math" w:cstheme="minorHAnsi"/>
                      <w:szCs w:val="20"/>
                    </w:rPr>
                    <m:t>3</m:t>
                  </m:r>
                </m:sub>
              </m:sSub>
            </m:num>
            <m:den>
              <m:r>
                <w:rPr>
                  <w:rFonts w:ascii="Cambria Math" w:hAnsi="Cambria Math" w:cstheme="minorHAnsi"/>
                  <w:szCs w:val="20"/>
                </w:rPr>
                <m:t>3</m:t>
              </m:r>
            </m:den>
          </m:f>
          <m:r>
            <w:rPr>
              <w:rFonts w:ascii="Cambria Math" w:hAnsi="Cambria Math" w:cstheme="minorHAnsi"/>
              <w:szCs w:val="20"/>
            </w:rPr>
            <m:t>=</m:t>
          </m:r>
          <m:f>
            <m:fPr>
              <m:ctrlPr>
                <w:rPr>
                  <w:rFonts w:ascii="Cambria Math" w:hAnsi="Cambria Math" w:cstheme="minorHAnsi"/>
                  <w:i/>
                  <w:szCs w:val="20"/>
                </w:rPr>
              </m:ctrlPr>
            </m:fPr>
            <m:num>
              <m:r>
                <w:rPr>
                  <w:rFonts w:ascii="Cambria Math" w:hAnsi="Cambria Math" w:cstheme="minorHAnsi"/>
                  <w:szCs w:val="20"/>
                </w:rPr>
                <m:t>193+176.71+164</m:t>
              </m:r>
            </m:num>
            <m:den>
              <m:r>
                <w:rPr>
                  <w:rFonts w:ascii="Cambria Math" w:hAnsi="Cambria Math" w:cstheme="minorHAnsi"/>
                  <w:szCs w:val="20"/>
                </w:rPr>
                <m:t>3</m:t>
              </m:r>
            </m:den>
          </m:f>
        </m:oMath>
      </m:oMathPara>
    </w:p>
    <w:p w14:paraId="53A974F0" w14:textId="77777777" w:rsidR="00F45CC1" w:rsidRPr="00F47D15" w:rsidRDefault="009F22DF" w:rsidP="00F45CC1">
      <w:pPr>
        <w:shd w:val="clear" w:color="auto" w:fill="FFC000" w:themeFill="accent4"/>
        <w:rPr>
          <w:rFonts w:eastAsiaTheme="minorEastAsia" w:cstheme="minorHAnsi"/>
          <w:szCs w:val="20"/>
        </w:rPr>
      </w:pPr>
      <m:oMathPara>
        <m:oMath>
          <m:sSub>
            <m:sSubPr>
              <m:ctrlPr>
                <w:rPr>
                  <w:rFonts w:ascii="Cambria Math" w:hAnsi="Cambria Math" w:cstheme="minorHAnsi"/>
                  <w:i/>
                  <w:szCs w:val="20"/>
                </w:rPr>
              </m:ctrlPr>
            </m:sSubPr>
            <m:e>
              <m:r>
                <w:rPr>
                  <w:rFonts w:ascii="Cambria Math" w:hAnsi="Cambria Math" w:cstheme="minorHAnsi"/>
                  <w:szCs w:val="20"/>
                </w:rPr>
                <m:t>D</m:t>
              </m:r>
            </m:e>
            <m:sub>
              <m:r>
                <w:rPr>
                  <w:rFonts w:ascii="Cambria Math" w:hAnsi="Cambria Math" w:cstheme="minorHAnsi"/>
                  <w:szCs w:val="20"/>
                </w:rPr>
                <m:t>optimum</m:t>
              </m:r>
            </m:sub>
          </m:sSub>
          <m:r>
            <w:rPr>
              <w:rFonts w:ascii="Cambria Math" w:hAnsi="Cambria Math" w:cstheme="minorHAnsi"/>
              <w:szCs w:val="20"/>
            </w:rPr>
            <m:t>=</m:t>
          </m:r>
          <m:r>
            <w:rPr>
              <w:rFonts w:ascii="Cambria Math" w:eastAsiaTheme="minorEastAsia" w:hAnsi="Cambria Math" w:cstheme="minorHAnsi"/>
              <w:szCs w:val="20"/>
            </w:rPr>
            <m:t>177.90 cm</m:t>
          </m:r>
        </m:oMath>
      </m:oMathPara>
    </w:p>
    <w:p w14:paraId="26F7F5DA" w14:textId="77777777" w:rsidR="00F45CC1" w:rsidRPr="00F47D15" w:rsidRDefault="00F45CC1" w:rsidP="00F45CC1">
      <w:pPr>
        <w:spacing w:line="276" w:lineRule="auto"/>
        <w:ind w:firstLine="720"/>
        <w:rPr>
          <w:rFonts w:eastAsiaTheme="minorEastAsia" w:cstheme="minorHAnsi"/>
          <w:szCs w:val="20"/>
        </w:rPr>
      </w:pPr>
      <w:r w:rsidRPr="00F47D15">
        <w:rPr>
          <w:rFonts w:eastAsiaTheme="minorEastAsia" w:cstheme="minorHAnsi"/>
          <w:szCs w:val="20"/>
        </w:rPr>
        <w:lastRenderedPageBreak/>
        <w:t xml:space="preserve">It can be concluded that diameter of the propeller can be taken in interval </w:t>
      </w:r>
      <m:oMath>
        <m:r>
          <w:rPr>
            <w:rFonts w:ascii="Cambria Math" w:eastAsiaTheme="minorEastAsia" w:hAnsi="Cambria Math" w:cstheme="minorHAnsi"/>
            <w:szCs w:val="20"/>
          </w:rPr>
          <m:t>170-180 cm.</m:t>
        </m:r>
      </m:oMath>
      <w:r w:rsidRPr="00F47D15">
        <w:rPr>
          <w:rFonts w:eastAsiaTheme="minorEastAsia" w:cstheme="minorHAnsi"/>
          <w:szCs w:val="20"/>
        </w:rPr>
        <w:t xml:space="preserve"> In addition, the similar VLA has propeller whose diameter is around 170 cm.</w:t>
      </w:r>
    </w:p>
    <w:p w14:paraId="119F7DCC" w14:textId="77777777" w:rsidR="00F45CC1" w:rsidRPr="00F47D15" w:rsidRDefault="00F45CC1" w:rsidP="00F45CC1">
      <w:pPr>
        <w:rPr>
          <w:rFonts w:cstheme="minorHAnsi"/>
          <w:b/>
          <w:szCs w:val="20"/>
        </w:rPr>
      </w:pPr>
      <w:bookmarkStart w:id="400" w:name="_Toc524878870"/>
      <w:r w:rsidRPr="00F47D15">
        <w:rPr>
          <w:rFonts w:cstheme="minorHAnsi"/>
          <w:b/>
          <w:szCs w:val="20"/>
        </w:rPr>
        <w:t>Governor Type</w:t>
      </w:r>
      <w:bookmarkEnd w:id="400"/>
    </w:p>
    <w:p w14:paraId="2EA9A72B" w14:textId="77777777" w:rsidR="00F45CC1" w:rsidRPr="00F47D15" w:rsidRDefault="00F45CC1" w:rsidP="00F45CC1">
      <w:pPr>
        <w:spacing w:line="360" w:lineRule="auto"/>
        <w:ind w:firstLine="720"/>
        <w:rPr>
          <w:rFonts w:eastAsiaTheme="minorEastAsia" w:cstheme="minorHAnsi"/>
          <w:szCs w:val="20"/>
        </w:rPr>
      </w:pPr>
      <w:r w:rsidRPr="00F47D15">
        <w:rPr>
          <w:rFonts w:eastAsiaTheme="minorEastAsia" w:cstheme="minorHAnsi"/>
          <w:szCs w:val="20"/>
        </w:rPr>
        <w:t>Constant speed propellers are driven by oil pressure or electric power and need control unit(governor) to maintain preset RPM by varying blade angle.</w:t>
      </w:r>
    </w:p>
    <w:p w14:paraId="3D7EEEF8" w14:textId="77777777" w:rsidR="00F45CC1" w:rsidRPr="00F47D15" w:rsidRDefault="00F45CC1" w:rsidP="00F45CC1">
      <w:pPr>
        <w:rPr>
          <w:rFonts w:cstheme="minorHAnsi"/>
          <w:b/>
          <w:szCs w:val="20"/>
        </w:rPr>
      </w:pPr>
      <w:r w:rsidRPr="00F47D15">
        <w:rPr>
          <w:rFonts w:cstheme="minorHAnsi"/>
          <w:b/>
          <w:szCs w:val="20"/>
        </w:rPr>
        <w:t>Hydraulic Governor</w:t>
      </w:r>
    </w:p>
    <w:p w14:paraId="49A26B79" w14:textId="77777777" w:rsidR="00F45CC1" w:rsidRPr="00F47D15" w:rsidRDefault="00F45CC1" w:rsidP="00F45CC1">
      <w:pPr>
        <w:spacing w:line="360" w:lineRule="auto"/>
        <w:ind w:firstLine="720"/>
        <w:rPr>
          <w:rFonts w:eastAsiaTheme="minorEastAsia" w:cstheme="minorHAnsi"/>
          <w:b/>
          <w:szCs w:val="20"/>
        </w:rPr>
      </w:pPr>
      <w:r w:rsidRPr="00F47D15">
        <w:rPr>
          <w:rFonts w:eastAsiaTheme="minorEastAsia" w:cstheme="minorHAnsi"/>
          <w:szCs w:val="20"/>
        </w:rPr>
        <w:t>Also called constant speed unit, it contains a governor which uses engine oil pressure to control a hydraulic operated piston (in the propeller) and changes the propeller blade angle in order to keep RPM constant. The governors consist of flyweights which senses engine RPM and change position in relation to change in RPM, thus changing oil pressure to the propeller and moving blade pitch and keeping that preset RPM constant.</w:t>
      </w:r>
    </w:p>
    <w:p w14:paraId="7701D074" w14:textId="77777777" w:rsidR="00F45CC1" w:rsidRPr="00F47D15" w:rsidRDefault="00F45CC1" w:rsidP="00F45CC1">
      <w:pPr>
        <w:spacing w:line="360" w:lineRule="auto"/>
        <w:ind w:firstLine="720"/>
        <w:rPr>
          <w:rFonts w:eastAsiaTheme="minorEastAsia" w:cstheme="minorHAnsi"/>
          <w:szCs w:val="20"/>
        </w:rPr>
      </w:pPr>
      <w:r w:rsidRPr="00F47D15">
        <w:rPr>
          <w:rFonts w:eastAsiaTheme="minorEastAsia" w:cstheme="minorHAnsi"/>
          <w:szCs w:val="20"/>
        </w:rPr>
        <w:t>The blades themselves contains flyweights which compensate aerodynamic forces so that oil pressure only needs a little bit of effort to change blade angle. This means that oil pressure will remain constant and engine lubrication is guaranteed during blade angle movement.</w:t>
      </w:r>
    </w:p>
    <w:p w14:paraId="1BA6E7A1" w14:textId="77777777" w:rsidR="00F45CC1" w:rsidRPr="00F47D15" w:rsidRDefault="00F45CC1" w:rsidP="00F45CC1">
      <w:pPr>
        <w:rPr>
          <w:rFonts w:cstheme="minorHAnsi"/>
          <w:b/>
          <w:szCs w:val="20"/>
        </w:rPr>
      </w:pPr>
      <w:r w:rsidRPr="00F47D15">
        <w:rPr>
          <w:rFonts w:cstheme="minorHAnsi"/>
          <w:b/>
          <w:szCs w:val="20"/>
        </w:rPr>
        <w:t>Electric Governor</w:t>
      </w:r>
    </w:p>
    <w:p w14:paraId="6D10DE22" w14:textId="77777777" w:rsidR="00F45CC1" w:rsidRPr="00F47D15" w:rsidRDefault="00F45CC1" w:rsidP="00F45CC1">
      <w:pPr>
        <w:spacing w:line="360" w:lineRule="auto"/>
        <w:ind w:firstLine="720"/>
        <w:rPr>
          <w:rFonts w:eastAsiaTheme="minorEastAsia" w:cstheme="minorHAnsi"/>
          <w:szCs w:val="20"/>
        </w:rPr>
      </w:pPr>
      <w:r w:rsidRPr="00F47D15">
        <w:rPr>
          <w:rFonts w:eastAsiaTheme="minorEastAsia" w:cstheme="minorHAnsi"/>
          <w:szCs w:val="20"/>
        </w:rPr>
        <w:t>Detection of propeller RPM can be done in several ways: by optical(light), magnetic fields(flux) or sensing the engine RPM by connecting into the ignition or RPM indicator. This signal is then fed to a controller which calculates any change in RPM and drives an electric motor inside a propeller to keep the preset RPM constant.</w:t>
      </w:r>
    </w:p>
    <w:p w14:paraId="3B26A59A" w14:textId="77777777" w:rsidR="00F45CC1" w:rsidRPr="00F47D15" w:rsidRDefault="00F45CC1" w:rsidP="00F45CC1">
      <w:pPr>
        <w:spacing w:line="360" w:lineRule="auto"/>
        <w:ind w:firstLine="720"/>
        <w:rPr>
          <w:rFonts w:eastAsiaTheme="minorEastAsia" w:cstheme="minorHAnsi"/>
          <w:szCs w:val="20"/>
        </w:rPr>
      </w:pPr>
      <w:r w:rsidRPr="00F47D15">
        <w:rPr>
          <w:rFonts w:eastAsiaTheme="minorEastAsia" w:cstheme="minorHAnsi"/>
          <w:szCs w:val="20"/>
        </w:rPr>
        <w:t>When comparison is made between these two governor types, although the hydraulic constant speed is expensive, it responds faster than electric types to changes in pitch angle and risk of engine overrun reduces minimal. Hydraulic governor is suitable for the selected engine ROTAX 912 iSc sport.</w:t>
      </w:r>
    </w:p>
    <w:p w14:paraId="54ABEA79" w14:textId="77777777" w:rsidR="00F45CC1" w:rsidRDefault="00F45CC1" w:rsidP="00F45CC1">
      <w:pPr>
        <w:spacing w:line="360" w:lineRule="auto"/>
        <w:ind w:firstLine="720"/>
        <w:rPr>
          <w:rFonts w:ascii="Times New Roman" w:eastAsiaTheme="minorEastAsia" w:hAnsi="Times New Roman" w:cs="Times New Roman"/>
          <w:sz w:val="24"/>
        </w:rPr>
      </w:pPr>
    </w:p>
    <w:p w14:paraId="624F0284" w14:textId="77777777" w:rsidR="00F45CC1" w:rsidRPr="00F47D15" w:rsidRDefault="00F45CC1" w:rsidP="00F45CC1">
      <w:pPr>
        <w:rPr>
          <w:rFonts w:cstheme="minorHAnsi"/>
          <w:b/>
          <w:szCs w:val="20"/>
        </w:rPr>
      </w:pPr>
      <w:bookmarkStart w:id="401" w:name="_Toc524878871"/>
      <w:r w:rsidRPr="00F47D15">
        <w:rPr>
          <w:rFonts w:cstheme="minorHAnsi"/>
          <w:b/>
          <w:szCs w:val="20"/>
        </w:rPr>
        <w:t>Selecting propeller</w:t>
      </w:r>
      <w:bookmarkEnd w:id="401"/>
      <w:r w:rsidRPr="00F47D15">
        <w:rPr>
          <w:rFonts w:cstheme="minorHAnsi"/>
          <w:b/>
          <w:szCs w:val="20"/>
        </w:rPr>
        <w:t xml:space="preserve"> </w:t>
      </w:r>
    </w:p>
    <w:p w14:paraId="0C2064A3" w14:textId="77777777" w:rsidR="00F45CC1" w:rsidRPr="00F47D15" w:rsidRDefault="00F45CC1" w:rsidP="00F45CC1">
      <w:pPr>
        <w:spacing w:line="360" w:lineRule="auto"/>
        <w:ind w:firstLine="720"/>
        <w:rPr>
          <w:rFonts w:eastAsiaTheme="minorEastAsia" w:cstheme="minorHAnsi"/>
          <w:szCs w:val="20"/>
        </w:rPr>
      </w:pPr>
      <w:r w:rsidRPr="00F47D15">
        <w:rPr>
          <w:rFonts w:eastAsiaTheme="minorEastAsia" w:cstheme="minorHAnsi"/>
          <w:szCs w:val="20"/>
        </w:rPr>
        <w:t xml:space="preserve">After specifying the propeller our candidate propellers are listed below in Table 8. The propeller will be selected from that table afterwards. </w:t>
      </w:r>
    </w:p>
    <w:p w14:paraId="51C17D28" w14:textId="77777777" w:rsidR="00F45CC1" w:rsidRDefault="00F45CC1" w:rsidP="00F45CC1">
      <w:pPr>
        <w:spacing w:line="360" w:lineRule="auto"/>
        <w:ind w:firstLine="720"/>
        <w:rPr>
          <w:rFonts w:ascii="Times New Roman" w:eastAsiaTheme="minorEastAsia" w:hAnsi="Times New Roman" w:cs="Times New Roman"/>
          <w:sz w:val="24"/>
        </w:rPr>
      </w:pPr>
    </w:p>
    <w:p w14:paraId="06EB4D5D" w14:textId="77777777" w:rsidR="00F45CC1" w:rsidRDefault="00F45CC1" w:rsidP="00F45CC1">
      <w:pPr>
        <w:spacing w:line="360" w:lineRule="auto"/>
        <w:ind w:firstLine="720"/>
        <w:rPr>
          <w:rFonts w:ascii="Times New Roman" w:eastAsiaTheme="minorEastAsia" w:hAnsi="Times New Roman" w:cs="Times New Roman"/>
          <w:sz w:val="22"/>
        </w:rPr>
      </w:pPr>
    </w:p>
    <w:p w14:paraId="0C03967F" w14:textId="77777777" w:rsidR="00F45CC1" w:rsidRDefault="00F45CC1" w:rsidP="00F45CC1">
      <w:pPr>
        <w:spacing w:after="0" w:line="360" w:lineRule="auto"/>
        <w:rPr>
          <w:rFonts w:ascii="Times New Roman" w:eastAsiaTheme="minorEastAsia" w:hAnsi="Times New Roman" w:cs="Times New Roman"/>
        </w:rPr>
        <w:sectPr w:rsidR="00F45CC1">
          <w:pgSz w:w="12240" w:h="15840"/>
          <w:pgMar w:top="720" w:right="720" w:bottom="720" w:left="720" w:header="0" w:footer="0" w:gutter="0"/>
          <w:cols w:space="720"/>
        </w:sectPr>
      </w:pPr>
    </w:p>
    <w:p w14:paraId="00B131F9" w14:textId="77777777" w:rsidR="00F45CC1" w:rsidRPr="00F47D15" w:rsidRDefault="00F45CC1" w:rsidP="00F45CC1">
      <w:pPr>
        <w:pStyle w:val="Caption"/>
        <w:keepNext/>
        <w:jc w:val="center"/>
        <w:rPr>
          <w:rFonts w:ascii="Times New Roman" w:eastAsiaTheme="minorHAnsi" w:hAnsi="Times New Roman"/>
          <w:sz w:val="20"/>
          <w:szCs w:val="20"/>
        </w:rPr>
      </w:pPr>
      <w:bookmarkStart w:id="402" w:name="_Toc525256380"/>
      <w:r w:rsidRPr="00F47D15">
        <w:rPr>
          <w:rFonts w:ascii="Times New Roman" w:hAnsi="Times New Roman"/>
          <w:sz w:val="20"/>
          <w:szCs w:val="20"/>
        </w:rPr>
        <w:lastRenderedPageBreak/>
        <w:t xml:space="preserve">Table </w:t>
      </w:r>
      <w:r w:rsidR="00F47D15">
        <w:rPr>
          <w:rFonts w:ascii="Times New Roman" w:hAnsi="Times New Roman"/>
          <w:sz w:val="20"/>
          <w:szCs w:val="20"/>
        </w:rPr>
        <w:fldChar w:fldCharType="begin"/>
      </w:r>
      <w:r w:rsidR="00F47D15">
        <w:rPr>
          <w:rFonts w:ascii="Times New Roman" w:hAnsi="Times New Roman"/>
          <w:sz w:val="20"/>
          <w:szCs w:val="20"/>
        </w:rPr>
        <w:instrText xml:space="preserve"> STYLEREF 2 \s </w:instrText>
      </w:r>
      <w:r w:rsidR="00F47D15">
        <w:rPr>
          <w:rFonts w:ascii="Times New Roman" w:hAnsi="Times New Roman"/>
          <w:sz w:val="20"/>
          <w:szCs w:val="20"/>
        </w:rPr>
        <w:fldChar w:fldCharType="separate"/>
      </w:r>
      <w:r w:rsidR="00F47D15">
        <w:rPr>
          <w:rFonts w:ascii="Times New Roman" w:hAnsi="Times New Roman"/>
          <w:noProof/>
          <w:sz w:val="20"/>
          <w:szCs w:val="20"/>
        </w:rPr>
        <w:t>3.3</w:t>
      </w:r>
      <w:r w:rsidR="00F47D15">
        <w:rPr>
          <w:rFonts w:ascii="Times New Roman" w:hAnsi="Times New Roman"/>
          <w:sz w:val="20"/>
          <w:szCs w:val="20"/>
        </w:rPr>
        <w:fldChar w:fldCharType="end"/>
      </w:r>
      <w:r w:rsidR="00F47D15">
        <w:rPr>
          <w:rFonts w:ascii="Times New Roman" w:hAnsi="Times New Roman"/>
          <w:sz w:val="20"/>
          <w:szCs w:val="20"/>
        </w:rPr>
        <w:noBreakHyphen/>
      </w:r>
      <w:r w:rsidR="00F47D15">
        <w:rPr>
          <w:rFonts w:ascii="Times New Roman" w:hAnsi="Times New Roman"/>
          <w:sz w:val="20"/>
          <w:szCs w:val="20"/>
        </w:rPr>
        <w:fldChar w:fldCharType="begin"/>
      </w:r>
      <w:r w:rsidR="00F47D15">
        <w:rPr>
          <w:rFonts w:ascii="Times New Roman" w:hAnsi="Times New Roman"/>
          <w:sz w:val="20"/>
          <w:szCs w:val="20"/>
        </w:rPr>
        <w:instrText xml:space="preserve"> SEQ Table \* ARABIC \s 2 </w:instrText>
      </w:r>
      <w:r w:rsidR="00F47D15">
        <w:rPr>
          <w:rFonts w:ascii="Times New Roman" w:hAnsi="Times New Roman"/>
          <w:sz w:val="20"/>
          <w:szCs w:val="20"/>
        </w:rPr>
        <w:fldChar w:fldCharType="separate"/>
      </w:r>
      <w:r w:rsidR="00F47D15">
        <w:rPr>
          <w:rFonts w:ascii="Times New Roman" w:hAnsi="Times New Roman"/>
          <w:noProof/>
          <w:sz w:val="20"/>
          <w:szCs w:val="20"/>
        </w:rPr>
        <w:t>8</w:t>
      </w:r>
      <w:r w:rsidR="00F47D15">
        <w:rPr>
          <w:rFonts w:ascii="Times New Roman" w:hAnsi="Times New Roman"/>
          <w:sz w:val="20"/>
          <w:szCs w:val="20"/>
        </w:rPr>
        <w:fldChar w:fldCharType="end"/>
      </w:r>
      <w:r w:rsidRPr="00F47D15">
        <w:rPr>
          <w:rFonts w:ascii="Times New Roman" w:hAnsi="Times New Roman"/>
          <w:sz w:val="20"/>
          <w:szCs w:val="20"/>
        </w:rPr>
        <w:t xml:space="preserve"> Candidate Propellers</w:t>
      </w:r>
      <w:bookmarkEnd w:id="402"/>
    </w:p>
    <w:tbl>
      <w:tblPr>
        <w:tblW w:w="15015" w:type="dxa"/>
        <w:tblLayout w:type="fixed"/>
        <w:tblCellMar>
          <w:left w:w="70" w:type="dxa"/>
          <w:right w:w="70" w:type="dxa"/>
        </w:tblCellMar>
        <w:tblLook w:val="04A0" w:firstRow="1" w:lastRow="0" w:firstColumn="1" w:lastColumn="0" w:noHBand="0" w:noVBand="1"/>
      </w:tblPr>
      <w:tblGrid>
        <w:gridCol w:w="1265"/>
        <w:gridCol w:w="1123"/>
        <w:gridCol w:w="1008"/>
        <w:gridCol w:w="1209"/>
        <w:gridCol w:w="1054"/>
        <w:gridCol w:w="851"/>
        <w:gridCol w:w="1134"/>
        <w:gridCol w:w="1134"/>
        <w:gridCol w:w="1701"/>
        <w:gridCol w:w="1276"/>
        <w:gridCol w:w="1417"/>
        <w:gridCol w:w="1134"/>
        <w:gridCol w:w="709"/>
      </w:tblGrid>
      <w:tr w:rsidR="00F45CC1" w14:paraId="1B91750D" w14:textId="77777777" w:rsidTr="00BD2BA1">
        <w:trPr>
          <w:trHeight w:val="696"/>
        </w:trPr>
        <w:tc>
          <w:tcPr>
            <w:tcW w:w="1266" w:type="dxa"/>
            <w:tcBorders>
              <w:top w:val="single" w:sz="8" w:space="0" w:color="auto"/>
              <w:left w:val="single" w:sz="8" w:space="0" w:color="auto"/>
              <w:bottom w:val="single" w:sz="8" w:space="0" w:color="auto"/>
              <w:right w:val="single" w:sz="4" w:space="0" w:color="auto"/>
            </w:tcBorders>
            <w:vAlign w:val="center"/>
            <w:hideMark/>
          </w:tcPr>
          <w:p w14:paraId="28D6DAE6" w14:textId="77777777" w:rsidR="00F45CC1" w:rsidRDefault="00F45CC1" w:rsidP="00BD2BA1">
            <w:pPr>
              <w:spacing w:after="0" w:line="240" w:lineRule="auto"/>
              <w:jc w:val="center"/>
              <w:rPr>
                <w:rFonts w:ascii="Calibri" w:eastAsia="Times New Roman" w:hAnsi="Calibri" w:cs="Times New Roman"/>
                <w:b/>
                <w:bCs/>
                <w:color w:val="44546A"/>
                <w:sz w:val="22"/>
                <w:lang w:eastAsia="tr-TR"/>
              </w:rPr>
            </w:pPr>
            <w:r>
              <w:rPr>
                <w:rFonts w:ascii="Calibri" w:eastAsia="Times New Roman" w:hAnsi="Calibri" w:cs="Times New Roman"/>
                <w:b/>
                <w:bCs/>
                <w:color w:val="44546A"/>
                <w:lang w:eastAsia="tr-TR"/>
              </w:rPr>
              <w:t>Company</w:t>
            </w:r>
          </w:p>
        </w:tc>
        <w:tc>
          <w:tcPr>
            <w:tcW w:w="1123" w:type="dxa"/>
            <w:tcBorders>
              <w:top w:val="single" w:sz="8" w:space="0" w:color="auto"/>
              <w:left w:val="nil"/>
              <w:bottom w:val="single" w:sz="8" w:space="0" w:color="auto"/>
              <w:right w:val="single" w:sz="4" w:space="0" w:color="auto"/>
            </w:tcBorders>
            <w:vAlign w:val="center"/>
            <w:hideMark/>
          </w:tcPr>
          <w:p w14:paraId="5598814C" w14:textId="77777777" w:rsidR="00F45CC1" w:rsidRDefault="00F45CC1" w:rsidP="00BD2BA1">
            <w:pPr>
              <w:spacing w:after="0" w:line="240" w:lineRule="auto"/>
              <w:jc w:val="center"/>
              <w:rPr>
                <w:rFonts w:ascii="Calibri" w:eastAsia="Times New Roman" w:hAnsi="Calibri" w:cs="Times New Roman"/>
                <w:b/>
                <w:bCs/>
                <w:color w:val="44546A"/>
                <w:lang w:eastAsia="tr-TR"/>
              </w:rPr>
            </w:pPr>
            <w:r>
              <w:rPr>
                <w:rFonts w:ascii="Calibri" w:eastAsia="Times New Roman" w:hAnsi="Calibri" w:cs="Times New Roman"/>
                <w:b/>
                <w:bCs/>
                <w:color w:val="44546A"/>
                <w:lang w:eastAsia="tr-TR"/>
              </w:rPr>
              <w:t>Propeller System</w:t>
            </w:r>
          </w:p>
        </w:tc>
        <w:tc>
          <w:tcPr>
            <w:tcW w:w="1008" w:type="dxa"/>
            <w:tcBorders>
              <w:top w:val="single" w:sz="8" w:space="0" w:color="auto"/>
              <w:left w:val="nil"/>
              <w:bottom w:val="single" w:sz="8" w:space="0" w:color="auto"/>
              <w:right w:val="single" w:sz="4" w:space="0" w:color="auto"/>
            </w:tcBorders>
            <w:vAlign w:val="center"/>
            <w:hideMark/>
          </w:tcPr>
          <w:p w14:paraId="56A51A7C" w14:textId="77777777" w:rsidR="00F45CC1" w:rsidRDefault="00F45CC1" w:rsidP="00BD2BA1">
            <w:pPr>
              <w:spacing w:after="0" w:line="240" w:lineRule="auto"/>
              <w:jc w:val="center"/>
              <w:rPr>
                <w:rFonts w:ascii="Calibri" w:eastAsia="Times New Roman" w:hAnsi="Calibri" w:cs="Times New Roman"/>
                <w:b/>
                <w:bCs/>
                <w:color w:val="44546A"/>
                <w:lang w:eastAsia="tr-TR"/>
              </w:rPr>
            </w:pPr>
            <w:r>
              <w:rPr>
                <w:rFonts w:ascii="Calibri" w:eastAsia="Times New Roman" w:hAnsi="Calibri" w:cs="Times New Roman"/>
                <w:b/>
                <w:bCs/>
                <w:color w:val="44546A"/>
                <w:lang w:eastAsia="tr-TR"/>
              </w:rPr>
              <w:t>Number of Blade</w:t>
            </w:r>
          </w:p>
        </w:tc>
        <w:tc>
          <w:tcPr>
            <w:tcW w:w="1209" w:type="dxa"/>
            <w:tcBorders>
              <w:top w:val="single" w:sz="8" w:space="0" w:color="auto"/>
              <w:left w:val="nil"/>
              <w:bottom w:val="single" w:sz="8" w:space="0" w:color="auto"/>
              <w:right w:val="single" w:sz="4" w:space="0" w:color="auto"/>
            </w:tcBorders>
            <w:vAlign w:val="center"/>
            <w:hideMark/>
          </w:tcPr>
          <w:p w14:paraId="16F5EF5A" w14:textId="77777777" w:rsidR="00F45CC1" w:rsidRDefault="00F45CC1" w:rsidP="00BD2BA1">
            <w:pPr>
              <w:spacing w:after="0" w:line="240" w:lineRule="auto"/>
              <w:jc w:val="center"/>
              <w:rPr>
                <w:rFonts w:ascii="Calibri" w:eastAsia="Times New Roman" w:hAnsi="Calibri" w:cs="Times New Roman"/>
                <w:b/>
                <w:bCs/>
                <w:color w:val="44546A"/>
                <w:lang w:eastAsia="tr-TR"/>
              </w:rPr>
            </w:pPr>
            <w:r>
              <w:rPr>
                <w:rFonts w:ascii="Calibri" w:eastAsia="Times New Roman" w:hAnsi="Calibri" w:cs="Times New Roman"/>
                <w:b/>
                <w:bCs/>
                <w:color w:val="44546A"/>
                <w:lang w:eastAsia="tr-TR"/>
              </w:rPr>
              <w:t>Max Power (hp)</w:t>
            </w:r>
          </w:p>
        </w:tc>
        <w:tc>
          <w:tcPr>
            <w:tcW w:w="1054" w:type="dxa"/>
            <w:tcBorders>
              <w:top w:val="single" w:sz="8" w:space="0" w:color="auto"/>
              <w:left w:val="nil"/>
              <w:bottom w:val="single" w:sz="8" w:space="0" w:color="auto"/>
              <w:right w:val="single" w:sz="4" w:space="0" w:color="auto"/>
            </w:tcBorders>
            <w:vAlign w:val="center"/>
            <w:hideMark/>
          </w:tcPr>
          <w:p w14:paraId="73EBFD2D" w14:textId="77777777" w:rsidR="00F45CC1" w:rsidRDefault="00F45CC1" w:rsidP="00BD2BA1">
            <w:pPr>
              <w:spacing w:after="0" w:line="240" w:lineRule="auto"/>
              <w:jc w:val="center"/>
              <w:rPr>
                <w:rFonts w:ascii="Calibri" w:eastAsia="Times New Roman" w:hAnsi="Calibri" w:cs="Times New Roman"/>
                <w:b/>
                <w:bCs/>
                <w:color w:val="44546A"/>
                <w:lang w:eastAsia="tr-TR"/>
              </w:rPr>
            </w:pPr>
            <w:r>
              <w:rPr>
                <w:rFonts w:ascii="Calibri" w:eastAsia="Times New Roman" w:hAnsi="Calibri" w:cs="Times New Roman"/>
                <w:b/>
                <w:bCs/>
                <w:color w:val="44546A"/>
                <w:lang w:eastAsia="tr-TR"/>
              </w:rPr>
              <w:t>Max Speed (rpm)</w:t>
            </w:r>
          </w:p>
        </w:tc>
        <w:tc>
          <w:tcPr>
            <w:tcW w:w="851" w:type="dxa"/>
            <w:tcBorders>
              <w:top w:val="single" w:sz="8" w:space="0" w:color="auto"/>
              <w:left w:val="nil"/>
              <w:bottom w:val="single" w:sz="8" w:space="0" w:color="auto"/>
              <w:right w:val="single" w:sz="4" w:space="0" w:color="auto"/>
            </w:tcBorders>
            <w:vAlign w:val="center"/>
            <w:hideMark/>
          </w:tcPr>
          <w:p w14:paraId="3F5C8B01" w14:textId="77777777" w:rsidR="00F45CC1" w:rsidRDefault="00F45CC1" w:rsidP="00BD2BA1">
            <w:pPr>
              <w:spacing w:after="0" w:line="240" w:lineRule="auto"/>
              <w:jc w:val="center"/>
              <w:rPr>
                <w:rFonts w:ascii="Calibri" w:eastAsia="Times New Roman" w:hAnsi="Calibri" w:cs="Times New Roman"/>
                <w:b/>
                <w:bCs/>
                <w:color w:val="44546A"/>
                <w:lang w:eastAsia="tr-TR"/>
              </w:rPr>
            </w:pPr>
            <w:r>
              <w:rPr>
                <w:rFonts w:ascii="Calibri" w:eastAsia="Times New Roman" w:hAnsi="Calibri" w:cs="Times New Roman"/>
                <w:b/>
                <w:bCs/>
                <w:color w:val="44546A"/>
                <w:lang w:eastAsia="tr-TR"/>
              </w:rPr>
              <w:t>Total Weight (kg)</w:t>
            </w:r>
          </w:p>
        </w:tc>
        <w:tc>
          <w:tcPr>
            <w:tcW w:w="1134" w:type="dxa"/>
            <w:tcBorders>
              <w:top w:val="single" w:sz="8" w:space="0" w:color="auto"/>
              <w:left w:val="nil"/>
              <w:bottom w:val="single" w:sz="8" w:space="0" w:color="auto"/>
              <w:right w:val="single" w:sz="4" w:space="0" w:color="auto"/>
            </w:tcBorders>
            <w:vAlign w:val="center"/>
            <w:hideMark/>
          </w:tcPr>
          <w:p w14:paraId="5C4D6F51" w14:textId="77777777" w:rsidR="00F45CC1" w:rsidRDefault="00F45CC1" w:rsidP="00BD2BA1">
            <w:pPr>
              <w:spacing w:after="0" w:line="240" w:lineRule="auto"/>
              <w:jc w:val="center"/>
              <w:rPr>
                <w:rFonts w:ascii="Calibri" w:eastAsia="Times New Roman" w:hAnsi="Calibri" w:cs="Times New Roman"/>
                <w:b/>
                <w:bCs/>
                <w:color w:val="44546A"/>
                <w:lang w:eastAsia="tr-TR"/>
              </w:rPr>
            </w:pPr>
            <w:r>
              <w:rPr>
                <w:rFonts w:ascii="Calibri" w:eastAsia="Times New Roman" w:hAnsi="Calibri" w:cs="Times New Roman"/>
                <w:b/>
                <w:bCs/>
                <w:color w:val="44546A"/>
                <w:lang w:eastAsia="tr-TR"/>
              </w:rPr>
              <w:t>Diameter (cm)</w:t>
            </w:r>
          </w:p>
        </w:tc>
        <w:tc>
          <w:tcPr>
            <w:tcW w:w="1134" w:type="dxa"/>
            <w:tcBorders>
              <w:top w:val="single" w:sz="8" w:space="0" w:color="auto"/>
              <w:left w:val="nil"/>
              <w:bottom w:val="single" w:sz="8" w:space="0" w:color="auto"/>
              <w:right w:val="single" w:sz="4" w:space="0" w:color="auto"/>
            </w:tcBorders>
            <w:vAlign w:val="center"/>
            <w:hideMark/>
          </w:tcPr>
          <w:p w14:paraId="21B45AFB" w14:textId="77777777" w:rsidR="00F45CC1" w:rsidRDefault="00F45CC1" w:rsidP="00BD2BA1">
            <w:pPr>
              <w:spacing w:after="0" w:line="240" w:lineRule="auto"/>
              <w:jc w:val="center"/>
              <w:rPr>
                <w:rFonts w:ascii="Calibri" w:eastAsia="Times New Roman" w:hAnsi="Calibri" w:cs="Times New Roman"/>
                <w:b/>
                <w:bCs/>
                <w:color w:val="44546A"/>
                <w:lang w:eastAsia="tr-TR"/>
              </w:rPr>
            </w:pPr>
            <w:r>
              <w:rPr>
                <w:rFonts w:ascii="Calibri" w:eastAsia="Times New Roman" w:hAnsi="Calibri" w:cs="Times New Roman"/>
                <w:b/>
                <w:bCs/>
                <w:color w:val="44546A"/>
                <w:lang w:eastAsia="tr-TR"/>
              </w:rPr>
              <w:t>Engine Type</w:t>
            </w:r>
          </w:p>
        </w:tc>
        <w:tc>
          <w:tcPr>
            <w:tcW w:w="1701" w:type="dxa"/>
            <w:tcBorders>
              <w:top w:val="single" w:sz="8" w:space="0" w:color="auto"/>
              <w:left w:val="nil"/>
              <w:bottom w:val="single" w:sz="8" w:space="0" w:color="auto"/>
              <w:right w:val="single" w:sz="4" w:space="0" w:color="auto"/>
            </w:tcBorders>
            <w:vAlign w:val="center"/>
            <w:hideMark/>
          </w:tcPr>
          <w:p w14:paraId="1F131FE2" w14:textId="77777777" w:rsidR="00F45CC1" w:rsidRDefault="00F45CC1" w:rsidP="00BD2BA1">
            <w:pPr>
              <w:spacing w:after="0" w:line="240" w:lineRule="auto"/>
              <w:jc w:val="center"/>
              <w:rPr>
                <w:rFonts w:ascii="Calibri" w:eastAsia="Times New Roman" w:hAnsi="Calibri" w:cs="Times New Roman"/>
                <w:b/>
                <w:bCs/>
                <w:color w:val="44546A"/>
                <w:lang w:eastAsia="tr-TR"/>
              </w:rPr>
            </w:pPr>
            <w:r>
              <w:rPr>
                <w:rFonts w:ascii="Calibri" w:eastAsia="Times New Roman" w:hAnsi="Calibri" w:cs="Times New Roman"/>
                <w:b/>
                <w:bCs/>
                <w:color w:val="44546A"/>
                <w:lang w:eastAsia="tr-TR"/>
              </w:rPr>
              <w:t>Pitch Mechanism</w:t>
            </w:r>
          </w:p>
        </w:tc>
        <w:tc>
          <w:tcPr>
            <w:tcW w:w="1276" w:type="dxa"/>
            <w:tcBorders>
              <w:top w:val="single" w:sz="8" w:space="0" w:color="auto"/>
              <w:left w:val="nil"/>
              <w:bottom w:val="single" w:sz="8" w:space="0" w:color="auto"/>
              <w:right w:val="single" w:sz="4" w:space="0" w:color="auto"/>
            </w:tcBorders>
            <w:vAlign w:val="center"/>
            <w:hideMark/>
          </w:tcPr>
          <w:p w14:paraId="3BBAECA1" w14:textId="77777777" w:rsidR="00F45CC1" w:rsidRDefault="00F45CC1" w:rsidP="00BD2BA1">
            <w:pPr>
              <w:spacing w:after="0" w:line="240" w:lineRule="auto"/>
              <w:jc w:val="center"/>
              <w:rPr>
                <w:rFonts w:ascii="Calibri" w:eastAsia="Times New Roman" w:hAnsi="Calibri" w:cs="Times New Roman"/>
                <w:b/>
                <w:bCs/>
                <w:color w:val="44546A"/>
                <w:lang w:eastAsia="tr-TR"/>
              </w:rPr>
            </w:pPr>
            <w:r>
              <w:rPr>
                <w:rFonts w:ascii="Calibri" w:eastAsia="Times New Roman" w:hAnsi="Calibri" w:cs="Times New Roman"/>
                <w:b/>
                <w:bCs/>
                <w:color w:val="44546A"/>
                <w:lang w:eastAsia="tr-TR"/>
              </w:rPr>
              <w:t>Certification</w:t>
            </w:r>
          </w:p>
        </w:tc>
        <w:tc>
          <w:tcPr>
            <w:tcW w:w="1417" w:type="dxa"/>
            <w:tcBorders>
              <w:top w:val="single" w:sz="8" w:space="0" w:color="auto"/>
              <w:left w:val="nil"/>
              <w:bottom w:val="single" w:sz="8" w:space="0" w:color="auto"/>
              <w:right w:val="single" w:sz="4" w:space="0" w:color="auto"/>
            </w:tcBorders>
            <w:vAlign w:val="center"/>
            <w:hideMark/>
          </w:tcPr>
          <w:p w14:paraId="0D14B9ED" w14:textId="77777777" w:rsidR="00F45CC1" w:rsidRDefault="00F45CC1" w:rsidP="00BD2BA1">
            <w:pPr>
              <w:spacing w:after="0" w:line="240" w:lineRule="auto"/>
              <w:jc w:val="center"/>
              <w:rPr>
                <w:rFonts w:ascii="Calibri" w:eastAsia="Times New Roman" w:hAnsi="Calibri" w:cs="Times New Roman"/>
                <w:b/>
                <w:bCs/>
                <w:color w:val="44546A"/>
                <w:lang w:eastAsia="tr-TR"/>
              </w:rPr>
            </w:pPr>
            <w:r>
              <w:rPr>
                <w:rFonts w:ascii="Calibri" w:eastAsia="Times New Roman" w:hAnsi="Calibri" w:cs="Times New Roman"/>
                <w:b/>
                <w:bCs/>
                <w:color w:val="44546A"/>
                <w:lang w:eastAsia="tr-TR"/>
              </w:rPr>
              <w:t>Distributor and Maintenance</w:t>
            </w:r>
          </w:p>
        </w:tc>
        <w:tc>
          <w:tcPr>
            <w:tcW w:w="1134" w:type="dxa"/>
            <w:tcBorders>
              <w:top w:val="single" w:sz="8" w:space="0" w:color="auto"/>
              <w:left w:val="nil"/>
              <w:bottom w:val="single" w:sz="8" w:space="0" w:color="auto"/>
              <w:right w:val="single" w:sz="4" w:space="0" w:color="auto"/>
            </w:tcBorders>
            <w:vAlign w:val="center"/>
            <w:hideMark/>
          </w:tcPr>
          <w:p w14:paraId="6F2D7FFA" w14:textId="77777777" w:rsidR="00F45CC1" w:rsidRDefault="00F45CC1" w:rsidP="00BD2BA1">
            <w:pPr>
              <w:spacing w:after="0" w:line="240" w:lineRule="auto"/>
              <w:jc w:val="center"/>
              <w:rPr>
                <w:rFonts w:ascii="Calibri" w:eastAsia="Times New Roman" w:hAnsi="Calibri" w:cs="Times New Roman"/>
                <w:b/>
                <w:bCs/>
                <w:color w:val="44546A"/>
                <w:lang w:eastAsia="tr-TR"/>
              </w:rPr>
            </w:pPr>
            <w:r>
              <w:rPr>
                <w:rFonts w:ascii="Calibri" w:eastAsia="Times New Roman" w:hAnsi="Calibri" w:cs="Times New Roman"/>
                <w:b/>
                <w:bCs/>
                <w:color w:val="44546A"/>
                <w:lang w:eastAsia="tr-TR"/>
              </w:rPr>
              <w:t>Material</w:t>
            </w:r>
          </w:p>
        </w:tc>
        <w:tc>
          <w:tcPr>
            <w:tcW w:w="709" w:type="dxa"/>
            <w:tcBorders>
              <w:top w:val="single" w:sz="8" w:space="0" w:color="auto"/>
              <w:left w:val="nil"/>
              <w:bottom w:val="single" w:sz="8" w:space="0" w:color="auto"/>
              <w:right w:val="single" w:sz="4" w:space="0" w:color="auto"/>
            </w:tcBorders>
            <w:vAlign w:val="center"/>
            <w:hideMark/>
          </w:tcPr>
          <w:p w14:paraId="3F939394" w14:textId="77777777" w:rsidR="00F45CC1" w:rsidRDefault="00F45CC1" w:rsidP="00BD2BA1">
            <w:pPr>
              <w:spacing w:after="0" w:line="240" w:lineRule="auto"/>
              <w:jc w:val="center"/>
              <w:rPr>
                <w:rFonts w:ascii="Calibri" w:eastAsia="Times New Roman" w:hAnsi="Calibri" w:cs="Times New Roman"/>
                <w:b/>
                <w:bCs/>
                <w:color w:val="44546A"/>
                <w:lang w:eastAsia="tr-TR"/>
              </w:rPr>
            </w:pPr>
            <w:r>
              <w:rPr>
                <w:rFonts w:ascii="Calibri" w:eastAsia="Times New Roman" w:hAnsi="Calibri" w:cs="Times New Roman"/>
                <w:b/>
                <w:bCs/>
                <w:color w:val="44546A"/>
                <w:lang w:eastAsia="tr-TR"/>
              </w:rPr>
              <w:t>TBO</w:t>
            </w:r>
          </w:p>
        </w:tc>
      </w:tr>
      <w:tr w:rsidR="00F45CC1" w14:paraId="6A809E67" w14:textId="77777777" w:rsidTr="00BD2BA1">
        <w:trPr>
          <w:trHeight w:val="1842"/>
        </w:trPr>
        <w:tc>
          <w:tcPr>
            <w:tcW w:w="1266" w:type="dxa"/>
            <w:tcBorders>
              <w:top w:val="nil"/>
              <w:left w:val="single" w:sz="8" w:space="0" w:color="auto"/>
              <w:bottom w:val="nil"/>
              <w:right w:val="nil"/>
            </w:tcBorders>
            <w:shd w:val="clear" w:color="auto" w:fill="B4C6E7"/>
            <w:vAlign w:val="center"/>
            <w:hideMark/>
          </w:tcPr>
          <w:p w14:paraId="364436DC" w14:textId="77777777" w:rsidR="00F45CC1" w:rsidRDefault="00F45CC1" w:rsidP="00BD2BA1">
            <w:pPr>
              <w:spacing w:after="0" w:line="240" w:lineRule="auto"/>
              <w:jc w:val="center"/>
              <w:rPr>
                <w:rFonts w:ascii="Calibri" w:eastAsia="Times New Roman" w:hAnsi="Calibri" w:cs="Times New Roman"/>
                <w:color w:val="000000"/>
                <w:lang w:eastAsia="tr-TR"/>
              </w:rPr>
            </w:pPr>
            <w:r>
              <w:rPr>
                <w:rFonts w:ascii="Calibri" w:eastAsia="Times New Roman" w:hAnsi="Calibri" w:cs="Times New Roman"/>
                <w:color w:val="000000"/>
                <w:lang w:eastAsia="tr-TR"/>
              </w:rPr>
              <w:t>Airmaster</w:t>
            </w:r>
          </w:p>
        </w:tc>
        <w:tc>
          <w:tcPr>
            <w:tcW w:w="1123" w:type="dxa"/>
            <w:shd w:val="clear" w:color="auto" w:fill="B4C6E7"/>
            <w:vAlign w:val="center"/>
            <w:hideMark/>
          </w:tcPr>
          <w:p w14:paraId="71F9662B" w14:textId="77777777" w:rsidR="00F45CC1" w:rsidRDefault="00F45CC1" w:rsidP="00BD2BA1">
            <w:pPr>
              <w:spacing w:after="0" w:line="240" w:lineRule="auto"/>
              <w:jc w:val="center"/>
              <w:rPr>
                <w:rFonts w:ascii="Calibri" w:eastAsia="Times New Roman" w:hAnsi="Calibri" w:cs="Times New Roman"/>
                <w:color w:val="000000"/>
                <w:lang w:eastAsia="tr-TR"/>
              </w:rPr>
            </w:pPr>
            <w:r>
              <w:rPr>
                <w:rFonts w:ascii="Calibri" w:eastAsia="Times New Roman" w:hAnsi="Calibri" w:cs="Times New Roman"/>
                <w:color w:val="000000"/>
                <w:lang w:eastAsia="tr-TR"/>
              </w:rPr>
              <w:t>AP420</w:t>
            </w:r>
          </w:p>
        </w:tc>
        <w:tc>
          <w:tcPr>
            <w:tcW w:w="1008" w:type="dxa"/>
            <w:shd w:val="clear" w:color="auto" w:fill="B4C6E7"/>
            <w:vAlign w:val="center"/>
            <w:hideMark/>
          </w:tcPr>
          <w:p w14:paraId="07D16E12" w14:textId="77777777" w:rsidR="00F45CC1" w:rsidRDefault="00F45CC1" w:rsidP="00BD2BA1">
            <w:pPr>
              <w:spacing w:after="0" w:line="240" w:lineRule="auto"/>
              <w:jc w:val="center"/>
              <w:rPr>
                <w:rFonts w:ascii="Calibri" w:eastAsia="Times New Roman" w:hAnsi="Calibri" w:cs="Times New Roman"/>
                <w:color w:val="000000"/>
                <w:lang w:eastAsia="tr-TR"/>
              </w:rPr>
            </w:pPr>
            <w:r>
              <w:rPr>
                <w:rFonts w:ascii="Calibri" w:eastAsia="Times New Roman" w:hAnsi="Calibri" w:cs="Times New Roman"/>
                <w:color w:val="000000"/>
                <w:lang w:eastAsia="tr-TR"/>
              </w:rPr>
              <w:t>2</w:t>
            </w:r>
          </w:p>
        </w:tc>
        <w:tc>
          <w:tcPr>
            <w:tcW w:w="1209" w:type="dxa"/>
            <w:shd w:val="clear" w:color="auto" w:fill="B4C6E7"/>
            <w:vAlign w:val="center"/>
            <w:hideMark/>
          </w:tcPr>
          <w:p w14:paraId="08785221" w14:textId="77777777" w:rsidR="00F45CC1" w:rsidRDefault="00F45CC1" w:rsidP="00BD2BA1">
            <w:pPr>
              <w:spacing w:after="0" w:line="240" w:lineRule="auto"/>
              <w:jc w:val="center"/>
              <w:rPr>
                <w:rFonts w:ascii="Calibri" w:eastAsia="Times New Roman" w:hAnsi="Calibri" w:cs="Times New Roman"/>
                <w:color w:val="000000"/>
                <w:lang w:eastAsia="tr-TR"/>
              </w:rPr>
            </w:pPr>
            <w:r>
              <w:rPr>
                <w:rFonts w:ascii="Calibri" w:eastAsia="Times New Roman" w:hAnsi="Calibri" w:cs="Times New Roman"/>
                <w:color w:val="000000"/>
                <w:lang w:eastAsia="tr-TR"/>
              </w:rPr>
              <w:t>120</w:t>
            </w:r>
          </w:p>
        </w:tc>
        <w:tc>
          <w:tcPr>
            <w:tcW w:w="1054" w:type="dxa"/>
            <w:shd w:val="clear" w:color="auto" w:fill="B4C6E7"/>
            <w:vAlign w:val="center"/>
            <w:hideMark/>
          </w:tcPr>
          <w:p w14:paraId="0AF36833" w14:textId="77777777" w:rsidR="00F45CC1" w:rsidRDefault="00F45CC1" w:rsidP="00BD2BA1">
            <w:pPr>
              <w:spacing w:after="0" w:line="240" w:lineRule="auto"/>
              <w:jc w:val="center"/>
              <w:rPr>
                <w:rFonts w:ascii="Calibri" w:eastAsia="Times New Roman" w:hAnsi="Calibri" w:cs="Times New Roman"/>
                <w:color w:val="000000"/>
                <w:lang w:eastAsia="tr-TR"/>
              </w:rPr>
            </w:pPr>
            <w:r>
              <w:rPr>
                <w:rFonts w:ascii="Calibri" w:eastAsia="Times New Roman" w:hAnsi="Calibri" w:cs="Times New Roman"/>
                <w:color w:val="000000"/>
                <w:lang w:eastAsia="tr-TR"/>
              </w:rPr>
              <w:t>3300</w:t>
            </w:r>
          </w:p>
        </w:tc>
        <w:tc>
          <w:tcPr>
            <w:tcW w:w="851" w:type="dxa"/>
            <w:shd w:val="clear" w:color="auto" w:fill="B4C6E7"/>
            <w:vAlign w:val="center"/>
            <w:hideMark/>
          </w:tcPr>
          <w:p w14:paraId="36F12673" w14:textId="77777777" w:rsidR="00F45CC1" w:rsidRDefault="00F45CC1" w:rsidP="00BD2BA1">
            <w:pPr>
              <w:spacing w:after="0" w:line="240" w:lineRule="auto"/>
              <w:jc w:val="center"/>
              <w:rPr>
                <w:rFonts w:ascii="Calibri" w:eastAsia="Times New Roman" w:hAnsi="Calibri" w:cs="Times New Roman"/>
                <w:color w:val="000000"/>
                <w:lang w:eastAsia="tr-TR"/>
              </w:rPr>
            </w:pPr>
            <w:r>
              <w:rPr>
                <w:rFonts w:ascii="Calibri" w:eastAsia="Times New Roman" w:hAnsi="Calibri" w:cs="Times New Roman"/>
                <w:color w:val="000000"/>
                <w:lang w:eastAsia="tr-TR"/>
              </w:rPr>
              <w:t>9,20</w:t>
            </w:r>
          </w:p>
        </w:tc>
        <w:tc>
          <w:tcPr>
            <w:tcW w:w="1134" w:type="dxa"/>
            <w:shd w:val="clear" w:color="auto" w:fill="B4C6E7"/>
            <w:vAlign w:val="center"/>
            <w:hideMark/>
          </w:tcPr>
          <w:p w14:paraId="5C5CCCE9" w14:textId="77777777" w:rsidR="00F45CC1" w:rsidRDefault="00F45CC1" w:rsidP="00BD2BA1">
            <w:pPr>
              <w:spacing w:after="0" w:line="240" w:lineRule="auto"/>
              <w:jc w:val="center"/>
              <w:rPr>
                <w:rFonts w:ascii="Calibri" w:eastAsia="Times New Roman" w:hAnsi="Calibri" w:cs="Times New Roman"/>
                <w:color w:val="000000"/>
                <w:lang w:eastAsia="tr-TR"/>
              </w:rPr>
            </w:pPr>
            <w:r>
              <w:rPr>
                <w:rFonts w:ascii="Calibri" w:eastAsia="Times New Roman" w:hAnsi="Calibri" w:cs="Times New Roman"/>
                <w:color w:val="000000"/>
                <w:lang w:eastAsia="tr-TR"/>
              </w:rPr>
              <w:t>162,5\ 172,7\ 177,8</w:t>
            </w:r>
          </w:p>
        </w:tc>
        <w:tc>
          <w:tcPr>
            <w:tcW w:w="1134" w:type="dxa"/>
            <w:shd w:val="clear" w:color="auto" w:fill="B4C6E7"/>
            <w:vAlign w:val="center"/>
            <w:hideMark/>
          </w:tcPr>
          <w:p w14:paraId="6F2DFD41" w14:textId="77777777" w:rsidR="00F45CC1" w:rsidRDefault="00F45CC1" w:rsidP="00BD2BA1">
            <w:pPr>
              <w:spacing w:after="0" w:line="240" w:lineRule="auto"/>
              <w:jc w:val="center"/>
              <w:rPr>
                <w:rFonts w:ascii="Calibri" w:eastAsia="Times New Roman" w:hAnsi="Calibri" w:cs="Times New Roman"/>
                <w:color w:val="000000"/>
                <w:lang w:eastAsia="tr-TR"/>
              </w:rPr>
            </w:pPr>
            <w:r>
              <w:rPr>
                <w:rFonts w:ascii="Calibri" w:eastAsia="Times New Roman" w:hAnsi="Calibri" w:cs="Times New Roman"/>
                <w:color w:val="000000"/>
                <w:lang w:eastAsia="tr-TR"/>
              </w:rPr>
              <w:t>Rotax 912, 912S, 914 Jabiru 2200 and 3300</w:t>
            </w:r>
          </w:p>
        </w:tc>
        <w:tc>
          <w:tcPr>
            <w:tcW w:w="1701" w:type="dxa"/>
            <w:shd w:val="clear" w:color="auto" w:fill="B4C6E7"/>
            <w:vAlign w:val="center"/>
            <w:hideMark/>
          </w:tcPr>
          <w:p w14:paraId="5259950F" w14:textId="77777777" w:rsidR="00F45CC1" w:rsidRDefault="00F45CC1" w:rsidP="00BD2BA1">
            <w:pPr>
              <w:spacing w:after="0" w:line="240" w:lineRule="auto"/>
              <w:jc w:val="center"/>
              <w:rPr>
                <w:rFonts w:ascii="Calibri" w:eastAsia="Times New Roman" w:hAnsi="Calibri" w:cs="Times New Roman"/>
                <w:color w:val="000000"/>
                <w:lang w:eastAsia="tr-TR"/>
              </w:rPr>
            </w:pPr>
            <w:r>
              <w:rPr>
                <w:rFonts w:ascii="Calibri" w:eastAsia="Times New Roman" w:hAnsi="Calibri" w:cs="Times New Roman"/>
                <w:color w:val="000000"/>
                <w:lang w:eastAsia="tr-TR"/>
              </w:rPr>
              <w:t>Constant Speed Propeller(electric)</w:t>
            </w:r>
          </w:p>
        </w:tc>
        <w:tc>
          <w:tcPr>
            <w:tcW w:w="1276" w:type="dxa"/>
            <w:shd w:val="clear" w:color="auto" w:fill="B4C6E7"/>
            <w:vAlign w:val="center"/>
            <w:hideMark/>
          </w:tcPr>
          <w:p w14:paraId="51B83066" w14:textId="77777777" w:rsidR="00F45CC1" w:rsidRDefault="00F45CC1" w:rsidP="00BD2BA1">
            <w:pPr>
              <w:spacing w:after="0" w:line="240" w:lineRule="auto"/>
              <w:jc w:val="center"/>
              <w:rPr>
                <w:rFonts w:ascii="Calibri" w:eastAsia="Times New Roman" w:hAnsi="Calibri" w:cs="Times New Roman"/>
                <w:color w:val="000000"/>
                <w:lang w:eastAsia="tr-TR"/>
              </w:rPr>
            </w:pPr>
            <w:r>
              <w:rPr>
                <w:rFonts w:ascii="Calibri" w:eastAsia="Times New Roman" w:hAnsi="Calibri" w:cs="Times New Roman"/>
                <w:color w:val="000000"/>
                <w:lang w:eastAsia="tr-TR"/>
              </w:rPr>
              <w:t> </w:t>
            </w:r>
          </w:p>
        </w:tc>
        <w:tc>
          <w:tcPr>
            <w:tcW w:w="1417" w:type="dxa"/>
            <w:shd w:val="clear" w:color="auto" w:fill="B4C6E7"/>
            <w:vAlign w:val="center"/>
            <w:hideMark/>
          </w:tcPr>
          <w:p w14:paraId="22258BA1" w14:textId="77777777" w:rsidR="00F45CC1" w:rsidRDefault="00F45CC1" w:rsidP="00BD2BA1">
            <w:pPr>
              <w:spacing w:after="0" w:line="240" w:lineRule="auto"/>
              <w:jc w:val="center"/>
              <w:rPr>
                <w:rFonts w:ascii="Calibri" w:eastAsia="Times New Roman" w:hAnsi="Calibri" w:cs="Times New Roman"/>
                <w:color w:val="000000"/>
                <w:lang w:eastAsia="tr-TR"/>
              </w:rPr>
            </w:pPr>
            <w:r>
              <w:rPr>
                <w:rFonts w:ascii="Calibri" w:eastAsia="Times New Roman" w:hAnsi="Calibri" w:cs="Times New Roman"/>
                <w:color w:val="000000"/>
                <w:lang w:eastAsia="tr-TR"/>
              </w:rPr>
              <w:t> </w:t>
            </w:r>
          </w:p>
        </w:tc>
        <w:tc>
          <w:tcPr>
            <w:tcW w:w="1134" w:type="dxa"/>
            <w:shd w:val="clear" w:color="auto" w:fill="B4C6E7"/>
            <w:vAlign w:val="center"/>
            <w:hideMark/>
          </w:tcPr>
          <w:p w14:paraId="156A5969" w14:textId="77777777" w:rsidR="00F45CC1" w:rsidRDefault="00F45CC1" w:rsidP="00BD2BA1">
            <w:pPr>
              <w:spacing w:after="0" w:line="240" w:lineRule="auto"/>
              <w:jc w:val="center"/>
              <w:rPr>
                <w:rFonts w:ascii="Calibri" w:eastAsia="Times New Roman" w:hAnsi="Calibri" w:cs="Times New Roman"/>
                <w:color w:val="000000"/>
                <w:lang w:eastAsia="tr-TR"/>
              </w:rPr>
            </w:pPr>
            <w:r>
              <w:rPr>
                <w:rFonts w:ascii="Calibri" w:eastAsia="Times New Roman" w:hAnsi="Calibri" w:cs="Times New Roman"/>
                <w:color w:val="000000"/>
                <w:lang w:eastAsia="tr-TR"/>
              </w:rPr>
              <w:t> </w:t>
            </w:r>
          </w:p>
        </w:tc>
        <w:tc>
          <w:tcPr>
            <w:tcW w:w="709" w:type="dxa"/>
            <w:shd w:val="clear" w:color="auto" w:fill="B4C6E7"/>
            <w:vAlign w:val="center"/>
            <w:hideMark/>
          </w:tcPr>
          <w:p w14:paraId="2BF4D448" w14:textId="77777777" w:rsidR="00F45CC1" w:rsidRDefault="00F45CC1" w:rsidP="00BD2BA1">
            <w:pPr>
              <w:spacing w:after="0" w:line="240" w:lineRule="auto"/>
              <w:jc w:val="center"/>
              <w:rPr>
                <w:rFonts w:ascii="Calibri" w:eastAsia="Times New Roman" w:hAnsi="Calibri" w:cs="Times New Roman"/>
                <w:color w:val="000000"/>
                <w:lang w:val="tr-TR" w:eastAsia="tr-TR"/>
              </w:rPr>
            </w:pPr>
            <w:r>
              <w:rPr>
                <w:rFonts w:ascii="Calibri" w:eastAsia="Times New Roman" w:hAnsi="Calibri" w:cs="Times New Roman"/>
                <w:color w:val="000000"/>
                <w:lang w:eastAsia="tr-TR"/>
              </w:rPr>
              <w:t> </w:t>
            </w:r>
          </w:p>
        </w:tc>
      </w:tr>
      <w:tr w:rsidR="00F45CC1" w14:paraId="40E4C5D1" w14:textId="77777777" w:rsidTr="00BD2BA1">
        <w:trPr>
          <w:trHeight w:val="799"/>
        </w:trPr>
        <w:tc>
          <w:tcPr>
            <w:tcW w:w="1266" w:type="dxa"/>
            <w:vMerge w:val="restart"/>
            <w:tcBorders>
              <w:top w:val="single" w:sz="8" w:space="0" w:color="auto"/>
              <w:left w:val="single" w:sz="8" w:space="0" w:color="auto"/>
              <w:bottom w:val="nil"/>
              <w:right w:val="nil"/>
            </w:tcBorders>
            <w:shd w:val="clear" w:color="auto" w:fill="F8CBAD"/>
            <w:vAlign w:val="center"/>
            <w:hideMark/>
          </w:tcPr>
          <w:p w14:paraId="6349C3DC" w14:textId="77777777" w:rsidR="00F45CC1" w:rsidRDefault="00F45CC1" w:rsidP="00BD2BA1">
            <w:pPr>
              <w:spacing w:after="0" w:line="240" w:lineRule="auto"/>
              <w:jc w:val="center"/>
              <w:rPr>
                <w:rFonts w:ascii="Calibri" w:eastAsia="Times New Roman" w:hAnsi="Calibri" w:cs="Times New Roman"/>
                <w:color w:val="000000"/>
                <w:lang w:eastAsia="tr-TR"/>
              </w:rPr>
            </w:pPr>
            <w:r>
              <w:rPr>
                <w:rFonts w:ascii="Calibri" w:eastAsia="Times New Roman" w:hAnsi="Calibri" w:cs="Times New Roman"/>
                <w:color w:val="000000"/>
                <w:lang w:eastAsia="tr-TR"/>
              </w:rPr>
              <w:t>Hoffman</w:t>
            </w:r>
          </w:p>
        </w:tc>
        <w:tc>
          <w:tcPr>
            <w:tcW w:w="1123" w:type="dxa"/>
            <w:tcBorders>
              <w:top w:val="single" w:sz="8" w:space="0" w:color="auto"/>
              <w:left w:val="nil"/>
              <w:bottom w:val="nil"/>
              <w:right w:val="nil"/>
            </w:tcBorders>
            <w:shd w:val="clear" w:color="auto" w:fill="F8CBAD"/>
            <w:vAlign w:val="center"/>
            <w:hideMark/>
          </w:tcPr>
          <w:p w14:paraId="1FEBC516" w14:textId="77777777" w:rsidR="00F45CC1" w:rsidRDefault="00F45CC1" w:rsidP="00BD2BA1">
            <w:pPr>
              <w:spacing w:after="0" w:line="240" w:lineRule="auto"/>
              <w:jc w:val="center"/>
              <w:rPr>
                <w:rFonts w:ascii="Calibri" w:eastAsia="Times New Roman" w:hAnsi="Calibri" w:cs="Times New Roman"/>
                <w:color w:val="000000"/>
                <w:lang w:eastAsia="tr-TR"/>
              </w:rPr>
            </w:pPr>
            <w:r>
              <w:rPr>
                <w:rFonts w:ascii="Calibri" w:eastAsia="Times New Roman" w:hAnsi="Calibri" w:cs="Times New Roman"/>
                <w:color w:val="000000"/>
                <w:lang w:eastAsia="tr-TR"/>
              </w:rPr>
              <w:t>HO-V 62</w:t>
            </w:r>
          </w:p>
        </w:tc>
        <w:tc>
          <w:tcPr>
            <w:tcW w:w="1008" w:type="dxa"/>
            <w:tcBorders>
              <w:top w:val="single" w:sz="8" w:space="0" w:color="auto"/>
              <w:left w:val="nil"/>
              <w:bottom w:val="nil"/>
              <w:right w:val="nil"/>
            </w:tcBorders>
            <w:shd w:val="clear" w:color="auto" w:fill="F8CBAD"/>
            <w:vAlign w:val="center"/>
            <w:hideMark/>
          </w:tcPr>
          <w:p w14:paraId="32F4A1A1" w14:textId="77777777" w:rsidR="00F45CC1" w:rsidRDefault="00F45CC1" w:rsidP="00BD2BA1">
            <w:pPr>
              <w:spacing w:after="0" w:line="240" w:lineRule="auto"/>
              <w:jc w:val="center"/>
              <w:rPr>
                <w:rFonts w:ascii="Calibri" w:eastAsia="Times New Roman" w:hAnsi="Calibri" w:cs="Times New Roman"/>
                <w:color w:val="000000"/>
                <w:lang w:eastAsia="tr-TR"/>
              </w:rPr>
            </w:pPr>
            <w:r>
              <w:rPr>
                <w:rFonts w:ascii="Calibri" w:eastAsia="Times New Roman" w:hAnsi="Calibri" w:cs="Times New Roman"/>
                <w:color w:val="000000"/>
                <w:lang w:eastAsia="tr-TR"/>
              </w:rPr>
              <w:t>2</w:t>
            </w:r>
          </w:p>
        </w:tc>
        <w:tc>
          <w:tcPr>
            <w:tcW w:w="1209" w:type="dxa"/>
            <w:tcBorders>
              <w:top w:val="single" w:sz="8" w:space="0" w:color="auto"/>
              <w:left w:val="nil"/>
              <w:bottom w:val="nil"/>
              <w:right w:val="nil"/>
            </w:tcBorders>
            <w:shd w:val="clear" w:color="auto" w:fill="F8CBAD"/>
            <w:vAlign w:val="center"/>
            <w:hideMark/>
          </w:tcPr>
          <w:p w14:paraId="6DE95FA6" w14:textId="77777777" w:rsidR="00F45CC1" w:rsidRDefault="00F45CC1" w:rsidP="00BD2BA1">
            <w:pPr>
              <w:spacing w:after="0" w:line="240" w:lineRule="auto"/>
              <w:jc w:val="center"/>
              <w:rPr>
                <w:rFonts w:ascii="Calibri" w:eastAsia="Times New Roman" w:hAnsi="Calibri" w:cs="Times New Roman"/>
                <w:color w:val="000000"/>
                <w:lang w:eastAsia="tr-TR"/>
              </w:rPr>
            </w:pPr>
            <w:r>
              <w:rPr>
                <w:rFonts w:ascii="Calibri" w:eastAsia="Times New Roman" w:hAnsi="Calibri" w:cs="Times New Roman"/>
                <w:color w:val="000000"/>
                <w:lang w:eastAsia="tr-TR"/>
              </w:rPr>
              <w:t>100</w:t>
            </w:r>
          </w:p>
        </w:tc>
        <w:tc>
          <w:tcPr>
            <w:tcW w:w="1054" w:type="dxa"/>
            <w:tcBorders>
              <w:top w:val="single" w:sz="8" w:space="0" w:color="auto"/>
              <w:left w:val="nil"/>
              <w:bottom w:val="nil"/>
              <w:right w:val="nil"/>
            </w:tcBorders>
            <w:shd w:val="clear" w:color="auto" w:fill="F8CBAD"/>
            <w:vAlign w:val="center"/>
            <w:hideMark/>
          </w:tcPr>
          <w:p w14:paraId="2D074C0E" w14:textId="77777777" w:rsidR="00F45CC1" w:rsidRDefault="00F45CC1" w:rsidP="00BD2BA1">
            <w:pPr>
              <w:spacing w:after="0" w:line="240" w:lineRule="auto"/>
              <w:jc w:val="center"/>
              <w:rPr>
                <w:rFonts w:ascii="Calibri" w:eastAsia="Times New Roman" w:hAnsi="Calibri" w:cs="Times New Roman"/>
                <w:color w:val="000000"/>
                <w:lang w:eastAsia="tr-TR"/>
              </w:rPr>
            </w:pPr>
            <w:r>
              <w:rPr>
                <w:rFonts w:ascii="Calibri" w:eastAsia="Times New Roman" w:hAnsi="Calibri" w:cs="Times New Roman"/>
                <w:color w:val="000000"/>
                <w:lang w:eastAsia="tr-TR"/>
              </w:rPr>
              <w:t>3600</w:t>
            </w:r>
          </w:p>
        </w:tc>
        <w:tc>
          <w:tcPr>
            <w:tcW w:w="851" w:type="dxa"/>
            <w:tcBorders>
              <w:top w:val="single" w:sz="8" w:space="0" w:color="auto"/>
              <w:left w:val="nil"/>
              <w:bottom w:val="nil"/>
              <w:right w:val="nil"/>
            </w:tcBorders>
            <w:shd w:val="clear" w:color="auto" w:fill="F8CBAD"/>
            <w:vAlign w:val="center"/>
            <w:hideMark/>
          </w:tcPr>
          <w:p w14:paraId="0BFD8C88" w14:textId="77777777" w:rsidR="00F45CC1" w:rsidRDefault="00F45CC1" w:rsidP="00BD2BA1">
            <w:pPr>
              <w:spacing w:after="0" w:line="240" w:lineRule="auto"/>
              <w:jc w:val="center"/>
              <w:rPr>
                <w:rFonts w:ascii="Calibri" w:eastAsia="Times New Roman" w:hAnsi="Calibri" w:cs="Times New Roman"/>
                <w:color w:val="000000"/>
                <w:lang w:eastAsia="tr-TR"/>
              </w:rPr>
            </w:pPr>
            <w:r>
              <w:rPr>
                <w:rFonts w:ascii="Calibri" w:eastAsia="Times New Roman" w:hAnsi="Calibri" w:cs="Times New Roman"/>
                <w:color w:val="000000"/>
                <w:lang w:eastAsia="tr-TR"/>
              </w:rPr>
              <w:t>11</w:t>
            </w:r>
          </w:p>
        </w:tc>
        <w:tc>
          <w:tcPr>
            <w:tcW w:w="1134" w:type="dxa"/>
            <w:tcBorders>
              <w:top w:val="single" w:sz="8" w:space="0" w:color="auto"/>
              <w:left w:val="nil"/>
              <w:bottom w:val="nil"/>
              <w:right w:val="nil"/>
            </w:tcBorders>
            <w:shd w:val="clear" w:color="auto" w:fill="F8CBAD"/>
            <w:vAlign w:val="center"/>
            <w:hideMark/>
          </w:tcPr>
          <w:p w14:paraId="1904EFE9" w14:textId="77777777" w:rsidR="00F45CC1" w:rsidRDefault="00F45CC1" w:rsidP="00BD2BA1">
            <w:pPr>
              <w:spacing w:after="0" w:line="240" w:lineRule="auto"/>
              <w:jc w:val="center"/>
              <w:rPr>
                <w:rFonts w:ascii="Calibri" w:eastAsia="Times New Roman" w:hAnsi="Calibri" w:cs="Times New Roman"/>
                <w:color w:val="000000"/>
                <w:lang w:eastAsia="tr-TR"/>
              </w:rPr>
            </w:pPr>
            <w:r>
              <w:rPr>
                <w:rFonts w:ascii="Calibri" w:eastAsia="Times New Roman" w:hAnsi="Calibri" w:cs="Times New Roman"/>
                <w:color w:val="000000"/>
                <w:lang w:eastAsia="tr-TR"/>
              </w:rPr>
              <w:t>170</w:t>
            </w:r>
          </w:p>
        </w:tc>
        <w:tc>
          <w:tcPr>
            <w:tcW w:w="1134" w:type="dxa"/>
            <w:vMerge w:val="restart"/>
            <w:tcBorders>
              <w:top w:val="single" w:sz="8" w:space="0" w:color="auto"/>
              <w:left w:val="nil"/>
              <w:bottom w:val="nil"/>
              <w:right w:val="nil"/>
            </w:tcBorders>
            <w:shd w:val="clear" w:color="auto" w:fill="F8CBAD"/>
            <w:vAlign w:val="center"/>
            <w:hideMark/>
          </w:tcPr>
          <w:p w14:paraId="6D748174" w14:textId="77777777" w:rsidR="00F45CC1" w:rsidRDefault="00F45CC1" w:rsidP="00BD2BA1">
            <w:pPr>
              <w:spacing w:after="0" w:line="240" w:lineRule="auto"/>
              <w:jc w:val="center"/>
              <w:rPr>
                <w:rFonts w:ascii="Calibri" w:eastAsia="Times New Roman" w:hAnsi="Calibri" w:cs="Times New Roman"/>
                <w:color w:val="000000"/>
                <w:lang w:eastAsia="tr-TR"/>
              </w:rPr>
            </w:pPr>
            <w:r>
              <w:rPr>
                <w:rFonts w:ascii="Calibri" w:eastAsia="Times New Roman" w:hAnsi="Calibri" w:cs="Times New Roman"/>
                <w:color w:val="000000"/>
                <w:lang w:eastAsia="tr-TR"/>
              </w:rPr>
              <w:t>Rotax 912(), 914()</w:t>
            </w:r>
          </w:p>
        </w:tc>
        <w:tc>
          <w:tcPr>
            <w:tcW w:w="1701" w:type="dxa"/>
            <w:tcBorders>
              <w:top w:val="single" w:sz="8" w:space="0" w:color="auto"/>
              <w:left w:val="nil"/>
              <w:bottom w:val="nil"/>
              <w:right w:val="nil"/>
            </w:tcBorders>
            <w:shd w:val="clear" w:color="auto" w:fill="F8CBAD"/>
            <w:vAlign w:val="center"/>
            <w:hideMark/>
          </w:tcPr>
          <w:p w14:paraId="299727BE" w14:textId="77777777" w:rsidR="00F45CC1" w:rsidRDefault="00F45CC1" w:rsidP="00BD2BA1">
            <w:pPr>
              <w:spacing w:after="0" w:line="240" w:lineRule="auto"/>
              <w:jc w:val="center"/>
              <w:rPr>
                <w:rFonts w:ascii="Calibri" w:eastAsia="Times New Roman" w:hAnsi="Calibri" w:cs="Times New Roman"/>
                <w:color w:val="000000"/>
                <w:lang w:eastAsia="tr-TR"/>
              </w:rPr>
            </w:pPr>
            <w:r>
              <w:rPr>
                <w:rFonts w:ascii="Calibri" w:eastAsia="Times New Roman" w:hAnsi="Calibri" w:cs="Times New Roman"/>
                <w:color w:val="000000"/>
                <w:lang w:eastAsia="tr-TR"/>
              </w:rPr>
              <w:t>Mechanical variable</w:t>
            </w:r>
            <w:r>
              <w:rPr>
                <w:rFonts w:ascii="Calibri" w:eastAsia="Times New Roman" w:hAnsi="Calibri" w:cs="Times New Roman"/>
                <w:color w:val="000000"/>
                <w:lang w:eastAsia="tr-TR"/>
              </w:rPr>
              <w:br/>
              <w:t>pitch propeller</w:t>
            </w:r>
          </w:p>
        </w:tc>
        <w:tc>
          <w:tcPr>
            <w:tcW w:w="1276" w:type="dxa"/>
            <w:vMerge w:val="restart"/>
            <w:tcBorders>
              <w:top w:val="single" w:sz="8" w:space="0" w:color="auto"/>
              <w:left w:val="nil"/>
              <w:bottom w:val="nil"/>
              <w:right w:val="nil"/>
            </w:tcBorders>
            <w:shd w:val="clear" w:color="auto" w:fill="F8CBAD"/>
            <w:vAlign w:val="center"/>
            <w:hideMark/>
          </w:tcPr>
          <w:p w14:paraId="26DC6D61" w14:textId="77777777" w:rsidR="00F45CC1" w:rsidRDefault="00F45CC1" w:rsidP="00BD2BA1">
            <w:pPr>
              <w:spacing w:after="0" w:line="240" w:lineRule="auto"/>
              <w:jc w:val="center"/>
              <w:rPr>
                <w:rFonts w:ascii="Calibri" w:eastAsia="Times New Roman" w:hAnsi="Calibri" w:cs="Times New Roman"/>
                <w:color w:val="000000"/>
                <w:lang w:eastAsia="tr-TR"/>
              </w:rPr>
            </w:pPr>
            <w:r>
              <w:rPr>
                <w:rFonts w:ascii="Calibri" w:eastAsia="Times New Roman" w:hAnsi="Calibri" w:cs="Times New Roman"/>
                <w:color w:val="000000"/>
                <w:lang w:eastAsia="tr-TR"/>
              </w:rPr>
              <w:t>EASA and FAA</w:t>
            </w:r>
          </w:p>
        </w:tc>
        <w:tc>
          <w:tcPr>
            <w:tcW w:w="1417" w:type="dxa"/>
            <w:tcBorders>
              <w:top w:val="single" w:sz="8" w:space="0" w:color="auto"/>
              <w:left w:val="nil"/>
              <w:bottom w:val="nil"/>
              <w:right w:val="nil"/>
            </w:tcBorders>
            <w:shd w:val="clear" w:color="auto" w:fill="F8CBAD"/>
            <w:vAlign w:val="center"/>
            <w:hideMark/>
          </w:tcPr>
          <w:p w14:paraId="715CF568" w14:textId="77777777" w:rsidR="00F45CC1" w:rsidRDefault="00F45CC1" w:rsidP="00BD2BA1">
            <w:pPr>
              <w:spacing w:after="0" w:line="240" w:lineRule="auto"/>
              <w:jc w:val="center"/>
              <w:rPr>
                <w:rFonts w:ascii="Calibri" w:eastAsia="Times New Roman" w:hAnsi="Calibri" w:cs="Times New Roman"/>
                <w:color w:val="000000"/>
                <w:lang w:eastAsia="tr-TR"/>
              </w:rPr>
            </w:pPr>
            <w:r>
              <w:rPr>
                <w:rFonts w:ascii="Calibri" w:eastAsia="Times New Roman" w:hAnsi="Calibri" w:cs="Times New Roman"/>
                <w:color w:val="000000"/>
                <w:lang w:eastAsia="tr-TR"/>
              </w:rPr>
              <w:t> </w:t>
            </w:r>
          </w:p>
        </w:tc>
        <w:tc>
          <w:tcPr>
            <w:tcW w:w="1134" w:type="dxa"/>
            <w:vMerge w:val="restart"/>
            <w:tcBorders>
              <w:top w:val="single" w:sz="8" w:space="0" w:color="auto"/>
              <w:left w:val="nil"/>
              <w:bottom w:val="nil"/>
              <w:right w:val="nil"/>
            </w:tcBorders>
            <w:shd w:val="clear" w:color="auto" w:fill="F8CBAD"/>
            <w:vAlign w:val="center"/>
            <w:hideMark/>
          </w:tcPr>
          <w:p w14:paraId="163F8873" w14:textId="77777777" w:rsidR="00F45CC1" w:rsidRDefault="00F45CC1" w:rsidP="00BD2BA1">
            <w:pPr>
              <w:spacing w:after="0" w:line="240" w:lineRule="auto"/>
              <w:jc w:val="center"/>
              <w:rPr>
                <w:rFonts w:ascii="Calibri" w:eastAsia="Times New Roman" w:hAnsi="Calibri" w:cs="Times New Roman"/>
                <w:color w:val="000000"/>
                <w:lang w:eastAsia="tr-TR"/>
              </w:rPr>
            </w:pPr>
            <w:r>
              <w:rPr>
                <w:rFonts w:ascii="Calibri" w:eastAsia="Times New Roman" w:hAnsi="Calibri" w:cs="Times New Roman"/>
                <w:color w:val="000000"/>
                <w:lang w:eastAsia="tr-TR"/>
              </w:rPr>
              <w:t>Wood-Composite</w:t>
            </w:r>
          </w:p>
        </w:tc>
        <w:tc>
          <w:tcPr>
            <w:tcW w:w="709" w:type="dxa"/>
            <w:tcBorders>
              <w:top w:val="single" w:sz="8" w:space="0" w:color="auto"/>
              <w:left w:val="nil"/>
              <w:bottom w:val="nil"/>
              <w:right w:val="nil"/>
            </w:tcBorders>
            <w:shd w:val="clear" w:color="auto" w:fill="F8CBAD"/>
            <w:vAlign w:val="center"/>
            <w:hideMark/>
          </w:tcPr>
          <w:p w14:paraId="1E626C63" w14:textId="77777777" w:rsidR="00F45CC1" w:rsidRDefault="00F45CC1" w:rsidP="00BD2BA1">
            <w:pPr>
              <w:spacing w:after="0" w:line="240" w:lineRule="auto"/>
              <w:jc w:val="center"/>
              <w:rPr>
                <w:rFonts w:ascii="Calibri" w:eastAsia="Times New Roman" w:hAnsi="Calibri" w:cs="Times New Roman"/>
                <w:color w:val="000000"/>
                <w:lang w:val="tr-TR" w:eastAsia="tr-TR"/>
              </w:rPr>
            </w:pPr>
            <w:r>
              <w:rPr>
                <w:rFonts w:ascii="Calibri" w:eastAsia="Times New Roman" w:hAnsi="Calibri" w:cs="Times New Roman"/>
                <w:color w:val="000000"/>
                <w:lang w:eastAsia="tr-TR"/>
              </w:rPr>
              <w:t>1500</w:t>
            </w:r>
          </w:p>
        </w:tc>
      </w:tr>
      <w:tr w:rsidR="00F45CC1" w14:paraId="2360C9FF" w14:textId="77777777" w:rsidTr="00BD2BA1">
        <w:trPr>
          <w:trHeight w:val="410"/>
        </w:trPr>
        <w:tc>
          <w:tcPr>
            <w:tcW w:w="1266" w:type="dxa"/>
            <w:vMerge/>
            <w:tcBorders>
              <w:top w:val="single" w:sz="8" w:space="0" w:color="auto"/>
              <w:left w:val="single" w:sz="8" w:space="0" w:color="auto"/>
              <w:bottom w:val="nil"/>
              <w:right w:val="nil"/>
            </w:tcBorders>
            <w:vAlign w:val="center"/>
            <w:hideMark/>
          </w:tcPr>
          <w:p w14:paraId="2385B114" w14:textId="77777777" w:rsidR="00F45CC1" w:rsidRDefault="00F45CC1" w:rsidP="00BD2BA1">
            <w:pPr>
              <w:spacing w:after="0"/>
              <w:rPr>
                <w:rFonts w:ascii="Calibri" w:eastAsia="Times New Roman" w:hAnsi="Calibri" w:cs="Times New Roman"/>
                <w:color w:val="000000"/>
                <w:lang w:eastAsia="tr-TR"/>
              </w:rPr>
            </w:pPr>
          </w:p>
        </w:tc>
        <w:tc>
          <w:tcPr>
            <w:tcW w:w="1123" w:type="dxa"/>
            <w:shd w:val="clear" w:color="auto" w:fill="F8CBAD"/>
            <w:vAlign w:val="center"/>
            <w:hideMark/>
          </w:tcPr>
          <w:p w14:paraId="5AE7110C" w14:textId="77777777" w:rsidR="00F45CC1" w:rsidRDefault="00F45CC1" w:rsidP="00BD2BA1">
            <w:pPr>
              <w:spacing w:after="0" w:line="240" w:lineRule="auto"/>
              <w:jc w:val="center"/>
              <w:rPr>
                <w:rFonts w:ascii="Calibri" w:eastAsia="Times New Roman" w:hAnsi="Calibri" w:cs="Times New Roman"/>
                <w:color w:val="000000"/>
                <w:lang w:eastAsia="tr-TR"/>
              </w:rPr>
            </w:pPr>
            <w:r>
              <w:rPr>
                <w:rFonts w:ascii="Calibri" w:eastAsia="Times New Roman" w:hAnsi="Calibri" w:cs="Times New Roman"/>
                <w:color w:val="000000"/>
                <w:lang w:eastAsia="tr-TR"/>
              </w:rPr>
              <w:t>HO-V 352</w:t>
            </w:r>
          </w:p>
        </w:tc>
        <w:tc>
          <w:tcPr>
            <w:tcW w:w="1008" w:type="dxa"/>
            <w:shd w:val="clear" w:color="auto" w:fill="F8CBAD"/>
            <w:vAlign w:val="center"/>
            <w:hideMark/>
          </w:tcPr>
          <w:p w14:paraId="6D85EFD2" w14:textId="77777777" w:rsidR="00F45CC1" w:rsidRDefault="00F45CC1" w:rsidP="00BD2BA1">
            <w:pPr>
              <w:spacing w:after="0" w:line="240" w:lineRule="auto"/>
              <w:jc w:val="center"/>
              <w:rPr>
                <w:rFonts w:ascii="Calibri" w:eastAsia="Times New Roman" w:hAnsi="Calibri" w:cs="Times New Roman"/>
                <w:color w:val="000000"/>
                <w:lang w:eastAsia="tr-TR"/>
              </w:rPr>
            </w:pPr>
            <w:r>
              <w:rPr>
                <w:rFonts w:ascii="Calibri" w:eastAsia="Times New Roman" w:hAnsi="Calibri" w:cs="Times New Roman"/>
                <w:color w:val="000000"/>
                <w:lang w:eastAsia="tr-TR"/>
              </w:rPr>
              <w:t>2</w:t>
            </w:r>
          </w:p>
        </w:tc>
        <w:tc>
          <w:tcPr>
            <w:tcW w:w="1209" w:type="dxa"/>
            <w:shd w:val="clear" w:color="auto" w:fill="F8CBAD"/>
            <w:vAlign w:val="center"/>
            <w:hideMark/>
          </w:tcPr>
          <w:p w14:paraId="464E2BCC" w14:textId="77777777" w:rsidR="00F45CC1" w:rsidRDefault="00F45CC1" w:rsidP="00BD2BA1">
            <w:pPr>
              <w:spacing w:after="0" w:line="240" w:lineRule="auto"/>
              <w:jc w:val="center"/>
              <w:rPr>
                <w:rFonts w:ascii="Calibri" w:eastAsia="Times New Roman" w:hAnsi="Calibri" w:cs="Times New Roman"/>
                <w:color w:val="000000"/>
                <w:lang w:eastAsia="tr-TR"/>
              </w:rPr>
            </w:pPr>
            <w:r>
              <w:rPr>
                <w:rFonts w:ascii="Calibri" w:eastAsia="Times New Roman" w:hAnsi="Calibri" w:cs="Times New Roman"/>
                <w:color w:val="000000"/>
                <w:lang w:eastAsia="tr-TR"/>
              </w:rPr>
              <w:t>122,37</w:t>
            </w:r>
          </w:p>
        </w:tc>
        <w:tc>
          <w:tcPr>
            <w:tcW w:w="1054" w:type="dxa"/>
            <w:shd w:val="clear" w:color="auto" w:fill="F8CBAD"/>
            <w:vAlign w:val="center"/>
            <w:hideMark/>
          </w:tcPr>
          <w:p w14:paraId="3FF30927" w14:textId="77777777" w:rsidR="00F45CC1" w:rsidRDefault="00F45CC1" w:rsidP="00BD2BA1">
            <w:pPr>
              <w:spacing w:after="0" w:line="240" w:lineRule="auto"/>
              <w:jc w:val="center"/>
              <w:rPr>
                <w:rFonts w:ascii="Calibri" w:eastAsia="Times New Roman" w:hAnsi="Calibri" w:cs="Times New Roman"/>
                <w:color w:val="000000"/>
                <w:lang w:eastAsia="tr-TR"/>
              </w:rPr>
            </w:pPr>
            <w:r>
              <w:rPr>
                <w:rFonts w:ascii="Calibri" w:eastAsia="Times New Roman" w:hAnsi="Calibri" w:cs="Times New Roman"/>
                <w:color w:val="000000"/>
                <w:lang w:eastAsia="tr-TR"/>
              </w:rPr>
              <w:t>2700</w:t>
            </w:r>
          </w:p>
        </w:tc>
        <w:tc>
          <w:tcPr>
            <w:tcW w:w="851" w:type="dxa"/>
            <w:shd w:val="clear" w:color="auto" w:fill="F8CBAD"/>
            <w:vAlign w:val="center"/>
            <w:hideMark/>
          </w:tcPr>
          <w:p w14:paraId="69B2E10D" w14:textId="77777777" w:rsidR="00F45CC1" w:rsidRDefault="00F45CC1" w:rsidP="00BD2BA1">
            <w:pPr>
              <w:spacing w:after="0" w:line="240" w:lineRule="auto"/>
              <w:jc w:val="center"/>
              <w:rPr>
                <w:rFonts w:ascii="Calibri" w:eastAsia="Times New Roman" w:hAnsi="Calibri" w:cs="Times New Roman"/>
                <w:color w:val="000000"/>
                <w:lang w:eastAsia="tr-TR"/>
              </w:rPr>
            </w:pPr>
            <w:r>
              <w:rPr>
                <w:rFonts w:ascii="Calibri" w:eastAsia="Times New Roman" w:hAnsi="Calibri" w:cs="Times New Roman"/>
                <w:color w:val="000000"/>
                <w:lang w:eastAsia="tr-TR"/>
              </w:rPr>
              <w:t>11,18</w:t>
            </w:r>
          </w:p>
        </w:tc>
        <w:tc>
          <w:tcPr>
            <w:tcW w:w="1134" w:type="dxa"/>
            <w:shd w:val="clear" w:color="auto" w:fill="F8CBAD"/>
            <w:vAlign w:val="center"/>
            <w:hideMark/>
          </w:tcPr>
          <w:p w14:paraId="0E709F4B" w14:textId="77777777" w:rsidR="00F45CC1" w:rsidRDefault="00F45CC1" w:rsidP="00BD2BA1">
            <w:pPr>
              <w:spacing w:after="0" w:line="240" w:lineRule="auto"/>
              <w:jc w:val="center"/>
              <w:rPr>
                <w:rFonts w:ascii="Calibri" w:eastAsia="Times New Roman" w:hAnsi="Calibri" w:cs="Times New Roman"/>
                <w:color w:val="000000"/>
                <w:lang w:eastAsia="tr-TR"/>
              </w:rPr>
            </w:pPr>
            <w:r>
              <w:rPr>
                <w:rFonts w:ascii="Calibri" w:eastAsia="Times New Roman" w:hAnsi="Calibri" w:cs="Times New Roman"/>
                <w:color w:val="000000"/>
                <w:lang w:eastAsia="tr-TR"/>
              </w:rPr>
              <w:t>180,34</w:t>
            </w:r>
          </w:p>
        </w:tc>
        <w:tc>
          <w:tcPr>
            <w:tcW w:w="1134" w:type="dxa"/>
            <w:vMerge/>
            <w:tcBorders>
              <w:top w:val="single" w:sz="8" w:space="0" w:color="auto"/>
              <w:left w:val="nil"/>
              <w:bottom w:val="nil"/>
              <w:right w:val="nil"/>
            </w:tcBorders>
            <w:vAlign w:val="center"/>
            <w:hideMark/>
          </w:tcPr>
          <w:p w14:paraId="119BC57C" w14:textId="77777777" w:rsidR="00F45CC1" w:rsidRDefault="00F45CC1" w:rsidP="00BD2BA1">
            <w:pPr>
              <w:spacing w:after="0"/>
              <w:rPr>
                <w:rFonts w:ascii="Calibri" w:eastAsia="Times New Roman" w:hAnsi="Calibri" w:cs="Times New Roman"/>
                <w:color w:val="000000"/>
                <w:lang w:eastAsia="tr-TR"/>
              </w:rPr>
            </w:pPr>
          </w:p>
        </w:tc>
        <w:tc>
          <w:tcPr>
            <w:tcW w:w="1701" w:type="dxa"/>
            <w:shd w:val="clear" w:color="auto" w:fill="F8CBAD"/>
            <w:vAlign w:val="center"/>
            <w:hideMark/>
          </w:tcPr>
          <w:p w14:paraId="1FF3D33B" w14:textId="77777777" w:rsidR="00F45CC1" w:rsidRDefault="00F45CC1" w:rsidP="00BD2BA1">
            <w:pPr>
              <w:spacing w:after="0" w:line="240" w:lineRule="auto"/>
              <w:jc w:val="center"/>
              <w:rPr>
                <w:rFonts w:ascii="Calibri" w:eastAsia="Times New Roman" w:hAnsi="Calibri" w:cs="Times New Roman"/>
                <w:color w:val="000000"/>
                <w:lang w:eastAsia="tr-TR"/>
              </w:rPr>
            </w:pPr>
            <w:r>
              <w:rPr>
                <w:rFonts w:ascii="Calibri" w:eastAsia="Times New Roman" w:hAnsi="Calibri" w:cs="Times New Roman"/>
                <w:color w:val="000000"/>
                <w:lang w:eastAsia="tr-TR"/>
              </w:rPr>
              <w:t>Constant Speed Propeller</w:t>
            </w:r>
          </w:p>
        </w:tc>
        <w:tc>
          <w:tcPr>
            <w:tcW w:w="1276" w:type="dxa"/>
            <w:vMerge/>
            <w:tcBorders>
              <w:top w:val="single" w:sz="8" w:space="0" w:color="auto"/>
              <w:left w:val="nil"/>
              <w:bottom w:val="nil"/>
              <w:right w:val="nil"/>
            </w:tcBorders>
            <w:vAlign w:val="center"/>
            <w:hideMark/>
          </w:tcPr>
          <w:p w14:paraId="67FB4636" w14:textId="77777777" w:rsidR="00F45CC1" w:rsidRDefault="00F45CC1" w:rsidP="00BD2BA1">
            <w:pPr>
              <w:spacing w:after="0"/>
              <w:rPr>
                <w:rFonts w:ascii="Calibri" w:eastAsia="Times New Roman" w:hAnsi="Calibri" w:cs="Times New Roman"/>
                <w:color w:val="000000"/>
                <w:lang w:eastAsia="tr-TR"/>
              </w:rPr>
            </w:pPr>
          </w:p>
        </w:tc>
        <w:tc>
          <w:tcPr>
            <w:tcW w:w="1417" w:type="dxa"/>
            <w:shd w:val="clear" w:color="auto" w:fill="F8CBAD"/>
            <w:vAlign w:val="center"/>
            <w:hideMark/>
          </w:tcPr>
          <w:p w14:paraId="2DC18645" w14:textId="77777777" w:rsidR="00F45CC1" w:rsidRDefault="00F45CC1" w:rsidP="00BD2BA1">
            <w:pPr>
              <w:spacing w:after="0" w:line="240" w:lineRule="auto"/>
              <w:jc w:val="center"/>
              <w:rPr>
                <w:rFonts w:ascii="Calibri" w:eastAsia="Times New Roman" w:hAnsi="Calibri" w:cs="Times New Roman"/>
                <w:color w:val="000000"/>
                <w:lang w:eastAsia="tr-TR"/>
              </w:rPr>
            </w:pPr>
            <w:r>
              <w:rPr>
                <w:rFonts w:ascii="Calibri" w:eastAsia="Times New Roman" w:hAnsi="Calibri" w:cs="Times New Roman"/>
                <w:color w:val="000000"/>
                <w:lang w:eastAsia="tr-TR"/>
              </w:rPr>
              <w:t> </w:t>
            </w:r>
          </w:p>
        </w:tc>
        <w:tc>
          <w:tcPr>
            <w:tcW w:w="1134" w:type="dxa"/>
            <w:vMerge/>
            <w:tcBorders>
              <w:top w:val="single" w:sz="8" w:space="0" w:color="auto"/>
              <w:left w:val="nil"/>
              <w:bottom w:val="nil"/>
              <w:right w:val="nil"/>
            </w:tcBorders>
            <w:vAlign w:val="center"/>
            <w:hideMark/>
          </w:tcPr>
          <w:p w14:paraId="7448DA2F" w14:textId="77777777" w:rsidR="00F45CC1" w:rsidRDefault="00F45CC1" w:rsidP="00BD2BA1">
            <w:pPr>
              <w:spacing w:after="0"/>
              <w:rPr>
                <w:rFonts w:ascii="Calibri" w:eastAsia="Times New Roman" w:hAnsi="Calibri" w:cs="Times New Roman"/>
                <w:color w:val="000000"/>
                <w:lang w:eastAsia="tr-TR"/>
              </w:rPr>
            </w:pPr>
          </w:p>
        </w:tc>
        <w:tc>
          <w:tcPr>
            <w:tcW w:w="709" w:type="dxa"/>
            <w:shd w:val="clear" w:color="auto" w:fill="F8CBAD"/>
            <w:vAlign w:val="center"/>
            <w:hideMark/>
          </w:tcPr>
          <w:p w14:paraId="29E7241A" w14:textId="77777777" w:rsidR="00F45CC1" w:rsidRDefault="00F45CC1" w:rsidP="00BD2BA1">
            <w:pPr>
              <w:spacing w:after="0" w:line="240" w:lineRule="auto"/>
              <w:jc w:val="center"/>
              <w:rPr>
                <w:rFonts w:ascii="Calibri" w:eastAsia="Times New Roman" w:hAnsi="Calibri" w:cs="Times New Roman"/>
                <w:color w:val="000000"/>
                <w:lang w:val="tr-TR" w:eastAsia="tr-TR"/>
              </w:rPr>
            </w:pPr>
            <w:r>
              <w:rPr>
                <w:rFonts w:ascii="Calibri" w:eastAsia="Times New Roman" w:hAnsi="Calibri" w:cs="Times New Roman"/>
                <w:color w:val="000000"/>
                <w:lang w:eastAsia="tr-TR"/>
              </w:rPr>
              <w:t>2000</w:t>
            </w:r>
          </w:p>
        </w:tc>
      </w:tr>
      <w:tr w:rsidR="00F45CC1" w14:paraId="4B3939BC" w14:textId="77777777" w:rsidTr="00BD2BA1">
        <w:trPr>
          <w:trHeight w:val="799"/>
        </w:trPr>
        <w:tc>
          <w:tcPr>
            <w:tcW w:w="1266" w:type="dxa"/>
            <w:vMerge w:val="restart"/>
            <w:tcBorders>
              <w:top w:val="single" w:sz="8" w:space="0" w:color="auto"/>
              <w:left w:val="single" w:sz="8" w:space="0" w:color="auto"/>
              <w:bottom w:val="nil"/>
              <w:right w:val="nil"/>
            </w:tcBorders>
            <w:shd w:val="clear" w:color="auto" w:fill="FFE699"/>
            <w:vAlign w:val="center"/>
            <w:hideMark/>
          </w:tcPr>
          <w:p w14:paraId="5331F93A" w14:textId="77777777" w:rsidR="00F45CC1" w:rsidRDefault="00F45CC1" w:rsidP="00BD2BA1">
            <w:pPr>
              <w:spacing w:after="0" w:line="240" w:lineRule="auto"/>
              <w:jc w:val="center"/>
              <w:rPr>
                <w:rFonts w:ascii="Calibri" w:eastAsia="Times New Roman" w:hAnsi="Calibri" w:cs="Times New Roman"/>
                <w:color w:val="000000"/>
                <w:lang w:eastAsia="tr-TR"/>
              </w:rPr>
            </w:pPr>
            <w:r>
              <w:rPr>
                <w:rFonts w:ascii="Calibri" w:eastAsia="Times New Roman" w:hAnsi="Calibri" w:cs="Times New Roman"/>
                <w:color w:val="000000"/>
                <w:lang w:eastAsia="tr-TR"/>
              </w:rPr>
              <w:t>Woodcomp</w:t>
            </w:r>
          </w:p>
        </w:tc>
        <w:tc>
          <w:tcPr>
            <w:tcW w:w="1123" w:type="dxa"/>
            <w:tcBorders>
              <w:top w:val="single" w:sz="8" w:space="0" w:color="auto"/>
              <w:left w:val="nil"/>
              <w:bottom w:val="nil"/>
              <w:right w:val="nil"/>
            </w:tcBorders>
            <w:shd w:val="clear" w:color="auto" w:fill="FFE699"/>
            <w:vAlign w:val="center"/>
            <w:hideMark/>
          </w:tcPr>
          <w:p w14:paraId="3F330BC0" w14:textId="77777777" w:rsidR="00F45CC1" w:rsidRDefault="00F45CC1" w:rsidP="00BD2BA1">
            <w:pPr>
              <w:spacing w:after="0" w:line="240" w:lineRule="auto"/>
              <w:jc w:val="center"/>
              <w:rPr>
                <w:rFonts w:ascii="Calibri" w:eastAsia="Times New Roman" w:hAnsi="Calibri" w:cs="Times New Roman"/>
                <w:color w:val="000000"/>
                <w:lang w:eastAsia="tr-TR"/>
              </w:rPr>
            </w:pPr>
            <w:r>
              <w:rPr>
                <w:rFonts w:ascii="Calibri" w:eastAsia="Times New Roman" w:hAnsi="Calibri" w:cs="Times New Roman"/>
                <w:color w:val="000000"/>
                <w:lang w:eastAsia="tr-TR"/>
              </w:rPr>
              <w:t>SR 3000</w:t>
            </w:r>
          </w:p>
        </w:tc>
        <w:tc>
          <w:tcPr>
            <w:tcW w:w="1008" w:type="dxa"/>
            <w:tcBorders>
              <w:top w:val="single" w:sz="8" w:space="0" w:color="auto"/>
              <w:left w:val="nil"/>
              <w:bottom w:val="nil"/>
              <w:right w:val="nil"/>
            </w:tcBorders>
            <w:shd w:val="clear" w:color="auto" w:fill="FFE699"/>
            <w:vAlign w:val="center"/>
            <w:hideMark/>
          </w:tcPr>
          <w:p w14:paraId="24568AE3" w14:textId="77777777" w:rsidR="00F45CC1" w:rsidRDefault="00F45CC1" w:rsidP="00BD2BA1">
            <w:pPr>
              <w:spacing w:after="0" w:line="240" w:lineRule="auto"/>
              <w:jc w:val="center"/>
              <w:rPr>
                <w:rFonts w:ascii="Calibri" w:eastAsia="Times New Roman" w:hAnsi="Calibri" w:cs="Times New Roman"/>
                <w:color w:val="000000"/>
                <w:lang w:eastAsia="tr-TR"/>
              </w:rPr>
            </w:pPr>
            <w:r>
              <w:rPr>
                <w:rFonts w:ascii="Calibri" w:eastAsia="Times New Roman" w:hAnsi="Calibri" w:cs="Times New Roman"/>
                <w:color w:val="000000"/>
                <w:lang w:eastAsia="tr-TR"/>
              </w:rPr>
              <w:t>2</w:t>
            </w:r>
          </w:p>
        </w:tc>
        <w:tc>
          <w:tcPr>
            <w:tcW w:w="1209" w:type="dxa"/>
            <w:tcBorders>
              <w:top w:val="single" w:sz="8" w:space="0" w:color="auto"/>
              <w:left w:val="nil"/>
              <w:bottom w:val="nil"/>
              <w:right w:val="nil"/>
            </w:tcBorders>
            <w:shd w:val="clear" w:color="auto" w:fill="FFE699"/>
            <w:vAlign w:val="center"/>
            <w:hideMark/>
          </w:tcPr>
          <w:p w14:paraId="271ADA8B" w14:textId="77777777" w:rsidR="00F45CC1" w:rsidRDefault="00F45CC1" w:rsidP="00BD2BA1">
            <w:pPr>
              <w:spacing w:after="0" w:line="240" w:lineRule="auto"/>
              <w:jc w:val="center"/>
              <w:rPr>
                <w:rFonts w:ascii="Calibri" w:eastAsia="Times New Roman" w:hAnsi="Calibri" w:cs="Times New Roman"/>
                <w:color w:val="000000"/>
                <w:lang w:eastAsia="tr-TR"/>
              </w:rPr>
            </w:pPr>
            <w:r>
              <w:rPr>
                <w:rFonts w:ascii="Calibri" w:eastAsia="Times New Roman" w:hAnsi="Calibri" w:cs="Times New Roman"/>
                <w:color w:val="000000"/>
                <w:lang w:eastAsia="tr-TR"/>
              </w:rPr>
              <w:t>115</w:t>
            </w:r>
          </w:p>
        </w:tc>
        <w:tc>
          <w:tcPr>
            <w:tcW w:w="1054" w:type="dxa"/>
            <w:tcBorders>
              <w:top w:val="single" w:sz="8" w:space="0" w:color="auto"/>
              <w:left w:val="nil"/>
              <w:bottom w:val="nil"/>
              <w:right w:val="nil"/>
            </w:tcBorders>
            <w:shd w:val="clear" w:color="auto" w:fill="FFE699"/>
            <w:vAlign w:val="center"/>
            <w:hideMark/>
          </w:tcPr>
          <w:p w14:paraId="4C3EC330" w14:textId="77777777" w:rsidR="00F45CC1" w:rsidRDefault="00F45CC1" w:rsidP="00BD2BA1">
            <w:pPr>
              <w:spacing w:after="0" w:line="240" w:lineRule="auto"/>
              <w:jc w:val="center"/>
              <w:rPr>
                <w:rFonts w:ascii="Calibri" w:eastAsia="Times New Roman" w:hAnsi="Calibri" w:cs="Times New Roman"/>
                <w:color w:val="000000"/>
                <w:lang w:eastAsia="tr-TR"/>
              </w:rPr>
            </w:pPr>
            <w:r>
              <w:rPr>
                <w:rFonts w:ascii="Calibri" w:eastAsia="Times New Roman" w:hAnsi="Calibri" w:cs="Times New Roman"/>
                <w:color w:val="000000"/>
                <w:lang w:eastAsia="tr-TR"/>
              </w:rPr>
              <w:t>2600</w:t>
            </w:r>
          </w:p>
        </w:tc>
        <w:tc>
          <w:tcPr>
            <w:tcW w:w="851" w:type="dxa"/>
            <w:tcBorders>
              <w:top w:val="single" w:sz="8" w:space="0" w:color="auto"/>
              <w:left w:val="nil"/>
              <w:bottom w:val="nil"/>
              <w:right w:val="nil"/>
            </w:tcBorders>
            <w:shd w:val="clear" w:color="auto" w:fill="FFE699"/>
            <w:vAlign w:val="center"/>
            <w:hideMark/>
          </w:tcPr>
          <w:p w14:paraId="1ED2E739" w14:textId="77777777" w:rsidR="00F45CC1" w:rsidRDefault="00F45CC1" w:rsidP="00BD2BA1">
            <w:pPr>
              <w:spacing w:after="0" w:line="240" w:lineRule="auto"/>
              <w:jc w:val="center"/>
              <w:rPr>
                <w:rFonts w:ascii="Calibri" w:eastAsia="Times New Roman" w:hAnsi="Calibri" w:cs="Times New Roman"/>
                <w:color w:val="000000"/>
                <w:lang w:eastAsia="tr-TR"/>
              </w:rPr>
            </w:pPr>
            <w:r>
              <w:rPr>
                <w:rFonts w:ascii="Calibri" w:eastAsia="Times New Roman" w:hAnsi="Calibri" w:cs="Times New Roman"/>
                <w:color w:val="000000"/>
                <w:lang w:eastAsia="tr-TR"/>
              </w:rPr>
              <w:t>9,4</w:t>
            </w:r>
          </w:p>
        </w:tc>
        <w:tc>
          <w:tcPr>
            <w:tcW w:w="1134" w:type="dxa"/>
            <w:tcBorders>
              <w:top w:val="single" w:sz="8" w:space="0" w:color="auto"/>
              <w:left w:val="nil"/>
              <w:bottom w:val="nil"/>
              <w:right w:val="nil"/>
            </w:tcBorders>
            <w:shd w:val="clear" w:color="auto" w:fill="FFE699"/>
            <w:vAlign w:val="center"/>
            <w:hideMark/>
          </w:tcPr>
          <w:p w14:paraId="1BFD46EF" w14:textId="77777777" w:rsidR="00F45CC1" w:rsidRDefault="00F45CC1" w:rsidP="00BD2BA1">
            <w:pPr>
              <w:spacing w:after="0" w:line="240" w:lineRule="auto"/>
              <w:jc w:val="center"/>
              <w:rPr>
                <w:rFonts w:ascii="Calibri" w:eastAsia="Times New Roman" w:hAnsi="Calibri" w:cs="Times New Roman"/>
                <w:color w:val="000000"/>
                <w:lang w:eastAsia="tr-TR"/>
              </w:rPr>
            </w:pPr>
            <w:r>
              <w:rPr>
                <w:rFonts w:ascii="Calibri" w:eastAsia="Times New Roman" w:hAnsi="Calibri" w:cs="Times New Roman"/>
                <w:color w:val="000000"/>
                <w:lang w:eastAsia="tr-TR"/>
              </w:rPr>
              <w:t>160-174</w:t>
            </w:r>
          </w:p>
        </w:tc>
        <w:tc>
          <w:tcPr>
            <w:tcW w:w="1134" w:type="dxa"/>
            <w:vMerge w:val="restart"/>
            <w:tcBorders>
              <w:top w:val="single" w:sz="8" w:space="0" w:color="auto"/>
              <w:left w:val="nil"/>
              <w:bottom w:val="nil"/>
              <w:right w:val="nil"/>
            </w:tcBorders>
            <w:shd w:val="clear" w:color="auto" w:fill="FFE699"/>
            <w:vAlign w:val="center"/>
            <w:hideMark/>
          </w:tcPr>
          <w:p w14:paraId="5E96EE67" w14:textId="77777777" w:rsidR="00F45CC1" w:rsidRDefault="00F45CC1" w:rsidP="00BD2BA1">
            <w:pPr>
              <w:spacing w:after="0" w:line="240" w:lineRule="auto"/>
              <w:jc w:val="center"/>
              <w:rPr>
                <w:rFonts w:ascii="Calibri" w:eastAsia="Times New Roman" w:hAnsi="Calibri" w:cs="Times New Roman"/>
                <w:color w:val="000000"/>
                <w:lang w:eastAsia="tr-TR"/>
              </w:rPr>
            </w:pPr>
            <w:r>
              <w:rPr>
                <w:rFonts w:ascii="Calibri" w:eastAsia="Times New Roman" w:hAnsi="Calibri" w:cs="Times New Roman"/>
                <w:color w:val="000000"/>
                <w:lang w:eastAsia="tr-TR"/>
              </w:rPr>
              <w:t>Rotax</w:t>
            </w:r>
          </w:p>
        </w:tc>
        <w:tc>
          <w:tcPr>
            <w:tcW w:w="1701" w:type="dxa"/>
            <w:tcBorders>
              <w:top w:val="single" w:sz="8" w:space="0" w:color="auto"/>
              <w:left w:val="nil"/>
              <w:bottom w:val="nil"/>
              <w:right w:val="nil"/>
            </w:tcBorders>
            <w:shd w:val="clear" w:color="auto" w:fill="FFE699"/>
            <w:vAlign w:val="center"/>
            <w:hideMark/>
          </w:tcPr>
          <w:p w14:paraId="5F44CC5E" w14:textId="77777777" w:rsidR="00F45CC1" w:rsidRDefault="00F45CC1" w:rsidP="00BD2BA1">
            <w:pPr>
              <w:spacing w:after="0" w:line="240" w:lineRule="auto"/>
              <w:jc w:val="center"/>
              <w:rPr>
                <w:rFonts w:ascii="Calibri" w:eastAsia="Times New Roman" w:hAnsi="Calibri" w:cs="Times New Roman"/>
                <w:color w:val="000000"/>
                <w:lang w:eastAsia="tr-TR"/>
              </w:rPr>
            </w:pPr>
            <w:r>
              <w:rPr>
                <w:rFonts w:ascii="Calibri" w:eastAsia="Times New Roman" w:hAnsi="Calibri" w:cs="Times New Roman"/>
                <w:color w:val="000000"/>
                <w:lang w:eastAsia="tr-TR"/>
              </w:rPr>
              <w:t>Constant Speed Propeller(electric)</w:t>
            </w:r>
          </w:p>
        </w:tc>
        <w:tc>
          <w:tcPr>
            <w:tcW w:w="1276" w:type="dxa"/>
            <w:tcBorders>
              <w:top w:val="single" w:sz="8" w:space="0" w:color="auto"/>
              <w:left w:val="nil"/>
              <w:bottom w:val="nil"/>
              <w:right w:val="nil"/>
            </w:tcBorders>
            <w:shd w:val="clear" w:color="auto" w:fill="FFE699"/>
            <w:vAlign w:val="center"/>
            <w:hideMark/>
          </w:tcPr>
          <w:p w14:paraId="6D612204" w14:textId="77777777" w:rsidR="00F45CC1" w:rsidRDefault="00F45CC1" w:rsidP="00BD2BA1">
            <w:pPr>
              <w:spacing w:after="0" w:line="240" w:lineRule="auto"/>
              <w:jc w:val="center"/>
              <w:rPr>
                <w:rFonts w:ascii="Calibri" w:eastAsia="Times New Roman" w:hAnsi="Calibri" w:cs="Times New Roman"/>
                <w:color w:val="000000"/>
                <w:lang w:eastAsia="tr-TR"/>
              </w:rPr>
            </w:pPr>
            <w:r>
              <w:rPr>
                <w:rFonts w:ascii="Calibri" w:eastAsia="Times New Roman" w:hAnsi="Calibri" w:cs="Times New Roman"/>
                <w:color w:val="000000"/>
                <w:lang w:eastAsia="tr-TR"/>
              </w:rPr>
              <w:t> </w:t>
            </w:r>
          </w:p>
        </w:tc>
        <w:tc>
          <w:tcPr>
            <w:tcW w:w="1417" w:type="dxa"/>
            <w:vMerge w:val="restart"/>
            <w:tcBorders>
              <w:top w:val="single" w:sz="8" w:space="0" w:color="auto"/>
              <w:left w:val="nil"/>
              <w:bottom w:val="nil"/>
              <w:right w:val="nil"/>
            </w:tcBorders>
            <w:shd w:val="clear" w:color="auto" w:fill="FFE699"/>
            <w:vAlign w:val="center"/>
            <w:hideMark/>
          </w:tcPr>
          <w:p w14:paraId="4262D48F" w14:textId="77777777" w:rsidR="00F45CC1" w:rsidRDefault="00F45CC1" w:rsidP="00BD2BA1">
            <w:pPr>
              <w:spacing w:after="0" w:line="240" w:lineRule="auto"/>
              <w:jc w:val="center"/>
              <w:rPr>
                <w:rFonts w:ascii="Calibri" w:eastAsia="Times New Roman" w:hAnsi="Calibri" w:cs="Times New Roman"/>
                <w:color w:val="000000"/>
                <w:lang w:eastAsia="tr-TR"/>
              </w:rPr>
            </w:pPr>
            <w:r>
              <w:rPr>
                <w:rFonts w:ascii="Calibri" w:eastAsia="Times New Roman" w:hAnsi="Calibri" w:cs="Times New Roman"/>
                <w:color w:val="000000"/>
                <w:lang w:eastAsia="tr-TR"/>
              </w:rPr>
              <w:t>Turkey, Asia, Europe Africa and USA</w:t>
            </w:r>
          </w:p>
        </w:tc>
        <w:tc>
          <w:tcPr>
            <w:tcW w:w="1134" w:type="dxa"/>
            <w:vMerge w:val="restart"/>
            <w:tcBorders>
              <w:top w:val="single" w:sz="8" w:space="0" w:color="auto"/>
              <w:left w:val="nil"/>
              <w:bottom w:val="nil"/>
              <w:right w:val="nil"/>
            </w:tcBorders>
            <w:shd w:val="clear" w:color="auto" w:fill="FFE699"/>
            <w:vAlign w:val="center"/>
            <w:hideMark/>
          </w:tcPr>
          <w:p w14:paraId="64815B5F" w14:textId="77777777" w:rsidR="00F45CC1" w:rsidRDefault="00F45CC1" w:rsidP="00BD2BA1">
            <w:pPr>
              <w:spacing w:after="0" w:line="240" w:lineRule="auto"/>
              <w:jc w:val="center"/>
              <w:rPr>
                <w:rFonts w:ascii="Calibri" w:eastAsia="Times New Roman" w:hAnsi="Calibri" w:cs="Times New Roman"/>
                <w:color w:val="000000"/>
                <w:lang w:eastAsia="tr-TR"/>
              </w:rPr>
            </w:pPr>
            <w:r>
              <w:rPr>
                <w:rFonts w:ascii="Calibri" w:eastAsia="Times New Roman" w:hAnsi="Calibri" w:cs="Times New Roman"/>
                <w:color w:val="000000"/>
                <w:lang w:eastAsia="tr-TR"/>
              </w:rPr>
              <w:t>Composite</w:t>
            </w:r>
          </w:p>
        </w:tc>
        <w:tc>
          <w:tcPr>
            <w:tcW w:w="709" w:type="dxa"/>
            <w:tcBorders>
              <w:top w:val="single" w:sz="8" w:space="0" w:color="auto"/>
              <w:left w:val="nil"/>
              <w:bottom w:val="nil"/>
              <w:right w:val="nil"/>
            </w:tcBorders>
            <w:shd w:val="clear" w:color="auto" w:fill="FFE699"/>
            <w:vAlign w:val="center"/>
            <w:hideMark/>
          </w:tcPr>
          <w:p w14:paraId="519B3B27" w14:textId="77777777" w:rsidR="00F45CC1" w:rsidRDefault="00F45CC1" w:rsidP="00BD2BA1">
            <w:pPr>
              <w:spacing w:after="0" w:line="240" w:lineRule="auto"/>
              <w:jc w:val="center"/>
              <w:rPr>
                <w:rFonts w:ascii="Calibri" w:eastAsia="Times New Roman" w:hAnsi="Calibri" w:cs="Times New Roman"/>
                <w:color w:val="000000"/>
                <w:lang w:val="tr-TR" w:eastAsia="tr-TR"/>
              </w:rPr>
            </w:pPr>
            <w:r>
              <w:rPr>
                <w:rFonts w:ascii="Calibri" w:eastAsia="Times New Roman" w:hAnsi="Calibri" w:cs="Times New Roman"/>
                <w:color w:val="000000"/>
                <w:lang w:eastAsia="tr-TR"/>
              </w:rPr>
              <w:t>1200</w:t>
            </w:r>
          </w:p>
        </w:tc>
      </w:tr>
      <w:tr w:rsidR="00F45CC1" w14:paraId="22139CBD" w14:textId="77777777" w:rsidTr="00BD2BA1">
        <w:trPr>
          <w:trHeight w:val="799"/>
        </w:trPr>
        <w:tc>
          <w:tcPr>
            <w:tcW w:w="1266" w:type="dxa"/>
            <w:vMerge/>
            <w:tcBorders>
              <w:top w:val="single" w:sz="8" w:space="0" w:color="auto"/>
              <w:left w:val="single" w:sz="8" w:space="0" w:color="auto"/>
              <w:bottom w:val="nil"/>
              <w:right w:val="nil"/>
            </w:tcBorders>
            <w:vAlign w:val="center"/>
            <w:hideMark/>
          </w:tcPr>
          <w:p w14:paraId="6D68B0B8" w14:textId="77777777" w:rsidR="00F45CC1" w:rsidRDefault="00F45CC1" w:rsidP="00BD2BA1">
            <w:pPr>
              <w:spacing w:after="0"/>
              <w:rPr>
                <w:rFonts w:ascii="Calibri" w:eastAsia="Times New Roman" w:hAnsi="Calibri" w:cs="Times New Roman"/>
                <w:color w:val="000000"/>
                <w:lang w:eastAsia="tr-TR"/>
              </w:rPr>
            </w:pPr>
          </w:p>
        </w:tc>
        <w:tc>
          <w:tcPr>
            <w:tcW w:w="1123" w:type="dxa"/>
            <w:shd w:val="clear" w:color="auto" w:fill="FFE699"/>
            <w:vAlign w:val="center"/>
            <w:hideMark/>
          </w:tcPr>
          <w:p w14:paraId="6450715C" w14:textId="77777777" w:rsidR="00F45CC1" w:rsidRDefault="00F45CC1" w:rsidP="00BD2BA1">
            <w:pPr>
              <w:spacing w:after="0" w:line="240" w:lineRule="auto"/>
              <w:jc w:val="center"/>
              <w:rPr>
                <w:rFonts w:ascii="Calibri" w:eastAsia="Times New Roman" w:hAnsi="Calibri" w:cs="Times New Roman"/>
                <w:color w:val="000000"/>
                <w:lang w:eastAsia="tr-TR"/>
              </w:rPr>
            </w:pPr>
            <w:r>
              <w:rPr>
                <w:rFonts w:ascii="Calibri" w:eastAsia="Times New Roman" w:hAnsi="Calibri" w:cs="Times New Roman"/>
                <w:color w:val="000000"/>
                <w:lang w:eastAsia="tr-TR"/>
              </w:rPr>
              <w:t>KW-20W</w:t>
            </w:r>
          </w:p>
        </w:tc>
        <w:tc>
          <w:tcPr>
            <w:tcW w:w="1008" w:type="dxa"/>
            <w:shd w:val="clear" w:color="auto" w:fill="FFE699"/>
            <w:vAlign w:val="center"/>
            <w:hideMark/>
          </w:tcPr>
          <w:p w14:paraId="7D19D3A0" w14:textId="77777777" w:rsidR="00F45CC1" w:rsidRDefault="00F45CC1" w:rsidP="00BD2BA1">
            <w:pPr>
              <w:spacing w:after="0" w:line="240" w:lineRule="auto"/>
              <w:jc w:val="center"/>
              <w:rPr>
                <w:rFonts w:ascii="Calibri" w:eastAsia="Times New Roman" w:hAnsi="Calibri" w:cs="Times New Roman"/>
                <w:color w:val="000000"/>
                <w:lang w:eastAsia="tr-TR"/>
              </w:rPr>
            </w:pPr>
            <w:r>
              <w:rPr>
                <w:rFonts w:ascii="Calibri" w:eastAsia="Times New Roman" w:hAnsi="Calibri" w:cs="Times New Roman"/>
                <w:color w:val="000000"/>
                <w:lang w:eastAsia="tr-TR"/>
              </w:rPr>
              <w:t>2</w:t>
            </w:r>
          </w:p>
        </w:tc>
        <w:tc>
          <w:tcPr>
            <w:tcW w:w="1209" w:type="dxa"/>
            <w:shd w:val="clear" w:color="auto" w:fill="FFE699"/>
            <w:vAlign w:val="center"/>
            <w:hideMark/>
          </w:tcPr>
          <w:p w14:paraId="62D88EF8" w14:textId="77777777" w:rsidR="00F45CC1" w:rsidRDefault="00F45CC1" w:rsidP="00BD2BA1">
            <w:pPr>
              <w:spacing w:after="0" w:line="240" w:lineRule="auto"/>
              <w:jc w:val="center"/>
              <w:rPr>
                <w:rFonts w:ascii="Calibri" w:eastAsia="Times New Roman" w:hAnsi="Calibri" w:cs="Times New Roman"/>
                <w:color w:val="000000"/>
                <w:lang w:eastAsia="tr-TR"/>
              </w:rPr>
            </w:pPr>
            <w:r>
              <w:rPr>
                <w:rFonts w:ascii="Calibri" w:eastAsia="Times New Roman" w:hAnsi="Calibri" w:cs="Times New Roman"/>
                <w:color w:val="000000"/>
                <w:lang w:eastAsia="tr-TR"/>
              </w:rPr>
              <w:t> </w:t>
            </w:r>
          </w:p>
        </w:tc>
        <w:tc>
          <w:tcPr>
            <w:tcW w:w="1054" w:type="dxa"/>
            <w:vMerge w:val="restart"/>
            <w:shd w:val="clear" w:color="auto" w:fill="FFE699"/>
            <w:vAlign w:val="center"/>
            <w:hideMark/>
          </w:tcPr>
          <w:p w14:paraId="28F1A506" w14:textId="77777777" w:rsidR="00F45CC1" w:rsidRDefault="00F45CC1" w:rsidP="00BD2BA1">
            <w:pPr>
              <w:spacing w:after="0" w:line="240" w:lineRule="auto"/>
              <w:jc w:val="center"/>
              <w:rPr>
                <w:rFonts w:ascii="Calibri" w:eastAsia="Times New Roman" w:hAnsi="Calibri" w:cs="Times New Roman"/>
                <w:color w:val="000000"/>
                <w:lang w:eastAsia="tr-TR"/>
              </w:rPr>
            </w:pPr>
            <w:r>
              <w:rPr>
                <w:rFonts w:ascii="Calibri" w:eastAsia="Times New Roman" w:hAnsi="Calibri" w:cs="Times New Roman"/>
                <w:color w:val="000000"/>
                <w:lang w:eastAsia="tr-TR"/>
              </w:rPr>
              <w:t>2550</w:t>
            </w:r>
          </w:p>
        </w:tc>
        <w:tc>
          <w:tcPr>
            <w:tcW w:w="851" w:type="dxa"/>
            <w:shd w:val="clear" w:color="auto" w:fill="FFE699"/>
            <w:vAlign w:val="center"/>
            <w:hideMark/>
          </w:tcPr>
          <w:p w14:paraId="5954A45B" w14:textId="77777777" w:rsidR="00F45CC1" w:rsidRDefault="00F45CC1" w:rsidP="00BD2BA1">
            <w:pPr>
              <w:spacing w:after="0" w:line="240" w:lineRule="auto"/>
              <w:jc w:val="center"/>
              <w:rPr>
                <w:rFonts w:ascii="Calibri" w:eastAsia="Times New Roman" w:hAnsi="Calibri" w:cs="Times New Roman"/>
                <w:color w:val="000000"/>
                <w:lang w:eastAsia="tr-TR"/>
              </w:rPr>
            </w:pPr>
            <w:r>
              <w:rPr>
                <w:rFonts w:ascii="Calibri" w:eastAsia="Times New Roman" w:hAnsi="Calibri" w:cs="Times New Roman"/>
                <w:color w:val="000000"/>
                <w:lang w:eastAsia="tr-TR"/>
              </w:rPr>
              <w:t>7,4</w:t>
            </w:r>
          </w:p>
        </w:tc>
        <w:tc>
          <w:tcPr>
            <w:tcW w:w="1134" w:type="dxa"/>
            <w:shd w:val="clear" w:color="auto" w:fill="FFE699"/>
            <w:vAlign w:val="center"/>
            <w:hideMark/>
          </w:tcPr>
          <w:p w14:paraId="1F321459" w14:textId="77777777" w:rsidR="00F45CC1" w:rsidRDefault="00F45CC1" w:rsidP="00BD2BA1">
            <w:pPr>
              <w:spacing w:after="0" w:line="240" w:lineRule="auto"/>
              <w:jc w:val="center"/>
              <w:rPr>
                <w:rFonts w:ascii="Calibri" w:eastAsia="Times New Roman" w:hAnsi="Calibri" w:cs="Times New Roman"/>
                <w:color w:val="000000"/>
                <w:lang w:eastAsia="tr-TR"/>
              </w:rPr>
            </w:pPr>
            <w:r>
              <w:rPr>
                <w:rFonts w:ascii="Calibri" w:eastAsia="Times New Roman" w:hAnsi="Calibri" w:cs="Times New Roman"/>
                <w:color w:val="000000"/>
                <w:lang w:eastAsia="tr-TR"/>
              </w:rPr>
              <w:t>170,9</w:t>
            </w:r>
          </w:p>
        </w:tc>
        <w:tc>
          <w:tcPr>
            <w:tcW w:w="1134" w:type="dxa"/>
            <w:vMerge/>
            <w:tcBorders>
              <w:top w:val="single" w:sz="8" w:space="0" w:color="auto"/>
              <w:left w:val="nil"/>
              <w:bottom w:val="nil"/>
              <w:right w:val="nil"/>
            </w:tcBorders>
            <w:vAlign w:val="center"/>
            <w:hideMark/>
          </w:tcPr>
          <w:p w14:paraId="5F435347" w14:textId="77777777" w:rsidR="00F45CC1" w:rsidRDefault="00F45CC1" w:rsidP="00BD2BA1">
            <w:pPr>
              <w:spacing w:after="0"/>
              <w:rPr>
                <w:rFonts w:ascii="Calibri" w:eastAsia="Times New Roman" w:hAnsi="Calibri" w:cs="Times New Roman"/>
                <w:color w:val="000000"/>
                <w:lang w:eastAsia="tr-TR"/>
              </w:rPr>
            </w:pPr>
          </w:p>
        </w:tc>
        <w:tc>
          <w:tcPr>
            <w:tcW w:w="1701" w:type="dxa"/>
            <w:shd w:val="clear" w:color="auto" w:fill="FFE699"/>
            <w:vAlign w:val="center"/>
            <w:hideMark/>
          </w:tcPr>
          <w:p w14:paraId="34DEA66E" w14:textId="77777777" w:rsidR="00F45CC1" w:rsidRDefault="00F45CC1" w:rsidP="00BD2BA1">
            <w:pPr>
              <w:spacing w:after="0" w:line="240" w:lineRule="auto"/>
              <w:jc w:val="center"/>
              <w:rPr>
                <w:rFonts w:ascii="Calibri" w:eastAsia="Times New Roman" w:hAnsi="Calibri" w:cs="Times New Roman"/>
                <w:color w:val="000000"/>
                <w:lang w:eastAsia="tr-TR"/>
              </w:rPr>
            </w:pPr>
            <w:r>
              <w:rPr>
                <w:rFonts w:ascii="Calibri" w:eastAsia="Times New Roman" w:hAnsi="Calibri" w:cs="Times New Roman"/>
                <w:color w:val="000000"/>
                <w:lang w:eastAsia="tr-TR"/>
              </w:rPr>
              <w:t>Constant Speed (hydraulic)</w:t>
            </w:r>
          </w:p>
        </w:tc>
        <w:tc>
          <w:tcPr>
            <w:tcW w:w="1276" w:type="dxa"/>
            <w:shd w:val="clear" w:color="auto" w:fill="FFE699"/>
            <w:vAlign w:val="center"/>
            <w:hideMark/>
          </w:tcPr>
          <w:p w14:paraId="5CA3A96B" w14:textId="77777777" w:rsidR="00F45CC1" w:rsidRDefault="00F45CC1" w:rsidP="00BD2BA1">
            <w:pPr>
              <w:spacing w:after="0" w:line="240" w:lineRule="auto"/>
              <w:jc w:val="center"/>
              <w:rPr>
                <w:rFonts w:ascii="Calibri" w:eastAsia="Times New Roman" w:hAnsi="Calibri" w:cs="Times New Roman"/>
                <w:color w:val="000000"/>
                <w:lang w:eastAsia="tr-TR"/>
              </w:rPr>
            </w:pPr>
            <w:r>
              <w:rPr>
                <w:rFonts w:ascii="Calibri" w:eastAsia="Times New Roman" w:hAnsi="Calibri" w:cs="Times New Roman"/>
                <w:color w:val="000000"/>
                <w:lang w:eastAsia="tr-TR"/>
              </w:rPr>
              <w:t> </w:t>
            </w:r>
          </w:p>
        </w:tc>
        <w:tc>
          <w:tcPr>
            <w:tcW w:w="1417" w:type="dxa"/>
            <w:vMerge/>
            <w:tcBorders>
              <w:top w:val="single" w:sz="8" w:space="0" w:color="auto"/>
              <w:left w:val="nil"/>
              <w:bottom w:val="nil"/>
              <w:right w:val="nil"/>
            </w:tcBorders>
            <w:vAlign w:val="center"/>
            <w:hideMark/>
          </w:tcPr>
          <w:p w14:paraId="0DA75773" w14:textId="77777777" w:rsidR="00F45CC1" w:rsidRDefault="00F45CC1" w:rsidP="00BD2BA1">
            <w:pPr>
              <w:spacing w:after="0"/>
              <w:rPr>
                <w:rFonts w:ascii="Calibri" w:eastAsia="Times New Roman" w:hAnsi="Calibri" w:cs="Times New Roman"/>
                <w:color w:val="000000"/>
                <w:lang w:eastAsia="tr-TR"/>
              </w:rPr>
            </w:pPr>
          </w:p>
        </w:tc>
        <w:tc>
          <w:tcPr>
            <w:tcW w:w="1134" w:type="dxa"/>
            <w:vMerge/>
            <w:tcBorders>
              <w:top w:val="single" w:sz="8" w:space="0" w:color="auto"/>
              <w:left w:val="nil"/>
              <w:bottom w:val="nil"/>
              <w:right w:val="nil"/>
            </w:tcBorders>
            <w:vAlign w:val="center"/>
            <w:hideMark/>
          </w:tcPr>
          <w:p w14:paraId="67D287A1" w14:textId="77777777" w:rsidR="00F45CC1" w:rsidRDefault="00F45CC1" w:rsidP="00BD2BA1">
            <w:pPr>
              <w:spacing w:after="0"/>
              <w:rPr>
                <w:rFonts w:ascii="Calibri" w:eastAsia="Times New Roman" w:hAnsi="Calibri" w:cs="Times New Roman"/>
                <w:color w:val="000000"/>
                <w:lang w:eastAsia="tr-TR"/>
              </w:rPr>
            </w:pPr>
          </w:p>
        </w:tc>
        <w:tc>
          <w:tcPr>
            <w:tcW w:w="709" w:type="dxa"/>
            <w:shd w:val="clear" w:color="auto" w:fill="FFE699"/>
            <w:vAlign w:val="center"/>
            <w:hideMark/>
          </w:tcPr>
          <w:p w14:paraId="12AA15D1" w14:textId="77777777" w:rsidR="00F45CC1" w:rsidRDefault="00F45CC1" w:rsidP="00BD2BA1">
            <w:pPr>
              <w:spacing w:after="0" w:line="240" w:lineRule="auto"/>
              <w:jc w:val="center"/>
              <w:rPr>
                <w:rFonts w:ascii="Calibri" w:eastAsia="Times New Roman" w:hAnsi="Calibri" w:cs="Times New Roman"/>
                <w:color w:val="000000"/>
                <w:lang w:val="tr-TR" w:eastAsia="tr-TR"/>
              </w:rPr>
            </w:pPr>
            <w:r>
              <w:rPr>
                <w:rFonts w:ascii="Calibri" w:eastAsia="Times New Roman" w:hAnsi="Calibri" w:cs="Times New Roman"/>
                <w:color w:val="000000"/>
                <w:lang w:eastAsia="tr-TR"/>
              </w:rPr>
              <w:t>1200</w:t>
            </w:r>
          </w:p>
        </w:tc>
      </w:tr>
      <w:tr w:rsidR="00F45CC1" w14:paraId="16C3DE2C" w14:textId="77777777" w:rsidTr="00BD2BA1">
        <w:trPr>
          <w:trHeight w:val="559"/>
        </w:trPr>
        <w:tc>
          <w:tcPr>
            <w:tcW w:w="1266" w:type="dxa"/>
            <w:vMerge/>
            <w:tcBorders>
              <w:top w:val="single" w:sz="8" w:space="0" w:color="auto"/>
              <w:left w:val="single" w:sz="8" w:space="0" w:color="auto"/>
              <w:bottom w:val="nil"/>
              <w:right w:val="nil"/>
            </w:tcBorders>
            <w:vAlign w:val="center"/>
            <w:hideMark/>
          </w:tcPr>
          <w:p w14:paraId="6570BFC5" w14:textId="77777777" w:rsidR="00F45CC1" w:rsidRDefault="00F45CC1" w:rsidP="00BD2BA1">
            <w:pPr>
              <w:spacing w:after="0"/>
              <w:rPr>
                <w:rFonts w:ascii="Calibri" w:eastAsia="Times New Roman" w:hAnsi="Calibri" w:cs="Times New Roman"/>
                <w:color w:val="000000"/>
                <w:lang w:eastAsia="tr-TR"/>
              </w:rPr>
            </w:pPr>
          </w:p>
        </w:tc>
        <w:tc>
          <w:tcPr>
            <w:tcW w:w="1123" w:type="dxa"/>
            <w:shd w:val="clear" w:color="auto" w:fill="FFE699"/>
            <w:vAlign w:val="center"/>
            <w:hideMark/>
          </w:tcPr>
          <w:p w14:paraId="3179E2DA" w14:textId="77777777" w:rsidR="00F45CC1" w:rsidRDefault="00F45CC1" w:rsidP="00BD2BA1">
            <w:pPr>
              <w:spacing w:after="0" w:line="240" w:lineRule="auto"/>
              <w:jc w:val="center"/>
              <w:rPr>
                <w:rFonts w:ascii="Calibri" w:eastAsia="Times New Roman" w:hAnsi="Calibri" w:cs="Times New Roman"/>
                <w:color w:val="000000"/>
                <w:lang w:eastAsia="tr-TR"/>
              </w:rPr>
            </w:pPr>
            <w:r>
              <w:rPr>
                <w:rFonts w:ascii="Calibri" w:eastAsia="Times New Roman" w:hAnsi="Calibri" w:cs="Times New Roman"/>
                <w:color w:val="000000"/>
                <w:lang w:eastAsia="tr-TR"/>
              </w:rPr>
              <w:t>VAR 2</w:t>
            </w:r>
          </w:p>
        </w:tc>
        <w:tc>
          <w:tcPr>
            <w:tcW w:w="1008" w:type="dxa"/>
            <w:shd w:val="clear" w:color="auto" w:fill="FFE699"/>
            <w:vAlign w:val="center"/>
            <w:hideMark/>
          </w:tcPr>
          <w:p w14:paraId="2C008975" w14:textId="77777777" w:rsidR="00F45CC1" w:rsidRDefault="00F45CC1" w:rsidP="00BD2BA1">
            <w:pPr>
              <w:spacing w:after="0" w:line="240" w:lineRule="auto"/>
              <w:jc w:val="center"/>
              <w:rPr>
                <w:rFonts w:ascii="Calibri" w:eastAsia="Times New Roman" w:hAnsi="Calibri" w:cs="Times New Roman"/>
                <w:color w:val="000000"/>
                <w:lang w:eastAsia="tr-TR"/>
              </w:rPr>
            </w:pPr>
            <w:r>
              <w:rPr>
                <w:rFonts w:ascii="Calibri" w:eastAsia="Times New Roman" w:hAnsi="Calibri" w:cs="Times New Roman"/>
                <w:color w:val="000000"/>
                <w:lang w:eastAsia="tr-TR"/>
              </w:rPr>
              <w:t>2</w:t>
            </w:r>
          </w:p>
        </w:tc>
        <w:tc>
          <w:tcPr>
            <w:tcW w:w="1209" w:type="dxa"/>
            <w:shd w:val="clear" w:color="auto" w:fill="FFE699"/>
            <w:vAlign w:val="center"/>
            <w:hideMark/>
          </w:tcPr>
          <w:p w14:paraId="2BA61330" w14:textId="77777777" w:rsidR="00F45CC1" w:rsidRDefault="00F45CC1" w:rsidP="00BD2BA1">
            <w:pPr>
              <w:spacing w:after="0" w:line="240" w:lineRule="auto"/>
              <w:jc w:val="center"/>
              <w:rPr>
                <w:rFonts w:ascii="Calibri" w:eastAsia="Times New Roman" w:hAnsi="Calibri" w:cs="Times New Roman"/>
                <w:color w:val="000000"/>
                <w:lang w:eastAsia="tr-TR"/>
              </w:rPr>
            </w:pPr>
            <w:r>
              <w:rPr>
                <w:rFonts w:ascii="Calibri" w:eastAsia="Times New Roman" w:hAnsi="Calibri" w:cs="Times New Roman"/>
                <w:color w:val="000000"/>
                <w:lang w:eastAsia="tr-TR"/>
              </w:rPr>
              <w:t>100</w:t>
            </w:r>
          </w:p>
        </w:tc>
        <w:tc>
          <w:tcPr>
            <w:tcW w:w="1054" w:type="dxa"/>
            <w:vMerge/>
            <w:vAlign w:val="center"/>
            <w:hideMark/>
          </w:tcPr>
          <w:p w14:paraId="1D3AEF6F" w14:textId="77777777" w:rsidR="00F45CC1" w:rsidRDefault="00F45CC1" w:rsidP="00BD2BA1">
            <w:pPr>
              <w:spacing w:after="0"/>
              <w:rPr>
                <w:rFonts w:ascii="Calibri" w:eastAsia="Times New Roman" w:hAnsi="Calibri" w:cs="Times New Roman"/>
                <w:color w:val="000000"/>
                <w:lang w:eastAsia="tr-TR"/>
              </w:rPr>
            </w:pPr>
          </w:p>
        </w:tc>
        <w:tc>
          <w:tcPr>
            <w:tcW w:w="851" w:type="dxa"/>
            <w:shd w:val="clear" w:color="auto" w:fill="FFE699"/>
            <w:vAlign w:val="center"/>
            <w:hideMark/>
          </w:tcPr>
          <w:p w14:paraId="79002460" w14:textId="77777777" w:rsidR="00F45CC1" w:rsidRDefault="00F45CC1" w:rsidP="00BD2BA1">
            <w:pPr>
              <w:spacing w:after="0" w:line="240" w:lineRule="auto"/>
              <w:jc w:val="center"/>
              <w:rPr>
                <w:rFonts w:ascii="Calibri" w:eastAsia="Times New Roman" w:hAnsi="Calibri" w:cs="Times New Roman"/>
                <w:color w:val="000000"/>
                <w:lang w:eastAsia="tr-TR"/>
              </w:rPr>
            </w:pPr>
            <w:r>
              <w:rPr>
                <w:rFonts w:ascii="Calibri" w:eastAsia="Times New Roman" w:hAnsi="Calibri" w:cs="Times New Roman"/>
                <w:color w:val="000000"/>
                <w:lang w:eastAsia="tr-TR"/>
              </w:rPr>
              <w:t>4,9</w:t>
            </w:r>
          </w:p>
        </w:tc>
        <w:tc>
          <w:tcPr>
            <w:tcW w:w="1134" w:type="dxa"/>
            <w:shd w:val="clear" w:color="auto" w:fill="FFE699"/>
            <w:vAlign w:val="center"/>
            <w:hideMark/>
          </w:tcPr>
          <w:p w14:paraId="158079C7" w14:textId="77777777" w:rsidR="00F45CC1" w:rsidRDefault="00F45CC1" w:rsidP="00BD2BA1">
            <w:pPr>
              <w:spacing w:after="0" w:line="240" w:lineRule="auto"/>
              <w:jc w:val="center"/>
              <w:rPr>
                <w:rFonts w:ascii="Calibri" w:eastAsia="Times New Roman" w:hAnsi="Calibri" w:cs="Times New Roman"/>
                <w:color w:val="000000"/>
                <w:lang w:eastAsia="tr-TR"/>
              </w:rPr>
            </w:pPr>
            <w:r>
              <w:rPr>
                <w:rFonts w:ascii="Calibri" w:eastAsia="Times New Roman" w:hAnsi="Calibri" w:cs="Times New Roman"/>
                <w:color w:val="000000"/>
                <w:lang w:eastAsia="tr-TR"/>
              </w:rPr>
              <w:t>160\ 170</w:t>
            </w:r>
          </w:p>
        </w:tc>
        <w:tc>
          <w:tcPr>
            <w:tcW w:w="1134" w:type="dxa"/>
            <w:vMerge/>
            <w:tcBorders>
              <w:top w:val="single" w:sz="8" w:space="0" w:color="auto"/>
              <w:left w:val="nil"/>
              <w:bottom w:val="nil"/>
              <w:right w:val="nil"/>
            </w:tcBorders>
            <w:vAlign w:val="center"/>
            <w:hideMark/>
          </w:tcPr>
          <w:p w14:paraId="7CCC875A" w14:textId="77777777" w:rsidR="00F45CC1" w:rsidRDefault="00F45CC1" w:rsidP="00BD2BA1">
            <w:pPr>
              <w:spacing w:after="0"/>
              <w:rPr>
                <w:rFonts w:ascii="Calibri" w:eastAsia="Times New Roman" w:hAnsi="Calibri" w:cs="Times New Roman"/>
                <w:color w:val="000000"/>
                <w:lang w:eastAsia="tr-TR"/>
              </w:rPr>
            </w:pPr>
          </w:p>
        </w:tc>
        <w:tc>
          <w:tcPr>
            <w:tcW w:w="1701" w:type="dxa"/>
            <w:shd w:val="clear" w:color="auto" w:fill="FFE699"/>
            <w:vAlign w:val="center"/>
            <w:hideMark/>
          </w:tcPr>
          <w:p w14:paraId="4D719383" w14:textId="77777777" w:rsidR="00F45CC1" w:rsidRDefault="00F45CC1" w:rsidP="00BD2BA1">
            <w:pPr>
              <w:spacing w:after="0" w:line="240" w:lineRule="auto"/>
              <w:jc w:val="center"/>
              <w:rPr>
                <w:rFonts w:ascii="Calibri" w:eastAsia="Times New Roman" w:hAnsi="Calibri" w:cs="Times New Roman"/>
                <w:color w:val="000000"/>
                <w:lang w:eastAsia="tr-TR"/>
              </w:rPr>
            </w:pPr>
            <w:r>
              <w:rPr>
                <w:rFonts w:ascii="Calibri" w:eastAsia="Times New Roman" w:hAnsi="Calibri" w:cs="Times New Roman"/>
                <w:color w:val="000000"/>
                <w:lang w:eastAsia="tr-TR"/>
              </w:rPr>
              <w:t>Constant Speed (mechanic or electric)</w:t>
            </w:r>
          </w:p>
        </w:tc>
        <w:tc>
          <w:tcPr>
            <w:tcW w:w="1276" w:type="dxa"/>
            <w:shd w:val="clear" w:color="auto" w:fill="FFE699"/>
            <w:vAlign w:val="center"/>
            <w:hideMark/>
          </w:tcPr>
          <w:p w14:paraId="1934E055" w14:textId="77777777" w:rsidR="00F45CC1" w:rsidRDefault="00F45CC1" w:rsidP="00BD2BA1">
            <w:pPr>
              <w:spacing w:after="0" w:line="240" w:lineRule="auto"/>
              <w:jc w:val="center"/>
              <w:rPr>
                <w:rFonts w:ascii="Calibri" w:eastAsia="Times New Roman" w:hAnsi="Calibri" w:cs="Times New Roman"/>
                <w:color w:val="000000"/>
                <w:lang w:eastAsia="tr-TR"/>
              </w:rPr>
            </w:pPr>
            <w:r>
              <w:rPr>
                <w:rFonts w:ascii="Calibri" w:eastAsia="Times New Roman" w:hAnsi="Calibri" w:cs="Times New Roman"/>
                <w:color w:val="000000"/>
                <w:lang w:eastAsia="tr-TR"/>
              </w:rPr>
              <w:t> </w:t>
            </w:r>
          </w:p>
        </w:tc>
        <w:tc>
          <w:tcPr>
            <w:tcW w:w="1417" w:type="dxa"/>
            <w:vMerge/>
            <w:tcBorders>
              <w:top w:val="single" w:sz="8" w:space="0" w:color="auto"/>
              <w:left w:val="nil"/>
              <w:bottom w:val="nil"/>
              <w:right w:val="nil"/>
            </w:tcBorders>
            <w:vAlign w:val="center"/>
            <w:hideMark/>
          </w:tcPr>
          <w:p w14:paraId="1C8EEB42" w14:textId="77777777" w:rsidR="00F45CC1" w:rsidRDefault="00F45CC1" w:rsidP="00BD2BA1">
            <w:pPr>
              <w:spacing w:after="0"/>
              <w:rPr>
                <w:rFonts w:ascii="Calibri" w:eastAsia="Times New Roman" w:hAnsi="Calibri" w:cs="Times New Roman"/>
                <w:color w:val="000000"/>
                <w:lang w:eastAsia="tr-TR"/>
              </w:rPr>
            </w:pPr>
          </w:p>
        </w:tc>
        <w:tc>
          <w:tcPr>
            <w:tcW w:w="1134" w:type="dxa"/>
            <w:vMerge/>
            <w:tcBorders>
              <w:top w:val="single" w:sz="8" w:space="0" w:color="auto"/>
              <w:left w:val="nil"/>
              <w:bottom w:val="nil"/>
              <w:right w:val="nil"/>
            </w:tcBorders>
            <w:vAlign w:val="center"/>
            <w:hideMark/>
          </w:tcPr>
          <w:p w14:paraId="31E3F64E" w14:textId="77777777" w:rsidR="00F45CC1" w:rsidRDefault="00F45CC1" w:rsidP="00BD2BA1">
            <w:pPr>
              <w:spacing w:after="0"/>
              <w:rPr>
                <w:rFonts w:ascii="Calibri" w:eastAsia="Times New Roman" w:hAnsi="Calibri" w:cs="Times New Roman"/>
                <w:color w:val="000000"/>
                <w:lang w:eastAsia="tr-TR"/>
              </w:rPr>
            </w:pPr>
          </w:p>
        </w:tc>
        <w:tc>
          <w:tcPr>
            <w:tcW w:w="709" w:type="dxa"/>
            <w:shd w:val="clear" w:color="auto" w:fill="FFE699"/>
            <w:vAlign w:val="center"/>
            <w:hideMark/>
          </w:tcPr>
          <w:p w14:paraId="116CD213" w14:textId="77777777" w:rsidR="00F45CC1" w:rsidRDefault="00F45CC1" w:rsidP="00BD2BA1">
            <w:pPr>
              <w:spacing w:after="0" w:line="240" w:lineRule="auto"/>
              <w:jc w:val="center"/>
              <w:rPr>
                <w:rFonts w:ascii="Calibri" w:eastAsia="Times New Roman" w:hAnsi="Calibri" w:cs="Times New Roman"/>
                <w:color w:val="000000"/>
                <w:lang w:val="tr-TR" w:eastAsia="tr-TR"/>
              </w:rPr>
            </w:pPr>
            <w:r>
              <w:rPr>
                <w:rFonts w:ascii="Calibri" w:eastAsia="Times New Roman" w:hAnsi="Calibri" w:cs="Times New Roman"/>
                <w:color w:val="000000"/>
                <w:lang w:eastAsia="tr-TR"/>
              </w:rPr>
              <w:t>1000</w:t>
            </w:r>
          </w:p>
        </w:tc>
      </w:tr>
      <w:tr w:rsidR="00F45CC1" w14:paraId="359DCA7B" w14:textId="77777777" w:rsidTr="00BD2BA1">
        <w:trPr>
          <w:trHeight w:val="799"/>
        </w:trPr>
        <w:tc>
          <w:tcPr>
            <w:tcW w:w="1266" w:type="dxa"/>
            <w:vMerge w:val="restart"/>
            <w:tcBorders>
              <w:top w:val="single" w:sz="8" w:space="0" w:color="auto"/>
              <w:left w:val="single" w:sz="8" w:space="0" w:color="auto"/>
              <w:bottom w:val="single" w:sz="8" w:space="0" w:color="000000"/>
              <w:right w:val="nil"/>
            </w:tcBorders>
            <w:shd w:val="clear" w:color="auto" w:fill="C6E0B4"/>
            <w:vAlign w:val="center"/>
            <w:hideMark/>
          </w:tcPr>
          <w:p w14:paraId="732F0B75" w14:textId="77777777" w:rsidR="00F45CC1" w:rsidRDefault="00F45CC1" w:rsidP="00BD2BA1">
            <w:pPr>
              <w:spacing w:after="0" w:line="240" w:lineRule="auto"/>
              <w:jc w:val="center"/>
              <w:rPr>
                <w:rFonts w:ascii="Calibri" w:eastAsia="Times New Roman" w:hAnsi="Calibri" w:cs="Times New Roman"/>
                <w:color w:val="000000"/>
                <w:lang w:eastAsia="tr-TR"/>
              </w:rPr>
            </w:pPr>
            <w:r>
              <w:rPr>
                <w:rFonts w:ascii="Calibri" w:eastAsia="Times New Roman" w:hAnsi="Calibri" w:cs="Times New Roman"/>
                <w:color w:val="000000"/>
                <w:lang w:eastAsia="tr-TR"/>
              </w:rPr>
              <w:t>MT</w:t>
            </w:r>
          </w:p>
        </w:tc>
        <w:tc>
          <w:tcPr>
            <w:tcW w:w="1123" w:type="dxa"/>
            <w:tcBorders>
              <w:top w:val="single" w:sz="8" w:space="0" w:color="auto"/>
              <w:left w:val="nil"/>
              <w:bottom w:val="nil"/>
              <w:right w:val="nil"/>
            </w:tcBorders>
            <w:shd w:val="clear" w:color="auto" w:fill="C6E0B4"/>
            <w:vAlign w:val="center"/>
            <w:hideMark/>
          </w:tcPr>
          <w:p w14:paraId="6ED780A9" w14:textId="77777777" w:rsidR="00F45CC1" w:rsidRDefault="00F45CC1" w:rsidP="00BD2BA1">
            <w:pPr>
              <w:spacing w:after="0" w:line="240" w:lineRule="auto"/>
              <w:jc w:val="center"/>
              <w:rPr>
                <w:rFonts w:ascii="Calibri" w:eastAsia="Times New Roman" w:hAnsi="Calibri" w:cs="Times New Roman"/>
                <w:color w:val="000000"/>
                <w:lang w:eastAsia="tr-TR"/>
              </w:rPr>
            </w:pPr>
            <w:r>
              <w:rPr>
                <w:rFonts w:ascii="Calibri" w:eastAsia="Times New Roman" w:hAnsi="Calibri" w:cs="Times New Roman"/>
                <w:color w:val="000000"/>
                <w:lang w:eastAsia="tr-TR"/>
              </w:rPr>
              <w:t>MTV-33</w:t>
            </w:r>
          </w:p>
        </w:tc>
        <w:tc>
          <w:tcPr>
            <w:tcW w:w="1008" w:type="dxa"/>
            <w:tcBorders>
              <w:top w:val="single" w:sz="8" w:space="0" w:color="auto"/>
              <w:left w:val="nil"/>
              <w:bottom w:val="nil"/>
              <w:right w:val="nil"/>
            </w:tcBorders>
            <w:shd w:val="clear" w:color="auto" w:fill="C6E0B4"/>
            <w:vAlign w:val="center"/>
            <w:hideMark/>
          </w:tcPr>
          <w:p w14:paraId="5C6FC8A8" w14:textId="77777777" w:rsidR="00F45CC1" w:rsidRDefault="00F45CC1" w:rsidP="00BD2BA1">
            <w:pPr>
              <w:spacing w:after="0" w:line="240" w:lineRule="auto"/>
              <w:jc w:val="center"/>
              <w:rPr>
                <w:rFonts w:ascii="Calibri" w:eastAsia="Times New Roman" w:hAnsi="Calibri" w:cs="Times New Roman"/>
                <w:color w:val="000000"/>
                <w:lang w:eastAsia="tr-TR"/>
              </w:rPr>
            </w:pPr>
            <w:r>
              <w:rPr>
                <w:rFonts w:ascii="Calibri" w:eastAsia="Times New Roman" w:hAnsi="Calibri" w:cs="Times New Roman"/>
                <w:color w:val="000000"/>
                <w:lang w:eastAsia="tr-TR"/>
              </w:rPr>
              <w:t>2</w:t>
            </w:r>
          </w:p>
        </w:tc>
        <w:tc>
          <w:tcPr>
            <w:tcW w:w="1209" w:type="dxa"/>
            <w:tcBorders>
              <w:top w:val="single" w:sz="8" w:space="0" w:color="auto"/>
              <w:left w:val="nil"/>
              <w:bottom w:val="nil"/>
              <w:right w:val="nil"/>
            </w:tcBorders>
            <w:shd w:val="clear" w:color="auto" w:fill="C6E0B4"/>
            <w:vAlign w:val="center"/>
            <w:hideMark/>
          </w:tcPr>
          <w:p w14:paraId="4771B936" w14:textId="77777777" w:rsidR="00F45CC1" w:rsidRDefault="00F45CC1" w:rsidP="00BD2BA1">
            <w:pPr>
              <w:spacing w:after="0" w:line="240" w:lineRule="auto"/>
              <w:jc w:val="center"/>
              <w:rPr>
                <w:rFonts w:ascii="Calibri" w:eastAsia="Times New Roman" w:hAnsi="Calibri" w:cs="Times New Roman"/>
                <w:color w:val="000000"/>
                <w:lang w:eastAsia="tr-TR"/>
              </w:rPr>
            </w:pPr>
            <w:r>
              <w:rPr>
                <w:rFonts w:ascii="Calibri" w:eastAsia="Times New Roman" w:hAnsi="Calibri" w:cs="Times New Roman"/>
                <w:color w:val="000000"/>
                <w:lang w:eastAsia="tr-TR"/>
              </w:rPr>
              <w:t>115</w:t>
            </w:r>
          </w:p>
        </w:tc>
        <w:tc>
          <w:tcPr>
            <w:tcW w:w="1054" w:type="dxa"/>
            <w:tcBorders>
              <w:top w:val="single" w:sz="8" w:space="0" w:color="auto"/>
              <w:left w:val="nil"/>
              <w:bottom w:val="nil"/>
              <w:right w:val="nil"/>
            </w:tcBorders>
            <w:shd w:val="clear" w:color="auto" w:fill="C6E0B4"/>
            <w:vAlign w:val="center"/>
            <w:hideMark/>
          </w:tcPr>
          <w:p w14:paraId="70DB20D5" w14:textId="77777777" w:rsidR="00F45CC1" w:rsidRDefault="00F45CC1" w:rsidP="00BD2BA1">
            <w:pPr>
              <w:spacing w:after="0" w:line="240" w:lineRule="auto"/>
              <w:jc w:val="center"/>
              <w:rPr>
                <w:rFonts w:ascii="Calibri" w:eastAsia="Times New Roman" w:hAnsi="Calibri" w:cs="Times New Roman"/>
                <w:color w:val="000000"/>
                <w:lang w:eastAsia="tr-TR"/>
              </w:rPr>
            </w:pPr>
            <w:r>
              <w:rPr>
                <w:rFonts w:ascii="Calibri" w:eastAsia="Times New Roman" w:hAnsi="Calibri" w:cs="Times New Roman"/>
                <w:color w:val="000000"/>
                <w:lang w:eastAsia="tr-TR"/>
              </w:rPr>
              <w:t>2560</w:t>
            </w:r>
          </w:p>
        </w:tc>
        <w:tc>
          <w:tcPr>
            <w:tcW w:w="851" w:type="dxa"/>
            <w:tcBorders>
              <w:top w:val="single" w:sz="8" w:space="0" w:color="auto"/>
              <w:left w:val="nil"/>
              <w:bottom w:val="nil"/>
              <w:right w:val="nil"/>
            </w:tcBorders>
            <w:shd w:val="clear" w:color="auto" w:fill="C6E0B4"/>
            <w:vAlign w:val="center"/>
            <w:hideMark/>
          </w:tcPr>
          <w:p w14:paraId="218791E1" w14:textId="77777777" w:rsidR="00F45CC1" w:rsidRDefault="00F45CC1" w:rsidP="00BD2BA1">
            <w:pPr>
              <w:spacing w:after="0" w:line="240" w:lineRule="auto"/>
              <w:jc w:val="center"/>
              <w:rPr>
                <w:rFonts w:ascii="Calibri" w:eastAsia="Times New Roman" w:hAnsi="Calibri" w:cs="Times New Roman"/>
                <w:color w:val="000000"/>
                <w:lang w:eastAsia="tr-TR"/>
              </w:rPr>
            </w:pPr>
            <w:r>
              <w:rPr>
                <w:rFonts w:ascii="Calibri" w:eastAsia="Times New Roman" w:hAnsi="Calibri" w:cs="Times New Roman"/>
                <w:color w:val="000000"/>
                <w:lang w:eastAsia="tr-TR"/>
              </w:rPr>
              <w:t>6,50</w:t>
            </w:r>
          </w:p>
        </w:tc>
        <w:tc>
          <w:tcPr>
            <w:tcW w:w="1134" w:type="dxa"/>
            <w:tcBorders>
              <w:top w:val="single" w:sz="8" w:space="0" w:color="auto"/>
              <w:left w:val="nil"/>
              <w:bottom w:val="nil"/>
              <w:right w:val="nil"/>
            </w:tcBorders>
            <w:shd w:val="clear" w:color="auto" w:fill="C6E0B4"/>
            <w:vAlign w:val="center"/>
            <w:hideMark/>
          </w:tcPr>
          <w:p w14:paraId="68F41A03" w14:textId="77777777" w:rsidR="00F45CC1" w:rsidRDefault="00F45CC1" w:rsidP="00BD2BA1">
            <w:pPr>
              <w:spacing w:after="0" w:line="240" w:lineRule="auto"/>
              <w:jc w:val="center"/>
              <w:rPr>
                <w:rFonts w:ascii="Calibri" w:eastAsia="Times New Roman" w:hAnsi="Calibri" w:cs="Times New Roman"/>
                <w:color w:val="000000"/>
                <w:lang w:eastAsia="tr-TR"/>
              </w:rPr>
            </w:pPr>
            <w:r>
              <w:rPr>
                <w:rFonts w:ascii="Calibri" w:eastAsia="Times New Roman" w:hAnsi="Calibri" w:cs="Times New Roman"/>
                <w:color w:val="000000"/>
                <w:lang w:eastAsia="tr-TR"/>
              </w:rPr>
              <w:t>150-178</w:t>
            </w:r>
          </w:p>
        </w:tc>
        <w:tc>
          <w:tcPr>
            <w:tcW w:w="1134" w:type="dxa"/>
            <w:tcBorders>
              <w:top w:val="single" w:sz="8" w:space="0" w:color="auto"/>
              <w:left w:val="nil"/>
              <w:bottom w:val="nil"/>
              <w:right w:val="nil"/>
            </w:tcBorders>
            <w:shd w:val="clear" w:color="auto" w:fill="C6E0B4"/>
            <w:vAlign w:val="center"/>
            <w:hideMark/>
          </w:tcPr>
          <w:p w14:paraId="7796C48C" w14:textId="77777777" w:rsidR="00F45CC1" w:rsidRDefault="00F45CC1" w:rsidP="00BD2BA1">
            <w:pPr>
              <w:spacing w:after="0" w:line="240" w:lineRule="auto"/>
              <w:jc w:val="center"/>
              <w:rPr>
                <w:rFonts w:ascii="Calibri" w:eastAsia="Times New Roman" w:hAnsi="Calibri" w:cs="Times New Roman"/>
                <w:color w:val="000000"/>
                <w:lang w:eastAsia="tr-TR"/>
              </w:rPr>
            </w:pPr>
            <w:r>
              <w:rPr>
                <w:rFonts w:ascii="Calibri" w:eastAsia="Times New Roman" w:hAnsi="Calibri" w:cs="Times New Roman"/>
                <w:color w:val="000000"/>
                <w:lang w:eastAsia="tr-TR"/>
              </w:rPr>
              <w:t>Rotax 912(), 914()</w:t>
            </w:r>
          </w:p>
        </w:tc>
        <w:tc>
          <w:tcPr>
            <w:tcW w:w="1701" w:type="dxa"/>
            <w:vMerge w:val="restart"/>
            <w:tcBorders>
              <w:top w:val="single" w:sz="8" w:space="0" w:color="auto"/>
              <w:left w:val="nil"/>
              <w:bottom w:val="single" w:sz="8" w:space="0" w:color="000000"/>
              <w:right w:val="nil"/>
            </w:tcBorders>
            <w:shd w:val="clear" w:color="auto" w:fill="C6E0B4"/>
            <w:vAlign w:val="center"/>
            <w:hideMark/>
          </w:tcPr>
          <w:p w14:paraId="6DFF186E" w14:textId="77777777" w:rsidR="00F45CC1" w:rsidRDefault="00F45CC1" w:rsidP="00BD2BA1">
            <w:pPr>
              <w:spacing w:after="0" w:line="240" w:lineRule="auto"/>
              <w:jc w:val="center"/>
              <w:rPr>
                <w:rFonts w:ascii="Calibri" w:eastAsia="Times New Roman" w:hAnsi="Calibri" w:cs="Times New Roman"/>
                <w:color w:val="000000"/>
                <w:lang w:eastAsia="tr-TR"/>
              </w:rPr>
            </w:pPr>
            <w:r>
              <w:rPr>
                <w:rFonts w:ascii="Calibri" w:eastAsia="Times New Roman" w:hAnsi="Calibri" w:cs="Times New Roman"/>
                <w:color w:val="000000"/>
                <w:lang w:eastAsia="tr-TR"/>
              </w:rPr>
              <w:t>Constant Speed (hydraulic)</w:t>
            </w:r>
          </w:p>
        </w:tc>
        <w:tc>
          <w:tcPr>
            <w:tcW w:w="1276" w:type="dxa"/>
            <w:tcBorders>
              <w:top w:val="single" w:sz="8" w:space="0" w:color="auto"/>
              <w:left w:val="nil"/>
              <w:bottom w:val="nil"/>
              <w:right w:val="nil"/>
            </w:tcBorders>
            <w:shd w:val="clear" w:color="auto" w:fill="C6E0B4"/>
            <w:vAlign w:val="center"/>
            <w:hideMark/>
          </w:tcPr>
          <w:p w14:paraId="6E59319D" w14:textId="77777777" w:rsidR="00F45CC1" w:rsidRDefault="00F45CC1" w:rsidP="00BD2BA1">
            <w:pPr>
              <w:spacing w:after="0" w:line="240" w:lineRule="auto"/>
              <w:jc w:val="center"/>
              <w:rPr>
                <w:rFonts w:ascii="Calibri" w:eastAsia="Times New Roman" w:hAnsi="Calibri" w:cs="Times New Roman"/>
                <w:color w:val="000000"/>
                <w:lang w:eastAsia="tr-TR"/>
              </w:rPr>
            </w:pPr>
            <w:r>
              <w:rPr>
                <w:rFonts w:ascii="Calibri" w:eastAsia="Times New Roman" w:hAnsi="Calibri" w:cs="Times New Roman"/>
                <w:color w:val="000000"/>
                <w:lang w:eastAsia="tr-TR"/>
              </w:rPr>
              <w:t>EASA</w:t>
            </w:r>
          </w:p>
        </w:tc>
        <w:tc>
          <w:tcPr>
            <w:tcW w:w="1417" w:type="dxa"/>
            <w:vMerge w:val="restart"/>
            <w:tcBorders>
              <w:top w:val="single" w:sz="8" w:space="0" w:color="auto"/>
              <w:left w:val="nil"/>
              <w:bottom w:val="single" w:sz="8" w:space="0" w:color="000000"/>
              <w:right w:val="nil"/>
            </w:tcBorders>
            <w:shd w:val="clear" w:color="auto" w:fill="C6E0B4"/>
            <w:vAlign w:val="center"/>
            <w:hideMark/>
          </w:tcPr>
          <w:p w14:paraId="6ED14566" w14:textId="77777777" w:rsidR="00F45CC1" w:rsidRDefault="00F45CC1" w:rsidP="00BD2BA1">
            <w:pPr>
              <w:spacing w:after="0" w:line="240" w:lineRule="auto"/>
              <w:jc w:val="center"/>
              <w:rPr>
                <w:rFonts w:ascii="Calibri" w:eastAsia="Times New Roman" w:hAnsi="Calibri" w:cs="Times New Roman"/>
                <w:color w:val="000000"/>
                <w:lang w:eastAsia="tr-TR"/>
              </w:rPr>
            </w:pPr>
            <w:r>
              <w:rPr>
                <w:rFonts w:ascii="Calibri" w:eastAsia="Times New Roman" w:hAnsi="Calibri" w:cs="Times New Roman"/>
                <w:color w:val="000000"/>
                <w:lang w:eastAsia="tr-TR"/>
              </w:rPr>
              <w:t xml:space="preserve"> Europe, USA, Canada, Asia, South Africa and Australia</w:t>
            </w:r>
          </w:p>
        </w:tc>
        <w:tc>
          <w:tcPr>
            <w:tcW w:w="1134" w:type="dxa"/>
            <w:vMerge w:val="restart"/>
            <w:tcBorders>
              <w:top w:val="single" w:sz="8" w:space="0" w:color="auto"/>
              <w:left w:val="nil"/>
              <w:bottom w:val="single" w:sz="8" w:space="0" w:color="000000"/>
              <w:right w:val="nil"/>
            </w:tcBorders>
            <w:shd w:val="clear" w:color="auto" w:fill="C6E0B4"/>
            <w:vAlign w:val="center"/>
            <w:hideMark/>
          </w:tcPr>
          <w:p w14:paraId="6D605383" w14:textId="77777777" w:rsidR="00F45CC1" w:rsidRDefault="00F45CC1" w:rsidP="00BD2BA1">
            <w:pPr>
              <w:spacing w:after="0" w:line="240" w:lineRule="auto"/>
              <w:jc w:val="center"/>
              <w:rPr>
                <w:rFonts w:ascii="Calibri" w:eastAsia="Times New Roman" w:hAnsi="Calibri" w:cs="Times New Roman"/>
                <w:color w:val="000000"/>
                <w:lang w:eastAsia="tr-TR"/>
              </w:rPr>
            </w:pPr>
            <w:r>
              <w:rPr>
                <w:rFonts w:ascii="Calibri" w:eastAsia="Times New Roman" w:hAnsi="Calibri" w:cs="Times New Roman"/>
                <w:color w:val="000000"/>
                <w:lang w:eastAsia="tr-TR"/>
              </w:rPr>
              <w:t>Wood-Composite</w:t>
            </w:r>
          </w:p>
        </w:tc>
        <w:tc>
          <w:tcPr>
            <w:tcW w:w="709" w:type="dxa"/>
            <w:tcBorders>
              <w:top w:val="single" w:sz="8" w:space="0" w:color="auto"/>
              <w:left w:val="nil"/>
              <w:bottom w:val="nil"/>
              <w:right w:val="nil"/>
            </w:tcBorders>
            <w:shd w:val="clear" w:color="auto" w:fill="C6E0B4"/>
            <w:vAlign w:val="center"/>
            <w:hideMark/>
          </w:tcPr>
          <w:p w14:paraId="2370B35D" w14:textId="77777777" w:rsidR="00F45CC1" w:rsidRDefault="00F45CC1" w:rsidP="00BD2BA1">
            <w:pPr>
              <w:spacing w:after="0" w:line="240" w:lineRule="auto"/>
              <w:jc w:val="center"/>
              <w:rPr>
                <w:rFonts w:ascii="Calibri" w:eastAsia="Times New Roman" w:hAnsi="Calibri" w:cs="Times New Roman"/>
                <w:color w:val="000000"/>
                <w:lang w:val="tr-TR" w:eastAsia="tr-TR"/>
              </w:rPr>
            </w:pPr>
            <w:r>
              <w:rPr>
                <w:rFonts w:ascii="Calibri" w:eastAsia="Times New Roman" w:hAnsi="Calibri" w:cs="Times New Roman"/>
                <w:color w:val="000000"/>
                <w:lang w:eastAsia="tr-TR"/>
              </w:rPr>
              <w:t>1000</w:t>
            </w:r>
          </w:p>
        </w:tc>
      </w:tr>
      <w:tr w:rsidR="00F45CC1" w14:paraId="1880C01E" w14:textId="77777777" w:rsidTr="00BD2BA1">
        <w:trPr>
          <w:trHeight w:val="225"/>
        </w:trPr>
        <w:tc>
          <w:tcPr>
            <w:tcW w:w="1266" w:type="dxa"/>
            <w:vMerge/>
            <w:tcBorders>
              <w:top w:val="single" w:sz="8" w:space="0" w:color="auto"/>
              <w:left w:val="single" w:sz="8" w:space="0" w:color="auto"/>
              <w:bottom w:val="single" w:sz="8" w:space="0" w:color="000000"/>
              <w:right w:val="nil"/>
            </w:tcBorders>
            <w:vAlign w:val="center"/>
            <w:hideMark/>
          </w:tcPr>
          <w:p w14:paraId="016DA668" w14:textId="77777777" w:rsidR="00F45CC1" w:rsidRDefault="00F45CC1" w:rsidP="00BD2BA1">
            <w:pPr>
              <w:spacing w:after="0"/>
              <w:rPr>
                <w:rFonts w:ascii="Calibri" w:eastAsia="Times New Roman" w:hAnsi="Calibri" w:cs="Times New Roman"/>
                <w:color w:val="000000"/>
                <w:lang w:eastAsia="tr-TR"/>
              </w:rPr>
            </w:pPr>
          </w:p>
        </w:tc>
        <w:tc>
          <w:tcPr>
            <w:tcW w:w="1123" w:type="dxa"/>
            <w:tcBorders>
              <w:top w:val="nil"/>
              <w:left w:val="nil"/>
              <w:bottom w:val="single" w:sz="8" w:space="0" w:color="auto"/>
              <w:right w:val="nil"/>
            </w:tcBorders>
            <w:shd w:val="clear" w:color="auto" w:fill="C6E0B4"/>
            <w:vAlign w:val="center"/>
            <w:hideMark/>
          </w:tcPr>
          <w:p w14:paraId="66958F76" w14:textId="77777777" w:rsidR="00F45CC1" w:rsidRDefault="00F45CC1" w:rsidP="00BD2BA1">
            <w:pPr>
              <w:spacing w:after="0" w:line="240" w:lineRule="auto"/>
              <w:jc w:val="center"/>
              <w:rPr>
                <w:rFonts w:ascii="Calibri" w:eastAsia="Times New Roman" w:hAnsi="Calibri" w:cs="Times New Roman"/>
                <w:color w:val="000000"/>
                <w:lang w:eastAsia="tr-TR"/>
              </w:rPr>
            </w:pPr>
            <w:r>
              <w:rPr>
                <w:rFonts w:ascii="Calibri" w:eastAsia="Times New Roman" w:hAnsi="Calibri" w:cs="Times New Roman"/>
                <w:color w:val="000000"/>
                <w:lang w:eastAsia="tr-TR"/>
              </w:rPr>
              <w:t>MTV-21</w:t>
            </w:r>
          </w:p>
        </w:tc>
        <w:tc>
          <w:tcPr>
            <w:tcW w:w="1008" w:type="dxa"/>
            <w:tcBorders>
              <w:top w:val="nil"/>
              <w:left w:val="nil"/>
              <w:bottom w:val="single" w:sz="8" w:space="0" w:color="auto"/>
              <w:right w:val="nil"/>
            </w:tcBorders>
            <w:shd w:val="clear" w:color="auto" w:fill="C6E0B4"/>
            <w:vAlign w:val="center"/>
            <w:hideMark/>
          </w:tcPr>
          <w:p w14:paraId="12AD9E1A" w14:textId="77777777" w:rsidR="00F45CC1" w:rsidRDefault="00F45CC1" w:rsidP="00BD2BA1">
            <w:pPr>
              <w:spacing w:after="0" w:line="240" w:lineRule="auto"/>
              <w:jc w:val="center"/>
              <w:rPr>
                <w:rFonts w:ascii="Calibri" w:eastAsia="Times New Roman" w:hAnsi="Calibri" w:cs="Times New Roman"/>
                <w:color w:val="000000"/>
                <w:lang w:eastAsia="tr-TR"/>
              </w:rPr>
            </w:pPr>
            <w:r>
              <w:rPr>
                <w:rFonts w:ascii="Calibri" w:eastAsia="Times New Roman" w:hAnsi="Calibri" w:cs="Times New Roman"/>
                <w:color w:val="000000"/>
                <w:lang w:eastAsia="tr-TR"/>
              </w:rPr>
              <w:t>2</w:t>
            </w:r>
          </w:p>
        </w:tc>
        <w:tc>
          <w:tcPr>
            <w:tcW w:w="1209" w:type="dxa"/>
            <w:tcBorders>
              <w:top w:val="nil"/>
              <w:left w:val="nil"/>
              <w:bottom w:val="single" w:sz="8" w:space="0" w:color="auto"/>
              <w:right w:val="nil"/>
            </w:tcBorders>
            <w:shd w:val="clear" w:color="auto" w:fill="C6E0B4"/>
            <w:vAlign w:val="center"/>
            <w:hideMark/>
          </w:tcPr>
          <w:p w14:paraId="29971088" w14:textId="77777777" w:rsidR="00F45CC1" w:rsidRDefault="00F45CC1" w:rsidP="00BD2BA1">
            <w:pPr>
              <w:spacing w:after="0" w:line="240" w:lineRule="auto"/>
              <w:jc w:val="center"/>
              <w:rPr>
                <w:rFonts w:ascii="Calibri" w:eastAsia="Times New Roman" w:hAnsi="Calibri" w:cs="Times New Roman"/>
                <w:color w:val="000000"/>
                <w:lang w:eastAsia="tr-TR"/>
              </w:rPr>
            </w:pPr>
            <w:r>
              <w:rPr>
                <w:rFonts w:ascii="Calibri" w:eastAsia="Times New Roman" w:hAnsi="Calibri" w:cs="Times New Roman"/>
                <w:color w:val="000000"/>
                <w:lang w:eastAsia="tr-TR"/>
              </w:rPr>
              <w:t>114</w:t>
            </w:r>
          </w:p>
        </w:tc>
        <w:tc>
          <w:tcPr>
            <w:tcW w:w="1054" w:type="dxa"/>
            <w:tcBorders>
              <w:top w:val="nil"/>
              <w:left w:val="nil"/>
              <w:bottom w:val="single" w:sz="8" w:space="0" w:color="auto"/>
              <w:right w:val="nil"/>
            </w:tcBorders>
            <w:shd w:val="clear" w:color="auto" w:fill="C6E0B4"/>
            <w:vAlign w:val="center"/>
            <w:hideMark/>
          </w:tcPr>
          <w:p w14:paraId="2361F704" w14:textId="77777777" w:rsidR="00F45CC1" w:rsidRDefault="00F45CC1" w:rsidP="00BD2BA1">
            <w:pPr>
              <w:spacing w:after="0" w:line="240" w:lineRule="auto"/>
              <w:jc w:val="center"/>
              <w:rPr>
                <w:rFonts w:ascii="Calibri" w:eastAsia="Times New Roman" w:hAnsi="Calibri" w:cs="Times New Roman"/>
                <w:color w:val="000000"/>
                <w:lang w:eastAsia="tr-TR"/>
              </w:rPr>
            </w:pPr>
            <w:r>
              <w:rPr>
                <w:rFonts w:ascii="Calibri" w:eastAsia="Times New Roman" w:hAnsi="Calibri" w:cs="Times New Roman"/>
                <w:color w:val="000000"/>
                <w:lang w:eastAsia="tr-TR"/>
              </w:rPr>
              <w:t> </w:t>
            </w:r>
          </w:p>
        </w:tc>
        <w:tc>
          <w:tcPr>
            <w:tcW w:w="851" w:type="dxa"/>
            <w:tcBorders>
              <w:top w:val="nil"/>
              <w:left w:val="nil"/>
              <w:bottom w:val="single" w:sz="8" w:space="0" w:color="auto"/>
              <w:right w:val="nil"/>
            </w:tcBorders>
            <w:shd w:val="clear" w:color="auto" w:fill="C6E0B4"/>
            <w:vAlign w:val="center"/>
            <w:hideMark/>
          </w:tcPr>
          <w:p w14:paraId="004E247B" w14:textId="77777777" w:rsidR="00F45CC1" w:rsidRDefault="00F45CC1" w:rsidP="00BD2BA1">
            <w:pPr>
              <w:spacing w:after="0" w:line="240" w:lineRule="auto"/>
              <w:jc w:val="center"/>
              <w:rPr>
                <w:rFonts w:ascii="Calibri" w:eastAsia="Times New Roman" w:hAnsi="Calibri" w:cs="Times New Roman"/>
                <w:color w:val="000000"/>
                <w:lang w:eastAsia="tr-TR"/>
              </w:rPr>
            </w:pPr>
            <w:r>
              <w:rPr>
                <w:rFonts w:ascii="Calibri" w:eastAsia="Times New Roman" w:hAnsi="Calibri" w:cs="Times New Roman"/>
                <w:color w:val="000000"/>
                <w:lang w:eastAsia="tr-TR"/>
              </w:rPr>
              <w:t>10</w:t>
            </w:r>
          </w:p>
        </w:tc>
        <w:tc>
          <w:tcPr>
            <w:tcW w:w="1134" w:type="dxa"/>
            <w:tcBorders>
              <w:top w:val="nil"/>
              <w:left w:val="nil"/>
              <w:bottom w:val="single" w:sz="8" w:space="0" w:color="auto"/>
              <w:right w:val="nil"/>
            </w:tcBorders>
            <w:shd w:val="clear" w:color="auto" w:fill="C6E0B4"/>
            <w:vAlign w:val="center"/>
            <w:hideMark/>
          </w:tcPr>
          <w:p w14:paraId="50DA35DC" w14:textId="77777777" w:rsidR="00F45CC1" w:rsidRDefault="00F45CC1" w:rsidP="00BD2BA1">
            <w:pPr>
              <w:spacing w:after="0" w:line="240" w:lineRule="auto"/>
              <w:jc w:val="center"/>
              <w:rPr>
                <w:rFonts w:ascii="Calibri" w:eastAsia="Times New Roman" w:hAnsi="Calibri" w:cs="Times New Roman"/>
                <w:color w:val="000000"/>
                <w:lang w:eastAsia="tr-TR"/>
              </w:rPr>
            </w:pPr>
            <w:r>
              <w:rPr>
                <w:rFonts w:ascii="Calibri" w:eastAsia="Times New Roman" w:hAnsi="Calibri" w:cs="Times New Roman"/>
                <w:color w:val="000000"/>
                <w:lang w:eastAsia="tr-TR"/>
              </w:rPr>
              <w:t>145-180</w:t>
            </w:r>
          </w:p>
        </w:tc>
        <w:tc>
          <w:tcPr>
            <w:tcW w:w="1134" w:type="dxa"/>
            <w:tcBorders>
              <w:top w:val="nil"/>
              <w:left w:val="nil"/>
              <w:bottom w:val="single" w:sz="8" w:space="0" w:color="auto"/>
              <w:right w:val="nil"/>
            </w:tcBorders>
            <w:shd w:val="clear" w:color="auto" w:fill="C6E0B4"/>
            <w:vAlign w:val="center"/>
            <w:hideMark/>
          </w:tcPr>
          <w:p w14:paraId="5E511515" w14:textId="77777777" w:rsidR="00F45CC1" w:rsidRDefault="00F45CC1" w:rsidP="00BD2BA1">
            <w:pPr>
              <w:spacing w:after="0" w:line="240" w:lineRule="auto"/>
              <w:jc w:val="center"/>
              <w:rPr>
                <w:rFonts w:ascii="Calibri" w:eastAsia="Times New Roman" w:hAnsi="Calibri" w:cs="Times New Roman"/>
                <w:color w:val="000000"/>
                <w:lang w:eastAsia="tr-TR"/>
              </w:rPr>
            </w:pPr>
            <w:r>
              <w:rPr>
                <w:rFonts w:ascii="Calibri" w:eastAsia="Times New Roman" w:hAnsi="Calibri" w:cs="Times New Roman"/>
                <w:color w:val="000000"/>
                <w:lang w:eastAsia="tr-TR"/>
              </w:rPr>
              <w:t> </w:t>
            </w:r>
          </w:p>
        </w:tc>
        <w:tc>
          <w:tcPr>
            <w:tcW w:w="1701" w:type="dxa"/>
            <w:vMerge/>
            <w:tcBorders>
              <w:top w:val="single" w:sz="8" w:space="0" w:color="auto"/>
              <w:left w:val="nil"/>
              <w:bottom w:val="single" w:sz="8" w:space="0" w:color="000000"/>
              <w:right w:val="nil"/>
            </w:tcBorders>
            <w:vAlign w:val="center"/>
            <w:hideMark/>
          </w:tcPr>
          <w:p w14:paraId="67A2BEE3" w14:textId="77777777" w:rsidR="00F45CC1" w:rsidRDefault="00F45CC1" w:rsidP="00BD2BA1">
            <w:pPr>
              <w:spacing w:after="0"/>
              <w:rPr>
                <w:rFonts w:ascii="Calibri" w:eastAsia="Times New Roman" w:hAnsi="Calibri" w:cs="Times New Roman"/>
                <w:color w:val="000000"/>
                <w:lang w:eastAsia="tr-TR"/>
              </w:rPr>
            </w:pPr>
          </w:p>
        </w:tc>
        <w:tc>
          <w:tcPr>
            <w:tcW w:w="1276" w:type="dxa"/>
            <w:tcBorders>
              <w:top w:val="nil"/>
              <w:left w:val="nil"/>
              <w:bottom w:val="single" w:sz="8" w:space="0" w:color="auto"/>
              <w:right w:val="nil"/>
            </w:tcBorders>
            <w:shd w:val="clear" w:color="auto" w:fill="C6E0B4"/>
            <w:vAlign w:val="center"/>
            <w:hideMark/>
          </w:tcPr>
          <w:p w14:paraId="6981F8C2" w14:textId="77777777" w:rsidR="00F45CC1" w:rsidRDefault="00F45CC1" w:rsidP="00BD2BA1">
            <w:pPr>
              <w:spacing w:after="0" w:line="240" w:lineRule="auto"/>
              <w:jc w:val="center"/>
              <w:rPr>
                <w:rFonts w:ascii="Calibri" w:eastAsia="Times New Roman" w:hAnsi="Calibri" w:cs="Times New Roman"/>
                <w:color w:val="000000"/>
                <w:lang w:eastAsia="tr-TR"/>
              </w:rPr>
            </w:pPr>
            <w:r>
              <w:rPr>
                <w:rFonts w:ascii="Calibri" w:eastAsia="Times New Roman" w:hAnsi="Calibri" w:cs="Times New Roman"/>
                <w:color w:val="000000"/>
                <w:lang w:eastAsia="tr-TR"/>
              </w:rPr>
              <w:t> </w:t>
            </w:r>
          </w:p>
        </w:tc>
        <w:tc>
          <w:tcPr>
            <w:tcW w:w="1417" w:type="dxa"/>
            <w:vMerge/>
            <w:tcBorders>
              <w:top w:val="single" w:sz="8" w:space="0" w:color="auto"/>
              <w:left w:val="nil"/>
              <w:bottom w:val="single" w:sz="8" w:space="0" w:color="000000"/>
              <w:right w:val="nil"/>
            </w:tcBorders>
            <w:vAlign w:val="center"/>
            <w:hideMark/>
          </w:tcPr>
          <w:p w14:paraId="3A3112B4" w14:textId="77777777" w:rsidR="00F45CC1" w:rsidRDefault="00F45CC1" w:rsidP="00BD2BA1">
            <w:pPr>
              <w:spacing w:after="0"/>
              <w:rPr>
                <w:rFonts w:ascii="Calibri" w:eastAsia="Times New Roman" w:hAnsi="Calibri" w:cs="Times New Roman"/>
                <w:color w:val="000000"/>
                <w:lang w:eastAsia="tr-TR"/>
              </w:rPr>
            </w:pPr>
          </w:p>
        </w:tc>
        <w:tc>
          <w:tcPr>
            <w:tcW w:w="1134" w:type="dxa"/>
            <w:vMerge/>
            <w:tcBorders>
              <w:top w:val="single" w:sz="8" w:space="0" w:color="auto"/>
              <w:left w:val="nil"/>
              <w:bottom w:val="single" w:sz="8" w:space="0" w:color="000000"/>
              <w:right w:val="nil"/>
            </w:tcBorders>
            <w:vAlign w:val="center"/>
            <w:hideMark/>
          </w:tcPr>
          <w:p w14:paraId="07A75045" w14:textId="77777777" w:rsidR="00F45CC1" w:rsidRDefault="00F45CC1" w:rsidP="00BD2BA1">
            <w:pPr>
              <w:spacing w:after="0"/>
              <w:rPr>
                <w:rFonts w:ascii="Calibri" w:eastAsia="Times New Roman" w:hAnsi="Calibri" w:cs="Times New Roman"/>
                <w:color w:val="000000"/>
                <w:lang w:eastAsia="tr-TR"/>
              </w:rPr>
            </w:pPr>
          </w:p>
        </w:tc>
        <w:tc>
          <w:tcPr>
            <w:tcW w:w="709" w:type="dxa"/>
            <w:tcBorders>
              <w:top w:val="nil"/>
              <w:left w:val="nil"/>
              <w:bottom w:val="single" w:sz="8" w:space="0" w:color="auto"/>
              <w:right w:val="nil"/>
            </w:tcBorders>
            <w:shd w:val="clear" w:color="auto" w:fill="C6E0B4"/>
            <w:vAlign w:val="center"/>
            <w:hideMark/>
          </w:tcPr>
          <w:p w14:paraId="38BF287B" w14:textId="77777777" w:rsidR="00F45CC1" w:rsidRDefault="00F45CC1" w:rsidP="00BD2BA1">
            <w:pPr>
              <w:spacing w:after="0" w:line="240" w:lineRule="auto"/>
              <w:jc w:val="center"/>
              <w:rPr>
                <w:rFonts w:ascii="Calibri" w:eastAsia="Times New Roman" w:hAnsi="Calibri" w:cs="Times New Roman"/>
                <w:color w:val="000000"/>
                <w:lang w:val="tr-TR" w:eastAsia="tr-TR"/>
              </w:rPr>
            </w:pPr>
            <w:r>
              <w:rPr>
                <w:rFonts w:ascii="Calibri" w:eastAsia="Times New Roman" w:hAnsi="Calibri" w:cs="Times New Roman"/>
                <w:color w:val="000000"/>
                <w:lang w:eastAsia="tr-TR"/>
              </w:rPr>
              <w:t> </w:t>
            </w:r>
          </w:p>
        </w:tc>
      </w:tr>
      <w:tr w:rsidR="00F45CC1" w14:paraId="0E7AFF60" w14:textId="77777777" w:rsidTr="00BD2BA1">
        <w:trPr>
          <w:trHeight w:val="799"/>
        </w:trPr>
        <w:tc>
          <w:tcPr>
            <w:tcW w:w="1266" w:type="dxa"/>
            <w:tcBorders>
              <w:top w:val="nil"/>
              <w:left w:val="single" w:sz="8" w:space="0" w:color="auto"/>
              <w:bottom w:val="single" w:sz="8" w:space="0" w:color="auto"/>
              <w:right w:val="nil"/>
            </w:tcBorders>
            <w:shd w:val="clear" w:color="auto" w:fill="B4C6E7"/>
            <w:vAlign w:val="center"/>
            <w:hideMark/>
          </w:tcPr>
          <w:p w14:paraId="1E56F2AD" w14:textId="77777777" w:rsidR="00F45CC1" w:rsidRDefault="00F45CC1" w:rsidP="00BD2BA1">
            <w:pPr>
              <w:spacing w:after="0" w:line="240" w:lineRule="auto"/>
              <w:jc w:val="center"/>
              <w:rPr>
                <w:rFonts w:ascii="Calibri" w:eastAsia="Times New Roman" w:hAnsi="Calibri" w:cs="Times New Roman"/>
                <w:color w:val="000000"/>
                <w:lang w:eastAsia="tr-TR"/>
              </w:rPr>
            </w:pPr>
            <w:r>
              <w:rPr>
                <w:rFonts w:ascii="Calibri" w:eastAsia="Times New Roman" w:hAnsi="Calibri" w:cs="Times New Roman"/>
                <w:color w:val="000000"/>
                <w:lang w:eastAsia="tr-TR"/>
              </w:rPr>
              <w:t>FP</w:t>
            </w:r>
          </w:p>
        </w:tc>
        <w:tc>
          <w:tcPr>
            <w:tcW w:w="1123" w:type="dxa"/>
            <w:tcBorders>
              <w:top w:val="nil"/>
              <w:left w:val="nil"/>
              <w:bottom w:val="single" w:sz="8" w:space="0" w:color="auto"/>
              <w:right w:val="nil"/>
            </w:tcBorders>
            <w:shd w:val="clear" w:color="auto" w:fill="B4C6E7"/>
            <w:vAlign w:val="center"/>
            <w:hideMark/>
          </w:tcPr>
          <w:p w14:paraId="08A89E09" w14:textId="77777777" w:rsidR="00F45CC1" w:rsidRDefault="00F45CC1" w:rsidP="00BD2BA1">
            <w:pPr>
              <w:spacing w:after="0" w:line="240" w:lineRule="auto"/>
              <w:jc w:val="center"/>
              <w:rPr>
                <w:rFonts w:ascii="Calibri" w:eastAsia="Times New Roman" w:hAnsi="Calibri" w:cs="Times New Roman"/>
                <w:color w:val="000000"/>
                <w:lang w:eastAsia="tr-TR"/>
              </w:rPr>
            </w:pPr>
            <w:r>
              <w:rPr>
                <w:rFonts w:ascii="Calibri" w:eastAsia="Times New Roman" w:hAnsi="Calibri" w:cs="Times New Roman"/>
                <w:color w:val="000000"/>
                <w:lang w:eastAsia="tr-TR"/>
              </w:rPr>
              <w:t>VPH3-BHS-HHS</w:t>
            </w:r>
          </w:p>
        </w:tc>
        <w:tc>
          <w:tcPr>
            <w:tcW w:w="1008" w:type="dxa"/>
            <w:tcBorders>
              <w:top w:val="nil"/>
              <w:left w:val="nil"/>
              <w:bottom w:val="single" w:sz="8" w:space="0" w:color="auto"/>
              <w:right w:val="nil"/>
            </w:tcBorders>
            <w:shd w:val="clear" w:color="auto" w:fill="B4C6E7"/>
            <w:vAlign w:val="center"/>
            <w:hideMark/>
          </w:tcPr>
          <w:p w14:paraId="47C361D0" w14:textId="77777777" w:rsidR="00F45CC1" w:rsidRDefault="00F45CC1" w:rsidP="00BD2BA1">
            <w:pPr>
              <w:spacing w:after="0" w:line="240" w:lineRule="auto"/>
              <w:jc w:val="center"/>
              <w:rPr>
                <w:rFonts w:ascii="Calibri" w:eastAsia="Times New Roman" w:hAnsi="Calibri" w:cs="Times New Roman"/>
                <w:color w:val="000000"/>
                <w:lang w:eastAsia="tr-TR"/>
              </w:rPr>
            </w:pPr>
            <w:r>
              <w:rPr>
                <w:rFonts w:ascii="Calibri" w:eastAsia="Times New Roman" w:hAnsi="Calibri" w:cs="Times New Roman"/>
                <w:color w:val="000000"/>
                <w:lang w:eastAsia="tr-TR"/>
              </w:rPr>
              <w:t>2</w:t>
            </w:r>
          </w:p>
        </w:tc>
        <w:tc>
          <w:tcPr>
            <w:tcW w:w="1209" w:type="dxa"/>
            <w:tcBorders>
              <w:top w:val="nil"/>
              <w:left w:val="nil"/>
              <w:bottom w:val="single" w:sz="8" w:space="0" w:color="auto"/>
              <w:right w:val="nil"/>
            </w:tcBorders>
            <w:shd w:val="clear" w:color="auto" w:fill="B4C6E7"/>
            <w:vAlign w:val="center"/>
            <w:hideMark/>
          </w:tcPr>
          <w:p w14:paraId="2D8C384A" w14:textId="77777777" w:rsidR="00F45CC1" w:rsidRDefault="00F45CC1" w:rsidP="00BD2BA1">
            <w:pPr>
              <w:spacing w:after="0" w:line="240" w:lineRule="auto"/>
              <w:jc w:val="center"/>
              <w:rPr>
                <w:rFonts w:ascii="Calibri" w:eastAsia="Times New Roman" w:hAnsi="Calibri" w:cs="Times New Roman"/>
                <w:color w:val="000000"/>
                <w:lang w:eastAsia="tr-TR"/>
              </w:rPr>
            </w:pPr>
            <w:r>
              <w:rPr>
                <w:rFonts w:ascii="Calibri" w:eastAsia="Times New Roman" w:hAnsi="Calibri" w:cs="Times New Roman"/>
                <w:color w:val="000000"/>
                <w:lang w:eastAsia="tr-TR"/>
              </w:rPr>
              <w:t> </w:t>
            </w:r>
          </w:p>
        </w:tc>
        <w:tc>
          <w:tcPr>
            <w:tcW w:w="1054" w:type="dxa"/>
            <w:tcBorders>
              <w:top w:val="nil"/>
              <w:left w:val="nil"/>
              <w:bottom w:val="single" w:sz="8" w:space="0" w:color="auto"/>
              <w:right w:val="nil"/>
            </w:tcBorders>
            <w:shd w:val="clear" w:color="auto" w:fill="B4C6E7"/>
            <w:vAlign w:val="center"/>
            <w:hideMark/>
          </w:tcPr>
          <w:p w14:paraId="77582C8C" w14:textId="77777777" w:rsidR="00F45CC1" w:rsidRDefault="00F45CC1" w:rsidP="00BD2BA1">
            <w:pPr>
              <w:spacing w:after="0" w:line="240" w:lineRule="auto"/>
              <w:jc w:val="center"/>
              <w:rPr>
                <w:rFonts w:ascii="Calibri" w:eastAsia="Times New Roman" w:hAnsi="Calibri" w:cs="Times New Roman"/>
                <w:color w:val="000000"/>
                <w:lang w:eastAsia="tr-TR"/>
              </w:rPr>
            </w:pPr>
            <w:r>
              <w:rPr>
                <w:rFonts w:ascii="Calibri" w:eastAsia="Times New Roman" w:hAnsi="Calibri" w:cs="Times New Roman"/>
                <w:color w:val="000000"/>
                <w:lang w:eastAsia="tr-TR"/>
              </w:rPr>
              <w:t> </w:t>
            </w:r>
          </w:p>
        </w:tc>
        <w:tc>
          <w:tcPr>
            <w:tcW w:w="851" w:type="dxa"/>
            <w:tcBorders>
              <w:top w:val="nil"/>
              <w:left w:val="nil"/>
              <w:bottom w:val="single" w:sz="8" w:space="0" w:color="auto"/>
              <w:right w:val="nil"/>
            </w:tcBorders>
            <w:shd w:val="clear" w:color="auto" w:fill="B4C6E7"/>
            <w:vAlign w:val="center"/>
            <w:hideMark/>
          </w:tcPr>
          <w:p w14:paraId="0CB1E382" w14:textId="77777777" w:rsidR="00F45CC1" w:rsidRDefault="00F45CC1" w:rsidP="00BD2BA1">
            <w:pPr>
              <w:spacing w:after="0" w:line="240" w:lineRule="auto"/>
              <w:jc w:val="center"/>
              <w:rPr>
                <w:rFonts w:ascii="Calibri" w:eastAsia="Times New Roman" w:hAnsi="Calibri" w:cs="Times New Roman"/>
                <w:color w:val="000000"/>
                <w:lang w:eastAsia="tr-TR"/>
              </w:rPr>
            </w:pPr>
            <w:r>
              <w:rPr>
                <w:rFonts w:ascii="Calibri" w:eastAsia="Times New Roman" w:hAnsi="Calibri" w:cs="Times New Roman"/>
                <w:color w:val="000000"/>
                <w:lang w:eastAsia="tr-TR"/>
              </w:rPr>
              <w:t>8,4</w:t>
            </w:r>
          </w:p>
        </w:tc>
        <w:tc>
          <w:tcPr>
            <w:tcW w:w="1134" w:type="dxa"/>
            <w:tcBorders>
              <w:top w:val="nil"/>
              <w:left w:val="nil"/>
              <w:bottom w:val="single" w:sz="8" w:space="0" w:color="auto"/>
              <w:right w:val="nil"/>
            </w:tcBorders>
            <w:shd w:val="clear" w:color="auto" w:fill="B4C6E7"/>
            <w:vAlign w:val="center"/>
            <w:hideMark/>
          </w:tcPr>
          <w:p w14:paraId="1F71B464" w14:textId="77777777" w:rsidR="00F45CC1" w:rsidRDefault="00F45CC1" w:rsidP="00BD2BA1">
            <w:pPr>
              <w:spacing w:after="0" w:line="240" w:lineRule="auto"/>
              <w:jc w:val="center"/>
              <w:rPr>
                <w:rFonts w:ascii="Calibri" w:eastAsia="Times New Roman" w:hAnsi="Calibri" w:cs="Times New Roman"/>
                <w:color w:val="000000"/>
                <w:lang w:eastAsia="tr-TR"/>
              </w:rPr>
            </w:pPr>
            <w:r>
              <w:rPr>
                <w:rFonts w:ascii="Calibri" w:eastAsia="Times New Roman" w:hAnsi="Calibri" w:cs="Times New Roman"/>
                <w:color w:val="000000"/>
                <w:lang w:eastAsia="tr-TR"/>
              </w:rPr>
              <w:t>175</w:t>
            </w:r>
          </w:p>
        </w:tc>
        <w:tc>
          <w:tcPr>
            <w:tcW w:w="1134" w:type="dxa"/>
            <w:tcBorders>
              <w:top w:val="nil"/>
              <w:left w:val="nil"/>
              <w:bottom w:val="single" w:sz="8" w:space="0" w:color="auto"/>
              <w:right w:val="nil"/>
            </w:tcBorders>
            <w:shd w:val="clear" w:color="auto" w:fill="B4C6E7"/>
            <w:vAlign w:val="center"/>
            <w:hideMark/>
          </w:tcPr>
          <w:p w14:paraId="682222B6" w14:textId="77777777" w:rsidR="00F45CC1" w:rsidRDefault="00F45CC1" w:rsidP="00BD2BA1">
            <w:pPr>
              <w:spacing w:after="0" w:line="240" w:lineRule="auto"/>
              <w:jc w:val="center"/>
              <w:rPr>
                <w:rFonts w:ascii="Calibri" w:eastAsia="Times New Roman" w:hAnsi="Calibri" w:cs="Times New Roman"/>
                <w:color w:val="000000"/>
                <w:lang w:eastAsia="tr-TR"/>
              </w:rPr>
            </w:pPr>
            <w:r>
              <w:rPr>
                <w:rFonts w:ascii="Calibri" w:eastAsia="Times New Roman" w:hAnsi="Calibri" w:cs="Times New Roman"/>
                <w:color w:val="000000"/>
                <w:lang w:eastAsia="tr-TR"/>
              </w:rPr>
              <w:t>Rotax 912(), 914()</w:t>
            </w:r>
          </w:p>
        </w:tc>
        <w:tc>
          <w:tcPr>
            <w:tcW w:w="1701" w:type="dxa"/>
            <w:tcBorders>
              <w:top w:val="nil"/>
              <w:left w:val="nil"/>
              <w:bottom w:val="single" w:sz="8" w:space="0" w:color="auto"/>
              <w:right w:val="nil"/>
            </w:tcBorders>
            <w:shd w:val="clear" w:color="auto" w:fill="B4C6E7"/>
            <w:vAlign w:val="center"/>
            <w:hideMark/>
          </w:tcPr>
          <w:p w14:paraId="009A9DC7" w14:textId="77777777" w:rsidR="00F45CC1" w:rsidRDefault="00F45CC1" w:rsidP="00BD2BA1">
            <w:pPr>
              <w:spacing w:after="0" w:line="240" w:lineRule="auto"/>
              <w:jc w:val="center"/>
              <w:rPr>
                <w:rFonts w:ascii="Calibri" w:eastAsia="Times New Roman" w:hAnsi="Calibri" w:cs="Times New Roman"/>
                <w:color w:val="000000"/>
                <w:lang w:eastAsia="tr-TR"/>
              </w:rPr>
            </w:pPr>
            <w:r>
              <w:rPr>
                <w:rFonts w:ascii="Calibri" w:eastAsia="Times New Roman" w:hAnsi="Calibri" w:cs="Times New Roman"/>
                <w:color w:val="000000"/>
                <w:lang w:eastAsia="tr-TR"/>
              </w:rPr>
              <w:t>Constant Speed (hydraulic)</w:t>
            </w:r>
          </w:p>
        </w:tc>
        <w:tc>
          <w:tcPr>
            <w:tcW w:w="1276" w:type="dxa"/>
            <w:tcBorders>
              <w:top w:val="nil"/>
              <w:left w:val="nil"/>
              <w:bottom w:val="single" w:sz="8" w:space="0" w:color="auto"/>
              <w:right w:val="nil"/>
            </w:tcBorders>
            <w:shd w:val="clear" w:color="auto" w:fill="B4C6E7"/>
            <w:vAlign w:val="center"/>
            <w:hideMark/>
          </w:tcPr>
          <w:p w14:paraId="46A37FDC" w14:textId="77777777" w:rsidR="00F45CC1" w:rsidRDefault="00F45CC1" w:rsidP="00BD2BA1">
            <w:pPr>
              <w:spacing w:after="0" w:line="240" w:lineRule="auto"/>
              <w:jc w:val="center"/>
              <w:rPr>
                <w:rFonts w:ascii="Calibri" w:eastAsia="Times New Roman" w:hAnsi="Calibri" w:cs="Times New Roman"/>
                <w:color w:val="000000"/>
                <w:lang w:eastAsia="tr-TR"/>
              </w:rPr>
            </w:pPr>
            <w:r>
              <w:rPr>
                <w:rFonts w:ascii="Calibri" w:eastAsia="Times New Roman" w:hAnsi="Calibri" w:cs="Times New Roman"/>
                <w:color w:val="000000"/>
                <w:lang w:eastAsia="tr-TR"/>
              </w:rPr>
              <w:t>ASTM</w:t>
            </w:r>
          </w:p>
        </w:tc>
        <w:tc>
          <w:tcPr>
            <w:tcW w:w="1417" w:type="dxa"/>
            <w:tcBorders>
              <w:top w:val="nil"/>
              <w:left w:val="nil"/>
              <w:bottom w:val="single" w:sz="8" w:space="0" w:color="auto"/>
              <w:right w:val="nil"/>
            </w:tcBorders>
            <w:shd w:val="clear" w:color="auto" w:fill="B4C6E7"/>
            <w:vAlign w:val="center"/>
            <w:hideMark/>
          </w:tcPr>
          <w:p w14:paraId="096CE6FB" w14:textId="77777777" w:rsidR="00F45CC1" w:rsidRDefault="00F45CC1" w:rsidP="00BD2BA1">
            <w:pPr>
              <w:spacing w:after="0" w:line="240" w:lineRule="auto"/>
              <w:jc w:val="center"/>
              <w:rPr>
                <w:rFonts w:ascii="Calibri" w:eastAsia="Times New Roman" w:hAnsi="Calibri" w:cs="Times New Roman"/>
                <w:color w:val="000000"/>
                <w:lang w:eastAsia="tr-TR"/>
              </w:rPr>
            </w:pPr>
            <w:r>
              <w:rPr>
                <w:rFonts w:ascii="Calibri" w:eastAsia="Times New Roman" w:hAnsi="Calibri" w:cs="Times New Roman"/>
                <w:color w:val="000000"/>
                <w:lang w:eastAsia="tr-TR"/>
              </w:rPr>
              <w:t>Italy, France and Norway</w:t>
            </w:r>
          </w:p>
        </w:tc>
        <w:tc>
          <w:tcPr>
            <w:tcW w:w="1134" w:type="dxa"/>
            <w:tcBorders>
              <w:top w:val="nil"/>
              <w:left w:val="nil"/>
              <w:bottom w:val="single" w:sz="8" w:space="0" w:color="auto"/>
              <w:right w:val="nil"/>
            </w:tcBorders>
            <w:shd w:val="clear" w:color="auto" w:fill="B4C6E7"/>
            <w:vAlign w:val="center"/>
            <w:hideMark/>
          </w:tcPr>
          <w:p w14:paraId="31E5D1C6" w14:textId="77777777" w:rsidR="00F45CC1" w:rsidRDefault="00F45CC1" w:rsidP="00BD2BA1">
            <w:pPr>
              <w:spacing w:after="0" w:line="240" w:lineRule="auto"/>
              <w:jc w:val="center"/>
              <w:rPr>
                <w:rFonts w:ascii="Calibri" w:eastAsia="Times New Roman" w:hAnsi="Calibri" w:cs="Times New Roman"/>
                <w:color w:val="000000"/>
                <w:lang w:eastAsia="tr-TR"/>
              </w:rPr>
            </w:pPr>
            <w:r>
              <w:rPr>
                <w:rFonts w:ascii="Calibri" w:eastAsia="Times New Roman" w:hAnsi="Calibri" w:cs="Times New Roman"/>
                <w:color w:val="000000"/>
                <w:lang w:eastAsia="tr-TR"/>
              </w:rPr>
              <w:t>Wood-Composite</w:t>
            </w:r>
          </w:p>
        </w:tc>
        <w:tc>
          <w:tcPr>
            <w:tcW w:w="709" w:type="dxa"/>
            <w:tcBorders>
              <w:top w:val="nil"/>
              <w:left w:val="nil"/>
              <w:bottom w:val="single" w:sz="8" w:space="0" w:color="auto"/>
              <w:right w:val="nil"/>
            </w:tcBorders>
            <w:shd w:val="clear" w:color="auto" w:fill="B4C6E7"/>
            <w:vAlign w:val="center"/>
            <w:hideMark/>
          </w:tcPr>
          <w:p w14:paraId="58AD614F" w14:textId="77777777" w:rsidR="00F45CC1" w:rsidRDefault="00F45CC1" w:rsidP="00BD2BA1">
            <w:pPr>
              <w:spacing w:after="0" w:line="240" w:lineRule="auto"/>
              <w:jc w:val="center"/>
              <w:rPr>
                <w:rFonts w:ascii="Calibri" w:eastAsia="Times New Roman" w:hAnsi="Calibri" w:cs="Times New Roman"/>
                <w:color w:val="000000"/>
                <w:lang w:val="tr-TR" w:eastAsia="tr-TR"/>
              </w:rPr>
            </w:pPr>
            <w:r>
              <w:rPr>
                <w:rFonts w:ascii="Calibri" w:eastAsia="Times New Roman" w:hAnsi="Calibri" w:cs="Times New Roman"/>
                <w:color w:val="000000"/>
                <w:lang w:eastAsia="tr-TR"/>
              </w:rPr>
              <w:t> </w:t>
            </w:r>
          </w:p>
        </w:tc>
      </w:tr>
      <w:tr w:rsidR="00F45CC1" w14:paraId="7E3C0623" w14:textId="77777777" w:rsidTr="00BD2BA1">
        <w:trPr>
          <w:trHeight w:val="555"/>
        </w:trPr>
        <w:tc>
          <w:tcPr>
            <w:tcW w:w="1266" w:type="dxa"/>
            <w:vMerge w:val="restart"/>
            <w:shd w:val="clear" w:color="auto" w:fill="F8CBAD"/>
            <w:vAlign w:val="center"/>
            <w:hideMark/>
          </w:tcPr>
          <w:p w14:paraId="1FA3BA07" w14:textId="77777777" w:rsidR="00F45CC1" w:rsidRDefault="00F45CC1" w:rsidP="00BD2BA1">
            <w:pPr>
              <w:spacing w:after="0" w:line="240" w:lineRule="auto"/>
              <w:jc w:val="center"/>
              <w:rPr>
                <w:rFonts w:ascii="Calibri" w:eastAsia="Times New Roman" w:hAnsi="Calibri" w:cs="Times New Roman"/>
                <w:color w:val="000000"/>
                <w:lang w:eastAsia="tr-TR"/>
              </w:rPr>
            </w:pPr>
            <w:r>
              <w:rPr>
                <w:rFonts w:ascii="Calibri" w:eastAsia="Times New Roman" w:hAnsi="Calibri" w:cs="Times New Roman"/>
                <w:color w:val="000000"/>
                <w:lang w:eastAsia="tr-TR"/>
              </w:rPr>
              <w:t>Kasparaero</w:t>
            </w:r>
          </w:p>
        </w:tc>
        <w:tc>
          <w:tcPr>
            <w:tcW w:w="1123" w:type="dxa"/>
            <w:shd w:val="clear" w:color="auto" w:fill="F8CBAD"/>
            <w:vAlign w:val="center"/>
            <w:hideMark/>
          </w:tcPr>
          <w:p w14:paraId="67246233" w14:textId="77777777" w:rsidR="00F45CC1" w:rsidRDefault="00F45CC1" w:rsidP="00BD2BA1">
            <w:pPr>
              <w:spacing w:after="0" w:line="240" w:lineRule="auto"/>
              <w:jc w:val="center"/>
              <w:rPr>
                <w:rFonts w:ascii="Calibri" w:eastAsia="Times New Roman" w:hAnsi="Calibri" w:cs="Times New Roman"/>
                <w:color w:val="000000"/>
                <w:lang w:eastAsia="tr-TR"/>
              </w:rPr>
            </w:pPr>
            <w:r>
              <w:rPr>
                <w:rFonts w:ascii="Calibri" w:eastAsia="Times New Roman" w:hAnsi="Calibri" w:cs="Times New Roman"/>
                <w:color w:val="000000"/>
                <w:lang w:eastAsia="tr-TR"/>
              </w:rPr>
              <w:t>KA-3</w:t>
            </w:r>
          </w:p>
        </w:tc>
        <w:tc>
          <w:tcPr>
            <w:tcW w:w="1008" w:type="dxa"/>
            <w:shd w:val="clear" w:color="auto" w:fill="F8CBAD"/>
            <w:vAlign w:val="center"/>
            <w:hideMark/>
          </w:tcPr>
          <w:p w14:paraId="79D83F8D" w14:textId="77777777" w:rsidR="00F45CC1" w:rsidRDefault="00F45CC1" w:rsidP="00BD2BA1">
            <w:pPr>
              <w:spacing w:after="0" w:line="240" w:lineRule="auto"/>
              <w:jc w:val="center"/>
              <w:rPr>
                <w:rFonts w:ascii="Calibri" w:eastAsia="Times New Roman" w:hAnsi="Calibri" w:cs="Times New Roman"/>
                <w:color w:val="000000"/>
                <w:lang w:eastAsia="tr-TR"/>
              </w:rPr>
            </w:pPr>
            <w:r>
              <w:rPr>
                <w:rFonts w:ascii="Calibri" w:eastAsia="Times New Roman" w:hAnsi="Calibri" w:cs="Times New Roman"/>
                <w:color w:val="000000"/>
                <w:lang w:eastAsia="tr-TR"/>
              </w:rPr>
              <w:t>2</w:t>
            </w:r>
          </w:p>
        </w:tc>
        <w:tc>
          <w:tcPr>
            <w:tcW w:w="1209" w:type="dxa"/>
            <w:shd w:val="clear" w:color="auto" w:fill="F8CBAD"/>
            <w:vAlign w:val="center"/>
            <w:hideMark/>
          </w:tcPr>
          <w:p w14:paraId="780AFC2E" w14:textId="77777777" w:rsidR="00F45CC1" w:rsidRDefault="00F45CC1" w:rsidP="00BD2BA1">
            <w:pPr>
              <w:spacing w:after="0" w:line="240" w:lineRule="auto"/>
              <w:jc w:val="center"/>
              <w:rPr>
                <w:rFonts w:ascii="Calibri" w:eastAsia="Times New Roman" w:hAnsi="Calibri" w:cs="Times New Roman"/>
                <w:color w:val="000000"/>
                <w:lang w:eastAsia="tr-TR"/>
              </w:rPr>
            </w:pPr>
            <w:r>
              <w:rPr>
                <w:rFonts w:ascii="Calibri" w:eastAsia="Times New Roman" w:hAnsi="Calibri" w:cs="Times New Roman"/>
                <w:color w:val="000000"/>
                <w:lang w:eastAsia="tr-TR"/>
              </w:rPr>
              <w:t>100</w:t>
            </w:r>
          </w:p>
        </w:tc>
        <w:tc>
          <w:tcPr>
            <w:tcW w:w="1054" w:type="dxa"/>
            <w:shd w:val="clear" w:color="auto" w:fill="F8CBAD"/>
            <w:vAlign w:val="center"/>
            <w:hideMark/>
          </w:tcPr>
          <w:p w14:paraId="58796992" w14:textId="77777777" w:rsidR="00F45CC1" w:rsidRDefault="00F45CC1" w:rsidP="00BD2BA1">
            <w:pPr>
              <w:spacing w:after="0" w:line="240" w:lineRule="auto"/>
              <w:jc w:val="center"/>
              <w:rPr>
                <w:rFonts w:ascii="Calibri" w:eastAsia="Times New Roman" w:hAnsi="Calibri" w:cs="Times New Roman"/>
                <w:color w:val="000000"/>
                <w:lang w:eastAsia="tr-TR"/>
              </w:rPr>
            </w:pPr>
            <w:r>
              <w:rPr>
                <w:rFonts w:ascii="Calibri" w:eastAsia="Times New Roman" w:hAnsi="Calibri" w:cs="Times New Roman"/>
                <w:color w:val="000000"/>
                <w:lang w:eastAsia="tr-TR"/>
              </w:rPr>
              <w:t> </w:t>
            </w:r>
          </w:p>
        </w:tc>
        <w:tc>
          <w:tcPr>
            <w:tcW w:w="851" w:type="dxa"/>
            <w:shd w:val="clear" w:color="auto" w:fill="F8CBAD"/>
            <w:vAlign w:val="center"/>
            <w:hideMark/>
          </w:tcPr>
          <w:p w14:paraId="44D3DF6E" w14:textId="77777777" w:rsidR="00F45CC1" w:rsidRDefault="00F45CC1" w:rsidP="00BD2BA1">
            <w:pPr>
              <w:spacing w:after="0" w:line="240" w:lineRule="auto"/>
              <w:jc w:val="center"/>
              <w:rPr>
                <w:rFonts w:ascii="Calibri" w:eastAsia="Times New Roman" w:hAnsi="Calibri" w:cs="Times New Roman"/>
                <w:color w:val="000000"/>
                <w:lang w:eastAsia="tr-TR"/>
              </w:rPr>
            </w:pPr>
            <w:r>
              <w:rPr>
                <w:rFonts w:ascii="Calibri" w:eastAsia="Times New Roman" w:hAnsi="Calibri" w:cs="Times New Roman"/>
                <w:color w:val="000000"/>
                <w:lang w:eastAsia="tr-TR"/>
              </w:rPr>
              <w:t>7,3</w:t>
            </w:r>
          </w:p>
        </w:tc>
        <w:tc>
          <w:tcPr>
            <w:tcW w:w="1134" w:type="dxa"/>
            <w:shd w:val="clear" w:color="auto" w:fill="F8CBAD"/>
            <w:vAlign w:val="center"/>
            <w:hideMark/>
          </w:tcPr>
          <w:p w14:paraId="0F2F4D30" w14:textId="77777777" w:rsidR="00F45CC1" w:rsidRDefault="00F45CC1" w:rsidP="00BD2BA1">
            <w:pPr>
              <w:spacing w:after="0" w:line="240" w:lineRule="auto"/>
              <w:jc w:val="center"/>
              <w:rPr>
                <w:rFonts w:ascii="Calibri" w:eastAsia="Times New Roman" w:hAnsi="Calibri" w:cs="Times New Roman"/>
                <w:color w:val="000000"/>
                <w:lang w:eastAsia="tr-TR"/>
              </w:rPr>
            </w:pPr>
            <w:r>
              <w:rPr>
                <w:rFonts w:ascii="Calibri" w:eastAsia="Times New Roman" w:hAnsi="Calibri" w:cs="Times New Roman"/>
                <w:color w:val="000000"/>
                <w:lang w:eastAsia="tr-TR"/>
              </w:rPr>
              <w:t>168</w:t>
            </w:r>
          </w:p>
        </w:tc>
        <w:tc>
          <w:tcPr>
            <w:tcW w:w="1134" w:type="dxa"/>
            <w:vMerge w:val="restart"/>
            <w:shd w:val="clear" w:color="auto" w:fill="F8CBAD"/>
            <w:vAlign w:val="center"/>
            <w:hideMark/>
          </w:tcPr>
          <w:p w14:paraId="24B0F631" w14:textId="77777777" w:rsidR="00F45CC1" w:rsidRDefault="00F45CC1" w:rsidP="00BD2BA1">
            <w:pPr>
              <w:spacing w:after="0" w:line="240" w:lineRule="auto"/>
              <w:jc w:val="center"/>
              <w:rPr>
                <w:rFonts w:ascii="Calibri" w:eastAsia="Times New Roman" w:hAnsi="Calibri" w:cs="Times New Roman"/>
                <w:color w:val="000000"/>
                <w:lang w:eastAsia="tr-TR"/>
              </w:rPr>
            </w:pPr>
            <w:r>
              <w:rPr>
                <w:rFonts w:ascii="Calibri" w:eastAsia="Times New Roman" w:hAnsi="Calibri" w:cs="Times New Roman"/>
                <w:color w:val="000000"/>
                <w:lang w:eastAsia="tr-TR"/>
              </w:rPr>
              <w:t>Rotax 912()</w:t>
            </w:r>
          </w:p>
        </w:tc>
        <w:tc>
          <w:tcPr>
            <w:tcW w:w="1701" w:type="dxa"/>
            <w:vMerge w:val="restart"/>
            <w:shd w:val="clear" w:color="auto" w:fill="F8CBAD"/>
            <w:vAlign w:val="center"/>
            <w:hideMark/>
          </w:tcPr>
          <w:p w14:paraId="33E181C7" w14:textId="77777777" w:rsidR="00F45CC1" w:rsidRDefault="00F45CC1" w:rsidP="00BD2BA1">
            <w:pPr>
              <w:spacing w:after="0" w:line="240" w:lineRule="auto"/>
              <w:jc w:val="center"/>
              <w:rPr>
                <w:rFonts w:ascii="Calibri" w:eastAsia="Times New Roman" w:hAnsi="Calibri" w:cs="Times New Roman"/>
                <w:color w:val="000000"/>
                <w:lang w:eastAsia="tr-TR"/>
              </w:rPr>
            </w:pPr>
            <w:r>
              <w:rPr>
                <w:rFonts w:ascii="Calibri" w:eastAsia="Times New Roman" w:hAnsi="Calibri" w:cs="Times New Roman"/>
                <w:color w:val="000000"/>
                <w:lang w:eastAsia="tr-TR"/>
              </w:rPr>
              <w:t>Constant Speed Propeller (hydraulic or electric)</w:t>
            </w:r>
          </w:p>
        </w:tc>
        <w:tc>
          <w:tcPr>
            <w:tcW w:w="1276" w:type="dxa"/>
            <w:shd w:val="clear" w:color="auto" w:fill="F8CBAD"/>
            <w:vAlign w:val="center"/>
            <w:hideMark/>
          </w:tcPr>
          <w:p w14:paraId="6D3C902C" w14:textId="77777777" w:rsidR="00F45CC1" w:rsidRDefault="00F45CC1" w:rsidP="00BD2BA1">
            <w:pPr>
              <w:spacing w:after="0" w:line="240" w:lineRule="auto"/>
              <w:jc w:val="center"/>
              <w:rPr>
                <w:rFonts w:ascii="Calibri" w:eastAsia="Times New Roman" w:hAnsi="Calibri" w:cs="Times New Roman"/>
                <w:color w:val="000000"/>
                <w:lang w:eastAsia="tr-TR"/>
              </w:rPr>
            </w:pPr>
            <w:r>
              <w:rPr>
                <w:rFonts w:ascii="Calibri" w:eastAsia="Times New Roman" w:hAnsi="Calibri" w:cs="Times New Roman"/>
                <w:color w:val="000000"/>
                <w:lang w:eastAsia="tr-TR"/>
              </w:rPr>
              <w:t> </w:t>
            </w:r>
          </w:p>
        </w:tc>
        <w:tc>
          <w:tcPr>
            <w:tcW w:w="1417" w:type="dxa"/>
            <w:vMerge w:val="restart"/>
            <w:shd w:val="clear" w:color="auto" w:fill="F8CBAD"/>
            <w:vAlign w:val="center"/>
            <w:hideMark/>
          </w:tcPr>
          <w:p w14:paraId="4773E2DE" w14:textId="77777777" w:rsidR="00F45CC1" w:rsidRDefault="00F45CC1" w:rsidP="00BD2BA1">
            <w:pPr>
              <w:spacing w:after="0" w:line="240" w:lineRule="auto"/>
              <w:jc w:val="center"/>
              <w:rPr>
                <w:rFonts w:ascii="Calibri" w:eastAsia="Times New Roman" w:hAnsi="Calibri" w:cs="Times New Roman"/>
                <w:color w:val="000000"/>
                <w:lang w:eastAsia="tr-TR"/>
              </w:rPr>
            </w:pPr>
            <w:r>
              <w:rPr>
                <w:rFonts w:ascii="Calibri" w:eastAsia="Times New Roman" w:hAnsi="Calibri" w:cs="Times New Roman"/>
                <w:color w:val="000000"/>
                <w:lang w:eastAsia="tr-TR"/>
              </w:rPr>
              <w:t>Europe</w:t>
            </w:r>
          </w:p>
        </w:tc>
        <w:tc>
          <w:tcPr>
            <w:tcW w:w="1134" w:type="dxa"/>
            <w:vMerge w:val="restart"/>
            <w:shd w:val="clear" w:color="auto" w:fill="F8CBAD"/>
            <w:vAlign w:val="center"/>
            <w:hideMark/>
          </w:tcPr>
          <w:p w14:paraId="43D3344B" w14:textId="77777777" w:rsidR="00F45CC1" w:rsidRDefault="00F45CC1" w:rsidP="00BD2BA1">
            <w:pPr>
              <w:spacing w:after="0" w:line="240" w:lineRule="auto"/>
              <w:jc w:val="center"/>
              <w:rPr>
                <w:rFonts w:ascii="Calibri" w:eastAsia="Times New Roman" w:hAnsi="Calibri" w:cs="Times New Roman"/>
                <w:color w:val="000000"/>
                <w:lang w:eastAsia="tr-TR"/>
              </w:rPr>
            </w:pPr>
            <w:r>
              <w:rPr>
                <w:rFonts w:ascii="Calibri" w:eastAsia="Times New Roman" w:hAnsi="Calibri" w:cs="Times New Roman"/>
                <w:color w:val="000000"/>
                <w:lang w:eastAsia="tr-TR"/>
              </w:rPr>
              <w:t>Composite</w:t>
            </w:r>
          </w:p>
        </w:tc>
        <w:tc>
          <w:tcPr>
            <w:tcW w:w="709" w:type="dxa"/>
            <w:shd w:val="clear" w:color="auto" w:fill="F8CBAD"/>
            <w:vAlign w:val="center"/>
            <w:hideMark/>
          </w:tcPr>
          <w:p w14:paraId="1889EC54" w14:textId="77777777" w:rsidR="00F45CC1" w:rsidRDefault="00F45CC1" w:rsidP="00BD2BA1">
            <w:pPr>
              <w:spacing w:after="0" w:line="240" w:lineRule="auto"/>
              <w:jc w:val="center"/>
              <w:rPr>
                <w:rFonts w:ascii="Calibri" w:eastAsia="Times New Roman" w:hAnsi="Calibri" w:cs="Times New Roman"/>
                <w:color w:val="000000"/>
                <w:lang w:val="tr-TR" w:eastAsia="tr-TR"/>
              </w:rPr>
            </w:pPr>
            <w:r>
              <w:rPr>
                <w:rFonts w:ascii="Calibri" w:eastAsia="Times New Roman" w:hAnsi="Calibri" w:cs="Times New Roman"/>
                <w:color w:val="000000"/>
                <w:lang w:eastAsia="tr-TR"/>
              </w:rPr>
              <w:t> </w:t>
            </w:r>
          </w:p>
        </w:tc>
      </w:tr>
      <w:tr w:rsidR="00F45CC1" w14:paraId="4976002E" w14:textId="77777777" w:rsidTr="00BD2BA1">
        <w:trPr>
          <w:trHeight w:val="441"/>
        </w:trPr>
        <w:tc>
          <w:tcPr>
            <w:tcW w:w="1266" w:type="dxa"/>
            <w:vMerge/>
            <w:vAlign w:val="center"/>
            <w:hideMark/>
          </w:tcPr>
          <w:p w14:paraId="5FC472AF" w14:textId="77777777" w:rsidR="00F45CC1" w:rsidRDefault="00F45CC1" w:rsidP="00BD2BA1">
            <w:pPr>
              <w:spacing w:after="0"/>
              <w:rPr>
                <w:rFonts w:ascii="Calibri" w:eastAsia="Times New Roman" w:hAnsi="Calibri" w:cs="Times New Roman"/>
                <w:color w:val="000000"/>
                <w:lang w:eastAsia="tr-TR"/>
              </w:rPr>
            </w:pPr>
          </w:p>
        </w:tc>
        <w:tc>
          <w:tcPr>
            <w:tcW w:w="1123" w:type="dxa"/>
            <w:shd w:val="clear" w:color="auto" w:fill="F8CBAD"/>
            <w:vAlign w:val="center"/>
            <w:hideMark/>
          </w:tcPr>
          <w:p w14:paraId="0E709B17" w14:textId="77777777" w:rsidR="00F45CC1" w:rsidRDefault="00F45CC1" w:rsidP="00BD2BA1">
            <w:pPr>
              <w:spacing w:after="0" w:line="240" w:lineRule="auto"/>
              <w:jc w:val="center"/>
              <w:rPr>
                <w:rFonts w:ascii="Calibri" w:eastAsia="Times New Roman" w:hAnsi="Calibri" w:cs="Times New Roman"/>
                <w:color w:val="000000"/>
                <w:lang w:eastAsia="tr-TR"/>
              </w:rPr>
            </w:pPr>
            <w:r>
              <w:rPr>
                <w:rFonts w:ascii="Calibri" w:eastAsia="Times New Roman" w:hAnsi="Calibri" w:cs="Times New Roman"/>
                <w:color w:val="000000"/>
                <w:lang w:eastAsia="tr-TR"/>
              </w:rPr>
              <w:t>KA-2</w:t>
            </w:r>
          </w:p>
        </w:tc>
        <w:tc>
          <w:tcPr>
            <w:tcW w:w="1008" w:type="dxa"/>
            <w:shd w:val="clear" w:color="auto" w:fill="F8CBAD"/>
            <w:vAlign w:val="center"/>
            <w:hideMark/>
          </w:tcPr>
          <w:p w14:paraId="10FA69F8" w14:textId="77777777" w:rsidR="00F45CC1" w:rsidRDefault="00F45CC1" w:rsidP="00BD2BA1">
            <w:pPr>
              <w:spacing w:after="0" w:line="240" w:lineRule="auto"/>
              <w:jc w:val="center"/>
              <w:rPr>
                <w:rFonts w:ascii="Calibri" w:eastAsia="Times New Roman" w:hAnsi="Calibri" w:cs="Times New Roman"/>
                <w:color w:val="000000"/>
                <w:lang w:eastAsia="tr-TR"/>
              </w:rPr>
            </w:pPr>
            <w:r>
              <w:rPr>
                <w:rFonts w:ascii="Calibri" w:eastAsia="Times New Roman" w:hAnsi="Calibri" w:cs="Times New Roman"/>
                <w:color w:val="000000"/>
                <w:lang w:eastAsia="tr-TR"/>
              </w:rPr>
              <w:t>2</w:t>
            </w:r>
          </w:p>
        </w:tc>
        <w:tc>
          <w:tcPr>
            <w:tcW w:w="1209" w:type="dxa"/>
            <w:shd w:val="clear" w:color="auto" w:fill="F8CBAD"/>
            <w:vAlign w:val="center"/>
            <w:hideMark/>
          </w:tcPr>
          <w:p w14:paraId="71C013CD" w14:textId="77777777" w:rsidR="00F45CC1" w:rsidRDefault="00F45CC1" w:rsidP="00BD2BA1">
            <w:pPr>
              <w:spacing w:after="0" w:line="240" w:lineRule="auto"/>
              <w:jc w:val="center"/>
              <w:rPr>
                <w:rFonts w:ascii="Calibri" w:eastAsia="Times New Roman" w:hAnsi="Calibri" w:cs="Times New Roman"/>
                <w:color w:val="000000"/>
                <w:lang w:eastAsia="tr-TR"/>
              </w:rPr>
            </w:pPr>
            <w:r>
              <w:rPr>
                <w:rFonts w:ascii="Calibri" w:eastAsia="Times New Roman" w:hAnsi="Calibri" w:cs="Times New Roman"/>
                <w:color w:val="000000"/>
                <w:lang w:eastAsia="tr-TR"/>
              </w:rPr>
              <w:t>100</w:t>
            </w:r>
          </w:p>
        </w:tc>
        <w:tc>
          <w:tcPr>
            <w:tcW w:w="1054" w:type="dxa"/>
            <w:shd w:val="clear" w:color="auto" w:fill="F8CBAD"/>
            <w:vAlign w:val="center"/>
            <w:hideMark/>
          </w:tcPr>
          <w:p w14:paraId="70C48EF7" w14:textId="77777777" w:rsidR="00F45CC1" w:rsidRDefault="00F45CC1" w:rsidP="00BD2BA1">
            <w:pPr>
              <w:spacing w:after="0" w:line="240" w:lineRule="auto"/>
              <w:jc w:val="center"/>
              <w:rPr>
                <w:rFonts w:ascii="Calibri" w:eastAsia="Times New Roman" w:hAnsi="Calibri" w:cs="Times New Roman"/>
                <w:color w:val="000000"/>
                <w:lang w:eastAsia="tr-TR"/>
              </w:rPr>
            </w:pPr>
            <w:r>
              <w:rPr>
                <w:rFonts w:ascii="Calibri" w:eastAsia="Times New Roman" w:hAnsi="Calibri" w:cs="Times New Roman"/>
                <w:color w:val="000000"/>
                <w:lang w:eastAsia="tr-TR"/>
              </w:rPr>
              <w:t> </w:t>
            </w:r>
          </w:p>
        </w:tc>
        <w:tc>
          <w:tcPr>
            <w:tcW w:w="851" w:type="dxa"/>
            <w:shd w:val="clear" w:color="auto" w:fill="F8CBAD"/>
            <w:vAlign w:val="center"/>
            <w:hideMark/>
          </w:tcPr>
          <w:p w14:paraId="3FAD7E5C" w14:textId="77777777" w:rsidR="00F45CC1" w:rsidRDefault="00F45CC1" w:rsidP="00BD2BA1">
            <w:pPr>
              <w:spacing w:after="0" w:line="240" w:lineRule="auto"/>
              <w:jc w:val="center"/>
              <w:rPr>
                <w:rFonts w:ascii="Calibri" w:eastAsia="Times New Roman" w:hAnsi="Calibri" w:cs="Times New Roman"/>
                <w:color w:val="000000"/>
                <w:lang w:eastAsia="tr-TR"/>
              </w:rPr>
            </w:pPr>
            <w:r>
              <w:rPr>
                <w:rFonts w:ascii="Calibri" w:eastAsia="Times New Roman" w:hAnsi="Calibri" w:cs="Times New Roman"/>
                <w:color w:val="000000"/>
                <w:lang w:eastAsia="tr-TR"/>
              </w:rPr>
              <w:t>7,2</w:t>
            </w:r>
          </w:p>
        </w:tc>
        <w:tc>
          <w:tcPr>
            <w:tcW w:w="1134" w:type="dxa"/>
            <w:shd w:val="clear" w:color="auto" w:fill="F8CBAD"/>
            <w:vAlign w:val="center"/>
            <w:hideMark/>
          </w:tcPr>
          <w:p w14:paraId="7DD56729" w14:textId="77777777" w:rsidR="00F45CC1" w:rsidRDefault="00F45CC1" w:rsidP="00BD2BA1">
            <w:pPr>
              <w:spacing w:after="0" w:line="240" w:lineRule="auto"/>
              <w:jc w:val="center"/>
              <w:rPr>
                <w:rFonts w:ascii="Calibri" w:eastAsia="Times New Roman" w:hAnsi="Calibri" w:cs="Times New Roman"/>
                <w:color w:val="000000"/>
                <w:lang w:eastAsia="tr-TR"/>
              </w:rPr>
            </w:pPr>
            <w:r>
              <w:rPr>
                <w:rFonts w:ascii="Calibri" w:eastAsia="Times New Roman" w:hAnsi="Calibri" w:cs="Times New Roman"/>
                <w:color w:val="000000"/>
                <w:lang w:eastAsia="tr-TR"/>
              </w:rPr>
              <w:t>172</w:t>
            </w:r>
          </w:p>
        </w:tc>
        <w:tc>
          <w:tcPr>
            <w:tcW w:w="1134" w:type="dxa"/>
            <w:vMerge/>
            <w:vAlign w:val="center"/>
            <w:hideMark/>
          </w:tcPr>
          <w:p w14:paraId="7EE384A1" w14:textId="77777777" w:rsidR="00F45CC1" w:rsidRDefault="00F45CC1" w:rsidP="00BD2BA1">
            <w:pPr>
              <w:spacing w:after="0"/>
              <w:rPr>
                <w:rFonts w:ascii="Calibri" w:eastAsia="Times New Roman" w:hAnsi="Calibri" w:cs="Times New Roman"/>
                <w:color w:val="000000"/>
                <w:lang w:eastAsia="tr-TR"/>
              </w:rPr>
            </w:pPr>
          </w:p>
        </w:tc>
        <w:tc>
          <w:tcPr>
            <w:tcW w:w="1701" w:type="dxa"/>
            <w:vMerge/>
            <w:vAlign w:val="center"/>
            <w:hideMark/>
          </w:tcPr>
          <w:p w14:paraId="796414B0" w14:textId="77777777" w:rsidR="00F45CC1" w:rsidRDefault="00F45CC1" w:rsidP="00BD2BA1">
            <w:pPr>
              <w:spacing w:after="0"/>
              <w:rPr>
                <w:rFonts w:ascii="Calibri" w:eastAsia="Times New Roman" w:hAnsi="Calibri" w:cs="Times New Roman"/>
                <w:color w:val="000000"/>
                <w:lang w:eastAsia="tr-TR"/>
              </w:rPr>
            </w:pPr>
          </w:p>
        </w:tc>
        <w:tc>
          <w:tcPr>
            <w:tcW w:w="1276" w:type="dxa"/>
            <w:shd w:val="clear" w:color="auto" w:fill="F8CBAD"/>
            <w:vAlign w:val="center"/>
            <w:hideMark/>
          </w:tcPr>
          <w:p w14:paraId="0F7A9C0D" w14:textId="77777777" w:rsidR="00F45CC1" w:rsidRDefault="00F45CC1" w:rsidP="00BD2BA1">
            <w:pPr>
              <w:spacing w:after="0" w:line="240" w:lineRule="auto"/>
              <w:jc w:val="center"/>
              <w:rPr>
                <w:rFonts w:ascii="Calibri" w:eastAsia="Times New Roman" w:hAnsi="Calibri" w:cs="Times New Roman"/>
                <w:color w:val="000000"/>
                <w:lang w:eastAsia="tr-TR"/>
              </w:rPr>
            </w:pPr>
            <w:r>
              <w:rPr>
                <w:rFonts w:ascii="Calibri" w:eastAsia="Times New Roman" w:hAnsi="Calibri" w:cs="Times New Roman"/>
                <w:color w:val="000000"/>
                <w:lang w:eastAsia="tr-TR"/>
              </w:rPr>
              <w:t> </w:t>
            </w:r>
          </w:p>
        </w:tc>
        <w:tc>
          <w:tcPr>
            <w:tcW w:w="1417" w:type="dxa"/>
            <w:vMerge/>
            <w:vAlign w:val="center"/>
            <w:hideMark/>
          </w:tcPr>
          <w:p w14:paraId="6DC158CA" w14:textId="77777777" w:rsidR="00F45CC1" w:rsidRDefault="00F45CC1" w:rsidP="00BD2BA1">
            <w:pPr>
              <w:spacing w:after="0"/>
              <w:rPr>
                <w:rFonts w:ascii="Calibri" w:eastAsia="Times New Roman" w:hAnsi="Calibri" w:cs="Times New Roman"/>
                <w:color w:val="000000"/>
                <w:lang w:eastAsia="tr-TR"/>
              </w:rPr>
            </w:pPr>
          </w:p>
        </w:tc>
        <w:tc>
          <w:tcPr>
            <w:tcW w:w="1134" w:type="dxa"/>
            <w:vMerge/>
            <w:vAlign w:val="center"/>
            <w:hideMark/>
          </w:tcPr>
          <w:p w14:paraId="2D7834D2" w14:textId="77777777" w:rsidR="00F45CC1" w:rsidRDefault="00F45CC1" w:rsidP="00BD2BA1">
            <w:pPr>
              <w:spacing w:after="0"/>
              <w:rPr>
                <w:rFonts w:ascii="Calibri" w:eastAsia="Times New Roman" w:hAnsi="Calibri" w:cs="Times New Roman"/>
                <w:color w:val="000000"/>
                <w:lang w:eastAsia="tr-TR"/>
              </w:rPr>
            </w:pPr>
          </w:p>
        </w:tc>
        <w:tc>
          <w:tcPr>
            <w:tcW w:w="709" w:type="dxa"/>
            <w:shd w:val="clear" w:color="auto" w:fill="F8CBAD"/>
            <w:vAlign w:val="center"/>
            <w:hideMark/>
          </w:tcPr>
          <w:p w14:paraId="778F2471" w14:textId="77777777" w:rsidR="00F45CC1" w:rsidRDefault="00F45CC1" w:rsidP="00BD2BA1">
            <w:pPr>
              <w:spacing w:after="0" w:line="240" w:lineRule="auto"/>
              <w:jc w:val="center"/>
              <w:rPr>
                <w:rFonts w:ascii="Calibri" w:eastAsia="Times New Roman" w:hAnsi="Calibri" w:cs="Times New Roman"/>
                <w:color w:val="000000"/>
                <w:lang w:eastAsia="tr-TR"/>
              </w:rPr>
            </w:pPr>
            <w:r>
              <w:rPr>
                <w:rFonts w:ascii="Calibri" w:eastAsia="Times New Roman" w:hAnsi="Calibri" w:cs="Times New Roman"/>
                <w:color w:val="000000"/>
                <w:lang w:eastAsia="tr-TR"/>
              </w:rPr>
              <w:t> </w:t>
            </w:r>
          </w:p>
        </w:tc>
      </w:tr>
      <w:tr w:rsidR="00F45CC1" w14:paraId="284E00C2" w14:textId="77777777" w:rsidTr="00BD2BA1">
        <w:trPr>
          <w:trHeight w:val="627"/>
        </w:trPr>
        <w:tc>
          <w:tcPr>
            <w:tcW w:w="1266" w:type="dxa"/>
            <w:vMerge/>
            <w:vAlign w:val="center"/>
            <w:hideMark/>
          </w:tcPr>
          <w:p w14:paraId="4EF1CBBD" w14:textId="77777777" w:rsidR="00F45CC1" w:rsidRDefault="00F45CC1" w:rsidP="00BD2BA1">
            <w:pPr>
              <w:spacing w:after="0"/>
              <w:rPr>
                <w:rFonts w:ascii="Calibri" w:eastAsia="Times New Roman" w:hAnsi="Calibri" w:cs="Times New Roman"/>
                <w:color w:val="000000"/>
                <w:lang w:eastAsia="tr-TR"/>
              </w:rPr>
            </w:pPr>
          </w:p>
        </w:tc>
        <w:tc>
          <w:tcPr>
            <w:tcW w:w="1123" w:type="dxa"/>
            <w:shd w:val="clear" w:color="auto" w:fill="F8CBAD"/>
            <w:vAlign w:val="center"/>
            <w:hideMark/>
          </w:tcPr>
          <w:p w14:paraId="2D21E222" w14:textId="77777777" w:rsidR="00F45CC1" w:rsidRDefault="00F45CC1" w:rsidP="00BD2BA1">
            <w:pPr>
              <w:spacing w:after="0" w:line="240" w:lineRule="auto"/>
              <w:jc w:val="center"/>
              <w:rPr>
                <w:rFonts w:ascii="Calibri" w:eastAsia="Times New Roman" w:hAnsi="Calibri" w:cs="Times New Roman"/>
                <w:color w:val="000000"/>
                <w:lang w:eastAsia="tr-TR"/>
              </w:rPr>
            </w:pPr>
            <w:r>
              <w:rPr>
                <w:rFonts w:ascii="Calibri" w:eastAsia="Times New Roman" w:hAnsi="Calibri" w:cs="Times New Roman"/>
                <w:color w:val="000000"/>
                <w:lang w:eastAsia="tr-TR"/>
              </w:rPr>
              <w:t>KA-4</w:t>
            </w:r>
          </w:p>
        </w:tc>
        <w:tc>
          <w:tcPr>
            <w:tcW w:w="1008" w:type="dxa"/>
            <w:shd w:val="clear" w:color="auto" w:fill="F8CBAD"/>
            <w:vAlign w:val="center"/>
            <w:hideMark/>
          </w:tcPr>
          <w:p w14:paraId="07ED0F57" w14:textId="77777777" w:rsidR="00F45CC1" w:rsidRDefault="00F45CC1" w:rsidP="00BD2BA1">
            <w:pPr>
              <w:spacing w:after="0" w:line="240" w:lineRule="auto"/>
              <w:jc w:val="center"/>
              <w:rPr>
                <w:rFonts w:ascii="Calibri" w:eastAsia="Times New Roman" w:hAnsi="Calibri" w:cs="Times New Roman"/>
                <w:color w:val="000000"/>
                <w:lang w:eastAsia="tr-TR"/>
              </w:rPr>
            </w:pPr>
            <w:r>
              <w:rPr>
                <w:rFonts w:ascii="Calibri" w:eastAsia="Times New Roman" w:hAnsi="Calibri" w:cs="Times New Roman"/>
                <w:color w:val="000000"/>
                <w:lang w:eastAsia="tr-TR"/>
              </w:rPr>
              <w:t>2</w:t>
            </w:r>
          </w:p>
        </w:tc>
        <w:tc>
          <w:tcPr>
            <w:tcW w:w="1209" w:type="dxa"/>
            <w:shd w:val="clear" w:color="auto" w:fill="F8CBAD"/>
            <w:vAlign w:val="center"/>
            <w:hideMark/>
          </w:tcPr>
          <w:p w14:paraId="2C72400B" w14:textId="77777777" w:rsidR="00F45CC1" w:rsidRDefault="00F45CC1" w:rsidP="00BD2BA1">
            <w:pPr>
              <w:spacing w:after="0" w:line="240" w:lineRule="auto"/>
              <w:jc w:val="center"/>
              <w:rPr>
                <w:rFonts w:ascii="Calibri" w:eastAsia="Times New Roman" w:hAnsi="Calibri" w:cs="Times New Roman"/>
                <w:color w:val="000000"/>
                <w:lang w:eastAsia="tr-TR"/>
              </w:rPr>
            </w:pPr>
            <w:r>
              <w:rPr>
                <w:rFonts w:ascii="Calibri" w:eastAsia="Times New Roman" w:hAnsi="Calibri" w:cs="Times New Roman"/>
                <w:color w:val="000000"/>
                <w:lang w:eastAsia="tr-TR"/>
              </w:rPr>
              <w:t>100</w:t>
            </w:r>
          </w:p>
        </w:tc>
        <w:tc>
          <w:tcPr>
            <w:tcW w:w="1054" w:type="dxa"/>
            <w:shd w:val="clear" w:color="auto" w:fill="F8CBAD"/>
            <w:vAlign w:val="center"/>
            <w:hideMark/>
          </w:tcPr>
          <w:p w14:paraId="360FABC1" w14:textId="77777777" w:rsidR="00F45CC1" w:rsidRDefault="00F45CC1" w:rsidP="00BD2BA1">
            <w:pPr>
              <w:spacing w:after="0" w:line="240" w:lineRule="auto"/>
              <w:jc w:val="center"/>
              <w:rPr>
                <w:rFonts w:ascii="Calibri" w:eastAsia="Times New Roman" w:hAnsi="Calibri" w:cs="Times New Roman"/>
                <w:color w:val="000000"/>
                <w:lang w:eastAsia="tr-TR"/>
              </w:rPr>
            </w:pPr>
            <w:r>
              <w:rPr>
                <w:rFonts w:ascii="Calibri" w:eastAsia="Times New Roman" w:hAnsi="Calibri" w:cs="Times New Roman"/>
                <w:color w:val="000000"/>
                <w:lang w:eastAsia="tr-TR"/>
              </w:rPr>
              <w:t> </w:t>
            </w:r>
          </w:p>
        </w:tc>
        <w:tc>
          <w:tcPr>
            <w:tcW w:w="851" w:type="dxa"/>
            <w:shd w:val="clear" w:color="auto" w:fill="F8CBAD"/>
            <w:vAlign w:val="center"/>
            <w:hideMark/>
          </w:tcPr>
          <w:p w14:paraId="123CE914" w14:textId="77777777" w:rsidR="00F45CC1" w:rsidRDefault="00F45CC1" w:rsidP="00BD2BA1">
            <w:pPr>
              <w:spacing w:after="0" w:line="240" w:lineRule="auto"/>
              <w:jc w:val="center"/>
              <w:rPr>
                <w:rFonts w:ascii="Calibri" w:eastAsia="Times New Roman" w:hAnsi="Calibri" w:cs="Times New Roman"/>
                <w:color w:val="000000"/>
                <w:lang w:eastAsia="tr-TR"/>
              </w:rPr>
            </w:pPr>
            <w:r>
              <w:rPr>
                <w:rFonts w:ascii="Calibri" w:eastAsia="Times New Roman" w:hAnsi="Calibri" w:cs="Times New Roman"/>
                <w:color w:val="000000"/>
                <w:lang w:eastAsia="tr-TR"/>
              </w:rPr>
              <w:t>5,7</w:t>
            </w:r>
          </w:p>
        </w:tc>
        <w:tc>
          <w:tcPr>
            <w:tcW w:w="1134" w:type="dxa"/>
            <w:shd w:val="clear" w:color="auto" w:fill="F8CBAD"/>
            <w:vAlign w:val="center"/>
            <w:hideMark/>
          </w:tcPr>
          <w:p w14:paraId="45C64F33" w14:textId="77777777" w:rsidR="00F45CC1" w:rsidRDefault="00F45CC1" w:rsidP="00BD2BA1">
            <w:pPr>
              <w:spacing w:after="0" w:line="240" w:lineRule="auto"/>
              <w:jc w:val="center"/>
              <w:rPr>
                <w:rFonts w:ascii="Calibri" w:eastAsia="Times New Roman" w:hAnsi="Calibri" w:cs="Times New Roman"/>
                <w:color w:val="000000"/>
                <w:lang w:eastAsia="tr-TR"/>
              </w:rPr>
            </w:pPr>
            <w:r>
              <w:rPr>
                <w:rFonts w:ascii="Calibri" w:eastAsia="Times New Roman" w:hAnsi="Calibri" w:cs="Times New Roman"/>
                <w:color w:val="000000"/>
                <w:lang w:eastAsia="tr-TR"/>
              </w:rPr>
              <w:t>170</w:t>
            </w:r>
          </w:p>
        </w:tc>
        <w:tc>
          <w:tcPr>
            <w:tcW w:w="1134" w:type="dxa"/>
            <w:vMerge/>
            <w:vAlign w:val="center"/>
            <w:hideMark/>
          </w:tcPr>
          <w:p w14:paraId="63D93470" w14:textId="77777777" w:rsidR="00F45CC1" w:rsidRDefault="00F45CC1" w:rsidP="00BD2BA1">
            <w:pPr>
              <w:spacing w:after="0"/>
              <w:rPr>
                <w:rFonts w:ascii="Calibri" w:eastAsia="Times New Roman" w:hAnsi="Calibri" w:cs="Times New Roman"/>
                <w:color w:val="000000"/>
                <w:lang w:eastAsia="tr-TR"/>
              </w:rPr>
            </w:pPr>
          </w:p>
        </w:tc>
        <w:tc>
          <w:tcPr>
            <w:tcW w:w="1701" w:type="dxa"/>
            <w:vMerge/>
            <w:vAlign w:val="center"/>
            <w:hideMark/>
          </w:tcPr>
          <w:p w14:paraId="1EBD8F85" w14:textId="77777777" w:rsidR="00F45CC1" w:rsidRDefault="00F45CC1" w:rsidP="00BD2BA1">
            <w:pPr>
              <w:spacing w:after="0"/>
              <w:rPr>
                <w:rFonts w:ascii="Calibri" w:eastAsia="Times New Roman" w:hAnsi="Calibri" w:cs="Times New Roman"/>
                <w:color w:val="000000"/>
                <w:lang w:eastAsia="tr-TR"/>
              </w:rPr>
            </w:pPr>
          </w:p>
        </w:tc>
        <w:tc>
          <w:tcPr>
            <w:tcW w:w="1276" w:type="dxa"/>
            <w:shd w:val="clear" w:color="auto" w:fill="F8CBAD"/>
            <w:vAlign w:val="center"/>
            <w:hideMark/>
          </w:tcPr>
          <w:p w14:paraId="6937AB32" w14:textId="77777777" w:rsidR="00F45CC1" w:rsidRDefault="00F45CC1" w:rsidP="00BD2BA1">
            <w:pPr>
              <w:spacing w:after="0" w:line="240" w:lineRule="auto"/>
              <w:jc w:val="center"/>
              <w:rPr>
                <w:rFonts w:ascii="Calibri" w:eastAsia="Times New Roman" w:hAnsi="Calibri" w:cs="Times New Roman"/>
                <w:color w:val="000000"/>
                <w:lang w:eastAsia="tr-TR"/>
              </w:rPr>
            </w:pPr>
            <w:r>
              <w:rPr>
                <w:rFonts w:ascii="Calibri" w:eastAsia="Times New Roman" w:hAnsi="Calibri" w:cs="Times New Roman"/>
                <w:color w:val="000000"/>
                <w:lang w:eastAsia="tr-TR"/>
              </w:rPr>
              <w:t> </w:t>
            </w:r>
          </w:p>
        </w:tc>
        <w:tc>
          <w:tcPr>
            <w:tcW w:w="1417" w:type="dxa"/>
            <w:vMerge/>
            <w:vAlign w:val="center"/>
            <w:hideMark/>
          </w:tcPr>
          <w:p w14:paraId="17AF7AC1" w14:textId="77777777" w:rsidR="00F45CC1" w:rsidRDefault="00F45CC1" w:rsidP="00BD2BA1">
            <w:pPr>
              <w:spacing w:after="0"/>
              <w:rPr>
                <w:rFonts w:ascii="Calibri" w:eastAsia="Times New Roman" w:hAnsi="Calibri" w:cs="Times New Roman"/>
                <w:color w:val="000000"/>
                <w:lang w:eastAsia="tr-TR"/>
              </w:rPr>
            </w:pPr>
          </w:p>
        </w:tc>
        <w:tc>
          <w:tcPr>
            <w:tcW w:w="1134" w:type="dxa"/>
            <w:vMerge/>
            <w:vAlign w:val="center"/>
            <w:hideMark/>
          </w:tcPr>
          <w:p w14:paraId="4204EC92" w14:textId="77777777" w:rsidR="00F45CC1" w:rsidRDefault="00F45CC1" w:rsidP="00BD2BA1">
            <w:pPr>
              <w:spacing w:after="0"/>
              <w:rPr>
                <w:rFonts w:ascii="Calibri" w:eastAsia="Times New Roman" w:hAnsi="Calibri" w:cs="Times New Roman"/>
                <w:color w:val="000000"/>
                <w:lang w:eastAsia="tr-TR"/>
              </w:rPr>
            </w:pPr>
          </w:p>
        </w:tc>
        <w:tc>
          <w:tcPr>
            <w:tcW w:w="709" w:type="dxa"/>
            <w:shd w:val="clear" w:color="auto" w:fill="F8CBAD"/>
            <w:vAlign w:val="center"/>
            <w:hideMark/>
          </w:tcPr>
          <w:p w14:paraId="51F46831" w14:textId="77777777" w:rsidR="00F45CC1" w:rsidRDefault="00F45CC1" w:rsidP="00BD2BA1">
            <w:pPr>
              <w:spacing w:after="0" w:line="240" w:lineRule="auto"/>
              <w:jc w:val="center"/>
              <w:rPr>
                <w:rFonts w:ascii="Calibri" w:eastAsia="Times New Roman" w:hAnsi="Calibri" w:cs="Times New Roman"/>
                <w:color w:val="000000"/>
                <w:lang w:eastAsia="tr-TR"/>
              </w:rPr>
            </w:pPr>
            <w:r>
              <w:rPr>
                <w:rFonts w:ascii="Calibri" w:eastAsia="Times New Roman" w:hAnsi="Calibri" w:cs="Times New Roman"/>
                <w:color w:val="000000"/>
                <w:lang w:eastAsia="tr-TR"/>
              </w:rPr>
              <w:t> </w:t>
            </w:r>
          </w:p>
        </w:tc>
      </w:tr>
    </w:tbl>
    <w:p w14:paraId="537FEDF7" w14:textId="77777777" w:rsidR="00F45CC1" w:rsidRDefault="00F45CC1" w:rsidP="00F45CC1">
      <w:pPr>
        <w:spacing w:after="0"/>
        <w:rPr>
          <w:rFonts w:ascii="Times New Roman" w:hAnsi="Times New Roman" w:cs="Times New Roman"/>
        </w:rPr>
        <w:sectPr w:rsidR="00F45CC1">
          <w:pgSz w:w="15840" w:h="12240" w:orient="landscape"/>
          <w:pgMar w:top="720" w:right="720" w:bottom="720" w:left="720" w:header="0" w:footer="0" w:gutter="0"/>
          <w:cols w:space="720"/>
        </w:sectPr>
      </w:pPr>
    </w:p>
    <w:p w14:paraId="6DD8EE40" w14:textId="77777777" w:rsidR="00F45CC1" w:rsidRDefault="00F45CC1" w:rsidP="00F45CC1">
      <w:pPr>
        <w:pStyle w:val="Heading4"/>
      </w:pPr>
      <w:bookmarkStart w:id="403" w:name="_Toc525261881"/>
      <w:r w:rsidRPr="00F45CC1">
        <w:lastRenderedPageBreak/>
        <w:t>Conclusion</w:t>
      </w:r>
      <w:bookmarkEnd w:id="403"/>
    </w:p>
    <w:p w14:paraId="3638FF11" w14:textId="77777777" w:rsidR="00F45CC1" w:rsidRPr="0059734D" w:rsidRDefault="00F45CC1" w:rsidP="00F45CC1">
      <w:pPr>
        <w:spacing w:line="360" w:lineRule="auto"/>
        <w:ind w:firstLine="720"/>
        <w:rPr>
          <w:rFonts w:cstheme="minorHAnsi"/>
          <w:szCs w:val="20"/>
        </w:rPr>
      </w:pPr>
      <w:r w:rsidRPr="0059734D">
        <w:rPr>
          <w:rFonts w:cstheme="minorHAnsi"/>
          <w:szCs w:val="20"/>
        </w:rPr>
        <w:t>To conclude, it is decided whether the engine should be gasoline, diesel or hybrid and it is discussed that whether turbocharger is a requirement or not in our aircraft. Then, to select the engine possible engines are listed and according to the constraint diagram, some of the engines which they are not enough to meet the power requirement of aircraft are eliminated. After that, rest of the engines is graded considering weight, fuel consumption, service and reliability. Finally, five best engines are compared  and the best one is tried to be chosen according to their detailed performance, and also their price and installation. After that evaluation, Rotax 912 iSc Sport engine is chosen as the best option for the very light aircraft.</w:t>
      </w:r>
      <w:r w:rsidRPr="0059734D">
        <w:rPr>
          <w:rFonts w:cstheme="minorHAnsi"/>
          <w:color w:val="FF0000"/>
          <w:szCs w:val="20"/>
        </w:rPr>
        <w:t xml:space="preserve"> </w:t>
      </w:r>
      <w:r w:rsidRPr="0059734D">
        <w:rPr>
          <w:rFonts w:cstheme="minorHAnsi"/>
          <w:szCs w:val="20"/>
        </w:rPr>
        <w:t>When the engine is selected, the engine system architecture is drawn, and bill of materials is listed . For the propeller, 2 blades propeller is decided to use, and also a trade-off is made whether fixed pitch propeller or constant speed propeller should be used, and it is understood that for the performance requirement, constant speed propeller is suitable for our VLA. In addition, composite material is decided to be used in our aircraft and hydraulic governor is planned to be used since it response faster than electrical governor. As a result, in conceptual design phase the engine is chosen and which type propeller should be used in our VLA is specified, and candidate propellers are listed.</w:t>
      </w:r>
    </w:p>
    <w:p w14:paraId="439E05B8" w14:textId="77777777" w:rsidR="00F45CC1" w:rsidRPr="0059734D" w:rsidRDefault="00F45CC1" w:rsidP="00F45CC1">
      <w:pPr>
        <w:spacing w:line="360" w:lineRule="auto"/>
        <w:ind w:firstLine="720"/>
        <w:rPr>
          <w:rFonts w:cstheme="minorHAnsi"/>
          <w:szCs w:val="20"/>
        </w:rPr>
      </w:pPr>
    </w:p>
    <w:p w14:paraId="204E35D1" w14:textId="77777777" w:rsidR="00F45CC1" w:rsidRDefault="00F45CC1" w:rsidP="00F45CC1">
      <w:pPr>
        <w:spacing w:line="360" w:lineRule="auto"/>
        <w:ind w:firstLine="720"/>
        <w:rPr>
          <w:rFonts w:ascii="Times New Roman" w:hAnsi="Times New Roman" w:cs="Times New Roman"/>
        </w:rPr>
      </w:pPr>
    </w:p>
    <w:p w14:paraId="737361D3" w14:textId="77777777" w:rsidR="00F45CC1" w:rsidRDefault="00F45CC1" w:rsidP="00F45CC1">
      <w:pPr>
        <w:spacing w:line="360" w:lineRule="auto"/>
        <w:ind w:firstLine="720"/>
        <w:rPr>
          <w:rFonts w:ascii="Times New Roman" w:hAnsi="Times New Roman" w:cs="Times New Roman"/>
        </w:rPr>
      </w:pPr>
    </w:p>
    <w:p w14:paraId="2C7CBFC2" w14:textId="77777777" w:rsidR="00F45CC1" w:rsidRDefault="00F45CC1" w:rsidP="00F45CC1">
      <w:pPr>
        <w:spacing w:line="360" w:lineRule="auto"/>
        <w:ind w:firstLine="720"/>
        <w:rPr>
          <w:rFonts w:ascii="Times New Roman" w:hAnsi="Times New Roman" w:cs="Times New Roman"/>
        </w:rPr>
      </w:pPr>
    </w:p>
    <w:p w14:paraId="48D542BA" w14:textId="77777777" w:rsidR="00F45CC1" w:rsidRDefault="00F45CC1" w:rsidP="00F45CC1">
      <w:pPr>
        <w:spacing w:line="360" w:lineRule="auto"/>
        <w:ind w:firstLine="720"/>
        <w:rPr>
          <w:rFonts w:ascii="Times New Roman" w:hAnsi="Times New Roman" w:cs="Times New Roman"/>
        </w:rPr>
      </w:pPr>
    </w:p>
    <w:p w14:paraId="386DBDD3" w14:textId="77777777" w:rsidR="00F45CC1" w:rsidRDefault="00F45CC1" w:rsidP="00F45CC1">
      <w:pPr>
        <w:spacing w:line="360" w:lineRule="auto"/>
        <w:ind w:firstLine="720"/>
        <w:rPr>
          <w:rFonts w:ascii="Times New Roman" w:hAnsi="Times New Roman" w:cs="Times New Roman"/>
        </w:rPr>
      </w:pPr>
    </w:p>
    <w:p w14:paraId="651822D7" w14:textId="77777777" w:rsidR="00F45CC1" w:rsidRDefault="00F45CC1" w:rsidP="00F45CC1">
      <w:pPr>
        <w:spacing w:line="360" w:lineRule="auto"/>
        <w:ind w:firstLine="720"/>
        <w:rPr>
          <w:rFonts w:ascii="Times New Roman" w:hAnsi="Times New Roman" w:cs="Times New Roman"/>
        </w:rPr>
      </w:pPr>
    </w:p>
    <w:p w14:paraId="69FD6E1D" w14:textId="77777777" w:rsidR="00F45CC1" w:rsidRDefault="00F45CC1" w:rsidP="00F45CC1">
      <w:pPr>
        <w:rPr>
          <w:rFonts w:ascii="Times New Roman" w:hAnsi="Times New Roman" w:cs="Times New Roman"/>
        </w:rPr>
      </w:pPr>
      <w:r>
        <w:rPr>
          <w:rFonts w:ascii="Times New Roman" w:hAnsi="Times New Roman" w:cs="Times New Roman"/>
        </w:rPr>
        <w:br w:type="page"/>
      </w:r>
      <w:bookmarkStart w:id="404" w:name="_Toc523638779"/>
    </w:p>
    <w:p w14:paraId="3A7650D6" w14:textId="77777777" w:rsidR="00F45CC1" w:rsidRDefault="00F45CC1" w:rsidP="00F45CC1">
      <w:pPr>
        <w:pStyle w:val="Heading4"/>
      </w:pPr>
      <w:bookmarkStart w:id="405" w:name="_Toc524878873"/>
      <w:bookmarkStart w:id="406" w:name="_Toc525261882"/>
      <w:r>
        <w:lastRenderedPageBreak/>
        <w:t>References</w:t>
      </w:r>
      <w:bookmarkEnd w:id="404"/>
      <w:bookmarkEnd w:id="405"/>
      <w:bookmarkEnd w:id="406"/>
      <w:r>
        <w:t xml:space="preserve"> </w:t>
      </w:r>
    </w:p>
    <w:p w14:paraId="6807F6B5" w14:textId="77777777" w:rsidR="00F45CC1" w:rsidRDefault="00F45CC1" w:rsidP="00F45CC1"/>
    <w:p w14:paraId="14907D36" w14:textId="77777777" w:rsidR="00F45CC1" w:rsidRPr="0059734D" w:rsidRDefault="00F45CC1" w:rsidP="00F45CC1">
      <w:pPr>
        <w:spacing w:line="360" w:lineRule="auto"/>
        <w:ind w:firstLine="720"/>
        <w:rPr>
          <w:rFonts w:cstheme="minorHAnsi"/>
          <w:szCs w:val="20"/>
        </w:rPr>
      </w:pPr>
      <w:r w:rsidRPr="0059734D">
        <w:rPr>
          <w:rFonts w:cstheme="minorHAnsi"/>
          <w:color w:val="333333"/>
          <w:szCs w:val="20"/>
          <w:shd w:val="clear" w:color="auto" w:fill="FFFFFF"/>
        </w:rPr>
        <w:t>[1]</w:t>
      </w:r>
      <w:r w:rsidRPr="0059734D">
        <w:rPr>
          <w:rFonts w:cstheme="minorHAnsi"/>
          <w:color w:val="333333"/>
          <w:szCs w:val="20"/>
          <w:shd w:val="clear" w:color="auto" w:fill="FFFFFF"/>
        </w:rPr>
        <w:tab/>
        <w:t>“3.6 Diesel Cycle,” </w:t>
      </w:r>
      <w:r w:rsidRPr="0059734D">
        <w:rPr>
          <w:rFonts w:cstheme="minorHAnsi"/>
          <w:i/>
          <w:iCs/>
          <w:color w:val="333333"/>
          <w:szCs w:val="20"/>
        </w:rPr>
        <w:t>jon</w:t>
      </w:r>
      <w:r w:rsidRPr="0059734D">
        <w:rPr>
          <w:rFonts w:cstheme="minorHAnsi"/>
          <w:color w:val="333333"/>
          <w:szCs w:val="20"/>
          <w:shd w:val="clear" w:color="auto" w:fill="FFFFFF"/>
        </w:rPr>
        <w:t xml:space="preserve">. [Online]. Available: </w:t>
      </w:r>
      <w:hyperlink r:id="rId221" w:history="1">
        <w:r w:rsidRPr="0059734D">
          <w:rPr>
            <w:rStyle w:val="Hyperlink"/>
            <w:rFonts w:cstheme="minorHAnsi"/>
            <w:szCs w:val="20"/>
            <w:shd w:val="clear" w:color="auto" w:fill="FFFFFF"/>
          </w:rPr>
          <w:t>http://web.mit.edu/16.unified/www/SPRING/propulsion/notes/node26.html</w:t>
        </w:r>
      </w:hyperlink>
      <w:r w:rsidRPr="0059734D">
        <w:rPr>
          <w:rFonts w:cstheme="minorHAnsi"/>
          <w:color w:val="333333"/>
          <w:szCs w:val="20"/>
          <w:shd w:val="clear" w:color="auto" w:fill="FFFFFF"/>
        </w:rPr>
        <w:t xml:space="preserve">. [Accessed: 12-Sep-2018]. </w:t>
      </w:r>
    </w:p>
    <w:p w14:paraId="062032F9" w14:textId="77777777" w:rsidR="00F45CC1" w:rsidRPr="0059734D" w:rsidRDefault="00F45CC1" w:rsidP="00F45CC1">
      <w:pPr>
        <w:spacing w:line="360" w:lineRule="auto"/>
        <w:ind w:firstLine="720"/>
        <w:rPr>
          <w:rFonts w:cstheme="minorHAnsi"/>
          <w:color w:val="333333"/>
          <w:szCs w:val="20"/>
          <w:shd w:val="clear" w:color="auto" w:fill="FFFFFF"/>
        </w:rPr>
      </w:pPr>
      <w:r w:rsidRPr="0059734D">
        <w:rPr>
          <w:rFonts w:cstheme="minorHAnsi"/>
          <w:color w:val="333333"/>
          <w:szCs w:val="20"/>
          <w:shd w:val="clear" w:color="auto" w:fill="FFFFFF"/>
        </w:rPr>
        <w:t>[2]</w:t>
      </w:r>
      <w:r w:rsidRPr="0059734D">
        <w:rPr>
          <w:rFonts w:cstheme="minorHAnsi"/>
          <w:color w:val="333333"/>
          <w:szCs w:val="20"/>
          <w:shd w:val="clear" w:color="auto" w:fill="FFFFFF"/>
        </w:rPr>
        <w:tab/>
        <w:t>S. N. O. R. R. I. GUDMUNDSSON, </w:t>
      </w:r>
      <w:r w:rsidRPr="0059734D">
        <w:rPr>
          <w:rFonts w:cstheme="minorHAnsi"/>
          <w:i/>
          <w:iCs/>
          <w:color w:val="333333"/>
          <w:szCs w:val="20"/>
        </w:rPr>
        <w:t>GENERAL AVIATION AIRCRAFT DESIGN</w:t>
      </w:r>
      <w:r w:rsidRPr="0059734D">
        <w:rPr>
          <w:rFonts w:cstheme="minorHAnsi"/>
          <w:color w:val="333333"/>
          <w:szCs w:val="20"/>
          <w:shd w:val="clear" w:color="auto" w:fill="FFFFFF"/>
        </w:rPr>
        <w:t xml:space="preserve">. S.l.: </w:t>
      </w:r>
      <w:commentRangeStart w:id="407"/>
      <w:r w:rsidRPr="0059734D">
        <w:rPr>
          <w:rFonts w:cstheme="minorHAnsi"/>
          <w:color w:val="333333"/>
          <w:szCs w:val="20"/>
          <w:shd w:val="clear" w:color="auto" w:fill="FFFFFF"/>
        </w:rPr>
        <w:t>BUTTERWORTH</w:t>
      </w:r>
      <w:commentRangeEnd w:id="407"/>
      <w:r w:rsidR="00385B35">
        <w:rPr>
          <w:rStyle w:val="CommentReference"/>
        </w:rPr>
        <w:commentReference w:id="407"/>
      </w:r>
      <w:r w:rsidRPr="0059734D">
        <w:rPr>
          <w:rFonts w:cstheme="minorHAnsi"/>
          <w:color w:val="333333"/>
          <w:szCs w:val="20"/>
          <w:shd w:val="clear" w:color="auto" w:fill="FFFFFF"/>
        </w:rPr>
        <w:t>-HEINEMANN LTD, 2016.</w:t>
      </w:r>
    </w:p>
    <w:p w14:paraId="1C503055" w14:textId="77777777" w:rsidR="00F45CC1" w:rsidRPr="0059734D" w:rsidRDefault="00F45CC1" w:rsidP="00F45CC1">
      <w:pPr>
        <w:spacing w:line="360" w:lineRule="auto"/>
        <w:ind w:firstLine="720"/>
        <w:rPr>
          <w:rFonts w:cstheme="minorHAnsi"/>
          <w:szCs w:val="20"/>
          <w:shd w:val="clear" w:color="auto" w:fill="FFFFFF"/>
        </w:rPr>
      </w:pPr>
      <w:r w:rsidRPr="0059734D">
        <w:rPr>
          <w:rFonts w:cstheme="minorHAnsi"/>
          <w:color w:val="333333"/>
          <w:szCs w:val="20"/>
          <w:shd w:val="clear" w:color="auto" w:fill="FFFFFF"/>
        </w:rPr>
        <w:t>[3] “Rotax 912 i series Operator's Manual,” </w:t>
      </w:r>
      <w:r w:rsidRPr="0059734D">
        <w:rPr>
          <w:rFonts w:cstheme="minorHAnsi"/>
          <w:i/>
          <w:iCs/>
          <w:color w:val="333333"/>
          <w:szCs w:val="20"/>
        </w:rPr>
        <w:t>Manuals Library</w:t>
      </w:r>
      <w:r w:rsidRPr="0059734D">
        <w:rPr>
          <w:rFonts w:cstheme="minorHAnsi"/>
          <w:color w:val="333333"/>
          <w:szCs w:val="20"/>
          <w:shd w:val="clear" w:color="auto" w:fill="FFFFFF"/>
        </w:rPr>
        <w:t>. [Online]. Available: https://www.manualslib.com/manual/957345/Rotax-912-I-Series.html. [Accessed: 6-Sep-2018].</w:t>
      </w:r>
    </w:p>
    <w:p w14:paraId="4B5AF75B" w14:textId="77777777" w:rsidR="00F45CC1" w:rsidRPr="0059734D" w:rsidRDefault="00F45CC1" w:rsidP="00F45CC1">
      <w:pPr>
        <w:spacing w:line="360" w:lineRule="auto"/>
        <w:ind w:firstLine="720"/>
        <w:rPr>
          <w:rFonts w:cstheme="minorHAnsi"/>
          <w:color w:val="333333"/>
          <w:szCs w:val="20"/>
          <w:shd w:val="clear" w:color="auto" w:fill="FFFFFF"/>
        </w:rPr>
      </w:pPr>
      <w:r w:rsidRPr="0059734D">
        <w:rPr>
          <w:rFonts w:cstheme="minorHAnsi"/>
          <w:color w:val="333333"/>
          <w:szCs w:val="20"/>
          <w:shd w:val="clear" w:color="auto" w:fill="FFFFFF"/>
        </w:rPr>
        <w:t>[4] “Operators Manual 912S - US Sport Aircraft.” [Online]. Available: https://www.ussportaircraft.com/documents/Rotax_Operators_Manual_912.pdf. [Accessed: 6-Sep-2018].</w:t>
      </w:r>
    </w:p>
    <w:p w14:paraId="7BD04D06" w14:textId="77777777" w:rsidR="00F45CC1" w:rsidRPr="0059734D" w:rsidRDefault="00F45CC1" w:rsidP="00F45CC1">
      <w:pPr>
        <w:spacing w:line="360" w:lineRule="auto"/>
        <w:ind w:firstLine="720"/>
        <w:rPr>
          <w:rFonts w:cstheme="minorHAnsi"/>
          <w:color w:val="333333"/>
          <w:szCs w:val="20"/>
          <w:shd w:val="clear" w:color="auto" w:fill="FFFFFF"/>
        </w:rPr>
      </w:pPr>
      <w:r w:rsidRPr="0059734D">
        <w:rPr>
          <w:rFonts w:cstheme="minorHAnsi"/>
          <w:color w:val="333333"/>
          <w:szCs w:val="20"/>
          <w:shd w:val="clear" w:color="auto" w:fill="FFFFFF"/>
        </w:rPr>
        <w:t>[5] “Rotax 914 Series Operator's Manual,” </w:t>
      </w:r>
      <w:r w:rsidRPr="0059734D">
        <w:rPr>
          <w:rFonts w:cstheme="minorHAnsi"/>
          <w:i/>
          <w:iCs/>
          <w:color w:val="333333"/>
          <w:szCs w:val="20"/>
        </w:rPr>
        <w:t>Manuals Library</w:t>
      </w:r>
      <w:r w:rsidRPr="0059734D">
        <w:rPr>
          <w:rFonts w:cstheme="minorHAnsi"/>
          <w:color w:val="333333"/>
          <w:szCs w:val="20"/>
          <w:shd w:val="clear" w:color="auto" w:fill="FFFFFF"/>
        </w:rPr>
        <w:t>. [Online]. Available: https://www.manualslib.com/manual/929250/Rotax-914-Series.html. [Accessed: 6-Sep-2018].</w:t>
      </w:r>
    </w:p>
    <w:p w14:paraId="0127DFC3" w14:textId="77777777" w:rsidR="00F45CC1" w:rsidRPr="0059734D" w:rsidRDefault="00F45CC1" w:rsidP="00F45CC1">
      <w:pPr>
        <w:spacing w:line="360" w:lineRule="auto"/>
        <w:ind w:firstLine="720"/>
        <w:rPr>
          <w:rFonts w:cstheme="minorHAnsi"/>
          <w:color w:val="333333"/>
          <w:szCs w:val="20"/>
          <w:shd w:val="clear" w:color="auto" w:fill="FFFFFF"/>
        </w:rPr>
      </w:pPr>
      <w:r w:rsidRPr="0059734D">
        <w:rPr>
          <w:rFonts w:cstheme="minorHAnsi"/>
          <w:color w:val="333333"/>
          <w:szCs w:val="20"/>
          <w:shd w:val="clear" w:color="auto" w:fill="FFFFFF"/>
        </w:rPr>
        <w:t>[6] “Rotax 912 i Series Installation Manual,” </w:t>
      </w:r>
      <w:r w:rsidRPr="0059734D">
        <w:rPr>
          <w:rFonts w:cstheme="minorHAnsi"/>
          <w:i/>
          <w:iCs/>
          <w:color w:val="333333"/>
          <w:szCs w:val="20"/>
        </w:rPr>
        <w:t>Manuals Library</w:t>
      </w:r>
      <w:r w:rsidRPr="0059734D">
        <w:rPr>
          <w:rFonts w:cstheme="minorHAnsi"/>
          <w:color w:val="333333"/>
          <w:szCs w:val="20"/>
          <w:shd w:val="clear" w:color="auto" w:fill="FFFFFF"/>
        </w:rPr>
        <w:t>. [Online]. Available: https://www.manualslib.com/manual/1368458/Rotax-912-I-Series.html. [Accessed: 6-Sep-2018].</w:t>
      </w:r>
    </w:p>
    <w:p w14:paraId="71BFE3A0" w14:textId="77777777" w:rsidR="00F45CC1" w:rsidRPr="0059734D" w:rsidRDefault="00F45CC1" w:rsidP="00F45CC1">
      <w:pPr>
        <w:spacing w:line="360" w:lineRule="auto"/>
        <w:ind w:firstLine="720"/>
        <w:rPr>
          <w:rFonts w:cstheme="minorHAnsi"/>
          <w:color w:val="333333"/>
          <w:szCs w:val="20"/>
          <w:shd w:val="clear" w:color="auto" w:fill="FFFFFF"/>
        </w:rPr>
      </w:pPr>
      <w:r w:rsidRPr="0059734D">
        <w:rPr>
          <w:rFonts w:cstheme="minorHAnsi"/>
          <w:color w:val="333333"/>
          <w:szCs w:val="20"/>
          <w:shd w:val="clear" w:color="auto" w:fill="FFFFFF"/>
        </w:rPr>
        <w:t>[7] “Rotax 912 Series Installation Manual,” </w:t>
      </w:r>
      <w:r w:rsidRPr="0059734D">
        <w:rPr>
          <w:rFonts w:cstheme="minorHAnsi"/>
          <w:i/>
          <w:iCs/>
          <w:color w:val="333333"/>
          <w:szCs w:val="20"/>
        </w:rPr>
        <w:t>Manuals Library</w:t>
      </w:r>
      <w:r w:rsidRPr="0059734D">
        <w:rPr>
          <w:rFonts w:cstheme="minorHAnsi"/>
          <w:color w:val="333333"/>
          <w:szCs w:val="20"/>
          <w:shd w:val="clear" w:color="auto" w:fill="FFFFFF"/>
        </w:rPr>
        <w:t>. [Online]. Available: https://www.manualslib.com/manual/847567/Rotax-912-Series.html. [Accessed: 6-Sep-2018].</w:t>
      </w:r>
    </w:p>
    <w:p w14:paraId="698C5C45" w14:textId="77777777" w:rsidR="00F45CC1" w:rsidRPr="0059734D" w:rsidRDefault="00F45CC1" w:rsidP="00F45CC1">
      <w:pPr>
        <w:spacing w:line="360" w:lineRule="auto"/>
        <w:ind w:firstLine="720"/>
        <w:rPr>
          <w:rFonts w:cstheme="minorHAnsi"/>
          <w:color w:val="333333"/>
          <w:szCs w:val="20"/>
          <w:shd w:val="clear" w:color="auto" w:fill="FFFFFF"/>
        </w:rPr>
      </w:pPr>
      <w:r w:rsidRPr="0059734D">
        <w:rPr>
          <w:rFonts w:cstheme="minorHAnsi"/>
          <w:color w:val="333333"/>
          <w:szCs w:val="20"/>
          <w:shd w:val="clear" w:color="auto" w:fill="FFFFFF"/>
        </w:rPr>
        <w:t>[8] “Rotax 914 series Installation Manual,” </w:t>
      </w:r>
      <w:r w:rsidRPr="0059734D">
        <w:rPr>
          <w:rFonts w:cstheme="minorHAnsi"/>
          <w:i/>
          <w:iCs/>
          <w:color w:val="333333"/>
          <w:szCs w:val="20"/>
        </w:rPr>
        <w:t>Manuals Library</w:t>
      </w:r>
      <w:r w:rsidRPr="0059734D">
        <w:rPr>
          <w:rFonts w:cstheme="minorHAnsi"/>
          <w:color w:val="333333"/>
          <w:szCs w:val="20"/>
          <w:shd w:val="clear" w:color="auto" w:fill="FFFFFF"/>
        </w:rPr>
        <w:t>. [Online]. Available: https://www.manualslib.com/manual/846548/Rotax-914-Series.html. [Accessed: 6-Sep-2018].</w:t>
      </w:r>
    </w:p>
    <w:p w14:paraId="48BCC511" w14:textId="77777777" w:rsidR="00F45CC1" w:rsidRPr="0059734D" w:rsidRDefault="00F45CC1" w:rsidP="00F45CC1">
      <w:pPr>
        <w:spacing w:line="360" w:lineRule="auto"/>
        <w:ind w:firstLine="720"/>
        <w:rPr>
          <w:rFonts w:cstheme="minorHAnsi"/>
          <w:color w:val="333333"/>
          <w:szCs w:val="20"/>
          <w:shd w:val="clear" w:color="auto" w:fill="FFFFFF"/>
        </w:rPr>
      </w:pPr>
      <w:r w:rsidRPr="0059734D">
        <w:rPr>
          <w:rFonts w:cstheme="minorHAnsi"/>
          <w:color w:val="333333"/>
          <w:szCs w:val="20"/>
          <w:shd w:val="clear" w:color="auto" w:fill="FFFFFF"/>
        </w:rPr>
        <w:t>[9]  “Engines,” </w:t>
      </w:r>
      <w:r w:rsidRPr="0059734D">
        <w:rPr>
          <w:rFonts w:cstheme="minorHAnsi"/>
          <w:i/>
          <w:iCs/>
          <w:color w:val="333333"/>
          <w:szCs w:val="20"/>
        </w:rPr>
        <w:t>Aircraft engines from 56 kW to 75 kW. Fuel-efficient powerhouses</w:t>
      </w:r>
      <w:r w:rsidRPr="0059734D">
        <w:rPr>
          <w:rFonts w:cstheme="minorHAnsi"/>
          <w:color w:val="333333"/>
          <w:szCs w:val="20"/>
          <w:shd w:val="clear" w:color="auto" w:fill="FFFFFF"/>
        </w:rPr>
        <w:t>. [Online]. Available: http://limflug.de/en/products/engines-56kw-75kw.php. [Accessed: 6-Sep-2018].</w:t>
      </w:r>
    </w:p>
    <w:p w14:paraId="0CE0FCA3" w14:textId="77777777" w:rsidR="00F45CC1" w:rsidRPr="0059734D" w:rsidRDefault="00F45CC1" w:rsidP="00F45CC1">
      <w:pPr>
        <w:spacing w:line="360" w:lineRule="auto"/>
        <w:ind w:firstLine="720"/>
        <w:rPr>
          <w:rFonts w:cstheme="minorHAnsi"/>
          <w:color w:val="333333"/>
          <w:szCs w:val="20"/>
          <w:shd w:val="clear" w:color="auto" w:fill="FFFFFF"/>
        </w:rPr>
      </w:pPr>
      <w:r w:rsidRPr="0059734D">
        <w:rPr>
          <w:rFonts w:cstheme="minorHAnsi"/>
          <w:color w:val="333333"/>
          <w:szCs w:val="20"/>
          <w:shd w:val="clear" w:color="auto" w:fill="FFFFFF"/>
        </w:rPr>
        <w:t>[10]  “Downloads,” </w:t>
      </w:r>
      <w:r w:rsidRPr="0059734D">
        <w:rPr>
          <w:rFonts w:cstheme="minorHAnsi"/>
          <w:i/>
          <w:iCs/>
          <w:color w:val="333333"/>
          <w:szCs w:val="20"/>
        </w:rPr>
        <w:t>Aircraft engines from 56 kW to 75 kW. Fuel-efficient powerhouses</w:t>
      </w:r>
      <w:r w:rsidRPr="0059734D">
        <w:rPr>
          <w:rFonts w:cstheme="minorHAnsi"/>
          <w:color w:val="333333"/>
          <w:szCs w:val="20"/>
          <w:shd w:val="clear" w:color="auto" w:fill="FFFFFF"/>
        </w:rPr>
        <w:t>. [Online]. Available: http://limflug.de/en/support/downloads.php?prod=L2400&amp;subprod=DF/EF. [Accessed: 6-Sep-2018].</w:t>
      </w:r>
    </w:p>
    <w:p w14:paraId="2E48BC6D" w14:textId="77777777" w:rsidR="00F45CC1" w:rsidRPr="0059734D" w:rsidRDefault="00F45CC1" w:rsidP="00F45CC1">
      <w:pPr>
        <w:spacing w:line="360" w:lineRule="auto"/>
        <w:ind w:firstLine="720"/>
        <w:rPr>
          <w:rFonts w:cstheme="minorHAnsi"/>
          <w:szCs w:val="20"/>
          <w:shd w:val="clear" w:color="auto" w:fill="FFFFFF"/>
        </w:rPr>
      </w:pPr>
      <w:r w:rsidRPr="0059734D">
        <w:rPr>
          <w:rFonts w:cstheme="minorHAnsi"/>
          <w:color w:val="333333"/>
          <w:szCs w:val="20"/>
          <w:shd w:val="clear" w:color="auto" w:fill="FFFFFF"/>
        </w:rPr>
        <w:t>[11]</w:t>
      </w:r>
      <w:r w:rsidRPr="0059734D">
        <w:rPr>
          <w:rFonts w:cstheme="minorHAnsi"/>
          <w:color w:val="333333"/>
          <w:szCs w:val="20"/>
          <w:shd w:val="clear" w:color="auto" w:fill="FFFFFF"/>
        </w:rPr>
        <w:tab/>
        <w:t>D. P. Raymer, </w:t>
      </w:r>
      <w:r w:rsidRPr="0059734D">
        <w:rPr>
          <w:rFonts w:cstheme="minorHAnsi"/>
          <w:i/>
          <w:iCs/>
          <w:color w:val="333333"/>
          <w:szCs w:val="20"/>
        </w:rPr>
        <w:t>Aircraft design: a conceptual approach</w:t>
      </w:r>
      <w:r w:rsidRPr="0059734D">
        <w:rPr>
          <w:rFonts w:cstheme="minorHAnsi"/>
          <w:color w:val="333333"/>
          <w:szCs w:val="20"/>
          <w:shd w:val="clear" w:color="auto" w:fill="FFFFFF"/>
        </w:rPr>
        <w:t>. Reston, VA: American Institute of Aeronautics and Astronautics, 2012.</w:t>
      </w:r>
    </w:p>
    <w:p w14:paraId="377178D1" w14:textId="77777777" w:rsidR="00F45CC1" w:rsidRDefault="00F45CC1" w:rsidP="00F45CC1"/>
    <w:p w14:paraId="1734ADE3" w14:textId="77777777" w:rsidR="00F45CC1" w:rsidRDefault="00F45CC1" w:rsidP="00F45CC1"/>
    <w:p w14:paraId="5AFFADA3" w14:textId="77777777" w:rsidR="0059734D" w:rsidRDefault="0059734D" w:rsidP="00F45CC1"/>
    <w:p w14:paraId="1DB52DB1" w14:textId="77777777" w:rsidR="0059734D" w:rsidRDefault="0059734D" w:rsidP="00F45CC1"/>
    <w:p w14:paraId="4AA6B338" w14:textId="77777777" w:rsidR="0059734D" w:rsidRDefault="0059734D" w:rsidP="00F45CC1"/>
    <w:p w14:paraId="783655F7" w14:textId="77777777" w:rsidR="0059734D" w:rsidRPr="00F45CC1" w:rsidRDefault="0059734D" w:rsidP="00F45CC1"/>
    <w:p w14:paraId="578CD0C7" w14:textId="77777777" w:rsidR="00B23065" w:rsidRDefault="00B23065" w:rsidP="00B23065">
      <w:pPr>
        <w:pStyle w:val="Heading3"/>
        <w:rPr>
          <w:rStyle w:val="Heading3Char"/>
          <w:b/>
        </w:rPr>
      </w:pPr>
      <w:bookmarkStart w:id="408" w:name="_Toc525261883"/>
      <w:r w:rsidRPr="00B23065">
        <w:rPr>
          <w:rStyle w:val="Heading3Char"/>
          <w:b/>
        </w:rPr>
        <w:lastRenderedPageBreak/>
        <w:t>Fuel System</w:t>
      </w:r>
      <w:bookmarkEnd w:id="408"/>
    </w:p>
    <w:p w14:paraId="5032396F" w14:textId="77777777" w:rsidR="00F45CC1" w:rsidRDefault="00F45CC1" w:rsidP="00F45CC1">
      <w:pPr>
        <w:pStyle w:val="Heading5"/>
      </w:pPr>
      <w:bookmarkStart w:id="409" w:name="_Toc525130023"/>
      <w:bookmarkStart w:id="410" w:name="_Toc525261884"/>
      <w:r>
        <w:t>Chapter 1: Fuel Tank Trade-Off Study</w:t>
      </w:r>
      <w:bookmarkEnd w:id="409"/>
      <w:bookmarkEnd w:id="410"/>
    </w:p>
    <w:p w14:paraId="31D23AAE" w14:textId="77777777" w:rsidR="00F45CC1" w:rsidRPr="00F45CC1" w:rsidRDefault="00F45CC1" w:rsidP="00F45CC1">
      <w:pPr>
        <w:rPr>
          <w:b/>
        </w:rPr>
      </w:pPr>
      <w:bookmarkStart w:id="411" w:name="_Toc525130024"/>
      <w:r w:rsidRPr="00F45CC1">
        <w:rPr>
          <w:b/>
          <w:noProof/>
        </w:rPr>
        <w:t>Fuel Tank Types</w:t>
      </w:r>
      <w:bookmarkEnd w:id="411"/>
    </w:p>
    <w:p w14:paraId="6921F981" w14:textId="77777777" w:rsidR="00F45CC1" w:rsidRDefault="00F45CC1" w:rsidP="00F45CC1">
      <w:pPr>
        <w:rPr>
          <w:noProof/>
        </w:rPr>
      </w:pPr>
      <w:r>
        <w:rPr>
          <w:noProof/>
        </w:rPr>
        <w:t xml:space="preserve"> There are three different fuel tank options. Each of them explained briefly below.</w:t>
      </w:r>
    </w:p>
    <w:p w14:paraId="576DB0F7" w14:textId="77777777" w:rsidR="00F45CC1" w:rsidRDefault="00F45CC1" w:rsidP="00F45CC1">
      <w:pPr>
        <w:keepNext/>
        <w:jc w:val="center"/>
      </w:pPr>
      <w:r>
        <w:rPr>
          <w:noProof/>
          <w:lang w:val="tr-TR" w:eastAsia="tr-TR"/>
        </w:rPr>
        <w:drawing>
          <wp:inline distT="0" distB="0" distL="0" distR="0" wp14:anchorId="188F0C8B" wp14:editId="42E0DEE0">
            <wp:extent cx="3838575" cy="2275205"/>
            <wp:effectExtent l="19050" t="19050" r="28575" b="10795"/>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3838575" cy="2275205"/>
                    </a:xfrm>
                    <a:prstGeom prst="rect">
                      <a:avLst/>
                    </a:prstGeom>
                    <a:noFill/>
                    <a:ln w="9525" cmpd="sng">
                      <a:solidFill>
                        <a:srgbClr val="000000"/>
                      </a:solidFill>
                      <a:miter lim="800000"/>
                      <a:headEnd/>
                      <a:tailEnd/>
                    </a:ln>
                    <a:effectLst/>
                  </pic:spPr>
                </pic:pic>
              </a:graphicData>
            </a:graphic>
          </wp:inline>
        </w:drawing>
      </w:r>
    </w:p>
    <w:p w14:paraId="262ACB2C" w14:textId="77777777" w:rsidR="00F45CC1" w:rsidRDefault="00F45CC1" w:rsidP="00F45CC1">
      <w:pPr>
        <w:pStyle w:val="Caption"/>
        <w:jc w:val="center"/>
        <w:rPr>
          <w:color w:val="auto"/>
        </w:rPr>
      </w:pPr>
      <w:bookmarkStart w:id="412" w:name="_Toc525254271"/>
      <w:r>
        <w:rPr>
          <w:color w:val="auto"/>
        </w:rPr>
        <w:t xml:space="preserve">Figure </w:t>
      </w:r>
      <w:r w:rsidR="00F47D15">
        <w:rPr>
          <w:color w:val="auto"/>
        </w:rPr>
        <w:fldChar w:fldCharType="begin"/>
      </w:r>
      <w:r w:rsidR="00F47D15">
        <w:rPr>
          <w:color w:val="auto"/>
        </w:rPr>
        <w:instrText xml:space="preserve"> STYLEREF 2 \s </w:instrText>
      </w:r>
      <w:r w:rsidR="00F47D15">
        <w:rPr>
          <w:color w:val="auto"/>
        </w:rPr>
        <w:fldChar w:fldCharType="separate"/>
      </w:r>
      <w:r w:rsidR="00F47D15">
        <w:rPr>
          <w:noProof/>
          <w:color w:val="auto"/>
        </w:rPr>
        <w:t>3.3</w:t>
      </w:r>
      <w:r w:rsidR="00F47D15">
        <w:rPr>
          <w:color w:val="auto"/>
        </w:rPr>
        <w:fldChar w:fldCharType="end"/>
      </w:r>
      <w:r w:rsidR="00F47D15">
        <w:rPr>
          <w:color w:val="auto"/>
        </w:rPr>
        <w:noBreakHyphen/>
      </w:r>
      <w:r w:rsidR="00F47D15">
        <w:rPr>
          <w:color w:val="auto"/>
        </w:rPr>
        <w:fldChar w:fldCharType="begin"/>
      </w:r>
      <w:r w:rsidR="00F47D15">
        <w:rPr>
          <w:color w:val="auto"/>
        </w:rPr>
        <w:instrText xml:space="preserve"> SEQ Figure \* ARABIC \s 2 </w:instrText>
      </w:r>
      <w:r w:rsidR="00F47D15">
        <w:rPr>
          <w:color w:val="auto"/>
        </w:rPr>
        <w:fldChar w:fldCharType="separate"/>
      </w:r>
      <w:r w:rsidR="00F47D15">
        <w:rPr>
          <w:noProof/>
          <w:color w:val="auto"/>
        </w:rPr>
        <w:t>12</w:t>
      </w:r>
      <w:r w:rsidR="00F47D15">
        <w:rPr>
          <w:color w:val="auto"/>
        </w:rPr>
        <w:fldChar w:fldCharType="end"/>
      </w:r>
      <w:r>
        <w:rPr>
          <w:color w:val="auto"/>
        </w:rPr>
        <w:t>: Fuel Tank Types</w:t>
      </w:r>
      <w:bookmarkEnd w:id="412"/>
    </w:p>
    <w:p w14:paraId="52C12FD9" w14:textId="77777777" w:rsidR="00F45CC1" w:rsidRDefault="00F45CC1" w:rsidP="00F45CC1">
      <w:pPr>
        <w:rPr>
          <w:sz w:val="18"/>
        </w:rPr>
      </w:pPr>
    </w:p>
    <w:p w14:paraId="58558201" w14:textId="77777777" w:rsidR="00F45CC1" w:rsidRPr="00F45CC1" w:rsidRDefault="00F45CC1" w:rsidP="00F45CC1">
      <w:pPr>
        <w:rPr>
          <w:b/>
        </w:rPr>
      </w:pPr>
      <w:r>
        <w:rPr>
          <w:noProof/>
          <w:lang w:val="tr-TR" w:eastAsia="tr-TR"/>
        </w:rPr>
        <w:drawing>
          <wp:anchor distT="0" distB="0" distL="114300" distR="114300" simplePos="0" relativeHeight="251836416" behindDoc="0" locked="0" layoutInCell="1" allowOverlap="1" wp14:anchorId="47D321EC" wp14:editId="09C93FD1">
            <wp:simplePos x="0" y="0"/>
            <wp:positionH relativeFrom="column">
              <wp:posOffset>5136515</wp:posOffset>
            </wp:positionH>
            <wp:positionV relativeFrom="paragraph">
              <wp:posOffset>513080</wp:posOffset>
            </wp:positionV>
            <wp:extent cx="1447165" cy="1412875"/>
            <wp:effectExtent l="19050" t="19050" r="19685" b="15875"/>
            <wp:wrapSquare wrapText="bothSides"/>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1447165" cy="1412875"/>
                    </a:xfrm>
                    <a:prstGeom prst="rect">
                      <a:avLst/>
                    </a:prstGeom>
                    <a:noFill/>
                    <a:ln w="9525">
                      <a:solidFill>
                        <a:schemeClr val="tx1">
                          <a:lumMod val="100000"/>
                          <a:lumOff val="0"/>
                        </a:schemeClr>
                      </a:solidFill>
                      <a:miter lim="800000"/>
                      <a:headEnd/>
                      <a:tailEnd/>
                    </a:ln>
                  </pic:spPr>
                </pic:pic>
              </a:graphicData>
            </a:graphic>
            <wp14:sizeRelH relativeFrom="margin">
              <wp14:pctWidth>0</wp14:pctWidth>
            </wp14:sizeRelH>
            <wp14:sizeRelV relativeFrom="margin">
              <wp14:pctHeight>0</wp14:pctHeight>
            </wp14:sizeRelV>
          </wp:anchor>
        </w:drawing>
      </w:r>
      <w:r>
        <w:rPr>
          <w:sz w:val="18"/>
        </w:rPr>
        <w:tab/>
      </w:r>
      <w:r w:rsidRPr="00F45CC1">
        <w:rPr>
          <w:b/>
        </w:rPr>
        <w:t>Rigid Removable Type Fuel Tanks</w:t>
      </w:r>
    </w:p>
    <w:p w14:paraId="636948F6" w14:textId="77777777" w:rsidR="00F45CC1" w:rsidRDefault="00F45CC1" w:rsidP="00F45CC1">
      <w:r>
        <w:t xml:space="preserve">A rigid tank is a simple fuel storage box. It can be made from a various material such as aluminum alloy, stainless steel. Also, resin and composite can be used as a tank material. This type tanks are placed into the aircraft structure.  </w:t>
      </w:r>
    </w:p>
    <w:p w14:paraId="5920F516" w14:textId="77777777" w:rsidR="00F45CC1" w:rsidRDefault="00F45CC1" w:rsidP="00F45CC1">
      <w:r>
        <w:t>Remove, repair and replace of the rigid removable fuel tanks can be great convenience if a leak or malfunction. Once repaired, fuel tanks need to be pressure checked, usually while installed in the airframe, to prevent distortion while under pressure.</w:t>
      </w:r>
    </w:p>
    <w:p w14:paraId="60672029" w14:textId="77777777" w:rsidR="00F45CC1" w:rsidRDefault="00F47D15" w:rsidP="00F45CC1">
      <w:pPr>
        <w:jc w:val="right"/>
      </w:pPr>
      <w:r>
        <w:rPr>
          <w:noProof/>
          <w:lang w:val="tr-TR" w:eastAsia="tr-TR"/>
        </w:rPr>
        <mc:AlternateContent>
          <mc:Choice Requires="wps">
            <w:drawing>
              <wp:anchor distT="0" distB="0" distL="114300" distR="114300" simplePos="0" relativeHeight="251859968" behindDoc="0" locked="0" layoutInCell="1" allowOverlap="1" wp14:anchorId="08A1E9AE" wp14:editId="468E66E4">
                <wp:simplePos x="0" y="0"/>
                <wp:positionH relativeFrom="column">
                  <wp:posOffset>4885055</wp:posOffset>
                </wp:positionH>
                <wp:positionV relativeFrom="paragraph">
                  <wp:posOffset>508635</wp:posOffset>
                </wp:positionV>
                <wp:extent cx="1696720" cy="635"/>
                <wp:effectExtent l="0" t="0" r="0" b="0"/>
                <wp:wrapSquare wrapText="bothSides"/>
                <wp:docPr id="478" name="Text Box 478"/>
                <wp:cNvGraphicFramePr/>
                <a:graphic xmlns:a="http://schemas.openxmlformats.org/drawingml/2006/main">
                  <a:graphicData uri="http://schemas.microsoft.com/office/word/2010/wordprocessingShape">
                    <wps:wsp>
                      <wps:cNvSpPr txBox="1"/>
                      <wps:spPr>
                        <a:xfrm>
                          <a:off x="0" y="0"/>
                          <a:ext cx="1696720" cy="635"/>
                        </a:xfrm>
                        <a:prstGeom prst="rect">
                          <a:avLst/>
                        </a:prstGeom>
                        <a:solidFill>
                          <a:prstClr val="white"/>
                        </a:solidFill>
                        <a:ln>
                          <a:noFill/>
                        </a:ln>
                      </wps:spPr>
                      <wps:txbx>
                        <w:txbxContent>
                          <w:p w14:paraId="7E820F61" w14:textId="77777777" w:rsidR="009F22DF" w:rsidRPr="00D94D56" w:rsidRDefault="009F22DF" w:rsidP="00F47D15">
                            <w:pPr>
                              <w:pStyle w:val="Caption"/>
                              <w:rPr>
                                <w:rFonts w:eastAsiaTheme="minorHAnsi"/>
                                <w:noProof/>
                                <w:sz w:val="20"/>
                              </w:rPr>
                            </w:pPr>
                            <w:bookmarkStart w:id="413" w:name="_Toc525254272"/>
                            <w:r>
                              <w:t xml:space="preserve">Figure </w:t>
                            </w:r>
                            <w:r>
                              <w:fldChar w:fldCharType="begin"/>
                            </w:r>
                            <w:r>
                              <w:instrText xml:space="preserve"> STYLEREF 2 \s </w:instrText>
                            </w:r>
                            <w:r>
                              <w:fldChar w:fldCharType="separate"/>
                            </w:r>
                            <w:r>
                              <w:rPr>
                                <w:noProof/>
                              </w:rPr>
                              <w:t>3.3</w:t>
                            </w:r>
                            <w:r>
                              <w:fldChar w:fldCharType="end"/>
                            </w:r>
                            <w:r>
                              <w:noBreakHyphen/>
                            </w:r>
                            <w:r>
                              <w:fldChar w:fldCharType="begin"/>
                            </w:r>
                            <w:r>
                              <w:instrText xml:space="preserve"> SEQ Figure \* ARABIC \s 2 </w:instrText>
                            </w:r>
                            <w:r>
                              <w:fldChar w:fldCharType="separate"/>
                            </w:r>
                            <w:r>
                              <w:rPr>
                                <w:noProof/>
                              </w:rPr>
                              <w:t>13</w:t>
                            </w:r>
                            <w:r>
                              <w:fldChar w:fldCharType="end"/>
                            </w:r>
                            <w:r>
                              <w:t xml:space="preserve">. </w:t>
                            </w:r>
                            <w:r w:rsidRPr="00E4072A">
                              <w:t>Rigid Removable Tank</w:t>
                            </w:r>
                            <w:bookmarkEnd w:id="4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8A1E9AE" id="Text Box 478" o:spid="_x0000_s1054" type="#_x0000_t202" style="position:absolute;left:0;text-align:left;margin-left:384.65pt;margin-top:40.05pt;width:133.6pt;height:.05pt;z-index:2518599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8RLwIAAGkEAAAOAAAAZHJzL2Uyb0RvYy54bWysVMFu2zAMvQ/YPwi6L06yLe2MOEWWIsOA&#10;oC2QDD0rshwbkESNUmJnXz9KjtOt22nYRaZIitJ7j/T8rjOanRT6BmzBJ6MxZ8pKKBt7KPi33frd&#10;LWc+CFsKDVYV/Kw8v1u8fTNvXa6mUIMuFTIqYn3euoLXIbg8y7yslRF+BE5ZClaARgTa4iErUbRU&#10;3ehsOh7PshawdAhSeU/e+z7IF6l+VSkZHqvKq8B0weltIa2Y1n1cs8Vc5AcUrm7k5RniH15hRGPp&#10;0mupexEEO2LzRynTSAQPVRhJMBlUVSNVwkBoJuNXaLa1cCphIXK8u9Lk/19Z+XB6QtaUBf9wQ1JZ&#10;YUikneoC+wwdiz5iqHU+p8Sto9TQUYCUHvyenBF4V6GJX4LEKE5cn6/8xnIyHpp9mt1MKSQpNnv/&#10;MdbIXo469OGLAsOiUXAk8RKn4rTxoU8dUuJNHnRTrhut4yYGVhrZSZDQbd0EdSn+W5a2MddCPNUX&#10;jJ4s4utxRCt0+y4xMr2C30N5JuwIff94J9cNXbgRPjwJpIYhTDQE4ZGWSkNbcLhYnNWAP/7mj/mk&#10;I0U5a6kBC+6/HwUqzvRXSwrHbh0MHIz9YNijWQFBndB4OZlMOoBBD2aFYJ5pNpbxFgoJK+mugofB&#10;XIV+DGi2pFouUxL1pBNhY7dOxtIDsbvuWaC7yBJIzQcYWlPkr9Tpc5M+bnkMRHWSLhLbs3jhm/o5&#10;iX+ZvTgwv+5T1ssfYvETAAD//wMAUEsDBBQABgAIAAAAIQBqdcMX4QAAAAoBAAAPAAAAZHJzL2Rv&#10;d25yZXYueG1sTI+xTsMwEIZ3JN7BOiQWRO02JZQQp6oqGOhSEbqwufE1DsTnKHba8PY4E4x39+m/&#10;78/Xo23ZGXvfOJIwnwlgSJXTDdUSDh+v9ytgPijSqnWEEn7Qw7q4vspVpt2F3vFchprFEPKZkmBC&#10;6DLOfWXQKj9zHVK8nVxvVYhjX3Pdq0sMty1fCJFyqxqKH4zqcGuw+i4HK2G//Nybu+H0stssk/7t&#10;MGzTr7qU8vZm3DwDCziGPxgm/agORXQ6uoG0Z62Ex/QpiaiElZgDmwCRpA/AjtNmAbzI+f8KxS8A&#10;AAD//wMAUEsBAi0AFAAGAAgAAAAhALaDOJL+AAAA4QEAABMAAAAAAAAAAAAAAAAAAAAAAFtDb250&#10;ZW50X1R5cGVzXS54bWxQSwECLQAUAAYACAAAACEAOP0h/9YAAACUAQAACwAAAAAAAAAAAAAAAAAv&#10;AQAAX3JlbHMvLnJlbHNQSwECLQAUAAYACAAAACEAaaf/ES8CAABpBAAADgAAAAAAAAAAAAAAAAAu&#10;AgAAZHJzL2Uyb0RvYy54bWxQSwECLQAUAAYACAAAACEAanXDF+EAAAAKAQAADwAAAAAAAAAAAAAA&#10;AACJBAAAZHJzL2Rvd25yZXYueG1sUEsFBgAAAAAEAAQA8wAAAJcFAAAAAA==&#10;" stroked="f">
                <v:textbox style="mso-fit-shape-to-text:t" inset="0,0,0,0">
                  <w:txbxContent>
                    <w:p w14:paraId="7E820F61" w14:textId="77777777" w:rsidR="009F22DF" w:rsidRPr="00D94D56" w:rsidRDefault="009F22DF" w:rsidP="00F47D15">
                      <w:pPr>
                        <w:pStyle w:val="Caption"/>
                        <w:rPr>
                          <w:rFonts w:eastAsiaTheme="minorHAnsi"/>
                          <w:noProof/>
                          <w:sz w:val="20"/>
                        </w:rPr>
                      </w:pPr>
                      <w:bookmarkStart w:id="414" w:name="_Toc525254272"/>
                      <w:r>
                        <w:t xml:space="preserve">Figure </w:t>
                      </w:r>
                      <w:r>
                        <w:fldChar w:fldCharType="begin"/>
                      </w:r>
                      <w:r>
                        <w:instrText xml:space="preserve"> STYLEREF 2 \s </w:instrText>
                      </w:r>
                      <w:r>
                        <w:fldChar w:fldCharType="separate"/>
                      </w:r>
                      <w:r>
                        <w:rPr>
                          <w:noProof/>
                        </w:rPr>
                        <w:t>3.3</w:t>
                      </w:r>
                      <w:r>
                        <w:fldChar w:fldCharType="end"/>
                      </w:r>
                      <w:r>
                        <w:noBreakHyphen/>
                      </w:r>
                      <w:r>
                        <w:fldChar w:fldCharType="begin"/>
                      </w:r>
                      <w:r>
                        <w:instrText xml:space="preserve"> SEQ Figure \* ARABIC \s 2 </w:instrText>
                      </w:r>
                      <w:r>
                        <w:fldChar w:fldCharType="separate"/>
                      </w:r>
                      <w:r>
                        <w:rPr>
                          <w:noProof/>
                        </w:rPr>
                        <w:t>13</w:t>
                      </w:r>
                      <w:r>
                        <w:fldChar w:fldCharType="end"/>
                      </w:r>
                      <w:r>
                        <w:t xml:space="preserve">. </w:t>
                      </w:r>
                      <w:r w:rsidRPr="00E4072A">
                        <w:t>Rigid Removable Tank</w:t>
                      </w:r>
                      <w:bookmarkEnd w:id="414"/>
                    </w:p>
                  </w:txbxContent>
                </v:textbox>
                <w10:wrap type="square"/>
              </v:shape>
            </w:pict>
          </mc:Fallback>
        </mc:AlternateContent>
      </w:r>
      <w:r w:rsidR="00F45CC1">
        <w:tab/>
      </w:r>
      <w:r w:rsidR="00F45CC1">
        <w:tab/>
      </w:r>
      <w:r w:rsidR="00F45CC1">
        <w:tab/>
      </w:r>
      <w:r w:rsidR="00F45CC1">
        <w:tab/>
      </w:r>
      <w:r w:rsidR="00F45CC1">
        <w:tab/>
      </w:r>
      <w:r w:rsidR="00F45CC1">
        <w:tab/>
      </w:r>
      <w:r w:rsidR="00F45CC1">
        <w:tab/>
      </w:r>
      <w:r w:rsidR="00F45CC1">
        <w:tab/>
      </w:r>
      <w:r w:rsidR="00F45CC1">
        <w:tab/>
      </w:r>
      <w:r w:rsidR="00F45CC1">
        <w:tab/>
        <w:t xml:space="preserve"> </w:t>
      </w:r>
      <w:r w:rsidR="00F45CC1">
        <w:tab/>
      </w:r>
      <w:r w:rsidR="00F45CC1">
        <w:tab/>
      </w:r>
      <w:r w:rsidR="00F45CC1">
        <w:tab/>
      </w:r>
      <w:r w:rsidR="00F45CC1">
        <w:tab/>
      </w:r>
      <w:r w:rsidR="00F45CC1">
        <w:tab/>
      </w:r>
      <w:r w:rsidR="00F45CC1">
        <w:tab/>
      </w:r>
      <w:r w:rsidR="00F45CC1">
        <w:tab/>
      </w:r>
      <w:r w:rsidR="00F45CC1">
        <w:tab/>
      </w:r>
      <w:r w:rsidR="00F45CC1">
        <w:tab/>
      </w:r>
      <w:r w:rsidR="00F45CC1">
        <w:tab/>
      </w:r>
      <w:r w:rsidR="00F45CC1">
        <w:tab/>
      </w:r>
      <w:r w:rsidR="00F45CC1">
        <w:tab/>
      </w:r>
      <w:r w:rsidR="00F45CC1">
        <w:tab/>
      </w:r>
      <w:r w:rsidR="00F45CC1">
        <w:tab/>
      </w:r>
      <w:r w:rsidR="00F45CC1">
        <w:tab/>
      </w:r>
      <w:r w:rsidR="00F45CC1">
        <w:tab/>
      </w:r>
      <w:r w:rsidR="00F45CC1">
        <w:tab/>
      </w:r>
      <w:r w:rsidR="00F45CC1">
        <w:tab/>
      </w:r>
      <w:r w:rsidR="00F45CC1">
        <w:tab/>
      </w:r>
      <w:r w:rsidR="00F45CC1">
        <w:tab/>
      </w:r>
      <w:r w:rsidR="00F45CC1">
        <w:tab/>
      </w:r>
      <w:r w:rsidR="00F45CC1">
        <w:tab/>
      </w:r>
      <w:r w:rsidR="00F45CC1">
        <w:tab/>
        <w:t xml:space="preserve">     </w:t>
      </w:r>
    </w:p>
    <w:p w14:paraId="6F49B68F" w14:textId="77777777" w:rsidR="00F45CC1" w:rsidRPr="00F45CC1" w:rsidRDefault="00F45CC1" w:rsidP="00F45CC1">
      <w:pPr>
        <w:ind w:firstLine="708"/>
        <w:rPr>
          <w:b/>
        </w:rPr>
      </w:pPr>
      <w:r w:rsidRPr="00F45CC1">
        <w:rPr>
          <w:b/>
        </w:rPr>
        <w:t>Bladder Type Fuel Tanks</w:t>
      </w:r>
    </w:p>
    <w:p w14:paraId="79ED7AD7" w14:textId="77777777" w:rsidR="00F45CC1" w:rsidRDefault="00F45CC1" w:rsidP="00F45CC1">
      <w:r>
        <w:t>A fuel tank is made out a reinforced flexible material called a bladder tank can be used instead of a rigid tank. A bladder tank contains most of the features of a rigid tank but does not require as large an opening in the aircraft skin to install. The fuel or fuel cell as it is sometimes called, can be rolled up and put into a specially prepared structural bay or cavity through a small opening, such as an inspection opening. The soft flexible nature of bladder fuel tanks requires that they remain wet.</w:t>
      </w:r>
    </w:p>
    <w:p w14:paraId="268E83B7" w14:textId="77777777" w:rsidR="00F45CC1" w:rsidRDefault="00F45CC1" w:rsidP="00F45CC1">
      <w:pPr>
        <w:jc w:val="left"/>
      </w:pPr>
      <w:r>
        <w:t>Bladder tanks are made by stuffing a shaped rubber bag into a cavity in the structure. The rubber bag is thick, causing the loss of about 10% of the available fuel volume.</w:t>
      </w:r>
    </w:p>
    <w:p w14:paraId="445FD5D4" w14:textId="77777777" w:rsidR="00F45CC1" w:rsidRDefault="00F45CC1" w:rsidP="00F45CC1">
      <w:pPr>
        <w:jc w:val="left"/>
      </w:pPr>
      <w:r>
        <w:t>This offers a major improvement in aircraft survivability. Their advantages are ease of installation through access doors, ease of repair by turning the tanks inside out, self-sealing, crash and vibration resistance. However, their high cost and additional weight are their major advantages.</w:t>
      </w:r>
    </w:p>
    <w:p w14:paraId="2B9AF165" w14:textId="77777777" w:rsidR="00F45CC1" w:rsidRDefault="00F47D15" w:rsidP="00F45CC1">
      <w:pPr>
        <w:jc w:val="left"/>
        <w:rPr>
          <w:i/>
          <w:sz w:val="18"/>
        </w:rPr>
      </w:pPr>
      <w:r>
        <w:rPr>
          <w:noProof/>
          <w:lang w:val="tr-TR" w:eastAsia="tr-TR"/>
        </w:rPr>
        <mc:AlternateContent>
          <mc:Choice Requires="wps">
            <w:drawing>
              <wp:anchor distT="0" distB="0" distL="114300" distR="114300" simplePos="0" relativeHeight="251862016" behindDoc="0" locked="0" layoutInCell="1" allowOverlap="1" wp14:anchorId="600E18E2" wp14:editId="17DD9110">
                <wp:simplePos x="0" y="0"/>
                <wp:positionH relativeFrom="column">
                  <wp:posOffset>51435</wp:posOffset>
                </wp:positionH>
                <wp:positionV relativeFrom="paragraph">
                  <wp:posOffset>283845</wp:posOffset>
                </wp:positionV>
                <wp:extent cx="1626870" cy="635"/>
                <wp:effectExtent l="0" t="0" r="0" b="0"/>
                <wp:wrapSquare wrapText="bothSides"/>
                <wp:docPr id="479" name="Text Box 479"/>
                <wp:cNvGraphicFramePr/>
                <a:graphic xmlns:a="http://schemas.openxmlformats.org/drawingml/2006/main">
                  <a:graphicData uri="http://schemas.microsoft.com/office/word/2010/wordprocessingShape">
                    <wps:wsp>
                      <wps:cNvSpPr txBox="1"/>
                      <wps:spPr>
                        <a:xfrm>
                          <a:off x="0" y="0"/>
                          <a:ext cx="1626870" cy="635"/>
                        </a:xfrm>
                        <a:prstGeom prst="rect">
                          <a:avLst/>
                        </a:prstGeom>
                        <a:solidFill>
                          <a:prstClr val="white"/>
                        </a:solidFill>
                        <a:ln>
                          <a:noFill/>
                        </a:ln>
                      </wps:spPr>
                      <wps:txbx>
                        <w:txbxContent>
                          <w:p w14:paraId="14CD8AFD" w14:textId="77777777" w:rsidR="009F22DF" w:rsidRPr="009F1EDF" w:rsidRDefault="009F22DF" w:rsidP="00F47D15">
                            <w:pPr>
                              <w:pStyle w:val="Caption"/>
                              <w:rPr>
                                <w:rFonts w:eastAsiaTheme="minorHAnsi"/>
                                <w:noProof/>
                                <w:sz w:val="20"/>
                              </w:rPr>
                            </w:pPr>
                            <w:bookmarkStart w:id="415" w:name="_Toc525254273"/>
                            <w:r>
                              <w:t xml:space="preserve">Figure </w:t>
                            </w:r>
                            <w:r>
                              <w:fldChar w:fldCharType="begin"/>
                            </w:r>
                            <w:r>
                              <w:instrText xml:space="preserve"> STYLEREF 2 \s </w:instrText>
                            </w:r>
                            <w:r>
                              <w:fldChar w:fldCharType="separate"/>
                            </w:r>
                            <w:r>
                              <w:rPr>
                                <w:noProof/>
                              </w:rPr>
                              <w:t>3.3</w:t>
                            </w:r>
                            <w:r>
                              <w:fldChar w:fldCharType="end"/>
                            </w:r>
                            <w:r>
                              <w:noBreakHyphen/>
                            </w:r>
                            <w:r>
                              <w:fldChar w:fldCharType="begin"/>
                            </w:r>
                            <w:r>
                              <w:instrText xml:space="preserve"> SEQ Figure \* ARABIC \s 2 </w:instrText>
                            </w:r>
                            <w:r>
                              <w:fldChar w:fldCharType="separate"/>
                            </w:r>
                            <w:r>
                              <w:rPr>
                                <w:noProof/>
                              </w:rPr>
                              <w:t>14</w:t>
                            </w:r>
                            <w:r>
                              <w:fldChar w:fldCharType="end"/>
                            </w:r>
                            <w:r>
                              <w:t xml:space="preserve">. </w:t>
                            </w:r>
                            <w:r w:rsidRPr="00653B1A">
                              <w:t>Bladder Tank</w:t>
                            </w:r>
                            <w:bookmarkEnd w:id="4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0E18E2" id="Text Box 479" o:spid="_x0000_s1055" type="#_x0000_t202" style="position:absolute;margin-left:4.05pt;margin-top:22.35pt;width:128.1pt;height:.05pt;z-index:251862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4PZXMAIAAGkEAAAOAAAAZHJzL2Uyb0RvYy54bWysVMFu2zAMvQ/YPwi6L06yLe2COEWWIsOA&#10;oC2QDD0rshwLkEWNUmJnXz9KttOt22nYRaZIitJ7j/Tirq0NOyv0GmzOJ6MxZ8pKKLQ95vzbfvPu&#10;ljMfhC2EAatyflGe3y3fvlk0bq6mUIEpFDIqYv28cTmvQnDzLPOyUrXwI3DKUrAErEWgLR6zAkVD&#10;1WuTTcfjWdYAFg5BKu/Je98F+TLVL0slw2NZehWYyTm9LaQV03qIa7ZciPkRhau07J8h/uEVtdCW&#10;Lr2WuhdBsBPqP0rVWiJ4KMNIQp1BWWqpEgZCMxm/QrOrhFMJC5Hj3ZUm///KyofzEzJd5PzDzSfO&#10;rKhJpL1qA/sMLYs+Yqhxfk6JO0epoaUAKT34PTkj8LbEOn4JEqM4cX258hvLyXhoNp3d3lBIUmz2&#10;/mOskb0cdejDFwU1i0bOkcRLnIrz1ocudUiJN3kwuthoY+ImBtYG2VmQ0E2lg+qL/5ZlbMy1EE91&#10;BaMni/g6HNEK7aFNjEyv4A9QXAg7Qtc/3smNpgu3wocngdQwhImGIDzSUhpocg69xVkF+ONv/phP&#10;OlKUs4YaMOf++0mg4sx8taRw7NbBwME4DIY91WsgqBMaLyeTSQcwmMEsEepnmo1VvIVCwkq6K+dh&#10;MNehGwOaLalWq5REPelE2Nqdk7H0QOy+fRboelkCqfkAQ2uK+St1utykj1udAlGdpIvEdiz2fFM/&#10;J/H72YsD8+s+Zb38IZY/AQAA//8DAFBLAwQUAAYACAAAACEArAtYAd0AAAAHAQAADwAAAGRycy9k&#10;b3ducmV2LnhtbEyOvU7DMBSFdyTewbpILIg6baMQpXGqqoIBlorQpZsb38aB+DqynTa8Pe5Ex/Oj&#10;c75yPZmendH5zpKA+SwBhtRY1VErYP/19pwD80GSkr0lFPCLHtbV/V0pC2Uv9InnOrQsjpAvpAAd&#10;wlBw7huNRvqZHZBidrLOyBCla7ly8hLHTc8XSZJxIzuKD1oOuNXY/NSjEbBLDzv9NJ5ePzbp0r3v&#10;x2323dZCPD5MmxWwgFP4L8MVP6JDFZmOdiTlWS8gn8eigDR9ARbjRZYugR2vRg68Kvktf/UHAAD/&#10;/wMAUEsBAi0AFAAGAAgAAAAhALaDOJL+AAAA4QEAABMAAAAAAAAAAAAAAAAAAAAAAFtDb250ZW50&#10;X1R5cGVzXS54bWxQSwECLQAUAAYACAAAACEAOP0h/9YAAACUAQAACwAAAAAAAAAAAAAAAAAvAQAA&#10;X3JlbHMvLnJlbHNQSwECLQAUAAYACAAAACEAx+D2VzACAABpBAAADgAAAAAAAAAAAAAAAAAuAgAA&#10;ZHJzL2Uyb0RvYy54bWxQSwECLQAUAAYACAAAACEArAtYAd0AAAAHAQAADwAAAAAAAAAAAAAAAACK&#10;BAAAZHJzL2Rvd25yZXYueG1sUEsFBgAAAAAEAAQA8wAAAJQFAAAAAA==&#10;" stroked="f">
                <v:textbox style="mso-fit-shape-to-text:t" inset="0,0,0,0">
                  <w:txbxContent>
                    <w:p w14:paraId="14CD8AFD" w14:textId="77777777" w:rsidR="009F22DF" w:rsidRPr="009F1EDF" w:rsidRDefault="009F22DF" w:rsidP="00F47D15">
                      <w:pPr>
                        <w:pStyle w:val="Caption"/>
                        <w:rPr>
                          <w:rFonts w:eastAsiaTheme="minorHAnsi"/>
                          <w:noProof/>
                          <w:sz w:val="20"/>
                        </w:rPr>
                      </w:pPr>
                      <w:bookmarkStart w:id="416" w:name="_Toc525254273"/>
                      <w:r>
                        <w:t xml:space="preserve">Figure </w:t>
                      </w:r>
                      <w:r>
                        <w:fldChar w:fldCharType="begin"/>
                      </w:r>
                      <w:r>
                        <w:instrText xml:space="preserve"> STYLEREF 2 \s </w:instrText>
                      </w:r>
                      <w:r>
                        <w:fldChar w:fldCharType="separate"/>
                      </w:r>
                      <w:r>
                        <w:rPr>
                          <w:noProof/>
                        </w:rPr>
                        <w:t>3.3</w:t>
                      </w:r>
                      <w:r>
                        <w:fldChar w:fldCharType="end"/>
                      </w:r>
                      <w:r>
                        <w:noBreakHyphen/>
                      </w:r>
                      <w:r>
                        <w:fldChar w:fldCharType="begin"/>
                      </w:r>
                      <w:r>
                        <w:instrText xml:space="preserve"> SEQ Figure \* ARABIC \s 2 </w:instrText>
                      </w:r>
                      <w:r>
                        <w:fldChar w:fldCharType="separate"/>
                      </w:r>
                      <w:r>
                        <w:rPr>
                          <w:noProof/>
                        </w:rPr>
                        <w:t>14</w:t>
                      </w:r>
                      <w:r>
                        <w:fldChar w:fldCharType="end"/>
                      </w:r>
                      <w:r>
                        <w:t xml:space="preserve">. </w:t>
                      </w:r>
                      <w:r w:rsidRPr="00653B1A">
                        <w:t>Bladder Tank</w:t>
                      </w:r>
                      <w:bookmarkEnd w:id="416"/>
                    </w:p>
                  </w:txbxContent>
                </v:textbox>
                <w10:wrap type="square"/>
              </v:shape>
            </w:pict>
          </mc:Fallback>
        </mc:AlternateContent>
      </w:r>
      <w:r w:rsidR="00F45CC1">
        <w:rPr>
          <w:noProof/>
          <w:lang w:val="tr-TR" w:eastAsia="tr-TR"/>
        </w:rPr>
        <w:drawing>
          <wp:anchor distT="0" distB="0" distL="114300" distR="114300" simplePos="0" relativeHeight="251837440" behindDoc="0" locked="0" layoutInCell="1" allowOverlap="1" wp14:anchorId="2A12C910" wp14:editId="2DB831C5">
            <wp:simplePos x="0" y="0"/>
            <wp:positionH relativeFrom="column">
              <wp:posOffset>51435</wp:posOffset>
            </wp:positionH>
            <wp:positionV relativeFrom="paragraph">
              <wp:posOffset>-678180</wp:posOffset>
            </wp:positionV>
            <wp:extent cx="1626870" cy="1071880"/>
            <wp:effectExtent l="19050" t="19050" r="11430" b="13970"/>
            <wp:wrapSquare wrapText="bothSides"/>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1626870" cy="1071880"/>
                    </a:xfrm>
                    <a:prstGeom prst="rect">
                      <a:avLst/>
                    </a:prstGeom>
                    <a:noFill/>
                    <a:ln w="9525">
                      <a:solidFill>
                        <a:schemeClr val="tx1">
                          <a:lumMod val="100000"/>
                          <a:lumOff val="0"/>
                        </a:schemeClr>
                      </a:solidFill>
                      <a:miter lim="800000"/>
                      <a:headEnd/>
                      <a:tailEnd/>
                    </a:ln>
                  </pic:spPr>
                </pic:pic>
              </a:graphicData>
            </a:graphic>
            <wp14:sizeRelH relativeFrom="page">
              <wp14:pctWidth>0</wp14:pctWidth>
            </wp14:sizeRelH>
            <wp14:sizeRelV relativeFrom="page">
              <wp14:pctHeight>0</wp14:pctHeight>
            </wp14:sizeRelV>
          </wp:anchor>
        </w:drawing>
      </w:r>
      <w:r w:rsidR="00F45CC1">
        <w:rPr>
          <w:i/>
          <w:sz w:val="18"/>
        </w:rPr>
        <w:t xml:space="preserve">    </w:t>
      </w:r>
    </w:p>
    <w:p w14:paraId="722B7F30" w14:textId="77777777" w:rsidR="00F45CC1" w:rsidRDefault="00F45CC1" w:rsidP="00F45CC1">
      <w:pPr>
        <w:jc w:val="left"/>
        <w:rPr>
          <w:i/>
        </w:rPr>
      </w:pPr>
      <w:r>
        <w:rPr>
          <w:i/>
          <w:sz w:val="18"/>
        </w:rPr>
        <w:t xml:space="preserve">           </w:t>
      </w:r>
    </w:p>
    <w:p w14:paraId="09BB49EE" w14:textId="77777777" w:rsidR="00F47D15" w:rsidRDefault="00F47D15" w:rsidP="00F45CC1">
      <w:pPr>
        <w:rPr>
          <w:b/>
        </w:rPr>
      </w:pPr>
    </w:p>
    <w:p w14:paraId="710FDBBE" w14:textId="77777777" w:rsidR="00F45CC1" w:rsidRPr="00F45CC1" w:rsidRDefault="00F45CC1" w:rsidP="00F45CC1">
      <w:pPr>
        <w:rPr>
          <w:b/>
        </w:rPr>
      </w:pPr>
      <w:r w:rsidRPr="00F45CC1">
        <w:rPr>
          <w:b/>
        </w:rPr>
        <w:lastRenderedPageBreak/>
        <w:t>Integral Type Fuel Tanks</w:t>
      </w:r>
    </w:p>
    <w:p w14:paraId="086DEF47" w14:textId="77777777" w:rsidR="00F45CC1" w:rsidRDefault="00F45CC1" w:rsidP="00F45CC1">
      <w:r>
        <w:t>On many aircraft, part of the structure of the wings or fuselage can be used as a fuel tank. This type tank is called an integral fuel tank since it forms a tank as a unit within the aircraft structure. Integral tanks are cavities within the airframe structure that are sealed to form a fuel tank. Ideally, an integral tank would be created simply by sealing existing structures such as wing boxes.</w:t>
      </w:r>
    </w:p>
    <w:p w14:paraId="7C8135F4" w14:textId="77777777" w:rsidR="00F45CC1" w:rsidRDefault="00F45CC1" w:rsidP="00F45CC1">
      <w:r>
        <w:t>The sealed skin and structural members provide the highest volume of space available with the lowest weight. Integral fuel tanks can be located the unused space of the wings and/or fuselage. Since integral fuel tanks can get the complex shape of where it is integrated, and they have an advantage of increasing fuel capacity by 10 or 15%. Also, aircraft with integral fuel tanks in the wings are called as “wet wings”</w:t>
      </w:r>
    </w:p>
    <w:p w14:paraId="03FFD691" w14:textId="77777777" w:rsidR="00F45CC1" w:rsidRPr="00F45CC1" w:rsidRDefault="00F45CC1" w:rsidP="00F45CC1">
      <w:pPr>
        <w:pStyle w:val="Heading5"/>
      </w:pPr>
      <w:bookmarkStart w:id="417" w:name="_Toc525130025"/>
      <w:bookmarkStart w:id="418" w:name="_Toc525261885"/>
      <w:r w:rsidRPr="00F45CC1">
        <w:t>Fuel Tank Type Selection</w:t>
      </w:r>
      <w:bookmarkEnd w:id="417"/>
      <w:bookmarkEnd w:id="418"/>
    </w:p>
    <w:p w14:paraId="08D73526" w14:textId="77777777" w:rsidR="00F45CC1" w:rsidRDefault="00F45CC1" w:rsidP="00F45CC1">
      <w:r>
        <w:t>In order to select the most suitable type of tank for that aircraft, a trade-off study is needed to be done. In the trade-off study, the most important criteria are listed. Then their multipliers are defined by several project members, who are study on different working group, in order to get objective and healthy trade-off study. Fuel tank options can be poor, average or good aspect for a criterion then, it gets -1, 0 or 1 point relatively.</w:t>
      </w:r>
    </w:p>
    <w:p w14:paraId="431E9652" w14:textId="77777777" w:rsidR="00F45CC1" w:rsidRDefault="00F45CC1" w:rsidP="00F45CC1">
      <w:r>
        <w:t>Fuel tank type trade-off table is given below.</w:t>
      </w:r>
    </w:p>
    <w:p w14:paraId="0779A561" w14:textId="77777777" w:rsidR="00F47D15" w:rsidRDefault="00F45CC1" w:rsidP="00F47D15">
      <w:pPr>
        <w:keepNext/>
        <w:jc w:val="center"/>
      </w:pPr>
      <w:r>
        <w:rPr>
          <w:noProof/>
          <w:lang w:val="tr-TR" w:eastAsia="tr-TR"/>
        </w:rPr>
        <w:drawing>
          <wp:inline distT="0" distB="0" distL="0" distR="0" wp14:anchorId="0E5A2CEF" wp14:editId="347A828D">
            <wp:extent cx="5847715" cy="2232660"/>
            <wp:effectExtent l="0" t="0" r="635" b="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847715" cy="2232660"/>
                    </a:xfrm>
                    <a:prstGeom prst="rect">
                      <a:avLst/>
                    </a:prstGeom>
                    <a:noFill/>
                    <a:ln>
                      <a:noFill/>
                    </a:ln>
                  </pic:spPr>
                </pic:pic>
              </a:graphicData>
            </a:graphic>
          </wp:inline>
        </w:drawing>
      </w:r>
    </w:p>
    <w:p w14:paraId="60CA28B1" w14:textId="77777777" w:rsidR="00F45CC1" w:rsidRDefault="00F47D15" w:rsidP="00F47D15">
      <w:pPr>
        <w:pStyle w:val="Caption"/>
        <w:jc w:val="center"/>
      </w:pPr>
      <w:bookmarkStart w:id="419" w:name="_Toc525256381"/>
      <w:r>
        <w:t xml:space="preserve">Table </w:t>
      </w:r>
      <w:r>
        <w:fldChar w:fldCharType="begin"/>
      </w:r>
      <w:r>
        <w:instrText xml:space="preserve"> STYLEREF 2 \s </w:instrText>
      </w:r>
      <w:r>
        <w:fldChar w:fldCharType="separate"/>
      </w:r>
      <w:r>
        <w:rPr>
          <w:noProof/>
        </w:rPr>
        <w:t>3.3</w:t>
      </w:r>
      <w:r>
        <w:fldChar w:fldCharType="end"/>
      </w:r>
      <w:r>
        <w:noBreakHyphen/>
      </w:r>
      <w:r>
        <w:fldChar w:fldCharType="begin"/>
      </w:r>
      <w:r>
        <w:instrText xml:space="preserve"> SEQ Table \* ARABIC \s 2 </w:instrText>
      </w:r>
      <w:r>
        <w:fldChar w:fldCharType="separate"/>
      </w:r>
      <w:r>
        <w:rPr>
          <w:noProof/>
        </w:rPr>
        <w:t>9</w:t>
      </w:r>
      <w:r>
        <w:fldChar w:fldCharType="end"/>
      </w:r>
      <w:r>
        <w:t xml:space="preserve">. </w:t>
      </w:r>
      <w:r w:rsidRPr="00F319F9">
        <w:t>Fuel Tank Type Trade-Off Study</w:t>
      </w:r>
      <w:bookmarkEnd w:id="419"/>
    </w:p>
    <w:p w14:paraId="4687FFD1" w14:textId="77777777" w:rsidR="00F45CC1" w:rsidRDefault="00F45CC1" w:rsidP="00F45CC1">
      <w:pPr>
        <w:jc w:val="center"/>
        <w:rPr>
          <w:i/>
          <w:sz w:val="18"/>
        </w:rPr>
      </w:pPr>
    </w:p>
    <w:p w14:paraId="6A6DD5E1" w14:textId="77777777" w:rsidR="00F45CC1" w:rsidRDefault="00F45CC1" w:rsidP="00F45CC1">
      <w:r>
        <w:t>At the end of the fuel tank trade-off study, integral type fuel tank gets highest grade. It means that, for VLA project, the most suitable type is integral fuel tank. Main advantages of the integral type fuel tanks are weight and cost effectiveness. Since the aircraft structure is used as fuel storage, there is no need extra closed construction as a tank and known that weight is very important for very light category aircrafts. At the same time, no extra component means is cost advantages. It is another important criterion for VLA.</w:t>
      </w:r>
    </w:p>
    <w:p w14:paraId="12B31A98" w14:textId="77777777" w:rsidR="00F45CC1" w:rsidRDefault="00F45CC1" w:rsidP="00F45CC1"/>
    <w:p w14:paraId="7C0FE460" w14:textId="77777777" w:rsidR="00F45CC1" w:rsidRDefault="00F45CC1" w:rsidP="00F45CC1"/>
    <w:p w14:paraId="08B928B2" w14:textId="77777777" w:rsidR="00F45CC1" w:rsidRDefault="00F45CC1" w:rsidP="00F45CC1"/>
    <w:p w14:paraId="425AE4D8" w14:textId="77777777" w:rsidR="00F45CC1" w:rsidRDefault="00F45CC1" w:rsidP="00F45CC1"/>
    <w:p w14:paraId="340A0471" w14:textId="77777777" w:rsidR="00F45CC1" w:rsidRDefault="00F45CC1" w:rsidP="00F45CC1"/>
    <w:p w14:paraId="7F5931F2" w14:textId="77777777" w:rsidR="00F45CC1" w:rsidRDefault="00F45CC1" w:rsidP="00F45CC1"/>
    <w:p w14:paraId="1BDE1B62" w14:textId="77777777" w:rsidR="00F45CC1" w:rsidRDefault="00F45CC1" w:rsidP="00F45CC1"/>
    <w:p w14:paraId="32CD4BDB" w14:textId="77777777" w:rsidR="00F45CC1" w:rsidRDefault="00F45CC1" w:rsidP="00F45CC1"/>
    <w:p w14:paraId="08E3CE74" w14:textId="77777777" w:rsidR="00F45CC1" w:rsidRPr="00F45CC1" w:rsidRDefault="00F45CC1" w:rsidP="00F45CC1">
      <w:pPr>
        <w:pStyle w:val="Heading5"/>
      </w:pPr>
      <w:bookmarkStart w:id="420" w:name="_Toc525130026"/>
      <w:bookmarkStart w:id="421" w:name="_Toc525261886"/>
      <w:r w:rsidRPr="00F45CC1">
        <w:lastRenderedPageBreak/>
        <w:t>Fuel Tank Locations</w:t>
      </w:r>
      <w:bookmarkEnd w:id="420"/>
      <w:bookmarkEnd w:id="421"/>
    </w:p>
    <w:p w14:paraId="2673ECF8" w14:textId="77777777" w:rsidR="00F45CC1" w:rsidRDefault="00F45CC1" w:rsidP="00F45CC1">
      <w:r>
        <w:t>There are three possible locations in order to place fuel tanks in the aircraft. Also, possible places for fuel tanks are shown on an aircraft below.</w:t>
      </w:r>
    </w:p>
    <w:p w14:paraId="48569BBE" w14:textId="77777777" w:rsidR="00F47D15" w:rsidRDefault="00F45CC1" w:rsidP="00F47D15">
      <w:pPr>
        <w:keepNext/>
        <w:jc w:val="center"/>
      </w:pPr>
      <w:r>
        <w:rPr>
          <w:noProof/>
          <w:lang w:val="tr-TR" w:eastAsia="tr-TR"/>
        </w:rPr>
        <w:drawing>
          <wp:inline distT="0" distB="0" distL="0" distR="0" wp14:anchorId="5AEF17C3" wp14:editId="216F8B0E">
            <wp:extent cx="3848735" cy="2306955"/>
            <wp:effectExtent l="19050" t="19050" r="18415" b="17145"/>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3848735" cy="2306955"/>
                    </a:xfrm>
                    <a:prstGeom prst="rect">
                      <a:avLst/>
                    </a:prstGeom>
                    <a:noFill/>
                    <a:ln w="9525" cmpd="sng">
                      <a:solidFill>
                        <a:srgbClr val="000000"/>
                      </a:solidFill>
                      <a:miter lim="800000"/>
                      <a:headEnd/>
                      <a:tailEnd/>
                    </a:ln>
                    <a:effectLst/>
                  </pic:spPr>
                </pic:pic>
              </a:graphicData>
            </a:graphic>
          </wp:inline>
        </w:drawing>
      </w:r>
    </w:p>
    <w:p w14:paraId="3DA1A3F6" w14:textId="77777777" w:rsidR="00F45CC1" w:rsidRDefault="00F47D15" w:rsidP="00F47D15">
      <w:pPr>
        <w:pStyle w:val="Caption"/>
        <w:jc w:val="center"/>
      </w:pPr>
      <w:bookmarkStart w:id="422" w:name="_Toc525254274"/>
      <w:r>
        <w:t xml:space="preserve">Figure </w:t>
      </w:r>
      <w:r>
        <w:fldChar w:fldCharType="begin"/>
      </w:r>
      <w:r>
        <w:instrText xml:space="preserve"> STYLEREF 2 \s </w:instrText>
      </w:r>
      <w:r>
        <w:fldChar w:fldCharType="separate"/>
      </w:r>
      <w:r>
        <w:rPr>
          <w:noProof/>
        </w:rPr>
        <w:t>3.3</w:t>
      </w:r>
      <w:r>
        <w:fldChar w:fldCharType="end"/>
      </w:r>
      <w:r>
        <w:noBreakHyphen/>
      </w:r>
      <w:r>
        <w:fldChar w:fldCharType="begin"/>
      </w:r>
      <w:r>
        <w:instrText xml:space="preserve"> SEQ Figure \* ARABIC \s 2 </w:instrText>
      </w:r>
      <w:r>
        <w:fldChar w:fldCharType="separate"/>
      </w:r>
      <w:r>
        <w:rPr>
          <w:noProof/>
        </w:rPr>
        <w:t>15</w:t>
      </w:r>
      <w:r>
        <w:fldChar w:fldCharType="end"/>
      </w:r>
      <w:r>
        <w:t xml:space="preserve">. </w:t>
      </w:r>
      <w:r w:rsidRPr="00CB2915">
        <w:t>Fuel Tank Locations</w:t>
      </w:r>
      <w:bookmarkEnd w:id="422"/>
    </w:p>
    <w:p w14:paraId="7D1BE955" w14:textId="77777777" w:rsidR="00F45CC1" w:rsidRDefault="00F45CC1" w:rsidP="00F45CC1">
      <w:pPr>
        <w:jc w:val="center"/>
        <w:rPr>
          <w:i/>
          <w:sz w:val="18"/>
        </w:rPr>
      </w:pPr>
    </w:p>
    <w:p w14:paraId="32D36155" w14:textId="77777777" w:rsidR="00F47D15" w:rsidRDefault="00F45CC1" w:rsidP="00F47D15">
      <w:pPr>
        <w:keepNext/>
        <w:jc w:val="center"/>
      </w:pPr>
      <w:r>
        <w:rPr>
          <w:i/>
          <w:noProof/>
          <w:sz w:val="18"/>
          <w:lang w:val="tr-TR" w:eastAsia="tr-TR"/>
        </w:rPr>
        <w:drawing>
          <wp:inline distT="0" distB="0" distL="0" distR="0" wp14:anchorId="4F364B30" wp14:editId="70EF45A1">
            <wp:extent cx="3976370" cy="2945130"/>
            <wp:effectExtent l="19050" t="19050" r="24130" b="2667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3976370" cy="2945130"/>
                    </a:xfrm>
                    <a:prstGeom prst="rect">
                      <a:avLst/>
                    </a:prstGeom>
                    <a:noFill/>
                    <a:ln w="9525" cmpd="sng">
                      <a:solidFill>
                        <a:srgbClr val="000000"/>
                      </a:solidFill>
                      <a:miter lim="800000"/>
                      <a:headEnd/>
                      <a:tailEnd/>
                    </a:ln>
                    <a:effectLst/>
                  </pic:spPr>
                </pic:pic>
              </a:graphicData>
            </a:graphic>
          </wp:inline>
        </w:drawing>
      </w:r>
    </w:p>
    <w:p w14:paraId="7249D2AB" w14:textId="77777777" w:rsidR="00F45CC1" w:rsidRDefault="00F47D15" w:rsidP="00F47D15">
      <w:pPr>
        <w:pStyle w:val="Caption"/>
        <w:jc w:val="center"/>
        <w:rPr>
          <w:i w:val="0"/>
        </w:rPr>
      </w:pPr>
      <w:bookmarkStart w:id="423" w:name="_Toc525254275"/>
      <w:r>
        <w:t xml:space="preserve">Figure </w:t>
      </w:r>
      <w:r>
        <w:fldChar w:fldCharType="begin"/>
      </w:r>
      <w:r>
        <w:instrText xml:space="preserve"> STYLEREF 2 \s </w:instrText>
      </w:r>
      <w:r>
        <w:fldChar w:fldCharType="separate"/>
      </w:r>
      <w:r>
        <w:rPr>
          <w:noProof/>
        </w:rPr>
        <w:t>3.3</w:t>
      </w:r>
      <w:r>
        <w:fldChar w:fldCharType="end"/>
      </w:r>
      <w:r>
        <w:noBreakHyphen/>
      </w:r>
      <w:r>
        <w:fldChar w:fldCharType="begin"/>
      </w:r>
      <w:r>
        <w:instrText xml:space="preserve"> SEQ Figure \* ARABIC \s 2 </w:instrText>
      </w:r>
      <w:r>
        <w:fldChar w:fldCharType="separate"/>
      </w:r>
      <w:r>
        <w:rPr>
          <w:noProof/>
        </w:rPr>
        <w:t>16</w:t>
      </w:r>
      <w:r>
        <w:fldChar w:fldCharType="end"/>
      </w:r>
      <w:r>
        <w:t xml:space="preserve">. </w:t>
      </w:r>
      <w:r w:rsidRPr="000E0BF5">
        <w:t>Fuel Tank Locations on an Aircraft</w:t>
      </w:r>
      <w:bookmarkEnd w:id="423"/>
    </w:p>
    <w:p w14:paraId="1523CD54" w14:textId="77777777" w:rsidR="00F45CC1" w:rsidRDefault="00F45CC1" w:rsidP="00F45CC1">
      <w:pPr>
        <w:keepNext/>
      </w:pPr>
    </w:p>
    <w:p w14:paraId="1988D5E0" w14:textId="77777777" w:rsidR="00F45CC1" w:rsidRDefault="00F45CC1" w:rsidP="00F45CC1">
      <w:pPr>
        <w:pStyle w:val="Heading5"/>
      </w:pPr>
      <w:bookmarkStart w:id="424" w:name="_Toc525130027"/>
      <w:bookmarkStart w:id="425" w:name="_Toc525261887"/>
      <w:r>
        <w:t>Fuel Tank Location Selection</w:t>
      </w:r>
      <w:bookmarkEnd w:id="424"/>
      <w:bookmarkEnd w:id="425"/>
    </w:p>
    <w:p w14:paraId="3181BB5B" w14:textId="77777777" w:rsidR="00F45CC1" w:rsidRDefault="00F45CC1" w:rsidP="00F45CC1">
      <w:r>
        <w:t>In order to select the most suitable tank location, a trade-off study is needed to be done. In the trade-off study, the most important criteria are listed. Then their multipliers are defined by several project members, who are study on different working group, in order to get objective and healthy trade-off study. Fuel tank location options can be poor, average or good aspect for a criterion then, it gets -1, 0 or 1 point relatively.</w:t>
      </w:r>
    </w:p>
    <w:p w14:paraId="58FD68C0" w14:textId="77777777" w:rsidR="00F45CC1" w:rsidRDefault="00F45CC1" w:rsidP="00F45CC1">
      <w:r>
        <w:t>Fuel tank location trade-off table is given below.</w:t>
      </w:r>
    </w:p>
    <w:p w14:paraId="0CA86DA9" w14:textId="77777777" w:rsidR="00F47D15" w:rsidRDefault="00F45CC1" w:rsidP="00F47D15">
      <w:pPr>
        <w:keepNext/>
        <w:jc w:val="center"/>
      </w:pPr>
      <w:r>
        <w:rPr>
          <w:noProof/>
          <w:lang w:val="tr-TR" w:eastAsia="tr-TR"/>
        </w:rPr>
        <w:lastRenderedPageBreak/>
        <w:drawing>
          <wp:inline distT="0" distB="0" distL="0" distR="0" wp14:anchorId="264F1F7C" wp14:editId="4477A466">
            <wp:extent cx="5996940" cy="2243455"/>
            <wp:effectExtent l="0" t="0" r="3810" b="4445"/>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996940" cy="2243455"/>
                    </a:xfrm>
                    <a:prstGeom prst="rect">
                      <a:avLst/>
                    </a:prstGeom>
                    <a:noFill/>
                    <a:ln>
                      <a:noFill/>
                    </a:ln>
                  </pic:spPr>
                </pic:pic>
              </a:graphicData>
            </a:graphic>
          </wp:inline>
        </w:drawing>
      </w:r>
    </w:p>
    <w:p w14:paraId="3483B30E" w14:textId="77777777" w:rsidR="00F45CC1" w:rsidRDefault="00F47D15" w:rsidP="00F47D15">
      <w:pPr>
        <w:pStyle w:val="Caption"/>
        <w:jc w:val="center"/>
      </w:pPr>
      <w:bookmarkStart w:id="426" w:name="_Toc525256382"/>
      <w:r>
        <w:t xml:space="preserve">Table </w:t>
      </w:r>
      <w:r>
        <w:fldChar w:fldCharType="begin"/>
      </w:r>
      <w:r>
        <w:instrText xml:space="preserve"> STYLEREF 2 \s </w:instrText>
      </w:r>
      <w:r>
        <w:fldChar w:fldCharType="separate"/>
      </w:r>
      <w:r>
        <w:rPr>
          <w:noProof/>
        </w:rPr>
        <w:t>3.3</w:t>
      </w:r>
      <w:r>
        <w:fldChar w:fldCharType="end"/>
      </w:r>
      <w:r>
        <w:noBreakHyphen/>
      </w:r>
      <w:r>
        <w:fldChar w:fldCharType="begin"/>
      </w:r>
      <w:r>
        <w:instrText xml:space="preserve"> SEQ Table \* ARABIC \s 2 </w:instrText>
      </w:r>
      <w:r>
        <w:fldChar w:fldCharType="separate"/>
      </w:r>
      <w:r>
        <w:rPr>
          <w:noProof/>
        </w:rPr>
        <w:t>10</w:t>
      </w:r>
      <w:r>
        <w:fldChar w:fldCharType="end"/>
      </w:r>
      <w:r>
        <w:t xml:space="preserve">. </w:t>
      </w:r>
      <w:r w:rsidRPr="008878EB">
        <w:t>Fuel Tank Location Trade-Off Study</w:t>
      </w:r>
      <w:bookmarkEnd w:id="426"/>
    </w:p>
    <w:p w14:paraId="3B78DE94" w14:textId="77777777" w:rsidR="00F45CC1" w:rsidRDefault="00F45CC1" w:rsidP="00F45CC1">
      <w:pPr>
        <w:jc w:val="left"/>
      </w:pPr>
      <w:r>
        <w:t>At the end of the trade-off study, wings get highest grade in order to store the fuel. Therefore, wings are selected to locate the fuel tanks. One of the advantages storing the fuel inside the wings is that wing structure becomes stiffer. Also, when the fuel tanks are placed inside the wings, location of CG is preserved in front of the aircraft.</w:t>
      </w:r>
    </w:p>
    <w:p w14:paraId="26FF99FA" w14:textId="77777777" w:rsidR="00F45CC1" w:rsidRDefault="00F45CC1" w:rsidP="00F45CC1">
      <w:pPr>
        <w:pStyle w:val="Heading5"/>
      </w:pPr>
      <w:bookmarkStart w:id="427" w:name="_Toc525130028"/>
      <w:bookmarkStart w:id="428" w:name="_Toc525261888"/>
      <w:r>
        <w:t>Result of Fuel Tank Trade-Off Study</w:t>
      </w:r>
      <w:bookmarkEnd w:id="427"/>
      <w:bookmarkEnd w:id="428"/>
    </w:p>
    <w:p w14:paraId="36C2C6DD" w14:textId="77777777" w:rsidR="00F45CC1" w:rsidRDefault="00F45CC1" w:rsidP="00F45CC1">
      <w:r>
        <w:t xml:space="preserve">After two different trade-off studies are done, suitable type of fuel tank for this project is integral type of fuel tank and the suitable location is wings. </w:t>
      </w:r>
    </w:p>
    <w:p w14:paraId="6953EB38" w14:textId="77777777" w:rsidR="00F45CC1" w:rsidRDefault="00F45CC1" w:rsidP="00F45CC1"/>
    <w:p w14:paraId="5373A280" w14:textId="77777777" w:rsidR="00F45CC1" w:rsidRDefault="00F45CC1" w:rsidP="00F45CC1"/>
    <w:p w14:paraId="162DFC91" w14:textId="77777777" w:rsidR="00F45CC1" w:rsidRDefault="00F45CC1" w:rsidP="00F45CC1"/>
    <w:p w14:paraId="7D3F0803" w14:textId="77777777" w:rsidR="00F45CC1" w:rsidRDefault="00F45CC1" w:rsidP="00F45CC1"/>
    <w:p w14:paraId="762343E9" w14:textId="77777777" w:rsidR="00F45CC1" w:rsidRDefault="00F45CC1" w:rsidP="00F45CC1"/>
    <w:p w14:paraId="41F14658" w14:textId="77777777" w:rsidR="00F45CC1" w:rsidRDefault="00F45CC1" w:rsidP="00F45CC1"/>
    <w:p w14:paraId="60246BD1" w14:textId="77777777" w:rsidR="00F45CC1" w:rsidRDefault="00F45CC1" w:rsidP="00F45CC1"/>
    <w:p w14:paraId="70492690" w14:textId="77777777" w:rsidR="00F45CC1" w:rsidRDefault="00F45CC1" w:rsidP="00F45CC1"/>
    <w:p w14:paraId="415942E5" w14:textId="77777777" w:rsidR="00F45CC1" w:rsidRDefault="00F45CC1" w:rsidP="00F45CC1"/>
    <w:p w14:paraId="18682A47" w14:textId="77777777" w:rsidR="00F45CC1" w:rsidRDefault="00F45CC1" w:rsidP="00F45CC1"/>
    <w:p w14:paraId="6F2AAC86" w14:textId="77777777" w:rsidR="00F45CC1" w:rsidRDefault="00F45CC1" w:rsidP="00F45CC1"/>
    <w:p w14:paraId="53297C80" w14:textId="77777777" w:rsidR="00F45CC1" w:rsidRDefault="00F45CC1" w:rsidP="00F45CC1"/>
    <w:p w14:paraId="799A2306" w14:textId="77777777" w:rsidR="00F45CC1" w:rsidRDefault="00F45CC1" w:rsidP="00F45CC1"/>
    <w:p w14:paraId="293E85EE" w14:textId="77777777" w:rsidR="00F45CC1" w:rsidRDefault="00F45CC1" w:rsidP="00F45CC1"/>
    <w:p w14:paraId="5EA4D2E7" w14:textId="77777777" w:rsidR="00F45CC1" w:rsidRDefault="00F45CC1" w:rsidP="00F45CC1"/>
    <w:p w14:paraId="743BC0C8" w14:textId="77777777" w:rsidR="00F45CC1" w:rsidRDefault="00F45CC1" w:rsidP="00F45CC1"/>
    <w:p w14:paraId="335FA2D5" w14:textId="77777777" w:rsidR="00F45CC1" w:rsidRDefault="00F45CC1" w:rsidP="00F45CC1">
      <w:pPr>
        <w:pStyle w:val="Heading4"/>
      </w:pPr>
      <w:bookmarkStart w:id="429" w:name="_Toc525130029"/>
      <w:bookmarkStart w:id="430" w:name="_Toc525261889"/>
      <w:r>
        <w:lastRenderedPageBreak/>
        <w:t>Chapter 2: Conceptual Fuel System Architecture</w:t>
      </w:r>
      <w:bookmarkEnd w:id="429"/>
      <w:bookmarkEnd w:id="430"/>
    </w:p>
    <w:p w14:paraId="76F687B0" w14:textId="77777777" w:rsidR="00F45CC1" w:rsidRDefault="00F45CC1" w:rsidP="00F45CC1">
      <w:pPr>
        <w:pStyle w:val="Heading5"/>
      </w:pPr>
      <w:bookmarkStart w:id="431" w:name="_Toc525130030"/>
      <w:bookmarkStart w:id="432" w:name="_Toc525261890"/>
      <w:r>
        <w:t>Fuel System Schematic</w:t>
      </w:r>
      <w:bookmarkEnd w:id="431"/>
      <w:bookmarkEnd w:id="432"/>
    </w:p>
    <w:p w14:paraId="6AC0619F" w14:textId="77777777" w:rsidR="00F45CC1" w:rsidRDefault="00F45CC1" w:rsidP="00F45CC1">
      <w:r>
        <w:t>For VLA project, selected engine model is ROTAX 912 iSc Sport. Therefore, fuel system schematic is constructed according to technical document of the engine model and CS-VLA Technical Requirement document.</w:t>
      </w:r>
    </w:p>
    <w:p w14:paraId="716E062C" w14:textId="77777777" w:rsidR="00F45CC1" w:rsidRDefault="00F45CC1" w:rsidP="00F45CC1">
      <w:r>
        <w:t>Constructed fuel system schematic is given below.</w:t>
      </w:r>
    </w:p>
    <w:p w14:paraId="24EFB807" w14:textId="77777777" w:rsidR="00F45CC1" w:rsidRDefault="00F45CC1" w:rsidP="00F45CC1"/>
    <w:p w14:paraId="1B73A9B4" w14:textId="77777777" w:rsidR="00F47D15" w:rsidRDefault="00F45CC1" w:rsidP="00F47D15">
      <w:pPr>
        <w:keepNext/>
        <w:jc w:val="center"/>
      </w:pPr>
      <w:r>
        <w:rPr>
          <w:noProof/>
          <w:lang w:val="tr-TR" w:eastAsia="tr-TR"/>
        </w:rPr>
        <w:drawing>
          <wp:inline distT="0" distB="0" distL="0" distR="0" wp14:anchorId="3CEABA6A" wp14:editId="13FE5ACA">
            <wp:extent cx="6145530" cy="5922645"/>
            <wp:effectExtent l="19050" t="19050" r="26670" b="20955"/>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6145530" cy="5922645"/>
                    </a:xfrm>
                    <a:prstGeom prst="rect">
                      <a:avLst/>
                    </a:prstGeom>
                    <a:noFill/>
                    <a:ln w="9525" cmpd="sng">
                      <a:solidFill>
                        <a:srgbClr val="000000"/>
                      </a:solidFill>
                      <a:miter lim="800000"/>
                      <a:headEnd/>
                      <a:tailEnd/>
                    </a:ln>
                    <a:effectLst/>
                  </pic:spPr>
                </pic:pic>
              </a:graphicData>
            </a:graphic>
          </wp:inline>
        </w:drawing>
      </w:r>
    </w:p>
    <w:p w14:paraId="3F422AF8" w14:textId="77777777" w:rsidR="00F45CC1" w:rsidRDefault="00F47D15" w:rsidP="00F47D15">
      <w:pPr>
        <w:pStyle w:val="Caption"/>
        <w:jc w:val="center"/>
      </w:pPr>
      <w:bookmarkStart w:id="433" w:name="_Toc525254276"/>
      <w:r>
        <w:t xml:space="preserve">Figure </w:t>
      </w:r>
      <w:r>
        <w:fldChar w:fldCharType="begin"/>
      </w:r>
      <w:r>
        <w:instrText xml:space="preserve"> STYLEREF 2 \s </w:instrText>
      </w:r>
      <w:r>
        <w:fldChar w:fldCharType="separate"/>
      </w:r>
      <w:r>
        <w:rPr>
          <w:noProof/>
        </w:rPr>
        <w:t>3.3</w:t>
      </w:r>
      <w:r>
        <w:fldChar w:fldCharType="end"/>
      </w:r>
      <w:r>
        <w:noBreakHyphen/>
      </w:r>
      <w:r>
        <w:fldChar w:fldCharType="begin"/>
      </w:r>
      <w:r>
        <w:instrText xml:space="preserve"> SEQ Figure \* ARABIC \s 2 </w:instrText>
      </w:r>
      <w:r>
        <w:fldChar w:fldCharType="separate"/>
      </w:r>
      <w:r>
        <w:rPr>
          <w:noProof/>
        </w:rPr>
        <w:t>17</w:t>
      </w:r>
      <w:r>
        <w:fldChar w:fldCharType="end"/>
      </w:r>
      <w:r>
        <w:t xml:space="preserve">. </w:t>
      </w:r>
      <w:r w:rsidRPr="00792CB9">
        <w:t>Fuel System Schematic</w:t>
      </w:r>
      <w:bookmarkEnd w:id="433"/>
    </w:p>
    <w:p w14:paraId="687737FE" w14:textId="77777777" w:rsidR="00F45CC1" w:rsidRDefault="00F45CC1" w:rsidP="00F45CC1">
      <w:pPr>
        <w:jc w:val="center"/>
      </w:pPr>
    </w:p>
    <w:p w14:paraId="40AC0B8D" w14:textId="77777777" w:rsidR="00F45CC1" w:rsidRDefault="00F45CC1" w:rsidP="00F45CC1">
      <w:pPr>
        <w:jc w:val="center"/>
        <w:rPr>
          <w:i/>
          <w:sz w:val="18"/>
        </w:rPr>
      </w:pPr>
    </w:p>
    <w:p w14:paraId="2343F8DD" w14:textId="77777777" w:rsidR="00F45CC1" w:rsidRDefault="00F45CC1" w:rsidP="00F45CC1">
      <w:pPr>
        <w:jc w:val="center"/>
        <w:rPr>
          <w:i/>
          <w:sz w:val="18"/>
        </w:rPr>
      </w:pPr>
    </w:p>
    <w:p w14:paraId="01AF0B8F" w14:textId="77777777" w:rsidR="00F45CC1" w:rsidRDefault="00F45CC1" w:rsidP="00F45CC1">
      <w:pPr>
        <w:jc w:val="center"/>
        <w:rPr>
          <w:i/>
          <w:sz w:val="18"/>
        </w:rPr>
      </w:pPr>
    </w:p>
    <w:p w14:paraId="335B1530" w14:textId="77777777" w:rsidR="00F45CC1" w:rsidRDefault="00F45CC1" w:rsidP="00F45CC1">
      <w:pPr>
        <w:rPr>
          <w:i/>
          <w:sz w:val="18"/>
        </w:rPr>
      </w:pPr>
    </w:p>
    <w:p w14:paraId="48489AAC" w14:textId="77777777" w:rsidR="00F45CC1" w:rsidRDefault="00F45CC1" w:rsidP="00F45CC1">
      <w:pPr>
        <w:pStyle w:val="Heading5"/>
      </w:pPr>
      <w:bookmarkStart w:id="434" w:name="_Toc525130031"/>
      <w:bookmarkStart w:id="435" w:name="_Toc525261891"/>
      <w:r>
        <w:lastRenderedPageBreak/>
        <w:t>Fuel System Description</w:t>
      </w:r>
      <w:bookmarkEnd w:id="434"/>
      <w:bookmarkEnd w:id="435"/>
    </w:p>
    <w:p w14:paraId="246286DD" w14:textId="77777777" w:rsidR="00F45CC1" w:rsidRDefault="00F45CC1" w:rsidP="00F45CC1">
      <w:r>
        <w:t>The fuel system operates with the AVGAS and MOGAS. All materials used in the fuel system are compatible with these fuels.</w:t>
      </w:r>
    </w:p>
    <w:p w14:paraId="72DC7F9C" w14:textId="77777777" w:rsidR="00F45CC1" w:rsidRDefault="00F45CC1" w:rsidP="00F45CC1">
      <w:pPr>
        <w:pStyle w:val="ListParagraph"/>
        <w:numPr>
          <w:ilvl w:val="0"/>
          <w:numId w:val="37"/>
        </w:numPr>
        <w:spacing w:line="256" w:lineRule="auto"/>
      </w:pPr>
      <w:r>
        <w:t>Three fluid networks are employed in the fuel system; main feed line, return line and by-pass line.</w:t>
      </w:r>
    </w:p>
    <w:p w14:paraId="10186DC6" w14:textId="77777777" w:rsidR="00F45CC1" w:rsidRDefault="00F45CC1" w:rsidP="00F45CC1">
      <w:pPr>
        <w:pStyle w:val="ListParagraph"/>
        <w:numPr>
          <w:ilvl w:val="0"/>
          <w:numId w:val="37"/>
        </w:numPr>
        <w:spacing w:line="256" w:lineRule="auto"/>
      </w:pPr>
      <w:r>
        <w:t>Main feed line is composed of functional equipment, pipes and carrying fuel from tanks to the engine. Electrical fuel pumps deliver the fuel from fuel tank to the engine.</w:t>
      </w:r>
    </w:p>
    <w:p w14:paraId="14380033" w14:textId="77777777" w:rsidR="00F45CC1" w:rsidRDefault="00F45CC1" w:rsidP="00F45CC1">
      <w:pPr>
        <w:pStyle w:val="ListParagraph"/>
        <w:numPr>
          <w:ilvl w:val="0"/>
          <w:numId w:val="37"/>
        </w:numPr>
        <w:spacing w:line="256" w:lineRule="auto"/>
      </w:pPr>
      <w:r>
        <w:t>Return line carries air/fuel from the engine. The trapped air in the engine feed line is directed to the return line via the orifice.</w:t>
      </w:r>
    </w:p>
    <w:p w14:paraId="436C7201" w14:textId="77777777" w:rsidR="00F45CC1" w:rsidRDefault="00F45CC1" w:rsidP="00F45CC1">
      <w:pPr>
        <w:pStyle w:val="ListParagraph"/>
        <w:numPr>
          <w:ilvl w:val="0"/>
          <w:numId w:val="37"/>
        </w:numPr>
        <w:spacing w:line="256" w:lineRule="auto"/>
      </w:pPr>
      <w:r>
        <w:t>Double Valve is used as a fuel selector. Also, there is “off” function in order to shut off the fuel. Double main valve is pretty useful selector valve since it directs the excess fuel from the return line. When the engine is fed from the right or left tank also excess fuel returns the same tank which is used to engine feed via double main valve.</w:t>
      </w:r>
    </w:p>
    <w:p w14:paraId="325E6329" w14:textId="77777777" w:rsidR="00F45CC1" w:rsidRDefault="00F45CC1" w:rsidP="00F45CC1">
      <w:pPr>
        <w:pStyle w:val="ListParagraph"/>
        <w:numPr>
          <w:ilvl w:val="0"/>
          <w:numId w:val="37"/>
        </w:numPr>
        <w:spacing w:line="256" w:lineRule="auto"/>
      </w:pPr>
      <w:r>
        <w:t>Vent lines are routed from top part of the each wing tank expansion space. Each tank has own vent line and they are not connected.</w:t>
      </w:r>
    </w:p>
    <w:p w14:paraId="6A0EEAB8" w14:textId="77777777" w:rsidR="00F45CC1" w:rsidRDefault="00F45CC1" w:rsidP="00F45CC1">
      <w:pPr>
        <w:pStyle w:val="ListParagraph"/>
        <w:numPr>
          <w:ilvl w:val="0"/>
          <w:numId w:val="37"/>
        </w:numPr>
        <w:spacing w:line="256" w:lineRule="auto"/>
      </w:pPr>
      <w:r>
        <w:t>Fuel balancing is important issue for an aircraft whose fuel tanks are located inside the wings. In this schematic, there is no collector tank or connection between the fuel tanks in order to balance fuel. Fuel balancing is responsibility of pilot. There can be a timer which reminds the change of selected fuel tank to retain stability of the aircraft.</w:t>
      </w:r>
    </w:p>
    <w:p w14:paraId="594F71FA" w14:textId="77777777" w:rsidR="00F45CC1" w:rsidRDefault="00F45CC1" w:rsidP="00F45CC1">
      <w:pPr>
        <w:pStyle w:val="ListParagraph"/>
        <w:numPr>
          <w:ilvl w:val="0"/>
          <w:numId w:val="37"/>
        </w:numPr>
        <w:spacing w:line="256" w:lineRule="auto"/>
      </w:pPr>
      <w:r>
        <w:t>Fuel Quantity is measured by probes. Each tanks has own probe. Therefore, fuel quantity is displayed for each tank separately.</w:t>
      </w:r>
    </w:p>
    <w:p w14:paraId="57D47B8E" w14:textId="77777777" w:rsidR="00F45CC1" w:rsidRDefault="00F45CC1" w:rsidP="00F45CC1">
      <w:pPr>
        <w:rPr>
          <w:rFonts w:cstheme="minorHAnsi"/>
          <w:color w:val="000000" w:themeColor="text1"/>
        </w:rPr>
      </w:pPr>
    </w:p>
    <w:p w14:paraId="0D94DA78" w14:textId="77777777" w:rsidR="00F45CC1" w:rsidRDefault="00F45CC1" w:rsidP="00F45CC1">
      <w:pPr>
        <w:rPr>
          <w:rFonts w:cstheme="minorHAnsi"/>
          <w:color w:val="000000" w:themeColor="text1"/>
        </w:rPr>
      </w:pPr>
    </w:p>
    <w:p w14:paraId="228DE5F1" w14:textId="77777777" w:rsidR="00F45CC1" w:rsidRDefault="00F45CC1" w:rsidP="00F45CC1">
      <w:pPr>
        <w:pStyle w:val="Heading5"/>
      </w:pPr>
      <w:bookmarkStart w:id="436" w:name="_Toc525130032"/>
      <w:bookmarkStart w:id="437" w:name="_Toc525261892"/>
      <w:r>
        <w:t>Fuel System Components</w:t>
      </w:r>
      <w:bookmarkEnd w:id="436"/>
      <w:bookmarkEnd w:id="437"/>
    </w:p>
    <w:p w14:paraId="38BB18CE" w14:textId="77777777" w:rsidR="00F45CC1" w:rsidRDefault="00F45CC1" w:rsidP="00F45CC1">
      <w:r>
        <w:t>The components shown in the schematic are listed below, and each of them is briefly explained.</w:t>
      </w:r>
    </w:p>
    <w:p w14:paraId="7CB370E5" w14:textId="77777777" w:rsidR="00F45CC1" w:rsidRDefault="00F45CC1" w:rsidP="00F45CC1">
      <w:pPr>
        <w:pStyle w:val="ListParagraph"/>
        <w:numPr>
          <w:ilvl w:val="0"/>
          <w:numId w:val="38"/>
        </w:numPr>
        <w:spacing w:line="256" w:lineRule="auto"/>
      </w:pPr>
      <w:r>
        <w:t>Electrical Main Fuel Pump</w:t>
      </w:r>
    </w:p>
    <w:p w14:paraId="0AFF0E23" w14:textId="77777777" w:rsidR="00F45CC1" w:rsidRDefault="00F45CC1" w:rsidP="00F45CC1">
      <w:pPr>
        <w:pStyle w:val="ListParagraph"/>
        <w:numPr>
          <w:ilvl w:val="0"/>
          <w:numId w:val="38"/>
        </w:numPr>
        <w:spacing w:line="256" w:lineRule="auto"/>
      </w:pPr>
      <w:r>
        <w:t>Electrical Auxiliary Fuel Pump</w:t>
      </w:r>
    </w:p>
    <w:p w14:paraId="75CDFB73" w14:textId="77777777" w:rsidR="00F45CC1" w:rsidRDefault="00F45CC1" w:rsidP="00F45CC1">
      <w:pPr>
        <w:pStyle w:val="ListParagraph"/>
        <w:numPr>
          <w:ilvl w:val="0"/>
          <w:numId w:val="38"/>
        </w:numPr>
        <w:spacing w:line="256" w:lineRule="auto"/>
      </w:pPr>
      <w:r>
        <w:t>Fine Fuel Filter</w:t>
      </w:r>
    </w:p>
    <w:p w14:paraId="7A346774" w14:textId="77777777" w:rsidR="00F45CC1" w:rsidRDefault="00F45CC1" w:rsidP="00F45CC1">
      <w:pPr>
        <w:pStyle w:val="ListParagraph"/>
        <w:numPr>
          <w:ilvl w:val="0"/>
          <w:numId w:val="38"/>
        </w:numPr>
        <w:spacing w:line="256" w:lineRule="auto"/>
      </w:pPr>
      <w:r>
        <w:t>Coarse Fuel Filter</w:t>
      </w:r>
    </w:p>
    <w:p w14:paraId="4771D6EF" w14:textId="77777777" w:rsidR="00F45CC1" w:rsidRDefault="00F45CC1" w:rsidP="00F45CC1">
      <w:pPr>
        <w:pStyle w:val="ListParagraph"/>
        <w:numPr>
          <w:ilvl w:val="0"/>
          <w:numId w:val="38"/>
        </w:numPr>
        <w:spacing w:line="256" w:lineRule="auto"/>
      </w:pPr>
      <w:r>
        <w:t>Check Valve (X4)</w:t>
      </w:r>
    </w:p>
    <w:p w14:paraId="754F6A29" w14:textId="77777777" w:rsidR="00F45CC1" w:rsidRDefault="00F45CC1" w:rsidP="00F45CC1">
      <w:pPr>
        <w:pStyle w:val="ListParagraph"/>
        <w:numPr>
          <w:ilvl w:val="0"/>
          <w:numId w:val="38"/>
        </w:numPr>
        <w:spacing w:line="256" w:lineRule="auto"/>
      </w:pPr>
      <w:r>
        <w:t>Selector Valve (Double Main Valve)</w:t>
      </w:r>
    </w:p>
    <w:p w14:paraId="02A890D9" w14:textId="77777777" w:rsidR="00F45CC1" w:rsidRDefault="00F45CC1" w:rsidP="00F45CC1">
      <w:pPr>
        <w:pStyle w:val="ListParagraph"/>
        <w:numPr>
          <w:ilvl w:val="0"/>
          <w:numId w:val="38"/>
        </w:numPr>
        <w:spacing w:line="256" w:lineRule="auto"/>
      </w:pPr>
      <w:r>
        <w:t>Probe (X2)</w:t>
      </w:r>
    </w:p>
    <w:p w14:paraId="17C98251" w14:textId="77777777" w:rsidR="00F45CC1" w:rsidRDefault="00F45CC1" w:rsidP="00F45CC1">
      <w:pPr>
        <w:pStyle w:val="ListParagraph"/>
        <w:numPr>
          <w:ilvl w:val="0"/>
          <w:numId w:val="38"/>
        </w:numPr>
        <w:spacing w:line="256" w:lineRule="auto"/>
      </w:pPr>
      <w:r>
        <w:t>Fuel Pressure Regulator</w:t>
      </w:r>
    </w:p>
    <w:p w14:paraId="28991AB9" w14:textId="77777777" w:rsidR="00F45CC1" w:rsidRDefault="00F45CC1" w:rsidP="00F45CC1">
      <w:pPr>
        <w:pStyle w:val="ListParagraph"/>
        <w:numPr>
          <w:ilvl w:val="0"/>
          <w:numId w:val="38"/>
        </w:numPr>
        <w:spacing w:line="256" w:lineRule="auto"/>
      </w:pPr>
      <w:r>
        <w:t>Fuel Pressure Sensor</w:t>
      </w:r>
    </w:p>
    <w:p w14:paraId="14A2E5A7" w14:textId="77777777" w:rsidR="00F45CC1" w:rsidRDefault="00F45CC1" w:rsidP="00F45CC1">
      <w:pPr>
        <w:pStyle w:val="ListParagraph"/>
        <w:numPr>
          <w:ilvl w:val="0"/>
          <w:numId w:val="38"/>
        </w:numPr>
        <w:spacing w:line="256" w:lineRule="auto"/>
      </w:pPr>
      <w:r>
        <w:t>Drain Valve (X2)</w:t>
      </w:r>
    </w:p>
    <w:p w14:paraId="48510538" w14:textId="77777777" w:rsidR="00F45CC1" w:rsidRDefault="00F45CC1" w:rsidP="00F45CC1">
      <w:pPr>
        <w:pStyle w:val="ListParagraph"/>
        <w:numPr>
          <w:ilvl w:val="0"/>
          <w:numId w:val="38"/>
        </w:numPr>
        <w:spacing w:line="256" w:lineRule="auto"/>
      </w:pPr>
      <w:r>
        <w:t>Fuel Quantity Indicator</w:t>
      </w:r>
    </w:p>
    <w:p w14:paraId="67420F1B" w14:textId="77777777" w:rsidR="00F45CC1" w:rsidRDefault="00F45CC1" w:rsidP="00F45CC1">
      <w:pPr>
        <w:pStyle w:val="ListParagraph"/>
        <w:numPr>
          <w:ilvl w:val="0"/>
          <w:numId w:val="38"/>
        </w:numPr>
        <w:spacing w:line="256" w:lineRule="auto"/>
      </w:pPr>
      <w:r>
        <w:t>Orifice</w:t>
      </w:r>
    </w:p>
    <w:p w14:paraId="6C4A6FDF" w14:textId="77777777" w:rsidR="00F45CC1" w:rsidRDefault="00F45CC1" w:rsidP="00F45CC1">
      <w:pPr>
        <w:pStyle w:val="ListParagraph"/>
        <w:numPr>
          <w:ilvl w:val="0"/>
          <w:numId w:val="38"/>
        </w:numPr>
        <w:spacing w:line="256" w:lineRule="auto"/>
      </w:pPr>
      <w:r>
        <w:t>Fuel Filler (X2)</w:t>
      </w:r>
    </w:p>
    <w:p w14:paraId="7EB2C1E2" w14:textId="77777777" w:rsidR="00F45CC1" w:rsidRDefault="00F45CC1" w:rsidP="00F45CC1">
      <w:pPr>
        <w:pStyle w:val="ListParagraph"/>
        <w:numPr>
          <w:ilvl w:val="0"/>
          <w:numId w:val="38"/>
        </w:numPr>
        <w:spacing w:line="256" w:lineRule="auto"/>
      </w:pPr>
      <w:r>
        <w:t>Vent Line</w:t>
      </w:r>
    </w:p>
    <w:p w14:paraId="2AC4EF51" w14:textId="77777777" w:rsidR="00F45CC1" w:rsidRDefault="00F45CC1" w:rsidP="00F45CC1">
      <w:pPr>
        <w:pStyle w:val="ListParagraph"/>
        <w:numPr>
          <w:ilvl w:val="0"/>
          <w:numId w:val="38"/>
        </w:numPr>
        <w:spacing w:line="256" w:lineRule="auto"/>
      </w:pPr>
      <w:r>
        <w:t>Feed Line</w:t>
      </w:r>
    </w:p>
    <w:p w14:paraId="601DC5C6" w14:textId="77777777" w:rsidR="00F45CC1" w:rsidRDefault="00F45CC1" w:rsidP="00F45CC1">
      <w:pPr>
        <w:pStyle w:val="ListParagraph"/>
        <w:numPr>
          <w:ilvl w:val="0"/>
          <w:numId w:val="38"/>
        </w:numPr>
        <w:spacing w:line="256" w:lineRule="auto"/>
      </w:pPr>
      <w:r>
        <w:t>Return Line</w:t>
      </w:r>
    </w:p>
    <w:p w14:paraId="7139247A" w14:textId="77777777" w:rsidR="00F45CC1" w:rsidRDefault="00F45CC1" w:rsidP="00F45CC1"/>
    <w:p w14:paraId="38395D93" w14:textId="77777777" w:rsidR="00F45CC1" w:rsidRDefault="00F45CC1" w:rsidP="00F45CC1"/>
    <w:p w14:paraId="0BC7909F" w14:textId="77777777" w:rsidR="00F45CC1" w:rsidRDefault="00F45CC1" w:rsidP="00F45CC1"/>
    <w:p w14:paraId="0203CA6E" w14:textId="77777777" w:rsidR="00F45CC1" w:rsidRDefault="00F45CC1" w:rsidP="00F45CC1"/>
    <w:p w14:paraId="667986F2" w14:textId="77777777" w:rsidR="00F45CC1" w:rsidRDefault="00F45CC1" w:rsidP="00F45CC1"/>
    <w:p w14:paraId="5F3AD977" w14:textId="77777777" w:rsidR="00F45CC1" w:rsidRDefault="00F45CC1" w:rsidP="00F45CC1"/>
    <w:p w14:paraId="6FB59C1E" w14:textId="77777777" w:rsidR="00F45CC1" w:rsidRDefault="00F45CC1" w:rsidP="00F45CC1">
      <w:pPr>
        <w:pStyle w:val="ListParagraph"/>
      </w:pPr>
    </w:p>
    <w:p w14:paraId="25332EB3" w14:textId="77777777" w:rsidR="00F45CC1" w:rsidRPr="00F45CC1" w:rsidRDefault="00F45CC1" w:rsidP="00F45CC1">
      <w:pPr>
        <w:rPr>
          <w:b/>
        </w:rPr>
      </w:pPr>
      <w:r w:rsidRPr="00F45CC1">
        <w:rPr>
          <w:b/>
        </w:rPr>
        <w:lastRenderedPageBreak/>
        <w:t>Electrical Main and Auxiliary Fuel Pumps</w:t>
      </w:r>
    </w:p>
    <w:p w14:paraId="37934FFC" w14:textId="77777777" w:rsidR="00F45CC1" w:rsidRDefault="00F47D15" w:rsidP="00F45CC1">
      <w:r>
        <w:rPr>
          <w:noProof/>
          <w:lang w:val="tr-TR" w:eastAsia="tr-TR"/>
        </w:rPr>
        <mc:AlternateContent>
          <mc:Choice Requires="wps">
            <w:drawing>
              <wp:anchor distT="0" distB="0" distL="114300" distR="114300" simplePos="0" relativeHeight="251864064" behindDoc="0" locked="0" layoutInCell="1" allowOverlap="1" wp14:anchorId="1FEDA88A" wp14:editId="7B676F99">
                <wp:simplePos x="0" y="0"/>
                <wp:positionH relativeFrom="column">
                  <wp:posOffset>2427605</wp:posOffset>
                </wp:positionH>
                <wp:positionV relativeFrom="paragraph">
                  <wp:posOffset>1719580</wp:posOffset>
                </wp:positionV>
                <wp:extent cx="1733550" cy="635"/>
                <wp:effectExtent l="0" t="0" r="0" b="0"/>
                <wp:wrapSquare wrapText="bothSides"/>
                <wp:docPr id="480" name="Text Box 480"/>
                <wp:cNvGraphicFramePr/>
                <a:graphic xmlns:a="http://schemas.openxmlformats.org/drawingml/2006/main">
                  <a:graphicData uri="http://schemas.microsoft.com/office/word/2010/wordprocessingShape">
                    <wps:wsp>
                      <wps:cNvSpPr txBox="1"/>
                      <wps:spPr>
                        <a:xfrm>
                          <a:off x="0" y="0"/>
                          <a:ext cx="1733550" cy="635"/>
                        </a:xfrm>
                        <a:prstGeom prst="rect">
                          <a:avLst/>
                        </a:prstGeom>
                        <a:solidFill>
                          <a:prstClr val="white"/>
                        </a:solidFill>
                        <a:ln>
                          <a:noFill/>
                        </a:ln>
                      </wps:spPr>
                      <wps:txbx>
                        <w:txbxContent>
                          <w:p w14:paraId="0DE43E8A" w14:textId="77777777" w:rsidR="009F22DF" w:rsidRPr="000D2D49" w:rsidRDefault="009F22DF" w:rsidP="00F47D15">
                            <w:pPr>
                              <w:pStyle w:val="Caption"/>
                              <w:rPr>
                                <w:rFonts w:eastAsiaTheme="minorHAnsi"/>
                                <w:noProof/>
                                <w:sz w:val="20"/>
                              </w:rPr>
                            </w:pPr>
                            <w:bookmarkStart w:id="438" w:name="_Toc525254277"/>
                            <w:r>
                              <w:t xml:space="preserve">Figure </w:t>
                            </w:r>
                            <w:r>
                              <w:fldChar w:fldCharType="begin"/>
                            </w:r>
                            <w:r>
                              <w:instrText xml:space="preserve"> STYLEREF 2 \s </w:instrText>
                            </w:r>
                            <w:r>
                              <w:fldChar w:fldCharType="separate"/>
                            </w:r>
                            <w:r>
                              <w:rPr>
                                <w:noProof/>
                              </w:rPr>
                              <w:t>3.3</w:t>
                            </w:r>
                            <w:r>
                              <w:fldChar w:fldCharType="end"/>
                            </w:r>
                            <w:r>
                              <w:noBreakHyphen/>
                            </w:r>
                            <w:r>
                              <w:fldChar w:fldCharType="begin"/>
                            </w:r>
                            <w:r>
                              <w:instrText xml:space="preserve"> SEQ Figure \* ARABIC \s 2 </w:instrText>
                            </w:r>
                            <w:r>
                              <w:fldChar w:fldCharType="separate"/>
                            </w:r>
                            <w:r>
                              <w:rPr>
                                <w:noProof/>
                              </w:rPr>
                              <w:t>18</w:t>
                            </w:r>
                            <w:r>
                              <w:fldChar w:fldCharType="end"/>
                            </w:r>
                            <w:r>
                              <w:t xml:space="preserve">. </w:t>
                            </w:r>
                            <w:r w:rsidRPr="00981737">
                              <w:t>Electrical Fuel Pump Set</w:t>
                            </w:r>
                            <w:bookmarkEnd w:id="4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EDA88A" id="Text Box 480" o:spid="_x0000_s1056" type="#_x0000_t202" style="position:absolute;left:0;text-align:left;margin-left:191.15pt;margin-top:135.4pt;width:136.5pt;height:.05pt;z-index:251864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bTeTLwIAAGkEAAAOAAAAZHJzL2Uyb0RvYy54bWysVMGO2jAQvVfqP1i+l8BStquIsKKsqCqh&#10;3ZWg2rNxHBLJ9rj2QEK/vmOHsO22p6oXM54ZP+e952F+3xnNTsqHBmzBJ6MxZ8pKKBt7KPi33frD&#10;HWcBhS2FBqsKflaB3y/ev5u3Llc3UIMulWcEYkPeuoLXiC7PsiBrZUQYgVOWihV4I5C2/pCVXrSE&#10;bnR2Mx7fZi340nmQKgTKPvRFvkj4VaUkPlVVUMh0wenbMK0+rfu4Zou5yA9euLqRl88Q//AVRjSW&#10;Lr1CPQgU7OibP6BMIz0EqHAkwWRQVY1UiQOxmYzfsNnWwqnEhcQJ7ipT+H+w8vH07FlTFvzjHelj&#10;hSGTdqpD9hk6FnOkUOtCTo1bR63YUYGcHvKBkpF4V3kTf4kSozphna/6RjgZD32aTmczKkmq3U5n&#10;ESN7Pep8wC8KDItBwT2ZlzQVp03AvnVoiTcF0E25brSOm1hYac9Ogoxu6wbVBfy3Lm1jr4V4qgeM&#10;mSzy63nECLt9lxSZXsnvoTwTdw/9+wlOrhu6cCMCPgtPD4Y40RDgEy2VhrbgcIk4q8H/+Fs+9pOP&#10;VOWspQdY8PD9KLziTH+15DBB4hD4IdgPgT2aFRDVCY2XkymkAx71EFYezAvNxjLeQiVhJd1VcBzC&#10;FfZjQLMl1XKZmuhNOoEbu3UyQg/C7roX4d3FFiQ3H2F4miJ/407fm/xxyyOS1Mm6KGyv4kVves/J&#10;/MvsxYH5dZ+6Xv8hFj8BAAD//wMAUEsDBBQABgAIAAAAIQDYvgCw4AAAAAsBAAAPAAAAZHJzL2Rv&#10;d25yZXYueG1sTI89T8MwEIZ3JP6DdUgsiDokbSghTlVVMNClInRhc2M3DsTnyHba8O85WGC89x69&#10;H+Vqsj07aR86hwLuZgkwjY1THbYC9m/Pt0tgIUpUsneoBXzpAKvq8qKUhXJnfNWnOraMTDAUUoCJ&#10;cSg4D43RVoaZGzTS7+i8lZFO33Ll5ZnMbc/TJMm5lR1SgpGD3hjdfNajFbCbv+/MzXh82q7nmX/Z&#10;j5v8o62FuL6a1o/Aop7iHww/9ak6VNTp4EZUgfUCsmWaESogvU9oAxH5YkHK4Vd5AF6V/P+G6hsA&#10;AP//AwBQSwECLQAUAAYACAAAACEAtoM4kv4AAADhAQAAEwAAAAAAAAAAAAAAAAAAAAAAW0NvbnRl&#10;bnRfVHlwZXNdLnhtbFBLAQItABQABgAIAAAAIQA4/SH/1gAAAJQBAAALAAAAAAAAAAAAAAAAAC8B&#10;AABfcmVscy8ucmVsc1BLAQItABQABgAIAAAAIQDpbTeTLwIAAGkEAAAOAAAAAAAAAAAAAAAAAC4C&#10;AABkcnMvZTJvRG9jLnhtbFBLAQItABQABgAIAAAAIQDYvgCw4AAAAAsBAAAPAAAAAAAAAAAAAAAA&#10;AIkEAABkcnMvZG93bnJldi54bWxQSwUGAAAAAAQABADzAAAAlgUAAAAA&#10;" stroked="f">
                <v:textbox style="mso-fit-shape-to-text:t" inset="0,0,0,0">
                  <w:txbxContent>
                    <w:p w14:paraId="0DE43E8A" w14:textId="77777777" w:rsidR="009F22DF" w:rsidRPr="000D2D49" w:rsidRDefault="009F22DF" w:rsidP="00F47D15">
                      <w:pPr>
                        <w:pStyle w:val="Caption"/>
                        <w:rPr>
                          <w:rFonts w:eastAsiaTheme="minorHAnsi"/>
                          <w:noProof/>
                          <w:sz w:val="20"/>
                        </w:rPr>
                      </w:pPr>
                      <w:bookmarkStart w:id="439" w:name="_Toc525254277"/>
                      <w:r>
                        <w:t xml:space="preserve">Figure </w:t>
                      </w:r>
                      <w:r>
                        <w:fldChar w:fldCharType="begin"/>
                      </w:r>
                      <w:r>
                        <w:instrText xml:space="preserve"> STYLEREF 2 \s </w:instrText>
                      </w:r>
                      <w:r>
                        <w:fldChar w:fldCharType="separate"/>
                      </w:r>
                      <w:r>
                        <w:rPr>
                          <w:noProof/>
                        </w:rPr>
                        <w:t>3.3</w:t>
                      </w:r>
                      <w:r>
                        <w:fldChar w:fldCharType="end"/>
                      </w:r>
                      <w:r>
                        <w:noBreakHyphen/>
                      </w:r>
                      <w:r>
                        <w:fldChar w:fldCharType="begin"/>
                      </w:r>
                      <w:r>
                        <w:instrText xml:space="preserve"> SEQ Figure \* ARABIC \s 2 </w:instrText>
                      </w:r>
                      <w:r>
                        <w:fldChar w:fldCharType="separate"/>
                      </w:r>
                      <w:r>
                        <w:rPr>
                          <w:noProof/>
                        </w:rPr>
                        <w:t>18</w:t>
                      </w:r>
                      <w:r>
                        <w:fldChar w:fldCharType="end"/>
                      </w:r>
                      <w:r>
                        <w:t xml:space="preserve">. </w:t>
                      </w:r>
                      <w:r w:rsidRPr="00981737">
                        <w:t>Electrical Fuel Pump Set</w:t>
                      </w:r>
                      <w:bookmarkEnd w:id="439"/>
                    </w:p>
                  </w:txbxContent>
                </v:textbox>
                <w10:wrap type="square"/>
              </v:shape>
            </w:pict>
          </mc:Fallback>
        </mc:AlternateContent>
      </w:r>
      <w:r w:rsidR="00F45CC1">
        <w:rPr>
          <w:noProof/>
          <w:lang w:val="tr-TR" w:eastAsia="tr-TR"/>
        </w:rPr>
        <w:drawing>
          <wp:anchor distT="0" distB="0" distL="114300" distR="114300" simplePos="0" relativeHeight="251838464" behindDoc="0" locked="0" layoutInCell="1" allowOverlap="1" wp14:anchorId="4A314CFF" wp14:editId="6063BBC2">
            <wp:simplePos x="0" y="0"/>
            <wp:positionH relativeFrom="column">
              <wp:posOffset>2427605</wp:posOffset>
            </wp:positionH>
            <wp:positionV relativeFrom="paragraph">
              <wp:posOffset>52070</wp:posOffset>
            </wp:positionV>
            <wp:extent cx="1733550" cy="1610360"/>
            <wp:effectExtent l="19050" t="19050" r="19050" b="27940"/>
            <wp:wrapSquare wrapText="bothSides"/>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1733550" cy="1610360"/>
                    </a:xfrm>
                    <a:prstGeom prst="rect">
                      <a:avLst/>
                    </a:prstGeom>
                    <a:noFill/>
                    <a:ln w="9525">
                      <a:solidFill>
                        <a:schemeClr val="tx1">
                          <a:lumMod val="100000"/>
                          <a:lumOff val="0"/>
                        </a:schemeClr>
                      </a:solidFill>
                      <a:miter lim="800000"/>
                      <a:headEnd/>
                      <a:tailEnd/>
                    </a:ln>
                  </pic:spPr>
                </pic:pic>
              </a:graphicData>
            </a:graphic>
            <wp14:sizeRelH relativeFrom="margin">
              <wp14:pctWidth>0</wp14:pctWidth>
            </wp14:sizeRelH>
            <wp14:sizeRelV relativeFrom="margin">
              <wp14:pctHeight>0</wp14:pctHeight>
            </wp14:sizeRelV>
          </wp:anchor>
        </w:drawing>
      </w:r>
    </w:p>
    <w:p w14:paraId="297050E9" w14:textId="77777777" w:rsidR="00F45CC1" w:rsidRDefault="00F45CC1" w:rsidP="00F45CC1"/>
    <w:p w14:paraId="54DCD6BB" w14:textId="77777777" w:rsidR="00F45CC1" w:rsidRDefault="00F45CC1" w:rsidP="00F45CC1"/>
    <w:p w14:paraId="3726A6D7" w14:textId="77777777" w:rsidR="00F45CC1" w:rsidRDefault="00F45CC1" w:rsidP="00F45CC1"/>
    <w:p w14:paraId="60DB56F4" w14:textId="77777777" w:rsidR="00F45CC1" w:rsidRDefault="00F45CC1" w:rsidP="00F45CC1"/>
    <w:p w14:paraId="59A3A81B" w14:textId="77777777" w:rsidR="00F45CC1" w:rsidRDefault="00F45CC1" w:rsidP="00F45CC1"/>
    <w:p w14:paraId="7674E900" w14:textId="77777777" w:rsidR="00F45CC1" w:rsidRDefault="00F45CC1" w:rsidP="00F45CC1"/>
    <w:p w14:paraId="7E1B92FE" w14:textId="77777777" w:rsidR="00F45CC1" w:rsidRDefault="00F45CC1" w:rsidP="00F45CC1">
      <w:pPr>
        <w:jc w:val="center"/>
        <w:rPr>
          <w:i/>
          <w:sz w:val="18"/>
        </w:rPr>
      </w:pPr>
    </w:p>
    <w:p w14:paraId="02E30CFE" w14:textId="77777777" w:rsidR="00F45CC1" w:rsidRDefault="00F45CC1" w:rsidP="00F45CC1">
      <w:pPr>
        <w:jc w:val="left"/>
      </w:pPr>
      <w:r>
        <w:t>In order to feed the engine, there are two separate electrical fuel pumps. They are powered from two different generators in order to safety. There is a by-pass line in case of malfunction of a pump. Fuel pumps set is provided by the engine manufacturer.</w:t>
      </w:r>
    </w:p>
    <w:p w14:paraId="5B762358" w14:textId="77777777" w:rsidR="00F45CC1" w:rsidRPr="00F45CC1" w:rsidRDefault="00F45CC1" w:rsidP="00F45CC1">
      <w:pPr>
        <w:rPr>
          <w:b/>
        </w:rPr>
      </w:pPr>
      <w:r w:rsidRPr="00F45CC1">
        <w:rPr>
          <w:b/>
        </w:rPr>
        <w:t>Fine and Coarse Fuel Filter</w:t>
      </w:r>
    </w:p>
    <w:p w14:paraId="5E36D437" w14:textId="77777777" w:rsidR="00F45CC1" w:rsidRDefault="00F45CC1" w:rsidP="00F45CC1">
      <w:r>
        <w:t>Main purpose of the fuel filters is to separate the foreign particles from the fuel. Therefore engine is fed up with the clean fuel. Additionally, other components of the fuel system are protected.</w:t>
      </w:r>
    </w:p>
    <w:p w14:paraId="78782C60" w14:textId="77777777" w:rsidR="00F45CC1" w:rsidRDefault="00F45CC1" w:rsidP="00F45CC1">
      <w:r>
        <w:t>In the fuel system schematic, there are two fuel filters. First one is close to the fuel tanks and its mesh size is great, called “coarse fuel filter”. Second one is “fine fuel filter” and close to the engine and it has smaller mesh size. Engine manufacturer suggests 50-60 micron for coarse fuel filter and 8-12 micron for fine fuel filter.</w:t>
      </w:r>
    </w:p>
    <w:p w14:paraId="354B5C62" w14:textId="77777777" w:rsidR="00F45CC1" w:rsidRPr="00F45CC1" w:rsidRDefault="00F45CC1" w:rsidP="00F45CC1">
      <w:pPr>
        <w:rPr>
          <w:b/>
        </w:rPr>
      </w:pPr>
      <w:r w:rsidRPr="00F45CC1">
        <w:rPr>
          <w:b/>
        </w:rPr>
        <w:t>Check Valves</w:t>
      </w:r>
    </w:p>
    <w:p w14:paraId="2723D8AC" w14:textId="77777777" w:rsidR="00F45CC1" w:rsidRDefault="00F45CC1" w:rsidP="00F45CC1">
      <w:r>
        <w:t>Check valves allow flow in one direction and it automatically prevents reverse flow. They are self-automated valves does not require open and close. In addition to that, they prevent reverse rotation of the pumps. In the fuel system schematic, there are 4 check valves on the by-pass lines.</w:t>
      </w:r>
    </w:p>
    <w:p w14:paraId="253BF363" w14:textId="77777777" w:rsidR="00F45CC1" w:rsidRPr="00F45CC1" w:rsidRDefault="00F45CC1" w:rsidP="00F45CC1">
      <w:pPr>
        <w:rPr>
          <w:b/>
        </w:rPr>
      </w:pPr>
      <w:r w:rsidRPr="00F45CC1">
        <w:rPr>
          <w:b/>
        </w:rPr>
        <w:t>Selector Valve (Double Main Valve)</w:t>
      </w:r>
    </w:p>
    <w:p w14:paraId="07F4D996" w14:textId="77777777" w:rsidR="00F47D15" w:rsidRDefault="00F45CC1" w:rsidP="00F47D15">
      <w:pPr>
        <w:keepNext/>
        <w:jc w:val="center"/>
      </w:pPr>
      <w:r>
        <w:rPr>
          <w:noProof/>
          <w:lang w:val="tr-TR" w:eastAsia="tr-TR"/>
        </w:rPr>
        <w:drawing>
          <wp:inline distT="0" distB="0" distL="0" distR="0" wp14:anchorId="6D26FB9B" wp14:editId="0B8F6C5D">
            <wp:extent cx="1690370" cy="1701165"/>
            <wp:effectExtent l="19050" t="19050" r="24130" b="13335"/>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690370" cy="1701165"/>
                    </a:xfrm>
                    <a:prstGeom prst="rect">
                      <a:avLst/>
                    </a:prstGeom>
                    <a:noFill/>
                    <a:ln w="9525" cmpd="sng">
                      <a:solidFill>
                        <a:srgbClr val="000000"/>
                      </a:solidFill>
                      <a:miter lim="800000"/>
                      <a:headEnd/>
                      <a:tailEnd/>
                    </a:ln>
                    <a:effectLst/>
                  </pic:spPr>
                </pic:pic>
              </a:graphicData>
            </a:graphic>
          </wp:inline>
        </w:drawing>
      </w:r>
    </w:p>
    <w:p w14:paraId="574C00F2" w14:textId="77777777" w:rsidR="00F45CC1" w:rsidRDefault="00F47D15" w:rsidP="00F47D15">
      <w:pPr>
        <w:pStyle w:val="Caption"/>
        <w:jc w:val="center"/>
      </w:pPr>
      <w:bookmarkStart w:id="440" w:name="_Toc525254278"/>
      <w:r>
        <w:t xml:space="preserve">Figure </w:t>
      </w:r>
      <w:r>
        <w:fldChar w:fldCharType="begin"/>
      </w:r>
      <w:r>
        <w:instrText xml:space="preserve"> STYLEREF 2 \s </w:instrText>
      </w:r>
      <w:r>
        <w:fldChar w:fldCharType="separate"/>
      </w:r>
      <w:r>
        <w:rPr>
          <w:noProof/>
        </w:rPr>
        <w:t>3.3</w:t>
      </w:r>
      <w:r>
        <w:fldChar w:fldCharType="end"/>
      </w:r>
      <w:r>
        <w:noBreakHyphen/>
      </w:r>
      <w:r>
        <w:fldChar w:fldCharType="begin"/>
      </w:r>
      <w:r>
        <w:instrText xml:space="preserve"> SEQ Figure \* ARABIC \s 2 </w:instrText>
      </w:r>
      <w:r>
        <w:fldChar w:fldCharType="separate"/>
      </w:r>
      <w:r>
        <w:rPr>
          <w:noProof/>
        </w:rPr>
        <w:t>19</w:t>
      </w:r>
      <w:r>
        <w:fldChar w:fldCharType="end"/>
      </w:r>
      <w:r>
        <w:t xml:space="preserve">. </w:t>
      </w:r>
      <w:r w:rsidRPr="009D5EB9">
        <w:t>Selector Valve</w:t>
      </w:r>
      <w:bookmarkEnd w:id="440"/>
    </w:p>
    <w:p w14:paraId="19CD1943" w14:textId="77777777" w:rsidR="00F45CC1" w:rsidRDefault="00F45CC1" w:rsidP="00F45CC1">
      <w:pPr>
        <w:jc w:val="left"/>
      </w:pPr>
      <w:r>
        <w:t xml:space="preserve">Main Double Valve is used to control the direction of the fuel flow. Right or left fuel tank can be selected in order to feed the engine. There is also “OFF” position to shut off the fuel. In the schematic, it is located between the fuel tanks. </w:t>
      </w:r>
    </w:p>
    <w:p w14:paraId="6C4ECE8B" w14:textId="77777777" w:rsidR="00F45CC1" w:rsidRDefault="00F45CC1" w:rsidP="00F45CC1">
      <w:pPr>
        <w:jc w:val="left"/>
      </w:pPr>
      <w:r>
        <w:t>Main Double Valve has two separate compartments so that two independent fuel lines (feed and return) can be switched simultaneously. Fuel can be returned to the same tank from which it is drawn, thus it prevents dumping fuel overboard.</w:t>
      </w:r>
    </w:p>
    <w:p w14:paraId="265694F9" w14:textId="77777777" w:rsidR="00F45CC1" w:rsidRDefault="00F45CC1" w:rsidP="00F45CC1">
      <w:pPr>
        <w:rPr>
          <w:b/>
        </w:rPr>
      </w:pPr>
    </w:p>
    <w:p w14:paraId="629DCC47" w14:textId="77777777" w:rsidR="00F47D15" w:rsidRDefault="00F47D15" w:rsidP="00F45CC1">
      <w:pPr>
        <w:rPr>
          <w:b/>
        </w:rPr>
      </w:pPr>
    </w:p>
    <w:p w14:paraId="5AB2A5FE" w14:textId="77777777" w:rsidR="00F45CC1" w:rsidRPr="00F45CC1" w:rsidRDefault="00F45CC1" w:rsidP="00F45CC1">
      <w:pPr>
        <w:rPr>
          <w:b/>
        </w:rPr>
      </w:pPr>
      <w:r w:rsidRPr="00F45CC1">
        <w:rPr>
          <w:b/>
        </w:rPr>
        <w:lastRenderedPageBreak/>
        <w:t>Probes</w:t>
      </w:r>
    </w:p>
    <w:p w14:paraId="1296F830" w14:textId="77777777" w:rsidR="00F45CC1" w:rsidRDefault="00F45CC1" w:rsidP="00F45CC1">
      <w:r>
        <w:t xml:space="preserve">Fuel probes are used to measure the fuel quantity inside the fuel tanks. They operate according to the capacitance principle. Probe contains two concentric plates that are fixed distance apart. Therefore, the capacitance of a unit can change if the dielectric constant of the material separating the plate varies. The units are open at the top and bottom so they can assume the same level of fuel as is in the tanks. Therefore, the material between the plates is either fuel (if the tank is full), air (if the tank is empty), or some ratio of fuel and air depending on how much fuel remains in the tank. </w:t>
      </w:r>
    </w:p>
    <w:p w14:paraId="44BC0707" w14:textId="77777777" w:rsidR="00F45CC1" w:rsidRDefault="00F45CC1" w:rsidP="00F45CC1">
      <w:r>
        <w:t>In the fuel schematic, there are probes for each tank. Number of them can be increase depending of the tank geometry later.</w:t>
      </w:r>
    </w:p>
    <w:p w14:paraId="7C667D38" w14:textId="77777777" w:rsidR="00F45CC1" w:rsidRDefault="00F45CC1" w:rsidP="00F45CC1"/>
    <w:p w14:paraId="02DEB9D8" w14:textId="77777777" w:rsidR="00F45CC1" w:rsidRPr="00F45CC1" w:rsidRDefault="00F45CC1" w:rsidP="00F45CC1">
      <w:pPr>
        <w:rPr>
          <w:b/>
        </w:rPr>
      </w:pPr>
      <w:r w:rsidRPr="00F45CC1">
        <w:rPr>
          <w:b/>
        </w:rPr>
        <w:t>Fuel Pressure Regulator</w:t>
      </w:r>
    </w:p>
    <w:p w14:paraId="358C478B" w14:textId="77777777" w:rsidR="00F45CC1" w:rsidRDefault="00F45CC1" w:rsidP="00F45CC1">
      <w:r>
        <w:t>Injectors require a certain pressure to operate correctly. When the pressure is too low, the fuel does not spray out and will mix poorly with the air. If the pressure is too high, the components, which are located in the fuel system, could become damaged.</w:t>
      </w:r>
    </w:p>
    <w:p w14:paraId="61A1828D" w14:textId="77777777" w:rsidR="00F45CC1" w:rsidRDefault="00F45CC1" w:rsidP="00F45CC1">
      <w:r>
        <w:t>Therefore, fuel pressure regulator is used to ensure that constant fuel pressure is fed to injectors of the engine. In addition, each cylinder gets same mass flow rate of the fuel and air.</w:t>
      </w:r>
    </w:p>
    <w:p w14:paraId="0C1A5103" w14:textId="77777777" w:rsidR="00F45CC1" w:rsidRDefault="00F45CC1" w:rsidP="00F45CC1"/>
    <w:p w14:paraId="68A2A83E" w14:textId="77777777" w:rsidR="00F45CC1" w:rsidRPr="00F45CC1" w:rsidRDefault="00F45CC1" w:rsidP="00F45CC1">
      <w:pPr>
        <w:rPr>
          <w:b/>
        </w:rPr>
      </w:pPr>
      <w:r w:rsidRPr="00F45CC1">
        <w:rPr>
          <w:b/>
        </w:rPr>
        <w:t>Drain Valves</w:t>
      </w:r>
    </w:p>
    <w:p w14:paraId="431D4FA7" w14:textId="77777777" w:rsidR="00F45CC1" w:rsidRDefault="00F45CC1" w:rsidP="00F45CC1">
      <w:r>
        <w:t>Drain valves are used to take sample fuel and dump the tank. The drain valves are located lowest points of the fuel tanks. In the constructed fuel system, there are two drain valves for each fuel tank.</w:t>
      </w:r>
    </w:p>
    <w:p w14:paraId="5685A08B" w14:textId="77777777" w:rsidR="00F45CC1" w:rsidRDefault="00F45CC1" w:rsidP="00F45CC1"/>
    <w:p w14:paraId="5F6CDD65" w14:textId="77777777" w:rsidR="00F45CC1" w:rsidRPr="00F45CC1" w:rsidRDefault="00F45CC1" w:rsidP="00F45CC1">
      <w:pPr>
        <w:rPr>
          <w:b/>
        </w:rPr>
      </w:pPr>
      <w:r w:rsidRPr="00F45CC1">
        <w:rPr>
          <w:b/>
        </w:rPr>
        <w:t>Orifice</w:t>
      </w:r>
    </w:p>
    <w:p w14:paraId="6E7650EB" w14:textId="77777777" w:rsidR="00F45CC1" w:rsidRDefault="00F45CC1" w:rsidP="00F45CC1">
      <w:r>
        <w:t>An orifice is used for reducing pressure or restricting flow. In the fuel system schematic, there is an orifice between the feed and return line. The orifice helps the distribution subsystem to provide clean fuel to the engine since the air bubbles pass through the orifice from the feeding line to the return line.</w:t>
      </w:r>
    </w:p>
    <w:p w14:paraId="4C0B306C" w14:textId="77777777" w:rsidR="00F45CC1" w:rsidRDefault="00F45CC1" w:rsidP="00F45CC1"/>
    <w:p w14:paraId="644D6C2F" w14:textId="77777777" w:rsidR="00F45CC1" w:rsidRPr="00F45CC1" w:rsidRDefault="00F45CC1" w:rsidP="00F45CC1">
      <w:pPr>
        <w:rPr>
          <w:b/>
        </w:rPr>
      </w:pPr>
      <w:r w:rsidRPr="00F45CC1">
        <w:rPr>
          <w:b/>
        </w:rPr>
        <w:t>Feed, Return and By-Pass Lines</w:t>
      </w:r>
    </w:p>
    <w:p w14:paraId="093C35D2" w14:textId="77777777" w:rsidR="00F45CC1" w:rsidRDefault="00F45CC1" w:rsidP="00F45CC1">
      <w:r>
        <w:t>Fuel is delivered from tank to the engine by feed lines.</w:t>
      </w:r>
    </w:p>
    <w:p w14:paraId="65E97E99" w14:textId="77777777" w:rsidR="00F45CC1" w:rsidRDefault="00F45CC1" w:rsidP="00F45CC1">
      <w:r>
        <w:t>Return line regulates pressure in a fluid system. It provides nearly constant pressure to the injectors. Therefore, excess fuel can be transferred back to the tanks by return line.</w:t>
      </w:r>
    </w:p>
    <w:p w14:paraId="49AA8E18" w14:textId="77777777" w:rsidR="00F45CC1" w:rsidRDefault="00F45CC1" w:rsidP="00F45CC1">
      <w:r>
        <w:t>By-pass lines are essential in case of that some components which are by-passed are fail. This precaution has to be taken to prevent interruption of engine feeding.</w:t>
      </w:r>
    </w:p>
    <w:p w14:paraId="2F1A18BE" w14:textId="77777777" w:rsidR="00F45CC1" w:rsidRDefault="00F45CC1" w:rsidP="00F45CC1">
      <w:r>
        <w:t>In the fuel system schematic, there are by-pass lines for four different components which are selector valve, electrical main fuel pump, electrical auxiliary fuel pump and fine filter.</w:t>
      </w:r>
    </w:p>
    <w:p w14:paraId="17340BB1" w14:textId="77777777" w:rsidR="00F45CC1" w:rsidRDefault="00F45CC1" w:rsidP="00F45CC1"/>
    <w:p w14:paraId="42B13089" w14:textId="77777777" w:rsidR="00F45CC1" w:rsidRDefault="00F45CC1" w:rsidP="00F45CC1"/>
    <w:p w14:paraId="229FCA31" w14:textId="77777777" w:rsidR="00F45CC1" w:rsidRDefault="00F45CC1" w:rsidP="00F45CC1"/>
    <w:p w14:paraId="671C8C25" w14:textId="77777777" w:rsidR="00F45CC1" w:rsidRDefault="00F45CC1" w:rsidP="00F45CC1"/>
    <w:p w14:paraId="4D39592F" w14:textId="77777777" w:rsidR="00F45CC1" w:rsidRDefault="00F45CC1" w:rsidP="00F45CC1"/>
    <w:p w14:paraId="2C1F2F93" w14:textId="77777777" w:rsidR="00F45CC1" w:rsidRDefault="00F45CC1" w:rsidP="00F45CC1"/>
    <w:p w14:paraId="4370E987" w14:textId="77777777" w:rsidR="00F45CC1" w:rsidRDefault="00F45CC1" w:rsidP="0008351B">
      <w:pPr>
        <w:pStyle w:val="Heading4"/>
        <w:rPr>
          <w:sz w:val="22"/>
        </w:rPr>
      </w:pPr>
      <w:bookmarkStart w:id="441" w:name="_Toc525130033"/>
      <w:bookmarkStart w:id="442" w:name="_Toc525261893"/>
      <w:r>
        <w:lastRenderedPageBreak/>
        <w:t>CONCLUSION</w:t>
      </w:r>
      <w:bookmarkEnd w:id="441"/>
      <w:bookmarkEnd w:id="442"/>
    </w:p>
    <w:p w14:paraId="5DBBB2B0" w14:textId="77777777" w:rsidR="00F45CC1" w:rsidRDefault="00F45CC1" w:rsidP="00F45CC1">
      <w:r>
        <w:t>Fuel system involves three main parts. These are fuel storage, distribution and fuel indication. In conceptual design report, two of them are studied which are storage and distribution. In the first place, fuel tank type and fuel tank location is selected according to trade-off studies. After grading is done, integral type fuel tank is selected. Also, fuel tanks are located inside the wings.</w:t>
      </w:r>
    </w:p>
    <w:p w14:paraId="04C2F131" w14:textId="77777777" w:rsidR="00F45CC1" w:rsidRDefault="00F45CC1" w:rsidP="00F45CC1">
      <w:r>
        <w:t>In the second chapter of the conceptual design report, fuel system schematic is constructed according to engine which is ROTAX 912iSc Sport, then components of the fuel system is listed and briefly explained.</w:t>
      </w:r>
    </w:p>
    <w:p w14:paraId="45ABA3D1" w14:textId="77777777" w:rsidR="00F45CC1" w:rsidRDefault="00F45CC1" w:rsidP="00F45CC1"/>
    <w:p w14:paraId="64B8598C" w14:textId="77777777" w:rsidR="00F45CC1" w:rsidRDefault="00F45CC1" w:rsidP="00F45CC1"/>
    <w:p w14:paraId="0F503AC9" w14:textId="77777777" w:rsidR="00F45CC1" w:rsidRDefault="00F45CC1" w:rsidP="00F45CC1"/>
    <w:p w14:paraId="13EBEC37" w14:textId="77777777" w:rsidR="00F45CC1" w:rsidRDefault="00F45CC1" w:rsidP="00F45CC1"/>
    <w:p w14:paraId="5CD1C07D" w14:textId="77777777" w:rsidR="00F45CC1" w:rsidRDefault="00F45CC1" w:rsidP="00F45CC1"/>
    <w:p w14:paraId="75D25253" w14:textId="77777777" w:rsidR="00F45CC1" w:rsidRDefault="00F45CC1" w:rsidP="00F45CC1"/>
    <w:p w14:paraId="20AD2EF8" w14:textId="77777777" w:rsidR="00F45CC1" w:rsidRDefault="00F45CC1" w:rsidP="00F45CC1"/>
    <w:p w14:paraId="2EEF9A77" w14:textId="77777777" w:rsidR="00F45CC1" w:rsidRDefault="00F45CC1" w:rsidP="00F45CC1"/>
    <w:p w14:paraId="39058DD0" w14:textId="77777777" w:rsidR="00F45CC1" w:rsidRDefault="00F45CC1" w:rsidP="00F45CC1">
      <w:pPr>
        <w:pStyle w:val="Heading2"/>
        <w:numPr>
          <w:ilvl w:val="0"/>
          <w:numId w:val="0"/>
        </w:numPr>
        <w:ind w:left="993"/>
        <w:rPr>
          <w:u w:val="single"/>
        </w:rPr>
      </w:pPr>
      <w:r>
        <w:rPr>
          <w:b w:val="0"/>
          <w:u w:val="single"/>
        </w:rPr>
        <w:br w:type="page"/>
      </w:r>
    </w:p>
    <w:p w14:paraId="251E4273" w14:textId="77777777" w:rsidR="00F45CC1" w:rsidRDefault="00F45CC1" w:rsidP="0008351B">
      <w:pPr>
        <w:pStyle w:val="Heading4"/>
      </w:pPr>
      <w:bookmarkStart w:id="443" w:name="_Toc525130034"/>
      <w:bookmarkStart w:id="444" w:name="_Toc525261894"/>
      <w:r>
        <w:lastRenderedPageBreak/>
        <w:t>REFERENCES</w:t>
      </w:r>
      <w:bookmarkEnd w:id="443"/>
      <w:bookmarkEnd w:id="444"/>
    </w:p>
    <w:p w14:paraId="14E8001C" w14:textId="77777777" w:rsidR="00F45CC1" w:rsidRDefault="00F45CC1" w:rsidP="00F45CC1">
      <w:pPr>
        <w:pStyle w:val="Text"/>
        <w:ind w:left="0"/>
      </w:pPr>
      <w:r>
        <w:t>[1] R.Langton, C.Clark, M.Hewitt, L.Richards, Aircraft Fuel Systems. John Wiley &amp; Sons, 2009.</w:t>
      </w:r>
    </w:p>
    <w:p w14:paraId="2358ECD8" w14:textId="77777777" w:rsidR="00F45CC1" w:rsidRDefault="00F45CC1" w:rsidP="00F45CC1">
      <w:pPr>
        <w:pStyle w:val="Text"/>
        <w:ind w:left="0"/>
      </w:pPr>
      <w:r>
        <w:rPr>
          <w:szCs w:val="20"/>
        </w:rPr>
        <w:t xml:space="preserve">[2] </w:t>
      </w:r>
      <w:r>
        <w:t>D. Raymer-Aircraft Design. A Conceptual Approach.</w:t>
      </w:r>
    </w:p>
    <w:p w14:paraId="2582D690" w14:textId="77777777" w:rsidR="00F45CC1" w:rsidRDefault="00F45CC1" w:rsidP="00F45CC1">
      <w:pPr>
        <w:pStyle w:val="Text"/>
        <w:ind w:left="0"/>
      </w:pPr>
      <w:r>
        <w:t>[3] Sadraey, Mohammad H. Aircraft design: A systems engineering approach. John Wiley &amp; Sons, 2013.</w:t>
      </w:r>
    </w:p>
    <w:p w14:paraId="276E1FB7" w14:textId="77777777" w:rsidR="00F45CC1" w:rsidRDefault="00F45CC1" w:rsidP="00F45CC1">
      <w:pPr>
        <w:pStyle w:val="Text"/>
        <w:ind w:left="0"/>
      </w:pPr>
      <w:r>
        <w:t>[4] Z.Goraj, P.Zakrzewski, Aircraft Fuel Systems and Their Influence on Stability Margin.</w:t>
      </w:r>
    </w:p>
    <w:p w14:paraId="46C37B4F" w14:textId="77777777" w:rsidR="00F45CC1" w:rsidRDefault="00F45CC1" w:rsidP="00F45CC1">
      <w:pPr>
        <w:pStyle w:val="Text"/>
        <w:ind w:left="0"/>
      </w:pPr>
      <w:r>
        <w:t>[5] ROTAX 912iSc Sport Installation Manual.</w:t>
      </w:r>
    </w:p>
    <w:p w14:paraId="545E58A5" w14:textId="77777777" w:rsidR="00F45CC1" w:rsidRPr="00F45CC1" w:rsidRDefault="00F45CC1" w:rsidP="00F45CC1"/>
    <w:p w14:paraId="427B8EB4" w14:textId="77777777" w:rsidR="00B23065" w:rsidRPr="00B23065" w:rsidRDefault="00B23065" w:rsidP="00B23065">
      <w:pPr>
        <w:pStyle w:val="Heading2"/>
        <w:rPr>
          <w:rFonts w:eastAsia="Times New Roman"/>
        </w:rPr>
      </w:pPr>
      <w:bookmarkStart w:id="445" w:name="_Toc525261895"/>
      <w:r w:rsidRPr="00B23065">
        <w:rPr>
          <w:rFonts w:eastAsia="Times New Roman"/>
        </w:rPr>
        <w:t>Air Vehicle Systems</w:t>
      </w:r>
      <w:bookmarkEnd w:id="445"/>
    </w:p>
    <w:p w14:paraId="191E6449" w14:textId="77777777" w:rsidR="00B23065" w:rsidRDefault="00B23065" w:rsidP="00B23065">
      <w:pPr>
        <w:pStyle w:val="Heading3"/>
        <w:rPr>
          <w:rFonts w:eastAsia="Times New Roman"/>
        </w:rPr>
      </w:pPr>
      <w:bookmarkStart w:id="446" w:name="_Toc525261896"/>
      <w:r w:rsidRPr="00B23065">
        <w:rPr>
          <w:rFonts w:eastAsia="Times New Roman"/>
        </w:rPr>
        <w:t>Flight Control</w:t>
      </w:r>
      <w:bookmarkEnd w:id="446"/>
    </w:p>
    <w:p w14:paraId="3DFA16A4" w14:textId="77777777" w:rsidR="0008351B" w:rsidRPr="001E39AE" w:rsidRDefault="0008351B" w:rsidP="001E39AE">
      <w:pPr>
        <w:pStyle w:val="Heading4"/>
      </w:pPr>
      <w:bookmarkStart w:id="447" w:name="_Toc525261897"/>
      <w:r w:rsidRPr="001E39AE">
        <w:t>Purpose</w:t>
      </w:r>
      <w:bookmarkEnd w:id="447"/>
    </w:p>
    <w:p w14:paraId="3E436E6A" w14:textId="77777777" w:rsidR="0008351B" w:rsidRDefault="0008351B" w:rsidP="0008351B">
      <w:pPr>
        <w:ind w:left="708"/>
        <w:rPr>
          <w:sz w:val="22"/>
        </w:rPr>
      </w:pPr>
      <w:r>
        <w:t xml:space="preserve">This report is prepared by METU-VLA Project Flight Control Students in order to show trade-off study &amp; conceptual designs of flight control systems. </w:t>
      </w:r>
    </w:p>
    <w:p w14:paraId="3BEFB45F" w14:textId="77777777" w:rsidR="0008351B" w:rsidRPr="001E39AE" w:rsidRDefault="0008351B" w:rsidP="001E39AE">
      <w:pPr>
        <w:pStyle w:val="Heading4"/>
      </w:pPr>
      <w:bookmarkStart w:id="448" w:name="_Toc525261898"/>
      <w:r w:rsidRPr="001E39AE">
        <w:t>Trade-Off Study</w:t>
      </w:r>
      <w:bookmarkEnd w:id="448"/>
    </w:p>
    <w:p w14:paraId="75E76E82" w14:textId="77777777" w:rsidR="0008351B" w:rsidRDefault="0008351B" w:rsidP="001E39AE">
      <w:pPr>
        <w:pStyle w:val="Heading5"/>
        <w:rPr>
          <w:sz w:val="22"/>
          <w:szCs w:val="22"/>
        </w:rPr>
      </w:pPr>
      <w:bookmarkStart w:id="449" w:name="_Toc525261899"/>
      <w:r w:rsidRPr="001E39AE">
        <w:rPr>
          <w:rStyle w:val="Heading5Char"/>
        </w:rPr>
        <w:t>Cable-Push Rod Selection</w:t>
      </w:r>
      <w:bookmarkEnd w:id="449"/>
    </w:p>
    <w:p w14:paraId="4A8774CD" w14:textId="77777777" w:rsidR="0008351B" w:rsidRDefault="0008351B" w:rsidP="0008351B">
      <w:pPr>
        <w:ind w:left="708"/>
      </w:pPr>
      <w:r>
        <w:t xml:space="preserve">There are two basic alternative mechanical systems which are cable-pulley systems and push-pull rod systems while designing mechanisms between cockpit and flight surfaces. While deciding which one is best for different mechanisms some factors need to be considered so that the mechanisms are light, safe and they can endure the loads. </w:t>
      </w:r>
    </w:p>
    <w:p w14:paraId="4998B4D0" w14:textId="77777777" w:rsidR="0008351B" w:rsidRPr="001E39AE" w:rsidRDefault="0008351B" w:rsidP="001E39AE">
      <w:pPr>
        <w:rPr>
          <w:b/>
          <w:lang w:val="tr-TR"/>
        </w:rPr>
      </w:pPr>
      <w:r w:rsidRPr="001E39AE">
        <w:rPr>
          <w:b/>
          <w:lang w:val="tr-TR"/>
        </w:rPr>
        <w:t>Cable:</w:t>
      </w:r>
    </w:p>
    <w:p w14:paraId="025D6F53" w14:textId="77777777" w:rsidR="0008351B" w:rsidRDefault="0008351B" w:rsidP="0008351B">
      <w:pPr>
        <w:ind w:left="708" w:firstLine="372"/>
        <w:rPr>
          <w:lang w:val="tr-TR"/>
        </w:rPr>
      </w:pPr>
      <w:r>
        <w:rPr>
          <w:lang w:val="tr-TR"/>
        </w:rPr>
        <w:t>Steel cables and pulleys are used. Since the steel cable is elastic, some elongation can be observed; hence, while designing the cable system, the diameters of cable and dimensions of pulleys must be chosen, so the system do nat fail under given loads. Before flight, pretensions must be given properly in order not to release cable itself. Also, since the cable cannot be under compression, they are used as pairs.</w:t>
      </w:r>
    </w:p>
    <w:p w14:paraId="55847BDF" w14:textId="77777777" w:rsidR="0008351B" w:rsidRDefault="0008351B" w:rsidP="0008351B">
      <w:pPr>
        <w:pStyle w:val="ListParagraph"/>
        <w:numPr>
          <w:ilvl w:val="0"/>
          <w:numId w:val="41"/>
        </w:numPr>
        <w:spacing w:line="254" w:lineRule="auto"/>
        <w:jc w:val="left"/>
        <w:rPr>
          <w:lang w:val="tr-TR"/>
        </w:rPr>
      </w:pPr>
      <w:r>
        <w:rPr>
          <w:lang w:val="tr-TR"/>
        </w:rPr>
        <w:t>It is relatively lighter than “push-pull rod”</w:t>
      </w:r>
    </w:p>
    <w:p w14:paraId="5691071C" w14:textId="77777777" w:rsidR="0008351B" w:rsidRDefault="0008351B" w:rsidP="0008351B">
      <w:pPr>
        <w:pStyle w:val="ListParagraph"/>
        <w:numPr>
          <w:ilvl w:val="0"/>
          <w:numId w:val="41"/>
        </w:numPr>
        <w:spacing w:line="254" w:lineRule="auto"/>
        <w:jc w:val="left"/>
        <w:rPr>
          <w:lang w:val="tr-TR"/>
        </w:rPr>
      </w:pPr>
      <w:r>
        <w:rPr>
          <w:lang w:val="tr-TR"/>
        </w:rPr>
        <w:t>It eases to change direction or plane in mechanisms</w:t>
      </w:r>
    </w:p>
    <w:p w14:paraId="14CA99A3" w14:textId="77777777" w:rsidR="0008351B" w:rsidRDefault="0008351B" w:rsidP="0008351B">
      <w:pPr>
        <w:pStyle w:val="ListParagraph"/>
        <w:numPr>
          <w:ilvl w:val="0"/>
          <w:numId w:val="41"/>
        </w:numPr>
        <w:spacing w:line="254" w:lineRule="auto"/>
        <w:jc w:val="left"/>
        <w:rPr>
          <w:lang w:val="tr-TR"/>
        </w:rPr>
      </w:pPr>
      <w:r>
        <w:rPr>
          <w:lang w:val="tr-TR"/>
        </w:rPr>
        <w:t>Backlash is not observed and it is strong and flexible choice</w:t>
      </w:r>
    </w:p>
    <w:p w14:paraId="3B74BB3C" w14:textId="77777777" w:rsidR="0008351B" w:rsidRDefault="0008351B" w:rsidP="0008351B">
      <w:pPr>
        <w:pStyle w:val="ListParagraph"/>
        <w:rPr>
          <w:lang w:val="tr-TR"/>
        </w:rPr>
      </w:pPr>
    </w:p>
    <w:p w14:paraId="083FCF68" w14:textId="77777777" w:rsidR="0008351B" w:rsidRPr="001E39AE" w:rsidRDefault="0008351B" w:rsidP="001E39AE">
      <w:pPr>
        <w:rPr>
          <w:b/>
          <w:lang w:val="tr-TR"/>
        </w:rPr>
      </w:pPr>
      <w:r w:rsidRPr="001E39AE">
        <w:rPr>
          <w:b/>
          <w:lang w:val="tr-TR"/>
        </w:rPr>
        <w:t>Push Rod:</w:t>
      </w:r>
    </w:p>
    <w:p w14:paraId="13047DC2" w14:textId="77777777" w:rsidR="0008351B" w:rsidRDefault="0008351B" w:rsidP="0008351B">
      <w:pPr>
        <w:ind w:left="708" w:firstLine="372"/>
        <w:rPr>
          <w:lang w:val="tr-TR"/>
        </w:rPr>
      </w:pPr>
      <w:r>
        <w:rPr>
          <w:lang w:val="tr-TR"/>
        </w:rPr>
        <w:t>Hollow aluminum cylinders are used because of being light. Although push-rods are stronger, they can fail under bending and torsion. Thus, strength of materials must be calculated carefully during design step, so the mechanisms do not fail under maximum static loads.</w:t>
      </w:r>
    </w:p>
    <w:p w14:paraId="2E593F10" w14:textId="77777777" w:rsidR="0008351B" w:rsidRDefault="0008351B" w:rsidP="0008351B">
      <w:pPr>
        <w:pStyle w:val="ListParagraph"/>
        <w:numPr>
          <w:ilvl w:val="0"/>
          <w:numId w:val="42"/>
        </w:numPr>
        <w:spacing w:line="254" w:lineRule="auto"/>
        <w:jc w:val="left"/>
        <w:rPr>
          <w:lang w:val="tr-TR"/>
        </w:rPr>
      </w:pPr>
      <w:r>
        <w:rPr>
          <w:lang w:val="tr-TR"/>
        </w:rPr>
        <w:t>It can withstand to higher loads than cable.</w:t>
      </w:r>
    </w:p>
    <w:p w14:paraId="30D51C82" w14:textId="77777777" w:rsidR="0008351B" w:rsidRDefault="0008351B" w:rsidP="0008351B">
      <w:pPr>
        <w:pStyle w:val="ListParagraph"/>
        <w:numPr>
          <w:ilvl w:val="0"/>
          <w:numId w:val="42"/>
        </w:numPr>
        <w:spacing w:line="254" w:lineRule="auto"/>
        <w:jc w:val="left"/>
        <w:rPr>
          <w:lang w:val="tr-TR"/>
        </w:rPr>
      </w:pPr>
      <w:r>
        <w:rPr>
          <w:lang w:val="tr-TR"/>
        </w:rPr>
        <w:t>Necessity of maintenance is less than cable and its periods are much more longer. Elongation due to temperature change is negligible. If the rods are designed to withstand maximum static load, maintenance is necessary only for fatigue failure.</w:t>
      </w:r>
    </w:p>
    <w:p w14:paraId="7AB37CF1" w14:textId="77777777" w:rsidR="0008351B" w:rsidRDefault="0008351B" w:rsidP="0008351B">
      <w:pPr>
        <w:pStyle w:val="ListParagraph"/>
        <w:numPr>
          <w:ilvl w:val="0"/>
          <w:numId w:val="42"/>
        </w:numPr>
        <w:spacing w:line="254" w:lineRule="auto"/>
        <w:jc w:val="left"/>
        <w:rPr>
          <w:lang w:val="tr-TR"/>
        </w:rPr>
      </w:pPr>
      <w:r>
        <w:rPr>
          <w:lang w:val="tr-TR"/>
        </w:rPr>
        <w:t>Since there is not additional friction forces  as in cable-pulley systems.</w:t>
      </w:r>
    </w:p>
    <w:p w14:paraId="52CD21F6" w14:textId="77777777" w:rsidR="0008351B" w:rsidRDefault="0008351B" w:rsidP="0008351B">
      <w:pPr>
        <w:pStyle w:val="ListParagraph"/>
        <w:rPr>
          <w:lang w:val="en-GB"/>
        </w:rPr>
      </w:pPr>
    </w:p>
    <w:p w14:paraId="229CB050" w14:textId="77777777" w:rsidR="001E39AE" w:rsidRDefault="001E39AE" w:rsidP="0008351B">
      <w:pPr>
        <w:pStyle w:val="ListParagraph"/>
        <w:rPr>
          <w:lang w:val="en-GB"/>
        </w:rPr>
      </w:pPr>
    </w:p>
    <w:p w14:paraId="7024ADA6" w14:textId="77777777" w:rsidR="001E39AE" w:rsidRDefault="001E39AE" w:rsidP="0008351B">
      <w:pPr>
        <w:pStyle w:val="ListParagraph"/>
        <w:rPr>
          <w:lang w:val="en-GB"/>
        </w:rPr>
      </w:pPr>
    </w:p>
    <w:p w14:paraId="4A26A92C" w14:textId="77777777" w:rsidR="001E39AE" w:rsidRDefault="001E39AE" w:rsidP="0008351B">
      <w:pPr>
        <w:pStyle w:val="ListParagraph"/>
        <w:rPr>
          <w:lang w:val="en-GB"/>
        </w:rPr>
      </w:pPr>
    </w:p>
    <w:p w14:paraId="4834DE2B" w14:textId="77777777" w:rsidR="001E39AE" w:rsidRDefault="001E39AE" w:rsidP="0008351B">
      <w:pPr>
        <w:pStyle w:val="ListParagraph"/>
        <w:rPr>
          <w:lang w:val="en-GB"/>
        </w:rPr>
      </w:pPr>
    </w:p>
    <w:p w14:paraId="2F3BE1A7" w14:textId="77777777" w:rsidR="001E39AE" w:rsidRDefault="001E39AE" w:rsidP="0008351B">
      <w:pPr>
        <w:pStyle w:val="ListParagraph"/>
        <w:rPr>
          <w:lang w:val="en-GB"/>
        </w:rPr>
      </w:pPr>
    </w:p>
    <w:p w14:paraId="274C88D4" w14:textId="77777777" w:rsidR="001E39AE" w:rsidRDefault="001E39AE" w:rsidP="0008351B">
      <w:pPr>
        <w:pStyle w:val="ListParagraph"/>
        <w:rPr>
          <w:lang w:val="en-GB"/>
        </w:rPr>
      </w:pPr>
    </w:p>
    <w:p w14:paraId="3E29F998" w14:textId="77777777" w:rsidR="0008351B" w:rsidRPr="00F47D15" w:rsidRDefault="0008351B" w:rsidP="00F47D15">
      <w:pPr>
        <w:pStyle w:val="Heading5"/>
      </w:pPr>
      <w:bookmarkStart w:id="450" w:name="_Toc525261900"/>
      <w:r w:rsidRPr="001E39AE">
        <w:rPr>
          <w:rStyle w:val="Heading5Char"/>
          <w:b/>
        </w:rPr>
        <w:lastRenderedPageBreak/>
        <w:t>Primary Control Mechanisms</w:t>
      </w:r>
      <w:bookmarkEnd w:id="450"/>
    </w:p>
    <w:p w14:paraId="6B59081E" w14:textId="77777777" w:rsidR="0008351B" w:rsidRDefault="0008351B" w:rsidP="001E39AE">
      <w:pPr>
        <w:ind w:firstLine="708"/>
        <w:rPr>
          <w:b/>
          <w:sz w:val="32"/>
        </w:rPr>
      </w:pPr>
      <w:r w:rsidRPr="001E39AE">
        <w:rPr>
          <w:b/>
        </w:rPr>
        <w:t>Stick Type and Mechanism</w:t>
      </w:r>
    </w:p>
    <w:p w14:paraId="5199672D" w14:textId="77777777" w:rsidR="0008351B" w:rsidRDefault="0008351B" w:rsidP="0008351B">
      <w:pPr>
        <w:ind w:left="708" w:firstLine="708"/>
        <w:rPr>
          <w:sz w:val="22"/>
        </w:rPr>
      </w:pPr>
      <w:r>
        <w:t xml:space="preserve">To control aileron and elevator movement, </w:t>
      </w:r>
      <w:r w:rsidR="00F47D15">
        <w:t>center</w:t>
      </w:r>
      <w:r>
        <w:t xml:space="preserve"> stick type controller is chosen because of experiences of the company with it. When stick mechanisms used by the competitors are considered, one stick concept that resembled Aquila A210 and Diamond D20 is decided to be used. The reason why this concept is chosen is that stick movement in the direction of aileron control is not affected by the movement in the elevator or vice versa.</w:t>
      </w:r>
    </w:p>
    <w:p w14:paraId="051801FE" w14:textId="77777777" w:rsidR="0008351B" w:rsidRDefault="0008351B" w:rsidP="0008351B">
      <w:pPr>
        <w:pStyle w:val="ListParagraph"/>
      </w:pPr>
    </w:p>
    <w:p w14:paraId="05111C2F" w14:textId="77777777" w:rsidR="0008351B" w:rsidRPr="001E39AE" w:rsidRDefault="0008351B" w:rsidP="001E39AE">
      <w:pPr>
        <w:ind w:firstLine="708"/>
        <w:rPr>
          <w:b/>
        </w:rPr>
      </w:pPr>
      <w:r w:rsidRPr="001E39AE">
        <w:rPr>
          <w:b/>
        </w:rPr>
        <w:t>Ailerons &amp; Elevator:</w:t>
      </w:r>
    </w:p>
    <w:p w14:paraId="7C72DF4F" w14:textId="77777777" w:rsidR="0008351B" w:rsidRDefault="0008351B" w:rsidP="0008351B">
      <w:pPr>
        <w:pStyle w:val="ListParagraph"/>
        <w:ind w:firstLine="696"/>
      </w:pPr>
      <w:r>
        <w:t xml:space="preserve">Since the plane will be a low-wing plane, it was decided to use push-rods to connect center stick with ailerons. Since their maintenance is easier and it is easier to hold the given loads in CS VLA 397.b, use of push-rods would be more advantageous. For the cables to satisfy the tension of loads, they have to be connected to each other at a distance, which may not fit in the space provided behind the spur of the wings; </w:t>
      </w:r>
      <w:r w:rsidR="00F47D15">
        <w:t>therefore,</w:t>
      </w:r>
      <w:r>
        <w:t xml:space="preserve"> it was decided to use push-rods to connect center stick with ailerons. </w:t>
      </w:r>
    </w:p>
    <w:p w14:paraId="5DEDC84B" w14:textId="77777777" w:rsidR="0008351B" w:rsidRDefault="0008351B" w:rsidP="0008351B">
      <w:pPr>
        <w:pStyle w:val="ListParagraph"/>
        <w:ind w:firstLine="696"/>
      </w:pPr>
      <w:r>
        <w:t xml:space="preserve">Since the distance between center stick and elevator is greater than distance between center stick and ailerons, it was first decided to use cable to connect center stick and elevator, but if the given hinge moment at elevator is greater than that cable can stand, push-rods can be a secondary option. </w:t>
      </w:r>
    </w:p>
    <w:p w14:paraId="0629C2FC" w14:textId="77777777" w:rsidR="0008351B" w:rsidRDefault="0008351B" w:rsidP="0008351B">
      <w:pPr>
        <w:pStyle w:val="ListParagraph"/>
        <w:ind w:firstLine="696"/>
      </w:pPr>
      <w:r>
        <w:t>To control aileron and elevator movement, centre stick type controller is chosen because of experiences of the company with it. When stick mechanisms used by the competitors are considered, one stick concept that resembled Aquila A210 and Diamond DA20 is decided to be used. The reason why this concept is chosen is that stick movement in the direction of aileron control is not affected by the movement in the elevator or vice versa.</w:t>
      </w:r>
    </w:p>
    <w:p w14:paraId="0B29F9F1" w14:textId="77777777" w:rsidR="0008351B" w:rsidRDefault="0008351B" w:rsidP="0008351B">
      <w:pPr>
        <w:pStyle w:val="ListParagraph"/>
      </w:pPr>
    </w:p>
    <w:p w14:paraId="64665576" w14:textId="77777777" w:rsidR="0008351B" w:rsidRPr="001E39AE" w:rsidRDefault="0008351B" w:rsidP="001E39AE">
      <w:pPr>
        <w:rPr>
          <w:b/>
        </w:rPr>
      </w:pPr>
    </w:p>
    <w:p w14:paraId="44E97193" w14:textId="77777777" w:rsidR="0008351B" w:rsidRPr="001E39AE" w:rsidRDefault="0008351B" w:rsidP="001E39AE">
      <w:pPr>
        <w:ind w:firstLine="708"/>
        <w:rPr>
          <w:b/>
        </w:rPr>
      </w:pPr>
      <w:r w:rsidRPr="001E39AE">
        <w:rPr>
          <w:b/>
        </w:rPr>
        <w:t>Rudder:</w:t>
      </w:r>
    </w:p>
    <w:p w14:paraId="4AB6E8D9" w14:textId="77777777" w:rsidR="0008351B" w:rsidRDefault="0008351B" w:rsidP="0008351B">
      <w:pPr>
        <w:pStyle w:val="ListParagraph"/>
      </w:pPr>
      <w:r>
        <w:t>Studies about rudder up to now were progressed as lower and fixed pedals. A fixed pedal design used by most of the side-by-side planes was used. Since hinge moment on rudder is not high and distance between pedals and rudder is long, it was decided to connect pedals and rudder with cables.</w:t>
      </w:r>
    </w:p>
    <w:p w14:paraId="660F9B81" w14:textId="77777777" w:rsidR="0008351B" w:rsidRDefault="0008351B" w:rsidP="0008351B">
      <w:pPr>
        <w:pStyle w:val="ListParagraph"/>
      </w:pPr>
    </w:p>
    <w:p w14:paraId="7FCD996C" w14:textId="77777777" w:rsidR="0008351B" w:rsidRDefault="0008351B" w:rsidP="0008351B">
      <w:pPr>
        <w:pStyle w:val="ListParagraph"/>
      </w:pPr>
    </w:p>
    <w:p w14:paraId="0D83C437" w14:textId="77777777" w:rsidR="0008351B" w:rsidRDefault="0008351B" w:rsidP="001E39AE">
      <w:pPr>
        <w:pStyle w:val="Heading5"/>
      </w:pPr>
      <w:bookmarkStart w:id="451" w:name="_Toc525261901"/>
      <w:r w:rsidRPr="001E39AE">
        <w:t>Secondary Control Mechanisms</w:t>
      </w:r>
      <w:bookmarkEnd w:id="451"/>
    </w:p>
    <w:p w14:paraId="130B2EC0" w14:textId="77777777" w:rsidR="0008351B" w:rsidRPr="001E39AE" w:rsidRDefault="0008351B" w:rsidP="001E39AE">
      <w:pPr>
        <w:ind w:firstLine="708"/>
        <w:rPr>
          <w:b/>
        </w:rPr>
      </w:pPr>
      <w:r w:rsidRPr="001E39AE">
        <w:rPr>
          <w:b/>
        </w:rPr>
        <w:t xml:space="preserve"> Flaps:</w:t>
      </w:r>
    </w:p>
    <w:p w14:paraId="2F0D3B24" w14:textId="77777777" w:rsidR="0008351B" w:rsidRDefault="0008351B" w:rsidP="0008351B">
      <w:pPr>
        <w:pStyle w:val="ListParagraph"/>
        <w:ind w:firstLine="696"/>
      </w:pPr>
    </w:p>
    <w:p w14:paraId="29A2A12E" w14:textId="77777777" w:rsidR="0008351B" w:rsidRDefault="0008351B" w:rsidP="001E39AE">
      <w:pPr>
        <w:pStyle w:val="ListParagraph"/>
        <w:ind w:firstLine="696"/>
      </w:pPr>
      <w:r>
        <w:t xml:space="preserve">Mechanism to control flaps is going to be similar to mechanism used in Hürkuş since it will be easier to manufacture such system by the company. Using a rotational motion to control flaps would be more convenient since push rods are more resistant to torsion than they are to bending or tension/compression, and a lighter mechanism would be obtained. Two rotating rods to control flaps will be rotated by a single linear actuator located in the empennage, since there will be enough space behind pilots’ seats and it will have less vibration than rotational actuator. A convenient actuator will be selected once hinge moments at flaps and time ratio to open the flaps are given. </w:t>
      </w:r>
    </w:p>
    <w:p w14:paraId="5F0E3807" w14:textId="77777777" w:rsidR="0008351B" w:rsidRPr="001E39AE" w:rsidRDefault="0008351B" w:rsidP="001E39AE">
      <w:pPr>
        <w:ind w:firstLine="708"/>
        <w:rPr>
          <w:b/>
        </w:rPr>
      </w:pPr>
      <w:r w:rsidRPr="001E39AE">
        <w:rPr>
          <w:b/>
        </w:rPr>
        <w:t>Trims:</w:t>
      </w:r>
    </w:p>
    <w:p w14:paraId="3F8847F9" w14:textId="77777777" w:rsidR="0008351B" w:rsidRDefault="0008351B" w:rsidP="0008351B">
      <w:pPr>
        <w:pStyle w:val="ListParagraph"/>
        <w:ind w:firstLine="696"/>
      </w:pPr>
    </w:p>
    <w:p w14:paraId="6A3DF6B8" w14:textId="77777777" w:rsidR="0008351B" w:rsidRDefault="0008351B" w:rsidP="0008351B">
      <w:pPr>
        <w:pStyle w:val="ListParagraph"/>
        <w:ind w:firstLine="696"/>
      </w:pPr>
      <w:r>
        <w:t>Since trim tab is a requirement to control trims, linear trim actuators can be placed in control surfaces and simple four-bar mechanism can be used to control them. If required, gear tabs can be designed too.</w:t>
      </w:r>
    </w:p>
    <w:p w14:paraId="662ED3D2" w14:textId="77777777" w:rsidR="0008351B" w:rsidRDefault="0008351B" w:rsidP="0008351B">
      <w:pPr>
        <w:rPr>
          <w:b/>
          <w:sz w:val="28"/>
          <w:szCs w:val="28"/>
        </w:rPr>
      </w:pPr>
      <w:r>
        <w:rPr>
          <w:b/>
          <w:sz w:val="28"/>
          <w:szCs w:val="28"/>
        </w:rPr>
        <w:tab/>
      </w:r>
    </w:p>
    <w:p w14:paraId="2D811D78" w14:textId="77777777" w:rsidR="0008351B" w:rsidRDefault="0008351B" w:rsidP="0008351B">
      <w:pPr>
        <w:rPr>
          <w:b/>
          <w:sz w:val="28"/>
          <w:szCs w:val="28"/>
        </w:rPr>
      </w:pPr>
      <w:r>
        <w:rPr>
          <w:b/>
          <w:sz w:val="28"/>
          <w:szCs w:val="28"/>
        </w:rPr>
        <w:lastRenderedPageBreak/>
        <w:tab/>
      </w:r>
    </w:p>
    <w:p w14:paraId="4D5459F0" w14:textId="77777777" w:rsidR="0008351B" w:rsidRPr="001E39AE" w:rsidRDefault="0008351B" w:rsidP="001E39AE">
      <w:pPr>
        <w:pStyle w:val="Heading4"/>
      </w:pPr>
      <w:bookmarkStart w:id="452" w:name="_Toc525261902"/>
      <w:r w:rsidRPr="001E39AE">
        <w:rPr>
          <w:rStyle w:val="Heading4Char"/>
          <w:b/>
        </w:rPr>
        <w:t>Conceptual Designs</w:t>
      </w:r>
      <w:bookmarkEnd w:id="452"/>
    </w:p>
    <w:p w14:paraId="380B21C2" w14:textId="77777777" w:rsidR="0008351B" w:rsidRPr="001E39AE" w:rsidRDefault="0008351B" w:rsidP="001E39AE">
      <w:pPr>
        <w:pStyle w:val="Heading5"/>
      </w:pPr>
      <w:bookmarkStart w:id="453" w:name="_Toc525261903"/>
      <w:r w:rsidRPr="001E39AE">
        <w:t>Primary Control Mechanisms</w:t>
      </w:r>
      <w:bookmarkEnd w:id="453"/>
    </w:p>
    <w:p w14:paraId="1E1AD397" w14:textId="77777777" w:rsidR="0008351B" w:rsidRDefault="0008351B" w:rsidP="0008351B">
      <w:pPr>
        <w:ind w:left="705" w:firstLine="705"/>
      </w:pPr>
      <w:r>
        <w:t>According to this trade-off study, following designs are chosen to work on at this moment.</w:t>
      </w:r>
    </w:p>
    <w:p w14:paraId="0633FF9B" w14:textId="77777777" w:rsidR="0008351B" w:rsidRPr="001E39AE" w:rsidRDefault="0008351B" w:rsidP="001E39AE">
      <w:pPr>
        <w:ind w:firstLine="705"/>
        <w:rPr>
          <w:b/>
        </w:rPr>
      </w:pPr>
      <w:r w:rsidRPr="001E39AE">
        <w:rPr>
          <w:b/>
        </w:rPr>
        <w:t>Stick, Aileron &amp; Elevator</w:t>
      </w:r>
    </w:p>
    <w:p w14:paraId="13E1962F" w14:textId="77777777" w:rsidR="0008351B" w:rsidRDefault="0008351B" w:rsidP="0008351B">
      <w:pPr>
        <w:keepNext/>
        <w:ind w:left="705"/>
      </w:pPr>
      <w:r>
        <w:rPr>
          <w:b/>
          <w:noProof/>
          <w:lang w:val="tr-TR" w:eastAsia="tr-TR"/>
        </w:rPr>
        <w:drawing>
          <wp:inline distT="0" distB="0" distL="0" distR="0" wp14:anchorId="183CD36D" wp14:editId="7087B371">
            <wp:extent cx="5295265" cy="5911850"/>
            <wp:effectExtent l="0" t="0" r="635" b="0"/>
            <wp:docPr id="410" name="Picture 410" descr="Screenshot_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descr="Screenshot_6"/>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295265" cy="5911850"/>
                    </a:xfrm>
                    <a:prstGeom prst="rect">
                      <a:avLst/>
                    </a:prstGeom>
                    <a:noFill/>
                    <a:ln>
                      <a:noFill/>
                    </a:ln>
                  </pic:spPr>
                </pic:pic>
              </a:graphicData>
            </a:graphic>
          </wp:inline>
        </w:drawing>
      </w:r>
    </w:p>
    <w:p w14:paraId="504B3761" w14:textId="77777777" w:rsidR="0008351B" w:rsidRDefault="0008351B" w:rsidP="0008351B">
      <w:pPr>
        <w:pStyle w:val="Caption"/>
        <w:jc w:val="center"/>
        <w:rPr>
          <w:b/>
        </w:rPr>
      </w:pPr>
      <w:bookmarkStart w:id="454" w:name="_Toc525254279"/>
      <w:r>
        <w:t xml:space="preserve">Figure </w:t>
      </w:r>
      <w:r w:rsidR="00F47D15">
        <w:fldChar w:fldCharType="begin"/>
      </w:r>
      <w:r w:rsidR="00F47D15">
        <w:instrText xml:space="preserve"> STYLEREF 2 \s </w:instrText>
      </w:r>
      <w:r w:rsidR="00F47D15">
        <w:fldChar w:fldCharType="separate"/>
      </w:r>
      <w:r w:rsidR="00F47D15">
        <w:rPr>
          <w:noProof/>
        </w:rPr>
        <w:t>3.4</w:t>
      </w:r>
      <w:r w:rsidR="00F47D15">
        <w:fldChar w:fldCharType="end"/>
      </w:r>
      <w:r w:rsidR="00F47D15">
        <w:noBreakHyphen/>
      </w:r>
      <w:r w:rsidR="00F47D15">
        <w:fldChar w:fldCharType="begin"/>
      </w:r>
      <w:r w:rsidR="00F47D15">
        <w:instrText xml:space="preserve"> SEQ Figure \* ARABIC \s 2 </w:instrText>
      </w:r>
      <w:r w:rsidR="00F47D15">
        <w:fldChar w:fldCharType="separate"/>
      </w:r>
      <w:r w:rsidR="00F47D15">
        <w:rPr>
          <w:noProof/>
        </w:rPr>
        <w:t>1</w:t>
      </w:r>
      <w:r w:rsidR="00F47D15">
        <w:fldChar w:fldCharType="end"/>
      </w:r>
      <w:r>
        <w:t>: Isometric View of the Stick</w:t>
      </w:r>
      <w:bookmarkEnd w:id="454"/>
    </w:p>
    <w:p w14:paraId="709867D1" w14:textId="77777777" w:rsidR="0008351B" w:rsidRDefault="0008351B" w:rsidP="0008351B">
      <w:pPr>
        <w:rPr>
          <w:b/>
        </w:rPr>
      </w:pPr>
    </w:p>
    <w:p w14:paraId="21D3A621" w14:textId="77777777" w:rsidR="0008351B" w:rsidRDefault="0008351B" w:rsidP="0008351B">
      <w:pPr>
        <w:ind w:left="705" w:firstLine="705"/>
      </w:pPr>
      <w:r>
        <w:t>The mechanism of the stick until the wings is shown above. According to trade-off study, aileron is decided to move by push-pull rods while elevator motion is obtained by cable-pulley system. For elevator motion, before cables one short push-rod has been used in order not to affect the aileron mechanism. The kinematic analysis is done and the demanded motions are obtained.</w:t>
      </w:r>
    </w:p>
    <w:p w14:paraId="4F98F45D" w14:textId="77777777" w:rsidR="001E39AE" w:rsidRDefault="001E39AE" w:rsidP="0008351B">
      <w:pPr>
        <w:ind w:left="705" w:firstLine="705"/>
      </w:pPr>
    </w:p>
    <w:p w14:paraId="39E36C5A" w14:textId="77777777" w:rsidR="0008351B" w:rsidRPr="001E39AE" w:rsidRDefault="0008351B" w:rsidP="001E39AE">
      <w:pPr>
        <w:ind w:firstLine="705"/>
        <w:rPr>
          <w:b/>
        </w:rPr>
      </w:pPr>
      <w:r w:rsidRPr="001E39AE">
        <w:rPr>
          <w:b/>
        </w:rPr>
        <w:lastRenderedPageBreak/>
        <w:t xml:space="preserve">Pedal &amp; Rudder </w:t>
      </w:r>
    </w:p>
    <w:p w14:paraId="64C086FE" w14:textId="77777777" w:rsidR="0008351B" w:rsidRDefault="0008351B" w:rsidP="0008351B">
      <w:pPr>
        <w:keepNext/>
      </w:pPr>
      <w:r>
        <w:t xml:space="preserve">          </w:t>
      </w:r>
      <w:r>
        <w:rPr>
          <w:b/>
          <w:noProof/>
          <w:sz w:val="28"/>
          <w:szCs w:val="28"/>
          <w:lang w:val="tr-TR" w:eastAsia="tr-TR"/>
        </w:rPr>
        <w:drawing>
          <wp:inline distT="0" distB="0" distL="0" distR="0" wp14:anchorId="20FBF4C2" wp14:editId="7CE96FF1">
            <wp:extent cx="4859020" cy="3381375"/>
            <wp:effectExtent l="0" t="0" r="0" b="9525"/>
            <wp:docPr id="409" name="Picture 409" descr="Screenshot_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1" descr="Screenshot_7"/>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4859020" cy="3381375"/>
                    </a:xfrm>
                    <a:prstGeom prst="rect">
                      <a:avLst/>
                    </a:prstGeom>
                    <a:noFill/>
                    <a:ln>
                      <a:noFill/>
                    </a:ln>
                  </pic:spPr>
                </pic:pic>
              </a:graphicData>
            </a:graphic>
          </wp:inline>
        </w:drawing>
      </w:r>
    </w:p>
    <w:p w14:paraId="4907B75B" w14:textId="77777777" w:rsidR="0008351B" w:rsidRDefault="0008351B" w:rsidP="0008351B">
      <w:pPr>
        <w:pStyle w:val="Caption"/>
        <w:jc w:val="center"/>
      </w:pPr>
      <w:bookmarkStart w:id="455" w:name="_Toc525254280"/>
      <w:r>
        <w:t xml:space="preserve">Figure </w:t>
      </w:r>
      <w:r w:rsidR="00F47D15">
        <w:fldChar w:fldCharType="begin"/>
      </w:r>
      <w:r w:rsidR="00F47D15">
        <w:instrText xml:space="preserve"> STYLEREF 2 \s </w:instrText>
      </w:r>
      <w:r w:rsidR="00F47D15">
        <w:fldChar w:fldCharType="separate"/>
      </w:r>
      <w:r w:rsidR="00F47D15">
        <w:rPr>
          <w:noProof/>
        </w:rPr>
        <w:t>3.4</w:t>
      </w:r>
      <w:r w:rsidR="00F47D15">
        <w:fldChar w:fldCharType="end"/>
      </w:r>
      <w:r w:rsidR="00F47D15">
        <w:noBreakHyphen/>
      </w:r>
      <w:r w:rsidR="00F47D15">
        <w:fldChar w:fldCharType="begin"/>
      </w:r>
      <w:r w:rsidR="00F47D15">
        <w:instrText xml:space="preserve"> SEQ Figure \* ARABIC \s 2 </w:instrText>
      </w:r>
      <w:r w:rsidR="00F47D15">
        <w:fldChar w:fldCharType="separate"/>
      </w:r>
      <w:r w:rsidR="00F47D15">
        <w:rPr>
          <w:noProof/>
        </w:rPr>
        <w:t>2</w:t>
      </w:r>
      <w:r w:rsidR="00F47D15">
        <w:fldChar w:fldCharType="end"/>
      </w:r>
      <w:r>
        <w:t>: Isometric View of the Pedal</w:t>
      </w:r>
      <w:bookmarkEnd w:id="455"/>
    </w:p>
    <w:p w14:paraId="48120C47" w14:textId="77777777" w:rsidR="0008351B" w:rsidRDefault="0008351B" w:rsidP="001E39AE">
      <w:pPr>
        <w:ind w:left="705" w:firstLine="708"/>
      </w:pPr>
      <w:r>
        <w:t>The mechanism of the pedal is shown above. For this mechanism, the pedal is mounted from the bottom. However, if the situation changes, we have another design where pedal mounted from the top as well. For rudder motion, cables will be used. The kinematic analysis is done and the demanded motions are obtained.</w:t>
      </w:r>
    </w:p>
    <w:p w14:paraId="776DE10C" w14:textId="77777777" w:rsidR="0008351B" w:rsidRPr="001E39AE" w:rsidRDefault="0008351B" w:rsidP="001E39AE">
      <w:pPr>
        <w:ind w:firstLine="705"/>
        <w:rPr>
          <w:b/>
        </w:rPr>
      </w:pPr>
      <w:r>
        <w:rPr>
          <w:b/>
        </w:rPr>
        <w:t xml:space="preserve"> </w:t>
      </w:r>
      <w:r w:rsidRPr="001E39AE">
        <w:rPr>
          <w:b/>
        </w:rPr>
        <w:t>Secondary Control Mechanisms</w:t>
      </w:r>
    </w:p>
    <w:p w14:paraId="4D5F80B8" w14:textId="77777777" w:rsidR="0008351B" w:rsidRDefault="0008351B" w:rsidP="0008351B">
      <w:pPr>
        <w:keepNext/>
        <w:ind w:left="705"/>
      </w:pPr>
      <w:r>
        <w:rPr>
          <w:noProof/>
          <w:lang w:val="tr-TR" w:eastAsia="tr-TR"/>
        </w:rPr>
        <w:drawing>
          <wp:inline distT="0" distB="0" distL="0" distR="0" wp14:anchorId="22787CF8" wp14:editId="035EF8DC">
            <wp:extent cx="4742180" cy="2870835"/>
            <wp:effectExtent l="0" t="0" r="1270" b="5715"/>
            <wp:docPr id="408" name="Picture 408" descr="Screenshot_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descr="Screenshot_8"/>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4742180" cy="2870835"/>
                    </a:xfrm>
                    <a:prstGeom prst="rect">
                      <a:avLst/>
                    </a:prstGeom>
                    <a:noFill/>
                    <a:ln>
                      <a:noFill/>
                    </a:ln>
                  </pic:spPr>
                </pic:pic>
              </a:graphicData>
            </a:graphic>
          </wp:inline>
        </w:drawing>
      </w:r>
    </w:p>
    <w:p w14:paraId="63D9FA51" w14:textId="77777777" w:rsidR="0008351B" w:rsidRDefault="0008351B" w:rsidP="0008351B">
      <w:pPr>
        <w:pStyle w:val="Caption"/>
        <w:jc w:val="center"/>
        <w:rPr>
          <w:noProof/>
          <w:lang w:val="tr-TR" w:eastAsia="tr-TR"/>
        </w:rPr>
      </w:pPr>
      <w:bookmarkStart w:id="456" w:name="_Toc525254281"/>
      <w:r>
        <w:t xml:space="preserve">Figure </w:t>
      </w:r>
      <w:r w:rsidR="00F47D15">
        <w:fldChar w:fldCharType="begin"/>
      </w:r>
      <w:r w:rsidR="00F47D15">
        <w:instrText xml:space="preserve"> STYLEREF 2 \s </w:instrText>
      </w:r>
      <w:r w:rsidR="00F47D15">
        <w:fldChar w:fldCharType="separate"/>
      </w:r>
      <w:r w:rsidR="00F47D15">
        <w:rPr>
          <w:noProof/>
        </w:rPr>
        <w:t>3.4</w:t>
      </w:r>
      <w:r w:rsidR="00F47D15">
        <w:fldChar w:fldCharType="end"/>
      </w:r>
      <w:r w:rsidR="00F47D15">
        <w:noBreakHyphen/>
      </w:r>
      <w:r w:rsidR="00F47D15">
        <w:fldChar w:fldCharType="begin"/>
      </w:r>
      <w:r w:rsidR="00F47D15">
        <w:instrText xml:space="preserve"> SEQ Figure \* ARABIC \s 2 </w:instrText>
      </w:r>
      <w:r w:rsidR="00F47D15">
        <w:fldChar w:fldCharType="separate"/>
      </w:r>
      <w:r w:rsidR="00F47D15">
        <w:rPr>
          <w:noProof/>
        </w:rPr>
        <w:t>3</w:t>
      </w:r>
      <w:r w:rsidR="00F47D15">
        <w:fldChar w:fldCharType="end"/>
      </w:r>
      <w:r>
        <w:t>: Isometric View of Flap System</w:t>
      </w:r>
      <w:bookmarkEnd w:id="456"/>
    </w:p>
    <w:p w14:paraId="3C64EFB6" w14:textId="77777777" w:rsidR="0008351B" w:rsidRDefault="0008351B" w:rsidP="0008351B">
      <w:pPr>
        <w:ind w:left="705"/>
        <w:rPr>
          <w:b/>
          <w:lang w:val="en-GB"/>
        </w:rPr>
      </w:pPr>
    </w:p>
    <w:p w14:paraId="074CDD61" w14:textId="77777777" w:rsidR="0008351B" w:rsidRDefault="0008351B" w:rsidP="0008351B">
      <w:pPr>
        <w:ind w:left="705"/>
      </w:pPr>
      <w:r>
        <w:rPr>
          <w:b/>
        </w:rPr>
        <w:tab/>
      </w:r>
      <w:r>
        <w:rPr>
          <w:b/>
        </w:rPr>
        <w:tab/>
      </w:r>
      <w:r>
        <w:t xml:space="preserve">The mechanism of the flap is shown above, with a linear actuator. The kinematic analysis is done and the demanded motions are obtained. </w:t>
      </w:r>
    </w:p>
    <w:p w14:paraId="2AD597EC" w14:textId="77777777" w:rsidR="0008351B" w:rsidRPr="001E39AE" w:rsidRDefault="0008351B" w:rsidP="001E39AE">
      <w:pPr>
        <w:pStyle w:val="Heading4"/>
      </w:pPr>
      <w:bookmarkStart w:id="457" w:name="_Toc525261904"/>
      <w:r w:rsidRPr="001E39AE">
        <w:rPr>
          <w:rStyle w:val="Heading4Char"/>
          <w:b/>
        </w:rPr>
        <w:lastRenderedPageBreak/>
        <w:t>Conceptual Design Assembly</w:t>
      </w:r>
      <w:bookmarkEnd w:id="457"/>
    </w:p>
    <w:p w14:paraId="5F320FB9" w14:textId="77777777" w:rsidR="0008351B" w:rsidRDefault="0008351B" w:rsidP="001E39AE">
      <w:pPr>
        <w:rPr>
          <w:b/>
          <w:sz w:val="32"/>
          <w:szCs w:val="32"/>
        </w:rPr>
      </w:pPr>
    </w:p>
    <w:p w14:paraId="1E9227FE" w14:textId="77777777" w:rsidR="0008351B" w:rsidRDefault="0008351B" w:rsidP="0008351B">
      <w:pPr>
        <w:keepNext/>
        <w:ind w:left="705"/>
        <w:rPr>
          <w:sz w:val="22"/>
        </w:rPr>
      </w:pPr>
      <w:r>
        <w:rPr>
          <w:noProof/>
          <w:lang w:val="tr-TR" w:eastAsia="tr-TR"/>
        </w:rPr>
        <w:drawing>
          <wp:inline distT="0" distB="0" distL="0" distR="0" wp14:anchorId="6D7DBD53" wp14:editId="0BD51C35">
            <wp:extent cx="5273675" cy="3253740"/>
            <wp:effectExtent l="0" t="0" r="3175" b="3810"/>
            <wp:docPr id="407" name="Picture 407" descr="Screenshot_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3" descr="Screenshot_9"/>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273675" cy="3253740"/>
                    </a:xfrm>
                    <a:prstGeom prst="rect">
                      <a:avLst/>
                    </a:prstGeom>
                    <a:noFill/>
                    <a:ln>
                      <a:noFill/>
                    </a:ln>
                  </pic:spPr>
                </pic:pic>
              </a:graphicData>
            </a:graphic>
          </wp:inline>
        </w:drawing>
      </w:r>
    </w:p>
    <w:p w14:paraId="6814F172" w14:textId="77777777" w:rsidR="0008351B" w:rsidRDefault="0008351B" w:rsidP="0008351B">
      <w:pPr>
        <w:pStyle w:val="Caption"/>
        <w:jc w:val="center"/>
        <w:rPr>
          <w:b/>
          <w:sz w:val="32"/>
          <w:szCs w:val="32"/>
        </w:rPr>
      </w:pPr>
      <w:bookmarkStart w:id="458" w:name="_Toc525254282"/>
      <w:r>
        <w:t xml:space="preserve">Figure </w:t>
      </w:r>
      <w:r w:rsidR="00F47D15">
        <w:fldChar w:fldCharType="begin"/>
      </w:r>
      <w:r w:rsidR="00F47D15">
        <w:instrText xml:space="preserve"> STYLEREF 2 \s </w:instrText>
      </w:r>
      <w:r w:rsidR="00F47D15">
        <w:fldChar w:fldCharType="separate"/>
      </w:r>
      <w:r w:rsidR="00F47D15">
        <w:rPr>
          <w:noProof/>
        </w:rPr>
        <w:t>3.4</w:t>
      </w:r>
      <w:r w:rsidR="00F47D15">
        <w:fldChar w:fldCharType="end"/>
      </w:r>
      <w:r w:rsidR="00F47D15">
        <w:noBreakHyphen/>
      </w:r>
      <w:r w:rsidR="00F47D15">
        <w:fldChar w:fldCharType="begin"/>
      </w:r>
      <w:r w:rsidR="00F47D15">
        <w:instrText xml:space="preserve"> SEQ Figure \* ARABIC \s 2 </w:instrText>
      </w:r>
      <w:r w:rsidR="00F47D15">
        <w:fldChar w:fldCharType="separate"/>
      </w:r>
      <w:r w:rsidR="00F47D15">
        <w:rPr>
          <w:noProof/>
        </w:rPr>
        <w:t>4</w:t>
      </w:r>
      <w:r w:rsidR="00F47D15">
        <w:fldChar w:fldCharType="end"/>
      </w:r>
      <w:r>
        <w:t>: Final Assembly</w:t>
      </w:r>
      <w:bookmarkEnd w:id="458"/>
    </w:p>
    <w:p w14:paraId="067F88C5" w14:textId="77777777" w:rsidR="0008351B" w:rsidRDefault="0008351B" w:rsidP="0008351B">
      <w:pPr>
        <w:ind w:left="705"/>
        <w:rPr>
          <w:b/>
          <w:sz w:val="32"/>
          <w:szCs w:val="32"/>
        </w:rPr>
      </w:pPr>
    </w:p>
    <w:p w14:paraId="65AEA5B0" w14:textId="77777777" w:rsidR="0008351B" w:rsidRDefault="0008351B" w:rsidP="0008351B">
      <w:pPr>
        <w:ind w:left="705"/>
        <w:rPr>
          <w:sz w:val="22"/>
        </w:rPr>
      </w:pPr>
      <w:r>
        <w:t>The conceptual designs are assembled together and put into the given aircraft, for the upcoming studies. Cables and pushrods will take place at the critical design phase.</w:t>
      </w:r>
    </w:p>
    <w:p w14:paraId="78172CA6" w14:textId="77777777" w:rsidR="0008351B" w:rsidRDefault="0008351B" w:rsidP="0008351B"/>
    <w:p w14:paraId="2C18C2BC" w14:textId="77777777" w:rsidR="00D70854" w:rsidRDefault="00D70854" w:rsidP="0008351B"/>
    <w:p w14:paraId="4CF36576" w14:textId="77777777" w:rsidR="00D70854" w:rsidRDefault="00D70854" w:rsidP="0008351B"/>
    <w:p w14:paraId="30883E6E" w14:textId="77777777" w:rsidR="00D70854" w:rsidRDefault="00D70854" w:rsidP="0008351B"/>
    <w:p w14:paraId="75CFBE46" w14:textId="77777777" w:rsidR="00D70854" w:rsidRDefault="00D70854" w:rsidP="0008351B"/>
    <w:p w14:paraId="3DC38C19" w14:textId="77777777" w:rsidR="00D70854" w:rsidRDefault="00D70854" w:rsidP="0008351B"/>
    <w:p w14:paraId="11E280EA" w14:textId="77777777" w:rsidR="00D70854" w:rsidRDefault="00D70854" w:rsidP="0008351B"/>
    <w:p w14:paraId="39783EB7" w14:textId="77777777" w:rsidR="00D70854" w:rsidRDefault="00D70854" w:rsidP="0008351B"/>
    <w:p w14:paraId="550AC4AD" w14:textId="77777777" w:rsidR="00D70854" w:rsidRDefault="00D70854" w:rsidP="0008351B"/>
    <w:p w14:paraId="192804A8" w14:textId="77777777" w:rsidR="00D70854" w:rsidRDefault="00D70854" w:rsidP="0008351B"/>
    <w:p w14:paraId="2F475269" w14:textId="77777777" w:rsidR="00D70854" w:rsidRDefault="00D70854" w:rsidP="0008351B"/>
    <w:p w14:paraId="5E315485" w14:textId="77777777" w:rsidR="006806CC" w:rsidRDefault="006806CC" w:rsidP="0008351B"/>
    <w:p w14:paraId="25844C02" w14:textId="77777777" w:rsidR="00D70854" w:rsidRPr="0008351B" w:rsidRDefault="00D70854" w:rsidP="0008351B"/>
    <w:p w14:paraId="5F64AC76" w14:textId="77777777" w:rsidR="00815AB6" w:rsidRDefault="00815AB6" w:rsidP="00815AB6">
      <w:pPr>
        <w:pStyle w:val="Heading3"/>
      </w:pPr>
      <w:bookmarkStart w:id="459" w:name="_Toc525261905"/>
      <w:r>
        <w:lastRenderedPageBreak/>
        <w:t>Landing Gear System</w:t>
      </w:r>
      <w:bookmarkEnd w:id="459"/>
    </w:p>
    <w:p w14:paraId="34390C80" w14:textId="77777777" w:rsidR="006806CC" w:rsidRPr="0001796E" w:rsidRDefault="006806CC" w:rsidP="006806CC">
      <w:pPr>
        <w:pStyle w:val="Heading4"/>
      </w:pPr>
      <w:bookmarkStart w:id="460" w:name="_Toc525261906"/>
      <w:r w:rsidRPr="0001796E">
        <w:t>Fork Design</w:t>
      </w:r>
      <w:bookmarkEnd w:id="460"/>
    </w:p>
    <w:p w14:paraId="0BA157FB" w14:textId="77777777" w:rsidR="006806CC" w:rsidRPr="0001796E" w:rsidRDefault="006806CC" w:rsidP="006806CC">
      <w:pPr>
        <w:rPr>
          <w:rFonts w:ascii="Times New Roman" w:hAnsi="Times New Roman" w:cs="Times New Roman"/>
          <w:sz w:val="28"/>
          <w:szCs w:val="28"/>
        </w:rPr>
      </w:pPr>
    </w:p>
    <w:p w14:paraId="47B8E49E" w14:textId="77777777" w:rsidR="006806CC" w:rsidRPr="006806CC" w:rsidRDefault="006806CC" w:rsidP="006806CC">
      <w:pPr>
        <w:rPr>
          <w:rFonts w:cstheme="minorHAnsi"/>
          <w:b/>
          <w:szCs w:val="20"/>
        </w:rPr>
      </w:pPr>
      <w:r w:rsidRPr="006806CC">
        <w:rPr>
          <w:rFonts w:cstheme="minorHAnsi"/>
          <w:b/>
          <w:szCs w:val="20"/>
        </w:rPr>
        <w:t>Force calculation</w:t>
      </w:r>
    </w:p>
    <w:p w14:paraId="1B27503A" w14:textId="77777777" w:rsidR="006806CC" w:rsidRPr="006806CC" w:rsidRDefault="006806CC" w:rsidP="006806CC">
      <w:pPr>
        <w:rPr>
          <w:rFonts w:cstheme="minorHAnsi"/>
          <w:szCs w:val="20"/>
        </w:rPr>
      </w:pPr>
      <w:r w:rsidRPr="006806CC">
        <w:rPr>
          <w:rFonts w:cstheme="minorHAnsi"/>
          <w:szCs w:val="20"/>
        </w:rPr>
        <w:t>Vertical Load</w:t>
      </w:r>
    </w:p>
    <w:p w14:paraId="4E3D77D8" w14:textId="77777777" w:rsidR="006806CC" w:rsidRPr="006806CC" w:rsidRDefault="006806CC" w:rsidP="006806CC">
      <w:pPr>
        <w:rPr>
          <w:rFonts w:cstheme="minorHAnsi"/>
          <w:szCs w:val="20"/>
        </w:rPr>
      </w:pPr>
      <w:r w:rsidRPr="006806CC">
        <w:rPr>
          <w:rFonts w:cstheme="minorHAnsi"/>
          <w:szCs w:val="20"/>
        </w:rPr>
        <w:t>The maximum load on the NLG is 20% of the total aircraft load. The default Load Factor 3 is received for problematic descents (The highest value in this category will be re-evaluated later)</w:t>
      </w:r>
    </w:p>
    <w:p w14:paraId="272B6AD8" w14:textId="77777777" w:rsidR="006806CC" w:rsidRPr="006806CC" w:rsidRDefault="006806CC" w:rsidP="006806CC">
      <w:pPr>
        <w:rPr>
          <w:rFonts w:eastAsiaTheme="minorEastAsia" w:cstheme="minorHAnsi"/>
          <w:szCs w:val="20"/>
        </w:rPr>
      </w:pPr>
      <w:r w:rsidRPr="006806CC">
        <w:rPr>
          <w:rFonts w:cstheme="minorHAnsi"/>
          <w:szCs w:val="20"/>
        </w:rPr>
        <w:t xml:space="preserve"> </w:t>
      </w:r>
      <m:oMath>
        <m:r>
          <w:rPr>
            <w:rFonts w:ascii="Cambria Math" w:hAnsi="Cambria Math" w:cstheme="minorHAnsi"/>
            <w:szCs w:val="20"/>
          </w:rPr>
          <m:t>750 kg*0.2*9.81</m:t>
        </m:r>
        <m:f>
          <m:fPr>
            <m:ctrlPr>
              <w:rPr>
                <w:rFonts w:ascii="Cambria Math" w:hAnsi="Cambria Math" w:cstheme="minorHAnsi"/>
                <w:i/>
                <w:szCs w:val="20"/>
              </w:rPr>
            </m:ctrlPr>
          </m:fPr>
          <m:num>
            <m:r>
              <w:rPr>
                <w:rFonts w:ascii="Cambria Math" w:hAnsi="Cambria Math" w:cstheme="minorHAnsi"/>
                <w:szCs w:val="20"/>
              </w:rPr>
              <m:t>m</m:t>
            </m:r>
          </m:num>
          <m:den>
            <m:sSup>
              <m:sSupPr>
                <m:ctrlPr>
                  <w:rPr>
                    <w:rFonts w:ascii="Cambria Math" w:hAnsi="Cambria Math" w:cstheme="minorHAnsi"/>
                    <w:i/>
                    <w:szCs w:val="20"/>
                  </w:rPr>
                </m:ctrlPr>
              </m:sSupPr>
              <m:e>
                <m:r>
                  <w:rPr>
                    <w:rFonts w:ascii="Cambria Math" w:hAnsi="Cambria Math" w:cstheme="minorHAnsi"/>
                    <w:szCs w:val="20"/>
                  </w:rPr>
                  <m:t>s</m:t>
                </m:r>
              </m:e>
              <m:sup>
                <m:r>
                  <w:rPr>
                    <w:rFonts w:ascii="Cambria Math" w:hAnsi="Cambria Math" w:cstheme="minorHAnsi"/>
                    <w:szCs w:val="20"/>
                  </w:rPr>
                  <m:t>2</m:t>
                </m:r>
              </m:sup>
            </m:sSup>
          </m:den>
        </m:f>
        <m:r>
          <w:rPr>
            <w:rFonts w:ascii="Cambria Math" w:hAnsi="Cambria Math" w:cstheme="minorHAnsi"/>
            <w:szCs w:val="20"/>
          </w:rPr>
          <m:t>*3=4415N≅4500N</m:t>
        </m:r>
      </m:oMath>
    </w:p>
    <w:p w14:paraId="47AE9DFC" w14:textId="77777777" w:rsidR="006806CC" w:rsidRPr="006806CC" w:rsidRDefault="006806CC" w:rsidP="006806CC">
      <w:pPr>
        <w:rPr>
          <w:rFonts w:eastAsiaTheme="minorEastAsia" w:cstheme="minorHAnsi"/>
          <w:szCs w:val="20"/>
        </w:rPr>
      </w:pPr>
    </w:p>
    <w:p w14:paraId="10EFAB42" w14:textId="77777777" w:rsidR="006806CC" w:rsidRPr="006806CC" w:rsidRDefault="006806CC" w:rsidP="006806CC">
      <w:pPr>
        <w:rPr>
          <w:rFonts w:eastAsiaTheme="minorEastAsia" w:cstheme="minorHAnsi"/>
          <w:szCs w:val="20"/>
        </w:rPr>
      </w:pPr>
      <w:r w:rsidRPr="006806CC">
        <w:rPr>
          <w:rFonts w:eastAsiaTheme="minorEastAsia" w:cstheme="minorHAnsi"/>
          <w:szCs w:val="20"/>
        </w:rPr>
        <w:t>Lateral Load</w:t>
      </w:r>
    </w:p>
    <w:p w14:paraId="5589CD3B" w14:textId="703B19DD" w:rsidR="006806CC" w:rsidRPr="006806CC" w:rsidRDefault="006806CC" w:rsidP="006806CC">
      <w:pPr>
        <w:rPr>
          <w:rFonts w:eastAsiaTheme="minorEastAsia" w:cstheme="minorHAnsi"/>
          <w:szCs w:val="20"/>
        </w:rPr>
      </w:pPr>
      <w:r w:rsidRPr="006806CC">
        <w:rPr>
          <w:rFonts w:eastAsiaTheme="minorEastAsia" w:cstheme="minorHAnsi"/>
          <w:szCs w:val="20"/>
        </w:rPr>
        <w:t>The flight was calculated at a speed of approximately 72 mph (20 m / s) and a turning radius of 15 mph. The coefficient of friction was taken as 0.7 .  Load distrib</w:t>
      </w:r>
      <w:ins w:id="461" w:author="kurtulus1" w:date="2018-09-21T16:06:00Z">
        <w:r w:rsidR="00385B35">
          <w:rPr>
            <w:rFonts w:eastAsiaTheme="minorEastAsia" w:cstheme="minorHAnsi"/>
            <w:szCs w:val="20"/>
          </w:rPr>
          <w:t>u</w:t>
        </w:r>
      </w:ins>
      <w:del w:id="462" w:author="kurtulus1" w:date="2018-09-21T16:06:00Z">
        <w:r w:rsidRPr="006806CC" w:rsidDel="00385B35">
          <w:rPr>
            <w:rFonts w:eastAsiaTheme="minorEastAsia" w:cstheme="minorHAnsi"/>
            <w:szCs w:val="20"/>
          </w:rPr>
          <w:delText>i</w:delText>
        </w:r>
      </w:del>
      <w:r w:rsidRPr="006806CC">
        <w:rPr>
          <w:rFonts w:eastAsiaTheme="minorEastAsia" w:cstheme="minorHAnsi"/>
          <w:szCs w:val="20"/>
        </w:rPr>
        <w:t>tion : NLG:20%  Each MLG Wheels :40%</w:t>
      </w:r>
    </w:p>
    <w:p w14:paraId="22932A80" w14:textId="77777777" w:rsidR="006806CC" w:rsidRPr="006806CC" w:rsidRDefault="006806CC" w:rsidP="006806CC">
      <w:pPr>
        <w:rPr>
          <w:rFonts w:eastAsiaTheme="minorEastAsia" w:cstheme="minorHAnsi"/>
          <w:szCs w:val="20"/>
        </w:rPr>
      </w:pPr>
      <w:r w:rsidRPr="006806CC">
        <w:rPr>
          <w:rFonts w:eastAsiaTheme="minorEastAsia" w:cstheme="minorHAnsi"/>
          <w:szCs w:val="20"/>
        </w:rPr>
        <w:t xml:space="preserve"> </w:t>
      </w:r>
      <m:oMath>
        <m:r>
          <w:rPr>
            <w:rFonts w:ascii="Cambria Math" w:eastAsiaTheme="minorEastAsia" w:hAnsi="Cambria Math" w:cstheme="minorHAnsi"/>
            <w:szCs w:val="20"/>
          </w:rPr>
          <m:t>750kg*</m:t>
        </m:r>
        <m:f>
          <m:fPr>
            <m:ctrlPr>
              <w:rPr>
                <w:rFonts w:ascii="Cambria Math" w:eastAsiaTheme="minorEastAsia" w:hAnsi="Cambria Math" w:cstheme="minorHAnsi"/>
                <w:szCs w:val="20"/>
              </w:rPr>
            </m:ctrlPr>
          </m:fPr>
          <m:num>
            <m:sSup>
              <m:sSupPr>
                <m:ctrlPr>
                  <w:rPr>
                    <w:rFonts w:ascii="Cambria Math" w:eastAsiaTheme="minorEastAsia" w:hAnsi="Cambria Math" w:cstheme="minorHAnsi"/>
                    <w:szCs w:val="20"/>
                  </w:rPr>
                </m:ctrlPr>
              </m:sSupPr>
              <m:e>
                <m:d>
                  <m:dPr>
                    <m:ctrlPr>
                      <w:rPr>
                        <w:rFonts w:ascii="Cambria Math" w:eastAsiaTheme="minorEastAsia" w:hAnsi="Cambria Math" w:cstheme="minorHAnsi"/>
                        <w:i/>
                        <w:szCs w:val="20"/>
                      </w:rPr>
                    </m:ctrlPr>
                  </m:dPr>
                  <m:e>
                    <m:f>
                      <m:fPr>
                        <m:ctrlPr>
                          <w:rPr>
                            <w:rFonts w:ascii="Cambria Math" w:eastAsiaTheme="minorEastAsia" w:hAnsi="Cambria Math" w:cstheme="minorHAnsi"/>
                            <w:i/>
                            <w:szCs w:val="20"/>
                          </w:rPr>
                        </m:ctrlPr>
                      </m:fPr>
                      <m:num>
                        <m:r>
                          <w:rPr>
                            <w:rFonts w:ascii="Cambria Math" w:eastAsiaTheme="minorEastAsia" w:hAnsi="Cambria Math" w:cstheme="minorHAnsi"/>
                            <w:szCs w:val="20"/>
                          </w:rPr>
                          <m:t>20m</m:t>
                        </m:r>
                      </m:num>
                      <m:den>
                        <m:r>
                          <w:rPr>
                            <w:rFonts w:ascii="Cambria Math" w:eastAsiaTheme="minorEastAsia" w:hAnsi="Cambria Math" w:cstheme="minorHAnsi"/>
                            <w:szCs w:val="20"/>
                          </w:rPr>
                          <m:t>s</m:t>
                        </m:r>
                      </m:den>
                    </m:f>
                  </m:e>
                </m:d>
                <m:ctrlPr>
                  <w:rPr>
                    <w:rFonts w:ascii="Cambria Math" w:eastAsiaTheme="minorEastAsia" w:hAnsi="Cambria Math" w:cstheme="minorHAnsi"/>
                    <w:i/>
                    <w:szCs w:val="20"/>
                  </w:rPr>
                </m:ctrlPr>
              </m:e>
              <m:sup>
                <m:r>
                  <m:rPr>
                    <m:sty m:val="p"/>
                  </m:rPr>
                  <w:rPr>
                    <w:rFonts w:ascii="Cambria Math" w:eastAsiaTheme="minorEastAsia" w:hAnsi="Cambria Math" w:cstheme="minorHAnsi"/>
                    <w:szCs w:val="20"/>
                  </w:rPr>
                  <m:t>2</m:t>
                </m:r>
              </m:sup>
            </m:sSup>
            <m:ctrlPr>
              <w:rPr>
                <w:rFonts w:ascii="Cambria Math" w:eastAsiaTheme="minorEastAsia" w:hAnsi="Cambria Math" w:cstheme="minorHAnsi"/>
                <w:i/>
                <w:szCs w:val="20"/>
              </w:rPr>
            </m:ctrlPr>
          </m:num>
          <m:den>
            <m:r>
              <m:rPr>
                <m:sty m:val="p"/>
              </m:rPr>
              <w:rPr>
                <w:rFonts w:ascii="Cambria Math" w:eastAsiaTheme="minorEastAsia" w:hAnsi="Cambria Math" w:cstheme="minorHAnsi"/>
                <w:szCs w:val="20"/>
              </w:rPr>
              <m:t>15</m:t>
            </m:r>
            <m:r>
              <w:rPr>
                <w:rFonts w:ascii="Cambria Math" w:eastAsiaTheme="minorEastAsia" w:hAnsi="Cambria Math" w:cstheme="minorHAnsi"/>
                <w:szCs w:val="20"/>
              </w:rPr>
              <m:t>m</m:t>
            </m:r>
          </m:den>
        </m:f>
        <m:r>
          <w:rPr>
            <w:rFonts w:ascii="Cambria Math" w:eastAsiaTheme="minorEastAsia" w:hAnsi="Cambria Math" w:cstheme="minorHAnsi"/>
            <w:szCs w:val="20"/>
          </w:rPr>
          <m:t>*0.2*0.7=2800N</m:t>
        </m:r>
      </m:oMath>
    </w:p>
    <w:p w14:paraId="02D230B8" w14:textId="77777777" w:rsidR="006806CC" w:rsidRDefault="006806CC" w:rsidP="006806CC">
      <w:pPr>
        <w:rPr>
          <w:rFonts w:ascii="Times New Roman" w:eastAsiaTheme="minorEastAsia" w:hAnsi="Times New Roman" w:cs="Times New Roman"/>
          <w:sz w:val="28"/>
          <w:szCs w:val="28"/>
        </w:rPr>
      </w:pPr>
    </w:p>
    <w:p w14:paraId="54A3A981" w14:textId="77777777" w:rsidR="006806CC" w:rsidRDefault="006806CC" w:rsidP="006806CC">
      <w:pPr>
        <w:rPr>
          <w:rFonts w:ascii="Times New Roman" w:eastAsiaTheme="minorEastAsia" w:hAnsi="Times New Roman" w:cs="Times New Roman"/>
          <w:sz w:val="28"/>
          <w:szCs w:val="28"/>
        </w:rPr>
      </w:pPr>
    </w:p>
    <w:p w14:paraId="25AAAF94" w14:textId="77777777" w:rsidR="006806CC" w:rsidRPr="0001796E" w:rsidRDefault="006806CC" w:rsidP="006806CC">
      <w:pPr>
        <w:rPr>
          <w:rFonts w:ascii="Times New Roman" w:eastAsiaTheme="minorEastAsia" w:hAnsi="Times New Roman" w:cs="Times New Roman"/>
          <w:sz w:val="28"/>
          <w:szCs w:val="28"/>
        </w:rPr>
      </w:pPr>
    </w:p>
    <w:p w14:paraId="201E98F5" w14:textId="77777777" w:rsidR="006806CC" w:rsidRPr="0001796E" w:rsidRDefault="006806CC" w:rsidP="006806CC">
      <w:pPr>
        <w:jc w:val="center"/>
        <w:rPr>
          <w:rFonts w:ascii="Times New Roman" w:eastAsiaTheme="minorEastAsia" w:hAnsi="Times New Roman" w:cs="Times New Roman"/>
          <w:sz w:val="28"/>
          <w:szCs w:val="28"/>
        </w:rPr>
      </w:pPr>
      <w:commentRangeStart w:id="463"/>
      <w:r w:rsidRPr="0001796E">
        <w:rPr>
          <w:rFonts w:ascii="Times New Roman" w:eastAsiaTheme="minorEastAsia" w:hAnsi="Times New Roman" w:cs="Times New Roman"/>
          <w:noProof/>
          <w:sz w:val="28"/>
          <w:szCs w:val="28"/>
          <w:lang w:val="tr-TR" w:eastAsia="tr-TR"/>
        </w:rPr>
        <w:drawing>
          <wp:inline distT="0" distB="0" distL="0" distR="0" wp14:anchorId="09A7C4E5" wp14:editId="04393C0B">
            <wp:extent cx="2181225" cy="2359284"/>
            <wp:effectExtent l="0" t="0" r="0" b="3175"/>
            <wp:docPr id="423" name="Picture 423" descr="C:\Users\user\AppData\Local\Microsoft\Windows\INetCache\Content.Word\fork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AppData\Local\Microsoft\Windows\INetCache\Content.Word\fork1.jpg"/>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2184924" cy="2363285"/>
                    </a:xfrm>
                    <a:prstGeom prst="rect">
                      <a:avLst/>
                    </a:prstGeom>
                    <a:noFill/>
                    <a:ln>
                      <a:noFill/>
                    </a:ln>
                  </pic:spPr>
                </pic:pic>
              </a:graphicData>
            </a:graphic>
          </wp:inline>
        </w:drawing>
      </w:r>
      <w:commentRangeEnd w:id="463"/>
      <w:r w:rsidR="00385B35">
        <w:rPr>
          <w:rStyle w:val="CommentReference"/>
        </w:rPr>
        <w:commentReference w:id="463"/>
      </w:r>
    </w:p>
    <w:p w14:paraId="50DEC0D3" w14:textId="77777777" w:rsidR="006806CC" w:rsidRPr="0001796E" w:rsidRDefault="006806CC" w:rsidP="006806CC">
      <w:pPr>
        <w:rPr>
          <w:rFonts w:ascii="Times New Roman" w:eastAsiaTheme="minorEastAsia" w:hAnsi="Times New Roman" w:cs="Times New Roman"/>
          <w:sz w:val="28"/>
          <w:szCs w:val="28"/>
        </w:rPr>
      </w:pPr>
    </w:p>
    <w:p w14:paraId="0C9845FB" w14:textId="77777777" w:rsidR="006806CC" w:rsidRPr="0001796E" w:rsidRDefault="006806CC" w:rsidP="006806CC">
      <w:pPr>
        <w:rPr>
          <w:rFonts w:ascii="Times New Roman" w:eastAsiaTheme="minorEastAsia" w:hAnsi="Times New Roman" w:cs="Times New Roman"/>
          <w:sz w:val="28"/>
          <w:szCs w:val="28"/>
        </w:rPr>
      </w:pPr>
      <w:r w:rsidRPr="0001796E">
        <w:rPr>
          <w:rFonts w:ascii="Times New Roman" w:eastAsiaTheme="minorEastAsia" w:hAnsi="Times New Roman" w:cs="Times New Roman"/>
          <w:noProof/>
          <w:sz w:val="28"/>
          <w:szCs w:val="28"/>
          <w:lang w:val="tr-TR" w:eastAsia="tr-TR"/>
        </w:rPr>
        <w:lastRenderedPageBreak/>
        <w:drawing>
          <wp:inline distT="0" distB="0" distL="0" distR="0" wp14:anchorId="22C123FA" wp14:editId="668DE737">
            <wp:extent cx="5753100" cy="3181350"/>
            <wp:effectExtent l="0" t="0" r="0" b="0"/>
            <wp:docPr id="424" name="Picture 424" descr="forkteknik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orkteknik1"/>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753100" cy="3181350"/>
                    </a:xfrm>
                    <a:prstGeom prst="rect">
                      <a:avLst/>
                    </a:prstGeom>
                    <a:noFill/>
                    <a:ln>
                      <a:noFill/>
                    </a:ln>
                  </pic:spPr>
                </pic:pic>
              </a:graphicData>
            </a:graphic>
          </wp:inline>
        </w:drawing>
      </w:r>
    </w:p>
    <w:p w14:paraId="48C1742B" w14:textId="77777777" w:rsidR="006806CC" w:rsidRPr="0001796E" w:rsidRDefault="006806CC" w:rsidP="006806CC">
      <w:pPr>
        <w:rPr>
          <w:rFonts w:ascii="Times New Roman" w:eastAsiaTheme="minorEastAsia" w:hAnsi="Times New Roman" w:cs="Times New Roman"/>
          <w:sz w:val="28"/>
          <w:szCs w:val="28"/>
        </w:rPr>
      </w:pPr>
    </w:p>
    <w:p w14:paraId="40926220" w14:textId="77777777" w:rsidR="006806CC" w:rsidRPr="006806CC" w:rsidRDefault="006806CC" w:rsidP="006806CC">
      <w:pPr>
        <w:pStyle w:val="ListParagraph"/>
        <w:numPr>
          <w:ilvl w:val="0"/>
          <w:numId w:val="45"/>
        </w:numPr>
        <w:jc w:val="left"/>
        <w:rPr>
          <w:rFonts w:eastAsiaTheme="minorEastAsia" w:cstheme="minorHAnsi"/>
          <w:szCs w:val="20"/>
        </w:rPr>
      </w:pPr>
      <w:r w:rsidRPr="006806CC">
        <w:rPr>
          <w:rFonts w:eastAsiaTheme="minorEastAsia" w:cstheme="minorHAnsi"/>
          <w:szCs w:val="20"/>
        </w:rPr>
        <w:t>max equivalent stress :122 Mpa</w:t>
      </w:r>
    </w:p>
    <w:p w14:paraId="4ACB2A8F" w14:textId="77777777" w:rsidR="006806CC" w:rsidRPr="006806CC" w:rsidRDefault="006806CC" w:rsidP="006806CC">
      <w:pPr>
        <w:pStyle w:val="ListParagraph"/>
        <w:numPr>
          <w:ilvl w:val="0"/>
          <w:numId w:val="45"/>
        </w:numPr>
        <w:jc w:val="left"/>
        <w:rPr>
          <w:rFonts w:eastAsiaTheme="minorEastAsia" w:cstheme="minorHAnsi"/>
          <w:szCs w:val="20"/>
        </w:rPr>
      </w:pPr>
      <w:r w:rsidRPr="006806CC">
        <w:rPr>
          <w:rFonts w:eastAsiaTheme="minorEastAsia" w:cstheme="minorHAnsi"/>
          <w:szCs w:val="20"/>
        </w:rPr>
        <w:t xml:space="preserve">min safety factor:2.65 </w:t>
      </w:r>
    </w:p>
    <w:p w14:paraId="6F2C8DFB" w14:textId="77777777" w:rsidR="006806CC" w:rsidRPr="006806CC" w:rsidRDefault="006806CC" w:rsidP="006806CC">
      <w:pPr>
        <w:pStyle w:val="ListParagraph"/>
        <w:numPr>
          <w:ilvl w:val="0"/>
          <w:numId w:val="45"/>
        </w:numPr>
        <w:jc w:val="left"/>
        <w:rPr>
          <w:rFonts w:eastAsiaTheme="minorEastAsia" w:cstheme="minorHAnsi"/>
          <w:szCs w:val="20"/>
        </w:rPr>
      </w:pPr>
      <w:r w:rsidRPr="006806CC">
        <w:rPr>
          <w:rFonts w:eastAsiaTheme="minorEastAsia" w:cstheme="minorHAnsi"/>
          <w:szCs w:val="20"/>
        </w:rPr>
        <w:t>Material: Al 2024</w:t>
      </w:r>
    </w:p>
    <w:p w14:paraId="1B4FD4D1" w14:textId="77777777" w:rsidR="006806CC" w:rsidRPr="0001796E" w:rsidRDefault="006806CC" w:rsidP="006806CC">
      <w:pPr>
        <w:rPr>
          <w:rFonts w:ascii="Times New Roman" w:eastAsiaTheme="minorEastAsia" w:hAnsi="Times New Roman" w:cs="Times New Roman"/>
          <w:sz w:val="28"/>
          <w:szCs w:val="28"/>
        </w:rPr>
      </w:pPr>
      <w:r w:rsidRPr="0001796E">
        <w:rPr>
          <w:rFonts w:ascii="Times New Roman" w:eastAsiaTheme="minorEastAsia" w:hAnsi="Times New Roman" w:cs="Times New Roman"/>
          <w:noProof/>
          <w:sz w:val="28"/>
          <w:szCs w:val="28"/>
          <w:lang w:val="tr-TR" w:eastAsia="tr-TR"/>
        </w:rPr>
        <w:drawing>
          <wp:inline distT="0" distB="0" distL="0" distR="0" wp14:anchorId="6CEC0810" wp14:editId="35FE3AE9">
            <wp:extent cx="5762625" cy="2562225"/>
            <wp:effectExtent l="0" t="0" r="9525" b="9525"/>
            <wp:docPr id="425" name="Picture 425" descr="forkanaliz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orkanaliz1"/>
                    <pic:cNvPicPr>
                      <a:picLocks noChangeAspect="1" noChangeArrowheads="1"/>
                    </pic:cNvPicPr>
                  </pic:nvPicPr>
                  <pic:blipFill>
                    <a:blip r:embed="rId238" cstate="print">
                      <a:extLst>
                        <a:ext uri="{28A0092B-C50C-407E-A947-70E740481C1C}">
                          <a14:useLocalDpi xmlns:a14="http://schemas.microsoft.com/office/drawing/2010/main" val="0"/>
                        </a:ext>
                      </a:extLst>
                    </a:blip>
                    <a:srcRect/>
                    <a:stretch>
                      <a:fillRect/>
                    </a:stretch>
                  </pic:blipFill>
                  <pic:spPr bwMode="auto">
                    <a:xfrm>
                      <a:off x="0" y="0"/>
                      <a:ext cx="5762625" cy="2562225"/>
                    </a:xfrm>
                    <a:prstGeom prst="rect">
                      <a:avLst/>
                    </a:prstGeom>
                    <a:noFill/>
                    <a:ln>
                      <a:noFill/>
                    </a:ln>
                  </pic:spPr>
                </pic:pic>
              </a:graphicData>
            </a:graphic>
          </wp:inline>
        </w:drawing>
      </w:r>
    </w:p>
    <w:p w14:paraId="60A40880" w14:textId="77777777" w:rsidR="006806CC" w:rsidRPr="0001796E" w:rsidRDefault="006806CC" w:rsidP="006806CC">
      <w:pPr>
        <w:pStyle w:val="Title"/>
        <w:jc w:val="center"/>
        <w:rPr>
          <w:rFonts w:ascii="Times New Roman" w:hAnsi="Times New Roman" w:cs="Times New Roman"/>
          <w:b/>
          <w:sz w:val="28"/>
          <w:szCs w:val="28"/>
        </w:rPr>
      </w:pPr>
    </w:p>
    <w:p w14:paraId="0FE707A5" w14:textId="77777777" w:rsidR="006806CC" w:rsidRPr="0001796E" w:rsidRDefault="006806CC" w:rsidP="006806CC">
      <w:pPr>
        <w:pStyle w:val="Heading4"/>
      </w:pPr>
      <w:bookmarkStart w:id="464" w:name="_Toc525261907"/>
      <w:r>
        <w:t>Main Landing</w:t>
      </w:r>
      <w:bookmarkEnd w:id="464"/>
    </w:p>
    <w:p w14:paraId="2D1D030F" w14:textId="77777777" w:rsidR="006806CC" w:rsidRPr="0001796E" w:rsidRDefault="006806CC" w:rsidP="006806CC">
      <w:pPr>
        <w:rPr>
          <w:rFonts w:ascii="Times New Roman" w:hAnsi="Times New Roman" w:cs="Times New Roman"/>
          <w:sz w:val="28"/>
          <w:szCs w:val="28"/>
        </w:rPr>
      </w:pPr>
    </w:p>
    <w:p w14:paraId="4D0B202E" w14:textId="77777777" w:rsidR="006806CC" w:rsidRPr="006806CC" w:rsidRDefault="006806CC" w:rsidP="006806CC">
      <w:pPr>
        <w:spacing w:line="360" w:lineRule="auto"/>
        <w:rPr>
          <w:rFonts w:cstheme="minorHAnsi"/>
          <w:szCs w:val="20"/>
        </w:rPr>
      </w:pPr>
      <w:r w:rsidRPr="0001796E">
        <w:rPr>
          <w:rFonts w:ascii="Times New Roman" w:hAnsi="Times New Roman" w:cs="Times New Roman"/>
          <w:sz w:val="28"/>
          <w:szCs w:val="28"/>
        </w:rPr>
        <w:tab/>
      </w:r>
      <w:r w:rsidRPr="006806CC">
        <w:rPr>
          <w:rFonts w:cstheme="minorHAnsi"/>
          <w:szCs w:val="20"/>
        </w:rPr>
        <w:t xml:space="preserve">This report contains information about choosing main landing gear type for a vla class. Firstly, the number of choice is reduced to three as bungee cord, leaf spring and shock strut with the help of literature researches. Among those three choices, leaf spring is the most suitable landing gear type for a very light aircraft’s main landing. Detailed scoring table can be seen at the end of the report. Although bungee cord and leaf spring is so similar, bungee cord is disadvantageous in terms of maintainability </w:t>
      </w:r>
      <w:r w:rsidRPr="006806CC">
        <w:rPr>
          <w:rFonts w:cstheme="minorHAnsi"/>
          <w:szCs w:val="20"/>
        </w:rPr>
        <w:lastRenderedPageBreak/>
        <w:t>because after each flight or operation bungee cord need to be inspected carefully in terms of elasticity and integrity of the cord. The comparison between leaf spring and shock struts is different than the previous one. Although shock struts efficiency per weight is higher than the leaf spring, leaf spring is much more ideal from standpoints of simplicity, reliability, and maintainability. Moreover, aircraft companies mostly use leaf spring type gear in main landing gears in vla class. When that information is considered leaf spring is the most suitable choice for main landing gear.</w:t>
      </w:r>
    </w:p>
    <w:p w14:paraId="3EDE545C" w14:textId="77777777" w:rsidR="006806CC" w:rsidRPr="0001796E" w:rsidRDefault="006806CC" w:rsidP="006806CC">
      <w:pPr>
        <w:pStyle w:val="Heading4"/>
      </w:pPr>
      <w:bookmarkStart w:id="465" w:name="_Toc525261908"/>
      <w:r w:rsidRPr="0001796E">
        <w:t>Sample Drawing and Procedure of Design</w:t>
      </w:r>
      <w:bookmarkEnd w:id="465"/>
    </w:p>
    <w:p w14:paraId="72572A7B" w14:textId="77777777" w:rsidR="006806CC" w:rsidRPr="0001796E" w:rsidRDefault="006806CC" w:rsidP="006806CC">
      <w:pPr>
        <w:spacing w:line="360" w:lineRule="auto"/>
        <w:jc w:val="center"/>
        <w:rPr>
          <w:rFonts w:ascii="Times New Roman" w:hAnsi="Times New Roman" w:cs="Times New Roman"/>
          <w:b/>
          <w:sz w:val="28"/>
          <w:szCs w:val="28"/>
        </w:rPr>
      </w:pPr>
      <w:r w:rsidRPr="0001796E">
        <w:rPr>
          <w:rFonts w:ascii="Times New Roman" w:hAnsi="Times New Roman" w:cs="Times New Roman"/>
          <w:noProof/>
          <w:sz w:val="28"/>
          <w:szCs w:val="28"/>
          <w:lang w:val="tr-TR" w:eastAsia="tr-TR"/>
        </w:rPr>
        <w:drawing>
          <wp:inline distT="0" distB="0" distL="0" distR="0" wp14:anchorId="7526C21A" wp14:editId="6AF147E5">
            <wp:extent cx="5760720" cy="4371564"/>
            <wp:effectExtent l="0" t="0" r="0" b="0"/>
            <wp:docPr id="426"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5760720" cy="4371564"/>
                    </a:xfrm>
                    <a:prstGeom prst="rect">
                      <a:avLst/>
                    </a:prstGeom>
                    <a:noFill/>
                    <a:ln>
                      <a:noFill/>
                    </a:ln>
                  </pic:spPr>
                </pic:pic>
              </a:graphicData>
            </a:graphic>
          </wp:inline>
        </w:drawing>
      </w:r>
    </w:p>
    <w:p w14:paraId="1505A174" w14:textId="77777777" w:rsidR="006806CC" w:rsidRDefault="006806CC" w:rsidP="00F47D15">
      <w:pPr>
        <w:spacing w:line="360" w:lineRule="auto"/>
        <w:rPr>
          <w:rFonts w:ascii="Times New Roman" w:hAnsi="Times New Roman" w:cs="Times New Roman"/>
          <w:sz w:val="28"/>
          <w:szCs w:val="28"/>
        </w:rPr>
      </w:pPr>
      <w:r w:rsidRPr="0001796E">
        <w:rPr>
          <w:rFonts w:ascii="Times New Roman" w:hAnsi="Times New Roman" w:cs="Times New Roman"/>
          <w:sz w:val="28"/>
          <w:szCs w:val="28"/>
        </w:rPr>
        <w:tab/>
      </w:r>
      <w:r>
        <w:rPr>
          <w:rFonts w:ascii="Times New Roman" w:hAnsi="Times New Roman" w:cs="Times New Roman"/>
          <w:noProof/>
          <w:sz w:val="28"/>
          <w:szCs w:val="28"/>
          <w:lang w:val="tr-TR" w:eastAsia="tr-TR"/>
        </w:rPr>
        <w:drawing>
          <wp:inline distT="0" distB="0" distL="0" distR="0" wp14:anchorId="455FFE1F" wp14:editId="0EA4D4B0">
            <wp:extent cx="5760720" cy="2504247"/>
            <wp:effectExtent l="0" t="0" r="0" b="0"/>
            <wp:docPr id="427" name="Picture 427" descr="C:\Users\user\AppData\Local\Microsoft\Windows\INetCache\Content.Word\6cc4e75b-46fd-484c-a2e7-738e62944ba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AppData\Local\Microsoft\Windows\INetCache\Content.Word\6cc4e75b-46fd-484c-a2e7-738e62944baf.jpg"/>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5760720" cy="2504247"/>
                    </a:xfrm>
                    <a:prstGeom prst="rect">
                      <a:avLst/>
                    </a:prstGeom>
                    <a:noFill/>
                    <a:ln>
                      <a:noFill/>
                    </a:ln>
                  </pic:spPr>
                </pic:pic>
              </a:graphicData>
            </a:graphic>
          </wp:inline>
        </w:drawing>
      </w:r>
    </w:p>
    <w:p w14:paraId="140FA0DB" w14:textId="77777777" w:rsidR="006806CC" w:rsidRPr="006806CC" w:rsidRDefault="006806CC" w:rsidP="006806CC">
      <w:pPr>
        <w:spacing w:line="360" w:lineRule="auto"/>
        <w:ind w:firstLine="720"/>
        <w:rPr>
          <w:rFonts w:cstheme="minorHAnsi"/>
          <w:szCs w:val="20"/>
        </w:rPr>
      </w:pPr>
    </w:p>
    <w:p w14:paraId="369AB080" w14:textId="77777777" w:rsidR="006806CC" w:rsidRPr="006806CC" w:rsidRDefault="006806CC" w:rsidP="006806CC">
      <w:pPr>
        <w:spacing w:line="360" w:lineRule="auto"/>
        <w:ind w:firstLine="720"/>
        <w:rPr>
          <w:rFonts w:cstheme="minorHAnsi"/>
          <w:szCs w:val="20"/>
        </w:rPr>
      </w:pPr>
      <w:r w:rsidRPr="006806CC">
        <w:rPr>
          <w:rFonts w:cstheme="minorHAnsi"/>
          <w:szCs w:val="20"/>
        </w:rPr>
        <w:t xml:space="preserve">While designing the leaf spring gear procedure described in Ladislao Pazmany books, Landing Gear Design for Light Aircraft and PL-8 Main Gear Design and Trade Offs, will be followed. As a first step a sample geometry for iterative calculations will be decided by measuring the details of a similar airplanes main landing gear. Also, the main landing gear designer of ANKA advised us to use computer program, ‘Adams Aircraft’, for drop tests and check the results with hand calculations. </w:t>
      </w:r>
    </w:p>
    <w:p w14:paraId="6771E827" w14:textId="77777777" w:rsidR="006806CC" w:rsidRPr="006806CC" w:rsidRDefault="006806CC" w:rsidP="006806CC"/>
    <w:p w14:paraId="17E40F37" w14:textId="77777777" w:rsidR="00D70854" w:rsidRPr="00D70854" w:rsidRDefault="00D70854" w:rsidP="00D70854">
      <w:pPr>
        <w:pStyle w:val="Heading2"/>
        <w:rPr>
          <w:rFonts w:eastAsia="Times New Roman"/>
        </w:rPr>
      </w:pPr>
      <w:bookmarkStart w:id="466" w:name="_Toc525261909"/>
      <w:r>
        <w:rPr>
          <w:rFonts w:eastAsia="Times New Roman"/>
        </w:rPr>
        <w:t>Avi</w:t>
      </w:r>
      <w:r w:rsidRPr="00815AB6">
        <w:rPr>
          <w:rFonts w:eastAsia="Times New Roman"/>
        </w:rPr>
        <w:t>onics, Missions &amp; Electrical System</w:t>
      </w:r>
      <w:bookmarkEnd w:id="466"/>
    </w:p>
    <w:p w14:paraId="23286BCD" w14:textId="77777777" w:rsidR="00D70854" w:rsidRDefault="00D70854" w:rsidP="00D70854">
      <w:pPr>
        <w:pStyle w:val="Heading4"/>
      </w:pPr>
      <w:bookmarkStart w:id="467" w:name="_Toc525261910"/>
      <w:r w:rsidRPr="00CE0840">
        <w:t>Avionic and Electrical Architecture Proposal Report</w:t>
      </w:r>
      <w:bookmarkEnd w:id="467"/>
    </w:p>
    <w:p w14:paraId="60BC6180" w14:textId="77777777" w:rsidR="00D70854" w:rsidRPr="00ED431A" w:rsidRDefault="00D70854" w:rsidP="00D70854">
      <w:pPr>
        <w:rPr>
          <w:rFonts w:cstheme="minorHAnsi"/>
          <w:color w:val="000000" w:themeColor="text1"/>
        </w:rPr>
      </w:pPr>
      <w:r>
        <w:rPr>
          <w:rFonts w:cs="Times New Roman"/>
          <w:color w:val="808080" w:themeColor="background1" w:themeShade="80"/>
        </w:rPr>
        <w:tab/>
      </w:r>
      <w:r w:rsidRPr="00ED431A">
        <w:rPr>
          <w:rFonts w:cstheme="minorHAnsi"/>
          <w:color w:val="000000" w:themeColor="text1"/>
        </w:rPr>
        <w:t>Our intention in this report is to present our ideas for the electrical and avionic architecture of our VLA. This is a draft document and therefore should not be regarded as the final proposal.</w:t>
      </w:r>
    </w:p>
    <w:p w14:paraId="35F55706" w14:textId="77777777" w:rsidR="00D70854" w:rsidRPr="00ED431A" w:rsidRDefault="00D70854" w:rsidP="00D70854">
      <w:pPr>
        <w:rPr>
          <w:rFonts w:cstheme="minorHAnsi"/>
          <w:color w:val="000000" w:themeColor="text1"/>
        </w:rPr>
      </w:pPr>
      <w:r w:rsidRPr="00ED431A">
        <w:rPr>
          <w:rFonts w:cstheme="minorHAnsi"/>
          <w:color w:val="000000" w:themeColor="text1"/>
        </w:rPr>
        <w:tab/>
        <w:t>On Figure 1, you can observe the crude electrical architecture. Two busses – main and essential- are used on the architecture, typical for such aircraft. The generator relies on the engine to provide power while battery is used to provide a steady and safe source of energy in the case of a discrepancy.</w:t>
      </w:r>
    </w:p>
    <w:p w14:paraId="20184DC2" w14:textId="77777777" w:rsidR="00D70854" w:rsidRPr="00ED431A" w:rsidRDefault="00D70854" w:rsidP="00D70854">
      <w:pPr>
        <w:rPr>
          <w:rFonts w:cstheme="minorHAnsi"/>
          <w:color w:val="000000" w:themeColor="text1"/>
        </w:rPr>
      </w:pPr>
      <w:r w:rsidRPr="00ED431A">
        <w:rPr>
          <w:rFonts w:cstheme="minorHAnsi"/>
          <w:color w:val="000000" w:themeColor="text1"/>
        </w:rPr>
        <w:tab/>
      </w:r>
      <w:r w:rsidRPr="00ED431A">
        <w:rPr>
          <w:rFonts w:cstheme="minorHAnsi"/>
          <w:b/>
          <w:color w:val="000000" w:themeColor="text1"/>
        </w:rPr>
        <w:t>GMFD</w:t>
      </w:r>
      <w:r w:rsidRPr="00ED431A">
        <w:rPr>
          <w:rFonts w:cstheme="minorHAnsi"/>
          <w:color w:val="000000" w:themeColor="text1"/>
        </w:rPr>
        <w:t xml:space="preserve"> stands for the control panels.</w:t>
      </w:r>
    </w:p>
    <w:p w14:paraId="5F6BD761" w14:textId="77777777" w:rsidR="00D70854" w:rsidRPr="00ED431A" w:rsidRDefault="00D70854" w:rsidP="00D70854">
      <w:pPr>
        <w:rPr>
          <w:rFonts w:cstheme="minorHAnsi"/>
          <w:color w:val="000000" w:themeColor="text1"/>
        </w:rPr>
      </w:pPr>
      <w:r w:rsidRPr="00ED431A">
        <w:rPr>
          <w:rFonts w:cstheme="minorHAnsi"/>
          <w:color w:val="000000" w:themeColor="text1"/>
        </w:rPr>
        <w:tab/>
      </w:r>
      <w:r w:rsidRPr="00ED431A">
        <w:rPr>
          <w:rFonts w:cstheme="minorHAnsi"/>
          <w:b/>
          <w:color w:val="000000" w:themeColor="text1"/>
        </w:rPr>
        <w:t xml:space="preserve">CVR </w:t>
      </w:r>
      <w:r w:rsidRPr="00ED431A">
        <w:rPr>
          <w:rFonts w:cstheme="minorHAnsi"/>
          <w:color w:val="000000" w:themeColor="text1"/>
        </w:rPr>
        <w:t>is the black box.</w:t>
      </w:r>
    </w:p>
    <w:p w14:paraId="47327E27" w14:textId="77777777" w:rsidR="00D70854" w:rsidRPr="00ED431A" w:rsidRDefault="00D70854" w:rsidP="00D70854">
      <w:pPr>
        <w:rPr>
          <w:rFonts w:cstheme="minorHAnsi"/>
          <w:color w:val="000000" w:themeColor="text1"/>
        </w:rPr>
      </w:pPr>
      <w:r w:rsidRPr="00ED431A">
        <w:rPr>
          <w:rFonts w:cstheme="minorHAnsi"/>
          <w:color w:val="000000" w:themeColor="text1"/>
        </w:rPr>
        <w:tab/>
        <w:t>The rest is given below.</w:t>
      </w:r>
    </w:p>
    <w:p w14:paraId="771E76CE" w14:textId="77777777" w:rsidR="00D70854" w:rsidRPr="00ED431A" w:rsidRDefault="00D70854" w:rsidP="00D70854">
      <w:pPr>
        <w:rPr>
          <w:rFonts w:cstheme="minorHAnsi"/>
          <w:color w:val="000000" w:themeColor="text1"/>
        </w:rPr>
      </w:pPr>
      <w:r w:rsidRPr="00ED431A">
        <w:rPr>
          <w:rFonts w:cstheme="minorHAnsi"/>
          <w:color w:val="000000" w:themeColor="text1"/>
        </w:rPr>
        <w:tab/>
        <w:t>Figure 2 shows our design for the avionic architecture. The avionic architecture relies mainly on ARINC-429 standard, which is well known to be wide spread in non-military avionic applications. However, the system also employs discrete and Ethernet connections. To denote briefly the individual components on the architecture:</w:t>
      </w:r>
    </w:p>
    <w:p w14:paraId="66C0B877" w14:textId="77777777" w:rsidR="00D70854" w:rsidRPr="00ED431A" w:rsidRDefault="00D70854" w:rsidP="00D70854">
      <w:pPr>
        <w:rPr>
          <w:rFonts w:cstheme="minorHAnsi"/>
          <w:color w:val="000000" w:themeColor="text1"/>
        </w:rPr>
      </w:pPr>
      <w:r w:rsidRPr="00ED431A">
        <w:rPr>
          <w:rFonts w:cstheme="minorHAnsi"/>
          <w:color w:val="000000" w:themeColor="text1"/>
        </w:rPr>
        <w:tab/>
      </w:r>
      <w:r w:rsidRPr="00ED431A">
        <w:rPr>
          <w:rFonts w:cstheme="minorHAnsi"/>
          <w:b/>
          <w:color w:val="000000" w:themeColor="text1"/>
        </w:rPr>
        <w:t>CV / FDR</w:t>
      </w:r>
      <w:r w:rsidRPr="00ED431A">
        <w:rPr>
          <w:rFonts w:cstheme="minorHAnsi"/>
          <w:color w:val="000000" w:themeColor="text1"/>
        </w:rPr>
        <w:t xml:space="preserve"> stands for “Cockpit Voice / Flight Data Recorder”, is the black box of the aircraft.</w:t>
      </w:r>
    </w:p>
    <w:p w14:paraId="0A71A259" w14:textId="77777777" w:rsidR="00D70854" w:rsidRPr="00ED431A" w:rsidRDefault="00D70854" w:rsidP="00D70854">
      <w:pPr>
        <w:rPr>
          <w:rFonts w:cstheme="minorHAnsi"/>
          <w:color w:val="000000" w:themeColor="text1"/>
        </w:rPr>
      </w:pPr>
      <w:r w:rsidRPr="00ED431A">
        <w:rPr>
          <w:rFonts w:cstheme="minorHAnsi"/>
          <w:color w:val="000000" w:themeColor="text1"/>
        </w:rPr>
        <w:tab/>
      </w:r>
      <w:r w:rsidRPr="00ED431A">
        <w:rPr>
          <w:rFonts w:cstheme="minorHAnsi"/>
          <w:b/>
          <w:color w:val="000000" w:themeColor="text1"/>
        </w:rPr>
        <w:t xml:space="preserve">G500 </w:t>
      </w:r>
      <w:r w:rsidRPr="00ED431A">
        <w:rPr>
          <w:rFonts w:cstheme="minorHAnsi"/>
          <w:color w:val="000000" w:themeColor="text1"/>
        </w:rPr>
        <w:t>represents Garmin G500 dual screen electronic display.</w:t>
      </w:r>
    </w:p>
    <w:p w14:paraId="446DE023" w14:textId="77777777" w:rsidR="00D70854" w:rsidRPr="00ED431A" w:rsidRDefault="00D70854" w:rsidP="00D70854">
      <w:pPr>
        <w:rPr>
          <w:rFonts w:cstheme="minorHAnsi"/>
          <w:color w:val="000000" w:themeColor="text1"/>
        </w:rPr>
      </w:pPr>
      <w:r w:rsidRPr="00ED431A">
        <w:rPr>
          <w:rFonts w:cstheme="minorHAnsi"/>
          <w:color w:val="000000" w:themeColor="text1"/>
        </w:rPr>
        <w:tab/>
      </w:r>
      <w:r w:rsidRPr="00ED431A">
        <w:rPr>
          <w:rFonts w:cstheme="minorHAnsi"/>
          <w:b/>
          <w:color w:val="000000" w:themeColor="text1"/>
        </w:rPr>
        <w:t xml:space="preserve">BFI </w:t>
      </w:r>
      <w:r w:rsidRPr="00ED431A">
        <w:rPr>
          <w:rFonts w:cstheme="minorHAnsi"/>
          <w:color w:val="000000" w:themeColor="text1"/>
        </w:rPr>
        <w:t>or more commonly BFS is the “Backup Flight System”.</w:t>
      </w:r>
    </w:p>
    <w:p w14:paraId="463C7435" w14:textId="77777777" w:rsidR="00D70854" w:rsidRPr="00ED431A" w:rsidRDefault="00D70854" w:rsidP="00D70854">
      <w:pPr>
        <w:rPr>
          <w:rFonts w:cstheme="minorHAnsi"/>
          <w:color w:val="000000" w:themeColor="text1"/>
        </w:rPr>
      </w:pPr>
      <w:r w:rsidRPr="00ED431A">
        <w:rPr>
          <w:rFonts w:cstheme="minorHAnsi"/>
          <w:color w:val="000000" w:themeColor="text1"/>
        </w:rPr>
        <w:tab/>
      </w:r>
      <w:r w:rsidRPr="00ED431A">
        <w:rPr>
          <w:rFonts w:cstheme="minorHAnsi"/>
          <w:b/>
          <w:color w:val="000000" w:themeColor="text1"/>
        </w:rPr>
        <w:t xml:space="preserve">ADC </w:t>
      </w:r>
      <w:r w:rsidRPr="00ED431A">
        <w:rPr>
          <w:rFonts w:cstheme="minorHAnsi"/>
          <w:color w:val="000000" w:themeColor="text1"/>
        </w:rPr>
        <w:t>is the air data computer.</w:t>
      </w:r>
    </w:p>
    <w:p w14:paraId="1842F8C3" w14:textId="77777777" w:rsidR="00D70854" w:rsidRPr="00ED431A" w:rsidRDefault="00D70854" w:rsidP="00D70854">
      <w:pPr>
        <w:rPr>
          <w:rFonts w:cstheme="minorHAnsi"/>
          <w:color w:val="000000" w:themeColor="text1"/>
        </w:rPr>
      </w:pPr>
      <w:r w:rsidRPr="00ED431A">
        <w:rPr>
          <w:rFonts w:cstheme="minorHAnsi"/>
          <w:color w:val="000000" w:themeColor="text1"/>
        </w:rPr>
        <w:tab/>
      </w:r>
      <w:r w:rsidRPr="00ED431A">
        <w:rPr>
          <w:rFonts w:cstheme="minorHAnsi"/>
          <w:b/>
          <w:color w:val="000000" w:themeColor="text1"/>
        </w:rPr>
        <w:t xml:space="preserve">INS / GPS </w:t>
      </w:r>
      <w:r w:rsidRPr="00ED431A">
        <w:rPr>
          <w:rFonts w:cstheme="minorHAnsi"/>
          <w:color w:val="000000" w:themeColor="text1"/>
        </w:rPr>
        <w:t>stands for the Inertial Navigation System and the Global Positioning System.</w:t>
      </w:r>
    </w:p>
    <w:p w14:paraId="5C4E0CB5" w14:textId="77777777" w:rsidR="00D70854" w:rsidRPr="00ED431A" w:rsidRDefault="00D70854" w:rsidP="00D70854">
      <w:pPr>
        <w:rPr>
          <w:rFonts w:cstheme="minorHAnsi"/>
          <w:color w:val="000000" w:themeColor="text1"/>
        </w:rPr>
      </w:pPr>
      <w:r w:rsidRPr="00ED431A">
        <w:rPr>
          <w:rFonts w:cstheme="minorHAnsi"/>
          <w:color w:val="000000" w:themeColor="text1"/>
        </w:rPr>
        <w:tab/>
      </w:r>
      <w:r w:rsidRPr="00ED431A">
        <w:rPr>
          <w:rFonts w:cstheme="minorHAnsi"/>
          <w:b/>
          <w:color w:val="000000" w:themeColor="text1"/>
        </w:rPr>
        <w:t xml:space="preserve">ELT </w:t>
      </w:r>
      <w:r w:rsidRPr="00ED431A">
        <w:rPr>
          <w:rFonts w:cstheme="minorHAnsi"/>
          <w:color w:val="000000" w:themeColor="text1"/>
        </w:rPr>
        <w:t>is the Emergency Locator Transmitter.</w:t>
      </w:r>
    </w:p>
    <w:p w14:paraId="394A5A9D" w14:textId="77777777" w:rsidR="00D70854" w:rsidRPr="00ED431A" w:rsidRDefault="00D70854" w:rsidP="00D70854">
      <w:pPr>
        <w:rPr>
          <w:rFonts w:cstheme="minorHAnsi"/>
          <w:color w:val="000000" w:themeColor="text1"/>
        </w:rPr>
      </w:pPr>
      <w:r w:rsidRPr="00ED431A">
        <w:rPr>
          <w:rFonts w:cstheme="minorHAnsi"/>
          <w:color w:val="000000" w:themeColor="text1"/>
        </w:rPr>
        <w:tab/>
      </w:r>
      <w:r w:rsidRPr="00ED431A">
        <w:rPr>
          <w:rFonts w:cstheme="minorHAnsi"/>
          <w:b/>
          <w:color w:val="000000" w:themeColor="text1"/>
        </w:rPr>
        <w:t xml:space="preserve">ICS </w:t>
      </w:r>
      <w:r w:rsidRPr="00ED431A">
        <w:rPr>
          <w:rFonts w:cstheme="minorHAnsi"/>
          <w:color w:val="000000" w:themeColor="text1"/>
        </w:rPr>
        <w:t>is the Intercom equipment.</w:t>
      </w:r>
    </w:p>
    <w:p w14:paraId="74831139" w14:textId="77777777" w:rsidR="00D70854" w:rsidRPr="00ED431A" w:rsidRDefault="00D70854" w:rsidP="00D70854">
      <w:pPr>
        <w:rPr>
          <w:rFonts w:cstheme="minorHAnsi"/>
          <w:color w:val="000000" w:themeColor="text1"/>
        </w:rPr>
      </w:pPr>
      <w:r w:rsidRPr="00ED431A">
        <w:rPr>
          <w:rFonts w:cstheme="minorHAnsi"/>
          <w:color w:val="000000" w:themeColor="text1"/>
        </w:rPr>
        <w:tab/>
      </w:r>
      <w:r w:rsidRPr="00ED431A">
        <w:rPr>
          <w:rFonts w:cstheme="minorHAnsi"/>
          <w:b/>
          <w:color w:val="000000" w:themeColor="text1"/>
        </w:rPr>
        <w:t xml:space="preserve">V/UHF </w:t>
      </w:r>
      <w:r w:rsidRPr="00ED431A">
        <w:rPr>
          <w:rFonts w:cstheme="minorHAnsi"/>
          <w:color w:val="000000" w:themeColor="text1"/>
        </w:rPr>
        <w:t>is the Very High and Ultra High Frequency Radio.</w:t>
      </w:r>
    </w:p>
    <w:p w14:paraId="6338AFE4" w14:textId="77777777" w:rsidR="00D70854" w:rsidRPr="00ED431A" w:rsidRDefault="00D70854" w:rsidP="00D70854">
      <w:pPr>
        <w:rPr>
          <w:rFonts w:cstheme="minorHAnsi"/>
          <w:color w:val="000000" w:themeColor="text1"/>
        </w:rPr>
      </w:pPr>
      <w:r w:rsidRPr="00ED431A">
        <w:rPr>
          <w:rFonts w:cstheme="minorHAnsi"/>
          <w:color w:val="000000" w:themeColor="text1"/>
        </w:rPr>
        <w:tab/>
      </w:r>
      <w:r w:rsidRPr="00ED431A">
        <w:rPr>
          <w:rFonts w:cstheme="minorHAnsi"/>
          <w:b/>
          <w:color w:val="000000" w:themeColor="text1"/>
        </w:rPr>
        <w:t xml:space="preserve">Mode-S </w:t>
      </w:r>
      <w:r w:rsidRPr="00ED431A">
        <w:rPr>
          <w:rFonts w:cstheme="minorHAnsi"/>
          <w:color w:val="000000" w:themeColor="text1"/>
        </w:rPr>
        <w:t>is the Mode-S Transponder.</w:t>
      </w:r>
    </w:p>
    <w:p w14:paraId="10C0A528" w14:textId="77777777" w:rsidR="00D70854" w:rsidRPr="00ED431A" w:rsidRDefault="00D70854" w:rsidP="00D70854">
      <w:pPr>
        <w:rPr>
          <w:rFonts w:cstheme="minorHAnsi"/>
          <w:color w:val="000000" w:themeColor="text1"/>
        </w:rPr>
      </w:pPr>
      <w:r w:rsidRPr="00ED431A">
        <w:rPr>
          <w:rFonts w:cstheme="minorHAnsi"/>
          <w:color w:val="000000" w:themeColor="text1"/>
        </w:rPr>
        <w:br w:type="page"/>
      </w:r>
    </w:p>
    <w:p w14:paraId="498CB584" w14:textId="77777777" w:rsidR="00D70854" w:rsidRPr="00ED431A" w:rsidRDefault="00D70854" w:rsidP="00D70854">
      <w:pPr>
        <w:keepNext/>
        <w:rPr>
          <w:rFonts w:cstheme="minorHAnsi"/>
        </w:rPr>
      </w:pPr>
      <w:r w:rsidRPr="00ED431A">
        <w:rPr>
          <w:rFonts w:cstheme="minorHAnsi"/>
          <w:noProof/>
          <w:lang w:val="tr-TR" w:eastAsia="tr-TR"/>
        </w:rPr>
        <w:lastRenderedPageBreak/>
        <w:drawing>
          <wp:inline distT="0" distB="0" distL="0" distR="0" wp14:anchorId="64802D37" wp14:editId="2453898C">
            <wp:extent cx="6645910" cy="6456680"/>
            <wp:effectExtent l="0" t="0" r="2540" b="127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6645910" cy="6456680"/>
                    </a:xfrm>
                    <a:prstGeom prst="rect">
                      <a:avLst/>
                    </a:prstGeom>
                  </pic:spPr>
                </pic:pic>
              </a:graphicData>
            </a:graphic>
          </wp:inline>
        </w:drawing>
      </w:r>
    </w:p>
    <w:p w14:paraId="361C5575" w14:textId="77777777" w:rsidR="00D70854" w:rsidRPr="00ED431A" w:rsidRDefault="00D70854" w:rsidP="00D70854">
      <w:pPr>
        <w:pStyle w:val="Caption"/>
        <w:jc w:val="center"/>
        <w:rPr>
          <w:rFonts w:cstheme="minorHAnsi"/>
        </w:rPr>
      </w:pPr>
      <w:bookmarkStart w:id="468" w:name="_Toc525254283"/>
      <w:r w:rsidRPr="00ED431A">
        <w:rPr>
          <w:rFonts w:cstheme="minorHAnsi"/>
        </w:rPr>
        <w:t xml:space="preserve">Figure </w:t>
      </w:r>
      <w:r w:rsidR="00F47D15">
        <w:rPr>
          <w:rFonts w:cstheme="minorHAnsi"/>
        </w:rPr>
        <w:fldChar w:fldCharType="begin"/>
      </w:r>
      <w:r w:rsidR="00F47D15">
        <w:rPr>
          <w:rFonts w:cstheme="minorHAnsi"/>
        </w:rPr>
        <w:instrText xml:space="preserve"> STYLEREF 2 \s </w:instrText>
      </w:r>
      <w:r w:rsidR="00F47D15">
        <w:rPr>
          <w:rFonts w:cstheme="minorHAnsi"/>
        </w:rPr>
        <w:fldChar w:fldCharType="separate"/>
      </w:r>
      <w:r w:rsidR="00F47D15">
        <w:rPr>
          <w:rFonts w:cstheme="minorHAnsi"/>
          <w:noProof/>
        </w:rPr>
        <w:t>3.5</w:t>
      </w:r>
      <w:r w:rsidR="00F47D15">
        <w:rPr>
          <w:rFonts w:cstheme="minorHAnsi"/>
        </w:rPr>
        <w:fldChar w:fldCharType="end"/>
      </w:r>
      <w:r w:rsidR="00F47D15">
        <w:rPr>
          <w:rFonts w:cstheme="minorHAnsi"/>
        </w:rPr>
        <w:noBreakHyphen/>
      </w:r>
      <w:r w:rsidR="00F47D15">
        <w:rPr>
          <w:rFonts w:cstheme="minorHAnsi"/>
        </w:rPr>
        <w:fldChar w:fldCharType="begin"/>
      </w:r>
      <w:r w:rsidR="00F47D15">
        <w:rPr>
          <w:rFonts w:cstheme="minorHAnsi"/>
        </w:rPr>
        <w:instrText xml:space="preserve"> SEQ Figure \* ARABIC \s 2 </w:instrText>
      </w:r>
      <w:r w:rsidR="00F47D15">
        <w:rPr>
          <w:rFonts w:cstheme="minorHAnsi"/>
        </w:rPr>
        <w:fldChar w:fldCharType="separate"/>
      </w:r>
      <w:r w:rsidR="00F47D15">
        <w:rPr>
          <w:rFonts w:cstheme="minorHAnsi"/>
          <w:noProof/>
        </w:rPr>
        <w:t>1</w:t>
      </w:r>
      <w:r w:rsidR="00F47D15">
        <w:rPr>
          <w:rFonts w:cstheme="minorHAnsi"/>
        </w:rPr>
        <w:fldChar w:fldCharType="end"/>
      </w:r>
      <w:r w:rsidRPr="00ED431A">
        <w:rPr>
          <w:rFonts w:cstheme="minorHAnsi"/>
        </w:rPr>
        <w:t xml:space="preserve"> : The crude electrical architecture</w:t>
      </w:r>
      <w:bookmarkEnd w:id="468"/>
    </w:p>
    <w:p w14:paraId="78072E6F" w14:textId="77777777" w:rsidR="00D70854" w:rsidRPr="00D70854" w:rsidRDefault="00D70854" w:rsidP="00D70854">
      <w:pPr>
        <w:rPr>
          <w:rFonts w:cstheme="minorHAnsi"/>
          <w:b/>
          <w:bCs/>
          <w:sz w:val="18"/>
          <w:szCs w:val="18"/>
        </w:rPr>
      </w:pPr>
      <w:r w:rsidRPr="00ED431A">
        <w:rPr>
          <w:rFonts w:cstheme="minorHAnsi"/>
        </w:rPr>
        <w:br w:type="page"/>
      </w:r>
    </w:p>
    <w:p w14:paraId="468D5CB9" w14:textId="77777777" w:rsidR="00D70854" w:rsidRPr="00ED431A" w:rsidRDefault="00D70854" w:rsidP="00D70854">
      <w:pPr>
        <w:keepNext/>
        <w:jc w:val="center"/>
        <w:rPr>
          <w:rFonts w:cstheme="minorHAnsi"/>
        </w:rPr>
      </w:pPr>
      <w:r w:rsidRPr="00ED431A">
        <w:rPr>
          <w:rFonts w:cstheme="minorHAnsi"/>
          <w:noProof/>
          <w:lang w:val="tr-TR" w:eastAsia="tr-TR"/>
        </w:rPr>
        <w:lastRenderedPageBreak/>
        <w:drawing>
          <wp:inline distT="0" distB="0" distL="0" distR="0" wp14:anchorId="33D08F49" wp14:editId="6315ABAC">
            <wp:extent cx="6645910" cy="8704580"/>
            <wp:effectExtent l="0" t="0" r="2540" b="1270"/>
            <wp:docPr id="420"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viyonik_mimari2.png"/>
                    <pic:cNvPicPr/>
                  </pic:nvPicPr>
                  <pic:blipFill>
                    <a:blip r:embed="rId242" cstate="print">
                      <a:extLst>
                        <a:ext uri="{28A0092B-C50C-407E-A947-70E740481C1C}">
                          <a14:useLocalDpi xmlns:a14="http://schemas.microsoft.com/office/drawing/2010/main" val="0"/>
                        </a:ext>
                      </a:extLst>
                    </a:blip>
                    <a:stretch>
                      <a:fillRect/>
                    </a:stretch>
                  </pic:blipFill>
                  <pic:spPr>
                    <a:xfrm>
                      <a:off x="0" y="0"/>
                      <a:ext cx="6645910" cy="8704580"/>
                    </a:xfrm>
                    <a:prstGeom prst="rect">
                      <a:avLst/>
                    </a:prstGeom>
                  </pic:spPr>
                </pic:pic>
              </a:graphicData>
            </a:graphic>
          </wp:inline>
        </w:drawing>
      </w:r>
    </w:p>
    <w:p w14:paraId="382AFD8C" w14:textId="77777777" w:rsidR="00D70854" w:rsidRPr="00D70854" w:rsidRDefault="00D70854" w:rsidP="00D70854">
      <w:pPr>
        <w:pStyle w:val="Caption"/>
        <w:jc w:val="center"/>
        <w:rPr>
          <w:rFonts w:cstheme="minorHAnsi"/>
          <w:sz w:val="36"/>
        </w:rPr>
      </w:pPr>
      <w:bookmarkStart w:id="469" w:name="_Toc525254284"/>
      <w:r w:rsidRPr="00ED431A">
        <w:rPr>
          <w:rFonts w:cstheme="minorHAnsi"/>
        </w:rPr>
        <w:t xml:space="preserve">Figure </w:t>
      </w:r>
      <w:r w:rsidR="00F47D15">
        <w:rPr>
          <w:rFonts w:cstheme="minorHAnsi"/>
        </w:rPr>
        <w:fldChar w:fldCharType="begin"/>
      </w:r>
      <w:r w:rsidR="00F47D15">
        <w:rPr>
          <w:rFonts w:cstheme="minorHAnsi"/>
        </w:rPr>
        <w:instrText xml:space="preserve"> STYLEREF 2 \s </w:instrText>
      </w:r>
      <w:r w:rsidR="00F47D15">
        <w:rPr>
          <w:rFonts w:cstheme="minorHAnsi"/>
        </w:rPr>
        <w:fldChar w:fldCharType="separate"/>
      </w:r>
      <w:r w:rsidR="00F47D15">
        <w:rPr>
          <w:rFonts w:cstheme="minorHAnsi"/>
          <w:noProof/>
        </w:rPr>
        <w:t>3.5</w:t>
      </w:r>
      <w:r w:rsidR="00F47D15">
        <w:rPr>
          <w:rFonts w:cstheme="minorHAnsi"/>
        </w:rPr>
        <w:fldChar w:fldCharType="end"/>
      </w:r>
      <w:r w:rsidR="00F47D15">
        <w:rPr>
          <w:rFonts w:cstheme="minorHAnsi"/>
        </w:rPr>
        <w:noBreakHyphen/>
      </w:r>
      <w:r w:rsidR="00F47D15">
        <w:rPr>
          <w:rFonts w:cstheme="minorHAnsi"/>
        </w:rPr>
        <w:fldChar w:fldCharType="begin"/>
      </w:r>
      <w:r w:rsidR="00F47D15">
        <w:rPr>
          <w:rFonts w:cstheme="minorHAnsi"/>
        </w:rPr>
        <w:instrText xml:space="preserve"> SEQ Figure \* ARABIC \s 2 </w:instrText>
      </w:r>
      <w:r w:rsidR="00F47D15">
        <w:rPr>
          <w:rFonts w:cstheme="minorHAnsi"/>
        </w:rPr>
        <w:fldChar w:fldCharType="separate"/>
      </w:r>
      <w:r w:rsidR="00F47D15">
        <w:rPr>
          <w:rFonts w:cstheme="minorHAnsi"/>
          <w:noProof/>
        </w:rPr>
        <w:t>2</w:t>
      </w:r>
      <w:r w:rsidR="00F47D15">
        <w:rPr>
          <w:rFonts w:cstheme="minorHAnsi"/>
        </w:rPr>
        <w:fldChar w:fldCharType="end"/>
      </w:r>
      <w:r w:rsidRPr="00ED431A">
        <w:rPr>
          <w:rFonts w:cstheme="minorHAnsi"/>
        </w:rPr>
        <w:t xml:space="preserve"> : The proposed avinoic architecture. Notice the legend.</w:t>
      </w:r>
      <w:bookmarkEnd w:id="469"/>
    </w:p>
    <w:p w14:paraId="644DC39E" w14:textId="77777777" w:rsidR="00D70854" w:rsidRDefault="00D70854" w:rsidP="00D70854">
      <w:pPr>
        <w:pStyle w:val="Heading4"/>
      </w:pPr>
      <w:bookmarkStart w:id="470" w:name="_Toc525261911"/>
      <w:r w:rsidRPr="00D70854">
        <w:lastRenderedPageBreak/>
        <w:t>Choosing the Necessary Lighting Equipments</w:t>
      </w:r>
      <w:bookmarkEnd w:id="470"/>
    </w:p>
    <w:p w14:paraId="1656637C" w14:textId="77777777" w:rsidR="00D70854" w:rsidRPr="00D70854" w:rsidRDefault="00D70854" w:rsidP="00D70854">
      <w:r w:rsidRPr="00D70854">
        <w:t>According to CS-VLA 1384, external lights must be installed with regard to CS-23 23.2530. These sub-paragraphs mention that any position lights must include a red light on the left wing, a green light on the right wing and a white light facing aft. Also any position or anti-collision lights must have proper features to provide sufficient time for another aircraft to avoid a collision. Therefore, we deduced that we should have 3 position lights, as red, green and white, and 2 anti-collision lights.</w:t>
      </w:r>
    </w:p>
    <w:p w14:paraId="0B3352C8" w14:textId="77777777" w:rsidR="00D70854" w:rsidRPr="00D70854" w:rsidRDefault="00D70854" w:rsidP="00D70854"/>
    <w:p w14:paraId="4AFB881D" w14:textId="77777777" w:rsidR="00D70854" w:rsidRPr="00ED431A" w:rsidRDefault="00D70854" w:rsidP="00D70854">
      <w:pPr>
        <w:jc w:val="center"/>
        <w:rPr>
          <w:rFonts w:cstheme="minorHAnsi"/>
        </w:rPr>
      </w:pPr>
      <w:r w:rsidRPr="00ED431A">
        <w:rPr>
          <w:rFonts w:cstheme="minorHAnsi"/>
          <w:noProof/>
          <w:lang w:val="tr-TR" w:eastAsia="tr-TR"/>
        </w:rPr>
        <mc:AlternateContent>
          <mc:Choice Requires="wps">
            <w:drawing>
              <wp:anchor distT="0" distB="0" distL="114300" distR="114300" simplePos="0" relativeHeight="251842560" behindDoc="0" locked="0" layoutInCell="1" allowOverlap="1" wp14:anchorId="5167E29D" wp14:editId="196D87EA">
                <wp:simplePos x="0" y="0"/>
                <wp:positionH relativeFrom="page">
                  <wp:align>center</wp:align>
                </wp:positionH>
                <wp:positionV relativeFrom="paragraph">
                  <wp:posOffset>2162190</wp:posOffset>
                </wp:positionV>
                <wp:extent cx="3322955" cy="635"/>
                <wp:effectExtent l="0" t="0" r="0" b="0"/>
                <wp:wrapTopAndBottom/>
                <wp:docPr id="417" name="Metin Kutusu 9"/>
                <wp:cNvGraphicFramePr/>
                <a:graphic xmlns:a="http://schemas.openxmlformats.org/drawingml/2006/main">
                  <a:graphicData uri="http://schemas.microsoft.com/office/word/2010/wordprocessingShape">
                    <wps:wsp>
                      <wps:cNvSpPr txBox="1"/>
                      <wps:spPr>
                        <a:xfrm>
                          <a:off x="0" y="0"/>
                          <a:ext cx="3322955" cy="635"/>
                        </a:xfrm>
                        <a:prstGeom prst="rect">
                          <a:avLst/>
                        </a:prstGeom>
                        <a:solidFill>
                          <a:prstClr val="white"/>
                        </a:solidFill>
                        <a:ln>
                          <a:noFill/>
                        </a:ln>
                      </wps:spPr>
                      <wps:txbx>
                        <w:txbxContent>
                          <w:p w14:paraId="18B325AE" w14:textId="77777777" w:rsidR="009F22DF" w:rsidRPr="00EA63DA" w:rsidRDefault="009F22DF" w:rsidP="00D70854">
                            <w:pPr>
                              <w:pStyle w:val="Caption"/>
                              <w:jc w:val="center"/>
                              <w:rPr>
                                <w:noProof/>
                                <w:sz w:val="36"/>
                              </w:rPr>
                            </w:pPr>
                            <w:bookmarkStart w:id="471" w:name="_Toc525254285"/>
                            <w:r>
                              <w:t xml:space="preserve">Figure </w:t>
                            </w:r>
                            <w:r>
                              <w:fldChar w:fldCharType="begin"/>
                            </w:r>
                            <w:r>
                              <w:instrText xml:space="preserve"> STYLEREF 2 \s </w:instrText>
                            </w:r>
                            <w:r>
                              <w:fldChar w:fldCharType="separate"/>
                            </w:r>
                            <w:r>
                              <w:rPr>
                                <w:noProof/>
                              </w:rPr>
                              <w:t>3.5</w:t>
                            </w:r>
                            <w:r>
                              <w:fldChar w:fldCharType="end"/>
                            </w:r>
                            <w:r>
                              <w:noBreakHyphen/>
                            </w:r>
                            <w:r>
                              <w:fldChar w:fldCharType="begin"/>
                            </w:r>
                            <w:r>
                              <w:instrText xml:space="preserve"> SEQ Figure \* ARABIC \s 2 </w:instrText>
                            </w:r>
                            <w:r>
                              <w:fldChar w:fldCharType="separate"/>
                            </w:r>
                            <w:r>
                              <w:rPr>
                                <w:noProof/>
                              </w:rPr>
                              <w:t>3</w:t>
                            </w:r>
                            <w:r>
                              <w:fldChar w:fldCharType="end"/>
                            </w:r>
                            <w:r>
                              <w:t xml:space="preserve"> </w:t>
                            </w:r>
                            <w:r w:rsidRPr="004008E8">
                              <w:t>Anti-collision LED light – Red or White</w:t>
                            </w:r>
                            <w:bookmarkEnd w:id="4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67E29D" id="Metin Kutusu 9" o:spid="_x0000_s1057" type="#_x0000_t202" style="position:absolute;left:0;text-align:left;margin-left:0;margin-top:170.25pt;width:261.65pt;height:.05pt;z-index:251842560;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ZfBNgIAAGsEAAAOAAAAZHJzL2Uyb0RvYy54bWysVE1v2zAMvQ/YfxB0X52PpVuDOEWWosOw&#10;rC2QDj0rshwLkEVNomNnv76UHKdbt9Owi0yRFKX3HunFdVcbdlA+aLA5H1+MOFNWQqHtPuffH2/f&#10;feQsoLCFMGBVzo8q8Ovl2zeL1s3VBCowhfKMitgwb13OK0Q3z7IgK1WLcAFOWQqW4GuBtPX7rPCi&#10;peq1ySaj0WXWgi+cB6lCIO9NH+TLVL8slcT7sgwKmck5vQ3T6tO6i2u2XIj53gtXaXl6hviHV9RC&#10;W7r0XOpGoGCN13+UqrX0EKDECwl1BmWppUoYCM149ArNthJOJSxETnBnmsL/KyvvDg+e6SLn78cf&#10;OLOiJpG+KdSWfW2wCQ27ihy1LswpdesoGbtP0JHWgz+QM0LvSl/HL4FiFCe2j2eGVYdMknM6nUyu&#10;ZjPOJMUup7NYI3s56nzAzwpqFo2ce5IvsSoOm4B96pASbwpgdHGrjYmbGFgbzw6CpG4rjepU/Lcs&#10;Y2OuhXiqLxg9WcTX44gWdrsucTI9g9xBcSTsHvoOCk7earpwIwI+CE8tQ3BpDPCeltJAm3M4WZxV&#10;4H/+zR/zSUmKctZSC+Y8/GiEV5yZL5Y0jv06GH4wdoNhm3oNBHVMA+ZkMumARzOYpYf6iaZjFW+h&#10;kLCS7so5DuYa+0Gg6ZJqtUpJ1JVO4MZunYylB2Ifuyfh3UkWJDXvYGhOMX+lTp+b9HGrBonqJF0k&#10;tmfxxDd1dBL/NH1xZH7dp6yXf8TyGQAA//8DAFBLAwQUAAYACAAAACEAWI0fh98AAAAIAQAADwAA&#10;AGRycy9kb3ducmV2LnhtbEyPwU7DMBBE70j9B2srcUHUaZNGKMSpqgoOcKkIvXBz420cGq8j22nD&#10;32O4wHF2VjNvys1kenZB5ztLApaLBBhSY1VHrYDD+/P9AzAfJCnZW0IBX+hhU81uSlkoe6U3vNSh&#10;ZTGEfCEF6BCGgnPfaDTSL+yAFL2TdUaGKF3LlZPXGG56vkqSnBvZUWzQcsCdxuZcj0bAPvvY67vx&#10;9PS6zVL3chh3+WdbC3E7n7aPwAJO4e8ZfvAjOlSR6WhHUp71AuKQICDNkjWwaK9XaQrs+HvJgVcl&#10;/z+g+gYAAP//AwBQSwECLQAUAAYACAAAACEAtoM4kv4AAADhAQAAEwAAAAAAAAAAAAAAAAAAAAAA&#10;W0NvbnRlbnRfVHlwZXNdLnhtbFBLAQItABQABgAIAAAAIQA4/SH/1gAAAJQBAAALAAAAAAAAAAAA&#10;AAAAAC8BAABfcmVscy8ucmVsc1BLAQItABQABgAIAAAAIQDrdZfBNgIAAGsEAAAOAAAAAAAAAAAA&#10;AAAAAC4CAABkcnMvZTJvRG9jLnhtbFBLAQItABQABgAIAAAAIQBYjR+H3wAAAAgBAAAPAAAAAAAA&#10;AAAAAAAAAJAEAABkcnMvZG93bnJldi54bWxQSwUGAAAAAAQABADzAAAAnAUAAAAA&#10;" stroked="f">
                <v:textbox style="mso-fit-shape-to-text:t" inset="0,0,0,0">
                  <w:txbxContent>
                    <w:p w14:paraId="18B325AE" w14:textId="77777777" w:rsidR="009F22DF" w:rsidRPr="00EA63DA" w:rsidRDefault="009F22DF" w:rsidP="00D70854">
                      <w:pPr>
                        <w:pStyle w:val="Caption"/>
                        <w:jc w:val="center"/>
                        <w:rPr>
                          <w:noProof/>
                          <w:sz w:val="36"/>
                        </w:rPr>
                      </w:pPr>
                      <w:bookmarkStart w:id="472" w:name="_Toc525254285"/>
                      <w:r>
                        <w:t xml:space="preserve">Figure </w:t>
                      </w:r>
                      <w:r>
                        <w:fldChar w:fldCharType="begin"/>
                      </w:r>
                      <w:r>
                        <w:instrText xml:space="preserve"> STYLEREF 2 \s </w:instrText>
                      </w:r>
                      <w:r>
                        <w:fldChar w:fldCharType="separate"/>
                      </w:r>
                      <w:r>
                        <w:rPr>
                          <w:noProof/>
                        </w:rPr>
                        <w:t>3.5</w:t>
                      </w:r>
                      <w:r>
                        <w:fldChar w:fldCharType="end"/>
                      </w:r>
                      <w:r>
                        <w:noBreakHyphen/>
                      </w:r>
                      <w:r>
                        <w:fldChar w:fldCharType="begin"/>
                      </w:r>
                      <w:r>
                        <w:instrText xml:space="preserve"> SEQ Figure \* ARABIC \s 2 </w:instrText>
                      </w:r>
                      <w:r>
                        <w:fldChar w:fldCharType="separate"/>
                      </w:r>
                      <w:r>
                        <w:rPr>
                          <w:noProof/>
                        </w:rPr>
                        <w:t>3</w:t>
                      </w:r>
                      <w:r>
                        <w:fldChar w:fldCharType="end"/>
                      </w:r>
                      <w:r>
                        <w:t xml:space="preserve"> </w:t>
                      </w:r>
                      <w:r w:rsidRPr="004008E8">
                        <w:t>Anti-collision LED light – Red or White</w:t>
                      </w:r>
                      <w:bookmarkEnd w:id="472"/>
                    </w:p>
                  </w:txbxContent>
                </v:textbox>
                <w10:wrap type="topAndBottom" anchorx="page"/>
              </v:shape>
            </w:pict>
          </mc:Fallback>
        </mc:AlternateContent>
      </w:r>
      <w:r w:rsidRPr="00ED431A">
        <w:rPr>
          <w:rFonts w:cstheme="minorHAnsi"/>
          <w:noProof/>
          <w:sz w:val="36"/>
          <w:lang w:val="tr-TR" w:eastAsia="tr-TR"/>
        </w:rPr>
        <w:drawing>
          <wp:inline distT="0" distB="0" distL="0" distR="0" wp14:anchorId="1A03DE8C" wp14:editId="217D5FBA">
            <wp:extent cx="3322955" cy="2082165"/>
            <wp:effectExtent l="0" t="0" r="0" b="0"/>
            <wp:docPr id="421"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3322955" cy="2082165"/>
                    </a:xfrm>
                    <a:prstGeom prst="rect">
                      <a:avLst/>
                    </a:prstGeom>
                    <a:noFill/>
                    <a:ln>
                      <a:noFill/>
                    </a:ln>
                  </pic:spPr>
                </pic:pic>
              </a:graphicData>
            </a:graphic>
          </wp:inline>
        </w:drawing>
      </w:r>
    </w:p>
    <w:p w14:paraId="2EA1A8FD" w14:textId="77777777" w:rsidR="00D70854" w:rsidRPr="00ED431A" w:rsidRDefault="00D70854" w:rsidP="00D70854">
      <w:r w:rsidRPr="00D70854">
        <w:t>Since those lighting systems are very common, companies like AVEO Engineering are building compact systems. AVEO’s Ultra DayLite and Andromeda DayLite products are two examples of that. They both have navigation (red and green lights), position (white light) and strobe (anti-collision light) systems built in. When compared in terms of weight and power usage, they do not have an important difference. Main reason to choose one to other can be the design. Their prices are same, $769.00. However, these products are not TSO certified. If a TSO certified product is necessary, TSO certified Ultra Galactica can be used, priced at $1099.00.  An example for Anti-collision LED light from AVEO can be seen from Figure 3 while an example for Navigation / Position / Strobe LED light can be seen at Figure 4.</w:t>
      </w:r>
    </w:p>
    <w:p w14:paraId="0ADCAD55" w14:textId="77777777" w:rsidR="00D70854" w:rsidRPr="00ED431A" w:rsidRDefault="00D70854" w:rsidP="00D70854">
      <w:pPr>
        <w:jc w:val="center"/>
        <w:rPr>
          <w:rFonts w:cstheme="minorHAnsi"/>
          <w:sz w:val="36"/>
        </w:rPr>
      </w:pPr>
      <w:r w:rsidRPr="00ED431A">
        <w:rPr>
          <w:rFonts w:cstheme="minorHAnsi"/>
          <w:noProof/>
          <w:lang w:val="tr-TR" w:eastAsia="tr-TR"/>
        </w:rPr>
        <mc:AlternateContent>
          <mc:Choice Requires="wps">
            <w:drawing>
              <wp:anchor distT="0" distB="0" distL="114300" distR="114300" simplePos="0" relativeHeight="251843584" behindDoc="0" locked="0" layoutInCell="1" allowOverlap="1" wp14:anchorId="61CE2541" wp14:editId="3C7821C7">
                <wp:simplePos x="0" y="0"/>
                <wp:positionH relativeFrom="page">
                  <wp:align>center</wp:align>
                </wp:positionH>
                <wp:positionV relativeFrom="paragraph">
                  <wp:posOffset>2161333</wp:posOffset>
                </wp:positionV>
                <wp:extent cx="2693035" cy="635"/>
                <wp:effectExtent l="0" t="0" r="0" b="0"/>
                <wp:wrapTopAndBottom/>
                <wp:docPr id="418" name="Metin Kutusu 10"/>
                <wp:cNvGraphicFramePr/>
                <a:graphic xmlns:a="http://schemas.openxmlformats.org/drawingml/2006/main">
                  <a:graphicData uri="http://schemas.microsoft.com/office/word/2010/wordprocessingShape">
                    <wps:wsp>
                      <wps:cNvSpPr txBox="1"/>
                      <wps:spPr>
                        <a:xfrm>
                          <a:off x="0" y="0"/>
                          <a:ext cx="2693035" cy="635"/>
                        </a:xfrm>
                        <a:prstGeom prst="rect">
                          <a:avLst/>
                        </a:prstGeom>
                        <a:solidFill>
                          <a:prstClr val="white"/>
                        </a:solidFill>
                        <a:ln>
                          <a:noFill/>
                        </a:ln>
                      </wps:spPr>
                      <wps:txbx>
                        <w:txbxContent>
                          <w:p w14:paraId="7D7FF6C0" w14:textId="77777777" w:rsidR="009F22DF" w:rsidRPr="00AA6B5B" w:rsidRDefault="009F22DF" w:rsidP="00D70854">
                            <w:pPr>
                              <w:pStyle w:val="Caption"/>
                              <w:jc w:val="center"/>
                              <w:rPr>
                                <w:noProof/>
                                <w:sz w:val="36"/>
                              </w:rPr>
                            </w:pPr>
                            <w:bookmarkStart w:id="473" w:name="_Toc525254286"/>
                            <w:r>
                              <w:t xml:space="preserve">Figure </w:t>
                            </w:r>
                            <w:r>
                              <w:fldChar w:fldCharType="begin"/>
                            </w:r>
                            <w:r>
                              <w:instrText xml:space="preserve"> STYLEREF 2 \s </w:instrText>
                            </w:r>
                            <w:r>
                              <w:fldChar w:fldCharType="separate"/>
                            </w:r>
                            <w:r>
                              <w:rPr>
                                <w:noProof/>
                              </w:rPr>
                              <w:t>3.5</w:t>
                            </w:r>
                            <w:r>
                              <w:fldChar w:fldCharType="end"/>
                            </w:r>
                            <w:r>
                              <w:noBreakHyphen/>
                            </w:r>
                            <w:r>
                              <w:fldChar w:fldCharType="begin"/>
                            </w:r>
                            <w:r>
                              <w:instrText xml:space="preserve"> SEQ Figure \* ARABIC \s 2 </w:instrText>
                            </w:r>
                            <w:r>
                              <w:fldChar w:fldCharType="separate"/>
                            </w:r>
                            <w:r>
                              <w:rPr>
                                <w:noProof/>
                              </w:rPr>
                              <w:t>4</w:t>
                            </w:r>
                            <w:r>
                              <w:fldChar w:fldCharType="end"/>
                            </w:r>
                            <w:r>
                              <w:t xml:space="preserve"> </w:t>
                            </w:r>
                            <w:r w:rsidRPr="00B1002D">
                              <w:t>Navigation / Position / Strobe LED light</w:t>
                            </w:r>
                            <w:bookmarkEnd w:id="4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CE2541" id="Metin Kutusu 10" o:spid="_x0000_s1058" type="#_x0000_t202" style="position:absolute;left:0;text-align:left;margin-left:0;margin-top:170.2pt;width:212.05pt;height:.05pt;z-index:251843584;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NQXaNQIAAGwEAAAOAAAAZHJzL2Uyb0RvYy54bWysVE2P0zAQvSPxHyzfafoBFVRNV6WrIsSy&#10;u1IX7dl1nMaS4zH2pEn59YydpoWFE+LijGfGY7/3ZrK86WrDjsoHDTbnk9GYM2UlFNoecv7tafvm&#10;PWcBhS2EAatyflKB36xev1q2bqGmUIEplGdUxIZF63JeIbpFlgVZqVqEEThlKViCrwXS1h+ywouW&#10;qtcmm47H86wFXzgPUoVA3ts+yFepflkqiQ9lGRQyk3N6G6bVp3Uf12y1FIuDF67S8vwM8Q+vqIW2&#10;dOml1K1AwRqv/yhVa+khQIkjCXUGZamlShgIzWT8As2uEk4lLEROcBeawv8rK++Pj57pIudvJySV&#10;FTWJ9FWhtuxLg01o2CSR1LqwoNydo2zsPkJHYkfyoj+QM2LvSl/HL6FiFCe6TxeKVYdMknM6/zAb&#10;z95xJik2J4NqZNejzgf8pKBm0ci5J/0SreJ4F7BPHVLiTQGMLrbamLiJgY3x7ChI67bSqM7Ff8sy&#10;NuZaiKf6gtGTXXFEC7t9l0iZTQeQeyhOhN1D30LBya2mC+9EwEfhqWcILs0BPtBSGmhzDmeLswr8&#10;j7/5Yz5JSVHOWurBnIfvjfCKM/PZksixYQfDD8Z+MGxTb4CgTmjCnEwmHfBoBrP0UD/TeKzjLRQS&#10;VtJdOcfB3GA/CTReUq3XKYna0gm8szsnY+mB2KfuWXh3lgVJzXsYulMsXqjT5yZ93LpBojpJF4nt&#10;WTzzTS2dxD+PX5yZX/cp6/qTWP0EAAD//wMAUEsDBBQABgAIAAAAIQC4B1Nb3wAAAAgBAAAPAAAA&#10;ZHJzL2Rvd25yZXYueG1sTI/BTsMwEETvSP0HaytxQdRpayoU4lRVBQe4VIReuLnxNk4bryPbacPf&#10;Y7jAcXZWM2+K9Wg7dkEfWkcS5rMMGFLtdEuNhP3Hy/0jsBAVadU5QglfGGBdTm4KlWt3pXe8VLFh&#10;KYRCriSYGPuc81AbtCrMXI+UvKPzVsUkfcO1V9cUbju+yLIVt6ql1GBUj1uD9bkarISd+NyZu+H4&#10;/LYRS/+6H7arU1NJeTsdN0/AIo7x7xl+8BM6lInp4AbSgXUS0pAoYSkyASzZYiHmwA6/lwfgZcH/&#10;Dyi/AQAA//8DAFBLAQItABQABgAIAAAAIQC2gziS/gAAAOEBAAATAAAAAAAAAAAAAAAAAAAAAABb&#10;Q29udGVudF9UeXBlc10ueG1sUEsBAi0AFAAGAAgAAAAhADj9If/WAAAAlAEAAAsAAAAAAAAAAAAA&#10;AAAALwEAAF9yZWxzLy5yZWxzUEsBAi0AFAAGAAgAAAAhAOc1Bdo1AgAAbAQAAA4AAAAAAAAAAAAA&#10;AAAALgIAAGRycy9lMm9Eb2MueG1sUEsBAi0AFAAGAAgAAAAhALgHU1vfAAAACAEAAA8AAAAAAAAA&#10;AAAAAAAAjwQAAGRycy9kb3ducmV2LnhtbFBLBQYAAAAABAAEAPMAAACbBQAAAAA=&#10;" stroked="f">
                <v:textbox style="mso-fit-shape-to-text:t" inset="0,0,0,0">
                  <w:txbxContent>
                    <w:p w14:paraId="7D7FF6C0" w14:textId="77777777" w:rsidR="009F22DF" w:rsidRPr="00AA6B5B" w:rsidRDefault="009F22DF" w:rsidP="00D70854">
                      <w:pPr>
                        <w:pStyle w:val="Caption"/>
                        <w:jc w:val="center"/>
                        <w:rPr>
                          <w:noProof/>
                          <w:sz w:val="36"/>
                        </w:rPr>
                      </w:pPr>
                      <w:bookmarkStart w:id="474" w:name="_Toc525254286"/>
                      <w:r>
                        <w:t xml:space="preserve">Figure </w:t>
                      </w:r>
                      <w:r>
                        <w:fldChar w:fldCharType="begin"/>
                      </w:r>
                      <w:r>
                        <w:instrText xml:space="preserve"> STYLEREF 2 \s </w:instrText>
                      </w:r>
                      <w:r>
                        <w:fldChar w:fldCharType="separate"/>
                      </w:r>
                      <w:r>
                        <w:rPr>
                          <w:noProof/>
                        </w:rPr>
                        <w:t>3.5</w:t>
                      </w:r>
                      <w:r>
                        <w:fldChar w:fldCharType="end"/>
                      </w:r>
                      <w:r>
                        <w:noBreakHyphen/>
                      </w:r>
                      <w:r>
                        <w:fldChar w:fldCharType="begin"/>
                      </w:r>
                      <w:r>
                        <w:instrText xml:space="preserve"> SEQ Figure \* ARABIC \s 2 </w:instrText>
                      </w:r>
                      <w:r>
                        <w:fldChar w:fldCharType="separate"/>
                      </w:r>
                      <w:r>
                        <w:rPr>
                          <w:noProof/>
                        </w:rPr>
                        <w:t>4</w:t>
                      </w:r>
                      <w:r>
                        <w:fldChar w:fldCharType="end"/>
                      </w:r>
                      <w:r>
                        <w:t xml:space="preserve"> </w:t>
                      </w:r>
                      <w:r w:rsidRPr="00B1002D">
                        <w:t>Navigation / Position / Strobe LED light</w:t>
                      </w:r>
                      <w:bookmarkEnd w:id="474"/>
                    </w:p>
                  </w:txbxContent>
                </v:textbox>
                <w10:wrap type="topAndBottom" anchorx="page"/>
              </v:shape>
            </w:pict>
          </mc:Fallback>
        </mc:AlternateContent>
      </w:r>
      <w:r w:rsidRPr="00ED431A">
        <w:rPr>
          <w:rFonts w:cstheme="minorHAnsi"/>
          <w:noProof/>
          <w:sz w:val="36"/>
          <w:lang w:val="tr-TR" w:eastAsia="tr-TR"/>
        </w:rPr>
        <w:drawing>
          <wp:inline distT="0" distB="0" distL="0" distR="0" wp14:anchorId="67B4B019" wp14:editId="19D4A300">
            <wp:extent cx="2693035" cy="2120265"/>
            <wp:effectExtent l="0" t="0" r="0" b="0"/>
            <wp:docPr id="422"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2693035" cy="2120265"/>
                    </a:xfrm>
                    <a:prstGeom prst="rect">
                      <a:avLst/>
                    </a:prstGeom>
                    <a:noFill/>
                    <a:ln>
                      <a:noFill/>
                    </a:ln>
                  </pic:spPr>
                </pic:pic>
              </a:graphicData>
            </a:graphic>
          </wp:inline>
        </w:drawing>
      </w:r>
    </w:p>
    <w:p w14:paraId="4EF24AED" w14:textId="77777777" w:rsidR="00D70854" w:rsidRDefault="00D70854" w:rsidP="00D70854">
      <w:pPr>
        <w:jc w:val="center"/>
        <w:rPr>
          <w:rFonts w:cstheme="minorHAnsi"/>
          <w:sz w:val="36"/>
        </w:rPr>
      </w:pPr>
    </w:p>
    <w:p w14:paraId="40315704" w14:textId="77777777" w:rsidR="00D70854" w:rsidRDefault="00D70854" w:rsidP="00D70854">
      <w:pPr>
        <w:jc w:val="center"/>
        <w:rPr>
          <w:rFonts w:cstheme="minorHAnsi"/>
          <w:sz w:val="36"/>
        </w:rPr>
      </w:pPr>
    </w:p>
    <w:p w14:paraId="3FE40407" w14:textId="77777777" w:rsidR="00D70854" w:rsidRDefault="00D70854" w:rsidP="00D70854">
      <w:pPr>
        <w:jc w:val="center"/>
        <w:rPr>
          <w:rFonts w:cstheme="minorHAnsi"/>
          <w:sz w:val="36"/>
        </w:rPr>
      </w:pPr>
    </w:p>
    <w:p w14:paraId="297B56A3" w14:textId="77777777" w:rsidR="00D70854" w:rsidRPr="00ED431A" w:rsidRDefault="00D70854" w:rsidP="00D70854">
      <w:pPr>
        <w:jc w:val="center"/>
        <w:rPr>
          <w:rFonts w:cstheme="minorHAnsi"/>
          <w:sz w:val="36"/>
        </w:rPr>
      </w:pPr>
    </w:p>
    <w:p w14:paraId="7BB779BD" w14:textId="77777777" w:rsidR="00D70854" w:rsidRPr="00ED431A" w:rsidRDefault="00D70854" w:rsidP="00D70854">
      <w:pPr>
        <w:pStyle w:val="Heading4"/>
      </w:pPr>
      <w:bookmarkStart w:id="475" w:name="_Toc525261912"/>
      <w:r w:rsidRPr="00ED431A">
        <w:lastRenderedPageBreak/>
        <w:t>Choosing the Avionics</w:t>
      </w:r>
      <w:bookmarkEnd w:id="475"/>
    </w:p>
    <w:p w14:paraId="48C62F49" w14:textId="77777777" w:rsidR="00D70854" w:rsidRPr="00ED431A" w:rsidRDefault="00D70854" w:rsidP="00D70854">
      <w:pPr>
        <w:rPr>
          <w:rFonts w:cstheme="minorHAnsi"/>
        </w:rPr>
      </w:pPr>
      <w:r w:rsidRPr="00ED431A">
        <w:rPr>
          <w:rFonts w:cstheme="minorHAnsi"/>
        </w:rPr>
        <w:tab/>
        <w:t xml:space="preserve">As choosing the necessary avionic devices for the aircraft, the requirements specified by the TAI is considered. Corresponding requirements considered in this process can be seen at Table 1. </w:t>
      </w:r>
    </w:p>
    <w:p w14:paraId="7610E573" w14:textId="77777777" w:rsidR="00D70854" w:rsidRPr="00ED431A" w:rsidRDefault="00D70854" w:rsidP="00D70854">
      <w:pPr>
        <w:pStyle w:val="Caption"/>
        <w:keepNext/>
        <w:rPr>
          <w:rFonts w:cstheme="minorHAnsi"/>
        </w:rPr>
      </w:pPr>
    </w:p>
    <w:tbl>
      <w:tblPr>
        <w:tblW w:w="8080" w:type="dxa"/>
        <w:tblInd w:w="1932" w:type="dxa"/>
        <w:tblCellMar>
          <w:left w:w="70" w:type="dxa"/>
          <w:right w:w="70" w:type="dxa"/>
        </w:tblCellMar>
        <w:tblLook w:val="04A0" w:firstRow="1" w:lastRow="0" w:firstColumn="1" w:lastColumn="0" w:noHBand="0" w:noVBand="1"/>
      </w:tblPr>
      <w:tblGrid>
        <w:gridCol w:w="2260"/>
        <w:gridCol w:w="3684"/>
        <w:gridCol w:w="2136"/>
      </w:tblGrid>
      <w:tr w:rsidR="00D70854" w:rsidRPr="00ED431A" w14:paraId="6F10C5FA" w14:textId="77777777" w:rsidTr="00BD2BA1">
        <w:trPr>
          <w:trHeight w:val="48"/>
        </w:trPr>
        <w:tc>
          <w:tcPr>
            <w:tcW w:w="2260" w:type="dxa"/>
            <w:tcBorders>
              <w:top w:val="single" w:sz="8" w:space="0" w:color="CCCCCC"/>
              <w:left w:val="single" w:sz="8" w:space="0" w:color="CCCCCC"/>
              <w:bottom w:val="single" w:sz="8" w:space="0" w:color="CCCCCC"/>
              <w:right w:val="single" w:sz="8" w:space="0" w:color="CCCCCC"/>
            </w:tcBorders>
            <w:shd w:val="clear" w:color="auto" w:fill="auto"/>
            <w:vAlign w:val="center"/>
            <w:hideMark/>
          </w:tcPr>
          <w:p w14:paraId="013F5621" w14:textId="77777777" w:rsidR="00D70854" w:rsidRPr="000F7E31" w:rsidRDefault="00D70854" w:rsidP="00BD2BA1">
            <w:pPr>
              <w:spacing w:after="0" w:line="240" w:lineRule="auto"/>
              <w:jc w:val="center"/>
              <w:rPr>
                <w:rFonts w:eastAsia="Times New Roman" w:cstheme="minorHAnsi"/>
                <w:color w:val="000000"/>
                <w:szCs w:val="20"/>
                <w:lang w:eastAsia="tr-TR"/>
              </w:rPr>
            </w:pPr>
            <w:r w:rsidRPr="00ED431A">
              <w:rPr>
                <w:rFonts w:eastAsia="Times New Roman" w:cstheme="minorHAnsi"/>
                <w:color w:val="000000"/>
                <w:szCs w:val="20"/>
                <w:lang w:eastAsia="tr-TR"/>
              </w:rPr>
              <w:t>Requirement</w:t>
            </w:r>
          </w:p>
        </w:tc>
        <w:tc>
          <w:tcPr>
            <w:tcW w:w="3684" w:type="dxa"/>
            <w:tcBorders>
              <w:top w:val="single" w:sz="8" w:space="0" w:color="CCCCCC"/>
              <w:left w:val="single" w:sz="8" w:space="0" w:color="CCCCCC"/>
              <w:bottom w:val="single" w:sz="8" w:space="0" w:color="CCCCCC"/>
              <w:right w:val="single" w:sz="8" w:space="0" w:color="CCCCCC"/>
            </w:tcBorders>
            <w:vAlign w:val="bottom"/>
          </w:tcPr>
          <w:p w14:paraId="75D7F272" w14:textId="77777777" w:rsidR="00D70854" w:rsidRPr="00ED431A" w:rsidRDefault="00D70854" w:rsidP="00BD2BA1">
            <w:pPr>
              <w:jc w:val="center"/>
              <w:rPr>
                <w:rFonts w:cstheme="minorHAnsi"/>
                <w:color w:val="000000"/>
                <w:szCs w:val="20"/>
              </w:rPr>
            </w:pPr>
            <w:r w:rsidRPr="00ED431A">
              <w:rPr>
                <w:rFonts w:cstheme="minorHAnsi"/>
                <w:color w:val="000000"/>
                <w:szCs w:val="20"/>
              </w:rPr>
              <w:t>Chosen Avionics</w:t>
            </w:r>
          </w:p>
        </w:tc>
        <w:tc>
          <w:tcPr>
            <w:tcW w:w="2136" w:type="dxa"/>
            <w:vAlign w:val="bottom"/>
          </w:tcPr>
          <w:p w14:paraId="787D0409" w14:textId="77777777" w:rsidR="00D70854" w:rsidRPr="00ED431A" w:rsidRDefault="00D70854" w:rsidP="00BD2BA1">
            <w:pPr>
              <w:rPr>
                <w:rFonts w:cstheme="minorHAnsi"/>
                <w:color w:val="000000"/>
                <w:szCs w:val="20"/>
              </w:rPr>
            </w:pPr>
          </w:p>
        </w:tc>
      </w:tr>
      <w:tr w:rsidR="00D70854" w:rsidRPr="00ED431A" w14:paraId="2E19368D" w14:textId="77777777" w:rsidTr="00BD2BA1">
        <w:trPr>
          <w:trHeight w:val="48"/>
        </w:trPr>
        <w:tc>
          <w:tcPr>
            <w:tcW w:w="2260" w:type="dxa"/>
            <w:tcBorders>
              <w:top w:val="single" w:sz="8" w:space="0" w:color="CCCCCC"/>
              <w:left w:val="single" w:sz="8" w:space="0" w:color="CCCCCC"/>
              <w:bottom w:val="single" w:sz="8" w:space="0" w:color="CCCCCC"/>
              <w:right w:val="single" w:sz="8" w:space="0" w:color="CCCCCC"/>
            </w:tcBorders>
            <w:shd w:val="clear" w:color="auto" w:fill="auto"/>
            <w:vAlign w:val="center"/>
          </w:tcPr>
          <w:p w14:paraId="7187F9A2" w14:textId="77777777" w:rsidR="00D70854" w:rsidRPr="00ED431A" w:rsidRDefault="00D70854" w:rsidP="00BD2BA1">
            <w:pPr>
              <w:spacing w:after="0" w:line="240" w:lineRule="auto"/>
              <w:jc w:val="left"/>
              <w:rPr>
                <w:rFonts w:eastAsia="Times New Roman" w:cstheme="minorHAnsi"/>
                <w:color w:val="000000"/>
                <w:szCs w:val="20"/>
                <w:lang w:eastAsia="tr-TR"/>
              </w:rPr>
            </w:pPr>
            <w:r w:rsidRPr="000F7E31">
              <w:rPr>
                <w:rFonts w:eastAsia="Times New Roman" w:cstheme="minorHAnsi"/>
                <w:color w:val="000000"/>
                <w:szCs w:val="20"/>
                <w:lang w:eastAsia="tr-TR"/>
              </w:rPr>
              <w:t>ODTÜ-VLA-SRD-017</w:t>
            </w:r>
          </w:p>
        </w:tc>
        <w:tc>
          <w:tcPr>
            <w:tcW w:w="3684" w:type="dxa"/>
            <w:tcBorders>
              <w:top w:val="single" w:sz="8" w:space="0" w:color="CCCCCC"/>
              <w:left w:val="single" w:sz="8" w:space="0" w:color="CCCCCC"/>
              <w:bottom w:val="single" w:sz="8" w:space="0" w:color="CCCCCC"/>
              <w:right w:val="single" w:sz="8" w:space="0" w:color="CCCCCC"/>
            </w:tcBorders>
            <w:vAlign w:val="bottom"/>
          </w:tcPr>
          <w:p w14:paraId="0880B8C3" w14:textId="77777777" w:rsidR="00D70854" w:rsidRPr="00ED431A" w:rsidRDefault="00D70854" w:rsidP="00BD2BA1">
            <w:pPr>
              <w:rPr>
                <w:rFonts w:cstheme="minorHAnsi"/>
                <w:color w:val="000000"/>
                <w:szCs w:val="20"/>
              </w:rPr>
            </w:pPr>
            <w:r w:rsidRPr="00ED431A">
              <w:rPr>
                <w:rFonts w:cstheme="minorHAnsi"/>
                <w:color w:val="000000"/>
                <w:szCs w:val="20"/>
              </w:rPr>
              <w:t>Garmin GTN 750-Garmin G500</w:t>
            </w:r>
          </w:p>
        </w:tc>
        <w:tc>
          <w:tcPr>
            <w:tcW w:w="2136" w:type="dxa"/>
            <w:vAlign w:val="bottom"/>
          </w:tcPr>
          <w:p w14:paraId="4D3CBC86" w14:textId="77777777" w:rsidR="00D70854" w:rsidRPr="00ED431A" w:rsidRDefault="00D70854" w:rsidP="00BD2BA1">
            <w:pPr>
              <w:rPr>
                <w:rFonts w:cstheme="minorHAnsi"/>
                <w:color w:val="000000"/>
                <w:szCs w:val="20"/>
              </w:rPr>
            </w:pPr>
          </w:p>
        </w:tc>
      </w:tr>
      <w:tr w:rsidR="00D70854" w:rsidRPr="00ED431A" w14:paraId="154C01BA" w14:textId="77777777" w:rsidTr="00BD2BA1">
        <w:trPr>
          <w:trHeight w:val="48"/>
        </w:trPr>
        <w:tc>
          <w:tcPr>
            <w:tcW w:w="2260" w:type="dxa"/>
            <w:tcBorders>
              <w:top w:val="nil"/>
              <w:left w:val="single" w:sz="8" w:space="0" w:color="CCCCCC"/>
              <w:bottom w:val="single" w:sz="8" w:space="0" w:color="CCCCCC"/>
              <w:right w:val="single" w:sz="8" w:space="0" w:color="CCCCCC"/>
            </w:tcBorders>
            <w:shd w:val="clear" w:color="auto" w:fill="auto"/>
            <w:vAlign w:val="center"/>
            <w:hideMark/>
          </w:tcPr>
          <w:p w14:paraId="184E78D8" w14:textId="77777777" w:rsidR="00D70854" w:rsidRPr="000F7E31" w:rsidRDefault="00D70854" w:rsidP="00BD2BA1">
            <w:pPr>
              <w:spacing w:after="0" w:line="240" w:lineRule="auto"/>
              <w:jc w:val="left"/>
              <w:rPr>
                <w:rFonts w:eastAsia="Times New Roman" w:cstheme="minorHAnsi"/>
                <w:color w:val="000000"/>
                <w:szCs w:val="20"/>
                <w:lang w:eastAsia="tr-TR"/>
              </w:rPr>
            </w:pPr>
            <w:r w:rsidRPr="000F7E31">
              <w:rPr>
                <w:rFonts w:eastAsia="Times New Roman" w:cstheme="minorHAnsi"/>
                <w:color w:val="000000"/>
                <w:szCs w:val="20"/>
                <w:lang w:eastAsia="tr-TR"/>
              </w:rPr>
              <w:t>ODTÜ-VLA-SRD-018</w:t>
            </w:r>
          </w:p>
        </w:tc>
        <w:tc>
          <w:tcPr>
            <w:tcW w:w="3684" w:type="dxa"/>
            <w:tcBorders>
              <w:top w:val="nil"/>
              <w:left w:val="single" w:sz="8" w:space="0" w:color="CCCCCC"/>
              <w:bottom w:val="single" w:sz="8" w:space="0" w:color="CCCCCC"/>
              <w:right w:val="single" w:sz="8" w:space="0" w:color="CCCCCC"/>
            </w:tcBorders>
            <w:vAlign w:val="bottom"/>
          </w:tcPr>
          <w:p w14:paraId="157EC419" w14:textId="77777777" w:rsidR="00D70854" w:rsidRPr="00ED431A" w:rsidRDefault="00D70854" w:rsidP="00BD2BA1">
            <w:pPr>
              <w:rPr>
                <w:rFonts w:cstheme="minorHAnsi"/>
                <w:color w:val="000000"/>
                <w:szCs w:val="20"/>
              </w:rPr>
            </w:pPr>
            <w:r w:rsidRPr="00ED431A">
              <w:rPr>
                <w:rFonts w:cstheme="minorHAnsi"/>
                <w:color w:val="000000"/>
                <w:szCs w:val="20"/>
              </w:rPr>
              <w:t>Garmin G500-Garmin GTN 750</w:t>
            </w:r>
          </w:p>
        </w:tc>
        <w:tc>
          <w:tcPr>
            <w:tcW w:w="2136" w:type="dxa"/>
            <w:vAlign w:val="bottom"/>
          </w:tcPr>
          <w:p w14:paraId="3B35AD74" w14:textId="77777777" w:rsidR="00D70854" w:rsidRPr="00ED431A" w:rsidRDefault="00D70854" w:rsidP="00BD2BA1">
            <w:pPr>
              <w:rPr>
                <w:rFonts w:cstheme="minorHAnsi"/>
                <w:color w:val="000000"/>
                <w:szCs w:val="20"/>
              </w:rPr>
            </w:pPr>
          </w:p>
        </w:tc>
      </w:tr>
      <w:tr w:rsidR="00D70854" w:rsidRPr="00ED431A" w14:paraId="1D4A36C9" w14:textId="77777777" w:rsidTr="00BD2BA1">
        <w:trPr>
          <w:trHeight w:val="48"/>
        </w:trPr>
        <w:tc>
          <w:tcPr>
            <w:tcW w:w="2260" w:type="dxa"/>
            <w:tcBorders>
              <w:top w:val="nil"/>
              <w:left w:val="single" w:sz="8" w:space="0" w:color="CCCCCC"/>
              <w:bottom w:val="single" w:sz="8" w:space="0" w:color="CCCCCC"/>
              <w:right w:val="single" w:sz="8" w:space="0" w:color="CCCCCC"/>
            </w:tcBorders>
            <w:shd w:val="clear" w:color="auto" w:fill="auto"/>
            <w:vAlign w:val="center"/>
            <w:hideMark/>
          </w:tcPr>
          <w:p w14:paraId="1FEAF418" w14:textId="77777777" w:rsidR="00D70854" w:rsidRPr="000F7E31" w:rsidRDefault="00D70854" w:rsidP="00BD2BA1">
            <w:pPr>
              <w:spacing w:after="0" w:line="240" w:lineRule="auto"/>
              <w:jc w:val="left"/>
              <w:rPr>
                <w:rFonts w:eastAsia="Times New Roman" w:cstheme="minorHAnsi"/>
                <w:color w:val="000000"/>
                <w:szCs w:val="20"/>
                <w:lang w:eastAsia="tr-TR"/>
              </w:rPr>
            </w:pPr>
            <w:r w:rsidRPr="000F7E31">
              <w:rPr>
                <w:rFonts w:eastAsia="Times New Roman" w:cstheme="minorHAnsi"/>
                <w:color w:val="000000"/>
                <w:szCs w:val="20"/>
                <w:lang w:eastAsia="tr-TR"/>
              </w:rPr>
              <w:t>ODTÜ-VLA-SRD-019</w:t>
            </w:r>
          </w:p>
        </w:tc>
        <w:tc>
          <w:tcPr>
            <w:tcW w:w="3684" w:type="dxa"/>
            <w:tcBorders>
              <w:top w:val="nil"/>
              <w:left w:val="single" w:sz="8" w:space="0" w:color="CCCCCC"/>
              <w:bottom w:val="single" w:sz="8" w:space="0" w:color="CCCCCC"/>
              <w:right w:val="single" w:sz="8" w:space="0" w:color="CCCCCC"/>
            </w:tcBorders>
          </w:tcPr>
          <w:p w14:paraId="13A3070D" w14:textId="77777777" w:rsidR="00D70854" w:rsidRPr="00ED431A" w:rsidRDefault="00D70854" w:rsidP="00BD2BA1">
            <w:pPr>
              <w:spacing w:after="0" w:line="240" w:lineRule="auto"/>
              <w:jc w:val="left"/>
              <w:rPr>
                <w:rFonts w:eastAsia="Times New Roman" w:cstheme="minorHAnsi"/>
                <w:color w:val="000000"/>
                <w:szCs w:val="20"/>
                <w:lang w:eastAsia="tr-TR"/>
              </w:rPr>
            </w:pPr>
            <w:r w:rsidRPr="00ED431A">
              <w:rPr>
                <w:rFonts w:cstheme="minorHAnsi"/>
                <w:color w:val="000000"/>
                <w:szCs w:val="20"/>
              </w:rPr>
              <w:t>Garmin G500-Garmin GTN 750</w:t>
            </w:r>
          </w:p>
        </w:tc>
        <w:tc>
          <w:tcPr>
            <w:tcW w:w="2136" w:type="dxa"/>
            <w:vAlign w:val="bottom"/>
          </w:tcPr>
          <w:p w14:paraId="70523864" w14:textId="77777777" w:rsidR="00D70854" w:rsidRPr="00ED431A" w:rsidRDefault="00D70854" w:rsidP="00BD2BA1">
            <w:pPr>
              <w:rPr>
                <w:rFonts w:cstheme="minorHAnsi"/>
                <w:color w:val="000000"/>
                <w:szCs w:val="20"/>
              </w:rPr>
            </w:pPr>
          </w:p>
        </w:tc>
      </w:tr>
      <w:tr w:rsidR="00D70854" w:rsidRPr="00ED431A" w14:paraId="4630ACB8" w14:textId="77777777" w:rsidTr="00BD2BA1">
        <w:trPr>
          <w:trHeight w:val="48"/>
        </w:trPr>
        <w:tc>
          <w:tcPr>
            <w:tcW w:w="2260" w:type="dxa"/>
            <w:tcBorders>
              <w:top w:val="nil"/>
              <w:left w:val="single" w:sz="8" w:space="0" w:color="CCCCCC"/>
              <w:bottom w:val="single" w:sz="8" w:space="0" w:color="CCCCCC"/>
              <w:right w:val="single" w:sz="8" w:space="0" w:color="CCCCCC"/>
            </w:tcBorders>
            <w:shd w:val="clear" w:color="auto" w:fill="auto"/>
            <w:vAlign w:val="center"/>
            <w:hideMark/>
          </w:tcPr>
          <w:p w14:paraId="43248A92" w14:textId="77777777" w:rsidR="00D70854" w:rsidRPr="000F7E31" w:rsidRDefault="00D70854" w:rsidP="00BD2BA1">
            <w:pPr>
              <w:spacing w:after="0" w:line="240" w:lineRule="auto"/>
              <w:jc w:val="left"/>
              <w:rPr>
                <w:rFonts w:eastAsia="Times New Roman" w:cstheme="minorHAnsi"/>
                <w:color w:val="000000"/>
                <w:szCs w:val="20"/>
                <w:lang w:eastAsia="tr-TR"/>
              </w:rPr>
            </w:pPr>
            <w:r w:rsidRPr="000F7E31">
              <w:rPr>
                <w:rFonts w:eastAsia="Times New Roman" w:cstheme="minorHAnsi"/>
                <w:color w:val="000000"/>
                <w:szCs w:val="20"/>
                <w:lang w:eastAsia="tr-TR"/>
              </w:rPr>
              <w:t>ODTÜ-VLA-SRD-020</w:t>
            </w:r>
          </w:p>
        </w:tc>
        <w:tc>
          <w:tcPr>
            <w:tcW w:w="3684" w:type="dxa"/>
            <w:tcBorders>
              <w:top w:val="nil"/>
              <w:left w:val="single" w:sz="8" w:space="0" w:color="CCCCCC"/>
              <w:bottom w:val="single" w:sz="8" w:space="0" w:color="CCCCCC"/>
              <w:right w:val="single" w:sz="8" w:space="0" w:color="CCCCCC"/>
            </w:tcBorders>
            <w:vAlign w:val="bottom"/>
          </w:tcPr>
          <w:p w14:paraId="6BE4DCCD" w14:textId="77777777" w:rsidR="00D70854" w:rsidRPr="00ED431A" w:rsidRDefault="00D70854" w:rsidP="00BD2BA1">
            <w:pPr>
              <w:rPr>
                <w:rFonts w:cstheme="minorHAnsi"/>
                <w:color w:val="000000"/>
              </w:rPr>
            </w:pPr>
            <w:r w:rsidRPr="00ED431A">
              <w:rPr>
                <w:rFonts w:cstheme="minorHAnsi"/>
                <w:color w:val="000000"/>
              </w:rPr>
              <w:t>Garmin G500-Garmin GTN 750</w:t>
            </w:r>
          </w:p>
        </w:tc>
        <w:tc>
          <w:tcPr>
            <w:tcW w:w="2136" w:type="dxa"/>
            <w:vAlign w:val="bottom"/>
          </w:tcPr>
          <w:p w14:paraId="45F7958A" w14:textId="77777777" w:rsidR="00D70854" w:rsidRPr="00ED431A" w:rsidRDefault="00D70854" w:rsidP="00BD2BA1">
            <w:pPr>
              <w:rPr>
                <w:rFonts w:cstheme="minorHAnsi"/>
                <w:color w:val="000000"/>
              </w:rPr>
            </w:pPr>
          </w:p>
        </w:tc>
      </w:tr>
      <w:tr w:rsidR="00D70854" w:rsidRPr="00ED431A" w14:paraId="4114816F" w14:textId="77777777" w:rsidTr="00BD2BA1">
        <w:trPr>
          <w:trHeight w:val="374"/>
        </w:trPr>
        <w:tc>
          <w:tcPr>
            <w:tcW w:w="2260" w:type="dxa"/>
            <w:tcBorders>
              <w:top w:val="nil"/>
              <w:left w:val="single" w:sz="8" w:space="0" w:color="CCCCCC"/>
              <w:bottom w:val="single" w:sz="8" w:space="0" w:color="CCCCCC"/>
              <w:right w:val="single" w:sz="8" w:space="0" w:color="CCCCCC"/>
            </w:tcBorders>
            <w:shd w:val="clear" w:color="auto" w:fill="auto"/>
            <w:vAlign w:val="center"/>
            <w:hideMark/>
          </w:tcPr>
          <w:p w14:paraId="545EE3A9" w14:textId="77777777" w:rsidR="00D70854" w:rsidRPr="000F7E31" w:rsidRDefault="00D70854" w:rsidP="00BD2BA1">
            <w:pPr>
              <w:spacing w:after="0" w:line="240" w:lineRule="auto"/>
              <w:jc w:val="left"/>
              <w:rPr>
                <w:rFonts w:eastAsia="Times New Roman" w:cstheme="minorHAnsi"/>
                <w:color w:val="000000"/>
                <w:szCs w:val="20"/>
                <w:lang w:eastAsia="tr-TR"/>
              </w:rPr>
            </w:pPr>
            <w:r w:rsidRPr="000F7E31">
              <w:rPr>
                <w:rFonts w:eastAsia="Times New Roman" w:cstheme="minorHAnsi"/>
                <w:color w:val="000000"/>
                <w:szCs w:val="20"/>
                <w:lang w:eastAsia="tr-TR"/>
              </w:rPr>
              <w:t>ODTÜ-VLA-SRD-021</w:t>
            </w:r>
          </w:p>
        </w:tc>
        <w:tc>
          <w:tcPr>
            <w:tcW w:w="3684" w:type="dxa"/>
            <w:tcBorders>
              <w:top w:val="nil"/>
              <w:left w:val="single" w:sz="8" w:space="0" w:color="CCCCCC"/>
              <w:bottom w:val="single" w:sz="8" w:space="0" w:color="CCCCCC"/>
              <w:right w:val="single" w:sz="8" w:space="0" w:color="CCCCCC"/>
            </w:tcBorders>
          </w:tcPr>
          <w:p w14:paraId="5750BBE9" w14:textId="77777777" w:rsidR="00D70854" w:rsidRPr="00ED431A" w:rsidRDefault="00D70854" w:rsidP="00BD2BA1">
            <w:pPr>
              <w:spacing w:after="0" w:line="240" w:lineRule="auto"/>
              <w:jc w:val="left"/>
              <w:rPr>
                <w:rFonts w:eastAsia="Times New Roman" w:cstheme="minorHAnsi"/>
                <w:color w:val="000000"/>
                <w:szCs w:val="20"/>
                <w:lang w:eastAsia="tr-TR"/>
              </w:rPr>
            </w:pPr>
            <w:r w:rsidRPr="00ED431A">
              <w:rPr>
                <w:rFonts w:cstheme="minorHAnsi"/>
                <w:color w:val="000000"/>
                <w:szCs w:val="20"/>
              </w:rPr>
              <w:t>Garmin G500-Garmin GTN 750</w:t>
            </w:r>
          </w:p>
        </w:tc>
        <w:tc>
          <w:tcPr>
            <w:tcW w:w="2136" w:type="dxa"/>
            <w:vAlign w:val="bottom"/>
          </w:tcPr>
          <w:p w14:paraId="4F45BA9A" w14:textId="77777777" w:rsidR="00D70854" w:rsidRPr="00ED431A" w:rsidRDefault="00D70854" w:rsidP="00BD2BA1">
            <w:pPr>
              <w:rPr>
                <w:rFonts w:cstheme="minorHAnsi"/>
                <w:color w:val="000000"/>
                <w:szCs w:val="20"/>
              </w:rPr>
            </w:pPr>
          </w:p>
        </w:tc>
      </w:tr>
      <w:tr w:rsidR="00D70854" w:rsidRPr="00ED431A" w14:paraId="48ED02EA" w14:textId="77777777" w:rsidTr="00BD2BA1">
        <w:trPr>
          <w:trHeight w:val="380"/>
        </w:trPr>
        <w:tc>
          <w:tcPr>
            <w:tcW w:w="2260" w:type="dxa"/>
            <w:tcBorders>
              <w:top w:val="nil"/>
              <w:left w:val="single" w:sz="8" w:space="0" w:color="CCCCCC"/>
              <w:bottom w:val="single" w:sz="8" w:space="0" w:color="CCCCCC"/>
              <w:right w:val="single" w:sz="8" w:space="0" w:color="CCCCCC"/>
            </w:tcBorders>
            <w:shd w:val="clear" w:color="auto" w:fill="auto"/>
            <w:vAlign w:val="center"/>
            <w:hideMark/>
          </w:tcPr>
          <w:p w14:paraId="4AB650D9" w14:textId="77777777" w:rsidR="00D70854" w:rsidRPr="000F7E31" w:rsidRDefault="00D70854" w:rsidP="00BD2BA1">
            <w:pPr>
              <w:spacing w:after="0" w:line="240" w:lineRule="auto"/>
              <w:jc w:val="left"/>
              <w:rPr>
                <w:rFonts w:eastAsia="Times New Roman" w:cstheme="minorHAnsi"/>
                <w:color w:val="000000"/>
                <w:szCs w:val="20"/>
                <w:lang w:eastAsia="tr-TR"/>
              </w:rPr>
            </w:pPr>
            <w:r w:rsidRPr="000F7E31">
              <w:rPr>
                <w:rFonts w:eastAsia="Times New Roman" w:cstheme="minorHAnsi"/>
                <w:color w:val="000000"/>
                <w:szCs w:val="20"/>
                <w:lang w:eastAsia="tr-TR"/>
              </w:rPr>
              <w:t>ODTÜ-VLA-SRD-022</w:t>
            </w:r>
          </w:p>
        </w:tc>
        <w:tc>
          <w:tcPr>
            <w:tcW w:w="3684" w:type="dxa"/>
            <w:tcBorders>
              <w:top w:val="nil"/>
              <w:left w:val="single" w:sz="8" w:space="0" w:color="CCCCCC"/>
              <w:bottom w:val="single" w:sz="8" w:space="0" w:color="CCCCCC"/>
              <w:right w:val="single" w:sz="8" w:space="0" w:color="CCCCCC"/>
            </w:tcBorders>
          </w:tcPr>
          <w:p w14:paraId="4F486049" w14:textId="77777777" w:rsidR="00D70854" w:rsidRPr="00ED431A" w:rsidRDefault="00D70854" w:rsidP="00BD2BA1">
            <w:pPr>
              <w:spacing w:after="0" w:line="240" w:lineRule="auto"/>
              <w:jc w:val="left"/>
              <w:rPr>
                <w:rFonts w:eastAsia="Times New Roman" w:cstheme="minorHAnsi"/>
                <w:color w:val="000000"/>
                <w:szCs w:val="20"/>
                <w:lang w:eastAsia="tr-TR"/>
              </w:rPr>
            </w:pPr>
            <w:r w:rsidRPr="00ED431A">
              <w:rPr>
                <w:rFonts w:cstheme="minorHAnsi"/>
                <w:color w:val="000000"/>
                <w:szCs w:val="20"/>
              </w:rPr>
              <w:t>Garmin GTN 750</w:t>
            </w:r>
          </w:p>
        </w:tc>
        <w:tc>
          <w:tcPr>
            <w:tcW w:w="2136" w:type="dxa"/>
            <w:vAlign w:val="bottom"/>
          </w:tcPr>
          <w:p w14:paraId="26A2A6FD" w14:textId="77777777" w:rsidR="00D70854" w:rsidRPr="00ED431A" w:rsidRDefault="00D70854" w:rsidP="00BD2BA1">
            <w:pPr>
              <w:rPr>
                <w:rFonts w:cstheme="minorHAnsi"/>
                <w:color w:val="000000"/>
                <w:szCs w:val="20"/>
              </w:rPr>
            </w:pPr>
          </w:p>
        </w:tc>
      </w:tr>
      <w:tr w:rsidR="00D70854" w:rsidRPr="00ED431A" w14:paraId="039D7964" w14:textId="77777777" w:rsidTr="00BD2BA1">
        <w:trPr>
          <w:trHeight w:val="48"/>
        </w:trPr>
        <w:tc>
          <w:tcPr>
            <w:tcW w:w="2260" w:type="dxa"/>
            <w:tcBorders>
              <w:top w:val="nil"/>
              <w:left w:val="single" w:sz="8" w:space="0" w:color="CCCCCC"/>
              <w:bottom w:val="single" w:sz="8" w:space="0" w:color="CCCCCC"/>
              <w:right w:val="single" w:sz="8" w:space="0" w:color="CCCCCC"/>
            </w:tcBorders>
            <w:shd w:val="clear" w:color="auto" w:fill="auto"/>
            <w:vAlign w:val="center"/>
            <w:hideMark/>
          </w:tcPr>
          <w:p w14:paraId="47959E07" w14:textId="77777777" w:rsidR="00D70854" w:rsidRPr="000F7E31" w:rsidRDefault="00D70854" w:rsidP="00BD2BA1">
            <w:pPr>
              <w:spacing w:after="0" w:line="240" w:lineRule="auto"/>
              <w:jc w:val="left"/>
              <w:rPr>
                <w:rFonts w:eastAsia="Times New Roman" w:cstheme="minorHAnsi"/>
                <w:color w:val="000000"/>
                <w:szCs w:val="20"/>
                <w:lang w:eastAsia="tr-TR"/>
              </w:rPr>
            </w:pPr>
            <w:r w:rsidRPr="000F7E31">
              <w:rPr>
                <w:rFonts w:eastAsia="Times New Roman" w:cstheme="minorHAnsi"/>
                <w:color w:val="000000"/>
                <w:szCs w:val="20"/>
                <w:lang w:eastAsia="tr-TR"/>
              </w:rPr>
              <w:t>ODTÜ-VLA-SRD-023</w:t>
            </w:r>
          </w:p>
        </w:tc>
        <w:tc>
          <w:tcPr>
            <w:tcW w:w="3684" w:type="dxa"/>
            <w:tcBorders>
              <w:top w:val="nil"/>
              <w:left w:val="single" w:sz="8" w:space="0" w:color="CCCCCC"/>
              <w:bottom w:val="single" w:sz="8" w:space="0" w:color="CCCCCC"/>
              <w:right w:val="single" w:sz="8" w:space="0" w:color="CCCCCC"/>
            </w:tcBorders>
          </w:tcPr>
          <w:p w14:paraId="51DC5646" w14:textId="77777777" w:rsidR="00D70854" w:rsidRPr="00ED431A" w:rsidRDefault="00D70854" w:rsidP="00BD2BA1">
            <w:pPr>
              <w:spacing w:after="0" w:line="240" w:lineRule="auto"/>
              <w:jc w:val="left"/>
              <w:rPr>
                <w:rFonts w:eastAsia="Times New Roman" w:cstheme="minorHAnsi"/>
                <w:color w:val="000000"/>
                <w:szCs w:val="20"/>
                <w:lang w:eastAsia="tr-TR"/>
              </w:rPr>
            </w:pPr>
            <w:r w:rsidRPr="00ED431A">
              <w:rPr>
                <w:rFonts w:cstheme="minorHAnsi"/>
                <w:color w:val="000000"/>
                <w:szCs w:val="20"/>
              </w:rPr>
              <w:t>Garmin GTN 750-Garmin GTX 335</w:t>
            </w:r>
          </w:p>
        </w:tc>
        <w:tc>
          <w:tcPr>
            <w:tcW w:w="2136" w:type="dxa"/>
            <w:vAlign w:val="bottom"/>
          </w:tcPr>
          <w:p w14:paraId="0CE68C35" w14:textId="77777777" w:rsidR="00D70854" w:rsidRPr="00ED431A" w:rsidRDefault="00D70854" w:rsidP="00BD2BA1">
            <w:pPr>
              <w:rPr>
                <w:rFonts w:cstheme="minorHAnsi"/>
                <w:color w:val="000000"/>
                <w:szCs w:val="20"/>
              </w:rPr>
            </w:pPr>
          </w:p>
        </w:tc>
      </w:tr>
      <w:tr w:rsidR="00D70854" w:rsidRPr="00ED431A" w14:paraId="6603325A" w14:textId="77777777" w:rsidTr="00BD2BA1">
        <w:trPr>
          <w:trHeight w:val="266"/>
        </w:trPr>
        <w:tc>
          <w:tcPr>
            <w:tcW w:w="2260" w:type="dxa"/>
            <w:tcBorders>
              <w:top w:val="nil"/>
              <w:left w:val="single" w:sz="8" w:space="0" w:color="CCCCCC"/>
              <w:bottom w:val="single" w:sz="8" w:space="0" w:color="CCCCCC"/>
              <w:right w:val="single" w:sz="8" w:space="0" w:color="CCCCCC"/>
            </w:tcBorders>
            <w:shd w:val="clear" w:color="auto" w:fill="auto"/>
            <w:vAlign w:val="center"/>
            <w:hideMark/>
          </w:tcPr>
          <w:p w14:paraId="4B46A447" w14:textId="77777777" w:rsidR="00D70854" w:rsidRPr="000F7E31" w:rsidRDefault="00D70854" w:rsidP="00BD2BA1">
            <w:pPr>
              <w:spacing w:after="0" w:line="240" w:lineRule="auto"/>
              <w:jc w:val="left"/>
              <w:rPr>
                <w:rFonts w:eastAsia="Times New Roman" w:cstheme="minorHAnsi"/>
                <w:color w:val="000000"/>
                <w:szCs w:val="20"/>
                <w:lang w:eastAsia="tr-TR"/>
              </w:rPr>
            </w:pPr>
            <w:r w:rsidRPr="000F7E31">
              <w:rPr>
                <w:rFonts w:eastAsia="Times New Roman" w:cstheme="minorHAnsi"/>
                <w:color w:val="000000"/>
                <w:szCs w:val="20"/>
                <w:lang w:eastAsia="tr-TR"/>
              </w:rPr>
              <w:t>ODTÜ-VLA-SRD-024</w:t>
            </w:r>
          </w:p>
        </w:tc>
        <w:tc>
          <w:tcPr>
            <w:tcW w:w="3684" w:type="dxa"/>
            <w:tcBorders>
              <w:top w:val="nil"/>
              <w:left w:val="single" w:sz="8" w:space="0" w:color="CCCCCC"/>
              <w:bottom w:val="single" w:sz="8" w:space="0" w:color="CCCCCC"/>
              <w:right w:val="single" w:sz="8" w:space="0" w:color="CCCCCC"/>
            </w:tcBorders>
          </w:tcPr>
          <w:p w14:paraId="70192569" w14:textId="77777777" w:rsidR="00D70854" w:rsidRPr="00ED431A" w:rsidRDefault="00D70854" w:rsidP="00BD2BA1">
            <w:pPr>
              <w:spacing w:after="0" w:line="240" w:lineRule="auto"/>
              <w:jc w:val="left"/>
              <w:rPr>
                <w:rFonts w:eastAsia="Times New Roman" w:cstheme="minorHAnsi"/>
                <w:color w:val="000000"/>
                <w:szCs w:val="20"/>
                <w:lang w:eastAsia="tr-TR"/>
              </w:rPr>
            </w:pPr>
            <w:r w:rsidRPr="00ED431A">
              <w:rPr>
                <w:rFonts w:cstheme="minorHAnsi"/>
                <w:color w:val="000000"/>
                <w:szCs w:val="20"/>
              </w:rPr>
              <w:t>Garmin GMA 340</w:t>
            </w:r>
          </w:p>
        </w:tc>
        <w:tc>
          <w:tcPr>
            <w:tcW w:w="2136" w:type="dxa"/>
            <w:vAlign w:val="bottom"/>
          </w:tcPr>
          <w:p w14:paraId="0FBD2362" w14:textId="77777777" w:rsidR="00D70854" w:rsidRPr="00ED431A" w:rsidRDefault="00D70854" w:rsidP="00BD2BA1">
            <w:pPr>
              <w:rPr>
                <w:rFonts w:cstheme="minorHAnsi"/>
                <w:color w:val="000000"/>
                <w:szCs w:val="20"/>
              </w:rPr>
            </w:pPr>
          </w:p>
        </w:tc>
      </w:tr>
      <w:tr w:rsidR="00D70854" w:rsidRPr="00ED431A" w14:paraId="386B3895" w14:textId="77777777" w:rsidTr="00BD2BA1">
        <w:trPr>
          <w:trHeight w:val="272"/>
        </w:trPr>
        <w:tc>
          <w:tcPr>
            <w:tcW w:w="2260" w:type="dxa"/>
            <w:tcBorders>
              <w:top w:val="nil"/>
              <w:left w:val="single" w:sz="8" w:space="0" w:color="CCCCCC"/>
              <w:bottom w:val="single" w:sz="8" w:space="0" w:color="CCCCCC"/>
              <w:right w:val="single" w:sz="8" w:space="0" w:color="CCCCCC"/>
            </w:tcBorders>
            <w:shd w:val="clear" w:color="auto" w:fill="auto"/>
            <w:vAlign w:val="center"/>
            <w:hideMark/>
          </w:tcPr>
          <w:p w14:paraId="23AF990A" w14:textId="77777777" w:rsidR="00D70854" w:rsidRPr="000F7E31" w:rsidRDefault="00D70854" w:rsidP="00BD2BA1">
            <w:pPr>
              <w:spacing w:after="0" w:line="240" w:lineRule="auto"/>
              <w:jc w:val="left"/>
              <w:rPr>
                <w:rFonts w:eastAsia="Times New Roman" w:cstheme="minorHAnsi"/>
                <w:color w:val="000000"/>
                <w:szCs w:val="20"/>
                <w:lang w:eastAsia="tr-TR"/>
              </w:rPr>
            </w:pPr>
            <w:r w:rsidRPr="000F7E31">
              <w:rPr>
                <w:rFonts w:eastAsia="Times New Roman" w:cstheme="minorHAnsi"/>
                <w:color w:val="000000"/>
                <w:szCs w:val="20"/>
                <w:lang w:eastAsia="tr-TR"/>
              </w:rPr>
              <w:t>ODTÜ-VLA-SRD-026</w:t>
            </w:r>
          </w:p>
        </w:tc>
        <w:tc>
          <w:tcPr>
            <w:tcW w:w="3684" w:type="dxa"/>
            <w:tcBorders>
              <w:top w:val="nil"/>
              <w:left w:val="single" w:sz="8" w:space="0" w:color="CCCCCC"/>
              <w:bottom w:val="single" w:sz="8" w:space="0" w:color="CCCCCC"/>
              <w:right w:val="single" w:sz="8" w:space="0" w:color="CCCCCC"/>
            </w:tcBorders>
          </w:tcPr>
          <w:p w14:paraId="228ECF27" w14:textId="77777777" w:rsidR="00D70854" w:rsidRPr="00ED431A" w:rsidRDefault="00D70854" w:rsidP="00BD2BA1">
            <w:pPr>
              <w:spacing w:after="0" w:line="240" w:lineRule="auto"/>
              <w:jc w:val="left"/>
              <w:rPr>
                <w:rFonts w:eastAsia="Times New Roman" w:cstheme="minorHAnsi"/>
                <w:color w:val="000000"/>
                <w:szCs w:val="20"/>
                <w:lang w:eastAsia="tr-TR"/>
              </w:rPr>
            </w:pPr>
            <w:r w:rsidRPr="00ED431A">
              <w:rPr>
                <w:rFonts w:cstheme="minorHAnsi"/>
                <w:color w:val="000000"/>
                <w:szCs w:val="20"/>
              </w:rPr>
              <w:t>Garmin GTN 750</w:t>
            </w:r>
          </w:p>
        </w:tc>
        <w:tc>
          <w:tcPr>
            <w:tcW w:w="2136" w:type="dxa"/>
            <w:vAlign w:val="bottom"/>
          </w:tcPr>
          <w:p w14:paraId="5BADDFB0" w14:textId="77777777" w:rsidR="00D70854" w:rsidRPr="00ED431A" w:rsidRDefault="00D70854" w:rsidP="00BD2BA1">
            <w:pPr>
              <w:rPr>
                <w:rFonts w:cstheme="minorHAnsi"/>
                <w:color w:val="000000"/>
                <w:szCs w:val="20"/>
              </w:rPr>
            </w:pPr>
          </w:p>
        </w:tc>
      </w:tr>
      <w:tr w:rsidR="00D70854" w:rsidRPr="00ED431A" w14:paraId="0685E181" w14:textId="77777777" w:rsidTr="00BD2BA1">
        <w:trPr>
          <w:trHeight w:val="48"/>
        </w:trPr>
        <w:tc>
          <w:tcPr>
            <w:tcW w:w="2260" w:type="dxa"/>
            <w:tcBorders>
              <w:top w:val="nil"/>
              <w:left w:val="single" w:sz="8" w:space="0" w:color="CCCCCC"/>
              <w:bottom w:val="single" w:sz="8" w:space="0" w:color="CCCCCC"/>
              <w:right w:val="single" w:sz="8" w:space="0" w:color="CCCCCC"/>
            </w:tcBorders>
            <w:shd w:val="clear" w:color="auto" w:fill="auto"/>
            <w:vAlign w:val="center"/>
            <w:hideMark/>
          </w:tcPr>
          <w:p w14:paraId="04667736" w14:textId="77777777" w:rsidR="00D70854" w:rsidRPr="000F7E31" w:rsidRDefault="00D70854" w:rsidP="00BD2BA1">
            <w:pPr>
              <w:spacing w:after="0" w:line="240" w:lineRule="auto"/>
              <w:jc w:val="left"/>
              <w:rPr>
                <w:rFonts w:eastAsia="Times New Roman" w:cstheme="minorHAnsi"/>
                <w:color w:val="000000"/>
                <w:szCs w:val="20"/>
                <w:lang w:eastAsia="tr-TR"/>
              </w:rPr>
            </w:pPr>
            <w:r w:rsidRPr="000F7E31">
              <w:rPr>
                <w:rFonts w:eastAsia="Times New Roman" w:cstheme="minorHAnsi"/>
                <w:color w:val="000000"/>
                <w:szCs w:val="20"/>
                <w:lang w:eastAsia="tr-TR"/>
              </w:rPr>
              <w:t>ODTÜ-VLA-SRD-027</w:t>
            </w:r>
          </w:p>
        </w:tc>
        <w:tc>
          <w:tcPr>
            <w:tcW w:w="3684" w:type="dxa"/>
            <w:tcBorders>
              <w:top w:val="nil"/>
              <w:left w:val="single" w:sz="8" w:space="0" w:color="CCCCCC"/>
              <w:bottom w:val="single" w:sz="8" w:space="0" w:color="CCCCCC"/>
              <w:right w:val="single" w:sz="8" w:space="0" w:color="CCCCCC"/>
            </w:tcBorders>
          </w:tcPr>
          <w:p w14:paraId="69F8063E" w14:textId="77777777" w:rsidR="00D70854" w:rsidRPr="00ED431A" w:rsidRDefault="00D70854" w:rsidP="00BD2BA1">
            <w:pPr>
              <w:spacing w:after="0" w:line="240" w:lineRule="auto"/>
              <w:jc w:val="left"/>
              <w:rPr>
                <w:rFonts w:eastAsia="Times New Roman" w:cstheme="minorHAnsi"/>
                <w:color w:val="000000"/>
                <w:szCs w:val="20"/>
                <w:lang w:eastAsia="tr-TR"/>
              </w:rPr>
            </w:pPr>
            <w:r w:rsidRPr="00ED431A">
              <w:rPr>
                <w:rFonts w:cstheme="minorHAnsi"/>
                <w:color w:val="000000"/>
                <w:szCs w:val="20"/>
              </w:rPr>
              <w:t>Garmin GTN 750</w:t>
            </w:r>
          </w:p>
        </w:tc>
        <w:tc>
          <w:tcPr>
            <w:tcW w:w="2136" w:type="dxa"/>
            <w:vAlign w:val="bottom"/>
          </w:tcPr>
          <w:p w14:paraId="6B145821" w14:textId="77777777" w:rsidR="00D70854" w:rsidRPr="00ED431A" w:rsidRDefault="00D70854" w:rsidP="00BD2BA1">
            <w:pPr>
              <w:rPr>
                <w:rFonts w:cstheme="minorHAnsi"/>
                <w:color w:val="000000"/>
                <w:sz w:val="24"/>
                <w:szCs w:val="24"/>
              </w:rPr>
            </w:pPr>
          </w:p>
        </w:tc>
      </w:tr>
      <w:tr w:rsidR="00D70854" w:rsidRPr="00ED431A" w14:paraId="4DECF11A" w14:textId="77777777" w:rsidTr="00BD2BA1">
        <w:trPr>
          <w:trHeight w:val="48"/>
        </w:trPr>
        <w:tc>
          <w:tcPr>
            <w:tcW w:w="2260" w:type="dxa"/>
            <w:tcBorders>
              <w:top w:val="nil"/>
              <w:left w:val="single" w:sz="8" w:space="0" w:color="CCCCCC"/>
              <w:bottom w:val="single" w:sz="8" w:space="0" w:color="CCCCCC"/>
              <w:right w:val="single" w:sz="8" w:space="0" w:color="CCCCCC"/>
            </w:tcBorders>
            <w:shd w:val="clear" w:color="auto" w:fill="auto"/>
            <w:vAlign w:val="center"/>
            <w:hideMark/>
          </w:tcPr>
          <w:p w14:paraId="5928BA8C" w14:textId="77777777" w:rsidR="00D70854" w:rsidRPr="000F7E31" w:rsidRDefault="00D70854" w:rsidP="00BD2BA1">
            <w:pPr>
              <w:spacing w:after="0" w:line="240" w:lineRule="auto"/>
              <w:jc w:val="left"/>
              <w:rPr>
                <w:rFonts w:eastAsia="Times New Roman" w:cstheme="minorHAnsi"/>
                <w:color w:val="000000"/>
                <w:szCs w:val="20"/>
                <w:lang w:eastAsia="tr-TR"/>
              </w:rPr>
            </w:pPr>
            <w:r w:rsidRPr="000F7E31">
              <w:rPr>
                <w:rFonts w:eastAsia="Times New Roman" w:cstheme="minorHAnsi"/>
                <w:color w:val="000000"/>
                <w:szCs w:val="20"/>
                <w:lang w:eastAsia="tr-TR"/>
              </w:rPr>
              <w:t>ODTÜ-VLA-SRD-028</w:t>
            </w:r>
          </w:p>
        </w:tc>
        <w:tc>
          <w:tcPr>
            <w:tcW w:w="3684" w:type="dxa"/>
            <w:tcBorders>
              <w:top w:val="nil"/>
              <w:left w:val="single" w:sz="8" w:space="0" w:color="CCCCCC"/>
              <w:bottom w:val="single" w:sz="8" w:space="0" w:color="CCCCCC"/>
              <w:right w:val="single" w:sz="8" w:space="0" w:color="CCCCCC"/>
            </w:tcBorders>
          </w:tcPr>
          <w:p w14:paraId="0A897EE7" w14:textId="77777777" w:rsidR="00D70854" w:rsidRPr="00ED431A" w:rsidRDefault="00D70854" w:rsidP="00BD2BA1">
            <w:pPr>
              <w:spacing w:after="0" w:line="240" w:lineRule="auto"/>
              <w:jc w:val="left"/>
              <w:rPr>
                <w:rFonts w:eastAsia="Times New Roman" w:cstheme="minorHAnsi"/>
                <w:color w:val="000000"/>
                <w:szCs w:val="20"/>
                <w:lang w:eastAsia="tr-TR"/>
              </w:rPr>
            </w:pPr>
            <w:r w:rsidRPr="00ED431A">
              <w:rPr>
                <w:rFonts w:cstheme="minorHAnsi"/>
                <w:color w:val="000000"/>
                <w:szCs w:val="20"/>
              </w:rPr>
              <w:t>Garmin GTN 750</w:t>
            </w:r>
          </w:p>
        </w:tc>
        <w:tc>
          <w:tcPr>
            <w:tcW w:w="2136" w:type="dxa"/>
            <w:vAlign w:val="bottom"/>
          </w:tcPr>
          <w:p w14:paraId="57D628ED" w14:textId="77777777" w:rsidR="00D70854" w:rsidRPr="00ED431A" w:rsidRDefault="00D70854" w:rsidP="00BD2BA1">
            <w:pPr>
              <w:rPr>
                <w:rFonts w:cstheme="minorHAnsi"/>
                <w:color w:val="000000"/>
              </w:rPr>
            </w:pPr>
          </w:p>
        </w:tc>
      </w:tr>
      <w:tr w:rsidR="00D70854" w:rsidRPr="00ED431A" w14:paraId="20DCF19E" w14:textId="77777777" w:rsidTr="00BD2BA1">
        <w:trPr>
          <w:trHeight w:val="48"/>
        </w:trPr>
        <w:tc>
          <w:tcPr>
            <w:tcW w:w="2260" w:type="dxa"/>
            <w:tcBorders>
              <w:top w:val="nil"/>
              <w:left w:val="single" w:sz="8" w:space="0" w:color="CCCCCC"/>
              <w:bottom w:val="single" w:sz="8" w:space="0" w:color="CCCCCC"/>
              <w:right w:val="single" w:sz="8" w:space="0" w:color="CCCCCC"/>
            </w:tcBorders>
            <w:shd w:val="clear" w:color="auto" w:fill="auto"/>
            <w:vAlign w:val="center"/>
            <w:hideMark/>
          </w:tcPr>
          <w:p w14:paraId="15EA4698" w14:textId="77777777" w:rsidR="00D70854" w:rsidRPr="000F7E31" w:rsidRDefault="00D70854" w:rsidP="00BD2BA1">
            <w:pPr>
              <w:spacing w:after="0" w:line="240" w:lineRule="auto"/>
              <w:jc w:val="left"/>
              <w:rPr>
                <w:rFonts w:eastAsia="Times New Roman" w:cstheme="minorHAnsi"/>
                <w:color w:val="000000"/>
                <w:szCs w:val="20"/>
                <w:lang w:eastAsia="tr-TR"/>
              </w:rPr>
            </w:pPr>
            <w:r w:rsidRPr="000F7E31">
              <w:rPr>
                <w:rFonts w:eastAsia="Times New Roman" w:cstheme="minorHAnsi"/>
                <w:color w:val="000000"/>
                <w:szCs w:val="20"/>
                <w:lang w:eastAsia="tr-TR"/>
              </w:rPr>
              <w:t>ODTÜ-VLA-SRD-029</w:t>
            </w:r>
          </w:p>
        </w:tc>
        <w:tc>
          <w:tcPr>
            <w:tcW w:w="3684" w:type="dxa"/>
            <w:tcBorders>
              <w:top w:val="nil"/>
              <w:left w:val="single" w:sz="8" w:space="0" w:color="CCCCCC"/>
              <w:bottom w:val="single" w:sz="8" w:space="0" w:color="CCCCCC"/>
              <w:right w:val="single" w:sz="8" w:space="0" w:color="CCCCCC"/>
            </w:tcBorders>
          </w:tcPr>
          <w:p w14:paraId="57A2E805" w14:textId="77777777" w:rsidR="00D70854" w:rsidRPr="00ED431A" w:rsidRDefault="00D70854" w:rsidP="00BD2BA1">
            <w:pPr>
              <w:spacing w:after="0" w:line="240" w:lineRule="auto"/>
              <w:jc w:val="left"/>
              <w:rPr>
                <w:rFonts w:eastAsia="Times New Roman" w:cstheme="minorHAnsi"/>
                <w:color w:val="000000"/>
                <w:szCs w:val="20"/>
                <w:lang w:eastAsia="tr-TR"/>
              </w:rPr>
            </w:pPr>
            <w:r w:rsidRPr="00ED431A">
              <w:rPr>
                <w:rFonts w:cstheme="minorHAnsi"/>
                <w:color w:val="000000"/>
                <w:szCs w:val="20"/>
              </w:rPr>
              <w:t>Artex ME406 ELT</w:t>
            </w:r>
          </w:p>
        </w:tc>
        <w:tc>
          <w:tcPr>
            <w:tcW w:w="2136" w:type="dxa"/>
            <w:vAlign w:val="bottom"/>
          </w:tcPr>
          <w:p w14:paraId="1FABE781" w14:textId="77777777" w:rsidR="00D70854" w:rsidRPr="00ED431A" w:rsidRDefault="00D70854" w:rsidP="00BD2BA1">
            <w:pPr>
              <w:rPr>
                <w:rFonts w:cstheme="minorHAnsi"/>
                <w:color w:val="000000"/>
                <w:szCs w:val="20"/>
              </w:rPr>
            </w:pPr>
          </w:p>
        </w:tc>
      </w:tr>
      <w:tr w:rsidR="00D70854" w:rsidRPr="00ED431A" w14:paraId="008BA03E" w14:textId="77777777" w:rsidTr="00BD2BA1">
        <w:trPr>
          <w:trHeight w:val="48"/>
        </w:trPr>
        <w:tc>
          <w:tcPr>
            <w:tcW w:w="2260" w:type="dxa"/>
            <w:tcBorders>
              <w:top w:val="nil"/>
              <w:left w:val="single" w:sz="8" w:space="0" w:color="CCCCCC"/>
              <w:bottom w:val="single" w:sz="8" w:space="0" w:color="CCCCCC"/>
              <w:right w:val="single" w:sz="8" w:space="0" w:color="CCCCCC"/>
            </w:tcBorders>
            <w:shd w:val="clear" w:color="auto" w:fill="auto"/>
            <w:vAlign w:val="center"/>
            <w:hideMark/>
          </w:tcPr>
          <w:p w14:paraId="572E0540" w14:textId="77777777" w:rsidR="00D70854" w:rsidRPr="000F7E31" w:rsidRDefault="00D70854" w:rsidP="00BD2BA1">
            <w:pPr>
              <w:spacing w:after="0" w:line="240" w:lineRule="auto"/>
              <w:jc w:val="left"/>
              <w:rPr>
                <w:rFonts w:eastAsia="Times New Roman" w:cstheme="minorHAnsi"/>
                <w:color w:val="000000"/>
                <w:szCs w:val="20"/>
                <w:lang w:eastAsia="tr-TR"/>
              </w:rPr>
            </w:pPr>
            <w:r w:rsidRPr="000F7E31">
              <w:rPr>
                <w:rFonts w:eastAsia="Times New Roman" w:cstheme="minorHAnsi"/>
                <w:color w:val="000000"/>
                <w:szCs w:val="20"/>
                <w:lang w:eastAsia="tr-TR"/>
              </w:rPr>
              <w:t>ODTÜ-VLA-SRD-030</w:t>
            </w:r>
          </w:p>
        </w:tc>
        <w:tc>
          <w:tcPr>
            <w:tcW w:w="3684" w:type="dxa"/>
            <w:tcBorders>
              <w:top w:val="nil"/>
              <w:left w:val="single" w:sz="8" w:space="0" w:color="CCCCCC"/>
              <w:bottom w:val="single" w:sz="8" w:space="0" w:color="CCCCCC"/>
              <w:right w:val="single" w:sz="8" w:space="0" w:color="CCCCCC"/>
            </w:tcBorders>
          </w:tcPr>
          <w:p w14:paraId="1B8C53B3" w14:textId="77777777" w:rsidR="00D70854" w:rsidRPr="00ED431A" w:rsidRDefault="00D70854" w:rsidP="00BD2BA1">
            <w:pPr>
              <w:spacing w:after="0" w:line="240" w:lineRule="auto"/>
              <w:jc w:val="left"/>
              <w:rPr>
                <w:rFonts w:eastAsia="Times New Roman" w:cstheme="minorHAnsi"/>
                <w:color w:val="000000"/>
                <w:szCs w:val="20"/>
                <w:lang w:eastAsia="tr-TR"/>
              </w:rPr>
            </w:pPr>
            <w:r w:rsidRPr="00ED431A">
              <w:rPr>
                <w:rFonts w:cstheme="minorHAnsi"/>
                <w:color w:val="000000"/>
                <w:szCs w:val="20"/>
              </w:rPr>
              <w:t>Garmin GTX 335</w:t>
            </w:r>
          </w:p>
        </w:tc>
        <w:tc>
          <w:tcPr>
            <w:tcW w:w="2136" w:type="dxa"/>
            <w:vAlign w:val="bottom"/>
          </w:tcPr>
          <w:p w14:paraId="7173BFA2" w14:textId="77777777" w:rsidR="00D70854" w:rsidRPr="00ED431A" w:rsidRDefault="00D70854" w:rsidP="00BD2BA1">
            <w:pPr>
              <w:rPr>
                <w:rFonts w:cstheme="minorHAnsi"/>
                <w:color w:val="000000"/>
                <w:szCs w:val="20"/>
              </w:rPr>
            </w:pPr>
          </w:p>
        </w:tc>
      </w:tr>
      <w:tr w:rsidR="00D70854" w:rsidRPr="00ED431A" w14:paraId="79F0CCEF" w14:textId="77777777" w:rsidTr="00BD2BA1">
        <w:trPr>
          <w:trHeight w:val="48"/>
        </w:trPr>
        <w:tc>
          <w:tcPr>
            <w:tcW w:w="2260" w:type="dxa"/>
            <w:tcBorders>
              <w:top w:val="nil"/>
              <w:left w:val="single" w:sz="8" w:space="0" w:color="CCCCCC"/>
              <w:bottom w:val="single" w:sz="8" w:space="0" w:color="CCCCCC"/>
              <w:right w:val="single" w:sz="8" w:space="0" w:color="CCCCCC"/>
            </w:tcBorders>
            <w:shd w:val="clear" w:color="auto" w:fill="auto"/>
            <w:vAlign w:val="bottom"/>
            <w:hideMark/>
          </w:tcPr>
          <w:p w14:paraId="078F1DB4" w14:textId="77777777" w:rsidR="00D70854" w:rsidRPr="000F7E31" w:rsidRDefault="00D70854" w:rsidP="00BD2BA1">
            <w:pPr>
              <w:spacing w:after="0" w:line="240" w:lineRule="auto"/>
              <w:jc w:val="left"/>
              <w:rPr>
                <w:rFonts w:eastAsia="Times New Roman" w:cstheme="minorHAnsi"/>
                <w:color w:val="000000"/>
                <w:szCs w:val="20"/>
                <w:lang w:eastAsia="tr-TR"/>
              </w:rPr>
            </w:pPr>
            <w:r w:rsidRPr="000F7E31">
              <w:rPr>
                <w:rFonts w:eastAsia="Times New Roman" w:cstheme="minorHAnsi"/>
                <w:color w:val="000000"/>
                <w:szCs w:val="20"/>
                <w:lang w:eastAsia="tr-TR"/>
              </w:rPr>
              <w:t>ODTÜ-VLA-SRD-025</w:t>
            </w:r>
          </w:p>
        </w:tc>
        <w:tc>
          <w:tcPr>
            <w:tcW w:w="3684" w:type="dxa"/>
            <w:tcBorders>
              <w:top w:val="nil"/>
              <w:left w:val="single" w:sz="8" w:space="0" w:color="CCCCCC"/>
              <w:bottom w:val="single" w:sz="8" w:space="0" w:color="CCCCCC"/>
              <w:right w:val="single" w:sz="8" w:space="0" w:color="CCCCCC"/>
            </w:tcBorders>
          </w:tcPr>
          <w:p w14:paraId="18733831" w14:textId="77777777" w:rsidR="00D70854" w:rsidRPr="00ED431A" w:rsidRDefault="00D70854" w:rsidP="00BD2BA1">
            <w:pPr>
              <w:spacing w:after="0" w:line="240" w:lineRule="auto"/>
              <w:jc w:val="left"/>
              <w:rPr>
                <w:rFonts w:eastAsia="Times New Roman" w:cstheme="minorHAnsi"/>
                <w:color w:val="000000"/>
                <w:szCs w:val="20"/>
                <w:lang w:eastAsia="tr-TR"/>
              </w:rPr>
            </w:pPr>
            <w:r w:rsidRPr="00ED431A">
              <w:rPr>
                <w:rFonts w:cstheme="minorHAnsi"/>
                <w:color w:val="000000"/>
                <w:szCs w:val="20"/>
              </w:rPr>
              <w:t>Garmin GMA 340</w:t>
            </w:r>
          </w:p>
        </w:tc>
        <w:tc>
          <w:tcPr>
            <w:tcW w:w="2136" w:type="dxa"/>
            <w:vAlign w:val="bottom"/>
          </w:tcPr>
          <w:p w14:paraId="173F7ED1" w14:textId="77777777" w:rsidR="00D70854" w:rsidRPr="00ED431A" w:rsidRDefault="00D70854" w:rsidP="00BD2BA1">
            <w:pPr>
              <w:rPr>
                <w:rFonts w:cstheme="minorHAnsi"/>
                <w:color w:val="000000"/>
                <w:szCs w:val="20"/>
              </w:rPr>
            </w:pPr>
          </w:p>
        </w:tc>
      </w:tr>
    </w:tbl>
    <w:p w14:paraId="25F2ED71" w14:textId="77777777" w:rsidR="00D70854" w:rsidRPr="00E95DC8" w:rsidRDefault="00D70854" w:rsidP="00D70854">
      <w:pPr>
        <w:jc w:val="center"/>
        <w:rPr>
          <w:rFonts w:cstheme="minorHAnsi"/>
          <w:sz w:val="18"/>
        </w:rPr>
      </w:pPr>
      <w:bookmarkStart w:id="476" w:name="_Toc525256383"/>
      <w:r w:rsidRPr="00E95DC8">
        <w:rPr>
          <w:rFonts w:cstheme="minorHAnsi"/>
          <w:sz w:val="18"/>
        </w:rPr>
        <w:t xml:space="preserve">Table </w:t>
      </w:r>
      <w:r w:rsidR="00F47D15" w:rsidRPr="00E95DC8">
        <w:rPr>
          <w:rFonts w:cstheme="minorHAnsi"/>
          <w:sz w:val="18"/>
        </w:rPr>
        <w:fldChar w:fldCharType="begin"/>
      </w:r>
      <w:r w:rsidR="00F47D15" w:rsidRPr="00E95DC8">
        <w:rPr>
          <w:rFonts w:cstheme="minorHAnsi"/>
          <w:sz w:val="18"/>
        </w:rPr>
        <w:instrText xml:space="preserve"> STYLEREF 2 \s </w:instrText>
      </w:r>
      <w:r w:rsidR="00F47D15" w:rsidRPr="00E95DC8">
        <w:rPr>
          <w:rFonts w:cstheme="minorHAnsi"/>
          <w:sz w:val="18"/>
        </w:rPr>
        <w:fldChar w:fldCharType="separate"/>
      </w:r>
      <w:r w:rsidR="00F47D15" w:rsidRPr="00E95DC8">
        <w:rPr>
          <w:rFonts w:cstheme="minorHAnsi"/>
          <w:noProof/>
          <w:sz w:val="18"/>
        </w:rPr>
        <w:t>3.5</w:t>
      </w:r>
      <w:r w:rsidR="00F47D15" w:rsidRPr="00E95DC8">
        <w:rPr>
          <w:rFonts w:cstheme="minorHAnsi"/>
          <w:sz w:val="18"/>
        </w:rPr>
        <w:fldChar w:fldCharType="end"/>
      </w:r>
      <w:r w:rsidR="00F47D15" w:rsidRPr="00E95DC8">
        <w:rPr>
          <w:rFonts w:cstheme="minorHAnsi"/>
          <w:sz w:val="18"/>
        </w:rPr>
        <w:noBreakHyphen/>
      </w:r>
      <w:r w:rsidR="00F47D15" w:rsidRPr="00E95DC8">
        <w:rPr>
          <w:rFonts w:cstheme="minorHAnsi"/>
          <w:sz w:val="18"/>
        </w:rPr>
        <w:fldChar w:fldCharType="begin"/>
      </w:r>
      <w:r w:rsidR="00F47D15" w:rsidRPr="00E95DC8">
        <w:rPr>
          <w:rFonts w:cstheme="minorHAnsi"/>
          <w:sz w:val="18"/>
        </w:rPr>
        <w:instrText xml:space="preserve"> SEQ Table \* ARABIC \s 2 </w:instrText>
      </w:r>
      <w:r w:rsidR="00F47D15" w:rsidRPr="00E95DC8">
        <w:rPr>
          <w:rFonts w:cstheme="minorHAnsi"/>
          <w:sz w:val="18"/>
        </w:rPr>
        <w:fldChar w:fldCharType="separate"/>
      </w:r>
      <w:r w:rsidR="00F47D15" w:rsidRPr="00E95DC8">
        <w:rPr>
          <w:rFonts w:cstheme="minorHAnsi"/>
          <w:noProof/>
          <w:sz w:val="18"/>
        </w:rPr>
        <w:t>1</w:t>
      </w:r>
      <w:r w:rsidR="00F47D15" w:rsidRPr="00E95DC8">
        <w:rPr>
          <w:rFonts w:cstheme="minorHAnsi"/>
          <w:sz w:val="18"/>
        </w:rPr>
        <w:fldChar w:fldCharType="end"/>
      </w:r>
      <w:r w:rsidRPr="00E95DC8">
        <w:rPr>
          <w:rFonts w:cstheme="minorHAnsi"/>
          <w:sz w:val="18"/>
        </w:rPr>
        <w:t xml:space="preserve"> Corresponding Requirements for Avionics</w:t>
      </w:r>
      <w:bookmarkEnd w:id="476"/>
    </w:p>
    <w:p w14:paraId="738BC69D" w14:textId="77777777" w:rsidR="00D70854" w:rsidRPr="00ED431A" w:rsidRDefault="00D70854" w:rsidP="00D70854">
      <w:pPr>
        <w:rPr>
          <w:rFonts w:cstheme="minorHAnsi"/>
        </w:rPr>
      </w:pPr>
    </w:p>
    <w:p w14:paraId="544F6893" w14:textId="77777777" w:rsidR="00D70854" w:rsidRPr="00ED431A" w:rsidRDefault="00D70854" w:rsidP="00D70854">
      <w:pPr>
        <w:rPr>
          <w:rFonts w:cstheme="minorHAnsi"/>
        </w:rPr>
      </w:pPr>
    </w:p>
    <w:p w14:paraId="056BACD8" w14:textId="77777777" w:rsidR="00186AF5" w:rsidRDefault="00186AF5" w:rsidP="00186AF5"/>
    <w:p w14:paraId="0ED27AFE" w14:textId="77777777" w:rsidR="00F47D15" w:rsidRDefault="00F47D15" w:rsidP="00186AF5"/>
    <w:p w14:paraId="3BC50F4E" w14:textId="77777777" w:rsidR="00F47D15" w:rsidRDefault="00F47D15" w:rsidP="00186AF5"/>
    <w:p w14:paraId="11E9038C" w14:textId="77777777" w:rsidR="00F47D15" w:rsidRDefault="00F47D15" w:rsidP="00186AF5"/>
    <w:p w14:paraId="3339CE07" w14:textId="77777777" w:rsidR="00F47D15" w:rsidRDefault="00F47D15" w:rsidP="00186AF5"/>
    <w:p w14:paraId="4BA1B6E9" w14:textId="77777777" w:rsidR="00F47D15" w:rsidRDefault="00F47D15" w:rsidP="00186AF5"/>
    <w:p w14:paraId="15F2F6B8" w14:textId="77777777" w:rsidR="00F47D15" w:rsidRDefault="00F47D15" w:rsidP="00186AF5"/>
    <w:p w14:paraId="24EF9DCD" w14:textId="77777777" w:rsidR="00F47D15" w:rsidRDefault="00F47D15" w:rsidP="00186AF5"/>
    <w:p w14:paraId="17859AB7" w14:textId="77777777" w:rsidR="00F47D15" w:rsidRPr="00186AF5" w:rsidRDefault="00F47D15" w:rsidP="00186AF5"/>
    <w:p w14:paraId="7B8D1EC4" w14:textId="77777777" w:rsidR="00E6724C" w:rsidRPr="00E6724C" w:rsidRDefault="005A4BB7" w:rsidP="00E6724C">
      <w:pPr>
        <w:pStyle w:val="Heading1"/>
        <w:spacing w:before="60" w:beforeAutospacing="0" w:after="60" w:afterAutospacing="0"/>
      </w:pPr>
      <w:bookmarkStart w:id="477" w:name="_Toc465780709"/>
      <w:bookmarkStart w:id="478" w:name="_Toc525261913"/>
      <w:r w:rsidRPr="002533CD">
        <w:lastRenderedPageBreak/>
        <w:t>APPENDIX</w:t>
      </w:r>
      <w:bookmarkEnd w:id="477"/>
      <w:r w:rsidR="006353AE">
        <w:t xml:space="preserve"> (AERODYNAMICS, FLIGHT MECHANICS, FLIGHT PERFORMANCE)</w:t>
      </w:r>
      <w:bookmarkEnd w:id="478"/>
    </w:p>
    <w:p w14:paraId="6FE23F8F" w14:textId="77777777" w:rsidR="005C14C1" w:rsidRPr="005859B5" w:rsidRDefault="005C14C1" w:rsidP="005859B5">
      <w:pPr>
        <w:pStyle w:val="Heading2"/>
      </w:pPr>
      <w:bookmarkStart w:id="479" w:name="_Toc525133066"/>
      <w:bookmarkStart w:id="480" w:name="_Toc525261914"/>
      <w:r w:rsidRPr="005859B5">
        <w:t>APPENDIX A</w:t>
      </w:r>
      <w:bookmarkEnd w:id="479"/>
      <w:bookmarkEnd w:id="480"/>
    </w:p>
    <w:p w14:paraId="55AD429D" w14:textId="77777777" w:rsidR="005C14C1" w:rsidRDefault="005C14C1" w:rsidP="005C14C1">
      <w:pPr>
        <w:ind w:left="360"/>
      </w:pPr>
      <w:r>
        <w:t>Results of the analysis of SD 7062 Airfoil with 0 degrees of flap deflections at 5000 ft.</w:t>
      </w:r>
    </w:p>
    <w:tbl>
      <w:tblPr>
        <w:tblW w:w="8550" w:type="dxa"/>
        <w:tblInd w:w="360" w:type="dxa"/>
        <w:tblLayout w:type="fixed"/>
        <w:tblCellMar>
          <w:left w:w="0" w:type="dxa"/>
          <w:right w:w="0" w:type="dxa"/>
        </w:tblCellMar>
        <w:tblLook w:val="04A0" w:firstRow="1" w:lastRow="0" w:firstColumn="1" w:lastColumn="0" w:noHBand="0" w:noVBand="1"/>
      </w:tblPr>
      <w:tblGrid>
        <w:gridCol w:w="591"/>
        <w:gridCol w:w="1014"/>
        <w:gridCol w:w="992"/>
        <w:gridCol w:w="709"/>
        <w:gridCol w:w="992"/>
        <w:gridCol w:w="1276"/>
        <w:gridCol w:w="1275"/>
        <w:gridCol w:w="1701"/>
      </w:tblGrid>
      <w:tr w:rsidR="005C14C1" w:rsidRPr="005C6F6A" w14:paraId="60A70E49" w14:textId="77777777" w:rsidTr="005C14C1">
        <w:trPr>
          <w:trHeight w:val="315"/>
        </w:trPr>
        <w:tc>
          <w:tcPr>
            <w:tcW w:w="591"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2E17000" w14:textId="77777777" w:rsidR="005C14C1" w:rsidRPr="005C6F6A" w:rsidRDefault="005C14C1" w:rsidP="005C14C1">
            <w:pPr>
              <w:spacing w:after="0" w:line="240" w:lineRule="auto"/>
              <w:jc w:val="left"/>
              <w:rPr>
                <w:rFonts w:ascii="Arial" w:eastAsia="Times New Roman" w:hAnsi="Arial" w:cs="Arial"/>
                <w:szCs w:val="20"/>
                <w:lang w:val="en-GB" w:eastAsia="en-GB"/>
              </w:rPr>
            </w:pPr>
            <w:r w:rsidRPr="005C6F6A">
              <w:rPr>
                <w:rFonts w:ascii="Arial" w:eastAsia="Times New Roman" w:hAnsi="Arial" w:cs="Arial"/>
                <w:szCs w:val="20"/>
                <w:lang w:val="en-GB" w:eastAsia="en-GB"/>
              </w:rPr>
              <w:t>Airfoil</w:t>
            </w:r>
          </w:p>
        </w:tc>
        <w:tc>
          <w:tcPr>
            <w:tcW w:w="1014"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D92B094" w14:textId="77777777" w:rsidR="005C14C1" w:rsidRPr="005C6F6A" w:rsidRDefault="005C14C1" w:rsidP="005C14C1">
            <w:pPr>
              <w:spacing w:after="0" w:line="240" w:lineRule="auto"/>
              <w:jc w:val="left"/>
              <w:rPr>
                <w:rFonts w:ascii="Arial" w:eastAsia="Times New Roman" w:hAnsi="Arial" w:cs="Arial"/>
                <w:szCs w:val="20"/>
                <w:lang w:val="en-GB" w:eastAsia="en-GB"/>
              </w:rPr>
            </w:pPr>
            <w:r w:rsidRPr="005C6F6A">
              <w:rPr>
                <w:rFonts w:ascii="Arial" w:eastAsia="Times New Roman" w:hAnsi="Arial" w:cs="Arial"/>
                <w:szCs w:val="20"/>
                <w:lang w:val="en-GB" w:eastAsia="en-GB"/>
              </w:rPr>
              <w:t>Axial</w:t>
            </w:r>
          </w:p>
        </w:tc>
        <w:tc>
          <w:tcPr>
            <w:tcW w:w="992"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F8CEBEB" w14:textId="77777777" w:rsidR="005C14C1" w:rsidRPr="005C6F6A" w:rsidRDefault="005C14C1" w:rsidP="005C14C1">
            <w:pPr>
              <w:spacing w:after="0" w:line="240" w:lineRule="auto"/>
              <w:jc w:val="left"/>
              <w:rPr>
                <w:rFonts w:ascii="Arial" w:eastAsia="Times New Roman" w:hAnsi="Arial" w:cs="Arial"/>
                <w:szCs w:val="20"/>
                <w:lang w:val="en-GB" w:eastAsia="en-GB"/>
              </w:rPr>
            </w:pPr>
            <w:r w:rsidRPr="005C6F6A">
              <w:rPr>
                <w:rFonts w:ascii="Arial" w:eastAsia="Times New Roman" w:hAnsi="Arial" w:cs="Arial"/>
                <w:szCs w:val="20"/>
                <w:lang w:val="en-GB" w:eastAsia="en-GB"/>
              </w:rPr>
              <w:t>Normal</w:t>
            </w:r>
          </w:p>
        </w:tc>
        <w:tc>
          <w:tcPr>
            <w:tcW w:w="709"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C435B28" w14:textId="77777777" w:rsidR="005C14C1" w:rsidRPr="005C6F6A" w:rsidRDefault="005C14C1" w:rsidP="005C14C1">
            <w:pPr>
              <w:spacing w:after="0" w:line="240" w:lineRule="auto"/>
              <w:jc w:val="left"/>
              <w:rPr>
                <w:rFonts w:ascii="Arial" w:eastAsia="Times New Roman" w:hAnsi="Arial" w:cs="Arial"/>
                <w:szCs w:val="20"/>
                <w:lang w:val="en-GB" w:eastAsia="en-GB"/>
              </w:rPr>
            </w:pPr>
          </w:p>
        </w:tc>
        <w:tc>
          <w:tcPr>
            <w:tcW w:w="992"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F0CDDA2" w14:textId="77777777" w:rsidR="005C14C1" w:rsidRPr="005C6F6A" w:rsidRDefault="005C14C1" w:rsidP="005C14C1">
            <w:pPr>
              <w:spacing w:after="0" w:line="240" w:lineRule="auto"/>
              <w:jc w:val="left"/>
              <w:rPr>
                <w:rFonts w:ascii="Arial" w:eastAsia="Times New Roman" w:hAnsi="Arial" w:cs="Arial"/>
                <w:szCs w:val="20"/>
                <w:lang w:val="en-GB" w:eastAsia="en-GB"/>
              </w:rPr>
            </w:pPr>
            <w:r>
              <w:rPr>
                <w:rFonts w:ascii="Arial" w:eastAsia="Times New Roman" w:hAnsi="Arial" w:cs="Arial"/>
                <w:szCs w:val="20"/>
                <w:lang w:val="en-GB" w:eastAsia="en-GB"/>
              </w:rPr>
              <w:t>AOA</w:t>
            </w:r>
          </w:p>
        </w:tc>
        <w:tc>
          <w:tcPr>
            <w:tcW w:w="1276"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B9F4A00" w14:textId="77777777" w:rsidR="005C14C1" w:rsidRPr="005C6F6A" w:rsidRDefault="005C14C1" w:rsidP="00C70ECF">
            <w:pPr>
              <w:spacing w:after="0" w:line="240" w:lineRule="auto"/>
              <w:jc w:val="center"/>
              <w:rPr>
                <w:rFonts w:ascii="Arial" w:eastAsia="Times New Roman" w:hAnsi="Arial" w:cs="Arial"/>
                <w:szCs w:val="20"/>
                <w:lang w:val="en-GB" w:eastAsia="en-GB"/>
              </w:rPr>
            </w:pPr>
            <w:r w:rsidRPr="005C6F6A">
              <w:rPr>
                <w:rFonts w:ascii="Arial" w:eastAsia="Times New Roman" w:hAnsi="Arial" w:cs="Arial"/>
                <w:szCs w:val="20"/>
                <w:lang w:val="en-GB" w:eastAsia="en-GB"/>
              </w:rPr>
              <w:t>C</w:t>
            </w:r>
            <w:r w:rsidRPr="00C70ECF">
              <w:rPr>
                <w:rFonts w:ascii="Arial" w:eastAsia="Times New Roman" w:hAnsi="Arial" w:cs="Arial"/>
                <w:szCs w:val="20"/>
                <w:vertAlign w:val="subscript"/>
                <w:lang w:val="en-GB" w:eastAsia="en-GB"/>
              </w:rPr>
              <w:t>L</w:t>
            </w:r>
          </w:p>
        </w:tc>
        <w:tc>
          <w:tcPr>
            <w:tcW w:w="1275"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8E693AD" w14:textId="77777777" w:rsidR="005C14C1" w:rsidRPr="005C6F6A" w:rsidRDefault="005C14C1" w:rsidP="00C70ECF">
            <w:pPr>
              <w:spacing w:after="0" w:line="240" w:lineRule="auto"/>
              <w:jc w:val="center"/>
              <w:rPr>
                <w:rFonts w:ascii="Arial" w:eastAsia="Times New Roman" w:hAnsi="Arial" w:cs="Arial"/>
                <w:szCs w:val="20"/>
                <w:lang w:val="en-GB" w:eastAsia="en-GB"/>
              </w:rPr>
            </w:pPr>
            <w:r w:rsidRPr="005C6F6A">
              <w:rPr>
                <w:rFonts w:ascii="Arial" w:eastAsia="Times New Roman" w:hAnsi="Arial" w:cs="Arial"/>
                <w:szCs w:val="20"/>
                <w:lang w:val="en-GB" w:eastAsia="en-GB"/>
              </w:rPr>
              <w:t>C</w:t>
            </w:r>
            <w:r w:rsidRPr="00C70ECF">
              <w:rPr>
                <w:rFonts w:ascii="Arial" w:eastAsia="Times New Roman" w:hAnsi="Arial" w:cs="Arial"/>
                <w:szCs w:val="20"/>
                <w:vertAlign w:val="subscript"/>
                <w:lang w:val="en-GB" w:eastAsia="en-GB"/>
              </w:rPr>
              <w:t>D</w:t>
            </w:r>
          </w:p>
        </w:tc>
        <w:tc>
          <w:tcPr>
            <w:tcW w:w="1701"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0BC3E18" w14:textId="77777777" w:rsidR="005C14C1" w:rsidRPr="005C6F6A" w:rsidRDefault="005C14C1" w:rsidP="00C70ECF">
            <w:pPr>
              <w:spacing w:after="0" w:line="240" w:lineRule="auto"/>
              <w:jc w:val="center"/>
              <w:rPr>
                <w:rFonts w:ascii="Arial" w:eastAsia="Times New Roman" w:hAnsi="Arial" w:cs="Arial"/>
                <w:szCs w:val="20"/>
                <w:lang w:val="en-GB" w:eastAsia="en-GB"/>
              </w:rPr>
            </w:pPr>
            <w:r w:rsidRPr="005C6F6A">
              <w:rPr>
                <w:rFonts w:ascii="Arial" w:eastAsia="Times New Roman" w:hAnsi="Arial" w:cs="Arial"/>
                <w:szCs w:val="20"/>
                <w:lang w:val="en-GB" w:eastAsia="en-GB"/>
              </w:rPr>
              <w:t>C</w:t>
            </w:r>
            <w:r w:rsidRPr="00C70ECF">
              <w:rPr>
                <w:rFonts w:ascii="Arial" w:eastAsia="Times New Roman" w:hAnsi="Arial" w:cs="Arial"/>
                <w:szCs w:val="20"/>
                <w:vertAlign w:val="subscript"/>
                <w:lang w:val="en-GB" w:eastAsia="en-GB"/>
              </w:rPr>
              <w:t>M</w:t>
            </w:r>
          </w:p>
        </w:tc>
      </w:tr>
      <w:tr w:rsidR="005C14C1" w:rsidRPr="005C6F6A" w14:paraId="1C8A6405" w14:textId="77777777" w:rsidTr="005C14C1">
        <w:trPr>
          <w:trHeight w:val="315"/>
        </w:trPr>
        <w:tc>
          <w:tcPr>
            <w:tcW w:w="591"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3DBF21F" w14:textId="77777777" w:rsidR="005C14C1" w:rsidRPr="005C6F6A" w:rsidRDefault="005C14C1" w:rsidP="005C14C1">
            <w:pPr>
              <w:spacing w:after="0" w:line="240" w:lineRule="auto"/>
              <w:jc w:val="right"/>
              <w:rPr>
                <w:rFonts w:ascii="Arial" w:eastAsia="Times New Roman" w:hAnsi="Arial" w:cs="Arial"/>
                <w:szCs w:val="20"/>
                <w:lang w:val="en-GB" w:eastAsia="en-GB"/>
              </w:rPr>
            </w:pPr>
            <w:r w:rsidRPr="005C6F6A">
              <w:rPr>
                <w:rFonts w:ascii="Arial" w:eastAsia="Times New Roman" w:hAnsi="Arial" w:cs="Arial"/>
                <w:szCs w:val="20"/>
                <w:lang w:val="en-GB" w:eastAsia="en-GB"/>
              </w:rPr>
              <w:t>-6</w:t>
            </w:r>
          </w:p>
        </w:tc>
        <w:tc>
          <w:tcPr>
            <w:tcW w:w="101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7E43C72" w14:textId="77777777" w:rsidR="005C14C1" w:rsidRPr="005C6F6A" w:rsidRDefault="005C14C1" w:rsidP="005C14C1">
            <w:pPr>
              <w:spacing w:after="0" w:line="240" w:lineRule="auto"/>
              <w:jc w:val="right"/>
              <w:rPr>
                <w:rFonts w:ascii="Arial" w:eastAsia="Times New Roman" w:hAnsi="Arial" w:cs="Arial"/>
                <w:szCs w:val="20"/>
                <w:lang w:val="en-GB" w:eastAsia="en-GB"/>
              </w:rPr>
            </w:pPr>
            <w:r w:rsidRPr="005C6F6A">
              <w:rPr>
                <w:rFonts w:ascii="Arial" w:eastAsia="Times New Roman" w:hAnsi="Arial" w:cs="Arial"/>
                <w:szCs w:val="20"/>
                <w:lang w:val="en-GB" w:eastAsia="en-GB"/>
              </w:rPr>
              <w:t>-0,01482</w:t>
            </w:r>
          </w:p>
        </w:tc>
        <w:tc>
          <w:tcPr>
            <w:tcW w:w="9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9EFA931" w14:textId="77777777" w:rsidR="005C14C1" w:rsidRPr="005C6F6A" w:rsidRDefault="005C14C1" w:rsidP="005C14C1">
            <w:pPr>
              <w:spacing w:after="0" w:line="240" w:lineRule="auto"/>
              <w:jc w:val="right"/>
              <w:rPr>
                <w:rFonts w:ascii="Arial" w:eastAsia="Times New Roman" w:hAnsi="Arial" w:cs="Arial"/>
                <w:szCs w:val="20"/>
                <w:lang w:val="en-GB" w:eastAsia="en-GB"/>
              </w:rPr>
            </w:pPr>
            <w:r w:rsidRPr="005C6F6A">
              <w:rPr>
                <w:rFonts w:ascii="Arial" w:eastAsia="Times New Roman" w:hAnsi="Arial" w:cs="Arial"/>
                <w:szCs w:val="20"/>
                <w:lang w:val="en-GB" w:eastAsia="en-GB"/>
              </w:rPr>
              <w:t>-0,24036</w:t>
            </w:r>
          </w:p>
        </w:tc>
        <w:tc>
          <w:tcPr>
            <w:tcW w:w="7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A3ABD73" w14:textId="77777777" w:rsidR="005C14C1" w:rsidRPr="005C6F6A" w:rsidRDefault="005C14C1" w:rsidP="005C14C1">
            <w:pPr>
              <w:spacing w:after="0" w:line="240" w:lineRule="auto"/>
              <w:jc w:val="left"/>
              <w:rPr>
                <w:rFonts w:ascii="Arial" w:eastAsia="Times New Roman" w:hAnsi="Arial" w:cs="Arial"/>
                <w:szCs w:val="20"/>
                <w:lang w:val="en-GB" w:eastAsia="en-GB"/>
              </w:rPr>
            </w:pPr>
          </w:p>
        </w:tc>
        <w:tc>
          <w:tcPr>
            <w:tcW w:w="9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A82E056" w14:textId="77777777" w:rsidR="005C14C1" w:rsidRPr="005C6F6A" w:rsidRDefault="005C14C1" w:rsidP="005C14C1">
            <w:pPr>
              <w:spacing w:after="0" w:line="240" w:lineRule="auto"/>
              <w:jc w:val="right"/>
              <w:rPr>
                <w:rFonts w:ascii="Arial" w:eastAsia="Times New Roman" w:hAnsi="Arial" w:cs="Arial"/>
                <w:szCs w:val="20"/>
                <w:lang w:val="en-GB" w:eastAsia="en-GB"/>
              </w:rPr>
            </w:pPr>
            <w:r w:rsidRPr="005C6F6A">
              <w:rPr>
                <w:rFonts w:ascii="Arial" w:eastAsia="Times New Roman" w:hAnsi="Arial" w:cs="Arial"/>
                <w:szCs w:val="20"/>
                <w:lang w:val="en-GB" w:eastAsia="en-GB"/>
              </w:rPr>
              <w:t>-6</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9E50AF3" w14:textId="77777777" w:rsidR="005C14C1" w:rsidRPr="005C6F6A" w:rsidRDefault="005C14C1" w:rsidP="005C14C1">
            <w:pPr>
              <w:spacing w:after="0" w:line="240" w:lineRule="auto"/>
              <w:jc w:val="right"/>
              <w:rPr>
                <w:rFonts w:ascii="Arial" w:eastAsia="Times New Roman" w:hAnsi="Arial" w:cs="Arial"/>
                <w:szCs w:val="20"/>
                <w:lang w:val="en-GB" w:eastAsia="en-GB"/>
              </w:rPr>
            </w:pPr>
            <w:r w:rsidRPr="005C6F6A">
              <w:rPr>
                <w:rFonts w:ascii="Arial" w:eastAsia="Times New Roman" w:hAnsi="Arial" w:cs="Arial"/>
                <w:szCs w:val="20"/>
                <w:lang w:val="en-GB" w:eastAsia="en-GB"/>
              </w:rPr>
              <w:t>-0,24059</w:t>
            </w:r>
          </w:p>
        </w:tc>
        <w:tc>
          <w:tcPr>
            <w:tcW w:w="127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2E1DF98" w14:textId="77777777" w:rsidR="005C14C1" w:rsidRPr="005C6F6A" w:rsidRDefault="005C14C1" w:rsidP="005C14C1">
            <w:pPr>
              <w:spacing w:after="0" w:line="240" w:lineRule="auto"/>
              <w:jc w:val="right"/>
              <w:rPr>
                <w:rFonts w:ascii="Arial" w:eastAsia="Times New Roman" w:hAnsi="Arial" w:cs="Arial"/>
                <w:szCs w:val="20"/>
                <w:lang w:val="en-GB" w:eastAsia="en-GB"/>
              </w:rPr>
            </w:pPr>
            <w:r w:rsidRPr="005C6F6A">
              <w:rPr>
                <w:rFonts w:ascii="Arial" w:eastAsia="Times New Roman" w:hAnsi="Arial" w:cs="Arial"/>
                <w:szCs w:val="20"/>
                <w:lang w:val="en-GB" w:eastAsia="en-GB"/>
              </w:rPr>
              <w:t>0,01039</w:t>
            </w: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E4BC9D2" w14:textId="77777777" w:rsidR="005C14C1" w:rsidRPr="005C6F6A" w:rsidRDefault="005C14C1" w:rsidP="005C14C1">
            <w:pPr>
              <w:spacing w:after="0" w:line="240" w:lineRule="auto"/>
              <w:jc w:val="right"/>
              <w:rPr>
                <w:rFonts w:ascii="Arial" w:eastAsia="Times New Roman" w:hAnsi="Arial" w:cs="Arial"/>
                <w:szCs w:val="20"/>
                <w:lang w:val="en-GB" w:eastAsia="en-GB"/>
              </w:rPr>
            </w:pPr>
            <w:r w:rsidRPr="005C6F6A">
              <w:rPr>
                <w:rFonts w:ascii="Arial" w:eastAsia="Times New Roman" w:hAnsi="Arial" w:cs="Arial"/>
                <w:szCs w:val="20"/>
                <w:lang w:val="en-GB" w:eastAsia="en-GB"/>
              </w:rPr>
              <w:t>-0,08135</w:t>
            </w:r>
          </w:p>
        </w:tc>
      </w:tr>
      <w:tr w:rsidR="005C14C1" w:rsidRPr="005C6F6A" w14:paraId="493ED98F" w14:textId="77777777" w:rsidTr="005C14C1">
        <w:trPr>
          <w:trHeight w:val="315"/>
        </w:trPr>
        <w:tc>
          <w:tcPr>
            <w:tcW w:w="591"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42BC86C" w14:textId="77777777" w:rsidR="005C14C1" w:rsidRPr="005C6F6A" w:rsidRDefault="005C14C1" w:rsidP="005C14C1">
            <w:pPr>
              <w:spacing w:after="0" w:line="240" w:lineRule="auto"/>
              <w:jc w:val="right"/>
              <w:rPr>
                <w:rFonts w:ascii="Arial" w:eastAsia="Times New Roman" w:hAnsi="Arial" w:cs="Arial"/>
                <w:szCs w:val="20"/>
                <w:lang w:val="en-GB" w:eastAsia="en-GB"/>
              </w:rPr>
            </w:pPr>
            <w:r w:rsidRPr="005C6F6A">
              <w:rPr>
                <w:rFonts w:ascii="Arial" w:eastAsia="Times New Roman" w:hAnsi="Arial" w:cs="Arial"/>
                <w:szCs w:val="20"/>
                <w:lang w:val="en-GB" w:eastAsia="en-GB"/>
              </w:rPr>
              <w:t>-5</w:t>
            </w:r>
          </w:p>
        </w:tc>
        <w:tc>
          <w:tcPr>
            <w:tcW w:w="101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EB477FB" w14:textId="77777777" w:rsidR="005C14C1" w:rsidRPr="005C6F6A" w:rsidRDefault="005C14C1" w:rsidP="005C14C1">
            <w:pPr>
              <w:spacing w:after="0" w:line="240" w:lineRule="auto"/>
              <w:jc w:val="right"/>
              <w:rPr>
                <w:rFonts w:ascii="Arial" w:eastAsia="Times New Roman" w:hAnsi="Arial" w:cs="Arial"/>
                <w:szCs w:val="20"/>
                <w:lang w:val="en-GB" w:eastAsia="en-GB"/>
              </w:rPr>
            </w:pPr>
            <w:r w:rsidRPr="005C6F6A">
              <w:rPr>
                <w:rFonts w:ascii="Arial" w:eastAsia="Times New Roman" w:hAnsi="Arial" w:cs="Arial"/>
                <w:szCs w:val="20"/>
                <w:lang w:val="en-GB" w:eastAsia="en-GB"/>
              </w:rPr>
              <w:t>-0,00127</w:t>
            </w:r>
          </w:p>
        </w:tc>
        <w:tc>
          <w:tcPr>
            <w:tcW w:w="9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C6B9A20" w14:textId="77777777" w:rsidR="005C14C1" w:rsidRPr="005C6F6A" w:rsidRDefault="005C14C1" w:rsidP="005C14C1">
            <w:pPr>
              <w:spacing w:after="0" w:line="240" w:lineRule="auto"/>
              <w:jc w:val="right"/>
              <w:rPr>
                <w:rFonts w:ascii="Arial" w:eastAsia="Times New Roman" w:hAnsi="Arial" w:cs="Arial"/>
                <w:szCs w:val="20"/>
                <w:lang w:val="en-GB" w:eastAsia="en-GB"/>
              </w:rPr>
            </w:pPr>
            <w:r w:rsidRPr="005C6F6A">
              <w:rPr>
                <w:rFonts w:ascii="Arial" w:eastAsia="Times New Roman" w:hAnsi="Arial" w:cs="Arial"/>
                <w:szCs w:val="20"/>
                <w:lang w:val="en-GB" w:eastAsia="en-GB"/>
              </w:rPr>
              <w:t>-0,12775</w:t>
            </w:r>
          </w:p>
        </w:tc>
        <w:tc>
          <w:tcPr>
            <w:tcW w:w="7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7046B1C" w14:textId="77777777" w:rsidR="005C14C1" w:rsidRPr="005C6F6A" w:rsidRDefault="005C14C1" w:rsidP="005C14C1">
            <w:pPr>
              <w:spacing w:after="0" w:line="240" w:lineRule="auto"/>
              <w:jc w:val="left"/>
              <w:rPr>
                <w:rFonts w:ascii="Arial" w:eastAsia="Times New Roman" w:hAnsi="Arial" w:cs="Arial"/>
                <w:szCs w:val="20"/>
                <w:lang w:val="en-GB" w:eastAsia="en-GB"/>
              </w:rPr>
            </w:pPr>
          </w:p>
        </w:tc>
        <w:tc>
          <w:tcPr>
            <w:tcW w:w="9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F8DCE77" w14:textId="77777777" w:rsidR="005C14C1" w:rsidRPr="005C6F6A" w:rsidRDefault="005C14C1" w:rsidP="005C14C1">
            <w:pPr>
              <w:spacing w:after="0" w:line="240" w:lineRule="auto"/>
              <w:jc w:val="right"/>
              <w:rPr>
                <w:rFonts w:ascii="Arial" w:eastAsia="Times New Roman" w:hAnsi="Arial" w:cs="Arial"/>
                <w:szCs w:val="20"/>
                <w:lang w:val="en-GB" w:eastAsia="en-GB"/>
              </w:rPr>
            </w:pPr>
            <w:r w:rsidRPr="005C6F6A">
              <w:rPr>
                <w:rFonts w:ascii="Arial" w:eastAsia="Times New Roman" w:hAnsi="Arial" w:cs="Arial"/>
                <w:szCs w:val="20"/>
                <w:lang w:val="en-GB" w:eastAsia="en-GB"/>
              </w:rPr>
              <w:t>-5</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E36750A" w14:textId="77777777" w:rsidR="005C14C1" w:rsidRPr="005C6F6A" w:rsidRDefault="005C14C1" w:rsidP="005C14C1">
            <w:pPr>
              <w:spacing w:after="0" w:line="240" w:lineRule="auto"/>
              <w:jc w:val="right"/>
              <w:rPr>
                <w:rFonts w:ascii="Arial" w:eastAsia="Times New Roman" w:hAnsi="Arial" w:cs="Arial"/>
                <w:szCs w:val="20"/>
                <w:lang w:val="en-GB" w:eastAsia="en-GB"/>
              </w:rPr>
            </w:pPr>
            <w:r w:rsidRPr="005C6F6A">
              <w:rPr>
                <w:rFonts w:ascii="Arial" w:eastAsia="Times New Roman" w:hAnsi="Arial" w:cs="Arial"/>
                <w:szCs w:val="20"/>
                <w:lang w:val="en-GB" w:eastAsia="en-GB"/>
              </w:rPr>
              <w:t>-0,12737</w:t>
            </w:r>
          </w:p>
        </w:tc>
        <w:tc>
          <w:tcPr>
            <w:tcW w:w="127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A34B0E3" w14:textId="77777777" w:rsidR="005C14C1" w:rsidRPr="005C6F6A" w:rsidRDefault="005C14C1" w:rsidP="005C14C1">
            <w:pPr>
              <w:spacing w:after="0" w:line="240" w:lineRule="auto"/>
              <w:jc w:val="right"/>
              <w:rPr>
                <w:rFonts w:ascii="Arial" w:eastAsia="Times New Roman" w:hAnsi="Arial" w:cs="Arial"/>
                <w:szCs w:val="20"/>
                <w:lang w:val="en-GB" w:eastAsia="en-GB"/>
              </w:rPr>
            </w:pPr>
            <w:r w:rsidRPr="005C6F6A">
              <w:rPr>
                <w:rFonts w:ascii="Arial" w:eastAsia="Times New Roman" w:hAnsi="Arial" w:cs="Arial"/>
                <w:szCs w:val="20"/>
                <w:lang w:val="en-GB" w:eastAsia="en-GB"/>
              </w:rPr>
              <w:t>0,00987</w:t>
            </w: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272CD68" w14:textId="77777777" w:rsidR="005C14C1" w:rsidRPr="005C6F6A" w:rsidRDefault="005C14C1" w:rsidP="005C14C1">
            <w:pPr>
              <w:spacing w:after="0" w:line="240" w:lineRule="auto"/>
              <w:jc w:val="right"/>
              <w:rPr>
                <w:rFonts w:ascii="Arial" w:eastAsia="Times New Roman" w:hAnsi="Arial" w:cs="Arial"/>
                <w:szCs w:val="20"/>
                <w:lang w:val="en-GB" w:eastAsia="en-GB"/>
              </w:rPr>
            </w:pPr>
            <w:r w:rsidRPr="005C6F6A">
              <w:rPr>
                <w:rFonts w:ascii="Arial" w:eastAsia="Times New Roman" w:hAnsi="Arial" w:cs="Arial"/>
                <w:szCs w:val="20"/>
                <w:lang w:val="en-GB" w:eastAsia="en-GB"/>
              </w:rPr>
              <w:t>-0,08156</w:t>
            </w:r>
          </w:p>
        </w:tc>
      </w:tr>
      <w:tr w:rsidR="005C14C1" w:rsidRPr="005C6F6A" w14:paraId="796C6D4C" w14:textId="77777777" w:rsidTr="005C14C1">
        <w:trPr>
          <w:trHeight w:val="315"/>
        </w:trPr>
        <w:tc>
          <w:tcPr>
            <w:tcW w:w="591"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B2D276E" w14:textId="77777777" w:rsidR="005C14C1" w:rsidRPr="005C6F6A" w:rsidRDefault="005C14C1" w:rsidP="005C14C1">
            <w:pPr>
              <w:spacing w:after="0" w:line="240" w:lineRule="auto"/>
              <w:jc w:val="right"/>
              <w:rPr>
                <w:rFonts w:ascii="Arial" w:eastAsia="Times New Roman" w:hAnsi="Arial" w:cs="Arial"/>
                <w:szCs w:val="20"/>
                <w:lang w:val="en-GB" w:eastAsia="en-GB"/>
              </w:rPr>
            </w:pPr>
            <w:r w:rsidRPr="005C6F6A">
              <w:rPr>
                <w:rFonts w:ascii="Arial" w:eastAsia="Times New Roman" w:hAnsi="Arial" w:cs="Arial"/>
                <w:szCs w:val="20"/>
                <w:lang w:val="en-GB" w:eastAsia="en-GB"/>
              </w:rPr>
              <w:t>-4</w:t>
            </w:r>
          </w:p>
        </w:tc>
        <w:tc>
          <w:tcPr>
            <w:tcW w:w="101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E4E70B0" w14:textId="77777777" w:rsidR="005C14C1" w:rsidRPr="005C6F6A" w:rsidRDefault="005C14C1" w:rsidP="005C14C1">
            <w:pPr>
              <w:spacing w:after="0" w:line="240" w:lineRule="auto"/>
              <w:jc w:val="right"/>
              <w:rPr>
                <w:rFonts w:ascii="Arial" w:eastAsia="Times New Roman" w:hAnsi="Arial" w:cs="Arial"/>
                <w:szCs w:val="20"/>
                <w:lang w:val="en-GB" w:eastAsia="en-GB"/>
              </w:rPr>
            </w:pPr>
            <w:r w:rsidRPr="005C6F6A">
              <w:rPr>
                <w:rFonts w:ascii="Arial" w:eastAsia="Times New Roman" w:hAnsi="Arial" w:cs="Arial"/>
                <w:szCs w:val="20"/>
                <w:lang w:val="en-GB" w:eastAsia="en-GB"/>
              </w:rPr>
              <w:t>0,00851</w:t>
            </w:r>
          </w:p>
        </w:tc>
        <w:tc>
          <w:tcPr>
            <w:tcW w:w="9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24605F4" w14:textId="77777777" w:rsidR="005C14C1" w:rsidRPr="005C6F6A" w:rsidRDefault="005C14C1" w:rsidP="005C14C1">
            <w:pPr>
              <w:spacing w:after="0" w:line="240" w:lineRule="auto"/>
              <w:jc w:val="right"/>
              <w:rPr>
                <w:rFonts w:ascii="Arial" w:eastAsia="Times New Roman" w:hAnsi="Arial" w:cs="Arial"/>
                <w:szCs w:val="20"/>
                <w:lang w:val="en-GB" w:eastAsia="en-GB"/>
              </w:rPr>
            </w:pPr>
            <w:r w:rsidRPr="005C6F6A">
              <w:rPr>
                <w:rFonts w:ascii="Arial" w:eastAsia="Times New Roman" w:hAnsi="Arial" w:cs="Arial"/>
                <w:szCs w:val="20"/>
                <w:lang w:val="en-GB" w:eastAsia="en-GB"/>
              </w:rPr>
              <w:t>-0,01426</w:t>
            </w:r>
          </w:p>
        </w:tc>
        <w:tc>
          <w:tcPr>
            <w:tcW w:w="7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35F1856" w14:textId="77777777" w:rsidR="005C14C1" w:rsidRPr="005C6F6A" w:rsidRDefault="005C14C1" w:rsidP="005C14C1">
            <w:pPr>
              <w:spacing w:after="0" w:line="240" w:lineRule="auto"/>
              <w:jc w:val="left"/>
              <w:rPr>
                <w:rFonts w:ascii="Arial" w:eastAsia="Times New Roman" w:hAnsi="Arial" w:cs="Arial"/>
                <w:szCs w:val="20"/>
                <w:lang w:val="en-GB" w:eastAsia="en-GB"/>
              </w:rPr>
            </w:pPr>
          </w:p>
        </w:tc>
        <w:tc>
          <w:tcPr>
            <w:tcW w:w="9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2358C04" w14:textId="77777777" w:rsidR="005C14C1" w:rsidRPr="005C6F6A" w:rsidRDefault="005C14C1" w:rsidP="005C14C1">
            <w:pPr>
              <w:spacing w:after="0" w:line="240" w:lineRule="auto"/>
              <w:jc w:val="right"/>
              <w:rPr>
                <w:rFonts w:ascii="Arial" w:eastAsia="Times New Roman" w:hAnsi="Arial" w:cs="Arial"/>
                <w:szCs w:val="20"/>
                <w:lang w:val="en-GB" w:eastAsia="en-GB"/>
              </w:rPr>
            </w:pPr>
            <w:r w:rsidRPr="005C6F6A">
              <w:rPr>
                <w:rFonts w:ascii="Arial" w:eastAsia="Times New Roman" w:hAnsi="Arial" w:cs="Arial"/>
                <w:szCs w:val="20"/>
                <w:lang w:val="en-GB" w:eastAsia="en-GB"/>
              </w:rPr>
              <w:t>-4</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B4927BB" w14:textId="77777777" w:rsidR="005C14C1" w:rsidRPr="005C6F6A" w:rsidRDefault="005C14C1" w:rsidP="005C14C1">
            <w:pPr>
              <w:spacing w:after="0" w:line="240" w:lineRule="auto"/>
              <w:jc w:val="right"/>
              <w:rPr>
                <w:rFonts w:ascii="Arial" w:eastAsia="Times New Roman" w:hAnsi="Arial" w:cs="Arial"/>
                <w:szCs w:val="20"/>
                <w:lang w:val="en-GB" w:eastAsia="en-GB"/>
              </w:rPr>
            </w:pPr>
            <w:r w:rsidRPr="005C6F6A">
              <w:rPr>
                <w:rFonts w:ascii="Arial" w:eastAsia="Times New Roman" w:hAnsi="Arial" w:cs="Arial"/>
                <w:szCs w:val="20"/>
                <w:lang w:val="en-GB" w:eastAsia="en-GB"/>
              </w:rPr>
              <w:t>-0,01363</w:t>
            </w:r>
          </w:p>
        </w:tc>
        <w:tc>
          <w:tcPr>
            <w:tcW w:w="127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0860635" w14:textId="77777777" w:rsidR="005C14C1" w:rsidRPr="005C6F6A" w:rsidRDefault="005C14C1" w:rsidP="005C14C1">
            <w:pPr>
              <w:spacing w:after="0" w:line="240" w:lineRule="auto"/>
              <w:jc w:val="right"/>
              <w:rPr>
                <w:rFonts w:ascii="Arial" w:eastAsia="Times New Roman" w:hAnsi="Arial" w:cs="Arial"/>
                <w:szCs w:val="20"/>
                <w:lang w:val="en-GB" w:eastAsia="en-GB"/>
              </w:rPr>
            </w:pPr>
            <w:r w:rsidRPr="005C6F6A">
              <w:rPr>
                <w:rFonts w:ascii="Arial" w:eastAsia="Times New Roman" w:hAnsi="Arial" w:cs="Arial"/>
                <w:szCs w:val="20"/>
                <w:lang w:val="en-GB" w:eastAsia="en-GB"/>
              </w:rPr>
              <w:t>0,00948</w:t>
            </w: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0A8DE7E" w14:textId="77777777" w:rsidR="005C14C1" w:rsidRPr="005C6F6A" w:rsidRDefault="005C14C1" w:rsidP="005C14C1">
            <w:pPr>
              <w:spacing w:after="0" w:line="240" w:lineRule="auto"/>
              <w:jc w:val="right"/>
              <w:rPr>
                <w:rFonts w:ascii="Arial" w:eastAsia="Times New Roman" w:hAnsi="Arial" w:cs="Arial"/>
                <w:szCs w:val="20"/>
                <w:lang w:val="en-GB" w:eastAsia="en-GB"/>
              </w:rPr>
            </w:pPr>
            <w:r w:rsidRPr="005C6F6A">
              <w:rPr>
                <w:rFonts w:ascii="Arial" w:eastAsia="Times New Roman" w:hAnsi="Arial" w:cs="Arial"/>
                <w:szCs w:val="20"/>
                <w:lang w:val="en-GB" w:eastAsia="en-GB"/>
              </w:rPr>
              <w:t>-0,08176</w:t>
            </w:r>
          </w:p>
        </w:tc>
      </w:tr>
      <w:tr w:rsidR="005C14C1" w:rsidRPr="005C6F6A" w14:paraId="1E93EA17" w14:textId="77777777" w:rsidTr="005C14C1">
        <w:trPr>
          <w:trHeight w:val="315"/>
        </w:trPr>
        <w:tc>
          <w:tcPr>
            <w:tcW w:w="591"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FAA0188" w14:textId="77777777" w:rsidR="005C14C1" w:rsidRPr="005C6F6A" w:rsidRDefault="005C14C1" w:rsidP="005C14C1">
            <w:pPr>
              <w:spacing w:after="0" w:line="240" w:lineRule="auto"/>
              <w:jc w:val="right"/>
              <w:rPr>
                <w:rFonts w:ascii="Arial" w:eastAsia="Times New Roman" w:hAnsi="Arial" w:cs="Arial"/>
                <w:szCs w:val="20"/>
                <w:lang w:val="en-GB" w:eastAsia="en-GB"/>
              </w:rPr>
            </w:pPr>
            <w:r w:rsidRPr="005C6F6A">
              <w:rPr>
                <w:rFonts w:ascii="Arial" w:eastAsia="Times New Roman" w:hAnsi="Arial" w:cs="Arial"/>
                <w:szCs w:val="20"/>
                <w:lang w:val="en-GB" w:eastAsia="en-GB"/>
              </w:rPr>
              <w:t>-3</w:t>
            </w:r>
          </w:p>
        </w:tc>
        <w:tc>
          <w:tcPr>
            <w:tcW w:w="101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809A13D" w14:textId="77777777" w:rsidR="005C14C1" w:rsidRPr="005C6F6A" w:rsidRDefault="005C14C1" w:rsidP="005C14C1">
            <w:pPr>
              <w:spacing w:after="0" w:line="240" w:lineRule="auto"/>
              <w:jc w:val="right"/>
              <w:rPr>
                <w:rFonts w:ascii="Arial" w:eastAsia="Times New Roman" w:hAnsi="Arial" w:cs="Arial"/>
                <w:szCs w:val="20"/>
                <w:lang w:val="en-GB" w:eastAsia="en-GB"/>
              </w:rPr>
            </w:pPr>
            <w:r w:rsidRPr="005C6F6A">
              <w:rPr>
                <w:rFonts w:ascii="Arial" w:eastAsia="Times New Roman" w:hAnsi="Arial" w:cs="Arial"/>
                <w:szCs w:val="20"/>
                <w:lang w:val="en-GB" w:eastAsia="en-GB"/>
              </w:rPr>
              <w:t>0,01452</w:t>
            </w:r>
          </w:p>
        </w:tc>
        <w:tc>
          <w:tcPr>
            <w:tcW w:w="9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47B6B0A" w14:textId="77777777" w:rsidR="005C14C1" w:rsidRPr="005C6F6A" w:rsidRDefault="005C14C1" w:rsidP="005C14C1">
            <w:pPr>
              <w:spacing w:after="0" w:line="240" w:lineRule="auto"/>
              <w:jc w:val="right"/>
              <w:rPr>
                <w:rFonts w:ascii="Arial" w:eastAsia="Times New Roman" w:hAnsi="Arial" w:cs="Arial"/>
                <w:szCs w:val="20"/>
                <w:lang w:val="en-GB" w:eastAsia="en-GB"/>
              </w:rPr>
            </w:pPr>
            <w:r w:rsidRPr="005C6F6A">
              <w:rPr>
                <w:rFonts w:ascii="Arial" w:eastAsia="Times New Roman" w:hAnsi="Arial" w:cs="Arial"/>
                <w:szCs w:val="20"/>
                <w:lang w:val="en-GB" w:eastAsia="en-GB"/>
              </w:rPr>
              <w:t>0,09941</w:t>
            </w:r>
          </w:p>
        </w:tc>
        <w:tc>
          <w:tcPr>
            <w:tcW w:w="7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DC63C37" w14:textId="77777777" w:rsidR="005C14C1" w:rsidRPr="005C6F6A" w:rsidRDefault="005C14C1" w:rsidP="005C14C1">
            <w:pPr>
              <w:spacing w:after="0" w:line="240" w:lineRule="auto"/>
              <w:jc w:val="left"/>
              <w:rPr>
                <w:rFonts w:ascii="Arial" w:eastAsia="Times New Roman" w:hAnsi="Arial" w:cs="Arial"/>
                <w:szCs w:val="20"/>
                <w:lang w:val="en-GB" w:eastAsia="en-GB"/>
              </w:rPr>
            </w:pPr>
          </w:p>
        </w:tc>
        <w:tc>
          <w:tcPr>
            <w:tcW w:w="9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901052A" w14:textId="77777777" w:rsidR="005C14C1" w:rsidRPr="005C6F6A" w:rsidRDefault="005C14C1" w:rsidP="005C14C1">
            <w:pPr>
              <w:spacing w:after="0" w:line="240" w:lineRule="auto"/>
              <w:jc w:val="right"/>
              <w:rPr>
                <w:rFonts w:ascii="Arial" w:eastAsia="Times New Roman" w:hAnsi="Arial" w:cs="Arial"/>
                <w:szCs w:val="20"/>
                <w:lang w:val="en-GB" w:eastAsia="en-GB"/>
              </w:rPr>
            </w:pPr>
            <w:r w:rsidRPr="005C6F6A">
              <w:rPr>
                <w:rFonts w:ascii="Arial" w:eastAsia="Times New Roman" w:hAnsi="Arial" w:cs="Arial"/>
                <w:szCs w:val="20"/>
                <w:lang w:val="en-GB" w:eastAsia="en-GB"/>
              </w:rPr>
              <w:t>-3</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72FE768" w14:textId="77777777" w:rsidR="005C14C1" w:rsidRPr="005C6F6A" w:rsidRDefault="005C14C1" w:rsidP="005C14C1">
            <w:pPr>
              <w:spacing w:after="0" w:line="240" w:lineRule="auto"/>
              <w:jc w:val="right"/>
              <w:rPr>
                <w:rFonts w:ascii="Arial" w:eastAsia="Times New Roman" w:hAnsi="Arial" w:cs="Arial"/>
                <w:szCs w:val="20"/>
                <w:lang w:val="en-GB" w:eastAsia="en-GB"/>
              </w:rPr>
            </w:pPr>
            <w:r w:rsidRPr="005C6F6A">
              <w:rPr>
                <w:rFonts w:ascii="Arial" w:eastAsia="Times New Roman" w:hAnsi="Arial" w:cs="Arial"/>
                <w:szCs w:val="20"/>
                <w:lang w:val="en-GB" w:eastAsia="en-GB"/>
              </w:rPr>
              <w:t>0,10004</w:t>
            </w:r>
          </w:p>
        </w:tc>
        <w:tc>
          <w:tcPr>
            <w:tcW w:w="127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3CD881B" w14:textId="77777777" w:rsidR="005C14C1" w:rsidRPr="005C6F6A" w:rsidRDefault="005C14C1" w:rsidP="005C14C1">
            <w:pPr>
              <w:spacing w:after="0" w:line="240" w:lineRule="auto"/>
              <w:jc w:val="right"/>
              <w:rPr>
                <w:rFonts w:ascii="Arial" w:eastAsia="Times New Roman" w:hAnsi="Arial" w:cs="Arial"/>
                <w:szCs w:val="20"/>
                <w:lang w:val="en-GB" w:eastAsia="en-GB"/>
              </w:rPr>
            </w:pPr>
            <w:r w:rsidRPr="005C6F6A">
              <w:rPr>
                <w:rFonts w:ascii="Arial" w:eastAsia="Times New Roman" w:hAnsi="Arial" w:cs="Arial"/>
                <w:szCs w:val="20"/>
                <w:lang w:val="en-GB" w:eastAsia="en-GB"/>
              </w:rPr>
              <w:t>0,00930</w:t>
            </w: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EEB2914" w14:textId="77777777" w:rsidR="005C14C1" w:rsidRPr="005C6F6A" w:rsidRDefault="005C14C1" w:rsidP="005C14C1">
            <w:pPr>
              <w:spacing w:after="0" w:line="240" w:lineRule="auto"/>
              <w:jc w:val="right"/>
              <w:rPr>
                <w:rFonts w:ascii="Arial" w:eastAsia="Times New Roman" w:hAnsi="Arial" w:cs="Arial"/>
                <w:szCs w:val="20"/>
                <w:lang w:val="en-GB" w:eastAsia="en-GB"/>
              </w:rPr>
            </w:pPr>
            <w:r w:rsidRPr="005C6F6A">
              <w:rPr>
                <w:rFonts w:ascii="Arial" w:eastAsia="Times New Roman" w:hAnsi="Arial" w:cs="Arial"/>
                <w:szCs w:val="20"/>
                <w:lang w:val="en-GB" w:eastAsia="en-GB"/>
              </w:rPr>
              <w:t>-0,08193</w:t>
            </w:r>
          </w:p>
        </w:tc>
      </w:tr>
      <w:tr w:rsidR="005C14C1" w:rsidRPr="005C6F6A" w14:paraId="0142D686" w14:textId="77777777" w:rsidTr="005C14C1">
        <w:trPr>
          <w:trHeight w:val="315"/>
        </w:trPr>
        <w:tc>
          <w:tcPr>
            <w:tcW w:w="591"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B8837B8" w14:textId="77777777" w:rsidR="005C14C1" w:rsidRPr="005C6F6A" w:rsidRDefault="005C14C1" w:rsidP="005C14C1">
            <w:pPr>
              <w:spacing w:after="0" w:line="240" w:lineRule="auto"/>
              <w:jc w:val="right"/>
              <w:rPr>
                <w:rFonts w:ascii="Arial" w:eastAsia="Times New Roman" w:hAnsi="Arial" w:cs="Arial"/>
                <w:szCs w:val="20"/>
                <w:lang w:val="en-GB" w:eastAsia="en-GB"/>
              </w:rPr>
            </w:pPr>
            <w:r w:rsidRPr="005C6F6A">
              <w:rPr>
                <w:rFonts w:ascii="Arial" w:eastAsia="Times New Roman" w:hAnsi="Arial" w:cs="Arial"/>
                <w:szCs w:val="20"/>
                <w:lang w:val="en-GB" w:eastAsia="en-GB"/>
              </w:rPr>
              <w:t>-2</w:t>
            </w:r>
          </w:p>
        </w:tc>
        <w:tc>
          <w:tcPr>
            <w:tcW w:w="101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3CE4CA3" w14:textId="77777777" w:rsidR="005C14C1" w:rsidRPr="005C6F6A" w:rsidRDefault="005C14C1" w:rsidP="005C14C1">
            <w:pPr>
              <w:spacing w:after="0" w:line="240" w:lineRule="auto"/>
              <w:jc w:val="right"/>
              <w:rPr>
                <w:rFonts w:ascii="Arial" w:eastAsia="Times New Roman" w:hAnsi="Arial" w:cs="Arial"/>
                <w:szCs w:val="20"/>
                <w:lang w:val="en-GB" w:eastAsia="en-GB"/>
              </w:rPr>
            </w:pPr>
            <w:r w:rsidRPr="005C6F6A">
              <w:rPr>
                <w:rFonts w:ascii="Arial" w:eastAsia="Times New Roman" w:hAnsi="Arial" w:cs="Arial"/>
                <w:szCs w:val="20"/>
                <w:lang w:val="en-GB" w:eastAsia="en-GB"/>
              </w:rPr>
              <w:t>0,01671</w:t>
            </w:r>
          </w:p>
        </w:tc>
        <w:tc>
          <w:tcPr>
            <w:tcW w:w="9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C5EC4EF" w14:textId="77777777" w:rsidR="005C14C1" w:rsidRPr="005C6F6A" w:rsidRDefault="005C14C1" w:rsidP="005C14C1">
            <w:pPr>
              <w:spacing w:after="0" w:line="240" w:lineRule="auto"/>
              <w:jc w:val="right"/>
              <w:rPr>
                <w:rFonts w:ascii="Arial" w:eastAsia="Times New Roman" w:hAnsi="Arial" w:cs="Arial"/>
                <w:szCs w:val="20"/>
                <w:lang w:val="en-GB" w:eastAsia="en-GB"/>
              </w:rPr>
            </w:pPr>
            <w:r w:rsidRPr="005C6F6A">
              <w:rPr>
                <w:rFonts w:ascii="Arial" w:eastAsia="Times New Roman" w:hAnsi="Arial" w:cs="Arial"/>
                <w:szCs w:val="20"/>
                <w:lang w:val="en-GB" w:eastAsia="en-GB"/>
              </w:rPr>
              <w:t>0,21363</w:t>
            </w:r>
          </w:p>
        </w:tc>
        <w:tc>
          <w:tcPr>
            <w:tcW w:w="7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AB5D5C0" w14:textId="77777777" w:rsidR="005C14C1" w:rsidRPr="005C6F6A" w:rsidRDefault="005C14C1" w:rsidP="005C14C1">
            <w:pPr>
              <w:spacing w:after="0" w:line="240" w:lineRule="auto"/>
              <w:jc w:val="left"/>
              <w:rPr>
                <w:rFonts w:ascii="Arial" w:eastAsia="Times New Roman" w:hAnsi="Arial" w:cs="Arial"/>
                <w:szCs w:val="20"/>
                <w:lang w:val="en-GB" w:eastAsia="en-GB"/>
              </w:rPr>
            </w:pPr>
          </w:p>
        </w:tc>
        <w:tc>
          <w:tcPr>
            <w:tcW w:w="9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CD5E0D2" w14:textId="77777777" w:rsidR="005C14C1" w:rsidRPr="005C6F6A" w:rsidRDefault="005C14C1" w:rsidP="005C14C1">
            <w:pPr>
              <w:spacing w:after="0" w:line="240" w:lineRule="auto"/>
              <w:jc w:val="right"/>
              <w:rPr>
                <w:rFonts w:ascii="Arial" w:eastAsia="Times New Roman" w:hAnsi="Arial" w:cs="Arial"/>
                <w:szCs w:val="20"/>
                <w:lang w:val="en-GB" w:eastAsia="en-GB"/>
              </w:rPr>
            </w:pPr>
            <w:r w:rsidRPr="005C6F6A">
              <w:rPr>
                <w:rFonts w:ascii="Arial" w:eastAsia="Times New Roman" w:hAnsi="Arial" w:cs="Arial"/>
                <w:szCs w:val="20"/>
                <w:lang w:val="en-GB" w:eastAsia="en-GB"/>
              </w:rPr>
              <w:t>-2</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41EA95D" w14:textId="77777777" w:rsidR="005C14C1" w:rsidRPr="005C6F6A" w:rsidRDefault="005C14C1" w:rsidP="005C14C1">
            <w:pPr>
              <w:spacing w:after="0" w:line="240" w:lineRule="auto"/>
              <w:jc w:val="right"/>
              <w:rPr>
                <w:rFonts w:ascii="Arial" w:eastAsia="Times New Roman" w:hAnsi="Arial" w:cs="Arial"/>
                <w:szCs w:val="20"/>
                <w:lang w:val="en-GB" w:eastAsia="en-GB"/>
              </w:rPr>
            </w:pPr>
            <w:r w:rsidRPr="005C6F6A">
              <w:rPr>
                <w:rFonts w:ascii="Arial" w:eastAsia="Times New Roman" w:hAnsi="Arial" w:cs="Arial"/>
                <w:szCs w:val="20"/>
                <w:lang w:val="en-GB" w:eastAsia="en-GB"/>
              </w:rPr>
              <w:t>0,21408</w:t>
            </w:r>
          </w:p>
        </w:tc>
        <w:tc>
          <w:tcPr>
            <w:tcW w:w="127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7541CCA" w14:textId="77777777" w:rsidR="005C14C1" w:rsidRPr="005C6F6A" w:rsidRDefault="005C14C1" w:rsidP="005C14C1">
            <w:pPr>
              <w:spacing w:after="0" w:line="240" w:lineRule="auto"/>
              <w:jc w:val="right"/>
              <w:rPr>
                <w:rFonts w:ascii="Arial" w:eastAsia="Times New Roman" w:hAnsi="Arial" w:cs="Arial"/>
                <w:szCs w:val="20"/>
                <w:lang w:val="en-GB" w:eastAsia="en-GB"/>
              </w:rPr>
            </w:pPr>
            <w:r w:rsidRPr="005C6F6A">
              <w:rPr>
                <w:rFonts w:ascii="Arial" w:eastAsia="Times New Roman" w:hAnsi="Arial" w:cs="Arial"/>
                <w:szCs w:val="20"/>
                <w:lang w:val="en-GB" w:eastAsia="en-GB"/>
              </w:rPr>
              <w:t>0,00924</w:t>
            </w: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0E16094" w14:textId="77777777" w:rsidR="005C14C1" w:rsidRPr="005C6F6A" w:rsidRDefault="005C14C1" w:rsidP="005C14C1">
            <w:pPr>
              <w:spacing w:after="0" w:line="240" w:lineRule="auto"/>
              <w:jc w:val="right"/>
              <w:rPr>
                <w:rFonts w:ascii="Arial" w:eastAsia="Times New Roman" w:hAnsi="Arial" w:cs="Arial"/>
                <w:szCs w:val="20"/>
                <w:lang w:val="en-GB" w:eastAsia="en-GB"/>
              </w:rPr>
            </w:pPr>
            <w:r w:rsidRPr="005C6F6A">
              <w:rPr>
                <w:rFonts w:ascii="Arial" w:eastAsia="Times New Roman" w:hAnsi="Arial" w:cs="Arial"/>
                <w:szCs w:val="20"/>
                <w:lang w:val="en-GB" w:eastAsia="en-GB"/>
              </w:rPr>
              <w:t>-0,08213</w:t>
            </w:r>
          </w:p>
        </w:tc>
      </w:tr>
      <w:tr w:rsidR="005C14C1" w:rsidRPr="005C6F6A" w14:paraId="4950FF1C" w14:textId="77777777" w:rsidTr="005C14C1">
        <w:trPr>
          <w:trHeight w:val="315"/>
        </w:trPr>
        <w:tc>
          <w:tcPr>
            <w:tcW w:w="591"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C2C9477" w14:textId="77777777" w:rsidR="005C14C1" w:rsidRPr="005C6F6A" w:rsidRDefault="005C14C1" w:rsidP="005C14C1">
            <w:pPr>
              <w:spacing w:after="0" w:line="240" w:lineRule="auto"/>
              <w:jc w:val="right"/>
              <w:rPr>
                <w:rFonts w:ascii="Arial" w:eastAsia="Times New Roman" w:hAnsi="Arial" w:cs="Arial"/>
                <w:szCs w:val="20"/>
                <w:lang w:val="en-GB" w:eastAsia="en-GB"/>
              </w:rPr>
            </w:pPr>
            <w:r w:rsidRPr="005C6F6A">
              <w:rPr>
                <w:rFonts w:ascii="Arial" w:eastAsia="Times New Roman" w:hAnsi="Arial" w:cs="Arial"/>
                <w:szCs w:val="20"/>
                <w:lang w:val="en-GB" w:eastAsia="en-GB"/>
              </w:rPr>
              <w:t>-1</w:t>
            </w:r>
          </w:p>
        </w:tc>
        <w:tc>
          <w:tcPr>
            <w:tcW w:w="101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5488581" w14:textId="77777777" w:rsidR="005C14C1" w:rsidRPr="005C6F6A" w:rsidRDefault="005C14C1" w:rsidP="005C14C1">
            <w:pPr>
              <w:spacing w:after="0" w:line="240" w:lineRule="auto"/>
              <w:jc w:val="right"/>
              <w:rPr>
                <w:rFonts w:ascii="Arial" w:eastAsia="Times New Roman" w:hAnsi="Arial" w:cs="Arial"/>
                <w:szCs w:val="20"/>
                <w:lang w:val="en-GB" w:eastAsia="en-GB"/>
              </w:rPr>
            </w:pPr>
            <w:r w:rsidRPr="005C6F6A">
              <w:rPr>
                <w:rFonts w:ascii="Arial" w:eastAsia="Times New Roman" w:hAnsi="Arial" w:cs="Arial"/>
                <w:szCs w:val="20"/>
                <w:lang w:val="en-GB" w:eastAsia="en-GB"/>
              </w:rPr>
              <w:t>0,01502</w:t>
            </w:r>
          </w:p>
        </w:tc>
        <w:tc>
          <w:tcPr>
            <w:tcW w:w="9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A367702" w14:textId="77777777" w:rsidR="005C14C1" w:rsidRPr="005C6F6A" w:rsidRDefault="005C14C1" w:rsidP="005C14C1">
            <w:pPr>
              <w:spacing w:after="0" w:line="240" w:lineRule="auto"/>
              <w:jc w:val="right"/>
              <w:rPr>
                <w:rFonts w:ascii="Arial" w:eastAsia="Times New Roman" w:hAnsi="Arial" w:cs="Arial"/>
                <w:szCs w:val="20"/>
                <w:lang w:val="en-GB" w:eastAsia="en-GB"/>
              </w:rPr>
            </w:pPr>
            <w:r w:rsidRPr="005C6F6A">
              <w:rPr>
                <w:rFonts w:ascii="Arial" w:eastAsia="Times New Roman" w:hAnsi="Arial" w:cs="Arial"/>
                <w:szCs w:val="20"/>
                <w:lang w:val="en-GB" w:eastAsia="en-GB"/>
              </w:rPr>
              <w:t>0,32757</w:t>
            </w:r>
          </w:p>
        </w:tc>
        <w:tc>
          <w:tcPr>
            <w:tcW w:w="7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6807D10" w14:textId="77777777" w:rsidR="005C14C1" w:rsidRPr="005C6F6A" w:rsidRDefault="005C14C1" w:rsidP="005C14C1">
            <w:pPr>
              <w:spacing w:after="0" w:line="240" w:lineRule="auto"/>
              <w:jc w:val="left"/>
              <w:rPr>
                <w:rFonts w:ascii="Arial" w:eastAsia="Times New Roman" w:hAnsi="Arial" w:cs="Arial"/>
                <w:szCs w:val="20"/>
                <w:lang w:val="en-GB" w:eastAsia="en-GB"/>
              </w:rPr>
            </w:pPr>
          </w:p>
        </w:tc>
        <w:tc>
          <w:tcPr>
            <w:tcW w:w="9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A4AB9E3" w14:textId="77777777" w:rsidR="005C14C1" w:rsidRPr="005C6F6A" w:rsidRDefault="005C14C1" w:rsidP="005C14C1">
            <w:pPr>
              <w:spacing w:after="0" w:line="240" w:lineRule="auto"/>
              <w:jc w:val="right"/>
              <w:rPr>
                <w:rFonts w:ascii="Arial" w:eastAsia="Times New Roman" w:hAnsi="Arial" w:cs="Arial"/>
                <w:szCs w:val="20"/>
                <w:lang w:val="en-GB" w:eastAsia="en-GB"/>
              </w:rPr>
            </w:pPr>
            <w:r w:rsidRPr="005C6F6A">
              <w:rPr>
                <w:rFonts w:ascii="Arial" w:eastAsia="Times New Roman" w:hAnsi="Arial" w:cs="Arial"/>
                <w:szCs w:val="20"/>
                <w:lang w:val="en-GB" w:eastAsia="en-GB"/>
              </w:rPr>
              <w:t>-1</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FCA02AB" w14:textId="77777777" w:rsidR="005C14C1" w:rsidRPr="005C6F6A" w:rsidRDefault="005C14C1" w:rsidP="005C14C1">
            <w:pPr>
              <w:spacing w:after="0" w:line="240" w:lineRule="auto"/>
              <w:jc w:val="right"/>
              <w:rPr>
                <w:rFonts w:ascii="Arial" w:eastAsia="Times New Roman" w:hAnsi="Arial" w:cs="Arial"/>
                <w:szCs w:val="20"/>
                <w:lang w:val="en-GB" w:eastAsia="en-GB"/>
              </w:rPr>
            </w:pPr>
            <w:r w:rsidRPr="005C6F6A">
              <w:rPr>
                <w:rFonts w:ascii="Arial" w:eastAsia="Times New Roman" w:hAnsi="Arial" w:cs="Arial"/>
                <w:szCs w:val="20"/>
                <w:lang w:val="en-GB" w:eastAsia="en-GB"/>
              </w:rPr>
              <w:t>0,32778</w:t>
            </w:r>
          </w:p>
        </w:tc>
        <w:tc>
          <w:tcPr>
            <w:tcW w:w="127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3D545B7" w14:textId="77777777" w:rsidR="005C14C1" w:rsidRPr="005C6F6A" w:rsidRDefault="005C14C1" w:rsidP="005C14C1">
            <w:pPr>
              <w:spacing w:after="0" w:line="240" w:lineRule="auto"/>
              <w:jc w:val="right"/>
              <w:rPr>
                <w:rFonts w:ascii="Arial" w:eastAsia="Times New Roman" w:hAnsi="Arial" w:cs="Arial"/>
                <w:szCs w:val="20"/>
                <w:lang w:val="en-GB" w:eastAsia="en-GB"/>
              </w:rPr>
            </w:pPr>
            <w:r w:rsidRPr="005C6F6A">
              <w:rPr>
                <w:rFonts w:ascii="Arial" w:eastAsia="Times New Roman" w:hAnsi="Arial" w:cs="Arial"/>
                <w:szCs w:val="20"/>
                <w:lang w:val="en-GB" w:eastAsia="en-GB"/>
              </w:rPr>
              <w:t>0,00930</w:t>
            </w: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7E07764" w14:textId="77777777" w:rsidR="005C14C1" w:rsidRPr="005C6F6A" w:rsidRDefault="005C14C1" w:rsidP="005C14C1">
            <w:pPr>
              <w:spacing w:after="0" w:line="240" w:lineRule="auto"/>
              <w:jc w:val="right"/>
              <w:rPr>
                <w:rFonts w:ascii="Arial" w:eastAsia="Times New Roman" w:hAnsi="Arial" w:cs="Arial"/>
                <w:szCs w:val="20"/>
                <w:lang w:val="en-GB" w:eastAsia="en-GB"/>
              </w:rPr>
            </w:pPr>
            <w:r w:rsidRPr="005C6F6A">
              <w:rPr>
                <w:rFonts w:ascii="Arial" w:eastAsia="Times New Roman" w:hAnsi="Arial" w:cs="Arial"/>
                <w:szCs w:val="20"/>
                <w:lang w:val="en-GB" w:eastAsia="en-GB"/>
              </w:rPr>
              <w:t>-0,08228</w:t>
            </w:r>
          </w:p>
        </w:tc>
      </w:tr>
      <w:tr w:rsidR="005C14C1" w:rsidRPr="005C6F6A" w14:paraId="0B12C01A" w14:textId="77777777" w:rsidTr="005C14C1">
        <w:trPr>
          <w:trHeight w:val="315"/>
        </w:trPr>
        <w:tc>
          <w:tcPr>
            <w:tcW w:w="591"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357AF76" w14:textId="77777777" w:rsidR="005C14C1" w:rsidRPr="005C6F6A" w:rsidRDefault="005C14C1" w:rsidP="005C14C1">
            <w:pPr>
              <w:spacing w:after="0" w:line="240" w:lineRule="auto"/>
              <w:jc w:val="right"/>
              <w:rPr>
                <w:rFonts w:ascii="Arial" w:eastAsia="Times New Roman" w:hAnsi="Arial" w:cs="Arial"/>
                <w:szCs w:val="20"/>
                <w:lang w:val="en-GB" w:eastAsia="en-GB"/>
              </w:rPr>
            </w:pPr>
            <w:r w:rsidRPr="005C6F6A">
              <w:rPr>
                <w:rFonts w:ascii="Arial" w:eastAsia="Times New Roman" w:hAnsi="Arial" w:cs="Arial"/>
                <w:szCs w:val="20"/>
                <w:lang w:val="en-GB" w:eastAsia="en-GB"/>
              </w:rPr>
              <w:t>0</w:t>
            </w:r>
          </w:p>
        </w:tc>
        <w:tc>
          <w:tcPr>
            <w:tcW w:w="101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5F316FD" w14:textId="77777777" w:rsidR="005C14C1" w:rsidRPr="005C6F6A" w:rsidRDefault="005C14C1" w:rsidP="005C14C1">
            <w:pPr>
              <w:spacing w:after="0" w:line="240" w:lineRule="auto"/>
              <w:jc w:val="right"/>
              <w:rPr>
                <w:rFonts w:ascii="Arial" w:eastAsia="Times New Roman" w:hAnsi="Arial" w:cs="Arial"/>
                <w:szCs w:val="20"/>
                <w:lang w:val="en-GB" w:eastAsia="en-GB"/>
              </w:rPr>
            </w:pPr>
            <w:r w:rsidRPr="005C6F6A">
              <w:rPr>
                <w:rFonts w:ascii="Arial" w:eastAsia="Times New Roman" w:hAnsi="Arial" w:cs="Arial"/>
                <w:szCs w:val="20"/>
                <w:lang w:val="en-GB" w:eastAsia="en-GB"/>
              </w:rPr>
              <w:t>0,00946</w:t>
            </w:r>
          </w:p>
        </w:tc>
        <w:tc>
          <w:tcPr>
            <w:tcW w:w="9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9C5A893" w14:textId="77777777" w:rsidR="005C14C1" w:rsidRPr="005C6F6A" w:rsidRDefault="005C14C1" w:rsidP="005C14C1">
            <w:pPr>
              <w:spacing w:after="0" w:line="240" w:lineRule="auto"/>
              <w:jc w:val="right"/>
              <w:rPr>
                <w:rFonts w:ascii="Arial" w:eastAsia="Times New Roman" w:hAnsi="Arial" w:cs="Arial"/>
                <w:szCs w:val="20"/>
                <w:lang w:val="en-GB" w:eastAsia="en-GB"/>
              </w:rPr>
            </w:pPr>
            <w:r w:rsidRPr="005C6F6A">
              <w:rPr>
                <w:rFonts w:ascii="Arial" w:eastAsia="Times New Roman" w:hAnsi="Arial" w:cs="Arial"/>
                <w:szCs w:val="20"/>
                <w:lang w:val="en-GB" w:eastAsia="en-GB"/>
              </w:rPr>
              <w:t>0,44075</w:t>
            </w:r>
          </w:p>
        </w:tc>
        <w:tc>
          <w:tcPr>
            <w:tcW w:w="7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EE0DFE1" w14:textId="77777777" w:rsidR="005C14C1" w:rsidRPr="005C6F6A" w:rsidRDefault="005C14C1" w:rsidP="005C14C1">
            <w:pPr>
              <w:spacing w:after="0" w:line="240" w:lineRule="auto"/>
              <w:jc w:val="left"/>
              <w:rPr>
                <w:rFonts w:ascii="Arial" w:eastAsia="Times New Roman" w:hAnsi="Arial" w:cs="Arial"/>
                <w:szCs w:val="20"/>
                <w:lang w:val="en-GB" w:eastAsia="en-GB"/>
              </w:rPr>
            </w:pPr>
          </w:p>
        </w:tc>
        <w:tc>
          <w:tcPr>
            <w:tcW w:w="9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3F9715D" w14:textId="77777777" w:rsidR="005C14C1" w:rsidRPr="005C6F6A" w:rsidRDefault="005C14C1" w:rsidP="005C14C1">
            <w:pPr>
              <w:spacing w:after="0" w:line="240" w:lineRule="auto"/>
              <w:jc w:val="right"/>
              <w:rPr>
                <w:rFonts w:ascii="Arial" w:eastAsia="Times New Roman" w:hAnsi="Arial" w:cs="Arial"/>
                <w:szCs w:val="20"/>
                <w:lang w:val="en-GB" w:eastAsia="en-GB"/>
              </w:rPr>
            </w:pPr>
            <w:r w:rsidRPr="005C6F6A">
              <w:rPr>
                <w:rFonts w:ascii="Arial" w:eastAsia="Times New Roman" w:hAnsi="Arial" w:cs="Arial"/>
                <w:szCs w:val="20"/>
                <w:lang w:val="en-GB" w:eastAsia="en-GB"/>
              </w:rPr>
              <w:t>0</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37EC03A" w14:textId="77777777" w:rsidR="005C14C1" w:rsidRPr="005C6F6A" w:rsidRDefault="005C14C1" w:rsidP="005C14C1">
            <w:pPr>
              <w:spacing w:after="0" w:line="240" w:lineRule="auto"/>
              <w:jc w:val="right"/>
              <w:rPr>
                <w:rFonts w:ascii="Arial" w:eastAsia="Times New Roman" w:hAnsi="Arial" w:cs="Arial"/>
                <w:szCs w:val="20"/>
                <w:lang w:val="en-GB" w:eastAsia="en-GB"/>
              </w:rPr>
            </w:pPr>
            <w:r w:rsidRPr="005C6F6A">
              <w:rPr>
                <w:rFonts w:ascii="Arial" w:eastAsia="Times New Roman" w:hAnsi="Arial" w:cs="Arial"/>
                <w:szCs w:val="20"/>
                <w:lang w:val="en-GB" w:eastAsia="en-GB"/>
              </w:rPr>
              <w:t>0,44075</w:t>
            </w:r>
          </w:p>
        </w:tc>
        <w:tc>
          <w:tcPr>
            <w:tcW w:w="127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0A11077" w14:textId="77777777" w:rsidR="005C14C1" w:rsidRPr="005C6F6A" w:rsidRDefault="005C14C1" w:rsidP="005C14C1">
            <w:pPr>
              <w:spacing w:after="0" w:line="240" w:lineRule="auto"/>
              <w:jc w:val="right"/>
              <w:rPr>
                <w:rFonts w:ascii="Arial" w:eastAsia="Times New Roman" w:hAnsi="Arial" w:cs="Arial"/>
                <w:szCs w:val="20"/>
                <w:lang w:val="en-GB" w:eastAsia="en-GB"/>
              </w:rPr>
            </w:pPr>
            <w:r w:rsidRPr="005C6F6A">
              <w:rPr>
                <w:rFonts w:ascii="Arial" w:eastAsia="Times New Roman" w:hAnsi="Arial" w:cs="Arial"/>
                <w:szCs w:val="20"/>
                <w:lang w:val="en-GB" w:eastAsia="en-GB"/>
              </w:rPr>
              <w:t>0,00946</w:t>
            </w: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E018331" w14:textId="77777777" w:rsidR="005C14C1" w:rsidRPr="005C6F6A" w:rsidRDefault="005C14C1" w:rsidP="005C14C1">
            <w:pPr>
              <w:spacing w:after="0" w:line="240" w:lineRule="auto"/>
              <w:jc w:val="right"/>
              <w:rPr>
                <w:rFonts w:ascii="Arial" w:eastAsia="Times New Roman" w:hAnsi="Arial" w:cs="Arial"/>
                <w:szCs w:val="20"/>
                <w:lang w:val="en-GB" w:eastAsia="en-GB"/>
              </w:rPr>
            </w:pPr>
            <w:r w:rsidRPr="005C6F6A">
              <w:rPr>
                <w:rFonts w:ascii="Arial" w:eastAsia="Times New Roman" w:hAnsi="Arial" w:cs="Arial"/>
                <w:szCs w:val="20"/>
                <w:lang w:val="en-GB" w:eastAsia="en-GB"/>
              </w:rPr>
              <w:t>-0,08232</w:t>
            </w:r>
          </w:p>
        </w:tc>
      </w:tr>
      <w:tr w:rsidR="005C14C1" w:rsidRPr="005C6F6A" w14:paraId="63969E8E" w14:textId="77777777" w:rsidTr="005C14C1">
        <w:trPr>
          <w:trHeight w:val="315"/>
        </w:trPr>
        <w:tc>
          <w:tcPr>
            <w:tcW w:w="591"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9605BFE" w14:textId="77777777" w:rsidR="005C14C1" w:rsidRPr="005C6F6A" w:rsidRDefault="005C14C1" w:rsidP="005C14C1">
            <w:pPr>
              <w:spacing w:after="0" w:line="240" w:lineRule="auto"/>
              <w:jc w:val="right"/>
              <w:rPr>
                <w:rFonts w:ascii="Arial" w:eastAsia="Times New Roman" w:hAnsi="Arial" w:cs="Arial"/>
                <w:szCs w:val="20"/>
                <w:lang w:val="en-GB" w:eastAsia="en-GB"/>
              </w:rPr>
            </w:pPr>
            <w:r w:rsidRPr="005C6F6A">
              <w:rPr>
                <w:rFonts w:ascii="Arial" w:eastAsia="Times New Roman" w:hAnsi="Arial" w:cs="Arial"/>
                <w:szCs w:val="20"/>
                <w:lang w:val="en-GB" w:eastAsia="en-GB"/>
              </w:rPr>
              <w:t>1</w:t>
            </w:r>
          </w:p>
        </w:tc>
        <w:tc>
          <w:tcPr>
            <w:tcW w:w="101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0B6021B" w14:textId="77777777" w:rsidR="005C14C1" w:rsidRPr="005C6F6A" w:rsidRDefault="005C14C1" w:rsidP="005C14C1">
            <w:pPr>
              <w:spacing w:after="0" w:line="240" w:lineRule="auto"/>
              <w:jc w:val="right"/>
              <w:rPr>
                <w:rFonts w:ascii="Arial" w:eastAsia="Times New Roman" w:hAnsi="Arial" w:cs="Arial"/>
                <w:szCs w:val="20"/>
                <w:lang w:val="en-GB" w:eastAsia="en-GB"/>
              </w:rPr>
            </w:pPr>
            <w:r w:rsidRPr="005C6F6A">
              <w:rPr>
                <w:rFonts w:ascii="Arial" w:eastAsia="Times New Roman" w:hAnsi="Arial" w:cs="Arial"/>
                <w:szCs w:val="20"/>
                <w:lang w:val="en-GB" w:eastAsia="en-GB"/>
              </w:rPr>
              <w:t>0,00014</w:t>
            </w:r>
          </w:p>
        </w:tc>
        <w:tc>
          <w:tcPr>
            <w:tcW w:w="9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17B8FB0" w14:textId="77777777" w:rsidR="005C14C1" w:rsidRPr="005C6F6A" w:rsidRDefault="005C14C1" w:rsidP="005C14C1">
            <w:pPr>
              <w:spacing w:after="0" w:line="240" w:lineRule="auto"/>
              <w:jc w:val="right"/>
              <w:rPr>
                <w:rFonts w:ascii="Arial" w:eastAsia="Times New Roman" w:hAnsi="Arial" w:cs="Arial"/>
                <w:szCs w:val="20"/>
                <w:lang w:val="en-GB" w:eastAsia="en-GB"/>
              </w:rPr>
            </w:pPr>
            <w:r w:rsidRPr="005C6F6A">
              <w:rPr>
                <w:rFonts w:ascii="Arial" w:eastAsia="Times New Roman" w:hAnsi="Arial" w:cs="Arial"/>
                <w:szCs w:val="20"/>
                <w:lang w:val="en-GB" w:eastAsia="en-GB"/>
              </w:rPr>
              <w:t>0,55242</w:t>
            </w:r>
          </w:p>
        </w:tc>
        <w:tc>
          <w:tcPr>
            <w:tcW w:w="7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C443087" w14:textId="77777777" w:rsidR="005C14C1" w:rsidRPr="005C6F6A" w:rsidRDefault="005C14C1" w:rsidP="005C14C1">
            <w:pPr>
              <w:spacing w:after="0" w:line="240" w:lineRule="auto"/>
              <w:jc w:val="left"/>
              <w:rPr>
                <w:rFonts w:ascii="Arial" w:eastAsia="Times New Roman" w:hAnsi="Arial" w:cs="Arial"/>
                <w:szCs w:val="20"/>
                <w:lang w:val="en-GB" w:eastAsia="en-GB"/>
              </w:rPr>
            </w:pPr>
          </w:p>
        </w:tc>
        <w:tc>
          <w:tcPr>
            <w:tcW w:w="9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F065980" w14:textId="77777777" w:rsidR="005C14C1" w:rsidRPr="005C6F6A" w:rsidRDefault="005C14C1" w:rsidP="005C14C1">
            <w:pPr>
              <w:spacing w:after="0" w:line="240" w:lineRule="auto"/>
              <w:jc w:val="right"/>
              <w:rPr>
                <w:rFonts w:ascii="Arial" w:eastAsia="Times New Roman" w:hAnsi="Arial" w:cs="Arial"/>
                <w:szCs w:val="20"/>
                <w:lang w:val="en-GB" w:eastAsia="en-GB"/>
              </w:rPr>
            </w:pPr>
            <w:r w:rsidRPr="005C6F6A">
              <w:rPr>
                <w:rFonts w:ascii="Arial" w:eastAsia="Times New Roman" w:hAnsi="Arial" w:cs="Arial"/>
                <w:szCs w:val="20"/>
                <w:lang w:val="en-GB" w:eastAsia="en-GB"/>
              </w:rPr>
              <w:t>1</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1A44EA8" w14:textId="77777777" w:rsidR="005C14C1" w:rsidRPr="005C6F6A" w:rsidRDefault="005C14C1" w:rsidP="005C14C1">
            <w:pPr>
              <w:spacing w:after="0" w:line="240" w:lineRule="auto"/>
              <w:jc w:val="right"/>
              <w:rPr>
                <w:rFonts w:ascii="Arial" w:eastAsia="Times New Roman" w:hAnsi="Arial" w:cs="Arial"/>
                <w:szCs w:val="20"/>
                <w:lang w:val="en-GB" w:eastAsia="en-GB"/>
              </w:rPr>
            </w:pPr>
            <w:r w:rsidRPr="005C6F6A">
              <w:rPr>
                <w:rFonts w:ascii="Arial" w:eastAsia="Times New Roman" w:hAnsi="Arial" w:cs="Arial"/>
                <w:szCs w:val="20"/>
                <w:lang w:val="en-GB" w:eastAsia="en-GB"/>
              </w:rPr>
              <w:t>0,55233</w:t>
            </w:r>
          </w:p>
        </w:tc>
        <w:tc>
          <w:tcPr>
            <w:tcW w:w="127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76A3DA0" w14:textId="77777777" w:rsidR="005C14C1" w:rsidRPr="005C6F6A" w:rsidRDefault="005C14C1" w:rsidP="005C14C1">
            <w:pPr>
              <w:spacing w:after="0" w:line="240" w:lineRule="auto"/>
              <w:jc w:val="right"/>
              <w:rPr>
                <w:rFonts w:ascii="Arial" w:eastAsia="Times New Roman" w:hAnsi="Arial" w:cs="Arial"/>
                <w:szCs w:val="20"/>
                <w:lang w:val="en-GB" w:eastAsia="en-GB"/>
              </w:rPr>
            </w:pPr>
            <w:r w:rsidRPr="005C6F6A">
              <w:rPr>
                <w:rFonts w:ascii="Arial" w:eastAsia="Times New Roman" w:hAnsi="Arial" w:cs="Arial"/>
                <w:szCs w:val="20"/>
                <w:lang w:val="en-GB" w:eastAsia="en-GB"/>
              </w:rPr>
              <w:t>0,00978</w:t>
            </w: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1CAFE9E" w14:textId="77777777" w:rsidR="005C14C1" w:rsidRPr="005C6F6A" w:rsidRDefault="005C14C1" w:rsidP="005C14C1">
            <w:pPr>
              <w:spacing w:after="0" w:line="240" w:lineRule="auto"/>
              <w:jc w:val="right"/>
              <w:rPr>
                <w:rFonts w:ascii="Arial" w:eastAsia="Times New Roman" w:hAnsi="Arial" w:cs="Arial"/>
                <w:szCs w:val="20"/>
                <w:lang w:val="en-GB" w:eastAsia="en-GB"/>
              </w:rPr>
            </w:pPr>
            <w:r w:rsidRPr="005C6F6A">
              <w:rPr>
                <w:rFonts w:ascii="Arial" w:eastAsia="Times New Roman" w:hAnsi="Arial" w:cs="Arial"/>
                <w:szCs w:val="20"/>
                <w:lang w:val="en-GB" w:eastAsia="en-GB"/>
              </w:rPr>
              <w:t>-0,08233</w:t>
            </w:r>
          </w:p>
        </w:tc>
      </w:tr>
      <w:tr w:rsidR="005C14C1" w:rsidRPr="005C6F6A" w14:paraId="6CE186AC" w14:textId="77777777" w:rsidTr="005C14C1">
        <w:trPr>
          <w:trHeight w:val="315"/>
        </w:trPr>
        <w:tc>
          <w:tcPr>
            <w:tcW w:w="591"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44D9F68" w14:textId="77777777" w:rsidR="005C14C1" w:rsidRPr="005C6F6A" w:rsidRDefault="005C14C1" w:rsidP="005C14C1">
            <w:pPr>
              <w:spacing w:after="0" w:line="240" w:lineRule="auto"/>
              <w:jc w:val="right"/>
              <w:rPr>
                <w:rFonts w:ascii="Arial" w:eastAsia="Times New Roman" w:hAnsi="Arial" w:cs="Arial"/>
                <w:szCs w:val="20"/>
                <w:lang w:val="en-GB" w:eastAsia="en-GB"/>
              </w:rPr>
            </w:pPr>
            <w:r w:rsidRPr="005C6F6A">
              <w:rPr>
                <w:rFonts w:ascii="Arial" w:eastAsia="Times New Roman" w:hAnsi="Arial" w:cs="Arial"/>
                <w:szCs w:val="20"/>
                <w:lang w:val="en-GB" w:eastAsia="en-GB"/>
              </w:rPr>
              <w:t>2</w:t>
            </w:r>
          </w:p>
        </w:tc>
        <w:tc>
          <w:tcPr>
            <w:tcW w:w="101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0E91FE3" w14:textId="77777777" w:rsidR="005C14C1" w:rsidRPr="005C6F6A" w:rsidRDefault="005C14C1" w:rsidP="005C14C1">
            <w:pPr>
              <w:spacing w:after="0" w:line="240" w:lineRule="auto"/>
              <w:jc w:val="right"/>
              <w:rPr>
                <w:rFonts w:ascii="Arial" w:eastAsia="Times New Roman" w:hAnsi="Arial" w:cs="Arial"/>
                <w:szCs w:val="20"/>
                <w:lang w:val="en-GB" w:eastAsia="en-GB"/>
              </w:rPr>
            </w:pPr>
            <w:r w:rsidRPr="005C6F6A">
              <w:rPr>
                <w:rFonts w:ascii="Arial" w:eastAsia="Times New Roman" w:hAnsi="Arial" w:cs="Arial"/>
                <w:szCs w:val="20"/>
                <w:lang w:val="en-GB" w:eastAsia="en-GB"/>
              </w:rPr>
              <w:t>-0,01293</w:t>
            </w:r>
          </w:p>
        </w:tc>
        <w:tc>
          <w:tcPr>
            <w:tcW w:w="9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A792FC5" w14:textId="77777777" w:rsidR="005C14C1" w:rsidRPr="005C6F6A" w:rsidRDefault="005C14C1" w:rsidP="005C14C1">
            <w:pPr>
              <w:spacing w:after="0" w:line="240" w:lineRule="auto"/>
              <w:jc w:val="right"/>
              <w:rPr>
                <w:rFonts w:ascii="Arial" w:eastAsia="Times New Roman" w:hAnsi="Arial" w:cs="Arial"/>
                <w:szCs w:val="20"/>
                <w:lang w:val="en-GB" w:eastAsia="en-GB"/>
              </w:rPr>
            </w:pPr>
            <w:r w:rsidRPr="005C6F6A">
              <w:rPr>
                <w:rFonts w:ascii="Arial" w:eastAsia="Times New Roman" w:hAnsi="Arial" w:cs="Arial"/>
                <w:szCs w:val="20"/>
                <w:lang w:val="en-GB" w:eastAsia="en-GB"/>
              </w:rPr>
              <w:t>0,66303</w:t>
            </w:r>
          </w:p>
        </w:tc>
        <w:tc>
          <w:tcPr>
            <w:tcW w:w="7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62A460C" w14:textId="77777777" w:rsidR="005C14C1" w:rsidRPr="005C6F6A" w:rsidRDefault="005C14C1" w:rsidP="005C14C1">
            <w:pPr>
              <w:spacing w:after="0" w:line="240" w:lineRule="auto"/>
              <w:jc w:val="left"/>
              <w:rPr>
                <w:rFonts w:ascii="Arial" w:eastAsia="Times New Roman" w:hAnsi="Arial" w:cs="Arial"/>
                <w:szCs w:val="20"/>
                <w:lang w:val="en-GB" w:eastAsia="en-GB"/>
              </w:rPr>
            </w:pPr>
          </w:p>
        </w:tc>
        <w:tc>
          <w:tcPr>
            <w:tcW w:w="9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ECE1E04" w14:textId="77777777" w:rsidR="005C14C1" w:rsidRPr="005C6F6A" w:rsidRDefault="005C14C1" w:rsidP="005C14C1">
            <w:pPr>
              <w:spacing w:after="0" w:line="240" w:lineRule="auto"/>
              <w:jc w:val="right"/>
              <w:rPr>
                <w:rFonts w:ascii="Arial" w:eastAsia="Times New Roman" w:hAnsi="Arial" w:cs="Arial"/>
                <w:szCs w:val="20"/>
                <w:lang w:val="en-GB" w:eastAsia="en-GB"/>
              </w:rPr>
            </w:pPr>
            <w:r w:rsidRPr="005C6F6A">
              <w:rPr>
                <w:rFonts w:ascii="Arial" w:eastAsia="Times New Roman" w:hAnsi="Arial" w:cs="Arial"/>
                <w:szCs w:val="20"/>
                <w:lang w:val="en-GB" w:eastAsia="en-GB"/>
              </w:rPr>
              <w:t>2</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4624943" w14:textId="77777777" w:rsidR="005C14C1" w:rsidRPr="005C6F6A" w:rsidRDefault="005C14C1" w:rsidP="005C14C1">
            <w:pPr>
              <w:spacing w:after="0" w:line="240" w:lineRule="auto"/>
              <w:jc w:val="right"/>
              <w:rPr>
                <w:rFonts w:ascii="Arial" w:eastAsia="Times New Roman" w:hAnsi="Arial" w:cs="Arial"/>
                <w:szCs w:val="20"/>
                <w:lang w:val="en-GB" w:eastAsia="en-GB"/>
              </w:rPr>
            </w:pPr>
            <w:r w:rsidRPr="005C6F6A">
              <w:rPr>
                <w:rFonts w:ascii="Arial" w:eastAsia="Times New Roman" w:hAnsi="Arial" w:cs="Arial"/>
                <w:szCs w:val="20"/>
                <w:lang w:val="en-GB" w:eastAsia="en-GB"/>
              </w:rPr>
              <w:t>0,66308</w:t>
            </w:r>
          </w:p>
        </w:tc>
        <w:tc>
          <w:tcPr>
            <w:tcW w:w="127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9A13F99" w14:textId="77777777" w:rsidR="005C14C1" w:rsidRPr="005C6F6A" w:rsidRDefault="005C14C1" w:rsidP="005C14C1">
            <w:pPr>
              <w:spacing w:after="0" w:line="240" w:lineRule="auto"/>
              <w:jc w:val="right"/>
              <w:rPr>
                <w:rFonts w:ascii="Arial" w:eastAsia="Times New Roman" w:hAnsi="Arial" w:cs="Arial"/>
                <w:szCs w:val="20"/>
                <w:lang w:val="en-GB" w:eastAsia="en-GB"/>
              </w:rPr>
            </w:pPr>
            <w:r w:rsidRPr="005C6F6A">
              <w:rPr>
                <w:rFonts w:ascii="Arial" w:eastAsia="Times New Roman" w:hAnsi="Arial" w:cs="Arial"/>
                <w:szCs w:val="20"/>
                <w:lang w:val="en-GB" w:eastAsia="en-GB"/>
              </w:rPr>
              <w:t>0,01022</w:t>
            </w: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A118328" w14:textId="77777777" w:rsidR="005C14C1" w:rsidRPr="005C6F6A" w:rsidRDefault="005C14C1" w:rsidP="005C14C1">
            <w:pPr>
              <w:spacing w:after="0" w:line="240" w:lineRule="auto"/>
              <w:jc w:val="right"/>
              <w:rPr>
                <w:rFonts w:ascii="Arial" w:eastAsia="Times New Roman" w:hAnsi="Arial" w:cs="Arial"/>
                <w:szCs w:val="20"/>
                <w:lang w:val="en-GB" w:eastAsia="en-GB"/>
              </w:rPr>
            </w:pPr>
            <w:r w:rsidRPr="005C6F6A">
              <w:rPr>
                <w:rFonts w:ascii="Arial" w:eastAsia="Times New Roman" w:hAnsi="Arial" w:cs="Arial"/>
                <w:szCs w:val="20"/>
                <w:lang w:val="en-GB" w:eastAsia="en-GB"/>
              </w:rPr>
              <w:t>-0,08228</w:t>
            </w:r>
          </w:p>
        </w:tc>
      </w:tr>
      <w:tr w:rsidR="005C14C1" w:rsidRPr="005C6F6A" w14:paraId="06756F07" w14:textId="77777777" w:rsidTr="005C14C1">
        <w:trPr>
          <w:trHeight w:val="315"/>
        </w:trPr>
        <w:tc>
          <w:tcPr>
            <w:tcW w:w="591"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2F858F7" w14:textId="77777777" w:rsidR="005C14C1" w:rsidRPr="005C6F6A" w:rsidRDefault="005C14C1" w:rsidP="005C14C1">
            <w:pPr>
              <w:spacing w:after="0" w:line="240" w:lineRule="auto"/>
              <w:jc w:val="right"/>
              <w:rPr>
                <w:rFonts w:ascii="Arial" w:eastAsia="Times New Roman" w:hAnsi="Arial" w:cs="Arial"/>
                <w:szCs w:val="20"/>
                <w:lang w:val="en-GB" w:eastAsia="en-GB"/>
              </w:rPr>
            </w:pPr>
            <w:r w:rsidRPr="005C6F6A">
              <w:rPr>
                <w:rFonts w:ascii="Arial" w:eastAsia="Times New Roman" w:hAnsi="Arial" w:cs="Arial"/>
                <w:szCs w:val="20"/>
                <w:lang w:val="en-GB" w:eastAsia="en-GB"/>
              </w:rPr>
              <w:t>3</w:t>
            </w:r>
          </w:p>
        </w:tc>
        <w:tc>
          <w:tcPr>
            <w:tcW w:w="101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C79C589" w14:textId="77777777" w:rsidR="005C14C1" w:rsidRPr="005C6F6A" w:rsidRDefault="005C14C1" w:rsidP="005C14C1">
            <w:pPr>
              <w:spacing w:after="0" w:line="240" w:lineRule="auto"/>
              <w:jc w:val="right"/>
              <w:rPr>
                <w:rFonts w:ascii="Arial" w:eastAsia="Times New Roman" w:hAnsi="Arial" w:cs="Arial"/>
                <w:szCs w:val="20"/>
                <w:lang w:val="en-GB" w:eastAsia="en-GB"/>
              </w:rPr>
            </w:pPr>
            <w:r w:rsidRPr="005C6F6A">
              <w:rPr>
                <w:rFonts w:ascii="Arial" w:eastAsia="Times New Roman" w:hAnsi="Arial" w:cs="Arial"/>
                <w:szCs w:val="20"/>
                <w:lang w:val="en-GB" w:eastAsia="en-GB"/>
              </w:rPr>
              <w:t>-0,02965</w:t>
            </w:r>
          </w:p>
        </w:tc>
        <w:tc>
          <w:tcPr>
            <w:tcW w:w="9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69BEF63" w14:textId="77777777" w:rsidR="005C14C1" w:rsidRPr="005C6F6A" w:rsidRDefault="005C14C1" w:rsidP="005C14C1">
            <w:pPr>
              <w:spacing w:after="0" w:line="240" w:lineRule="auto"/>
              <w:jc w:val="right"/>
              <w:rPr>
                <w:rFonts w:ascii="Arial" w:eastAsia="Times New Roman" w:hAnsi="Arial" w:cs="Arial"/>
                <w:szCs w:val="20"/>
                <w:lang w:val="en-GB" w:eastAsia="en-GB"/>
              </w:rPr>
            </w:pPr>
            <w:r w:rsidRPr="005C6F6A">
              <w:rPr>
                <w:rFonts w:ascii="Arial" w:eastAsia="Times New Roman" w:hAnsi="Arial" w:cs="Arial"/>
                <w:szCs w:val="20"/>
                <w:lang w:val="en-GB" w:eastAsia="en-GB"/>
              </w:rPr>
              <w:t>0,77216</w:t>
            </w:r>
          </w:p>
        </w:tc>
        <w:tc>
          <w:tcPr>
            <w:tcW w:w="7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73B81E8" w14:textId="77777777" w:rsidR="005C14C1" w:rsidRPr="005C6F6A" w:rsidRDefault="005C14C1" w:rsidP="005C14C1">
            <w:pPr>
              <w:spacing w:after="0" w:line="240" w:lineRule="auto"/>
              <w:jc w:val="left"/>
              <w:rPr>
                <w:rFonts w:ascii="Arial" w:eastAsia="Times New Roman" w:hAnsi="Arial" w:cs="Arial"/>
                <w:szCs w:val="20"/>
                <w:lang w:val="en-GB" w:eastAsia="en-GB"/>
              </w:rPr>
            </w:pPr>
          </w:p>
        </w:tc>
        <w:tc>
          <w:tcPr>
            <w:tcW w:w="9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0F36C10" w14:textId="77777777" w:rsidR="005C14C1" w:rsidRPr="005C6F6A" w:rsidRDefault="005C14C1" w:rsidP="005C14C1">
            <w:pPr>
              <w:spacing w:after="0" w:line="240" w:lineRule="auto"/>
              <w:jc w:val="right"/>
              <w:rPr>
                <w:rFonts w:ascii="Arial" w:eastAsia="Times New Roman" w:hAnsi="Arial" w:cs="Arial"/>
                <w:szCs w:val="20"/>
                <w:lang w:val="en-GB" w:eastAsia="en-GB"/>
              </w:rPr>
            </w:pPr>
            <w:r w:rsidRPr="005C6F6A">
              <w:rPr>
                <w:rFonts w:ascii="Arial" w:eastAsia="Times New Roman" w:hAnsi="Arial" w:cs="Arial"/>
                <w:szCs w:val="20"/>
                <w:lang w:val="en-GB" w:eastAsia="en-GB"/>
              </w:rPr>
              <w:t>3</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5855FEE" w14:textId="77777777" w:rsidR="005C14C1" w:rsidRPr="005C6F6A" w:rsidRDefault="005C14C1" w:rsidP="005C14C1">
            <w:pPr>
              <w:spacing w:after="0" w:line="240" w:lineRule="auto"/>
              <w:jc w:val="right"/>
              <w:rPr>
                <w:rFonts w:ascii="Arial" w:eastAsia="Times New Roman" w:hAnsi="Arial" w:cs="Arial"/>
                <w:szCs w:val="20"/>
                <w:lang w:val="en-GB" w:eastAsia="en-GB"/>
              </w:rPr>
            </w:pPr>
            <w:r w:rsidRPr="005C6F6A">
              <w:rPr>
                <w:rFonts w:ascii="Arial" w:eastAsia="Times New Roman" w:hAnsi="Arial" w:cs="Arial"/>
                <w:szCs w:val="20"/>
                <w:lang w:val="en-GB" w:eastAsia="en-GB"/>
              </w:rPr>
              <w:t>0,77265</w:t>
            </w:r>
          </w:p>
        </w:tc>
        <w:tc>
          <w:tcPr>
            <w:tcW w:w="127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8BDF731" w14:textId="77777777" w:rsidR="005C14C1" w:rsidRPr="005C6F6A" w:rsidRDefault="005C14C1" w:rsidP="005C14C1">
            <w:pPr>
              <w:spacing w:after="0" w:line="240" w:lineRule="auto"/>
              <w:jc w:val="right"/>
              <w:rPr>
                <w:rFonts w:ascii="Arial" w:eastAsia="Times New Roman" w:hAnsi="Arial" w:cs="Arial"/>
                <w:szCs w:val="20"/>
                <w:lang w:val="en-GB" w:eastAsia="en-GB"/>
              </w:rPr>
            </w:pPr>
            <w:r w:rsidRPr="005C6F6A">
              <w:rPr>
                <w:rFonts w:ascii="Arial" w:eastAsia="Times New Roman" w:hAnsi="Arial" w:cs="Arial"/>
                <w:szCs w:val="20"/>
                <w:lang w:val="en-GB" w:eastAsia="en-GB"/>
              </w:rPr>
              <w:t>0,01081</w:t>
            </w: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AC0EDF3" w14:textId="77777777" w:rsidR="005C14C1" w:rsidRPr="005C6F6A" w:rsidRDefault="005C14C1" w:rsidP="005C14C1">
            <w:pPr>
              <w:spacing w:after="0" w:line="240" w:lineRule="auto"/>
              <w:jc w:val="right"/>
              <w:rPr>
                <w:rFonts w:ascii="Arial" w:eastAsia="Times New Roman" w:hAnsi="Arial" w:cs="Arial"/>
                <w:szCs w:val="20"/>
                <w:lang w:val="en-GB" w:eastAsia="en-GB"/>
              </w:rPr>
            </w:pPr>
            <w:r w:rsidRPr="005C6F6A">
              <w:rPr>
                <w:rFonts w:ascii="Arial" w:eastAsia="Times New Roman" w:hAnsi="Arial" w:cs="Arial"/>
                <w:szCs w:val="20"/>
                <w:lang w:val="en-GB" w:eastAsia="en-GB"/>
              </w:rPr>
              <w:t>-0,08217</w:t>
            </w:r>
          </w:p>
        </w:tc>
      </w:tr>
      <w:tr w:rsidR="005C14C1" w:rsidRPr="005C6F6A" w14:paraId="03B481F4" w14:textId="77777777" w:rsidTr="005C14C1">
        <w:trPr>
          <w:trHeight w:val="315"/>
        </w:trPr>
        <w:tc>
          <w:tcPr>
            <w:tcW w:w="591"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2311AA9" w14:textId="77777777" w:rsidR="005C14C1" w:rsidRPr="005C6F6A" w:rsidRDefault="005C14C1" w:rsidP="005C14C1">
            <w:pPr>
              <w:spacing w:after="0" w:line="240" w:lineRule="auto"/>
              <w:jc w:val="right"/>
              <w:rPr>
                <w:rFonts w:ascii="Arial" w:eastAsia="Times New Roman" w:hAnsi="Arial" w:cs="Arial"/>
                <w:szCs w:val="20"/>
                <w:lang w:val="en-GB" w:eastAsia="en-GB"/>
              </w:rPr>
            </w:pPr>
            <w:r w:rsidRPr="005C6F6A">
              <w:rPr>
                <w:rFonts w:ascii="Arial" w:eastAsia="Times New Roman" w:hAnsi="Arial" w:cs="Arial"/>
                <w:szCs w:val="20"/>
                <w:lang w:val="en-GB" w:eastAsia="en-GB"/>
              </w:rPr>
              <w:t>4</w:t>
            </w:r>
          </w:p>
        </w:tc>
        <w:tc>
          <w:tcPr>
            <w:tcW w:w="101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0D8AB4D" w14:textId="77777777" w:rsidR="005C14C1" w:rsidRPr="005C6F6A" w:rsidRDefault="005C14C1" w:rsidP="005C14C1">
            <w:pPr>
              <w:spacing w:after="0" w:line="240" w:lineRule="auto"/>
              <w:jc w:val="right"/>
              <w:rPr>
                <w:rFonts w:ascii="Arial" w:eastAsia="Times New Roman" w:hAnsi="Arial" w:cs="Arial"/>
                <w:szCs w:val="20"/>
                <w:lang w:val="en-GB" w:eastAsia="en-GB"/>
              </w:rPr>
            </w:pPr>
            <w:r w:rsidRPr="005C6F6A">
              <w:rPr>
                <w:rFonts w:ascii="Arial" w:eastAsia="Times New Roman" w:hAnsi="Arial" w:cs="Arial"/>
                <w:szCs w:val="20"/>
                <w:lang w:val="en-GB" w:eastAsia="en-GB"/>
              </w:rPr>
              <w:t>-0,04994</w:t>
            </w:r>
          </w:p>
        </w:tc>
        <w:tc>
          <w:tcPr>
            <w:tcW w:w="9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3305DA5" w14:textId="77777777" w:rsidR="005C14C1" w:rsidRPr="005C6F6A" w:rsidRDefault="005C14C1" w:rsidP="005C14C1">
            <w:pPr>
              <w:spacing w:after="0" w:line="240" w:lineRule="auto"/>
              <w:jc w:val="right"/>
              <w:rPr>
                <w:rFonts w:ascii="Arial" w:eastAsia="Times New Roman" w:hAnsi="Arial" w:cs="Arial"/>
                <w:szCs w:val="20"/>
                <w:lang w:val="en-GB" w:eastAsia="en-GB"/>
              </w:rPr>
            </w:pPr>
            <w:r w:rsidRPr="005C6F6A">
              <w:rPr>
                <w:rFonts w:ascii="Arial" w:eastAsia="Times New Roman" w:hAnsi="Arial" w:cs="Arial"/>
                <w:szCs w:val="20"/>
                <w:lang w:val="en-GB" w:eastAsia="en-GB"/>
              </w:rPr>
              <w:t>0,87935</w:t>
            </w:r>
          </w:p>
        </w:tc>
        <w:tc>
          <w:tcPr>
            <w:tcW w:w="7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1857761" w14:textId="77777777" w:rsidR="005C14C1" w:rsidRPr="005C6F6A" w:rsidRDefault="005C14C1" w:rsidP="005C14C1">
            <w:pPr>
              <w:spacing w:after="0" w:line="240" w:lineRule="auto"/>
              <w:jc w:val="left"/>
              <w:rPr>
                <w:rFonts w:ascii="Arial" w:eastAsia="Times New Roman" w:hAnsi="Arial" w:cs="Arial"/>
                <w:szCs w:val="20"/>
                <w:lang w:val="en-GB" w:eastAsia="en-GB"/>
              </w:rPr>
            </w:pPr>
          </w:p>
        </w:tc>
        <w:tc>
          <w:tcPr>
            <w:tcW w:w="9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841A86C" w14:textId="77777777" w:rsidR="005C14C1" w:rsidRPr="005C6F6A" w:rsidRDefault="005C14C1" w:rsidP="005C14C1">
            <w:pPr>
              <w:spacing w:after="0" w:line="240" w:lineRule="auto"/>
              <w:jc w:val="right"/>
              <w:rPr>
                <w:rFonts w:ascii="Arial" w:eastAsia="Times New Roman" w:hAnsi="Arial" w:cs="Arial"/>
                <w:szCs w:val="20"/>
                <w:lang w:val="en-GB" w:eastAsia="en-GB"/>
              </w:rPr>
            </w:pPr>
            <w:r w:rsidRPr="005C6F6A">
              <w:rPr>
                <w:rFonts w:ascii="Arial" w:eastAsia="Times New Roman" w:hAnsi="Arial" w:cs="Arial"/>
                <w:szCs w:val="20"/>
                <w:lang w:val="en-GB" w:eastAsia="en-GB"/>
              </w:rPr>
              <w:t>4</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9E6E517" w14:textId="77777777" w:rsidR="005C14C1" w:rsidRPr="005C6F6A" w:rsidRDefault="005C14C1" w:rsidP="005C14C1">
            <w:pPr>
              <w:spacing w:after="0" w:line="240" w:lineRule="auto"/>
              <w:jc w:val="right"/>
              <w:rPr>
                <w:rFonts w:ascii="Arial" w:eastAsia="Times New Roman" w:hAnsi="Arial" w:cs="Arial"/>
                <w:szCs w:val="20"/>
                <w:lang w:val="en-GB" w:eastAsia="en-GB"/>
              </w:rPr>
            </w:pPr>
            <w:r w:rsidRPr="005C6F6A">
              <w:rPr>
                <w:rFonts w:ascii="Arial" w:eastAsia="Times New Roman" w:hAnsi="Arial" w:cs="Arial"/>
                <w:szCs w:val="20"/>
                <w:lang w:val="en-GB" w:eastAsia="en-GB"/>
              </w:rPr>
              <w:t>0,88069</w:t>
            </w:r>
          </w:p>
        </w:tc>
        <w:tc>
          <w:tcPr>
            <w:tcW w:w="127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9EF837E" w14:textId="77777777" w:rsidR="005C14C1" w:rsidRPr="005C6F6A" w:rsidRDefault="005C14C1" w:rsidP="005C14C1">
            <w:pPr>
              <w:spacing w:after="0" w:line="240" w:lineRule="auto"/>
              <w:jc w:val="right"/>
              <w:rPr>
                <w:rFonts w:ascii="Arial" w:eastAsia="Times New Roman" w:hAnsi="Arial" w:cs="Arial"/>
                <w:szCs w:val="20"/>
                <w:lang w:val="en-GB" w:eastAsia="en-GB"/>
              </w:rPr>
            </w:pPr>
            <w:r w:rsidRPr="005C6F6A">
              <w:rPr>
                <w:rFonts w:ascii="Arial" w:eastAsia="Times New Roman" w:hAnsi="Arial" w:cs="Arial"/>
                <w:szCs w:val="20"/>
                <w:lang w:val="en-GB" w:eastAsia="en-GB"/>
              </w:rPr>
              <w:t>0,01152</w:t>
            </w: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4942DF9" w14:textId="77777777" w:rsidR="005C14C1" w:rsidRPr="005C6F6A" w:rsidRDefault="005C14C1" w:rsidP="005C14C1">
            <w:pPr>
              <w:spacing w:after="0" w:line="240" w:lineRule="auto"/>
              <w:jc w:val="right"/>
              <w:rPr>
                <w:rFonts w:ascii="Arial" w:eastAsia="Times New Roman" w:hAnsi="Arial" w:cs="Arial"/>
                <w:szCs w:val="20"/>
                <w:lang w:val="en-GB" w:eastAsia="en-GB"/>
              </w:rPr>
            </w:pPr>
            <w:r w:rsidRPr="005C6F6A">
              <w:rPr>
                <w:rFonts w:ascii="Arial" w:eastAsia="Times New Roman" w:hAnsi="Arial" w:cs="Arial"/>
                <w:szCs w:val="20"/>
                <w:lang w:val="en-GB" w:eastAsia="en-GB"/>
              </w:rPr>
              <w:t>-0,08192</w:t>
            </w:r>
          </w:p>
        </w:tc>
      </w:tr>
      <w:tr w:rsidR="005C14C1" w:rsidRPr="005C6F6A" w14:paraId="38F457CD" w14:textId="77777777" w:rsidTr="005C14C1">
        <w:trPr>
          <w:trHeight w:val="315"/>
        </w:trPr>
        <w:tc>
          <w:tcPr>
            <w:tcW w:w="591"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EEA0E9C" w14:textId="77777777" w:rsidR="005C14C1" w:rsidRPr="005C6F6A" w:rsidRDefault="005C14C1" w:rsidP="005C14C1">
            <w:pPr>
              <w:spacing w:after="0" w:line="240" w:lineRule="auto"/>
              <w:jc w:val="right"/>
              <w:rPr>
                <w:rFonts w:ascii="Arial" w:eastAsia="Times New Roman" w:hAnsi="Arial" w:cs="Arial"/>
                <w:szCs w:val="20"/>
                <w:lang w:val="en-GB" w:eastAsia="en-GB"/>
              </w:rPr>
            </w:pPr>
            <w:r w:rsidRPr="005C6F6A">
              <w:rPr>
                <w:rFonts w:ascii="Arial" w:eastAsia="Times New Roman" w:hAnsi="Arial" w:cs="Arial"/>
                <w:szCs w:val="20"/>
                <w:lang w:val="en-GB" w:eastAsia="en-GB"/>
              </w:rPr>
              <w:t>5</w:t>
            </w:r>
          </w:p>
        </w:tc>
        <w:tc>
          <w:tcPr>
            <w:tcW w:w="101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43F4D84" w14:textId="77777777" w:rsidR="005C14C1" w:rsidRPr="005C6F6A" w:rsidRDefault="005C14C1" w:rsidP="005C14C1">
            <w:pPr>
              <w:spacing w:after="0" w:line="240" w:lineRule="auto"/>
              <w:jc w:val="right"/>
              <w:rPr>
                <w:rFonts w:ascii="Arial" w:eastAsia="Times New Roman" w:hAnsi="Arial" w:cs="Arial"/>
                <w:szCs w:val="20"/>
                <w:lang w:val="en-GB" w:eastAsia="en-GB"/>
              </w:rPr>
            </w:pPr>
            <w:r w:rsidRPr="005C6F6A">
              <w:rPr>
                <w:rFonts w:ascii="Arial" w:eastAsia="Times New Roman" w:hAnsi="Arial" w:cs="Arial"/>
                <w:szCs w:val="20"/>
                <w:lang w:val="en-GB" w:eastAsia="en-GB"/>
              </w:rPr>
              <w:t>-0,07358</w:t>
            </w:r>
          </w:p>
        </w:tc>
        <w:tc>
          <w:tcPr>
            <w:tcW w:w="9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B8D886E" w14:textId="77777777" w:rsidR="005C14C1" w:rsidRPr="005C6F6A" w:rsidRDefault="005C14C1" w:rsidP="005C14C1">
            <w:pPr>
              <w:spacing w:after="0" w:line="240" w:lineRule="auto"/>
              <w:jc w:val="right"/>
              <w:rPr>
                <w:rFonts w:ascii="Arial" w:eastAsia="Times New Roman" w:hAnsi="Arial" w:cs="Arial"/>
                <w:szCs w:val="20"/>
                <w:lang w:val="en-GB" w:eastAsia="en-GB"/>
              </w:rPr>
            </w:pPr>
            <w:r w:rsidRPr="005C6F6A">
              <w:rPr>
                <w:rFonts w:ascii="Arial" w:eastAsia="Times New Roman" w:hAnsi="Arial" w:cs="Arial"/>
                <w:szCs w:val="20"/>
                <w:lang w:val="en-GB" w:eastAsia="en-GB"/>
              </w:rPr>
              <w:t>0,98301</w:t>
            </w:r>
          </w:p>
        </w:tc>
        <w:tc>
          <w:tcPr>
            <w:tcW w:w="7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FB7EF19" w14:textId="77777777" w:rsidR="005C14C1" w:rsidRPr="005C6F6A" w:rsidRDefault="005C14C1" w:rsidP="005C14C1">
            <w:pPr>
              <w:spacing w:after="0" w:line="240" w:lineRule="auto"/>
              <w:jc w:val="left"/>
              <w:rPr>
                <w:rFonts w:ascii="Arial" w:eastAsia="Times New Roman" w:hAnsi="Arial" w:cs="Arial"/>
                <w:szCs w:val="20"/>
                <w:lang w:val="en-GB" w:eastAsia="en-GB"/>
              </w:rPr>
            </w:pPr>
          </w:p>
        </w:tc>
        <w:tc>
          <w:tcPr>
            <w:tcW w:w="9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E5C9E1F" w14:textId="77777777" w:rsidR="005C14C1" w:rsidRPr="005C6F6A" w:rsidRDefault="005C14C1" w:rsidP="005C14C1">
            <w:pPr>
              <w:spacing w:after="0" w:line="240" w:lineRule="auto"/>
              <w:jc w:val="right"/>
              <w:rPr>
                <w:rFonts w:ascii="Arial" w:eastAsia="Times New Roman" w:hAnsi="Arial" w:cs="Arial"/>
                <w:szCs w:val="20"/>
                <w:lang w:val="en-GB" w:eastAsia="en-GB"/>
              </w:rPr>
            </w:pPr>
            <w:r w:rsidRPr="005C6F6A">
              <w:rPr>
                <w:rFonts w:ascii="Arial" w:eastAsia="Times New Roman" w:hAnsi="Arial" w:cs="Arial"/>
                <w:szCs w:val="20"/>
                <w:lang w:val="en-GB" w:eastAsia="en-GB"/>
              </w:rPr>
              <w:t>5</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22AF7D5" w14:textId="77777777" w:rsidR="005C14C1" w:rsidRPr="005C6F6A" w:rsidRDefault="005C14C1" w:rsidP="005C14C1">
            <w:pPr>
              <w:spacing w:after="0" w:line="240" w:lineRule="auto"/>
              <w:jc w:val="right"/>
              <w:rPr>
                <w:rFonts w:ascii="Arial" w:eastAsia="Times New Roman" w:hAnsi="Arial" w:cs="Arial"/>
                <w:szCs w:val="20"/>
                <w:lang w:val="en-GB" w:eastAsia="en-GB"/>
              </w:rPr>
            </w:pPr>
            <w:r w:rsidRPr="005C6F6A">
              <w:rPr>
                <w:rFonts w:ascii="Arial" w:eastAsia="Times New Roman" w:hAnsi="Arial" w:cs="Arial"/>
                <w:szCs w:val="20"/>
                <w:lang w:val="en-GB" w:eastAsia="en-GB"/>
              </w:rPr>
              <w:t>0,98568</w:t>
            </w:r>
          </w:p>
        </w:tc>
        <w:tc>
          <w:tcPr>
            <w:tcW w:w="127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57287C9" w14:textId="77777777" w:rsidR="005C14C1" w:rsidRPr="005C6F6A" w:rsidRDefault="005C14C1" w:rsidP="005C14C1">
            <w:pPr>
              <w:spacing w:after="0" w:line="240" w:lineRule="auto"/>
              <w:jc w:val="right"/>
              <w:rPr>
                <w:rFonts w:ascii="Arial" w:eastAsia="Times New Roman" w:hAnsi="Arial" w:cs="Arial"/>
                <w:szCs w:val="20"/>
                <w:lang w:val="en-GB" w:eastAsia="en-GB"/>
              </w:rPr>
            </w:pPr>
            <w:r w:rsidRPr="005C6F6A">
              <w:rPr>
                <w:rFonts w:ascii="Arial" w:eastAsia="Times New Roman" w:hAnsi="Arial" w:cs="Arial"/>
                <w:szCs w:val="20"/>
                <w:lang w:val="en-GB" w:eastAsia="en-GB"/>
              </w:rPr>
              <w:t>0,01238</w:t>
            </w: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5D008F5" w14:textId="77777777" w:rsidR="005C14C1" w:rsidRPr="005C6F6A" w:rsidRDefault="005C14C1" w:rsidP="005C14C1">
            <w:pPr>
              <w:spacing w:after="0" w:line="240" w:lineRule="auto"/>
              <w:jc w:val="right"/>
              <w:rPr>
                <w:rFonts w:ascii="Arial" w:eastAsia="Times New Roman" w:hAnsi="Arial" w:cs="Arial"/>
                <w:szCs w:val="20"/>
                <w:lang w:val="en-GB" w:eastAsia="en-GB"/>
              </w:rPr>
            </w:pPr>
            <w:r w:rsidRPr="005C6F6A">
              <w:rPr>
                <w:rFonts w:ascii="Arial" w:eastAsia="Times New Roman" w:hAnsi="Arial" w:cs="Arial"/>
                <w:szCs w:val="20"/>
                <w:lang w:val="en-GB" w:eastAsia="en-GB"/>
              </w:rPr>
              <w:t>-0,08139</w:t>
            </w:r>
          </w:p>
        </w:tc>
      </w:tr>
      <w:tr w:rsidR="005C14C1" w:rsidRPr="005C6F6A" w14:paraId="19E972C4" w14:textId="77777777" w:rsidTr="005C14C1">
        <w:trPr>
          <w:trHeight w:val="315"/>
        </w:trPr>
        <w:tc>
          <w:tcPr>
            <w:tcW w:w="591"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0D9212D" w14:textId="77777777" w:rsidR="005C14C1" w:rsidRPr="005C6F6A" w:rsidRDefault="005C14C1" w:rsidP="005C14C1">
            <w:pPr>
              <w:spacing w:after="0" w:line="240" w:lineRule="auto"/>
              <w:jc w:val="right"/>
              <w:rPr>
                <w:rFonts w:ascii="Arial" w:eastAsia="Times New Roman" w:hAnsi="Arial" w:cs="Arial"/>
                <w:szCs w:val="20"/>
                <w:lang w:val="en-GB" w:eastAsia="en-GB"/>
              </w:rPr>
            </w:pPr>
            <w:r w:rsidRPr="005C6F6A">
              <w:rPr>
                <w:rFonts w:ascii="Arial" w:eastAsia="Times New Roman" w:hAnsi="Arial" w:cs="Arial"/>
                <w:szCs w:val="20"/>
                <w:lang w:val="en-GB" w:eastAsia="en-GB"/>
              </w:rPr>
              <w:t>6</w:t>
            </w:r>
          </w:p>
        </w:tc>
        <w:tc>
          <w:tcPr>
            <w:tcW w:w="101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4DA7CAF" w14:textId="77777777" w:rsidR="005C14C1" w:rsidRPr="005C6F6A" w:rsidRDefault="005C14C1" w:rsidP="005C14C1">
            <w:pPr>
              <w:spacing w:after="0" w:line="240" w:lineRule="auto"/>
              <w:jc w:val="right"/>
              <w:rPr>
                <w:rFonts w:ascii="Arial" w:eastAsia="Times New Roman" w:hAnsi="Arial" w:cs="Arial"/>
                <w:szCs w:val="20"/>
                <w:lang w:val="en-GB" w:eastAsia="en-GB"/>
              </w:rPr>
            </w:pPr>
            <w:r w:rsidRPr="005C6F6A">
              <w:rPr>
                <w:rFonts w:ascii="Arial" w:eastAsia="Times New Roman" w:hAnsi="Arial" w:cs="Arial"/>
                <w:szCs w:val="20"/>
                <w:lang w:val="en-GB" w:eastAsia="en-GB"/>
              </w:rPr>
              <w:t>-0,10022</w:t>
            </w:r>
          </w:p>
        </w:tc>
        <w:tc>
          <w:tcPr>
            <w:tcW w:w="9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CEE2E65" w14:textId="77777777" w:rsidR="005C14C1" w:rsidRPr="005C6F6A" w:rsidRDefault="005C14C1" w:rsidP="005C14C1">
            <w:pPr>
              <w:spacing w:after="0" w:line="240" w:lineRule="auto"/>
              <w:jc w:val="right"/>
              <w:rPr>
                <w:rFonts w:ascii="Arial" w:eastAsia="Times New Roman" w:hAnsi="Arial" w:cs="Arial"/>
                <w:szCs w:val="20"/>
                <w:lang w:val="en-GB" w:eastAsia="en-GB"/>
              </w:rPr>
            </w:pPr>
            <w:r w:rsidRPr="005C6F6A">
              <w:rPr>
                <w:rFonts w:ascii="Arial" w:eastAsia="Times New Roman" w:hAnsi="Arial" w:cs="Arial"/>
                <w:szCs w:val="20"/>
                <w:lang w:val="en-GB" w:eastAsia="en-GB"/>
              </w:rPr>
              <w:t>1,08232</w:t>
            </w:r>
          </w:p>
        </w:tc>
        <w:tc>
          <w:tcPr>
            <w:tcW w:w="7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876DD63" w14:textId="77777777" w:rsidR="005C14C1" w:rsidRPr="005C6F6A" w:rsidRDefault="005C14C1" w:rsidP="005C14C1">
            <w:pPr>
              <w:spacing w:after="0" w:line="240" w:lineRule="auto"/>
              <w:jc w:val="left"/>
              <w:rPr>
                <w:rFonts w:ascii="Arial" w:eastAsia="Times New Roman" w:hAnsi="Arial" w:cs="Arial"/>
                <w:szCs w:val="20"/>
                <w:lang w:val="en-GB" w:eastAsia="en-GB"/>
              </w:rPr>
            </w:pPr>
          </w:p>
        </w:tc>
        <w:tc>
          <w:tcPr>
            <w:tcW w:w="9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318132D" w14:textId="77777777" w:rsidR="005C14C1" w:rsidRPr="005C6F6A" w:rsidRDefault="005C14C1" w:rsidP="005C14C1">
            <w:pPr>
              <w:spacing w:after="0" w:line="240" w:lineRule="auto"/>
              <w:jc w:val="right"/>
              <w:rPr>
                <w:rFonts w:ascii="Arial" w:eastAsia="Times New Roman" w:hAnsi="Arial" w:cs="Arial"/>
                <w:szCs w:val="20"/>
                <w:lang w:val="en-GB" w:eastAsia="en-GB"/>
              </w:rPr>
            </w:pPr>
            <w:r w:rsidRPr="005C6F6A">
              <w:rPr>
                <w:rFonts w:ascii="Arial" w:eastAsia="Times New Roman" w:hAnsi="Arial" w:cs="Arial"/>
                <w:szCs w:val="20"/>
                <w:lang w:val="en-GB" w:eastAsia="en-GB"/>
              </w:rPr>
              <w:t>6</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DA49AFD" w14:textId="77777777" w:rsidR="005C14C1" w:rsidRPr="005C6F6A" w:rsidRDefault="005C14C1" w:rsidP="005C14C1">
            <w:pPr>
              <w:spacing w:after="0" w:line="240" w:lineRule="auto"/>
              <w:jc w:val="right"/>
              <w:rPr>
                <w:rFonts w:ascii="Arial" w:eastAsia="Times New Roman" w:hAnsi="Arial" w:cs="Arial"/>
                <w:szCs w:val="20"/>
                <w:lang w:val="en-GB" w:eastAsia="en-GB"/>
              </w:rPr>
            </w:pPr>
            <w:r w:rsidRPr="005C6F6A">
              <w:rPr>
                <w:rFonts w:ascii="Arial" w:eastAsia="Times New Roman" w:hAnsi="Arial" w:cs="Arial"/>
                <w:szCs w:val="20"/>
                <w:lang w:val="en-GB" w:eastAsia="en-GB"/>
              </w:rPr>
              <w:t>1,08687</w:t>
            </w:r>
          </w:p>
        </w:tc>
        <w:tc>
          <w:tcPr>
            <w:tcW w:w="127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EDA9622" w14:textId="77777777" w:rsidR="005C14C1" w:rsidRPr="005C6F6A" w:rsidRDefault="005C14C1" w:rsidP="005C14C1">
            <w:pPr>
              <w:spacing w:after="0" w:line="240" w:lineRule="auto"/>
              <w:jc w:val="right"/>
              <w:rPr>
                <w:rFonts w:ascii="Arial" w:eastAsia="Times New Roman" w:hAnsi="Arial" w:cs="Arial"/>
                <w:szCs w:val="20"/>
                <w:lang w:val="en-GB" w:eastAsia="en-GB"/>
              </w:rPr>
            </w:pPr>
            <w:r w:rsidRPr="005C6F6A">
              <w:rPr>
                <w:rFonts w:ascii="Arial" w:eastAsia="Times New Roman" w:hAnsi="Arial" w:cs="Arial"/>
                <w:szCs w:val="20"/>
                <w:lang w:val="en-GB" w:eastAsia="en-GB"/>
              </w:rPr>
              <w:t>0,01346</w:t>
            </w: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2BE4EFF" w14:textId="77777777" w:rsidR="005C14C1" w:rsidRPr="005C6F6A" w:rsidRDefault="005C14C1" w:rsidP="005C14C1">
            <w:pPr>
              <w:spacing w:after="0" w:line="240" w:lineRule="auto"/>
              <w:jc w:val="right"/>
              <w:rPr>
                <w:rFonts w:ascii="Arial" w:eastAsia="Times New Roman" w:hAnsi="Arial" w:cs="Arial"/>
                <w:szCs w:val="20"/>
                <w:lang w:val="en-GB" w:eastAsia="en-GB"/>
              </w:rPr>
            </w:pPr>
            <w:r w:rsidRPr="005C6F6A">
              <w:rPr>
                <w:rFonts w:ascii="Arial" w:eastAsia="Times New Roman" w:hAnsi="Arial" w:cs="Arial"/>
                <w:szCs w:val="20"/>
                <w:lang w:val="en-GB" w:eastAsia="en-GB"/>
              </w:rPr>
              <w:t>-0,08052</w:t>
            </w:r>
          </w:p>
        </w:tc>
      </w:tr>
      <w:tr w:rsidR="005C14C1" w:rsidRPr="005C6F6A" w14:paraId="5967F3C9" w14:textId="77777777" w:rsidTr="005C14C1">
        <w:trPr>
          <w:trHeight w:val="315"/>
        </w:trPr>
        <w:tc>
          <w:tcPr>
            <w:tcW w:w="591"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BE492C9" w14:textId="77777777" w:rsidR="005C14C1" w:rsidRPr="005C6F6A" w:rsidRDefault="005C14C1" w:rsidP="005C14C1">
            <w:pPr>
              <w:spacing w:after="0" w:line="240" w:lineRule="auto"/>
              <w:jc w:val="right"/>
              <w:rPr>
                <w:rFonts w:ascii="Arial" w:eastAsia="Times New Roman" w:hAnsi="Arial" w:cs="Arial"/>
                <w:szCs w:val="20"/>
                <w:lang w:val="en-GB" w:eastAsia="en-GB"/>
              </w:rPr>
            </w:pPr>
            <w:r w:rsidRPr="005C6F6A">
              <w:rPr>
                <w:rFonts w:ascii="Arial" w:eastAsia="Times New Roman" w:hAnsi="Arial" w:cs="Arial"/>
                <w:szCs w:val="20"/>
                <w:lang w:val="en-GB" w:eastAsia="en-GB"/>
              </w:rPr>
              <w:t>7</w:t>
            </w:r>
          </w:p>
        </w:tc>
        <w:tc>
          <w:tcPr>
            <w:tcW w:w="101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ADFEABA" w14:textId="77777777" w:rsidR="005C14C1" w:rsidRPr="005C6F6A" w:rsidRDefault="005C14C1" w:rsidP="005C14C1">
            <w:pPr>
              <w:spacing w:after="0" w:line="240" w:lineRule="auto"/>
              <w:jc w:val="right"/>
              <w:rPr>
                <w:rFonts w:ascii="Arial" w:eastAsia="Times New Roman" w:hAnsi="Arial" w:cs="Arial"/>
                <w:szCs w:val="20"/>
                <w:lang w:val="en-GB" w:eastAsia="en-GB"/>
              </w:rPr>
            </w:pPr>
            <w:r w:rsidRPr="005C6F6A">
              <w:rPr>
                <w:rFonts w:ascii="Arial" w:eastAsia="Times New Roman" w:hAnsi="Arial" w:cs="Arial"/>
                <w:szCs w:val="20"/>
                <w:lang w:val="en-GB" w:eastAsia="en-GB"/>
              </w:rPr>
              <w:t>-0,12978</w:t>
            </w:r>
          </w:p>
        </w:tc>
        <w:tc>
          <w:tcPr>
            <w:tcW w:w="9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B3CED3C" w14:textId="77777777" w:rsidR="005C14C1" w:rsidRPr="005C6F6A" w:rsidRDefault="005C14C1" w:rsidP="005C14C1">
            <w:pPr>
              <w:spacing w:after="0" w:line="240" w:lineRule="auto"/>
              <w:jc w:val="right"/>
              <w:rPr>
                <w:rFonts w:ascii="Arial" w:eastAsia="Times New Roman" w:hAnsi="Arial" w:cs="Arial"/>
                <w:szCs w:val="20"/>
                <w:lang w:val="en-GB" w:eastAsia="en-GB"/>
              </w:rPr>
            </w:pPr>
            <w:r w:rsidRPr="005C6F6A">
              <w:rPr>
                <w:rFonts w:ascii="Arial" w:eastAsia="Times New Roman" w:hAnsi="Arial" w:cs="Arial"/>
                <w:szCs w:val="20"/>
                <w:lang w:val="en-GB" w:eastAsia="en-GB"/>
              </w:rPr>
              <w:t>1,17768</w:t>
            </w:r>
          </w:p>
        </w:tc>
        <w:tc>
          <w:tcPr>
            <w:tcW w:w="7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B6606D0" w14:textId="77777777" w:rsidR="005C14C1" w:rsidRPr="005C6F6A" w:rsidRDefault="005C14C1" w:rsidP="005C14C1">
            <w:pPr>
              <w:spacing w:after="0" w:line="240" w:lineRule="auto"/>
              <w:jc w:val="left"/>
              <w:rPr>
                <w:rFonts w:ascii="Arial" w:eastAsia="Times New Roman" w:hAnsi="Arial" w:cs="Arial"/>
                <w:szCs w:val="20"/>
                <w:lang w:val="en-GB" w:eastAsia="en-GB"/>
              </w:rPr>
            </w:pPr>
          </w:p>
        </w:tc>
        <w:tc>
          <w:tcPr>
            <w:tcW w:w="9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42048AE" w14:textId="77777777" w:rsidR="005C14C1" w:rsidRPr="005C6F6A" w:rsidRDefault="005C14C1" w:rsidP="005C14C1">
            <w:pPr>
              <w:spacing w:after="0" w:line="240" w:lineRule="auto"/>
              <w:jc w:val="right"/>
              <w:rPr>
                <w:rFonts w:ascii="Arial" w:eastAsia="Times New Roman" w:hAnsi="Arial" w:cs="Arial"/>
                <w:szCs w:val="20"/>
                <w:lang w:val="en-GB" w:eastAsia="en-GB"/>
              </w:rPr>
            </w:pPr>
            <w:r w:rsidRPr="005C6F6A">
              <w:rPr>
                <w:rFonts w:ascii="Arial" w:eastAsia="Times New Roman" w:hAnsi="Arial" w:cs="Arial"/>
                <w:szCs w:val="20"/>
                <w:lang w:val="en-GB" w:eastAsia="en-GB"/>
              </w:rPr>
              <w:t>7</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5912370" w14:textId="77777777" w:rsidR="005C14C1" w:rsidRPr="005C6F6A" w:rsidRDefault="005C14C1" w:rsidP="005C14C1">
            <w:pPr>
              <w:spacing w:after="0" w:line="240" w:lineRule="auto"/>
              <w:jc w:val="right"/>
              <w:rPr>
                <w:rFonts w:ascii="Arial" w:eastAsia="Times New Roman" w:hAnsi="Arial" w:cs="Arial"/>
                <w:szCs w:val="20"/>
                <w:lang w:val="en-GB" w:eastAsia="en-GB"/>
              </w:rPr>
            </w:pPr>
            <w:r w:rsidRPr="005C6F6A">
              <w:rPr>
                <w:rFonts w:ascii="Arial" w:eastAsia="Times New Roman" w:hAnsi="Arial" w:cs="Arial"/>
                <w:szCs w:val="20"/>
                <w:lang w:val="en-GB" w:eastAsia="en-GB"/>
              </w:rPr>
              <w:t>1,18472</w:t>
            </w:r>
          </w:p>
        </w:tc>
        <w:tc>
          <w:tcPr>
            <w:tcW w:w="127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C094C90" w14:textId="77777777" w:rsidR="005C14C1" w:rsidRPr="005C6F6A" w:rsidRDefault="005C14C1" w:rsidP="005C14C1">
            <w:pPr>
              <w:spacing w:after="0" w:line="240" w:lineRule="auto"/>
              <w:jc w:val="right"/>
              <w:rPr>
                <w:rFonts w:ascii="Arial" w:eastAsia="Times New Roman" w:hAnsi="Arial" w:cs="Arial"/>
                <w:szCs w:val="20"/>
                <w:lang w:val="en-GB" w:eastAsia="en-GB"/>
              </w:rPr>
            </w:pPr>
            <w:r w:rsidRPr="005C6F6A">
              <w:rPr>
                <w:rFonts w:ascii="Arial" w:eastAsia="Times New Roman" w:hAnsi="Arial" w:cs="Arial"/>
                <w:szCs w:val="20"/>
                <w:lang w:val="en-GB" w:eastAsia="en-GB"/>
              </w:rPr>
              <w:t>0,01471</w:t>
            </w: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BCB1817" w14:textId="77777777" w:rsidR="005C14C1" w:rsidRPr="005C6F6A" w:rsidRDefault="005C14C1" w:rsidP="005C14C1">
            <w:pPr>
              <w:spacing w:after="0" w:line="240" w:lineRule="auto"/>
              <w:jc w:val="right"/>
              <w:rPr>
                <w:rFonts w:ascii="Arial" w:eastAsia="Times New Roman" w:hAnsi="Arial" w:cs="Arial"/>
                <w:szCs w:val="20"/>
                <w:lang w:val="en-GB" w:eastAsia="en-GB"/>
              </w:rPr>
            </w:pPr>
            <w:r w:rsidRPr="005C6F6A">
              <w:rPr>
                <w:rFonts w:ascii="Arial" w:eastAsia="Times New Roman" w:hAnsi="Arial" w:cs="Arial"/>
                <w:szCs w:val="20"/>
                <w:lang w:val="en-GB" w:eastAsia="en-GB"/>
              </w:rPr>
              <w:t>-0,07943</w:t>
            </w:r>
          </w:p>
        </w:tc>
      </w:tr>
      <w:tr w:rsidR="005C14C1" w:rsidRPr="005C6F6A" w14:paraId="610424F9" w14:textId="77777777" w:rsidTr="005C14C1">
        <w:trPr>
          <w:trHeight w:val="315"/>
        </w:trPr>
        <w:tc>
          <w:tcPr>
            <w:tcW w:w="591"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400402A" w14:textId="77777777" w:rsidR="005C14C1" w:rsidRPr="005C6F6A" w:rsidRDefault="005C14C1" w:rsidP="005C14C1">
            <w:pPr>
              <w:spacing w:after="0" w:line="240" w:lineRule="auto"/>
              <w:jc w:val="right"/>
              <w:rPr>
                <w:rFonts w:ascii="Arial" w:eastAsia="Times New Roman" w:hAnsi="Arial" w:cs="Arial"/>
                <w:szCs w:val="20"/>
                <w:lang w:val="en-GB" w:eastAsia="en-GB"/>
              </w:rPr>
            </w:pPr>
            <w:r w:rsidRPr="005C6F6A">
              <w:rPr>
                <w:rFonts w:ascii="Arial" w:eastAsia="Times New Roman" w:hAnsi="Arial" w:cs="Arial"/>
                <w:szCs w:val="20"/>
                <w:lang w:val="en-GB" w:eastAsia="en-GB"/>
              </w:rPr>
              <w:t>8</w:t>
            </w:r>
          </w:p>
        </w:tc>
        <w:tc>
          <w:tcPr>
            <w:tcW w:w="101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8AA2C14" w14:textId="77777777" w:rsidR="005C14C1" w:rsidRPr="005C6F6A" w:rsidRDefault="005C14C1" w:rsidP="005C14C1">
            <w:pPr>
              <w:spacing w:after="0" w:line="240" w:lineRule="auto"/>
              <w:jc w:val="right"/>
              <w:rPr>
                <w:rFonts w:ascii="Arial" w:eastAsia="Times New Roman" w:hAnsi="Arial" w:cs="Arial"/>
                <w:szCs w:val="20"/>
                <w:lang w:val="en-GB" w:eastAsia="en-GB"/>
              </w:rPr>
            </w:pPr>
            <w:r w:rsidRPr="005C6F6A">
              <w:rPr>
                <w:rFonts w:ascii="Arial" w:eastAsia="Times New Roman" w:hAnsi="Arial" w:cs="Arial"/>
                <w:szCs w:val="20"/>
                <w:lang w:val="en-GB" w:eastAsia="en-GB"/>
              </w:rPr>
              <w:t>-0,16157</w:t>
            </w:r>
          </w:p>
        </w:tc>
        <w:tc>
          <w:tcPr>
            <w:tcW w:w="9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369C42C" w14:textId="77777777" w:rsidR="005C14C1" w:rsidRPr="005C6F6A" w:rsidRDefault="005C14C1" w:rsidP="005C14C1">
            <w:pPr>
              <w:spacing w:after="0" w:line="240" w:lineRule="auto"/>
              <w:jc w:val="right"/>
              <w:rPr>
                <w:rFonts w:ascii="Arial" w:eastAsia="Times New Roman" w:hAnsi="Arial" w:cs="Arial"/>
                <w:szCs w:val="20"/>
                <w:lang w:val="en-GB" w:eastAsia="en-GB"/>
              </w:rPr>
            </w:pPr>
            <w:r w:rsidRPr="005C6F6A">
              <w:rPr>
                <w:rFonts w:ascii="Arial" w:eastAsia="Times New Roman" w:hAnsi="Arial" w:cs="Arial"/>
                <w:szCs w:val="20"/>
                <w:lang w:val="en-GB" w:eastAsia="en-GB"/>
              </w:rPr>
              <w:t>1,26678</w:t>
            </w:r>
          </w:p>
        </w:tc>
        <w:tc>
          <w:tcPr>
            <w:tcW w:w="7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B979BB6" w14:textId="77777777" w:rsidR="005C14C1" w:rsidRPr="005C6F6A" w:rsidRDefault="005C14C1" w:rsidP="005C14C1">
            <w:pPr>
              <w:spacing w:after="0" w:line="240" w:lineRule="auto"/>
              <w:jc w:val="left"/>
              <w:rPr>
                <w:rFonts w:ascii="Arial" w:eastAsia="Times New Roman" w:hAnsi="Arial" w:cs="Arial"/>
                <w:szCs w:val="20"/>
                <w:lang w:val="en-GB" w:eastAsia="en-GB"/>
              </w:rPr>
            </w:pPr>
          </w:p>
        </w:tc>
        <w:tc>
          <w:tcPr>
            <w:tcW w:w="9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23D52C9" w14:textId="77777777" w:rsidR="005C14C1" w:rsidRPr="005C6F6A" w:rsidRDefault="005C14C1" w:rsidP="005C14C1">
            <w:pPr>
              <w:spacing w:after="0" w:line="240" w:lineRule="auto"/>
              <w:jc w:val="right"/>
              <w:rPr>
                <w:rFonts w:ascii="Arial" w:eastAsia="Times New Roman" w:hAnsi="Arial" w:cs="Arial"/>
                <w:szCs w:val="20"/>
                <w:lang w:val="en-GB" w:eastAsia="en-GB"/>
              </w:rPr>
            </w:pPr>
            <w:r w:rsidRPr="005C6F6A">
              <w:rPr>
                <w:rFonts w:ascii="Arial" w:eastAsia="Times New Roman" w:hAnsi="Arial" w:cs="Arial"/>
                <w:szCs w:val="20"/>
                <w:lang w:val="en-GB" w:eastAsia="en-GB"/>
              </w:rPr>
              <w:t>8</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59DAF4E" w14:textId="77777777" w:rsidR="005C14C1" w:rsidRPr="005C6F6A" w:rsidRDefault="005C14C1" w:rsidP="005C14C1">
            <w:pPr>
              <w:spacing w:after="0" w:line="240" w:lineRule="auto"/>
              <w:jc w:val="right"/>
              <w:rPr>
                <w:rFonts w:ascii="Arial" w:eastAsia="Times New Roman" w:hAnsi="Arial" w:cs="Arial"/>
                <w:szCs w:val="20"/>
                <w:lang w:val="en-GB" w:eastAsia="en-GB"/>
              </w:rPr>
            </w:pPr>
            <w:r w:rsidRPr="005C6F6A">
              <w:rPr>
                <w:rFonts w:ascii="Arial" w:eastAsia="Times New Roman" w:hAnsi="Arial" w:cs="Arial"/>
                <w:szCs w:val="20"/>
                <w:lang w:val="en-GB" w:eastAsia="en-GB"/>
              </w:rPr>
              <w:t>1,27694</w:t>
            </w:r>
          </w:p>
        </w:tc>
        <w:tc>
          <w:tcPr>
            <w:tcW w:w="127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D5B0559" w14:textId="77777777" w:rsidR="005C14C1" w:rsidRPr="005C6F6A" w:rsidRDefault="005C14C1" w:rsidP="005C14C1">
            <w:pPr>
              <w:spacing w:after="0" w:line="240" w:lineRule="auto"/>
              <w:jc w:val="right"/>
              <w:rPr>
                <w:rFonts w:ascii="Arial" w:eastAsia="Times New Roman" w:hAnsi="Arial" w:cs="Arial"/>
                <w:szCs w:val="20"/>
                <w:lang w:val="en-GB" w:eastAsia="en-GB"/>
              </w:rPr>
            </w:pPr>
            <w:r w:rsidRPr="005C6F6A">
              <w:rPr>
                <w:rFonts w:ascii="Arial" w:eastAsia="Times New Roman" w:hAnsi="Arial" w:cs="Arial"/>
                <w:szCs w:val="20"/>
                <w:lang w:val="en-GB" w:eastAsia="en-GB"/>
              </w:rPr>
              <w:t>0,01631</w:t>
            </w: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7E90226" w14:textId="77777777" w:rsidR="005C14C1" w:rsidRPr="005C6F6A" w:rsidRDefault="005C14C1" w:rsidP="005C14C1">
            <w:pPr>
              <w:spacing w:after="0" w:line="240" w:lineRule="auto"/>
              <w:jc w:val="right"/>
              <w:rPr>
                <w:rFonts w:ascii="Arial" w:eastAsia="Times New Roman" w:hAnsi="Arial" w:cs="Arial"/>
                <w:szCs w:val="20"/>
                <w:lang w:val="en-GB" w:eastAsia="en-GB"/>
              </w:rPr>
            </w:pPr>
            <w:r w:rsidRPr="005C6F6A">
              <w:rPr>
                <w:rFonts w:ascii="Arial" w:eastAsia="Times New Roman" w:hAnsi="Arial" w:cs="Arial"/>
                <w:szCs w:val="20"/>
                <w:lang w:val="en-GB" w:eastAsia="en-GB"/>
              </w:rPr>
              <w:t>-0,07796</w:t>
            </w:r>
          </w:p>
        </w:tc>
      </w:tr>
      <w:tr w:rsidR="005C14C1" w:rsidRPr="005C6F6A" w14:paraId="7621CF1D" w14:textId="77777777" w:rsidTr="005C14C1">
        <w:trPr>
          <w:trHeight w:val="315"/>
        </w:trPr>
        <w:tc>
          <w:tcPr>
            <w:tcW w:w="591"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70B54FF" w14:textId="77777777" w:rsidR="005C14C1" w:rsidRPr="005C6F6A" w:rsidRDefault="005C14C1" w:rsidP="005C14C1">
            <w:pPr>
              <w:spacing w:after="0" w:line="240" w:lineRule="auto"/>
              <w:jc w:val="right"/>
              <w:rPr>
                <w:rFonts w:ascii="Arial" w:eastAsia="Times New Roman" w:hAnsi="Arial" w:cs="Arial"/>
                <w:szCs w:val="20"/>
                <w:lang w:val="en-GB" w:eastAsia="en-GB"/>
              </w:rPr>
            </w:pPr>
            <w:r w:rsidRPr="005C6F6A">
              <w:rPr>
                <w:rFonts w:ascii="Arial" w:eastAsia="Times New Roman" w:hAnsi="Arial" w:cs="Arial"/>
                <w:szCs w:val="20"/>
                <w:lang w:val="en-GB" w:eastAsia="en-GB"/>
              </w:rPr>
              <w:t>9</w:t>
            </w:r>
          </w:p>
        </w:tc>
        <w:tc>
          <w:tcPr>
            <w:tcW w:w="101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8C8B419" w14:textId="77777777" w:rsidR="005C14C1" w:rsidRPr="005C6F6A" w:rsidRDefault="005C14C1" w:rsidP="005C14C1">
            <w:pPr>
              <w:spacing w:after="0" w:line="240" w:lineRule="auto"/>
              <w:jc w:val="right"/>
              <w:rPr>
                <w:rFonts w:ascii="Arial" w:eastAsia="Times New Roman" w:hAnsi="Arial" w:cs="Arial"/>
                <w:szCs w:val="20"/>
                <w:lang w:val="en-GB" w:eastAsia="en-GB"/>
              </w:rPr>
            </w:pPr>
            <w:r w:rsidRPr="005C6F6A">
              <w:rPr>
                <w:rFonts w:ascii="Arial" w:eastAsia="Times New Roman" w:hAnsi="Arial" w:cs="Arial"/>
                <w:szCs w:val="20"/>
                <w:lang w:val="en-GB" w:eastAsia="en-GB"/>
              </w:rPr>
              <w:t>-0,19535</w:t>
            </w:r>
          </w:p>
        </w:tc>
        <w:tc>
          <w:tcPr>
            <w:tcW w:w="9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6B1E77F" w14:textId="77777777" w:rsidR="005C14C1" w:rsidRPr="005C6F6A" w:rsidRDefault="005C14C1" w:rsidP="005C14C1">
            <w:pPr>
              <w:spacing w:after="0" w:line="240" w:lineRule="auto"/>
              <w:jc w:val="right"/>
              <w:rPr>
                <w:rFonts w:ascii="Arial" w:eastAsia="Times New Roman" w:hAnsi="Arial" w:cs="Arial"/>
                <w:szCs w:val="20"/>
                <w:lang w:val="en-GB" w:eastAsia="en-GB"/>
              </w:rPr>
            </w:pPr>
            <w:r w:rsidRPr="005C6F6A">
              <w:rPr>
                <w:rFonts w:ascii="Arial" w:eastAsia="Times New Roman" w:hAnsi="Arial" w:cs="Arial"/>
                <w:szCs w:val="20"/>
                <w:lang w:val="en-GB" w:eastAsia="en-GB"/>
              </w:rPr>
              <w:t>1,35020</w:t>
            </w:r>
          </w:p>
        </w:tc>
        <w:tc>
          <w:tcPr>
            <w:tcW w:w="7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20AA065" w14:textId="77777777" w:rsidR="005C14C1" w:rsidRPr="005C6F6A" w:rsidRDefault="005C14C1" w:rsidP="005C14C1">
            <w:pPr>
              <w:spacing w:after="0" w:line="240" w:lineRule="auto"/>
              <w:jc w:val="left"/>
              <w:rPr>
                <w:rFonts w:ascii="Arial" w:eastAsia="Times New Roman" w:hAnsi="Arial" w:cs="Arial"/>
                <w:szCs w:val="20"/>
                <w:lang w:val="en-GB" w:eastAsia="en-GB"/>
              </w:rPr>
            </w:pPr>
          </w:p>
        </w:tc>
        <w:tc>
          <w:tcPr>
            <w:tcW w:w="9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CB81171" w14:textId="77777777" w:rsidR="005C14C1" w:rsidRPr="005C6F6A" w:rsidRDefault="005C14C1" w:rsidP="005C14C1">
            <w:pPr>
              <w:spacing w:after="0" w:line="240" w:lineRule="auto"/>
              <w:jc w:val="right"/>
              <w:rPr>
                <w:rFonts w:ascii="Arial" w:eastAsia="Times New Roman" w:hAnsi="Arial" w:cs="Arial"/>
                <w:szCs w:val="20"/>
                <w:lang w:val="en-GB" w:eastAsia="en-GB"/>
              </w:rPr>
            </w:pPr>
            <w:r w:rsidRPr="005C6F6A">
              <w:rPr>
                <w:rFonts w:ascii="Arial" w:eastAsia="Times New Roman" w:hAnsi="Arial" w:cs="Arial"/>
                <w:szCs w:val="20"/>
                <w:lang w:val="en-GB" w:eastAsia="en-GB"/>
              </w:rPr>
              <w:t>9</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C81F238" w14:textId="77777777" w:rsidR="005C14C1" w:rsidRPr="005C6F6A" w:rsidRDefault="005C14C1" w:rsidP="005C14C1">
            <w:pPr>
              <w:spacing w:after="0" w:line="240" w:lineRule="auto"/>
              <w:jc w:val="right"/>
              <w:rPr>
                <w:rFonts w:ascii="Arial" w:eastAsia="Times New Roman" w:hAnsi="Arial" w:cs="Arial"/>
                <w:szCs w:val="20"/>
                <w:lang w:val="en-GB" w:eastAsia="en-GB"/>
              </w:rPr>
            </w:pPr>
            <w:r w:rsidRPr="005C6F6A">
              <w:rPr>
                <w:rFonts w:ascii="Arial" w:eastAsia="Times New Roman" w:hAnsi="Arial" w:cs="Arial"/>
                <w:szCs w:val="20"/>
                <w:lang w:val="en-GB" w:eastAsia="en-GB"/>
              </w:rPr>
              <w:t>1,36414</w:t>
            </w:r>
          </w:p>
        </w:tc>
        <w:tc>
          <w:tcPr>
            <w:tcW w:w="127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03623D7" w14:textId="77777777" w:rsidR="005C14C1" w:rsidRPr="005C6F6A" w:rsidRDefault="005C14C1" w:rsidP="005C14C1">
            <w:pPr>
              <w:spacing w:after="0" w:line="240" w:lineRule="auto"/>
              <w:jc w:val="right"/>
              <w:rPr>
                <w:rFonts w:ascii="Arial" w:eastAsia="Times New Roman" w:hAnsi="Arial" w:cs="Arial"/>
                <w:szCs w:val="20"/>
                <w:lang w:val="en-GB" w:eastAsia="en-GB"/>
              </w:rPr>
            </w:pPr>
            <w:r w:rsidRPr="005C6F6A">
              <w:rPr>
                <w:rFonts w:ascii="Arial" w:eastAsia="Times New Roman" w:hAnsi="Arial" w:cs="Arial"/>
                <w:szCs w:val="20"/>
                <w:lang w:val="en-GB" w:eastAsia="en-GB"/>
              </w:rPr>
              <w:t>0,01827</w:t>
            </w: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809AC40" w14:textId="77777777" w:rsidR="005C14C1" w:rsidRPr="005C6F6A" w:rsidRDefault="005C14C1" w:rsidP="005C14C1">
            <w:pPr>
              <w:spacing w:after="0" w:line="240" w:lineRule="auto"/>
              <w:jc w:val="right"/>
              <w:rPr>
                <w:rFonts w:ascii="Arial" w:eastAsia="Times New Roman" w:hAnsi="Arial" w:cs="Arial"/>
                <w:szCs w:val="20"/>
                <w:lang w:val="en-GB" w:eastAsia="en-GB"/>
              </w:rPr>
            </w:pPr>
            <w:r w:rsidRPr="005C6F6A">
              <w:rPr>
                <w:rFonts w:ascii="Arial" w:eastAsia="Times New Roman" w:hAnsi="Arial" w:cs="Arial"/>
                <w:szCs w:val="20"/>
                <w:lang w:val="en-GB" w:eastAsia="en-GB"/>
              </w:rPr>
              <w:t>-0,07627</w:t>
            </w:r>
          </w:p>
        </w:tc>
      </w:tr>
      <w:tr w:rsidR="005C14C1" w:rsidRPr="005C6F6A" w14:paraId="3702741C" w14:textId="77777777" w:rsidTr="005C14C1">
        <w:trPr>
          <w:trHeight w:val="315"/>
        </w:trPr>
        <w:tc>
          <w:tcPr>
            <w:tcW w:w="591"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A1390C3" w14:textId="77777777" w:rsidR="005C14C1" w:rsidRPr="005C6F6A" w:rsidRDefault="005C14C1" w:rsidP="005C14C1">
            <w:pPr>
              <w:spacing w:after="0" w:line="240" w:lineRule="auto"/>
              <w:jc w:val="right"/>
              <w:rPr>
                <w:rFonts w:ascii="Arial" w:eastAsia="Times New Roman" w:hAnsi="Arial" w:cs="Arial"/>
                <w:szCs w:val="20"/>
                <w:lang w:val="en-GB" w:eastAsia="en-GB"/>
              </w:rPr>
            </w:pPr>
            <w:r w:rsidRPr="005C6F6A">
              <w:rPr>
                <w:rFonts w:ascii="Arial" w:eastAsia="Times New Roman" w:hAnsi="Arial" w:cs="Arial"/>
                <w:szCs w:val="20"/>
                <w:lang w:val="en-GB" w:eastAsia="en-GB"/>
              </w:rPr>
              <w:t>10</w:t>
            </w:r>
          </w:p>
        </w:tc>
        <w:tc>
          <w:tcPr>
            <w:tcW w:w="101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BA53AD2" w14:textId="77777777" w:rsidR="005C14C1" w:rsidRPr="005C6F6A" w:rsidRDefault="005C14C1" w:rsidP="005C14C1">
            <w:pPr>
              <w:spacing w:after="0" w:line="240" w:lineRule="auto"/>
              <w:jc w:val="right"/>
              <w:rPr>
                <w:rFonts w:ascii="Arial" w:eastAsia="Times New Roman" w:hAnsi="Arial" w:cs="Arial"/>
                <w:szCs w:val="20"/>
                <w:lang w:val="en-GB" w:eastAsia="en-GB"/>
              </w:rPr>
            </w:pPr>
            <w:r w:rsidRPr="005C6F6A">
              <w:rPr>
                <w:rFonts w:ascii="Arial" w:eastAsia="Times New Roman" w:hAnsi="Arial" w:cs="Arial"/>
                <w:szCs w:val="20"/>
                <w:lang w:val="en-GB" w:eastAsia="en-GB"/>
              </w:rPr>
              <w:t>-0,23063</w:t>
            </w:r>
          </w:p>
        </w:tc>
        <w:tc>
          <w:tcPr>
            <w:tcW w:w="9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CCE43AE" w14:textId="77777777" w:rsidR="005C14C1" w:rsidRPr="005C6F6A" w:rsidRDefault="005C14C1" w:rsidP="005C14C1">
            <w:pPr>
              <w:spacing w:after="0" w:line="240" w:lineRule="auto"/>
              <w:jc w:val="right"/>
              <w:rPr>
                <w:rFonts w:ascii="Arial" w:eastAsia="Times New Roman" w:hAnsi="Arial" w:cs="Arial"/>
                <w:szCs w:val="20"/>
                <w:lang w:val="en-GB" w:eastAsia="en-GB"/>
              </w:rPr>
            </w:pPr>
            <w:r w:rsidRPr="005C6F6A">
              <w:rPr>
                <w:rFonts w:ascii="Arial" w:eastAsia="Times New Roman" w:hAnsi="Arial" w:cs="Arial"/>
                <w:szCs w:val="20"/>
                <w:lang w:val="en-GB" w:eastAsia="en-GB"/>
              </w:rPr>
              <w:t>1,42711</w:t>
            </w:r>
          </w:p>
        </w:tc>
        <w:tc>
          <w:tcPr>
            <w:tcW w:w="7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0076FA9" w14:textId="77777777" w:rsidR="005C14C1" w:rsidRPr="005C6F6A" w:rsidRDefault="005C14C1" w:rsidP="005C14C1">
            <w:pPr>
              <w:spacing w:after="0" w:line="240" w:lineRule="auto"/>
              <w:jc w:val="left"/>
              <w:rPr>
                <w:rFonts w:ascii="Arial" w:eastAsia="Times New Roman" w:hAnsi="Arial" w:cs="Arial"/>
                <w:szCs w:val="20"/>
                <w:lang w:val="en-GB" w:eastAsia="en-GB"/>
              </w:rPr>
            </w:pPr>
          </w:p>
        </w:tc>
        <w:tc>
          <w:tcPr>
            <w:tcW w:w="9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8536D35" w14:textId="77777777" w:rsidR="005C14C1" w:rsidRPr="005C6F6A" w:rsidRDefault="005C14C1" w:rsidP="005C14C1">
            <w:pPr>
              <w:spacing w:after="0" w:line="240" w:lineRule="auto"/>
              <w:jc w:val="right"/>
              <w:rPr>
                <w:rFonts w:ascii="Arial" w:eastAsia="Times New Roman" w:hAnsi="Arial" w:cs="Arial"/>
                <w:szCs w:val="20"/>
                <w:lang w:val="en-GB" w:eastAsia="en-GB"/>
              </w:rPr>
            </w:pPr>
            <w:r w:rsidRPr="005C6F6A">
              <w:rPr>
                <w:rFonts w:ascii="Arial" w:eastAsia="Times New Roman" w:hAnsi="Arial" w:cs="Arial"/>
                <w:szCs w:val="20"/>
                <w:lang w:val="en-GB" w:eastAsia="en-GB"/>
              </w:rPr>
              <w:t>10</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3913052" w14:textId="77777777" w:rsidR="005C14C1" w:rsidRPr="005C6F6A" w:rsidRDefault="005C14C1" w:rsidP="005C14C1">
            <w:pPr>
              <w:spacing w:after="0" w:line="240" w:lineRule="auto"/>
              <w:jc w:val="right"/>
              <w:rPr>
                <w:rFonts w:ascii="Arial" w:eastAsia="Times New Roman" w:hAnsi="Arial" w:cs="Arial"/>
                <w:szCs w:val="20"/>
                <w:lang w:val="en-GB" w:eastAsia="en-GB"/>
              </w:rPr>
            </w:pPr>
            <w:r w:rsidRPr="005C6F6A">
              <w:rPr>
                <w:rFonts w:ascii="Arial" w:eastAsia="Times New Roman" w:hAnsi="Arial" w:cs="Arial"/>
                <w:szCs w:val="20"/>
                <w:lang w:val="en-GB" w:eastAsia="en-GB"/>
              </w:rPr>
              <w:t>1,44548</w:t>
            </w:r>
          </w:p>
        </w:tc>
        <w:tc>
          <w:tcPr>
            <w:tcW w:w="127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3F777C0" w14:textId="77777777" w:rsidR="005C14C1" w:rsidRPr="005C6F6A" w:rsidRDefault="005C14C1" w:rsidP="005C14C1">
            <w:pPr>
              <w:spacing w:after="0" w:line="240" w:lineRule="auto"/>
              <w:jc w:val="right"/>
              <w:rPr>
                <w:rFonts w:ascii="Arial" w:eastAsia="Times New Roman" w:hAnsi="Arial" w:cs="Arial"/>
                <w:szCs w:val="20"/>
                <w:lang w:val="en-GB" w:eastAsia="en-GB"/>
              </w:rPr>
            </w:pPr>
            <w:r w:rsidRPr="005C6F6A">
              <w:rPr>
                <w:rFonts w:ascii="Arial" w:eastAsia="Times New Roman" w:hAnsi="Arial" w:cs="Arial"/>
                <w:szCs w:val="20"/>
                <w:lang w:val="en-GB" w:eastAsia="en-GB"/>
              </w:rPr>
              <w:t>0,02069</w:t>
            </w: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7BA0944" w14:textId="77777777" w:rsidR="005C14C1" w:rsidRPr="005C6F6A" w:rsidRDefault="005C14C1" w:rsidP="005C14C1">
            <w:pPr>
              <w:spacing w:after="0" w:line="240" w:lineRule="auto"/>
              <w:jc w:val="right"/>
              <w:rPr>
                <w:rFonts w:ascii="Arial" w:eastAsia="Times New Roman" w:hAnsi="Arial" w:cs="Arial"/>
                <w:szCs w:val="20"/>
                <w:lang w:val="en-GB" w:eastAsia="en-GB"/>
              </w:rPr>
            </w:pPr>
            <w:r w:rsidRPr="005C6F6A">
              <w:rPr>
                <w:rFonts w:ascii="Arial" w:eastAsia="Times New Roman" w:hAnsi="Arial" w:cs="Arial"/>
                <w:szCs w:val="20"/>
                <w:lang w:val="en-GB" w:eastAsia="en-GB"/>
              </w:rPr>
              <w:t>-0,07447</w:t>
            </w:r>
          </w:p>
        </w:tc>
      </w:tr>
      <w:tr w:rsidR="005C14C1" w:rsidRPr="005C6F6A" w14:paraId="1FC9FEA6" w14:textId="77777777" w:rsidTr="005C14C1">
        <w:trPr>
          <w:trHeight w:val="315"/>
        </w:trPr>
        <w:tc>
          <w:tcPr>
            <w:tcW w:w="591"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42D1A21" w14:textId="77777777" w:rsidR="005C14C1" w:rsidRPr="005C6F6A" w:rsidRDefault="005C14C1" w:rsidP="005C14C1">
            <w:pPr>
              <w:spacing w:after="0" w:line="240" w:lineRule="auto"/>
              <w:jc w:val="right"/>
              <w:rPr>
                <w:rFonts w:ascii="Arial" w:eastAsia="Times New Roman" w:hAnsi="Arial" w:cs="Arial"/>
                <w:szCs w:val="20"/>
                <w:lang w:val="en-GB" w:eastAsia="en-GB"/>
              </w:rPr>
            </w:pPr>
            <w:r w:rsidRPr="005C6F6A">
              <w:rPr>
                <w:rFonts w:ascii="Arial" w:eastAsia="Times New Roman" w:hAnsi="Arial" w:cs="Arial"/>
                <w:szCs w:val="20"/>
                <w:lang w:val="en-GB" w:eastAsia="en-GB"/>
              </w:rPr>
              <w:t>11</w:t>
            </w:r>
          </w:p>
        </w:tc>
        <w:tc>
          <w:tcPr>
            <w:tcW w:w="101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1505A87" w14:textId="77777777" w:rsidR="005C14C1" w:rsidRPr="005C6F6A" w:rsidRDefault="005C14C1" w:rsidP="005C14C1">
            <w:pPr>
              <w:spacing w:after="0" w:line="240" w:lineRule="auto"/>
              <w:jc w:val="right"/>
              <w:rPr>
                <w:rFonts w:ascii="Arial" w:eastAsia="Times New Roman" w:hAnsi="Arial" w:cs="Arial"/>
                <w:szCs w:val="20"/>
                <w:lang w:val="en-GB" w:eastAsia="en-GB"/>
              </w:rPr>
            </w:pPr>
            <w:r w:rsidRPr="005C6F6A">
              <w:rPr>
                <w:rFonts w:ascii="Arial" w:eastAsia="Times New Roman" w:hAnsi="Arial" w:cs="Arial"/>
                <w:szCs w:val="20"/>
                <w:lang w:val="en-GB" w:eastAsia="en-GB"/>
              </w:rPr>
              <w:t>-0,26589</w:t>
            </w:r>
          </w:p>
        </w:tc>
        <w:tc>
          <w:tcPr>
            <w:tcW w:w="9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2ADAE4F" w14:textId="77777777" w:rsidR="005C14C1" w:rsidRPr="005C6F6A" w:rsidRDefault="005C14C1" w:rsidP="005C14C1">
            <w:pPr>
              <w:spacing w:after="0" w:line="240" w:lineRule="auto"/>
              <w:jc w:val="right"/>
              <w:rPr>
                <w:rFonts w:ascii="Arial" w:eastAsia="Times New Roman" w:hAnsi="Arial" w:cs="Arial"/>
                <w:szCs w:val="20"/>
                <w:lang w:val="en-GB" w:eastAsia="en-GB"/>
              </w:rPr>
            </w:pPr>
            <w:r w:rsidRPr="005C6F6A">
              <w:rPr>
                <w:rFonts w:ascii="Arial" w:eastAsia="Times New Roman" w:hAnsi="Arial" w:cs="Arial"/>
                <w:szCs w:val="20"/>
                <w:lang w:val="en-GB" w:eastAsia="en-GB"/>
              </w:rPr>
              <w:t>1,49326</w:t>
            </w:r>
          </w:p>
        </w:tc>
        <w:tc>
          <w:tcPr>
            <w:tcW w:w="7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C04C831" w14:textId="77777777" w:rsidR="005C14C1" w:rsidRPr="005C6F6A" w:rsidRDefault="005C14C1" w:rsidP="005C14C1">
            <w:pPr>
              <w:spacing w:after="0" w:line="240" w:lineRule="auto"/>
              <w:jc w:val="left"/>
              <w:rPr>
                <w:rFonts w:ascii="Arial" w:eastAsia="Times New Roman" w:hAnsi="Arial" w:cs="Arial"/>
                <w:szCs w:val="20"/>
                <w:lang w:val="en-GB" w:eastAsia="en-GB"/>
              </w:rPr>
            </w:pPr>
          </w:p>
        </w:tc>
        <w:tc>
          <w:tcPr>
            <w:tcW w:w="9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E80EDAE" w14:textId="77777777" w:rsidR="005C14C1" w:rsidRPr="005C6F6A" w:rsidRDefault="005C14C1" w:rsidP="005C14C1">
            <w:pPr>
              <w:spacing w:after="0" w:line="240" w:lineRule="auto"/>
              <w:jc w:val="right"/>
              <w:rPr>
                <w:rFonts w:ascii="Arial" w:eastAsia="Times New Roman" w:hAnsi="Arial" w:cs="Arial"/>
                <w:szCs w:val="20"/>
                <w:lang w:val="en-GB" w:eastAsia="en-GB"/>
              </w:rPr>
            </w:pPr>
            <w:r w:rsidRPr="005C6F6A">
              <w:rPr>
                <w:rFonts w:ascii="Arial" w:eastAsia="Times New Roman" w:hAnsi="Arial" w:cs="Arial"/>
                <w:szCs w:val="20"/>
                <w:lang w:val="en-GB" w:eastAsia="en-GB"/>
              </w:rPr>
              <w:t>11</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32B10B0" w14:textId="77777777" w:rsidR="005C14C1" w:rsidRPr="005C6F6A" w:rsidRDefault="005C14C1" w:rsidP="005C14C1">
            <w:pPr>
              <w:spacing w:after="0" w:line="240" w:lineRule="auto"/>
              <w:jc w:val="right"/>
              <w:rPr>
                <w:rFonts w:ascii="Arial" w:eastAsia="Times New Roman" w:hAnsi="Arial" w:cs="Arial"/>
                <w:szCs w:val="20"/>
                <w:lang w:val="en-GB" w:eastAsia="en-GB"/>
              </w:rPr>
            </w:pPr>
            <w:r w:rsidRPr="005C6F6A">
              <w:rPr>
                <w:rFonts w:ascii="Arial" w:eastAsia="Times New Roman" w:hAnsi="Arial" w:cs="Arial"/>
                <w:szCs w:val="20"/>
                <w:lang w:val="en-GB" w:eastAsia="en-GB"/>
              </w:rPr>
              <w:t>1,51656</w:t>
            </w:r>
          </w:p>
        </w:tc>
        <w:tc>
          <w:tcPr>
            <w:tcW w:w="127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62C2007" w14:textId="77777777" w:rsidR="005C14C1" w:rsidRPr="005C6F6A" w:rsidRDefault="005C14C1" w:rsidP="005C14C1">
            <w:pPr>
              <w:spacing w:after="0" w:line="240" w:lineRule="auto"/>
              <w:jc w:val="right"/>
              <w:rPr>
                <w:rFonts w:ascii="Arial" w:eastAsia="Times New Roman" w:hAnsi="Arial" w:cs="Arial"/>
                <w:szCs w:val="20"/>
                <w:lang w:val="en-GB" w:eastAsia="en-GB"/>
              </w:rPr>
            </w:pPr>
            <w:r w:rsidRPr="005C6F6A">
              <w:rPr>
                <w:rFonts w:ascii="Arial" w:eastAsia="Times New Roman" w:hAnsi="Arial" w:cs="Arial"/>
                <w:szCs w:val="20"/>
                <w:lang w:val="en-GB" w:eastAsia="en-GB"/>
              </w:rPr>
              <w:t>0,02392</w:t>
            </w: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5D5A28D" w14:textId="77777777" w:rsidR="005C14C1" w:rsidRPr="005C6F6A" w:rsidRDefault="005C14C1" w:rsidP="005C14C1">
            <w:pPr>
              <w:spacing w:after="0" w:line="240" w:lineRule="auto"/>
              <w:jc w:val="right"/>
              <w:rPr>
                <w:rFonts w:ascii="Arial" w:eastAsia="Times New Roman" w:hAnsi="Arial" w:cs="Arial"/>
                <w:szCs w:val="20"/>
                <w:lang w:val="en-GB" w:eastAsia="en-GB"/>
              </w:rPr>
            </w:pPr>
            <w:r w:rsidRPr="005C6F6A">
              <w:rPr>
                <w:rFonts w:ascii="Arial" w:eastAsia="Times New Roman" w:hAnsi="Arial" w:cs="Arial"/>
                <w:szCs w:val="20"/>
                <w:lang w:val="en-GB" w:eastAsia="en-GB"/>
              </w:rPr>
              <w:t>-0,07246</w:t>
            </w:r>
          </w:p>
        </w:tc>
      </w:tr>
      <w:tr w:rsidR="005C14C1" w:rsidRPr="005C6F6A" w14:paraId="709F232F" w14:textId="77777777" w:rsidTr="005C14C1">
        <w:trPr>
          <w:trHeight w:val="315"/>
        </w:trPr>
        <w:tc>
          <w:tcPr>
            <w:tcW w:w="591"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33AF0DC" w14:textId="77777777" w:rsidR="005C14C1" w:rsidRPr="005C6F6A" w:rsidRDefault="005C14C1" w:rsidP="005C14C1">
            <w:pPr>
              <w:spacing w:after="0" w:line="240" w:lineRule="auto"/>
              <w:jc w:val="right"/>
              <w:rPr>
                <w:rFonts w:ascii="Arial" w:eastAsia="Times New Roman" w:hAnsi="Arial" w:cs="Arial"/>
                <w:szCs w:val="20"/>
                <w:lang w:val="en-GB" w:eastAsia="en-GB"/>
              </w:rPr>
            </w:pPr>
            <w:r w:rsidRPr="005C6F6A">
              <w:rPr>
                <w:rFonts w:ascii="Arial" w:eastAsia="Times New Roman" w:hAnsi="Arial" w:cs="Arial"/>
                <w:szCs w:val="20"/>
                <w:lang w:val="en-GB" w:eastAsia="en-GB"/>
              </w:rPr>
              <w:t>12</w:t>
            </w:r>
          </w:p>
        </w:tc>
        <w:tc>
          <w:tcPr>
            <w:tcW w:w="101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736F77F" w14:textId="77777777" w:rsidR="005C14C1" w:rsidRPr="005C6F6A" w:rsidRDefault="005C14C1" w:rsidP="005C14C1">
            <w:pPr>
              <w:spacing w:after="0" w:line="240" w:lineRule="auto"/>
              <w:jc w:val="right"/>
              <w:rPr>
                <w:rFonts w:ascii="Arial" w:eastAsia="Times New Roman" w:hAnsi="Arial" w:cs="Arial"/>
                <w:szCs w:val="20"/>
                <w:lang w:val="en-GB" w:eastAsia="en-GB"/>
              </w:rPr>
            </w:pPr>
            <w:r w:rsidRPr="005C6F6A">
              <w:rPr>
                <w:rFonts w:ascii="Arial" w:eastAsia="Times New Roman" w:hAnsi="Arial" w:cs="Arial"/>
                <w:szCs w:val="20"/>
                <w:lang w:val="en-GB" w:eastAsia="en-GB"/>
              </w:rPr>
              <w:t>-0,29928</w:t>
            </w:r>
          </w:p>
        </w:tc>
        <w:tc>
          <w:tcPr>
            <w:tcW w:w="9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2C1993C" w14:textId="77777777" w:rsidR="005C14C1" w:rsidRPr="005C6F6A" w:rsidRDefault="005C14C1" w:rsidP="005C14C1">
            <w:pPr>
              <w:spacing w:after="0" w:line="240" w:lineRule="auto"/>
              <w:jc w:val="right"/>
              <w:rPr>
                <w:rFonts w:ascii="Arial" w:eastAsia="Times New Roman" w:hAnsi="Arial" w:cs="Arial"/>
                <w:szCs w:val="20"/>
                <w:lang w:val="en-GB" w:eastAsia="en-GB"/>
              </w:rPr>
            </w:pPr>
            <w:r w:rsidRPr="005C6F6A">
              <w:rPr>
                <w:rFonts w:ascii="Arial" w:eastAsia="Times New Roman" w:hAnsi="Arial" w:cs="Arial"/>
                <w:szCs w:val="20"/>
                <w:lang w:val="en-GB" w:eastAsia="en-GB"/>
              </w:rPr>
              <w:t>1,54403</w:t>
            </w:r>
          </w:p>
        </w:tc>
        <w:tc>
          <w:tcPr>
            <w:tcW w:w="7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8203AF5" w14:textId="77777777" w:rsidR="005C14C1" w:rsidRPr="005C6F6A" w:rsidRDefault="005C14C1" w:rsidP="005C14C1">
            <w:pPr>
              <w:spacing w:after="0" w:line="240" w:lineRule="auto"/>
              <w:jc w:val="left"/>
              <w:rPr>
                <w:rFonts w:ascii="Arial" w:eastAsia="Times New Roman" w:hAnsi="Arial" w:cs="Arial"/>
                <w:szCs w:val="20"/>
                <w:lang w:val="en-GB" w:eastAsia="en-GB"/>
              </w:rPr>
            </w:pPr>
          </w:p>
        </w:tc>
        <w:tc>
          <w:tcPr>
            <w:tcW w:w="9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782B0A1" w14:textId="77777777" w:rsidR="005C14C1" w:rsidRPr="005C6F6A" w:rsidRDefault="005C14C1" w:rsidP="005C14C1">
            <w:pPr>
              <w:spacing w:after="0" w:line="240" w:lineRule="auto"/>
              <w:jc w:val="right"/>
              <w:rPr>
                <w:rFonts w:ascii="Arial" w:eastAsia="Times New Roman" w:hAnsi="Arial" w:cs="Arial"/>
                <w:szCs w:val="20"/>
                <w:lang w:val="en-GB" w:eastAsia="en-GB"/>
              </w:rPr>
            </w:pPr>
            <w:r w:rsidRPr="005C6F6A">
              <w:rPr>
                <w:rFonts w:ascii="Arial" w:eastAsia="Times New Roman" w:hAnsi="Arial" w:cs="Arial"/>
                <w:szCs w:val="20"/>
                <w:lang w:val="en-GB" w:eastAsia="en-GB"/>
              </w:rPr>
              <w:t>12</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BBF095A" w14:textId="77777777" w:rsidR="005C14C1" w:rsidRPr="005C6F6A" w:rsidRDefault="005C14C1" w:rsidP="005C14C1">
            <w:pPr>
              <w:spacing w:after="0" w:line="240" w:lineRule="auto"/>
              <w:jc w:val="right"/>
              <w:rPr>
                <w:rFonts w:ascii="Arial" w:eastAsia="Times New Roman" w:hAnsi="Arial" w:cs="Arial"/>
                <w:szCs w:val="20"/>
                <w:lang w:val="en-GB" w:eastAsia="en-GB"/>
              </w:rPr>
            </w:pPr>
            <w:r w:rsidRPr="005C6F6A">
              <w:rPr>
                <w:rFonts w:ascii="Arial" w:eastAsia="Times New Roman" w:hAnsi="Arial" w:cs="Arial"/>
                <w:szCs w:val="20"/>
                <w:lang w:val="en-GB" w:eastAsia="en-GB"/>
              </w:rPr>
              <w:t>1,57251</w:t>
            </w:r>
          </w:p>
        </w:tc>
        <w:tc>
          <w:tcPr>
            <w:tcW w:w="127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AD674A6" w14:textId="77777777" w:rsidR="005C14C1" w:rsidRPr="005C6F6A" w:rsidRDefault="005C14C1" w:rsidP="005C14C1">
            <w:pPr>
              <w:spacing w:after="0" w:line="240" w:lineRule="auto"/>
              <w:jc w:val="right"/>
              <w:rPr>
                <w:rFonts w:ascii="Arial" w:eastAsia="Times New Roman" w:hAnsi="Arial" w:cs="Arial"/>
                <w:szCs w:val="20"/>
                <w:lang w:val="en-GB" w:eastAsia="en-GB"/>
              </w:rPr>
            </w:pPr>
            <w:r w:rsidRPr="005C6F6A">
              <w:rPr>
                <w:rFonts w:ascii="Arial" w:eastAsia="Times New Roman" w:hAnsi="Arial" w:cs="Arial"/>
                <w:szCs w:val="20"/>
                <w:lang w:val="en-GB" w:eastAsia="en-GB"/>
              </w:rPr>
              <w:t>0,02828</w:t>
            </w: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045CB8F" w14:textId="77777777" w:rsidR="005C14C1" w:rsidRPr="005C6F6A" w:rsidRDefault="005C14C1" w:rsidP="005C14C1">
            <w:pPr>
              <w:spacing w:after="0" w:line="240" w:lineRule="auto"/>
              <w:jc w:val="right"/>
              <w:rPr>
                <w:rFonts w:ascii="Arial" w:eastAsia="Times New Roman" w:hAnsi="Arial" w:cs="Arial"/>
                <w:szCs w:val="20"/>
                <w:lang w:val="en-GB" w:eastAsia="en-GB"/>
              </w:rPr>
            </w:pPr>
            <w:r w:rsidRPr="005C6F6A">
              <w:rPr>
                <w:rFonts w:ascii="Arial" w:eastAsia="Times New Roman" w:hAnsi="Arial" w:cs="Arial"/>
                <w:szCs w:val="20"/>
                <w:lang w:val="en-GB" w:eastAsia="en-GB"/>
              </w:rPr>
              <w:t>-0,07020</w:t>
            </w:r>
          </w:p>
        </w:tc>
      </w:tr>
      <w:tr w:rsidR="005C14C1" w:rsidRPr="005C6F6A" w14:paraId="5C0A9AD1" w14:textId="77777777" w:rsidTr="005C14C1">
        <w:trPr>
          <w:trHeight w:val="315"/>
        </w:trPr>
        <w:tc>
          <w:tcPr>
            <w:tcW w:w="591"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415B40B" w14:textId="77777777" w:rsidR="005C14C1" w:rsidRPr="005C6F6A" w:rsidRDefault="005C14C1" w:rsidP="005C14C1">
            <w:pPr>
              <w:spacing w:after="0" w:line="240" w:lineRule="auto"/>
              <w:jc w:val="right"/>
              <w:rPr>
                <w:rFonts w:ascii="Arial" w:eastAsia="Times New Roman" w:hAnsi="Arial" w:cs="Arial"/>
                <w:szCs w:val="20"/>
                <w:lang w:val="en-GB" w:eastAsia="en-GB"/>
              </w:rPr>
            </w:pPr>
            <w:r w:rsidRPr="005C6F6A">
              <w:rPr>
                <w:rFonts w:ascii="Arial" w:eastAsia="Times New Roman" w:hAnsi="Arial" w:cs="Arial"/>
                <w:szCs w:val="20"/>
                <w:lang w:val="en-GB" w:eastAsia="en-GB"/>
              </w:rPr>
              <w:t>13</w:t>
            </w:r>
          </w:p>
        </w:tc>
        <w:tc>
          <w:tcPr>
            <w:tcW w:w="101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FA8C81C" w14:textId="77777777" w:rsidR="005C14C1" w:rsidRPr="005C6F6A" w:rsidRDefault="005C14C1" w:rsidP="005C14C1">
            <w:pPr>
              <w:spacing w:after="0" w:line="240" w:lineRule="auto"/>
              <w:jc w:val="right"/>
              <w:rPr>
                <w:rFonts w:ascii="Arial" w:eastAsia="Times New Roman" w:hAnsi="Arial" w:cs="Arial"/>
                <w:szCs w:val="20"/>
                <w:lang w:val="en-GB" w:eastAsia="en-GB"/>
              </w:rPr>
            </w:pPr>
            <w:r w:rsidRPr="005C6F6A">
              <w:rPr>
                <w:rFonts w:ascii="Arial" w:eastAsia="Times New Roman" w:hAnsi="Arial" w:cs="Arial"/>
                <w:szCs w:val="20"/>
                <w:lang w:val="en-GB" w:eastAsia="en-GB"/>
              </w:rPr>
              <w:t>-0,32799</w:t>
            </w:r>
          </w:p>
        </w:tc>
        <w:tc>
          <w:tcPr>
            <w:tcW w:w="9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911CA44" w14:textId="77777777" w:rsidR="005C14C1" w:rsidRPr="005C6F6A" w:rsidRDefault="005C14C1" w:rsidP="005C14C1">
            <w:pPr>
              <w:spacing w:after="0" w:line="240" w:lineRule="auto"/>
              <w:jc w:val="right"/>
              <w:rPr>
                <w:rFonts w:ascii="Arial" w:eastAsia="Times New Roman" w:hAnsi="Arial" w:cs="Arial"/>
                <w:szCs w:val="20"/>
                <w:lang w:val="en-GB" w:eastAsia="en-GB"/>
              </w:rPr>
            </w:pPr>
            <w:r w:rsidRPr="005C6F6A">
              <w:rPr>
                <w:rFonts w:ascii="Arial" w:eastAsia="Times New Roman" w:hAnsi="Arial" w:cs="Arial"/>
                <w:szCs w:val="20"/>
                <w:lang w:val="en-GB" w:eastAsia="en-GB"/>
              </w:rPr>
              <w:t>1,57421</w:t>
            </w:r>
          </w:p>
        </w:tc>
        <w:tc>
          <w:tcPr>
            <w:tcW w:w="7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A896259" w14:textId="77777777" w:rsidR="005C14C1" w:rsidRPr="005C6F6A" w:rsidRDefault="005C14C1" w:rsidP="005C14C1">
            <w:pPr>
              <w:spacing w:after="0" w:line="240" w:lineRule="auto"/>
              <w:jc w:val="left"/>
              <w:rPr>
                <w:rFonts w:ascii="Arial" w:eastAsia="Times New Roman" w:hAnsi="Arial" w:cs="Arial"/>
                <w:szCs w:val="20"/>
                <w:lang w:val="en-GB" w:eastAsia="en-GB"/>
              </w:rPr>
            </w:pPr>
          </w:p>
        </w:tc>
        <w:tc>
          <w:tcPr>
            <w:tcW w:w="9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38EF3C3" w14:textId="77777777" w:rsidR="005C14C1" w:rsidRPr="005C6F6A" w:rsidRDefault="005C14C1" w:rsidP="005C14C1">
            <w:pPr>
              <w:spacing w:after="0" w:line="240" w:lineRule="auto"/>
              <w:jc w:val="right"/>
              <w:rPr>
                <w:rFonts w:ascii="Arial" w:eastAsia="Times New Roman" w:hAnsi="Arial" w:cs="Arial"/>
                <w:szCs w:val="20"/>
                <w:lang w:val="en-GB" w:eastAsia="en-GB"/>
              </w:rPr>
            </w:pPr>
            <w:r w:rsidRPr="005C6F6A">
              <w:rPr>
                <w:rFonts w:ascii="Arial" w:eastAsia="Times New Roman" w:hAnsi="Arial" w:cs="Arial"/>
                <w:szCs w:val="20"/>
                <w:lang w:val="en-GB" w:eastAsia="en-GB"/>
              </w:rPr>
              <w:t>13</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E2A2408" w14:textId="77777777" w:rsidR="005C14C1" w:rsidRPr="005C6F6A" w:rsidRDefault="005C14C1" w:rsidP="005C14C1">
            <w:pPr>
              <w:spacing w:after="0" w:line="240" w:lineRule="auto"/>
              <w:jc w:val="right"/>
              <w:rPr>
                <w:rFonts w:ascii="Arial" w:eastAsia="Times New Roman" w:hAnsi="Arial" w:cs="Arial"/>
                <w:szCs w:val="20"/>
                <w:lang w:val="en-GB" w:eastAsia="en-GB"/>
              </w:rPr>
            </w:pPr>
            <w:r w:rsidRPr="005C6F6A">
              <w:rPr>
                <w:rFonts w:ascii="Arial" w:eastAsia="Times New Roman" w:hAnsi="Arial" w:cs="Arial"/>
                <w:szCs w:val="20"/>
                <w:lang w:val="en-GB" w:eastAsia="en-GB"/>
              </w:rPr>
              <w:t>1,60764</w:t>
            </w:r>
          </w:p>
        </w:tc>
        <w:tc>
          <w:tcPr>
            <w:tcW w:w="127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1B5167B" w14:textId="77777777" w:rsidR="005C14C1" w:rsidRPr="005C6F6A" w:rsidRDefault="005C14C1" w:rsidP="005C14C1">
            <w:pPr>
              <w:spacing w:after="0" w:line="240" w:lineRule="auto"/>
              <w:jc w:val="right"/>
              <w:rPr>
                <w:rFonts w:ascii="Arial" w:eastAsia="Times New Roman" w:hAnsi="Arial" w:cs="Arial"/>
                <w:szCs w:val="20"/>
                <w:lang w:val="en-GB" w:eastAsia="en-GB"/>
              </w:rPr>
            </w:pPr>
            <w:r w:rsidRPr="005C6F6A">
              <w:rPr>
                <w:rFonts w:ascii="Arial" w:eastAsia="Times New Roman" w:hAnsi="Arial" w:cs="Arial"/>
                <w:szCs w:val="20"/>
                <w:lang w:val="en-GB" w:eastAsia="en-GB"/>
              </w:rPr>
              <w:t>0,03453</w:t>
            </w: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B2C42C7" w14:textId="77777777" w:rsidR="005C14C1" w:rsidRPr="005C6F6A" w:rsidRDefault="005C14C1" w:rsidP="005C14C1">
            <w:pPr>
              <w:spacing w:after="0" w:line="240" w:lineRule="auto"/>
              <w:jc w:val="right"/>
              <w:rPr>
                <w:rFonts w:ascii="Arial" w:eastAsia="Times New Roman" w:hAnsi="Arial" w:cs="Arial"/>
                <w:szCs w:val="20"/>
                <w:lang w:val="en-GB" w:eastAsia="en-GB"/>
              </w:rPr>
            </w:pPr>
            <w:r w:rsidRPr="005C6F6A">
              <w:rPr>
                <w:rFonts w:ascii="Arial" w:eastAsia="Times New Roman" w:hAnsi="Arial" w:cs="Arial"/>
                <w:szCs w:val="20"/>
                <w:lang w:val="en-GB" w:eastAsia="en-GB"/>
              </w:rPr>
              <w:t>-0,06811</w:t>
            </w:r>
          </w:p>
        </w:tc>
      </w:tr>
      <w:tr w:rsidR="005C14C1" w:rsidRPr="005C6F6A" w14:paraId="1A46077E" w14:textId="77777777" w:rsidTr="005C14C1">
        <w:trPr>
          <w:trHeight w:val="315"/>
        </w:trPr>
        <w:tc>
          <w:tcPr>
            <w:tcW w:w="591"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DE22B8E" w14:textId="77777777" w:rsidR="005C14C1" w:rsidRPr="005C6F6A" w:rsidRDefault="005C14C1" w:rsidP="005C14C1">
            <w:pPr>
              <w:spacing w:after="0" w:line="240" w:lineRule="auto"/>
              <w:jc w:val="right"/>
              <w:rPr>
                <w:rFonts w:ascii="Arial" w:eastAsia="Times New Roman" w:hAnsi="Arial" w:cs="Arial"/>
                <w:szCs w:val="20"/>
                <w:lang w:val="en-GB" w:eastAsia="en-GB"/>
              </w:rPr>
            </w:pPr>
            <w:r w:rsidRPr="005C6F6A">
              <w:rPr>
                <w:rFonts w:ascii="Arial" w:eastAsia="Times New Roman" w:hAnsi="Arial" w:cs="Arial"/>
                <w:szCs w:val="20"/>
                <w:lang w:val="en-GB" w:eastAsia="en-GB"/>
              </w:rPr>
              <w:t>14</w:t>
            </w:r>
          </w:p>
        </w:tc>
        <w:tc>
          <w:tcPr>
            <w:tcW w:w="101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8ADA215" w14:textId="77777777" w:rsidR="005C14C1" w:rsidRPr="005C6F6A" w:rsidRDefault="005C14C1" w:rsidP="005C14C1">
            <w:pPr>
              <w:spacing w:after="0" w:line="240" w:lineRule="auto"/>
              <w:jc w:val="right"/>
              <w:rPr>
                <w:rFonts w:ascii="Arial" w:eastAsia="Times New Roman" w:hAnsi="Arial" w:cs="Arial"/>
                <w:szCs w:val="20"/>
                <w:lang w:val="en-GB" w:eastAsia="en-GB"/>
              </w:rPr>
            </w:pPr>
            <w:r w:rsidRPr="005C6F6A">
              <w:rPr>
                <w:rFonts w:ascii="Arial" w:eastAsia="Times New Roman" w:hAnsi="Arial" w:cs="Arial"/>
                <w:szCs w:val="20"/>
                <w:lang w:val="en-GB" w:eastAsia="en-GB"/>
              </w:rPr>
              <w:t>-0,34993</w:t>
            </w:r>
          </w:p>
        </w:tc>
        <w:tc>
          <w:tcPr>
            <w:tcW w:w="9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82FBBA6" w14:textId="77777777" w:rsidR="005C14C1" w:rsidRPr="005C6F6A" w:rsidRDefault="005C14C1" w:rsidP="005C14C1">
            <w:pPr>
              <w:spacing w:after="0" w:line="240" w:lineRule="auto"/>
              <w:jc w:val="right"/>
              <w:rPr>
                <w:rFonts w:ascii="Arial" w:eastAsia="Times New Roman" w:hAnsi="Arial" w:cs="Arial"/>
                <w:szCs w:val="20"/>
                <w:lang w:val="en-GB" w:eastAsia="en-GB"/>
              </w:rPr>
            </w:pPr>
            <w:r w:rsidRPr="005C6F6A">
              <w:rPr>
                <w:rFonts w:ascii="Arial" w:eastAsia="Times New Roman" w:hAnsi="Arial" w:cs="Arial"/>
                <w:szCs w:val="20"/>
                <w:lang w:val="en-GB" w:eastAsia="en-GB"/>
              </w:rPr>
              <w:t>1,58225</w:t>
            </w:r>
          </w:p>
        </w:tc>
        <w:tc>
          <w:tcPr>
            <w:tcW w:w="7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A3E95BD" w14:textId="77777777" w:rsidR="005C14C1" w:rsidRPr="005C6F6A" w:rsidRDefault="005C14C1" w:rsidP="005C14C1">
            <w:pPr>
              <w:spacing w:after="0" w:line="240" w:lineRule="auto"/>
              <w:jc w:val="left"/>
              <w:rPr>
                <w:rFonts w:ascii="Arial" w:eastAsia="Times New Roman" w:hAnsi="Arial" w:cs="Arial"/>
                <w:szCs w:val="20"/>
                <w:lang w:val="en-GB" w:eastAsia="en-GB"/>
              </w:rPr>
            </w:pPr>
          </w:p>
        </w:tc>
        <w:tc>
          <w:tcPr>
            <w:tcW w:w="9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E03439C" w14:textId="77777777" w:rsidR="005C14C1" w:rsidRPr="005C6F6A" w:rsidRDefault="005C14C1" w:rsidP="005C14C1">
            <w:pPr>
              <w:spacing w:after="0" w:line="240" w:lineRule="auto"/>
              <w:jc w:val="right"/>
              <w:rPr>
                <w:rFonts w:ascii="Arial" w:eastAsia="Times New Roman" w:hAnsi="Arial" w:cs="Arial"/>
                <w:szCs w:val="20"/>
                <w:lang w:val="en-GB" w:eastAsia="en-GB"/>
              </w:rPr>
            </w:pPr>
            <w:r w:rsidRPr="005C6F6A">
              <w:rPr>
                <w:rFonts w:ascii="Arial" w:eastAsia="Times New Roman" w:hAnsi="Arial" w:cs="Arial"/>
                <w:szCs w:val="20"/>
                <w:lang w:val="en-GB" w:eastAsia="en-GB"/>
              </w:rPr>
              <w:t>14</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E458A3F" w14:textId="77777777" w:rsidR="005C14C1" w:rsidRPr="005C6F6A" w:rsidRDefault="005C14C1" w:rsidP="005C14C1">
            <w:pPr>
              <w:spacing w:after="0" w:line="240" w:lineRule="auto"/>
              <w:jc w:val="right"/>
              <w:rPr>
                <w:rFonts w:ascii="Arial" w:eastAsia="Times New Roman" w:hAnsi="Arial" w:cs="Arial"/>
                <w:szCs w:val="20"/>
                <w:lang w:val="en-GB" w:eastAsia="en-GB"/>
              </w:rPr>
            </w:pPr>
            <w:r w:rsidRPr="005C6F6A">
              <w:rPr>
                <w:rFonts w:ascii="Arial" w:eastAsia="Times New Roman" w:hAnsi="Arial" w:cs="Arial"/>
                <w:szCs w:val="20"/>
                <w:lang w:val="en-GB" w:eastAsia="en-GB"/>
              </w:rPr>
              <w:t>1,61991</w:t>
            </w:r>
          </w:p>
        </w:tc>
        <w:tc>
          <w:tcPr>
            <w:tcW w:w="127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CD54CCE" w14:textId="77777777" w:rsidR="005C14C1" w:rsidRPr="005C6F6A" w:rsidRDefault="005C14C1" w:rsidP="005C14C1">
            <w:pPr>
              <w:spacing w:after="0" w:line="240" w:lineRule="auto"/>
              <w:jc w:val="right"/>
              <w:rPr>
                <w:rFonts w:ascii="Arial" w:eastAsia="Times New Roman" w:hAnsi="Arial" w:cs="Arial"/>
                <w:szCs w:val="20"/>
                <w:lang w:val="en-GB" w:eastAsia="en-GB"/>
              </w:rPr>
            </w:pPr>
            <w:r w:rsidRPr="005C6F6A">
              <w:rPr>
                <w:rFonts w:ascii="Arial" w:eastAsia="Times New Roman" w:hAnsi="Arial" w:cs="Arial"/>
                <w:szCs w:val="20"/>
                <w:lang w:val="en-GB" w:eastAsia="en-GB"/>
              </w:rPr>
              <w:t>0,04324</w:t>
            </w: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DF06456" w14:textId="77777777" w:rsidR="005C14C1" w:rsidRPr="005C6F6A" w:rsidRDefault="005C14C1" w:rsidP="005C14C1">
            <w:pPr>
              <w:spacing w:after="0" w:line="240" w:lineRule="auto"/>
              <w:jc w:val="right"/>
              <w:rPr>
                <w:rFonts w:ascii="Arial" w:eastAsia="Times New Roman" w:hAnsi="Arial" w:cs="Arial"/>
                <w:szCs w:val="20"/>
                <w:lang w:val="en-GB" w:eastAsia="en-GB"/>
              </w:rPr>
            </w:pPr>
            <w:r w:rsidRPr="005C6F6A">
              <w:rPr>
                <w:rFonts w:ascii="Arial" w:eastAsia="Times New Roman" w:hAnsi="Arial" w:cs="Arial"/>
                <w:szCs w:val="20"/>
                <w:lang w:val="en-GB" w:eastAsia="en-GB"/>
              </w:rPr>
              <w:t>-0,06662</w:t>
            </w:r>
          </w:p>
        </w:tc>
      </w:tr>
      <w:tr w:rsidR="005C14C1" w:rsidRPr="005C6F6A" w14:paraId="589F3326" w14:textId="77777777" w:rsidTr="005C14C1">
        <w:trPr>
          <w:trHeight w:val="315"/>
        </w:trPr>
        <w:tc>
          <w:tcPr>
            <w:tcW w:w="591"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B9A34DC" w14:textId="77777777" w:rsidR="005C14C1" w:rsidRPr="005C6F6A" w:rsidRDefault="005C14C1" w:rsidP="005C14C1">
            <w:pPr>
              <w:spacing w:after="0" w:line="240" w:lineRule="auto"/>
              <w:jc w:val="right"/>
              <w:rPr>
                <w:rFonts w:ascii="Arial" w:eastAsia="Times New Roman" w:hAnsi="Arial" w:cs="Arial"/>
                <w:szCs w:val="20"/>
                <w:lang w:val="en-GB" w:eastAsia="en-GB"/>
              </w:rPr>
            </w:pPr>
            <w:r w:rsidRPr="005C6F6A">
              <w:rPr>
                <w:rFonts w:ascii="Arial" w:eastAsia="Times New Roman" w:hAnsi="Arial" w:cs="Arial"/>
                <w:szCs w:val="20"/>
                <w:lang w:val="en-GB" w:eastAsia="en-GB"/>
              </w:rPr>
              <w:t>15</w:t>
            </w:r>
          </w:p>
        </w:tc>
        <w:tc>
          <w:tcPr>
            <w:tcW w:w="101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5EA855C" w14:textId="77777777" w:rsidR="005C14C1" w:rsidRPr="005C6F6A" w:rsidRDefault="005C14C1" w:rsidP="005C14C1">
            <w:pPr>
              <w:spacing w:after="0" w:line="240" w:lineRule="auto"/>
              <w:jc w:val="right"/>
              <w:rPr>
                <w:rFonts w:ascii="Arial" w:eastAsia="Times New Roman" w:hAnsi="Arial" w:cs="Arial"/>
                <w:szCs w:val="20"/>
                <w:lang w:val="en-GB" w:eastAsia="en-GB"/>
              </w:rPr>
            </w:pPr>
            <w:r w:rsidRPr="005C6F6A">
              <w:rPr>
                <w:rFonts w:ascii="Arial" w:eastAsia="Times New Roman" w:hAnsi="Arial" w:cs="Arial"/>
                <w:szCs w:val="20"/>
                <w:lang w:val="en-GB" w:eastAsia="en-GB"/>
              </w:rPr>
              <w:t>-0,36118</w:t>
            </w:r>
          </w:p>
        </w:tc>
        <w:tc>
          <w:tcPr>
            <w:tcW w:w="9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10ADF0F" w14:textId="77777777" w:rsidR="005C14C1" w:rsidRPr="005C6F6A" w:rsidRDefault="005C14C1" w:rsidP="005C14C1">
            <w:pPr>
              <w:spacing w:after="0" w:line="240" w:lineRule="auto"/>
              <w:jc w:val="right"/>
              <w:rPr>
                <w:rFonts w:ascii="Arial" w:eastAsia="Times New Roman" w:hAnsi="Arial" w:cs="Arial"/>
                <w:szCs w:val="20"/>
                <w:lang w:val="en-GB" w:eastAsia="en-GB"/>
              </w:rPr>
            </w:pPr>
            <w:r w:rsidRPr="005C6F6A">
              <w:rPr>
                <w:rFonts w:ascii="Arial" w:eastAsia="Times New Roman" w:hAnsi="Arial" w:cs="Arial"/>
                <w:szCs w:val="20"/>
                <w:lang w:val="en-GB" w:eastAsia="en-GB"/>
              </w:rPr>
              <w:t>1,56089</w:t>
            </w:r>
          </w:p>
        </w:tc>
        <w:tc>
          <w:tcPr>
            <w:tcW w:w="7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91C049D" w14:textId="77777777" w:rsidR="005C14C1" w:rsidRPr="005C6F6A" w:rsidRDefault="005C14C1" w:rsidP="005C14C1">
            <w:pPr>
              <w:spacing w:after="0" w:line="240" w:lineRule="auto"/>
              <w:jc w:val="left"/>
              <w:rPr>
                <w:rFonts w:ascii="Arial" w:eastAsia="Times New Roman" w:hAnsi="Arial" w:cs="Arial"/>
                <w:szCs w:val="20"/>
                <w:lang w:val="en-GB" w:eastAsia="en-GB"/>
              </w:rPr>
            </w:pPr>
          </w:p>
        </w:tc>
        <w:tc>
          <w:tcPr>
            <w:tcW w:w="9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2E9BD6C" w14:textId="77777777" w:rsidR="005C14C1" w:rsidRPr="005C6F6A" w:rsidRDefault="005C14C1" w:rsidP="005C14C1">
            <w:pPr>
              <w:spacing w:after="0" w:line="240" w:lineRule="auto"/>
              <w:jc w:val="right"/>
              <w:rPr>
                <w:rFonts w:ascii="Arial" w:eastAsia="Times New Roman" w:hAnsi="Arial" w:cs="Arial"/>
                <w:szCs w:val="20"/>
                <w:lang w:val="en-GB" w:eastAsia="en-GB"/>
              </w:rPr>
            </w:pPr>
            <w:r w:rsidRPr="005C6F6A">
              <w:rPr>
                <w:rFonts w:ascii="Arial" w:eastAsia="Times New Roman" w:hAnsi="Arial" w:cs="Arial"/>
                <w:szCs w:val="20"/>
                <w:lang w:val="en-GB" w:eastAsia="en-GB"/>
              </w:rPr>
              <w:t>15</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C14BB07" w14:textId="77777777" w:rsidR="005C14C1" w:rsidRPr="005C6F6A" w:rsidRDefault="005C14C1" w:rsidP="005C14C1">
            <w:pPr>
              <w:spacing w:after="0" w:line="240" w:lineRule="auto"/>
              <w:jc w:val="right"/>
              <w:rPr>
                <w:rFonts w:ascii="Arial" w:eastAsia="Times New Roman" w:hAnsi="Arial" w:cs="Arial"/>
                <w:szCs w:val="20"/>
                <w:lang w:val="en-GB" w:eastAsia="en-GB"/>
              </w:rPr>
            </w:pPr>
            <w:r w:rsidRPr="005C6F6A">
              <w:rPr>
                <w:rFonts w:ascii="Arial" w:eastAsia="Times New Roman" w:hAnsi="Arial" w:cs="Arial"/>
                <w:szCs w:val="20"/>
                <w:lang w:val="en-GB" w:eastAsia="en-GB"/>
              </w:rPr>
              <w:t>1,60118</w:t>
            </w:r>
          </w:p>
        </w:tc>
        <w:tc>
          <w:tcPr>
            <w:tcW w:w="127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257D529" w14:textId="77777777" w:rsidR="005C14C1" w:rsidRPr="005C6F6A" w:rsidRDefault="005C14C1" w:rsidP="005C14C1">
            <w:pPr>
              <w:spacing w:after="0" w:line="240" w:lineRule="auto"/>
              <w:jc w:val="right"/>
              <w:rPr>
                <w:rFonts w:ascii="Arial" w:eastAsia="Times New Roman" w:hAnsi="Arial" w:cs="Arial"/>
                <w:szCs w:val="20"/>
                <w:lang w:val="en-GB" w:eastAsia="en-GB"/>
              </w:rPr>
            </w:pPr>
            <w:r w:rsidRPr="005C6F6A">
              <w:rPr>
                <w:rFonts w:ascii="Arial" w:eastAsia="Times New Roman" w:hAnsi="Arial" w:cs="Arial"/>
                <w:szCs w:val="20"/>
                <w:lang w:val="en-GB" w:eastAsia="en-GB"/>
              </w:rPr>
              <w:t>0,05512</w:t>
            </w: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E9942A8" w14:textId="77777777" w:rsidR="005C14C1" w:rsidRPr="005C6F6A" w:rsidRDefault="005C14C1" w:rsidP="005C14C1">
            <w:pPr>
              <w:spacing w:after="0" w:line="240" w:lineRule="auto"/>
              <w:jc w:val="right"/>
              <w:rPr>
                <w:rFonts w:ascii="Arial" w:eastAsia="Times New Roman" w:hAnsi="Arial" w:cs="Arial"/>
                <w:szCs w:val="20"/>
                <w:lang w:val="en-GB" w:eastAsia="en-GB"/>
              </w:rPr>
            </w:pPr>
            <w:r w:rsidRPr="005C6F6A">
              <w:rPr>
                <w:rFonts w:ascii="Arial" w:eastAsia="Times New Roman" w:hAnsi="Arial" w:cs="Arial"/>
                <w:szCs w:val="20"/>
                <w:lang w:val="en-GB" w:eastAsia="en-GB"/>
              </w:rPr>
              <w:t>-0,06576</w:t>
            </w:r>
          </w:p>
        </w:tc>
      </w:tr>
      <w:tr w:rsidR="005C14C1" w:rsidRPr="005C6F6A" w14:paraId="00FC964C" w14:textId="77777777" w:rsidTr="005C14C1">
        <w:trPr>
          <w:trHeight w:val="315"/>
        </w:trPr>
        <w:tc>
          <w:tcPr>
            <w:tcW w:w="591"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E7A1CFB" w14:textId="77777777" w:rsidR="005C14C1" w:rsidRPr="005C6F6A" w:rsidRDefault="005C14C1" w:rsidP="005C14C1">
            <w:pPr>
              <w:spacing w:after="0" w:line="240" w:lineRule="auto"/>
              <w:jc w:val="right"/>
              <w:rPr>
                <w:rFonts w:ascii="Arial" w:eastAsia="Times New Roman" w:hAnsi="Arial" w:cs="Arial"/>
                <w:szCs w:val="20"/>
                <w:lang w:val="en-GB" w:eastAsia="en-GB"/>
              </w:rPr>
            </w:pPr>
            <w:r w:rsidRPr="005C6F6A">
              <w:rPr>
                <w:rFonts w:ascii="Arial" w:eastAsia="Times New Roman" w:hAnsi="Arial" w:cs="Arial"/>
                <w:szCs w:val="20"/>
                <w:lang w:val="en-GB" w:eastAsia="en-GB"/>
              </w:rPr>
              <w:t>16</w:t>
            </w:r>
          </w:p>
        </w:tc>
        <w:tc>
          <w:tcPr>
            <w:tcW w:w="101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DB6C3C4" w14:textId="77777777" w:rsidR="005C14C1" w:rsidRPr="005C6F6A" w:rsidRDefault="005C14C1" w:rsidP="005C14C1">
            <w:pPr>
              <w:spacing w:after="0" w:line="240" w:lineRule="auto"/>
              <w:jc w:val="right"/>
              <w:rPr>
                <w:rFonts w:ascii="Arial" w:eastAsia="Times New Roman" w:hAnsi="Arial" w:cs="Arial"/>
                <w:szCs w:val="20"/>
                <w:lang w:val="en-GB" w:eastAsia="en-GB"/>
              </w:rPr>
            </w:pPr>
            <w:r w:rsidRPr="005C6F6A">
              <w:rPr>
                <w:rFonts w:ascii="Arial" w:eastAsia="Times New Roman" w:hAnsi="Arial" w:cs="Arial"/>
                <w:szCs w:val="20"/>
                <w:lang w:val="en-GB" w:eastAsia="en-GB"/>
              </w:rPr>
              <w:t>-0,35796</w:t>
            </w:r>
          </w:p>
        </w:tc>
        <w:tc>
          <w:tcPr>
            <w:tcW w:w="9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7811656" w14:textId="77777777" w:rsidR="005C14C1" w:rsidRPr="005C6F6A" w:rsidRDefault="005C14C1" w:rsidP="005C14C1">
            <w:pPr>
              <w:spacing w:after="0" w:line="240" w:lineRule="auto"/>
              <w:jc w:val="right"/>
              <w:rPr>
                <w:rFonts w:ascii="Arial" w:eastAsia="Times New Roman" w:hAnsi="Arial" w:cs="Arial"/>
                <w:szCs w:val="20"/>
                <w:lang w:val="en-GB" w:eastAsia="en-GB"/>
              </w:rPr>
            </w:pPr>
            <w:r w:rsidRPr="005C6F6A">
              <w:rPr>
                <w:rFonts w:ascii="Arial" w:eastAsia="Times New Roman" w:hAnsi="Arial" w:cs="Arial"/>
                <w:szCs w:val="20"/>
                <w:lang w:val="en-GB" w:eastAsia="en-GB"/>
              </w:rPr>
              <w:t>1,50884</w:t>
            </w:r>
          </w:p>
        </w:tc>
        <w:tc>
          <w:tcPr>
            <w:tcW w:w="7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E42BCCE" w14:textId="77777777" w:rsidR="005C14C1" w:rsidRPr="005C6F6A" w:rsidRDefault="005C14C1" w:rsidP="005C14C1">
            <w:pPr>
              <w:spacing w:after="0" w:line="240" w:lineRule="auto"/>
              <w:jc w:val="left"/>
              <w:rPr>
                <w:rFonts w:ascii="Arial" w:eastAsia="Times New Roman" w:hAnsi="Arial" w:cs="Arial"/>
                <w:szCs w:val="20"/>
                <w:lang w:val="en-GB" w:eastAsia="en-GB"/>
              </w:rPr>
            </w:pPr>
          </w:p>
        </w:tc>
        <w:tc>
          <w:tcPr>
            <w:tcW w:w="9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1520354" w14:textId="77777777" w:rsidR="005C14C1" w:rsidRPr="005C6F6A" w:rsidRDefault="005C14C1" w:rsidP="005C14C1">
            <w:pPr>
              <w:spacing w:after="0" w:line="240" w:lineRule="auto"/>
              <w:jc w:val="right"/>
              <w:rPr>
                <w:rFonts w:ascii="Arial" w:eastAsia="Times New Roman" w:hAnsi="Arial" w:cs="Arial"/>
                <w:szCs w:val="20"/>
                <w:lang w:val="en-GB" w:eastAsia="en-GB"/>
              </w:rPr>
            </w:pPr>
            <w:r w:rsidRPr="005C6F6A">
              <w:rPr>
                <w:rFonts w:ascii="Arial" w:eastAsia="Times New Roman" w:hAnsi="Arial" w:cs="Arial"/>
                <w:szCs w:val="20"/>
                <w:lang w:val="en-GB" w:eastAsia="en-GB"/>
              </w:rPr>
              <w:t>16</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25674D8" w14:textId="77777777" w:rsidR="005C14C1" w:rsidRPr="005C6F6A" w:rsidRDefault="005C14C1" w:rsidP="005C14C1">
            <w:pPr>
              <w:spacing w:after="0" w:line="240" w:lineRule="auto"/>
              <w:jc w:val="right"/>
              <w:rPr>
                <w:rFonts w:ascii="Arial" w:eastAsia="Times New Roman" w:hAnsi="Arial" w:cs="Arial"/>
                <w:szCs w:val="20"/>
                <w:lang w:val="en-GB" w:eastAsia="en-GB"/>
              </w:rPr>
            </w:pPr>
            <w:r w:rsidRPr="005C6F6A">
              <w:rPr>
                <w:rFonts w:ascii="Arial" w:eastAsia="Times New Roman" w:hAnsi="Arial" w:cs="Arial"/>
                <w:szCs w:val="20"/>
                <w:lang w:val="en-GB" w:eastAsia="en-GB"/>
              </w:rPr>
              <w:t>1,54906</w:t>
            </w:r>
          </w:p>
        </w:tc>
        <w:tc>
          <w:tcPr>
            <w:tcW w:w="127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9CD7FAD" w14:textId="77777777" w:rsidR="005C14C1" w:rsidRPr="005C6F6A" w:rsidRDefault="005C14C1" w:rsidP="005C14C1">
            <w:pPr>
              <w:spacing w:after="0" w:line="240" w:lineRule="auto"/>
              <w:jc w:val="right"/>
              <w:rPr>
                <w:rFonts w:ascii="Arial" w:eastAsia="Times New Roman" w:hAnsi="Arial" w:cs="Arial"/>
                <w:szCs w:val="20"/>
                <w:lang w:val="en-GB" w:eastAsia="en-GB"/>
              </w:rPr>
            </w:pPr>
            <w:r w:rsidRPr="005C6F6A">
              <w:rPr>
                <w:rFonts w:ascii="Arial" w:eastAsia="Times New Roman" w:hAnsi="Arial" w:cs="Arial"/>
                <w:szCs w:val="20"/>
                <w:lang w:val="en-GB" w:eastAsia="en-GB"/>
              </w:rPr>
              <w:t>0,07180</w:t>
            </w: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BA7D754" w14:textId="77777777" w:rsidR="005C14C1" w:rsidRPr="005C6F6A" w:rsidRDefault="005C14C1" w:rsidP="005C14C1">
            <w:pPr>
              <w:spacing w:after="0" w:line="240" w:lineRule="auto"/>
              <w:jc w:val="right"/>
              <w:rPr>
                <w:rFonts w:ascii="Arial" w:eastAsia="Times New Roman" w:hAnsi="Arial" w:cs="Arial"/>
                <w:szCs w:val="20"/>
                <w:lang w:val="en-GB" w:eastAsia="en-GB"/>
              </w:rPr>
            </w:pPr>
            <w:r w:rsidRPr="005C6F6A">
              <w:rPr>
                <w:rFonts w:ascii="Arial" w:eastAsia="Times New Roman" w:hAnsi="Arial" w:cs="Arial"/>
                <w:szCs w:val="20"/>
                <w:lang w:val="en-GB" w:eastAsia="en-GB"/>
              </w:rPr>
              <w:t>-0,06731</w:t>
            </w:r>
          </w:p>
        </w:tc>
      </w:tr>
      <w:tr w:rsidR="005C14C1" w:rsidRPr="005C6F6A" w14:paraId="5C8CADBD" w14:textId="77777777" w:rsidTr="005C14C1">
        <w:trPr>
          <w:trHeight w:val="315"/>
        </w:trPr>
        <w:tc>
          <w:tcPr>
            <w:tcW w:w="591"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51EA0D9" w14:textId="77777777" w:rsidR="005C14C1" w:rsidRPr="005C6F6A" w:rsidRDefault="005C14C1" w:rsidP="005C14C1">
            <w:pPr>
              <w:spacing w:after="0" w:line="240" w:lineRule="auto"/>
              <w:jc w:val="right"/>
              <w:rPr>
                <w:rFonts w:ascii="Arial" w:eastAsia="Times New Roman" w:hAnsi="Arial" w:cs="Arial"/>
                <w:szCs w:val="20"/>
                <w:lang w:val="en-GB" w:eastAsia="en-GB"/>
              </w:rPr>
            </w:pPr>
            <w:r w:rsidRPr="005C6F6A">
              <w:rPr>
                <w:rFonts w:ascii="Arial" w:eastAsia="Times New Roman" w:hAnsi="Arial" w:cs="Arial"/>
                <w:szCs w:val="20"/>
                <w:lang w:val="en-GB" w:eastAsia="en-GB"/>
              </w:rPr>
              <w:t>17</w:t>
            </w:r>
          </w:p>
        </w:tc>
        <w:tc>
          <w:tcPr>
            <w:tcW w:w="101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30D8A5D" w14:textId="77777777" w:rsidR="005C14C1" w:rsidRPr="005C6F6A" w:rsidRDefault="005C14C1" w:rsidP="005C14C1">
            <w:pPr>
              <w:spacing w:after="0" w:line="240" w:lineRule="auto"/>
              <w:jc w:val="right"/>
              <w:rPr>
                <w:rFonts w:ascii="Arial" w:eastAsia="Times New Roman" w:hAnsi="Arial" w:cs="Arial"/>
                <w:szCs w:val="20"/>
                <w:lang w:val="en-GB" w:eastAsia="en-GB"/>
              </w:rPr>
            </w:pPr>
            <w:r w:rsidRPr="005C6F6A">
              <w:rPr>
                <w:rFonts w:ascii="Arial" w:eastAsia="Times New Roman" w:hAnsi="Arial" w:cs="Arial"/>
                <w:szCs w:val="20"/>
                <w:lang w:val="en-GB" w:eastAsia="en-GB"/>
              </w:rPr>
              <w:t>-0,33880</w:t>
            </w:r>
          </w:p>
        </w:tc>
        <w:tc>
          <w:tcPr>
            <w:tcW w:w="9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981D599" w14:textId="77777777" w:rsidR="005C14C1" w:rsidRPr="005C6F6A" w:rsidRDefault="005C14C1" w:rsidP="005C14C1">
            <w:pPr>
              <w:spacing w:after="0" w:line="240" w:lineRule="auto"/>
              <w:jc w:val="right"/>
              <w:rPr>
                <w:rFonts w:ascii="Arial" w:eastAsia="Times New Roman" w:hAnsi="Arial" w:cs="Arial"/>
                <w:szCs w:val="20"/>
                <w:lang w:val="en-GB" w:eastAsia="en-GB"/>
              </w:rPr>
            </w:pPr>
            <w:r w:rsidRPr="005C6F6A">
              <w:rPr>
                <w:rFonts w:ascii="Arial" w:eastAsia="Times New Roman" w:hAnsi="Arial" w:cs="Arial"/>
                <w:szCs w:val="20"/>
                <w:lang w:val="en-GB" w:eastAsia="en-GB"/>
              </w:rPr>
              <w:t>1,43094</w:t>
            </w:r>
          </w:p>
        </w:tc>
        <w:tc>
          <w:tcPr>
            <w:tcW w:w="7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4EC10D1" w14:textId="77777777" w:rsidR="005C14C1" w:rsidRPr="005C6F6A" w:rsidRDefault="005C14C1" w:rsidP="005C14C1">
            <w:pPr>
              <w:spacing w:after="0" w:line="240" w:lineRule="auto"/>
              <w:jc w:val="left"/>
              <w:rPr>
                <w:rFonts w:ascii="Arial" w:eastAsia="Times New Roman" w:hAnsi="Arial" w:cs="Arial"/>
                <w:szCs w:val="20"/>
                <w:lang w:val="en-GB" w:eastAsia="en-GB"/>
              </w:rPr>
            </w:pPr>
          </w:p>
        </w:tc>
        <w:tc>
          <w:tcPr>
            <w:tcW w:w="9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F4E11A5" w14:textId="77777777" w:rsidR="005C14C1" w:rsidRPr="005C6F6A" w:rsidRDefault="005C14C1" w:rsidP="005C14C1">
            <w:pPr>
              <w:spacing w:after="0" w:line="240" w:lineRule="auto"/>
              <w:jc w:val="right"/>
              <w:rPr>
                <w:rFonts w:ascii="Arial" w:eastAsia="Times New Roman" w:hAnsi="Arial" w:cs="Arial"/>
                <w:szCs w:val="20"/>
                <w:lang w:val="en-GB" w:eastAsia="en-GB"/>
              </w:rPr>
            </w:pPr>
            <w:r w:rsidRPr="005C6F6A">
              <w:rPr>
                <w:rFonts w:ascii="Arial" w:eastAsia="Times New Roman" w:hAnsi="Arial" w:cs="Arial"/>
                <w:szCs w:val="20"/>
                <w:lang w:val="en-GB" w:eastAsia="en-GB"/>
              </w:rPr>
              <w:t>17</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107BA31" w14:textId="77777777" w:rsidR="005C14C1" w:rsidRPr="005C6F6A" w:rsidRDefault="005C14C1" w:rsidP="005C14C1">
            <w:pPr>
              <w:spacing w:after="0" w:line="240" w:lineRule="auto"/>
              <w:jc w:val="right"/>
              <w:rPr>
                <w:rFonts w:ascii="Arial" w:eastAsia="Times New Roman" w:hAnsi="Arial" w:cs="Arial"/>
                <w:szCs w:val="20"/>
                <w:lang w:val="en-GB" w:eastAsia="en-GB"/>
              </w:rPr>
            </w:pPr>
            <w:r w:rsidRPr="005C6F6A">
              <w:rPr>
                <w:rFonts w:ascii="Arial" w:eastAsia="Times New Roman" w:hAnsi="Arial" w:cs="Arial"/>
                <w:szCs w:val="20"/>
                <w:lang w:val="en-GB" w:eastAsia="en-GB"/>
              </w:rPr>
              <w:t>1,46747</w:t>
            </w:r>
          </w:p>
        </w:tc>
        <w:tc>
          <w:tcPr>
            <w:tcW w:w="127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07E95B5" w14:textId="77777777" w:rsidR="005C14C1" w:rsidRPr="005C6F6A" w:rsidRDefault="005C14C1" w:rsidP="005C14C1">
            <w:pPr>
              <w:spacing w:after="0" w:line="240" w:lineRule="auto"/>
              <w:jc w:val="right"/>
              <w:rPr>
                <w:rFonts w:ascii="Arial" w:eastAsia="Times New Roman" w:hAnsi="Arial" w:cs="Arial"/>
                <w:szCs w:val="20"/>
                <w:lang w:val="en-GB" w:eastAsia="en-GB"/>
              </w:rPr>
            </w:pPr>
            <w:r w:rsidRPr="005C6F6A">
              <w:rPr>
                <w:rFonts w:ascii="Arial" w:eastAsia="Times New Roman" w:hAnsi="Arial" w:cs="Arial"/>
                <w:szCs w:val="20"/>
                <w:lang w:val="en-GB" w:eastAsia="en-GB"/>
              </w:rPr>
              <w:t>0,09437</w:t>
            </w: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3422B87" w14:textId="77777777" w:rsidR="005C14C1" w:rsidRPr="005C6F6A" w:rsidRDefault="005C14C1" w:rsidP="005C14C1">
            <w:pPr>
              <w:spacing w:after="0" w:line="240" w:lineRule="auto"/>
              <w:jc w:val="right"/>
              <w:rPr>
                <w:rFonts w:ascii="Arial" w:eastAsia="Times New Roman" w:hAnsi="Arial" w:cs="Arial"/>
                <w:szCs w:val="20"/>
                <w:lang w:val="en-GB" w:eastAsia="en-GB"/>
              </w:rPr>
            </w:pPr>
            <w:r w:rsidRPr="005C6F6A">
              <w:rPr>
                <w:rFonts w:ascii="Arial" w:eastAsia="Times New Roman" w:hAnsi="Arial" w:cs="Arial"/>
                <w:szCs w:val="20"/>
                <w:lang w:val="en-GB" w:eastAsia="en-GB"/>
              </w:rPr>
              <w:t>-0,07234</w:t>
            </w:r>
          </w:p>
        </w:tc>
      </w:tr>
    </w:tbl>
    <w:p w14:paraId="1BF20161" w14:textId="77777777" w:rsidR="005C14C1" w:rsidRPr="001A6E96" w:rsidRDefault="005C14C1" w:rsidP="005C14C1">
      <w:pPr>
        <w:ind w:left="360"/>
      </w:pPr>
    </w:p>
    <w:p w14:paraId="2E2BB849" w14:textId="77777777" w:rsidR="005C14C1" w:rsidRDefault="005C14C1" w:rsidP="005859B5"/>
    <w:p w14:paraId="5E499E63" w14:textId="77777777" w:rsidR="005859B5" w:rsidRDefault="005859B5" w:rsidP="005859B5"/>
    <w:p w14:paraId="494E1BF3" w14:textId="77777777" w:rsidR="005859B5" w:rsidRDefault="005859B5" w:rsidP="005859B5"/>
    <w:p w14:paraId="549306E7" w14:textId="77777777" w:rsidR="005859B5" w:rsidRDefault="005859B5" w:rsidP="005859B5"/>
    <w:p w14:paraId="277CACA7" w14:textId="77777777" w:rsidR="00F47D15" w:rsidRDefault="00F47D15" w:rsidP="005859B5"/>
    <w:p w14:paraId="74F8493F" w14:textId="77777777" w:rsidR="005C14C1" w:rsidRPr="005859B5" w:rsidRDefault="005C14C1" w:rsidP="005859B5">
      <w:pPr>
        <w:pStyle w:val="Heading2"/>
      </w:pPr>
      <w:bookmarkStart w:id="481" w:name="_Toc525018739"/>
      <w:bookmarkStart w:id="482" w:name="_Toc525133067"/>
      <w:bookmarkStart w:id="483" w:name="_Toc525261915"/>
      <w:r w:rsidRPr="005859B5">
        <w:lastRenderedPageBreak/>
        <w:t>APPENDIX B</w:t>
      </w:r>
      <w:bookmarkEnd w:id="481"/>
      <w:bookmarkEnd w:id="482"/>
      <w:bookmarkEnd w:id="483"/>
    </w:p>
    <w:p w14:paraId="741EFA22" w14:textId="77777777" w:rsidR="005C14C1" w:rsidRDefault="005C14C1" w:rsidP="005C14C1">
      <w:pPr>
        <w:ind w:left="360"/>
      </w:pPr>
      <w:r>
        <w:t>Results of the analysis of 3D wing with 0 flap deflections at 5000 ft.</w:t>
      </w:r>
    </w:p>
    <w:tbl>
      <w:tblPr>
        <w:tblW w:w="9684" w:type="dxa"/>
        <w:tblInd w:w="360" w:type="dxa"/>
        <w:tblCellMar>
          <w:left w:w="0" w:type="dxa"/>
          <w:right w:w="0" w:type="dxa"/>
        </w:tblCellMar>
        <w:tblLook w:val="04A0" w:firstRow="1" w:lastRow="0" w:firstColumn="1" w:lastColumn="0" w:noHBand="0" w:noVBand="1"/>
      </w:tblPr>
      <w:tblGrid>
        <w:gridCol w:w="1235"/>
        <w:gridCol w:w="937"/>
        <w:gridCol w:w="1275"/>
        <w:gridCol w:w="709"/>
        <w:gridCol w:w="851"/>
        <w:gridCol w:w="1559"/>
        <w:gridCol w:w="1276"/>
        <w:gridCol w:w="1842"/>
      </w:tblGrid>
      <w:tr w:rsidR="005C14C1" w:rsidRPr="00FF501F" w14:paraId="7A60DA4C" w14:textId="77777777" w:rsidTr="005C14C1">
        <w:trPr>
          <w:trHeight w:val="315"/>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36EDB1E" w14:textId="77777777" w:rsidR="005C14C1" w:rsidRPr="00FF501F" w:rsidRDefault="005C14C1" w:rsidP="005C14C1">
            <w:pPr>
              <w:spacing w:after="0" w:line="240" w:lineRule="auto"/>
              <w:jc w:val="left"/>
              <w:rPr>
                <w:rFonts w:ascii="Arial" w:eastAsia="Times New Roman" w:hAnsi="Arial" w:cs="Arial"/>
                <w:szCs w:val="20"/>
                <w:lang w:val="en-GB" w:eastAsia="en-GB"/>
              </w:rPr>
            </w:pPr>
            <w:r>
              <w:rPr>
                <w:rFonts w:ascii="Arial" w:eastAsia="Times New Roman" w:hAnsi="Arial" w:cs="Arial"/>
                <w:szCs w:val="20"/>
                <w:lang w:val="en-GB" w:eastAsia="en-GB"/>
              </w:rPr>
              <w:t>AOA</w:t>
            </w:r>
          </w:p>
        </w:tc>
        <w:tc>
          <w:tcPr>
            <w:tcW w:w="937"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ED8F5FA" w14:textId="77777777" w:rsidR="005C14C1" w:rsidRPr="00FF501F" w:rsidRDefault="005C14C1" w:rsidP="005C14C1">
            <w:pPr>
              <w:spacing w:after="0" w:line="240" w:lineRule="auto"/>
              <w:jc w:val="left"/>
              <w:rPr>
                <w:rFonts w:ascii="Arial" w:eastAsia="Times New Roman" w:hAnsi="Arial" w:cs="Arial"/>
                <w:szCs w:val="20"/>
                <w:lang w:val="en-GB" w:eastAsia="en-GB"/>
              </w:rPr>
            </w:pPr>
            <w:r w:rsidRPr="00FF501F">
              <w:rPr>
                <w:rFonts w:ascii="Arial" w:eastAsia="Times New Roman" w:hAnsi="Arial" w:cs="Arial"/>
                <w:szCs w:val="20"/>
                <w:lang w:val="en-GB" w:eastAsia="en-GB"/>
              </w:rPr>
              <w:t>Axial</w:t>
            </w:r>
          </w:p>
        </w:tc>
        <w:tc>
          <w:tcPr>
            <w:tcW w:w="1275"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46136C2" w14:textId="77777777" w:rsidR="005C14C1" w:rsidRPr="00FF501F" w:rsidRDefault="005C14C1" w:rsidP="005C14C1">
            <w:pPr>
              <w:spacing w:after="0" w:line="240" w:lineRule="auto"/>
              <w:jc w:val="left"/>
              <w:rPr>
                <w:rFonts w:ascii="Arial" w:eastAsia="Times New Roman" w:hAnsi="Arial" w:cs="Arial"/>
                <w:szCs w:val="20"/>
                <w:lang w:val="en-GB" w:eastAsia="en-GB"/>
              </w:rPr>
            </w:pPr>
            <w:r w:rsidRPr="00FF501F">
              <w:rPr>
                <w:rFonts w:ascii="Arial" w:eastAsia="Times New Roman" w:hAnsi="Arial" w:cs="Arial"/>
                <w:szCs w:val="20"/>
                <w:lang w:val="en-GB" w:eastAsia="en-GB"/>
              </w:rPr>
              <w:t>Normal</w:t>
            </w:r>
          </w:p>
        </w:tc>
        <w:tc>
          <w:tcPr>
            <w:tcW w:w="709"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07EA07F" w14:textId="77777777" w:rsidR="005C14C1" w:rsidRPr="00FF501F" w:rsidRDefault="005C14C1" w:rsidP="005C14C1">
            <w:pPr>
              <w:spacing w:after="0" w:line="240" w:lineRule="auto"/>
              <w:jc w:val="left"/>
              <w:rPr>
                <w:rFonts w:ascii="Arial" w:eastAsia="Times New Roman" w:hAnsi="Arial" w:cs="Arial"/>
                <w:szCs w:val="20"/>
                <w:lang w:val="en-GB" w:eastAsia="en-GB"/>
              </w:rPr>
            </w:pPr>
          </w:p>
        </w:tc>
        <w:tc>
          <w:tcPr>
            <w:tcW w:w="851"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4DFF0D2" w14:textId="77777777" w:rsidR="005C14C1" w:rsidRPr="00FF501F" w:rsidRDefault="005C14C1" w:rsidP="005C14C1">
            <w:pPr>
              <w:spacing w:after="0" w:line="240" w:lineRule="auto"/>
              <w:jc w:val="left"/>
              <w:rPr>
                <w:rFonts w:ascii="Arial" w:eastAsia="Times New Roman" w:hAnsi="Arial" w:cs="Arial"/>
                <w:szCs w:val="20"/>
                <w:lang w:val="en-GB" w:eastAsia="en-GB"/>
              </w:rPr>
            </w:pPr>
            <w:r>
              <w:rPr>
                <w:rFonts w:ascii="Arial" w:eastAsia="Times New Roman" w:hAnsi="Arial" w:cs="Arial"/>
                <w:szCs w:val="20"/>
                <w:lang w:val="en-GB" w:eastAsia="en-GB"/>
              </w:rPr>
              <w:t>AOA</w:t>
            </w:r>
          </w:p>
        </w:tc>
        <w:tc>
          <w:tcPr>
            <w:tcW w:w="1559"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E26631C" w14:textId="77777777" w:rsidR="005C14C1" w:rsidRPr="00FF501F" w:rsidRDefault="005C14C1" w:rsidP="005C14C1">
            <w:pPr>
              <w:spacing w:after="0" w:line="240" w:lineRule="auto"/>
              <w:jc w:val="left"/>
              <w:rPr>
                <w:rFonts w:ascii="Arial" w:eastAsia="Times New Roman" w:hAnsi="Arial" w:cs="Arial"/>
                <w:szCs w:val="20"/>
                <w:lang w:val="en-GB" w:eastAsia="en-GB"/>
              </w:rPr>
            </w:pPr>
            <w:r w:rsidRPr="00FF501F">
              <w:rPr>
                <w:rFonts w:ascii="Arial" w:eastAsia="Times New Roman" w:hAnsi="Arial" w:cs="Arial"/>
                <w:szCs w:val="20"/>
                <w:lang w:val="en-GB" w:eastAsia="en-GB"/>
              </w:rPr>
              <w:t>CL</w:t>
            </w:r>
          </w:p>
        </w:tc>
        <w:tc>
          <w:tcPr>
            <w:tcW w:w="1276"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1B4F334" w14:textId="77777777" w:rsidR="005C14C1" w:rsidRPr="00FF501F" w:rsidRDefault="005C14C1" w:rsidP="005C14C1">
            <w:pPr>
              <w:spacing w:after="0" w:line="240" w:lineRule="auto"/>
              <w:jc w:val="left"/>
              <w:rPr>
                <w:rFonts w:ascii="Arial" w:eastAsia="Times New Roman" w:hAnsi="Arial" w:cs="Arial"/>
                <w:szCs w:val="20"/>
                <w:lang w:val="en-GB" w:eastAsia="en-GB"/>
              </w:rPr>
            </w:pPr>
            <w:r w:rsidRPr="00FF501F">
              <w:rPr>
                <w:rFonts w:ascii="Arial" w:eastAsia="Times New Roman" w:hAnsi="Arial" w:cs="Arial"/>
                <w:szCs w:val="20"/>
                <w:lang w:val="en-GB" w:eastAsia="en-GB"/>
              </w:rPr>
              <w:t>CD</w:t>
            </w:r>
          </w:p>
        </w:tc>
        <w:tc>
          <w:tcPr>
            <w:tcW w:w="1842"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5E2D70C" w14:textId="77777777" w:rsidR="005C14C1" w:rsidRPr="00FF501F" w:rsidRDefault="005C14C1" w:rsidP="005C14C1">
            <w:pPr>
              <w:spacing w:after="0" w:line="240" w:lineRule="auto"/>
              <w:jc w:val="left"/>
              <w:rPr>
                <w:rFonts w:ascii="Arial" w:eastAsia="Times New Roman" w:hAnsi="Arial" w:cs="Arial"/>
                <w:szCs w:val="20"/>
                <w:lang w:val="en-GB" w:eastAsia="en-GB"/>
              </w:rPr>
            </w:pPr>
            <w:r w:rsidRPr="00FF501F">
              <w:rPr>
                <w:rFonts w:ascii="Arial" w:eastAsia="Times New Roman" w:hAnsi="Arial" w:cs="Arial"/>
                <w:szCs w:val="20"/>
                <w:lang w:val="en-GB" w:eastAsia="en-GB"/>
              </w:rPr>
              <w:t>CM</w:t>
            </w:r>
          </w:p>
        </w:tc>
      </w:tr>
      <w:tr w:rsidR="005C14C1" w:rsidRPr="00FF501F" w14:paraId="2348F2EC" w14:textId="77777777" w:rsidTr="005C14C1">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0A387DF" w14:textId="77777777" w:rsidR="005C14C1" w:rsidRPr="00FF501F" w:rsidRDefault="005C14C1" w:rsidP="005C14C1">
            <w:pPr>
              <w:spacing w:after="0" w:line="240" w:lineRule="auto"/>
              <w:jc w:val="right"/>
              <w:rPr>
                <w:rFonts w:ascii="Arial" w:eastAsia="Times New Roman" w:hAnsi="Arial" w:cs="Arial"/>
                <w:szCs w:val="20"/>
                <w:lang w:val="en-GB" w:eastAsia="en-GB"/>
              </w:rPr>
            </w:pPr>
            <w:r w:rsidRPr="00FF501F">
              <w:rPr>
                <w:rFonts w:ascii="Arial" w:eastAsia="Times New Roman" w:hAnsi="Arial" w:cs="Arial"/>
                <w:szCs w:val="20"/>
                <w:lang w:val="en-GB" w:eastAsia="en-GB"/>
              </w:rPr>
              <w:t>0</w:t>
            </w:r>
          </w:p>
        </w:tc>
        <w:tc>
          <w:tcPr>
            <w:tcW w:w="93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CA0765D" w14:textId="77777777" w:rsidR="005C14C1" w:rsidRPr="00FF501F" w:rsidRDefault="005C14C1" w:rsidP="005C14C1">
            <w:pPr>
              <w:spacing w:after="0" w:line="240" w:lineRule="auto"/>
              <w:jc w:val="right"/>
              <w:rPr>
                <w:rFonts w:ascii="Arial" w:eastAsia="Times New Roman" w:hAnsi="Arial" w:cs="Arial"/>
                <w:szCs w:val="20"/>
                <w:lang w:val="en-GB" w:eastAsia="en-GB"/>
              </w:rPr>
            </w:pPr>
            <w:r w:rsidRPr="00FF501F">
              <w:rPr>
                <w:rFonts w:ascii="Arial" w:eastAsia="Times New Roman" w:hAnsi="Arial" w:cs="Arial"/>
                <w:szCs w:val="20"/>
                <w:lang w:val="en-GB" w:eastAsia="en-GB"/>
              </w:rPr>
              <w:t>0,0164</w:t>
            </w:r>
          </w:p>
        </w:tc>
        <w:tc>
          <w:tcPr>
            <w:tcW w:w="127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2E9AD78" w14:textId="77777777" w:rsidR="005C14C1" w:rsidRPr="00FF501F" w:rsidRDefault="005C14C1" w:rsidP="005C14C1">
            <w:pPr>
              <w:spacing w:after="0" w:line="240" w:lineRule="auto"/>
              <w:jc w:val="right"/>
              <w:rPr>
                <w:rFonts w:ascii="Arial" w:eastAsia="Times New Roman" w:hAnsi="Arial" w:cs="Arial"/>
                <w:szCs w:val="20"/>
                <w:lang w:val="en-GB" w:eastAsia="en-GB"/>
              </w:rPr>
            </w:pPr>
            <w:r w:rsidRPr="00FF501F">
              <w:rPr>
                <w:rFonts w:ascii="Arial" w:eastAsia="Times New Roman" w:hAnsi="Arial" w:cs="Arial"/>
                <w:szCs w:val="20"/>
                <w:lang w:val="en-GB" w:eastAsia="en-GB"/>
              </w:rPr>
              <w:t>0,3197</w:t>
            </w:r>
          </w:p>
        </w:tc>
        <w:tc>
          <w:tcPr>
            <w:tcW w:w="7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9B0ACB6" w14:textId="77777777" w:rsidR="005C14C1" w:rsidRPr="00FF501F" w:rsidRDefault="005C14C1" w:rsidP="005C14C1">
            <w:pPr>
              <w:spacing w:after="0" w:line="240" w:lineRule="auto"/>
              <w:jc w:val="left"/>
              <w:rPr>
                <w:rFonts w:ascii="Arial" w:eastAsia="Times New Roman" w:hAnsi="Arial" w:cs="Arial"/>
                <w:szCs w:val="20"/>
                <w:lang w:val="en-GB" w:eastAsia="en-GB"/>
              </w:rPr>
            </w:pP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9DE8CF9" w14:textId="77777777" w:rsidR="005C14C1" w:rsidRPr="00FF501F" w:rsidRDefault="005C14C1" w:rsidP="005C14C1">
            <w:pPr>
              <w:spacing w:after="0" w:line="240" w:lineRule="auto"/>
              <w:jc w:val="right"/>
              <w:rPr>
                <w:rFonts w:ascii="Arial" w:eastAsia="Times New Roman" w:hAnsi="Arial" w:cs="Arial"/>
                <w:szCs w:val="20"/>
                <w:lang w:val="en-GB" w:eastAsia="en-GB"/>
              </w:rPr>
            </w:pPr>
            <w:r w:rsidRPr="00FF501F">
              <w:rPr>
                <w:rFonts w:ascii="Arial" w:eastAsia="Times New Roman" w:hAnsi="Arial" w:cs="Arial"/>
                <w:szCs w:val="20"/>
                <w:lang w:val="en-GB" w:eastAsia="en-GB"/>
              </w:rPr>
              <w:t>0</w:t>
            </w:r>
          </w:p>
        </w:tc>
        <w:tc>
          <w:tcPr>
            <w:tcW w:w="15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9D2F18A" w14:textId="77777777" w:rsidR="005C14C1" w:rsidRPr="00FF501F" w:rsidRDefault="005C14C1" w:rsidP="005C14C1">
            <w:pPr>
              <w:spacing w:after="0" w:line="240" w:lineRule="auto"/>
              <w:jc w:val="right"/>
              <w:rPr>
                <w:rFonts w:ascii="Arial" w:eastAsia="Times New Roman" w:hAnsi="Arial" w:cs="Arial"/>
                <w:szCs w:val="20"/>
                <w:lang w:val="en-GB" w:eastAsia="en-GB"/>
              </w:rPr>
            </w:pPr>
            <w:r w:rsidRPr="00FF501F">
              <w:rPr>
                <w:rFonts w:ascii="Arial" w:eastAsia="Times New Roman" w:hAnsi="Arial" w:cs="Arial"/>
                <w:szCs w:val="20"/>
                <w:lang w:val="en-GB" w:eastAsia="en-GB"/>
              </w:rPr>
              <w:t>0,3197</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C89271C" w14:textId="77777777" w:rsidR="005C14C1" w:rsidRPr="00FF501F" w:rsidRDefault="005C14C1" w:rsidP="005C14C1">
            <w:pPr>
              <w:spacing w:after="0" w:line="240" w:lineRule="auto"/>
              <w:jc w:val="right"/>
              <w:rPr>
                <w:rFonts w:ascii="Arial" w:eastAsia="Times New Roman" w:hAnsi="Arial" w:cs="Arial"/>
                <w:szCs w:val="20"/>
                <w:lang w:val="en-GB" w:eastAsia="en-GB"/>
              </w:rPr>
            </w:pPr>
            <w:r w:rsidRPr="00FF501F">
              <w:rPr>
                <w:rFonts w:ascii="Arial" w:eastAsia="Times New Roman" w:hAnsi="Arial" w:cs="Arial"/>
                <w:szCs w:val="20"/>
                <w:lang w:val="en-GB" w:eastAsia="en-GB"/>
              </w:rPr>
              <w:t>0,0164</w:t>
            </w:r>
          </w:p>
        </w:tc>
        <w:tc>
          <w:tcPr>
            <w:tcW w:w="184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4AE06D6" w14:textId="77777777" w:rsidR="005C14C1" w:rsidRPr="00FF501F" w:rsidRDefault="005C14C1" w:rsidP="005C14C1">
            <w:pPr>
              <w:spacing w:after="0" w:line="240" w:lineRule="auto"/>
              <w:jc w:val="right"/>
              <w:rPr>
                <w:rFonts w:ascii="Arial" w:eastAsia="Times New Roman" w:hAnsi="Arial" w:cs="Arial"/>
                <w:szCs w:val="20"/>
                <w:lang w:val="en-GB" w:eastAsia="en-GB"/>
              </w:rPr>
            </w:pPr>
            <w:r w:rsidRPr="00FF501F">
              <w:rPr>
                <w:rFonts w:ascii="Arial" w:eastAsia="Times New Roman" w:hAnsi="Arial" w:cs="Arial"/>
                <w:szCs w:val="20"/>
                <w:lang w:val="en-GB" w:eastAsia="en-GB"/>
              </w:rPr>
              <w:t>-0,1300</w:t>
            </w:r>
          </w:p>
        </w:tc>
      </w:tr>
      <w:tr w:rsidR="005C14C1" w:rsidRPr="00FF501F" w14:paraId="0772719C" w14:textId="77777777" w:rsidTr="005C14C1">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09BFD88" w14:textId="77777777" w:rsidR="005C14C1" w:rsidRPr="00FF501F" w:rsidRDefault="005C14C1" w:rsidP="005C14C1">
            <w:pPr>
              <w:spacing w:after="0" w:line="240" w:lineRule="auto"/>
              <w:jc w:val="right"/>
              <w:rPr>
                <w:rFonts w:ascii="Arial" w:eastAsia="Times New Roman" w:hAnsi="Arial" w:cs="Arial"/>
                <w:szCs w:val="20"/>
                <w:lang w:val="en-GB" w:eastAsia="en-GB"/>
              </w:rPr>
            </w:pPr>
            <w:r w:rsidRPr="00FF501F">
              <w:rPr>
                <w:rFonts w:ascii="Arial" w:eastAsia="Times New Roman" w:hAnsi="Arial" w:cs="Arial"/>
                <w:szCs w:val="20"/>
                <w:lang w:val="en-GB" w:eastAsia="en-GB"/>
              </w:rPr>
              <w:t>2</w:t>
            </w:r>
          </w:p>
        </w:tc>
        <w:tc>
          <w:tcPr>
            <w:tcW w:w="93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B5A3448" w14:textId="77777777" w:rsidR="005C14C1" w:rsidRPr="00FF501F" w:rsidRDefault="005C14C1" w:rsidP="005C14C1">
            <w:pPr>
              <w:spacing w:after="0" w:line="240" w:lineRule="auto"/>
              <w:jc w:val="right"/>
              <w:rPr>
                <w:rFonts w:ascii="Arial" w:eastAsia="Times New Roman" w:hAnsi="Arial" w:cs="Arial"/>
                <w:szCs w:val="20"/>
                <w:lang w:val="en-GB" w:eastAsia="en-GB"/>
              </w:rPr>
            </w:pPr>
            <w:r w:rsidRPr="00FF501F">
              <w:rPr>
                <w:rFonts w:ascii="Arial" w:eastAsia="Times New Roman" w:hAnsi="Arial" w:cs="Arial"/>
                <w:szCs w:val="20"/>
                <w:lang w:val="en-GB" w:eastAsia="en-GB"/>
              </w:rPr>
              <w:t>0,0046</w:t>
            </w:r>
          </w:p>
        </w:tc>
        <w:tc>
          <w:tcPr>
            <w:tcW w:w="127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E947AE3" w14:textId="77777777" w:rsidR="005C14C1" w:rsidRPr="00FF501F" w:rsidRDefault="005C14C1" w:rsidP="005C14C1">
            <w:pPr>
              <w:spacing w:after="0" w:line="240" w:lineRule="auto"/>
              <w:jc w:val="right"/>
              <w:rPr>
                <w:rFonts w:ascii="Arial" w:eastAsia="Times New Roman" w:hAnsi="Arial" w:cs="Arial"/>
                <w:szCs w:val="20"/>
                <w:lang w:val="en-GB" w:eastAsia="en-GB"/>
              </w:rPr>
            </w:pPr>
            <w:r w:rsidRPr="00FF501F">
              <w:rPr>
                <w:rFonts w:ascii="Arial" w:eastAsia="Times New Roman" w:hAnsi="Arial" w:cs="Arial"/>
                <w:szCs w:val="20"/>
                <w:lang w:val="en-GB" w:eastAsia="en-GB"/>
              </w:rPr>
              <w:t>0,4851</w:t>
            </w:r>
          </w:p>
        </w:tc>
        <w:tc>
          <w:tcPr>
            <w:tcW w:w="7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13B09F0" w14:textId="77777777" w:rsidR="005C14C1" w:rsidRPr="00FF501F" w:rsidRDefault="005C14C1" w:rsidP="005C14C1">
            <w:pPr>
              <w:spacing w:after="0" w:line="240" w:lineRule="auto"/>
              <w:jc w:val="left"/>
              <w:rPr>
                <w:rFonts w:ascii="Arial" w:eastAsia="Times New Roman" w:hAnsi="Arial" w:cs="Arial"/>
                <w:szCs w:val="20"/>
                <w:lang w:val="en-GB" w:eastAsia="en-GB"/>
              </w:rPr>
            </w:pP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0F9343A" w14:textId="77777777" w:rsidR="005C14C1" w:rsidRPr="00FF501F" w:rsidRDefault="005C14C1" w:rsidP="005C14C1">
            <w:pPr>
              <w:spacing w:after="0" w:line="240" w:lineRule="auto"/>
              <w:jc w:val="right"/>
              <w:rPr>
                <w:rFonts w:ascii="Arial" w:eastAsia="Times New Roman" w:hAnsi="Arial" w:cs="Arial"/>
                <w:szCs w:val="20"/>
                <w:lang w:val="en-GB" w:eastAsia="en-GB"/>
              </w:rPr>
            </w:pPr>
            <w:r w:rsidRPr="00FF501F">
              <w:rPr>
                <w:rFonts w:ascii="Arial" w:eastAsia="Times New Roman" w:hAnsi="Arial" w:cs="Arial"/>
                <w:szCs w:val="20"/>
                <w:lang w:val="en-GB" w:eastAsia="en-GB"/>
              </w:rPr>
              <w:t>2</w:t>
            </w:r>
          </w:p>
        </w:tc>
        <w:tc>
          <w:tcPr>
            <w:tcW w:w="15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355483E" w14:textId="77777777" w:rsidR="005C14C1" w:rsidRPr="00FF501F" w:rsidRDefault="005C14C1" w:rsidP="005C14C1">
            <w:pPr>
              <w:spacing w:after="0" w:line="240" w:lineRule="auto"/>
              <w:jc w:val="right"/>
              <w:rPr>
                <w:rFonts w:ascii="Arial" w:eastAsia="Times New Roman" w:hAnsi="Arial" w:cs="Arial"/>
                <w:szCs w:val="20"/>
                <w:lang w:val="en-GB" w:eastAsia="en-GB"/>
              </w:rPr>
            </w:pPr>
            <w:r w:rsidRPr="00FF501F">
              <w:rPr>
                <w:rFonts w:ascii="Arial" w:eastAsia="Times New Roman" w:hAnsi="Arial" w:cs="Arial"/>
                <w:szCs w:val="20"/>
                <w:lang w:val="en-GB" w:eastAsia="en-GB"/>
              </w:rPr>
              <w:t>0,4846</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9C1750D" w14:textId="77777777" w:rsidR="005C14C1" w:rsidRPr="00FF501F" w:rsidRDefault="005C14C1" w:rsidP="005C14C1">
            <w:pPr>
              <w:spacing w:after="0" w:line="240" w:lineRule="auto"/>
              <w:jc w:val="right"/>
              <w:rPr>
                <w:rFonts w:ascii="Arial" w:eastAsia="Times New Roman" w:hAnsi="Arial" w:cs="Arial"/>
                <w:szCs w:val="20"/>
                <w:lang w:val="en-GB" w:eastAsia="en-GB"/>
              </w:rPr>
            </w:pPr>
            <w:r w:rsidRPr="00FF501F">
              <w:rPr>
                <w:rFonts w:ascii="Arial" w:eastAsia="Times New Roman" w:hAnsi="Arial" w:cs="Arial"/>
                <w:szCs w:val="20"/>
                <w:lang w:val="en-GB" w:eastAsia="en-GB"/>
              </w:rPr>
              <w:t>0,0215</w:t>
            </w:r>
          </w:p>
        </w:tc>
        <w:tc>
          <w:tcPr>
            <w:tcW w:w="184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DB442C5" w14:textId="77777777" w:rsidR="005C14C1" w:rsidRPr="00FF501F" w:rsidRDefault="005C14C1" w:rsidP="005C14C1">
            <w:pPr>
              <w:spacing w:after="0" w:line="240" w:lineRule="auto"/>
              <w:jc w:val="right"/>
              <w:rPr>
                <w:rFonts w:ascii="Arial" w:eastAsia="Times New Roman" w:hAnsi="Arial" w:cs="Arial"/>
                <w:szCs w:val="20"/>
                <w:lang w:val="en-GB" w:eastAsia="en-GB"/>
              </w:rPr>
            </w:pPr>
            <w:r w:rsidRPr="00FF501F">
              <w:rPr>
                <w:rFonts w:ascii="Arial" w:eastAsia="Times New Roman" w:hAnsi="Arial" w:cs="Arial"/>
                <w:szCs w:val="20"/>
                <w:lang w:val="en-GB" w:eastAsia="en-GB"/>
              </w:rPr>
              <w:t>-0,1433</w:t>
            </w:r>
          </w:p>
        </w:tc>
      </w:tr>
      <w:tr w:rsidR="005C14C1" w:rsidRPr="00FF501F" w14:paraId="7AFA8841" w14:textId="77777777" w:rsidTr="005C14C1">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C7D32D5" w14:textId="77777777" w:rsidR="005C14C1" w:rsidRPr="00FF501F" w:rsidRDefault="005C14C1" w:rsidP="005C14C1">
            <w:pPr>
              <w:spacing w:after="0" w:line="240" w:lineRule="auto"/>
              <w:jc w:val="right"/>
              <w:rPr>
                <w:rFonts w:ascii="Arial" w:eastAsia="Times New Roman" w:hAnsi="Arial" w:cs="Arial"/>
                <w:szCs w:val="20"/>
                <w:lang w:val="en-GB" w:eastAsia="en-GB"/>
              </w:rPr>
            </w:pPr>
            <w:r w:rsidRPr="00FF501F">
              <w:rPr>
                <w:rFonts w:ascii="Arial" w:eastAsia="Times New Roman" w:hAnsi="Arial" w:cs="Arial"/>
                <w:szCs w:val="20"/>
                <w:lang w:val="en-GB" w:eastAsia="en-GB"/>
              </w:rPr>
              <w:t>3</w:t>
            </w:r>
          </w:p>
        </w:tc>
        <w:tc>
          <w:tcPr>
            <w:tcW w:w="93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A13E1F4" w14:textId="77777777" w:rsidR="005C14C1" w:rsidRPr="00FF501F" w:rsidRDefault="005C14C1" w:rsidP="005C14C1">
            <w:pPr>
              <w:spacing w:after="0" w:line="240" w:lineRule="auto"/>
              <w:jc w:val="right"/>
              <w:rPr>
                <w:rFonts w:ascii="Arial" w:eastAsia="Times New Roman" w:hAnsi="Arial" w:cs="Arial"/>
                <w:szCs w:val="20"/>
                <w:lang w:val="en-GB" w:eastAsia="en-GB"/>
              </w:rPr>
            </w:pPr>
            <w:r w:rsidRPr="00FF501F">
              <w:rPr>
                <w:rFonts w:ascii="Arial" w:eastAsia="Times New Roman" w:hAnsi="Arial" w:cs="Arial"/>
                <w:szCs w:val="20"/>
                <w:lang w:val="en-GB" w:eastAsia="en-GB"/>
              </w:rPr>
              <w:t>-0,0046</w:t>
            </w:r>
          </w:p>
        </w:tc>
        <w:tc>
          <w:tcPr>
            <w:tcW w:w="127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7D03FE7" w14:textId="77777777" w:rsidR="005C14C1" w:rsidRPr="00FF501F" w:rsidRDefault="005C14C1" w:rsidP="005C14C1">
            <w:pPr>
              <w:spacing w:after="0" w:line="240" w:lineRule="auto"/>
              <w:jc w:val="right"/>
              <w:rPr>
                <w:rFonts w:ascii="Arial" w:eastAsia="Times New Roman" w:hAnsi="Arial" w:cs="Arial"/>
                <w:szCs w:val="20"/>
                <w:lang w:val="en-GB" w:eastAsia="en-GB"/>
              </w:rPr>
            </w:pPr>
            <w:r w:rsidRPr="00FF501F">
              <w:rPr>
                <w:rFonts w:ascii="Arial" w:eastAsia="Times New Roman" w:hAnsi="Arial" w:cs="Arial"/>
                <w:szCs w:val="20"/>
                <w:lang w:val="en-GB" w:eastAsia="en-GB"/>
              </w:rPr>
              <w:t>0,5681</w:t>
            </w:r>
          </w:p>
        </w:tc>
        <w:tc>
          <w:tcPr>
            <w:tcW w:w="7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B308145" w14:textId="77777777" w:rsidR="005C14C1" w:rsidRPr="00FF501F" w:rsidRDefault="005C14C1" w:rsidP="005C14C1">
            <w:pPr>
              <w:spacing w:after="0" w:line="240" w:lineRule="auto"/>
              <w:jc w:val="left"/>
              <w:rPr>
                <w:rFonts w:ascii="Arial" w:eastAsia="Times New Roman" w:hAnsi="Arial" w:cs="Arial"/>
                <w:szCs w:val="20"/>
                <w:lang w:val="en-GB" w:eastAsia="en-GB"/>
              </w:rPr>
            </w:pP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EDC13AD" w14:textId="77777777" w:rsidR="005C14C1" w:rsidRPr="00FF501F" w:rsidRDefault="005C14C1" w:rsidP="005C14C1">
            <w:pPr>
              <w:spacing w:after="0" w:line="240" w:lineRule="auto"/>
              <w:jc w:val="right"/>
              <w:rPr>
                <w:rFonts w:ascii="Arial" w:eastAsia="Times New Roman" w:hAnsi="Arial" w:cs="Arial"/>
                <w:szCs w:val="20"/>
                <w:lang w:val="en-GB" w:eastAsia="en-GB"/>
              </w:rPr>
            </w:pPr>
            <w:r w:rsidRPr="00FF501F">
              <w:rPr>
                <w:rFonts w:ascii="Arial" w:eastAsia="Times New Roman" w:hAnsi="Arial" w:cs="Arial"/>
                <w:szCs w:val="20"/>
                <w:lang w:val="en-GB" w:eastAsia="en-GB"/>
              </w:rPr>
              <w:t>3</w:t>
            </w:r>
          </w:p>
        </w:tc>
        <w:tc>
          <w:tcPr>
            <w:tcW w:w="15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BEBA4FE" w14:textId="77777777" w:rsidR="005C14C1" w:rsidRPr="00FF501F" w:rsidRDefault="005C14C1" w:rsidP="005C14C1">
            <w:pPr>
              <w:spacing w:after="0" w:line="240" w:lineRule="auto"/>
              <w:jc w:val="right"/>
              <w:rPr>
                <w:rFonts w:ascii="Arial" w:eastAsia="Times New Roman" w:hAnsi="Arial" w:cs="Arial"/>
                <w:szCs w:val="20"/>
                <w:lang w:val="en-GB" w:eastAsia="en-GB"/>
              </w:rPr>
            </w:pPr>
            <w:r w:rsidRPr="00FF501F">
              <w:rPr>
                <w:rFonts w:ascii="Arial" w:eastAsia="Times New Roman" w:hAnsi="Arial" w:cs="Arial"/>
                <w:szCs w:val="20"/>
                <w:lang w:val="en-GB" w:eastAsia="en-GB"/>
              </w:rPr>
              <w:t>0,5676</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A25999C" w14:textId="77777777" w:rsidR="005C14C1" w:rsidRPr="00FF501F" w:rsidRDefault="005C14C1" w:rsidP="005C14C1">
            <w:pPr>
              <w:spacing w:after="0" w:line="240" w:lineRule="auto"/>
              <w:jc w:val="right"/>
              <w:rPr>
                <w:rFonts w:ascii="Arial" w:eastAsia="Times New Roman" w:hAnsi="Arial" w:cs="Arial"/>
                <w:szCs w:val="20"/>
                <w:lang w:val="en-GB" w:eastAsia="en-GB"/>
              </w:rPr>
            </w:pPr>
            <w:r w:rsidRPr="00FF501F">
              <w:rPr>
                <w:rFonts w:ascii="Arial" w:eastAsia="Times New Roman" w:hAnsi="Arial" w:cs="Arial"/>
                <w:szCs w:val="20"/>
                <w:lang w:val="en-GB" w:eastAsia="en-GB"/>
              </w:rPr>
              <w:t>0,0251</w:t>
            </w:r>
          </w:p>
        </w:tc>
        <w:tc>
          <w:tcPr>
            <w:tcW w:w="184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F82E0E6" w14:textId="77777777" w:rsidR="005C14C1" w:rsidRPr="00FF501F" w:rsidRDefault="005C14C1" w:rsidP="005C14C1">
            <w:pPr>
              <w:spacing w:after="0" w:line="240" w:lineRule="auto"/>
              <w:jc w:val="right"/>
              <w:rPr>
                <w:rFonts w:ascii="Arial" w:eastAsia="Times New Roman" w:hAnsi="Arial" w:cs="Arial"/>
                <w:szCs w:val="20"/>
                <w:lang w:val="en-GB" w:eastAsia="en-GB"/>
              </w:rPr>
            </w:pPr>
            <w:r w:rsidRPr="00FF501F">
              <w:rPr>
                <w:rFonts w:ascii="Arial" w:eastAsia="Times New Roman" w:hAnsi="Arial" w:cs="Arial"/>
                <w:szCs w:val="20"/>
                <w:lang w:val="en-GB" w:eastAsia="en-GB"/>
              </w:rPr>
              <w:t>-0,1500</w:t>
            </w:r>
          </w:p>
        </w:tc>
      </w:tr>
      <w:tr w:rsidR="005C14C1" w:rsidRPr="00FF501F" w14:paraId="1F052747" w14:textId="77777777" w:rsidTr="005C14C1">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84A285C" w14:textId="77777777" w:rsidR="005C14C1" w:rsidRPr="00FF501F" w:rsidRDefault="005C14C1" w:rsidP="005C14C1">
            <w:pPr>
              <w:spacing w:after="0" w:line="240" w:lineRule="auto"/>
              <w:jc w:val="right"/>
              <w:rPr>
                <w:rFonts w:ascii="Arial" w:eastAsia="Times New Roman" w:hAnsi="Arial" w:cs="Arial"/>
                <w:szCs w:val="20"/>
                <w:lang w:val="en-GB" w:eastAsia="en-GB"/>
              </w:rPr>
            </w:pPr>
            <w:r w:rsidRPr="00FF501F">
              <w:rPr>
                <w:rFonts w:ascii="Arial" w:eastAsia="Times New Roman" w:hAnsi="Arial" w:cs="Arial"/>
                <w:szCs w:val="20"/>
                <w:lang w:val="en-GB" w:eastAsia="en-GB"/>
              </w:rPr>
              <w:t>4</w:t>
            </w:r>
          </w:p>
        </w:tc>
        <w:tc>
          <w:tcPr>
            <w:tcW w:w="93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FFB5046" w14:textId="77777777" w:rsidR="005C14C1" w:rsidRPr="00FF501F" w:rsidRDefault="005C14C1" w:rsidP="005C14C1">
            <w:pPr>
              <w:spacing w:after="0" w:line="240" w:lineRule="auto"/>
              <w:jc w:val="right"/>
              <w:rPr>
                <w:rFonts w:ascii="Arial" w:eastAsia="Times New Roman" w:hAnsi="Arial" w:cs="Arial"/>
                <w:szCs w:val="20"/>
                <w:lang w:val="en-GB" w:eastAsia="en-GB"/>
              </w:rPr>
            </w:pPr>
            <w:r w:rsidRPr="00FF501F">
              <w:rPr>
                <w:rFonts w:ascii="Arial" w:eastAsia="Times New Roman" w:hAnsi="Arial" w:cs="Arial"/>
                <w:szCs w:val="20"/>
                <w:lang w:val="en-GB" w:eastAsia="en-GB"/>
              </w:rPr>
              <w:t>-0,0158</w:t>
            </w:r>
          </w:p>
        </w:tc>
        <w:tc>
          <w:tcPr>
            <w:tcW w:w="127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7437B32" w14:textId="77777777" w:rsidR="005C14C1" w:rsidRPr="00FF501F" w:rsidRDefault="005C14C1" w:rsidP="005C14C1">
            <w:pPr>
              <w:spacing w:after="0" w:line="240" w:lineRule="auto"/>
              <w:jc w:val="right"/>
              <w:rPr>
                <w:rFonts w:ascii="Arial" w:eastAsia="Times New Roman" w:hAnsi="Arial" w:cs="Arial"/>
                <w:szCs w:val="20"/>
                <w:lang w:val="en-GB" w:eastAsia="en-GB"/>
              </w:rPr>
            </w:pPr>
            <w:r w:rsidRPr="00FF501F">
              <w:rPr>
                <w:rFonts w:ascii="Arial" w:eastAsia="Times New Roman" w:hAnsi="Arial" w:cs="Arial"/>
                <w:szCs w:val="20"/>
                <w:lang w:val="en-GB" w:eastAsia="en-GB"/>
              </w:rPr>
              <w:t>0,6493</w:t>
            </w:r>
          </w:p>
        </w:tc>
        <w:tc>
          <w:tcPr>
            <w:tcW w:w="7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2DA3156" w14:textId="77777777" w:rsidR="005C14C1" w:rsidRPr="00FF501F" w:rsidRDefault="005C14C1" w:rsidP="005C14C1">
            <w:pPr>
              <w:spacing w:after="0" w:line="240" w:lineRule="auto"/>
              <w:jc w:val="left"/>
              <w:rPr>
                <w:rFonts w:ascii="Arial" w:eastAsia="Times New Roman" w:hAnsi="Arial" w:cs="Arial"/>
                <w:szCs w:val="20"/>
                <w:lang w:val="en-GB" w:eastAsia="en-GB"/>
              </w:rPr>
            </w:pP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7A399F8" w14:textId="77777777" w:rsidR="005C14C1" w:rsidRPr="00FF501F" w:rsidRDefault="005C14C1" w:rsidP="005C14C1">
            <w:pPr>
              <w:spacing w:after="0" w:line="240" w:lineRule="auto"/>
              <w:jc w:val="right"/>
              <w:rPr>
                <w:rFonts w:ascii="Arial" w:eastAsia="Times New Roman" w:hAnsi="Arial" w:cs="Arial"/>
                <w:szCs w:val="20"/>
                <w:lang w:val="en-GB" w:eastAsia="en-GB"/>
              </w:rPr>
            </w:pPr>
            <w:r w:rsidRPr="00FF501F">
              <w:rPr>
                <w:rFonts w:ascii="Arial" w:eastAsia="Times New Roman" w:hAnsi="Arial" w:cs="Arial"/>
                <w:szCs w:val="20"/>
                <w:lang w:val="en-GB" w:eastAsia="en-GB"/>
              </w:rPr>
              <w:t>4</w:t>
            </w:r>
          </w:p>
        </w:tc>
        <w:tc>
          <w:tcPr>
            <w:tcW w:w="15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A567DF6" w14:textId="77777777" w:rsidR="005C14C1" w:rsidRPr="00FF501F" w:rsidRDefault="005C14C1" w:rsidP="005C14C1">
            <w:pPr>
              <w:spacing w:after="0" w:line="240" w:lineRule="auto"/>
              <w:jc w:val="right"/>
              <w:rPr>
                <w:rFonts w:ascii="Arial" w:eastAsia="Times New Roman" w:hAnsi="Arial" w:cs="Arial"/>
                <w:szCs w:val="20"/>
                <w:lang w:val="en-GB" w:eastAsia="en-GB"/>
              </w:rPr>
            </w:pPr>
            <w:r w:rsidRPr="00FF501F">
              <w:rPr>
                <w:rFonts w:ascii="Arial" w:eastAsia="Times New Roman" w:hAnsi="Arial" w:cs="Arial"/>
                <w:szCs w:val="20"/>
                <w:lang w:val="en-GB" w:eastAsia="en-GB"/>
              </w:rPr>
              <w:t>0,6488</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32B090F" w14:textId="77777777" w:rsidR="005C14C1" w:rsidRPr="00FF501F" w:rsidRDefault="005C14C1" w:rsidP="005C14C1">
            <w:pPr>
              <w:spacing w:after="0" w:line="240" w:lineRule="auto"/>
              <w:jc w:val="right"/>
              <w:rPr>
                <w:rFonts w:ascii="Arial" w:eastAsia="Times New Roman" w:hAnsi="Arial" w:cs="Arial"/>
                <w:szCs w:val="20"/>
                <w:lang w:val="en-GB" w:eastAsia="en-GB"/>
              </w:rPr>
            </w:pPr>
            <w:r w:rsidRPr="00FF501F">
              <w:rPr>
                <w:rFonts w:ascii="Arial" w:eastAsia="Times New Roman" w:hAnsi="Arial" w:cs="Arial"/>
                <w:szCs w:val="20"/>
                <w:lang w:val="en-GB" w:eastAsia="en-GB"/>
              </w:rPr>
              <w:t>0,0295</w:t>
            </w:r>
          </w:p>
        </w:tc>
        <w:tc>
          <w:tcPr>
            <w:tcW w:w="184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5072AE4" w14:textId="77777777" w:rsidR="005C14C1" w:rsidRPr="00FF501F" w:rsidRDefault="005C14C1" w:rsidP="005C14C1">
            <w:pPr>
              <w:spacing w:after="0" w:line="240" w:lineRule="auto"/>
              <w:jc w:val="right"/>
              <w:rPr>
                <w:rFonts w:ascii="Arial" w:eastAsia="Times New Roman" w:hAnsi="Arial" w:cs="Arial"/>
                <w:szCs w:val="20"/>
                <w:lang w:val="en-GB" w:eastAsia="en-GB"/>
              </w:rPr>
            </w:pPr>
            <w:r w:rsidRPr="00FF501F">
              <w:rPr>
                <w:rFonts w:ascii="Arial" w:eastAsia="Times New Roman" w:hAnsi="Arial" w:cs="Arial"/>
                <w:szCs w:val="20"/>
                <w:lang w:val="en-GB" w:eastAsia="en-GB"/>
              </w:rPr>
              <w:t>-0,1562</w:t>
            </w:r>
          </w:p>
        </w:tc>
      </w:tr>
      <w:tr w:rsidR="005C14C1" w:rsidRPr="00FF501F" w14:paraId="18E846FC" w14:textId="77777777" w:rsidTr="005C14C1">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3C08CFC" w14:textId="77777777" w:rsidR="005C14C1" w:rsidRPr="00FF501F" w:rsidRDefault="005C14C1" w:rsidP="005C14C1">
            <w:pPr>
              <w:spacing w:after="0" w:line="240" w:lineRule="auto"/>
              <w:jc w:val="right"/>
              <w:rPr>
                <w:rFonts w:ascii="Arial" w:eastAsia="Times New Roman" w:hAnsi="Arial" w:cs="Arial"/>
                <w:szCs w:val="20"/>
                <w:lang w:val="en-GB" w:eastAsia="en-GB"/>
              </w:rPr>
            </w:pPr>
            <w:r w:rsidRPr="00FF501F">
              <w:rPr>
                <w:rFonts w:ascii="Arial" w:eastAsia="Times New Roman" w:hAnsi="Arial" w:cs="Arial"/>
                <w:szCs w:val="20"/>
                <w:lang w:val="en-GB" w:eastAsia="en-GB"/>
              </w:rPr>
              <w:t>6</w:t>
            </w:r>
          </w:p>
        </w:tc>
        <w:tc>
          <w:tcPr>
            <w:tcW w:w="93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CED703F" w14:textId="77777777" w:rsidR="005C14C1" w:rsidRPr="00FF501F" w:rsidRDefault="005C14C1" w:rsidP="005C14C1">
            <w:pPr>
              <w:spacing w:after="0" w:line="240" w:lineRule="auto"/>
              <w:jc w:val="right"/>
              <w:rPr>
                <w:rFonts w:ascii="Arial" w:eastAsia="Times New Roman" w:hAnsi="Arial" w:cs="Arial"/>
                <w:szCs w:val="20"/>
                <w:lang w:val="en-GB" w:eastAsia="en-GB"/>
              </w:rPr>
            </w:pPr>
            <w:r w:rsidRPr="00FF501F">
              <w:rPr>
                <w:rFonts w:ascii="Arial" w:eastAsia="Times New Roman" w:hAnsi="Arial" w:cs="Arial"/>
                <w:szCs w:val="20"/>
                <w:lang w:val="en-GB" w:eastAsia="en-GB"/>
              </w:rPr>
              <w:t>-0,0445</w:t>
            </w:r>
          </w:p>
        </w:tc>
        <w:tc>
          <w:tcPr>
            <w:tcW w:w="127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BF7EC6A" w14:textId="77777777" w:rsidR="005C14C1" w:rsidRPr="00FF501F" w:rsidRDefault="005C14C1" w:rsidP="005C14C1">
            <w:pPr>
              <w:spacing w:after="0" w:line="240" w:lineRule="auto"/>
              <w:jc w:val="right"/>
              <w:rPr>
                <w:rFonts w:ascii="Arial" w:eastAsia="Times New Roman" w:hAnsi="Arial" w:cs="Arial"/>
                <w:szCs w:val="20"/>
                <w:lang w:val="en-GB" w:eastAsia="en-GB"/>
              </w:rPr>
            </w:pPr>
            <w:r w:rsidRPr="00FF501F">
              <w:rPr>
                <w:rFonts w:ascii="Arial" w:eastAsia="Times New Roman" w:hAnsi="Arial" w:cs="Arial"/>
                <w:szCs w:val="20"/>
                <w:lang w:val="en-GB" w:eastAsia="en-GB"/>
              </w:rPr>
              <w:t>0,8084</w:t>
            </w:r>
          </w:p>
        </w:tc>
        <w:tc>
          <w:tcPr>
            <w:tcW w:w="7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1357BF1" w14:textId="77777777" w:rsidR="005C14C1" w:rsidRPr="00FF501F" w:rsidRDefault="005C14C1" w:rsidP="005C14C1">
            <w:pPr>
              <w:spacing w:after="0" w:line="240" w:lineRule="auto"/>
              <w:jc w:val="left"/>
              <w:rPr>
                <w:rFonts w:ascii="Arial" w:eastAsia="Times New Roman" w:hAnsi="Arial" w:cs="Arial"/>
                <w:szCs w:val="20"/>
                <w:lang w:val="en-GB" w:eastAsia="en-GB"/>
              </w:rPr>
            </w:pP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BE0B9CB" w14:textId="77777777" w:rsidR="005C14C1" w:rsidRPr="00FF501F" w:rsidRDefault="005C14C1" w:rsidP="005C14C1">
            <w:pPr>
              <w:spacing w:after="0" w:line="240" w:lineRule="auto"/>
              <w:jc w:val="right"/>
              <w:rPr>
                <w:rFonts w:ascii="Arial" w:eastAsia="Times New Roman" w:hAnsi="Arial" w:cs="Arial"/>
                <w:szCs w:val="20"/>
                <w:lang w:val="en-GB" w:eastAsia="en-GB"/>
              </w:rPr>
            </w:pPr>
            <w:r w:rsidRPr="00FF501F">
              <w:rPr>
                <w:rFonts w:ascii="Arial" w:eastAsia="Times New Roman" w:hAnsi="Arial" w:cs="Arial"/>
                <w:szCs w:val="20"/>
                <w:lang w:val="en-GB" w:eastAsia="en-GB"/>
              </w:rPr>
              <w:t>6</w:t>
            </w:r>
          </w:p>
        </w:tc>
        <w:tc>
          <w:tcPr>
            <w:tcW w:w="15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7449A81" w14:textId="77777777" w:rsidR="005C14C1" w:rsidRPr="00FF501F" w:rsidRDefault="005C14C1" w:rsidP="005C14C1">
            <w:pPr>
              <w:spacing w:after="0" w:line="240" w:lineRule="auto"/>
              <w:jc w:val="right"/>
              <w:rPr>
                <w:rFonts w:ascii="Arial" w:eastAsia="Times New Roman" w:hAnsi="Arial" w:cs="Arial"/>
                <w:szCs w:val="20"/>
                <w:lang w:val="en-GB" w:eastAsia="en-GB"/>
              </w:rPr>
            </w:pPr>
            <w:r w:rsidRPr="00FF501F">
              <w:rPr>
                <w:rFonts w:ascii="Arial" w:eastAsia="Times New Roman" w:hAnsi="Arial" w:cs="Arial"/>
                <w:szCs w:val="20"/>
                <w:lang w:val="en-GB" w:eastAsia="en-GB"/>
              </w:rPr>
              <w:t>0,8086</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DE82711" w14:textId="77777777" w:rsidR="005C14C1" w:rsidRPr="00FF501F" w:rsidRDefault="005C14C1" w:rsidP="005C14C1">
            <w:pPr>
              <w:spacing w:after="0" w:line="240" w:lineRule="auto"/>
              <w:jc w:val="right"/>
              <w:rPr>
                <w:rFonts w:ascii="Arial" w:eastAsia="Times New Roman" w:hAnsi="Arial" w:cs="Arial"/>
                <w:szCs w:val="20"/>
                <w:lang w:val="en-GB" w:eastAsia="en-GB"/>
              </w:rPr>
            </w:pPr>
            <w:r w:rsidRPr="00FF501F">
              <w:rPr>
                <w:rFonts w:ascii="Arial" w:eastAsia="Times New Roman" w:hAnsi="Arial" w:cs="Arial"/>
                <w:szCs w:val="20"/>
                <w:lang w:val="en-GB" w:eastAsia="en-GB"/>
              </w:rPr>
              <w:t>0,0402</w:t>
            </w:r>
          </w:p>
        </w:tc>
        <w:tc>
          <w:tcPr>
            <w:tcW w:w="184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E2FC012" w14:textId="77777777" w:rsidR="005C14C1" w:rsidRPr="00FF501F" w:rsidRDefault="005C14C1" w:rsidP="005C14C1">
            <w:pPr>
              <w:spacing w:after="0" w:line="240" w:lineRule="auto"/>
              <w:jc w:val="right"/>
              <w:rPr>
                <w:rFonts w:ascii="Arial" w:eastAsia="Times New Roman" w:hAnsi="Arial" w:cs="Arial"/>
                <w:szCs w:val="20"/>
                <w:lang w:val="en-GB" w:eastAsia="en-GB"/>
              </w:rPr>
            </w:pPr>
            <w:r w:rsidRPr="00FF501F">
              <w:rPr>
                <w:rFonts w:ascii="Arial" w:eastAsia="Times New Roman" w:hAnsi="Arial" w:cs="Arial"/>
                <w:szCs w:val="20"/>
                <w:lang w:val="en-GB" w:eastAsia="en-GB"/>
              </w:rPr>
              <w:t>-0,1677</w:t>
            </w:r>
          </w:p>
        </w:tc>
      </w:tr>
      <w:tr w:rsidR="005C14C1" w:rsidRPr="00FF501F" w14:paraId="58FEB5CF" w14:textId="77777777" w:rsidTr="005C14C1">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1F80039" w14:textId="77777777" w:rsidR="005C14C1" w:rsidRPr="00FF501F" w:rsidRDefault="005C14C1" w:rsidP="005C14C1">
            <w:pPr>
              <w:spacing w:after="0" w:line="240" w:lineRule="auto"/>
              <w:jc w:val="right"/>
              <w:rPr>
                <w:rFonts w:ascii="Arial" w:eastAsia="Times New Roman" w:hAnsi="Arial" w:cs="Arial"/>
                <w:szCs w:val="20"/>
                <w:lang w:val="en-GB" w:eastAsia="en-GB"/>
              </w:rPr>
            </w:pPr>
            <w:r w:rsidRPr="00FF501F">
              <w:rPr>
                <w:rFonts w:ascii="Arial" w:eastAsia="Times New Roman" w:hAnsi="Arial" w:cs="Arial"/>
                <w:szCs w:val="20"/>
                <w:lang w:val="en-GB" w:eastAsia="en-GB"/>
              </w:rPr>
              <w:t>8</w:t>
            </w:r>
          </w:p>
        </w:tc>
        <w:tc>
          <w:tcPr>
            <w:tcW w:w="93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22D59E8" w14:textId="77777777" w:rsidR="005C14C1" w:rsidRPr="00FF501F" w:rsidRDefault="005C14C1" w:rsidP="005C14C1">
            <w:pPr>
              <w:spacing w:after="0" w:line="240" w:lineRule="auto"/>
              <w:jc w:val="right"/>
              <w:rPr>
                <w:rFonts w:ascii="Arial" w:eastAsia="Times New Roman" w:hAnsi="Arial" w:cs="Arial"/>
                <w:szCs w:val="20"/>
                <w:lang w:val="en-GB" w:eastAsia="en-GB"/>
              </w:rPr>
            </w:pPr>
            <w:r w:rsidRPr="00FF501F">
              <w:rPr>
                <w:rFonts w:ascii="Arial" w:eastAsia="Times New Roman" w:hAnsi="Arial" w:cs="Arial"/>
                <w:szCs w:val="20"/>
                <w:lang w:val="en-GB" w:eastAsia="en-GB"/>
              </w:rPr>
              <w:t>-0,0809</w:t>
            </w:r>
          </w:p>
        </w:tc>
        <w:tc>
          <w:tcPr>
            <w:tcW w:w="127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0DEF2E5" w14:textId="77777777" w:rsidR="005C14C1" w:rsidRPr="00FF501F" w:rsidRDefault="005C14C1" w:rsidP="005C14C1">
            <w:pPr>
              <w:spacing w:after="0" w:line="240" w:lineRule="auto"/>
              <w:jc w:val="right"/>
              <w:rPr>
                <w:rFonts w:ascii="Arial" w:eastAsia="Times New Roman" w:hAnsi="Arial" w:cs="Arial"/>
                <w:szCs w:val="20"/>
                <w:lang w:val="en-GB" w:eastAsia="en-GB"/>
              </w:rPr>
            </w:pPr>
            <w:r w:rsidRPr="00FF501F">
              <w:rPr>
                <w:rFonts w:ascii="Arial" w:eastAsia="Times New Roman" w:hAnsi="Arial" w:cs="Arial"/>
                <w:szCs w:val="20"/>
                <w:lang w:val="en-GB" w:eastAsia="en-GB"/>
              </w:rPr>
              <w:t>0,9578</w:t>
            </w:r>
          </w:p>
        </w:tc>
        <w:tc>
          <w:tcPr>
            <w:tcW w:w="7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4191E52" w14:textId="77777777" w:rsidR="005C14C1" w:rsidRPr="00FF501F" w:rsidRDefault="005C14C1" w:rsidP="005C14C1">
            <w:pPr>
              <w:spacing w:after="0" w:line="240" w:lineRule="auto"/>
              <w:jc w:val="left"/>
              <w:rPr>
                <w:rFonts w:ascii="Arial" w:eastAsia="Times New Roman" w:hAnsi="Arial" w:cs="Arial"/>
                <w:szCs w:val="20"/>
                <w:lang w:val="en-GB" w:eastAsia="en-GB"/>
              </w:rPr>
            </w:pP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2AD158B" w14:textId="77777777" w:rsidR="005C14C1" w:rsidRPr="00FF501F" w:rsidRDefault="005C14C1" w:rsidP="005C14C1">
            <w:pPr>
              <w:spacing w:after="0" w:line="240" w:lineRule="auto"/>
              <w:jc w:val="right"/>
              <w:rPr>
                <w:rFonts w:ascii="Arial" w:eastAsia="Times New Roman" w:hAnsi="Arial" w:cs="Arial"/>
                <w:szCs w:val="20"/>
                <w:lang w:val="en-GB" w:eastAsia="en-GB"/>
              </w:rPr>
            </w:pPr>
            <w:r w:rsidRPr="00FF501F">
              <w:rPr>
                <w:rFonts w:ascii="Arial" w:eastAsia="Times New Roman" w:hAnsi="Arial" w:cs="Arial"/>
                <w:szCs w:val="20"/>
                <w:lang w:val="en-GB" w:eastAsia="en-GB"/>
              </w:rPr>
              <w:t>8</w:t>
            </w:r>
          </w:p>
        </w:tc>
        <w:tc>
          <w:tcPr>
            <w:tcW w:w="15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5204299" w14:textId="77777777" w:rsidR="005C14C1" w:rsidRPr="00FF501F" w:rsidRDefault="005C14C1" w:rsidP="005C14C1">
            <w:pPr>
              <w:spacing w:after="0" w:line="240" w:lineRule="auto"/>
              <w:jc w:val="right"/>
              <w:rPr>
                <w:rFonts w:ascii="Arial" w:eastAsia="Times New Roman" w:hAnsi="Arial" w:cs="Arial"/>
                <w:szCs w:val="20"/>
                <w:lang w:val="en-GB" w:eastAsia="en-GB"/>
              </w:rPr>
            </w:pPr>
            <w:r w:rsidRPr="00FF501F">
              <w:rPr>
                <w:rFonts w:ascii="Arial" w:eastAsia="Times New Roman" w:hAnsi="Arial" w:cs="Arial"/>
                <w:szCs w:val="20"/>
                <w:lang w:val="en-GB" w:eastAsia="en-GB"/>
              </w:rPr>
              <w:t>0,9598</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1A7BDE7" w14:textId="77777777" w:rsidR="005C14C1" w:rsidRPr="00FF501F" w:rsidRDefault="005C14C1" w:rsidP="005C14C1">
            <w:pPr>
              <w:spacing w:after="0" w:line="240" w:lineRule="auto"/>
              <w:jc w:val="right"/>
              <w:rPr>
                <w:rFonts w:ascii="Arial" w:eastAsia="Times New Roman" w:hAnsi="Arial" w:cs="Arial"/>
                <w:szCs w:val="20"/>
                <w:lang w:val="en-GB" w:eastAsia="en-GB"/>
              </w:rPr>
            </w:pPr>
            <w:r w:rsidRPr="00FF501F">
              <w:rPr>
                <w:rFonts w:ascii="Arial" w:eastAsia="Times New Roman" w:hAnsi="Arial" w:cs="Arial"/>
                <w:szCs w:val="20"/>
                <w:lang w:val="en-GB" w:eastAsia="en-GB"/>
              </w:rPr>
              <w:t>0,0532</w:t>
            </w:r>
          </w:p>
        </w:tc>
        <w:tc>
          <w:tcPr>
            <w:tcW w:w="184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B2D03FD" w14:textId="77777777" w:rsidR="005C14C1" w:rsidRPr="00FF501F" w:rsidRDefault="005C14C1" w:rsidP="005C14C1">
            <w:pPr>
              <w:spacing w:after="0" w:line="240" w:lineRule="auto"/>
              <w:jc w:val="right"/>
              <w:rPr>
                <w:rFonts w:ascii="Arial" w:eastAsia="Times New Roman" w:hAnsi="Arial" w:cs="Arial"/>
                <w:szCs w:val="20"/>
                <w:lang w:val="en-GB" w:eastAsia="en-GB"/>
              </w:rPr>
            </w:pPr>
            <w:r w:rsidRPr="00FF501F">
              <w:rPr>
                <w:rFonts w:ascii="Arial" w:eastAsia="Times New Roman" w:hAnsi="Arial" w:cs="Arial"/>
                <w:szCs w:val="20"/>
                <w:lang w:val="en-GB" w:eastAsia="en-GB"/>
              </w:rPr>
              <w:t>-0,1770</w:t>
            </w:r>
          </w:p>
        </w:tc>
      </w:tr>
      <w:tr w:rsidR="005C14C1" w:rsidRPr="00FF501F" w14:paraId="5317EAB7" w14:textId="77777777" w:rsidTr="005C14C1">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E91A92E" w14:textId="77777777" w:rsidR="005C14C1" w:rsidRPr="00FF501F" w:rsidRDefault="005C14C1" w:rsidP="005C14C1">
            <w:pPr>
              <w:spacing w:after="0" w:line="240" w:lineRule="auto"/>
              <w:jc w:val="right"/>
              <w:rPr>
                <w:rFonts w:ascii="Arial" w:eastAsia="Times New Roman" w:hAnsi="Arial" w:cs="Arial"/>
                <w:szCs w:val="20"/>
                <w:lang w:val="en-GB" w:eastAsia="en-GB"/>
              </w:rPr>
            </w:pPr>
            <w:r w:rsidRPr="00FF501F">
              <w:rPr>
                <w:rFonts w:ascii="Arial" w:eastAsia="Times New Roman" w:hAnsi="Arial" w:cs="Arial"/>
                <w:szCs w:val="20"/>
                <w:lang w:val="en-GB" w:eastAsia="en-GB"/>
              </w:rPr>
              <w:t>10</w:t>
            </w:r>
          </w:p>
        </w:tc>
        <w:tc>
          <w:tcPr>
            <w:tcW w:w="93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5142186" w14:textId="77777777" w:rsidR="005C14C1" w:rsidRPr="00FF501F" w:rsidRDefault="005C14C1" w:rsidP="005C14C1">
            <w:pPr>
              <w:spacing w:after="0" w:line="240" w:lineRule="auto"/>
              <w:jc w:val="right"/>
              <w:rPr>
                <w:rFonts w:ascii="Arial" w:eastAsia="Times New Roman" w:hAnsi="Arial" w:cs="Arial"/>
                <w:szCs w:val="20"/>
                <w:lang w:val="en-GB" w:eastAsia="en-GB"/>
              </w:rPr>
            </w:pPr>
            <w:r w:rsidRPr="00FF501F">
              <w:rPr>
                <w:rFonts w:ascii="Arial" w:eastAsia="Times New Roman" w:hAnsi="Arial" w:cs="Arial"/>
                <w:szCs w:val="20"/>
                <w:lang w:val="en-GB" w:eastAsia="en-GB"/>
              </w:rPr>
              <w:t>-0,1233</w:t>
            </w:r>
          </w:p>
        </w:tc>
        <w:tc>
          <w:tcPr>
            <w:tcW w:w="127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0570D63" w14:textId="77777777" w:rsidR="005C14C1" w:rsidRPr="00FF501F" w:rsidRDefault="005C14C1" w:rsidP="005C14C1">
            <w:pPr>
              <w:spacing w:after="0" w:line="240" w:lineRule="auto"/>
              <w:jc w:val="right"/>
              <w:rPr>
                <w:rFonts w:ascii="Arial" w:eastAsia="Times New Roman" w:hAnsi="Arial" w:cs="Arial"/>
                <w:szCs w:val="20"/>
                <w:lang w:val="en-GB" w:eastAsia="en-GB"/>
              </w:rPr>
            </w:pPr>
            <w:r w:rsidRPr="00FF501F">
              <w:rPr>
                <w:rFonts w:ascii="Arial" w:eastAsia="Times New Roman" w:hAnsi="Arial" w:cs="Arial"/>
                <w:szCs w:val="20"/>
                <w:lang w:val="en-GB" w:eastAsia="en-GB"/>
              </w:rPr>
              <w:t>1,0921</w:t>
            </w:r>
          </w:p>
        </w:tc>
        <w:tc>
          <w:tcPr>
            <w:tcW w:w="7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6A9649C" w14:textId="77777777" w:rsidR="005C14C1" w:rsidRPr="00FF501F" w:rsidRDefault="005C14C1" w:rsidP="005C14C1">
            <w:pPr>
              <w:spacing w:after="0" w:line="240" w:lineRule="auto"/>
              <w:jc w:val="left"/>
              <w:rPr>
                <w:rFonts w:ascii="Arial" w:eastAsia="Times New Roman" w:hAnsi="Arial" w:cs="Arial"/>
                <w:szCs w:val="20"/>
                <w:lang w:val="en-GB" w:eastAsia="en-GB"/>
              </w:rPr>
            </w:pP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B857FBF" w14:textId="77777777" w:rsidR="005C14C1" w:rsidRPr="00FF501F" w:rsidRDefault="005C14C1" w:rsidP="005C14C1">
            <w:pPr>
              <w:spacing w:after="0" w:line="240" w:lineRule="auto"/>
              <w:jc w:val="right"/>
              <w:rPr>
                <w:rFonts w:ascii="Arial" w:eastAsia="Times New Roman" w:hAnsi="Arial" w:cs="Arial"/>
                <w:szCs w:val="20"/>
                <w:lang w:val="en-GB" w:eastAsia="en-GB"/>
              </w:rPr>
            </w:pPr>
            <w:r w:rsidRPr="00FF501F">
              <w:rPr>
                <w:rFonts w:ascii="Arial" w:eastAsia="Times New Roman" w:hAnsi="Arial" w:cs="Arial"/>
                <w:szCs w:val="20"/>
                <w:lang w:val="en-GB" w:eastAsia="en-GB"/>
              </w:rPr>
              <w:t>10</w:t>
            </w:r>
          </w:p>
        </w:tc>
        <w:tc>
          <w:tcPr>
            <w:tcW w:w="15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B82C2BC" w14:textId="77777777" w:rsidR="005C14C1" w:rsidRPr="00FF501F" w:rsidRDefault="005C14C1" w:rsidP="005C14C1">
            <w:pPr>
              <w:spacing w:after="0" w:line="240" w:lineRule="auto"/>
              <w:jc w:val="right"/>
              <w:rPr>
                <w:rFonts w:ascii="Arial" w:eastAsia="Times New Roman" w:hAnsi="Arial" w:cs="Arial"/>
                <w:szCs w:val="20"/>
                <w:lang w:val="en-GB" w:eastAsia="en-GB"/>
              </w:rPr>
            </w:pPr>
            <w:r w:rsidRPr="00FF501F">
              <w:rPr>
                <w:rFonts w:ascii="Arial" w:eastAsia="Times New Roman" w:hAnsi="Arial" w:cs="Arial"/>
                <w:szCs w:val="20"/>
                <w:lang w:val="en-GB" w:eastAsia="en-GB"/>
              </w:rPr>
              <w:t>1,0970</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275AC58" w14:textId="77777777" w:rsidR="005C14C1" w:rsidRPr="00FF501F" w:rsidRDefault="005C14C1" w:rsidP="005C14C1">
            <w:pPr>
              <w:spacing w:after="0" w:line="240" w:lineRule="auto"/>
              <w:jc w:val="right"/>
              <w:rPr>
                <w:rFonts w:ascii="Arial" w:eastAsia="Times New Roman" w:hAnsi="Arial" w:cs="Arial"/>
                <w:szCs w:val="20"/>
                <w:lang w:val="en-GB" w:eastAsia="en-GB"/>
              </w:rPr>
            </w:pPr>
            <w:r w:rsidRPr="00FF501F">
              <w:rPr>
                <w:rFonts w:ascii="Arial" w:eastAsia="Times New Roman" w:hAnsi="Arial" w:cs="Arial"/>
                <w:szCs w:val="20"/>
                <w:lang w:val="en-GB" w:eastAsia="en-GB"/>
              </w:rPr>
              <w:t>0,0682</w:t>
            </w:r>
          </w:p>
        </w:tc>
        <w:tc>
          <w:tcPr>
            <w:tcW w:w="184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7618429" w14:textId="77777777" w:rsidR="005C14C1" w:rsidRPr="00FF501F" w:rsidRDefault="005C14C1" w:rsidP="005C14C1">
            <w:pPr>
              <w:spacing w:after="0" w:line="240" w:lineRule="auto"/>
              <w:jc w:val="right"/>
              <w:rPr>
                <w:rFonts w:ascii="Arial" w:eastAsia="Times New Roman" w:hAnsi="Arial" w:cs="Arial"/>
                <w:szCs w:val="20"/>
                <w:lang w:val="en-GB" w:eastAsia="en-GB"/>
              </w:rPr>
            </w:pPr>
            <w:r w:rsidRPr="00FF501F">
              <w:rPr>
                <w:rFonts w:ascii="Arial" w:eastAsia="Times New Roman" w:hAnsi="Arial" w:cs="Arial"/>
                <w:szCs w:val="20"/>
                <w:lang w:val="en-GB" w:eastAsia="en-GB"/>
              </w:rPr>
              <w:t>-0,1836</w:t>
            </w:r>
          </w:p>
        </w:tc>
      </w:tr>
      <w:tr w:rsidR="005C14C1" w:rsidRPr="00FF501F" w14:paraId="1B8B4683" w14:textId="77777777" w:rsidTr="005C14C1">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79455CE" w14:textId="77777777" w:rsidR="005C14C1" w:rsidRPr="00FF501F" w:rsidRDefault="005C14C1" w:rsidP="005C14C1">
            <w:pPr>
              <w:spacing w:after="0" w:line="240" w:lineRule="auto"/>
              <w:jc w:val="right"/>
              <w:rPr>
                <w:rFonts w:ascii="Arial" w:eastAsia="Times New Roman" w:hAnsi="Arial" w:cs="Arial"/>
                <w:szCs w:val="20"/>
                <w:lang w:val="en-GB" w:eastAsia="en-GB"/>
              </w:rPr>
            </w:pPr>
            <w:r w:rsidRPr="00FF501F">
              <w:rPr>
                <w:rFonts w:ascii="Arial" w:eastAsia="Times New Roman" w:hAnsi="Arial" w:cs="Arial"/>
                <w:szCs w:val="20"/>
                <w:lang w:val="en-GB" w:eastAsia="en-GB"/>
              </w:rPr>
              <w:t>12</w:t>
            </w:r>
          </w:p>
        </w:tc>
        <w:tc>
          <w:tcPr>
            <w:tcW w:w="93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0ACAC2E" w14:textId="77777777" w:rsidR="005C14C1" w:rsidRPr="00FF501F" w:rsidRDefault="005C14C1" w:rsidP="005C14C1">
            <w:pPr>
              <w:spacing w:after="0" w:line="240" w:lineRule="auto"/>
              <w:jc w:val="right"/>
              <w:rPr>
                <w:rFonts w:ascii="Arial" w:eastAsia="Times New Roman" w:hAnsi="Arial" w:cs="Arial"/>
                <w:szCs w:val="20"/>
                <w:lang w:val="en-GB" w:eastAsia="en-GB"/>
              </w:rPr>
            </w:pPr>
            <w:r w:rsidRPr="00FF501F">
              <w:rPr>
                <w:rFonts w:ascii="Arial" w:eastAsia="Times New Roman" w:hAnsi="Arial" w:cs="Arial"/>
                <w:szCs w:val="20"/>
                <w:lang w:val="en-GB" w:eastAsia="en-GB"/>
              </w:rPr>
              <w:t>-0,1682</w:t>
            </w:r>
          </w:p>
        </w:tc>
        <w:tc>
          <w:tcPr>
            <w:tcW w:w="127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B565394" w14:textId="77777777" w:rsidR="005C14C1" w:rsidRPr="00FF501F" w:rsidRDefault="005C14C1" w:rsidP="005C14C1">
            <w:pPr>
              <w:spacing w:after="0" w:line="240" w:lineRule="auto"/>
              <w:jc w:val="right"/>
              <w:rPr>
                <w:rFonts w:ascii="Arial" w:eastAsia="Times New Roman" w:hAnsi="Arial" w:cs="Arial"/>
                <w:szCs w:val="20"/>
                <w:lang w:val="en-GB" w:eastAsia="en-GB"/>
              </w:rPr>
            </w:pPr>
            <w:r w:rsidRPr="00FF501F">
              <w:rPr>
                <w:rFonts w:ascii="Arial" w:eastAsia="Times New Roman" w:hAnsi="Arial" w:cs="Arial"/>
                <w:szCs w:val="20"/>
                <w:lang w:val="en-GB" w:eastAsia="en-GB"/>
              </w:rPr>
              <w:t>1,1997</w:t>
            </w:r>
          </w:p>
        </w:tc>
        <w:tc>
          <w:tcPr>
            <w:tcW w:w="7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9D119C7" w14:textId="77777777" w:rsidR="005C14C1" w:rsidRPr="00FF501F" w:rsidRDefault="005C14C1" w:rsidP="005C14C1">
            <w:pPr>
              <w:spacing w:after="0" w:line="240" w:lineRule="auto"/>
              <w:jc w:val="left"/>
              <w:rPr>
                <w:rFonts w:ascii="Arial" w:eastAsia="Times New Roman" w:hAnsi="Arial" w:cs="Arial"/>
                <w:szCs w:val="20"/>
                <w:lang w:val="en-GB" w:eastAsia="en-GB"/>
              </w:rPr>
            </w:pP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5D6A5EF" w14:textId="77777777" w:rsidR="005C14C1" w:rsidRPr="00FF501F" w:rsidRDefault="005C14C1" w:rsidP="005C14C1">
            <w:pPr>
              <w:spacing w:after="0" w:line="240" w:lineRule="auto"/>
              <w:jc w:val="right"/>
              <w:rPr>
                <w:rFonts w:ascii="Arial" w:eastAsia="Times New Roman" w:hAnsi="Arial" w:cs="Arial"/>
                <w:szCs w:val="20"/>
                <w:lang w:val="en-GB" w:eastAsia="en-GB"/>
              </w:rPr>
            </w:pPr>
            <w:r w:rsidRPr="00FF501F">
              <w:rPr>
                <w:rFonts w:ascii="Arial" w:eastAsia="Times New Roman" w:hAnsi="Arial" w:cs="Arial"/>
                <w:szCs w:val="20"/>
                <w:lang w:val="en-GB" w:eastAsia="en-GB"/>
              </w:rPr>
              <w:t>12</w:t>
            </w:r>
          </w:p>
        </w:tc>
        <w:tc>
          <w:tcPr>
            <w:tcW w:w="15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6A895F8" w14:textId="77777777" w:rsidR="005C14C1" w:rsidRPr="00FF501F" w:rsidRDefault="005C14C1" w:rsidP="005C14C1">
            <w:pPr>
              <w:spacing w:after="0" w:line="240" w:lineRule="auto"/>
              <w:jc w:val="right"/>
              <w:rPr>
                <w:rFonts w:ascii="Arial" w:eastAsia="Times New Roman" w:hAnsi="Arial" w:cs="Arial"/>
                <w:szCs w:val="20"/>
                <w:lang w:val="en-GB" w:eastAsia="en-GB"/>
              </w:rPr>
            </w:pPr>
            <w:r w:rsidRPr="00FF501F">
              <w:rPr>
                <w:rFonts w:ascii="Arial" w:eastAsia="Times New Roman" w:hAnsi="Arial" w:cs="Arial"/>
                <w:szCs w:val="20"/>
                <w:lang w:val="en-GB" w:eastAsia="en-GB"/>
              </w:rPr>
              <w:t>1,2085</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C8E2443" w14:textId="77777777" w:rsidR="005C14C1" w:rsidRPr="00FF501F" w:rsidRDefault="005C14C1" w:rsidP="005C14C1">
            <w:pPr>
              <w:spacing w:after="0" w:line="240" w:lineRule="auto"/>
              <w:jc w:val="right"/>
              <w:rPr>
                <w:rFonts w:ascii="Arial" w:eastAsia="Times New Roman" w:hAnsi="Arial" w:cs="Arial"/>
                <w:szCs w:val="20"/>
                <w:lang w:val="en-GB" w:eastAsia="en-GB"/>
              </w:rPr>
            </w:pPr>
            <w:r w:rsidRPr="00FF501F">
              <w:rPr>
                <w:rFonts w:ascii="Arial" w:eastAsia="Times New Roman" w:hAnsi="Arial" w:cs="Arial"/>
                <w:szCs w:val="20"/>
                <w:lang w:val="en-GB" w:eastAsia="en-GB"/>
              </w:rPr>
              <w:t>0,0849</w:t>
            </w:r>
          </w:p>
        </w:tc>
        <w:tc>
          <w:tcPr>
            <w:tcW w:w="184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411D7A8" w14:textId="77777777" w:rsidR="005C14C1" w:rsidRPr="00FF501F" w:rsidRDefault="005C14C1" w:rsidP="005C14C1">
            <w:pPr>
              <w:spacing w:after="0" w:line="240" w:lineRule="auto"/>
              <w:jc w:val="right"/>
              <w:rPr>
                <w:rFonts w:ascii="Arial" w:eastAsia="Times New Roman" w:hAnsi="Arial" w:cs="Arial"/>
                <w:szCs w:val="20"/>
                <w:lang w:val="en-GB" w:eastAsia="en-GB"/>
              </w:rPr>
            </w:pPr>
            <w:r w:rsidRPr="00FF501F">
              <w:rPr>
                <w:rFonts w:ascii="Arial" w:eastAsia="Times New Roman" w:hAnsi="Arial" w:cs="Arial"/>
                <w:szCs w:val="20"/>
                <w:lang w:val="en-GB" w:eastAsia="en-GB"/>
              </w:rPr>
              <w:t>-0,1861</w:t>
            </w:r>
          </w:p>
        </w:tc>
      </w:tr>
      <w:tr w:rsidR="005C14C1" w:rsidRPr="00FF501F" w14:paraId="758587D5" w14:textId="77777777" w:rsidTr="005C14C1">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91CDA71" w14:textId="77777777" w:rsidR="005C14C1" w:rsidRPr="00FF501F" w:rsidRDefault="005C14C1" w:rsidP="005C14C1">
            <w:pPr>
              <w:spacing w:after="0" w:line="240" w:lineRule="auto"/>
              <w:jc w:val="right"/>
              <w:rPr>
                <w:rFonts w:ascii="Arial" w:eastAsia="Times New Roman" w:hAnsi="Arial" w:cs="Arial"/>
                <w:szCs w:val="20"/>
                <w:lang w:val="en-GB" w:eastAsia="en-GB"/>
              </w:rPr>
            </w:pPr>
            <w:r w:rsidRPr="00FF501F">
              <w:rPr>
                <w:rFonts w:ascii="Arial" w:eastAsia="Times New Roman" w:hAnsi="Arial" w:cs="Arial"/>
                <w:szCs w:val="20"/>
                <w:lang w:val="en-GB" w:eastAsia="en-GB"/>
              </w:rPr>
              <w:t>14</w:t>
            </w:r>
          </w:p>
        </w:tc>
        <w:tc>
          <w:tcPr>
            <w:tcW w:w="93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2F50C7F" w14:textId="77777777" w:rsidR="005C14C1" w:rsidRPr="00FF501F" w:rsidRDefault="005C14C1" w:rsidP="005C14C1">
            <w:pPr>
              <w:spacing w:after="0" w:line="240" w:lineRule="auto"/>
              <w:jc w:val="right"/>
              <w:rPr>
                <w:rFonts w:ascii="Arial" w:eastAsia="Times New Roman" w:hAnsi="Arial" w:cs="Arial"/>
                <w:szCs w:val="20"/>
                <w:lang w:val="en-GB" w:eastAsia="en-GB"/>
              </w:rPr>
            </w:pPr>
            <w:r w:rsidRPr="00FF501F">
              <w:rPr>
                <w:rFonts w:ascii="Arial" w:eastAsia="Times New Roman" w:hAnsi="Arial" w:cs="Arial"/>
                <w:szCs w:val="20"/>
                <w:lang w:val="en-GB" w:eastAsia="en-GB"/>
              </w:rPr>
              <w:t>-0,2116</w:t>
            </w:r>
          </w:p>
        </w:tc>
        <w:tc>
          <w:tcPr>
            <w:tcW w:w="127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DED501C" w14:textId="77777777" w:rsidR="005C14C1" w:rsidRPr="00FF501F" w:rsidRDefault="005C14C1" w:rsidP="005C14C1">
            <w:pPr>
              <w:spacing w:after="0" w:line="240" w:lineRule="auto"/>
              <w:jc w:val="right"/>
              <w:rPr>
                <w:rFonts w:ascii="Arial" w:eastAsia="Times New Roman" w:hAnsi="Arial" w:cs="Arial"/>
                <w:szCs w:val="20"/>
                <w:lang w:val="en-GB" w:eastAsia="en-GB"/>
              </w:rPr>
            </w:pPr>
            <w:r w:rsidRPr="00FF501F">
              <w:rPr>
                <w:rFonts w:ascii="Arial" w:eastAsia="Times New Roman" w:hAnsi="Arial" w:cs="Arial"/>
                <w:szCs w:val="20"/>
                <w:lang w:val="en-GB" w:eastAsia="en-GB"/>
              </w:rPr>
              <w:t>1,2791</w:t>
            </w:r>
          </w:p>
        </w:tc>
        <w:tc>
          <w:tcPr>
            <w:tcW w:w="7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4271245" w14:textId="77777777" w:rsidR="005C14C1" w:rsidRPr="00FF501F" w:rsidRDefault="005C14C1" w:rsidP="005C14C1">
            <w:pPr>
              <w:spacing w:after="0" w:line="240" w:lineRule="auto"/>
              <w:jc w:val="left"/>
              <w:rPr>
                <w:rFonts w:ascii="Arial" w:eastAsia="Times New Roman" w:hAnsi="Arial" w:cs="Arial"/>
                <w:szCs w:val="20"/>
                <w:lang w:val="en-GB" w:eastAsia="en-GB"/>
              </w:rPr>
            </w:pP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9F4C192" w14:textId="77777777" w:rsidR="005C14C1" w:rsidRPr="00FF501F" w:rsidRDefault="005C14C1" w:rsidP="005C14C1">
            <w:pPr>
              <w:spacing w:after="0" w:line="240" w:lineRule="auto"/>
              <w:jc w:val="right"/>
              <w:rPr>
                <w:rFonts w:ascii="Arial" w:eastAsia="Times New Roman" w:hAnsi="Arial" w:cs="Arial"/>
                <w:szCs w:val="20"/>
                <w:lang w:val="en-GB" w:eastAsia="en-GB"/>
              </w:rPr>
            </w:pPr>
            <w:r w:rsidRPr="00FF501F">
              <w:rPr>
                <w:rFonts w:ascii="Arial" w:eastAsia="Times New Roman" w:hAnsi="Arial" w:cs="Arial"/>
                <w:szCs w:val="20"/>
                <w:lang w:val="en-GB" w:eastAsia="en-GB"/>
              </w:rPr>
              <w:t>14</w:t>
            </w:r>
          </w:p>
        </w:tc>
        <w:tc>
          <w:tcPr>
            <w:tcW w:w="15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DB2FC72" w14:textId="77777777" w:rsidR="005C14C1" w:rsidRPr="00FF501F" w:rsidRDefault="005C14C1" w:rsidP="005C14C1">
            <w:pPr>
              <w:spacing w:after="0" w:line="240" w:lineRule="auto"/>
              <w:jc w:val="right"/>
              <w:rPr>
                <w:rFonts w:ascii="Arial" w:eastAsia="Times New Roman" w:hAnsi="Arial" w:cs="Arial"/>
                <w:szCs w:val="20"/>
                <w:lang w:val="en-GB" w:eastAsia="en-GB"/>
              </w:rPr>
            </w:pPr>
            <w:r w:rsidRPr="00FF501F">
              <w:rPr>
                <w:rFonts w:ascii="Arial" w:eastAsia="Times New Roman" w:hAnsi="Arial" w:cs="Arial"/>
                <w:szCs w:val="20"/>
                <w:lang w:val="en-GB" w:eastAsia="en-GB"/>
              </w:rPr>
              <w:t>1,2923</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68B6560" w14:textId="77777777" w:rsidR="005C14C1" w:rsidRPr="00FF501F" w:rsidRDefault="005C14C1" w:rsidP="005C14C1">
            <w:pPr>
              <w:spacing w:after="0" w:line="240" w:lineRule="auto"/>
              <w:jc w:val="right"/>
              <w:rPr>
                <w:rFonts w:ascii="Arial" w:eastAsia="Times New Roman" w:hAnsi="Arial" w:cs="Arial"/>
                <w:szCs w:val="20"/>
                <w:lang w:val="en-GB" w:eastAsia="en-GB"/>
              </w:rPr>
            </w:pPr>
            <w:r w:rsidRPr="00FF501F">
              <w:rPr>
                <w:rFonts w:ascii="Arial" w:eastAsia="Times New Roman" w:hAnsi="Arial" w:cs="Arial"/>
                <w:szCs w:val="20"/>
                <w:lang w:val="en-GB" w:eastAsia="en-GB"/>
              </w:rPr>
              <w:t>0,1042</w:t>
            </w:r>
          </w:p>
        </w:tc>
        <w:tc>
          <w:tcPr>
            <w:tcW w:w="184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CBCE40B" w14:textId="77777777" w:rsidR="005C14C1" w:rsidRPr="00FF501F" w:rsidRDefault="005C14C1" w:rsidP="005C14C1">
            <w:pPr>
              <w:spacing w:after="0" w:line="240" w:lineRule="auto"/>
              <w:jc w:val="right"/>
              <w:rPr>
                <w:rFonts w:ascii="Arial" w:eastAsia="Times New Roman" w:hAnsi="Arial" w:cs="Arial"/>
                <w:szCs w:val="20"/>
                <w:lang w:val="en-GB" w:eastAsia="en-GB"/>
              </w:rPr>
            </w:pPr>
            <w:r w:rsidRPr="00FF501F">
              <w:rPr>
                <w:rFonts w:ascii="Arial" w:eastAsia="Times New Roman" w:hAnsi="Arial" w:cs="Arial"/>
                <w:szCs w:val="20"/>
                <w:lang w:val="en-GB" w:eastAsia="en-GB"/>
              </w:rPr>
              <w:t>-0,1875</w:t>
            </w:r>
          </w:p>
        </w:tc>
      </w:tr>
      <w:tr w:rsidR="005C14C1" w:rsidRPr="00FF501F" w14:paraId="73FA38D2" w14:textId="77777777" w:rsidTr="005C14C1">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EB8F0BD" w14:textId="77777777" w:rsidR="005C14C1" w:rsidRPr="00FF501F" w:rsidRDefault="005C14C1" w:rsidP="005C14C1">
            <w:pPr>
              <w:spacing w:after="0" w:line="240" w:lineRule="auto"/>
              <w:jc w:val="right"/>
              <w:rPr>
                <w:rFonts w:ascii="Arial" w:eastAsia="Times New Roman" w:hAnsi="Arial" w:cs="Arial"/>
                <w:szCs w:val="20"/>
                <w:lang w:val="en-GB" w:eastAsia="en-GB"/>
              </w:rPr>
            </w:pPr>
            <w:r w:rsidRPr="00FF501F">
              <w:rPr>
                <w:rFonts w:ascii="Arial" w:eastAsia="Times New Roman" w:hAnsi="Arial" w:cs="Arial"/>
                <w:szCs w:val="20"/>
                <w:lang w:val="en-GB" w:eastAsia="en-GB"/>
              </w:rPr>
              <w:t>15</w:t>
            </w:r>
          </w:p>
        </w:tc>
        <w:tc>
          <w:tcPr>
            <w:tcW w:w="93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7F84DF7" w14:textId="77777777" w:rsidR="005C14C1" w:rsidRPr="00FF501F" w:rsidRDefault="005C14C1" w:rsidP="005C14C1">
            <w:pPr>
              <w:spacing w:after="0" w:line="240" w:lineRule="auto"/>
              <w:jc w:val="right"/>
              <w:rPr>
                <w:rFonts w:ascii="Arial" w:eastAsia="Times New Roman" w:hAnsi="Arial" w:cs="Arial"/>
                <w:szCs w:val="20"/>
                <w:lang w:val="en-GB" w:eastAsia="en-GB"/>
              </w:rPr>
            </w:pPr>
            <w:r w:rsidRPr="00FF501F">
              <w:rPr>
                <w:rFonts w:ascii="Arial" w:eastAsia="Times New Roman" w:hAnsi="Arial" w:cs="Arial"/>
                <w:szCs w:val="20"/>
                <w:lang w:val="en-GB" w:eastAsia="en-GB"/>
              </w:rPr>
              <w:t>-0,2344</w:t>
            </w:r>
          </w:p>
        </w:tc>
        <w:tc>
          <w:tcPr>
            <w:tcW w:w="127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BD3C543" w14:textId="77777777" w:rsidR="005C14C1" w:rsidRPr="00FF501F" w:rsidRDefault="005C14C1" w:rsidP="005C14C1">
            <w:pPr>
              <w:spacing w:after="0" w:line="240" w:lineRule="auto"/>
              <w:jc w:val="right"/>
              <w:rPr>
                <w:rFonts w:ascii="Arial" w:eastAsia="Times New Roman" w:hAnsi="Arial" w:cs="Arial"/>
                <w:szCs w:val="20"/>
                <w:lang w:val="en-GB" w:eastAsia="en-GB"/>
              </w:rPr>
            </w:pPr>
            <w:r w:rsidRPr="00FF501F">
              <w:rPr>
                <w:rFonts w:ascii="Arial" w:eastAsia="Times New Roman" w:hAnsi="Arial" w:cs="Arial"/>
                <w:szCs w:val="20"/>
                <w:lang w:val="en-GB" w:eastAsia="en-GB"/>
              </w:rPr>
              <w:t>1,3213</w:t>
            </w:r>
          </w:p>
        </w:tc>
        <w:tc>
          <w:tcPr>
            <w:tcW w:w="7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6436E97" w14:textId="77777777" w:rsidR="005C14C1" w:rsidRPr="00FF501F" w:rsidRDefault="005C14C1" w:rsidP="005C14C1">
            <w:pPr>
              <w:spacing w:after="0" w:line="240" w:lineRule="auto"/>
              <w:jc w:val="left"/>
              <w:rPr>
                <w:rFonts w:ascii="Arial" w:eastAsia="Times New Roman" w:hAnsi="Arial" w:cs="Arial"/>
                <w:szCs w:val="20"/>
                <w:lang w:val="en-GB" w:eastAsia="en-GB"/>
              </w:rPr>
            </w:pP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3F642C4" w14:textId="77777777" w:rsidR="005C14C1" w:rsidRPr="00FF501F" w:rsidRDefault="005C14C1" w:rsidP="005C14C1">
            <w:pPr>
              <w:spacing w:after="0" w:line="240" w:lineRule="auto"/>
              <w:jc w:val="right"/>
              <w:rPr>
                <w:rFonts w:ascii="Arial" w:eastAsia="Times New Roman" w:hAnsi="Arial" w:cs="Arial"/>
                <w:szCs w:val="20"/>
                <w:lang w:val="en-GB" w:eastAsia="en-GB"/>
              </w:rPr>
            </w:pPr>
            <w:r w:rsidRPr="00FF501F">
              <w:rPr>
                <w:rFonts w:ascii="Arial" w:eastAsia="Times New Roman" w:hAnsi="Arial" w:cs="Arial"/>
                <w:szCs w:val="20"/>
                <w:lang w:val="en-GB" w:eastAsia="en-GB"/>
              </w:rPr>
              <w:t>15</w:t>
            </w:r>
          </w:p>
        </w:tc>
        <w:tc>
          <w:tcPr>
            <w:tcW w:w="15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96C1D9E" w14:textId="77777777" w:rsidR="005C14C1" w:rsidRPr="00FF501F" w:rsidRDefault="005C14C1" w:rsidP="005C14C1">
            <w:pPr>
              <w:spacing w:after="0" w:line="240" w:lineRule="auto"/>
              <w:jc w:val="right"/>
              <w:rPr>
                <w:rFonts w:ascii="Arial" w:eastAsia="Times New Roman" w:hAnsi="Arial" w:cs="Arial"/>
                <w:szCs w:val="20"/>
                <w:lang w:val="en-GB" w:eastAsia="en-GB"/>
              </w:rPr>
            </w:pPr>
            <w:r w:rsidRPr="00FF501F">
              <w:rPr>
                <w:rFonts w:ascii="Arial" w:eastAsia="Times New Roman" w:hAnsi="Arial" w:cs="Arial"/>
                <w:szCs w:val="20"/>
                <w:lang w:val="en-GB" w:eastAsia="en-GB"/>
              </w:rPr>
              <w:t>1,3369</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3B8E3A8" w14:textId="77777777" w:rsidR="005C14C1" w:rsidRPr="00FF501F" w:rsidRDefault="005C14C1" w:rsidP="005C14C1">
            <w:pPr>
              <w:spacing w:after="0" w:line="240" w:lineRule="auto"/>
              <w:jc w:val="right"/>
              <w:rPr>
                <w:rFonts w:ascii="Arial" w:eastAsia="Times New Roman" w:hAnsi="Arial" w:cs="Arial"/>
                <w:szCs w:val="20"/>
                <w:lang w:val="en-GB" w:eastAsia="en-GB"/>
              </w:rPr>
            </w:pPr>
            <w:r w:rsidRPr="00FF501F">
              <w:rPr>
                <w:rFonts w:ascii="Arial" w:eastAsia="Times New Roman" w:hAnsi="Arial" w:cs="Arial"/>
                <w:szCs w:val="20"/>
                <w:lang w:val="en-GB" w:eastAsia="en-GB"/>
              </w:rPr>
              <w:t>0,1155</w:t>
            </w:r>
          </w:p>
        </w:tc>
        <w:tc>
          <w:tcPr>
            <w:tcW w:w="184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70272C8" w14:textId="77777777" w:rsidR="005C14C1" w:rsidRPr="00FF501F" w:rsidRDefault="005C14C1" w:rsidP="005C14C1">
            <w:pPr>
              <w:spacing w:after="0" w:line="240" w:lineRule="auto"/>
              <w:jc w:val="right"/>
              <w:rPr>
                <w:rFonts w:ascii="Arial" w:eastAsia="Times New Roman" w:hAnsi="Arial" w:cs="Arial"/>
                <w:szCs w:val="20"/>
                <w:lang w:val="en-GB" w:eastAsia="en-GB"/>
              </w:rPr>
            </w:pPr>
            <w:r w:rsidRPr="00FF501F">
              <w:rPr>
                <w:rFonts w:ascii="Arial" w:eastAsia="Times New Roman" w:hAnsi="Arial" w:cs="Arial"/>
                <w:szCs w:val="20"/>
                <w:lang w:val="en-GB" w:eastAsia="en-GB"/>
              </w:rPr>
              <w:t>-0,1904</w:t>
            </w:r>
          </w:p>
        </w:tc>
      </w:tr>
      <w:tr w:rsidR="005C14C1" w:rsidRPr="00FF501F" w14:paraId="10EBD052" w14:textId="77777777" w:rsidTr="005C14C1">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162CC25" w14:textId="77777777" w:rsidR="005C14C1" w:rsidRPr="00FF501F" w:rsidRDefault="005C14C1" w:rsidP="005C14C1">
            <w:pPr>
              <w:spacing w:after="0" w:line="240" w:lineRule="auto"/>
              <w:jc w:val="right"/>
              <w:rPr>
                <w:rFonts w:ascii="Arial" w:eastAsia="Times New Roman" w:hAnsi="Arial" w:cs="Arial"/>
                <w:szCs w:val="20"/>
                <w:lang w:val="en-GB" w:eastAsia="en-GB"/>
              </w:rPr>
            </w:pPr>
            <w:r w:rsidRPr="00FF501F">
              <w:rPr>
                <w:rFonts w:ascii="Arial" w:eastAsia="Times New Roman" w:hAnsi="Arial" w:cs="Arial"/>
                <w:szCs w:val="20"/>
                <w:lang w:val="en-GB" w:eastAsia="en-GB"/>
              </w:rPr>
              <w:t>16</w:t>
            </w:r>
          </w:p>
        </w:tc>
        <w:tc>
          <w:tcPr>
            <w:tcW w:w="93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63E8B06" w14:textId="77777777" w:rsidR="005C14C1" w:rsidRPr="00FF501F" w:rsidRDefault="005C14C1" w:rsidP="005C14C1">
            <w:pPr>
              <w:spacing w:after="0" w:line="240" w:lineRule="auto"/>
              <w:jc w:val="right"/>
              <w:rPr>
                <w:rFonts w:ascii="Arial" w:eastAsia="Times New Roman" w:hAnsi="Arial" w:cs="Arial"/>
                <w:szCs w:val="20"/>
                <w:lang w:val="en-GB" w:eastAsia="en-GB"/>
              </w:rPr>
            </w:pPr>
            <w:r w:rsidRPr="00FF501F">
              <w:rPr>
                <w:rFonts w:ascii="Arial" w:eastAsia="Times New Roman" w:hAnsi="Arial" w:cs="Arial"/>
                <w:szCs w:val="20"/>
                <w:lang w:val="en-GB" w:eastAsia="en-GB"/>
              </w:rPr>
              <w:t>-0,2549</w:t>
            </w:r>
          </w:p>
        </w:tc>
        <w:tc>
          <w:tcPr>
            <w:tcW w:w="127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8682804" w14:textId="77777777" w:rsidR="005C14C1" w:rsidRPr="00FF501F" w:rsidRDefault="005C14C1" w:rsidP="005C14C1">
            <w:pPr>
              <w:spacing w:after="0" w:line="240" w:lineRule="auto"/>
              <w:jc w:val="right"/>
              <w:rPr>
                <w:rFonts w:ascii="Arial" w:eastAsia="Times New Roman" w:hAnsi="Arial" w:cs="Arial"/>
                <w:szCs w:val="20"/>
                <w:lang w:val="en-GB" w:eastAsia="en-GB"/>
              </w:rPr>
            </w:pPr>
            <w:r w:rsidRPr="00FF501F">
              <w:rPr>
                <w:rFonts w:ascii="Arial" w:eastAsia="Times New Roman" w:hAnsi="Arial" w:cs="Arial"/>
                <w:szCs w:val="20"/>
                <w:lang w:val="en-GB" w:eastAsia="en-GB"/>
              </w:rPr>
              <w:t>1,3500</w:t>
            </w:r>
          </w:p>
        </w:tc>
        <w:tc>
          <w:tcPr>
            <w:tcW w:w="7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ED3FC31" w14:textId="77777777" w:rsidR="005C14C1" w:rsidRPr="00FF501F" w:rsidRDefault="005C14C1" w:rsidP="005C14C1">
            <w:pPr>
              <w:spacing w:after="0" w:line="240" w:lineRule="auto"/>
              <w:jc w:val="left"/>
              <w:rPr>
                <w:rFonts w:ascii="Arial" w:eastAsia="Times New Roman" w:hAnsi="Arial" w:cs="Arial"/>
                <w:szCs w:val="20"/>
                <w:lang w:val="en-GB" w:eastAsia="en-GB"/>
              </w:rPr>
            </w:pP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57EBC5F" w14:textId="77777777" w:rsidR="005C14C1" w:rsidRPr="00FF501F" w:rsidRDefault="005C14C1" w:rsidP="005C14C1">
            <w:pPr>
              <w:spacing w:after="0" w:line="240" w:lineRule="auto"/>
              <w:jc w:val="right"/>
              <w:rPr>
                <w:rFonts w:ascii="Arial" w:eastAsia="Times New Roman" w:hAnsi="Arial" w:cs="Arial"/>
                <w:szCs w:val="20"/>
                <w:lang w:val="en-GB" w:eastAsia="en-GB"/>
              </w:rPr>
            </w:pPr>
            <w:r w:rsidRPr="00FF501F">
              <w:rPr>
                <w:rFonts w:ascii="Arial" w:eastAsia="Times New Roman" w:hAnsi="Arial" w:cs="Arial"/>
                <w:szCs w:val="20"/>
                <w:lang w:val="en-GB" w:eastAsia="en-GB"/>
              </w:rPr>
              <w:t>16</w:t>
            </w:r>
          </w:p>
        </w:tc>
        <w:tc>
          <w:tcPr>
            <w:tcW w:w="15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A0D3072" w14:textId="77777777" w:rsidR="005C14C1" w:rsidRPr="00FF501F" w:rsidRDefault="005C14C1" w:rsidP="005C14C1">
            <w:pPr>
              <w:spacing w:after="0" w:line="240" w:lineRule="auto"/>
              <w:jc w:val="right"/>
              <w:rPr>
                <w:rFonts w:ascii="Arial" w:eastAsia="Times New Roman" w:hAnsi="Arial" w:cs="Arial"/>
                <w:szCs w:val="20"/>
                <w:lang w:val="en-GB" w:eastAsia="en-GB"/>
              </w:rPr>
            </w:pPr>
            <w:r w:rsidRPr="00FF501F">
              <w:rPr>
                <w:rFonts w:ascii="Arial" w:eastAsia="Times New Roman" w:hAnsi="Arial" w:cs="Arial"/>
                <w:szCs w:val="20"/>
                <w:lang w:val="en-GB" w:eastAsia="en-GB"/>
              </w:rPr>
              <w:t>1,3680</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7087E80" w14:textId="77777777" w:rsidR="005C14C1" w:rsidRPr="00FF501F" w:rsidRDefault="005C14C1" w:rsidP="005C14C1">
            <w:pPr>
              <w:spacing w:after="0" w:line="240" w:lineRule="auto"/>
              <w:jc w:val="right"/>
              <w:rPr>
                <w:rFonts w:ascii="Arial" w:eastAsia="Times New Roman" w:hAnsi="Arial" w:cs="Arial"/>
                <w:szCs w:val="20"/>
                <w:lang w:val="en-GB" w:eastAsia="en-GB"/>
              </w:rPr>
            </w:pPr>
            <w:r w:rsidRPr="00FF501F">
              <w:rPr>
                <w:rFonts w:ascii="Arial" w:eastAsia="Times New Roman" w:hAnsi="Arial" w:cs="Arial"/>
                <w:szCs w:val="20"/>
                <w:lang w:val="en-GB" w:eastAsia="en-GB"/>
              </w:rPr>
              <w:t>0,1271</w:t>
            </w:r>
          </w:p>
        </w:tc>
        <w:tc>
          <w:tcPr>
            <w:tcW w:w="184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BE9BC5B" w14:textId="77777777" w:rsidR="005C14C1" w:rsidRPr="00FF501F" w:rsidRDefault="005C14C1" w:rsidP="005C14C1">
            <w:pPr>
              <w:spacing w:after="0" w:line="240" w:lineRule="auto"/>
              <w:jc w:val="right"/>
              <w:rPr>
                <w:rFonts w:ascii="Arial" w:eastAsia="Times New Roman" w:hAnsi="Arial" w:cs="Arial"/>
                <w:szCs w:val="20"/>
                <w:lang w:val="en-GB" w:eastAsia="en-GB"/>
              </w:rPr>
            </w:pPr>
            <w:r w:rsidRPr="00FF501F">
              <w:rPr>
                <w:rFonts w:ascii="Arial" w:eastAsia="Times New Roman" w:hAnsi="Arial" w:cs="Arial"/>
                <w:szCs w:val="20"/>
                <w:lang w:val="en-GB" w:eastAsia="en-GB"/>
              </w:rPr>
              <w:t>-0,1912</w:t>
            </w:r>
          </w:p>
        </w:tc>
      </w:tr>
      <w:tr w:rsidR="005C14C1" w:rsidRPr="00FF501F" w14:paraId="5636603F" w14:textId="77777777" w:rsidTr="005C14C1">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1A3846C" w14:textId="77777777" w:rsidR="005C14C1" w:rsidRPr="00FF501F" w:rsidRDefault="005C14C1" w:rsidP="005C14C1">
            <w:pPr>
              <w:spacing w:after="0" w:line="240" w:lineRule="auto"/>
              <w:jc w:val="right"/>
              <w:rPr>
                <w:rFonts w:ascii="Arial" w:eastAsia="Times New Roman" w:hAnsi="Arial" w:cs="Arial"/>
                <w:szCs w:val="20"/>
                <w:lang w:val="en-GB" w:eastAsia="en-GB"/>
              </w:rPr>
            </w:pPr>
            <w:r w:rsidRPr="00FF501F">
              <w:rPr>
                <w:rFonts w:ascii="Arial" w:eastAsia="Times New Roman" w:hAnsi="Arial" w:cs="Arial"/>
                <w:szCs w:val="20"/>
                <w:lang w:val="en-GB" w:eastAsia="en-GB"/>
              </w:rPr>
              <w:t>17</w:t>
            </w:r>
          </w:p>
        </w:tc>
        <w:tc>
          <w:tcPr>
            <w:tcW w:w="93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91C0AA3" w14:textId="77777777" w:rsidR="005C14C1" w:rsidRPr="00FF501F" w:rsidRDefault="005C14C1" w:rsidP="005C14C1">
            <w:pPr>
              <w:spacing w:after="0" w:line="240" w:lineRule="auto"/>
              <w:jc w:val="right"/>
              <w:rPr>
                <w:rFonts w:ascii="Arial" w:eastAsia="Times New Roman" w:hAnsi="Arial" w:cs="Arial"/>
                <w:szCs w:val="20"/>
                <w:lang w:val="en-GB" w:eastAsia="en-GB"/>
              </w:rPr>
            </w:pPr>
            <w:r w:rsidRPr="00FF501F">
              <w:rPr>
                <w:rFonts w:ascii="Arial" w:eastAsia="Times New Roman" w:hAnsi="Arial" w:cs="Arial"/>
                <w:szCs w:val="20"/>
                <w:lang w:val="en-GB" w:eastAsia="en-GB"/>
              </w:rPr>
              <w:t>-0,2702</w:t>
            </w:r>
          </w:p>
        </w:tc>
        <w:tc>
          <w:tcPr>
            <w:tcW w:w="127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3D0DC2C" w14:textId="77777777" w:rsidR="005C14C1" w:rsidRPr="00FF501F" w:rsidRDefault="005C14C1" w:rsidP="005C14C1">
            <w:pPr>
              <w:spacing w:after="0" w:line="240" w:lineRule="auto"/>
              <w:jc w:val="right"/>
              <w:rPr>
                <w:rFonts w:ascii="Arial" w:eastAsia="Times New Roman" w:hAnsi="Arial" w:cs="Arial"/>
                <w:szCs w:val="20"/>
                <w:lang w:val="en-GB" w:eastAsia="en-GB"/>
              </w:rPr>
            </w:pPr>
            <w:r w:rsidRPr="00FF501F">
              <w:rPr>
                <w:rFonts w:ascii="Arial" w:eastAsia="Times New Roman" w:hAnsi="Arial" w:cs="Arial"/>
                <w:szCs w:val="20"/>
                <w:lang w:val="en-GB" w:eastAsia="en-GB"/>
              </w:rPr>
              <w:t>1,3599</w:t>
            </w:r>
          </w:p>
        </w:tc>
        <w:tc>
          <w:tcPr>
            <w:tcW w:w="7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E9B2600" w14:textId="77777777" w:rsidR="005C14C1" w:rsidRPr="00FF501F" w:rsidRDefault="005C14C1" w:rsidP="005C14C1">
            <w:pPr>
              <w:spacing w:after="0" w:line="240" w:lineRule="auto"/>
              <w:jc w:val="left"/>
              <w:rPr>
                <w:rFonts w:ascii="Arial" w:eastAsia="Times New Roman" w:hAnsi="Arial" w:cs="Arial"/>
                <w:szCs w:val="20"/>
                <w:lang w:val="en-GB" w:eastAsia="en-GB"/>
              </w:rPr>
            </w:pP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10DB9AD" w14:textId="77777777" w:rsidR="005C14C1" w:rsidRPr="00FF501F" w:rsidRDefault="005C14C1" w:rsidP="005C14C1">
            <w:pPr>
              <w:spacing w:after="0" w:line="240" w:lineRule="auto"/>
              <w:jc w:val="right"/>
              <w:rPr>
                <w:rFonts w:ascii="Arial" w:eastAsia="Times New Roman" w:hAnsi="Arial" w:cs="Arial"/>
                <w:szCs w:val="20"/>
                <w:lang w:val="en-GB" w:eastAsia="en-GB"/>
              </w:rPr>
            </w:pPr>
            <w:r w:rsidRPr="00FF501F">
              <w:rPr>
                <w:rFonts w:ascii="Arial" w:eastAsia="Times New Roman" w:hAnsi="Arial" w:cs="Arial"/>
                <w:szCs w:val="20"/>
                <w:lang w:val="en-GB" w:eastAsia="en-GB"/>
              </w:rPr>
              <w:t>17</w:t>
            </w:r>
          </w:p>
        </w:tc>
        <w:tc>
          <w:tcPr>
            <w:tcW w:w="15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698D613" w14:textId="77777777" w:rsidR="005C14C1" w:rsidRPr="00FF501F" w:rsidRDefault="005C14C1" w:rsidP="005C14C1">
            <w:pPr>
              <w:spacing w:after="0" w:line="240" w:lineRule="auto"/>
              <w:jc w:val="right"/>
              <w:rPr>
                <w:rFonts w:ascii="Arial" w:eastAsia="Times New Roman" w:hAnsi="Arial" w:cs="Arial"/>
                <w:szCs w:val="20"/>
                <w:lang w:val="en-GB" w:eastAsia="en-GB"/>
              </w:rPr>
            </w:pPr>
            <w:r w:rsidRPr="00FF501F">
              <w:rPr>
                <w:rFonts w:ascii="Arial" w:eastAsia="Times New Roman" w:hAnsi="Arial" w:cs="Arial"/>
                <w:szCs w:val="20"/>
                <w:lang w:val="en-GB" w:eastAsia="en-GB"/>
              </w:rPr>
              <w:t>1,3795</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0596188" w14:textId="77777777" w:rsidR="005C14C1" w:rsidRPr="00FF501F" w:rsidRDefault="005C14C1" w:rsidP="005C14C1">
            <w:pPr>
              <w:spacing w:after="0" w:line="240" w:lineRule="auto"/>
              <w:jc w:val="right"/>
              <w:rPr>
                <w:rFonts w:ascii="Arial" w:eastAsia="Times New Roman" w:hAnsi="Arial" w:cs="Arial"/>
                <w:szCs w:val="20"/>
                <w:lang w:val="en-GB" w:eastAsia="en-GB"/>
              </w:rPr>
            </w:pPr>
            <w:r w:rsidRPr="00FF501F">
              <w:rPr>
                <w:rFonts w:ascii="Arial" w:eastAsia="Times New Roman" w:hAnsi="Arial" w:cs="Arial"/>
                <w:szCs w:val="20"/>
                <w:lang w:val="en-GB" w:eastAsia="en-GB"/>
              </w:rPr>
              <w:t>0,1392</w:t>
            </w:r>
          </w:p>
        </w:tc>
        <w:tc>
          <w:tcPr>
            <w:tcW w:w="184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FFF74F4" w14:textId="77777777" w:rsidR="005C14C1" w:rsidRPr="00FF501F" w:rsidRDefault="005C14C1" w:rsidP="005C14C1">
            <w:pPr>
              <w:spacing w:after="0" w:line="240" w:lineRule="auto"/>
              <w:jc w:val="right"/>
              <w:rPr>
                <w:rFonts w:ascii="Arial" w:eastAsia="Times New Roman" w:hAnsi="Arial" w:cs="Arial"/>
                <w:szCs w:val="20"/>
                <w:lang w:val="en-GB" w:eastAsia="en-GB"/>
              </w:rPr>
            </w:pPr>
            <w:r w:rsidRPr="00FF501F">
              <w:rPr>
                <w:rFonts w:ascii="Arial" w:eastAsia="Times New Roman" w:hAnsi="Arial" w:cs="Arial"/>
                <w:szCs w:val="20"/>
                <w:lang w:val="en-GB" w:eastAsia="en-GB"/>
              </w:rPr>
              <w:t>-0,1903</w:t>
            </w:r>
          </w:p>
        </w:tc>
      </w:tr>
      <w:tr w:rsidR="005C14C1" w:rsidRPr="00FF501F" w14:paraId="1D241D69" w14:textId="77777777" w:rsidTr="005C14C1">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F174625" w14:textId="77777777" w:rsidR="005C14C1" w:rsidRPr="00FF501F" w:rsidRDefault="005C14C1" w:rsidP="005C14C1">
            <w:pPr>
              <w:spacing w:after="0" w:line="240" w:lineRule="auto"/>
              <w:jc w:val="right"/>
              <w:rPr>
                <w:rFonts w:ascii="Arial" w:eastAsia="Times New Roman" w:hAnsi="Arial" w:cs="Arial"/>
                <w:szCs w:val="20"/>
                <w:lang w:val="en-GB" w:eastAsia="en-GB"/>
              </w:rPr>
            </w:pPr>
            <w:r w:rsidRPr="00FF501F">
              <w:rPr>
                <w:rFonts w:ascii="Arial" w:eastAsia="Times New Roman" w:hAnsi="Arial" w:cs="Arial"/>
                <w:szCs w:val="20"/>
                <w:lang w:val="en-GB" w:eastAsia="en-GB"/>
              </w:rPr>
              <w:t>18</w:t>
            </w:r>
          </w:p>
        </w:tc>
        <w:tc>
          <w:tcPr>
            <w:tcW w:w="93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AEB03E9" w14:textId="77777777" w:rsidR="005C14C1" w:rsidRPr="00FF501F" w:rsidRDefault="005C14C1" w:rsidP="005C14C1">
            <w:pPr>
              <w:spacing w:after="0" w:line="240" w:lineRule="auto"/>
              <w:jc w:val="right"/>
              <w:rPr>
                <w:rFonts w:ascii="Arial" w:eastAsia="Times New Roman" w:hAnsi="Arial" w:cs="Arial"/>
                <w:szCs w:val="20"/>
                <w:lang w:val="en-GB" w:eastAsia="en-GB"/>
              </w:rPr>
            </w:pPr>
            <w:r w:rsidRPr="00FF501F">
              <w:rPr>
                <w:rFonts w:ascii="Arial" w:eastAsia="Times New Roman" w:hAnsi="Arial" w:cs="Arial"/>
                <w:szCs w:val="20"/>
                <w:lang w:val="en-GB" w:eastAsia="en-GB"/>
              </w:rPr>
              <w:t>-0,2774</w:t>
            </w:r>
          </w:p>
        </w:tc>
        <w:tc>
          <w:tcPr>
            <w:tcW w:w="127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501CEE5" w14:textId="77777777" w:rsidR="005C14C1" w:rsidRPr="00FF501F" w:rsidRDefault="005C14C1" w:rsidP="005C14C1">
            <w:pPr>
              <w:spacing w:after="0" w:line="240" w:lineRule="auto"/>
              <w:jc w:val="right"/>
              <w:rPr>
                <w:rFonts w:ascii="Arial" w:eastAsia="Times New Roman" w:hAnsi="Arial" w:cs="Arial"/>
                <w:szCs w:val="20"/>
                <w:lang w:val="en-GB" w:eastAsia="en-GB"/>
              </w:rPr>
            </w:pPr>
            <w:r w:rsidRPr="00FF501F">
              <w:rPr>
                <w:rFonts w:ascii="Arial" w:eastAsia="Times New Roman" w:hAnsi="Arial" w:cs="Arial"/>
                <w:szCs w:val="20"/>
                <w:lang w:val="en-GB" w:eastAsia="en-GB"/>
              </w:rPr>
              <w:t>1,3557</w:t>
            </w:r>
          </w:p>
        </w:tc>
        <w:tc>
          <w:tcPr>
            <w:tcW w:w="7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16B0B73" w14:textId="77777777" w:rsidR="005C14C1" w:rsidRPr="00FF501F" w:rsidRDefault="005C14C1" w:rsidP="005C14C1">
            <w:pPr>
              <w:spacing w:after="0" w:line="240" w:lineRule="auto"/>
              <w:jc w:val="left"/>
              <w:rPr>
                <w:rFonts w:ascii="Arial" w:eastAsia="Times New Roman" w:hAnsi="Arial" w:cs="Arial"/>
                <w:szCs w:val="20"/>
                <w:lang w:val="en-GB" w:eastAsia="en-GB"/>
              </w:rPr>
            </w:pP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2A2EF9A" w14:textId="77777777" w:rsidR="005C14C1" w:rsidRPr="00FF501F" w:rsidRDefault="005C14C1" w:rsidP="005C14C1">
            <w:pPr>
              <w:spacing w:after="0" w:line="240" w:lineRule="auto"/>
              <w:jc w:val="right"/>
              <w:rPr>
                <w:rFonts w:ascii="Arial" w:eastAsia="Times New Roman" w:hAnsi="Arial" w:cs="Arial"/>
                <w:szCs w:val="20"/>
                <w:lang w:val="en-GB" w:eastAsia="en-GB"/>
              </w:rPr>
            </w:pPr>
            <w:r w:rsidRPr="00FF501F">
              <w:rPr>
                <w:rFonts w:ascii="Arial" w:eastAsia="Times New Roman" w:hAnsi="Arial" w:cs="Arial"/>
                <w:szCs w:val="20"/>
                <w:lang w:val="en-GB" w:eastAsia="en-GB"/>
              </w:rPr>
              <w:t>18</w:t>
            </w:r>
          </w:p>
        </w:tc>
        <w:tc>
          <w:tcPr>
            <w:tcW w:w="15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FCEC2F5" w14:textId="77777777" w:rsidR="005C14C1" w:rsidRPr="00FF501F" w:rsidRDefault="005C14C1" w:rsidP="005C14C1">
            <w:pPr>
              <w:spacing w:after="0" w:line="240" w:lineRule="auto"/>
              <w:jc w:val="right"/>
              <w:rPr>
                <w:rFonts w:ascii="Arial" w:eastAsia="Times New Roman" w:hAnsi="Arial" w:cs="Arial"/>
                <w:szCs w:val="20"/>
                <w:lang w:val="en-GB" w:eastAsia="en-GB"/>
              </w:rPr>
            </w:pPr>
            <w:r w:rsidRPr="00FF501F">
              <w:rPr>
                <w:rFonts w:ascii="Arial" w:eastAsia="Times New Roman" w:hAnsi="Arial" w:cs="Arial"/>
                <w:szCs w:val="20"/>
                <w:lang w:val="en-GB" w:eastAsia="en-GB"/>
              </w:rPr>
              <w:t>1,3750</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A1A0CF1" w14:textId="77777777" w:rsidR="005C14C1" w:rsidRPr="00FF501F" w:rsidRDefault="005C14C1" w:rsidP="005C14C1">
            <w:pPr>
              <w:spacing w:after="0" w:line="240" w:lineRule="auto"/>
              <w:jc w:val="right"/>
              <w:rPr>
                <w:rFonts w:ascii="Arial" w:eastAsia="Times New Roman" w:hAnsi="Arial" w:cs="Arial"/>
                <w:szCs w:val="20"/>
                <w:lang w:val="en-GB" w:eastAsia="en-GB"/>
              </w:rPr>
            </w:pPr>
            <w:r w:rsidRPr="00FF501F">
              <w:rPr>
                <w:rFonts w:ascii="Arial" w:eastAsia="Times New Roman" w:hAnsi="Arial" w:cs="Arial"/>
                <w:szCs w:val="20"/>
                <w:lang w:val="en-GB" w:eastAsia="en-GB"/>
              </w:rPr>
              <w:t>0,1551</w:t>
            </w:r>
          </w:p>
        </w:tc>
        <w:tc>
          <w:tcPr>
            <w:tcW w:w="184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46F4E84" w14:textId="77777777" w:rsidR="005C14C1" w:rsidRPr="00FF501F" w:rsidRDefault="005C14C1" w:rsidP="005C14C1">
            <w:pPr>
              <w:spacing w:after="0" w:line="240" w:lineRule="auto"/>
              <w:jc w:val="right"/>
              <w:rPr>
                <w:rFonts w:ascii="Arial" w:eastAsia="Times New Roman" w:hAnsi="Arial" w:cs="Arial"/>
                <w:szCs w:val="20"/>
                <w:lang w:val="en-GB" w:eastAsia="en-GB"/>
              </w:rPr>
            </w:pPr>
            <w:r w:rsidRPr="00FF501F">
              <w:rPr>
                <w:rFonts w:ascii="Arial" w:eastAsia="Times New Roman" w:hAnsi="Arial" w:cs="Arial"/>
                <w:szCs w:val="20"/>
                <w:lang w:val="en-GB" w:eastAsia="en-GB"/>
              </w:rPr>
              <w:t>-0,1925</w:t>
            </w:r>
          </w:p>
        </w:tc>
      </w:tr>
    </w:tbl>
    <w:p w14:paraId="0D88F780" w14:textId="77777777" w:rsidR="005C14C1" w:rsidRPr="005859B5" w:rsidRDefault="005C14C1" w:rsidP="005859B5">
      <w:pPr>
        <w:pStyle w:val="Heading2"/>
      </w:pPr>
      <w:bookmarkStart w:id="484" w:name="_Toc525018740"/>
      <w:bookmarkStart w:id="485" w:name="_Toc525133068"/>
      <w:bookmarkStart w:id="486" w:name="_Toc525261916"/>
      <w:r w:rsidRPr="005859B5">
        <w:t>APPENDIX C</w:t>
      </w:r>
      <w:bookmarkEnd w:id="484"/>
      <w:bookmarkEnd w:id="485"/>
      <w:bookmarkEnd w:id="486"/>
    </w:p>
    <w:p w14:paraId="5A8B9F5F" w14:textId="77777777" w:rsidR="005C14C1" w:rsidRDefault="005C14C1" w:rsidP="005C14C1">
      <w:pPr>
        <w:ind w:left="360"/>
      </w:pPr>
      <w:r>
        <w:t>Results of the analysis of 3D wing with 10 degrees of deflections at 0 ft.</w:t>
      </w:r>
    </w:p>
    <w:tbl>
      <w:tblPr>
        <w:tblW w:w="7842" w:type="dxa"/>
        <w:tblInd w:w="360" w:type="dxa"/>
        <w:tblCellMar>
          <w:left w:w="0" w:type="dxa"/>
          <w:right w:w="0" w:type="dxa"/>
        </w:tblCellMar>
        <w:tblLook w:val="04A0" w:firstRow="1" w:lastRow="0" w:firstColumn="1" w:lastColumn="0" w:noHBand="0" w:noVBand="1"/>
      </w:tblPr>
      <w:tblGrid>
        <w:gridCol w:w="839"/>
        <w:gridCol w:w="935"/>
        <w:gridCol w:w="735"/>
        <w:gridCol w:w="142"/>
        <w:gridCol w:w="513"/>
        <w:gridCol w:w="709"/>
        <w:gridCol w:w="850"/>
        <w:gridCol w:w="851"/>
        <w:gridCol w:w="283"/>
        <w:gridCol w:w="1985"/>
      </w:tblGrid>
      <w:tr w:rsidR="005C14C1" w:rsidRPr="00577ED5" w14:paraId="1CA67302" w14:textId="77777777" w:rsidTr="005C14C1">
        <w:trPr>
          <w:trHeight w:val="315"/>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96DF05B" w14:textId="77777777" w:rsidR="005C14C1" w:rsidRPr="00577ED5" w:rsidRDefault="005C14C1" w:rsidP="005C14C1">
            <w:pPr>
              <w:spacing w:after="0" w:line="240" w:lineRule="auto"/>
              <w:jc w:val="left"/>
              <w:rPr>
                <w:rFonts w:ascii="Arial" w:eastAsia="Times New Roman" w:hAnsi="Arial" w:cs="Arial"/>
                <w:szCs w:val="20"/>
                <w:lang w:val="en-GB" w:eastAsia="en-GB"/>
              </w:rPr>
            </w:pPr>
            <w:r>
              <w:rPr>
                <w:rFonts w:ascii="Arial" w:eastAsia="Times New Roman" w:hAnsi="Arial" w:cs="Arial"/>
                <w:szCs w:val="20"/>
                <w:lang w:val="en-GB" w:eastAsia="en-GB"/>
              </w:rPr>
              <w:t>AOA</w:t>
            </w:r>
          </w:p>
        </w:tc>
        <w:tc>
          <w:tcPr>
            <w:tcW w:w="935"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9AA9BAA" w14:textId="77777777" w:rsidR="005C14C1" w:rsidRPr="00577ED5" w:rsidRDefault="005C14C1" w:rsidP="005C14C1">
            <w:pPr>
              <w:spacing w:after="0" w:line="240" w:lineRule="auto"/>
              <w:jc w:val="left"/>
              <w:rPr>
                <w:rFonts w:ascii="Arial" w:eastAsia="Times New Roman" w:hAnsi="Arial" w:cs="Arial"/>
                <w:szCs w:val="20"/>
                <w:lang w:val="en-GB" w:eastAsia="en-GB"/>
              </w:rPr>
            </w:pPr>
            <w:r w:rsidRPr="00577ED5">
              <w:rPr>
                <w:rFonts w:ascii="Arial" w:eastAsia="Times New Roman" w:hAnsi="Arial" w:cs="Arial"/>
                <w:szCs w:val="20"/>
                <w:lang w:val="en-GB" w:eastAsia="en-GB"/>
              </w:rPr>
              <w:t>Axial</w:t>
            </w:r>
          </w:p>
        </w:tc>
        <w:tc>
          <w:tcPr>
            <w:tcW w:w="735"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122A2F9" w14:textId="77777777" w:rsidR="005C14C1" w:rsidRPr="00577ED5" w:rsidRDefault="005C14C1" w:rsidP="005C14C1">
            <w:pPr>
              <w:spacing w:after="0" w:line="240" w:lineRule="auto"/>
              <w:jc w:val="left"/>
              <w:rPr>
                <w:rFonts w:ascii="Arial" w:eastAsia="Times New Roman" w:hAnsi="Arial" w:cs="Arial"/>
                <w:szCs w:val="20"/>
                <w:lang w:val="en-GB" w:eastAsia="en-GB"/>
              </w:rPr>
            </w:pPr>
            <w:r w:rsidRPr="00577ED5">
              <w:rPr>
                <w:rFonts w:ascii="Arial" w:eastAsia="Times New Roman" w:hAnsi="Arial" w:cs="Arial"/>
                <w:szCs w:val="20"/>
                <w:lang w:val="en-GB" w:eastAsia="en-GB"/>
              </w:rPr>
              <w:t>Normal</w:t>
            </w:r>
          </w:p>
        </w:tc>
        <w:tc>
          <w:tcPr>
            <w:tcW w:w="142"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8D2F89C" w14:textId="77777777" w:rsidR="005C14C1" w:rsidRPr="00577ED5" w:rsidRDefault="005C14C1" w:rsidP="005C14C1">
            <w:pPr>
              <w:spacing w:after="0" w:line="240" w:lineRule="auto"/>
              <w:jc w:val="left"/>
              <w:rPr>
                <w:rFonts w:ascii="Arial" w:eastAsia="Times New Roman" w:hAnsi="Arial" w:cs="Arial"/>
                <w:szCs w:val="20"/>
                <w:lang w:val="en-GB" w:eastAsia="en-GB"/>
              </w:rPr>
            </w:pPr>
          </w:p>
        </w:tc>
        <w:tc>
          <w:tcPr>
            <w:tcW w:w="513"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0983D74" w14:textId="77777777" w:rsidR="005C14C1" w:rsidRPr="00577ED5" w:rsidRDefault="005C14C1" w:rsidP="005C14C1">
            <w:pPr>
              <w:spacing w:after="0" w:line="240" w:lineRule="auto"/>
              <w:jc w:val="left"/>
              <w:rPr>
                <w:rFonts w:ascii="Arial" w:eastAsia="Times New Roman" w:hAnsi="Arial" w:cs="Arial"/>
                <w:szCs w:val="20"/>
                <w:lang w:val="en-GB" w:eastAsia="en-GB"/>
              </w:rPr>
            </w:pPr>
            <w:r>
              <w:rPr>
                <w:rFonts w:ascii="Arial" w:eastAsia="Times New Roman" w:hAnsi="Arial" w:cs="Arial"/>
                <w:szCs w:val="20"/>
                <w:lang w:val="en-GB" w:eastAsia="en-GB"/>
              </w:rPr>
              <w:t>AOA</w:t>
            </w:r>
          </w:p>
        </w:tc>
        <w:tc>
          <w:tcPr>
            <w:tcW w:w="709"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B7A819B" w14:textId="77777777" w:rsidR="005C14C1" w:rsidRPr="00577ED5" w:rsidRDefault="005C14C1" w:rsidP="005C14C1">
            <w:pPr>
              <w:spacing w:after="0" w:line="240" w:lineRule="auto"/>
              <w:jc w:val="left"/>
              <w:rPr>
                <w:rFonts w:ascii="Arial" w:eastAsia="Times New Roman" w:hAnsi="Arial" w:cs="Arial"/>
                <w:szCs w:val="20"/>
                <w:lang w:val="en-GB" w:eastAsia="en-GB"/>
              </w:rPr>
            </w:pPr>
            <w:r w:rsidRPr="00577ED5">
              <w:rPr>
                <w:rFonts w:ascii="Arial" w:eastAsia="Times New Roman" w:hAnsi="Arial" w:cs="Arial"/>
                <w:szCs w:val="20"/>
                <w:lang w:val="en-GB" w:eastAsia="en-GB"/>
              </w:rPr>
              <w:t>CL</w:t>
            </w:r>
          </w:p>
        </w:tc>
        <w:tc>
          <w:tcPr>
            <w:tcW w:w="850"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5CAD187" w14:textId="77777777" w:rsidR="005C14C1" w:rsidRPr="00577ED5" w:rsidRDefault="005C14C1" w:rsidP="005C14C1">
            <w:pPr>
              <w:spacing w:after="0" w:line="240" w:lineRule="auto"/>
              <w:jc w:val="left"/>
              <w:rPr>
                <w:rFonts w:ascii="Arial" w:eastAsia="Times New Roman" w:hAnsi="Arial" w:cs="Arial"/>
                <w:szCs w:val="20"/>
                <w:lang w:val="en-GB" w:eastAsia="en-GB"/>
              </w:rPr>
            </w:pPr>
            <w:r w:rsidRPr="00577ED5">
              <w:rPr>
                <w:rFonts w:ascii="Arial" w:eastAsia="Times New Roman" w:hAnsi="Arial" w:cs="Arial"/>
                <w:szCs w:val="20"/>
                <w:lang w:val="en-GB" w:eastAsia="en-GB"/>
              </w:rPr>
              <w:t>CD</w:t>
            </w:r>
          </w:p>
        </w:tc>
        <w:tc>
          <w:tcPr>
            <w:tcW w:w="851"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0D5070E" w14:textId="77777777" w:rsidR="005C14C1" w:rsidRPr="00577ED5" w:rsidRDefault="005C14C1" w:rsidP="005C14C1">
            <w:pPr>
              <w:spacing w:after="0" w:line="240" w:lineRule="auto"/>
              <w:jc w:val="left"/>
              <w:rPr>
                <w:rFonts w:ascii="Arial" w:eastAsia="Times New Roman" w:hAnsi="Arial" w:cs="Arial"/>
                <w:szCs w:val="20"/>
                <w:lang w:val="en-GB" w:eastAsia="en-GB"/>
              </w:rPr>
            </w:pPr>
            <w:r w:rsidRPr="00577ED5">
              <w:rPr>
                <w:rFonts w:ascii="Arial" w:eastAsia="Times New Roman" w:hAnsi="Arial" w:cs="Arial"/>
                <w:szCs w:val="20"/>
                <w:lang w:val="en-GB" w:eastAsia="en-GB"/>
              </w:rPr>
              <w:t>CM</w:t>
            </w:r>
          </w:p>
        </w:tc>
        <w:tc>
          <w:tcPr>
            <w:tcW w:w="283"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77C63D9" w14:textId="77777777" w:rsidR="005C14C1" w:rsidRPr="00577ED5" w:rsidRDefault="005C14C1" w:rsidP="005C14C1">
            <w:pPr>
              <w:spacing w:after="0" w:line="240" w:lineRule="auto"/>
              <w:jc w:val="left"/>
              <w:rPr>
                <w:rFonts w:ascii="Arial" w:eastAsia="Times New Roman" w:hAnsi="Arial" w:cs="Arial"/>
                <w:szCs w:val="20"/>
                <w:lang w:val="en-GB" w:eastAsia="en-GB"/>
              </w:rPr>
            </w:pPr>
          </w:p>
        </w:tc>
        <w:tc>
          <w:tcPr>
            <w:tcW w:w="1985"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A0F6BC6" w14:textId="77777777" w:rsidR="005C14C1" w:rsidRPr="00577ED5" w:rsidRDefault="005C14C1" w:rsidP="005C14C1">
            <w:pPr>
              <w:spacing w:after="0" w:line="240" w:lineRule="auto"/>
              <w:jc w:val="left"/>
              <w:rPr>
                <w:rFonts w:ascii="Arial" w:eastAsia="Times New Roman" w:hAnsi="Arial" w:cs="Arial"/>
                <w:szCs w:val="20"/>
                <w:lang w:val="en-GB" w:eastAsia="en-GB"/>
              </w:rPr>
            </w:pPr>
            <w:r w:rsidRPr="00577ED5">
              <w:rPr>
                <w:rFonts w:ascii="Arial" w:eastAsia="Times New Roman" w:hAnsi="Arial" w:cs="Arial"/>
                <w:szCs w:val="20"/>
                <w:lang w:val="en-GB" w:eastAsia="en-GB"/>
              </w:rPr>
              <w:t>Force</w:t>
            </w:r>
          </w:p>
        </w:tc>
      </w:tr>
      <w:tr w:rsidR="005C14C1" w:rsidRPr="00577ED5" w14:paraId="12218D1C" w14:textId="77777777" w:rsidTr="005C14C1">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896D2AB" w14:textId="77777777" w:rsidR="005C14C1" w:rsidRPr="00577ED5" w:rsidRDefault="005C14C1" w:rsidP="005C14C1">
            <w:pPr>
              <w:spacing w:after="0" w:line="240" w:lineRule="auto"/>
              <w:jc w:val="right"/>
              <w:rPr>
                <w:rFonts w:ascii="Arial" w:eastAsia="Times New Roman" w:hAnsi="Arial" w:cs="Arial"/>
                <w:szCs w:val="20"/>
                <w:lang w:val="en-GB" w:eastAsia="en-GB"/>
              </w:rPr>
            </w:pPr>
            <w:r w:rsidRPr="00577ED5">
              <w:rPr>
                <w:rFonts w:ascii="Arial" w:eastAsia="Times New Roman" w:hAnsi="Arial" w:cs="Arial"/>
                <w:szCs w:val="20"/>
                <w:lang w:val="en-GB" w:eastAsia="en-GB"/>
              </w:rPr>
              <w:t>12</w:t>
            </w:r>
          </w:p>
        </w:tc>
        <w:tc>
          <w:tcPr>
            <w:tcW w:w="93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D1CB3C7" w14:textId="77777777" w:rsidR="005C14C1" w:rsidRPr="00577ED5" w:rsidRDefault="005C14C1" w:rsidP="005C14C1">
            <w:pPr>
              <w:spacing w:after="0" w:line="240" w:lineRule="auto"/>
              <w:jc w:val="right"/>
              <w:rPr>
                <w:rFonts w:ascii="Arial" w:eastAsia="Times New Roman" w:hAnsi="Arial" w:cs="Arial"/>
                <w:szCs w:val="20"/>
                <w:lang w:val="en-GB" w:eastAsia="en-GB"/>
              </w:rPr>
            </w:pPr>
            <w:r w:rsidRPr="00577ED5">
              <w:rPr>
                <w:rFonts w:ascii="Arial" w:eastAsia="Times New Roman" w:hAnsi="Arial" w:cs="Arial"/>
                <w:szCs w:val="20"/>
                <w:lang w:val="en-GB" w:eastAsia="en-GB"/>
              </w:rPr>
              <w:t>-0,2004</w:t>
            </w:r>
          </w:p>
        </w:tc>
        <w:tc>
          <w:tcPr>
            <w:tcW w:w="73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129A1FA" w14:textId="77777777" w:rsidR="005C14C1" w:rsidRPr="00577ED5" w:rsidRDefault="005C14C1" w:rsidP="005C14C1">
            <w:pPr>
              <w:spacing w:after="0" w:line="240" w:lineRule="auto"/>
              <w:jc w:val="right"/>
              <w:rPr>
                <w:rFonts w:ascii="Arial" w:eastAsia="Times New Roman" w:hAnsi="Arial" w:cs="Arial"/>
                <w:szCs w:val="20"/>
                <w:lang w:val="en-GB" w:eastAsia="en-GB"/>
              </w:rPr>
            </w:pPr>
            <w:r w:rsidRPr="00577ED5">
              <w:rPr>
                <w:rFonts w:ascii="Arial" w:eastAsia="Times New Roman" w:hAnsi="Arial" w:cs="Arial"/>
                <w:szCs w:val="20"/>
                <w:lang w:val="en-GB" w:eastAsia="en-GB"/>
              </w:rPr>
              <w:t>1,5540</w:t>
            </w:r>
          </w:p>
        </w:tc>
        <w:tc>
          <w:tcPr>
            <w:tcW w:w="14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537AEA3" w14:textId="77777777" w:rsidR="005C14C1" w:rsidRPr="00577ED5" w:rsidRDefault="005C14C1" w:rsidP="005C14C1">
            <w:pPr>
              <w:spacing w:after="0" w:line="240" w:lineRule="auto"/>
              <w:jc w:val="left"/>
              <w:rPr>
                <w:rFonts w:ascii="Arial" w:eastAsia="Times New Roman" w:hAnsi="Arial" w:cs="Arial"/>
                <w:szCs w:val="20"/>
                <w:lang w:val="en-GB" w:eastAsia="en-GB"/>
              </w:rPr>
            </w:pPr>
          </w:p>
        </w:tc>
        <w:tc>
          <w:tcPr>
            <w:tcW w:w="51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433939B" w14:textId="77777777" w:rsidR="005C14C1" w:rsidRPr="00577ED5" w:rsidRDefault="005C14C1" w:rsidP="005C14C1">
            <w:pPr>
              <w:spacing w:after="0" w:line="240" w:lineRule="auto"/>
              <w:jc w:val="right"/>
              <w:rPr>
                <w:rFonts w:ascii="Arial" w:eastAsia="Times New Roman" w:hAnsi="Arial" w:cs="Arial"/>
                <w:szCs w:val="20"/>
                <w:lang w:val="en-GB" w:eastAsia="en-GB"/>
              </w:rPr>
            </w:pPr>
            <w:r w:rsidRPr="00577ED5">
              <w:rPr>
                <w:rFonts w:ascii="Arial" w:eastAsia="Times New Roman" w:hAnsi="Arial" w:cs="Arial"/>
                <w:szCs w:val="20"/>
                <w:lang w:val="en-GB" w:eastAsia="en-GB"/>
              </w:rPr>
              <w:t>12</w:t>
            </w:r>
          </w:p>
        </w:tc>
        <w:tc>
          <w:tcPr>
            <w:tcW w:w="7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9B28CD4" w14:textId="77777777" w:rsidR="005C14C1" w:rsidRPr="00577ED5" w:rsidRDefault="005C14C1" w:rsidP="005C14C1">
            <w:pPr>
              <w:spacing w:after="0" w:line="240" w:lineRule="auto"/>
              <w:jc w:val="right"/>
              <w:rPr>
                <w:rFonts w:ascii="Arial" w:eastAsia="Times New Roman" w:hAnsi="Arial" w:cs="Arial"/>
                <w:szCs w:val="20"/>
                <w:lang w:val="en-GB" w:eastAsia="en-GB"/>
              </w:rPr>
            </w:pPr>
            <w:r w:rsidRPr="00577ED5">
              <w:rPr>
                <w:rFonts w:ascii="Arial" w:eastAsia="Times New Roman" w:hAnsi="Arial" w:cs="Arial"/>
                <w:szCs w:val="20"/>
                <w:lang w:val="en-GB" w:eastAsia="en-GB"/>
              </w:rPr>
              <w:t>1,5617</w:t>
            </w:r>
          </w:p>
        </w:tc>
        <w:tc>
          <w:tcPr>
            <w:tcW w:w="8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1D193F5" w14:textId="77777777" w:rsidR="005C14C1" w:rsidRPr="00577ED5" w:rsidRDefault="005C14C1" w:rsidP="005C14C1">
            <w:pPr>
              <w:spacing w:after="0" w:line="240" w:lineRule="auto"/>
              <w:jc w:val="right"/>
              <w:rPr>
                <w:rFonts w:ascii="Arial" w:eastAsia="Times New Roman" w:hAnsi="Arial" w:cs="Arial"/>
                <w:szCs w:val="20"/>
                <w:lang w:val="en-GB" w:eastAsia="en-GB"/>
              </w:rPr>
            </w:pPr>
            <w:r w:rsidRPr="00577ED5">
              <w:rPr>
                <w:rFonts w:ascii="Arial" w:eastAsia="Times New Roman" w:hAnsi="Arial" w:cs="Arial"/>
                <w:szCs w:val="20"/>
                <w:lang w:val="en-GB" w:eastAsia="en-GB"/>
              </w:rPr>
              <w:t>0,1270</w:t>
            </w: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025E9E8" w14:textId="77777777" w:rsidR="005C14C1" w:rsidRPr="00577ED5" w:rsidRDefault="005C14C1" w:rsidP="005C14C1">
            <w:pPr>
              <w:spacing w:after="0" w:line="240" w:lineRule="auto"/>
              <w:jc w:val="right"/>
              <w:rPr>
                <w:rFonts w:ascii="Arial" w:eastAsia="Times New Roman" w:hAnsi="Arial" w:cs="Arial"/>
                <w:szCs w:val="20"/>
                <w:lang w:val="en-GB" w:eastAsia="en-GB"/>
              </w:rPr>
            </w:pPr>
            <w:r w:rsidRPr="00577ED5">
              <w:rPr>
                <w:rFonts w:ascii="Arial" w:eastAsia="Times New Roman" w:hAnsi="Arial" w:cs="Arial"/>
                <w:szCs w:val="20"/>
                <w:lang w:val="en-GB" w:eastAsia="en-GB"/>
              </w:rPr>
              <w:t>-0,3147</w:t>
            </w:r>
          </w:p>
        </w:tc>
        <w:tc>
          <w:tcPr>
            <w:tcW w:w="28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98B4332" w14:textId="77777777" w:rsidR="005C14C1" w:rsidRPr="00577ED5" w:rsidRDefault="005C14C1" w:rsidP="005C14C1">
            <w:pPr>
              <w:spacing w:after="0" w:line="240" w:lineRule="auto"/>
              <w:jc w:val="left"/>
              <w:rPr>
                <w:rFonts w:ascii="Arial" w:eastAsia="Times New Roman" w:hAnsi="Arial" w:cs="Arial"/>
                <w:szCs w:val="20"/>
                <w:lang w:val="en-GB" w:eastAsia="en-GB"/>
              </w:rPr>
            </w:pPr>
          </w:p>
        </w:tc>
        <w:tc>
          <w:tcPr>
            <w:tcW w:w="19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E9DADCE" w14:textId="77777777" w:rsidR="005C14C1" w:rsidRPr="00577ED5" w:rsidRDefault="005C14C1" w:rsidP="005C14C1">
            <w:pPr>
              <w:spacing w:after="0" w:line="240" w:lineRule="auto"/>
              <w:jc w:val="left"/>
              <w:rPr>
                <w:rFonts w:ascii="Arial" w:eastAsia="Times New Roman" w:hAnsi="Arial" w:cs="Arial"/>
                <w:szCs w:val="20"/>
                <w:lang w:val="en-GB" w:eastAsia="en-GB"/>
              </w:rPr>
            </w:pPr>
            <w:r w:rsidRPr="00577ED5">
              <w:rPr>
                <w:rFonts w:ascii="Arial" w:eastAsia="Times New Roman" w:hAnsi="Arial" w:cs="Arial"/>
                <w:szCs w:val="20"/>
                <w:lang w:val="en-GB" w:eastAsia="en-GB"/>
              </w:rPr>
              <w:t>3966 N</w:t>
            </w:r>
          </w:p>
        </w:tc>
      </w:tr>
      <w:tr w:rsidR="005C14C1" w:rsidRPr="00577ED5" w14:paraId="1DDA5806" w14:textId="77777777" w:rsidTr="005C14C1">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C2F1369" w14:textId="77777777" w:rsidR="005C14C1" w:rsidRPr="00577ED5" w:rsidRDefault="005C14C1" w:rsidP="005C14C1">
            <w:pPr>
              <w:spacing w:after="0" w:line="240" w:lineRule="auto"/>
              <w:jc w:val="right"/>
              <w:rPr>
                <w:rFonts w:ascii="Arial" w:eastAsia="Times New Roman" w:hAnsi="Arial" w:cs="Arial"/>
                <w:szCs w:val="20"/>
                <w:lang w:val="en-GB" w:eastAsia="en-GB"/>
              </w:rPr>
            </w:pPr>
            <w:r w:rsidRPr="00577ED5">
              <w:rPr>
                <w:rFonts w:ascii="Arial" w:eastAsia="Times New Roman" w:hAnsi="Arial" w:cs="Arial"/>
                <w:szCs w:val="20"/>
                <w:lang w:val="en-GB" w:eastAsia="en-GB"/>
              </w:rPr>
              <w:t>13</w:t>
            </w:r>
          </w:p>
        </w:tc>
        <w:tc>
          <w:tcPr>
            <w:tcW w:w="93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5086B61" w14:textId="77777777" w:rsidR="005C14C1" w:rsidRPr="00577ED5" w:rsidRDefault="005C14C1" w:rsidP="005C14C1">
            <w:pPr>
              <w:spacing w:after="0" w:line="240" w:lineRule="auto"/>
              <w:jc w:val="right"/>
              <w:rPr>
                <w:rFonts w:ascii="Arial" w:eastAsia="Times New Roman" w:hAnsi="Arial" w:cs="Arial"/>
                <w:szCs w:val="20"/>
                <w:lang w:val="en-GB" w:eastAsia="en-GB"/>
              </w:rPr>
            </w:pPr>
            <w:r w:rsidRPr="00577ED5">
              <w:rPr>
                <w:rFonts w:ascii="Arial" w:eastAsia="Times New Roman" w:hAnsi="Arial" w:cs="Arial"/>
                <w:szCs w:val="20"/>
                <w:lang w:val="en-GB" w:eastAsia="en-GB"/>
              </w:rPr>
              <w:t>-0,2322</w:t>
            </w:r>
          </w:p>
        </w:tc>
        <w:tc>
          <w:tcPr>
            <w:tcW w:w="73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F0C1F9C" w14:textId="77777777" w:rsidR="005C14C1" w:rsidRPr="00577ED5" w:rsidRDefault="005C14C1" w:rsidP="005C14C1">
            <w:pPr>
              <w:spacing w:after="0" w:line="240" w:lineRule="auto"/>
              <w:jc w:val="right"/>
              <w:rPr>
                <w:rFonts w:ascii="Arial" w:eastAsia="Times New Roman" w:hAnsi="Arial" w:cs="Arial"/>
                <w:szCs w:val="20"/>
                <w:lang w:val="en-GB" w:eastAsia="en-GB"/>
              </w:rPr>
            </w:pPr>
            <w:r w:rsidRPr="00577ED5">
              <w:rPr>
                <w:rFonts w:ascii="Arial" w:eastAsia="Times New Roman" w:hAnsi="Arial" w:cs="Arial"/>
                <w:szCs w:val="20"/>
                <w:lang w:val="en-GB" w:eastAsia="en-GB"/>
              </w:rPr>
              <w:t>1,6218</w:t>
            </w:r>
          </w:p>
        </w:tc>
        <w:tc>
          <w:tcPr>
            <w:tcW w:w="14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F25866E" w14:textId="77777777" w:rsidR="005C14C1" w:rsidRPr="00577ED5" w:rsidRDefault="005C14C1" w:rsidP="005C14C1">
            <w:pPr>
              <w:spacing w:after="0" w:line="240" w:lineRule="auto"/>
              <w:jc w:val="left"/>
              <w:rPr>
                <w:rFonts w:ascii="Arial" w:eastAsia="Times New Roman" w:hAnsi="Arial" w:cs="Arial"/>
                <w:szCs w:val="20"/>
                <w:lang w:val="en-GB" w:eastAsia="en-GB"/>
              </w:rPr>
            </w:pPr>
          </w:p>
        </w:tc>
        <w:tc>
          <w:tcPr>
            <w:tcW w:w="51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DA2ECDE" w14:textId="77777777" w:rsidR="005C14C1" w:rsidRPr="00577ED5" w:rsidRDefault="005C14C1" w:rsidP="005C14C1">
            <w:pPr>
              <w:spacing w:after="0" w:line="240" w:lineRule="auto"/>
              <w:jc w:val="right"/>
              <w:rPr>
                <w:rFonts w:ascii="Arial" w:eastAsia="Times New Roman" w:hAnsi="Arial" w:cs="Arial"/>
                <w:szCs w:val="20"/>
                <w:lang w:val="en-GB" w:eastAsia="en-GB"/>
              </w:rPr>
            </w:pPr>
            <w:r w:rsidRPr="00577ED5">
              <w:rPr>
                <w:rFonts w:ascii="Arial" w:eastAsia="Times New Roman" w:hAnsi="Arial" w:cs="Arial"/>
                <w:szCs w:val="20"/>
                <w:lang w:val="en-GB" w:eastAsia="en-GB"/>
              </w:rPr>
              <w:t>13</w:t>
            </w:r>
          </w:p>
        </w:tc>
        <w:tc>
          <w:tcPr>
            <w:tcW w:w="7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E6608B7" w14:textId="77777777" w:rsidR="005C14C1" w:rsidRPr="00577ED5" w:rsidRDefault="005C14C1" w:rsidP="005C14C1">
            <w:pPr>
              <w:spacing w:after="0" w:line="240" w:lineRule="auto"/>
              <w:jc w:val="right"/>
              <w:rPr>
                <w:rFonts w:ascii="Arial" w:eastAsia="Times New Roman" w:hAnsi="Arial" w:cs="Arial"/>
                <w:szCs w:val="20"/>
                <w:lang w:val="en-GB" w:eastAsia="en-GB"/>
              </w:rPr>
            </w:pPr>
            <w:r w:rsidRPr="00577ED5">
              <w:rPr>
                <w:rFonts w:ascii="Arial" w:eastAsia="Times New Roman" w:hAnsi="Arial" w:cs="Arial"/>
                <w:szCs w:val="20"/>
                <w:lang w:val="en-GB" w:eastAsia="en-GB"/>
              </w:rPr>
              <w:t>1,6325</w:t>
            </w:r>
          </w:p>
        </w:tc>
        <w:tc>
          <w:tcPr>
            <w:tcW w:w="8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B694F49" w14:textId="77777777" w:rsidR="005C14C1" w:rsidRPr="00577ED5" w:rsidRDefault="005C14C1" w:rsidP="005C14C1">
            <w:pPr>
              <w:spacing w:after="0" w:line="240" w:lineRule="auto"/>
              <w:jc w:val="right"/>
              <w:rPr>
                <w:rFonts w:ascii="Arial" w:eastAsia="Times New Roman" w:hAnsi="Arial" w:cs="Arial"/>
                <w:szCs w:val="20"/>
                <w:lang w:val="en-GB" w:eastAsia="en-GB"/>
              </w:rPr>
            </w:pPr>
            <w:r w:rsidRPr="00577ED5">
              <w:rPr>
                <w:rFonts w:ascii="Arial" w:eastAsia="Times New Roman" w:hAnsi="Arial" w:cs="Arial"/>
                <w:szCs w:val="20"/>
                <w:lang w:val="en-GB" w:eastAsia="en-GB"/>
              </w:rPr>
              <w:t>0,1386</w:t>
            </w: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21398A1" w14:textId="77777777" w:rsidR="005C14C1" w:rsidRPr="00577ED5" w:rsidRDefault="005C14C1" w:rsidP="005C14C1">
            <w:pPr>
              <w:spacing w:after="0" w:line="240" w:lineRule="auto"/>
              <w:jc w:val="right"/>
              <w:rPr>
                <w:rFonts w:ascii="Arial" w:eastAsia="Times New Roman" w:hAnsi="Arial" w:cs="Arial"/>
                <w:szCs w:val="20"/>
                <w:lang w:val="en-GB" w:eastAsia="en-GB"/>
              </w:rPr>
            </w:pPr>
            <w:r w:rsidRPr="00577ED5">
              <w:rPr>
                <w:rFonts w:ascii="Arial" w:eastAsia="Times New Roman" w:hAnsi="Arial" w:cs="Arial"/>
                <w:szCs w:val="20"/>
                <w:lang w:val="en-GB" w:eastAsia="en-GB"/>
              </w:rPr>
              <w:t>-0,3192</w:t>
            </w:r>
          </w:p>
        </w:tc>
        <w:tc>
          <w:tcPr>
            <w:tcW w:w="28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4D35504" w14:textId="77777777" w:rsidR="005C14C1" w:rsidRPr="00577ED5" w:rsidRDefault="005C14C1" w:rsidP="005C14C1">
            <w:pPr>
              <w:spacing w:after="0" w:line="240" w:lineRule="auto"/>
              <w:jc w:val="left"/>
              <w:rPr>
                <w:rFonts w:ascii="Arial" w:eastAsia="Times New Roman" w:hAnsi="Arial" w:cs="Arial"/>
                <w:szCs w:val="20"/>
                <w:lang w:val="en-GB" w:eastAsia="en-GB"/>
              </w:rPr>
            </w:pPr>
          </w:p>
        </w:tc>
        <w:tc>
          <w:tcPr>
            <w:tcW w:w="19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A717675" w14:textId="77777777" w:rsidR="005C14C1" w:rsidRPr="00577ED5" w:rsidRDefault="005C14C1" w:rsidP="005C14C1">
            <w:pPr>
              <w:spacing w:after="0" w:line="240" w:lineRule="auto"/>
              <w:jc w:val="left"/>
              <w:rPr>
                <w:rFonts w:ascii="Arial" w:eastAsia="Times New Roman" w:hAnsi="Arial" w:cs="Arial"/>
                <w:szCs w:val="20"/>
                <w:lang w:val="en-GB" w:eastAsia="en-GB"/>
              </w:rPr>
            </w:pPr>
            <w:r w:rsidRPr="00577ED5">
              <w:rPr>
                <w:rFonts w:ascii="Arial" w:eastAsia="Times New Roman" w:hAnsi="Arial" w:cs="Arial"/>
                <w:szCs w:val="20"/>
                <w:lang w:val="en-GB" w:eastAsia="en-GB"/>
              </w:rPr>
              <w:t>4139 N</w:t>
            </w:r>
          </w:p>
        </w:tc>
      </w:tr>
      <w:tr w:rsidR="005C14C1" w:rsidRPr="00577ED5" w14:paraId="5E430E23" w14:textId="77777777" w:rsidTr="005C14C1">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C6F98C6" w14:textId="77777777" w:rsidR="005C14C1" w:rsidRPr="00577ED5" w:rsidRDefault="005C14C1" w:rsidP="005C14C1">
            <w:pPr>
              <w:spacing w:after="0" w:line="240" w:lineRule="auto"/>
              <w:jc w:val="right"/>
              <w:rPr>
                <w:rFonts w:ascii="Arial" w:eastAsia="Times New Roman" w:hAnsi="Arial" w:cs="Arial"/>
                <w:szCs w:val="20"/>
                <w:lang w:val="en-GB" w:eastAsia="en-GB"/>
              </w:rPr>
            </w:pPr>
            <w:r w:rsidRPr="00577ED5">
              <w:rPr>
                <w:rFonts w:ascii="Arial" w:eastAsia="Times New Roman" w:hAnsi="Arial" w:cs="Arial"/>
                <w:szCs w:val="20"/>
                <w:lang w:val="en-GB" w:eastAsia="en-GB"/>
              </w:rPr>
              <w:t>14</w:t>
            </w:r>
          </w:p>
        </w:tc>
        <w:tc>
          <w:tcPr>
            <w:tcW w:w="93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044BF6B" w14:textId="77777777" w:rsidR="005C14C1" w:rsidRPr="00577ED5" w:rsidRDefault="005C14C1" w:rsidP="005C14C1">
            <w:pPr>
              <w:spacing w:after="0" w:line="240" w:lineRule="auto"/>
              <w:jc w:val="right"/>
              <w:rPr>
                <w:rFonts w:ascii="Arial" w:eastAsia="Times New Roman" w:hAnsi="Arial" w:cs="Arial"/>
                <w:szCs w:val="20"/>
                <w:lang w:val="en-GB" w:eastAsia="en-GB"/>
              </w:rPr>
            </w:pPr>
            <w:r w:rsidRPr="00577ED5">
              <w:rPr>
                <w:rFonts w:ascii="Arial" w:eastAsia="Times New Roman" w:hAnsi="Arial" w:cs="Arial"/>
                <w:szCs w:val="20"/>
                <w:lang w:val="en-GB" w:eastAsia="en-GB"/>
              </w:rPr>
              <w:t>-0,2638</w:t>
            </w:r>
          </w:p>
        </w:tc>
        <w:tc>
          <w:tcPr>
            <w:tcW w:w="73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8703D65" w14:textId="77777777" w:rsidR="005C14C1" w:rsidRPr="00577ED5" w:rsidRDefault="005C14C1" w:rsidP="005C14C1">
            <w:pPr>
              <w:spacing w:after="0" w:line="240" w:lineRule="auto"/>
              <w:jc w:val="right"/>
              <w:rPr>
                <w:rFonts w:ascii="Arial" w:eastAsia="Times New Roman" w:hAnsi="Arial" w:cs="Arial"/>
                <w:szCs w:val="20"/>
                <w:lang w:val="en-GB" w:eastAsia="en-GB"/>
              </w:rPr>
            </w:pPr>
            <w:r w:rsidRPr="00577ED5">
              <w:rPr>
                <w:rFonts w:ascii="Arial" w:eastAsia="Times New Roman" w:hAnsi="Arial" w:cs="Arial"/>
                <w:szCs w:val="20"/>
                <w:lang w:val="en-GB" w:eastAsia="en-GB"/>
              </w:rPr>
              <w:t>1,6773</w:t>
            </w:r>
          </w:p>
        </w:tc>
        <w:tc>
          <w:tcPr>
            <w:tcW w:w="14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4F01724" w14:textId="77777777" w:rsidR="005C14C1" w:rsidRPr="00577ED5" w:rsidRDefault="005C14C1" w:rsidP="005C14C1">
            <w:pPr>
              <w:spacing w:after="0" w:line="240" w:lineRule="auto"/>
              <w:jc w:val="left"/>
              <w:rPr>
                <w:rFonts w:ascii="Arial" w:eastAsia="Times New Roman" w:hAnsi="Arial" w:cs="Arial"/>
                <w:szCs w:val="20"/>
                <w:lang w:val="en-GB" w:eastAsia="en-GB"/>
              </w:rPr>
            </w:pPr>
          </w:p>
        </w:tc>
        <w:tc>
          <w:tcPr>
            <w:tcW w:w="51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9B4BCE9" w14:textId="77777777" w:rsidR="005C14C1" w:rsidRPr="00577ED5" w:rsidRDefault="005C14C1" w:rsidP="005C14C1">
            <w:pPr>
              <w:spacing w:after="0" w:line="240" w:lineRule="auto"/>
              <w:jc w:val="right"/>
              <w:rPr>
                <w:rFonts w:ascii="Arial" w:eastAsia="Times New Roman" w:hAnsi="Arial" w:cs="Arial"/>
                <w:szCs w:val="20"/>
                <w:lang w:val="en-GB" w:eastAsia="en-GB"/>
              </w:rPr>
            </w:pPr>
            <w:r w:rsidRPr="00577ED5">
              <w:rPr>
                <w:rFonts w:ascii="Arial" w:eastAsia="Times New Roman" w:hAnsi="Arial" w:cs="Arial"/>
                <w:szCs w:val="20"/>
                <w:lang w:val="en-GB" w:eastAsia="en-GB"/>
              </w:rPr>
              <w:t>14</w:t>
            </w:r>
          </w:p>
        </w:tc>
        <w:tc>
          <w:tcPr>
            <w:tcW w:w="7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5C001CC" w14:textId="77777777" w:rsidR="005C14C1" w:rsidRPr="00577ED5" w:rsidRDefault="005C14C1" w:rsidP="005C14C1">
            <w:pPr>
              <w:spacing w:after="0" w:line="240" w:lineRule="auto"/>
              <w:jc w:val="right"/>
              <w:rPr>
                <w:rFonts w:ascii="Arial" w:eastAsia="Times New Roman" w:hAnsi="Arial" w:cs="Arial"/>
                <w:szCs w:val="20"/>
                <w:lang w:val="en-GB" w:eastAsia="en-GB"/>
              </w:rPr>
            </w:pPr>
            <w:r w:rsidRPr="00577ED5">
              <w:rPr>
                <w:rFonts w:ascii="Arial" w:eastAsia="Times New Roman" w:hAnsi="Arial" w:cs="Arial"/>
                <w:szCs w:val="20"/>
                <w:lang w:val="en-GB" w:eastAsia="en-GB"/>
              </w:rPr>
              <w:t>1,6913</w:t>
            </w:r>
          </w:p>
        </w:tc>
        <w:tc>
          <w:tcPr>
            <w:tcW w:w="8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211D012" w14:textId="77777777" w:rsidR="005C14C1" w:rsidRPr="00577ED5" w:rsidRDefault="005C14C1" w:rsidP="005C14C1">
            <w:pPr>
              <w:spacing w:after="0" w:line="240" w:lineRule="auto"/>
              <w:jc w:val="right"/>
              <w:rPr>
                <w:rFonts w:ascii="Arial" w:eastAsia="Times New Roman" w:hAnsi="Arial" w:cs="Arial"/>
                <w:szCs w:val="20"/>
                <w:lang w:val="en-GB" w:eastAsia="en-GB"/>
              </w:rPr>
            </w:pPr>
            <w:r w:rsidRPr="00577ED5">
              <w:rPr>
                <w:rFonts w:ascii="Arial" w:eastAsia="Times New Roman" w:hAnsi="Arial" w:cs="Arial"/>
                <w:szCs w:val="20"/>
                <w:lang w:val="en-GB" w:eastAsia="en-GB"/>
              </w:rPr>
              <w:t>0,1499</w:t>
            </w: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067F7AA" w14:textId="77777777" w:rsidR="005C14C1" w:rsidRPr="00577ED5" w:rsidRDefault="005C14C1" w:rsidP="005C14C1">
            <w:pPr>
              <w:spacing w:after="0" w:line="240" w:lineRule="auto"/>
              <w:jc w:val="right"/>
              <w:rPr>
                <w:rFonts w:ascii="Arial" w:eastAsia="Times New Roman" w:hAnsi="Arial" w:cs="Arial"/>
                <w:szCs w:val="20"/>
                <w:lang w:val="en-GB" w:eastAsia="en-GB"/>
              </w:rPr>
            </w:pPr>
            <w:r w:rsidRPr="00577ED5">
              <w:rPr>
                <w:rFonts w:ascii="Arial" w:eastAsia="Times New Roman" w:hAnsi="Arial" w:cs="Arial"/>
                <w:szCs w:val="20"/>
                <w:lang w:val="en-GB" w:eastAsia="en-GB"/>
              </w:rPr>
              <w:t>-0,3199</w:t>
            </w:r>
          </w:p>
        </w:tc>
        <w:tc>
          <w:tcPr>
            <w:tcW w:w="28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F950648" w14:textId="77777777" w:rsidR="005C14C1" w:rsidRPr="00577ED5" w:rsidRDefault="005C14C1" w:rsidP="005C14C1">
            <w:pPr>
              <w:spacing w:after="0" w:line="240" w:lineRule="auto"/>
              <w:jc w:val="left"/>
              <w:rPr>
                <w:rFonts w:ascii="Arial" w:eastAsia="Times New Roman" w:hAnsi="Arial" w:cs="Arial"/>
                <w:szCs w:val="20"/>
                <w:lang w:val="en-GB" w:eastAsia="en-GB"/>
              </w:rPr>
            </w:pPr>
          </w:p>
        </w:tc>
        <w:tc>
          <w:tcPr>
            <w:tcW w:w="19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31EC39C" w14:textId="77777777" w:rsidR="005C14C1" w:rsidRPr="00577ED5" w:rsidRDefault="005C14C1" w:rsidP="005C14C1">
            <w:pPr>
              <w:spacing w:after="0" w:line="240" w:lineRule="auto"/>
              <w:jc w:val="left"/>
              <w:rPr>
                <w:rFonts w:ascii="Arial" w:eastAsia="Times New Roman" w:hAnsi="Arial" w:cs="Arial"/>
                <w:szCs w:val="20"/>
                <w:lang w:val="en-GB" w:eastAsia="en-GB"/>
              </w:rPr>
            </w:pPr>
            <w:r w:rsidRPr="00577ED5">
              <w:rPr>
                <w:rFonts w:ascii="Arial" w:eastAsia="Times New Roman" w:hAnsi="Arial" w:cs="Arial"/>
                <w:szCs w:val="20"/>
                <w:lang w:val="en-GB" w:eastAsia="en-GB"/>
              </w:rPr>
              <w:t>4281 N</w:t>
            </w:r>
          </w:p>
        </w:tc>
      </w:tr>
      <w:tr w:rsidR="005C14C1" w:rsidRPr="00577ED5" w14:paraId="748738E0" w14:textId="77777777" w:rsidTr="005C14C1">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D824615" w14:textId="77777777" w:rsidR="005C14C1" w:rsidRPr="00577ED5" w:rsidRDefault="005C14C1" w:rsidP="005C14C1">
            <w:pPr>
              <w:spacing w:after="0" w:line="240" w:lineRule="auto"/>
              <w:jc w:val="right"/>
              <w:rPr>
                <w:rFonts w:ascii="Arial" w:eastAsia="Times New Roman" w:hAnsi="Arial" w:cs="Arial"/>
                <w:szCs w:val="20"/>
                <w:lang w:val="en-GB" w:eastAsia="en-GB"/>
              </w:rPr>
            </w:pPr>
            <w:r w:rsidRPr="00577ED5">
              <w:rPr>
                <w:rFonts w:ascii="Arial" w:eastAsia="Times New Roman" w:hAnsi="Arial" w:cs="Arial"/>
                <w:szCs w:val="20"/>
                <w:lang w:val="en-GB" w:eastAsia="en-GB"/>
              </w:rPr>
              <w:t>15</w:t>
            </w:r>
          </w:p>
        </w:tc>
        <w:tc>
          <w:tcPr>
            <w:tcW w:w="93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9C766A7" w14:textId="77777777" w:rsidR="005C14C1" w:rsidRPr="00577ED5" w:rsidRDefault="005C14C1" w:rsidP="005C14C1">
            <w:pPr>
              <w:spacing w:after="0" w:line="240" w:lineRule="auto"/>
              <w:jc w:val="right"/>
              <w:rPr>
                <w:rFonts w:ascii="Arial" w:eastAsia="Times New Roman" w:hAnsi="Arial" w:cs="Arial"/>
                <w:szCs w:val="20"/>
                <w:lang w:val="en-GB" w:eastAsia="en-GB"/>
              </w:rPr>
            </w:pPr>
            <w:r w:rsidRPr="00577ED5">
              <w:rPr>
                <w:rFonts w:ascii="Arial" w:eastAsia="Times New Roman" w:hAnsi="Arial" w:cs="Arial"/>
                <w:szCs w:val="20"/>
                <w:lang w:val="en-GB" w:eastAsia="en-GB"/>
              </w:rPr>
              <w:t>-0,2967</w:t>
            </w:r>
          </w:p>
        </w:tc>
        <w:tc>
          <w:tcPr>
            <w:tcW w:w="73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1B9D20A" w14:textId="77777777" w:rsidR="005C14C1" w:rsidRPr="00577ED5" w:rsidRDefault="005C14C1" w:rsidP="005C14C1">
            <w:pPr>
              <w:spacing w:after="0" w:line="240" w:lineRule="auto"/>
              <w:jc w:val="right"/>
              <w:rPr>
                <w:rFonts w:ascii="Arial" w:eastAsia="Times New Roman" w:hAnsi="Arial" w:cs="Arial"/>
                <w:szCs w:val="20"/>
                <w:lang w:val="en-GB" w:eastAsia="en-GB"/>
              </w:rPr>
            </w:pPr>
            <w:r w:rsidRPr="00577ED5">
              <w:rPr>
                <w:rFonts w:ascii="Arial" w:eastAsia="Times New Roman" w:hAnsi="Arial" w:cs="Arial"/>
                <w:szCs w:val="20"/>
                <w:lang w:val="en-GB" w:eastAsia="en-GB"/>
              </w:rPr>
              <w:t>1,7331</w:t>
            </w:r>
          </w:p>
        </w:tc>
        <w:tc>
          <w:tcPr>
            <w:tcW w:w="14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0BB740B" w14:textId="77777777" w:rsidR="005C14C1" w:rsidRPr="00577ED5" w:rsidRDefault="005C14C1" w:rsidP="005C14C1">
            <w:pPr>
              <w:spacing w:after="0" w:line="240" w:lineRule="auto"/>
              <w:jc w:val="left"/>
              <w:rPr>
                <w:rFonts w:ascii="Arial" w:eastAsia="Times New Roman" w:hAnsi="Arial" w:cs="Arial"/>
                <w:szCs w:val="20"/>
                <w:lang w:val="en-GB" w:eastAsia="en-GB"/>
              </w:rPr>
            </w:pPr>
          </w:p>
        </w:tc>
        <w:tc>
          <w:tcPr>
            <w:tcW w:w="51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25F9C7E" w14:textId="77777777" w:rsidR="005C14C1" w:rsidRPr="00577ED5" w:rsidRDefault="005C14C1" w:rsidP="005C14C1">
            <w:pPr>
              <w:spacing w:after="0" w:line="240" w:lineRule="auto"/>
              <w:jc w:val="right"/>
              <w:rPr>
                <w:rFonts w:ascii="Arial" w:eastAsia="Times New Roman" w:hAnsi="Arial" w:cs="Arial"/>
                <w:szCs w:val="20"/>
                <w:lang w:val="en-GB" w:eastAsia="en-GB"/>
              </w:rPr>
            </w:pPr>
            <w:r w:rsidRPr="00577ED5">
              <w:rPr>
                <w:rFonts w:ascii="Arial" w:eastAsia="Times New Roman" w:hAnsi="Arial" w:cs="Arial"/>
                <w:szCs w:val="20"/>
                <w:lang w:val="en-GB" w:eastAsia="en-GB"/>
              </w:rPr>
              <w:t>15</w:t>
            </w:r>
          </w:p>
        </w:tc>
        <w:tc>
          <w:tcPr>
            <w:tcW w:w="7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9036717" w14:textId="77777777" w:rsidR="005C14C1" w:rsidRPr="00577ED5" w:rsidRDefault="005C14C1" w:rsidP="005C14C1">
            <w:pPr>
              <w:spacing w:after="0" w:line="240" w:lineRule="auto"/>
              <w:jc w:val="right"/>
              <w:rPr>
                <w:rFonts w:ascii="Arial" w:eastAsia="Times New Roman" w:hAnsi="Arial" w:cs="Arial"/>
                <w:szCs w:val="20"/>
                <w:lang w:val="en-GB" w:eastAsia="en-GB"/>
              </w:rPr>
            </w:pPr>
            <w:r w:rsidRPr="00577ED5">
              <w:rPr>
                <w:rFonts w:ascii="Arial" w:eastAsia="Times New Roman" w:hAnsi="Arial" w:cs="Arial"/>
                <w:szCs w:val="20"/>
                <w:lang w:val="en-GB" w:eastAsia="en-GB"/>
              </w:rPr>
              <w:t>1,7509</w:t>
            </w:r>
          </w:p>
        </w:tc>
        <w:tc>
          <w:tcPr>
            <w:tcW w:w="8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296A49D" w14:textId="77777777" w:rsidR="005C14C1" w:rsidRPr="00577ED5" w:rsidRDefault="005C14C1" w:rsidP="005C14C1">
            <w:pPr>
              <w:spacing w:after="0" w:line="240" w:lineRule="auto"/>
              <w:jc w:val="right"/>
              <w:rPr>
                <w:rFonts w:ascii="Arial" w:eastAsia="Times New Roman" w:hAnsi="Arial" w:cs="Arial"/>
                <w:szCs w:val="20"/>
                <w:lang w:val="en-GB" w:eastAsia="en-GB"/>
              </w:rPr>
            </w:pPr>
            <w:r w:rsidRPr="00577ED5">
              <w:rPr>
                <w:rFonts w:ascii="Arial" w:eastAsia="Times New Roman" w:hAnsi="Arial" w:cs="Arial"/>
                <w:szCs w:val="20"/>
                <w:lang w:val="en-GB" w:eastAsia="en-GB"/>
              </w:rPr>
              <w:t>0,1620</w:t>
            </w: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835EAE8" w14:textId="77777777" w:rsidR="005C14C1" w:rsidRPr="00577ED5" w:rsidRDefault="005C14C1" w:rsidP="005C14C1">
            <w:pPr>
              <w:spacing w:after="0" w:line="240" w:lineRule="auto"/>
              <w:jc w:val="right"/>
              <w:rPr>
                <w:rFonts w:ascii="Arial" w:eastAsia="Times New Roman" w:hAnsi="Arial" w:cs="Arial"/>
                <w:szCs w:val="20"/>
                <w:lang w:val="en-GB" w:eastAsia="en-GB"/>
              </w:rPr>
            </w:pPr>
            <w:r w:rsidRPr="00577ED5">
              <w:rPr>
                <w:rFonts w:ascii="Arial" w:eastAsia="Times New Roman" w:hAnsi="Arial" w:cs="Arial"/>
                <w:szCs w:val="20"/>
                <w:lang w:val="en-GB" w:eastAsia="en-GB"/>
              </w:rPr>
              <w:t>-0,3224</w:t>
            </w:r>
          </w:p>
        </w:tc>
        <w:tc>
          <w:tcPr>
            <w:tcW w:w="28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781B83F" w14:textId="77777777" w:rsidR="005C14C1" w:rsidRPr="00577ED5" w:rsidRDefault="005C14C1" w:rsidP="005C14C1">
            <w:pPr>
              <w:spacing w:after="0" w:line="240" w:lineRule="auto"/>
              <w:jc w:val="left"/>
              <w:rPr>
                <w:rFonts w:ascii="Arial" w:eastAsia="Times New Roman" w:hAnsi="Arial" w:cs="Arial"/>
                <w:szCs w:val="20"/>
                <w:lang w:val="en-GB" w:eastAsia="en-GB"/>
              </w:rPr>
            </w:pPr>
          </w:p>
        </w:tc>
        <w:tc>
          <w:tcPr>
            <w:tcW w:w="19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6862D5D" w14:textId="77777777" w:rsidR="005C14C1" w:rsidRPr="00577ED5" w:rsidRDefault="005C14C1" w:rsidP="005C14C1">
            <w:pPr>
              <w:spacing w:after="0" w:line="240" w:lineRule="auto"/>
              <w:jc w:val="left"/>
              <w:rPr>
                <w:rFonts w:ascii="Arial" w:eastAsia="Times New Roman" w:hAnsi="Arial" w:cs="Arial"/>
                <w:szCs w:val="20"/>
                <w:lang w:val="en-GB" w:eastAsia="en-GB"/>
              </w:rPr>
            </w:pPr>
            <w:r w:rsidRPr="00577ED5">
              <w:rPr>
                <w:rFonts w:ascii="Arial" w:eastAsia="Times New Roman" w:hAnsi="Arial" w:cs="Arial"/>
                <w:szCs w:val="20"/>
                <w:lang w:val="en-GB" w:eastAsia="en-GB"/>
              </w:rPr>
              <w:t>4350 N</w:t>
            </w:r>
          </w:p>
        </w:tc>
      </w:tr>
      <w:tr w:rsidR="005C14C1" w:rsidRPr="00577ED5" w14:paraId="6F70247E" w14:textId="77777777" w:rsidTr="005C14C1">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29DDF64" w14:textId="77777777" w:rsidR="005C14C1" w:rsidRPr="00577ED5" w:rsidRDefault="005C14C1" w:rsidP="005C14C1">
            <w:pPr>
              <w:spacing w:after="0" w:line="240" w:lineRule="auto"/>
              <w:jc w:val="right"/>
              <w:rPr>
                <w:rFonts w:ascii="Arial" w:eastAsia="Times New Roman" w:hAnsi="Arial" w:cs="Arial"/>
                <w:szCs w:val="20"/>
                <w:lang w:val="en-GB" w:eastAsia="en-GB"/>
              </w:rPr>
            </w:pPr>
            <w:r w:rsidRPr="00577ED5">
              <w:rPr>
                <w:rFonts w:ascii="Arial" w:eastAsia="Times New Roman" w:hAnsi="Arial" w:cs="Arial"/>
                <w:szCs w:val="20"/>
                <w:lang w:val="en-GB" w:eastAsia="en-GB"/>
              </w:rPr>
              <w:t>16</w:t>
            </w:r>
          </w:p>
        </w:tc>
        <w:tc>
          <w:tcPr>
            <w:tcW w:w="93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D8FB619" w14:textId="77777777" w:rsidR="005C14C1" w:rsidRPr="00577ED5" w:rsidRDefault="005C14C1" w:rsidP="005C14C1">
            <w:pPr>
              <w:spacing w:after="0" w:line="240" w:lineRule="auto"/>
              <w:jc w:val="right"/>
              <w:rPr>
                <w:rFonts w:ascii="Arial" w:eastAsia="Times New Roman" w:hAnsi="Arial" w:cs="Arial"/>
                <w:szCs w:val="20"/>
                <w:lang w:val="en-GB" w:eastAsia="en-GB"/>
              </w:rPr>
            </w:pPr>
            <w:r w:rsidRPr="00577ED5">
              <w:rPr>
                <w:rFonts w:ascii="Arial" w:eastAsia="Times New Roman" w:hAnsi="Arial" w:cs="Arial"/>
                <w:szCs w:val="20"/>
                <w:lang w:val="en-GB" w:eastAsia="en-GB"/>
              </w:rPr>
              <w:t>-0,3304</w:t>
            </w:r>
          </w:p>
        </w:tc>
        <w:tc>
          <w:tcPr>
            <w:tcW w:w="73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D49D4D3" w14:textId="77777777" w:rsidR="005C14C1" w:rsidRPr="00577ED5" w:rsidRDefault="005C14C1" w:rsidP="005C14C1">
            <w:pPr>
              <w:spacing w:after="0" w:line="240" w:lineRule="auto"/>
              <w:jc w:val="right"/>
              <w:rPr>
                <w:rFonts w:ascii="Arial" w:eastAsia="Times New Roman" w:hAnsi="Arial" w:cs="Arial"/>
                <w:szCs w:val="20"/>
                <w:lang w:val="en-GB" w:eastAsia="en-GB"/>
              </w:rPr>
            </w:pPr>
            <w:r w:rsidRPr="00577ED5">
              <w:rPr>
                <w:rFonts w:ascii="Arial" w:eastAsia="Times New Roman" w:hAnsi="Arial" w:cs="Arial"/>
                <w:szCs w:val="20"/>
                <w:lang w:val="en-GB" w:eastAsia="en-GB"/>
              </w:rPr>
              <w:t>1,7826</w:t>
            </w:r>
          </w:p>
        </w:tc>
        <w:tc>
          <w:tcPr>
            <w:tcW w:w="14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47650E2" w14:textId="77777777" w:rsidR="005C14C1" w:rsidRPr="00577ED5" w:rsidRDefault="005C14C1" w:rsidP="005C14C1">
            <w:pPr>
              <w:spacing w:after="0" w:line="240" w:lineRule="auto"/>
              <w:jc w:val="left"/>
              <w:rPr>
                <w:rFonts w:ascii="Arial" w:eastAsia="Times New Roman" w:hAnsi="Arial" w:cs="Arial"/>
                <w:szCs w:val="20"/>
                <w:lang w:val="en-GB" w:eastAsia="en-GB"/>
              </w:rPr>
            </w:pPr>
          </w:p>
        </w:tc>
        <w:tc>
          <w:tcPr>
            <w:tcW w:w="51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A09CAB7" w14:textId="77777777" w:rsidR="005C14C1" w:rsidRPr="00577ED5" w:rsidRDefault="005C14C1" w:rsidP="005C14C1">
            <w:pPr>
              <w:spacing w:after="0" w:line="240" w:lineRule="auto"/>
              <w:jc w:val="right"/>
              <w:rPr>
                <w:rFonts w:ascii="Arial" w:eastAsia="Times New Roman" w:hAnsi="Arial" w:cs="Arial"/>
                <w:szCs w:val="20"/>
                <w:lang w:val="en-GB" w:eastAsia="en-GB"/>
              </w:rPr>
            </w:pPr>
            <w:r w:rsidRPr="00577ED5">
              <w:rPr>
                <w:rFonts w:ascii="Arial" w:eastAsia="Times New Roman" w:hAnsi="Arial" w:cs="Arial"/>
                <w:szCs w:val="20"/>
                <w:lang w:val="en-GB" w:eastAsia="en-GB"/>
              </w:rPr>
              <w:t>16</w:t>
            </w:r>
          </w:p>
        </w:tc>
        <w:tc>
          <w:tcPr>
            <w:tcW w:w="7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4B29570" w14:textId="77777777" w:rsidR="005C14C1" w:rsidRPr="00577ED5" w:rsidRDefault="005C14C1" w:rsidP="005C14C1">
            <w:pPr>
              <w:spacing w:after="0" w:line="240" w:lineRule="auto"/>
              <w:jc w:val="right"/>
              <w:rPr>
                <w:rFonts w:ascii="Arial" w:eastAsia="Times New Roman" w:hAnsi="Arial" w:cs="Arial"/>
                <w:szCs w:val="20"/>
                <w:lang w:val="en-GB" w:eastAsia="en-GB"/>
              </w:rPr>
            </w:pPr>
            <w:r w:rsidRPr="00577ED5">
              <w:rPr>
                <w:rFonts w:ascii="Arial" w:eastAsia="Times New Roman" w:hAnsi="Arial" w:cs="Arial"/>
                <w:szCs w:val="20"/>
                <w:lang w:val="en-GB" w:eastAsia="en-GB"/>
              </w:rPr>
              <w:t>1,8046</w:t>
            </w:r>
          </w:p>
        </w:tc>
        <w:tc>
          <w:tcPr>
            <w:tcW w:w="8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21BC40D" w14:textId="77777777" w:rsidR="005C14C1" w:rsidRPr="00577ED5" w:rsidRDefault="005C14C1" w:rsidP="005C14C1">
            <w:pPr>
              <w:spacing w:after="0" w:line="240" w:lineRule="auto"/>
              <w:jc w:val="right"/>
              <w:rPr>
                <w:rFonts w:ascii="Arial" w:eastAsia="Times New Roman" w:hAnsi="Arial" w:cs="Arial"/>
                <w:szCs w:val="20"/>
                <w:lang w:val="en-GB" w:eastAsia="en-GB"/>
              </w:rPr>
            </w:pPr>
            <w:r w:rsidRPr="00577ED5">
              <w:rPr>
                <w:rFonts w:ascii="Arial" w:eastAsia="Times New Roman" w:hAnsi="Arial" w:cs="Arial"/>
                <w:szCs w:val="20"/>
                <w:lang w:val="en-GB" w:eastAsia="en-GB"/>
              </w:rPr>
              <w:t>0,1737</w:t>
            </w: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E3D02CF" w14:textId="77777777" w:rsidR="005C14C1" w:rsidRPr="00577ED5" w:rsidRDefault="005C14C1" w:rsidP="005C14C1">
            <w:pPr>
              <w:spacing w:after="0" w:line="240" w:lineRule="auto"/>
              <w:jc w:val="right"/>
              <w:rPr>
                <w:rFonts w:ascii="Arial" w:eastAsia="Times New Roman" w:hAnsi="Arial" w:cs="Arial"/>
                <w:szCs w:val="20"/>
                <w:lang w:val="en-GB" w:eastAsia="en-GB"/>
              </w:rPr>
            </w:pPr>
            <w:r w:rsidRPr="00577ED5">
              <w:rPr>
                <w:rFonts w:ascii="Arial" w:eastAsia="Times New Roman" w:hAnsi="Arial" w:cs="Arial"/>
                <w:szCs w:val="20"/>
                <w:lang w:val="en-GB" w:eastAsia="en-GB"/>
              </w:rPr>
              <w:t>-0,3225</w:t>
            </w:r>
          </w:p>
        </w:tc>
        <w:tc>
          <w:tcPr>
            <w:tcW w:w="28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5A1A21A" w14:textId="77777777" w:rsidR="005C14C1" w:rsidRPr="00577ED5" w:rsidRDefault="005C14C1" w:rsidP="005C14C1">
            <w:pPr>
              <w:spacing w:after="0" w:line="240" w:lineRule="auto"/>
              <w:jc w:val="left"/>
              <w:rPr>
                <w:rFonts w:ascii="Arial" w:eastAsia="Times New Roman" w:hAnsi="Arial" w:cs="Arial"/>
                <w:szCs w:val="20"/>
                <w:lang w:val="en-GB" w:eastAsia="en-GB"/>
              </w:rPr>
            </w:pPr>
          </w:p>
        </w:tc>
        <w:tc>
          <w:tcPr>
            <w:tcW w:w="19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4D4B6A9" w14:textId="77777777" w:rsidR="005C14C1" w:rsidRPr="00577ED5" w:rsidRDefault="005C14C1" w:rsidP="005C14C1">
            <w:pPr>
              <w:spacing w:after="0" w:line="240" w:lineRule="auto"/>
              <w:jc w:val="left"/>
              <w:rPr>
                <w:rFonts w:ascii="Arial" w:eastAsia="Times New Roman" w:hAnsi="Arial" w:cs="Arial"/>
                <w:szCs w:val="20"/>
                <w:lang w:val="en-GB" w:eastAsia="en-GB"/>
              </w:rPr>
            </w:pPr>
            <w:r w:rsidRPr="00577ED5">
              <w:rPr>
                <w:rFonts w:ascii="Arial" w:eastAsia="Times New Roman" w:hAnsi="Arial" w:cs="Arial"/>
                <w:szCs w:val="20"/>
                <w:lang w:val="en-GB" w:eastAsia="en-GB"/>
              </w:rPr>
              <w:t>4550 N</w:t>
            </w:r>
          </w:p>
        </w:tc>
      </w:tr>
      <w:tr w:rsidR="005C14C1" w:rsidRPr="00577ED5" w14:paraId="4C814048" w14:textId="77777777" w:rsidTr="005C14C1">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C34F155" w14:textId="77777777" w:rsidR="005C14C1" w:rsidRPr="00577ED5" w:rsidRDefault="005C14C1" w:rsidP="005C14C1">
            <w:pPr>
              <w:spacing w:after="0" w:line="240" w:lineRule="auto"/>
              <w:jc w:val="right"/>
              <w:rPr>
                <w:rFonts w:ascii="Arial" w:eastAsia="Times New Roman" w:hAnsi="Arial" w:cs="Arial"/>
                <w:szCs w:val="20"/>
                <w:lang w:val="en-GB" w:eastAsia="en-GB"/>
              </w:rPr>
            </w:pPr>
            <w:r w:rsidRPr="00577ED5">
              <w:rPr>
                <w:rFonts w:ascii="Arial" w:eastAsia="Times New Roman" w:hAnsi="Arial" w:cs="Arial"/>
                <w:szCs w:val="20"/>
                <w:lang w:val="en-GB" w:eastAsia="en-GB"/>
              </w:rPr>
              <w:t>17</w:t>
            </w:r>
          </w:p>
        </w:tc>
        <w:tc>
          <w:tcPr>
            <w:tcW w:w="93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61B1196" w14:textId="77777777" w:rsidR="005C14C1" w:rsidRPr="00577ED5" w:rsidRDefault="005C14C1" w:rsidP="005C14C1">
            <w:pPr>
              <w:spacing w:after="0" w:line="240" w:lineRule="auto"/>
              <w:jc w:val="right"/>
              <w:rPr>
                <w:rFonts w:ascii="Arial" w:eastAsia="Times New Roman" w:hAnsi="Arial" w:cs="Arial"/>
                <w:szCs w:val="20"/>
                <w:lang w:val="en-GB" w:eastAsia="en-GB"/>
              </w:rPr>
            </w:pPr>
            <w:r w:rsidRPr="00577ED5">
              <w:rPr>
                <w:rFonts w:ascii="Arial" w:eastAsia="Times New Roman" w:hAnsi="Arial" w:cs="Arial"/>
                <w:szCs w:val="20"/>
                <w:lang w:val="en-GB" w:eastAsia="en-GB"/>
              </w:rPr>
              <w:t>-0,3572</w:t>
            </w:r>
          </w:p>
        </w:tc>
        <w:tc>
          <w:tcPr>
            <w:tcW w:w="73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77E7ACF" w14:textId="77777777" w:rsidR="005C14C1" w:rsidRPr="00577ED5" w:rsidRDefault="005C14C1" w:rsidP="005C14C1">
            <w:pPr>
              <w:spacing w:after="0" w:line="240" w:lineRule="auto"/>
              <w:jc w:val="right"/>
              <w:rPr>
                <w:rFonts w:ascii="Arial" w:eastAsia="Times New Roman" w:hAnsi="Arial" w:cs="Arial"/>
                <w:szCs w:val="20"/>
                <w:lang w:val="en-GB" w:eastAsia="en-GB"/>
              </w:rPr>
            </w:pPr>
            <w:r w:rsidRPr="00577ED5">
              <w:rPr>
                <w:rFonts w:ascii="Arial" w:eastAsia="Times New Roman" w:hAnsi="Arial" w:cs="Arial"/>
                <w:szCs w:val="20"/>
                <w:lang w:val="en-GB" w:eastAsia="en-GB"/>
              </w:rPr>
              <w:t>1,8080</w:t>
            </w:r>
          </w:p>
        </w:tc>
        <w:tc>
          <w:tcPr>
            <w:tcW w:w="14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A3A56CD" w14:textId="77777777" w:rsidR="005C14C1" w:rsidRPr="00577ED5" w:rsidRDefault="005C14C1" w:rsidP="005C14C1">
            <w:pPr>
              <w:spacing w:after="0" w:line="240" w:lineRule="auto"/>
              <w:jc w:val="left"/>
              <w:rPr>
                <w:rFonts w:ascii="Arial" w:eastAsia="Times New Roman" w:hAnsi="Arial" w:cs="Arial"/>
                <w:szCs w:val="20"/>
                <w:lang w:val="en-GB" w:eastAsia="en-GB"/>
              </w:rPr>
            </w:pPr>
          </w:p>
        </w:tc>
        <w:tc>
          <w:tcPr>
            <w:tcW w:w="51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B20DD20" w14:textId="77777777" w:rsidR="005C14C1" w:rsidRPr="00577ED5" w:rsidRDefault="005C14C1" w:rsidP="005C14C1">
            <w:pPr>
              <w:spacing w:after="0" w:line="240" w:lineRule="auto"/>
              <w:jc w:val="right"/>
              <w:rPr>
                <w:rFonts w:ascii="Arial" w:eastAsia="Times New Roman" w:hAnsi="Arial" w:cs="Arial"/>
                <w:szCs w:val="20"/>
                <w:lang w:val="en-GB" w:eastAsia="en-GB"/>
              </w:rPr>
            </w:pPr>
            <w:r w:rsidRPr="00577ED5">
              <w:rPr>
                <w:rFonts w:ascii="Arial" w:eastAsia="Times New Roman" w:hAnsi="Arial" w:cs="Arial"/>
                <w:szCs w:val="20"/>
                <w:lang w:val="en-GB" w:eastAsia="en-GB"/>
              </w:rPr>
              <w:t>17</w:t>
            </w:r>
          </w:p>
        </w:tc>
        <w:tc>
          <w:tcPr>
            <w:tcW w:w="7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6CFE8C5" w14:textId="77777777" w:rsidR="005C14C1" w:rsidRPr="00577ED5" w:rsidRDefault="005C14C1" w:rsidP="005C14C1">
            <w:pPr>
              <w:spacing w:after="0" w:line="240" w:lineRule="auto"/>
              <w:jc w:val="right"/>
              <w:rPr>
                <w:rFonts w:ascii="Arial" w:eastAsia="Times New Roman" w:hAnsi="Arial" w:cs="Arial"/>
                <w:szCs w:val="20"/>
                <w:lang w:val="en-GB" w:eastAsia="en-GB"/>
              </w:rPr>
            </w:pPr>
            <w:r w:rsidRPr="00577ED5">
              <w:rPr>
                <w:rFonts w:ascii="Arial" w:eastAsia="Times New Roman" w:hAnsi="Arial" w:cs="Arial"/>
                <w:szCs w:val="20"/>
                <w:lang w:val="en-GB" w:eastAsia="en-GB"/>
              </w:rPr>
              <w:t>1,8334</w:t>
            </w:r>
          </w:p>
        </w:tc>
        <w:tc>
          <w:tcPr>
            <w:tcW w:w="8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121A6BC" w14:textId="77777777" w:rsidR="005C14C1" w:rsidRPr="00577ED5" w:rsidRDefault="005C14C1" w:rsidP="005C14C1">
            <w:pPr>
              <w:spacing w:after="0" w:line="240" w:lineRule="auto"/>
              <w:jc w:val="right"/>
              <w:rPr>
                <w:rFonts w:ascii="Arial" w:eastAsia="Times New Roman" w:hAnsi="Arial" w:cs="Arial"/>
                <w:szCs w:val="20"/>
                <w:lang w:val="en-GB" w:eastAsia="en-GB"/>
              </w:rPr>
            </w:pPr>
            <w:r w:rsidRPr="00577ED5">
              <w:rPr>
                <w:rFonts w:ascii="Arial" w:eastAsia="Times New Roman" w:hAnsi="Arial" w:cs="Arial"/>
                <w:szCs w:val="20"/>
                <w:lang w:val="en-GB" w:eastAsia="en-GB"/>
              </w:rPr>
              <w:t>0,1870</w:t>
            </w: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306339E" w14:textId="77777777" w:rsidR="005C14C1" w:rsidRPr="00577ED5" w:rsidRDefault="005C14C1" w:rsidP="005C14C1">
            <w:pPr>
              <w:spacing w:after="0" w:line="240" w:lineRule="auto"/>
              <w:jc w:val="right"/>
              <w:rPr>
                <w:rFonts w:ascii="Arial" w:eastAsia="Times New Roman" w:hAnsi="Arial" w:cs="Arial"/>
                <w:szCs w:val="20"/>
                <w:lang w:val="en-GB" w:eastAsia="en-GB"/>
              </w:rPr>
            </w:pPr>
            <w:r w:rsidRPr="00577ED5">
              <w:rPr>
                <w:rFonts w:ascii="Arial" w:eastAsia="Times New Roman" w:hAnsi="Arial" w:cs="Arial"/>
                <w:szCs w:val="20"/>
                <w:lang w:val="en-GB" w:eastAsia="en-GB"/>
              </w:rPr>
              <w:t>-0,3228</w:t>
            </w:r>
          </w:p>
        </w:tc>
        <w:tc>
          <w:tcPr>
            <w:tcW w:w="28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FF70C84" w14:textId="77777777" w:rsidR="005C14C1" w:rsidRPr="00577ED5" w:rsidRDefault="005C14C1" w:rsidP="005C14C1">
            <w:pPr>
              <w:spacing w:after="0" w:line="240" w:lineRule="auto"/>
              <w:jc w:val="left"/>
              <w:rPr>
                <w:rFonts w:ascii="Arial" w:eastAsia="Times New Roman" w:hAnsi="Arial" w:cs="Arial"/>
                <w:szCs w:val="20"/>
                <w:lang w:val="en-GB" w:eastAsia="en-GB"/>
              </w:rPr>
            </w:pPr>
          </w:p>
        </w:tc>
        <w:tc>
          <w:tcPr>
            <w:tcW w:w="19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3A7EECF" w14:textId="77777777" w:rsidR="005C14C1" w:rsidRPr="00577ED5" w:rsidRDefault="005C14C1" w:rsidP="005C14C1">
            <w:pPr>
              <w:spacing w:after="0" w:line="240" w:lineRule="auto"/>
              <w:jc w:val="left"/>
              <w:rPr>
                <w:rFonts w:ascii="Arial" w:eastAsia="Times New Roman" w:hAnsi="Arial" w:cs="Arial"/>
                <w:szCs w:val="20"/>
                <w:lang w:val="en-GB" w:eastAsia="en-GB"/>
              </w:rPr>
            </w:pPr>
            <w:r w:rsidRPr="00577ED5">
              <w:rPr>
                <w:rFonts w:ascii="Arial" w:eastAsia="Times New Roman" w:hAnsi="Arial" w:cs="Arial"/>
                <w:szCs w:val="20"/>
                <w:lang w:val="en-GB" w:eastAsia="en-GB"/>
              </w:rPr>
              <w:t>4615 N</w:t>
            </w:r>
          </w:p>
        </w:tc>
      </w:tr>
    </w:tbl>
    <w:p w14:paraId="158BF621" w14:textId="77777777" w:rsidR="005C14C1" w:rsidRDefault="005C14C1" w:rsidP="005C14C1"/>
    <w:p w14:paraId="356E2003" w14:textId="77777777" w:rsidR="005C14C1" w:rsidRDefault="005C14C1" w:rsidP="005C14C1"/>
    <w:p w14:paraId="5CCEECA1" w14:textId="77777777" w:rsidR="005C14C1" w:rsidRPr="005859B5" w:rsidRDefault="005C14C1" w:rsidP="005859B5">
      <w:pPr>
        <w:pStyle w:val="Heading2"/>
      </w:pPr>
      <w:bookmarkStart w:id="487" w:name="_Toc525018741"/>
      <w:bookmarkStart w:id="488" w:name="_Toc525133069"/>
      <w:bookmarkStart w:id="489" w:name="_Toc525261917"/>
      <w:r w:rsidRPr="005859B5">
        <w:t>APPENDIX D</w:t>
      </w:r>
      <w:bookmarkEnd w:id="487"/>
      <w:bookmarkEnd w:id="488"/>
      <w:bookmarkEnd w:id="489"/>
    </w:p>
    <w:p w14:paraId="0958B8A7" w14:textId="77777777" w:rsidR="005C14C1" w:rsidRDefault="005C14C1" w:rsidP="005C14C1">
      <w:pPr>
        <w:ind w:left="360"/>
      </w:pPr>
      <w:r>
        <w:t>Results of the analysis of 3D wing with 15 degrees of deflections at 0 ft.</w:t>
      </w:r>
    </w:p>
    <w:tbl>
      <w:tblPr>
        <w:tblW w:w="8125" w:type="dxa"/>
        <w:tblInd w:w="360" w:type="dxa"/>
        <w:tblLayout w:type="fixed"/>
        <w:tblCellMar>
          <w:left w:w="0" w:type="dxa"/>
          <w:right w:w="0" w:type="dxa"/>
        </w:tblCellMar>
        <w:tblLook w:val="04A0" w:firstRow="1" w:lastRow="0" w:firstColumn="1" w:lastColumn="0" w:noHBand="0" w:noVBand="1"/>
      </w:tblPr>
      <w:tblGrid>
        <w:gridCol w:w="1181"/>
        <w:gridCol w:w="903"/>
        <w:gridCol w:w="850"/>
        <w:gridCol w:w="284"/>
        <w:gridCol w:w="655"/>
        <w:gridCol w:w="708"/>
        <w:gridCol w:w="709"/>
        <w:gridCol w:w="851"/>
        <w:gridCol w:w="283"/>
        <w:gridCol w:w="1701"/>
      </w:tblGrid>
      <w:tr w:rsidR="005C14C1" w:rsidRPr="00577ED5" w14:paraId="56D642A2" w14:textId="77777777" w:rsidTr="005C14C1">
        <w:trPr>
          <w:trHeight w:val="315"/>
        </w:trPr>
        <w:tc>
          <w:tcPr>
            <w:tcW w:w="1181"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BB0A22E" w14:textId="77777777" w:rsidR="005C14C1" w:rsidRPr="00577ED5" w:rsidRDefault="005C14C1" w:rsidP="005C14C1">
            <w:pPr>
              <w:spacing w:after="0" w:line="240" w:lineRule="auto"/>
              <w:jc w:val="left"/>
              <w:rPr>
                <w:rFonts w:ascii="Arial" w:eastAsia="Times New Roman" w:hAnsi="Arial" w:cs="Arial"/>
                <w:szCs w:val="20"/>
                <w:lang w:val="en-GB" w:eastAsia="en-GB"/>
              </w:rPr>
            </w:pPr>
            <w:r>
              <w:rPr>
                <w:rFonts w:ascii="Arial" w:eastAsia="Times New Roman" w:hAnsi="Arial" w:cs="Arial"/>
                <w:szCs w:val="20"/>
                <w:lang w:val="en-GB" w:eastAsia="en-GB"/>
              </w:rPr>
              <w:t>AOA</w:t>
            </w:r>
          </w:p>
        </w:tc>
        <w:tc>
          <w:tcPr>
            <w:tcW w:w="903"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24A8B70" w14:textId="77777777" w:rsidR="005C14C1" w:rsidRPr="00577ED5" w:rsidRDefault="005C14C1" w:rsidP="005C14C1">
            <w:pPr>
              <w:spacing w:after="0" w:line="240" w:lineRule="auto"/>
              <w:jc w:val="left"/>
              <w:rPr>
                <w:rFonts w:ascii="Arial" w:eastAsia="Times New Roman" w:hAnsi="Arial" w:cs="Arial"/>
                <w:szCs w:val="20"/>
                <w:lang w:val="en-GB" w:eastAsia="en-GB"/>
              </w:rPr>
            </w:pPr>
            <w:r w:rsidRPr="00577ED5">
              <w:rPr>
                <w:rFonts w:ascii="Arial" w:eastAsia="Times New Roman" w:hAnsi="Arial" w:cs="Arial"/>
                <w:szCs w:val="20"/>
                <w:lang w:val="en-GB" w:eastAsia="en-GB"/>
              </w:rPr>
              <w:t>Axial</w:t>
            </w:r>
          </w:p>
        </w:tc>
        <w:tc>
          <w:tcPr>
            <w:tcW w:w="850"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0D42186" w14:textId="77777777" w:rsidR="005C14C1" w:rsidRPr="00577ED5" w:rsidRDefault="005C14C1" w:rsidP="005C14C1">
            <w:pPr>
              <w:spacing w:after="0" w:line="240" w:lineRule="auto"/>
              <w:jc w:val="left"/>
              <w:rPr>
                <w:rFonts w:ascii="Arial" w:eastAsia="Times New Roman" w:hAnsi="Arial" w:cs="Arial"/>
                <w:szCs w:val="20"/>
                <w:lang w:val="en-GB" w:eastAsia="en-GB"/>
              </w:rPr>
            </w:pPr>
            <w:r w:rsidRPr="00577ED5">
              <w:rPr>
                <w:rFonts w:ascii="Arial" w:eastAsia="Times New Roman" w:hAnsi="Arial" w:cs="Arial"/>
                <w:szCs w:val="20"/>
                <w:lang w:val="en-GB" w:eastAsia="en-GB"/>
              </w:rPr>
              <w:t>Normal</w:t>
            </w:r>
          </w:p>
        </w:tc>
        <w:tc>
          <w:tcPr>
            <w:tcW w:w="284"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51709B8" w14:textId="77777777" w:rsidR="005C14C1" w:rsidRPr="00577ED5" w:rsidRDefault="005C14C1" w:rsidP="005C14C1">
            <w:pPr>
              <w:spacing w:after="0" w:line="240" w:lineRule="auto"/>
              <w:jc w:val="left"/>
              <w:rPr>
                <w:rFonts w:ascii="Arial" w:eastAsia="Times New Roman" w:hAnsi="Arial" w:cs="Arial"/>
                <w:szCs w:val="20"/>
                <w:lang w:val="en-GB" w:eastAsia="en-GB"/>
              </w:rPr>
            </w:pPr>
          </w:p>
        </w:tc>
        <w:tc>
          <w:tcPr>
            <w:tcW w:w="655"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FDC8B05" w14:textId="77777777" w:rsidR="005C14C1" w:rsidRPr="00577ED5" w:rsidRDefault="005C14C1" w:rsidP="005C14C1">
            <w:pPr>
              <w:spacing w:after="0" w:line="240" w:lineRule="auto"/>
              <w:jc w:val="left"/>
              <w:rPr>
                <w:rFonts w:ascii="Arial" w:eastAsia="Times New Roman" w:hAnsi="Arial" w:cs="Arial"/>
                <w:szCs w:val="20"/>
                <w:lang w:val="en-GB" w:eastAsia="en-GB"/>
              </w:rPr>
            </w:pPr>
            <w:r>
              <w:rPr>
                <w:rFonts w:ascii="Arial" w:eastAsia="Times New Roman" w:hAnsi="Arial" w:cs="Arial"/>
                <w:szCs w:val="20"/>
                <w:lang w:val="en-GB" w:eastAsia="en-GB"/>
              </w:rPr>
              <w:t>AOA</w:t>
            </w:r>
          </w:p>
        </w:tc>
        <w:tc>
          <w:tcPr>
            <w:tcW w:w="708"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ACE1AFB" w14:textId="77777777" w:rsidR="005C14C1" w:rsidRPr="00577ED5" w:rsidRDefault="005C14C1" w:rsidP="005C14C1">
            <w:pPr>
              <w:spacing w:after="0" w:line="240" w:lineRule="auto"/>
              <w:jc w:val="left"/>
              <w:rPr>
                <w:rFonts w:ascii="Arial" w:eastAsia="Times New Roman" w:hAnsi="Arial" w:cs="Arial"/>
                <w:szCs w:val="20"/>
                <w:lang w:val="en-GB" w:eastAsia="en-GB"/>
              </w:rPr>
            </w:pPr>
            <w:r w:rsidRPr="00577ED5">
              <w:rPr>
                <w:rFonts w:ascii="Arial" w:eastAsia="Times New Roman" w:hAnsi="Arial" w:cs="Arial"/>
                <w:szCs w:val="20"/>
                <w:lang w:val="en-GB" w:eastAsia="en-GB"/>
              </w:rPr>
              <w:t>CL</w:t>
            </w:r>
          </w:p>
        </w:tc>
        <w:tc>
          <w:tcPr>
            <w:tcW w:w="709"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FEDD2B2" w14:textId="77777777" w:rsidR="005C14C1" w:rsidRPr="00577ED5" w:rsidRDefault="005C14C1" w:rsidP="005C14C1">
            <w:pPr>
              <w:spacing w:after="0" w:line="240" w:lineRule="auto"/>
              <w:jc w:val="left"/>
              <w:rPr>
                <w:rFonts w:ascii="Arial" w:eastAsia="Times New Roman" w:hAnsi="Arial" w:cs="Arial"/>
                <w:szCs w:val="20"/>
                <w:lang w:val="en-GB" w:eastAsia="en-GB"/>
              </w:rPr>
            </w:pPr>
            <w:r w:rsidRPr="00577ED5">
              <w:rPr>
                <w:rFonts w:ascii="Arial" w:eastAsia="Times New Roman" w:hAnsi="Arial" w:cs="Arial"/>
                <w:szCs w:val="20"/>
                <w:lang w:val="en-GB" w:eastAsia="en-GB"/>
              </w:rPr>
              <w:t>CD</w:t>
            </w:r>
          </w:p>
        </w:tc>
        <w:tc>
          <w:tcPr>
            <w:tcW w:w="851"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1B8C364" w14:textId="77777777" w:rsidR="005C14C1" w:rsidRPr="00577ED5" w:rsidRDefault="005C14C1" w:rsidP="005C14C1">
            <w:pPr>
              <w:spacing w:after="0" w:line="240" w:lineRule="auto"/>
              <w:jc w:val="left"/>
              <w:rPr>
                <w:rFonts w:ascii="Arial" w:eastAsia="Times New Roman" w:hAnsi="Arial" w:cs="Arial"/>
                <w:szCs w:val="20"/>
                <w:lang w:val="en-GB" w:eastAsia="en-GB"/>
              </w:rPr>
            </w:pPr>
            <w:r w:rsidRPr="00577ED5">
              <w:rPr>
                <w:rFonts w:ascii="Arial" w:eastAsia="Times New Roman" w:hAnsi="Arial" w:cs="Arial"/>
                <w:szCs w:val="20"/>
                <w:lang w:val="en-GB" w:eastAsia="en-GB"/>
              </w:rPr>
              <w:t>CM</w:t>
            </w:r>
          </w:p>
        </w:tc>
        <w:tc>
          <w:tcPr>
            <w:tcW w:w="283"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82CAD2B" w14:textId="77777777" w:rsidR="005C14C1" w:rsidRPr="00577ED5" w:rsidRDefault="005C14C1" w:rsidP="005C14C1">
            <w:pPr>
              <w:spacing w:after="0" w:line="240" w:lineRule="auto"/>
              <w:jc w:val="left"/>
              <w:rPr>
                <w:rFonts w:ascii="Arial" w:eastAsia="Times New Roman" w:hAnsi="Arial" w:cs="Arial"/>
                <w:szCs w:val="20"/>
                <w:lang w:val="en-GB" w:eastAsia="en-GB"/>
              </w:rPr>
            </w:pPr>
          </w:p>
        </w:tc>
        <w:tc>
          <w:tcPr>
            <w:tcW w:w="1701"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4FC1C4C" w14:textId="77777777" w:rsidR="005C14C1" w:rsidRPr="00577ED5" w:rsidRDefault="005C14C1" w:rsidP="005C14C1">
            <w:pPr>
              <w:spacing w:after="0" w:line="240" w:lineRule="auto"/>
              <w:jc w:val="left"/>
              <w:rPr>
                <w:rFonts w:ascii="Arial" w:eastAsia="Times New Roman" w:hAnsi="Arial" w:cs="Arial"/>
                <w:szCs w:val="20"/>
                <w:lang w:val="en-GB" w:eastAsia="en-GB"/>
              </w:rPr>
            </w:pPr>
            <w:r w:rsidRPr="00577ED5">
              <w:rPr>
                <w:rFonts w:ascii="Arial" w:eastAsia="Times New Roman" w:hAnsi="Arial" w:cs="Arial"/>
                <w:szCs w:val="20"/>
                <w:lang w:val="en-GB" w:eastAsia="en-GB"/>
              </w:rPr>
              <w:t>Normal Force</w:t>
            </w:r>
          </w:p>
        </w:tc>
      </w:tr>
      <w:tr w:rsidR="005C14C1" w:rsidRPr="00577ED5" w14:paraId="40401935" w14:textId="77777777" w:rsidTr="005C14C1">
        <w:trPr>
          <w:trHeight w:val="315"/>
        </w:trPr>
        <w:tc>
          <w:tcPr>
            <w:tcW w:w="1181"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4C73570" w14:textId="77777777" w:rsidR="005C14C1" w:rsidRPr="00577ED5" w:rsidRDefault="005C14C1" w:rsidP="005C14C1">
            <w:pPr>
              <w:spacing w:after="0" w:line="240" w:lineRule="auto"/>
              <w:jc w:val="right"/>
              <w:rPr>
                <w:rFonts w:ascii="Arial" w:eastAsia="Times New Roman" w:hAnsi="Arial" w:cs="Arial"/>
                <w:szCs w:val="20"/>
                <w:lang w:val="en-GB" w:eastAsia="en-GB"/>
              </w:rPr>
            </w:pPr>
            <w:r w:rsidRPr="00577ED5">
              <w:rPr>
                <w:rFonts w:ascii="Arial" w:eastAsia="Times New Roman" w:hAnsi="Arial" w:cs="Arial"/>
                <w:szCs w:val="20"/>
                <w:lang w:val="en-GB" w:eastAsia="en-GB"/>
              </w:rPr>
              <w:t>12</w:t>
            </w:r>
          </w:p>
        </w:tc>
        <w:tc>
          <w:tcPr>
            <w:tcW w:w="90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959FBCE" w14:textId="77777777" w:rsidR="005C14C1" w:rsidRPr="00577ED5" w:rsidRDefault="005C14C1" w:rsidP="005C14C1">
            <w:pPr>
              <w:spacing w:after="0" w:line="240" w:lineRule="auto"/>
              <w:jc w:val="right"/>
              <w:rPr>
                <w:rFonts w:ascii="Arial" w:eastAsia="Times New Roman" w:hAnsi="Arial" w:cs="Arial"/>
                <w:szCs w:val="20"/>
                <w:lang w:val="en-GB" w:eastAsia="en-GB"/>
              </w:rPr>
            </w:pPr>
            <w:r w:rsidRPr="00577ED5">
              <w:rPr>
                <w:rFonts w:ascii="Arial" w:eastAsia="Times New Roman" w:hAnsi="Arial" w:cs="Arial"/>
                <w:szCs w:val="20"/>
                <w:lang w:val="en-GB" w:eastAsia="en-GB"/>
              </w:rPr>
              <w:t>-0,2129</w:t>
            </w:r>
          </w:p>
        </w:tc>
        <w:tc>
          <w:tcPr>
            <w:tcW w:w="8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C1DD9E4" w14:textId="77777777" w:rsidR="005C14C1" w:rsidRPr="00577ED5" w:rsidRDefault="005C14C1" w:rsidP="005C14C1">
            <w:pPr>
              <w:spacing w:after="0" w:line="240" w:lineRule="auto"/>
              <w:jc w:val="right"/>
              <w:rPr>
                <w:rFonts w:ascii="Arial" w:eastAsia="Times New Roman" w:hAnsi="Arial" w:cs="Arial"/>
                <w:szCs w:val="20"/>
                <w:lang w:val="en-GB" w:eastAsia="en-GB"/>
              </w:rPr>
            </w:pPr>
            <w:r w:rsidRPr="00577ED5">
              <w:rPr>
                <w:rFonts w:ascii="Arial" w:eastAsia="Times New Roman" w:hAnsi="Arial" w:cs="Arial"/>
                <w:szCs w:val="20"/>
                <w:lang w:val="en-GB" w:eastAsia="en-GB"/>
              </w:rPr>
              <w:t>1,7375</w:t>
            </w:r>
          </w:p>
        </w:tc>
        <w:tc>
          <w:tcPr>
            <w:tcW w:w="28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03CC152" w14:textId="77777777" w:rsidR="005C14C1" w:rsidRPr="00577ED5" w:rsidRDefault="005C14C1" w:rsidP="005C14C1">
            <w:pPr>
              <w:spacing w:after="0" w:line="240" w:lineRule="auto"/>
              <w:jc w:val="left"/>
              <w:rPr>
                <w:rFonts w:ascii="Arial" w:eastAsia="Times New Roman" w:hAnsi="Arial" w:cs="Arial"/>
                <w:szCs w:val="20"/>
                <w:lang w:val="en-GB" w:eastAsia="en-GB"/>
              </w:rPr>
            </w:pPr>
          </w:p>
        </w:tc>
        <w:tc>
          <w:tcPr>
            <w:tcW w:w="65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5D110D4" w14:textId="77777777" w:rsidR="005C14C1" w:rsidRPr="00577ED5" w:rsidRDefault="005C14C1" w:rsidP="005C14C1">
            <w:pPr>
              <w:spacing w:after="0" w:line="240" w:lineRule="auto"/>
              <w:jc w:val="right"/>
              <w:rPr>
                <w:rFonts w:ascii="Arial" w:eastAsia="Times New Roman" w:hAnsi="Arial" w:cs="Arial"/>
                <w:szCs w:val="20"/>
                <w:lang w:val="en-GB" w:eastAsia="en-GB"/>
              </w:rPr>
            </w:pPr>
            <w:r w:rsidRPr="00577ED5">
              <w:rPr>
                <w:rFonts w:ascii="Arial" w:eastAsia="Times New Roman" w:hAnsi="Arial" w:cs="Arial"/>
                <w:szCs w:val="20"/>
                <w:lang w:val="en-GB" w:eastAsia="en-GB"/>
              </w:rPr>
              <w:t>12</w:t>
            </w:r>
          </w:p>
        </w:tc>
        <w:tc>
          <w:tcPr>
            <w:tcW w:w="70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07F44AC" w14:textId="77777777" w:rsidR="005C14C1" w:rsidRPr="00577ED5" w:rsidRDefault="005C14C1" w:rsidP="005C14C1">
            <w:pPr>
              <w:spacing w:after="0" w:line="240" w:lineRule="auto"/>
              <w:jc w:val="right"/>
              <w:rPr>
                <w:rFonts w:ascii="Arial" w:eastAsia="Times New Roman" w:hAnsi="Arial" w:cs="Arial"/>
                <w:szCs w:val="20"/>
                <w:lang w:val="en-GB" w:eastAsia="en-GB"/>
              </w:rPr>
            </w:pPr>
            <w:r w:rsidRPr="00577ED5">
              <w:rPr>
                <w:rFonts w:ascii="Arial" w:eastAsia="Times New Roman" w:hAnsi="Arial" w:cs="Arial"/>
                <w:szCs w:val="20"/>
                <w:lang w:val="en-GB" w:eastAsia="en-GB"/>
              </w:rPr>
              <w:t>1,7438</w:t>
            </w:r>
          </w:p>
        </w:tc>
        <w:tc>
          <w:tcPr>
            <w:tcW w:w="7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D7A420A" w14:textId="77777777" w:rsidR="005C14C1" w:rsidRPr="00577ED5" w:rsidRDefault="005C14C1" w:rsidP="005C14C1">
            <w:pPr>
              <w:spacing w:after="0" w:line="240" w:lineRule="auto"/>
              <w:jc w:val="right"/>
              <w:rPr>
                <w:rFonts w:ascii="Arial" w:eastAsia="Times New Roman" w:hAnsi="Arial" w:cs="Arial"/>
                <w:szCs w:val="20"/>
                <w:lang w:val="en-GB" w:eastAsia="en-GB"/>
              </w:rPr>
            </w:pPr>
            <w:r w:rsidRPr="00577ED5">
              <w:rPr>
                <w:rFonts w:ascii="Arial" w:eastAsia="Times New Roman" w:hAnsi="Arial" w:cs="Arial"/>
                <w:szCs w:val="20"/>
                <w:lang w:val="en-GB" w:eastAsia="en-GB"/>
              </w:rPr>
              <w:t>0,1530</w:t>
            </w: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6446562" w14:textId="77777777" w:rsidR="005C14C1" w:rsidRPr="00577ED5" w:rsidRDefault="005C14C1" w:rsidP="005C14C1">
            <w:pPr>
              <w:spacing w:after="0" w:line="240" w:lineRule="auto"/>
              <w:jc w:val="right"/>
              <w:rPr>
                <w:rFonts w:ascii="Arial" w:eastAsia="Times New Roman" w:hAnsi="Arial" w:cs="Arial"/>
                <w:szCs w:val="20"/>
                <w:lang w:val="en-GB" w:eastAsia="en-GB"/>
              </w:rPr>
            </w:pPr>
            <w:r w:rsidRPr="00577ED5">
              <w:rPr>
                <w:rFonts w:ascii="Arial" w:eastAsia="Times New Roman" w:hAnsi="Arial" w:cs="Arial"/>
                <w:szCs w:val="20"/>
                <w:lang w:val="en-GB" w:eastAsia="en-GB"/>
              </w:rPr>
              <w:t>-0,3824</w:t>
            </w:r>
          </w:p>
        </w:tc>
        <w:tc>
          <w:tcPr>
            <w:tcW w:w="28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8F21BE0" w14:textId="77777777" w:rsidR="005C14C1" w:rsidRPr="00577ED5" w:rsidRDefault="005C14C1" w:rsidP="005C14C1">
            <w:pPr>
              <w:spacing w:after="0" w:line="240" w:lineRule="auto"/>
              <w:jc w:val="left"/>
              <w:rPr>
                <w:rFonts w:ascii="Arial" w:eastAsia="Times New Roman" w:hAnsi="Arial" w:cs="Arial"/>
                <w:szCs w:val="20"/>
                <w:lang w:val="en-GB" w:eastAsia="en-GB"/>
              </w:rPr>
            </w:pP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B24077D" w14:textId="77777777" w:rsidR="005C14C1" w:rsidRPr="00577ED5" w:rsidRDefault="005C14C1" w:rsidP="005C14C1">
            <w:pPr>
              <w:spacing w:after="0" w:line="240" w:lineRule="auto"/>
              <w:jc w:val="left"/>
              <w:rPr>
                <w:rFonts w:ascii="Arial" w:eastAsia="Times New Roman" w:hAnsi="Arial" w:cs="Arial"/>
                <w:szCs w:val="20"/>
                <w:lang w:val="en-GB" w:eastAsia="en-GB"/>
              </w:rPr>
            </w:pPr>
            <w:r w:rsidRPr="00577ED5">
              <w:rPr>
                <w:rFonts w:ascii="Arial" w:eastAsia="Times New Roman" w:hAnsi="Arial" w:cs="Arial"/>
                <w:szCs w:val="20"/>
                <w:lang w:val="en-GB" w:eastAsia="en-GB"/>
              </w:rPr>
              <w:t>4433 N</w:t>
            </w:r>
          </w:p>
        </w:tc>
      </w:tr>
      <w:tr w:rsidR="005C14C1" w:rsidRPr="00577ED5" w14:paraId="46524B04" w14:textId="77777777" w:rsidTr="005C14C1">
        <w:trPr>
          <w:trHeight w:val="315"/>
        </w:trPr>
        <w:tc>
          <w:tcPr>
            <w:tcW w:w="1181"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613D513" w14:textId="77777777" w:rsidR="005C14C1" w:rsidRPr="00577ED5" w:rsidRDefault="005C14C1" w:rsidP="005C14C1">
            <w:pPr>
              <w:spacing w:after="0" w:line="240" w:lineRule="auto"/>
              <w:jc w:val="right"/>
              <w:rPr>
                <w:rFonts w:ascii="Arial" w:eastAsia="Times New Roman" w:hAnsi="Arial" w:cs="Arial"/>
                <w:szCs w:val="20"/>
                <w:lang w:val="en-GB" w:eastAsia="en-GB"/>
              </w:rPr>
            </w:pPr>
            <w:r w:rsidRPr="00577ED5">
              <w:rPr>
                <w:rFonts w:ascii="Arial" w:eastAsia="Times New Roman" w:hAnsi="Arial" w:cs="Arial"/>
                <w:szCs w:val="20"/>
                <w:lang w:val="en-GB" w:eastAsia="en-GB"/>
              </w:rPr>
              <w:t>13</w:t>
            </w:r>
          </w:p>
        </w:tc>
        <w:tc>
          <w:tcPr>
            <w:tcW w:w="90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1E23D66" w14:textId="77777777" w:rsidR="005C14C1" w:rsidRPr="00577ED5" w:rsidRDefault="005C14C1" w:rsidP="005C14C1">
            <w:pPr>
              <w:spacing w:after="0" w:line="240" w:lineRule="auto"/>
              <w:jc w:val="right"/>
              <w:rPr>
                <w:rFonts w:ascii="Arial" w:eastAsia="Times New Roman" w:hAnsi="Arial" w:cs="Arial"/>
                <w:szCs w:val="20"/>
                <w:lang w:val="en-GB" w:eastAsia="en-GB"/>
              </w:rPr>
            </w:pPr>
            <w:r w:rsidRPr="00577ED5">
              <w:rPr>
                <w:rFonts w:ascii="Arial" w:eastAsia="Times New Roman" w:hAnsi="Arial" w:cs="Arial"/>
                <w:szCs w:val="20"/>
                <w:lang w:val="en-GB" w:eastAsia="en-GB"/>
              </w:rPr>
              <w:t>-0,2443</w:t>
            </w:r>
          </w:p>
        </w:tc>
        <w:tc>
          <w:tcPr>
            <w:tcW w:w="8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F5A69DE" w14:textId="77777777" w:rsidR="005C14C1" w:rsidRPr="00577ED5" w:rsidRDefault="005C14C1" w:rsidP="005C14C1">
            <w:pPr>
              <w:spacing w:after="0" w:line="240" w:lineRule="auto"/>
              <w:jc w:val="right"/>
              <w:rPr>
                <w:rFonts w:ascii="Arial" w:eastAsia="Times New Roman" w:hAnsi="Arial" w:cs="Arial"/>
                <w:szCs w:val="20"/>
                <w:lang w:val="en-GB" w:eastAsia="en-GB"/>
              </w:rPr>
            </w:pPr>
            <w:r w:rsidRPr="00577ED5">
              <w:rPr>
                <w:rFonts w:ascii="Arial" w:eastAsia="Times New Roman" w:hAnsi="Arial" w:cs="Arial"/>
                <w:szCs w:val="20"/>
                <w:lang w:val="en-GB" w:eastAsia="en-GB"/>
              </w:rPr>
              <w:t>1,8115</w:t>
            </w:r>
          </w:p>
        </w:tc>
        <w:tc>
          <w:tcPr>
            <w:tcW w:w="28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A9C2E36" w14:textId="77777777" w:rsidR="005C14C1" w:rsidRPr="00577ED5" w:rsidRDefault="005C14C1" w:rsidP="005C14C1">
            <w:pPr>
              <w:spacing w:after="0" w:line="240" w:lineRule="auto"/>
              <w:jc w:val="left"/>
              <w:rPr>
                <w:rFonts w:ascii="Arial" w:eastAsia="Times New Roman" w:hAnsi="Arial" w:cs="Arial"/>
                <w:szCs w:val="20"/>
                <w:lang w:val="en-GB" w:eastAsia="en-GB"/>
              </w:rPr>
            </w:pPr>
          </w:p>
        </w:tc>
        <w:tc>
          <w:tcPr>
            <w:tcW w:w="65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4A588CF" w14:textId="77777777" w:rsidR="005C14C1" w:rsidRPr="00577ED5" w:rsidRDefault="005C14C1" w:rsidP="005C14C1">
            <w:pPr>
              <w:spacing w:after="0" w:line="240" w:lineRule="auto"/>
              <w:jc w:val="right"/>
              <w:rPr>
                <w:rFonts w:ascii="Arial" w:eastAsia="Times New Roman" w:hAnsi="Arial" w:cs="Arial"/>
                <w:szCs w:val="20"/>
                <w:lang w:val="en-GB" w:eastAsia="en-GB"/>
              </w:rPr>
            </w:pPr>
            <w:r w:rsidRPr="00577ED5">
              <w:rPr>
                <w:rFonts w:ascii="Arial" w:eastAsia="Times New Roman" w:hAnsi="Arial" w:cs="Arial"/>
                <w:szCs w:val="20"/>
                <w:lang w:val="en-GB" w:eastAsia="en-GB"/>
              </w:rPr>
              <w:t>13</w:t>
            </w:r>
          </w:p>
        </w:tc>
        <w:tc>
          <w:tcPr>
            <w:tcW w:w="70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D7E5A13" w14:textId="77777777" w:rsidR="005C14C1" w:rsidRPr="00577ED5" w:rsidRDefault="005C14C1" w:rsidP="005C14C1">
            <w:pPr>
              <w:spacing w:after="0" w:line="240" w:lineRule="auto"/>
              <w:jc w:val="right"/>
              <w:rPr>
                <w:rFonts w:ascii="Arial" w:eastAsia="Times New Roman" w:hAnsi="Arial" w:cs="Arial"/>
                <w:szCs w:val="20"/>
                <w:lang w:val="en-GB" w:eastAsia="en-GB"/>
              </w:rPr>
            </w:pPr>
            <w:r w:rsidRPr="00577ED5">
              <w:rPr>
                <w:rFonts w:ascii="Arial" w:eastAsia="Times New Roman" w:hAnsi="Arial" w:cs="Arial"/>
                <w:szCs w:val="20"/>
                <w:lang w:val="en-GB" w:eastAsia="en-GB"/>
              </w:rPr>
              <w:t>1,8200</w:t>
            </w:r>
          </w:p>
        </w:tc>
        <w:tc>
          <w:tcPr>
            <w:tcW w:w="7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3523B88" w14:textId="77777777" w:rsidR="005C14C1" w:rsidRPr="00577ED5" w:rsidRDefault="005C14C1" w:rsidP="005C14C1">
            <w:pPr>
              <w:spacing w:after="0" w:line="240" w:lineRule="auto"/>
              <w:jc w:val="right"/>
              <w:rPr>
                <w:rFonts w:ascii="Arial" w:eastAsia="Times New Roman" w:hAnsi="Arial" w:cs="Arial"/>
                <w:szCs w:val="20"/>
                <w:lang w:val="en-GB" w:eastAsia="en-GB"/>
              </w:rPr>
            </w:pPr>
            <w:r w:rsidRPr="00577ED5">
              <w:rPr>
                <w:rFonts w:ascii="Arial" w:eastAsia="Times New Roman" w:hAnsi="Arial" w:cs="Arial"/>
                <w:szCs w:val="20"/>
                <w:lang w:val="en-GB" w:eastAsia="en-GB"/>
              </w:rPr>
              <w:t>0,1695</w:t>
            </w: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4C2A5D3" w14:textId="77777777" w:rsidR="005C14C1" w:rsidRPr="00577ED5" w:rsidRDefault="005C14C1" w:rsidP="005C14C1">
            <w:pPr>
              <w:spacing w:after="0" w:line="240" w:lineRule="auto"/>
              <w:jc w:val="right"/>
              <w:rPr>
                <w:rFonts w:ascii="Arial" w:eastAsia="Times New Roman" w:hAnsi="Arial" w:cs="Arial"/>
                <w:szCs w:val="20"/>
                <w:lang w:val="en-GB" w:eastAsia="en-GB"/>
              </w:rPr>
            </w:pPr>
            <w:r w:rsidRPr="00577ED5">
              <w:rPr>
                <w:rFonts w:ascii="Arial" w:eastAsia="Times New Roman" w:hAnsi="Arial" w:cs="Arial"/>
                <w:szCs w:val="20"/>
                <w:lang w:val="en-GB" w:eastAsia="en-GB"/>
              </w:rPr>
              <w:t>-0,3856</w:t>
            </w:r>
          </w:p>
        </w:tc>
        <w:tc>
          <w:tcPr>
            <w:tcW w:w="28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A606C2F" w14:textId="77777777" w:rsidR="005C14C1" w:rsidRPr="00577ED5" w:rsidRDefault="005C14C1" w:rsidP="005C14C1">
            <w:pPr>
              <w:spacing w:after="0" w:line="240" w:lineRule="auto"/>
              <w:jc w:val="left"/>
              <w:rPr>
                <w:rFonts w:ascii="Arial" w:eastAsia="Times New Roman" w:hAnsi="Arial" w:cs="Arial"/>
                <w:szCs w:val="20"/>
                <w:lang w:val="en-GB" w:eastAsia="en-GB"/>
              </w:rPr>
            </w:pP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02353CA" w14:textId="77777777" w:rsidR="005C14C1" w:rsidRPr="00577ED5" w:rsidRDefault="005C14C1" w:rsidP="005C14C1">
            <w:pPr>
              <w:spacing w:after="0" w:line="240" w:lineRule="auto"/>
              <w:jc w:val="left"/>
              <w:rPr>
                <w:rFonts w:ascii="Arial" w:eastAsia="Times New Roman" w:hAnsi="Arial" w:cs="Arial"/>
                <w:szCs w:val="20"/>
                <w:lang w:val="en-GB" w:eastAsia="en-GB"/>
              </w:rPr>
            </w:pPr>
            <w:r w:rsidRPr="00577ED5">
              <w:rPr>
                <w:rFonts w:ascii="Arial" w:eastAsia="Times New Roman" w:hAnsi="Arial" w:cs="Arial"/>
                <w:szCs w:val="20"/>
                <w:lang w:val="en-GB" w:eastAsia="en-GB"/>
              </w:rPr>
              <w:t>4624 N</w:t>
            </w:r>
          </w:p>
        </w:tc>
      </w:tr>
      <w:tr w:rsidR="005C14C1" w:rsidRPr="00577ED5" w14:paraId="613DB8A2" w14:textId="77777777" w:rsidTr="005C14C1">
        <w:trPr>
          <w:trHeight w:val="315"/>
        </w:trPr>
        <w:tc>
          <w:tcPr>
            <w:tcW w:w="1181"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E14C21A" w14:textId="77777777" w:rsidR="005C14C1" w:rsidRPr="00577ED5" w:rsidRDefault="005C14C1" w:rsidP="005C14C1">
            <w:pPr>
              <w:spacing w:after="0" w:line="240" w:lineRule="auto"/>
              <w:jc w:val="right"/>
              <w:rPr>
                <w:rFonts w:ascii="Arial" w:eastAsia="Times New Roman" w:hAnsi="Arial" w:cs="Arial"/>
                <w:szCs w:val="20"/>
                <w:lang w:val="en-GB" w:eastAsia="en-GB"/>
              </w:rPr>
            </w:pPr>
            <w:r w:rsidRPr="00577ED5">
              <w:rPr>
                <w:rFonts w:ascii="Arial" w:eastAsia="Times New Roman" w:hAnsi="Arial" w:cs="Arial"/>
                <w:szCs w:val="20"/>
                <w:lang w:val="en-GB" w:eastAsia="en-GB"/>
              </w:rPr>
              <w:t>14</w:t>
            </w:r>
          </w:p>
        </w:tc>
        <w:tc>
          <w:tcPr>
            <w:tcW w:w="90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D673DA1" w14:textId="77777777" w:rsidR="005C14C1" w:rsidRPr="00577ED5" w:rsidRDefault="005C14C1" w:rsidP="005C14C1">
            <w:pPr>
              <w:spacing w:after="0" w:line="240" w:lineRule="auto"/>
              <w:jc w:val="right"/>
              <w:rPr>
                <w:rFonts w:ascii="Arial" w:eastAsia="Times New Roman" w:hAnsi="Arial" w:cs="Arial"/>
                <w:szCs w:val="20"/>
                <w:lang w:val="en-GB" w:eastAsia="en-GB"/>
              </w:rPr>
            </w:pPr>
            <w:r w:rsidRPr="00577ED5">
              <w:rPr>
                <w:rFonts w:ascii="Arial" w:eastAsia="Times New Roman" w:hAnsi="Arial" w:cs="Arial"/>
                <w:szCs w:val="20"/>
                <w:lang w:val="en-GB" w:eastAsia="en-GB"/>
              </w:rPr>
              <w:t>-0,2785</w:t>
            </w:r>
          </w:p>
        </w:tc>
        <w:tc>
          <w:tcPr>
            <w:tcW w:w="8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CB42FB0" w14:textId="77777777" w:rsidR="005C14C1" w:rsidRPr="00577ED5" w:rsidRDefault="005C14C1" w:rsidP="005C14C1">
            <w:pPr>
              <w:spacing w:after="0" w:line="240" w:lineRule="auto"/>
              <w:jc w:val="right"/>
              <w:rPr>
                <w:rFonts w:ascii="Arial" w:eastAsia="Times New Roman" w:hAnsi="Arial" w:cs="Arial"/>
                <w:szCs w:val="20"/>
                <w:lang w:val="en-GB" w:eastAsia="en-GB"/>
              </w:rPr>
            </w:pPr>
            <w:r w:rsidRPr="00577ED5">
              <w:rPr>
                <w:rFonts w:ascii="Arial" w:eastAsia="Times New Roman" w:hAnsi="Arial" w:cs="Arial"/>
                <w:szCs w:val="20"/>
                <w:lang w:val="en-GB" w:eastAsia="en-GB"/>
              </w:rPr>
              <w:t>1,8677</w:t>
            </w:r>
          </w:p>
        </w:tc>
        <w:tc>
          <w:tcPr>
            <w:tcW w:w="28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79669DA" w14:textId="77777777" w:rsidR="005C14C1" w:rsidRPr="00577ED5" w:rsidRDefault="005C14C1" w:rsidP="005C14C1">
            <w:pPr>
              <w:spacing w:after="0" w:line="240" w:lineRule="auto"/>
              <w:jc w:val="left"/>
              <w:rPr>
                <w:rFonts w:ascii="Arial" w:eastAsia="Times New Roman" w:hAnsi="Arial" w:cs="Arial"/>
                <w:szCs w:val="20"/>
                <w:lang w:val="en-GB" w:eastAsia="en-GB"/>
              </w:rPr>
            </w:pPr>
          </w:p>
        </w:tc>
        <w:tc>
          <w:tcPr>
            <w:tcW w:w="65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0678DCA" w14:textId="77777777" w:rsidR="005C14C1" w:rsidRPr="00577ED5" w:rsidRDefault="005C14C1" w:rsidP="005C14C1">
            <w:pPr>
              <w:spacing w:after="0" w:line="240" w:lineRule="auto"/>
              <w:jc w:val="right"/>
              <w:rPr>
                <w:rFonts w:ascii="Arial" w:eastAsia="Times New Roman" w:hAnsi="Arial" w:cs="Arial"/>
                <w:szCs w:val="20"/>
                <w:lang w:val="en-GB" w:eastAsia="en-GB"/>
              </w:rPr>
            </w:pPr>
            <w:r w:rsidRPr="00577ED5">
              <w:rPr>
                <w:rFonts w:ascii="Arial" w:eastAsia="Times New Roman" w:hAnsi="Arial" w:cs="Arial"/>
                <w:szCs w:val="20"/>
                <w:lang w:val="en-GB" w:eastAsia="en-GB"/>
              </w:rPr>
              <w:t>14</w:t>
            </w:r>
          </w:p>
        </w:tc>
        <w:tc>
          <w:tcPr>
            <w:tcW w:w="70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FB73DB3" w14:textId="77777777" w:rsidR="005C14C1" w:rsidRPr="00577ED5" w:rsidRDefault="005C14C1" w:rsidP="005C14C1">
            <w:pPr>
              <w:spacing w:after="0" w:line="240" w:lineRule="auto"/>
              <w:jc w:val="right"/>
              <w:rPr>
                <w:rFonts w:ascii="Arial" w:eastAsia="Times New Roman" w:hAnsi="Arial" w:cs="Arial"/>
                <w:szCs w:val="20"/>
                <w:lang w:val="en-GB" w:eastAsia="en-GB"/>
              </w:rPr>
            </w:pPr>
            <w:r w:rsidRPr="00577ED5">
              <w:rPr>
                <w:rFonts w:ascii="Arial" w:eastAsia="Times New Roman" w:hAnsi="Arial" w:cs="Arial"/>
                <w:szCs w:val="20"/>
                <w:lang w:val="en-GB" w:eastAsia="en-GB"/>
              </w:rPr>
              <w:t>1,8796</w:t>
            </w:r>
          </w:p>
        </w:tc>
        <w:tc>
          <w:tcPr>
            <w:tcW w:w="7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3C6C22A" w14:textId="77777777" w:rsidR="005C14C1" w:rsidRPr="00577ED5" w:rsidRDefault="005C14C1" w:rsidP="005C14C1">
            <w:pPr>
              <w:spacing w:after="0" w:line="240" w:lineRule="auto"/>
              <w:jc w:val="right"/>
              <w:rPr>
                <w:rFonts w:ascii="Arial" w:eastAsia="Times New Roman" w:hAnsi="Arial" w:cs="Arial"/>
                <w:szCs w:val="20"/>
                <w:lang w:val="en-GB" w:eastAsia="en-GB"/>
              </w:rPr>
            </w:pPr>
            <w:r w:rsidRPr="00577ED5">
              <w:rPr>
                <w:rFonts w:ascii="Arial" w:eastAsia="Times New Roman" w:hAnsi="Arial" w:cs="Arial"/>
                <w:szCs w:val="20"/>
                <w:lang w:val="en-GB" w:eastAsia="en-GB"/>
              </w:rPr>
              <w:t>0,1816</w:t>
            </w: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B137954" w14:textId="77777777" w:rsidR="005C14C1" w:rsidRPr="00577ED5" w:rsidRDefault="005C14C1" w:rsidP="005C14C1">
            <w:pPr>
              <w:spacing w:after="0" w:line="240" w:lineRule="auto"/>
              <w:jc w:val="right"/>
              <w:rPr>
                <w:rFonts w:ascii="Arial" w:eastAsia="Times New Roman" w:hAnsi="Arial" w:cs="Arial"/>
                <w:szCs w:val="20"/>
                <w:lang w:val="en-GB" w:eastAsia="en-GB"/>
              </w:rPr>
            </w:pPr>
            <w:r w:rsidRPr="00577ED5">
              <w:rPr>
                <w:rFonts w:ascii="Arial" w:eastAsia="Times New Roman" w:hAnsi="Arial" w:cs="Arial"/>
                <w:szCs w:val="20"/>
                <w:lang w:val="en-GB" w:eastAsia="en-GB"/>
              </w:rPr>
              <w:t>-0,3861</w:t>
            </w:r>
          </w:p>
        </w:tc>
        <w:tc>
          <w:tcPr>
            <w:tcW w:w="28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52294EF" w14:textId="77777777" w:rsidR="005C14C1" w:rsidRPr="00577ED5" w:rsidRDefault="005C14C1" w:rsidP="005C14C1">
            <w:pPr>
              <w:spacing w:after="0" w:line="240" w:lineRule="auto"/>
              <w:jc w:val="left"/>
              <w:rPr>
                <w:rFonts w:ascii="Arial" w:eastAsia="Times New Roman" w:hAnsi="Arial" w:cs="Arial"/>
                <w:szCs w:val="20"/>
                <w:lang w:val="en-GB" w:eastAsia="en-GB"/>
              </w:rPr>
            </w:pP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AB873C3" w14:textId="77777777" w:rsidR="005C14C1" w:rsidRPr="00577ED5" w:rsidRDefault="005C14C1" w:rsidP="005C14C1">
            <w:pPr>
              <w:spacing w:after="0" w:line="240" w:lineRule="auto"/>
              <w:jc w:val="left"/>
              <w:rPr>
                <w:rFonts w:ascii="Arial" w:eastAsia="Times New Roman" w:hAnsi="Arial" w:cs="Arial"/>
                <w:szCs w:val="20"/>
                <w:lang w:val="en-GB" w:eastAsia="en-GB"/>
              </w:rPr>
            </w:pPr>
            <w:r w:rsidRPr="00577ED5">
              <w:rPr>
                <w:rFonts w:ascii="Arial" w:eastAsia="Times New Roman" w:hAnsi="Arial" w:cs="Arial"/>
                <w:szCs w:val="20"/>
                <w:lang w:val="en-GB" w:eastAsia="en-GB"/>
              </w:rPr>
              <w:t>4767 N</w:t>
            </w:r>
          </w:p>
        </w:tc>
      </w:tr>
      <w:tr w:rsidR="005C14C1" w:rsidRPr="00577ED5" w14:paraId="726E7EE4" w14:textId="77777777" w:rsidTr="005C14C1">
        <w:trPr>
          <w:trHeight w:val="315"/>
        </w:trPr>
        <w:tc>
          <w:tcPr>
            <w:tcW w:w="1181"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7E112EB" w14:textId="77777777" w:rsidR="005C14C1" w:rsidRPr="00577ED5" w:rsidRDefault="005C14C1" w:rsidP="005C14C1">
            <w:pPr>
              <w:spacing w:after="0" w:line="240" w:lineRule="auto"/>
              <w:jc w:val="right"/>
              <w:rPr>
                <w:rFonts w:ascii="Arial" w:eastAsia="Times New Roman" w:hAnsi="Arial" w:cs="Arial"/>
                <w:szCs w:val="20"/>
                <w:lang w:val="en-GB" w:eastAsia="en-GB"/>
              </w:rPr>
            </w:pPr>
            <w:r w:rsidRPr="00577ED5">
              <w:rPr>
                <w:rFonts w:ascii="Arial" w:eastAsia="Times New Roman" w:hAnsi="Arial" w:cs="Arial"/>
                <w:szCs w:val="20"/>
                <w:lang w:val="en-GB" w:eastAsia="en-GB"/>
              </w:rPr>
              <w:lastRenderedPageBreak/>
              <w:t>15</w:t>
            </w:r>
          </w:p>
        </w:tc>
        <w:tc>
          <w:tcPr>
            <w:tcW w:w="90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09F82B6" w14:textId="77777777" w:rsidR="005C14C1" w:rsidRPr="00577ED5" w:rsidRDefault="005C14C1" w:rsidP="005C14C1">
            <w:pPr>
              <w:spacing w:after="0" w:line="240" w:lineRule="auto"/>
              <w:jc w:val="right"/>
              <w:rPr>
                <w:rFonts w:ascii="Arial" w:eastAsia="Times New Roman" w:hAnsi="Arial" w:cs="Arial"/>
                <w:szCs w:val="20"/>
                <w:lang w:val="en-GB" w:eastAsia="en-GB"/>
              </w:rPr>
            </w:pPr>
            <w:r w:rsidRPr="00577ED5">
              <w:rPr>
                <w:rFonts w:ascii="Arial" w:eastAsia="Times New Roman" w:hAnsi="Arial" w:cs="Arial"/>
                <w:szCs w:val="20"/>
                <w:lang w:val="en-GB" w:eastAsia="en-GB"/>
              </w:rPr>
              <w:t>-0,3070</w:t>
            </w:r>
          </w:p>
        </w:tc>
        <w:tc>
          <w:tcPr>
            <w:tcW w:w="8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2664293" w14:textId="77777777" w:rsidR="005C14C1" w:rsidRPr="00577ED5" w:rsidRDefault="005C14C1" w:rsidP="005C14C1">
            <w:pPr>
              <w:spacing w:after="0" w:line="240" w:lineRule="auto"/>
              <w:jc w:val="right"/>
              <w:rPr>
                <w:rFonts w:ascii="Arial" w:eastAsia="Times New Roman" w:hAnsi="Arial" w:cs="Arial"/>
                <w:szCs w:val="20"/>
                <w:lang w:val="en-GB" w:eastAsia="en-GB"/>
              </w:rPr>
            </w:pPr>
            <w:r w:rsidRPr="00577ED5">
              <w:rPr>
                <w:rFonts w:ascii="Arial" w:eastAsia="Times New Roman" w:hAnsi="Arial" w:cs="Arial"/>
                <w:szCs w:val="20"/>
                <w:lang w:val="en-GB" w:eastAsia="en-GB"/>
              </w:rPr>
              <w:t>1,9044</w:t>
            </w:r>
          </w:p>
        </w:tc>
        <w:tc>
          <w:tcPr>
            <w:tcW w:w="28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8150606" w14:textId="77777777" w:rsidR="005C14C1" w:rsidRPr="00577ED5" w:rsidRDefault="005C14C1" w:rsidP="005C14C1">
            <w:pPr>
              <w:spacing w:after="0" w:line="240" w:lineRule="auto"/>
              <w:jc w:val="left"/>
              <w:rPr>
                <w:rFonts w:ascii="Arial" w:eastAsia="Times New Roman" w:hAnsi="Arial" w:cs="Arial"/>
                <w:szCs w:val="20"/>
                <w:lang w:val="en-GB" w:eastAsia="en-GB"/>
              </w:rPr>
            </w:pPr>
          </w:p>
        </w:tc>
        <w:tc>
          <w:tcPr>
            <w:tcW w:w="65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9950180" w14:textId="77777777" w:rsidR="005C14C1" w:rsidRPr="00577ED5" w:rsidRDefault="005C14C1" w:rsidP="005C14C1">
            <w:pPr>
              <w:spacing w:after="0" w:line="240" w:lineRule="auto"/>
              <w:jc w:val="right"/>
              <w:rPr>
                <w:rFonts w:ascii="Arial" w:eastAsia="Times New Roman" w:hAnsi="Arial" w:cs="Arial"/>
                <w:szCs w:val="20"/>
                <w:lang w:val="en-GB" w:eastAsia="en-GB"/>
              </w:rPr>
            </w:pPr>
            <w:r w:rsidRPr="00577ED5">
              <w:rPr>
                <w:rFonts w:ascii="Arial" w:eastAsia="Times New Roman" w:hAnsi="Arial" w:cs="Arial"/>
                <w:szCs w:val="20"/>
                <w:lang w:val="en-GB" w:eastAsia="en-GB"/>
              </w:rPr>
              <w:t>15</w:t>
            </w:r>
          </w:p>
        </w:tc>
        <w:tc>
          <w:tcPr>
            <w:tcW w:w="70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46765DE" w14:textId="77777777" w:rsidR="005C14C1" w:rsidRPr="00577ED5" w:rsidRDefault="005C14C1" w:rsidP="005C14C1">
            <w:pPr>
              <w:spacing w:after="0" w:line="240" w:lineRule="auto"/>
              <w:jc w:val="right"/>
              <w:rPr>
                <w:rFonts w:ascii="Arial" w:eastAsia="Times New Roman" w:hAnsi="Arial" w:cs="Arial"/>
                <w:szCs w:val="20"/>
                <w:lang w:val="en-GB" w:eastAsia="en-GB"/>
              </w:rPr>
            </w:pPr>
            <w:r w:rsidRPr="00577ED5">
              <w:rPr>
                <w:rFonts w:ascii="Arial" w:eastAsia="Times New Roman" w:hAnsi="Arial" w:cs="Arial"/>
                <w:szCs w:val="20"/>
                <w:lang w:val="en-GB" w:eastAsia="en-GB"/>
              </w:rPr>
              <w:t>1,9190</w:t>
            </w:r>
          </w:p>
        </w:tc>
        <w:tc>
          <w:tcPr>
            <w:tcW w:w="7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DBBAB60" w14:textId="77777777" w:rsidR="005C14C1" w:rsidRPr="00577ED5" w:rsidRDefault="005C14C1" w:rsidP="005C14C1">
            <w:pPr>
              <w:spacing w:after="0" w:line="240" w:lineRule="auto"/>
              <w:jc w:val="right"/>
              <w:rPr>
                <w:rFonts w:ascii="Arial" w:eastAsia="Times New Roman" w:hAnsi="Arial" w:cs="Arial"/>
                <w:szCs w:val="20"/>
                <w:lang w:val="en-GB" w:eastAsia="en-GB"/>
              </w:rPr>
            </w:pPr>
            <w:r w:rsidRPr="00577ED5">
              <w:rPr>
                <w:rFonts w:ascii="Arial" w:eastAsia="Times New Roman" w:hAnsi="Arial" w:cs="Arial"/>
                <w:szCs w:val="20"/>
                <w:lang w:val="en-GB" w:eastAsia="en-GB"/>
              </w:rPr>
              <w:t>0,1964</w:t>
            </w: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3AA3E6C" w14:textId="77777777" w:rsidR="005C14C1" w:rsidRPr="00577ED5" w:rsidRDefault="005C14C1" w:rsidP="005C14C1">
            <w:pPr>
              <w:spacing w:after="0" w:line="240" w:lineRule="auto"/>
              <w:jc w:val="right"/>
              <w:rPr>
                <w:rFonts w:ascii="Arial" w:eastAsia="Times New Roman" w:hAnsi="Arial" w:cs="Arial"/>
                <w:szCs w:val="20"/>
                <w:lang w:val="en-GB" w:eastAsia="en-GB"/>
              </w:rPr>
            </w:pPr>
            <w:r w:rsidRPr="00577ED5">
              <w:rPr>
                <w:rFonts w:ascii="Arial" w:eastAsia="Times New Roman" w:hAnsi="Arial" w:cs="Arial"/>
                <w:szCs w:val="20"/>
                <w:lang w:val="en-GB" w:eastAsia="en-GB"/>
              </w:rPr>
              <w:t>-0,3749</w:t>
            </w:r>
          </w:p>
        </w:tc>
        <w:tc>
          <w:tcPr>
            <w:tcW w:w="28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5295FB9" w14:textId="77777777" w:rsidR="005C14C1" w:rsidRPr="00577ED5" w:rsidRDefault="005C14C1" w:rsidP="005C14C1">
            <w:pPr>
              <w:spacing w:after="0" w:line="240" w:lineRule="auto"/>
              <w:jc w:val="left"/>
              <w:rPr>
                <w:rFonts w:ascii="Arial" w:eastAsia="Times New Roman" w:hAnsi="Arial" w:cs="Arial"/>
                <w:szCs w:val="20"/>
                <w:lang w:val="en-GB" w:eastAsia="en-GB"/>
              </w:rPr>
            </w:pP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F49EF4F" w14:textId="77777777" w:rsidR="005C14C1" w:rsidRPr="00577ED5" w:rsidRDefault="005C14C1" w:rsidP="005C14C1">
            <w:pPr>
              <w:spacing w:after="0" w:line="240" w:lineRule="auto"/>
              <w:jc w:val="left"/>
              <w:rPr>
                <w:rFonts w:ascii="Arial" w:eastAsia="Times New Roman" w:hAnsi="Arial" w:cs="Arial"/>
                <w:szCs w:val="20"/>
                <w:lang w:val="en-GB" w:eastAsia="en-GB"/>
              </w:rPr>
            </w:pPr>
            <w:r w:rsidRPr="00577ED5">
              <w:rPr>
                <w:rFonts w:ascii="Arial" w:eastAsia="Times New Roman" w:hAnsi="Arial" w:cs="Arial"/>
                <w:szCs w:val="20"/>
                <w:lang w:val="en-GB" w:eastAsia="en-GB"/>
              </w:rPr>
              <w:t>4810 N</w:t>
            </w:r>
          </w:p>
        </w:tc>
      </w:tr>
      <w:tr w:rsidR="005C14C1" w:rsidRPr="00577ED5" w14:paraId="20EAD690" w14:textId="77777777" w:rsidTr="005C14C1">
        <w:trPr>
          <w:trHeight w:val="315"/>
        </w:trPr>
        <w:tc>
          <w:tcPr>
            <w:tcW w:w="1181"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406DED3" w14:textId="77777777" w:rsidR="005C14C1" w:rsidRPr="00577ED5" w:rsidRDefault="005C14C1" w:rsidP="005C14C1">
            <w:pPr>
              <w:spacing w:after="0" w:line="240" w:lineRule="auto"/>
              <w:jc w:val="right"/>
              <w:rPr>
                <w:rFonts w:ascii="Arial" w:eastAsia="Times New Roman" w:hAnsi="Arial" w:cs="Arial"/>
                <w:szCs w:val="20"/>
                <w:lang w:val="en-GB" w:eastAsia="en-GB"/>
              </w:rPr>
            </w:pPr>
            <w:r w:rsidRPr="00577ED5">
              <w:rPr>
                <w:rFonts w:ascii="Arial" w:eastAsia="Times New Roman" w:hAnsi="Arial" w:cs="Arial"/>
                <w:szCs w:val="20"/>
                <w:lang w:val="en-GB" w:eastAsia="en-GB"/>
              </w:rPr>
              <w:t>16</w:t>
            </w:r>
          </w:p>
        </w:tc>
        <w:tc>
          <w:tcPr>
            <w:tcW w:w="90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69F1101" w14:textId="77777777" w:rsidR="005C14C1" w:rsidRPr="00577ED5" w:rsidRDefault="005C14C1" w:rsidP="005C14C1">
            <w:pPr>
              <w:spacing w:after="0" w:line="240" w:lineRule="auto"/>
              <w:jc w:val="right"/>
              <w:rPr>
                <w:rFonts w:ascii="Arial" w:eastAsia="Times New Roman" w:hAnsi="Arial" w:cs="Arial"/>
                <w:szCs w:val="20"/>
                <w:lang w:val="en-GB" w:eastAsia="en-GB"/>
              </w:rPr>
            </w:pPr>
            <w:r w:rsidRPr="00577ED5">
              <w:rPr>
                <w:rFonts w:ascii="Arial" w:eastAsia="Times New Roman" w:hAnsi="Arial" w:cs="Arial"/>
                <w:szCs w:val="20"/>
                <w:lang w:val="en-GB" w:eastAsia="en-GB"/>
              </w:rPr>
              <w:t>-0,3428</w:t>
            </w:r>
          </w:p>
        </w:tc>
        <w:tc>
          <w:tcPr>
            <w:tcW w:w="8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F5C30B8" w14:textId="77777777" w:rsidR="005C14C1" w:rsidRPr="00577ED5" w:rsidRDefault="005C14C1" w:rsidP="005C14C1">
            <w:pPr>
              <w:spacing w:after="0" w:line="240" w:lineRule="auto"/>
              <w:jc w:val="right"/>
              <w:rPr>
                <w:rFonts w:ascii="Arial" w:eastAsia="Times New Roman" w:hAnsi="Arial" w:cs="Arial"/>
                <w:szCs w:val="20"/>
                <w:lang w:val="en-GB" w:eastAsia="en-GB"/>
              </w:rPr>
            </w:pPr>
            <w:r w:rsidRPr="00577ED5">
              <w:rPr>
                <w:rFonts w:ascii="Arial" w:eastAsia="Times New Roman" w:hAnsi="Arial" w:cs="Arial"/>
                <w:szCs w:val="20"/>
                <w:lang w:val="en-GB" w:eastAsia="en-GB"/>
              </w:rPr>
              <w:t>1,9339</w:t>
            </w:r>
          </w:p>
        </w:tc>
        <w:tc>
          <w:tcPr>
            <w:tcW w:w="28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EC60F7D" w14:textId="77777777" w:rsidR="005C14C1" w:rsidRPr="00577ED5" w:rsidRDefault="005C14C1" w:rsidP="005C14C1">
            <w:pPr>
              <w:spacing w:after="0" w:line="240" w:lineRule="auto"/>
              <w:jc w:val="left"/>
              <w:rPr>
                <w:rFonts w:ascii="Arial" w:eastAsia="Times New Roman" w:hAnsi="Arial" w:cs="Arial"/>
                <w:szCs w:val="20"/>
                <w:lang w:val="en-GB" w:eastAsia="en-GB"/>
              </w:rPr>
            </w:pPr>
          </w:p>
        </w:tc>
        <w:tc>
          <w:tcPr>
            <w:tcW w:w="65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F4CDFA3" w14:textId="77777777" w:rsidR="005C14C1" w:rsidRPr="00577ED5" w:rsidRDefault="005C14C1" w:rsidP="005C14C1">
            <w:pPr>
              <w:spacing w:after="0" w:line="240" w:lineRule="auto"/>
              <w:jc w:val="right"/>
              <w:rPr>
                <w:rFonts w:ascii="Arial" w:eastAsia="Times New Roman" w:hAnsi="Arial" w:cs="Arial"/>
                <w:szCs w:val="20"/>
                <w:lang w:val="en-GB" w:eastAsia="en-GB"/>
              </w:rPr>
            </w:pPr>
            <w:r w:rsidRPr="00577ED5">
              <w:rPr>
                <w:rFonts w:ascii="Arial" w:eastAsia="Times New Roman" w:hAnsi="Arial" w:cs="Arial"/>
                <w:szCs w:val="20"/>
                <w:lang w:val="en-GB" w:eastAsia="en-GB"/>
              </w:rPr>
              <w:t>16</w:t>
            </w:r>
          </w:p>
        </w:tc>
        <w:tc>
          <w:tcPr>
            <w:tcW w:w="70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32C5705" w14:textId="77777777" w:rsidR="005C14C1" w:rsidRPr="00577ED5" w:rsidRDefault="005C14C1" w:rsidP="005C14C1">
            <w:pPr>
              <w:spacing w:after="0" w:line="240" w:lineRule="auto"/>
              <w:jc w:val="right"/>
              <w:rPr>
                <w:rFonts w:ascii="Arial" w:eastAsia="Times New Roman" w:hAnsi="Arial" w:cs="Arial"/>
                <w:szCs w:val="20"/>
                <w:lang w:val="en-GB" w:eastAsia="en-GB"/>
              </w:rPr>
            </w:pPr>
            <w:r w:rsidRPr="00577ED5">
              <w:rPr>
                <w:rFonts w:ascii="Arial" w:eastAsia="Times New Roman" w:hAnsi="Arial" w:cs="Arial"/>
                <w:szCs w:val="20"/>
                <w:lang w:val="en-GB" w:eastAsia="en-GB"/>
              </w:rPr>
              <w:t>1,9535</w:t>
            </w:r>
          </w:p>
        </w:tc>
        <w:tc>
          <w:tcPr>
            <w:tcW w:w="7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7131662" w14:textId="77777777" w:rsidR="005C14C1" w:rsidRPr="00577ED5" w:rsidRDefault="005C14C1" w:rsidP="005C14C1">
            <w:pPr>
              <w:spacing w:after="0" w:line="240" w:lineRule="auto"/>
              <w:jc w:val="right"/>
              <w:rPr>
                <w:rFonts w:ascii="Arial" w:eastAsia="Times New Roman" w:hAnsi="Arial" w:cs="Arial"/>
                <w:szCs w:val="20"/>
                <w:lang w:val="en-GB" w:eastAsia="en-GB"/>
              </w:rPr>
            </w:pPr>
            <w:r w:rsidRPr="00577ED5">
              <w:rPr>
                <w:rFonts w:ascii="Arial" w:eastAsia="Times New Roman" w:hAnsi="Arial" w:cs="Arial"/>
                <w:szCs w:val="20"/>
                <w:lang w:val="en-GB" w:eastAsia="en-GB"/>
              </w:rPr>
              <w:t>0,2035</w:t>
            </w: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24E96F4" w14:textId="77777777" w:rsidR="005C14C1" w:rsidRPr="00577ED5" w:rsidRDefault="005C14C1" w:rsidP="005C14C1">
            <w:pPr>
              <w:spacing w:after="0" w:line="240" w:lineRule="auto"/>
              <w:jc w:val="right"/>
              <w:rPr>
                <w:rFonts w:ascii="Arial" w:eastAsia="Times New Roman" w:hAnsi="Arial" w:cs="Arial"/>
                <w:szCs w:val="20"/>
                <w:lang w:val="en-GB" w:eastAsia="en-GB"/>
              </w:rPr>
            </w:pPr>
            <w:r w:rsidRPr="00577ED5">
              <w:rPr>
                <w:rFonts w:ascii="Arial" w:eastAsia="Times New Roman" w:hAnsi="Arial" w:cs="Arial"/>
                <w:szCs w:val="20"/>
                <w:lang w:val="en-GB" w:eastAsia="en-GB"/>
              </w:rPr>
              <w:t>-0,3756</w:t>
            </w:r>
          </w:p>
        </w:tc>
        <w:tc>
          <w:tcPr>
            <w:tcW w:w="28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C01D11B" w14:textId="77777777" w:rsidR="005C14C1" w:rsidRPr="00577ED5" w:rsidRDefault="005C14C1" w:rsidP="005C14C1">
            <w:pPr>
              <w:spacing w:after="0" w:line="240" w:lineRule="auto"/>
              <w:jc w:val="left"/>
              <w:rPr>
                <w:rFonts w:ascii="Arial" w:eastAsia="Times New Roman" w:hAnsi="Arial" w:cs="Arial"/>
                <w:szCs w:val="20"/>
                <w:lang w:val="en-GB" w:eastAsia="en-GB"/>
              </w:rPr>
            </w:pP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CBFB0B5" w14:textId="77777777" w:rsidR="005C14C1" w:rsidRPr="00577ED5" w:rsidRDefault="005C14C1" w:rsidP="005C14C1">
            <w:pPr>
              <w:spacing w:after="0" w:line="240" w:lineRule="auto"/>
              <w:jc w:val="left"/>
              <w:rPr>
                <w:rFonts w:ascii="Arial" w:eastAsia="Times New Roman" w:hAnsi="Arial" w:cs="Arial"/>
                <w:szCs w:val="20"/>
                <w:lang w:val="en-GB" w:eastAsia="en-GB"/>
              </w:rPr>
            </w:pPr>
            <w:r w:rsidRPr="00577ED5">
              <w:rPr>
                <w:rFonts w:ascii="Arial" w:eastAsia="Times New Roman" w:hAnsi="Arial" w:cs="Arial"/>
                <w:szCs w:val="20"/>
                <w:lang w:val="en-GB" w:eastAsia="en-GB"/>
              </w:rPr>
              <w:t>4936 N</w:t>
            </w:r>
          </w:p>
        </w:tc>
      </w:tr>
      <w:tr w:rsidR="005C14C1" w:rsidRPr="00577ED5" w14:paraId="3D71C288" w14:textId="77777777" w:rsidTr="005C14C1">
        <w:trPr>
          <w:trHeight w:val="315"/>
        </w:trPr>
        <w:tc>
          <w:tcPr>
            <w:tcW w:w="1181"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C361EBD" w14:textId="77777777" w:rsidR="005C14C1" w:rsidRPr="00577ED5" w:rsidRDefault="005C14C1" w:rsidP="005C14C1">
            <w:pPr>
              <w:spacing w:after="0" w:line="240" w:lineRule="auto"/>
              <w:jc w:val="right"/>
              <w:rPr>
                <w:rFonts w:ascii="Arial" w:eastAsia="Times New Roman" w:hAnsi="Arial" w:cs="Arial"/>
                <w:szCs w:val="20"/>
                <w:lang w:val="en-GB" w:eastAsia="en-GB"/>
              </w:rPr>
            </w:pPr>
            <w:r w:rsidRPr="00577ED5">
              <w:rPr>
                <w:rFonts w:ascii="Arial" w:eastAsia="Times New Roman" w:hAnsi="Arial" w:cs="Arial"/>
                <w:szCs w:val="20"/>
                <w:lang w:val="en-GB" w:eastAsia="en-GB"/>
              </w:rPr>
              <w:t>17</w:t>
            </w:r>
          </w:p>
        </w:tc>
        <w:tc>
          <w:tcPr>
            <w:tcW w:w="90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3461CFD" w14:textId="77777777" w:rsidR="005C14C1" w:rsidRPr="00577ED5" w:rsidRDefault="005C14C1" w:rsidP="005C14C1">
            <w:pPr>
              <w:spacing w:after="0" w:line="240" w:lineRule="auto"/>
              <w:jc w:val="right"/>
              <w:rPr>
                <w:rFonts w:ascii="Arial" w:eastAsia="Times New Roman" w:hAnsi="Arial" w:cs="Arial"/>
                <w:szCs w:val="20"/>
                <w:lang w:val="en-GB" w:eastAsia="en-GB"/>
              </w:rPr>
            </w:pPr>
            <w:r w:rsidRPr="00577ED5">
              <w:rPr>
                <w:rFonts w:ascii="Arial" w:eastAsia="Times New Roman" w:hAnsi="Arial" w:cs="Arial"/>
                <w:szCs w:val="20"/>
                <w:lang w:val="en-GB" w:eastAsia="en-GB"/>
              </w:rPr>
              <w:t>-0,3635</w:t>
            </w:r>
          </w:p>
        </w:tc>
        <w:tc>
          <w:tcPr>
            <w:tcW w:w="8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3D2F824" w14:textId="77777777" w:rsidR="005C14C1" w:rsidRPr="00577ED5" w:rsidRDefault="005C14C1" w:rsidP="005C14C1">
            <w:pPr>
              <w:spacing w:after="0" w:line="240" w:lineRule="auto"/>
              <w:jc w:val="right"/>
              <w:rPr>
                <w:rFonts w:ascii="Arial" w:eastAsia="Times New Roman" w:hAnsi="Arial" w:cs="Arial"/>
                <w:szCs w:val="20"/>
                <w:lang w:val="en-GB" w:eastAsia="en-GB"/>
              </w:rPr>
            </w:pPr>
            <w:r w:rsidRPr="00577ED5">
              <w:rPr>
                <w:rFonts w:ascii="Arial" w:eastAsia="Times New Roman" w:hAnsi="Arial" w:cs="Arial"/>
                <w:szCs w:val="20"/>
                <w:lang w:val="en-GB" w:eastAsia="en-GB"/>
              </w:rPr>
              <w:t>1,9546</w:t>
            </w:r>
          </w:p>
        </w:tc>
        <w:tc>
          <w:tcPr>
            <w:tcW w:w="28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F865C03" w14:textId="77777777" w:rsidR="005C14C1" w:rsidRPr="00577ED5" w:rsidRDefault="005C14C1" w:rsidP="005C14C1">
            <w:pPr>
              <w:spacing w:after="0" w:line="240" w:lineRule="auto"/>
              <w:jc w:val="left"/>
              <w:rPr>
                <w:rFonts w:ascii="Arial" w:eastAsia="Times New Roman" w:hAnsi="Arial" w:cs="Arial"/>
                <w:szCs w:val="20"/>
                <w:lang w:val="en-GB" w:eastAsia="en-GB"/>
              </w:rPr>
            </w:pPr>
          </w:p>
        </w:tc>
        <w:tc>
          <w:tcPr>
            <w:tcW w:w="65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084BE40" w14:textId="77777777" w:rsidR="005C14C1" w:rsidRPr="00577ED5" w:rsidRDefault="005C14C1" w:rsidP="005C14C1">
            <w:pPr>
              <w:spacing w:after="0" w:line="240" w:lineRule="auto"/>
              <w:jc w:val="right"/>
              <w:rPr>
                <w:rFonts w:ascii="Arial" w:eastAsia="Times New Roman" w:hAnsi="Arial" w:cs="Arial"/>
                <w:szCs w:val="20"/>
                <w:lang w:val="en-GB" w:eastAsia="en-GB"/>
              </w:rPr>
            </w:pPr>
            <w:r w:rsidRPr="00577ED5">
              <w:rPr>
                <w:rFonts w:ascii="Arial" w:eastAsia="Times New Roman" w:hAnsi="Arial" w:cs="Arial"/>
                <w:szCs w:val="20"/>
                <w:lang w:val="en-GB" w:eastAsia="en-GB"/>
              </w:rPr>
              <w:t>16</w:t>
            </w:r>
          </w:p>
        </w:tc>
        <w:tc>
          <w:tcPr>
            <w:tcW w:w="70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F836AF4" w14:textId="77777777" w:rsidR="005C14C1" w:rsidRPr="00577ED5" w:rsidRDefault="005C14C1" w:rsidP="005C14C1">
            <w:pPr>
              <w:spacing w:after="0" w:line="240" w:lineRule="auto"/>
              <w:jc w:val="right"/>
              <w:rPr>
                <w:rFonts w:ascii="Arial" w:eastAsia="Times New Roman" w:hAnsi="Arial" w:cs="Arial"/>
                <w:szCs w:val="20"/>
                <w:lang w:val="en-GB" w:eastAsia="en-GB"/>
              </w:rPr>
            </w:pPr>
            <w:r w:rsidRPr="00577ED5">
              <w:rPr>
                <w:rFonts w:ascii="Arial" w:eastAsia="Times New Roman" w:hAnsi="Arial" w:cs="Arial"/>
                <w:szCs w:val="20"/>
                <w:lang w:val="en-GB" w:eastAsia="en-GB"/>
              </w:rPr>
              <w:t>1,9755</w:t>
            </w:r>
          </w:p>
        </w:tc>
        <w:tc>
          <w:tcPr>
            <w:tcW w:w="7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FAAD3FA" w14:textId="77777777" w:rsidR="005C14C1" w:rsidRPr="00577ED5" w:rsidRDefault="005C14C1" w:rsidP="005C14C1">
            <w:pPr>
              <w:spacing w:after="0" w:line="240" w:lineRule="auto"/>
              <w:jc w:val="right"/>
              <w:rPr>
                <w:rFonts w:ascii="Arial" w:eastAsia="Times New Roman" w:hAnsi="Arial" w:cs="Arial"/>
                <w:szCs w:val="20"/>
                <w:lang w:val="en-GB" w:eastAsia="en-GB"/>
              </w:rPr>
            </w:pPr>
            <w:r w:rsidRPr="00577ED5">
              <w:rPr>
                <w:rFonts w:ascii="Arial" w:eastAsia="Times New Roman" w:hAnsi="Arial" w:cs="Arial"/>
                <w:szCs w:val="20"/>
                <w:lang w:val="en-GB" w:eastAsia="en-GB"/>
              </w:rPr>
              <w:t>0,2238</w:t>
            </w: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79306A6" w14:textId="77777777" w:rsidR="005C14C1" w:rsidRPr="00577ED5" w:rsidRDefault="005C14C1" w:rsidP="005C14C1">
            <w:pPr>
              <w:spacing w:after="0" w:line="240" w:lineRule="auto"/>
              <w:jc w:val="right"/>
              <w:rPr>
                <w:rFonts w:ascii="Arial" w:eastAsia="Times New Roman" w:hAnsi="Arial" w:cs="Arial"/>
                <w:szCs w:val="20"/>
                <w:lang w:val="en-GB" w:eastAsia="en-GB"/>
              </w:rPr>
            </w:pPr>
            <w:r w:rsidRPr="00577ED5">
              <w:rPr>
                <w:rFonts w:ascii="Arial" w:eastAsia="Times New Roman" w:hAnsi="Arial" w:cs="Arial"/>
                <w:szCs w:val="20"/>
                <w:lang w:val="en-GB" w:eastAsia="en-GB"/>
              </w:rPr>
              <w:t>-0,3748</w:t>
            </w:r>
          </w:p>
        </w:tc>
        <w:tc>
          <w:tcPr>
            <w:tcW w:w="28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E72C633" w14:textId="77777777" w:rsidR="005C14C1" w:rsidRPr="00577ED5" w:rsidRDefault="005C14C1" w:rsidP="005C14C1">
            <w:pPr>
              <w:spacing w:after="0" w:line="240" w:lineRule="auto"/>
              <w:jc w:val="left"/>
              <w:rPr>
                <w:rFonts w:ascii="Arial" w:eastAsia="Times New Roman" w:hAnsi="Arial" w:cs="Arial"/>
                <w:szCs w:val="20"/>
                <w:lang w:val="en-GB" w:eastAsia="en-GB"/>
              </w:rPr>
            </w:pP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42A7FB3" w14:textId="77777777" w:rsidR="005C14C1" w:rsidRPr="00577ED5" w:rsidRDefault="005C14C1" w:rsidP="005C14C1">
            <w:pPr>
              <w:spacing w:after="0" w:line="240" w:lineRule="auto"/>
              <w:jc w:val="left"/>
              <w:rPr>
                <w:rFonts w:ascii="Arial" w:eastAsia="Times New Roman" w:hAnsi="Arial" w:cs="Arial"/>
                <w:szCs w:val="20"/>
                <w:lang w:val="en-GB" w:eastAsia="en-GB"/>
              </w:rPr>
            </w:pPr>
            <w:r w:rsidRPr="00577ED5">
              <w:rPr>
                <w:rFonts w:ascii="Arial" w:eastAsia="Times New Roman" w:hAnsi="Arial" w:cs="Arial"/>
                <w:szCs w:val="20"/>
                <w:lang w:val="en-GB" w:eastAsia="en-GB"/>
              </w:rPr>
              <w:t>5011 N</w:t>
            </w:r>
          </w:p>
        </w:tc>
      </w:tr>
    </w:tbl>
    <w:p w14:paraId="5040A057" w14:textId="77777777" w:rsidR="005C14C1" w:rsidRDefault="005C14C1" w:rsidP="005C14C1">
      <w:pPr>
        <w:ind w:left="360"/>
      </w:pPr>
    </w:p>
    <w:p w14:paraId="5A5407A4" w14:textId="77777777" w:rsidR="005C14C1" w:rsidRDefault="005C14C1" w:rsidP="005C14C1">
      <w:pPr>
        <w:ind w:left="360"/>
      </w:pPr>
    </w:p>
    <w:p w14:paraId="64B5F6D7" w14:textId="77777777" w:rsidR="005C14C1" w:rsidRPr="005859B5" w:rsidRDefault="005C14C1" w:rsidP="005859B5">
      <w:pPr>
        <w:pStyle w:val="Heading2"/>
      </w:pPr>
      <w:bookmarkStart w:id="490" w:name="_Toc525018742"/>
      <w:bookmarkStart w:id="491" w:name="_Toc525133070"/>
      <w:bookmarkStart w:id="492" w:name="_Toc525261918"/>
      <w:r w:rsidRPr="005859B5">
        <w:t>APPENDIX E</w:t>
      </w:r>
      <w:bookmarkEnd w:id="490"/>
      <w:bookmarkEnd w:id="491"/>
      <w:bookmarkEnd w:id="492"/>
    </w:p>
    <w:p w14:paraId="33CB9543" w14:textId="77777777" w:rsidR="005C14C1" w:rsidRDefault="005C14C1" w:rsidP="005C14C1">
      <w:pPr>
        <w:ind w:left="360"/>
      </w:pPr>
      <w:r>
        <w:t>Results of the analysis of 3D wing with 30 degrees of deflections at 0 ft.</w:t>
      </w:r>
    </w:p>
    <w:tbl>
      <w:tblPr>
        <w:tblW w:w="8125" w:type="dxa"/>
        <w:tblInd w:w="360" w:type="dxa"/>
        <w:tblCellMar>
          <w:left w:w="0" w:type="dxa"/>
          <w:right w:w="0" w:type="dxa"/>
        </w:tblCellMar>
        <w:tblLook w:val="04A0" w:firstRow="1" w:lastRow="0" w:firstColumn="1" w:lastColumn="0" w:noHBand="0" w:noVBand="1"/>
      </w:tblPr>
      <w:tblGrid>
        <w:gridCol w:w="1269"/>
        <w:gridCol w:w="903"/>
        <w:gridCol w:w="850"/>
        <w:gridCol w:w="284"/>
        <w:gridCol w:w="567"/>
        <w:gridCol w:w="708"/>
        <w:gridCol w:w="709"/>
        <w:gridCol w:w="851"/>
        <w:gridCol w:w="283"/>
        <w:gridCol w:w="1701"/>
      </w:tblGrid>
      <w:tr w:rsidR="005C14C1" w:rsidRPr="000F0EF5" w14:paraId="5D99E12C" w14:textId="77777777" w:rsidTr="005C14C1">
        <w:trPr>
          <w:trHeight w:val="315"/>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429E82F" w14:textId="77777777" w:rsidR="005C14C1" w:rsidRPr="000F0EF5" w:rsidRDefault="005C14C1" w:rsidP="005C14C1">
            <w:pPr>
              <w:spacing w:after="0" w:line="240" w:lineRule="auto"/>
              <w:jc w:val="left"/>
              <w:rPr>
                <w:rFonts w:ascii="Arial" w:eastAsia="Times New Roman" w:hAnsi="Arial" w:cs="Arial"/>
                <w:szCs w:val="20"/>
                <w:lang w:val="en-GB" w:eastAsia="en-GB"/>
              </w:rPr>
            </w:pPr>
            <w:r>
              <w:rPr>
                <w:rFonts w:ascii="Arial" w:eastAsia="Times New Roman" w:hAnsi="Arial" w:cs="Arial"/>
                <w:szCs w:val="20"/>
                <w:lang w:val="en-GB" w:eastAsia="en-GB"/>
              </w:rPr>
              <w:t>AOA</w:t>
            </w:r>
          </w:p>
        </w:tc>
        <w:tc>
          <w:tcPr>
            <w:tcW w:w="903"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6BD196E" w14:textId="77777777" w:rsidR="005C14C1" w:rsidRPr="000F0EF5" w:rsidRDefault="005C14C1" w:rsidP="005C14C1">
            <w:pPr>
              <w:spacing w:after="0" w:line="240" w:lineRule="auto"/>
              <w:jc w:val="left"/>
              <w:rPr>
                <w:rFonts w:ascii="Arial" w:eastAsia="Times New Roman" w:hAnsi="Arial" w:cs="Arial"/>
                <w:szCs w:val="20"/>
                <w:lang w:val="en-GB" w:eastAsia="en-GB"/>
              </w:rPr>
            </w:pPr>
            <w:r w:rsidRPr="000F0EF5">
              <w:rPr>
                <w:rFonts w:ascii="Arial" w:eastAsia="Times New Roman" w:hAnsi="Arial" w:cs="Arial"/>
                <w:szCs w:val="20"/>
                <w:lang w:val="en-GB" w:eastAsia="en-GB"/>
              </w:rPr>
              <w:t>Axial</w:t>
            </w:r>
          </w:p>
        </w:tc>
        <w:tc>
          <w:tcPr>
            <w:tcW w:w="850"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F85804E" w14:textId="77777777" w:rsidR="005C14C1" w:rsidRPr="000F0EF5" w:rsidRDefault="005C14C1" w:rsidP="005C14C1">
            <w:pPr>
              <w:spacing w:after="0" w:line="240" w:lineRule="auto"/>
              <w:jc w:val="left"/>
              <w:rPr>
                <w:rFonts w:ascii="Arial" w:eastAsia="Times New Roman" w:hAnsi="Arial" w:cs="Arial"/>
                <w:szCs w:val="20"/>
                <w:lang w:val="en-GB" w:eastAsia="en-GB"/>
              </w:rPr>
            </w:pPr>
            <w:r w:rsidRPr="000F0EF5">
              <w:rPr>
                <w:rFonts w:ascii="Arial" w:eastAsia="Times New Roman" w:hAnsi="Arial" w:cs="Arial"/>
                <w:szCs w:val="20"/>
                <w:lang w:val="en-GB" w:eastAsia="en-GB"/>
              </w:rPr>
              <w:t>Normal</w:t>
            </w:r>
          </w:p>
        </w:tc>
        <w:tc>
          <w:tcPr>
            <w:tcW w:w="284"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F98072D" w14:textId="77777777" w:rsidR="005C14C1" w:rsidRPr="000F0EF5" w:rsidRDefault="005C14C1" w:rsidP="005C14C1">
            <w:pPr>
              <w:spacing w:after="0" w:line="240" w:lineRule="auto"/>
              <w:jc w:val="left"/>
              <w:rPr>
                <w:rFonts w:ascii="Arial" w:eastAsia="Times New Roman" w:hAnsi="Arial" w:cs="Arial"/>
                <w:szCs w:val="20"/>
                <w:lang w:val="en-GB" w:eastAsia="en-GB"/>
              </w:rPr>
            </w:pPr>
          </w:p>
        </w:tc>
        <w:tc>
          <w:tcPr>
            <w:tcW w:w="567"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6583732" w14:textId="77777777" w:rsidR="005C14C1" w:rsidRPr="000F0EF5" w:rsidRDefault="005C14C1" w:rsidP="005C14C1">
            <w:pPr>
              <w:spacing w:after="0" w:line="240" w:lineRule="auto"/>
              <w:jc w:val="left"/>
              <w:rPr>
                <w:rFonts w:ascii="Arial" w:eastAsia="Times New Roman" w:hAnsi="Arial" w:cs="Arial"/>
                <w:szCs w:val="20"/>
                <w:lang w:val="en-GB" w:eastAsia="en-GB"/>
              </w:rPr>
            </w:pPr>
            <w:r>
              <w:rPr>
                <w:rFonts w:ascii="Arial" w:eastAsia="Times New Roman" w:hAnsi="Arial" w:cs="Arial"/>
                <w:szCs w:val="20"/>
                <w:lang w:val="en-GB" w:eastAsia="en-GB"/>
              </w:rPr>
              <w:t>AOA</w:t>
            </w:r>
          </w:p>
        </w:tc>
        <w:tc>
          <w:tcPr>
            <w:tcW w:w="708"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14A3794" w14:textId="77777777" w:rsidR="005C14C1" w:rsidRPr="000F0EF5" w:rsidRDefault="005C14C1" w:rsidP="005C14C1">
            <w:pPr>
              <w:spacing w:after="0" w:line="240" w:lineRule="auto"/>
              <w:jc w:val="left"/>
              <w:rPr>
                <w:rFonts w:ascii="Arial" w:eastAsia="Times New Roman" w:hAnsi="Arial" w:cs="Arial"/>
                <w:szCs w:val="20"/>
                <w:lang w:val="en-GB" w:eastAsia="en-GB"/>
              </w:rPr>
            </w:pPr>
            <w:r w:rsidRPr="000F0EF5">
              <w:rPr>
                <w:rFonts w:ascii="Arial" w:eastAsia="Times New Roman" w:hAnsi="Arial" w:cs="Arial"/>
                <w:szCs w:val="20"/>
                <w:lang w:val="en-GB" w:eastAsia="en-GB"/>
              </w:rPr>
              <w:t>CL</w:t>
            </w:r>
          </w:p>
        </w:tc>
        <w:tc>
          <w:tcPr>
            <w:tcW w:w="709"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7430E5F" w14:textId="77777777" w:rsidR="005C14C1" w:rsidRPr="000F0EF5" w:rsidRDefault="005C14C1" w:rsidP="005C14C1">
            <w:pPr>
              <w:spacing w:after="0" w:line="240" w:lineRule="auto"/>
              <w:jc w:val="left"/>
              <w:rPr>
                <w:rFonts w:ascii="Arial" w:eastAsia="Times New Roman" w:hAnsi="Arial" w:cs="Arial"/>
                <w:szCs w:val="20"/>
                <w:lang w:val="en-GB" w:eastAsia="en-GB"/>
              </w:rPr>
            </w:pPr>
            <w:r w:rsidRPr="000F0EF5">
              <w:rPr>
                <w:rFonts w:ascii="Arial" w:eastAsia="Times New Roman" w:hAnsi="Arial" w:cs="Arial"/>
                <w:szCs w:val="20"/>
                <w:lang w:val="en-GB" w:eastAsia="en-GB"/>
              </w:rPr>
              <w:t>CD</w:t>
            </w:r>
          </w:p>
        </w:tc>
        <w:tc>
          <w:tcPr>
            <w:tcW w:w="851"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28B11AD" w14:textId="77777777" w:rsidR="005C14C1" w:rsidRPr="000F0EF5" w:rsidRDefault="005C14C1" w:rsidP="005C14C1">
            <w:pPr>
              <w:spacing w:after="0" w:line="240" w:lineRule="auto"/>
              <w:jc w:val="left"/>
              <w:rPr>
                <w:rFonts w:ascii="Arial" w:eastAsia="Times New Roman" w:hAnsi="Arial" w:cs="Arial"/>
                <w:szCs w:val="20"/>
                <w:lang w:val="en-GB" w:eastAsia="en-GB"/>
              </w:rPr>
            </w:pPr>
            <w:r w:rsidRPr="000F0EF5">
              <w:rPr>
                <w:rFonts w:ascii="Arial" w:eastAsia="Times New Roman" w:hAnsi="Arial" w:cs="Arial"/>
                <w:szCs w:val="20"/>
                <w:lang w:val="en-GB" w:eastAsia="en-GB"/>
              </w:rPr>
              <w:t>CM</w:t>
            </w:r>
          </w:p>
        </w:tc>
        <w:tc>
          <w:tcPr>
            <w:tcW w:w="283"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C31F868" w14:textId="77777777" w:rsidR="005C14C1" w:rsidRPr="000F0EF5" w:rsidRDefault="005C14C1" w:rsidP="005C14C1">
            <w:pPr>
              <w:spacing w:after="0" w:line="240" w:lineRule="auto"/>
              <w:jc w:val="left"/>
              <w:rPr>
                <w:rFonts w:ascii="Arial" w:eastAsia="Times New Roman" w:hAnsi="Arial" w:cs="Arial"/>
                <w:szCs w:val="20"/>
                <w:lang w:val="en-GB" w:eastAsia="en-GB"/>
              </w:rPr>
            </w:pPr>
          </w:p>
        </w:tc>
        <w:tc>
          <w:tcPr>
            <w:tcW w:w="1701"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4139076" w14:textId="77777777" w:rsidR="005C14C1" w:rsidRPr="000F0EF5" w:rsidRDefault="005C14C1" w:rsidP="005C14C1">
            <w:pPr>
              <w:spacing w:after="0" w:line="240" w:lineRule="auto"/>
              <w:jc w:val="left"/>
              <w:rPr>
                <w:rFonts w:ascii="Arial" w:eastAsia="Times New Roman" w:hAnsi="Arial" w:cs="Arial"/>
                <w:szCs w:val="20"/>
                <w:lang w:val="en-GB" w:eastAsia="en-GB"/>
              </w:rPr>
            </w:pPr>
            <w:r w:rsidRPr="000F0EF5">
              <w:rPr>
                <w:rFonts w:ascii="Arial" w:eastAsia="Times New Roman" w:hAnsi="Arial" w:cs="Arial"/>
                <w:szCs w:val="20"/>
                <w:lang w:val="en-GB" w:eastAsia="en-GB"/>
              </w:rPr>
              <w:t>Normal Force</w:t>
            </w:r>
          </w:p>
        </w:tc>
      </w:tr>
      <w:tr w:rsidR="005C14C1" w:rsidRPr="000F0EF5" w14:paraId="51EE8529" w14:textId="77777777" w:rsidTr="005C14C1">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3603ACF" w14:textId="77777777" w:rsidR="005C14C1" w:rsidRPr="000F0EF5" w:rsidRDefault="005C14C1" w:rsidP="005C14C1">
            <w:pPr>
              <w:spacing w:after="0" w:line="240" w:lineRule="auto"/>
              <w:jc w:val="right"/>
              <w:rPr>
                <w:rFonts w:ascii="Arial" w:eastAsia="Times New Roman" w:hAnsi="Arial" w:cs="Arial"/>
                <w:szCs w:val="20"/>
                <w:lang w:val="en-GB" w:eastAsia="en-GB"/>
              </w:rPr>
            </w:pPr>
            <w:r w:rsidRPr="000F0EF5">
              <w:rPr>
                <w:rFonts w:ascii="Arial" w:eastAsia="Times New Roman" w:hAnsi="Arial" w:cs="Arial"/>
                <w:szCs w:val="20"/>
                <w:lang w:val="en-GB" w:eastAsia="en-GB"/>
              </w:rPr>
              <w:t>12</w:t>
            </w:r>
          </w:p>
        </w:tc>
        <w:tc>
          <w:tcPr>
            <w:tcW w:w="90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DBD11A2" w14:textId="77777777" w:rsidR="005C14C1" w:rsidRPr="000F0EF5" w:rsidRDefault="005C14C1" w:rsidP="005C14C1">
            <w:pPr>
              <w:spacing w:after="0" w:line="240" w:lineRule="auto"/>
              <w:jc w:val="right"/>
              <w:rPr>
                <w:rFonts w:ascii="Arial" w:eastAsia="Times New Roman" w:hAnsi="Arial" w:cs="Arial"/>
                <w:szCs w:val="20"/>
                <w:lang w:val="en-GB" w:eastAsia="en-GB"/>
              </w:rPr>
            </w:pPr>
            <w:r w:rsidRPr="000F0EF5">
              <w:rPr>
                <w:rFonts w:ascii="Arial" w:eastAsia="Times New Roman" w:hAnsi="Arial" w:cs="Arial"/>
                <w:szCs w:val="20"/>
                <w:lang w:val="en-GB" w:eastAsia="en-GB"/>
              </w:rPr>
              <w:t>-0,1520</w:t>
            </w:r>
          </w:p>
        </w:tc>
        <w:tc>
          <w:tcPr>
            <w:tcW w:w="8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95A4632" w14:textId="77777777" w:rsidR="005C14C1" w:rsidRPr="000F0EF5" w:rsidRDefault="005C14C1" w:rsidP="005C14C1">
            <w:pPr>
              <w:spacing w:after="0" w:line="240" w:lineRule="auto"/>
              <w:jc w:val="right"/>
              <w:rPr>
                <w:rFonts w:ascii="Arial" w:eastAsia="Times New Roman" w:hAnsi="Arial" w:cs="Arial"/>
                <w:szCs w:val="20"/>
                <w:lang w:val="en-GB" w:eastAsia="en-GB"/>
              </w:rPr>
            </w:pPr>
            <w:r w:rsidRPr="000F0EF5">
              <w:rPr>
                <w:rFonts w:ascii="Arial" w:eastAsia="Times New Roman" w:hAnsi="Arial" w:cs="Arial"/>
                <w:szCs w:val="20"/>
                <w:lang w:val="en-GB" w:eastAsia="en-GB"/>
              </w:rPr>
              <w:t>1,5669</w:t>
            </w:r>
          </w:p>
        </w:tc>
        <w:tc>
          <w:tcPr>
            <w:tcW w:w="28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743DDE8" w14:textId="77777777" w:rsidR="005C14C1" w:rsidRPr="000F0EF5" w:rsidRDefault="005C14C1" w:rsidP="005C14C1">
            <w:pPr>
              <w:spacing w:after="0" w:line="240" w:lineRule="auto"/>
              <w:jc w:val="left"/>
              <w:rPr>
                <w:rFonts w:ascii="Arial" w:eastAsia="Times New Roman" w:hAnsi="Arial" w:cs="Arial"/>
                <w:szCs w:val="20"/>
                <w:lang w:val="en-GB" w:eastAsia="en-GB"/>
              </w:rPr>
            </w:pP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1A4DCC9" w14:textId="77777777" w:rsidR="005C14C1" w:rsidRPr="000F0EF5" w:rsidRDefault="005C14C1" w:rsidP="005C14C1">
            <w:pPr>
              <w:spacing w:after="0" w:line="240" w:lineRule="auto"/>
              <w:jc w:val="right"/>
              <w:rPr>
                <w:rFonts w:ascii="Arial" w:eastAsia="Times New Roman" w:hAnsi="Arial" w:cs="Arial"/>
                <w:szCs w:val="20"/>
                <w:lang w:val="en-GB" w:eastAsia="en-GB"/>
              </w:rPr>
            </w:pPr>
            <w:r w:rsidRPr="000F0EF5">
              <w:rPr>
                <w:rFonts w:ascii="Arial" w:eastAsia="Times New Roman" w:hAnsi="Arial" w:cs="Arial"/>
                <w:szCs w:val="20"/>
                <w:lang w:val="en-GB" w:eastAsia="en-GB"/>
              </w:rPr>
              <w:t>12</w:t>
            </w:r>
          </w:p>
        </w:tc>
        <w:tc>
          <w:tcPr>
            <w:tcW w:w="70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CB6B3C7" w14:textId="77777777" w:rsidR="005C14C1" w:rsidRPr="000F0EF5" w:rsidRDefault="005C14C1" w:rsidP="005C14C1">
            <w:pPr>
              <w:spacing w:after="0" w:line="240" w:lineRule="auto"/>
              <w:jc w:val="right"/>
              <w:rPr>
                <w:rFonts w:ascii="Arial" w:eastAsia="Times New Roman" w:hAnsi="Arial" w:cs="Arial"/>
                <w:szCs w:val="20"/>
                <w:lang w:val="en-GB" w:eastAsia="en-GB"/>
              </w:rPr>
            </w:pPr>
            <w:r w:rsidRPr="000F0EF5">
              <w:rPr>
                <w:rFonts w:ascii="Arial" w:eastAsia="Times New Roman" w:hAnsi="Arial" w:cs="Arial"/>
                <w:szCs w:val="20"/>
                <w:lang w:val="en-GB" w:eastAsia="en-GB"/>
              </w:rPr>
              <w:t>1,5642</w:t>
            </w:r>
          </w:p>
        </w:tc>
        <w:tc>
          <w:tcPr>
            <w:tcW w:w="7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81BD24E" w14:textId="77777777" w:rsidR="005C14C1" w:rsidRPr="000F0EF5" w:rsidRDefault="005C14C1" w:rsidP="005C14C1">
            <w:pPr>
              <w:spacing w:after="0" w:line="240" w:lineRule="auto"/>
              <w:jc w:val="right"/>
              <w:rPr>
                <w:rFonts w:ascii="Arial" w:eastAsia="Times New Roman" w:hAnsi="Arial" w:cs="Arial"/>
                <w:szCs w:val="20"/>
                <w:lang w:val="en-GB" w:eastAsia="en-GB"/>
              </w:rPr>
            </w:pPr>
            <w:r w:rsidRPr="000F0EF5">
              <w:rPr>
                <w:rFonts w:ascii="Arial" w:eastAsia="Times New Roman" w:hAnsi="Arial" w:cs="Arial"/>
                <w:szCs w:val="20"/>
                <w:lang w:val="en-GB" w:eastAsia="en-GB"/>
              </w:rPr>
              <w:t>0,1771</w:t>
            </w: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E5FBB4D" w14:textId="77777777" w:rsidR="005C14C1" w:rsidRPr="000F0EF5" w:rsidRDefault="005C14C1" w:rsidP="005C14C1">
            <w:pPr>
              <w:spacing w:after="0" w:line="240" w:lineRule="auto"/>
              <w:jc w:val="right"/>
              <w:rPr>
                <w:rFonts w:ascii="Arial" w:eastAsia="Times New Roman" w:hAnsi="Arial" w:cs="Arial"/>
                <w:szCs w:val="20"/>
                <w:lang w:val="en-GB" w:eastAsia="en-GB"/>
              </w:rPr>
            </w:pPr>
            <w:r w:rsidRPr="000F0EF5">
              <w:rPr>
                <w:rFonts w:ascii="Arial" w:eastAsia="Times New Roman" w:hAnsi="Arial" w:cs="Arial"/>
                <w:szCs w:val="20"/>
                <w:lang w:val="en-GB" w:eastAsia="en-GB"/>
              </w:rPr>
              <w:t>-0,3257</w:t>
            </w:r>
          </w:p>
        </w:tc>
        <w:tc>
          <w:tcPr>
            <w:tcW w:w="28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9A13EF5" w14:textId="77777777" w:rsidR="005C14C1" w:rsidRPr="000F0EF5" w:rsidRDefault="005C14C1" w:rsidP="005C14C1">
            <w:pPr>
              <w:spacing w:after="0" w:line="240" w:lineRule="auto"/>
              <w:jc w:val="left"/>
              <w:rPr>
                <w:rFonts w:ascii="Arial" w:eastAsia="Times New Roman" w:hAnsi="Arial" w:cs="Arial"/>
                <w:szCs w:val="20"/>
                <w:lang w:val="en-GB" w:eastAsia="en-GB"/>
              </w:rPr>
            </w:pP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9F90982" w14:textId="77777777" w:rsidR="005C14C1" w:rsidRPr="000F0EF5" w:rsidRDefault="005C14C1" w:rsidP="005C14C1">
            <w:pPr>
              <w:spacing w:after="0" w:line="240" w:lineRule="auto"/>
              <w:jc w:val="left"/>
              <w:rPr>
                <w:rFonts w:ascii="Arial" w:eastAsia="Times New Roman" w:hAnsi="Arial" w:cs="Arial"/>
                <w:szCs w:val="20"/>
                <w:lang w:val="en-GB" w:eastAsia="en-GB"/>
              </w:rPr>
            </w:pPr>
            <w:r w:rsidRPr="000F0EF5">
              <w:rPr>
                <w:rFonts w:ascii="Arial" w:eastAsia="Times New Roman" w:hAnsi="Arial" w:cs="Arial"/>
                <w:szCs w:val="20"/>
                <w:lang w:val="en-GB" w:eastAsia="en-GB"/>
              </w:rPr>
              <w:t>3999 N</w:t>
            </w:r>
          </w:p>
        </w:tc>
      </w:tr>
      <w:tr w:rsidR="005C14C1" w:rsidRPr="000F0EF5" w14:paraId="24C6389F" w14:textId="77777777" w:rsidTr="005C14C1">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67753EE" w14:textId="77777777" w:rsidR="005C14C1" w:rsidRPr="000F0EF5" w:rsidRDefault="005C14C1" w:rsidP="005C14C1">
            <w:pPr>
              <w:spacing w:after="0" w:line="240" w:lineRule="auto"/>
              <w:jc w:val="right"/>
              <w:rPr>
                <w:rFonts w:ascii="Arial" w:eastAsia="Times New Roman" w:hAnsi="Arial" w:cs="Arial"/>
                <w:szCs w:val="20"/>
                <w:lang w:val="en-GB" w:eastAsia="en-GB"/>
              </w:rPr>
            </w:pPr>
            <w:r w:rsidRPr="000F0EF5">
              <w:rPr>
                <w:rFonts w:ascii="Arial" w:eastAsia="Times New Roman" w:hAnsi="Arial" w:cs="Arial"/>
                <w:szCs w:val="20"/>
                <w:lang w:val="en-GB" w:eastAsia="en-GB"/>
              </w:rPr>
              <w:t>13</w:t>
            </w:r>
          </w:p>
        </w:tc>
        <w:tc>
          <w:tcPr>
            <w:tcW w:w="903" w:type="dxa"/>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14:paraId="6ADBA9B9" w14:textId="77777777" w:rsidR="005C14C1" w:rsidRPr="000F0EF5" w:rsidRDefault="005C14C1" w:rsidP="005C14C1">
            <w:pPr>
              <w:spacing w:after="0" w:line="240" w:lineRule="auto"/>
              <w:jc w:val="right"/>
              <w:rPr>
                <w:rFonts w:ascii="Arial" w:eastAsia="Times New Roman" w:hAnsi="Arial" w:cs="Arial"/>
                <w:szCs w:val="20"/>
                <w:lang w:val="en-GB" w:eastAsia="en-GB"/>
              </w:rPr>
            </w:pPr>
            <w:r w:rsidRPr="000F0EF5">
              <w:rPr>
                <w:rFonts w:ascii="Arial" w:eastAsia="Times New Roman" w:hAnsi="Arial" w:cs="Arial"/>
                <w:szCs w:val="20"/>
                <w:lang w:val="en-GB" w:eastAsia="en-GB"/>
              </w:rPr>
              <w:t>-0,1783</w:t>
            </w:r>
          </w:p>
        </w:tc>
        <w:tc>
          <w:tcPr>
            <w:tcW w:w="8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80B1D5D" w14:textId="77777777" w:rsidR="005C14C1" w:rsidRPr="000F0EF5" w:rsidRDefault="005C14C1" w:rsidP="005C14C1">
            <w:pPr>
              <w:spacing w:after="0" w:line="240" w:lineRule="auto"/>
              <w:jc w:val="right"/>
              <w:rPr>
                <w:rFonts w:ascii="Arial" w:eastAsia="Times New Roman" w:hAnsi="Arial" w:cs="Arial"/>
                <w:szCs w:val="20"/>
                <w:lang w:val="en-GB" w:eastAsia="en-GB"/>
              </w:rPr>
            </w:pPr>
            <w:r w:rsidRPr="000F0EF5">
              <w:rPr>
                <w:rFonts w:ascii="Arial" w:eastAsia="Times New Roman" w:hAnsi="Arial" w:cs="Arial"/>
                <w:szCs w:val="20"/>
                <w:lang w:val="en-GB" w:eastAsia="en-GB"/>
              </w:rPr>
              <w:t>1,6230</w:t>
            </w:r>
          </w:p>
        </w:tc>
        <w:tc>
          <w:tcPr>
            <w:tcW w:w="28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D7235B4" w14:textId="77777777" w:rsidR="005C14C1" w:rsidRPr="000F0EF5" w:rsidRDefault="005C14C1" w:rsidP="005C14C1">
            <w:pPr>
              <w:spacing w:after="0" w:line="240" w:lineRule="auto"/>
              <w:jc w:val="left"/>
              <w:rPr>
                <w:rFonts w:ascii="Arial" w:eastAsia="Times New Roman" w:hAnsi="Arial" w:cs="Arial"/>
                <w:szCs w:val="20"/>
                <w:lang w:val="en-GB" w:eastAsia="en-GB"/>
              </w:rPr>
            </w:pP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18307B8" w14:textId="77777777" w:rsidR="005C14C1" w:rsidRPr="000F0EF5" w:rsidRDefault="005C14C1" w:rsidP="005C14C1">
            <w:pPr>
              <w:spacing w:after="0" w:line="240" w:lineRule="auto"/>
              <w:jc w:val="right"/>
              <w:rPr>
                <w:rFonts w:ascii="Arial" w:eastAsia="Times New Roman" w:hAnsi="Arial" w:cs="Arial"/>
                <w:szCs w:val="20"/>
                <w:lang w:val="en-GB" w:eastAsia="en-GB"/>
              </w:rPr>
            </w:pPr>
            <w:r w:rsidRPr="000F0EF5">
              <w:rPr>
                <w:rFonts w:ascii="Arial" w:eastAsia="Times New Roman" w:hAnsi="Arial" w:cs="Arial"/>
                <w:szCs w:val="20"/>
                <w:lang w:val="en-GB" w:eastAsia="en-GB"/>
              </w:rPr>
              <w:t>13</w:t>
            </w:r>
          </w:p>
        </w:tc>
        <w:tc>
          <w:tcPr>
            <w:tcW w:w="70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ACBE2B3" w14:textId="77777777" w:rsidR="005C14C1" w:rsidRPr="000F0EF5" w:rsidRDefault="005C14C1" w:rsidP="005C14C1">
            <w:pPr>
              <w:spacing w:after="0" w:line="240" w:lineRule="auto"/>
              <w:jc w:val="right"/>
              <w:rPr>
                <w:rFonts w:ascii="Arial" w:eastAsia="Times New Roman" w:hAnsi="Arial" w:cs="Arial"/>
                <w:szCs w:val="20"/>
                <w:lang w:val="en-GB" w:eastAsia="en-GB"/>
              </w:rPr>
            </w:pPr>
            <w:r w:rsidRPr="000F0EF5">
              <w:rPr>
                <w:rFonts w:ascii="Arial" w:eastAsia="Times New Roman" w:hAnsi="Arial" w:cs="Arial"/>
                <w:szCs w:val="20"/>
                <w:lang w:val="en-GB" w:eastAsia="en-GB"/>
              </w:rPr>
              <w:t>1,6215</w:t>
            </w:r>
          </w:p>
        </w:tc>
        <w:tc>
          <w:tcPr>
            <w:tcW w:w="7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AC4EA75" w14:textId="77777777" w:rsidR="005C14C1" w:rsidRPr="000F0EF5" w:rsidRDefault="005C14C1" w:rsidP="005C14C1">
            <w:pPr>
              <w:spacing w:after="0" w:line="240" w:lineRule="auto"/>
              <w:jc w:val="right"/>
              <w:rPr>
                <w:rFonts w:ascii="Arial" w:eastAsia="Times New Roman" w:hAnsi="Arial" w:cs="Arial"/>
                <w:szCs w:val="20"/>
                <w:lang w:val="en-GB" w:eastAsia="en-GB"/>
              </w:rPr>
            </w:pPr>
            <w:r w:rsidRPr="000F0EF5">
              <w:rPr>
                <w:rFonts w:ascii="Arial" w:eastAsia="Times New Roman" w:hAnsi="Arial" w:cs="Arial"/>
                <w:szCs w:val="20"/>
                <w:lang w:val="en-GB" w:eastAsia="en-GB"/>
              </w:rPr>
              <w:t>0,1913</w:t>
            </w: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F63670A" w14:textId="77777777" w:rsidR="005C14C1" w:rsidRPr="000F0EF5" w:rsidRDefault="005C14C1" w:rsidP="005C14C1">
            <w:pPr>
              <w:spacing w:after="0" w:line="240" w:lineRule="auto"/>
              <w:jc w:val="right"/>
              <w:rPr>
                <w:rFonts w:ascii="Arial" w:eastAsia="Times New Roman" w:hAnsi="Arial" w:cs="Arial"/>
                <w:szCs w:val="20"/>
                <w:lang w:val="en-GB" w:eastAsia="en-GB"/>
              </w:rPr>
            </w:pPr>
            <w:r w:rsidRPr="000F0EF5">
              <w:rPr>
                <w:rFonts w:ascii="Arial" w:eastAsia="Times New Roman" w:hAnsi="Arial" w:cs="Arial"/>
                <w:szCs w:val="20"/>
                <w:lang w:val="en-GB" w:eastAsia="en-GB"/>
              </w:rPr>
              <w:t>-0,3303</w:t>
            </w:r>
          </w:p>
        </w:tc>
        <w:tc>
          <w:tcPr>
            <w:tcW w:w="28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374D0FD" w14:textId="77777777" w:rsidR="005C14C1" w:rsidRPr="000F0EF5" w:rsidRDefault="005C14C1" w:rsidP="005C14C1">
            <w:pPr>
              <w:spacing w:after="0" w:line="240" w:lineRule="auto"/>
              <w:jc w:val="left"/>
              <w:rPr>
                <w:rFonts w:ascii="Arial" w:eastAsia="Times New Roman" w:hAnsi="Arial" w:cs="Arial"/>
                <w:szCs w:val="20"/>
                <w:lang w:val="en-GB" w:eastAsia="en-GB"/>
              </w:rPr>
            </w:pP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3823208" w14:textId="77777777" w:rsidR="005C14C1" w:rsidRPr="000F0EF5" w:rsidRDefault="005C14C1" w:rsidP="005C14C1">
            <w:pPr>
              <w:spacing w:after="0" w:line="240" w:lineRule="auto"/>
              <w:jc w:val="left"/>
              <w:rPr>
                <w:rFonts w:ascii="Arial" w:eastAsia="Times New Roman" w:hAnsi="Arial" w:cs="Arial"/>
                <w:szCs w:val="20"/>
                <w:lang w:val="en-GB" w:eastAsia="en-GB"/>
              </w:rPr>
            </w:pPr>
            <w:r w:rsidRPr="000F0EF5">
              <w:rPr>
                <w:rFonts w:ascii="Arial" w:eastAsia="Times New Roman" w:hAnsi="Arial" w:cs="Arial"/>
                <w:szCs w:val="20"/>
                <w:lang w:val="en-GB" w:eastAsia="en-GB"/>
              </w:rPr>
              <w:t>4142 N</w:t>
            </w:r>
          </w:p>
        </w:tc>
      </w:tr>
      <w:tr w:rsidR="005C14C1" w:rsidRPr="000F0EF5" w14:paraId="62827B17" w14:textId="77777777" w:rsidTr="005C14C1">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376EBD3" w14:textId="77777777" w:rsidR="005C14C1" w:rsidRPr="000F0EF5" w:rsidRDefault="005C14C1" w:rsidP="005C14C1">
            <w:pPr>
              <w:spacing w:after="0" w:line="240" w:lineRule="auto"/>
              <w:jc w:val="right"/>
              <w:rPr>
                <w:rFonts w:ascii="Arial" w:eastAsia="Times New Roman" w:hAnsi="Arial" w:cs="Arial"/>
                <w:szCs w:val="20"/>
                <w:lang w:val="en-GB" w:eastAsia="en-GB"/>
              </w:rPr>
            </w:pPr>
            <w:r w:rsidRPr="000F0EF5">
              <w:rPr>
                <w:rFonts w:ascii="Arial" w:eastAsia="Times New Roman" w:hAnsi="Arial" w:cs="Arial"/>
                <w:szCs w:val="20"/>
                <w:lang w:val="en-GB" w:eastAsia="en-GB"/>
              </w:rPr>
              <w:t>14</w:t>
            </w:r>
          </w:p>
        </w:tc>
        <w:tc>
          <w:tcPr>
            <w:tcW w:w="90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441E31A" w14:textId="77777777" w:rsidR="005C14C1" w:rsidRPr="000F0EF5" w:rsidRDefault="005C14C1" w:rsidP="005C14C1">
            <w:pPr>
              <w:spacing w:after="0" w:line="240" w:lineRule="auto"/>
              <w:jc w:val="right"/>
              <w:rPr>
                <w:rFonts w:ascii="Arial" w:eastAsia="Times New Roman" w:hAnsi="Arial" w:cs="Arial"/>
                <w:szCs w:val="20"/>
                <w:lang w:val="en-GB" w:eastAsia="en-GB"/>
              </w:rPr>
            </w:pPr>
            <w:r w:rsidRPr="000F0EF5">
              <w:rPr>
                <w:rFonts w:ascii="Arial" w:eastAsia="Times New Roman" w:hAnsi="Arial" w:cs="Arial"/>
                <w:szCs w:val="20"/>
                <w:lang w:val="en-GB" w:eastAsia="en-GB"/>
              </w:rPr>
              <w:t>-0,2121</w:t>
            </w:r>
          </w:p>
        </w:tc>
        <w:tc>
          <w:tcPr>
            <w:tcW w:w="8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EB25A66" w14:textId="77777777" w:rsidR="005C14C1" w:rsidRPr="000F0EF5" w:rsidRDefault="005C14C1" w:rsidP="005C14C1">
            <w:pPr>
              <w:spacing w:after="0" w:line="240" w:lineRule="auto"/>
              <w:jc w:val="right"/>
              <w:rPr>
                <w:rFonts w:ascii="Arial" w:eastAsia="Times New Roman" w:hAnsi="Arial" w:cs="Arial"/>
                <w:szCs w:val="20"/>
                <w:lang w:val="en-GB" w:eastAsia="en-GB"/>
              </w:rPr>
            </w:pPr>
            <w:r w:rsidRPr="000F0EF5">
              <w:rPr>
                <w:rFonts w:ascii="Arial" w:eastAsia="Times New Roman" w:hAnsi="Arial" w:cs="Arial"/>
                <w:szCs w:val="20"/>
                <w:lang w:val="en-GB" w:eastAsia="en-GB"/>
              </w:rPr>
              <w:t>1,6717</w:t>
            </w:r>
          </w:p>
        </w:tc>
        <w:tc>
          <w:tcPr>
            <w:tcW w:w="28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B42E1DC" w14:textId="77777777" w:rsidR="005C14C1" w:rsidRPr="000F0EF5" w:rsidRDefault="005C14C1" w:rsidP="005C14C1">
            <w:pPr>
              <w:spacing w:after="0" w:line="240" w:lineRule="auto"/>
              <w:jc w:val="left"/>
              <w:rPr>
                <w:rFonts w:ascii="Arial" w:eastAsia="Times New Roman" w:hAnsi="Arial" w:cs="Arial"/>
                <w:szCs w:val="20"/>
                <w:lang w:val="en-GB" w:eastAsia="en-GB"/>
              </w:rPr>
            </w:pP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FDF707D" w14:textId="77777777" w:rsidR="005C14C1" w:rsidRPr="000F0EF5" w:rsidRDefault="005C14C1" w:rsidP="005C14C1">
            <w:pPr>
              <w:spacing w:after="0" w:line="240" w:lineRule="auto"/>
              <w:jc w:val="right"/>
              <w:rPr>
                <w:rFonts w:ascii="Arial" w:eastAsia="Times New Roman" w:hAnsi="Arial" w:cs="Arial"/>
                <w:szCs w:val="20"/>
                <w:lang w:val="en-GB" w:eastAsia="en-GB"/>
              </w:rPr>
            </w:pPr>
            <w:r w:rsidRPr="000F0EF5">
              <w:rPr>
                <w:rFonts w:ascii="Arial" w:eastAsia="Times New Roman" w:hAnsi="Arial" w:cs="Arial"/>
                <w:szCs w:val="20"/>
                <w:lang w:val="en-GB" w:eastAsia="en-GB"/>
              </w:rPr>
              <w:t>14</w:t>
            </w:r>
          </w:p>
        </w:tc>
        <w:tc>
          <w:tcPr>
            <w:tcW w:w="70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9EB54C2" w14:textId="77777777" w:rsidR="005C14C1" w:rsidRPr="000F0EF5" w:rsidRDefault="005C14C1" w:rsidP="005C14C1">
            <w:pPr>
              <w:spacing w:after="0" w:line="240" w:lineRule="auto"/>
              <w:jc w:val="right"/>
              <w:rPr>
                <w:rFonts w:ascii="Arial" w:eastAsia="Times New Roman" w:hAnsi="Arial" w:cs="Arial"/>
                <w:szCs w:val="20"/>
                <w:lang w:val="en-GB" w:eastAsia="en-GB"/>
              </w:rPr>
            </w:pPr>
            <w:r w:rsidRPr="000F0EF5">
              <w:rPr>
                <w:rFonts w:ascii="Arial" w:eastAsia="Times New Roman" w:hAnsi="Arial" w:cs="Arial"/>
                <w:szCs w:val="20"/>
                <w:lang w:val="en-GB" w:eastAsia="en-GB"/>
              </w:rPr>
              <w:t>1,6734</w:t>
            </w:r>
          </w:p>
        </w:tc>
        <w:tc>
          <w:tcPr>
            <w:tcW w:w="7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41F7F27" w14:textId="77777777" w:rsidR="005C14C1" w:rsidRPr="000F0EF5" w:rsidRDefault="005C14C1" w:rsidP="005C14C1">
            <w:pPr>
              <w:spacing w:after="0" w:line="240" w:lineRule="auto"/>
              <w:jc w:val="right"/>
              <w:rPr>
                <w:rFonts w:ascii="Arial" w:eastAsia="Times New Roman" w:hAnsi="Arial" w:cs="Arial"/>
                <w:szCs w:val="20"/>
                <w:lang w:val="en-GB" w:eastAsia="en-GB"/>
              </w:rPr>
            </w:pPr>
            <w:r w:rsidRPr="000F0EF5">
              <w:rPr>
                <w:rFonts w:ascii="Arial" w:eastAsia="Times New Roman" w:hAnsi="Arial" w:cs="Arial"/>
                <w:szCs w:val="20"/>
                <w:lang w:val="en-GB" w:eastAsia="en-GB"/>
              </w:rPr>
              <w:t>0,1986</w:t>
            </w: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75DCB91" w14:textId="77777777" w:rsidR="005C14C1" w:rsidRPr="000F0EF5" w:rsidRDefault="005C14C1" w:rsidP="005C14C1">
            <w:pPr>
              <w:spacing w:after="0" w:line="240" w:lineRule="auto"/>
              <w:jc w:val="right"/>
              <w:rPr>
                <w:rFonts w:ascii="Arial" w:eastAsia="Times New Roman" w:hAnsi="Arial" w:cs="Arial"/>
                <w:szCs w:val="20"/>
                <w:lang w:val="en-GB" w:eastAsia="en-GB"/>
              </w:rPr>
            </w:pPr>
            <w:r w:rsidRPr="000F0EF5">
              <w:rPr>
                <w:rFonts w:ascii="Arial" w:eastAsia="Times New Roman" w:hAnsi="Arial" w:cs="Arial"/>
                <w:szCs w:val="20"/>
                <w:lang w:val="en-GB" w:eastAsia="en-GB"/>
              </w:rPr>
              <w:t>-0,3293</w:t>
            </w:r>
          </w:p>
        </w:tc>
        <w:tc>
          <w:tcPr>
            <w:tcW w:w="28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4574FB2" w14:textId="77777777" w:rsidR="005C14C1" w:rsidRPr="000F0EF5" w:rsidRDefault="005C14C1" w:rsidP="005C14C1">
            <w:pPr>
              <w:spacing w:after="0" w:line="240" w:lineRule="auto"/>
              <w:jc w:val="left"/>
              <w:rPr>
                <w:rFonts w:ascii="Arial" w:eastAsia="Times New Roman" w:hAnsi="Arial" w:cs="Arial"/>
                <w:szCs w:val="20"/>
                <w:lang w:val="en-GB" w:eastAsia="en-GB"/>
              </w:rPr>
            </w:pP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4992738" w14:textId="77777777" w:rsidR="005C14C1" w:rsidRPr="000F0EF5" w:rsidRDefault="005C14C1" w:rsidP="005C14C1">
            <w:pPr>
              <w:spacing w:after="0" w:line="240" w:lineRule="auto"/>
              <w:jc w:val="left"/>
              <w:rPr>
                <w:rFonts w:ascii="Arial" w:eastAsia="Times New Roman" w:hAnsi="Arial" w:cs="Arial"/>
                <w:szCs w:val="20"/>
                <w:lang w:val="en-GB" w:eastAsia="en-GB"/>
              </w:rPr>
            </w:pPr>
            <w:r w:rsidRPr="000F0EF5">
              <w:rPr>
                <w:rFonts w:ascii="Arial" w:eastAsia="Times New Roman" w:hAnsi="Arial" w:cs="Arial"/>
                <w:szCs w:val="20"/>
                <w:lang w:val="en-GB" w:eastAsia="en-GB"/>
              </w:rPr>
              <w:t>4267 N</w:t>
            </w:r>
          </w:p>
        </w:tc>
      </w:tr>
      <w:tr w:rsidR="005C14C1" w:rsidRPr="000F0EF5" w14:paraId="531B1ED7" w14:textId="77777777" w:rsidTr="005C14C1">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2B902D6" w14:textId="77777777" w:rsidR="005C14C1" w:rsidRPr="000F0EF5" w:rsidRDefault="005C14C1" w:rsidP="005C14C1">
            <w:pPr>
              <w:spacing w:after="0" w:line="240" w:lineRule="auto"/>
              <w:jc w:val="right"/>
              <w:rPr>
                <w:rFonts w:ascii="Arial" w:eastAsia="Times New Roman" w:hAnsi="Arial" w:cs="Arial"/>
                <w:szCs w:val="20"/>
                <w:lang w:val="en-GB" w:eastAsia="en-GB"/>
              </w:rPr>
            </w:pPr>
            <w:r w:rsidRPr="000F0EF5">
              <w:rPr>
                <w:rFonts w:ascii="Arial" w:eastAsia="Times New Roman" w:hAnsi="Arial" w:cs="Arial"/>
                <w:szCs w:val="20"/>
                <w:lang w:val="en-GB" w:eastAsia="en-GB"/>
              </w:rPr>
              <w:t>15</w:t>
            </w:r>
          </w:p>
        </w:tc>
        <w:tc>
          <w:tcPr>
            <w:tcW w:w="90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EAEB1A5" w14:textId="77777777" w:rsidR="005C14C1" w:rsidRPr="000F0EF5" w:rsidRDefault="005C14C1" w:rsidP="005C14C1">
            <w:pPr>
              <w:spacing w:after="0" w:line="240" w:lineRule="auto"/>
              <w:jc w:val="right"/>
              <w:rPr>
                <w:rFonts w:ascii="Arial" w:eastAsia="Times New Roman" w:hAnsi="Arial" w:cs="Arial"/>
                <w:szCs w:val="20"/>
                <w:lang w:val="en-GB" w:eastAsia="en-GB"/>
              </w:rPr>
            </w:pPr>
            <w:r w:rsidRPr="000F0EF5">
              <w:rPr>
                <w:rFonts w:ascii="Arial" w:eastAsia="Times New Roman" w:hAnsi="Arial" w:cs="Arial"/>
                <w:szCs w:val="20"/>
                <w:lang w:val="en-GB" w:eastAsia="en-GB"/>
              </w:rPr>
              <w:t>-0,2388</w:t>
            </w:r>
          </w:p>
        </w:tc>
        <w:tc>
          <w:tcPr>
            <w:tcW w:w="8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EE1E1FB" w14:textId="77777777" w:rsidR="005C14C1" w:rsidRPr="000F0EF5" w:rsidRDefault="005C14C1" w:rsidP="005C14C1">
            <w:pPr>
              <w:spacing w:after="0" w:line="240" w:lineRule="auto"/>
              <w:jc w:val="right"/>
              <w:rPr>
                <w:rFonts w:ascii="Arial" w:eastAsia="Times New Roman" w:hAnsi="Arial" w:cs="Arial"/>
                <w:szCs w:val="20"/>
                <w:lang w:val="en-GB" w:eastAsia="en-GB"/>
              </w:rPr>
            </w:pPr>
            <w:r w:rsidRPr="000F0EF5">
              <w:rPr>
                <w:rFonts w:ascii="Arial" w:eastAsia="Times New Roman" w:hAnsi="Arial" w:cs="Arial"/>
                <w:szCs w:val="20"/>
                <w:lang w:val="en-GB" w:eastAsia="en-GB"/>
              </w:rPr>
              <w:t>1,7115</w:t>
            </w:r>
          </w:p>
        </w:tc>
        <w:tc>
          <w:tcPr>
            <w:tcW w:w="28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AA72842" w14:textId="77777777" w:rsidR="005C14C1" w:rsidRPr="000F0EF5" w:rsidRDefault="005C14C1" w:rsidP="005C14C1">
            <w:pPr>
              <w:spacing w:after="0" w:line="240" w:lineRule="auto"/>
              <w:jc w:val="left"/>
              <w:rPr>
                <w:rFonts w:ascii="Arial" w:eastAsia="Times New Roman" w:hAnsi="Arial" w:cs="Arial"/>
                <w:szCs w:val="20"/>
                <w:lang w:val="en-GB" w:eastAsia="en-GB"/>
              </w:rPr>
            </w:pP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9C05028" w14:textId="77777777" w:rsidR="005C14C1" w:rsidRPr="000F0EF5" w:rsidRDefault="005C14C1" w:rsidP="005C14C1">
            <w:pPr>
              <w:spacing w:after="0" w:line="240" w:lineRule="auto"/>
              <w:jc w:val="right"/>
              <w:rPr>
                <w:rFonts w:ascii="Arial" w:eastAsia="Times New Roman" w:hAnsi="Arial" w:cs="Arial"/>
                <w:szCs w:val="20"/>
                <w:lang w:val="en-GB" w:eastAsia="en-GB"/>
              </w:rPr>
            </w:pPr>
            <w:r w:rsidRPr="000F0EF5">
              <w:rPr>
                <w:rFonts w:ascii="Arial" w:eastAsia="Times New Roman" w:hAnsi="Arial" w:cs="Arial"/>
                <w:szCs w:val="20"/>
                <w:lang w:val="en-GB" w:eastAsia="en-GB"/>
              </w:rPr>
              <w:t>15</w:t>
            </w:r>
          </w:p>
        </w:tc>
        <w:tc>
          <w:tcPr>
            <w:tcW w:w="70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1CFE2C0" w14:textId="77777777" w:rsidR="005C14C1" w:rsidRPr="000F0EF5" w:rsidRDefault="005C14C1" w:rsidP="005C14C1">
            <w:pPr>
              <w:spacing w:after="0" w:line="240" w:lineRule="auto"/>
              <w:jc w:val="right"/>
              <w:rPr>
                <w:rFonts w:ascii="Arial" w:eastAsia="Times New Roman" w:hAnsi="Arial" w:cs="Arial"/>
                <w:szCs w:val="20"/>
                <w:lang w:val="en-GB" w:eastAsia="en-GB"/>
              </w:rPr>
            </w:pPr>
            <w:r w:rsidRPr="000F0EF5">
              <w:rPr>
                <w:rFonts w:ascii="Arial" w:eastAsia="Times New Roman" w:hAnsi="Arial" w:cs="Arial"/>
                <w:szCs w:val="20"/>
                <w:lang w:val="en-GB" w:eastAsia="en-GB"/>
              </w:rPr>
              <w:t>1,7150</w:t>
            </w:r>
          </w:p>
        </w:tc>
        <w:tc>
          <w:tcPr>
            <w:tcW w:w="7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F3ABFE2" w14:textId="77777777" w:rsidR="005C14C1" w:rsidRPr="000F0EF5" w:rsidRDefault="005C14C1" w:rsidP="005C14C1">
            <w:pPr>
              <w:spacing w:after="0" w:line="240" w:lineRule="auto"/>
              <w:jc w:val="right"/>
              <w:rPr>
                <w:rFonts w:ascii="Arial" w:eastAsia="Times New Roman" w:hAnsi="Arial" w:cs="Arial"/>
                <w:szCs w:val="20"/>
                <w:lang w:val="en-GB" w:eastAsia="en-GB"/>
              </w:rPr>
            </w:pPr>
            <w:r w:rsidRPr="000F0EF5">
              <w:rPr>
                <w:rFonts w:ascii="Arial" w:eastAsia="Times New Roman" w:hAnsi="Arial" w:cs="Arial"/>
                <w:szCs w:val="20"/>
                <w:lang w:val="en-GB" w:eastAsia="en-GB"/>
              </w:rPr>
              <w:t>0,2123</w:t>
            </w: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BE01CA9" w14:textId="77777777" w:rsidR="005C14C1" w:rsidRPr="000F0EF5" w:rsidRDefault="005C14C1" w:rsidP="005C14C1">
            <w:pPr>
              <w:spacing w:after="0" w:line="240" w:lineRule="auto"/>
              <w:jc w:val="right"/>
              <w:rPr>
                <w:rFonts w:ascii="Arial" w:eastAsia="Times New Roman" w:hAnsi="Arial" w:cs="Arial"/>
                <w:szCs w:val="20"/>
                <w:lang w:val="en-GB" w:eastAsia="en-GB"/>
              </w:rPr>
            </w:pPr>
            <w:r w:rsidRPr="000F0EF5">
              <w:rPr>
                <w:rFonts w:ascii="Arial" w:eastAsia="Times New Roman" w:hAnsi="Arial" w:cs="Arial"/>
                <w:szCs w:val="20"/>
                <w:lang w:val="en-GB" w:eastAsia="en-GB"/>
              </w:rPr>
              <w:t>-0,3310</w:t>
            </w:r>
          </w:p>
        </w:tc>
        <w:tc>
          <w:tcPr>
            <w:tcW w:w="28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FB87E40" w14:textId="77777777" w:rsidR="005C14C1" w:rsidRPr="000F0EF5" w:rsidRDefault="005C14C1" w:rsidP="005C14C1">
            <w:pPr>
              <w:spacing w:after="0" w:line="240" w:lineRule="auto"/>
              <w:jc w:val="left"/>
              <w:rPr>
                <w:rFonts w:ascii="Arial" w:eastAsia="Times New Roman" w:hAnsi="Arial" w:cs="Arial"/>
                <w:szCs w:val="20"/>
                <w:lang w:val="en-GB" w:eastAsia="en-GB"/>
              </w:rPr>
            </w:pP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3D024A8" w14:textId="77777777" w:rsidR="005C14C1" w:rsidRPr="000F0EF5" w:rsidRDefault="005C14C1" w:rsidP="005C14C1">
            <w:pPr>
              <w:spacing w:after="0" w:line="240" w:lineRule="auto"/>
              <w:jc w:val="left"/>
              <w:rPr>
                <w:rFonts w:ascii="Arial" w:eastAsia="Times New Roman" w:hAnsi="Arial" w:cs="Arial"/>
                <w:szCs w:val="20"/>
                <w:lang w:val="en-GB" w:eastAsia="en-GB"/>
              </w:rPr>
            </w:pPr>
            <w:r w:rsidRPr="000F0EF5">
              <w:rPr>
                <w:rFonts w:ascii="Arial" w:eastAsia="Times New Roman" w:hAnsi="Arial" w:cs="Arial"/>
                <w:szCs w:val="20"/>
                <w:lang w:val="en-GB" w:eastAsia="en-GB"/>
              </w:rPr>
              <w:t>4368 N</w:t>
            </w:r>
          </w:p>
        </w:tc>
      </w:tr>
      <w:tr w:rsidR="005C14C1" w:rsidRPr="000F0EF5" w14:paraId="65A24BB5" w14:textId="77777777" w:rsidTr="005C14C1">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27B07D4" w14:textId="77777777" w:rsidR="005C14C1" w:rsidRPr="000F0EF5" w:rsidRDefault="005C14C1" w:rsidP="005C14C1">
            <w:pPr>
              <w:spacing w:after="0" w:line="240" w:lineRule="auto"/>
              <w:jc w:val="right"/>
              <w:rPr>
                <w:rFonts w:ascii="Arial" w:eastAsia="Times New Roman" w:hAnsi="Arial" w:cs="Arial"/>
                <w:szCs w:val="20"/>
                <w:lang w:val="en-GB" w:eastAsia="en-GB"/>
              </w:rPr>
            </w:pPr>
            <w:r w:rsidRPr="000F0EF5">
              <w:rPr>
                <w:rFonts w:ascii="Arial" w:eastAsia="Times New Roman" w:hAnsi="Arial" w:cs="Arial"/>
                <w:szCs w:val="20"/>
                <w:lang w:val="en-GB" w:eastAsia="en-GB"/>
              </w:rPr>
              <w:t>16</w:t>
            </w:r>
          </w:p>
        </w:tc>
        <w:tc>
          <w:tcPr>
            <w:tcW w:w="90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4E8352B" w14:textId="77777777" w:rsidR="005C14C1" w:rsidRPr="000F0EF5" w:rsidRDefault="005C14C1" w:rsidP="005C14C1">
            <w:pPr>
              <w:spacing w:after="0" w:line="240" w:lineRule="auto"/>
              <w:jc w:val="right"/>
              <w:rPr>
                <w:rFonts w:ascii="Arial" w:eastAsia="Times New Roman" w:hAnsi="Arial" w:cs="Arial"/>
                <w:szCs w:val="20"/>
                <w:lang w:val="en-GB" w:eastAsia="en-GB"/>
              </w:rPr>
            </w:pPr>
            <w:r w:rsidRPr="000F0EF5">
              <w:rPr>
                <w:rFonts w:ascii="Arial" w:eastAsia="Times New Roman" w:hAnsi="Arial" w:cs="Arial"/>
                <w:szCs w:val="20"/>
                <w:lang w:val="en-GB" w:eastAsia="en-GB"/>
              </w:rPr>
              <w:t>-0,2539</w:t>
            </w:r>
          </w:p>
        </w:tc>
        <w:tc>
          <w:tcPr>
            <w:tcW w:w="8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B4C94B3" w14:textId="77777777" w:rsidR="005C14C1" w:rsidRPr="000F0EF5" w:rsidRDefault="005C14C1" w:rsidP="005C14C1">
            <w:pPr>
              <w:spacing w:after="0" w:line="240" w:lineRule="auto"/>
              <w:jc w:val="right"/>
              <w:rPr>
                <w:rFonts w:ascii="Arial" w:eastAsia="Times New Roman" w:hAnsi="Arial" w:cs="Arial"/>
                <w:szCs w:val="20"/>
                <w:lang w:val="en-GB" w:eastAsia="en-GB"/>
              </w:rPr>
            </w:pPr>
            <w:r w:rsidRPr="000F0EF5">
              <w:rPr>
                <w:rFonts w:ascii="Arial" w:eastAsia="Times New Roman" w:hAnsi="Arial" w:cs="Arial"/>
                <w:szCs w:val="20"/>
                <w:lang w:val="en-GB" w:eastAsia="en-GB"/>
              </w:rPr>
              <w:t>1,7490</w:t>
            </w:r>
          </w:p>
        </w:tc>
        <w:tc>
          <w:tcPr>
            <w:tcW w:w="28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3F18E4F" w14:textId="77777777" w:rsidR="005C14C1" w:rsidRPr="000F0EF5" w:rsidRDefault="005C14C1" w:rsidP="005C14C1">
            <w:pPr>
              <w:spacing w:after="0" w:line="240" w:lineRule="auto"/>
              <w:jc w:val="left"/>
              <w:rPr>
                <w:rFonts w:ascii="Arial" w:eastAsia="Times New Roman" w:hAnsi="Arial" w:cs="Arial"/>
                <w:szCs w:val="20"/>
                <w:lang w:val="en-GB" w:eastAsia="en-GB"/>
              </w:rPr>
            </w:pP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4ED7380" w14:textId="77777777" w:rsidR="005C14C1" w:rsidRPr="000F0EF5" w:rsidRDefault="005C14C1" w:rsidP="005C14C1">
            <w:pPr>
              <w:spacing w:after="0" w:line="240" w:lineRule="auto"/>
              <w:jc w:val="right"/>
              <w:rPr>
                <w:rFonts w:ascii="Arial" w:eastAsia="Times New Roman" w:hAnsi="Arial" w:cs="Arial"/>
                <w:szCs w:val="20"/>
                <w:lang w:val="en-GB" w:eastAsia="en-GB"/>
              </w:rPr>
            </w:pPr>
            <w:r w:rsidRPr="000F0EF5">
              <w:rPr>
                <w:rFonts w:ascii="Arial" w:eastAsia="Times New Roman" w:hAnsi="Arial" w:cs="Arial"/>
                <w:szCs w:val="20"/>
                <w:lang w:val="en-GB" w:eastAsia="en-GB"/>
              </w:rPr>
              <w:t>16</w:t>
            </w:r>
          </w:p>
        </w:tc>
        <w:tc>
          <w:tcPr>
            <w:tcW w:w="70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474A048" w14:textId="77777777" w:rsidR="005C14C1" w:rsidRPr="000F0EF5" w:rsidRDefault="005C14C1" w:rsidP="005C14C1">
            <w:pPr>
              <w:spacing w:after="0" w:line="240" w:lineRule="auto"/>
              <w:jc w:val="right"/>
              <w:rPr>
                <w:rFonts w:ascii="Arial" w:eastAsia="Times New Roman" w:hAnsi="Arial" w:cs="Arial"/>
                <w:szCs w:val="20"/>
                <w:lang w:val="en-GB" w:eastAsia="en-GB"/>
              </w:rPr>
            </w:pPr>
            <w:r w:rsidRPr="000F0EF5">
              <w:rPr>
                <w:rFonts w:ascii="Arial" w:eastAsia="Times New Roman" w:hAnsi="Arial" w:cs="Arial"/>
                <w:szCs w:val="20"/>
                <w:lang w:val="en-GB" w:eastAsia="en-GB"/>
              </w:rPr>
              <w:t>1,7512</w:t>
            </w:r>
          </w:p>
        </w:tc>
        <w:tc>
          <w:tcPr>
            <w:tcW w:w="7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935DF7F" w14:textId="77777777" w:rsidR="005C14C1" w:rsidRPr="000F0EF5" w:rsidRDefault="005C14C1" w:rsidP="005C14C1">
            <w:pPr>
              <w:spacing w:after="0" w:line="240" w:lineRule="auto"/>
              <w:jc w:val="right"/>
              <w:rPr>
                <w:rFonts w:ascii="Arial" w:eastAsia="Times New Roman" w:hAnsi="Arial" w:cs="Arial"/>
                <w:szCs w:val="20"/>
                <w:lang w:val="en-GB" w:eastAsia="en-GB"/>
              </w:rPr>
            </w:pPr>
            <w:r w:rsidRPr="000F0EF5">
              <w:rPr>
                <w:rFonts w:ascii="Arial" w:eastAsia="Times New Roman" w:hAnsi="Arial" w:cs="Arial"/>
                <w:szCs w:val="20"/>
                <w:lang w:val="en-GB" w:eastAsia="en-GB"/>
              </w:rPr>
              <w:t>0,2380</w:t>
            </w: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2CBCFFE" w14:textId="77777777" w:rsidR="005C14C1" w:rsidRPr="000F0EF5" w:rsidRDefault="005C14C1" w:rsidP="005C14C1">
            <w:pPr>
              <w:spacing w:after="0" w:line="240" w:lineRule="auto"/>
              <w:jc w:val="right"/>
              <w:rPr>
                <w:rFonts w:ascii="Arial" w:eastAsia="Times New Roman" w:hAnsi="Arial" w:cs="Arial"/>
                <w:szCs w:val="20"/>
                <w:lang w:val="en-GB" w:eastAsia="en-GB"/>
              </w:rPr>
            </w:pPr>
            <w:r w:rsidRPr="000F0EF5">
              <w:rPr>
                <w:rFonts w:ascii="Arial" w:eastAsia="Times New Roman" w:hAnsi="Arial" w:cs="Arial"/>
                <w:szCs w:val="20"/>
                <w:lang w:val="en-GB" w:eastAsia="en-GB"/>
              </w:rPr>
              <w:t>-0,3408</w:t>
            </w:r>
          </w:p>
        </w:tc>
        <w:tc>
          <w:tcPr>
            <w:tcW w:w="28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FF740B4" w14:textId="77777777" w:rsidR="005C14C1" w:rsidRPr="000F0EF5" w:rsidRDefault="005C14C1" w:rsidP="005C14C1">
            <w:pPr>
              <w:spacing w:after="0" w:line="240" w:lineRule="auto"/>
              <w:jc w:val="left"/>
              <w:rPr>
                <w:rFonts w:ascii="Arial" w:eastAsia="Times New Roman" w:hAnsi="Arial" w:cs="Arial"/>
                <w:szCs w:val="20"/>
                <w:lang w:val="en-GB" w:eastAsia="en-GB"/>
              </w:rPr>
            </w:pP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B7A15C8" w14:textId="77777777" w:rsidR="005C14C1" w:rsidRPr="000F0EF5" w:rsidRDefault="005C14C1" w:rsidP="005C14C1">
            <w:pPr>
              <w:spacing w:after="0" w:line="240" w:lineRule="auto"/>
              <w:jc w:val="left"/>
              <w:rPr>
                <w:rFonts w:ascii="Arial" w:eastAsia="Times New Roman" w:hAnsi="Arial" w:cs="Arial"/>
                <w:szCs w:val="20"/>
                <w:lang w:val="en-GB" w:eastAsia="en-GB"/>
              </w:rPr>
            </w:pPr>
            <w:r w:rsidRPr="000F0EF5">
              <w:rPr>
                <w:rFonts w:ascii="Arial" w:eastAsia="Times New Roman" w:hAnsi="Arial" w:cs="Arial"/>
                <w:szCs w:val="20"/>
                <w:lang w:val="en-GB" w:eastAsia="en-GB"/>
              </w:rPr>
              <w:t>4464 N</w:t>
            </w:r>
          </w:p>
        </w:tc>
      </w:tr>
      <w:tr w:rsidR="005C14C1" w:rsidRPr="000F0EF5" w14:paraId="31B7A34F" w14:textId="77777777" w:rsidTr="005C14C1">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E3F457C" w14:textId="77777777" w:rsidR="005C14C1" w:rsidRPr="000F0EF5" w:rsidRDefault="005C14C1" w:rsidP="005C14C1">
            <w:pPr>
              <w:spacing w:after="0" w:line="240" w:lineRule="auto"/>
              <w:jc w:val="right"/>
              <w:rPr>
                <w:rFonts w:ascii="Arial" w:eastAsia="Times New Roman" w:hAnsi="Arial" w:cs="Arial"/>
                <w:szCs w:val="20"/>
                <w:lang w:val="en-GB" w:eastAsia="en-GB"/>
              </w:rPr>
            </w:pPr>
            <w:r w:rsidRPr="000F0EF5">
              <w:rPr>
                <w:rFonts w:ascii="Arial" w:eastAsia="Times New Roman" w:hAnsi="Arial" w:cs="Arial"/>
                <w:szCs w:val="20"/>
                <w:lang w:val="en-GB" w:eastAsia="en-GB"/>
              </w:rPr>
              <w:t>17</w:t>
            </w:r>
          </w:p>
        </w:tc>
        <w:tc>
          <w:tcPr>
            <w:tcW w:w="90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C595AA5" w14:textId="77777777" w:rsidR="005C14C1" w:rsidRPr="000F0EF5" w:rsidRDefault="005C14C1" w:rsidP="005C14C1">
            <w:pPr>
              <w:spacing w:after="0" w:line="240" w:lineRule="auto"/>
              <w:jc w:val="right"/>
              <w:rPr>
                <w:rFonts w:ascii="Arial" w:eastAsia="Times New Roman" w:hAnsi="Arial" w:cs="Arial"/>
                <w:szCs w:val="20"/>
                <w:lang w:val="en-GB" w:eastAsia="en-GB"/>
              </w:rPr>
            </w:pPr>
            <w:r w:rsidRPr="000F0EF5">
              <w:rPr>
                <w:rFonts w:ascii="Arial" w:eastAsia="Times New Roman" w:hAnsi="Arial" w:cs="Arial"/>
                <w:szCs w:val="20"/>
                <w:lang w:val="en-GB" w:eastAsia="en-GB"/>
              </w:rPr>
              <w:t>-0,2599</w:t>
            </w:r>
          </w:p>
        </w:tc>
        <w:tc>
          <w:tcPr>
            <w:tcW w:w="8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AF7596A" w14:textId="77777777" w:rsidR="005C14C1" w:rsidRPr="000F0EF5" w:rsidRDefault="005C14C1" w:rsidP="005C14C1">
            <w:pPr>
              <w:spacing w:after="0" w:line="240" w:lineRule="auto"/>
              <w:jc w:val="right"/>
              <w:rPr>
                <w:rFonts w:ascii="Arial" w:eastAsia="Times New Roman" w:hAnsi="Arial" w:cs="Arial"/>
                <w:szCs w:val="20"/>
                <w:lang w:val="en-GB" w:eastAsia="en-GB"/>
              </w:rPr>
            </w:pPr>
            <w:r w:rsidRPr="000F0EF5">
              <w:rPr>
                <w:rFonts w:ascii="Arial" w:eastAsia="Times New Roman" w:hAnsi="Arial" w:cs="Arial"/>
                <w:szCs w:val="20"/>
                <w:lang w:val="en-GB" w:eastAsia="en-GB"/>
              </w:rPr>
              <w:t>1,7583</w:t>
            </w:r>
          </w:p>
        </w:tc>
        <w:tc>
          <w:tcPr>
            <w:tcW w:w="28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E2DF985" w14:textId="77777777" w:rsidR="005C14C1" w:rsidRPr="000F0EF5" w:rsidRDefault="005C14C1" w:rsidP="005C14C1">
            <w:pPr>
              <w:spacing w:after="0" w:line="240" w:lineRule="auto"/>
              <w:jc w:val="left"/>
              <w:rPr>
                <w:rFonts w:ascii="Arial" w:eastAsia="Times New Roman" w:hAnsi="Arial" w:cs="Arial"/>
                <w:szCs w:val="20"/>
                <w:lang w:val="en-GB" w:eastAsia="en-GB"/>
              </w:rPr>
            </w:pP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4CA3E21" w14:textId="77777777" w:rsidR="005C14C1" w:rsidRPr="000F0EF5" w:rsidRDefault="005C14C1" w:rsidP="005C14C1">
            <w:pPr>
              <w:spacing w:after="0" w:line="240" w:lineRule="auto"/>
              <w:jc w:val="right"/>
              <w:rPr>
                <w:rFonts w:ascii="Arial" w:eastAsia="Times New Roman" w:hAnsi="Arial" w:cs="Arial"/>
                <w:szCs w:val="20"/>
                <w:lang w:val="en-GB" w:eastAsia="en-GB"/>
              </w:rPr>
            </w:pPr>
            <w:r w:rsidRPr="000F0EF5">
              <w:rPr>
                <w:rFonts w:ascii="Arial" w:eastAsia="Times New Roman" w:hAnsi="Arial" w:cs="Arial"/>
                <w:szCs w:val="20"/>
                <w:lang w:val="en-GB" w:eastAsia="en-GB"/>
              </w:rPr>
              <w:t>17</w:t>
            </w:r>
          </w:p>
        </w:tc>
        <w:tc>
          <w:tcPr>
            <w:tcW w:w="70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DBE5785" w14:textId="77777777" w:rsidR="005C14C1" w:rsidRPr="000F0EF5" w:rsidRDefault="005C14C1" w:rsidP="005C14C1">
            <w:pPr>
              <w:spacing w:after="0" w:line="240" w:lineRule="auto"/>
              <w:jc w:val="right"/>
              <w:rPr>
                <w:rFonts w:ascii="Arial" w:eastAsia="Times New Roman" w:hAnsi="Arial" w:cs="Arial"/>
                <w:szCs w:val="20"/>
                <w:lang w:val="en-GB" w:eastAsia="en-GB"/>
              </w:rPr>
            </w:pPr>
            <w:r w:rsidRPr="000F0EF5">
              <w:rPr>
                <w:rFonts w:ascii="Arial" w:eastAsia="Times New Roman" w:hAnsi="Arial" w:cs="Arial"/>
                <w:szCs w:val="20"/>
                <w:lang w:val="en-GB" w:eastAsia="en-GB"/>
              </w:rPr>
              <w:t>1,7574</w:t>
            </w:r>
          </w:p>
        </w:tc>
        <w:tc>
          <w:tcPr>
            <w:tcW w:w="7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A3079DC" w14:textId="77777777" w:rsidR="005C14C1" w:rsidRPr="000F0EF5" w:rsidRDefault="005C14C1" w:rsidP="005C14C1">
            <w:pPr>
              <w:spacing w:after="0" w:line="240" w:lineRule="auto"/>
              <w:jc w:val="right"/>
              <w:rPr>
                <w:rFonts w:ascii="Arial" w:eastAsia="Times New Roman" w:hAnsi="Arial" w:cs="Arial"/>
                <w:szCs w:val="20"/>
                <w:lang w:val="en-GB" w:eastAsia="en-GB"/>
              </w:rPr>
            </w:pPr>
            <w:r w:rsidRPr="000F0EF5">
              <w:rPr>
                <w:rFonts w:ascii="Arial" w:eastAsia="Times New Roman" w:hAnsi="Arial" w:cs="Arial"/>
                <w:szCs w:val="20"/>
                <w:lang w:val="en-GB" w:eastAsia="en-GB"/>
              </w:rPr>
              <w:t>0,2655</w:t>
            </w: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0BFC02A" w14:textId="77777777" w:rsidR="005C14C1" w:rsidRPr="000F0EF5" w:rsidRDefault="005C14C1" w:rsidP="005C14C1">
            <w:pPr>
              <w:spacing w:after="0" w:line="240" w:lineRule="auto"/>
              <w:jc w:val="right"/>
              <w:rPr>
                <w:rFonts w:ascii="Arial" w:eastAsia="Times New Roman" w:hAnsi="Arial" w:cs="Arial"/>
                <w:szCs w:val="20"/>
                <w:lang w:val="en-GB" w:eastAsia="en-GB"/>
              </w:rPr>
            </w:pPr>
            <w:r w:rsidRPr="000F0EF5">
              <w:rPr>
                <w:rFonts w:ascii="Arial" w:eastAsia="Times New Roman" w:hAnsi="Arial" w:cs="Arial"/>
                <w:szCs w:val="20"/>
                <w:lang w:val="en-GB" w:eastAsia="en-GB"/>
              </w:rPr>
              <w:t>-0,3398</w:t>
            </w:r>
          </w:p>
        </w:tc>
        <w:tc>
          <w:tcPr>
            <w:tcW w:w="28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73C03E5" w14:textId="77777777" w:rsidR="005C14C1" w:rsidRPr="000F0EF5" w:rsidRDefault="005C14C1" w:rsidP="005C14C1">
            <w:pPr>
              <w:spacing w:after="0" w:line="240" w:lineRule="auto"/>
              <w:jc w:val="left"/>
              <w:rPr>
                <w:rFonts w:ascii="Arial" w:eastAsia="Times New Roman" w:hAnsi="Arial" w:cs="Arial"/>
                <w:szCs w:val="20"/>
                <w:lang w:val="en-GB" w:eastAsia="en-GB"/>
              </w:rPr>
            </w:pP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46E2CC1" w14:textId="77777777" w:rsidR="005C14C1" w:rsidRPr="000F0EF5" w:rsidRDefault="005C14C1" w:rsidP="005C14C1">
            <w:pPr>
              <w:spacing w:after="0" w:line="240" w:lineRule="auto"/>
              <w:jc w:val="left"/>
              <w:rPr>
                <w:rFonts w:ascii="Arial" w:eastAsia="Times New Roman" w:hAnsi="Arial" w:cs="Arial"/>
                <w:szCs w:val="20"/>
                <w:lang w:val="en-GB" w:eastAsia="en-GB"/>
              </w:rPr>
            </w:pPr>
            <w:r w:rsidRPr="000F0EF5">
              <w:rPr>
                <w:rFonts w:ascii="Arial" w:eastAsia="Times New Roman" w:hAnsi="Arial" w:cs="Arial"/>
                <w:szCs w:val="20"/>
                <w:lang w:val="en-GB" w:eastAsia="en-GB"/>
              </w:rPr>
              <w:t>4588 N</w:t>
            </w:r>
          </w:p>
        </w:tc>
      </w:tr>
    </w:tbl>
    <w:p w14:paraId="6D00D434" w14:textId="77777777" w:rsidR="005C14C1" w:rsidRDefault="005C14C1" w:rsidP="005C14C1"/>
    <w:p w14:paraId="53D9CC2B" w14:textId="77777777" w:rsidR="005C14C1" w:rsidRDefault="005C14C1" w:rsidP="005C14C1"/>
    <w:p w14:paraId="657A826F" w14:textId="77777777" w:rsidR="005C14C1" w:rsidRDefault="005C14C1" w:rsidP="005C14C1"/>
    <w:p w14:paraId="27EABCFC" w14:textId="77777777" w:rsidR="005C14C1" w:rsidRDefault="005C14C1" w:rsidP="005C14C1"/>
    <w:p w14:paraId="7360CF28" w14:textId="77777777" w:rsidR="005C14C1" w:rsidRDefault="005C14C1" w:rsidP="005C14C1"/>
    <w:p w14:paraId="63F839E6" w14:textId="77777777" w:rsidR="005C14C1" w:rsidRPr="005859B5" w:rsidRDefault="005C14C1" w:rsidP="005859B5">
      <w:pPr>
        <w:pStyle w:val="Heading2"/>
      </w:pPr>
      <w:bookmarkStart w:id="493" w:name="_Toc465780710"/>
      <w:bookmarkStart w:id="494" w:name="_Toc472857063"/>
      <w:bookmarkStart w:id="495" w:name="_Toc525019265"/>
      <w:bookmarkStart w:id="496" w:name="_Toc525133071"/>
      <w:bookmarkStart w:id="497" w:name="_Toc525261919"/>
      <w:r w:rsidRPr="005859B5">
        <w:t xml:space="preserve">APPENDIX </w:t>
      </w:r>
      <w:bookmarkEnd w:id="493"/>
      <w:bookmarkEnd w:id="494"/>
      <w:bookmarkEnd w:id="495"/>
      <w:r w:rsidRPr="005859B5">
        <w:t>F</w:t>
      </w:r>
      <w:bookmarkEnd w:id="496"/>
      <w:bookmarkEnd w:id="497"/>
    </w:p>
    <w:p w14:paraId="44D21CDF" w14:textId="77777777" w:rsidR="005C14C1" w:rsidRPr="001A6E96" w:rsidRDefault="005C14C1" w:rsidP="005C14C1">
      <w:pPr>
        <w:ind w:left="708"/>
      </w:pPr>
      <w:r>
        <w:t>Results of the analysis of SD 7062 Airfoil with 0 degrees of flap deflections at 7500 ft.</w:t>
      </w:r>
    </w:p>
    <w:tbl>
      <w:tblPr>
        <w:tblW w:w="9940" w:type="dxa"/>
        <w:tblInd w:w="801" w:type="dxa"/>
        <w:tblLook w:val="04A0" w:firstRow="1" w:lastRow="0" w:firstColumn="1" w:lastColumn="0" w:noHBand="0" w:noVBand="1"/>
      </w:tblPr>
      <w:tblGrid>
        <w:gridCol w:w="960"/>
        <w:gridCol w:w="1040"/>
        <w:gridCol w:w="1540"/>
        <w:gridCol w:w="1680"/>
        <w:gridCol w:w="1740"/>
        <w:gridCol w:w="1580"/>
        <w:gridCol w:w="1400"/>
      </w:tblGrid>
      <w:tr w:rsidR="005C14C1" w:rsidRPr="0045055F" w14:paraId="6C804D4A" w14:textId="77777777" w:rsidTr="005C14C1">
        <w:trPr>
          <w:trHeight w:val="300"/>
        </w:trPr>
        <w:tc>
          <w:tcPr>
            <w:tcW w:w="96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4BAA7B91" w14:textId="77777777" w:rsidR="005C14C1" w:rsidRPr="0045055F" w:rsidRDefault="005C14C1" w:rsidP="005C14C1">
            <w:pPr>
              <w:spacing w:after="0" w:line="240" w:lineRule="auto"/>
              <w:jc w:val="left"/>
              <w:rPr>
                <w:rFonts w:ascii="Arial" w:eastAsia="Times New Roman" w:hAnsi="Arial" w:cs="Arial"/>
                <w:color w:val="000000"/>
                <w:szCs w:val="20"/>
                <w:lang w:val="en-GB" w:eastAsia="en-GB"/>
              </w:rPr>
            </w:pPr>
            <w:r w:rsidRPr="0045055F">
              <w:rPr>
                <w:rFonts w:ascii="Arial" w:eastAsia="Times New Roman" w:hAnsi="Arial" w:cs="Arial"/>
                <w:color w:val="000000"/>
                <w:szCs w:val="20"/>
                <w:lang w:val="en-GB" w:eastAsia="en-GB"/>
              </w:rPr>
              <w:t>AOA</w:t>
            </w:r>
          </w:p>
        </w:tc>
        <w:tc>
          <w:tcPr>
            <w:tcW w:w="1040" w:type="dxa"/>
            <w:tcBorders>
              <w:top w:val="single" w:sz="4" w:space="0" w:color="auto"/>
              <w:left w:val="nil"/>
              <w:bottom w:val="single" w:sz="4" w:space="0" w:color="auto"/>
              <w:right w:val="single" w:sz="4" w:space="0" w:color="auto"/>
            </w:tcBorders>
            <w:shd w:val="clear" w:color="auto" w:fill="auto"/>
            <w:vAlign w:val="bottom"/>
            <w:hideMark/>
          </w:tcPr>
          <w:p w14:paraId="66533A5F" w14:textId="77777777" w:rsidR="005C14C1" w:rsidRPr="0045055F" w:rsidRDefault="005C14C1" w:rsidP="005C14C1">
            <w:pPr>
              <w:spacing w:after="0" w:line="240" w:lineRule="auto"/>
              <w:jc w:val="left"/>
              <w:rPr>
                <w:rFonts w:ascii="Arial" w:eastAsia="Times New Roman" w:hAnsi="Arial" w:cs="Arial"/>
                <w:color w:val="000000"/>
                <w:szCs w:val="20"/>
                <w:lang w:val="en-GB" w:eastAsia="en-GB"/>
              </w:rPr>
            </w:pPr>
            <w:r w:rsidRPr="0045055F">
              <w:rPr>
                <w:rFonts w:ascii="Arial" w:eastAsia="Times New Roman" w:hAnsi="Arial" w:cs="Arial"/>
                <w:color w:val="000000"/>
                <w:szCs w:val="20"/>
                <w:lang w:val="en-GB" w:eastAsia="en-GB"/>
              </w:rPr>
              <w:t> </w:t>
            </w:r>
          </w:p>
        </w:tc>
        <w:tc>
          <w:tcPr>
            <w:tcW w:w="1540" w:type="dxa"/>
            <w:tcBorders>
              <w:top w:val="single" w:sz="4" w:space="0" w:color="auto"/>
              <w:left w:val="nil"/>
              <w:bottom w:val="single" w:sz="4" w:space="0" w:color="auto"/>
              <w:right w:val="single" w:sz="4" w:space="0" w:color="auto"/>
            </w:tcBorders>
            <w:shd w:val="clear" w:color="auto" w:fill="auto"/>
            <w:vAlign w:val="bottom"/>
            <w:hideMark/>
          </w:tcPr>
          <w:p w14:paraId="21F34068" w14:textId="77777777" w:rsidR="005C14C1" w:rsidRPr="0045055F" w:rsidRDefault="005C14C1" w:rsidP="005C14C1">
            <w:pPr>
              <w:spacing w:after="0" w:line="240" w:lineRule="auto"/>
              <w:jc w:val="left"/>
              <w:rPr>
                <w:rFonts w:ascii="Arial" w:eastAsia="Times New Roman" w:hAnsi="Arial" w:cs="Arial"/>
                <w:color w:val="000000"/>
                <w:szCs w:val="20"/>
                <w:lang w:val="en-GB" w:eastAsia="en-GB"/>
              </w:rPr>
            </w:pPr>
            <w:r w:rsidRPr="0045055F">
              <w:rPr>
                <w:rFonts w:ascii="Arial" w:eastAsia="Times New Roman" w:hAnsi="Arial" w:cs="Arial"/>
                <w:color w:val="000000"/>
                <w:szCs w:val="20"/>
                <w:lang w:val="en-GB" w:eastAsia="en-GB"/>
              </w:rPr>
              <w:t>C</w:t>
            </w:r>
            <w:r w:rsidRPr="00C70ECF">
              <w:rPr>
                <w:rFonts w:ascii="Arial" w:eastAsia="Times New Roman" w:hAnsi="Arial" w:cs="Arial"/>
                <w:color w:val="000000"/>
                <w:szCs w:val="20"/>
                <w:vertAlign w:val="subscript"/>
                <w:lang w:val="en-GB" w:eastAsia="en-GB"/>
              </w:rPr>
              <w:t>l</w:t>
            </w:r>
          </w:p>
        </w:tc>
        <w:tc>
          <w:tcPr>
            <w:tcW w:w="1680" w:type="dxa"/>
            <w:tcBorders>
              <w:top w:val="single" w:sz="4" w:space="0" w:color="auto"/>
              <w:left w:val="nil"/>
              <w:bottom w:val="single" w:sz="4" w:space="0" w:color="auto"/>
              <w:right w:val="single" w:sz="4" w:space="0" w:color="auto"/>
            </w:tcBorders>
            <w:shd w:val="clear" w:color="auto" w:fill="auto"/>
            <w:vAlign w:val="bottom"/>
            <w:hideMark/>
          </w:tcPr>
          <w:p w14:paraId="0BFA8CDB" w14:textId="77777777" w:rsidR="005C14C1" w:rsidRPr="0045055F" w:rsidRDefault="005C14C1" w:rsidP="005C14C1">
            <w:pPr>
              <w:spacing w:after="0" w:line="240" w:lineRule="auto"/>
              <w:jc w:val="left"/>
              <w:rPr>
                <w:rFonts w:ascii="Arial" w:eastAsia="Times New Roman" w:hAnsi="Arial" w:cs="Arial"/>
                <w:color w:val="000000"/>
                <w:szCs w:val="20"/>
                <w:lang w:val="en-GB" w:eastAsia="en-GB"/>
              </w:rPr>
            </w:pPr>
            <w:r w:rsidRPr="0045055F">
              <w:rPr>
                <w:rFonts w:ascii="Arial" w:eastAsia="Times New Roman" w:hAnsi="Arial" w:cs="Arial"/>
                <w:color w:val="000000"/>
                <w:szCs w:val="20"/>
                <w:lang w:val="en-GB" w:eastAsia="en-GB"/>
              </w:rPr>
              <w:t>C</w:t>
            </w:r>
            <w:r w:rsidRPr="00C70ECF">
              <w:rPr>
                <w:rFonts w:ascii="Arial" w:eastAsia="Times New Roman" w:hAnsi="Arial" w:cs="Arial"/>
                <w:color w:val="000000"/>
                <w:szCs w:val="20"/>
                <w:vertAlign w:val="subscript"/>
                <w:lang w:val="en-GB" w:eastAsia="en-GB"/>
              </w:rPr>
              <w:t>d</w:t>
            </w:r>
          </w:p>
        </w:tc>
        <w:tc>
          <w:tcPr>
            <w:tcW w:w="1740" w:type="dxa"/>
            <w:tcBorders>
              <w:top w:val="single" w:sz="4" w:space="0" w:color="auto"/>
              <w:left w:val="nil"/>
              <w:bottom w:val="single" w:sz="4" w:space="0" w:color="auto"/>
              <w:right w:val="single" w:sz="4" w:space="0" w:color="auto"/>
            </w:tcBorders>
            <w:shd w:val="clear" w:color="auto" w:fill="auto"/>
            <w:vAlign w:val="bottom"/>
            <w:hideMark/>
          </w:tcPr>
          <w:p w14:paraId="25FA7471" w14:textId="77777777" w:rsidR="005C14C1" w:rsidRPr="0045055F" w:rsidRDefault="005C14C1" w:rsidP="005C14C1">
            <w:pPr>
              <w:spacing w:after="0" w:line="240" w:lineRule="auto"/>
              <w:jc w:val="left"/>
              <w:rPr>
                <w:rFonts w:ascii="Arial" w:eastAsia="Times New Roman" w:hAnsi="Arial" w:cs="Arial"/>
                <w:color w:val="000000"/>
                <w:szCs w:val="20"/>
                <w:lang w:val="en-GB" w:eastAsia="en-GB"/>
              </w:rPr>
            </w:pPr>
            <w:r w:rsidRPr="0045055F">
              <w:rPr>
                <w:rFonts w:ascii="Arial" w:eastAsia="Times New Roman" w:hAnsi="Arial" w:cs="Arial"/>
                <w:color w:val="000000"/>
                <w:szCs w:val="20"/>
                <w:lang w:val="en-GB" w:eastAsia="en-GB"/>
              </w:rPr>
              <w:t>C</w:t>
            </w:r>
            <w:r w:rsidRPr="00C70ECF">
              <w:rPr>
                <w:rFonts w:ascii="Arial" w:eastAsia="Times New Roman" w:hAnsi="Arial" w:cs="Arial"/>
                <w:color w:val="000000"/>
                <w:szCs w:val="20"/>
                <w:vertAlign w:val="subscript"/>
                <w:lang w:val="en-GB" w:eastAsia="en-GB"/>
              </w:rPr>
              <w:t>m</w:t>
            </w:r>
          </w:p>
        </w:tc>
        <w:tc>
          <w:tcPr>
            <w:tcW w:w="1580" w:type="dxa"/>
            <w:tcBorders>
              <w:top w:val="single" w:sz="4" w:space="0" w:color="auto"/>
              <w:left w:val="nil"/>
              <w:bottom w:val="single" w:sz="4" w:space="0" w:color="auto"/>
              <w:right w:val="single" w:sz="4" w:space="0" w:color="auto"/>
            </w:tcBorders>
            <w:shd w:val="clear" w:color="auto" w:fill="auto"/>
            <w:vAlign w:val="bottom"/>
            <w:hideMark/>
          </w:tcPr>
          <w:p w14:paraId="1451E673" w14:textId="77777777" w:rsidR="005C14C1" w:rsidRPr="0045055F" w:rsidRDefault="005C14C1" w:rsidP="005C14C1">
            <w:pPr>
              <w:spacing w:after="0" w:line="240" w:lineRule="auto"/>
              <w:jc w:val="left"/>
              <w:rPr>
                <w:rFonts w:ascii="Arial" w:eastAsia="Times New Roman" w:hAnsi="Arial" w:cs="Arial"/>
                <w:color w:val="000000"/>
                <w:szCs w:val="20"/>
                <w:lang w:val="en-GB" w:eastAsia="en-GB"/>
              </w:rPr>
            </w:pPr>
            <w:r w:rsidRPr="0045055F">
              <w:rPr>
                <w:rFonts w:ascii="Arial" w:eastAsia="Times New Roman" w:hAnsi="Arial" w:cs="Arial"/>
                <w:color w:val="000000"/>
                <w:szCs w:val="20"/>
                <w:lang w:val="en-GB" w:eastAsia="en-GB"/>
              </w:rPr>
              <w:t>C</w:t>
            </w:r>
            <w:r w:rsidRPr="00C70ECF">
              <w:rPr>
                <w:rFonts w:ascii="Arial" w:eastAsia="Times New Roman" w:hAnsi="Arial" w:cs="Arial"/>
                <w:color w:val="000000"/>
                <w:szCs w:val="20"/>
                <w:vertAlign w:val="subscript"/>
                <w:lang w:val="en-GB" w:eastAsia="en-GB"/>
              </w:rPr>
              <w:t>l</w:t>
            </w:r>
            <w:r w:rsidRPr="0045055F">
              <w:rPr>
                <w:rFonts w:ascii="Arial" w:eastAsia="Times New Roman" w:hAnsi="Arial" w:cs="Arial"/>
                <w:color w:val="000000"/>
                <w:szCs w:val="20"/>
                <w:lang w:val="en-GB" w:eastAsia="en-GB"/>
              </w:rPr>
              <w:t>/C</w:t>
            </w:r>
            <w:r w:rsidRPr="00C70ECF">
              <w:rPr>
                <w:rFonts w:ascii="Arial" w:eastAsia="Times New Roman" w:hAnsi="Arial" w:cs="Arial"/>
                <w:color w:val="000000"/>
                <w:szCs w:val="20"/>
                <w:vertAlign w:val="subscript"/>
                <w:lang w:val="en-GB" w:eastAsia="en-GB"/>
              </w:rPr>
              <w:t>d</w:t>
            </w:r>
          </w:p>
        </w:tc>
        <w:tc>
          <w:tcPr>
            <w:tcW w:w="1400" w:type="dxa"/>
            <w:tcBorders>
              <w:top w:val="single" w:sz="4" w:space="0" w:color="auto"/>
              <w:left w:val="nil"/>
              <w:bottom w:val="single" w:sz="4" w:space="0" w:color="auto"/>
              <w:right w:val="single" w:sz="4" w:space="0" w:color="auto"/>
            </w:tcBorders>
            <w:shd w:val="clear" w:color="auto" w:fill="auto"/>
            <w:vAlign w:val="bottom"/>
            <w:hideMark/>
          </w:tcPr>
          <w:p w14:paraId="250283A0" w14:textId="7DECD5E5" w:rsidR="005C14C1" w:rsidRPr="0045055F" w:rsidRDefault="005C14C1" w:rsidP="00385B35">
            <w:pPr>
              <w:spacing w:after="0" w:line="240" w:lineRule="auto"/>
              <w:jc w:val="left"/>
              <w:rPr>
                <w:rFonts w:ascii="Arial" w:eastAsia="Times New Roman" w:hAnsi="Arial" w:cs="Arial"/>
                <w:color w:val="000000"/>
                <w:szCs w:val="20"/>
                <w:lang w:val="en-GB" w:eastAsia="en-GB"/>
              </w:rPr>
            </w:pPr>
            <w:r w:rsidRPr="0045055F">
              <w:rPr>
                <w:rFonts w:ascii="Arial" w:eastAsia="Times New Roman" w:hAnsi="Arial" w:cs="Arial"/>
                <w:color w:val="000000"/>
                <w:szCs w:val="20"/>
                <w:lang w:val="en-GB" w:eastAsia="en-GB"/>
              </w:rPr>
              <w:t>C</w:t>
            </w:r>
            <w:r w:rsidRPr="00C70ECF">
              <w:rPr>
                <w:rFonts w:ascii="Arial" w:eastAsia="Times New Roman" w:hAnsi="Arial" w:cs="Arial"/>
                <w:color w:val="000000"/>
                <w:szCs w:val="20"/>
                <w:vertAlign w:val="subscript"/>
                <w:lang w:val="en-GB" w:eastAsia="en-GB"/>
              </w:rPr>
              <w:t>l</w:t>
            </w:r>
            <w:r w:rsidRPr="00C70ECF">
              <w:rPr>
                <w:rFonts w:ascii="Arial" w:eastAsia="Times New Roman" w:hAnsi="Arial" w:cs="Arial"/>
                <w:color w:val="000000"/>
                <w:szCs w:val="20"/>
                <w:vertAlign w:val="superscript"/>
                <w:lang w:val="en-GB" w:eastAsia="en-GB"/>
              </w:rPr>
              <w:t>3/2</w:t>
            </w:r>
            <w:r w:rsidRPr="0045055F">
              <w:rPr>
                <w:rFonts w:ascii="Arial" w:eastAsia="Times New Roman" w:hAnsi="Arial" w:cs="Arial"/>
                <w:color w:val="000000"/>
                <w:szCs w:val="20"/>
                <w:lang w:val="en-GB" w:eastAsia="en-GB"/>
              </w:rPr>
              <w:t>/C</w:t>
            </w:r>
            <w:r w:rsidRPr="00C70ECF">
              <w:rPr>
                <w:rFonts w:ascii="Arial" w:eastAsia="Times New Roman" w:hAnsi="Arial" w:cs="Arial"/>
                <w:color w:val="000000"/>
                <w:szCs w:val="20"/>
                <w:vertAlign w:val="subscript"/>
                <w:lang w:val="en-GB" w:eastAsia="en-GB"/>
              </w:rPr>
              <w:t>d</w:t>
            </w:r>
          </w:p>
        </w:tc>
      </w:tr>
      <w:tr w:rsidR="005C14C1" w:rsidRPr="0045055F" w14:paraId="55F6343A" w14:textId="77777777" w:rsidTr="005C14C1">
        <w:trPr>
          <w:trHeight w:val="300"/>
        </w:trPr>
        <w:tc>
          <w:tcPr>
            <w:tcW w:w="960" w:type="dxa"/>
            <w:tcBorders>
              <w:top w:val="nil"/>
              <w:left w:val="single" w:sz="4" w:space="0" w:color="auto"/>
              <w:bottom w:val="single" w:sz="4" w:space="0" w:color="auto"/>
              <w:right w:val="single" w:sz="4" w:space="0" w:color="auto"/>
            </w:tcBorders>
            <w:shd w:val="clear" w:color="auto" w:fill="auto"/>
            <w:vAlign w:val="bottom"/>
            <w:hideMark/>
          </w:tcPr>
          <w:p w14:paraId="11220A9E" w14:textId="77777777" w:rsidR="005C14C1" w:rsidRPr="0045055F" w:rsidRDefault="005C14C1" w:rsidP="005C14C1">
            <w:pPr>
              <w:spacing w:after="0" w:line="240" w:lineRule="auto"/>
              <w:jc w:val="left"/>
              <w:rPr>
                <w:rFonts w:ascii="Arial" w:eastAsia="Times New Roman" w:hAnsi="Arial" w:cs="Arial"/>
                <w:color w:val="000000"/>
                <w:szCs w:val="20"/>
                <w:lang w:val="en-GB" w:eastAsia="en-GB"/>
              </w:rPr>
            </w:pPr>
            <w:r w:rsidRPr="0045055F">
              <w:rPr>
                <w:rFonts w:ascii="Arial" w:eastAsia="Times New Roman" w:hAnsi="Arial" w:cs="Arial"/>
                <w:color w:val="000000"/>
                <w:szCs w:val="20"/>
                <w:lang w:val="en-GB" w:eastAsia="en-GB"/>
              </w:rPr>
              <w:t>-6</w:t>
            </w:r>
          </w:p>
        </w:tc>
        <w:tc>
          <w:tcPr>
            <w:tcW w:w="1040" w:type="dxa"/>
            <w:tcBorders>
              <w:top w:val="nil"/>
              <w:left w:val="nil"/>
              <w:bottom w:val="single" w:sz="4" w:space="0" w:color="auto"/>
              <w:right w:val="single" w:sz="4" w:space="0" w:color="auto"/>
            </w:tcBorders>
            <w:shd w:val="clear" w:color="auto" w:fill="auto"/>
            <w:vAlign w:val="bottom"/>
            <w:hideMark/>
          </w:tcPr>
          <w:p w14:paraId="61FE1741" w14:textId="77777777" w:rsidR="005C14C1" w:rsidRPr="0045055F" w:rsidRDefault="005C14C1" w:rsidP="005C14C1">
            <w:pPr>
              <w:spacing w:after="0" w:line="240" w:lineRule="auto"/>
              <w:jc w:val="left"/>
              <w:rPr>
                <w:rFonts w:ascii="Arial" w:eastAsia="Times New Roman" w:hAnsi="Arial" w:cs="Arial"/>
                <w:color w:val="000000"/>
                <w:szCs w:val="20"/>
                <w:lang w:val="en-GB" w:eastAsia="en-GB"/>
              </w:rPr>
            </w:pPr>
            <w:r w:rsidRPr="0045055F">
              <w:rPr>
                <w:rFonts w:ascii="Arial" w:eastAsia="Times New Roman" w:hAnsi="Arial" w:cs="Arial"/>
                <w:color w:val="000000"/>
                <w:szCs w:val="20"/>
                <w:lang w:val="en-GB" w:eastAsia="en-GB"/>
              </w:rPr>
              <w:t> </w:t>
            </w:r>
          </w:p>
        </w:tc>
        <w:tc>
          <w:tcPr>
            <w:tcW w:w="1540" w:type="dxa"/>
            <w:tcBorders>
              <w:top w:val="nil"/>
              <w:left w:val="nil"/>
              <w:bottom w:val="single" w:sz="4" w:space="0" w:color="auto"/>
              <w:right w:val="single" w:sz="4" w:space="0" w:color="auto"/>
            </w:tcBorders>
            <w:shd w:val="clear" w:color="auto" w:fill="auto"/>
            <w:vAlign w:val="bottom"/>
            <w:hideMark/>
          </w:tcPr>
          <w:p w14:paraId="6BCEF9DE" w14:textId="77777777" w:rsidR="005C14C1" w:rsidRPr="0045055F" w:rsidRDefault="005C14C1" w:rsidP="005C14C1">
            <w:pPr>
              <w:spacing w:after="0" w:line="240" w:lineRule="auto"/>
              <w:jc w:val="left"/>
              <w:rPr>
                <w:rFonts w:ascii="Arial" w:eastAsia="Times New Roman" w:hAnsi="Arial" w:cs="Arial"/>
                <w:color w:val="000000"/>
                <w:szCs w:val="20"/>
                <w:lang w:val="en-GB" w:eastAsia="en-GB"/>
              </w:rPr>
            </w:pPr>
            <w:r w:rsidRPr="0045055F">
              <w:rPr>
                <w:rFonts w:ascii="Arial" w:eastAsia="Times New Roman" w:hAnsi="Arial" w:cs="Arial"/>
                <w:color w:val="000000"/>
                <w:szCs w:val="20"/>
                <w:lang w:val="en-GB" w:eastAsia="en-GB"/>
              </w:rPr>
              <w:t>-0,24059</w:t>
            </w:r>
          </w:p>
        </w:tc>
        <w:tc>
          <w:tcPr>
            <w:tcW w:w="1680" w:type="dxa"/>
            <w:tcBorders>
              <w:top w:val="nil"/>
              <w:left w:val="nil"/>
              <w:bottom w:val="single" w:sz="4" w:space="0" w:color="auto"/>
              <w:right w:val="single" w:sz="4" w:space="0" w:color="auto"/>
            </w:tcBorders>
            <w:shd w:val="clear" w:color="auto" w:fill="auto"/>
            <w:vAlign w:val="bottom"/>
            <w:hideMark/>
          </w:tcPr>
          <w:p w14:paraId="7E54B101" w14:textId="77777777" w:rsidR="005C14C1" w:rsidRPr="0045055F" w:rsidRDefault="005C14C1" w:rsidP="005C14C1">
            <w:pPr>
              <w:spacing w:after="0" w:line="240" w:lineRule="auto"/>
              <w:jc w:val="left"/>
              <w:rPr>
                <w:rFonts w:ascii="Arial" w:eastAsia="Times New Roman" w:hAnsi="Arial" w:cs="Arial"/>
                <w:color w:val="000000"/>
                <w:szCs w:val="20"/>
                <w:lang w:val="en-GB" w:eastAsia="en-GB"/>
              </w:rPr>
            </w:pPr>
            <w:r w:rsidRPr="0045055F">
              <w:rPr>
                <w:rFonts w:ascii="Arial" w:eastAsia="Times New Roman" w:hAnsi="Arial" w:cs="Arial"/>
                <w:color w:val="000000"/>
                <w:szCs w:val="20"/>
                <w:lang w:val="en-GB" w:eastAsia="en-GB"/>
              </w:rPr>
              <w:t>0,01039</w:t>
            </w:r>
          </w:p>
        </w:tc>
        <w:tc>
          <w:tcPr>
            <w:tcW w:w="1740" w:type="dxa"/>
            <w:tcBorders>
              <w:top w:val="nil"/>
              <w:left w:val="nil"/>
              <w:bottom w:val="single" w:sz="4" w:space="0" w:color="auto"/>
              <w:right w:val="single" w:sz="4" w:space="0" w:color="auto"/>
            </w:tcBorders>
            <w:shd w:val="clear" w:color="auto" w:fill="auto"/>
            <w:vAlign w:val="bottom"/>
            <w:hideMark/>
          </w:tcPr>
          <w:p w14:paraId="12178135" w14:textId="77777777" w:rsidR="005C14C1" w:rsidRPr="0045055F" w:rsidRDefault="005C14C1" w:rsidP="005C14C1">
            <w:pPr>
              <w:spacing w:after="0" w:line="240" w:lineRule="auto"/>
              <w:jc w:val="left"/>
              <w:rPr>
                <w:rFonts w:ascii="Arial" w:eastAsia="Times New Roman" w:hAnsi="Arial" w:cs="Arial"/>
                <w:color w:val="000000"/>
                <w:szCs w:val="20"/>
                <w:lang w:val="en-GB" w:eastAsia="en-GB"/>
              </w:rPr>
            </w:pPr>
            <w:r w:rsidRPr="0045055F">
              <w:rPr>
                <w:rFonts w:ascii="Arial" w:eastAsia="Times New Roman" w:hAnsi="Arial" w:cs="Arial"/>
                <w:color w:val="000000"/>
                <w:szCs w:val="20"/>
                <w:lang w:val="en-GB" w:eastAsia="en-GB"/>
              </w:rPr>
              <w:t>-0,08135</w:t>
            </w:r>
          </w:p>
        </w:tc>
        <w:tc>
          <w:tcPr>
            <w:tcW w:w="1580" w:type="dxa"/>
            <w:tcBorders>
              <w:top w:val="nil"/>
              <w:left w:val="nil"/>
              <w:bottom w:val="single" w:sz="4" w:space="0" w:color="auto"/>
              <w:right w:val="single" w:sz="4" w:space="0" w:color="auto"/>
            </w:tcBorders>
            <w:shd w:val="clear" w:color="auto" w:fill="auto"/>
            <w:vAlign w:val="bottom"/>
            <w:hideMark/>
          </w:tcPr>
          <w:p w14:paraId="2AC47BE3" w14:textId="77777777" w:rsidR="005C14C1" w:rsidRPr="0045055F" w:rsidRDefault="005C14C1" w:rsidP="005C14C1">
            <w:pPr>
              <w:spacing w:after="0" w:line="240" w:lineRule="auto"/>
              <w:jc w:val="left"/>
              <w:rPr>
                <w:rFonts w:ascii="Arial" w:eastAsia="Times New Roman" w:hAnsi="Arial" w:cs="Arial"/>
                <w:color w:val="000000"/>
                <w:szCs w:val="20"/>
                <w:lang w:val="en-GB" w:eastAsia="en-GB"/>
              </w:rPr>
            </w:pPr>
            <w:r w:rsidRPr="0045055F">
              <w:rPr>
                <w:rFonts w:ascii="Arial" w:eastAsia="Times New Roman" w:hAnsi="Arial" w:cs="Arial"/>
                <w:color w:val="000000"/>
                <w:szCs w:val="20"/>
                <w:lang w:val="en-GB" w:eastAsia="en-GB"/>
              </w:rPr>
              <w:t>-23,15591915</w:t>
            </w:r>
          </w:p>
        </w:tc>
        <w:tc>
          <w:tcPr>
            <w:tcW w:w="1400" w:type="dxa"/>
            <w:tcBorders>
              <w:top w:val="nil"/>
              <w:left w:val="nil"/>
              <w:bottom w:val="single" w:sz="4" w:space="0" w:color="auto"/>
              <w:right w:val="single" w:sz="4" w:space="0" w:color="auto"/>
            </w:tcBorders>
            <w:shd w:val="clear" w:color="auto" w:fill="auto"/>
            <w:vAlign w:val="bottom"/>
            <w:hideMark/>
          </w:tcPr>
          <w:p w14:paraId="4ED17EB1" w14:textId="77777777" w:rsidR="005C14C1" w:rsidRPr="0045055F" w:rsidRDefault="005C14C1" w:rsidP="005C14C1">
            <w:pPr>
              <w:spacing w:after="0" w:line="240" w:lineRule="auto"/>
              <w:jc w:val="left"/>
              <w:rPr>
                <w:rFonts w:ascii="Arial" w:eastAsia="Times New Roman" w:hAnsi="Arial" w:cs="Arial"/>
                <w:color w:val="000000"/>
                <w:szCs w:val="20"/>
                <w:lang w:val="en-GB" w:eastAsia="en-GB"/>
              </w:rPr>
            </w:pPr>
            <w:r w:rsidRPr="0045055F">
              <w:rPr>
                <w:rFonts w:ascii="Arial" w:eastAsia="Times New Roman" w:hAnsi="Arial" w:cs="Arial"/>
                <w:color w:val="000000"/>
                <w:szCs w:val="20"/>
                <w:lang w:val="en-GB" w:eastAsia="en-GB"/>
              </w:rPr>
              <w:t>0</w:t>
            </w:r>
          </w:p>
        </w:tc>
      </w:tr>
      <w:tr w:rsidR="005C14C1" w:rsidRPr="0045055F" w14:paraId="0D5396C9" w14:textId="77777777" w:rsidTr="005C14C1">
        <w:trPr>
          <w:trHeight w:val="300"/>
        </w:trPr>
        <w:tc>
          <w:tcPr>
            <w:tcW w:w="960" w:type="dxa"/>
            <w:tcBorders>
              <w:top w:val="nil"/>
              <w:left w:val="single" w:sz="4" w:space="0" w:color="auto"/>
              <w:bottom w:val="single" w:sz="4" w:space="0" w:color="auto"/>
              <w:right w:val="single" w:sz="4" w:space="0" w:color="auto"/>
            </w:tcBorders>
            <w:shd w:val="clear" w:color="auto" w:fill="auto"/>
            <w:vAlign w:val="bottom"/>
            <w:hideMark/>
          </w:tcPr>
          <w:p w14:paraId="613E6C6F" w14:textId="77777777" w:rsidR="005C14C1" w:rsidRPr="0045055F" w:rsidRDefault="005C14C1" w:rsidP="005C14C1">
            <w:pPr>
              <w:spacing w:after="0" w:line="240" w:lineRule="auto"/>
              <w:jc w:val="left"/>
              <w:rPr>
                <w:rFonts w:ascii="Arial" w:eastAsia="Times New Roman" w:hAnsi="Arial" w:cs="Arial"/>
                <w:color w:val="000000"/>
                <w:szCs w:val="20"/>
                <w:lang w:val="en-GB" w:eastAsia="en-GB"/>
              </w:rPr>
            </w:pPr>
            <w:r w:rsidRPr="0045055F">
              <w:rPr>
                <w:rFonts w:ascii="Arial" w:eastAsia="Times New Roman" w:hAnsi="Arial" w:cs="Arial"/>
                <w:color w:val="000000"/>
                <w:szCs w:val="20"/>
                <w:lang w:val="en-GB" w:eastAsia="en-GB"/>
              </w:rPr>
              <w:t>-5</w:t>
            </w:r>
          </w:p>
        </w:tc>
        <w:tc>
          <w:tcPr>
            <w:tcW w:w="1040" w:type="dxa"/>
            <w:tcBorders>
              <w:top w:val="nil"/>
              <w:left w:val="nil"/>
              <w:bottom w:val="single" w:sz="4" w:space="0" w:color="auto"/>
              <w:right w:val="single" w:sz="4" w:space="0" w:color="auto"/>
            </w:tcBorders>
            <w:shd w:val="clear" w:color="auto" w:fill="auto"/>
            <w:vAlign w:val="bottom"/>
            <w:hideMark/>
          </w:tcPr>
          <w:p w14:paraId="32D2D696" w14:textId="77777777" w:rsidR="005C14C1" w:rsidRPr="0045055F" w:rsidRDefault="005C14C1" w:rsidP="005C14C1">
            <w:pPr>
              <w:spacing w:after="0" w:line="240" w:lineRule="auto"/>
              <w:jc w:val="left"/>
              <w:rPr>
                <w:rFonts w:ascii="Arial" w:eastAsia="Times New Roman" w:hAnsi="Arial" w:cs="Arial"/>
                <w:color w:val="000000"/>
                <w:szCs w:val="20"/>
                <w:lang w:val="en-GB" w:eastAsia="en-GB"/>
              </w:rPr>
            </w:pPr>
            <w:r w:rsidRPr="0045055F">
              <w:rPr>
                <w:rFonts w:ascii="Arial" w:eastAsia="Times New Roman" w:hAnsi="Arial" w:cs="Arial"/>
                <w:color w:val="000000"/>
                <w:szCs w:val="20"/>
                <w:lang w:val="en-GB" w:eastAsia="en-GB"/>
              </w:rPr>
              <w:t> </w:t>
            </w:r>
          </w:p>
        </w:tc>
        <w:tc>
          <w:tcPr>
            <w:tcW w:w="1540" w:type="dxa"/>
            <w:tcBorders>
              <w:top w:val="nil"/>
              <w:left w:val="nil"/>
              <w:bottom w:val="single" w:sz="4" w:space="0" w:color="auto"/>
              <w:right w:val="single" w:sz="4" w:space="0" w:color="auto"/>
            </w:tcBorders>
            <w:shd w:val="clear" w:color="auto" w:fill="auto"/>
            <w:vAlign w:val="bottom"/>
            <w:hideMark/>
          </w:tcPr>
          <w:p w14:paraId="5D7F006C" w14:textId="77777777" w:rsidR="005C14C1" w:rsidRPr="0045055F" w:rsidRDefault="005C14C1" w:rsidP="005C14C1">
            <w:pPr>
              <w:spacing w:after="0" w:line="240" w:lineRule="auto"/>
              <w:jc w:val="left"/>
              <w:rPr>
                <w:rFonts w:ascii="Arial" w:eastAsia="Times New Roman" w:hAnsi="Arial" w:cs="Arial"/>
                <w:color w:val="000000"/>
                <w:szCs w:val="20"/>
                <w:lang w:val="en-GB" w:eastAsia="en-GB"/>
              </w:rPr>
            </w:pPr>
            <w:r w:rsidRPr="0045055F">
              <w:rPr>
                <w:rFonts w:ascii="Arial" w:eastAsia="Times New Roman" w:hAnsi="Arial" w:cs="Arial"/>
                <w:color w:val="000000"/>
                <w:szCs w:val="20"/>
                <w:lang w:val="en-GB" w:eastAsia="en-GB"/>
              </w:rPr>
              <w:t>-0,12737</w:t>
            </w:r>
          </w:p>
        </w:tc>
        <w:tc>
          <w:tcPr>
            <w:tcW w:w="1680" w:type="dxa"/>
            <w:tcBorders>
              <w:top w:val="nil"/>
              <w:left w:val="nil"/>
              <w:bottom w:val="single" w:sz="4" w:space="0" w:color="auto"/>
              <w:right w:val="single" w:sz="4" w:space="0" w:color="auto"/>
            </w:tcBorders>
            <w:shd w:val="clear" w:color="auto" w:fill="auto"/>
            <w:vAlign w:val="bottom"/>
            <w:hideMark/>
          </w:tcPr>
          <w:p w14:paraId="6C401775" w14:textId="77777777" w:rsidR="005C14C1" w:rsidRPr="0045055F" w:rsidRDefault="005C14C1" w:rsidP="005C14C1">
            <w:pPr>
              <w:spacing w:after="0" w:line="240" w:lineRule="auto"/>
              <w:jc w:val="left"/>
              <w:rPr>
                <w:rFonts w:ascii="Arial" w:eastAsia="Times New Roman" w:hAnsi="Arial" w:cs="Arial"/>
                <w:color w:val="000000"/>
                <w:szCs w:val="20"/>
                <w:lang w:val="en-GB" w:eastAsia="en-GB"/>
              </w:rPr>
            </w:pPr>
            <w:r w:rsidRPr="0045055F">
              <w:rPr>
                <w:rFonts w:ascii="Arial" w:eastAsia="Times New Roman" w:hAnsi="Arial" w:cs="Arial"/>
                <w:color w:val="000000"/>
                <w:szCs w:val="20"/>
                <w:lang w:val="en-GB" w:eastAsia="en-GB"/>
              </w:rPr>
              <w:t>0,00987</w:t>
            </w:r>
          </w:p>
        </w:tc>
        <w:tc>
          <w:tcPr>
            <w:tcW w:w="1740" w:type="dxa"/>
            <w:tcBorders>
              <w:top w:val="nil"/>
              <w:left w:val="nil"/>
              <w:bottom w:val="single" w:sz="4" w:space="0" w:color="auto"/>
              <w:right w:val="single" w:sz="4" w:space="0" w:color="auto"/>
            </w:tcBorders>
            <w:shd w:val="clear" w:color="auto" w:fill="auto"/>
            <w:vAlign w:val="bottom"/>
            <w:hideMark/>
          </w:tcPr>
          <w:p w14:paraId="71D0D6BE" w14:textId="77777777" w:rsidR="005C14C1" w:rsidRPr="0045055F" w:rsidRDefault="005C14C1" w:rsidP="005C14C1">
            <w:pPr>
              <w:spacing w:after="0" w:line="240" w:lineRule="auto"/>
              <w:jc w:val="left"/>
              <w:rPr>
                <w:rFonts w:ascii="Arial" w:eastAsia="Times New Roman" w:hAnsi="Arial" w:cs="Arial"/>
                <w:color w:val="000000"/>
                <w:szCs w:val="20"/>
                <w:lang w:val="en-GB" w:eastAsia="en-GB"/>
              </w:rPr>
            </w:pPr>
            <w:r w:rsidRPr="0045055F">
              <w:rPr>
                <w:rFonts w:ascii="Arial" w:eastAsia="Times New Roman" w:hAnsi="Arial" w:cs="Arial"/>
                <w:color w:val="000000"/>
                <w:szCs w:val="20"/>
                <w:lang w:val="en-GB" w:eastAsia="en-GB"/>
              </w:rPr>
              <w:t>-0,08156</w:t>
            </w:r>
          </w:p>
        </w:tc>
        <w:tc>
          <w:tcPr>
            <w:tcW w:w="1580" w:type="dxa"/>
            <w:tcBorders>
              <w:top w:val="nil"/>
              <w:left w:val="nil"/>
              <w:bottom w:val="single" w:sz="4" w:space="0" w:color="auto"/>
              <w:right w:val="single" w:sz="4" w:space="0" w:color="auto"/>
            </w:tcBorders>
            <w:shd w:val="clear" w:color="auto" w:fill="auto"/>
            <w:vAlign w:val="bottom"/>
            <w:hideMark/>
          </w:tcPr>
          <w:p w14:paraId="73CB1EF2" w14:textId="77777777" w:rsidR="005C14C1" w:rsidRPr="0045055F" w:rsidRDefault="005C14C1" w:rsidP="005C14C1">
            <w:pPr>
              <w:spacing w:after="0" w:line="240" w:lineRule="auto"/>
              <w:jc w:val="left"/>
              <w:rPr>
                <w:rFonts w:ascii="Arial" w:eastAsia="Times New Roman" w:hAnsi="Arial" w:cs="Arial"/>
                <w:color w:val="000000"/>
                <w:szCs w:val="20"/>
                <w:lang w:val="en-GB" w:eastAsia="en-GB"/>
              </w:rPr>
            </w:pPr>
            <w:r w:rsidRPr="0045055F">
              <w:rPr>
                <w:rFonts w:ascii="Arial" w:eastAsia="Times New Roman" w:hAnsi="Arial" w:cs="Arial"/>
                <w:color w:val="000000"/>
                <w:szCs w:val="20"/>
                <w:lang w:val="en-GB" w:eastAsia="en-GB"/>
              </w:rPr>
              <w:t>-12,9047619</w:t>
            </w:r>
          </w:p>
        </w:tc>
        <w:tc>
          <w:tcPr>
            <w:tcW w:w="1400" w:type="dxa"/>
            <w:tcBorders>
              <w:top w:val="nil"/>
              <w:left w:val="nil"/>
              <w:bottom w:val="single" w:sz="4" w:space="0" w:color="auto"/>
              <w:right w:val="single" w:sz="4" w:space="0" w:color="auto"/>
            </w:tcBorders>
            <w:shd w:val="clear" w:color="auto" w:fill="auto"/>
            <w:vAlign w:val="bottom"/>
            <w:hideMark/>
          </w:tcPr>
          <w:p w14:paraId="526F27B8" w14:textId="77777777" w:rsidR="005C14C1" w:rsidRPr="0045055F" w:rsidRDefault="005C14C1" w:rsidP="005C14C1">
            <w:pPr>
              <w:spacing w:after="0" w:line="240" w:lineRule="auto"/>
              <w:jc w:val="left"/>
              <w:rPr>
                <w:rFonts w:ascii="Arial" w:eastAsia="Times New Roman" w:hAnsi="Arial" w:cs="Arial"/>
                <w:color w:val="000000"/>
                <w:szCs w:val="20"/>
                <w:lang w:val="en-GB" w:eastAsia="en-GB"/>
              </w:rPr>
            </w:pPr>
            <w:r w:rsidRPr="0045055F">
              <w:rPr>
                <w:rFonts w:ascii="Arial" w:eastAsia="Times New Roman" w:hAnsi="Arial" w:cs="Arial"/>
                <w:color w:val="000000"/>
                <w:szCs w:val="20"/>
                <w:lang w:val="en-GB" w:eastAsia="en-GB"/>
              </w:rPr>
              <w:t>0</w:t>
            </w:r>
          </w:p>
        </w:tc>
      </w:tr>
      <w:tr w:rsidR="005C14C1" w:rsidRPr="0045055F" w14:paraId="23615C1D" w14:textId="77777777" w:rsidTr="005C14C1">
        <w:trPr>
          <w:trHeight w:val="300"/>
        </w:trPr>
        <w:tc>
          <w:tcPr>
            <w:tcW w:w="960" w:type="dxa"/>
            <w:tcBorders>
              <w:top w:val="nil"/>
              <w:left w:val="single" w:sz="4" w:space="0" w:color="auto"/>
              <w:bottom w:val="single" w:sz="4" w:space="0" w:color="auto"/>
              <w:right w:val="single" w:sz="4" w:space="0" w:color="auto"/>
            </w:tcBorders>
            <w:shd w:val="clear" w:color="auto" w:fill="auto"/>
            <w:vAlign w:val="bottom"/>
            <w:hideMark/>
          </w:tcPr>
          <w:p w14:paraId="5ACC67CC" w14:textId="77777777" w:rsidR="005C14C1" w:rsidRPr="0045055F" w:rsidRDefault="005C14C1" w:rsidP="005C14C1">
            <w:pPr>
              <w:spacing w:after="0" w:line="240" w:lineRule="auto"/>
              <w:jc w:val="left"/>
              <w:rPr>
                <w:rFonts w:ascii="Arial" w:eastAsia="Times New Roman" w:hAnsi="Arial" w:cs="Arial"/>
                <w:color w:val="000000"/>
                <w:szCs w:val="20"/>
                <w:lang w:val="en-GB" w:eastAsia="en-GB"/>
              </w:rPr>
            </w:pPr>
            <w:r w:rsidRPr="0045055F">
              <w:rPr>
                <w:rFonts w:ascii="Arial" w:eastAsia="Times New Roman" w:hAnsi="Arial" w:cs="Arial"/>
                <w:color w:val="000000"/>
                <w:szCs w:val="20"/>
                <w:lang w:val="en-GB" w:eastAsia="en-GB"/>
              </w:rPr>
              <w:t>-4</w:t>
            </w:r>
          </w:p>
        </w:tc>
        <w:tc>
          <w:tcPr>
            <w:tcW w:w="1040" w:type="dxa"/>
            <w:tcBorders>
              <w:top w:val="nil"/>
              <w:left w:val="nil"/>
              <w:bottom w:val="single" w:sz="4" w:space="0" w:color="auto"/>
              <w:right w:val="single" w:sz="4" w:space="0" w:color="auto"/>
            </w:tcBorders>
            <w:shd w:val="clear" w:color="auto" w:fill="auto"/>
            <w:vAlign w:val="bottom"/>
            <w:hideMark/>
          </w:tcPr>
          <w:p w14:paraId="6EB6E196" w14:textId="77777777" w:rsidR="005C14C1" w:rsidRPr="0045055F" w:rsidRDefault="005C14C1" w:rsidP="005C14C1">
            <w:pPr>
              <w:spacing w:after="0" w:line="240" w:lineRule="auto"/>
              <w:jc w:val="left"/>
              <w:rPr>
                <w:rFonts w:ascii="Arial" w:eastAsia="Times New Roman" w:hAnsi="Arial" w:cs="Arial"/>
                <w:color w:val="000000"/>
                <w:szCs w:val="20"/>
                <w:lang w:val="en-GB" w:eastAsia="en-GB"/>
              </w:rPr>
            </w:pPr>
            <w:r w:rsidRPr="0045055F">
              <w:rPr>
                <w:rFonts w:ascii="Arial" w:eastAsia="Times New Roman" w:hAnsi="Arial" w:cs="Arial"/>
                <w:color w:val="000000"/>
                <w:szCs w:val="20"/>
                <w:lang w:val="en-GB" w:eastAsia="en-GB"/>
              </w:rPr>
              <w:t> </w:t>
            </w:r>
          </w:p>
        </w:tc>
        <w:tc>
          <w:tcPr>
            <w:tcW w:w="1540" w:type="dxa"/>
            <w:tcBorders>
              <w:top w:val="nil"/>
              <w:left w:val="nil"/>
              <w:bottom w:val="single" w:sz="4" w:space="0" w:color="auto"/>
              <w:right w:val="single" w:sz="4" w:space="0" w:color="auto"/>
            </w:tcBorders>
            <w:shd w:val="clear" w:color="auto" w:fill="auto"/>
            <w:vAlign w:val="bottom"/>
            <w:hideMark/>
          </w:tcPr>
          <w:p w14:paraId="78F92795" w14:textId="77777777" w:rsidR="005C14C1" w:rsidRPr="0045055F" w:rsidRDefault="005C14C1" w:rsidP="005C14C1">
            <w:pPr>
              <w:spacing w:after="0" w:line="240" w:lineRule="auto"/>
              <w:jc w:val="left"/>
              <w:rPr>
                <w:rFonts w:ascii="Arial" w:eastAsia="Times New Roman" w:hAnsi="Arial" w:cs="Arial"/>
                <w:color w:val="000000"/>
                <w:szCs w:val="20"/>
                <w:lang w:val="en-GB" w:eastAsia="en-GB"/>
              </w:rPr>
            </w:pPr>
            <w:r w:rsidRPr="0045055F">
              <w:rPr>
                <w:rFonts w:ascii="Arial" w:eastAsia="Times New Roman" w:hAnsi="Arial" w:cs="Arial"/>
                <w:color w:val="000000"/>
                <w:szCs w:val="20"/>
                <w:lang w:val="en-GB" w:eastAsia="en-GB"/>
              </w:rPr>
              <w:t>-0,01363</w:t>
            </w:r>
          </w:p>
        </w:tc>
        <w:tc>
          <w:tcPr>
            <w:tcW w:w="1680" w:type="dxa"/>
            <w:tcBorders>
              <w:top w:val="nil"/>
              <w:left w:val="nil"/>
              <w:bottom w:val="single" w:sz="4" w:space="0" w:color="auto"/>
              <w:right w:val="single" w:sz="4" w:space="0" w:color="auto"/>
            </w:tcBorders>
            <w:shd w:val="clear" w:color="auto" w:fill="auto"/>
            <w:vAlign w:val="bottom"/>
            <w:hideMark/>
          </w:tcPr>
          <w:p w14:paraId="09707525" w14:textId="77777777" w:rsidR="005C14C1" w:rsidRPr="0045055F" w:rsidRDefault="005C14C1" w:rsidP="005C14C1">
            <w:pPr>
              <w:spacing w:after="0" w:line="240" w:lineRule="auto"/>
              <w:jc w:val="left"/>
              <w:rPr>
                <w:rFonts w:ascii="Arial" w:eastAsia="Times New Roman" w:hAnsi="Arial" w:cs="Arial"/>
                <w:color w:val="000000"/>
                <w:szCs w:val="20"/>
                <w:lang w:val="en-GB" w:eastAsia="en-GB"/>
              </w:rPr>
            </w:pPr>
            <w:r w:rsidRPr="0045055F">
              <w:rPr>
                <w:rFonts w:ascii="Arial" w:eastAsia="Times New Roman" w:hAnsi="Arial" w:cs="Arial"/>
                <w:color w:val="000000"/>
                <w:szCs w:val="20"/>
                <w:lang w:val="en-GB" w:eastAsia="en-GB"/>
              </w:rPr>
              <w:t>0,00948</w:t>
            </w:r>
          </w:p>
        </w:tc>
        <w:tc>
          <w:tcPr>
            <w:tcW w:w="1740" w:type="dxa"/>
            <w:tcBorders>
              <w:top w:val="nil"/>
              <w:left w:val="nil"/>
              <w:bottom w:val="single" w:sz="4" w:space="0" w:color="auto"/>
              <w:right w:val="single" w:sz="4" w:space="0" w:color="auto"/>
            </w:tcBorders>
            <w:shd w:val="clear" w:color="auto" w:fill="auto"/>
            <w:vAlign w:val="bottom"/>
            <w:hideMark/>
          </w:tcPr>
          <w:p w14:paraId="3A4AC337" w14:textId="77777777" w:rsidR="005C14C1" w:rsidRPr="0045055F" w:rsidRDefault="005C14C1" w:rsidP="005C14C1">
            <w:pPr>
              <w:spacing w:after="0" w:line="240" w:lineRule="auto"/>
              <w:jc w:val="left"/>
              <w:rPr>
                <w:rFonts w:ascii="Arial" w:eastAsia="Times New Roman" w:hAnsi="Arial" w:cs="Arial"/>
                <w:color w:val="000000"/>
                <w:szCs w:val="20"/>
                <w:lang w:val="en-GB" w:eastAsia="en-GB"/>
              </w:rPr>
            </w:pPr>
            <w:r w:rsidRPr="0045055F">
              <w:rPr>
                <w:rFonts w:ascii="Arial" w:eastAsia="Times New Roman" w:hAnsi="Arial" w:cs="Arial"/>
                <w:color w:val="000000"/>
                <w:szCs w:val="20"/>
                <w:lang w:val="en-GB" w:eastAsia="en-GB"/>
              </w:rPr>
              <w:t>-0,08176</w:t>
            </w:r>
          </w:p>
        </w:tc>
        <w:tc>
          <w:tcPr>
            <w:tcW w:w="1580" w:type="dxa"/>
            <w:tcBorders>
              <w:top w:val="nil"/>
              <w:left w:val="nil"/>
              <w:bottom w:val="single" w:sz="4" w:space="0" w:color="auto"/>
              <w:right w:val="single" w:sz="4" w:space="0" w:color="auto"/>
            </w:tcBorders>
            <w:shd w:val="clear" w:color="auto" w:fill="auto"/>
            <w:vAlign w:val="bottom"/>
            <w:hideMark/>
          </w:tcPr>
          <w:p w14:paraId="612FE65A" w14:textId="77777777" w:rsidR="005C14C1" w:rsidRPr="0045055F" w:rsidRDefault="005C14C1" w:rsidP="005C14C1">
            <w:pPr>
              <w:spacing w:after="0" w:line="240" w:lineRule="auto"/>
              <w:jc w:val="left"/>
              <w:rPr>
                <w:rFonts w:ascii="Arial" w:eastAsia="Times New Roman" w:hAnsi="Arial" w:cs="Arial"/>
                <w:color w:val="000000"/>
                <w:szCs w:val="20"/>
                <w:lang w:val="en-GB" w:eastAsia="en-GB"/>
              </w:rPr>
            </w:pPr>
            <w:r w:rsidRPr="0045055F">
              <w:rPr>
                <w:rFonts w:ascii="Arial" w:eastAsia="Times New Roman" w:hAnsi="Arial" w:cs="Arial"/>
                <w:color w:val="000000"/>
                <w:szCs w:val="20"/>
                <w:lang w:val="en-GB" w:eastAsia="en-GB"/>
              </w:rPr>
              <w:t>-1,437763713</w:t>
            </w:r>
          </w:p>
        </w:tc>
        <w:tc>
          <w:tcPr>
            <w:tcW w:w="1400" w:type="dxa"/>
            <w:tcBorders>
              <w:top w:val="nil"/>
              <w:left w:val="nil"/>
              <w:bottom w:val="single" w:sz="4" w:space="0" w:color="auto"/>
              <w:right w:val="single" w:sz="4" w:space="0" w:color="auto"/>
            </w:tcBorders>
            <w:shd w:val="clear" w:color="auto" w:fill="auto"/>
            <w:vAlign w:val="bottom"/>
            <w:hideMark/>
          </w:tcPr>
          <w:p w14:paraId="05A4EE94" w14:textId="77777777" w:rsidR="005C14C1" w:rsidRPr="0045055F" w:rsidRDefault="005C14C1" w:rsidP="005C14C1">
            <w:pPr>
              <w:spacing w:after="0" w:line="240" w:lineRule="auto"/>
              <w:jc w:val="left"/>
              <w:rPr>
                <w:rFonts w:ascii="Arial" w:eastAsia="Times New Roman" w:hAnsi="Arial" w:cs="Arial"/>
                <w:color w:val="000000"/>
                <w:szCs w:val="20"/>
                <w:lang w:val="en-GB" w:eastAsia="en-GB"/>
              </w:rPr>
            </w:pPr>
            <w:r w:rsidRPr="0045055F">
              <w:rPr>
                <w:rFonts w:ascii="Arial" w:eastAsia="Times New Roman" w:hAnsi="Arial" w:cs="Arial"/>
                <w:color w:val="000000"/>
                <w:szCs w:val="20"/>
                <w:lang w:val="en-GB" w:eastAsia="en-GB"/>
              </w:rPr>
              <w:t>0</w:t>
            </w:r>
          </w:p>
        </w:tc>
      </w:tr>
      <w:tr w:rsidR="005C14C1" w:rsidRPr="0045055F" w14:paraId="56034B46" w14:textId="77777777" w:rsidTr="005C14C1">
        <w:trPr>
          <w:trHeight w:val="300"/>
        </w:trPr>
        <w:tc>
          <w:tcPr>
            <w:tcW w:w="960" w:type="dxa"/>
            <w:tcBorders>
              <w:top w:val="nil"/>
              <w:left w:val="single" w:sz="4" w:space="0" w:color="auto"/>
              <w:bottom w:val="single" w:sz="4" w:space="0" w:color="auto"/>
              <w:right w:val="single" w:sz="4" w:space="0" w:color="auto"/>
            </w:tcBorders>
            <w:shd w:val="clear" w:color="auto" w:fill="auto"/>
            <w:vAlign w:val="bottom"/>
            <w:hideMark/>
          </w:tcPr>
          <w:p w14:paraId="69178EC9" w14:textId="77777777" w:rsidR="005C14C1" w:rsidRPr="0045055F" w:rsidRDefault="005C14C1" w:rsidP="005C14C1">
            <w:pPr>
              <w:spacing w:after="0" w:line="240" w:lineRule="auto"/>
              <w:jc w:val="left"/>
              <w:rPr>
                <w:rFonts w:ascii="Arial" w:eastAsia="Times New Roman" w:hAnsi="Arial" w:cs="Arial"/>
                <w:color w:val="000000"/>
                <w:szCs w:val="20"/>
                <w:lang w:val="en-GB" w:eastAsia="en-GB"/>
              </w:rPr>
            </w:pPr>
            <w:r w:rsidRPr="0045055F">
              <w:rPr>
                <w:rFonts w:ascii="Arial" w:eastAsia="Times New Roman" w:hAnsi="Arial" w:cs="Arial"/>
                <w:color w:val="000000"/>
                <w:szCs w:val="20"/>
                <w:lang w:val="en-GB" w:eastAsia="en-GB"/>
              </w:rPr>
              <w:t>-3</w:t>
            </w:r>
          </w:p>
        </w:tc>
        <w:tc>
          <w:tcPr>
            <w:tcW w:w="1040" w:type="dxa"/>
            <w:tcBorders>
              <w:top w:val="nil"/>
              <w:left w:val="nil"/>
              <w:bottom w:val="single" w:sz="4" w:space="0" w:color="auto"/>
              <w:right w:val="single" w:sz="4" w:space="0" w:color="auto"/>
            </w:tcBorders>
            <w:shd w:val="clear" w:color="auto" w:fill="auto"/>
            <w:vAlign w:val="bottom"/>
            <w:hideMark/>
          </w:tcPr>
          <w:p w14:paraId="47CDB572" w14:textId="77777777" w:rsidR="005C14C1" w:rsidRPr="0045055F" w:rsidRDefault="005C14C1" w:rsidP="005C14C1">
            <w:pPr>
              <w:spacing w:after="0" w:line="240" w:lineRule="auto"/>
              <w:jc w:val="left"/>
              <w:rPr>
                <w:rFonts w:ascii="Arial" w:eastAsia="Times New Roman" w:hAnsi="Arial" w:cs="Arial"/>
                <w:color w:val="000000"/>
                <w:szCs w:val="20"/>
                <w:lang w:val="en-GB" w:eastAsia="en-GB"/>
              </w:rPr>
            </w:pPr>
            <w:r w:rsidRPr="0045055F">
              <w:rPr>
                <w:rFonts w:ascii="Arial" w:eastAsia="Times New Roman" w:hAnsi="Arial" w:cs="Arial"/>
                <w:color w:val="000000"/>
                <w:szCs w:val="20"/>
                <w:lang w:val="en-GB" w:eastAsia="en-GB"/>
              </w:rPr>
              <w:t> </w:t>
            </w:r>
          </w:p>
        </w:tc>
        <w:tc>
          <w:tcPr>
            <w:tcW w:w="1540" w:type="dxa"/>
            <w:tcBorders>
              <w:top w:val="nil"/>
              <w:left w:val="nil"/>
              <w:bottom w:val="single" w:sz="4" w:space="0" w:color="auto"/>
              <w:right w:val="single" w:sz="4" w:space="0" w:color="auto"/>
            </w:tcBorders>
            <w:shd w:val="clear" w:color="auto" w:fill="auto"/>
            <w:vAlign w:val="bottom"/>
            <w:hideMark/>
          </w:tcPr>
          <w:p w14:paraId="39B6BCFE" w14:textId="77777777" w:rsidR="005C14C1" w:rsidRPr="0045055F" w:rsidRDefault="005C14C1" w:rsidP="005C14C1">
            <w:pPr>
              <w:spacing w:after="0" w:line="240" w:lineRule="auto"/>
              <w:jc w:val="left"/>
              <w:rPr>
                <w:rFonts w:ascii="Arial" w:eastAsia="Times New Roman" w:hAnsi="Arial" w:cs="Arial"/>
                <w:color w:val="000000"/>
                <w:szCs w:val="20"/>
                <w:lang w:val="en-GB" w:eastAsia="en-GB"/>
              </w:rPr>
            </w:pPr>
            <w:r w:rsidRPr="0045055F">
              <w:rPr>
                <w:rFonts w:ascii="Arial" w:eastAsia="Times New Roman" w:hAnsi="Arial" w:cs="Arial"/>
                <w:color w:val="000000"/>
                <w:szCs w:val="20"/>
                <w:lang w:val="en-GB" w:eastAsia="en-GB"/>
              </w:rPr>
              <w:t>0,10004</w:t>
            </w:r>
          </w:p>
        </w:tc>
        <w:tc>
          <w:tcPr>
            <w:tcW w:w="1680" w:type="dxa"/>
            <w:tcBorders>
              <w:top w:val="nil"/>
              <w:left w:val="nil"/>
              <w:bottom w:val="single" w:sz="4" w:space="0" w:color="auto"/>
              <w:right w:val="single" w:sz="4" w:space="0" w:color="auto"/>
            </w:tcBorders>
            <w:shd w:val="clear" w:color="auto" w:fill="auto"/>
            <w:vAlign w:val="bottom"/>
            <w:hideMark/>
          </w:tcPr>
          <w:p w14:paraId="327D294D" w14:textId="77777777" w:rsidR="005C14C1" w:rsidRPr="0045055F" w:rsidRDefault="005C14C1" w:rsidP="005C14C1">
            <w:pPr>
              <w:spacing w:after="0" w:line="240" w:lineRule="auto"/>
              <w:jc w:val="left"/>
              <w:rPr>
                <w:rFonts w:ascii="Arial" w:eastAsia="Times New Roman" w:hAnsi="Arial" w:cs="Arial"/>
                <w:color w:val="000000"/>
                <w:szCs w:val="20"/>
                <w:lang w:val="en-GB" w:eastAsia="en-GB"/>
              </w:rPr>
            </w:pPr>
            <w:r w:rsidRPr="0045055F">
              <w:rPr>
                <w:rFonts w:ascii="Arial" w:eastAsia="Times New Roman" w:hAnsi="Arial" w:cs="Arial"/>
                <w:color w:val="000000"/>
                <w:szCs w:val="20"/>
                <w:lang w:val="en-GB" w:eastAsia="en-GB"/>
              </w:rPr>
              <w:t>0,0093</w:t>
            </w:r>
          </w:p>
        </w:tc>
        <w:tc>
          <w:tcPr>
            <w:tcW w:w="1740" w:type="dxa"/>
            <w:tcBorders>
              <w:top w:val="nil"/>
              <w:left w:val="nil"/>
              <w:bottom w:val="single" w:sz="4" w:space="0" w:color="auto"/>
              <w:right w:val="single" w:sz="4" w:space="0" w:color="auto"/>
            </w:tcBorders>
            <w:shd w:val="clear" w:color="auto" w:fill="auto"/>
            <w:vAlign w:val="bottom"/>
            <w:hideMark/>
          </w:tcPr>
          <w:p w14:paraId="06A63E53" w14:textId="77777777" w:rsidR="005C14C1" w:rsidRPr="0045055F" w:rsidRDefault="005C14C1" w:rsidP="005C14C1">
            <w:pPr>
              <w:spacing w:after="0" w:line="240" w:lineRule="auto"/>
              <w:jc w:val="left"/>
              <w:rPr>
                <w:rFonts w:ascii="Arial" w:eastAsia="Times New Roman" w:hAnsi="Arial" w:cs="Arial"/>
                <w:color w:val="000000"/>
                <w:szCs w:val="20"/>
                <w:lang w:val="en-GB" w:eastAsia="en-GB"/>
              </w:rPr>
            </w:pPr>
            <w:r w:rsidRPr="0045055F">
              <w:rPr>
                <w:rFonts w:ascii="Arial" w:eastAsia="Times New Roman" w:hAnsi="Arial" w:cs="Arial"/>
                <w:color w:val="000000"/>
                <w:szCs w:val="20"/>
                <w:lang w:val="en-GB" w:eastAsia="en-GB"/>
              </w:rPr>
              <w:t>-0,08193</w:t>
            </w:r>
          </w:p>
        </w:tc>
        <w:tc>
          <w:tcPr>
            <w:tcW w:w="1580" w:type="dxa"/>
            <w:tcBorders>
              <w:top w:val="nil"/>
              <w:left w:val="nil"/>
              <w:bottom w:val="single" w:sz="4" w:space="0" w:color="auto"/>
              <w:right w:val="single" w:sz="4" w:space="0" w:color="auto"/>
            </w:tcBorders>
            <w:shd w:val="clear" w:color="auto" w:fill="auto"/>
            <w:vAlign w:val="bottom"/>
            <w:hideMark/>
          </w:tcPr>
          <w:p w14:paraId="32B1B757" w14:textId="77777777" w:rsidR="005C14C1" w:rsidRPr="0045055F" w:rsidRDefault="005C14C1" w:rsidP="005C14C1">
            <w:pPr>
              <w:spacing w:after="0" w:line="240" w:lineRule="auto"/>
              <w:jc w:val="left"/>
              <w:rPr>
                <w:rFonts w:ascii="Arial" w:eastAsia="Times New Roman" w:hAnsi="Arial" w:cs="Arial"/>
                <w:color w:val="000000"/>
                <w:szCs w:val="20"/>
                <w:lang w:val="en-GB" w:eastAsia="en-GB"/>
              </w:rPr>
            </w:pPr>
            <w:r w:rsidRPr="0045055F">
              <w:rPr>
                <w:rFonts w:ascii="Arial" w:eastAsia="Times New Roman" w:hAnsi="Arial" w:cs="Arial"/>
                <w:color w:val="000000"/>
                <w:szCs w:val="20"/>
                <w:lang w:val="en-GB" w:eastAsia="en-GB"/>
              </w:rPr>
              <w:t>10,75698925</w:t>
            </w:r>
          </w:p>
        </w:tc>
        <w:tc>
          <w:tcPr>
            <w:tcW w:w="1400" w:type="dxa"/>
            <w:tcBorders>
              <w:top w:val="nil"/>
              <w:left w:val="nil"/>
              <w:bottom w:val="single" w:sz="4" w:space="0" w:color="auto"/>
              <w:right w:val="single" w:sz="4" w:space="0" w:color="auto"/>
            </w:tcBorders>
            <w:shd w:val="clear" w:color="auto" w:fill="auto"/>
            <w:vAlign w:val="bottom"/>
            <w:hideMark/>
          </w:tcPr>
          <w:p w14:paraId="66D35F7E" w14:textId="77777777" w:rsidR="005C14C1" w:rsidRPr="0045055F" w:rsidRDefault="005C14C1" w:rsidP="005C14C1">
            <w:pPr>
              <w:spacing w:after="0" w:line="240" w:lineRule="auto"/>
              <w:jc w:val="left"/>
              <w:rPr>
                <w:rFonts w:ascii="Arial" w:eastAsia="Times New Roman" w:hAnsi="Arial" w:cs="Arial"/>
                <w:color w:val="000000"/>
                <w:szCs w:val="20"/>
                <w:lang w:val="en-GB" w:eastAsia="en-GB"/>
              </w:rPr>
            </w:pPr>
            <w:r w:rsidRPr="0045055F">
              <w:rPr>
                <w:rFonts w:ascii="Arial" w:eastAsia="Times New Roman" w:hAnsi="Arial" w:cs="Arial"/>
                <w:color w:val="000000"/>
                <w:szCs w:val="20"/>
                <w:lang w:val="en-GB" w:eastAsia="en-GB"/>
              </w:rPr>
              <w:t>3,402338942</w:t>
            </w:r>
          </w:p>
        </w:tc>
      </w:tr>
      <w:tr w:rsidR="005C14C1" w:rsidRPr="0045055F" w14:paraId="1FD250FF" w14:textId="77777777" w:rsidTr="005C14C1">
        <w:trPr>
          <w:trHeight w:val="300"/>
        </w:trPr>
        <w:tc>
          <w:tcPr>
            <w:tcW w:w="960" w:type="dxa"/>
            <w:tcBorders>
              <w:top w:val="nil"/>
              <w:left w:val="single" w:sz="4" w:space="0" w:color="auto"/>
              <w:bottom w:val="single" w:sz="4" w:space="0" w:color="auto"/>
              <w:right w:val="single" w:sz="4" w:space="0" w:color="auto"/>
            </w:tcBorders>
            <w:shd w:val="clear" w:color="auto" w:fill="auto"/>
            <w:vAlign w:val="bottom"/>
            <w:hideMark/>
          </w:tcPr>
          <w:p w14:paraId="576BA8DA" w14:textId="77777777" w:rsidR="005C14C1" w:rsidRPr="0045055F" w:rsidRDefault="005C14C1" w:rsidP="005C14C1">
            <w:pPr>
              <w:spacing w:after="0" w:line="240" w:lineRule="auto"/>
              <w:jc w:val="left"/>
              <w:rPr>
                <w:rFonts w:ascii="Arial" w:eastAsia="Times New Roman" w:hAnsi="Arial" w:cs="Arial"/>
                <w:color w:val="000000"/>
                <w:szCs w:val="20"/>
                <w:lang w:val="en-GB" w:eastAsia="en-GB"/>
              </w:rPr>
            </w:pPr>
            <w:r w:rsidRPr="0045055F">
              <w:rPr>
                <w:rFonts w:ascii="Arial" w:eastAsia="Times New Roman" w:hAnsi="Arial" w:cs="Arial"/>
                <w:color w:val="000000"/>
                <w:szCs w:val="20"/>
                <w:lang w:val="en-GB" w:eastAsia="en-GB"/>
              </w:rPr>
              <w:t>-2</w:t>
            </w:r>
          </w:p>
        </w:tc>
        <w:tc>
          <w:tcPr>
            <w:tcW w:w="1040" w:type="dxa"/>
            <w:tcBorders>
              <w:top w:val="nil"/>
              <w:left w:val="nil"/>
              <w:bottom w:val="single" w:sz="4" w:space="0" w:color="auto"/>
              <w:right w:val="single" w:sz="4" w:space="0" w:color="auto"/>
            </w:tcBorders>
            <w:shd w:val="clear" w:color="auto" w:fill="auto"/>
            <w:vAlign w:val="bottom"/>
            <w:hideMark/>
          </w:tcPr>
          <w:p w14:paraId="583986AA" w14:textId="77777777" w:rsidR="005C14C1" w:rsidRPr="0045055F" w:rsidRDefault="005C14C1" w:rsidP="005C14C1">
            <w:pPr>
              <w:spacing w:after="0" w:line="240" w:lineRule="auto"/>
              <w:jc w:val="left"/>
              <w:rPr>
                <w:rFonts w:ascii="Arial" w:eastAsia="Times New Roman" w:hAnsi="Arial" w:cs="Arial"/>
                <w:color w:val="000000"/>
                <w:szCs w:val="20"/>
                <w:lang w:val="en-GB" w:eastAsia="en-GB"/>
              </w:rPr>
            </w:pPr>
            <w:r w:rsidRPr="0045055F">
              <w:rPr>
                <w:rFonts w:ascii="Arial" w:eastAsia="Times New Roman" w:hAnsi="Arial" w:cs="Arial"/>
                <w:color w:val="000000"/>
                <w:szCs w:val="20"/>
                <w:lang w:val="en-GB" w:eastAsia="en-GB"/>
              </w:rPr>
              <w:t> </w:t>
            </w:r>
          </w:p>
        </w:tc>
        <w:tc>
          <w:tcPr>
            <w:tcW w:w="1540" w:type="dxa"/>
            <w:tcBorders>
              <w:top w:val="nil"/>
              <w:left w:val="nil"/>
              <w:bottom w:val="single" w:sz="4" w:space="0" w:color="auto"/>
              <w:right w:val="single" w:sz="4" w:space="0" w:color="auto"/>
            </w:tcBorders>
            <w:shd w:val="clear" w:color="auto" w:fill="auto"/>
            <w:vAlign w:val="bottom"/>
            <w:hideMark/>
          </w:tcPr>
          <w:p w14:paraId="31F00EEF" w14:textId="77777777" w:rsidR="005C14C1" w:rsidRPr="0045055F" w:rsidRDefault="005C14C1" w:rsidP="005C14C1">
            <w:pPr>
              <w:spacing w:after="0" w:line="240" w:lineRule="auto"/>
              <w:jc w:val="left"/>
              <w:rPr>
                <w:rFonts w:ascii="Arial" w:eastAsia="Times New Roman" w:hAnsi="Arial" w:cs="Arial"/>
                <w:color w:val="000000"/>
                <w:szCs w:val="20"/>
                <w:lang w:val="en-GB" w:eastAsia="en-GB"/>
              </w:rPr>
            </w:pPr>
            <w:r w:rsidRPr="0045055F">
              <w:rPr>
                <w:rFonts w:ascii="Arial" w:eastAsia="Times New Roman" w:hAnsi="Arial" w:cs="Arial"/>
                <w:color w:val="000000"/>
                <w:szCs w:val="20"/>
                <w:lang w:val="en-GB" w:eastAsia="en-GB"/>
              </w:rPr>
              <w:t>0,21408</w:t>
            </w:r>
          </w:p>
        </w:tc>
        <w:tc>
          <w:tcPr>
            <w:tcW w:w="1680" w:type="dxa"/>
            <w:tcBorders>
              <w:top w:val="nil"/>
              <w:left w:val="nil"/>
              <w:bottom w:val="single" w:sz="4" w:space="0" w:color="auto"/>
              <w:right w:val="single" w:sz="4" w:space="0" w:color="auto"/>
            </w:tcBorders>
            <w:shd w:val="clear" w:color="auto" w:fill="auto"/>
            <w:vAlign w:val="bottom"/>
            <w:hideMark/>
          </w:tcPr>
          <w:p w14:paraId="6179C53B" w14:textId="77777777" w:rsidR="005C14C1" w:rsidRPr="0045055F" w:rsidRDefault="005C14C1" w:rsidP="005C14C1">
            <w:pPr>
              <w:spacing w:after="0" w:line="240" w:lineRule="auto"/>
              <w:jc w:val="left"/>
              <w:rPr>
                <w:rFonts w:ascii="Arial" w:eastAsia="Times New Roman" w:hAnsi="Arial" w:cs="Arial"/>
                <w:color w:val="000000"/>
                <w:szCs w:val="20"/>
                <w:lang w:val="en-GB" w:eastAsia="en-GB"/>
              </w:rPr>
            </w:pPr>
            <w:r w:rsidRPr="0045055F">
              <w:rPr>
                <w:rFonts w:ascii="Arial" w:eastAsia="Times New Roman" w:hAnsi="Arial" w:cs="Arial"/>
                <w:color w:val="000000"/>
                <w:szCs w:val="20"/>
                <w:lang w:val="en-GB" w:eastAsia="en-GB"/>
              </w:rPr>
              <w:t>0,00924</w:t>
            </w:r>
          </w:p>
        </w:tc>
        <w:tc>
          <w:tcPr>
            <w:tcW w:w="1740" w:type="dxa"/>
            <w:tcBorders>
              <w:top w:val="nil"/>
              <w:left w:val="nil"/>
              <w:bottom w:val="single" w:sz="4" w:space="0" w:color="auto"/>
              <w:right w:val="single" w:sz="4" w:space="0" w:color="auto"/>
            </w:tcBorders>
            <w:shd w:val="clear" w:color="auto" w:fill="auto"/>
            <w:vAlign w:val="bottom"/>
            <w:hideMark/>
          </w:tcPr>
          <w:p w14:paraId="1790638B" w14:textId="77777777" w:rsidR="005C14C1" w:rsidRPr="0045055F" w:rsidRDefault="005C14C1" w:rsidP="005C14C1">
            <w:pPr>
              <w:spacing w:after="0" w:line="240" w:lineRule="auto"/>
              <w:jc w:val="left"/>
              <w:rPr>
                <w:rFonts w:ascii="Arial" w:eastAsia="Times New Roman" w:hAnsi="Arial" w:cs="Arial"/>
                <w:color w:val="000000"/>
                <w:szCs w:val="20"/>
                <w:lang w:val="en-GB" w:eastAsia="en-GB"/>
              </w:rPr>
            </w:pPr>
            <w:r w:rsidRPr="0045055F">
              <w:rPr>
                <w:rFonts w:ascii="Arial" w:eastAsia="Times New Roman" w:hAnsi="Arial" w:cs="Arial"/>
                <w:color w:val="000000"/>
                <w:szCs w:val="20"/>
                <w:lang w:val="en-GB" w:eastAsia="en-GB"/>
              </w:rPr>
              <w:t>-0,08213</w:t>
            </w:r>
          </w:p>
        </w:tc>
        <w:tc>
          <w:tcPr>
            <w:tcW w:w="1580" w:type="dxa"/>
            <w:tcBorders>
              <w:top w:val="nil"/>
              <w:left w:val="nil"/>
              <w:bottom w:val="single" w:sz="4" w:space="0" w:color="auto"/>
              <w:right w:val="single" w:sz="4" w:space="0" w:color="auto"/>
            </w:tcBorders>
            <w:shd w:val="clear" w:color="auto" w:fill="auto"/>
            <w:vAlign w:val="bottom"/>
            <w:hideMark/>
          </w:tcPr>
          <w:p w14:paraId="19478FAF" w14:textId="77777777" w:rsidR="005C14C1" w:rsidRPr="0045055F" w:rsidRDefault="005C14C1" w:rsidP="005C14C1">
            <w:pPr>
              <w:spacing w:after="0" w:line="240" w:lineRule="auto"/>
              <w:jc w:val="left"/>
              <w:rPr>
                <w:rFonts w:ascii="Arial" w:eastAsia="Times New Roman" w:hAnsi="Arial" w:cs="Arial"/>
                <w:color w:val="000000"/>
                <w:szCs w:val="20"/>
                <w:lang w:val="en-GB" w:eastAsia="en-GB"/>
              </w:rPr>
            </w:pPr>
            <w:r w:rsidRPr="0045055F">
              <w:rPr>
                <w:rFonts w:ascii="Arial" w:eastAsia="Times New Roman" w:hAnsi="Arial" w:cs="Arial"/>
                <w:color w:val="000000"/>
                <w:szCs w:val="20"/>
                <w:lang w:val="en-GB" w:eastAsia="en-GB"/>
              </w:rPr>
              <w:t>23,16883117</w:t>
            </w:r>
          </w:p>
        </w:tc>
        <w:tc>
          <w:tcPr>
            <w:tcW w:w="1400" w:type="dxa"/>
            <w:tcBorders>
              <w:top w:val="nil"/>
              <w:left w:val="nil"/>
              <w:bottom w:val="single" w:sz="4" w:space="0" w:color="auto"/>
              <w:right w:val="single" w:sz="4" w:space="0" w:color="auto"/>
            </w:tcBorders>
            <w:shd w:val="clear" w:color="auto" w:fill="auto"/>
            <w:vAlign w:val="bottom"/>
            <w:hideMark/>
          </w:tcPr>
          <w:p w14:paraId="695FEB49" w14:textId="77777777" w:rsidR="005C14C1" w:rsidRPr="0045055F" w:rsidRDefault="005C14C1" w:rsidP="005C14C1">
            <w:pPr>
              <w:spacing w:after="0" w:line="240" w:lineRule="auto"/>
              <w:jc w:val="left"/>
              <w:rPr>
                <w:rFonts w:ascii="Arial" w:eastAsia="Times New Roman" w:hAnsi="Arial" w:cs="Arial"/>
                <w:color w:val="000000"/>
                <w:szCs w:val="20"/>
                <w:lang w:val="en-GB" w:eastAsia="en-GB"/>
              </w:rPr>
            </w:pPr>
            <w:r w:rsidRPr="0045055F">
              <w:rPr>
                <w:rFonts w:ascii="Arial" w:eastAsia="Times New Roman" w:hAnsi="Arial" w:cs="Arial"/>
                <w:color w:val="000000"/>
                <w:szCs w:val="20"/>
                <w:lang w:val="en-GB" w:eastAsia="en-GB"/>
              </w:rPr>
              <w:t>10,71993552</w:t>
            </w:r>
          </w:p>
        </w:tc>
      </w:tr>
      <w:tr w:rsidR="005C14C1" w:rsidRPr="0045055F" w14:paraId="19AB315C" w14:textId="77777777" w:rsidTr="005C14C1">
        <w:trPr>
          <w:trHeight w:val="300"/>
        </w:trPr>
        <w:tc>
          <w:tcPr>
            <w:tcW w:w="960" w:type="dxa"/>
            <w:tcBorders>
              <w:top w:val="nil"/>
              <w:left w:val="single" w:sz="4" w:space="0" w:color="auto"/>
              <w:bottom w:val="single" w:sz="4" w:space="0" w:color="auto"/>
              <w:right w:val="single" w:sz="4" w:space="0" w:color="auto"/>
            </w:tcBorders>
            <w:shd w:val="clear" w:color="auto" w:fill="auto"/>
            <w:vAlign w:val="bottom"/>
            <w:hideMark/>
          </w:tcPr>
          <w:p w14:paraId="627A1BAE" w14:textId="77777777" w:rsidR="005C14C1" w:rsidRPr="0045055F" w:rsidRDefault="005C14C1" w:rsidP="005C14C1">
            <w:pPr>
              <w:spacing w:after="0" w:line="240" w:lineRule="auto"/>
              <w:jc w:val="left"/>
              <w:rPr>
                <w:rFonts w:ascii="Arial" w:eastAsia="Times New Roman" w:hAnsi="Arial" w:cs="Arial"/>
                <w:color w:val="000000"/>
                <w:szCs w:val="20"/>
                <w:lang w:val="en-GB" w:eastAsia="en-GB"/>
              </w:rPr>
            </w:pPr>
            <w:r w:rsidRPr="0045055F">
              <w:rPr>
                <w:rFonts w:ascii="Arial" w:eastAsia="Times New Roman" w:hAnsi="Arial" w:cs="Arial"/>
                <w:color w:val="000000"/>
                <w:szCs w:val="20"/>
                <w:lang w:val="en-GB" w:eastAsia="en-GB"/>
              </w:rPr>
              <w:t>-1</w:t>
            </w:r>
          </w:p>
        </w:tc>
        <w:tc>
          <w:tcPr>
            <w:tcW w:w="1040" w:type="dxa"/>
            <w:tcBorders>
              <w:top w:val="nil"/>
              <w:left w:val="nil"/>
              <w:bottom w:val="single" w:sz="4" w:space="0" w:color="auto"/>
              <w:right w:val="single" w:sz="4" w:space="0" w:color="auto"/>
            </w:tcBorders>
            <w:shd w:val="clear" w:color="auto" w:fill="auto"/>
            <w:vAlign w:val="bottom"/>
            <w:hideMark/>
          </w:tcPr>
          <w:p w14:paraId="0184C246" w14:textId="77777777" w:rsidR="005C14C1" w:rsidRPr="0045055F" w:rsidRDefault="005C14C1" w:rsidP="005C14C1">
            <w:pPr>
              <w:spacing w:after="0" w:line="240" w:lineRule="auto"/>
              <w:jc w:val="left"/>
              <w:rPr>
                <w:rFonts w:ascii="Arial" w:eastAsia="Times New Roman" w:hAnsi="Arial" w:cs="Arial"/>
                <w:color w:val="000000"/>
                <w:szCs w:val="20"/>
                <w:lang w:val="en-GB" w:eastAsia="en-GB"/>
              </w:rPr>
            </w:pPr>
            <w:r w:rsidRPr="0045055F">
              <w:rPr>
                <w:rFonts w:ascii="Arial" w:eastAsia="Times New Roman" w:hAnsi="Arial" w:cs="Arial"/>
                <w:color w:val="000000"/>
                <w:szCs w:val="20"/>
                <w:lang w:val="en-GB" w:eastAsia="en-GB"/>
              </w:rPr>
              <w:t> </w:t>
            </w:r>
          </w:p>
        </w:tc>
        <w:tc>
          <w:tcPr>
            <w:tcW w:w="1540" w:type="dxa"/>
            <w:tcBorders>
              <w:top w:val="nil"/>
              <w:left w:val="nil"/>
              <w:bottom w:val="single" w:sz="4" w:space="0" w:color="auto"/>
              <w:right w:val="single" w:sz="4" w:space="0" w:color="auto"/>
            </w:tcBorders>
            <w:shd w:val="clear" w:color="auto" w:fill="auto"/>
            <w:vAlign w:val="bottom"/>
            <w:hideMark/>
          </w:tcPr>
          <w:p w14:paraId="5D1DA5A9" w14:textId="77777777" w:rsidR="005C14C1" w:rsidRPr="0045055F" w:rsidRDefault="005C14C1" w:rsidP="005C14C1">
            <w:pPr>
              <w:spacing w:after="0" w:line="240" w:lineRule="auto"/>
              <w:jc w:val="left"/>
              <w:rPr>
                <w:rFonts w:ascii="Arial" w:eastAsia="Times New Roman" w:hAnsi="Arial" w:cs="Arial"/>
                <w:color w:val="000000"/>
                <w:szCs w:val="20"/>
                <w:lang w:val="en-GB" w:eastAsia="en-GB"/>
              </w:rPr>
            </w:pPr>
            <w:r w:rsidRPr="0045055F">
              <w:rPr>
                <w:rFonts w:ascii="Arial" w:eastAsia="Times New Roman" w:hAnsi="Arial" w:cs="Arial"/>
                <w:color w:val="000000"/>
                <w:szCs w:val="20"/>
                <w:lang w:val="en-GB" w:eastAsia="en-GB"/>
              </w:rPr>
              <w:t>0,32778</w:t>
            </w:r>
          </w:p>
        </w:tc>
        <w:tc>
          <w:tcPr>
            <w:tcW w:w="1680" w:type="dxa"/>
            <w:tcBorders>
              <w:top w:val="nil"/>
              <w:left w:val="nil"/>
              <w:bottom w:val="single" w:sz="4" w:space="0" w:color="auto"/>
              <w:right w:val="single" w:sz="4" w:space="0" w:color="auto"/>
            </w:tcBorders>
            <w:shd w:val="clear" w:color="auto" w:fill="auto"/>
            <w:vAlign w:val="bottom"/>
            <w:hideMark/>
          </w:tcPr>
          <w:p w14:paraId="55692102" w14:textId="77777777" w:rsidR="005C14C1" w:rsidRPr="0045055F" w:rsidRDefault="005C14C1" w:rsidP="005C14C1">
            <w:pPr>
              <w:spacing w:after="0" w:line="240" w:lineRule="auto"/>
              <w:jc w:val="left"/>
              <w:rPr>
                <w:rFonts w:ascii="Arial" w:eastAsia="Times New Roman" w:hAnsi="Arial" w:cs="Arial"/>
                <w:color w:val="000000"/>
                <w:szCs w:val="20"/>
                <w:lang w:val="en-GB" w:eastAsia="en-GB"/>
              </w:rPr>
            </w:pPr>
            <w:r w:rsidRPr="0045055F">
              <w:rPr>
                <w:rFonts w:ascii="Arial" w:eastAsia="Times New Roman" w:hAnsi="Arial" w:cs="Arial"/>
                <w:color w:val="000000"/>
                <w:szCs w:val="20"/>
                <w:lang w:val="en-GB" w:eastAsia="en-GB"/>
              </w:rPr>
              <w:t>0,0093</w:t>
            </w:r>
          </w:p>
        </w:tc>
        <w:tc>
          <w:tcPr>
            <w:tcW w:w="1740" w:type="dxa"/>
            <w:tcBorders>
              <w:top w:val="nil"/>
              <w:left w:val="nil"/>
              <w:bottom w:val="single" w:sz="4" w:space="0" w:color="auto"/>
              <w:right w:val="single" w:sz="4" w:space="0" w:color="auto"/>
            </w:tcBorders>
            <w:shd w:val="clear" w:color="auto" w:fill="auto"/>
            <w:vAlign w:val="bottom"/>
            <w:hideMark/>
          </w:tcPr>
          <w:p w14:paraId="3D241C26" w14:textId="77777777" w:rsidR="005C14C1" w:rsidRPr="0045055F" w:rsidRDefault="005C14C1" w:rsidP="005C14C1">
            <w:pPr>
              <w:spacing w:after="0" w:line="240" w:lineRule="auto"/>
              <w:jc w:val="left"/>
              <w:rPr>
                <w:rFonts w:ascii="Arial" w:eastAsia="Times New Roman" w:hAnsi="Arial" w:cs="Arial"/>
                <w:color w:val="000000"/>
                <w:szCs w:val="20"/>
                <w:lang w:val="en-GB" w:eastAsia="en-GB"/>
              </w:rPr>
            </w:pPr>
            <w:r w:rsidRPr="0045055F">
              <w:rPr>
                <w:rFonts w:ascii="Arial" w:eastAsia="Times New Roman" w:hAnsi="Arial" w:cs="Arial"/>
                <w:color w:val="000000"/>
                <w:szCs w:val="20"/>
                <w:lang w:val="en-GB" w:eastAsia="en-GB"/>
              </w:rPr>
              <w:t>-0,08228</w:t>
            </w:r>
          </w:p>
        </w:tc>
        <w:tc>
          <w:tcPr>
            <w:tcW w:w="1580" w:type="dxa"/>
            <w:tcBorders>
              <w:top w:val="nil"/>
              <w:left w:val="nil"/>
              <w:bottom w:val="single" w:sz="4" w:space="0" w:color="auto"/>
              <w:right w:val="single" w:sz="4" w:space="0" w:color="auto"/>
            </w:tcBorders>
            <w:shd w:val="clear" w:color="auto" w:fill="auto"/>
            <w:vAlign w:val="bottom"/>
            <w:hideMark/>
          </w:tcPr>
          <w:p w14:paraId="2D58B027" w14:textId="77777777" w:rsidR="005C14C1" w:rsidRPr="0045055F" w:rsidRDefault="005C14C1" w:rsidP="005C14C1">
            <w:pPr>
              <w:spacing w:after="0" w:line="240" w:lineRule="auto"/>
              <w:jc w:val="left"/>
              <w:rPr>
                <w:rFonts w:ascii="Arial" w:eastAsia="Times New Roman" w:hAnsi="Arial" w:cs="Arial"/>
                <w:color w:val="000000"/>
                <w:szCs w:val="20"/>
                <w:lang w:val="en-GB" w:eastAsia="en-GB"/>
              </w:rPr>
            </w:pPr>
            <w:r w:rsidRPr="0045055F">
              <w:rPr>
                <w:rFonts w:ascii="Arial" w:eastAsia="Times New Roman" w:hAnsi="Arial" w:cs="Arial"/>
                <w:color w:val="000000"/>
                <w:szCs w:val="20"/>
                <w:lang w:val="en-GB" w:eastAsia="en-GB"/>
              </w:rPr>
              <w:t>35,24516129</w:t>
            </w:r>
          </w:p>
        </w:tc>
        <w:tc>
          <w:tcPr>
            <w:tcW w:w="1400" w:type="dxa"/>
            <w:tcBorders>
              <w:top w:val="nil"/>
              <w:left w:val="nil"/>
              <w:bottom w:val="single" w:sz="4" w:space="0" w:color="auto"/>
              <w:right w:val="single" w:sz="4" w:space="0" w:color="auto"/>
            </w:tcBorders>
            <w:shd w:val="clear" w:color="auto" w:fill="auto"/>
            <w:vAlign w:val="bottom"/>
            <w:hideMark/>
          </w:tcPr>
          <w:p w14:paraId="3E6A938C" w14:textId="77777777" w:rsidR="005C14C1" w:rsidRPr="0045055F" w:rsidRDefault="005C14C1" w:rsidP="005C14C1">
            <w:pPr>
              <w:spacing w:after="0" w:line="240" w:lineRule="auto"/>
              <w:jc w:val="left"/>
              <w:rPr>
                <w:rFonts w:ascii="Arial" w:eastAsia="Times New Roman" w:hAnsi="Arial" w:cs="Arial"/>
                <w:color w:val="000000"/>
                <w:szCs w:val="20"/>
                <w:lang w:val="en-GB" w:eastAsia="en-GB"/>
              </w:rPr>
            </w:pPr>
            <w:r w:rsidRPr="0045055F">
              <w:rPr>
                <w:rFonts w:ascii="Arial" w:eastAsia="Times New Roman" w:hAnsi="Arial" w:cs="Arial"/>
                <w:color w:val="000000"/>
                <w:szCs w:val="20"/>
                <w:lang w:val="en-GB" w:eastAsia="en-GB"/>
              </w:rPr>
              <w:t>20,17858589</w:t>
            </w:r>
          </w:p>
        </w:tc>
      </w:tr>
      <w:tr w:rsidR="005C14C1" w:rsidRPr="0045055F" w14:paraId="5815E0E1" w14:textId="77777777" w:rsidTr="005C14C1">
        <w:trPr>
          <w:trHeight w:val="300"/>
        </w:trPr>
        <w:tc>
          <w:tcPr>
            <w:tcW w:w="960" w:type="dxa"/>
            <w:tcBorders>
              <w:top w:val="nil"/>
              <w:left w:val="single" w:sz="4" w:space="0" w:color="auto"/>
              <w:bottom w:val="single" w:sz="4" w:space="0" w:color="auto"/>
              <w:right w:val="single" w:sz="4" w:space="0" w:color="auto"/>
            </w:tcBorders>
            <w:shd w:val="clear" w:color="auto" w:fill="auto"/>
            <w:vAlign w:val="bottom"/>
            <w:hideMark/>
          </w:tcPr>
          <w:p w14:paraId="5791658C" w14:textId="77777777" w:rsidR="005C14C1" w:rsidRPr="0045055F" w:rsidRDefault="005C14C1" w:rsidP="005C14C1">
            <w:pPr>
              <w:spacing w:after="0" w:line="240" w:lineRule="auto"/>
              <w:jc w:val="left"/>
              <w:rPr>
                <w:rFonts w:ascii="Arial" w:eastAsia="Times New Roman" w:hAnsi="Arial" w:cs="Arial"/>
                <w:color w:val="000000"/>
                <w:szCs w:val="20"/>
                <w:lang w:val="en-GB" w:eastAsia="en-GB"/>
              </w:rPr>
            </w:pPr>
            <w:r w:rsidRPr="0045055F">
              <w:rPr>
                <w:rFonts w:ascii="Arial" w:eastAsia="Times New Roman" w:hAnsi="Arial" w:cs="Arial"/>
                <w:color w:val="000000"/>
                <w:szCs w:val="20"/>
                <w:lang w:val="en-GB" w:eastAsia="en-GB"/>
              </w:rPr>
              <w:t>0</w:t>
            </w:r>
          </w:p>
        </w:tc>
        <w:tc>
          <w:tcPr>
            <w:tcW w:w="1040" w:type="dxa"/>
            <w:tcBorders>
              <w:top w:val="nil"/>
              <w:left w:val="nil"/>
              <w:bottom w:val="single" w:sz="4" w:space="0" w:color="auto"/>
              <w:right w:val="single" w:sz="4" w:space="0" w:color="auto"/>
            </w:tcBorders>
            <w:shd w:val="clear" w:color="auto" w:fill="auto"/>
            <w:vAlign w:val="bottom"/>
            <w:hideMark/>
          </w:tcPr>
          <w:p w14:paraId="7FF17E80" w14:textId="77777777" w:rsidR="005C14C1" w:rsidRPr="0045055F" w:rsidRDefault="005C14C1" w:rsidP="005C14C1">
            <w:pPr>
              <w:spacing w:after="0" w:line="240" w:lineRule="auto"/>
              <w:jc w:val="left"/>
              <w:rPr>
                <w:rFonts w:ascii="Arial" w:eastAsia="Times New Roman" w:hAnsi="Arial" w:cs="Arial"/>
                <w:color w:val="000000"/>
                <w:szCs w:val="20"/>
                <w:lang w:val="en-GB" w:eastAsia="en-GB"/>
              </w:rPr>
            </w:pPr>
            <w:r w:rsidRPr="0045055F">
              <w:rPr>
                <w:rFonts w:ascii="Arial" w:eastAsia="Times New Roman" w:hAnsi="Arial" w:cs="Arial"/>
                <w:color w:val="000000"/>
                <w:szCs w:val="20"/>
                <w:lang w:val="en-GB" w:eastAsia="en-GB"/>
              </w:rPr>
              <w:t> </w:t>
            </w:r>
          </w:p>
        </w:tc>
        <w:tc>
          <w:tcPr>
            <w:tcW w:w="1540" w:type="dxa"/>
            <w:tcBorders>
              <w:top w:val="nil"/>
              <w:left w:val="nil"/>
              <w:bottom w:val="single" w:sz="4" w:space="0" w:color="auto"/>
              <w:right w:val="single" w:sz="4" w:space="0" w:color="auto"/>
            </w:tcBorders>
            <w:shd w:val="clear" w:color="auto" w:fill="auto"/>
            <w:vAlign w:val="bottom"/>
            <w:hideMark/>
          </w:tcPr>
          <w:p w14:paraId="6E8F021D" w14:textId="77777777" w:rsidR="005C14C1" w:rsidRPr="0045055F" w:rsidRDefault="005C14C1" w:rsidP="005C14C1">
            <w:pPr>
              <w:spacing w:after="0" w:line="240" w:lineRule="auto"/>
              <w:jc w:val="left"/>
              <w:rPr>
                <w:rFonts w:ascii="Arial" w:eastAsia="Times New Roman" w:hAnsi="Arial" w:cs="Arial"/>
                <w:color w:val="000000"/>
                <w:szCs w:val="20"/>
                <w:lang w:val="en-GB" w:eastAsia="en-GB"/>
              </w:rPr>
            </w:pPr>
            <w:r w:rsidRPr="0045055F">
              <w:rPr>
                <w:rFonts w:ascii="Arial" w:eastAsia="Times New Roman" w:hAnsi="Arial" w:cs="Arial"/>
                <w:color w:val="000000"/>
                <w:szCs w:val="20"/>
                <w:lang w:val="en-GB" w:eastAsia="en-GB"/>
              </w:rPr>
              <w:t>0,44075</w:t>
            </w:r>
          </w:p>
        </w:tc>
        <w:tc>
          <w:tcPr>
            <w:tcW w:w="1680" w:type="dxa"/>
            <w:tcBorders>
              <w:top w:val="nil"/>
              <w:left w:val="nil"/>
              <w:bottom w:val="single" w:sz="4" w:space="0" w:color="auto"/>
              <w:right w:val="single" w:sz="4" w:space="0" w:color="auto"/>
            </w:tcBorders>
            <w:shd w:val="clear" w:color="auto" w:fill="auto"/>
            <w:vAlign w:val="bottom"/>
            <w:hideMark/>
          </w:tcPr>
          <w:p w14:paraId="7F50F80F" w14:textId="77777777" w:rsidR="005C14C1" w:rsidRPr="0045055F" w:rsidRDefault="005C14C1" w:rsidP="005C14C1">
            <w:pPr>
              <w:spacing w:after="0" w:line="240" w:lineRule="auto"/>
              <w:jc w:val="left"/>
              <w:rPr>
                <w:rFonts w:ascii="Arial" w:eastAsia="Times New Roman" w:hAnsi="Arial" w:cs="Arial"/>
                <w:color w:val="000000"/>
                <w:szCs w:val="20"/>
                <w:lang w:val="en-GB" w:eastAsia="en-GB"/>
              </w:rPr>
            </w:pPr>
            <w:r w:rsidRPr="0045055F">
              <w:rPr>
                <w:rFonts w:ascii="Arial" w:eastAsia="Times New Roman" w:hAnsi="Arial" w:cs="Arial"/>
                <w:color w:val="000000"/>
                <w:szCs w:val="20"/>
                <w:lang w:val="en-GB" w:eastAsia="en-GB"/>
              </w:rPr>
              <w:t>0,00946</w:t>
            </w:r>
          </w:p>
        </w:tc>
        <w:tc>
          <w:tcPr>
            <w:tcW w:w="1740" w:type="dxa"/>
            <w:tcBorders>
              <w:top w:val="nil"/>
              <w:left w:val="nil"/>
              <w:bottom w:val="single" w:sz="4" w:space="0" w:color="auto"/>
              <w:right w:val="single" w:sz="4" w:space="0" w:color="auto"/>
            </w:tcBorders>
            <w:shd w:val="clear" w:color="auto" w:fill="auto"/>
            <w:vAlign w:val="bottom"/>
            <w:hideMark/>
          </w:tcPr>
          <w:p w14:paraId="60495C72" w14:textId="77777777" w:rsidR="005C14C1" w:rsidRPr="0045055F" w:rsidRDefault="005C14C1" w:rsidP="005C14C1">
            <w:pPr>
              <w:spacing w:after="0" w:line="240" w:lineRule="auto"/>
              <w:jc w:val="left"/>
              <w:rPr>
                <w:rFonts w:ascii="Arial" w:eastAsia="Times New Roman" w:hAnsi="Arial" w:cs="Arial"/>
                <w:color w:val="000000"/>
                <w:szCs w:val="20"/>
                <w:lang w:val="en-GB" w:eastAsia="en-GB"/>
              </w:rPr>
            </w:pPr>
            <w:r w:rsidRPr="0045055F">
              <w:rPr>
                <w:rFonts w:ascii="Arial" w:eastAsia="Times New Roman" w:hAnsi="Arial" w:cs="Arial"/>
                <w:color w:val="000000"/>
                <w:szCs w:val="20"/>
                <w:lang w:val="en-GB" w:eastAsia="en-GB"/>
              </w:rPr>
              <w:t>-0,08232</w:t>
            </w:r>
          </w:p>
        </w:tc>
        <w:tc>
          <w:tcPr>
            <w:tcW w:w="1580" w:type="dxa"/>
            <w:tcBorders>
              <w:top w:val="nil"/>
              <w:left w:val="nil"/>
              <w:bottom w:val="single" w:sz="4" w:space="0" w:color="auto"/>
              <w:right w:val="single" w:sz="4" w:space="0" w:color="auto"/>
            </w:tcBorders>
            <w:shd w:val="clear" w:color="auto" w:fill="auto"/>
            <w:vAlign w:val="bottom"/>
            <w:hideMark/>
          </w:tcPr>
          <w:p w14:paraId="796C6B22" w14:textId="77777777" w:rsidR="005C14C1" w:rsidRPr="0045055F" w:rsidRDefault="005C14C1" w:rsidP="005C14C1">
            <w:pPr>
              <w:spacing w:after="0" w:line="240" w:lineRule="auto"/>
              <w:jc w:val="left"/>
              <w:rPr>
                <w:rFonts w:ascii="Arial" w:eastAsia="Times New Roman" w:hAnsi="Arial" w:cs="Arial"/>
                <w:color w:val="000000"/>
                <w:szCs w:val="20"/>
                <w:lang w:val="en-GB" w:eastAsia="en-GB"/>
              </w:rPr>
            </w:pPr>
            <w:r w:rsidRPr="0045055F">
              <w:rPr>
                <w:rFonts w:ascii="Arial" w:eastAsia="Times New Roman" w:hAnsi="Arial" w:cs="Arial"/>
                <w:color w:val="000000"/>
                <w:szCs w:val="20"/>
                <w:lang w:val="en-GB" w:eastAsia="en-GB"/>
              </w:rPr>
              <w:t>46,59090909</w:t>
            </w:r>
          </w:p>
        </w:tc>
        <w:tc>
          <w:tcPr>
            <w:tcW w:w="1400" w:type="dxa"/>
            <w:tcBorders>
              <w:top w:val="nil"/>
              <w:left w:val="nil"/>
              <w:bottom w:val="single" w:sz="4" w:space="0" w:color="auto"/>
              <w:right w:val="single" w:sz="4" w:space="0" w:color="auto"/>
            </w:tcBorders>
            <w:shd w:val="clear" w:color="auto" w:fill="auto"/>
            <w:vAlign w:val="bottom"/>
            <w:hideMark/>
          </w:tcPr>
          <w:p w14:paraId="4F5702DE" w14:textId="77777777" w:rsidR="005C14C1" w:rsidRPr="0045055F" w:rsidRDefault="005C14C1" w:rsidP="005C14C1">
            <w:pPr>
              <w:spacing w:after="0" w:line="240" w:lineRule="auto"/>
              <w:jc w:val="left"/>
              <w:rPr>
                <w:rFonts w:ascii="Arial" w:eastAsia="Times New Roman" w:hAnsi="Arial" w:cs="Arial"/>
                <w:color w:val="000000"/>
                <w:szCs w:val="20"/>
                <w:lang w:val="en-GB" w:eastAsia="en-GB"/>
              </w:rPr>
            </w:pPr>
            <w:r w:rsidRPr="0045055F">
              <w:rPr>
                <w:rFonts w:ascii="Arial" w:eastAsia="Times New Roman" w:hAnsi="Arial" w:cs="Arial"/>
                <w:color w:val="000000"/>
                <w:szCs w:val="20"/>
                <w:lang w:val="en-GB" w:eastAsia="en-GB"/>
              </w:rPr>
              <w:t>30,93124102</w:t>
            </w:r>
          </w:p>
        </w:tc>
      </w:tr>
      <w:tr w:rsidR="005C14C1" w:rsidRPr="0045055F" w14:paraId="518B0379" w14:textId="77777777" w:rsidTr="005C14C1">
        <w:trPr>
          <w:trHeight w:val="300"/>
        </w:trPr>
        <w:tc>
          <w:tcPr>
            <w:tcW w:w="960" w:type="dxa"/>
            <w:tcBorders>
              <w:top w:val="nil"/>
              <w:left w:val="single" w:sz="4" w:space="0" w:color="auto"/>
              <w:bottom w:val="single" w:sz="4" w:space="0" w:color="auto"/>
              <w:right w:val="single" w:sz="4" w:space="0" w:color="auto"/>
            </w:tcBorders>
            <w:shd w:val="clear" w:color="auto" w:fill="auto"/>
            <w:vAlign w:val="bottom"/>
            <w:hideMark/>
          </w:tcPr>
          <w:p w14:paraId="5A60F699" w14:textId="77777777" w:rsidR="005C14C1" w:rsidRPr="0045055F" w:rsidRDefault="005C14C1" w:rsidP="005C14C1">
            <w:pPr>
              <w:spacing w:after="0" w:line="240" w:lineRule="auto"/>
              <w:jc w:val="left"/>
              <w:rPr>
                <w:rFonts w:ascii="Arial" w:eastAsia="Times New Roman" w:hAnsi="Arial" w:cs="Arial"/>
                <w:color w:val="000000"/>
                <w:szCs w:val="20"/>
                <w:lang w:val="en-GB" w:eastAsia="en-GB"/>
              </w:rPr>
            </w:pPr>
            <w:r w:rsidRPr="0045055F">
              <w:rPr>
                <w:rFonts w:ascii="Arial" w:eastAsia="Times New Roman" w:hAnsi="Arial" w:cs="Arial"/>
                <w:color w:val="000000"/>
                <w:szCs w:val="20"/>
                <w:lang w:val="en-GB" w:eastAsia="en-GB"/>
              </w:rPr>
              <w:t>1</w:t>
            </w:r>
          </w:p>
        </w:tc>
        <w:tc>
          <w:tcPr>
            <w:tcW w:w="1040" w:type="dxa"/>
            <w:tcBorders>
              <w:top w:val="nil"/>
              <w:left w:val="nil"/>
              <w:bottom w:val="single" w:sz="4" w:space="0" w:color="auto"/>
              <w:right w:val="single" w:sz="4" w:space="0" w:color="auto"/>
            </w:tcBorders>
            <w:shd w:val="clear" w:color="auto" w:fill="auto"/>
            <w:vAlign w:val="bottom"/>
            <w:hideMark/>
          </w:tcPr>
          <w:p w14:paraId="54E123C6" w14:textId="77777777" w:rsidR="005C14C1" w:rsidRPr="0045055F" w:rsidRDefault="005C14C1" w:rsidP="005C14C1">
            <w:pPr>
              <w:spacing w:after="0" w:line="240" w:lineRule="auto"/>
              <w:jc w:val="left"/>
              <w:rPr>
                <w:rFonts w:ascii="Arial" w:eastAsia="Times New Roman" w:hAnsi="Arial" w:cs="Arial"/>
                <w:color w:val="000000"/>
                <w:szCs w:val="20"/>
                <w:lang w:val="en-GB" w:eastAsia="en-GB"/>
              </w:rPr>
            </w:pPr>
            <w:r w:rsidRPr="0045055F">
              <w:rPr>
                <w:rFonts w:ascii="Arial" w:eastAsia="Times New Roman" w:hAnsi="Arial" w:cs="Arial"/>
                <w:color w:val="000000"/>
                <w:szCs w:val="20"/>
                <w:lang w:val="en-GB" w:eastAsia="en-GB"/>
              </w:rPr>
              <w:t> </w:t>
            </w:r>
          </w:p>
        </w:tc>
        <w:tc>
          <w:tcPr>
            <w:tcW w:w="1540" w:type="dxa"/>
            <w:tcBorders>
              <w:top w:val="nil"/>
              <w:left w:val="nil"/>
              <w:bottom w:val="single" w:sz="4" w:space="0" w:color="auto"/>
              <w:right w:val="single" w:sz="4" w:space="0" w:color="auto"/>
            </w:tcBorders>
            <w:shd w:val="clear" w:color="auto" w:fill="auto"/>
            <w:vAlign w:val="bottom"/>
            <w:hideMark/>
          </w:tcPr>
          <w:p w14:paraId="5C2634C0" w14:textId="77777777" w:rsidR="005C14C1" w:rsidRPr="0045055F" w:rsidRDefault="005C14C1" w:rsidP="005C14C1">
            <w:pPr>
              <w:spacing w:after="0" w:line="240" w:lineRule="auto"/>
              <w:jc w:val="left"/>
              <w:rPr>
                <w:rFonts w:ascii="Arial" w:eastAsia="Times New Roman" w:hAnsi="Arial" w:cs="Arial"/>
                <w:color w:val="000000"/>
                <w:szCs w:val="20"/>
                <w:lang w:val="en-GB" w:eastAsia="en-GB"/>
              </w:rPr>
            </w:pPr>
            <w:r w:rsidRPr="0045055F">
              <w:rPr>
                <w:rFonts w:ascii="Arial" w:eastAsia="Times New Roman" w:hAnsi="Arial" w:cs="Arial"/>
                <w:color w:val="000000"/>
                <w:szCs w:val="20"/>
                <w:lang w:val="en-GB" w:eastAsia="en-GB"/>
              </w:rPr>
              <w:t>0,55233</w:t>
            </w:r>
          </w:p>
        </w:tc>
        <w:tc>
          <w:tcPr>
            <w:tcW w:w="1680" w:type="dxa"/>
            <w:tcBorders>
              <w:top w:val="nil"/>
              <w:left w:val="nil"/>
              <w:bottom w:val="single" w:sz="4" w:space="0" w:color="auto"/>
              <w:right w:val="single" w:sz="4" w:space="0" w:color="auto"/>
            </w:tcBorders>
            <w:shd w:val="clear" w:color="auto" w:fill="auto"/>
            <w:vAlign w:val="bottom"/>
            <w:hideMark/>
          </w:tcPr>
          <w:p w14:paraId="40C29114" w14:textId="77777777" w:rsidR="005C14C1" w:rsidRPr="0045055F" w:rsidRDefault="005C14C1" w:rsidP="005C14C1">
            <w:pPr>
              <w:spacing w:after="0" w:line="240" w:lineRule="auto"/>
              <w:jc w:val="left"/>
              <w:rPr>
                <w:rFonts w:ascii="Arial" w:eastAsia="Times New Roman" w:hAnsi="Arial" w:cs="Arial"/>
                <w:color w:val="000000"/>
                <w:szCs w:val="20"/>
                <w:lang w:val="en-GB" w:eastAsia="en-GB"/>
              </w:rPr>
            </w:pPr>
            <w:r w:rsidRPr="0045055F">
              <w:rPr>
                <w:rFonts w:ascii="Arial" w:eastAsia="Times New Roman" w:hAnsi="Arial" w:cs="Arial"/>
                <w:color w:val="000000"/>
                <w:szCs w:val="20"/>
                <w:lang w:val="en-GB" w:eastAsia="en-GB"/>
              </w:rPr>
              <w:t>0,00978</w:t>
            </w:r>
          </w:p>
        </w:tc>
        <w:tc>
          <w:tcPr>
            <w:tcW w:w="1740" w:type="dxa"/>
            <w:tcBorders>
              <w:top w:val="nil"/>
              <w:left w:val="nil"/>
              <w:bottom w:val="single" w:sz="4" w:space="0" w:color="auto"/>
              <w:right w:val="single" w:sz="4" w:space="0" w:color="auto"/>
            </w:tcBorders>
            <w:shd w:val="clear" w:color="auto" w:fill="auto"/>
            <w:vAlign w:val="bottom"/>
            <w:hideMark/>
          </w:tcPr>
          <w:p w14:paraId="03447241" w14:textId="77777777" w:rsidR="005C14C1" w:rsidRPr="0045055F" w:rsidRDefault="005C14C1" w:rsidP="005C14C1">
            <w:pPr>
              <w:spacing w:after="0" w:line="240" w:lineRule="auto"/>
              <w:jc w:val="left"/>
              <w:rPr>
                <w:rFonts w:ascii="Arial" w:eastAsia="Times New Roman" w:hAnsi="Arial" w:cs="Arial"/>
                <w:color w:val="000000"/>
                <w:szCs w:val="20"/>
                <w:lang w:val="en-GB" w:eastAsia="en-GB"/>
              </w:rPr>
            </w:pPr>
            <w:r w:rsidRPr="0045055F">
              <w:rPr>
                <w:rFonts w:ascii="Arial" w:eastAsia="Times New Roman" w:hAnsi="Arial" w:cs="Arial"/>
                <w:color w:val="000000"/>
                <w:szCs w:val="20"/>
                <w:lang w:val="en-GB" w:eastAsia="en-GB"/>
              </w:rPr>
              <w:t>-0,08233</w:t>
            </w:r>
          </w:p>
        </w:tc>
        <w:tc>
          <w:tcPr>
            <w:tcW w:w="1580" w:type="dxa"/>
            <w:tcBorders>
              <w:top w:val="nil"/>
              <w:left w:val="nil"/>
              <w:bottom w:val="single" w:sz="4" w:space="0" w:color="auto"/>
              <w:right w:val="single" w:sz="4" w:space="0" w:color="auto"/>
            </w:tcBorders>
            <w:shd w:val="clear" w:color="auto" w:fill="auto"/>
            <w:vAlign w:val="bottom"/>
            <w:hideMark/>
          </w:tcPr>
          <w:p w14:paraId="73DFCDC0" w14:textId="77777777" w:rsidR="005C14C1" w:rsidRPr="0045055F" w:rsidRDefault="005C14C1" w:rsidP="005C14C1">
            <w:pPr>
              <w:spacing w:after="0" w:line="240" w:lineRule="auto"/>
              <w:jc w:val="left"/>
              <w:rPr>
                <w:rFonts w:ascii="Arial" w:eastAsia="Times New Roman" w:hAnsi="Arial" w:cs="Arial"/>
                <w:color w:val="000000"/>
                <w:szCs w:val="20"/>
                <w:lang w:val="en-GB" w:eastAsia="en-GB"/>
              </w:rPr>
            </w:pPr>
            <w:r w:rsidRPr="0045055F">
              <w:rPr>
                <w:rFonts w:ascii="Arial" w:eastAsia="Times New Roman" w:hAnsi="Arial" w:cs="Arial"/>
                <w:color w:val="000000"/>
                <w:szCs w:val="20"/>
                <w:lang w:val="en-GB" w:eastAsia="en-GB"/>
              </w:rPr>
              <w:t>56,47546012</w:t>
            </w:r>
          </w:p>
        </w:tc>
        <w:tc>
          <w:tcPr>
            <w:tcW w:w="1400" w:type="dxa"/>
            <w:tcBorders>
              <w:top w:val="nil"/>
              <w:left w:val="nil"/>
              <w:bottom w:val="single" w:sz="4" w:space="0" w:color="auto"/>
              <w:right w:val="single" w:sz="4" w:space="0" w:color="auto"/>
            </w:tcBorders>
            <w:shd w:val="clear" w:color="auto" w:fill="auto"/>
            <w:vAlign w:val="bottom"/>
            <w:hideMark/>
          </w:tcPr>
          <w:p w14:paraId="6BE52A0C" w14:textId="77777777" w:rsidR="005C14C1" w:rsidRPr="0045055F" w:rsidRDefault="005C14C1" w:rsidP="005C14C1">
            <w:pPr>
              <w:spacing w:after="0" w:line="240" w:lineRule="auto"/>
              <w:jc w:val="left"/>
              <w:rPr>
                <w:rFonts w:ascii="Arial" w:eastAsia="Times New Roman" w:hAnsi="Arial" w:cs="Arial"/>
                <w:color w:val="000000"/>
                <w:szCs w:val="20"/>
                <w:lang w:val="en-GB" w:eastAsia="en-GB"/>
              </w:rPr>
            </w:pPr>
            <w:r w:rsidRPr="0045055F">
              <w:rPr>
                <w:rFonts w:ascii="Arial" w:eastAsia="Times New Roman" w:hAnsi="Arial" w:cs="Arial"/>
                <w:color w:val="000000"/>
                <w:szCs w:val="20"/>
                <w:lang w:val="en-GB" w:eastAsia="en-GB"/>
              </w:rPr>
              <w:t>41,97194492</w:t>
            </w:r>
          </w:p>
        </w:tc>
      </w:tr>
      <w:tr w:rsidR="005C14C1" w:rsidRPr="0045055F" w14:paraId="46D4175A" w14:textId="77777777" w:rsidTr="005C14C1">
        <w:trPr>
          <w:trHeight w:val="300"/>
        </w:trPr>
        <w:tc>
          <w:tcPr>
            <w:tcW w:w="960" w:type="dxa"/>
            <w:tcBorders>
              <w:top w:val="nil"/>
              <w:left w:val="single" w:sz="4" w:space="0" w:color="auto"/>
              <w:bottom w:val="single" w:sz="4" w:space="0" w:color="auto"/>
              <w:right w:val="single" w:sz="4" w:space="0" w:color="auto"/>
            </w:tcBorders>
            <w:shd w:val="clear" w:color="auto" w:fill="auto"/>
            <w:vAlign w:val="bottom"/>
            <w:hideMark/>
          </w:tcPr>
          <w:p w14:paraId="5D110F33" w14:textId="77777777" w:rsidR="005C14C1" w:rsidRPr="0045055F" w:rsidRDefault="005C14C1" w:rsidP="005C14C1">
            <w:pPr>
              <w:spacing w:after="0" w:line="240" w:lineRule="auto"/>
              <w:jc w:val="left"/>
              <w:rPr>
                <w:rFonts w:ascii="Arial" w:eastAsia="Times New Roman" w:hAnsi="Arial" w:cs="Arial"/>
                <w:color w:val="000000"/>
                <w:szCs w:val="20"/>
                <w:lang w:val="en-GB" w:eastAsia="en-GB"/>
              </w:rPr>
            </w:pPr>
            <w:r w:rsidRPr="0045055F">
              <w:rPr>
                <w:rFonts w:ascii="Arial" w:eastAsia="Times New Roman" w:hAnsi="Arial" w:cs="Arial"/>
                <w:color w:val="000000"/>
                <w:szCs w:val="20"/>
                <w:lang w:val="en-GB" w:eastAsia="en-GB"/>
              </w:rPr>
              <w:t>2</w:t>
            </w:r>
          </w:p>
        </w:tc>
        <w:tc>
          <w:tcPr>
            <w:tcW w:w="1040" w:type="dxa"/>
            <w:tcBorders>
              <w:top w:val="nil"/>
              <w:left w:val="nil"/>
              <w:bottom w:val="single" w:sz="4" w:space="0" w:color="auto"/>
              <w:right w:val="single" w:sz="4" w:space="0" w:color="auto"/>
            </w:tcBorders>
            <w:shd w:val="clear" w:color="auto" w:fill="auto"/>
            <w:vAlign w:val="bottom"/>
            <w:hideMark/>
          </w:tcPr>
          <w:p w14:paraId="7280F3FC" w14:textId="77777777" w:rsidR="005C14C1" w:rsidRPr="0045055F" w:rsidRDefault="005C14C1" w:rsidP="005C14C1">
            <w:pPr>
              <w:spacing w:after="0" w:line="240" w:lineRule="auto"/>
              <w:jc w:val="left"/>
              <w:rPr>
                <w:rFonts w:ascii="Arial" w:eastAsia="Times New Roman" w:hAnsi="Arial" w:cs="Arial"/>
                <w:color w:val="000000"/>
                <w:szCs w:val="20"/>
                <w:lang w:val="en-GB" w:eastAsia="en-GB"/>
              </w:rPr>
            </w:pPr>
            <w:r w:rsidRPr="0045055F">
              <w:rPr>
                <w:rFonts w:ascii="Arial" w:eastAsia="Times New Roman" w:hAnsi="Arial" w:cs="Arial"/>
                <w:color w:val="000000"/>
                <w:szCs w:val="20"/>
                <w:lang w:val="en-GB" w:eastAsia="en-GB"/>
              </w:rPr>
              <w:t> </w:t>
            </w:r>
          </w:p>
        </w:tc>
        <w:tc>
          <w:tcPr>
            <w:tcW w:w="1540" w:type="dxa"/>
            <w:tcBorders>
              <w:top w:val="nil"/>
              <w:left w:val="nil"/>
              <w:bottom w:val="single" w:sz="4" w:space="0" w:color="auto"/>
              <w:right w:val="single" w:sz="4" w:space="0" w:color="auto"/>
            </w:tcBorders>
            <w:shd w:val="clear" w:color="auto" w:fill="auto"/>
            <w:vAlign w:val="bottom"/>
            <w:hideMark/>
          </w:tcPr>
          <w:p w14:paraId="581D104B" w14:textId="77777777" w:rsidR="005C14C1" w:rsidRPr="0045055F" w:rsidRDefault="005C14C1" w:rsidP="005C14C1">
            <w:pPr>
              <w:spacing w:after="0" w:line="240" w:lineRule="auto"/>
              <w:jc w:val="left"/>
              <w:rPr>
                <w:rFonts w:ascii="Arial" w:eastAsia="Times New Roman" w:hAnsi="Arial" w:cs="Arial"/>
                <w:color w:val="000000"/>
                <w:szCs w:val="20"/>
                <w:lang w:val="en-GB" w:eastAsia="en-GB"/>
              </w:rPr>
            </w:pPr>
            <w:r w:rsidRPr="0045055F">
              <w:rPr>
                <w:rFonts w:ascii="Arial" w:eastAsia="Times New Roman" w:hAnsi="Arial" w:cs="Arial"/>
                <w:color w:val="000000"/>
                <w:szCs w:val="20"/>
                <w:lang w:val="en-GB" w:eastAsia="en-GB"/>
              </w:rPr>
              <w:t>0,66308</w:t>
            </w:r>
          </w:p>
        </w:tc>
        <w:tc>
          <w:tcPr>
            <w:tcW w:w="1680" w:type="dxa"/>
            <w:tcBorders>
              <w:top w:val="nil"/>
              <w:left w:val="nil"/>
              <w:bottom w:val="single" w:sz="4" w:space="0" w:color="auto"/>
              <w:right w:val="single" w:sz="4" w:space="0" w:color="auto"/>
            </w:tcBorders>
            <w:shd w:val="clear" w:color="auto" w:fill="auto"/>
            <w:vAlign w:val="bottom"/>
            <w:hideMark/>
          </w:tcPr>
          <w:p w14:paraId="6E06EFED" w14:textId="77777777" w:rsidR="005C14C1" w:rsidRPr="0045055F" w:rsidRDefault="005C14C1" w:rsidP="005C14C1">
            <w:pPr>
              <w:spacing w:after="0" w:line="240" w:lineRule="auto"/>
              <w:jc w:val="left"/>
              <w:rPr>
                <w:rFonts w:ascii="Arial" w:eastAsia="Times New Roman" w:hAnsi="Arial" w:cs="Arial"/>
                <w:color w:val="000000"/>
                <w:szCs w:val="20"/>
                <w:lang w:val="en-GB" w:eastAsia="en-GB"/>
              </w:rPr>
            </w:pPr>
            <w:r w:rsidRPr="0045055F">
              <w:rPr>
                <w:rFonts w:ascii="Arial" w:eastAsia="Times New Roman" w:hAnsi="Arial" w:cs="Arial"/>
                <w:color w:val="000000"/>
                <w:szCs w:val="20"/>
                <w:lang w:val="en-GB" w:eastAsia="en-GB"/>
              </w:rPr>
              <w:t>0,01022</w:t>
            </w:r>
          </w:p>
        </w:tc>
        <w:tc>
          <w:tcPr>
            <w:tcW w:w="1740" w:type="dxa"/>
            <w:tcBorders>
              <w:top w:val="nil"/>
              <w:left w:val="nil"/>
              <w:bottom w:val="single" w:sz="4" w:space="0" w:color="auto"/>
              <w:right w:val="single" w:sz="4" w:space="0" w:color="auto"/>
            </w:tcBorders>
            <w:shd w:val="clear" w:color="auto" w:fill="auto"/>
            <w:vAlign w:val="bottom"/>
            <w:hideMark/>
          </w:tcPr>
          <w:p w14:paraId="1B2F3968" w14:textId="77777777" w:rsidR="005C14C1" w:rsidRPr="0045055F" w:rsidRDefault="005C14C1" w:rsidP="005C14C1">
            <w:pPr>
              <w:spacing w:after="0" w:line="240" w:lineRule="auto"/>
              <w:jc w:val="left"/>
              <w:rPr>
                <w:rFonts w:ascii="Arial" w:eastAsia="Times New Roman" w:hAnsi="Arial" w:cs="Arial"/>
                <w:color w:val="000000"/>
                <w:szCs w:val="20"/>
                <w:lang w:val="en-GB" w:eastAsia="en-GB"/>
              </w:rPr>
            </w:pPr>
            <w:r w:rsidRPr="0045055F">
              <w:rPr>
                <w:rFonts w:ascii="Arial" w:eastAsia="Times New Roman" w:hAnsi="Arial" w:cs="Arial"/>
                <w:color w:val="000000"/>
                <w:szCs w:val="20"/>
                <w:lang w:val="en-GB" w:eastAsia="en-GB"/>
              </w:rPr>
              <w:t>-0,08228</w:t>
            </w:r>
          </w:p>
        </w:tc>
        <w:tc>
          <w:tcPr>
            <w:tcW w:w="1580" w:type="dxa"/>
            <w:tcBorders>
              <w:top w:val="nil"/>
              <w:left w:val="nil"/>
              <w:bottom w:val="single" w:sz="4" w:space="0" w:color="auto"/>
              <w:right w:val="single" w:sz="4" w:space="0" w:color="auto"/>
            </w:tcBorders>
            <w:shd w:val="clear" w:color="auto" w:fill="auto"/>
            <w:vAlign w:val="bottom"/>
            <w:hideMark/>
          </w:tcPr>
          <w:p w14:paraId="7DBA0A3E" w14:textId="77777777" w:rsidR="005C14C1" w:rsidRPr="0045055F" w:rsidRDefault="005C14C1" w:rsidP="005C14C1">
            <w:pPr>
              <w:spacing w:after="0" w:line="240" w:lineRule="auto"/>
              <w:jc w:val="left"/>
              <w:rPr>
                <w:rFonts w:ascii="Arial" w:eastAsia="Times New Roman" w:hAnsi="Arial" w:cs="Arial"/>
                <w:color w:val="000000"/>
                <w:szCs w:val="20"/>
                <w:lang w:val="en-GB" w:eastAsia="en-GB"/>
              </w:rPr>
            </w:pPr>
            <w:r w:rsidRPr="0045055F">
              <w:rPr>
                <w:rFonts w:ascii="Arial" w:eastAsia="Times New Roman" w:hAnsi="Arial" w:cs="Arial"/>
                <w:color w:val="000000"/>
                <w:szCs w:val="20"/>
                <w:lang w:val="en-GB" w:eastAsia="en-GB"/>
              </w:rPr>
              <w:t>64,88062622</w:t>
            </w:r>
          </w:p>
        </w:tc>
        <w:tc>
          <w:tcPr>
            <w:tcW w:w="1400" w:type="dxa"/>
            <w:tcBorders>
              <w:top w:val="nil"/>
              <w:left w:val="nil"/>
              <w:bottom w:val="single" w:sz="4" w:space="0" w:color="auto"/>
              <w:right w:val="single" w:sz="4" w:space="0" w:color="auto"/>
            </w:tcBorders>
            <w:shd w:val="clear" w:color="auto" w:fill="auto"/>
            <w:vAlign w:val="bottom"/>
            <w:hideMark/>
          </w:tcPr>
          <w:p w14:paraId="6527E6F4" w14:textId="77777777" w:rsidR="005C14C1" w:rsidRPr="0045055F" w:rsidRDefault="005C14C1" w:rsidP="005C14C1">
            <w:pPr>
              <w:spacing w:after="0" w:line="240" w:lineRule="auto"/>
              <w:jc w:val="left"/>
              <w:rPr>
                <w:rFonts w:ascii="Arial" w:eastAsia="Times New Roman" w:hAnsi="Arial" w:cs="Arial"/>
                <w:color w:val="000000"/>
                <w:szCs w:val="20"/>
                <w:lang w:val="en-GB" w:eastAsia="en-GB"/>
              </w:rPr>
            </w:pPr>
            <w:r w:rsidRPr="0045055F">
              <w:rPr>
                <w:rFonts w:ascii="Arial" w:eastAsia="Times New Roman" w:hAnsi="Arial" w:cs="Arial"/>
                <w:color w:val="000000"/>
                <w:szCs w:val="20"/>
                <w:lang w:val="en-GB" w:eastAsia="en-GB"/>
              </w:rPr>
              <w:t>52,83211506</w:t>
            </w:r>
          </w:p>
        </w:tc>
      </w:tr>
      <w:tr w:rsidR="005C14C1" w:rsidRPr="0045055F" w14:paraId="5046A67D" w14:textId="77777777" w:rsidTr="005C14C1">
        <w:trPr>
          <w:trHeight w:val="300"/>
        </w:trPr>
        <w:tc>
          <w:tcPr>
            <w:tcW w:w="960" w:type="dxa"/>
            <w:tcBorders>
              <w:top w:val="nil"/>
              <w:left w:val="single" w:sz="4" w:space="0" w:color="auto"/>
              <w:bottom w:val="single" w:sz="4" w:space="0" w:color="auto"/>
              <w:right w:val="single" w:sz="4" w:space="0" w:color="auto"/>
            </w:tcBorders>
            <w:shd w:val="clear" w:color="auto" w:fill="auto"/>
            <w:vAlign w:val="bottom"/>
            <w:hideMark/>
          </w:tcPr>
          <w:p w14:paraId="5190A313" w14:textId="77777777" w:rsidR="005C14C1" w:rsidRPr="0045055F" w:rsidRDefault="005C14C1" w:rsidP="005C14C1">
            <w:pPr>
              <w:spacing w:after="0" w:line="240" w:lineRule="auto"/>
              <w:jc w:val="left"/>
              <w:rPr>
                <w:rFonts w:ascii="Arial" w:eastAsia="Times New Roman" w:hAnsi="Arial" w:cs="Arial"/>
                <w:color w:val="000000"/>
                <w:szCs w:val="20"/>
                <w:lang w:val="en-GB" w:eastAsia="en-GB"/>
              </w:rPr>
            </w:pPr>
            <w:r w:rsidRPr="0045055F">
              <w:rPr>
                <w:rFonts w:ascii="Arial" w:eastAsia="Times New Roman" w:hAnsi="Arial" w:cs="Arial"/>
                <w:color w:val="000000"/>
                <w:szCs w:val="20"/>
                <w:lang w:val="en-GB" w:eastAsia="en-GB"/>
              </w:rPr>
              <w:t>3</w:t>
            </w:r>
          </w:p>
        </w:tc>
        <w:tc>
          <w:tcPr>
            <w:tcW w:w="1040" w:type="dxa"/>
            <w:tcBorders>
              <w:top w:val="nil"/>
              <w:left w:val="nil"/>
              <w:bottom w:val="single" w:sz="4" w:space="0" w:color="auto"/>
              <w:right w:val="single" w:sz="4" w:space="0" w:color="auto"/>
            </w:tcBorders>
            <w:shd w:val="clear" w:color="auto" w:fill="auto"/>
            <w:vAlign w:val="bottom"/>
            <w:hideMark/>
          </w:tcPr>
          <w:p w14:paraId="34CCDF67" w14:textId="77777777" w:rsidR="005C14C1" w:rsidRPr="0045055F" w:rsidRDefault="005C14C1" w:rsidP="005C14C1">
            <w:pPr>
              <w:spacing w:after="0" w:line="240" w:lineRule="auto"/>
              <w:jc w:val="left"/>
              <w:rPr>
                <w:rFonts w:ascii="Arial" w:eastAsia="Times New Roman" w:hAnsi="Arial" w:cs="Arial"/>
                <w:color w:val="000000"/>
                <w:szCs w:val="20"/>
                <w:lang w:val="en-GB" w:eastAsia="en-GB"/>
              </w:rPr>
            </w:pPr>
            <w:r w:rsidRPr="0045055F">
              <w:rPr>
                <w:rFonts w:ascii="Arial" w:eastAsia="Times New Roman" w:hAnsi="Arial" w:cs="Arial"/>
                <w:color w:val="000000"/>
                <w:szCs w:val="20"/>
                <w:lang w:val="en-GB" w:eastAsia="en-GB"/>
              </w:rPr>
              <w:t> </w:t>
            </w:r>
          </w:p>
        </w:tc>
        <w:tc>
          <w:tcPr>
            <w:tcW w:w="1540" w:type="dxa"/>
            <w:tcBorders>
              <w:top w:val="nil"/>
              <w:left w:val="nil"/>
              <w:bottom w:val="single" w:sz="4" w:space="0" w:color="auto"/>
              <w:right w:val="single" w:sz="4" w:space="0" w:color="auto"/>
            </w:tcBorders>
            <w:shd w:val="clear" w:color="auto" w:fill="auto"/>
            <w:vAlign w:val="bottom"/>
            <w:hideMark/>
          </w:tcPr>
          <w:p w14:paraId="32A3418B" w14:textId="77777777" w:rsidR="005C14C1" w:rsidRPr="0045055F" w:rsidRDefault="005C14C1" w:rsidP="005C14C1">
            <w:pPr>
              <w:spacing w:after="0" w:line="240" w:lineRule="auto"/>
              <w:jc w:val="left"/>
              <w:rPr>
                <w:rFonts w:ascii="Arial" w:eastAsia="Times New Roman" w:hAnsi="Arial" w:cs="Arial"/>
                <w:color w:val="000000"/>
                <w:szCs w:val="20"/>
                <w:lang w:val="en-GB" w:eastAsia="en-GB"/>
              </w:rPr>
            </w:pPr>
            <w:r w:rsidRPr="0045055F">
              <w:rPr>
                <w:rFonts w:ascii="Arial" w:eastAsia="Times New Roman" w:hAnsi="Arial" w:cs="Arial"/>
                <w:color w:val="000000"/>
                <w:szCs w:val="20"/>
                <w:lang w:val="en-GB" w:eastAsia="en-GB"/>
              </w:rPr>
              <w:t>0,77265</w:t>
            </w:r>
          </w:p>
        </w:tc>
        <w:tc>
          <w:tcPr>
            <w:tcW w:w="1680" w:type="dxa"/>
            <w:tcBorders>
              <w:top w:val="nil"/>
              <w:left w:val="nil"/>
              <w:bottom w:val="single" w:sz="4" w:space="0" w:color="auto"/>
              <w:right w:val="single" w:sz="4" w:space="0" w:color="auto"/>
            </w:tcBorders>
            <w:shd w:val="clear" w:color="auto" w:fill="auto"/>
            <w:vAlign w:val="bottom"/>
            <w:hideMark/>
          </w:tcPr>
          <w:p w14:paraId="3C164424" w14:textId="77777777" w:rsidR="005C14C1" w:rsidRPr="0045055F" w:rsidRDefault="005C14C1" w:rsidP="005C14C1">
            <w:pPr>
              <w:spacing w:after="0" w:line="240" w:lineRule="auto"/>
              <w:jc w:val="left"/>
              <w:rPr>
                <w:rFonts w:ascii="Arial" w:eastAsia="Times New Roman" w:hAnsi="Arial" w:cs="Arial"/>
                <w:color w:val="000000"/>
                <w:szCs w:val="20"/>
                <w:lang w:val="en-GB" w:eastAsia="en-GB"/>
              </w:rPr>
            </w:pPr>
            <w:r w:rsidRPr="0045055F">
              <w:rPr>
                <w:rFonts w:ascii="Arial" w:eastAsia="Times New Roman" w:hAnsi="Arial" w:cs="Arial"/>
                <w:color w:val="000000"/>
                <w:szCs w:val="20"/>
                <w:lang w:val="en-GB" w:eastAsia="en-GB"/>
              </w:rPr>
              <w:t>0,01081</w:t>
            </w:r>
          </w:p>
        </w:tc>
        <w:tc>
          <w:tcPr>
            <w:tcW w:w="1740" w:type="dxa"/>
            <w:tcBorders>
              <w:top w:val="nil"/>
              <w:left w:val="nil"/>
              <w:bottom w:val="single" w:sz="4" w:space="0" w:color="auto"/>
              <w:right w:val="single" w:sz="4" w:space="0" w:color="auto"/>
            </w:tcBorders>
            <w:shd w:val="clear" w:color="auto" w:fill="auto"/>
            <w:vAlign w:val="bottom"/>
            <w:hideMark/>
          </w:tcPr>
          <w:p w14:paraId="3D410054" w14:textId="77777777" w:rsidR="005C14C1" w:rsidRPr="0045055F" w:rsidRDefault="005C14C1" w:rsidP="005C14C1">
            <w:pPr>
              <w:spacing w:after="0" w:line="240" w:lineRule="auto"/>
              <w:jc w:val="left"/>
              <w:rPr>
                <w:rFonts w:ascii="Arial" w:eastAsia="Times New Roman" w:hAnsi="Arial" w:cs="Arial"/>
                <w:color w:val="000000"/>
                <w:szCs w:val="20"/>
                <w:lang w:val="en-GB" w:eastAsia="en-GB"/>
              </w:rPr>
            </w:pPr>
            <w:r w:rsidRPr="0045055F">
              <w:rPr>
                <w:rFonts w:ascii="Arial" w:eastAsia="Times New Roman" w:hAnsi="Arial" w:cs="Arial"/>
                <w:color w:val="000000"/>
                <w:szCs w:val="20"/>
                <w:lang w:val="en-GB" w:eastAsia="en-GB"/>
              </w:rPr>
              <w:t>-0,08217</w:t>
            </w:r>
          </w:p>
        </w:tc>
        <w:tc>
          <w:tcPr>
            <w:tcW w:w="1580" w:type="dxa"/>
            <w:tcBorders>
              <w:top w:val="nil"/>
              <w:left w:val="nil"/>
              <w:bottom w:val="single" w:sz="4" w:space="0" w:color="auto"/>
              <w:right w:val="single" w:sz="4" w:space="0" w:color="auto"/>
            </w:tcBorders>
            <w:shd w:val="clear" w:color="auto" w:fill="auto"/>
            <w:vAlign w:val="bottom"/>
            <w:hideMark/>
          </w:tcPr>
          <w:p w14:paraId="01B67BE6" w14:textId="77777777" w:rsidR="005C14C1" w:rsidRPr="0045055F" w:rsidRDefault="005C14C1" w:rsidP="005C14C1">
            <w:pPr>
              <w:spacing w:after="0" w:line="240" w:lineRule="auto"/>
              <w:jc w:val="left"/>
              <w:rPr>
                <w:rFonts w:ascii="Arial" w:eastAsia="Times New Roman" w:hAnsi="Arial" w:cs="Arial"/>
                <w:color w:val="000000"/>
                <w:szCs w:val="20"/>
                <w:lang w:val="en-GB" w:eastAsia="en-GB"/>
              </w:rPr>
            </w:pPr>
            <w:r w:rsidRPr="0045055F">
              <w:rPr>
                <w:rFonts w:ascii="Arial" w:eastAsia="Times New Roman" w:hAnsi="Arial" w:cs="Arial"/>
                <w:color w:val="000000"/>
                <w:szCs w:val="20"/>
                <w:lang w:val="en-GB" w:eastAsia="en-GB"/>
              </w:rPr>
              <w:t>71,47548566</w:t>
            </w:r>
          </w:p>
        </w:tc>
        <w:tc>
          <w:tcPr>
            <w:tcW w:w="1400" w:type="dxa"/>
            <w:tcBorders>
              <w:top w:val="nil"/>
              <w:left w:val="nil"/>
              <w:bottom w:val="single" w:sz="4" w:space="0" w:color="auto"/>
              <w:right w:val="single" w:sz="4" w:space="0" w:color="auto"/>
            </w:tcBorders>
            <w:shd w:val="clear" w:color="auto" w:fill="auto"/>
            <w:vAlign w:val="bottom"/>
            <w:hideMark/>
          </w:tcPr>
          <w:p w14:paraId="50BBD0D0" w14:textId="77777777" w:rsidR="005C14C1" w:rsidRPr="0045055F" w:rsidRDefault="005C14C1" w:rsidP="005C14C1">
            <w:pPr>
              <w:spacing w:after="0" w:line="240" w:lineRule="auto"/>
              <w:jc w:val="left"/>
              <w:rPr>
                <w:rFonts w:ascii="Arial" w:eastAsia="Times New Roman" w:hAnsi="Arial" w:cs="Arial"/>
                <w:color w:val="000000"/>
                <w:szCs w:val="20"/>
                <w:lang w:val="en-GB" w:eastAsia="en-GB"/>
              </w:rPr>
            </w:pPr>
            <w:r w:rsidRPr="0045055F">
              <w:rPr>
                <w:rFonts w:ascii="Arial" w:eastAsia="Times New Roman" w:hAnsi="Arial" w:cs="Arial"/>
                <w:color w:val="000000"/>
                <w:szCs w:val="20"/>
                <w:lang w:val="en-GB" w:eastAsia="en-GB"/>
              </w:rPr>
              <w:t>62,82731781</w:t>
            </w:r>
          </w:p>
        </w:tc>
      </w:tr>
      <w:tr w:rsidR="005C14C1" w:rsidRPr="0045055F" w14:paraId="071C1565" w14:textId="77777777" w:rsidTr="005C14C1">
        <w:trPr>
          <w:trHeight w:val="300"/>
        </w:trPr>
        <w:tc>
          <w:tcPr>
            <w:tcW w:w="960" w:type="dxa"/>
            <w:tcBorders>
              <w:top w:val="nil"/>
              <w:left w:val="single" w:sz="4" w:space="0" w:color="auto"/>
              <w:bottom w:val="single" w:sz="4" w:space="0" w:color="auto"/>
              <w:right w:val="single" w:sz="4" w:space="0" w:color="auto"/>
            </w:tcBorders>
            <w:shd w:val="clear" w:color="auto" w:fill="auto"/>
            <w:vAlign w:val="bottom"/>
            <w:hideMark/>
          </w:tcPr>
          <w:p w14:paraId="416DDB9B" w14:textId="77777777" w:rsidR="005C14C1" w:rsidRPr="0045055F" w:rsidRDefault="005C14C1" w:rsidP="005C14C1">
            <w:pPr>
              <w:spacing w:after="0" w:line="240" w:lineRule="auto"/>
              <w:jc w:val="left"/>
              <w:rPr>
                <w:rFonts w:ascii="Arial" w:eastAsia="Times New Roman" w:hAnsi="Arial" w:cs="Arial"/>
                <w:color w:val="000000"/>
                <w:szCs w:val="20"/>
                <w:lang w:val="en-GB" w:eastAsia="en-GB"/>
              </w:rPr>
            </w:pPr>
            <w:r w:rsidRPr="0045055F">
              <w:rPr>
                <w:rFonts w:ascii="Arial" w:eastAsia="Times New Roman" w:hAnsi="Arial" w:cs="Arial"/>
                <w:color w:val="000000"/>
                <w:szCs w:val="20"/>
                <w:lang w:val="en-GB" w:eastAsia="en-GB"/>
              </w:rPr>
              <w:t>4</w:t>
            </w:r>
          </w:p>
        </w:tc>
        <w:tc>
          <w:tcPr>
            <w:tcW w:w="1040" w:type="dxa"/>
            <w:tcBorders>
              <w:top w:val="nil"/>
              <w:left w:val="nil"/>
              <w:bottom w:val="single" w:sz="4" w:space="0" w:color="auto"/>
              <w:right w:val="single" w:sz="4" w:space="0" w:color="auto"/>
            </w:tcBorders>
            <w:shd w:val="clear" w:color="auto" w:fill="auto"/>
            <w:vAlign w:val="bottom"/>
            <w:hideMark/>
          </w:tcPr>
          <w:p w14:paraId="2E8EAD1D" w14:textId="77777777" w:rsidR="005C14C1" w:rsidRPr="0045055F" w:rsidRDefault="005C14C1" w:rsidP="005C14C1">
            <w:pPr>
              <w:spacing w:after="0" w:line="240" w:lineRule="auto"/>
              <w:jc w:val="left"/>
              <w:rPr>
                <w:rFonts w:ascii="Arial" w:eastAsia="Times New Roman" w:hAnsi="Arial" w:cs="Arial"/>
                <w:color w:val="000000"/>
                <w:szCs w:val="20"/>
                <w:lang w:val="en-GB" w:eastAsia="en-GB"/>
              </w:rPr>
            </w:pPr>
            <w:r w:rsidRPr="0045055F">
              <w:rPr>
                <w:rFonts w:ascii="Arial" w:eastAsia="Times New Roman" w:hAnsi="Arial" w:cs="Arial"/>
                <w:color w:val="000000"/>
                <w:szCs w:val="20"/>
                <w:lang w:val="en-GB" w:eastAsia="en-GB"/>
              </w:rPr>
              <w:t> </w:t>
            </w:r>
          </w:p>
        </w:tc>
        <w:tc>
          <w:tcPr>
            <w:tcW w:w="1540" w:type="dxa"/>
            <w:tcBorders>
              <w:top w:val="nil"/>
              <w:left w:val="nil"/>
              <w:bottom w:val="single" w:sz="4" w:space="0" w:color="auto"/>
              <w:right w:val="single" w:sz="4" w:space="0" w:color="auto"/>
            </w:tcBorders>
            <w:shd w:val="clear" w:color="auto" w:fill="auto"/>
            <w:vAlign w:val="bottom"/>
            <w:hideMark/>
          </w:tcPr>
          <w:p w14:paraId="32940947" w14:textId="77777777" w:rsidR="005C14C1" w:rsidRPr="0045055F" w:rsidRDefault="005C14C1" w:rsidP="005C14C1">
            <w:pPr>
              <w:spacing w:after="0" w:line="240" w:lineRule="auto"/>
              <w:jc w:val="left"/>
              <w:rPr>
                <w:rFonts w:ascii="Arial" w:eastAsia="Times New Roman" w:hAnsi="Arial" w:cs="Arial"/>
                <w:color w:val="000000"/>
                <w:szCs w:val="20"/>
                <w:lang w:val="en-GB" w:eastAsia="en-GB"/>
              </w:rPr>
            </w:pPr>
            <w:r w:rsidRPr="0045055F">
              <w:rPr>
                <w:rFonts w:ascii="Arial" w:eastAsia="Times New Roman" w:hAnsi="Arial" w:cs="Arial"/>
                <w:color w:val="000000"/>
                <w:szCs w:val="20"/>
                <w:lang w:val="en-GB" w:eastAsia="en-GB"/>
              </w:rPr>
              <w:t>0,88069</w:t>
            </w:r>
          </w:p>
        </w:tc>
        <w:tc>
          <w:tcPr>
            <w:tcW w:w="1680" w:type="dxa"/>
            <w:tcBorders>
              <w:top w:val="nil"/>
              <w:left w:val="nil"/>
              <w:bottom w:val="single" w:sz="4" w:space="0" w:color="auto"/>
              <w:right w:val="single" w:sz="4" w:space="0" w:color="auto"/>
            </w:tcBorders>
            <w:shd w:val="clear" w:color="auto" w:fill="auto"/>
            <w:vAlign w:val="bottom"/>
            <w:hideMark/>
          </w:tcPr>
          <w:p w14:paraId="7434B72A" w14:textId="77777777" w:rsidR="005C14C1" w:rsidRPr="0045055F" w:rsidRDefault="005C14C1" w:rsidP="005C14C1">
            <w:pPr>
              <w:spacing w:after="0" w:line="240" w:lineRule="auto"/>
              <w:jc w:val="left"/>
              <w:rPr>
                <w:rFonts w:ascii="Arial" w:eastAsia="Times New Roman" w:hAnsi="Arial" w:cs="Arial"/>
                <w:color w:val="000000"/>
                <w:szCs w:val="20"/>
                <w:lang w:val="en-GB" w:eastAsia="en-GB"/>
              </w:rPr>
            </w:pPr>
            <w:r w:rsidRPr="0045055F">
              <w:rPr>
                <w:rFonts w:ascii="Arial" w:eastAsia="Times New Roman" w:hAnsi="Arial" w:cs="Arial"/>
                <w:color w:val="000000"/>
                <w:szCs w:val="20"/>
                <w:lang w:val="en-GB" w:eastAsia="en-GB"/>
              </w:rPr>
              <w:t>0,01152</w:t>
            </w:r>
          </w:p>
        </w:tc>
        <w:tc>
          <w:tcPr>
            <w:tcW w:w="1740" w:type="dxa"/>
            <w:tcBorders>
              <w:top w:val="nil"/>
              <w:left w:val="nil"/>
              <w:bottom w:val="single" w:sz="4" w:space="0" w:color="auto"/>
              <w:right w:val="single" w:sz="4" w:space="0" w:color="auto"/>
            </w:tcBorders>
            <w:shd w:val="clear" w:color="auto" w:fill="auto"/>
            <w:vAlign w:val="bottom"/>
            <w:hideMark/>
          </w:tcPr>
          <w:p w14:paraId="2563C650" w14:textId="77777777" w:rsidR="005C14C1" w:rsidRPr="0045055F" w:rsidRDefault="005C14C1" w:rsidP="005C14C1">
            <w:pPr>
              <w:spacing w:after="0" w:line="240" w:lineRule="auto"/>
              <w:jc w:val="left"/>
              <w:rPr>
                <w:rFonts w:ascii="Arial" w:eastAsia="Times New Roman" w:hAnsi="Arial" w:cs="Arial"/>
                <w:color w:val="000000"/>
                <w:szCs w:val="20"/>
                <w:lang w:val="en-GB" w:eastAsia="en-GB"/>
              </w:rPr>
            </w:pPr>
            <w:r w:rsidRPr="0045055F">
              <w:rPr>
                <w:rFonts w:ascii="Arial" w:eastAsia="Times New Roman" w:hAnsi="Arial" w:cs="Arial"/>
                <w:color w:val="000000"/>
                <w:szCs w:val="20"/>
                <w:lang w:val="en-GB" w:eastAsia="en-GB"/>
              </w:rPr>
              <w:t>-0,08192</w:t>
            </w:r>
          </w:p>
        </w:tc>
        <w:tc>
          <w:tcPr>
            <w:tcW w:w="1580" w:type="dxa"/>
            <w:tcBorders>
              <w:top w:val="nil"/>
              <w:left w:val="nil"/>
              <w:bottom w:val="single" w:sz="4" w:space="0" w:color="auto"/>
              <w:right w:val="single" w:sz="4" w:space="0" w:color="auto"/>
            </w:tcBorders>
            <w:shd w:val="clear" w:color="auto" w:fill="auto"/>
            <w:vAlign w:val="bottom"/>
            <w:hideMark/>
          </w:tcPr>
          <w:p w14:paraId="7FBBAEDE" w14:textId="77777777" w:rsidR="005C14C1" w:rsidRPr="0045055F" w:rsidRDefault="005C14C1" w:rsidP="005C14C1">
            <w:pPr>
              <w:spacing w:after="0" w:line="240" w:lineRule="auto"/>
              <w:jc w:val="left"/>
              <w:rPr>
                <w:rFonts w:ascii="Arial" w:eastAsia="Times New Roman" w:hAnsi="Arial" w:cs="Arial"/>
                <w:color w:val="000000"/>
                <w:szCs w:val="20"/>
                <w:lang w:val="en-GB" w:eastAsia="en-GB"/>
              </w:rPr>
            </w:pPr>
            <w:r w:rsidRPr="0045055F">
              <w:rPr>
                <w:rFonts w:ascii="Arial" w:eastAsia="Times New Roman" w:hAnsi="Arial" w:cs="Arial"/>
                <w:color w:val="000000"/>
                <w:szCs w:val="20"/>
                <w:lang w:val="en-GB" w:eastAsia="en-GB"/>
              </w:rPr>
              <w:t>76,44878472</w:t>
            </w:r>
          </w:p>
        </w:tc>
        <w:tc>
          <w:tcPr>
            <w:tcW w:w="1400" w:type="dxa"/>
            <w:tcBorders>
              <w:top w:val="nil"/>
              <w:left w:val="nil"/>
              <w:bottom w:val="single" w:sz="4" w:space="0" w:color="auto"/>
              <w:right w:val="single" w:sz="4" w:space="0" w:color="auto"/>
            </w:tcBorders>
            <w:shd w:val="clear" w:color="auto" w:fill="auto"/>
            <w:vAlign w:val="bottom"/>
            <w:hideMark/>
          </w:tcPr>
          <w:p w14:paraId="5E30899C" w14:textId="77777777" w:rsidR="005C14C1" w:rsidRPr="0045055F" w:rsidRDefault="005C14C1" w:rsidP="005C14C1">
            <w:pPr>
              <w:spacing w:after="0" w:line="240" w:lineRule="auto"/>
              <w:jc w:val="left"/>
              <w:rPr>
                <w:rFonts w:ascii="Arial" w:eastAsia="Times New Roman" w:hAnsi="Arial" w:cs="Arial"/>
                <w:color w:val="000000"/>
                <w:szCs w:val="20"/>
                <w:lang w:val="en-GB" w:eastAsia="en-GB"/>
              </w:rPr>
            </w:pPr>
            <w:r w:rsidRPr="0045055F">
              <w:rPr>
                <w:rFonts w:ascii="Arial" w:eastAsia="Times New Roman" w:hAnsi="Arial" w:cs="Arial"/>
                <w:color w:val="000000"/>
                <w:szCs w:val="20"/>
                <w:lang w:val="en-GB" w:eastAsia="en-GB"/>
              </w:rPr>
              <w:t>71,74342709</w:t>
            </w:r>
          </w:p>
        </w:tc>
      </w:tr>
      <w:tr w:rsidR="005C14C1" w:rsidRPr="0045055F" w14:paraId="01BE1AC8" w14:textId="77777777" w:rsidTr="005C14C1">
        <w:trPr>
          <w:trHeight w:val="300"/>
        </w:trPr>
        <w:tc>
          <w:tcPr>
            <w:tcW w:w="960" w:type="dxa"/>
            <w:tcBorders>
              <w:top w:val="nil"/>
              <w:left w:val="single" w:sz="4" w:space="0" w:color="auto"/>
              <w:bottom w:val="single" w:sz="4" w:space="0" w:color="auto"/>
              <w:right w:val="single" w:sz="4" w:space="0" w:color="auto"/>
            </w:tcBorders>
            <w:shd w:val="clear" w:color="auto" w:fill="auto"/>
            <w:vAlign w:val="bottom"/>
            <w:hideMark/>
          </w:tcPr>
          <w:p w14:paraId="5B6D707F" w14:textId="77777777" w:rsidR="005C14C1" w:rsidRPr="0045055F" w:rsidRDefault="005C14C1" w:rsidP="005C14C1">
            <w:pPr>
              <w:spacing w:after="0" w:line="240" w:lineRule="auto"/>
              <w:jc w:val="left"/>
              <w:rPr>
                <w:rFonts w:ascii="Arial" w:eastAsia="Times New Roman" w:hAnsi="Arial" w:cs="Arial"/>
                <w:color w:val="000000"/>
                <w:szCs w:val="20"/>
                <w:lang w:val="en-GB" w:eastAsia="en-GB"/>
              </w:rPr>
            </w:pPr>
            <w:r w:rsidRPr="0045055F">
              <w:rPr>
                <w:rFonts w:ascii="Arial" w:eastAsia="Times New Roman" w:hAnsi="Arial" w:cs="Arial"/>
                <w:color w:val="000000"/>
                <w:szCs w:val="20"/>
                <w:lang w:val="en-GB" w:eastAsia="en-GB"/>
              </w:rPr>
              <w:t>5</w:t>
            </w:r>
          </w:p>
        </w:tc>
        <w:tc>
          <w:tcPr>
            <w:tcW w:w="1040" w:type="dxa"/>
            <w:tcBorders>
              <w:top w:val="nil"/>
              <w:left w:val="nil"/>
              <w:bottom w:val="single" w:sz="4" w:space="0" w:color="auto"/>
              <w:right w:val="single" w:sz="4" w:space="0" w:color="auto"/>
            </w:tcBorders>
            <w:shd w:val="clear" w:color="auto" w:fill="auto"/>
            <w:vAlign w:val="bottom"/>
            <w:hideMark/>
          </w:tcPr>
          <w:p w14:paraId="1081A9CE" w14:textId="77777777" w:rsidR="005C14C1" w:rsidRPr="0045055F" w:rsidRDefault="005C14C1" w:rsidP="005C14C1">
            <w:pPr>
              <w:spacing w:after="0" w:line="240" w:lineRule="auto"/>
              <w:jc w:val="left"/>
              <w:rPr>
                <w:rFonts w:ascii="Arial" w:eastAsia="Times New Roman" w:hAnsi="Arial" w:cs="Arial"/>
                <w:color w:val="000000"/>
                <w:szCs w:val="20"/>
                <w:lang w:val="en-GB" w:eastAsia="en-GB"/>
              </w:rPr>
            </w:pPr>
            <w:r w:rsidRPr="0045055F">
              <w:rPr>
                <w:rFonts w:ascii="Arial" w:eastAsia="Times New Roman" w:hAnsi="Arial" w:cs="Arial"/>
                <w:color w:val="000000"/>
                <w:szCs w:val="20"/>
                <w:lang w:val="en-GB" w:eastAsia="en-GB"/>
              </w:rPr>
              <w:t> </w:t>
            </w:r>
          </w:p>
        </w:tc>
        <w:tc>
          <w:tcPr>
            <w:tcW w:w="1540" w:type="dxa"/>
            <w:tcBorders>
              <w:top w:val="nil"/>
              <w:left w:val="nil"/>
              <w:bottom w:val="single" w:sz="4" w:space="0" w:color="auto"/>
              <w:right w:val="single" w:sz="4" w:space="0" w:color="auto"/>
            </w:tcBorders>
            <w:shd w:val="clear" w:color="auto" w:fill="auto"/>
            <w:vAlign w:val="bottom"/>
            <w:hideMark/>
          </w:tcPr>
          <w:p w14:paraId="595C0C5E" w14:textId="77777777" w:rsidR="005C14C1" w:rsidRPr="0045055F" w:rsidRDefault="005C14C1" w:rsidP="005C14C1">
            <w:pPr>
              <w:spacing w:after="0" w:line="240" w:lineRule="auto"/>
              <w:jc w:val="left"/>
              <w:rPr>
                <w:rFonts w:ascii="Arial" w:eastAsia="Times New Roman" w:hAnsi="Arial" w:cs="Arial"/>
                <w:color w:val="000000"/>
                <w:szCs w:val="20"/>
                <w:lang w:val="en-GB" w:eastAsia="en-GB"/>
              </w:rPr>
            </w:pPr>
            <w:r w:rsidRPr="0045055F">
              <w:rPr>
                <w:rFonts w:ascii="Arial" w:eastAsia="Times New Roman" w:hAnsi="Arial" w:cs="Arial"/>
                <w:color w:val="000000"/>
                <w:szCs w:val="20"/>
                <w:lang w:val="en-GB" w:eastAsia="en-GB"/>
              </w:rPr>
              <w:t>0,98568</w:t>
            </w:r>
          </w:p>
        </w:tc>
        <w:tc>
          <w:tcPr>
            <w:tcW w:w="1680" w:type="dxa"/>
            <w:tcBorders>
              <w:top w:val="nil"/>
              <w:left w:val="nil"/>
              <w:bottom w:val="single" w:sz="4" w:space="0" w:color="auto"/>
              <w:right w:val="single" w:sz="4" w:space="0" w:color="auto"/>
            </w:tcBorders>
            <w:shd w:val="clear" w:color="auto" w:fill="auto"/>
            <w:vAlign w:val="bottom"/>
            <w:hideMark/>
          </w:tcPr>
          <w:p w14:paraId="3B534565" w14:textId="77777777" w:rsidR="005C14C1" w:rsidRPr="0045055F" w:rsidRDefault="005C14C1" w:rsidP="005C14C1">
            <w:pPr>
              <w:spacing w:after="0" w:line="240" w:lineRule="auto"/>
              <w:jc w:val="left"/>
              <w:rPr>
                <w:rFonts w:ascii="Arial" w:eastAsia="Times New Roman" w:hAnsi="Arial" w:cs="Arial"/>
                <w:color w:val="000000"/>
                <w:szCs w:val="20"/>
                <w:lang w:val="en-GB" w:eastAsia="en-GB"/>
              </w:rPr>
            </w:pPr>
            <w:r w:rsidRPr="0045055F">
              <w:rPr>
                <w:rFonts w:ascii="Arial" w:eastAsia="Times New Roman" w:hAnsi="Arial" w:cs="Arial"/>
                <w:color w:val="000000"/>
                <w:szCs w:val="20"/>
                <w:lang w:val="en-GB" w:eastAsia="en-GB"/>
              </w:rPr>
              <w:t>0,01238</w:t>
            </w:r>
          </w:p>
        </w:tc>
        <w:tc>
          <w:tcPr>
            <w:tcW w:w="1740" w:type="dxa"/>
            <w:tcBorders>
              <w:top w:val="nil"/>
              <w:left w:val="nil"/>
              <w:bottom w:val="single" w:sz="4" w:space="0" w:color="auto"/>
              <w:right w:val="single" w:sz="4" w:space="0" w:color="auto"/>
            </w:tcBorders>
            <w:shd w:val="clear" w:color="auto" w:fill="auto"/>
            <w:vAlign w:val="bottom"/>
            <w:hideMark/>
          </w:tcPr>
          <w:p w14:paraId="049A05F7" w14:textId="77777777" w:rsidR="005C14C1" w:rsidRPr="0045055F" w:rsidRDefault="005C14C1" w:rsidP="005C14C1">
            <w:pPr>
              <w:spacing w:after="0" w:line="240" w:lineRule="auto"/>
              <w:jc w:val="left"/>
              <w:rPr>
                <w:rFonts w:ascii="Arial" w:eastAsia="Times New Roman" w:hAnsi="Arial" w:cs="Arial"/>
                <w:color w:val="000000"/>
                <w:szCs w:val="20"/>
                <w:lang w:val="en-GB" w:eastAsia="en-GB"/>
              </w:rPr>
            </w:pPr>
            <w:r w:rsidRPr="0045055F">
              <w:rPr>
                <w:rFonts w:ascii="Arial" w:eastAsia="Times New Roman" w:hAnsi="Arial" w:cs="Arial"/>
                <w:color w:val="000000"/>
                <w:szCs w:val="20"/>
                <w:lang w:val="en-GB" w:eastAsia="en-GB"/>
              </w:rPr>
              <w:t>-0,08139</w:t>
            </w:r>
          </w:p>
        </w:tc>
        <w:tc>
          <w:tcPr>
            <w:tcW w:w="1580" w:type="dxa"/>
            <w:tcBorders>
              <w:top w:val="nil"/>
              <w:left w:val="nil"/>
              <w:bottom w:val="single" w:sz="4" w:space="0" w:color="auto"/>
              <w:right w:val="single" w:sz="4" w:space="0" w:color="auto"/>
            </w:tcBorders>
            <w:shd w:val="clear" w:color="auto" w:fill="auto"/>
            <w:vAlign w:val="bottom"/>
            <w:hideMark/>
          </w:tcPr>
          <w:p w14:paraId="23E39924" w14:textId="77777777" w:rsidR="005C14C1" w:rsidRPr="0045055F" w:rsidRDefault="005C14C1" w:rsidP="005C14C1">
            <w:pPr>
              <w:spacing w:after="0" w:line="240" w:lineRule="auto"/>
              <w:jc w:val="left"/>
              <w:rPr>
                <w:rFonts w:ascii="Arial" w:eastAsia="Times New Roman" w:hAnsi="Arial" w:cs="Arial"/>
                <w:color w:val="000000"/>
                <w:szCs w:val="20"/>
                <w:lang w:val="en-GB" w:eastAsia="en-GB"/>
              </w:rPr>
            </w:pPr>
            <w:r w:rsidRPr="0045055F">
              <w:rPr>
                <w:rFonts w:ascii="Arial" w:eastAsia="Times New Roman" w:hAnsi="Arial" w:cs="Arial"/>
                <w:color w:val="000000"/>
                <w:szCs w:val="20"/>
                <w:lang w:val="en-GB" w:eastAsia="en-GB"/>
              </w:rPr>
              <w:t>79,6187399</w:t>
            </w:r>
          </w:p>
        </w:tc>
        <w:tc>
          <w:tcPr>
            <w:tcW w:w="1400" w:type="dxa"/>
            <w:tcBorders>
              <w:top w:val="nil"/>
              <w:left w:val="nil"/>
              <w:bottom w:val="single" w:sz="4" w:space="0" w:color="auto"/>
              <w:right w:val="single" w:sz="4" w:space="0" w:color="auto"/>
            </w:tcBorders>
            <w:shd w:val="clear" w:color="auto" w:fill="auto"/>
            <w:vAlign w:val="bottom"/>
            <w:hideMark/>
          </w:tcPr>
          <w:p w14:paraId="6D76CDB2" w14:textId="77777777" w:rsidR="005C14C1" w:rsidRPr="0045055F" w:rsidRDefault="005C14C1" w:rsidP="005C14C1">
            <w:pPr>
              <w:spacing w:after="0" w:line="240" w:lineRule="auto"/>
              <w:jc w:val="left"/>
              <w:rPr>
                <w:rFonts w:ascii="Arial" w:eastAsia="Times New Roman" w:hAnsi="Arial" w:cs="Arial"/>
                <w:color w:val="000000"/>
                <w:szCs w:val="20"/>
                <w:lang w:val="en-GB" w:eastAsia="en-GB"/>
              </w:rPr>
            </w:pPr>
            <w:r w:rsidRPr="0045055F">
              <w:rPr>
                <w:rFonts w:ascii="Arial" w:eastAsia="Times New Roman" w:hAnsi="Arial" w:cs="Arial"/>
                <w:color w:val="000000"/>
                <w:szCs w:val="20"/>
                <w:lang w:val="en-GB" w:eastAsia="en-GB"/>
              </w:rPr>
              <w:t>79,04661413</w:t>
            </w:r>
          </w:p>
        </w:tc>
      </w:tr>
      <w:tr w:rsidR="005C14C1" w:rsidRPr="0045055F" w14:paraId="59C60E96" w14:textId="77777777" w:rsidTr="005C14C1">
        <w:trPr>
          <w:trHeight w:val="300"/>
        </w:trPr>
        <w:tc>
          <w:tcPr>
            <w:tcW w:w="960" w:type="dxa"/>
            <w:tcBorders>
              <w:top w:val="nil"/>
              <w:left w:val="single" w:sz="4" w:space="0" w:color="auto"/>
              <w:bottom w:val="single" w:sz="4" w:space="0" w:color="auto"/>
              <w:right w:val="single" w:sz="4" w:space="0" w:color="auto"/>
            </w:tcBorders>
            <w:shd w:val="clear" w:color="auto" w:fill="auto"/>
            <w:vAlign w:val="bottom"/>
            <w:hideMark/>
          </w:tcPr>
          <w:p w14:paraId="75161A88" w14:textId="77777777" w:rsidR="005C14C1" w:rsidRPr="0045055F" w:rsidRDefault="005C14C1" w:rsidP="005C14C1">
            <w:pPr>
              <w:spacing w:after="0" w:line="240" w:lineRule="auto"/>
              <w:jc w:val="left"/>
              <w:rPr>
                <w:rFonts w:ascii="Arial" w:eastAsia="Times New Roman" w:hAnsi="Arial" w:cs="Arial"/>
                <w:color w:val="000000"/>
                <w:szCs w:val="20"/>
                <w:lang w:val="en-GB" w:eastAsia="en-GB"/>
              </w:rPr>
            </w:pPr>
            <w:r w:rsidRPr="0045055F">
              <w:rPr>
                <w:rFonts w:ascii="Arial" w:eastAsia="Times New Roman" w:hAnsi="Arial" w:cs="Arial"/>
                <w:color w:val="000000"/>
                <w:szCs w:val="20"/>
                <w:lang w:val="en-GB" w:eastAsia="en-GB"/>
              </w:rPr>
              <w:t>6</w:t>
            </w:r>
          </w:p>
        </w:tc>
        <w:tc>
          <w:tcPr>
            <w:tcW w:w="1040" w:type="dxa"/>
            <w:tcBorders>
              <w:top w:val="nil"/>
              <w:left w:val="nil"/>
              <w:bottom w:val="single" w:sz="4" w:space="0" w:color="auto"/>
              <w:right w:val="single" w:sz="4" w:space="0" w:color="auto"/>
            </w:tcBorders>
            <w:shd w:val="clear" w:color="auto" w:fill="auto"/>
            <w:vAlign w:val="bottom"/>
            <w:hideMark/>
          </w:tcPr>
          <w:p w14:paraId="6C04D63B" w14:textId="77777777" w:rsidR="005C14C1" w:rsidRPr="0045055F" w:rsidRDefault="005C14C1" w:rsidP="005C14C1">
            <w:pPr>
              <w:spacing w:after="0" w:line="240" w:lineRule="auto"/>
              <w:jc w:val="left"/>
              <w:rPr>
                <w:rFonts w:ascii="Arial" w:eastAsia="Times New Roman" w:hAnsi="Arial" w:cs="Arial"/>
                <w:color w:val="000000"/>
                <w:szCs w:val="20"/>
                <w:lang w:val="en-GB" w:eastAsia="en-GB"/>
              </w:rPr>
            </w:pPr>
            <w:r w:rsidRPr="0045055F">
              <w:rPr>
                <w:rFonts w:ascii="Arial" w:eastAsia="Times New Roman" w:hAnsi="Arial" w:cs="Arial"/>
                <w:color w:val="000000"/>
                <w:szCs w:val="20"/>
                <w:lang w:val="en-GB" w:eastAsia="en-GB"/>
              </w:rPr>
              <w:t> </w:t>
            </w:r>
          </w:p>
        </w:tc>
        <w:tc>
          <w:tcPr>
            <w:tcW w:w="1540" w:type="dxa"/>
            <w:tcBorders>
              <w:top w:val="nil"/>
              <w:left w:val="nil"/>
              <w:bottom w:val="single" w:sz="4" w:space="0" w:color="auto"/>
              <w:right w:val="single" w:sz="4" w:space="0" w:color="auto"/>
            </w:tcBorders>
            <w:shd w:val="clear" w:color="auto" w:fill="auto"/>
            <w:vAlign w:val="bottom"/>
            <w:hideMark/>
          </w:tcPr>
          <w:p w14:paraId="109B8BE6" w14:textId="77777777" w:rsidR="005C14C1" w:rsidRPr="0045055F" w:rsidRDefault="005C14C1" w:rsidP="005C14C1">
            <w:pPr>
              <w:spacing w:after="0" w:line="240" w:lineRule="auto"/>
              <w:jc w:val="left"/>
              <w:rPr>
                <w:rFonts w:ascii="Arial" w:eastAsia="Times New Roman" w:hAnsi="Arial" w:cs="Arial"/>
                <w:color w:val="000000"/>
                <w:szCs w:val="20"/>
                <w:lang w:val="en-GB" w:eastAsia="en-GB"/>
              </w:rPr>
            </w:pPr>
            <w:r w:rsidRPr="0045055F">
              <w:rPr>
                <w:rFonts w:ascii="Arial" w:eastAsia="Times New Roman" w:hAnsi="Arial" w:cs="Arial"/>
                <w:color w:val="000000"/>
                <w:szCs w:val="20"/>
                <w:lang w:val="en-GB" w:eastAsia="en-GB"/>
              </w:rPr>
              <w:t>1,08687</w:t>
            </w:r>
          </w:p>
        </w:tc>
        <w:tc>
          <w:tcPr>
            <w:tcW w:w="1680" w:type="dxa"/>
            <w:tcBorders>
              <w:top w:val="nil"/>
              <w:left w:val="nil"/>
              <w:bottom w:val="single" w:sz="4" w:space="0" w:color="auto"/>
              <w:right w:val="single" w:sz="4" w:space="0" w:color="auto"/>
            </w:tcBorders>
            <w:shd w:val="clear" w:color="auto" w:fill="auto"/>
            <w:vAlign w:val="bottom"/>
            <w:hideMark/>
          </w:tcPr>
          <w:p w14:paraId="3A52B0C6" w14:textId="77777777" w:rsidR="005C14C1" w:rsidRPr="0045055F" w:rsidRDefault="005C14C1" w:rsidP="005C14C1">
            <w:pPr>
              <w:spacing w:after="0" w:line="240" w:lineRule="auto"/>
              <w:jc w:val="left"/>
              <w:rPr>
                <w:rFonts w:ascii="Arial" w:eastAsia="Times New Roman" w:hAnsi="Arial" w:cs="Arial"/>
                <w:color w:val="000000"/>
                <w:szCs w:val="20"/>
                <w:lang w:val="en-GB" w:eastAsia="en-GB"/>
              </w:rPr>
            </w:pPr>
            <w:r w:rsidRPr="0045055F">
              <w:rPr>
                <w:rFonts w:ascii="Arial" w:eastAsia="Times New Roman" w:hAnsi="Arial" w:cs="Arial"/>
                <w:color w:val="000000"/>
                <w:szCs w:val="20"/>
                <w:lang w:val="en-GB" w:eastAsia="en-GB"/>
              </w:rPr>
              <w:t>0,01346</w:t>
            </w:r>
          </w:p>
        </w:tc>
        <w:tc>
          <w:tcPr>
            <w:tcW w:w="1740" w:type="dxa"/>
            <w:tcBorders>
              <w:top w:val="nil"/>
              <w:left w:val="nil"/>
              <w:bottom w:val="single" w:sz="4" w:space="0" w:color="auto"/>
              <w:right w:val="single" w:sz="4" w:space="0" w:color="auto"/>
            </w:tcBorders>
            <w:shd w:val="clear" w:color="auto" w:fill="auto"/>
            <w:vAlign w:val="bottom"/>
            <w:hideMark/>
          </w:tcPr>
          <w:p w14:paraId="11547AF1" w14:textId="77777777" w:rsidR="005C14C1" w:rsidRPr="0045055F" w:rsidRDefault="005C14C1" w:rsidP="005C14C1">
            <w:pPr>
              <w:spacing w:after="0" w:line="240" w:lineRule="auto"/>
              <w:jc w:val="left"/>
              <w:rPr>
                <w:rFonts w:ascii="Arial" w:eastAsia="Times New Roman" w:hAnsi="Arial" w:cs="Arial"/>
                <w:color w:val="000000"/>
                <w:szCs w:val="20"/>
                <w:lang w:val="en-GB" w:eastAsia="en-GB"/>
              </w:rPr>
            </w:pPr>
            <w:r w:rsidRPr="0045055F">
              <w:rPr>
                <w:rFonts w:ascii="Arial" w:eastAsia="Times New Roman" w:hAnsi="Arial" w:cs="Arial"/>
                <w:color w:val="000000"/>
                <w:szCs w:val="20"/>
                <w:lang w:val="en-GB" w:eastAsia="en-GB"/>
              </w:rPr>
              <w:t>-0,08052</w:t>
            </w:r>
          </w:p>
        </w:tc>
        <w:tc>
          <w:tcPr>
            <w:tcW w:w="1580" w:type="dxa"/>
            <w:tcBorders>
              <w:top w:val="nil"/>
              <w:left w:val="nil"/>
              <w:bottom w:val="single" w:sz="4" w:space="0" w:color="auto"/>
              <w:right w:val="single" w:sz="4" w:space="0" w:color="auto"/>
            </w:tcBorders>
            <w:shd w:val="clear" w:color="auto" w:fill="auto"/>
            <w:vAlign w:val="bottom"/>
            <w:hideMark/>
          </w:tcPr>
          <w:p w14:paraId="70FD2F50" w14:textId="77777777" w:rsidR="005C14C1" w:rsidRPr="0045055F" w:rsidRDefault="005C14C1" w:rsidP="005C14C1">
            <w:pPr>
              <w:spacing w:after="0" w:line="240" w:lineRule="auto"/>
              <w:jc w:val="left"/>
              <w:rPr>
                <w:rFonts w:ascii="Arial" w:eastAsia="Times New Roman" w:hAnsi="Arial" w:cs="Arial"/>
                <w:color w:val="000000"/>
                <w:szCs w:val="20"/>
                <w:lang w:val="en-GB" w:eastAsia="en-GB"/>
              </w:rPr>
            </w:pPr>
            <w:r w:rsidRPr="0045055F">
              <w:rPr>
                <w:rFonts w:ascii="Arial" w:eastAsia="Times New Roman" w:hAnsi="Arial" w:cs="Arial"/>
                <w:color w:val="000000"/>
                <w:szCs w:val="20"/>
                <w:lang w:val="en-GB" w:eastAsia="en-GB"/>
              </w:rPr>
              <w:t>80,74814264</w:t>
            </w:r>
          </w:p>
        </w:tc>
        <w:tc>
          <w:tcPr>
            <w:tcW w:w="1400" w:type="dxa"/>
            <w:tcBorders>
              <w:top w:val="nil"/>
              <w:left w:val="nil"/>
              <w:bottom w:val="single" w:sz="4" w:space="0" w:color="auto"/>
              <w:right w:val="single" w:sz="4" w:space="0" w:color="auto"/>
            </w:tcBorders>
            <w:shd w:val="clear" w:color="auto" w:fill="auto"/>
            <w:vAlign w:val="bottom"/>
            <w:hideMark/>
          </w:tcPr>
          <w:p w14:paraId="3C0D0002" w14:textId="77777777" w:rsidR="005C14C1" w:rsidRPr="0045055F" w:rsidRDefault="005C14C1" w:rsidP="005C14C1">
            <w:pPr>
              <w:spacing w:after="0" w:line="240" w:lineRule="auto"/>
              <w:jc w:val="left"/>
              <w:rPr>
                <w:rFonts w:ascii="Arial" w:eastAsia="Times New Roman" w:hAnsi="Arial" w:cs="Arial"/>
                <w:color w:val="000000"/>
                <w:szCs w:val="20"/>
                <w:lang w:val="en-GB" w:eastAsia="en-GB"/>
              </w:rPr>
            </w:pPr>
            <w:r w:rsidRPr="0045055F">
              <w:rPr>
                <w:rFonts w:ascii="Arial" w:eastAsia="Times New Roman" w:hAnsi="Arial" w:cs="Arial"/>
                <w:color w:val="000000"/>
                <w:szCs w:val="20"/>
                <w:lang w:val="en-GB" w:eastAsia="en-GB"/>
              </w:rPr>
              <w:t>84,18240759</w:t>
            </w:r>
          </w:p>
        </w:tc>
      </w:tr>
      <w:tr w:rsidR="005C14C1" w:rsidRPr="0045055F" w14:paraId="177D1E50" w14:textId="77777777" w:rsidTr="005C14C1">
        <w:trPr>
          <w:trHeight w:val="300"/>
        </w:trPr>
        <w:tc>
          <w:tcPr>
            <w:tcW w:w="960" w:type="dxa"/>
            <w:tcBorders>
              <w:top w:val="nil"/>
              <w:left w:val="single" w:sz="4" w:space="0" w:color="auto"/>
              <w:bottom w:val="single" w:sz="4" w:space="0" w:color="auto"/>
              <w:right w:val="single" w:sz="4" w:space="0" w:color="auto"/>
            </w:tcBorders>
            <w:shd w:val="clear" w:color="auto" w:fill="auto"/>
            <w:vAlign w:val="bottom"/>
            <w:hideMark/>
          </w:tcPr>
          <w:p w14:paraId="1E2A83BC" w14:textId="77777777" w:rsidR="005C14C1" w:rsidRPr="0045055F" w:rsidRDefault="005C14C1" w:rsidP="005C14C1">
            <w:pPr>
              <w:spacing w:after="0" w:line="240" w:lineRule="auto"/>
              <w:jc w:val="left"/>
              <w:rPr>
                <w:rFonts w:ascii="Arial" w:eastAsia="Times New Roman" w:hAnsi="Arial" w:cs="Arial"/>
                <w:color w:val="000000"/>
                <w:szCs w:val="20"/>
                <w:lang w:val="en-GB" w:eastAsia="en-GB"/>
              </w:rPr>
            </w:pPr>
            <w:r w:rsidRPr="0045055F">
              <w:rPr>
                <w:rFonts w:ascii="Arial" w:eastAsia="Times New Roman" w:hAnsi="Arial" w:cs="Arial"/>
                <w:color w:val="000000"/>
                <w:szCs w:val="20"/>
                <w:lang w:val="en-GB" w:eastAsia="en-GB"/>
              </w:rPr>
              <w:t>7</w:t>
            </w:r>
          </w:p>
        </w:tc>
        <w:tc>
          <w:tcPr>
            <w:tcW w:w="1040" w:type="dxa"/>
            <w:tcBorders>
              <w:top w:val="nil"/>
              <w:left w:val="nil"/>
              <w:bottom w:val="single" w:sz="4" w:space="0" w:color="auto"/>
              <w:right w:val="single" w:sz="4" w:space="0" w:color="auto"/>
            </w:tcBorders>
            <w:shd w:val="clear" w:color="auto" w:fill="auto"/>
            <w:vAlign w:val="bottom"/>
            <w:hideMark/>
          </w:tcPr>
          <w:p w14:paraId="600C84B5" w14:textId="77777777" w:rsidR="005C14C1" w:rsidRPr="0045055F" w:rsidRDefault="005C14C1" w:rsidP="005C14C1">
            <w:pPr>
              <w:spacing w:after="0" w:line="240" w:lineRule="auto"/>
              <w:jc w:val="left"/>
              <w:rPr>
                <w:rFonts w:ascii="Arial" w:eastAsia="Times New Roman" w:hAnsi="Arial" w:cs="Arial"/>
                <w:color w:val="000000"/>
                <w:szCs w:val="20"/>
                <w:lang w:val="en-GB" w:eastAsia="en-GB"/>
              </w:rPr>
            </w:pPr>
            <w:r w:rsidRPr="0045055F">
              <w:rPr>
                <w:rFonts w:ascii="Arial" w:eastAsia="Times New Roman" w:hAnsi="Arial" w:cs="Arial"/>
                <w:color w:val="000000"/>
                <w:szCs w:val="20"/>
                <w:lang w:val="en-GB" w:eastAsia="en-GB"/>
              </w:rPr>
              <w:t> </w:t>
            </w:r>
          </w:p>
        </w:tc>
        <w:tc>
          <w:tcPr>
            <w:tcW w:w="1540" w:type="dxa"/>
            <w:tcBorders>
              <w:top w:val="nil"/>
              <w:left w:val="nil"/>
              <w:bottom w:val="single" w:sz="4" w:space="0" w:color="auto"/>
              <w:right w:val="single" w:sz="4" w:space="0" w:color="auto"/>
            </w:tcBorders>
            <w:shd w:val="clear" w:color="auto" w:fill="auto"/>
            <w:vAlign w:val="bottom"/>
            <w:hideMark/>
          </w:tcPr>
          <w:p w14:paraId="5B4C038C" w14:textId="77777777" w:rsidR="005C14C1" w:rsidRPr="0045055F" w:rsidRDefault="005C14C1" w:rsidP="005C14C1">
            <w:pPr>
              <w:spacing w:after="0" w:line="240" w:lineRule="auto"/>
              <w:jc w:val="left"/>
              <w:rPr>
                <w:rFonts w:ascii="Arial" w:eastAsia="Times New Roman" w:hAnsi="Arial" w:cs="Arial"/>
                <w:color w:val="000000"/>
                <w:szCs w:val="20"/>
                <w:lang w:val="en-GB" w:eastAsia="en-GB"/>
              </w:rPr>
            </w:pPr>
            <w:r w:rsidRPr="0045055F">
              <w:rPr>
                <w:rFonts w:ascii="Arial" w:eastAsia="Times New Roman" w:hAnsi="Arial" w:cs="Arial"/>
                <w:color w:val="000000"/>
                <w:szCs w:val="20"/>
                <w:lang w:val="en-GB" w:eastAsia="en-GB"/>
              </w:rPr>
              <w:t>1,18472</w:t>
            </w:r>
          </w:p>
        </w:tc>
        <w:tc>
          <w:tcPr>
            <w:tcW w:w="1680" w:type="dxa"/>
            <w:tcBorders>
              <w:top w:val="nil"/>
              <w:left w:val="nil"/>
              <w:bottom w:val="single" w:sz="4" w:space="0" w:color="auto"/>
              <w:right w:val="single" w:sz="4" w:space="0" w:color="auto"/>
            </w:tcBorders>
            <w:shd w:val="clear" w:color="auto" w:fill="auto"/>
            <w:vAlign w:val="bottom"/>
            <w:hideMark/>
          </w:tcPr>
          <w:p w14:paraId="0E30EC00" w14:textId="77777777" w:rsidR="005C14C1" w:rsidRPr="0045055F" w:rsidRDefault="005C14C1" w:rsidP="005C14C1">
            <w:pPr>
              <w:spacing w:after="0" w:line="240" w:lineRule="auto"/>
              <w:jc w:val="left"/>
              <w:rPr>
                <w:rFonts w:ascii="Arial" w:eastAsia="Times New Roman" w:hAnsi="Arial" w:cs="Arial"/>
                <w:color w:val="000000"/>
                <w:szCs w:val="20"/>
                <w:lang w:val="en-GB" w:eastAsia="en-GB"/>
              </w:rPr>
            </w:pPr>
            <w:r w:rsidRPr="0045055F">
              <w:rPr>
                <w:rFonts w:ascii="Arial" w:eastAsia="Times New Roman" w:hAnsi="Arial" w:cs="Arial"/>
                <w:color w:val="000000"/>
                <w:szCs w:val="20"/>
                <w:lang w:val="en-GB" w:eastAsia="en-GB"/>
              </w:rPr>
              <w:t>0,01471</w:t>
            </w:r>
          </w:p>
        </w:tc>
        <w:tc>
          <w:tcPr>
            <w:tcW w:w="1740" w:type="dxa"/>
            <w:tcBorders>
              <w:top w:val="nil"/>
              <w:left w:val="nil"/>
              <w:bottom w:val="single" w:sz="4" w:space="0" w:color="auto"/>
              <w:right w:val="single" w:sz="4" w:space="0" w:color="auto"/>
            </w:tcBorders>
            <w:shd w:val="clear" w:color="auto" w:fill="auto"/>
            <w:vAlign w:val="bottom"/>
            <w:hideMark/>
          </w:tcPr>
          <w:p w14:paraId="05DA8330" w14:textId="77777777" w:rsidR="005C14C1" w:rsidRPr="0045055F" w:rsidRDefault="005C14C1" w:rsidP="005C14C1">
            <w:pPr>
              <w:spacing w:after="0" w:line="240" w:lineRule="auto"/>
              <w:jc w:val="left"/>
              <w:rPr>
                <w:rFonts w:ascii="Arial" w:eastAsia="Times New Roman" w:hAnsi="Arial" w:cs="Arial"/>
                <w:color w:val="000000"/>
                <w:szCs w:val="20"/>
                <w:lang w:val="en-GB" w:eastAsia="en-GB"/>
              </w:rPr>
            </w:pPr>
            <w:r w:rsidRPr="0045055F">
              <w:rPr>
                <w:rFonts w:ascii="Arial" w:eastAsia="Times New Roman" w:hAnsi="Arial" w:cs="Arial"/>
                <w:color w:val="000000"/>
                <w:szCs w:val="20"/>
                <w:lang w:val="en-GB" w:eastAsia="en-GB"/>
              </w:rPr>
              <w:t>-0,07943</w:t>
            </w:r>
          </w:p>
        </w:tc>
        <w:tc>
          <w:tcPr>
            <w:tcW w:w="1580" w:type="dxa"/>
            <w:tcBorders>
              <w:top w:val="nil"/>
              <w:left w:val="nil"/>
              <w:bottom w:val="single" w:sz="4" w:space="0" w:color="auto"/>
              <w:right w:val="single" w:sz="4" w:space="0" w:color="auto"/>
            </w:tcBorders>
            <w:shd w:val="clear" w:color="auto" w:fill="auto"/>
            <w:vAlign w:val="bottom"/>
            <w:hideMark/>
          </w:tcPr>
          <w:p w14:paraId="2AE76AFB" w14:textId="77777777" w:rsidR="005C14C1" w:rsidRPr="0045055F" w:rsidRDefault="005C14C1" w:rsidP="005C14C1">
            <w:pPr>
              <w:spacing w:after="0" w:line="240" w:lineRule="auto"/>
              <w:jc w:val="left"/>
              <w:rPr>
                <w:rFonts w:ascii="Arial" w:eastAsia="Times New Roman" w:hAnsi="Arial" w:cs="Arial"/>
                <w:color w:val="000000"/>
                <w:szCs w:val="20"/>
                <w:lang w:val="en-GB" w:eastAsia="en-GB"/>
              </w:rPr>
            </w:pPr>
            <w:r w:rsidRPr="0045055F">
              <w:rPr>
                <w:rFonts w:ascii="Arial" w:eastAsia="Times New Roman" w:hAnsi="Arial" w:cs="Arial"/>
                <w:color w:val="000000"/>
                <w:szCs w:val="20"/>
                <w:lang w:val="en-GB" w:eastAsia="en-GB"/>
              </w:rPr>
              <w:t>80,53840925</w:t>
            </w:r>
          </w:p>
        </w:tc>
        <w:tc>
          <w:tcPr>
            <w:tcW w:w="1400" w:type="dxa"/>
            <w:tcBorders>
              <w:top w:val="nil"/>
              <w:left w:val="nil"/>
              <w:bottom w:val="single" w:sz="4" w:space="0" w:color="auto"/>
              <w:right w:val="single" w:sz="4" w:space="0" w:color="auto"/>
            </w:tcBorders>
            <w:shd w:val="clear" w:color="auto" w:fill="auto"/>
            <w:vAlign w:val="bottom"/>
            <w:hideMark/>
          </w:tcPr>
          <w:p w14:paraId="0AFFEEE9" w14:textId="77777777" w:rsidR="005C14C1" w:rsidRPr="0045055F" w:rsidRDefault="005C14C1" w:rsidP="005C14C1">
            <w:pPr>
              <w:spacing w:after="0" w:line="240" w:lineRule="auto"/>
              <w:jc w:val="left"/>
              <w:rPr>
                <w:rFonts w:ascii="Arial" w:eastAsia="Times New Roman" w:hAnsi="Arial" w:cs="Arial"/>
                <w:color w:val="000000"/>
                <w:szCs w:val="20"/>
                <w:lang w:val="en-GB" w:eastAsia="en-GB"/>
              </w:rPr>
            </w:pPr>
            <w:r w:rsidRPr="0045055F">
              <w:rPr>
                <w:rFonts w:ascii="Arial" w:eastAsia="Times New Roman" w:hAnsi="Arial" w:cs="Arial"/>
                <w:color w:val="000000"/>
                <w:szCs w:val="20"/>
                <w:lang w:val="en-GB" w:eastAsia="en-GB"/>
              </w:rPr>
              <w:t>87,66190566</w:t>
            </w:r>
          </w:p>
        </w:tc>
      </w:tr>
      <w:tr w:rsidR="005C14C1" w:rsidRPr="0045055F" w14:paraId="6DD2884B" w14:textId="77777777" w:rsidTr="005C14C1">
        <w:trPr>
          <w:trHeight w:val="300"/>
        </w:trPr>
        <w:tc>
          <w:tcPr>
            <w:tcW w:w="960" w:type="dxa"/>
            <w:tcBorders>
              <w:top w:val="nil"/>
              <w:left w:val="single" w:sz="4" w:space="0" w:color="auto"/>
              <w:bottom w:val="single" w:sz="4" w:space="0" w:color="auto"/>
              <w:right w:val="single" w:sz="4" w:space="0" w:color="auto"/>
            </w:tcBorders>
            <w:shd w:val="clear" w:color="auto" w:fill="auto"/>
            <w:vAlign w:val="bottom"/>
            <w:hideMark/>
          </w:tcPr>
          <w:p w14:paraId="3600A959" w14:textId="77777777" w:rsidR="005C14C1" w:rsidRPr="0045055F" w:rsidRDefault="005C14C1" w:rsidP="005C14C1">
            <w:pPr>
              <w:spacing w:after="0" w:line="240" w:lineRule="auto"/>
              <w:jc w:val="left"/>
              <w:rPr>
                <w:rFonts w:ascii="Arial" w:eastAsia="Times New Roman" w:hAnsi="Arial" w:cs="Arial"/>
                <w:color w:val="000000"/>
                <w:szCs w:val="20"/>
                <w:lang w:val="en-GB" w:eastAsia="en-GB"/>
              </w:rPr>
            </w:pPr>
            <w:r w:rsidRPr="0045055F">
              <w:rPr>
                <w:rFonts w:ascii="Arial" w:eastAsia="Times New Roman" w:hAnsi="Arial" w:cs="Arial"/>
                <w:color w:val="000000"/>
                <w:szCs w:val="20"/>
                <w:lang w:val="en-GB" w:eastAsia="en-GB"/>
              </w:rPr>
              <w:t>8</w:t>
            </w:r>
          </w:p>
        </w:tc>
        <w:tc>
          <w:tcPr>
            <w:tcW w:w="1040" w:type="dxa"/>
            <w:tcBorders>
              <w:top w:val="nil"/>
              <w:left w:val="nil"/>
              <w:bottom w:val="single" w:sz="4" w:space="0" w:color="auto"/>
              <w:right w:val="single" w:sz="4" w:space="0" w:color="auto"/>
            </w:tcBorders>
            <w:shd w:val="clear" w:color="auto" w:fill="auto"/>
            <w:vAlign w:val="bottom"/>
            <w:hideMark/>
          </w:tcPr>
          <w:p w14:paraId="526D7D58" w14:textId="77777777" w:rsidR="005C14C1" w:rsidRPr="0045055F" w:rsidRDefault="005C14C1" w:rsidP="005C14C1">
            <w:pPr>
              <w:spacing w:after="0" w:line="240" w:lineRule="auto"/>
              <w:jc w:val="left"/>
              <w:rPr>
                <w:rFonts w:ascii="Arial" w:eastAsia="Times New Roman" w:hAnsi="Arial" w:cs="Arial"/>
                <w:color w:val="000000"/>
                <w:szCs w:val="20"/>
                <w:lang w:val="en-GB" w:eastAsia="en-GB"/>
              </w:rPr>
            </w:pPr>
            <w:r w:rsidRPr="0045055F">
              <w:rPr>
                <w:rFonts w:ascii="Arial" w:eastAsia="Times New Roman" w:hAnsi="Arial" w:cs="Arial"/>
                <w:color w:val="000000"/>
                <w:szCs w:val="20"/>
                <w:lang w:val="en-GB" w:eastAsia="en-GB"/>
              </w:rPr>
              <w:t> </w:t>
            </w:r>
          </w:p>
        </w:tc>
        <w:tc>
          <w:tcPr>
            <w:tcW w:w="1540" w:type="dxa"/>
            <w:tcBorders>
              <w:top w:val="nil"/>
              <w:left w:val="nil"/>
              <w:bottom w:val="single" w:sz="4" w:space="0" w:color="auto"/>
              <w:right w:val="single" w:sz="4" w:space="0" w:color="auto"/>
            </w:tcBorders>
            <w:shd w:val="clear" w:color="auto" w:fill="auto"/>
            <w:vAlign w:val="bottom"/>
            <w:hideMark/>
          </w:tcPr>
          <w:p w14:paraId="4D6E73C8" w14:textId="77777777" w:rsidR="005C14C1" w:rsidRPr="0045055F" w:rsidRDefault="005C14C1" w:rsidP="005C14C1">
            <w:pPr>
              <w:spacing w:after="0" w:line="240" w:lineRule="auto"/>
              <w:jc w:val="left"/>
              <w:rPr>
                <w:rFonts w:ascii="Arial" w:eastAsia="Times New Roman" w:hAnsi="Arial" w:cs="Arial"/>
                <w:color w:val="000000"/>
                <w:szCs w:val="20"/>
                <w:lang w:val="en-GB" w:eastAsia="en-GB"/>
              </w:rPr>
            </w:pPr>
            <w:r w:rsidRPr="0045055F">
              <w:rPr>
                <w:rFonts w:ascii="Arial" w:eastAsia="Times New Roman" w:hAnsi="Arial" w:cs="Arial"/>
                <w:color w:val="000000"/>
                <w:szCs w:val="20"/>
                <w:lang w:val="en-GB" w:eastAsia="en-GB"/>
              </w:rPr>
              <w:t>1,27694</w:t>
            </w:r>
          </w:p>
        </w:tc>
        <w:tc>
          <w:tcPr>
            <w:tcW w:w="1680" w:type="dxa"/>
            <w:tcBorders>
              <w:top w:val="nil"/>
              <w:left w:val="nil"/>
              <w:bottom w:val="single" w:sz="4" w:space="0" w:color="auto"/>
              <w:right w:val="single" w:sz="4" w:space="0" w:color="auto"/>
            </w:tcBorders>
            <w:shd w:val="clear" w:color="auto" w:fill="auto"/>
            <w:vAlign w:val="bottom"/>
            <w:hideMark/>
          </w:tcPr>
          <w:p w14:paraId="215C9F31" w14:textId="77777777" w:rsidR="005C14C1" w:rsidRPr="0045055F" w:rsidRDefault="005C14C1" w:rsidP="005C14C1">
            <w:pPr>
              <w:spacing w:after="0" w:line="240" w:lineRule="auto"/>
              <w:jc w:val="left"/>
              <w:rPr>
                <w:rFonts w:ascii="Arial" w:eastAsia="Times New Roman" w:hAnsi="Arial" w:cs="Arial"/>
                <w:color w:val="000000"/>
                <w:szCs w:val="20"/>
                <w:lang w:val="en-GB" w:eastAsia="en-GB"/>
              </w:rPr>
            </w:pPr>
            <w:r w:rsidRPr="0045055F">
              <w:rPr>
                <w:rFonts w:ascii="Arial" w:eastAsia="Times New Roman" w:hAnsi="Arial" w:cs="Arial"/>
                <w:color w:val="000000"/>
                <w:szCs w:val="20"/>
                <w:lang w:val="en-GB" w:eastAsia="en-GB"/>
              </w:rPr>
              <w:t>0,01631</w:t>
            </w:r>
          </w:p>
        </w:tc>
        <w:tc>
          <w:tcPr>
            <w:tcW w:w="1740" w:type="dxa"/>
            <w:tcBorders>
              <w:top w:val="nil"/>
              <w:left w:val="nil"/>
              <w:bottom w:val="single" w:sz="4" w:space="0" w:color="auto"/>
              <w:right w:val="single" w:sz="4" w:space="0" w:color="auto"/>
            </w:tcBorders>
            <w:shd w:val="clear" w:color="auto" w:fill="auto"/>
            <w:vAlign w:val="bottom"/>
            <w:hideMark/>
          </w:tcPr>
          <w:p w14:paraId="7953E4FA" w14:textId="77777777" w:rsidR="005C14C1" w:rsidRPr="0045055F" w:rsidRDefault="005C14C1" w:rsidP="005C14C1">
            <w:pPr>
              <w:spacing w:after="0" w:line="240" w:lineRule="auto"/>
              <w:jc w:val="left"/>
              <w:rPr>
                <w:rFonts w:ascii="Arial" w:eastAsia="Times New Roman" w:hAnsi="Arial" w:cs="Arial"/>
                <w:color w:val="000000"/>
                <w:szCs w:val="20"/>
                <w:lang w:val="en-GB" w:eastAsia="en-GB"/>
              </w:rPr>
            </w:pPr>
            <w:r w:rsidRPr="0045055F">
              <w:rPr>
                <w:rFonts w:ascii="Arial" w:eastAsia="Times New Roman" w:hAnsi="Arial" w:cs="Arial"/>
                <w:color w:val="000000"/>
                <w:szCs w:val="20"/>
                <w:lang w:val="en-GB" w:eastAsia="en-GB"/>
              </w:rPr>
              <w:t>-0,07796</w:t>
            </w:r>
          </w:p>
        </w:tc>
        <w:tc>
          <w:tcPr>
            <w:tcW w:w="1580" w:type="dxa"/>
            <w:tcBorders>
              <w:top w:val="nil"/>
              <w:left w:val="nil"/>
              <w:bottom w:val="single" w:sz="4" w:space="0" w:color="auto"/>
              <w:right w:val="single" w:sz="4" w:space="0" w:color="auto"/>
            </w:tcBorders>
            <w:shd w:val="clear" w:color="auto" w:fill="auto"/>
            <w:vAlign w:val="bottom"/>
            <w:hideMark/>
          </w:tcPr>
          <w:p w14:paraId="22844448" w14:textId="77777777" w:rsidR="005C14C1" w:rsidRPr="0045055F" w:rsidRDefault="005C14C1" w:rsidP="005C14C1">
            <w:pPr>
              <w:spacing w:after="0" w:line="240" w:lineRule="auto"/>
              <w:jc w:val="left"/>
              <w:rPr>
                <w:rFonts w:ascii="Arial" w:eastAsia="Times New Roman" w:hAnsi="Arial" w:cs="Arial"/>
                <w:color w:val="000000"/>
                <w:szCs w:val="20"/>
                <w:lang w:val="en-GB" w:eastAsia="en-GB"/>
              </w:rPr>
            </w:pPr>
            <w:r w:rsidRPr="0045055F">
              <w:rPr>
                <w:rFonts w:ascii="Arial" w:eastAsia="Times New Roman" w:hAnsi="Arial" w:cs="Arial"/>
                <w:color w:val="000000"/>
                <w:szCs w:val="20"/>
                <w:lang w:val="en-GB" w:eastAsia="en-GB"/>
              </w:rPr>
              <w:t>78,29184549</w:t>
            </w:r>
          </w:p>
        </w:tc>
        <w:tc>
          <w:tcPr>
            <w:tcW w:w="1400" w:type="dxa"/>
            <w:tcBorders>
              <w:top w:val="nil"/>
              <w:left w:val="nil"/>
              <w:bottom w:val="single" w:sz="4" w:space="0" w:color="auto"/>
              <w:right w:val="single" w:sz="4" w:space="0" w:color="auto"/>
            </w:tcBorders>
            <w:shd w:val="clear" w:color="auto" w:fill="auto"/>
            <w:vAlign w:val="bottom"/>
            <w:hideMark/>
          </w:tcPr>
          <w:p w14:paraId="473C4291" w14:textId="77777777" w:rsidR="005C14C1" w:rsidRPr="0045055F" w:rsidRDefault="005C14C1" w:rsidP="005C14C1">
            <w:pPr>
              <w:spacing w:after="0" w:line="240" w:lineRule="auto"/>
              <w:jc w:val="left"/>
              <w:rPr>
                <w:rFonts w:ascii="Arial" w:eastAsia="Times New Roman" w:hAnsi="Arial" w:cs="Arial"/>
                <w:color w:val="000000"/>
                <w:szCs w:val="20"/>
                <w:lang w:val="en-GB" w:eastAsia="en-GB"/>
              </w:rPr>
            </w:pPr>
            <w:r w:rsidRPr="0045055F">
              <w:rPr>
                <w:rFonts w:ascii="Arial" w:eastAsia="Times New Roman" w:hAnsi="Arial" w:cs="Arial"/>
                <w:color w:val="000000"/>
                <w:szCs w:val="20"/>
                <w:lang w:val="en-GB" w:eastAsia="en-GB"/>
              </w:rPr>
              <w:t>88,47117109</w:t>
            </w:r>
          </w:p>
        </w:tc>
      </w:tr>
      <w:tr w:rsidR="005C14C1" w:rsidRPr="0045055F" w14:paraId="44900460" w14:textId="77777777" w:rsidTr="005C14C1">
        <w:trPr>
          <w:trHeight w:val="300"/>
        </w:trPr>
        <w:tc>
          <w:tcPr>
            <w:tcW w:w="960" w:type="dxa"/>
            <w:tcBorders>
              <w:top w:val="nil"/>
              <w:left w:val="single" w:sz="4" w:space="0" w:color="auto"/>
              <w:bottom w:val="single" w:sz="4" w:space="0" w:color="auto"/>
              <w:right w:val="single" w:sz="4" w:space="0" w:color="auto"/>
            </w:tcBorders>
            <w:shd w:val="clear" w:color="auto" w:fill="auto"/>
            <w:vAlign w:val="bottom"/>
            <w:hideMark/>
          </w:tcPr>
          <w:p w14:paraId="40C39A5C" w14:textId="77777777" w:rsidR="005C14C1" w:rsidRPr="0045055F" w:rsidRDefault="005C14C1" w:rsidP="005C14C1">
            <w:pPr>
              <w:spacing w:after="0" w:line="240" w:lineRule="auto"/>
              <w:jc w:val="left"/>
              <w:rPr>
                <w:rFonts w:ascii="Arial" w:eastAsia="Times New Roman" w:hAnsi="Arial" w:cs="Arial"/>
                <w:color w:val="000000"/>
                <w:szCs w:val="20"/>
                <w:lang w:val="en-GB" w:eastAsia="en-GB"/>
              </w:rPr>
            </w:pPr>
            <w:r w:rsidRPr="0045055F">
              <w:rPr>
                <w:rFonts w:ascii="Arial" w:eastAsia="Times New Roman" w:hAnsi="Arial" w:cs="Arial"/>
                <w:color w:val="000000"/>
                <w:szCs w:val="20"/>
                <w:lang w:val="en-GB" w:eastAsia="en-GB"/>
              </w:rPr>
              <w:lastRenderedPageBreak/>
              <w:t>9</w:t>
            </w:r>
          </w:p>
        </w:tc>
        <w:tc>
          <w:tcPr>
            <w:tcW w:w="1040" w:type="dxa"/>
            <w:tcBorders>
              <w:top w:val="nil"/>
              <w:left w:val="nil"/>
              <w:bottom w:val="single" w:sz="4" w:space="0" w:color="auto"/>
              <w:right w:val="single" w:sz="4" w:space="0" w:color="auto"/>
            </w:tcBorders>
            <w:shd w:val="clear" w:color="auto" w:fill="auto"/>
            <w:vAlign w:val="bottom"/>
            <w:hideMark/>
          </w:tcPr>
          <w:p w14:paraId="2B0591AA" w14:textId="77777777" w:rsidR="005C14C1" w:rsidRPr="0045055F" w:rsidRDefault="005C14C1" w:rsidP="005C14C1">
            <w:pPr>
              <w:spacing w:after="0" w:line="240" w:lineRule="auto"/>
              <w:jc w:val="left"/>
              <w:rPr>
                <w:rFonts w:ascii="Arial" w:eastAsia="Times New Roman" w:hAnsi="Arial" w:cs="Arial"/>
                <w:color w:val="000000"/>
                <w:szCs w:val="20"/>
                <w:lang w:val="en-GB" w:eastAsia="en-GB"/>
              </w:rPr>
            </w:pPr>
            <w:r w:rsidRPr="0045055F">
              <w:rPr>
                <w:rFonts w:ascii="Arial" w:eastAsia="Times New Roman" w:hAnsi="Arial" w:cs="Arial"/>
                <w:color w:val="000000"/>
                <w:szCs w:val="20"/>
                <w:lang w:val="en-GB" w:eastAsia="en-GB"/>
              </w:rPr>
              <w:t> </w:t>
            </w:r>
          </w:p>
        </w:tc>
        <w:tc>
          <w:tcPr>
            <w:tcW w:w="1540" w:type="dxa"/>
            <w:tcBorders>
              <w:top w:val="nil"/>
              <w:left w:val="nil"/>
              <w:bottom w:val="single" w:sz="4" w:space="0" w:color="auto"/>
              <w:right w:val="single" w:sz="4" w:space="0" w:color="auto"/>
            </w:tcBorders>
            <w:shd w:val="clear" w:color="auto" w:fill="auto"/>
            <w:vAlign w:val="bottom"/>
            <w:hideMark/>
          </w:tcPr>
          <w:p w14:paraId="0FB20339" w14:textId="77777777" w:rsidR="005C14C1" w:rsidRPr="0045055F" w:rsidRDefault="005C14C1" w:rsidP="005C14C1">
            <w:pPr>
              <w:spacing w:after="0" w:line="240" w:lineRule="auto"/>
              <w:jc w:val="left"/>
              <w:rPr>
                <w:rFonts w:ascii="Arial" w:eastAsia="Times New Roman" w:hAnsi="Arial" w:cs="Arial"/>
                <w:color w:val="000000"/>
                <w:szCs w:val="20"/>
                <w:lang w:val="en-GB" w:eastAsia="en-GB"/>
              </w:rPr>
            </w:pPr>
            <w:r w:rsidRPr="0045055F">
              <w:rPr>
                <w:rFonts w:ascii="Arial" w:eastAsia="Times New Roman" w:hAnsi="Arial" w:cs="Arial"/>
                <w:color w:val="000000"/>
                <w:szCs w:val="20"/>
                <w:lang w:val="en-GB" w:eastAsia="en-GB"/>
              </w:rPr>
              <w:t>1,36414</w:t>
            </w:r>
          </w:p>
        </w:tc>
        <w:tc>
          <w:tcPr>
            <w:tcW w:w="1680" w:type="dxa"/>
            <w:tcBorders>
              <w:top w:val="nil"/>
              <w:left w:val="nil"/>
              <w:bottom w:val="single" w:sz="4" w:space="0" w:color="auto"/>
              <w:right w:val="single" w:sz="4" w:space="0" w:color="auto"/>
            </w:tcBorders>
            <w:shd w:val="clear" w:color="auto" w:fill="auto"/>
            <w:vAlign w:val="bottom"/>
            <w:hideMark/>
          </w:tcPr>
          <w:p w14:paraId="3B325ABA" w14:textId="77777777" w:rsidR="005C14C1" w:rsidRPr="0045055F" w:rsidRDefault="005C14C1" w:rsidP="005C14C1">
            <w:pPr>
              <w:spacing w:after="0" w:line="240" w:lineRule="auto"/>
              <w:jc w:val="left"/>
              <w:rPr>
                <w:rFonts w:ascii="Arial" w:eastAsia="Times New Roman" w:hAnsi="Arial" w:cs="Arial"/>
                <w:color w:val="000000"/>
                <w:szCs w:val="20"/>
                <w:lang w:val="en-GB" w:eastAsia="en-GB"/>
              </w:rPr>
            </w:pPr>
            <w:r w:rsidRPr="0045055F">
              <w:rPr>
                <w:rFonts w:ascii="Arial" w:eastAsia="Times New Roman" w:hAnsi="Arial" w:cs="Arial"/>
                <w:color w:val="000000"/>
                <w:szCs w:val="20"/>
                <w:lang w:val="en-GB" w:eastAsia="en-GB"/>
              </w:rPr>
              <w:t>0,01827</w:t>
            </w:r>
          </w:p>
        </w:tc>
        <w:tc>
          <w:tcPr>
            <w:tcW w:w="1740" w:type="dxa"/>
            <w:tcBorders>
              <w:top w:val="nil"/>
              <w:left w:val="nil"/>
              <w:bottom w:val="single" w:sz="4" w:space="0" w:color="auto"/>
              <w:right w:val="single" w:sz="4" w:space="0" w:color="auto"/>
            </w:tcBorders>
            <w:shd w:val="clear" w:color="auto" w:fill="auto"/>
            <w:vAlign w:val="bottom"/>
            <w:hideMark/>
          </w:tcPr>
          <w:p w14:paraId="15CF742E" w14:textId="77777777" w:rsidR="005C14C1" w:rsidRPr="0045055F" w:rsidRDefault="005C14C1" w:rsidP="005C14C1">
            <w:pPr>
              <w:spacing w:after="0" w:line="240" w:lineRule="auto"/>
              <w:jc w:val="left"/>
              <w:rPr>
                <w:rFonts w:ascii="Arial" w:eastAsia="Times New Roman" w:hAnsi="Arial" w:cs="Arial"/>
                <w:color w:val="000000"/>
                <w:szCs w:val="20"/>
                <w:lang w:val="en-GB" w:eastAsia="en-GB"/>
              </w:rPr>
            </w:pPr>
            <w:r w:rsidRPr="0045055F">
              <w:rPr>
                <w:rFonts w:ascii="Arial" w:eastAsia="Times New Roman" w:hAnsi="Arial" w:cs="Arial"/>
                <w:color w:val="000000"/>
                <w:szCs w:val="20"/>
                <w:lang w:val="en-GB" w:eastAsia="en-GB"/>
              </w:rPr>
              <w:t>-0,07627</w:t>
            </w:r>
          </w:p>
        </w:tc>
        <w:tc>
          <w:tcPr>
            <w:tcW w:w="1580" w:type="dxa"/>
            <w:tcBorders>
              <w:top w:val="nil"/>
              <w:left w:val="nil"/>
              <w:bottom w:val="single" w:sz="4" w:space="0" w:color="auto"/>
              <w:right w:val="single" w:sz="4" w:space="0" w:color="auto"/>
            </w:tcBorders>
            <w:shd w:val="clear" w:color="auto" w:fill="auto"/>
            <w:vAlign w:val="bottom"/>
            <w:hideMark/>
          </w:tcPr>
          <w:p w14:paraId="52A8BDAF" w14:textId="77777777" w:rsidR="005C14C1" w:rsidRPr="0045055F" w:rsidRDefault="005C14C1" w:rsidP="005C14C1">
            <w:pPr>
              <w:spacing w:after="0" w:line="240" w:lineRule="auto"/>
              <w:jc w:val="left"/>
              <w:rPr>
                <w:rFonts w:ascii="Arial" w:eastAsia="Times New Roman" w:hAnsi="Arial" w:cs="Arial"/>
                <w:color w:val="000000"/>
                <w:szCs w:val="20"/>
                <w:lang w:val="en-GB" w:eastAsia="en-GB"/>
              </w:rPr>
            </w:pPr>
            <w:r w:rsidRPr="0045055F">
              <w:rPr>
                <w:rFonts w:ascii="Arial" w:eastAsia="Times New Roman" w:hAnsi="Arial" w:cs="Arial"/>
                <w:color w:val="000000"/>
                <w:szCs w:val="20"/>
                <w:lang w:val="en-GB" w:eastAsia="en-GB"/>
              </w:rPr>
              <w:t>74,66557198</w:t>
            </w:r>
          </w:p>
        </w:tc>
        <w:tc>
          <w:tcPr>
            <w:tcW w:w="1400" w:type="dxa"/>
            <w:tcBorders>
              <w:top w:val="nil"/>
              <w:left w:val="nil"/>
              <w:bottom w:val="single" w:sz="4" w:space="0" w:color="auto"/>
              <w:right w:val="single" w:sz="4" w:space="0" w:color="auto"/>
            </w:tcBorders>
            <w:shd w:val="clear" w:color="auto" w:fill="auto"/>
            <w:vAlign w:val="bottom"/>
            <w:hideMark/>
          </w:tcPr>
          <w:p w14:paraId="2E81CC86" w14:textId="77777777" w:rsidR="005C14C1" w:rsidRPr="0045055F" w:rsidRDefault="005C14C1" w:rsidP="005C14C1">
            <w:pPr>
              <w:spacing w:after="0" w:line="240" w:lineRule="auto"/>
              <w:jc w:val="left"/>
              <w:rPr>
                <w:rFonts w:ascii="Arial" w:eastAsia="Times New Roman" w:hAnsi="Arial" w:cs="Arial"/>
                <w:color w:val="000000"/>
                <w:szCs w:val="20"/>
                <w:lang w:val="en-GB" w:eastAsia="en-GB"/>
              </w:rPr>
            </w:pPr>
            <w:r w:rsidRPr="0045055F">
              <w:rPr>
                <w:rFonts w:ascii="Arial" w:eastAsia="Times New Roman" w:hAnsi="Arial" w:cs="Arial"/>
                <w:color w:val="000000"/>
                <w:szCs w:val="20"/>
                <w:lang w:val="en-GB" w:eastAsia="en-GB"/>
              </w:rPr>
              <w:t>87,20670313</w:t>
            </w:r>
          </w:p>
        </w:tc>
      </w:tr>
      <w:tr w:rsidR="005C14C1" w:rsidRPr="0045055F" w14:paraId="0AFCFECD" w14:textId="77777777" w:rsidTr="005C14C1">
        <w:trPr>
          <w:trHeight w:val="300"/>
        </w:trPr>
        <w:tc>
          <w:tcPr>
            <w:tcW w:w="960" w:type="dxa"/>
            <w:tcBorders>
              <w:top w:val="nil"/>
              <w:left w:val="single" w:sz="4" w:space="0" w:color="auto"/>
              <w:bottom w:val="single" w:sz="4" w:space="0" w:color="auto"/>
              <w:right w:val="single" w:sz="4" w:space="0" w:color="auto"/>
            </w:tcBorders>
            <w:shd w:val="clear" w:color="auto" w:fill="auto"/>
            <w:vAlign w:val="bottom"/>
            <w:hideMark/>
          </w:tcPr>
          <w:p w14:paraId="6404AC97" w14:textId="77777777" w:rsidR="005C14C1" w:rsidRPr="0045055F" w:rsidRDefault="005C14C1" w:rsidP="005C14C1">
            <w:pPr>
              <w:spacing w:after="0" w:line="240" w:lineRule="auto"/>
              <w:jc w:val="left"/>
              <w:rPr>
                <w:rFonts w:ascii="Arial" w:eastAsia="Times New Roman" w:hAnsi="Arial" w:cs="Arial"/>
                <w:color w:val="000000"/>
                <w:szCs w:val="20"/>
                <w:lang w:val="en-GB" w:eastAsia="en-GB"/>
              </w:rPr>
            </w:pPr>
            <w:r w:rsidRPr="0045055F">
              <w:rPr>
                <w:rFonts w:ascii="Arial" w:eastAsia="Times New Roman" w:hAnsi="Arial" w:cs="Arial"/>
                <w:color w:val="000000"/>
                <w:szCs w:val="20"/>
                <w:lang w:val="en-GB" w:eastAsia="en-GB"/>
              </w:rPr>
              <w:t>10</w:t>
            </w:r>
          </w:p>
        </w:tc>
        <w:tc>
          <w:tcPr>
            <w:tcW w:w="1040" w:type="dxa"/>
            <w:tcBorders>
              <w:top w:val="nil"/>
              <w:left w:val="nil"/>
              <w:bottom w:val="single" w:sz="4" w:space="0" w:color="auto"/>
              <w:right w:val="single" w:sz="4" w:space="0" w:color="auto"/>
            </w:tcBorders>
            <w:shd w:val="clear" w:color="auto" w:fill="auto"/>
            <w:vAlign w:val="bottom"/>
            <w:hideMark/>
          </w:tcPr>
          <w:p w14:paraId="225E1544" w14:textId="77777777" w:rsidR="005C14C1" w:rsidRPr="0045055F" w:rsidRDefault="005C14C1" w:rsidP="005C14C1">
            <w:pPr>
              <w:spacing w:after="0" w:line="240" w:lineRule="auto"/>
              <w:jc w:val="left"/>
              <w:rPr>
                <w:rFonts w:ascii="Arial" w:eastAsia="Times New Roman" w:hAnsi="Arial" w:cs="Arial"/>
                <w:color w:val="000000"/>
                <w:szCs w:val="20"/>
                <w:lang w:val="en-GB" w:eastAsia="en-GB"/>
              </w:rPr>
            </w:pPr>
            <w:r w:rsidRPr="0045055F">
              <w:rPr>
                <w:rFonts w:ascii="Arial" w:eastAsia="Times New Roman" w:hAnsi="Arial" w:cs="Arial"/>
                <w:color w:val="000000"/>
                <w:szCs w:val="20"/>
                <w:lang w:val="en-GB" w:eastAsia="en-GB"/>
              </w:rPr>
              <w:t> </w:t>
            </w:r>
          </w:p>
        </w:tc>
        <w:tc>
          <w:tcPr>
            <w:tcW w:w="1540" w:type="dxa"/>
            <w:tcBorders>
              <w:top w:val="nil"/>
              <w:left w:val="nil"/>
              <w:bottom w:val="single" w:sz="4" w:space="0" w:color="auto"/>
              <w:right w:val="single" w:sz="4" w:space="0" w:color="auto"/>
            </w:tcBorders>
            <w:shd w:val="clear" w:color="auto" w:fill="auto"/>
            <w:vAlign w:val="bottom"/>
            <w:hideMark/>
          </w:tcPr>
          <w:p w14:paraId="0E62A793" w14:textId="77777777" w:rsidR="005C14C1" w:rsidRPr="0045055F" w:rsidRDefault="005C14C1" w:rsidP="005C14C1">
            <w:pPr>
              <w:spacing w:after="0" w:line="240" w:lineRule="auto"/>
              <w:jc w:val="left"/>
              <w:rPr>
                <w:rFonts w:ascii="Arial" w:eastAsia="Times New Roman" w:hAnsi="Arial" w:cs="Arial"/>
                <w:color w:val="000000"/>
                <w:szCs w:val="20"/>
                <w:lang w:val="en-GB" w:eastAsia="en-GB"/>
              </w:rPr>
            </w:pPr>
            <w:r w:rsidRPr="0045055F">
              <w:rPr>
                <w:rFonts w:ascii="Arial" w:eastAsia="Times New Roman" w:hAnsi="Arial" w:cs="Arial"/>
                <w:color w:val="000000"/>
                <w:szCs w:val="20"/>
                <w:lang w:val="en-GB" w:eastAsia="en-GB"/>
              </w:rPr>
              <w:t>1,44548</w:t>
            </w:r>
          </w:p>
        </w:tc>
        <w:tc>
          <w:tcPr>
            <w:tcW w:w="1680" w:type="dxa"/>
            <w:tcBorders>
              <w:top w:val="nil"/>
              <w:left w:val="nil"/>
              <w:bottom w:val="single" w:sz="4" w:space="0" w:color="auto"/>
              <w:right w:val="single" w:sz="4" w:space="0" w:color="auto"/>
            </w:tcBorders>
            <w:shd w:val="clear" w:color="auto" w:fill="auto"/>
            <w:vAlign w:val="bottom"/>
            <w:hideMark/>
          </w:tcPr>
          <w:p w14:paraId="79C36C05" w14:textId="77777777" w:rsidR="005C14C1" w:rsidRPr="0045055F" w:rsidRDefault="005C14C1" w:rsidP="005C14C1">
            <w:pPr>
              <w:spacing w:after="0" w:line="240" w:lineRule="auto"/>
              <w:jc w:val="left"/>
              <w:rPr>
                <w:rFonts w:ascii="Arial" w:eastAsia="Times New Roman" w:hAnsi="Arial" w:cs="Arial"/>
                <w:color w:val="000000"/>
                <w:szCs w:val="20"/>
                <w:lang w:val="en-GB" w:eastAsia="en-GB"/>
              </w:rPr>
            </w:pPr>
            <w:r w:rsidRPr="0045055F">
              <w:rPr>
                <w:rFonts w:ascii="Arial" w:eastAsia="Times New Roman" w:hAnsi="Arial" w:cs="Arial"/>
                <w:color w:val="000000"/>
                <w:szCs w:val="20"/>
                <w:lang w:val="en-GB" w:eastAsia="en-GB"/>
              </w:rPr>
              <w:t>0,02069</w:t>
            </w:r>
          </w:p>
        </w:tc>
        <w:tc>
          <w:tcPr>
            <w:tcW w:w="1740" w:type="dxa"/>
            <w:tcBorders>
              <w:top w:val="nil"/>
              <w:left w:val="nil"/>
              <w:bottom w:val="single" w:sz="4" w:space="0" w:color="auto"/>
              <w:right w:val="single" w:sz="4" w:space="0" w:color="auto"/>
            </w:tcBorders>
            <w:shd w:val="clear" w:color="auto" w:fill="auto"/>
            <w:vAlign w:val="bottom"/>
            <w:hideMark/>
          </w:tcPr>
          <w:p w14:paraId="5913EFCE" w14:textId="77777777" w:rsidR="005C14C1" w:rsidRPr="0045055F" w:rsidRDefault="005C14C1" w:rsidP="005C14C1">
            <w:pPr>
              <w:spacing w:after="0" w:line="240" w:lineRule="auto"/>
              <w:jc w:val="left"/>
              <w:rPr>
                <w:rFonts w:ascii="Arial" w:eastAsia="Times New Roman" w:hAnsi="Arial" w:cs="Arial"/>
                <w:color w:val="000000"/>
                <w:szCs w:val="20"/>
                <w:lang w:val="en-GB" w:eastAsia="en-GB"/>
              </w:rPr>
            </w:pPr>
            <w:r w:rsidRPr="0045055F">
              <w:rPr>
                <w:rFonts w:ascii="Arial" w:eastAsia="Times New Roman" w:hAnsi="Arial" w:cs="Arial"/>
                <w:color w:val="000000"/>
                <w:szCs w:val="20"/>
                <w:lang w:val="en-GB" w:eastAsia="en-GB"/>
              </w:rPr>
              <w:t>-0,07447</w:t>
            </w:r>
          </w:p>
        </w:tc>
        <w:tc>
          <w:tcPr>
            <w:tcW w:w="1580" w:type="dxa"/>
            <w:tcBorders>
              <w:top w:val="nil"/>
              <w:left w:val="nil"/>
              <w:bottom w:val="single" w:sz="4" w:space="0" w:color="auto"/>
              <w:right w:val="single" w:sz="4" w:space="0" w:color="auto"/>
            </w:tcBorders>
            <w:shd w:val="clear" w:color="auto" w:fill="auto"/>
            <w:vAlign w:val="bottom"/>
            <w:hideMark/>
          </w:tcPr>
          <w:p w14:paraId="6CE39291" w14:textId="77777777" w:rsidR="005C14C1" w:rsidRPr="0045055F" w:rsidRDefault="005C14C1" w:rsidP="005C14C1">
            <w:pPr>
              <w:spacing w:after="0" w:line="240" w:lineRule="auto"/>
              <w:jc w:val="left"/>
              <w:rPr>
                <w:rFonts w:ascii="Arial" w:eastAsia="Times New Roman" w:hAnsi="Arial" w:cs="Arial"/>
                <w:color w:val="000000"/>
                <w:szCs w:val="20"/>
                <w:lang w:val="en-GB" w:eastAsia="en-GB"/>
              </w:rPr>
            </w:pPr>
            <w:r w:rsidRPr="0045055F">
              <w:rPr>
                <w:rFonts w:ascii="Arial" w:eastAsia="Times New Roman" w:hAnsi="Arial" w:cs="Arial"/>
                <w:color w:val="000000"/>
                <w:szCs w:val="20"/>
                <w:lang w:val="en-GB" w:eastAsia="en-GB"/>
              </w:rPr>
              <w:t>69,86370227</w:t>
            </w:r>
          </w:p>
        </w:tc>
        <w:tc>
          <w:tcPr>
            <w:tcW w:w="1400" w:type="dxa"/>
            <w:tcBorders>
              <w:top w:val="nil"/>
              <w:left w:val="nil"/>
              <w:bottom w:val="single" w:sz="4" w:space="0" w:color="auto"/>
              <w:right w:val="single" w:sz="4" w:space="0" w:color="auto"/>
            </w:tcBorders>
            <w:shd w:val="clear" w:color="auto" w:fill="auto"/>
            <w:vAlign w:val="bottom"/>
            <w:hideMark/>
          </w:tcPr>
          <w:p w14:paraId="717AB19E" w14:textId="77777777" w:rsidR="005C14C1" w:rsidRPr="0045055F" w:rsidRDefault="005C14C1" w:rsidP="005C14C1">
            <w:pPr>
              <w:spacing w:after="0" w:line="240" w:lineRule="auto"/>
              <w:jc w:val="left"/>
              <w:rPr>
                <w:rFonts w:ascii="Arial" w:eastAsia="Times New Roman" w:hAnsi="Arial" w:cs="Arial"/>
                <w:color w:val="000000"/>
                <w:szCs w:val="20"/>
                <w:lang w:val="en-GB" w:eastAsia="en-GB"/>
              </w:rPr>
            </w:pPr>
            <w:r w:rsidRPr="0045055F">
              <w:rPr>
                <w:rFonts w:ascii="Arial" w:eastAsia="Times New Roman" w:hAnsi="Arial" w:cs="Arial"/>
                <w:color w:val="000000"/>
                <w:szCs w:val="20"/>
                <w:lang w:val="en-GB" w:eastAsia="en-GB"/>
              </w:rPr>
              <w:t>83,99581337</w:t>
            </w:r>
          </w:p>
        </w:tc>
      </w:tr>
      <w:tr w:rsidR="005C14C1" w:rsidRPr="0045055F" w14:paraId="2F8240E1" w14:textId="77777777" w:rsidTr="005C14C1">
        <w:trPr>
          <w:trHeight w:val="300"/>
        </w:trPr>
        <w:tc>
          <w:tcPr>
            <w:tcW w:w="960" w:type="dxa"/>
            <w:tcBorders>
              <w:top w:val="nil"/>
              <w:left w:val="single" w:sz="4" w:space="0" w:color="auto"/>
              <w:bottom w:val="single" w:sz="4" w:space="0" w:color="auto"/>
              <w:right w:val="single" w:sz="4" w:space="0" w:color="auto"/>
            </w:tcBorders>
            <w:shd w:val="clear" w:color="auto" w:fill="auto"/>
            <w:vAlign w:val="bottom"/>
            <w:hideMark/>
          </w:tcPr>
          <w:p w14:paraId="26C7B074" w14:textId="77777777" w:rsidR="005C14C1" w:rsidRPr="0045055F" w:rsidRDefault="005C14C1" w:rsidP="005C14C1">
            <w:pPr>
              <w:spacing w:after="0" w:line="240" w:lineRule="auto"/>
              <w:jc w:val="left"/>
              <w:rPr>
                <w:rFonts w:ascii="Arial" w:eastAsia="Times New Roman" w:hAnsi="Arial" w:cs="Arial"/>
                <w:color w:val="000000"/>
                <w:szCs w:val="20"/>
                <w:lang w:val="en-GB" w:eastAsia="en-GB"/>
              </w:rPr>
            </w:pPr>
            <w:r w:rsidRPr="0045055F">
              <w:rPr>
                <w:rFonts w:ascii="Arial" w:eastAsia="Times New Roman" w:hAnsi="Arial" w:cs="Arial"/>
                <w:color w:val="000000"/>
                <w:szCs w:val="20"/>
                <w:lang w:val="en-GB" w:eastAsia="en-GB"/>
              </w:rPr>
              <w:t>11</w:t>
            </w:r>
          </w:p>
        </w:tc>
        <w:tc>
          <w:tcPr>
            <w:tcW w:w="1040" w:type="dxa"/>
            <w:tcBorders>
              <w:top w:val="nil"/>
              <w:left w:val="nil"/>
              <w:bottom w:val="single" w:sz="4" w:space="0" w:color="auto"/>
              <w:right w:val="single" w:sz="4" w:space="0" w:color="auto"/>
            </w:tcBorders>
            <w:shd w:val="clear" w:color="auto" w:fill="auto"/>
            <w:vAlign w:val="bottom"/>
            <w:hideMark/>
          </w:tcPr>
          <w:p w14:paraId="55C90B89" w14:textId="77777777" w:rsidR="005C14C1" w:rsidRPr="0045055F" w:rsidRDefault="005C14C1" w:rsidP="005C14C1">
            <w:pPr>
              <w:spacing w:after="0" w:line="240" w:lineRule="auto"/>
              <w:jc w:val="left"/>
              <w:rPr>
                <w:rFonts w:ascii="Arial" w:eastAsia="Times New Roman" w:hAnsi="Arial" w:cs="Arial"/>
                <w:color w:val="000000"/>
                <w:szCs w:val="20"/>
                <w:lang w:val="en-GB" w:eastAsia="en-GB"/>
              </w:rPr>
            </w:pPr>
            <w:r w:rsidRPr="0045055F">
              <w:rPr>
                <w:rFonts w:ascii="Arial" w:eastAsia="Times New Roman" w:hAnsi="Arial" w:cs="Arial"/>
                <w:color w:val="000000"/>
                <w:szCs w:val="20"/>
                <w:lang w:val="en-GB" w:eastAsia="en-GB"/>
              </w:rPr>
              <w:t> </w:t>
            </w:r>
          </w:p>
        </w:tc>
        <w:tc>
          <w:tcPr>
            <w:tcW w:w="1540" w:type="dxa"/>
            <w:tcBorders>
              <w:top w:val="nil"/>
              <w:left w:val="nil"/>
              <w:bottom w:val="single" w:sz="4" w:space="0" w:color="auto"/>
              <w:right w:val="single" w:sz="4" w:space="0" w:color="auto"/>
            </w:tcBorders>
            <w:shd w:val="clear" w:color="auto" w:fill="auto"/>
            <w:vAlign w:val="bottom"/>
            <w:hideMark/>
          </w:tcPr>
          <w:p w14:paraId="1CCC65DB" w14:textId="77777777" w:rsidR="005C14C1" w:rsidRPr="0045055F" w:rsidRDefault="005C14C1" w:rsidP="005C14C1">
            <w:pPr>
              <w:spacing w:after="0" w:line="240" w:lineRule="auto"/>
              <w:jc w:val="left"/>
              <w:rPr>
                <w:rFonts w:ascii="Arial" w:eastAsia="Times New Roman" w:hAnsi="Arial" w:cs="Arial"/>
                <w:color w:val="000000"/>
                <w:szCs w:val="20"/>
                <w:lang w:val="en-GB" w:eastAsia="en-GB"/>
              </w:rPr>
            </w:pPr>
            <w:r w:rsidRPr="0045055F">
              <w:rPr>
                <w:rFonts w:ascii="Arial" w:eastAsia="Times New Roman" w:hAnsi="Arial" w:cs="Arial"/>
                <w:color w:val="000000"/>
                <w:szCs w:val="20"/>
                <w:lang w:val="en-GB" w:eastAsia="en-GB"/>
              </w:rPr>
              <w:t>1,51656</w:t>
            </w:r>
          </w:p>
        </w:tc>
        <w:tc>
          <w:tcPr>
            <w:tcW w:w="1680" w:type="dxa"/>
            <w:tcBorders>
              <w:top w:val="nil"/>
              <w:left w:val="nil"/>
              <w:bottom w:val="single" w:sz="4" w:space="0" w:color="auto"/>
              <w:right w:val="single" w:sz="4" w:space="0" w:color="auto"/>
            </w:tcBorders>
            <w:shd w:val="clear" w:color="auto" w:fill="auto"/>
            <w:vAlign w:val="bottom"/>
            <w:hideMark/>
          </w:tcPr>
          <w:p w14:paraId="686C494A" w14:textId="77777777" w:rsidR="005C14C1" w:rsidRPr="0045055F" w:rsidRDefault="005C14C1" w:rsidP="005C14C1">
            <w:pPr>
              <w:spacing w:after="0" w:line="240" w:lineRule="auto"/>
              <w:jc w:val="left"/>
              <w:rPr>
                <w:rFonts w:ascii="Arial" w:eastAsia="Times New Roman" w:hAnsi="Arial" w:cs="Arial"/>
                <w:color w:val="000000"/>
                <w:szCs w:val="20"/>
                <w:lang w:val="en-GB" w:eastAsia="en-GB"/>
              </w:rPr>
            </w:pPr>
            <w:r w:rsidRPr="0045055F">
              <w:rPr>
                <w:rFonts w:ascii="Arial" w:eastAsia="Times New Roman" w:hAnsi="Arial" w:cs="Arial"/>
                <w:color w:val="000000"/>
                <w:szCs w:val="20"/>
                <w:lang w:val="en-GB" w:eastAsia="en-GB"/>
              </w:rPr>
              <w:t>0,02392</w:t>
            </w:r>
          </w:p>
        </w:tc>
        <w:tc>
          <w:tcPr>
            <w:tcW w:w="1740" w:type="dxa"/>
            <w:tcBorders>
              <w:top w:val="nil"/>
              <w:left w:val="nil"/>
              <w:bottom w:val="single" w:sz="4" w:space="0" w:color="auto"/>
              <w:right w:val="single" w:sz="4" w:space="0" w:color="auto"/>
            </w:tcBorders>
            <w:shd w:val="clear" w:color="auto" w:fill="auto"/>
            <w:vAlign w:val="bottom"/>
            <w:hideMark/>
          </w:tcPr>
          <w:p w14:paraId="1D4487B5" w14:textId="77777777" w:rsidR="005C14C1" w:rsidRPr="0045055F" w:rsidRDefault="005C14C1" w:rsidP="005C14C1">
            <w:pPr>
              <w:spacing w:after="0" w:line="240" w:lineRule="auto"/>
              <w:jc w:val="left"/>
              <w:rPr>
                <w:rFonts w:ascii="Arial" w:eastAsia="Times New Roman" w:hAnsi="Arial" w:cs="Arial"/>
                <w:color w:val="000000"/>
                <w:szCs w:val="20"/>
                <w:lang w:val="en-GB" w:eastAsia="en-GB"/>
              </w:rPr>
            </w:pPr>
            <w:r w:rsidRPr="0045055F">
              <w:rPr>
                <w:rFonts w:ascii="Arial" w:eastAsia="Times New Roman" w:hAnsi="Arial" w:cs="Arial"/>
                <w:color w:val="000000"/>
                <w:szCs w:val="20"/>
                <w:lang w:val="en-GB" w:eastAsia="en-GB"/>
              </w:rPr>
              <w:t>-0,07246</w:t>
            </w:r>
          </w:p>
        </w:tc>
        <w:tc>
          <w:tcPr>
            <w:tcW w:w="1580" w:type="dxa"/>
            <w:tcBorders>
              <w:top w:val="nil"/>
              <w:left w:val="nil"/>
              <w:bottom w:val="single" w:sz="4" w:space="0" w:color="auto"/>
              <w:right w:val="single" w:sz="4" w:space="0" w:color="auto"/>
            </w:tcBorders>
            <w:shd w:val="clear" w:color="auto" w:fill="auto"/>
            <w:vAlign w:val="bottom"/>
            <w:hideMark/>
          </w:tcPr>
          <w:p w14:paraId="6916ECD7" w14:textId="77777777" w:rsidR="005C14C1" w:rsidRPr="0045055F" w:rsidRDefault="005C14C1" w:rsidP="005C14C1">
            <w:pPr>
              <w:spacing w:after="0" w:line="240" w:lineRule="auto"/>
              <w:jc w:val="left"/>
              <w:rPr>
                <w:rFonts w:ascii="Arial" w:eastAsia="Times New Roman" w:hAnsi="Arial" w:cs="Arial"/>
                <w:color w:val="000000"/>
                <w:szCs w:val="20"/>
                <w:lang w:val="en-GB" w:eastAsia="en-GB"/>
              </w:rPr>
            </w:pPr>
            <w:r w:rsidRPr="0045055F">
              <w:rPr>
                <w:rFonts w:ascii="Arial" w:eastAsia="Times New Roman" w:hAnsi="Arial" w:cs="Arial"/>
                <w:color w:val="000000"/>
                <w:szCs w:val="20"/>
                <w:lang w:val="en-GB" w:eastAsia="en-GB"/>
              </w:rPr>
              <w:t>63,40133779</w:t>
            </w:r>
          </w:p>
        </w:tc>
        <w:tc>
          <w:tcPr>
            <w:tcW w:w="1400" w:type="dxa"/>
            <w:tcBorders>
              <w:top w:val="nil"/>
              <w:left w:val="nil"/>
              <w:bottom w:val="single" w:sz="4" w:space="0" w:color="auto"/>
              <w:right w:val="single" w:sz="4" w:space="0" w:color="auto"/>
            </w:tcBorders>
            <w:shd w:val="clear" w:color="auto" w:fill="auto"/>
            <w:vAlign w:val="bottom"/>
            <w:hideMark/>
          </w:tcPr>
          <w:p w14:paraId="2F88D5E3" w14:textId="77777777" w:rsidR="005C14C1" w:rsidRPr="0045055F" w:rsidRDefault="005C14C1" w:rsidP="005C14C1">
            <w:pPr>
              <w:spacing w:after="0" w:line="240" w:lineRule="auto"/>
              <w:jc w:val="left"/>
              <w:rPr>
                <w:rFonts w:ascii="Arial" w:eastAsia="Times New Roman" w:hAnsi="Arial" w:cs="Arial"/>
                <w:color w:val="000000"/>
                <w:szCs w:val="20"/>
                <w:lang w:val="en-GB" w:eastAsia="en-GB"/>
              </w:rPr>
            </w:pPr>
            <w:r w:rsidRPr="0045055F">
              <w:rPr>
                <w:rFonts w:ascii="Arial" w:eastAsia="Times New Roman" w:hAnsi="Arial" w:cs="Arial"/>
                <w:color w:val="000000"/>
                <w:szCs w:val="20"/>
                <w:lang w:val="en-GB" w:eastAsia="en-GB"/>
              </w:rPr>
              <w:t>78,07791732</w:t>
            </w:r>
          </w:p>
        </w:tc>
      </w:tr>
      <w:tr w:rsidR="005C14C1" w:rsidRPr="0045055F" w14:paraId="281B3E3C" w14:textId="77777777" w:rsidTr="005C14C1">
        <w:trPr>
          <w:trHeight w:val="300"/>
        </w:trPr>
        <w:tc>
          <w:tcPr>
            <w:tcW w:w="960" w:type="dxa"/>
            <w:tcBorders>
              <w:top w:val="nil"/>
              <w:left w:val="single" w:sz="4" w:space="0" w:color="auto"/>
              <w:bottom w:val="single" w:sz="4" w:space="0" w:color="auto"/>
              <w:right w:val="single" w:sz="4" w:space="0" w:color="auto"/>
            </w:tcBorders>
            <w:shd w:val="clear" w:color="auto" w:fill="auto"/>
            <w:vAlign w:val="bottom"/>
            <w:hideMark/>
          </w:tcPr>
          <w:p w14:paraId="32FFC24B" w14:textId="77777777" w:rsidR="005C14C1" w:rsidRPr="0045055F" w:rsidRDefault="005C14C1" w:rsidP="005C14C1">
            <w:pPr>
              <w:spacing w:after="0" w:line="240" w:lineRule="auto"/>
              <w:jc w:val="left"/>
              <w:rPr>
                <w:rFonts w:ascii="Arial" w:eastAsia="Times New Roman" w:hAnsi="Arial" w:cs="Arial"/>
                <w:color w:val="000000"/>
                <w:szCs w:val="20"/>
                <w:lang w:val="en-GB" w:eastAsia="en-GB"/>
              </w:rPr>
            </w:pPr>
            <w:r w:rsidRPr="0045055F">
              <w:rPr>
                <w:rFonts w:ascii="Arial" w:eastAsia="Times New Roman" w:hAnsi="Arial" w:cs="Arial"/>
                <w:color w:val="000000"/>
                <w:szCs w:val="20"/>
                <w:lang w:val="en-GB" w:eastAsia="en-GB"/>
              </w:rPr>
              <w:t>12</w:t>
            </w:r>
          </w:p>
        </w:tc>
        <w:tc>
          <w:tcPr>
            <w:tcW w:w="1040" w:type="dxa"/>
            <w:tcBorders>
              <w:top w:val="nil"/>
              <w:left w:val="nil"/>
              <w:bottom w:val="single" w:sz="4" w:space="0" w:color="auto"/>
              <w:right w:val="single" w:sz="4" w:space="0" w:color="auto"/>
            </w:tcBorders>
            <w:shd w:val="clear" w:color="auto" w:fill="auto"/>
            <w:vAlign w:val="bottom"/>
            <w:hideMark/>
          </w:tcPr>
          <w:p w14:paraId="18CD86D3" w14:textId="77777777" w:rsidR="005C14C1" w:rsidRPr="0045055F" w:rsidRDefault="005C14C1" w:rsidP="005C14C1">
            <w:pPr>
              <w:spacing w:after="0" w:line="240" w:lineRule="auto"/>
              <w:jc w:val="left"/>
              <w:rPr>
                <w:rFonts w:ascii="Arial" w:eastAsia="Times New Roman" w:hAnsi="Arial" w:cs="Arial"/>
                <w:color w:val="000000"/>
                <w:szCs w:val="20"/>
                <w:lang w:val="en-GB" w:eastAsia="en-GB"/>
              </w:rPr>
            </w:pPr>
            <w:r w:rsidRPr="0045055F">
              <w:rPr>
                <w:rFonts w:ascii="Arial" w:eastAsia="Times New Roman" w:hAnsi="Arial" w:cs="Arial"/>
                <w:color w:val="000000"/>
                <w:szCs w:val="20"/>
                <w:lang w:val="en-GB" w:eastAsia="en-GB"/>
              </w:rPr>
              <w:t> </w:t>
            </w:r>
          </w:p>
        </w:tc>
        <w:tc>
          <w:tcPr>
            <w:tcW w:w="1540" w:type="dxa"/>
            <w:tcBorders>
              <w:top w:val="nil"/>
              <w:left w:val="nil"/>
              <w:bottom w:val="single" w:sz="4" w:space="0" w:color="auto"/>
              <w:right w:val="single" w:sz="4" w:space="0" w:color="auto"/>
            </w:tcBorders>
            <w:shd w:val="clear" w:color="auto" w:fill="auto"/>
            <w:vAlign w:val="bottom"/>
            <w:hideMark/>
          </w:tcPr>
          <w:p w14:paraId="1FB9FC62" w14:textId="77777777" w:rsidR="005C14C1" w:rsidRPr="0045055F" w:rsidRDefault="005C14C1" w:rsidP="005C14C1">
            <w:pPr>
              <w:spacing w:after="0" w:line="240" w:lineRule="auto"/>
              <w:jc w:val="left"/>
              <w:rPr>
                <w:rFonts w:ascii="Arial" w:eastAsia="Times New Roman" w:hAnsi="Arial" w:cs="Arial"/>
                <w:color w:val="000000"/>
                <w:szCs w:val="20"/>
                <w:lang w:val="en-GB" w:eastAsia="en-GB"/>
              </w:rPr>
            </w:pPr>
            <w:r w:rsidRPr="0045055F">
              <w:rPr>
                <w:rFonts w:ascii="Arial" w:eastAsia="Times New Roman" w:hAnsi="Arial" w:cs="Arial"/>
                <w:color w:val="000000"/>
                <w:szCs w:val="20"/>
                <w:lang w:val="en-GB" w:eastAsia="en-GB"/>
              </w:rPr>
              <w:t>1,57251</w:t>
            </w:r>
          </w:p>
        </w:tc>
        <w:tc>
          <w:tcPr>
            <w:tcW w:w="1680" w:type="dxa"/>
            <w:tcBorders>
              <w:top w:val="nil"/>
              <w:left w:val="nil"/>
              <w:bottom w:val="single" w:sz="4" w:space="0" w:color="auto"/>
              <w:right w:val="single" w:sz="4" w:space="0" w:color="auto"/>
            </w:tcBorders>
            <w:shd w:val="clear" w:color="auto" w:fill="auto"/>
            <w:vAlign w:val="bottom"/>
            <w:hideMark/>
          </w:tcPr>
          <w:p w14:paraId="3D140A20" w14:textId="77777777" w:rsidR="005C14C1" w:rsidRPr="0045055F" w:rsidRDefault="005C14C1" w:rsidP="005C14C1">
            <w:pPr>
              <w:spacing w:after="0" w:line="240" w:lineRule="auto"/>
              <w:jc w:val="left"/>
              <w:rPr>
                <w:rFonts w:ascii="Arial" w:eastAsia="Times New Roman" w:hAnsi="Arial" w:cs="Arial"/>
                <w:color w:val="000000"/>
                <w:szCs w:val="20"/>
                <w:lang w:val="en-GB" w:eastAsia="en-GB"/>
              </w:rPr>
            </w:pPr>
            <w:r w:rsidRPr="0045055F">
              <w:rPr>
                <w:rFonts w:ascii="Arial" w:eastAsia="Times New Roman" w:hAnsi="Arial" w:cs="Arial"/>
                <w:color w:val="000000"/>
                <w:szCs w:val="20"/>
                <w:lang w:val="en-GB" w:eastAsia="en-GB"/>
              </w:rPr>
              <w:t>0,02828</w:t>
            </w:r>
          </w:p>
        </w:tc>
        <w:tc>
          <w:tcPr>
            <w:tcW w:w="1740" w:type="dxa"/>
            <w:tcBorders>
              <w:top w:val="nil"/>
              <w:left w:val="nil"/>
              <w:bottom w:val="single" w:sz="4" w:space="0" w:color="auto"/>
              <w:right w:val="single" w:sz="4" w:space="0" w:color="auto"/>
            </w:tcBorders>
            <w:shd w:val="clear" w:color="auto" w:fill="auto"/>
            <w:vAlign w:val="bottom"/>
            <w:hideMark/>
          </w:tcPr>
          <w:p w14:paraId="44D55540" w14:textId="77777777" w:rsidR="005C14C1" w:rsidRPr="0045055F" w:rsidRDefault="005C14C1" w:rsidP="005C14C1">
            <w:pPr>
              <w:spacing w:after="0" w:line="240" w:lineRule="auto"/>
              <w:jc w:val="left"/>
              <w:rPr>
                <w:rFonts w:ascii="Arial" w:eastAsia="Times New Roman" w:hAnsi="Arial" w:cs="Arial"/>
                <w:color w:val="000000"/>
                <w:szCs w:val="20"/>
                <w:lang w:val="en-GB" w:eastAsia="en-GB"/>
              </w:rPr>
            </w:pPr>
            <w:r w:rsidRPr="0045055F">
              <w:rPr>
                <w:rFonts w:ascii="Arial" w:eastAsia="Times New Roman" w:hAnsi="Arial" w:cs="Arial"/>
                <w:color w:val="000000"/>
                <w:szCs w:val="20"/>
                <w:lang w:val="en-GB" w:eastAsia="en-GB"/>
              </w:rPr>
              <w:t>-0,0702</w:t>
            </w:r>
          </w:p>
        </w:tc>
        <w:tc>
          <w:tcPr>
            <w:tcW w:w="1580" w:type="dxa"/>
            <w:tcBorders>
              <w:top w:val="nil"/>
              <w:left w:val="nil"/>
              <w:bottom w:val="single" w:sz="4" w:space="0" w:color="auto"/>
              <w:right w:val="single" w:sz="4" w:space="0" w:color="auto"/>
            </w:tcBorders>
            <w:shd w:val="clear" w:color="auto" w:fill="auto"/>
            <w:vAlign w:val="bottom"/>
            <w:hideMark/>
          </w:tcPr>
          <w:p w14:paraId="47345A1B" w14:textId="77777777" w:rsidR="005C14C1" w:rsidRPr="0045055F" w:rsidRDefault="005C14C1" w:rsidP="005C14C1">
            <w:pPr>
              <w:spacing w:after="0" w:line="240" w:lineRule="auto"/>
              <w:jc w:val="left"/>
              <w:rPr>
                <w:rFonts w:ascii="Arial" w:eastAsia="Times New Roman" w:hAnsi="Arial" w:cs="Arial"/>
                <w:color w:val="000000"/>
                <w:szCs w:val="20"/>
                <w:lang w:val="en-GB" w:eastAsia="en-GB"/>
              </w:rPr>
            </w:pPr>
            <w:r w:rsidRPr="0045055F">
              <w:rPr>
                <w:rFonts w:ascii="Arial" w:eastAsia="Times New Roman" w:hAnsi="Arial" w:cs="Arial"/>
                <w:color w:val="000000"/>
                <w:szCs w:val="20"/>
                <w:lang w:val="en-GB" w:eastAsia="en-GB"/>
              </w:rPr>
              <w:t>55,60502122</w:t>
            </w:r>
          </w:p>
        </w:tc>
        <w:tc>
          <w:tcPr>
            <w:tcW w:w="1400" w:type="dxa"/>
            <w:tcBorders>
              <w:top w:val="nil"/>
              <w:left w:val="nil"/>
              <w:bottom w:val="single" w:sz="4" w:space="0" w:color="auto"/>
              <w:right w:val="single" w:sz="4" w:space="0" w:color="auto"/>
            </w:tcBorders>
            <w:shd w:val="clear" w:color="auto" w:fill="auto"/>
            <w:vAlign w:val="bottom"/>
            <w:hideMark/>
          </w:tcPr>
          <w:p w14:paraId="3E71A031" w14:textId="77777777" w:rsidR="005C14C1" w:rsidRPr="0045055F" w:rsidRDefault="005C14C1" w:rsidP="005C14C1">
            <w:pPr>
              <w:spacing w:after="0" w:line="240" w:lineRule="auto"/>
              <w:jc w:val="left"/>
              <w:rPr>
                <w:rFonts w:ascii="Arial" w:eastAsia="Times New Roman" w:hAnsi="Arial" w:cs="Arial"/>
                <w:color w:val="000000"/>
                <w:szCs w:val="20"/>
                <w:lang w:val="en-GB" w:eastAsia="en-GB"/>
              </w:rPr>
            </w:pPr>
            <w:r w:rsidRPr="0045055F">
              <w:rPr>
                <w:rFonts w:ascii="Arial" w:eastAsia="Times New Roman" w:hAnsi="Arial" w:cs="Arial"/>
                <w:color w:val="000000"/>
                <w:szCs w:val="20"/>
                <w:lang w:val="en-GB" w:eastAsia="en-GB"/>
              </w:rPr>
              <w:t>69,72856358</w:t>
            </w:r>
          </w:p>
        </w:tc>
      </w:tr>
      <w:tr w:rsidR="005C14C1" w:rsidRPr="0045055F" w14:paraId="4C28BEAB" w14:textId="77777777" w:rsidTr="005C14C1">
        <w:trPr>
          <w:trHeight w:val="300"/>
        </w:trPr>
        <w:tc>
          <w:tcPr>
            <w:tcW w:w="960" w:type="dxa"/>
            <w:tcBorders>
              <w:top w:val="nil"/>
              <w:left w:val="single" w:sz="4" w:space="0" w:color="auto"/>
              <w:bottom w:val="single" w:sz="4" w:space="0" w:color="auto"/>
              <w:right w:val="single" w:sz="4" w:space="0" w:color="auto"/>
            </w:tcBorders>
            <w:shd w:val="clear" w:color="auto" w:fill="auto"/>
            <w:vAlign w:val="bottom"/>
            <w:hideMark/>
          </w:tcPr>
          <w:p w14:paraId="382F53BF" w14:textId="77777777" w:rsidR="005C14C1" w:rsidRPr="0045055F" w:rsidRDefault="005C14C1" w:rsidP="005C14C1">
            <w:pPr>
              <w:spacing w:after="0" w:line="240" w:lineRule="auto"/>
              <w:jc w:val="left"/>
              <w:rPr>
                <w:rFonts w:ascii="Arial" w:eastAsia="Times New Roman" w:hAnsi="Arial" w:cs="Arial"/>
                <w:color w:val="000000"/>
                <w:szCs w:val="20"/>
                <w:lang w:val="en-GB" w:eastAsia="en-GB"/>
              </w:rPr>
            </w:pPr>
            <w:r w:rsidRPr="0045055F">
              <w:rPr>
                <w:rFonts w:ascii="Arial" w:eastAsia="Times New Roman" w:hAnsi="Arial" w:cs="Arial"/>
                <w:color w:val="000000"/>
                <w:szCs w:val="20"/>
                <w:lang w:val="en-GB" w:eastAsia="en-GB"/>
              </w:rPr>
              <w:t>13</w:t>
            </w:r>
          </w:p>
        </w:tc>
        <w:tc>
          <w:tcPr>
            <w:tcW w:w="1040" w:type="dxa"/>
            <w:tcBorders>
              <w:top w:val="nil"/>
              <w:left w:val="nil"/>
              <w:bottom w:val="single" w:sz="4" w:space="0" w:color="auto"/>
              <w:right w:val="single" w:sz="4" w:space="0" w:color="auto"/>
            </w:tcBorders>
            <w:shd w:val="clear" w:color="auto" w:fill="auto"/>
            <w:vAlign w:val="bottom"/>
            <w:hideMark/>
          </w:tcPr>
          <w:p w14:paraId="0AAC98F6" w14:textId="77777777" w:rsidR="005C14C1" w:rsidRPr="0045055F" w:rsidRDefault="005C14C1" w:rsidP="005C14C1">
            <w:pPr>
              <w:spacing w:after="0" w:line="240" w:lineRule="auto"/>
              <w:jc w:val="left"/>
              <w:rPr>
                <w:rFonts w:ascii="Arial" w:eastAsia="Times New Roman" w:hAnsi="Arial" w:cs="Arial"/>
                <w:color w:val="000000"/>
                <w:szCs w:val="20"/>
                <w:lang w:val="en-GB" w:eastAsia="en-GB"/>
              </w:rPr>
            </w:pPr>
            <w:r w:rsidRPr="0045055F">
              <w:rPr>
                <w:rFonts w:ascii="Arial" w:eastAsia="Times New Roman" w:hAnsi="Arial" w:cs="Arial"/>
                <w:color w:val="000000"/>
                <w:szCs w:val="20"/>
                <w:lang w:val="en-GB" w:eastAsia="en-GB"/>
              </w:rPr>
              <w:t> </w:t>
            </w:r>
          </w:p>
        </w:tc>
        <w:tc>
          <w:tcPr>
            <w:tcW w:w="1540" w:type="dxa"/>
            <w:tcBorders>
              <w:top w:val="nil"/>
              <w:left w:val="nil"/>
              <w:bottom w:val="single" w:sz="4" w:space="0" w:color="auto"/>
              <w:right w:val="single" w:sz="4" w:space="0" w:color="auto"/>
            </w:tcBorders>
            <w:shd w:val="clear" w:color="auto" w:fill="auto"/>
            <w:vAlign w:val="bottom"/>
            <w:hideMark/>
          </w:tcPr>
          <w:p w14:paraId="1A74CF4A" w14:textId="77777777" w:rsidR="005C14C1" w:rsidRPr="0045055F" w:rsidRDefault="005C14C1" w:rsidP="005C14C1">
            <w:pPr>
              <w:spacing w:after="0" w:line="240" w:lineRule="auto"/>
              <w:jc w:val="left"/>
              <w:rPr>
                <w:rFonts w:ascii="Arial" w:eastAsia="Times New Roman" w:hAnsi="Arial" w:cs="Arial"/>
                <w:color w:val="000000"/>
                <w:szCs w:val="20"/>
                <w:lang w:val="en-GB" w:eastAsia="en-GB"/>
              </w:rPr>
            </w:pPr>
            <w:r w:rsidRPr="0045055F">
              <w:rPr>
                <w:rFonts w:ascii="Arial" w:eastAsia="Times New Roman" w:hAnsi="Arial" w:cs="Arial"/>
                <w:color w:val="000000"/>
                <w:szCs w:val="20"/>
                <w:lang w:val="en-GB" w:eastAsia="en-GB"/>
              </w:rPr>
              <w:t>1,60764</w:t>
            </w:r>
          </w:p>
        </w:tc>
        <w:tc>
          <w:tcPr>
            <w:tcW w:w="1680" w:type="dxa"/>
            <w:tcBorders>
              <w:top w:val="nil"/>
              <w:left w:val="nil"/>
              <w:bottom w:val="single" w:sz="4" w:space="0" w:color="auto"/>
              <w:right w:val="single" w:sz="4" w:space="0" w:color="auto"/>
            </w:tcBorders>
            <w:shd w:val="clear" w:color="auto" w:fill="auto"/>
            <w:vAlign w:val="bottom"/>
            <w:hideMark/>
          </w:tcPr>
          <w:p w14:paraId="0E410D06" w14:textId="77777777" w:rsidR="005C14C1" w:rsidRPr="0045055F" w:rsidRDefault="005C14C1" w:rsidP="005C14C1">
            <w:pPr>
              <w:spacing w:after="0" w:line="240" w:lineRule="auto"/>
              <w:jc w:val="left"/>
              <w:rPr>
                <w:rFonts w:ascii="Arial" w:eastAsia="Times New Roman" w:hAnsi="Arial" w:cs="Arial"/>
                <w:color w:val="000000"/>
                <w:szCs w:val="20"/>
                <w:lang w:val="en-GB" w:eastAsia="en-GB"/>
              </w:rPr>
            </w:pPr>
            <w:r w:rsidRPr="0045055F">
              <w:rPr>
                <w:rFonts w:ascii="Arial" w:eastAsia="Times New Roman" w:hAnsi="Arial" w:cs="Arial"/>
                <w:color w:val="000000"/>
                <w:szCs w:val="20"/>
                <w:lang w:val="en-GB" w:eastAsia="en-GB"/>
              </w:rPr>
              <w:t>0,03453</w:t>
            </w:r>
          </w:p>
        </w:tc>
        <w:tc>
          <w:tcPr>
            <w:tcW w:w="1740" w:type="dxa"/>
            <w:tcBorders>
              <w:top w:val="nil"/>
              <w:left w:val="nil"/>
              <w:bottom w:val="single" w:sz="4" w:space="0" w:color="auto"/>
              <w:right w:val="single" w:sz="4" w:space="0" w:color="auto"/>
            </w:tcBorders>
            <w:shd w:val="clear" w:color="auto" w:fill="auto"/>
            <w:vAlign w:val="bottom"/>
            <w:hideMark/>
          </w:tcPr>
          <w:p w14:paraId="709D4910" w14:textId="77777777" w:rsidR="005C14C1" w:rsidRPr="0045055F" w:rsidRDefault="005C14C1" w:rsidP="005C14C1">
            <w:pPr>
              <w:spacing w:after="0" w:line="240" w:lineRule="auto"/>
              <w:jc w:val="left"/>
              <w:rPr>
                <w:rFonts w:ascii="Arial" w:eastAsia="Times New Roman" w:hAnsi="Arial" w:cs="Arial"/>
                <w:color w:val="000000"/>
                <w:szCs w:val="20"/>
                <w:lang w:val="en-GB" w:eastAsia="en-GB"/>
              </w:rPr>
            </w:pPr>
            <w:r w:rsidRPr="0045055F">
              <w:rPr>
                <w:rFonts w:ascii="Arial" w:eastAsia="Times New Roman" w:hAnsi="Arial" w:cs="Arial"/>
                <w:color w:val="000000"/>
                <w:szCs w:val="20"/>
                <w:lang w:val="en-GB" w:eastAsia="en-GB"/>
              </w:rPr>
              <w:t>-0,06811</w:t>
            </w:r>
          </w:p>
        </w:tc>
        <w:tc>
          <w:tcPr>
            <w:tcW w:w="1580" w:type="dxa"/>
            <w:tcBorders>
              <w:top w:val="nil"/>
              <w:left w:val="nil"/>
              <w:bottom w:val="single" w:sz="4" w:space="0" w:color="auto"/>
              <w:right w:val="single" w:sz="4" w:space="0" w:color="auto"/>
            </w:tcBorders>
            <w:shd w:val="clear" w:color="auto" w:fill="auto"/>
            <w:vAlign w:val="bottom"/>
            <w:hideMark/>
          </w:tcPr>
          <w:p w14:paraId="5D08D941" w14:textId="77777777" w:rsidR="005C14C1" w:rsidRPr="0045055F" w:rsidRDefault="005C14C1" w:rsidP="005C14C1">
            <w:pPr>
              <w:spacing w:after="0" w:line="240" w:lineRule="auto"/>
              <w:jc w:val="left"/>
              <w:rPr>
                <w:rFonts w:ascii="Arial" w:eastAsia="Times New Roman" w:hAnsi="Arial" w:cs="Arial"/>
                <w:color w:val="000000"/>
                <w:szCs w:val="20"/>
                <w:lang w:val="en-GB" w:eastAsia="en-GB"/>
              </w:rPr>
            </w:pPr>
            <w:r w:rsidRPr="0045055F">
              <w:rPr>
                <w:rFonts w:ascii="Arial" w:eastAsia="Times New Roman" w:hAnsi="Arial" w:cs="Arial"/>
                <w:color w:val="000000"/>
                <w:szCs w:val="20"/>
                <w:lang w:val="en-GB" w:eastAsia="en-GB"/>
              </w:rPr>
              <w:t>46,55777585</w:t>
            </w:r>
          </w:p>
        </w:tc>
        <w:tc>
          <w:tcPr>
            <w:tcW w:w="1400" w:type="dxa"/>
            <w:tcBorders>
              <w:top w:val="nil"/>
              <w:left w:val="nil"/>
              <w:bottom w:val="single" w:sz="4" w:space="0" w:color="auto"/>
              <w:right w:val="single" w:sz="4" w:space="0" w:color="auto"/>
            </w:tcBorders>
            <w:shd w:val="clear" w:color="auto" w:fill="auto"/>
            <w:vAlign w:val="bottom"/>
            <w:hideMark/>
          </w:tcPr>
          <w:p w14:paraId="378388ED" w14:textId="77777777" w:rsidR="005C14C1" w:rsidRPr="0045055F" w:rsidRDefault="005C14C1" w:rsidP="005C14C1">
            <w:pPr>
              <w:spacing w:after="0" w:line="240" w:lineRule="auto"/>
              <w:jc w:val="left"/>
              <w:rPr>
                <w:rFonts w:ascii="Arial" w:eastAsia="Times New Roman" w:hAnsi="Arial" w:cs="Arial"/>
                <w:color w:val="000000"/>
                <w:szCs w:val="20"/>
                <w:lang w:val="en-GB" w:eastAsia="en-GB"/>
              </w:rPr>
            </w:pPr>
            <w:r w:rsidRPr="0045055F">
              <w:rPr>
                <w:rFonts w:ascii="Arial" w:eastAsia="Times New Roman" w:hAnsi="Arial" w:cs="Arial"/>
                <w:color w:val="000000"/>
                <w:szCs w:val="20"/>
                <w:lang w:val="en-GB" w:eastAsia="en-GB"/>
              </w:rPr>
              <w:t>59,03188167</w:t>
            </w:r>
          </w:p>
        </w:tc>
      </w:tr>
      <w:tr w:rsidR="005C14C1" w:rsidRPr="0045055F" w14:paraId="5FEEADF9" w14:textId="77777777" w:rsidTr="005C14C1">
        <w:trPr>
          <w:trHeight w:val="300"/>
        </w:trPr>
        <w:tc>
          <w:tcPr>
            <w:tcW w:w="960" w:type="dxa"/>
            <w:tcBorders>
              <w:top w:val="nil"/>
              <w:left w:val="single" w:sz="4" w:space="0" w:color="auto"/>
              <w:bottom w:val="single" w:sz="4" w:space="0" w:color="auto"/>
              <w:right w:val="single" w:sz="4" w:space="0" w:color="auto"/>
            </w:tcBorders>
            <w:shd w:val="clear" w:color="auto" w:fill="auto"/>
            <w:vAlign w:val="bottom"/>
            <w:hideMark/>
          </w:tcPr>
          <w:p w14:paraId="52278667" w14:textId="77777777" w:rsidR="005C14C1" w:rsidRPr="0045055F" w:rsidRDefault="005C14C1" w:rsidP="005C14C1">
            <w:pPr>
              <w:spacing w:after="0" w:line="240" w:lineRule="auto"/>
              <w:jc w:val="left"/>
              <w:rPr>
                <w:rFonts w:ascii="Arial" w:eastAsia="Times New Roman" w:hAnsi="Arial" w:cs="Arial"/>
                <w:color w:val="000000"/>
                <w:szCs w:val="20"/>
                <w:lang w:val="en-GB" w:eastAsia="en-GB"/>
              </w:rPr>
            </w:pPr>
            <w:r w:rsidRPr="0045055F">
              <w:rPr>
                <w:rFonts w:ascii="Arial" w:eastAsia="Times New Roman" w:hAnsi="Arial" w:cs="Arial"/>
                <w:color w:val="000000"/>
                <w:szCs w:val="20"/>
                <w:lang w:val="en-GB" w:eastAsia="en-GB"/>
              </w:rPr>
              <w:t>14</w:t>
            </w:r>
          </w:p>
        </w:tc>
        <w:tc>
          <w:tcPr>
            <w:tcW w:w="1040" w:type="dxa"/>
            <w:tcBorders>
              <w:top w:val="nil"/>
              <w:left w:val="nil"/>
              <w:bottom w:val="single" w:sz="4" w:space="0" w:color="auto"/>
              <w:right w:val="single" w:sz="4" w:space="0" w:color="auto"/>
            </w:tcBorders>
            <w:shd w:val="clear" w:color="auto" w:fill="auto"/>
            <w:vAlign w:val="bottom"/>
            <w:hideMark/>
          </w:tcPr>
          <w:p w14:paraId="515C06EB" w14:textId="77777777" w:rsidR="005C14C1" w:rsidRPr="0045055F" w:rsidRDefault="005C14C1" w:rsidP="005C14C1">
            <w:pPr>
              <w:spacing w:after="0" w:line="240" w:lineRule="auto"/>
              <w:jc w:val="left"/>
              <w:rPr>
                <w:rFonts w:ascii="Arial" w:eastAsia="Times New Roman" w:hAnsi="Arial" w:cs="Arial"/>
                <w:color w:val="000000"/>
                <w:szCs w:val="20"/>
                <w:lang w:val="en-GB" w:eastAsia="en-GB"/>
              </w:rPr>
            </w:pPr>
            <w:r w:rsidRPr="0045055F">
              <w:rPr>
                <w:rFonts w:ascii="Arial" w:eastAsia="Times New Roman" w:hAnsi="Arial" w:cs="Arial"/>
                <w:color w:val="000000"/>
                <w:szCs w:val="20"/>
                <w:lang w:val="en-GB" w:eastAsia="en-GB"/>
              </w:rPr>
              <w:t> </w:t>
            </w:r>
          </w:p>
        </w:tc>
        <w:tc>
          <w:tcPr>
            <w:tcW w:w="1540" w:type="dxa"/>
            <w:tcBorders>
              <w:top w:val="nil"/>
              <w:left w:val="nil"/>
              <w:bottom w:val="single" w:sz="4" w:space="0" w:color="auto"/>
              <w:right w:val="single" w:sz="4" w:space="0" w:color="auto"/>
            </w:tcBorders>
            <w:shd w:val="clear" w:color="auto" w:fill="auto"/>
            <w:vAlign w:val="bottom"/>
            <w:hideMark/>
          </w:tcPr>
          <w:p w14:paraId="5282359E" w14:textId="77777777" w:rsidR="005C14C1" w:rsidRPr="0045055F" w:rsidRDefault="005C14C1" w:rsidP="005C14C1">
            <w:pPr>
              <w:spacing w:after="0" w:line="240" w:lineRule="auto"/>
              <w:jc w:val="left"/>
              <w:rPr>
                <w:rFonts w:ascii="Arial" w:eastAsia="Times New Roman" w:hAnsi="Arial" w:cs="Arial"/>
                <w:color w:val="000000"/>
                <w:szCs w:val="20"/>
                <w:lang w:val="en-GB" w:eastAsia="en-GB"/>
              </w:rPr>
            </w:pPr>
            <w:r w:rsidRPr="0045055F">
              <w:rPr>
                <w:rFonts w:ascii="Arial" w:eastAsia="Times New Roman" w:hAnsi="Arial" w:cs="Arial"/>
                <w:color w:val="000000"/>
                <w:szCs w:val="20"/>
                <w:lang w:val="en-GB" w:eastAsia="en-GB"/>
              </w:rPr>
              <w:t>1,61991</w:t>
            </w:r>
          </w:p>
        </w:tc>
        <w:tc>
          <w:tcPr>
            <w:tcW w:w="1680" w:type="dxa"/>
            <w:tcBorders>
              <w:top w:val="nil"/>
              <w:left w:val="nil"/>
              <w:bottom w:val="single" w:sz="4" w:space="0" w:color="auto"/>
              <w:right w:val="single" w:sz="4" w:space="0" w:color="auto"/>
            </w:tcBorders>
            <w:shd w:val="clear" w:color="auto" w:fill="auto"/>
            <w:vAlign w:val="bottom"/>
            <w:hideMark/>
          </w:tcPr>
          <w:p w14:paraId="684FDCD7" w14:textId="77777777" w:rsidR="005C14C1" w:rsidRPr="0045055F" w:rsidRDefault="005C14C1" w:rsidP="005C14C1">
            <w:pPr>
              <w:spacing w:after="0" w:line="240" w:lineRule="auto"/>
              <w:jc w:val="left"/>
              <w:rPr>
                <w:rFonts w:ascii="Arial" w:eastAsia="Times New Roman" w:hAnsi="Arial" w:cs="Arial"/>
                <w:color w:val="000000"/>
                <w:szCs w:val="20"/>
                <w:lang w:val="en-GB" w:eastAsia="en-GB"/>
              </w:rPr>
            </w:pPr>
            <w:r w:rsidRPr="0045055F">
              <w:rPr>
                <w:rFonts w:ascii="Arial" w:eastAsia="Times New Roman" w:hAnsi="Arial" w:cs="Arial"/>
                <w:color w:val="000000"/>
                <w:szCs w:val="20"/>
                <w:lang w:val="en-GB" w:eastAsia="en-GB"/>
              </w:rPr>
              <w:t>0,04324</w:t>
            </w:r>
          </w:p>
        </w:tc>
        <w:tc>
          <w:tcPr>
            <w:tcW w:w="1740" w:type="dxa"/>
            <w:tcBorders>
              <w:top w:val="nil"/>
              <w:left w:val="nil"/>
              <w:bottom w:val="single" w:sz="4" w:space="0" w:color="auto"/>
              <w:right w:val="single" w:sz="4" w:space="0" w:color="auto"/>
            </w:tcBorders>
            <w:shd w:val="clear" w:color="auto" w:fill="auto"/>
            <w:vAlign w:val="bottom"/>
            <w:hideMark/>
          </w:tcPr>
          <w:p w14:paraId="5AD81A44" w14:textId="77777777" w:rsidR="005C14C1" w:rsidRPr="0045055F" w:rsidRDefault="005C14C1" w:rsidP="005C14C1">
            <w:pPr>
              <w:spacing w:after="0" w:line="240" w:lineRule="auto"/>
              <w:jc w:val="left"/>
              <w:rPr>
                <w:rFonts w:ascii="Arial" w:eastAsia="Times New Roman" w:hAnsi="Arial" w:cs="Arial"/>
                <w:color w:val="000000"/>
                <w:szCs w:val="20"/>
                <w:lang w:val="en-GB" w:eastAsia="en-GB"/>
              </w:rPr>
            </w:pPr>
            <w:r w:rsidRPr="0045055F">
              <w:rPr>
                <w:rFonts w:ascii="Arial" w:eastAsia="Times New Roman" w:hAnsi="Arial" w:cs="Arial"/>
                <w:color w:val="000000"/>
                <w:szCs w:val="20"/>
                <w:lang w:val="en-GB" w:eastAsia="en-GB"/>
              </w:rPr>
              <w:t>-0,06662</w:t>
            </w:r>
          </w:p>
        </w:tc>
        <w:tc>
          <w:tcPr>
            <w:tcW w:w="1580" w:type="dxa"/>
            <w:tcBorders>
              <w:top w:val="nil"/>
              <w:left w:val="nil"/>
              <w:bottom w:val="single" w:sz="4" w:space="0" w:color="auto"/>
              <w:right w:val="single" w:sz="4" w:space="0" w:color="auto"/>
            </w:tcBorders>
            <w:shd w:val="clear" w:color="auto" w:fill="auto"/>
            <w:vAlign w:val="bottom"/>
            <w:hideMark/>
          </w:tcPr>
          <w:p w14:paraId="2F748DB4" w14:textId="77777777" w:rsidR="005C14C1" w:rsidRPr="0045055F" w:rsidRDefault="005C14C1" w:rsidP="005C14C1">
            <w:pPr>
              <w:spacing w:after="0" w:line="240" w:lineRule="auto"/>
              <w:jc w:val="left"/>
              <w:rPr>
                <w:rFonts w:ascii="Arial" w:eastAsia="Times New Roman" w:hAnsi="Arial" w:cs="Arial"/>
                <w:color w:val="000000"/>
                <w:szCs w:val="20"/>
                <w:lang w:val="en-GB" w:eastAsia="en-GB"/>
              </w:rPr>
            </w:pPr>
            <w:r w:rsidRPr="0045055F">
              <w:rPr>
                <w:rFonts w:ascii="Arial" w:eastAsia="Times New Roman" w:hAnsi="Arial" w:cs="Arial"/>
                <w:color w:val="000000"/>
                <w:szCs w:val="20"/>
                <w:lang w:val="en-GB" w:eastAsia="en-GB"/>
              </w:rPr>
              <w:t>37,46322849</w:t>
            </w:r>
          </w:p>
        </w:tc>
        <w:tc>
          <w:tcPr>
            <w:tcW w:w="1400" w:type="dxa"/>
            <w:tcBorders>
              <w:top w:val="nil"/>
              <w:left w:val="nil"/>
              <w:bottom w:val="single" w:sz="4" w:space="0" w:color="auto"/>
              <w:right w:val="single" w:sz="4" w:space="0" w:color="auto"/>
            </w:tcBorders>
            <w:shd w:val="clear" w:color="auto" w:fill="auto"/>
            <w:vAlign w:val="bottom"/>
            <w:hideMark/>
          </w:tcPr>
          <w:p w14:paraId="256CF48E" w14:textId="77777777" w:rsidR="005C14C1" w:rsidRPr="0045055F" w:rsidRDefault="005C14C1" w:rsidP="005C14C1">
            <w:pPr>
              <w:spacing w:after="0" w:line="240" w:lineRule="auto"/>
              <w:jc w:val="left"/>
              <w:rPr>
                <w:rFonts w:ascii="Arial" w:eastAsia="Times New Roman" w:hAnsi="Arial" w:cs="Arial"/>
                <w:color w:val="000000"/>
                <w:szCs w:val="20"/>
                <w:lang w:val="en-GB" w:eastAsia="en-GB"/>
              </w:rPr>
            </w:pPr>
            <w:r w:rsidRPr="0045055F">
              <w:rPr>
                <w:rFonts w:ascii="Arial" w:eastAsia="Times New Roman" w:hAnsi="Arial" w:cs="Arial"/>
                <w:color w:val="000000"/>
                <w:szCs w:val="20"/>
                <w:lang w:val="en-GB" w:eastAsia="en-GB"/>
              </w:rPr>
              <w:t>47,6815807</w:t>
            </w:r>
          </w:p>
        </w:tc>
      </w:tr>
      <w:tr w:rsidR="005C14C1" w:rsidRPr="0045055F" w14:paraId="4618EF54" w14:textId="77777777" w:rsidTr="005C14C1">
        <w:trPr>
          <w:trHeight w:val="300"/>
        </w:trPr>
        <w:tc>
          <w:tcPr>
            <w:tcW w:w="960" w:type="dxa"/>
            <w:tcBorders>
              <w:top w:val="nil"/>
              <w:left w:val="single" w:sz="4" w:space="0" w:color="auto"/>
              <w:bottom w:val="single" w:sz="4" w:space="0" w:color="auto"/>
              <w:right w:val="single" w:sz="4" w:space="0" w:color="auto"/>
            </w:tcBorders>
            <w:shd w:val="clear" w:color="auto" w:fill="auto"/>
            <w:vAlign w:val="bottom"/>
            <w:hideMark/>
          </w:tcPr>
          <w:p w14:paraId="629500BF" w14:textId="77777777" w:rsidR="005C14C1" w:rsidRPr="0045055F" w:rsidRDefault="005C14C1" w:rsidP="005C14C1">
            <w:pPr>
              <w:spacing w:after="0" w:line="240" w:lineRule="auto"/>
              <w:jc w:val="left"/>
              <w:rPr>
                <w:rFonts w:ascii="Arial" w:eastAsia="Times New Roman" w:hAnsi="Arial" w:cs="Arial"/>
                <w:color w:val="000000"/>
                <w:szCs w:val="20"/>
                <w:lang w:val="en-GB" w:eastAsia="en-GB"/>
              </w:rPr>
            </w:pPr>
            <w:r w:rsidRPr="0045055F">
              <w:rPr>
                <w:rFonts w:ascii="Arial" w:eastAsia="Times New Roman" w:hAnsi="Arial" w:cs="Arial"/>
                <w:color w:val="000000"/>
                <w:szCs w:val="20"/>
                <w:lang w:val="en-GB" w:eastAsia="en-GB"/>
              </w:rPr>
              <w:t>15</w:t>
            </w:r>
          </w:p>
        </w:tc>
        <w:tc>
          <w:tcPr>
            <w:tcW w:w="1040" w:type="dxa"/>
            <w:tcBorders>
              <w:top w:val="nil"/>
              <w:left w:val="nil"/>
              <w:bottom w:val="single" w:sz="4" w:space="0" w:color="auto"/>
              <w:right w:val="single" w:sz="4" w:space="0" w:color="auto"/>
            </w:tcBorders>
            <w:shd w:val="clear" w:color="auto" w:fill="auto"/>
            <w:vAlign w:val="bottom"/>
            <w:hideMark/>
          </w:tcPr>
          <w:p w14:paraId="094A90AF" w14:textId="77777777" w:rsidR="005C14C1" w:rsidRPr="0045055F" w:rsidRDefault="005C14C1" w:rsidP="005C14C1">
            <w:pPr>
              <w:spacing w:after="0" w:line="240" w:lineRule="auto"/>
              <w:jc w:val="left"/>
              <w:rPr>
                <w:rFonts w:ascii="Arial" w:eastAsia="Times New Roman" w:hAnsi="Arial" w:cs="Arial"/>
                <w:color w:val="000000"/>
                <w:szCs w:val="20"/>
                <w:lang w:val="en-GB" w:eastAsia="en-GB"/>
              </w:rPr>
            </w:pPr>
            <w:r w:rsidRPr="0045055F">
              <w:rPr>
                <w:rFonts w:ascii="Arial" w:eastAsia="Times New Roman" w:hAnsi="Arial" w:cs="Arial"/>
                <w:color w:val="000000"/>
                <w:szCs w:val="20"/>
                <w:lang w:val="en-GB" w:eastAsia="en-GB"/>
              </w:rPr>
              <w:t> </w:t>
            </w:r>
          </w:p>
        </w:tc>
        <w:tc>
          <w:tcPr>
            <w:tcW w:w="1540" w:type="dxa"/>
            <w:tcBorders>
              <w:top w:val="nil"/>
              <w:left w:val="nil"/>
              <w:bottom w:val="single" w:sz="4" w:space="0" w:color="auto"/>
              <w:right w:val="single" w:sz="4" w:space="0" w:color="auto"/>
            </w:tcBorders>
            <w:shd w:val="clear" w:color="auto" w:fill="auto"/>
            <w:vAlign w:val="bottom"/>
            <w:hideMark/>
          </w:tcPr>
          <w:p w14:paraId="0C9D2F44" w14:textId="77777777" w:rsidR="005C14C1" w:rsidRPr="0045055F" w:rsidRDefault="005C14C1" w:rsidP="005C14C1">
            <w:pPr>
              <w:spacing w:after="0" w:line="240" w:lineRule="auto"/>
              <w:jc w:val="left"/>
              <w:rPr>
                <w:rFonts w:ascii="Arial" w:eastAsia="Times New Roman" w:hAnsi="Arial" w:cs="Arial"/>
                <w:color w:val="000000"/>
                <w:szCs w:val="20"/>
                <w:lang w:val="en-GB" w:eastAsia="en-GB"/>
              </w:rPr>
            </w:pPr>
            <w:r w:rsidRPr="0045055F">
              <w:rPr>
                <w:rFonts w:ascii="Arial" w:eastAsia="Times New Roman" w:hAnsi="Arial" w:cs="Arial"/>
                <w:color w:val="000000"/>
                <w:szCs w:val="20"/>
                <w:lang w:val="en-GB" w:eastAsia="en-GB"/>
              </w:rPr>
              <w:t>1,60118</w:t>
            </w:r>
          </w:p>
        </w:tc>
        <w:tc>
          <w:tcPr>
            <w:tcW w:w="1680" w:type="dxa"/>
            <w:tcBorders>
              <w:top w:val="nil"/>
              <w:left w:val="nil"/>
              <w:bottom w:val="single" w:sz="4" w:space="0" w:color="auto"/>
              <w:right w:val="single" w:sz="4" w:space="0" w:color="auto"/>
            </w:tcBorders>
            <w:shd w:val="clear" w:color="auto" w:fill="auto"/>
            <w:vAlign w:val="bottom"/>
            <w:hideMark/>
          </w:tcPr>
          <w:p w14:paraId="052B0532" w14:textId="77777777" w:rsidR="005C14C1" w:rsidRPr="0045055F" w:rsidRDefault="005C14C1" w:rsidP="005C14C1">
            <w:pPr>
              <w:spacing w:after="0" w:line="240" w:lineRule="auto"/>
              <w:jc w:val="left"/>
              <w:rPr>
                <w:rFonts w:ascii="Arial" w:eastAsia="Times New Roman" w:hAnsi="Arial" w:cs="Arial"/>
                <w:color w:val="000000"/>
                <w:szCs w:val="20"/>
                <w:lang w:val="en-GB" w:eastAsia="en-GB"/>
              </w:rPr>
            </w:pPr>
            <w:r w:rsidRPr="0045055F">
              <w:rPr>
                <w:rFonts w:ascii="Arial" w:eastAsia="Times New Roman" w:hAnsi="Arial" w:cs="Arial"/>
                <w:color w:val="000000"/>
                <w:szCs w:val="20"/>
                <w:lang w:val="en-GB" w:eastAsia="en-GB"/>
              </w:rPr>
              <w:t>0,05512</w:t>
            </w:r>
          </w:p>
        </w:tc>
        <w:tc>
          <w:tcPr>
            <w:tcW w:w="1740" w:type="dxa"/>
            <w:tcBorders>
              <w:top w:val="nil"/>
              <w:left w:val="nil"/>
              <w:bottom w:val="single" w:sz="4" w:space="0" w:color="auto"/>
              <w:right w:val="single" w:sz="4" w:space="0" w:color="auto"/>
            </w:tcBorders>
            <w:shd w:val="clear" w:color="auto" w:fill="auto"/>
            <w:vAlign w:val="bottom"/>
            <w:hideMark/>
          </w:tcPr>
          <w:p w14:paraId="5E72F933" w14:textId="77777777" w:rsidR="005C14C1" w:rsidRPr="0045055F" w:rsidRDefault="005C14C1" w:rsidP="005C14C1">
            <w:pPr>
              <w:spacing w:after="0" w:line="240" w:lineRule="auto"/>
              <w:jc w:val="left"/>
              <w:rPr>
                <w:rFonts w:ascii="Arial" w:eastAsia="Times New Roman" w:hAnsi="Arial" w:cs="Arial"/>
                <w:color w:val="000000"/>
                <w:szCs w:val="20"/>
                <w:lang w:val="en-GB" w:eastAsia="en-GB"/>
              </w:rPr>
            </w:pPr>
            <w:r w:rsidRPr="0045055F">
              <w:rPr>
                <w:rFonts w:ascii="Arial" w:eastAsia="Times New Roman" w:hAnsi="Arial" w:cs="Arial"/>
                <w:color w:val="000000"/>
                <w:szCs w:val="20"/>
                <w:lang w:val="en-GB" w:eastAsia="en-GB"/>
              </w:rPr>
              <w:t>-0,06576</w:t>
            </w:r>
          </w:p>
        </w:tc>
        <w:tc>
          <w:tcPr>
            <w:tcW w:w="1580" w:type="dxa"/>
            <w:tcBorders>
              <w:top w:val="nil"/>
              <w:left w:val="nil"/>
              <w:bottom w:val="single" w:sz="4" w:space="0" w:color="auto"/>
              <w:right w:val="single" w:sz="4" w:space="0" w:color="auto"/>
            </w:tcBorders>
            <w:shd w:val="clear" w:color="auto" w:fill="auto"/>
            <w:vAlign w:val="bottom"/>
            <w:hideMark/>
          </w:tcPr>
          <w:p w14:paraId="7BCEEF8B" w14:textId="77777777" w:rsidR="005C14C1" w:rsidRPr="0045055F" w:rsidRDefault="005C14C1" w:rsidP="005C14C1">
            <w:pPr>
              <w:spacing w:after="0" w:line="240" w:lineRule="auto"/>
              <w:jc w:val="left"/>
              <w:rPr>
                <w:rFonts w:ascii="Arial" w:eastAsia="Times New Roman" w:hAnsi="Arial" w:cs="Arial"/>
                <w:color w:val="000000"/>
                <w:szCs w:val="20"/>
                <w:lang w:val="en-GB" w:eastAsia="en-GB"/>
              </w:rPr>
            </w:pPr>
            <w:r w:rsidRPr="0045055F">
              <w:rPr>
                <w:rFonts w:ascii="Arial" w:eastAsia="Times New Roman" w:hAnsi="Arial" w:cs="Arial"/>
                <w:color w:val="000000"/>
                <w:szCs w:val="20"/>
                <w:lang w:val="en-GB" w:eastAsia="en-GB"/>
              </w:rPr>
              <w:t>29,04898403</w:t>
            </w:r>
          </w:p>
        </w:tc>
        <w:tc>
          <w:tcPr>
            <w:tcW w:w="1400" w:type="dxa"/>
            <w:tcBorders>
              <w:top w:val="nil"/>
              <w:left w:val="nil"/>
              <w:bottom w:val="single" w:sz="4" w:space="0" w:color="auto"/>
              <w:right w:val="single" w:sz="4" w:space="0" w:color="auto"/>
            </w:tcBorders>
            <w:shd w:val="clear" w:color="auto" w:fill="auto"/>
            <w:vAlign w:val="bottom"/>
            <w:hideMark/>
          </w:tcPr>
          <w:p w14:paraId="4CC8956A" w14:textId="77777777" w:rsidR="005C14C1" w:rsidRPr="0045055F" w:rsidRDefault="005C14C1" w:rsidP="005C14C1">
            <w:pPr>
              <w:spacing w:after="0" w:line="240" w:lineRule="auto"/>
              <w:jc w:val="left"/>
              <w:rPr>
                <w:rFonts w:ascii="Arial" w:eastAsia="Times New Roman" w:hAnsi="Arial" w:cs="Arial"/>
                <w:color w:val="000000"/>
                <w:szCs w:val="20"/>
                <w:lang w:val="en-GB" w:eastAsia="en-GB"/>
              </w:rPr>
            </w:pPr>
            <w:r w:rsidRPr="0045055F">
              <w:rPr>
                <w:rFonts w:ascii="Arial" w:eastAsia="Times New Roman" w:hAnsi="Arial" w:cs="Arial"/>
                <w:color w:val="000000"/>
                <w:szCs w:val="20"/>
                <w:lang w:val="en-GB" w:eastAsia="en-GB"/>
              </w:rPr>
              <w:t>36,7579283</w:t>
            </w:r>
          </w:p>
        </w:tc>
      </w:tr>
      <w:tr w:rsidR="005C14C1" w:rsidRPr="0045055F" w14:paraId="107C60C0" w14:textId="77777777" w:rsidTr="005C14C1">
        <w:trPr>
          <w:trHeight w:val="300"/>
        </w:trPr>
        <w:tc>
          <w:tcPr>
            <w:tcW w:w="960" w:type="dxa"/>
            <w:tcBorders>
              <w:top w:val="nil"/>
              <w:left w:val="single" w:sz="4" w:space="0" w:color="auto"/>
              <w:bottom w:val="single" w:sz="4" w:space="0" w:color="auto"/>
              <w:right w:val="single" w:sz="4" w:space="0" w:color="auto"/>
            </w:tcBorders>
            <w:shd w:val="clear" w:color="auto" w:fill="auto"/>
            <w:vAlign w:val="bottom"/>
            <w:hideMark/>
          </w:tcPr>
          <w:p w14:paraId="45A251F7" w14:textId="77777777" w:rsidR="005C14C1" w:rsidRPr="0045055F" w:rsidRDefault="005C14C1" w:rsidP="005C14C1">
            <w:pPr>
              <w:spacing w:after="0" w:line="240" w:lineRule="auto"/>
              <w:jc w:val="left"/>
              <w:rPr>
                <w:rFonts w:ascii="Arial" w:eastAsia="Times New Roman" w:hAnsi="Arial" w:cs="Arial"/>
                <w:color w:val="000000"/>
                <w:szCs w:val="20"/>
                <w:lang w:val="en-GB" w:eastAsia="en-GB"/>
              </w:rPr>
            </w:pPr>
            <w:r w:rsidRPr="0045055F">
              <w:rPr>
                <w:rFonts w:ascii="Arial" w:eastAsia="Times New Roman" w:hAnsi="Arial" w:cs="Arial"/>
                <w:color w:val="000000"/>
                <w:szCs w:val="20"/>
                <w:lang w:val="en-GB" w:eastAsia="en-GB"/>
              </w:rPr>
              <w:t>16</w:t>
            </w:r>
          </w:p>
        </w:tc>
        <w:tc>
          <w:tcPr>
            <w:tcW w:w="1040" w:type="dxa"/>
            <w:tcBorders>
              <w:top w:val="nil"/>
              <w:left w:val="nil"/>
              <w:bottom w:val="single" w:sz="4" w:space="0" w:color="auto"/>
              <w:right w:val="single" w:sz="4" w:space="0" w:color="auto"/>
            </w:tcBorders>
            <w:shd w:val="clear" w:color="auto" w:fill="auto"/>
            <w:vAlign w:val="bottom"/>
            <w:hideMark/>
          </w:tcPr>
          <w:p w14:paraId="7F2F5282" w14:textId="77777777" w:rsidR="005C14C1" w:rsidRPr="0045055F" w:rsidRDefault="005C14C1" w:rsidP="005C14C1">
            <w:pPr>
              <w:spacing w:after="0" w:line="240" w:lineRule="auto"/>
              <w:jc w:val="left"/>
              <w:rPr>
                <w:rFonts w:ascii="Arial" w:eastAsia="Times New Roman" w:hAnsi="Arial" w:cs="Arial"/>
                <w:color w:val="000000"/>
                <w:szCs w:val="20"/>
                <w:lang w:val="en-GB" w:eastAsia="en-GB"/>
              </w:rPr>
            </w:pPr>
            <w:r w:rsidRPr="0045055F">
              <w:rPr>
                <w:rFonts w:ascii="Arial" w:eastAsia="Times New Roman" w:hAnsi="Arial" w:cs="Arial"/>
                <w:color w:val="000000"/>
                <w:szCs w:val="20"/>
                <w:lang w:val="en-GB" w:eastAsia="en-GB"/>
              </w:rPr>
              <w:t> </w:t>
            </w:r>
          </w:p>
        </w:tc>
        <w:tc>
          <w:tcPr>
            <w:tcW w:w="1540" w:type="dxa"/>
            <w:tcBorders>
              <w:top w:val="nil"/>
              <w:left w:val="nil"/>
              <w:bottom w:val="single" w:sz="4" w:space="0" w:color="auto"/>
              <w:right w:val="single" w:sz="4" w:space="0" w:color="auto"/>
            </w:tcBorders>
            <w:shd w:val="clear" w:color="auto" w:fill="auto"/>
            <w:vAlign w:val="bottom"/>
            <w:hideMark/>
          </w:tcPr>
          <w:p w14:paraId="557D4700" w14:textId="77777777" w:rsidR="005C14C1" w:rsidRPr="0045055F" w:rsidRDefault="005C14C1" w:rsidP="005C14C1">
            <w:pPr>
              <w:spacing w:after="0" w:line="240" w:lineRule="auto"/>
              <w:jc w:val="left"/>
              <w:rPr>
                <w:rFonts w:ascii="Arial" w:eastAsia="Times New Roman" w:hAnsi="Arial" w:cs="Arial"/>
                <w:color w:val="000000"/>
                <w:szCs w:val="20"/>
                <w:lang w:val="en-GB" w:eastAsia="en-GB"/>
              </w:rPr>
            </w:pPr>
            <w:r w:rsidRPr="0045055F">
              <w:rPr>
                <w:rFonts w:ascii="Arial" w:eastAsia="Times New Roman" w:hAnsi="Arial" w:cs="Arial"/>
                <w:color w:val="000000"/>
                <w:szCs w:val="20"/>
                <w:lang w:val="en-GB" w:eastAsia="en-GB"/>
              </w:rPr>
              <w:t>1,54906</w:t>
            </w:r>
          </w:p>
        </w:tc>
        <w:tc>
          <w:tcPr>
            <w:tcW w:w="1680" w:type="dxa"/>
            <w:tcBorders>
              <w:top w:val="nil"/>
              <w:left w:val="nil"/>
              <w:bottom w:val="single" w:sz="4" w:space="0" w:color="auto"/>
              <w:right w:val="single" w:sz="4" w:space="0" w:color="auto"/>
            </w:tcBorders>
            <w:shd w:val="clear" w:color="auto" w:fill="auto"/>
            <w:vAlign w:val="bottom"/>
            <w:hideMark/>
          </w:tcPr>
          <w:p w14:paraId="4219BBEB" w14:textId="77777777" w:rsidR="005C14C1" w:rsidRPr="0045055F" w:rsidRDefault="005C14C1" w:rsidP="005C14C1">
            <w:pPr>
              <w:spacing w:after="0" w:line="240" w:lineRule="auto"/>
              <w:jc w:val="left"/>
              <w:rPr>
                <w:rFonts w:ascii="Arial" w:eastAsia="Times New Roman" w:hAnsi="Arial" w:cs="Arial"/>
                <w:color w:val="000000"/>
                <w:szCs w:val="20"/>
                <w:lang w:val="en-GB" w:eastAsia="en-GB"/>
              </w:rPr>
            </w:pPr>
            <w:r w:rsidRPr="0045055F">
              <w:rPr>
                <w:rFonts w:ascii="Arial" w:eastAsia="Times New Roman" w:hAnsi="Arial" w:cs="Arial"/>
                <w:color w:val="000000"/>
                <w:szCs w:val="20"/>
                <w:lang w:val="en-GB" w:eastAsia="en-GB"/>
              </w:rPr>
              <w:t>0,0718</w:t>
            </w:r>
          </w:p>
        </w:tc>
        <w:tc>
          <w:tcPr>
            <w:tcW w:w="1740" w:type="dxa"/>
            <w:tcBorders>
              <w:top w:val="nil"/>
              <w:left w:val="nil"/>
              <w:bottom w:val="single" w:sz="4" w:space="0" w:color="auto"/>
              <w:right w:val="single" w:sz="4" w:space="0" w:color="auto"/>
            </w:tcBorders>
            <w:shd w:val="clear" w:color="auto" w:fill="auto"/>
            <w:vAlign w:val="bottom"/>
            <w:hideMark/>
          </w:tcPr>
          <w:p w14:paraId="704AF5F1" w14:textId="77777777" w:rsidR="005C14C1" w:rsidRPr="0045055F" w:rsidRDefault="005C14C1" w:rsidP="005C14C1">
            <w:pPr>
              <w:spacing w:after="0" w:line="240" w:lineRule="auto"/>
              <w:jc w:val="left"/>
              <w:rPr>
                <w:rFonts w:ascii="Arial" w:eastAsia="Times New Roman" w:hAnsi="Arial" w:cs="Arial"/>
                <w:color w:val="000000"/>
                <w:szCs w:val="20"/>
                <w:lang w:val="en-GB" w:eastAsia="en-GB"/>
              </w:rPr>
            </w:pPr>
            <w:r w:rsidRPr="0045055F">
              <w:rPr>
                <w:rFonts w:ascii="Arial" w:eastAsia="Times New Roman" w:hAnsi="Arial" w:cs="Arial"/>
                <w:color w:val="000000"/>
                <w:szCs w:val="20"/>
                <w:lang w:val="en-GB" w:eastAsia="en-GB"/>
              </w:rPr>
              <w:t>-0,06731</w:t>
            </w:r>
          </w:p>
        </w:tc>
        <w:tc>
          <w:tcPr>
            <w:tcW w:w="1580" w:type="dxa"/>
            <w:tcBorders>
              <w:top w:val="nil"/>
              <w:left w:val="nil"/>
              <w:bottom w:val="single" w:sz="4" w:space="0" w:color="auto"/>
              <w:right w:val="single" w:sz="4" w:space="0" w:color="auto"/>
            </w:tcBorders>
            <w:shd w:val="clear" w:color="auto" w:fill="auto"/>
            <w:vAlign w:val="bottom"/>
            <w:hideMark/>
          </w:tcPr>
          <w:p w14:paraId="06CA1B03" w14:textId="77777777" w:rsidR="005C14C1" w:rsidRPr="0045055F" w:rsidRDefault="005C14C1" w:rsidP="005C14C1">
            <w:pPr>
              <w:spacing w:after="0" w:line="240" w:lineRule="auto"/>
              <w:jc w:val="left"/>
              <w:rPr>
                <w:rFonts w:ascii="Arial" w:eastAsia="Times New Roman" w:hAnsi="Arial" w:cs="Arial"/>
                <w:color w:val="000000"/>
                <w:szCs w:val="20"/>
                <w:lang w:val="en-GB" w:eastAsia="en-GB"/>
              </w:rPr>
            </w:pPr>
            <w:r w:rsidRPr="0045055F">
              <w:rPr>
                <w:rFonts w:ascii="Arial" w:eastAsia="Times New Roman" w:hAnsi="Arial" w:cs="Arial"/>
                <w:color w:val="000000"/>
                <w:szCs w:val="20"/>
                <w:lang w:val="en-GB" w:eastAsia="en-GB"/>
              </w:rPr>
              <w:t>21,57465181</w:t>
            </w:r>
          </w:p>
        </w:tc>
        <w:tc>
          <w:tcPr>
            <w:tcW w:w="1400" w:type="dxa"/>
            <w:tcBorders>
              <w:top w:val="nil"/>
              <w:left w:val="nil"/>
              <w:bottom w:val="single" w:sz="4" w:space="0" w:color="auto"/>
              <w:right w:val="single" w:sz="4" w:space="0" w:color="auto"/>
            </w:tcBorders>
            <w:shd w:val="clear" w:color="auto" w:fill="auto"/>
            <w:vAlign w:val="bottom"/>
            <w:hideMark/>
          </w:tcPr>
          <w:p w14:paraId="127AEA54" w14:textId="77777777" w:rsidR="005C14C1" w:rsidRPr="0045055F" w:rsidRDefault="005C14C1" w:rsidP="005C14C1">
            <w:pPr>
              <w:spacing w:after="0" w:line="240" w:lineRule="auto"/>
              <w:jc w:val="left"/>
              <w:rPr>
                <w:rFonts w:ascii="Arial" w:eastAsia="Times New Roman" w:hAnsi="Arial" w:cs="Arial"/>
                <w:color w:val="000000"/>
                <w:szCs w:val="20"/>
                <w:lang w:val="en-GB" w:eastAsia="en-GB"/>
              </w:rPr>
            </w:pPr>
            <w:r w:rsidRPr="0045055F">
              <w:rPr>
                <w:rFonts w:ascii="Arial" w:eastAsia="Times New Roman" w:hAnsi="Arial" w:cs="Arial"/>
                <w:color w:val="000000"/>
                <w:szCs w:val="20"/>
                <w:lang w:val="en-GB" w:eastAsia="en-GB"/>
              </w:rPr>
              <w:t>26,85207894</w:t>
            </w:r>
          </w:p>
        </w:tc>
      </w:tr>
      <w:tr w:rsidR="005C14C1" w:rsidRPr="0045055F" w14:paraId="3627852A" w14:textId="77777777" w:rsidTr="005C14C1">
        <w:trPr>
          <w:trHeight w:val="300"/>
        </w:trPr>
        <w:tc>
          <w:tcPr>
            <w:tcW w:w="960" w:type="dxa"/>
            <w:tcBorders>
              <w:top w:val="nil"/>
              <w:left w:val="single" w:sz="4" w:space="0" w:color="auto"/>
              <w:bottom w:val="single" w:sz="4" w:space="0" w:color="auto"/>
              <w:right w:val="single" w:sz="4" w:space="0" w:color="auto"/>
            </w:tcBorders>
            <w:shd w:val="clear" w:color="auto" w:fill="auto"/>
            <w:vAlign w:val="bottom"/>
            <w:hideMark/>
          </w:tcPr>
          <w:p w14:paraId="0E985D20" w14:textId="77777777" w:rsidR="005C14C1" w:rsidRPr="0045055F" w:rsidRDefault="005C14C1" w:rsidP="005C14C1">
            <w:pPr>
              <w:spacing w:after="0" w:line="240" w:lineRule="auto"/>
              <w:jc w:val="left"/>
              <w:rPr>
                <w:rFonts w:ascii="Arial" w:eastAsia="Times New Roman" w:hAnsi="Arial" w:cs="Arial"/>
                <w:color w:val="000000"/>
                <w:szCs w:val="20"/>
                <w:lang w:val="en-GB" w:eastAsia="en-GB"/>
              </w:rPr>
            </w:pPr>
            <w:r w:rsidRPr="0045055F">
              <w:rPr>
                <w:rFonts w:ascii="Arial" w:eastAsia="Times New Roman" w:hAnsi="Arial" w:cs="Arial"/>
                <w:color w:val="000000"/>
                <w:szCs w:val="20"/>
                <w:lang w:val="en-GB" w:eastAsia="en-GB"/>
              </w:rPr>
              <w:t>17</w:t>
            </w:r>
          </w:p>
        </w:tc>
        <w:tc>
          <w:tcPr>
            <w:tcW w:w="1040" w:type="dxa"/>
            <w:tcBorders>
              <w:top w:val="nil"/>
              <w:left w:val="nil"/>
              <w:bottom w:val="single" w:sz="4" w:space="0" w:color="auto"/>
              <w:right w:val="single" w:sz="4" w:space="0" w:color="auto"/>
            </w:tcBorders>
            <w:shd w:val="clear" w:color="auto" w:fill="auto"/>
            <w:vAlign w:val="bottom"/>
            <w:hideMark/>
          </w:tcPr>
          <w:p w14:paraId="06395105" w14:textId="77777777" w:rsidR="005C14C1" w:rsidRPr="0045055F" w:rsidRDefault="005C14C1" w:rsidP="005C14C1">
            <w:pPr>
              <w:spacing w:after="0" w:line="240" w:lineRule="auto"/>
              <w:jc w:val="left"/>
              <w:rPr>
                <w:rFonts w:ascii="Arial" w:eastAsia="Times New Roman" w:hAnsi="Arial" w:cs="Arial"/>
                <w:color w:val="000000"/>
                <w:szCs w:val="20"/>
                <w:lang w:val="en-GB" w:eastAsia="en-GB"/>
              </w:rPr>
            </w:pPr>
            <w:r w:rsidRPr="0045055F">
              <w:rPr>
                <w:rFonts w:ascii="Arial" w:eastAsia="Times New Roman" w:hAnsi="Arial" w:cs="Arial"/>
                <w:color w:val="000000"/>
                <w:szCs w:val="20"/>
                <w:lang w:val="en-GB" w:eastAsia="en-GB"/>
              </w:rPr>
              <w:t> </w:t>
            </w:r>
          </w:p>
        </w:tc>
        <w:tc>
          <w:tcPr>
            <w:tcW w:w="1540" w:type="dxa"/>
            <w:tcBorders>
              <w:top w:val="nil"/>
              <w:left w:val="nil"/>
              <w:bottom w:val="single" w:sz="4" w:space="0" w:color="auto"/>
              <w:right w:val="single" w:sz="4" w:space="0" w:color="auto"/>
            </w:tcBorders>
            <w:shd w:val="clear" w:color="auto" w:fill="auto"/>
            <w:vAlign w:val="bottom"/>
            <w:hideMark/>
          </w:tcPr>
          <w:p w14:paraId="5FE5EFBA" w14:textId="77777777" w:rsidR="005C14C1" w:rsidRPr="0045055F" w:rsidRDefault="005C14C1" w:rsidP="005C14C1">
            <w:pPr>
              <w:spacing w:after="0" w:line="240" w:lineRule="auto"/>
              <w:jc w:val="left"/>
              <w:rPr>
                <w:rFonts w:ascii="Arial" w:eastAsia="Times New Roman" w:hAnsi="Arial" w:cs="Arial"/>
                <w:color w:val="000000"/>
                <w:szCs w:val="20"/>
                <w:lang w:val="en-GB" w:eastAsia="en-GB"/>
              </w:rPr>
            </w:pPr>
            <w:r w:rsidRPr="0045055F">
              <w:rPr>
                <w:rFonts w:ascii="Arial" w:eastAsia="Times New Roman" w:hAnsi="Arial" w:cs="Arial"/>
                <w:color w:val="000000"/>
                <w:szCs w:val="20"/>
                <w:lang w:val="en-GB" w:eastAsia="en-GB"/>
              </w:rPr>
              <w:t>1,46747</w:t>
            </w:r>
          </w:p>
        </w:tc>
        <w:tc>
          <w:tcPr>
            <w:tcW w:w="1680" w:type="dxa"/>
            <w:tcBorders>
              <w:top w:val="nil"/>
              <w:left w:val="nil"/>
              <w:bottom w:val="single" w:sz="4" w:space="0" w:color="auto"/>
              <w:right w:val="single" w:sz="4" w:space="0" w:color="auto"/>
            </w:tcBorders>
            <w:shd w:val="clear" w:color="auto" w:fill="auto"/>
            <w:vAlign w:val="bottom"/>
            <w:hideMark/>
          </w:tcPr>
          <w:p w14:paraId="132A9448" w14:textId="77777777" w:rsidR="005C14C1" w:rsidRPr="0045055F" w:rsidRDefault="005C14C1" w:rsidP="005C14C1">
            <w:pPr>
              <w:spacing w:after="0" w:line="240" w:lineRule="auto"/>
              <w:jc w:val="left"/>
              <w:rPr>
                <w:rFonts w:ascii="Arial" w:eastAsia="Times New Roman" w:hAnsi="Arial" w:cs="Arial"/>
                <w:color w:val="000000"/>
                <w:szCs w:val="20"/>
                <w:lang w:val="en-GB" w:eastAsia="en-GB"/>
              </w:rPr>
            </w:pPr>
            <w:r w:rsidRPr="0045055F">
              <w:rPr>
                <w:rFonts w:ascii="Arial" w:eastAsia="Times New Roman" w:hAnsi="Arial" w:cs="Arial"/>
                <w:color w:val="000000"/>
                <w:szCs w:val="20"/>
                <w:lang w:val="en-GB" w:eastAsia="en-GB"/>
              </w:rPr>
              <w:t>0,09437</w:t>
            </w:r>
          </w:p>
        </w:tc>
        <w:tc>
          <w:tcPr>
            <w:tcW w:w="1740" w:type="dxa"/>
            <w:tcBorders>
              <w:top w:val="nil"/>
              <w:left w:val="nil"/>
              <w:bottom w:val="single" w:sz="4" w:space="0" w:color="auto"/>
              <w:right w:val="single" w:sz="4" w:space="0" w:color="auto"/>
            </w:tcBorders>
            <w:shd w:val="clear" w:color="auto" w:fill="auto"/>
            <w:vAlign w:val="bottom"/>
            <w:hideMark/>
          </w:tcPr>
          <w:p w14:paraId="63873C3C" w14:textId="77777777" w:rsidR="005C14C1" w:rsidRPr="0045055F" w:rsidRDefault="005C14C1" w:rsidP="005C14C1">
            <w:pPr>
              <w:spacing w:after="0" w:line="240" w:lineRule="auto"/>
              <w:jc w:val="left"/>
              <w:rPr>
                <w:rFonts w:ascii="Arial" w:eastAsia="Times New Roman" w:hAnsi="Arial" w:cs="Arial"/>
                <w:color w:val="000000"/>
                <w:szCs w:val="20"/>
                <w:lang w:val="en-GB" w:eastAsia="en-GB"/>
              </w:rPr>
            </w:pPr>
            <w:r w:rsidRPr="0045055F">
              <w:rPr>
                <w:rFonts w:ascii="Arial" w:eastAsia="Times New Roman" w:hAnsi="Arial" w:cs="Arial"/>
                <w:color w:val="000000"/>
                <w:szCs w:val="20"/>
                <w:lang w:val="en-GB" w:eastAsia="en-GB"/>
              </w:rPr>
              <w:t>-0,07234</w:t>
            </w:r>
          </w:p>
        </w:tc>
        <w:tc>
          <w:tcPr>
            <w:tcW w:w="1580" w:type="dxa"/>
            <w:tcBorders>
              <w:top w:val="nil"/>
              <w:left w:val="nil"/>
              <w:bottom w:val="single" w:sz="4" w:space="0" w:color="auto"/>
              <w:right w:val="single" w:sz="4" w:space="0" w:color="auto"/>
            </w:tcBorders>
            <w:shd w:val="clear" w:color="auto" w:fill="auto"/>
            <w:vAlign w:val="bottom"/>
            <w:hideMark/>
          </w:tcPr>
          <w:p w14:paraId="561EBED5" w14:textId="77777777" w:rsidR="005C14C1" w:rsidRPr="0045055F" w:rsidRDefault="005C14C1" w:rsidP="005C14C1">
            <w:pPr>
              <w:spacing w:after="0" w:line="240" w:lineRule="auto"/>
              <w:jc w:val="left"/>
              <w:rPr>
                <w:rFonts w:ascii="Arial" w:eastAsia="Times New Roman" w:hAnsi="Arial" w:cs="Arial"/>
                <w:color w:val="000000"/>
                <w:szCs w:val="20"/>
                <w:lang w:val="en-GB" w:eastAsia="en-GB"/>
              </w:rPr>
            </w:pPr>
            <w:r w:rsidRPr="0045055F">
              <w:rPr>
                <w:rFonts w:ascii="Arial" w:eastAsia="Times New Roman" w:hAnsi="Arial" w:cs="Arial"/>
                <w:color w:val="000000"/>
                <w:szCs w:val="20"/>
                <w:lang w:val="en-GB" w:eastAsia="en-GB"/>
              </w:rPr>
              <w:t>15,55017484</w:t>
            </w:r>
          </w:p>
        </w:tc>
        <w:tc>
          <w:tcPr>
            <w:tcW w:w="1400" w:type="dxa"/>
            <w:tcBorders>
              <w:top w:val="nil"/>
              <w:left w:val="nil"/>
              <w:bottom w:val="single" w:sz="4" w:space="0" w:color="auto"/>
              <w:right w:val="single" w:sz="4" w:space="0" w:color="auto"/>
            </w:tcBorders>
            <w:shd w:val="clear" w:color="auto" w:fill="auto"/>
            <w:vAlign w:val="bottom"/>
            <w:hideMark/>
          </w:tcPr>
          <w:p w14:paraId="748BE6F0" w14:textId="77777777" w:rsidR="005C14C1" w:rsidRPr="0045055F" w:rsidRDefault="005C14C1" w:rsidP="005C14C1">
            <w:pPr>
              <w:spacing w:after="0" w:line="240" w:lineRule="auto"/>
              <w:jc w:val="left"/>
              <w:rPr>
                <w:rFonts w:ascii="Arial" w:eastAsia="Times New Roman" w:hAnsi="Arial" w:cs="Arial"/>
                <w:color w:val="000000"/>
                <w:szCs w:val="20"/>
                <w:lang w:val="en-GB" w:eastAsia="en-GB"/>
              </w:rPr>
            </w:pPr>
            <w:r w:rsidRPr="0045055F">
              <w:rPr>
                <w:rFonts w:ascii="Arial" w:eastAsia="Times New Roman" w:hAnsi="Arial" w:cs="Arial"/>
                <w:color w:val="000000"/>
                <w:szCs w:val="20"/>
                <w:lang w:val="en-GB" w:eastAsia="en-GB"/>
              </w:rPr>
              <w:t>18,8373537</w:t>
            </w:r>
          </w:p>
        </w:tc>
      </w:tr>
    </w:tbl>
    <w:p w14:paraId="252C7F64" w14:textId="77777777" w:rsidR="005C14C1" w:rsidRDefault="005C14C1" w:rsidP="005C14C1">
      <w:pPr>
        <w:ind w:left="708"/>
      </w:pPr>
    </w:p>
    <w:p w14:paraId="371FDEB8" w14:textId="77777777" w:rsidR="005C14C1" w:rsidRDefault="005C14C1" w:rsidP="005C14C1">
      <w:pPr>
        <w:ind w:left="708"/>
      </w:pPr>
    </w:p>
    <w:p w14:paraId="5CB005F2" w14:textId="77777777" w:rsidR="005C14C1" w:rsidRDefault="005C14C1" w:rsidP="005C14C1">
      <w:pPr>
        <w:ind w:left="708"/>
      </w:pPr>
    </w:p>
    <w:p w14:paraId="67E0EB3B" w14:textId="77777777" w:rsidR="005C14C1" w:rsidRDefault="005C14C1" w:rsidP="005C14C1">
      <w:pPr>
        <w:ind w:left="708"/>
      </w:pPr>
    </w:p>
    <w:p w14:paraId="3AAD19DD" w14:textId="77777777" w:rsidR="005C14C1" w:rsidRDefault="005C14C1" w:rsidP="005C14C1">
      <w:pPr>
        <w:ind w:left="708"/>
      </w:pPr>
    </w:p>
    <w:p w14:paraId="1DC60E8D" w14:textId="77777777" w:rsidR="005C14C1" w:rsidRDefault="005C14C1" w:rsidP="005C14C1">
      <w:pPr>
        <w:ind w:left="708"/>
      </w:pPr>
    </w:p>
    <w:p w14:paraId="5228F3D7" w14:textId="77777777" w:rsidR="005C14C1" w:rsidRDefault="005C14C1" w:rsidP="005C14C1">
      <w:pPr>
        <w:ind w:left="708"/>
      </w:pPr>
    </w:p>
    <w:p w14:paraId="081F56ED" w14:textId="77777777" w:rsidR="005C14C1" w:rsidRDefault="005C14C1" w:rsidP="005C14C1">
      <w:pPr>
        <w:ind w:left="708"/>
      </w:pPr>
    </w:p>
    <w:p w14:paraId="35567114" w14:textId="77777777" w:rsidR="005C14C1" w:rsidRDefault="005C14C1" w:rsidP="005C14C1">
      <w:pPr>
        <w:ind w:left="708"/>
      </w:pPr>
    </w:p>
    <w:p w14:paraId="503CE1D5" w14:textId="77777777" w:rsidR="005C14C1" w:rsidRDefault="005C14C1" w:rsidP="005C14C1">
      <w:pPr>
        <w:ind w:left="708"/>
      </w:pPr>
    </w:p>
    <w:p w14:paraId="4AB092DA" w14:textId="77777777" w:rsidR="005C14C1" w:rsidRDefault="005C14C1" w:rsidP="005C14C1">
      <w:pPr>
        <w:ind w:left="708"/>
      </w:pPr>
    </w:p>
    <w:p w14:paraId="72FE934D" w14:textId="77777777" w:rsidR="005C14C1" w:rsidRDefault="005C14C1" w:rsidP="005C14C1">
      <w:pPr>
        <w:ind w:left="708"/>
      </w:pPr>
    </w:p>
    <w:p w14:paraId="2B65F692" w14:textId="77777777" w:rsidR="005C14C1" w:rsidRPr="005859B5" w:rsidRDefault="005C14C1" w:rsidP="005859B5">
      <w:pPr>
        <w:pStyle w:val="Heading2"/>
      </w:pPr>
      <w:bookmarkStart w:id="498" w:name="_Toc525019266"/>
      <w:bookmarkStart w:id="499" w:name="_Toc525133072"/>
      <w:bookmarkStart w:id="500" w:name="_Toc525261920"/>
      <w:r w:rsidRPr="005859B5">
        <w:t xml:space="preserve">APPENDIX </w:t>
      </w:r>
      <w:bookmarkEnd w:id="498"/>
      <w:r w:rsidRPr="005859B5">
        <w:t>G</w:t>
      </w:r>
      <w:bookmarkEnd w:id="499"/>
      <w:bookmarkEnd w:id="500"/>
    </w:p>
    <w:p w14:paraId="01B113C9" w14:textId="77777777" w:rsidR="005C14C1" w:rsidRPr="001A6E96" w:rsidRDefault="005C14C1" w:rsidP="005C14C1">
      <w:pPr>
        <w:ind w:left="708"/>
      </w:pPr>
      <w:r>
        <w:t>Results of the analysis of Rhodes St. 32 Airfoil with 0 degrees of flap deflections at 7500 ft.</w:t>
      </w:r>
    </w:p>
    <w:tbl>
      <w:tblPr>
        <w:tblW w:w="9545" w:type="dxa"/>
        <w:tblInd w:w="801" w:type="dxa"/>
        <w:tblLook w:val="04A0" w:firstRow="1" w:lastRow="0" w:firstColumn="1" w:lastColumn="0" w:noHBand="0" w:noVBand="1"/>
      </w:tblPr>
      <w:tblGrid>
        <w:gridCol w:w="864"/>
        <w:gridCol w:w="900"/>
        <w:gridCol w:w="1279"/>
        <w:gridCol w:w="1549"/>
        <w:gridCol w:w="1531"/>
        <w:gridCol w:w="1711"/>
        <w:gridCol w:w="1711"/>
      </w:tblGrid>
      <w:tr w:rsidR="005C14C1" w:rsidRPr="002245DE" w14:paraId="2DDD199B" w14:textId="77777777" w:rsidTr="005C14C1">
        <w:trPr>
          <w:trHeight w:val="275"/>
        </w:trPr>
        <w:tc>
          <w:tcPr>
            <w:tcW w:w="86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150CA35"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AOA</w:t>
            </w:r>
          </w:p>
        </w:tc>
        <w:tc>
          <w:tcPr>
            <w:tcW w:w="900" w:type="dxa"/>
            <w:tcBorders>
              <w:top w:val="single" w:sz="4" w:space="0" w:color="auto"/>
              <w:left w:val="nil"/>
              <w:bottom w:val="single" w:sz="4" w:space="0" w:color="auto"/>
              <w:right w:val="single" w:sz="4" w:space="0" w:color="auto"/>
            </w:tcBorders>
            <w:shd w:val="clear" w:color="auto" w:fill="auto"/>
            <w:noWrap/>
            <w:vAlign w:val="bottom"/>
            <w:hideMark/>
          </w:tcPr>
          <w:p w14:paraId="136A11F9"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 </w:t>
            </w:r>
          </w:p>
        </w:tc>
        <w:tc>
          <w:tcPr>
            <w:tcW w:w="1279" w:type="dxa"/>
            <w:tcBorders>
              <w:top w:val="single" w:sz="4" w:space="0" w:color="auto"/>
              <w:left w:val="nil"/>
              <w:bottom w:val="single" w:sz="4" w:space="0" w:color="auto"/>
              <w:right w:val="single" w:sz="4" w:space="0" w:color="auto"/>
            </w:tcBorders>
            <w:shd w:val="clear" w:color="auto" w:fill="auto"/>
            <w:noWrap/>
            <w:vAlign w:val="bottom"/>
            <w:hideMark/>
          </w:tcPr>
          <w:p w14:paraId="67404934"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Cl</w:t>
            </w:r>
          </w:p>
        </w:tc>
        <w:tc>
          <w:tcPr>
            <w:tcW w:w="1549" w:type="dxa"/>
            <w:tcBorders>
              <w:top w:val="single" w:sz="4" w:space="0" w:color="auto"/>
              <w:left w:val="nil"/>
              <w:bottom w:val="single" w:sz="4" w:space="0" w:color="auto"/>
              <w:right w:val="single" w:sz="4" w:space="0" w:color="auto"/>
            </w:tcBorders>
            <w:shd w:val="clear" w:color="auto" w:fill="auto"/>
            <w:noWrap/>
            <w:vAlign w:val="bottom"/>
            <w:hideMark/>
          </w:tcPr>
          <w:p w14:paraId="28452F1C"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Cd</w:t>
            </w:r>
          </w:p>
        </w:tc>
        <w:tc>
          <w:tcPr>
            <w:tcW w:w="1531" w:type="dxa"/>
            <w:tcBorders>
              <w:top w:val="single" w:sz="4" w:space="0" w:color="auto"/>
              <w:left w:val="nil"/>
              <w:bottom w:val="single" w:sz="4" w:space="0" w:color="auto"/>
              <w:right w:val="single" w:sz="4" w:space="0" w:color="auto"/>
            </w:tcBorders>
            <w:shd w:val="clear" w:color="auto" w:fill="auto"/>
            <w:noWrap/>
            <w:vAlign w:val="bottom"/>
            <w:hideMark/>
          </w:tcPr>
          <w:p w14:paraId="012CFB59"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Cm</w:t>
            </w:r>
          </w:p>
        </w:tc>
        <w:tc>
          <w:tcPr>
            <w:tcW w:w="1711" w:type="dxa"/>
            <w:tcBorders>
              <w:top w:val="single" w:sz="4" w:space="0" w:color="auto"/>
              <w:left w:val="nil"/>
              <w:bottom w:val="single" w:sz="4" w:space="0" w:color="auto"/>
              <w:right w:val="single" w:sz="4" w:space="0" w:color="auto"/>
            </w:tcBorders>
            <w:shd w:val="clear" w:color="auto" w:fill="auto"/>
            <w:noWrap/>
            <w:vAlign w:val="bottom"/>
            <w:hideMark/>
          </w:tcPr>
          <w:p w14:paraId="35B34552"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Cl/Cd</w:t>
            </w:r>
          </w:p>
        </w:tc>
        <w:tc>
          <w:tcPr>
            <w:tcW w:w="1711" w:type="dxa"/>
            <w:tcBorders>
              <w:top w:val="single" w:sz="4" w:space="0" w:color="auto"/>
              <w:left w:val="nil"/>
              <w:bottom w:val="single" w:sz="4" w:space="0" w:color="auto"/>
              <w:right w:val="single" w:sz="4" w:space="0" w:color="auto"/>
            </w:tcBorders>
            <w:shd w:val="clear" w:color="auto" w:fill="auto"/>
            <w:noWrap/>
            <w:vAlign w:val="bottom"/>
            <w:hideMark/>
          </w:tcPr>
          <w:p w14:paraId="39773947"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Cl(3/2)/Cd</w:t>
            </w:r>
          </w:p>
        </w:tc>
      </w:tr>
      <w:tr w:rsidR="005C14C1" w:rsidRPr="002245DE" w14:paraId="57FE7BD5" w14:textId="77777777" w:rsidTr="005C14C1">
        <w:trPr>
          <w:trHeight w:val="275"/>
        </w:trPr>
        <w:tc>
          <w:tcPr>
            <w:tcW w:w="864" w:type="dxa"/>
            <w:tcBorders>
              <w:top w:val="nil"/>
              <w:left w:val="single" w:sz="4" w:space="0" w:color="auto"/>
              <w:bottom w:val="single" w:sz="4" w:space="0" w:color="auto"/>
              <w:right w:val="single" w:sz="4" w:space="0" w:color="auto"/>
            </w:tcBorders>
            <w:shd w:val="clear" w:color="auto" w:fill="auto"/>
            <w:noWrap/>
            <w:vAlign w:val="bottom"/>
            <w:hideMark/>
          </w:tcPr>
          <w:p w14:paraId="162C2DB9"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-6</w:t>
            </w:r>
          </w:p>
        </w:tc>
        <w:tc>
          <w:tcPr>
            <w:tcW w:w="900" w:type="dxa"/>
            <w:tcBorders>
              <w:top w:val="nil"/>
              <w:left w:val="nil"/>
              <w:bottom w:val="single" w:sz="4" w:space="0" w:color="auto"/>
              <w:right w:val="single" w:sz="4" w:space="0" w:color="auto"/>
            </w:tcBorders>
            <w:shd w:val="clear" w:color="auto" w:fill="auto"/>
            <w:noWrap/>
            <w:vAlign w:val="bottom"/>
            <w:hideMark/>
          </w:tcPr>
          <w:p w14:paraId="37E2C097"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 </w:t>
            </w:r>
          </w:p>
        </w:tc>
        <w:tc>
          <w:tcPr>
            <w:tcW w:w="1279" w:type="dxa"/>
            <w:tcBorders>
              <w:top w:val="nil"/>
              <w:left w:val="nil"/>
              <w:bottom w:val="single" w:sz="4" w:space="0" w:color="auto"/>
              <w:right w:val="single" w:sz="4" w:space="0" w:color="auto"/>
            </w:tcBorders>
            <w:shd w:val="clear" w:color="auto" w:fill="auto"/>
            <w:noWrap/>
            <w:vAlign w:val="bottom"/>
            <w:hideMark/>
          </w:tcPr>
          <w:p w14:paraId="1103250B"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-0,0883</w:t>
            </w:r>
          </w:p>
        </w:tc>
        <w:tc>
          <w:tcPr>
            <w:tcW w:w="1549" w:type="dxa"/>
            <w:tcBorders>
              <w:top w:val="nil"/>
              <w:left w:val="nil"/>
              <w:bottom w:val="single" w:sz="4" w:space="0" w:color="auto"/>
              <w:right w:val="single" w:sz="4" w:space="0" w:color="auto"/>
            </w:tcBorders>
            <w:shd w:val="clear" w:color="auto" w:fill="auto"/>
            <w:noWrap/>
            <w:vAlign w:val="bottom"/>
            <w:hideMark/>
          </w:tcPr>
          <w:p w14:paraId="40B0D5B6"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0,0181</w:t>
            </w:r>
          </w:p>
        </w:tc>
        <w:tc>
          <w:tcPr>
            <w:tcW w:w="1531" w:type="dxa"/>
            <w:tcBorders>
              <w:top w:val="nil"/>
              <w:left w:val="nil"/>
              <w:bottom w:val="single" w:sz="4" w:space="0" w:color="auto"/>
              <w:right w:val="single" w:sz="4" w:space="0" w:color="auto"/>
            </w:tcBorders>
            <w:shd w:val="clear" w:color="auto" w:fill="auto"/>
            <w:noWrap/>
            <w:vAlign w:val="bottom"/>
            <w:hideMark/>
          </w:tcPr>
          <w:p w14:paraId="5B03823B"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0,0733</w:t>
            </w:r>
          </w:p>
        </w:tc>
        <w:tc>
          <w:tcPr>
            <w:tcW w:w="1711" w:type="dxa"/>
            <w:tcBorders>
              <w:top w:val="nil"/>
              <w:left w:val="nil"/>
              <w:bottom w:val="single" w:sz="4" w:space="0" w:color="auto"/>
              <w:right w:val="single" w:sz="4" w:space="0" w:color="auto"/>
            </w:tcBorders>
            <w:shd w:val="clear" w:color="auto" w:fill="auto"/>
            <w:noWrap/>
            <w:vAlign w:val="bottom"/>
            <w:hideMark/>
          </w:tcPr>
          <w:p w14:paraId="30A7E67A"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-4,8712</w:t>
            </w:r>
          </w:p>
        </w:tc>
        <w:tc>
          <w:tcPr>
            <w:tcW w:w="1711" w:type="dxa"/>
            <w:tcBorders>
              <w:top w:val="nil"/>
              <w:left w:val="nil"/>
              <w:bottom w:val="single" w:sz="4" w:space="0" w:color="auto"/>
              <w:right w:val="single" w:sz="4" w:space="0" w:color="auto"/>
            </w:tcBorders>
            <w:shd w:val="clear" w:color="auto" w:fill="auto"/>
            <w:noWrap/>
            <w:vAlign w:val="bottom"/>
            <w:hideMark/>
          </w:tcPr>
          <w:p w14:paraId="3441B661"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0,0000</w:t>
            </w:r>
          </w:p>
        </w:tc>
      </w:tr>
      <w:tr w:rsidR="005C14C1" w:rsidRPr="002245DE" w14:paraId="248FFC28" w14:textId="77777777" w:rsidTr="005C14C1">
        <w:trPr>
          <w:trHeight w:val="275"/>
        </w:trPr>
        <w:tc>
          <w:tcPr>
            <w:tcW w:w="864" w:type="dxa"/>
            <w:tcBorders>
              <w:top w:val="nil"/>
              <w:left w:val="single" w:sz="4" w:space="0" w:color="auto"/>
              <w:bottom w:val="single" w:sz="4" w:space="0" w:color="auto"/>
              <w:right w:val="single" w:sz="4" w:space="0" w:color="auto"/>
            </w:tcBorders>
            <w:shd w:val="clear" w:color="000000" w:fill="C5D9F1"/>
            <w:noWrap/>
            <w:vAlign w:val="bottom"/>
            <w:hideMark/>
          </w:tcPr>
          <w:p w14:paraId="58E176FD"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-5</w:t>
            </w:r>
          </w:p>
        </w:tc>
        <w:tc>
          <w:tcPr>
            <w:tcW w:w="900" w:type="dxa"/>
            <w:tcBorders>
              <w:top w:val="nil"/>
              <w:left w:val="nil"/>
              <w:bottom w:val="single" w:sz="4" w:space="0" w:color="auto"/>
              <w:right w:val="single" w:sz="4" w:space="0" w:color="auto"/>
            </w:tcBorders>
            <w:shd w:val="clear" w:color="000000" w:fill="C5D9F1"/>
            <w:noWrap/>
            <w:vAlign w:val="bottom"/>
            <w:hideMark/>
          </w:tcPr>
          <w:p w14:paraId="5C9EB53B"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 </w:t>
            </w:r>
          </w:p>
        </w:tc>
        <w:tc>
          <w:tcPr>
            <w:tcW w:w="1279" w:type="dxa"/>
            <w:tcBorders>
              <w:top w:val="nil"/>
              <w:left w:val="nil"/>
              <w:bottom w:val="single" w:sz="4" w:space="0" w:color="auto"/>
              <w:right w:val="single" w:sz="4" w:space="0" w:color="auto"/>
            </w:tcBorders>
            <w:shd w:val="clear" w:color="000000" w:fill="C5D9F1"/>
            <w:noWrap/>
            <w:vAlign w:val="bottom"/>
            <w:hideMark/>
          </w:tcPr>
          <w:p w14:paraId="4F9B72CC"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0,0153</w:t>
            </w:r>
          </w:p>
        </w:tc>
        <w:tc>
          <w:tcPr>
            <w:tcW w:w="1549" w:type="dxa"/>
            <w:tcBorders>
              <w:top w:val="nil"/>
              <w:left w:val="nil"/>
              <w:bottom w:val="single" w:sz="4" w:space="0" w:color="auto"/>
              <w:right w:val="single" w:sz="4" w:space="0" w:color="auto"/>
            </w:tcBorders>
            <w:shd w:val="clear" w:color="000000" w:fill="C5D9F1"/>
            <w:noWrap/>
            <w:vAlign w:val="bottom"/>
            <w:hideMark/>
          </w:tcPr>
          <w:p w14:paraId="198FD833"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0,0174</w:t>
            </w:r>
          </w:p>
        </w:tc>
        <w:tc>
          <w:tcPr>
            <w:tcW w:w="1531" w:type="dxa"/>
            <w:tcBorders>
              <w:top w:val="nil"/>
              <w:left w:val="nil"/>
              <w:bottom w:val="single" w:sz="4" w:space="0" w:color="auto"/>
              <w:right w:val="single" w:sz="4" w:space="0" w:color="auto"/>
            </w:tcBorders>
            <w:shd w:val="clear" w:color="000000" w:fill="C5D9F1"/>
            <w:noWrap/>
            <w:vAlign w:val="bottom"/>
            <w:hideMark/>
          </w:tcPr>
          <w:p w14:paraId="3E65D912"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0,0723</w:t>
            </w:r>
          </w:p>
        </w:tc>
        <w:tc>
          <w:tcPr>
            <w:tcW w:w="1711" w:type="dxa"/>
            <w:tcBorders>
              <w:top w:val="nil"/>
              <w:left w:val="nil"/>
              <w:bottom w:val="single" w:sz="4" w:space="0" w:color="auto"/>
              <w:right w:val="single" w:sz="4" w:space="0" w:color="auto"/>
            </w:tcBorders>
            <w:shd w:val="clear" w:color="000000" w:fill="C5D9F1"/>
            <w:noWrap/>
            <w:vAlign w:val="bottom"/>
            <w:hideMark/>
          </w:tcPr>
          <w:p w14:paraId="64455863"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0,8793</w:t>
            </w:r>
          </w:p>
        </w:tc>
        <w:tc>
          <w:tcPr>
            <w:tcW w:w="1711" w:type="dxa"/>
            <w:tcBorders>
              <w:top w:val="nil"/>
              <w:left w:val="nil"/>
              <w:bottom w:val="single" w:sz="4" w:space="0" w:color="auto"/>
              <w:right w:val="single" w:sz="4" w:space="0" w:color="auto"/>
            </w:tcBorders>
            <w:shd w:val="clear" w:color="000000" w:fill="C5D9F1"/>
            <w:noWrap/>
            <w:vAlign w:val="bottom"/>
            <w:hideMark/>
          </w:tcPr>
          <w:p w14:paraId="535CA76E"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0,1087</w:t>
            </w:r>
          </w:p>
        </w:tc>
      </w:tr>
      <w:tr w:rsidR="005C14C1" w:rsidRPr="002245DE" w14:paraId="210D95E3" w14:textId="77777777" w:rsidTr="005C14C1">
        <w:trPr>
          <w:trHeight w:val="275"/>
        </w:trPr>
        <w:tc>
          <w:tcPr>
            <w:tcW w:w="864" w:type="dxa"/>
            <w:tcBorders>
              <w:top w:val="nil"/>
              <w:left w:val="single" w:sz="4" w:space="0" w:color="auto"/>
              <w:bottom w:val="single" w:sz="4" w:space="0" w:color="auto"/>
              <w:right w:val="single" w:sz="4" w:space="0" w:color="auto"/>
            </w:tcBorders>
            <w:shd w:val="clear" w:color="auto" w:fill="auto"/>
            <w:noWrap/>
            <w:vAlign w:val="bottom"/>
            <w:hideMark/>
          </w:tcPr>
          <w:p w14:paraId="42C9522A"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-4</w:t>
            </w:r>
          </w:p>
        </w:tc>
        <w:tc>
          <w:tcPr>
            <w:tcW w:w="900" w:type="dxa"/>
            <w:tcBorders>
              <w:top w:val="nil"/>
              <w:left w:val="nil"/>
              <w:bottom w:val="single" w:sz="4" w:space="0" w:color="auto"/>
              <w:right w:val="single" w:sz="4" w:space="0" w:color="auto"/>
            </w:tcBorders>
            <w:shd w:val="clear" w:color="auto" w:fill="auto"/>
            <w:noWrap/>
            <w:vAlign w:val="bottom"/>
            <w:hideMark/>
          </w:tcPr>
          <w:p w14:paraId="4061E19C"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 </w:t>
            </w:r>
          </w:p>
        </w:tc>
        <w:tc>
          <w:tcPr>
            <w:tcW w:w="1279" w:type="dxa"/>
            <w:tcBorders>
              <w:top w:val="nil"/>
              <w:left w:val="nil"/>
              <w:bottom w:val="single" w:sz="4" w:space="0" w:color="auto"/>
              <w:right w:val="single" w:sz="4" w:space="0" w:color="auto"/>
            </w:tcBorders>
            <w:shd w:val="clear" w:color="auto" w:fill="auto"/>
            <w:noWrap/>
            <w:vAlign w:val="bottom"/>
            <w:hideMark/>
          </w:tcPr>
          <w:p w14:paraId="0618FB09"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0,1196</w:t>
            </w:r>
          </w:p>
        </w:tc>
        <w:tc>
          <w:tcPr>
            <w:tcW w:w="1549" w:type="dxa"/>
            <w:tcBorders>
              <w:top w:val="nil"/>
              <w:left w:val="nil"/>
              <w:bottom w:val="single" w:sz="4" w:space="0" w:color="auto"/>
              <w:right w:val="single" w:sz="4" w:space="0" w:color="auto"/>
            </w:tcBorders>
            <w:shd w:val="clear" w:color="auto" w:fill="auto"/>
            <w:noWrap/>
            <w:vAlign w:val="bottom"/>
            <w:hideMark/>
          </w:tcPr>
          <w:p w14:paraId="07634830"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0,0169</w:t>
            </w:r>
          </w:p>
        </w:tc>
        <w:tc>
          <w:tcPr>
            <w:tcW w:w="1531" w:type="dxa"/>
            <w:tcBorders>
              <w:top w:val="nil"/>
              <w:left w:val="nil"/>
              <w:bottom w:val="single" w:sz="4" w:space="0" w:color="auto"/>
              <w:right w:val="single" w:sz="4" w:space="0" w:color="auto"/>
            </w:tcBorders>
            <w:shd w:val="clear" w:color="auto" w:fill="auto"/>
            <w:noWrap/>
            <w:vAlign w:val="bottom"/>
            <w:hideMark/>
          </w:tcPr>
          <w:p w14:paraId="06D50A98"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0,0713</w:t>
            </w:r>
          </w:p>
        </w:tc>
        <w:tc>
          <w:tcPr>
            <w:tcW w:w="1711" w:type="dxa"/>
            <w:tcBorders>
              <w:top w:val="nil"/>
              <w:left w:val="nil"/>
              <w:bottom w:val="single" w:sz="4" w:space="0" w:color="auto"/>
              <w:right w:val="single" w:sz="4" w:space="0" w:color="auto"/>
            </w:tcBorders>
            <w:shd w:val="clear" w:color="auto" w:fill="auto"/>
            <w:noWrap/>
            <w:vAlign w:val="bottom"/>
            <w:hideMark/>
          </w:tcPr>
          <w:p w14:paraId="360422B1"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7,0634</w:t>
            </w:r>
          </w:p>
        </w:tc>
        <w:tc>
          <w:tcPr>
            <w:tcW w:w="1711" w:type="dxa"/>
            <w:tcBorders>
              <w:top w:val="nil"/>
              <w:left w:val="nil"/>
              <w:bottom w:val="single" w:sz="4" w:space="0" w:color="auto"/>
              <w:right w:val="single" w:sz="4" w:space="0" w:color="auto"/>
            </w:tcBorders>
            <w:shd w:val="clear" w:color="auto" w:fill="auto"/>
            <w:noWrap/>
            <w:vAlign w:val="bottom"/>
            <w:hideMark/>
          </w:tcPr>
          <w:p w14:paraId="57B39FFD"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2,4426</w:t>
            </w:r>
          </w:p>
        </w:tc>
      </w:tr>
      <w:tr w:rsidR="005C14C1" w:rsidRPr="002245DE" w14:paraId="7503A28C" w14:textId="77777777" w:rsidTr="005C14C1">
        <w:trPr>
          <w:trHeight w:val="275"/>
        </w:trPr>
        <w:tc>
          <w:tcPr>
            <w:tcW w:w="864" w:type="dxa"/>
            <w:tcBorders>
              <w:top w:val="nil"/>
              <w:left w:val="single" w:sz="4" w:space="0" w:color="auto"/>
              <w:bottom w:val="single" w:sz="4" w:space="0" w:color="auto"/>
              <w:right w:val="single" w:sz="4" w:space="0" w:color="auto"/>
            </w:tcBorders>
            <w:shd w:val="clear" w:color="auto" w:fill="auto"/>
            <w:noWrap/>
            <w:vAlign w:val="bottom"/>
            <w:hideMark/>
          </w:tcPr>
          <w:p w14:paraId="213BEB4D"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-3</w:t>
            </w:r>
          </w:p>
        </w:tc>
        <w:tc>
          <w:tcPr>
            <w:tcW w:w="900" w:type="dxa"/>
            <w:tcBorders>
              <w:top w:val="nil"/>
              <w:left w:val="nil"/>
              <w:bottom w:val="single" w:sz="4" w:space="0" w:color="auto"/>
              <w:right w:val="single" w:sz="4" w:space="0" w:color="auto"/>
            </w:tcBorders>
            <w:shd w:val="clear" w:color="auto" w:fill="auto"/>
            <w:noWrap/>
            <w:vAlign w:val="bottom"/>
            <w:hideMark/>
          </w:tcPr>
          <w:p w14:paraId="12BEA78A"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 </w:t>
            </w:r>
          </w:p>
        </w:tc>
        <w:tc>
          <w:tcPr>
            <w:tcW w:w="1279" w:type="dxa"/>
            <w:tcBorders>
              <w:top w:val="nil"/>
              <w:left w:val="nil"/>
              <w:bottom w:val="single" w:sz="4" w:space="0" w:color="auto"/>
              <w:right w:val="single" w:sz="4" w:space="0" w:color="auto"/>
            </w:tcBorders>
            <w:shd w:val="clear" w:color="auto" w:fill="auto"/>
            <w:noWrap/>
            <w:vAlign w:val="bottom"/>
            <w:hideMark/>
          </w:tcPr>
          <w:p w14:paraId="372E264F"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0,2242</w:t>
            </w:r>
          </w:p>
        </w:tc>
        <w:tc>
          <w:tcPr>
            <w:tcW w:w="1549" w:type="dxa"/>
            <w:tcBorders>
              <w:top w:val="nil"/>
              <w:left w:val="nil"/>
              <w:bottom w:val="single" w:sz="4" w:space="0" w:color="auto"/>
              <w:right w:val="single" w:sz="4" w:space="0" w:color="auto"/>
            </w:tcBorders>
            <w:shd w:val="clear" w:color="auto" w:fill="auto"/>
            <w:noWrap/>
            <w:vAlign w:val="bottom"/>
            <w:hideMark/>
          </w:tcPr>
          <w:p w14:paraId="008081FD"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0,0168</w:t>
            </w:r>
          </w:p>
        </w:tc>
        <w:tc>
          <w:tcPr>
            <w:tcW w:w="1531" w:type="dxa"/>
            <w:tcBorders>
              <w:top w:val="nil"/>
              <w:left w:val="nil"/>
              <w:bottom w:val="single" w:sz="4" w:space="0" w:color="auto"/>
              <w:right w:val="single" w:sz="4" w:space="0" w:color="auto"/>
            </w:tcBorders>
            <w:shd w:val="clear" w:color="auto" w:fill="auto"/>
            <w:noWrap/>
            <w:vAlign w:val="bottom"/>
            <w:hideMark/>
          </w:tcPr>
          <w:p w14:paraId="5D077FDB"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0,0705</w:t>
            </w:r>
          </w:p>
        </w:tc>
        <w:tc>
          <w:tcPr>
            <w:tcW w:w="1711" w:type="dxa"/>
            <w:tcBorders>
              <w:top w:val="nil"/>
              <w:left w:val="nil"/>
              <w:bottom w:val="single" w:sz="4" w:space="0" w:color="auto"/>
              <w:right w:val="single" w:sz="4" w:space="0" w:color="auto"/>
            </w:tcBorders>
            <w:shd w:val="clear" w:color="auto" w:fill="auto"/>
            <w:noWrap/>
            <w:vAlign w:val="bottom"/>
            <w:hideMark/>
          </w:tcPr>
          <w:p w14:paraId="03C0D033"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13,3638</w:t>
            </w:r>
          </w:p>
        </w:tc>
        <w:tc>
          <w:tcPr>
            <w:tcW w:w="1711" w:type="dxa"/>
            <w:tcBorders>
              <w:top w:val="nil"/>
              <w:left w:val="nil"/>
              <w:bottom w:val="single" w:sz="4" w:space="0" w:color="auto"/>
              <w:right w:val="single" w:sz="4" w:space="0" w:color="auto"/>
            </w:tcBorders>
            <w:shd w:val="clear" w:color="auto" w:fill="auto"/>
            <w:noWrap/>
            <w:vAlign w:val="bottom"/>
            <w:hideMark/>
          </w:tcPr>
          <w:p w14:paraId="16FFF917"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6,3275</w:t>
            </w:r>
          </w:p>
        </w:tc>
      </w:tr>
      <w:tr w:rsidR="005C14C1" w:rsidRPr="002245DE" w14:paraId="5401E57E" w14:textId="77777777" w:rsidTr="005C14C1">
        <w:trPr>
          <w:trHeight w:val="275"/>
        </w:trPr>
        <w:tc>
          <w:tcPr>
            <w:tcW w:w="864" w:type="dxa"/>
            <w:tcBorders>
              <w:top w:val="nil"/>
              <w:left w:val="single" w:sz="4" w:space="0" w:color="auto"/>
              <w:bottom w:val="single" w:sz="4" w:space="0" w:color="auto"/>
              <w:right w:val="single" w:sz="4" w:space="0" w:color="auto"/>
            </w:tcBorders>
            <w:shd w:val="clear" w:color="auto" w:fill="auto"/>
            <w:noWrap/>
            <w:vAlign w:val="bottom"/>
            <w:hideMark/>
          </w:tcPr>
          <w:p w14:paraId="277FC1BB"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-2</w:t>
            </w:r>
          </w:p>
        </w:tc>
        <w:tc>
          <w:tcPr>
            <w:tcW w:w="900" w:type="dxa"/>
            <w:tcBorders>
              <w:top w:val="nil"/>
              <w:left w:val="nil"/>
              <w:bottom w:val="single" w:sz="4" w:space="0" w:color="auto"/>
              <w:right w:val="single" w:sz="4" w:space="0" w:color="auto"/>
            </w:tcBorders>
            <w:shd w:val="clear" w:color="auto" w:fill="auto"/>
            <w:noWrap/>
            <w:vAlign w:val="bottom"/>
            <w:hideMark/>
          </w:tcPr>
          <w:p w14:paraId="6B37F9EC"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 </w:t>
            </w:r>
          </w:p>
        </w:tc>
        <w:tc>
          <w:tcPr>
            <w:tcW w:w="1279" w:type="dxa"/>
            <w:tcBorders>
              <w:top w:val="nil"/>
              <w:left w:val="nil"/>
              <w:bottom w:val="single" w:sz="4" w:space="0" w:color="auto"/>
              <w:right w:val="single" w:sz="4" w:space="0" w:color="auto"/>
            </w:tcBorders>
            <w:shd w:val="clear" w:color="auto" w:fill="auto"/>
            <w:noWrap/>
            <w:vAlign w:val="bottom"/>
            <w:hideMark/>
          </w:tcPr>
          <w:p w14:paraId="5D7BCE84"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0,3286</w:t>
            </w:r>
          </w:p>
        </w:tc>
        <w:tc>
          <w:tcPr>
            <w:tcW w:w="1549" w:type="dxa"/>
            <w:tcBorders>
              <w:top w:val="nil"/>
              <w:left w:val="nil"/>
              <w:bottom w:val="single" w:sz="4" w:space="0" w:color="auto"/>
              <w:right w:val="single" w:sz="4" w:space="0" w:color="auto"/>
            </w:tcBorders>
            <w:shd w:val="clear" w:color="auto" w:fill="auto"/>
            <w:noWrap/>
            <w:vAlign w:val="bottom"/>
            <w:hideMark/>
          </w:tcPr>
          <w:p w14:paraId="71AE7A7D"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0,0169</w:t>
            </w:r>
          </w:p>
        </w:tc>
        <w:tc>
          <w:tcPr>
            <w:tcW w:w="1531" w:type="dxa"/>
            <w:tcBorders>
              <w:top w:val="nil"/>
              <w:left w:val="nil"/>
              <w:bottom w:val="single" w:sz="4" w:space="0" w:color="auto"/>
              <w:right w:val="single" w:sz="4" w:space="0" w:color="auto"/>
            </w:tcBorders>
            <w:shd w:val="clear" w:color="auto" w:fill="auto"/>
            <w:noWrap/>
            <w:vAlign w:val="bottom"/>
            <w:hideMark/>
          </w:tcPr>
          <w:p w14:paraId="4D9DF3C3"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0,0697</w:t>
            </w:r>
          </w:p>
        </w:tc>
        <w:tc>
          <w:tcPr>
            <w:tcW w:w="1711" w:type="dxa"/>
            <w:tcBorders>
              <w:top w:val="nil"/>
              <w:left w:val="nil"/>
              <w:bottom w:val="single" w:sz="4" w:space="0" w:color="auto"/>
              <w:right w:val="single" w:sz="4" w:space="0" w:color="auto"/>
            </w:tcBorders>
            <w:shd w:val="clear" w:color="auto" w:fill="auto"/>
            <w:noWrap/>
            <w:vAlign w:val="bottom"/>
            <w:hideMark/>
          </w:tcPr>
          <w:p w14:paraId="3F9D5E7A"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19,4531</w:t>
            </w:r>
          </w:p>
        </w:tc>
        <w:tc>
          <w:tcPr>
            <w:tcW w:w="1711" w:type="dxa"/>
            <w:tcBorders>
              <w:top w:val="nil"/>
              <w:left w:val="nil"/>
              <w:bottom w:val="single" w:sz="4" w:space="0" w:color="auto"/>
              <w:right w:val="single" w:sz="4" w:space="0" w:color="auto"/>
            </w:tcBorders>
            <w:shd w:val="clear" w:color="auto" w:fill="auto"/>
            <w:noWrap/>
            <w:vAlign w:val="bottom"/>
            <w:hideMark/>
          </w:tcPr>
          <w:p w14:paraId="133E319C"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11,1518</w:t>
            </w:r>
          </w:p>
        </w:tc>
      </w:tr>
      <w:tr w:rsidR="005C14C1" w:rsidRPr="002245DE" w14:paraId="3E737D99" w14:textId="77777777" w:rsidTr="005C14C1">
        <w:trPr>
          <w:trHeight w:val="275"/>
        </w:trPr>
        <w:tc>
          <w:tcPr>
            <w:tcW w:w="864" w:type="dxa"/>
            <w:tcBorders>
              <w:top w:val="nil"/>
              <w:left w:val="single" w:sz="4" w:space="0" w:color="auto"/>
              <w:bottom w:val="single" w:sz="4" w:space="0" w:color="auto"/>
              <w:right w:val="single" w:sz="4" w:space="0" w:color="auto"/>
            </w:tcBorders>
            <w:shd w:val="clear" w:color="auto" w:fill="auto"/>
            <w:noWrap/>
            <w:vAlign w:val="bottom"/>
            <w:hideMark/>
          </w:tcPr>
          <w:p w14:paraId="67CDF8F9"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-1</w:t>
            </w:r>
          </w:p>
        </w:tc>
        <w:tc>
          <w:tcPr>
            <w:tcW w:w="900" w:type="dxa"/>
            <w:tcBorders>
              <w:top w:val="nil"/>
              <w:left w:val="nil"/>
              <w:bottom w:val="single" w:sz="4" w:space="0" w:color="auto"/>
              <w:right w:val="single" w:sz="4" w:space="0" w:color="auto"/>
            </w:tcBorders>
            <w:shd w:val="clear" w:color="auto" w:fill="auto"/>
            <w:noWrap/>
            <w:vAlign w:val="bottom"/>
            <w:hideMark/>
          </w:tcPr>
          <w:p w14:paraId="63D55F5E"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 </w:t>
            </w:r>
          </w:p>
        </w:tc>
        <w:tc>
          <w:tcPr>
            <w:tcW w:w="1279" w:type="dxa"/>
            <w:tcBorders>
              <w:top w:val="nil"/>
              <w:left w:val="nil"/>
              <w:bottom w:val="single" w:sz="4" w:space="0" w:color="auto"/>
              <w:right w:val="single" w:sz="4" w:space="0" w:color="auto"/>
            </w:tcBorders>
            <w:shd w:val="clear" w:color="auto" w:fill="auto"/>
            <w:noWrap/>
            <w:vAlign w:val="bottom"/>
            <w:hideMark/>
          </w:tcPr>
          <w:p w14:paraId="0BB87D1B"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0,4327</w:t>
            </w:r>
          </w:p>
        </w:tc>
        <w:tc>
          <w:tcPr>
            <w:tcW w:w="1549" w:type="dxa"/>
            <w:tcBorders>
              <w:top w:val="nil"/>
              <w:left w:val="nil"/>
              <w:bottom w:val="single" w:sz="4" w:space="0" w:color="auto"/>
              <w:right w:val="single" w:sz="4" w:space="0" w:color="auto"/>
            </w:tcBorders>
            <w:shd w:val="clear" w:color="auto" w:fill="auto"/>
            <w:noWrap/>
            <w:vAlign w:val="bottom"/>
            <w:hideMark/>
          </w:tcPr>
          <w:p w14:paraId="3FA43420"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0,0172</w:t>
            </w:r>
          </w:p>
        </w:tc>
        <w:tc>
          <w:tcPr>
            <w:tcW w:w="1531" w:type="dxa"/>
            <w:tcBorders>
              <w:top w:val="nil"/>
              <w:left w:val="nil"/>
              <w:bottom w:val="single" w:sz="4" w:space="0" w:color="auto"/>
              <w:right w:val="single" w:sz="4" w:space="0" w:color="auto"/>
            </w:tcBorders>
            <w:shd w:val="clear" w:color="auto" w:fill="auto"/>
            <w:noWrap/>
            <w:vAlign w:val="bottom"/>
            <w:hideMark/>
          </w:tcPr>
          <w:p w14:paraId="197075C3"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0,0689</w:t>
            </w:r>
          </w:p>
        </w:tc>
        <w:tc>
          <w:tcPr>
            <w:tcW w:w="1711" w:type="dxa"/>
            <w:tcBorders>
              <w:top w:val="nil"/>
              <w:left w:val="nil"/>
              <w:bottom w:val="single" w:sz="4" w:space="0" w:color="auto"/>
              <w:right w:val="single" w:sz="4" w:space="0" w:color="auto"/>
            </w:tcBorders>
            <w:shd w:val="clear" w:color="auto" w:fill="auto"/>
            <w:noWrap/>
            <w:vAlign w:val="bottom"/>
            <w:hideMark/>
          </w:tcPr>
          <w:p w14:paraId="0A626DEB"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25,0989</w:t>
            </w:r>
          </w:p>
        </w:tc>
        <w:tc>
          <w:tcPr>
            <w:tcW w:w="1711" w:type="dxa"/>
            <w:tcBorders>
              <w:top w:val="nil"/>
              <w:left w:val="nil"/>
              <w:bottom w:val="single" w:sz="4" w:space="0" w:color="auto"/>
              <w:right w:val="single" w:sz="4" w:space="0" w:color="auto"/>
            </w:tcBorders>
            <w:shd w:val="clear" w:color="auto" w:fill="auto"/>
            <w:noWrap/>
            <w:vAlign w:val="bottom"/>
            <w:hideMark/>
          </w:tcPr>
          <w:p w14:paraId="7D1F8D0F"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16,5103</w:t>
            </w:r>
          </w:p>
        </w:tc>
      </w:tr>
      <w:tr w:rsidR="005C14C1" w:rsidRPr="002245DE" w14:paraId="60887908" w14:textId="77777777" w:rsidTr="005C14C1">
        <w:trPr>
          <w:trHeight w:val="275"/>
        </w:trPr>
        <w:tc>
          <w:tcPr>
            <w:tcW w:w="864" w:type="dxa"/>
            <w:tcBorders>
              <w:top w:val="nil"/>
              <w:left w:val="single" w:sz="4" w:space="0" w:color="auto"/>
              <w:bottom w:val="single" w:sz="4" w:space="0" w:color="auto"/>
              <w:right w:val="single" w:sz="4" w:space="0" w:color="auto"/>
            </w:tcBorders>
            <w:shd w:val="clear" w:color="auto" w:fill="auto"/>
            <w:noWrap/>
            <w:vAlign w:val="bottom"/>
            <w:hideMark/>
          </w:tcPr>
          <w:p w14:paraId="6FA627E0"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0</w:t>
            </w:r>
          </w:p>
        </w:tc>
        <w:tc>
          <w:tcPr>
            <w:tcW w:w="900" w:type="dxa"/>
            <w:tcBorders>
              <w:top w:val="nil"/>
              <w:left w:val="nil"/>
              <w:bottom w:val="single" w:sz="4" w:space="0" w:color="auto"/>
              <w:right w:val="single" w:sz="4" w:space="0" w:color="auto"/>
            </w:tcBorders>
            <w:shd w:val="clear" w:color="auto" w:fill="auto"/>
            <w:noWrap/>
            <w:vAlign w:val="bottom"/>
            <w:hideMark/>
          </w:tcPr>
          <w:p w14:paraId="5454BFA6"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 </w:t>
            </w:r>
          </w:p>
        </w:tc>
        <w:tc>
          <w:tcPr>
            <w:tcW w:w="1279" w:type="dxa"/>
            <w:tcBorders>
              <w:top w:val="nil"/>
              <w:left w:val="nil"/>
              <w:bottom w:val="single" w:sz="4" w:space="0" w:color="auto"/>
              <w:right w:val="single" w:sz="4" w:space="0" w:color="auto"/>
            </w:tcBorders>
            <w:shd w:val="clear" w:color="auto" w:fill="auto"/>
            <w:noWrap/>
            <w:vAlign w:val="bottom"/>
            <w:hideMark/>
          </w:tcPr>
          <w:p w14:paraId="52492622"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0,5359</w:t>
            </w:r>
          </w:p>
        </w:tc>
        <w:tc>
          <w:tcPr>
            <w:tcW w:w="1549" w:type="dxa"/>
            <w:tcBorders>
              <w:top w:val="nil"/>
              <w:left w:val="nil"/>
              <w:bottom w:val="single" w:sz="4" w:space="0" w:color="auto"/>
              <w:right w:val="single" w:sz="4" w:space="0" w:color="auto"/>
            </w:tcBorders>
            <w:shd w:val="clear" w:color="auto" w:fill="auto"/>
            <w:noWrap/>
            <w:vAlign w:val="bottom"/>
            <w:hideMark/>
          </w:tcPr>
          <w:p w14:paraId="5B48D698"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0,0178</w:t>
            </w:r>
          </w:p>
        </w:tc>
        <w:tc>
          <w:tcPr>
            <w:tcW w:w="1531" w:type="dxa"/>
            <w:tcBorders>
              <w:top w:val="nil"/>
              <w:left w:val="nil"/>
              <w:bottom w:val="single" w:sz="4" w:space="0" w:color="auto"/>
              <w:right w:val="single" w:sz="4" w:space="0" w:color="auto"/>
            </w:tcBorders>
            <w:shd w:val="clear" w:color="auto" w:fill="auto"/>
            <w:noWrap/>
            <w:vAlign w:val="bottom"/>
            <w:hideMark/>
          </w:tcPr>
          <w:p w14:paraId="145D62CF"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0,0682</w:t>
            </w:r>
          </w:p>
        </w:tc>
        <w:tc>
          <w:tcPr>
            <w:tcW w:w="1711" w:type="dxa"/>
            <w:tcBorders>
              <w:top w:val="nil"/>
              <w:left w:val="nil"/>
              <w:bottom w:val="single" w:sz="4" w:space="0" w:color="auto"/>
              <w:right w:val="single" w:sz="4" w:space="0" w:color="auto"/>
            </w:tcBorders>
            <w:shd w:val="clear" w:color="auto" w:fill="auto"/>
            <w:noWrap/>
            <w:vAlign w:val="bottom"/>
            <w:hideMark/>
          </w:tcPr>
          <w:p w14:paraId="5DA44DA7"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30,1220</w:t>
            </w:r>
          </w:p>
        </w:tc>
        <w:tc>
          <w:tcPr>
            <w:tcW w:w="1711" w:type="dxa"/>
            <w:tcBorders>
              <w:top w:val="nil"/>
              <w:left w:val="nil"/>
              <w:bottom w:val="single" w:sz="4" w:space="0" w:color="auto"/>
              <w:right w:val="single" w:sz="4" w:space="0" w:color="auto"/>
            </w:tcBorders>
            <w:shd w:val="clear" w:color="auto" w:fill="auto"/>
            <w:noWrap/>
            <w:vAlign w:val="bottom"/>
            <w:hideMark/>
          </w:tcPr>
          <w:p w14:paraId="0343F130"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22,0517</w:t>
            </w:r>
          </w:p>
        </w:tc>
      </w:tr>
      <w:tr w:rsidR="005C14C1" w:rsidRPr="002245DE" w14:paraId="2113D1B6" w14:textId="77777777" w:rsidTr="005C14C1">
        <w:trPr>
          <w:trHeight w:val="275"/>
        </w:trPr>
        <w:tc>
          <w:tcPr>
            <w:tcW w:w="864" w:type="dxa"/>
            <w:tcBorders>
              <w:top w:val="nil"/>
              <w:left w:val="single" w:sz="4" w:space="0" w:color="auto"/>
              <w:bottom w:val="single" w:sz="4" w:space="0" w:color="auto"/>
              <w:right w:val="single" w:sz="4" w:space="0" w:color="auto"/>
            </w:tcBorders>
            <w:shd w:val="clear" w:color="auto" w:fill="auto"/>
            <w:noWrap/>
            <w:vAlign w:val="bottom"/>
            <w:hideMark/>
          </w:tcPr>
          <w:p w14:paraId="6E980365"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1</w:t>
            </w:r>
          </w:p>
        </w:tc>
        <w:tc>
          <w:tcPr>
            <w:tcW w:w="900" w:type="dxa"/>
            <w:tcBorders>
              <w:top w:val="nil"/>
              <w:left w:val="nil"/>
              <w:bottom w:val="single" w:sz="4" w:space="0" w:color="auto"/>
              <w:right w:val="single" w:sz="4" w:space="0" w:color="auto"/>
            </w:tcBorders>
            <w:shd w:val="clear" w:color="auto" w:fill="auto"/>
            <w:noWrap/>
            <w:vAlign w:val="bottom"/>
            <w:hideMark/>
          </w:tcPr>
          <w:p w14:paraId="58C72237"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 </w:t>
            </w:r>
          </w:p>
        </w:tc>
        <w:tc>
          <w:tcPr>
            <w:tcW w:w="1279" w:type="dxa"/>
            <w:tcBorders>
              <w:top w:val="nil"/>
              <w:left w:val="nil"/>
              <w:bottom w:val="single" w:sz="4" w:space="0" w:color="auto"/>
              <w:right w:val="single" w:sz="4" w:space="0" w:color="auto"/>
            </w:tcBorders>
            <w:shd w:val="clear" w:color="auto" w:fill="auto"/>
            <w:noWrap/>
            <w:vAlign w:val="bottom"/>
            <w:hideMark/>
          </w:tcPr>
          <w:p w14:paraId="6A7880CE"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0,6382</w:t>
            </w:r>
          </w:p>
        </w:tc>
        <w:tc>
          <w:tcPr>
            <w:tcW w:w="1549" w:type="dxa"/>
            <w:tcBorders>
              <w:top w:val="nil"/>
              <w:left w:val="nil"/>
              <w:bottom w:val="single" w:sz="4" w:space="0" w:color="auto"/>
              <w:right w:val="single" w:sz="4" w:space="0" w:color="auto"/>
            </w:tcBorders>
            <w:shd w:val="clear" w:color="auto" w:fill="auto"/>
            <w:noWrap/>
            <w:vAlign w:val="bottom"/>
            <w:hideMark/>
          </w:tcPr>
          <w:p w14:paraId="2BF23D19"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0,0186</w:t>
            </w:r>
          </w:p>
        </w:tc>
        <w:tc>
          <w:tcPr>
            <w:tcW w:w="1531" w:type="dxa"/>
            <w:tcBorders>
              <w:top w:val="nil"/>
              <w:left w:val="nil"/>
              <w:bottom w:val="single" w:sz="4" w:space="0" w:color="auto"/>
              <w:right w:val="single" w:sz="4" w:space="0" w:color="auto"/>
            </w:tcBorders>
            <w:shd w:val="clear" w:color="auto" w:fill="auto"/>
            <w:noWrap/>
            <w:vAlign w:val="bottom"/>
            <w:hideMark/>
          </w:tcPr>
          <w:p w14:paraId="071EAEE5"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0,0675</w:t>
            </w:r>
          </w:p>
        </w:tc>
        <w:tc>
          <w:tcPr>
            <w:tcW w:w="1711" w:type="dxa"/>
            <w:tcBorders>
              <w:top w:val="nil"/>
              <w:left w:val="nil"/>
              <w:bottom w:val="single" w:sz="4" w:space="0" w:color="auto"/>
              <w:right w:val="single" w:sz="4" w:space="0" w:color="auto"/>
            </w:tcBorders>
            <w:shd w:val="clear" w:color="auto" w:fill="auto"/>
            <w:noWrap/>
            <w:vAlign w:val="bottom"/>
            <w:hideMark/>
          </w:tcPr>
          <w:p w14:paraId="3F282D41"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34,4003</w:t>
            </w:r>
          </w:p>
        </w:tc>
        <w:tc>
          <w:tcPr>
            <w:tcW w:w="1711" w:type="dxa"/>
            <w:tcBorders>
              <w:top w:val="nil"/>
              <w:left w:val="nil"/>
              <w:bottom w:val="single" w:sz="4" w:space="0" w:color="auto"/>
              <w:right w:val="single" w:sz="4" w:space="0" w:color="auto"/>
            </w:tcBorders>
            <w:shd w:val="clear" w:color="auto" w:fill="auto"/>
            <w:noWrap/>
            <w:vAlign w:val="bottom"/>
            <w:hideMark/>
          </w:tcPr>
          <w:p w14:paraId="035CFAF2"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27,4816</w:t>
            </w:r>
          </w:p>
        </w:tc>
      </w:tr>
      <w:tr w:rsidR="005C14C1" w:rsidRPr="002245DE" w14:paraId="2415473F" w14:textId="77777777" w:rsidTr="005C14C1">
        <w:trPr>
          <w:trHeight w:val="275"/>
        </w:trPr>
        <w:tc>
          <w:tcPr>
            <w:tcW w:w="864" w:type="dxa"/>
            <w:tcBorders>
              <w:top w:val="nil"/>
              <w:left w:val="single" w:sz="4" w:space="0" w:color="auto"/>
              <w:bottom w:val="single" w:sz="4" w:space="0" w:color="auto"/>
              <w:right w:val="single" w:sz="4" w:space="0" w:color="auto"/>
            </w:tcBorders>
            <w:shd w:val="clear" w:color="auto" w:fill="auto"/>
            <w:noWrap/>
            <w:vAlign w:val="bottom"/>
            <w:hideMark/>
          </w:tcPr>
          <w:p w14:paraId="1060E4A6"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2</w:t>
            </w:r>
          </w:p>
        </w:tc>
        <w:tc>
          <w:tcPr>
            <w:tcW w:w="900" w:type="dxa"/>
            <w:tcBorders>
              <w:top w:val="nil"/>
              <w:left w:val="nil"/>
              <w:bottom w:val="single" w:sz="4" w:space="0" w:color="auto"/>
              <w:right w:val="single" w:sz="4" w:space="0" w:color="auto"/>
            </w:tcBorders>
            <w:shd w:val="clear" w:color="auto" w:fill="auto"/>
            <w:noWrap/>
            <w:vAlign w:val="bottom"/>
            <w:hideMark/>
          </w:tcPr>
          <w:p w14:paraId="70306A40"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 </w:t>
            </w:r>
          </w:p>
        </w:tc>
        <w:tc>
          <w:tcPr>
            <w:tcW w:w="1279" w:type="dxa"/>
            <w:tcBorders>
              <w:top w:val="nil"/>
              <w:left w:val="nil"/>
              <w:bottom w:val="single" w:sz="4" w:space="0" w:color="auto"/>
              <w:right w:val="single" w:sz="4" w:space="0" w:color="auto"/>
            </w:tcBorders>
            <w:shd w:val="clear" w:color="auto" w:fill="auto"/>
            <w:noWrap/>
            <w:vAlign w:val="bottom"/>
            <w:hideMark/>
          </w:tcPr>
          <w:p w14:paraId="0C691110"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0,7391</w:t>
            </w:r>
          </w:p>
        </w:tc>
        <w:tc>
          <w:tcPr>
            <w:tcW w:w="1549" w:type="dxa"/>
            <w:tcBorders>
              <w:top w:val="nil"/>
              <w:left w:val="nil"/>
              <w:bottom w:val="single" w:sz="4" w:space="0" w:color="auto"/>
              <w:right w:val="single" w:sz="4" w:space="0" w:color="auto"/>
            </w:tcBorders>
            <w:shd w:val="clear" w:color="auto" w:fill="auto"/>
            <w:noWrap/>
            <w:vAlign w:val="bottom"/>
            <w:hideMark/>
          </w:tcPr>
          <w:p w14:paraId="35C0575F"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0,0195</w:t>
            </w:r>
          </w:p>
        </w:tc>
        <w:tc>
          <w:tcPr>
            <w:tcW w:w="1531" w:type="dxa"/>
            <w:tcBorders>
              <w:top w:val="nil"/>
              <w:left w:val="nil"/>
              <w:bottom w:val="single" w:sz="4" w:space="0" w:color="auto"/>
              <w:right w:val="single" w:sz="4" w:space="0" w:color="auto"/>
            </w:tcBorders>
            <w:shd w:val="clear" w:color="auto" w:fill="auto"/>
            <w:noWrap/>
            <w:vAlign w:val="bottom"/>
            <w:hideMark/>
          </w:tcPr>
          <w:p w14:paraId="2EE4B912"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0,0667</w:t>
            </w:r>
          </w:p>
        </w:tc>
        <w:tc>
          <w:tcPr>
            <w:tcW w:w="1711" w:type="dxa"/>
            <w:tcBorders>
              <w:top w:val="nil"/>
              <w:left w:val="nil"/>
              <w:bottom w:val="single" w:sz="4" w:space="0" w:color="auto"/>
              <w:right w:val="single" w:sz="4" w:space="0" w:color="auto"/>
            </w:tcBorders>
            <w:shd w:val="clear" w:color="auto" w:fill="auto"/>
            <w:noWrap/>
            <w:vAlign w:val="bottom"/>
            <w:hideMark/>
          </w:tcPr>
          <w:p w14:paraId="179CAE0D"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37,8708</w:t>
            </w:r>
          </w:p>
        </w:tc>
        <w:tc>
          <w:tcPr>
            <w:tcW w:w="1711" w:type="dxa"/>
            <w:tcBorders>
              <w:top w:val="nil"/>
              <w:left w:val="nil"/>
              <w:bottom w:val="single" w:sz="4" w:space="0" w:color="auto"/>
              <w:right w:val="single" w:sz="4" w:space="0" w:color="auto"/>
            </w:tcBorders>
            <w:shd w:val="clear" w:color="auto" w:fill="auto"/>
            <w:noWrap/>
            <w:vAlign w:val="bottom"/>
            <w:hideMark/>
          </w:tcPr>
          <w:p w14:paraId="70CDD946"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32,5577</w:t>
            </w:r>
          </w:p>
        </w:tc>
      </w:tr>
      <w:tr w:rsidR="005C14C1" w:rsidRPr="002245DE" w14:paraId="4965A7F6" w14:textId="77777777" w:rsidTr="005C14C1">
        <w:trPr>
          <w:trHeight w:val="275"/>
        </w:trPr>
        <w:tc>
          <w:tcPr>
            <w:tcW w:w="864" w:type="dxa"/>
            <w:tcBorders>
              <w:top w:val="nil"/>
              <w:left w:val="single" w:sz="4" w:space="0" w:color="auto"/>
              <w:bottom w:val="single" w:sz="4" w:space="0" w:color="auto"/>
              <w:right w:val="single" w:sz="4" w:space="0" w:color="auto"/>
            </w:tcBorders>
            <w:shd w:val="clear" w:color="auto" w:fill="auto"/>
            <w:noWrap/>
            <w:vAlign w:val="bottom"/>
            <w:hideMark/>
          </w:tcPr>
          <w:p w14:paraId="5F5AF641"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3</w:t>
            </w:r>
          </w:p>
        </w:tc>
        <w:tc>
          <w:tcPr>
            <w:tcW w:w="900" w:type="dxa"/>
            <w:tcBorders>
              <w:top w:val="nil"/>
              <w:left w:val="nil"/>
              <w:bottom w:val="single" w:sz="4" w:space="0" w:color="auto"/>
              <w:right w:val="single" w:sz="4" w:space="0" w:color="auto"/>
            </w:tcBorders>
            <w:shd w:val="clear" w:color="auto" w:fill="auto"/>
            <w:noWrap/>
            <w:vAlign w:val="bottom"/>
            <w:hideMark/>
          </w:tcPr>
          <w:p w14:paraId="3FA6088F"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 </w:t>
            </w:r>
          </w:p>
        </w:tc>
        <w:tc>
          <w:tcPr>
            <w:tcW w:w="1279" w:type="dxa"/>
            <w:tcBorders>
              <w:top w:val="nil"/>
              <w:left w:val="nil"/>
              <w:bottom w:val="single" w:sz="4" w:space="0" w:color="auto"/>
              <w:right w:val="single" w:sz="4" w:space="0" w:color="auto"/>
            </w:tcBorders>
            <w:shd w:val="clear" w:color="auto" w:fill="auto"/>
            <w:noWrap/>
            <w:vAlign w:val="bottom"/>
            <w:hideMark/>
          </w:tcPr>
          <w:p w14:paraId="5FA333D5"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0,8376</w:t>
            </w:r>
          </w:p>
        </w:tc>
        <w:tc>
          <w:tcPr>
            <w:tcW w:w="1549" w:type="dxa"/>
            <w:tcBorders>
              <w:top w:val="nil"/>
              <w:left w:val="nil"/>
              <w:bottom w:val="single" w:sz="4" w:space="0" w:color="auto"/>
              <w:right w:val="single" w:sz="4" w:space="0" w:color="auto"/>
            </w:tcBorders>
            <w:shd w:val="clear" w:color="auto" w:fill="auto"/>
            <w:noWrap/>
            <w:vAlign w:val="bottom"/>
            <w:hideMark/>
          </w:tcPr>
          <w:p w14:paraId="13086313"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0,0207</w:t>
            </w:r>
          </w:p>
        </w:tc>
        <w:tc>
          <w:tcPr>
            <w:tcW w:w="1531" w:type="dxa"/>
            <w:tcBorders>
              <w:top w:val="nil"/>
              <w:left w:val="nil"/>
              <w:bottom w:val="single" w:sz="4" w:space="0" w:color="auto"/>
              <w:right w:val="single" w:sz="4" w:space="0" w:color="auto"/>
            </w:tcBorders>
            <w:shd w:val="clear" w:color="auto" w:fill="auto"/>
            <w:noWrap/>
            <w:vAlign w:val="bottom"/>
            <w:hideMark/>
          </w:tcPr>
          <w:p w14:paraId="43CD8A92"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0,0658</w:t>
            </w:r>
          </w:p>
        </w:tc>
        <w:tc>
          <w:tcPr>
            <w:tcW w:w="1711" w:type="dxa"/>
            <w:tcBorders>
              <w:top w:val="nil"/>
              <w:left w:val="nil"/>
              <w:bottom w:val="single" w:sz="4" w:space="0" w:color="auto"/>
              <w:right w:val="single" w:sz="4" w:space="0" w:color="auto"/>
            </w:tcBorders>
            <w:shd w:val="clear" w:color="auto" w:fill="auto"/>
            <w:noWrap/>
            <w:vAlign w:val="bottom"/>
            <w:hideMark/>
          </w:tcPr>
          <w:p w14:paraId="3F49E57F"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40,4609</w:t>
            </w:r>
          </w:p>
        </w:tc>
        <w:tc>
          <w:tcPr>
            <w:tcW w:w="1711" w:type="dxa"/>
            <w:tcBorders>
              <w:top w:val="nil"/>
              <w:left w:val="nil"/>
              <w:bottom w:val="single" w:sz="4" w:space="0" w:color="auto"/>
              <w:right w:val="single" w:sz="4" w:space="0" w:color="auto"/>
            </w:tcBorders>
            <w:shd w:val="clear" w:color="auto" w:fill="auto"/>
            <w:noWrap/>
            <w:vAlign w:val="bottom"/>
            <w:hideMark/>
          </w:tcPr>
          <w:p w14:paraId="10F6068A"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37,0301</w:t>
            </w:r>
          </w:p>
        </w:tc>
      </w:tr>
      <w:tr w:rsidR="005C14C1" w:rsidRPr="002245DE" w14:paraId="074171D5" w14:textId="77777777" w:rsidTr="005C14C1">
        <w:trPr>
          <w:trHeight w:val="275"/>
        </w:trPr>
        <w:tc>
          <w:tcPr>
            <w:tcW w:w="864" w:type="dxa"/>
            <w:tcBorders>
              <w:top w:val="nil"/>
              <w:left w:val="single" w:sz="4" w:space="0" w:color="auto"/>
              <w:bottom w:val="single" w:sz="4" w:space="0" w:color="auto"/>
              <w:right w:val="single" w:sz="4" w:space="0" w:color="auto"/>
            </w:tcBorders>
            <w:shd w:val="clear" w:color="auto" w:fill="auto"/>
            <w:noWrap/>
            <w:vAlign w:val="bottom"/>
            <w:hideMark/>
          </w:tcPr>
          <w:p w14:paraId="5BE95B50"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4</w:t>
            </w:r>
          </w:p>
        </w:tc>
        <w:tc>
          <w:tcPr>
            <w:tcW w:w="900" w:type="dxa"/>
            <w:tcBorders>
              <w:top w:val="nil"/>
              <w:left w:val="nil"/>
              <w:bottom w:val="single" w:sz="4" w:space="0" w:color="auto"/>
              <w:right w:val="single" w:sz="4" w:space="0" w:color="auto"/>
            </w:tcBorders>
            <w:shd w:val="clear" w:color="auto" w:fill="auto"/>
            <w:noWrap/>
            <w:vAlign w:val="bottom"/>
            <w:hideMark/>
          </w:tcPr>
          <w:p w14:paraId="2260E8D3"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 </w:t>
            </w:r>
          </w:p>
        </w:tc>
        <w:tc>
          <w:tcPr>
            <w:tcW w:w="1279" w:type="dxa"/>
            <w:tcBorders>
              <w:top w:val="nil"/>
              <w:left w:val="nil"/>
              <w:bottom w:val="single" w:sz="4" w:space="0" w:color="auto"/>
              <w:right w:val="single" w:sz="4" w:space="0" w:color="auto"/>
            </w:tcBorders>
            <w:shd w:val="clear" w:color="auto" w:fill="auto"/>
            <w:noWrap/>
            <w:vAlign w:val="bottom"/>
            <w:hideMark/>
          </w:tcPr>
          <w:p w14:paraId="7AD0BB8B"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0,9344</w:t>
            </w:r>
          </w:p>
        </w:tc>
        <w:tc>
          <w:tcPr>
            <w:tcW w:w="1549" w:type="dxa"/>
            <w:tcBorders>
              <w:top w:val="nil"/>
              <w:left w:val="nil"/>
              <w:bottom w:val="single" w:sz="4" w:space="0" w:color="auto"/>
              <w:right w:val="single" w:sz="4" w:space="0" w:color="auto"/>
            </w:tcBorders>
            <w:shd w:val="clear" w:color="auto" w:fill="auto"/>
            <w:noWrap/>
            <w:vAlign w:val="bottom"/>
            <w:hideMark/>
          </w:tcPr>
          <w:p w14:paraId="34B7BBFB"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0,0221</w:t>
            </w:r>
          </w:p>
        </w:tc>
        <w:tc>
          <w:tcPr>
            <w:tcW w:w="1531" w:type="dxa"/>
            <w:tcBorders>
              <w:top w:val="nil"/>
              <w:left w:val="nil"/>
              <w:bottom w:val="single" w:sz="4" w:space="0" w:color="auto"/>
              <w:right w:val="single" w:sz="4" w:space="0" w:color="auto"/>
            </w:tcBorders>
            <w:shd w:val="clear" w:color="auto" w:fill="auto"/>
            <w:noWrap/>
            <w:vAlign w:val="bottom"/>
            <w:hideMark/>
          </w:tcPr>
          <w:p w14:paraId="07B36906"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0,0649</w:t>
            </w:r>
          </w:p>
        </w:tc>
        <w:tc>
          <w:tcPr>
            <w:tcW w:w="1711" w:type="dxa"/>
            <w:tcBorders>
              <w:top w:val="nil"/>
              <w:left w:val="nil"/>
              <w:bottom w:val="single" w:sz="4" w:space="0" w:color="auto"/>
              <w:right w:val="single" w:sz="4" w:space="0" w:color="auto"/>
            </w:tcBorders>
            <w:shd w:val="clear" w:color="auto" w:fill="auto"/>
            <w:noWrap/>
            <w:vAlign w:val="bottom"/>
            <w:hideMark/>
          </w:tcPr>
          <w:p w14:paraId="08D0C0AF"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42,2490</w:t>
            </w:r>
          </w:p>
        </w:tc>
        <w:tc>
          <w:tcPr>
            <w:tcW w:w="1711" w:type="dxa"/>
            <w:tcBorders>
              <w:top w:val="nil"/>
              <w:left w:val="nil"/>
              <w:bottom w:val="single" w:sz="4" w:space="0" w:color="auto"/>
              <w:right w:val="single" w:sz="4" w:space="0" w:color="auto"/>
            </w:tcBorders>
            <w:shd w:val="clear" w:color="auto" w:fill="auto"/>
            <w:noWrap/>
            <w:vAlign w:val="bottom"/>
            <w:hideMark/>
          </w:tcPr>
          <w:p w14:paraId="4B7CA136"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40,8397</w:t>
            </w:r>
          </w:p>
        </w:tc>
      </w:tr>
      <w:tr w:rsidR="005C14C1" w:rsidRPr="002245DE" w14:paraId="24D2C18E" w14:textId="77777777" w:rsidTr="005C14C1">
        <w:trPr>
          <w:trHeight w:val="275"/>
        </w:trPr>
        <w:tc>
          <w:tcPr>
            <w:tcW w:w="864" w:type="dxa"/>
            <w:tcBorders>
              <w:top w:val="nil"/>
              <w:left w:val="single" w:sz="4" w:space="0" w:color="auto"/>
              <w:bottom w:val="single" w:sz="4" w:space="0" w:color="auto"/>
              <w:right w:val="single" w:sz="4" w:space="0" w:color="auto"/>
            </w:tcBorders>
            <w:shd w:val="clear" w:color="auto" w:fill="auto"/>
            <w:noWrap/>
            <w:vAlign w:val="bottom"/>
            <w:hideMark/>
          </w:tcPr>
          <w:p w14:paraId="74B8AA5A"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5</w:t>
            </w:r>
          </w:p>
        </w:tc>
        <w:tc>
          <w:tcPr>
            <w:tcW w:w="900" w:type="dxa"/>
            <w:tcBorders>
              <w:top w:val="nil"/>
              <w:left w:val="nil"/>
              <w:bottom w:val="single" w:sz="4" w:space="0" w:color="auto"/>
              <w:right w:val="single" w:sz="4" w:space="0" w:color="auto"/>
            </w:tcBorders>
            <w:shd w:val="clear" w:color="auto" w:fill="auto"/>
            <w:noWrap/>
            <w:vAlign w:val="bottom"/>
            <w:hideMark/>
          </w:tcPr>
          <w:p w14:paraId="6B6C44D1"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 </w:t>
            </w:r>
          </w:p>
        </w:tc>
        <w:tc>
          <w:tcPr>
            <w:tcW w:w="1279" w:type="dxa"/>
            <w:tcBorders>
              <w:top w:val="nil"/>
              <w:left w:val="nil"/>
              <w:bottom w:val="single" w:sz="4" w:space="0" w:color="auto"/>
              <w:right w:val="single" w:sz="4" w:space="0" w:color="auto"/>
            </w:tcBorders>
            <w:shd w:val="clear" w:color="auto" w:fill="auto"/>
            <w:noWrap/>
            <w:vAlign w:val="bottom"/>
            <w:hideMark/>
          </w:tcPr>
          <w:p w14:paraId="3398E529"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1,0280</w:t>
            </w:r>
          </w:p>
        </w:tc>
        <w:tc>
          <w:tcPr>
            <w:tcW w:w="1549" w:type="dxa"/>
            <w:tcBorders>
              <w:top w:val="nil"/>
              <w:left w:val="nil"/>
              <w:bottom w:val="single" w:sz="4" w:space="0" w:color="auto"/>
              <w:right w:val="single" w:sz="4" w:space="0" w:color="auto"/>
            </w:tcBorders>
            <w:shd w:val="clear" w:color="auto" w:fill="auto"/>
            <w:noWrap/>
            <w:vAlign w:val="bottom"/>
            <w:hideMark/>
          </w:tcPr>
          <w:p w14:paraId="0B9C2AA4"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0,0238</w:t>
            </w:r>
          </w:p>
        </w:tc>
        <w:tc>
          <w:tcPr>
            <w:tcW w:w="1531" w:type="dxa"/>
            <w:tcBorders>
              <w:top w:val="nil"/>
              <w:left w:val="nil"/>
              <w:bottom w:val="single" w:sz="4" w:space="0" w:color="auto"/>
              <w:right w:val="single" w:sz="4" w:space="0" w:color="auto"/>
            </w:tcBorders>
            <w:shd w:val="clear" w:color="auto" w:fill="auto"/>
            <w:noWrap/>
            <w:vAlign w:val="bottom"/>
            <w:hideMark/>
          </w:tcPr>
          <w:p w14:paraId="011C99C4"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0,0638</w:t>
            </w:r>
          </w:p>
        </w:tc>
        <w:tc>
          <w:tcPr>
            <w:tcW w:w="1711" w:type="dxa"/>
            <w:tcBorders>
              <w:top w:val="nil"/>
              <w:left w:val="nil"/>
              <w:bottom w:val="single" w:sz="4" w:space="0" w:color="auto"/>
              <w:right w:val="single" w:sz="4" w:space="0" w:color="auto"/>
            </w:tcBorders>
            <w:shd w:val="clear" w:color="auto" w:fill="auto"/>
            <w:noWrap/>
            <w:vAlign w:val="bottom"/>
            <w:hideMark/>
          </w:tcPr>
          <w:p w14:paraId="4143B2EB"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43,2004</w:t>
            </w:r>
          </w:p>
        </w:tc>
        <w:tc>
          <w:tcPr>
            <w:tcW w:w="1711" w:type="dxa"/>
            <w:tcBorders>
              <w:top w:val="nil"/>
              <w:left w:val="nil"/>
              <w:bottom w:val="single" w:sz="4" w:space="0" w:color="auto"/>
              <w:right w:val="single" w:sz="4" w:space="0" w:color="auto"/>
            </w:tcBorders>
            <w:shd w:val="clear" w:color="auto" w:fill="auto"/>
            <w:noWrap/>
            <w:vAlign w:val="bottom"/>
            <w:hideMark/>
          </w:tcPr>
          <w:p w14:paraId="5D33BC7C"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43,8007</w:t>
            </w:r>
          </w:p>
        </w:tc>
      </w:tr>
      <w:tr w:rsidR="005C14C1" w:rsidRPr="002245DE" w14:paraId="10E9B5A1" w14:textId="77777777" w:rsidTr="005C14C1">
        <w:trPr>
          <w:trHeight w:val="275"/>
        </w:trPr>
        <w:tc>
          <w:tcPr>
            <w:tcW w:w="864" w:type="dxa"/>
            <w:tcBorders>
              <w:top w:val="nil"/>
              <w:left w:val="single" w:sz="4" w:space="0" w:color="auto"/>
              <w:bottom w:val="single" w:sz="4" w:space="0" w:color="auto"/>
              <w:right w:val="single" w:sz="4" w:space="0" w:color="auto"/>
            </w:tcBorders>
            <w:shd w:val="clear" w:color="000000" w:fill="FAC090"/>
            <w:noWrap/>
            <w:vAlign w:val="bottom"/>
            <w:hideMark/>
          </w:tcPr>
          <w:p w14:paraId="44583CA0"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6</w:t>
            </w:r>
          </w:p>
        </w:tc>
        <w:tc>
          <w:tcPr>
            <w:tcW w:w="900" w:type="dxa"/>
            <w:tcBorders>
              <w:top w:val="nil"/>
              <w:left w:val="nil"/>
              <w:bottom w:val="single" w:sz="4" w:space="0" w:color="auto"/>
              <w:right w:val="single" w:sz="4" w:space="0" w:color="auto"/>
            </w:tcBorders>
            <w:shd w:val="clear" w:color="000000" w:fill="FAC090"/>
            <w:noWrap/>
            <w:vAlign w:val="bottom"/>
            <w:hideMark/>
          </w:tcPr>
          <w:p w14:paraId="081AB061"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 </w:t>
            </w:r>
          </w:p>
        </w:tc>
        <w:tc>
          <w:tcPr>
            <w:tcW w:w="1279" w:type="dxa"/>
            <w:tcBorders>
              <w:top w:val="nil"/>
              <w:left w:val="nil"/>
              <w:bottom w:val="single" w:sz="4" w:space="0" w:color="auto"/>
              <w:right w:val="single" w:sz="4" w:space="0" w:color="auto"/>
            </w:tcBorders>
            <w:shd w:val="clear" w:color="000000" w:fill="FAC090"/>
            <w:noWrap/>
            <w:vAlign w:val="bottom"/>
            <w:hideMark/>
          </w:tcPr>
          <w:p w14:paraId="02ED1C16"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1,1178</w:t>
            </w:r>
          </w:p>
        </w:tc>
        <w:tc>
          <w:tcPr>
            <w:tcW w:w="1549" w:type="dxa"/>
            <w:tcBorders>
              <w:top w:val="nil"/>
              <w:left w:val="nil"/>
              <w:bottom w:val="single" w:sz="4" w:space="0" w:color="auto"/>
              <w:right w:val="single" w:sz="4" w:space="0" w:color="auto"/>
            </w:tcBorders>
            <w:shd w:val="clear" w:color="000000" w:fill="FAC090"/>
            <w:noWrap/>
            <w:vAlign w:val="bottom"/>
            <w:hideMark/>
          </w:tcPr>
          <w:p w14:paraId="5D5B16DC"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0,0258</w:t>
            </w:r>
          </w:p>
        </w:tc>
        <w:tc>
          <w:tcPr>
            <w:tcW w:w="1531" w:type="dxa"/>
            <w:tcBorders>
              <w:top w:val="nil"/>
              <w:left w:val="nil"/>
              <w:bottom w:val="single" w:sz="4" w:space="0" w:color="auto"/>
              <w:right w:val="single" w:sz="4" w:space="0" w:color="auto"/>
            </w:tcBorders>
            <w:shd w:val="clear" w:color="000000" w:fill="FAC090"/>
            <w:noWrap/>
            <w:vAlign w:val="bottom"/>
            <w:hideMark/>
          </w:tcPr>
          <w:p w14:paraId="0A88EFD6"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0,0625</w:t>
            </w:r>
          </w:p>
        </w:tc>
        <w:tc>
          <w:tcPr>
            <w:tcW w:w="1711" w:type="dxa"/>
            <w:tcBorders>
              <w:top w:val="nil"/>
              <w:left w:val="nil"/>
              <w:bottom w:val="single" w:sz="4" w:space="0" w:color="auto"/>
              <w:right w:val="single" w:sz="4" w:space="0" w:color="auto"/>
            </w:tcBorders>
            <w:shd w:val="clear" w:color="000000" w:fill="FAC090"/>
            <w:noWrap/>
            <w:vAlign w:val="bottom"/>
            <w:hideMark/>
          </w:tcPr>
          <w:p w14:paraId="42659D2A"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43,3899</w:t>
            </w:r>
          </w:p>
        </w:tc>
        <w:tc>
          <w:tcPr>
            <w:tcW w:w="1711" w:type="dxa"/>
            <w:tcBorders>
              <w:top w:val="nil"/>
              <w:left w:val="nil"/>
              <w:bottom w:val="single" w:sz="4" w:space="0" w:color="auto"/>
              <w:right w:val="single" w:sz="4" w:space="0" w:color="auto"/>
            </w:tcBorders>
            <w:shd w:val="clear" w:color="000000" w:fill="FAC090"/>
            <w:noWrap/>
            <w:vAlign w:val="bottom"/>
            <w:hideMark/>
          </w:tcPr>
          <w:p w14:paraId="4F4B257B"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45,8747</w:t>
            </w:r>
          </w:p>
        </w:tc>
      </w:tr>
      <w:tr w:rsidR="005C14C1" w:rsidRPr="002245DE" w14:paraId="54AF2E1E" w14:textId="77777777" w:rsidTr="005C14C1">
        <w:trPr>
          <w:trHeight w:val="275"/>
        </w:trPr>
        <w:tc>
          <w:tcPr>
            <w:tcW w:w="864" w:type="dxa"/>
            <w:tcBorders>
              <w:top w:val="nil"/>
              <w:left w:val="single" w:sz="4" w:space="0" w:color="auto"/>
              <w:bottom w:val="single" w:sz="4" w:space="0" w:color="auto"/>
              <w:right w:val="single" w:sz="4" w:space="0" w:color="auto"/>
            </w:tcBorders>
            <w:shd w:val="clear" w:color="auto" w:fill="auto"/>
            <w:noWrap/>
            <w:vAlign w:val="bottom"/>
            <w:hideMark/>
          </w:tcPr>
          <w:p w14:paraId="70E9A213"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7</w:t>
            </w:r>
          </w:p>
        </w:tc>
        <w:tc>
          <w:tcPr>
            <w:tcW w:w="900" w:type="dxa"/>
            <w:tcBorders>
              <w:top w:val="nil"/>
              <w:left w:val="nil"/>
              <w:bottom w:val="single" w:sz="4" w:space="0" w:color="auto"/>
              <w:right w:val="single" w:sz="4" w:space="0" w:color="auto"/>
            </w:tcBorders>
            <w:shd w:val="clear" w:color="auto" w:fill="auto"/>
            <w:noWrap/>
            <w:vAlign w:val="bottom"/>
            <w:hideMark/>
          </w:tcPr>
          <w:p w14:paraId="4DFBA2C5"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 </w:t>
            </w:r>
          </w:p>
        </w:tc>
        <w:tc>
          <w:tcPr>
            <w:tcW w:w="1279" w:type="dxa"/>
            <w:tcBorders>
              <w:top w:val="nil"/>
              <w:left w:val="nil"/>
              <w:bottom w:val="single" w:sz="4" w:space="0" w:color="auto"/>
              <w:right w:val="single" w:sz="4" w:space="0" w:color="auto"/>
            </w:tcBorders>
            <w:shd w:val="clear" w:color="auto" w:fill="auto"/>
            <w:noWrap/>
            <w:vAlign w:val="bottom"/>
            <w:hideMark/>
          </w:tcPr>
          <w:p w14:paraId="49A040C0"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1,2034</w:t>
            </w:r>
          </w:p>
        </w:tc>
        <w:tc>
          <w:tcPr>
            <w:tcW w:w="1549" w:type="dxa"/>
            <w:tcBorders>
              <w:top w:val="nil"/>
              <w:left w:val="nil"/>
              <w:bottom w:val="single" w:sz="4" w:space="0" w:color="auto"/>
              <w:right w:val="single" w:sz="4" w:space="0" w:color="auto"/>
            </w:tcBorders>
            <w:shd w:val="clear" w:color="auto" w:fill="auto"/>
            <w:noWrap/>
            <w:vAlign w:val="bottom"/>
            <w:hideMark/>
          </w:tcPr>
          <w:p w14:paraId="23E0CFC8"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0,0281</w:t>
            </w:r>
          </w:p>
        </w:tc>
        <w:tc>
          <w:tcPr>
            <w:tcW w:w="1531" w:type="dxa"/>
            <w:tcBorders>
              <w:top w:val="nil"/>
              <w:left w:val="nil"/>
              <w:bottom w:val="single" w:sz="4" w:space="0" w:color="auto"/>
              <w:right w:val="single" w:sz="4" w:space="0" w:color="auto"/>
            </w:tcBorders>
            <w:shd w:val="clear" w:color="auto" w:fill="auto"/>
            <w:noWrap/>
            <w:vAlign w:val="bottom"/>
            <w:hideMark/>
          </w:tcPr>
          <w:p w14:paraId="028FF0D2"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0,0610</w:t>
            </w:r>
          </w:p>
        </w:tc>
        <w:tc>
          <w:tcPr>
            <w:tcW w:w="1711" w:type="dxa"/>
            <w:tcBorders>
              <w:top w:val="nil"/>
              <w:left w:val="nil"/>
              <w:bottom w:val="single" w:sz="4" w:space="0" w:color="auto"/>
              <w:right w:val="single" w:sz="4" w:space="0" w:color="auto"/>
            </w:tcBorders>
            <w:shd w:val="clear" w:color="auto" w:fill="auto"/>
            <w:noWrap/>
            <w:vAlign w:val="bottom"/>
            <w:hideMark/>
          </w:tcPr>
          <w:p w14:paraId="67164E80"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42,8589</w:t>
            </w:r>
          </w:p>
        </w:tc>
        <w:tc>
          <w:tcPr>
            <w:tcW w:w="1711" w:type="dxa"/>
            <w:tcBorders>
              <w:top w:val="nil"/>
              <w:left w:val="nil"/>
              <w:bottom w:val="single" w:sz="4" w:space="0" w:color="auto"/>
              <w:right w:val="single" w:sz="4" w:space="0" w:color="auto"/>
            </w:tcBorders>
            <w:shd w:val="clear" w:color="auto" w:fill="auto"/>
            <w:noWrap/>
            <w:vAlign w:val="bottom"/>
            <w:hideMark/>
          </w:tcPr>
          <w:p w14:paraId="5DCE76C4"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47,0159</w:t>
            </w:r>
          </w:p>
        </w:tc>
      </w:tr>
      <w:tr w:rsidR="005C14C1" w:rsidRPr="002245DE" w14:paraId="13310414" w14:textId="77777777" w:rsidTr="005C14C1">
        <w:trPr>
          <w:trHeight w:val="275"/>
        </w:trPr>
        <w:tc>
          <w:tcPr>
            <w:tcW w:w="864" w:type="dxa"/>
            <w:tcBorders>
              <w:top w:val="nil"/>
              <w:left w:val="single" w:sz="4" w:space="0" w:color="auto"/>
              <w:bottom w:val="single" w:sz="4" w:space="0" w:color="auto"/>
              <w:right w:val="single" w:sz="4" w:space="0" w:color="auto"/>
            </w:tcBorders>
            <w:shd w:val="clear" w:color="auto" w:fill="auto"/>
            <w:noWrap/>
            <w:vAlign w:val="bottom"/>
            <w:hideMark/>
          </w:tcPr>
          <w:p w14:paraId="5F892AD5"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8</w:t>
            </w:r>
          </w:p>
        </w:tc>
        <w:tc>
          <w:tcPr>
            <w:tcW w:w="900" w:type="dxa"/>
            <w:tcBorders>
              <w:top w:val="nil"/>
              <w:left w:val="nil"/>
              <w:bottom w:val="single" w:sz="4" w:space="0" w:color="auto"/>
              <w:right w:val="single" w:sz="4" w:space="0" w:color="auto"/>
            </w:tcBorders>
            <w:shd w:val="clear" w:color="auto" w:fill="auto"/>
            <w:noWrap/>
            <w:vAlign w:val="bottom"/>
            <w:hideMark/>
          </w:tcPr>
          <w:p w14:paraId="2C3D29D6"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 </w:t>
            </w:r>
          </w:p>
        </w:tc>
        <w:tc>
          <w:tcPr>
            <w:tcW w:w="1279" w:type="dxa"/>
            <w:tcBorders>
              <w:top w:val="nil"/>
              <w:left w:val="nil"/>
              <w:bottom w:val="single" w:sz="4" w:space="0" w:color="auto"/>
              <w:right w:val="single" w:sz="4" w:space="0" w:color="auto"/>
            </w:tcBorders>
            <w:shd w:val="clear" w:color="auto" w:fill="auto"/>
            <w:noWrap/>
            <w:vAlign w:val="bottom"/>
            <w:hideMark/>
          </w:tcPr>
          <w:p w14:paraId="417AC544"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1,2833</w:t>
            </w:r>
          </w:p>
        </w:tc>
        <w:tc>
          <w:tcPr>
            <w:tcW w:w="1549" w:type="dxa"/>
            <w:tcBorders>
              <w:top w:val="nil"/>
              <w:left w:val="nil"/>
              <w:bottom w:val="single" w:sz="4" w:space="0" w:color="auto"/>
              <w:right w:val="single" w:sz="4" w:space="0" w:color="auto"/>
            </w:tcBorders>
            <w:shd w:val="clear" w:color="auto" w:fill="auto"/>
            <w:noWrap/>
            <w:vAlign w:val="bottom"/>
            <w:hideMark/>
          </w:tcPr>
          <w:p w14:paraId="1DEEA955"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0,0308</w:t>
            </w:r>
          </w:p>
        </w:tc>
        <w:tc>
          <w:tcPr>
            <w:tcW w:w="1531" w:type="dxa"/>
            <w:tcBorders>
              <w:top w:val="nil"/>
              <w:left w:val="nil"/>
              <w:bottom w:val="single" w:sz="4" w:space="0" w:color="auto"/>
              <w:right w:val="single" w:sz="4" w:space="0" w:color="auto"/>
            </w:tcBorders>
            <w:shd w:val="clear" w:color="auto" w:fill="auto"/>
            <w:noWrap/>
            <w:vAlign w:val="bottom"/>
            <w:hideMark/>
          </w:tcPr>
          <w:p w14:paraId="67E2DD5F"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0,0591</w:t>
            </w:r>
          </w:p>
        </w:tc>
        <w:tc>
          <w:tcPr>
            <w:tcW w:w="1711" w:type="dxa"/>
            <w:tcBorders>
              <w:top w:val="nil"/>
              <w:left w:val="nil"/>
              <w:bottom w:val="single" w:sz="4" w:space="0" w:color="auto"/>
              <w:right w:val="single" w:sz="4" w:space="0" w:color="auto"/>
            </w:tcBorders>
            <w:shd w:val="clear" w:color="auto" w:fill="auto"/>
            <w:noWrap/>
            <w:vAlign w:val="bottom"/>
            <w:hideMark/>
          </w:tcPr>
          <w:p w14:paraId="055367E5"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41,7067</w:t>
            </w:r>
          </w:p>
        </w:tc>
        <w:tc>
          <w:tcPr>
            <w:tcW w:w="1711" w:type="dxa"/>
            <w:tcBorders>
              <w:top w:val="nil"/>
              <w:left w:val="nil"/>
              <w:bottom w:val="single" w:sz="4" w:space="0" w:color="auto"/>
              <w:right w:val="single" w:sz="4" w:space="0" w:color="auto"/>
            </w:tcBorders>
            <w:shd w:val="clear" w:color="auto" w:fill="auto"/>
            <w:noWrap/>
            <w:vAlign w:val="bottom"/>
            <w:hideMark/>
          </w:tcPr>
          <w:p w14:paraId="6BC5829F"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47,2462</w:t>
            </w:r>
          </w:p>
        </w:tc>
      </w:tr>
      <w:tr w:rsidR="005C14C1" w:rsidRPr="002245DE" w14:paraId="5EC38BB1" w14:textId="77777777" w:rsidTr="005C14C1">
        <w:trPr>
          <w:trHeight w:val="275"/>
        </w:trPr>
        <w:tc>
          <w:tcPr>
            <w:tcW w:w="864" w:type="dxa"/>
            <w:tcBorders>
              <w:top w:val="nil"/>
              <w:left w:val="single" w:sz="4" w:space="0" w:color="auto"/>
              <w:bottom w:val="single" w:sz="4" w:space="0" w:color="auto"/>
              <w:right w:val="single" w:sz="4" w:space="0" w:color="auto"/>
            </w:tcBorders>
            <w:shd w:val="clear" w:color="auto" w:fill="auto"/>
            <w:noWrap/>
            <w:vAlign w:val="bottom"/>
            <w:hideMark/>
          </w:tcPr>
          <w:p w14:paraId="5A761F8C"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9</w:t>
            </w:r>
          </w:p>
        </w:tc>
        <w:tc>
          <w:tcPr>
            <w:tcW w:w="900" w:type="dxa"/>
            <w:tcBorders>
              <w:top w:val="nil"/>
              <w:left w:val="nil"/>
              <w:bottom w:val="single" w:sz="4" w:space="0" w:color="auto"/>
              <w:right w:val="single" w:sz="4" w:space="0" w:color="auto"/>
            </w:tcBorders>
            <w:shd w:val="clear" w:color="auto" w:fill="auto"/>
            <w:noWrap/>
            <w:vAlign w:val="bottom"/>
            <w:hideMark/>
          </w:tcPr>
          <w:p w14:paraId="00A5251D"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 </w:t>
            </w:r>
          </w:p>
        </w:tc>
        <w:tc>
          <w:tcPr>
            <w:tcW w:w="1279" w:type="dxa"/>
            <w:tcBorders>
              <w:top w:val="nil"/>
              <w:left w:val="nil"/>
              <w:bottom w:val="single" w:sz="4" w:space="0" w:color="auto"/>
              <w:right w:val="single" w:sz="4" w:space="0" w:color="auto"/>
            </w:tcBorders>
            <w:shd w:val="clear" w:color="auto" w:fill="auto"/>
            <w:noWrap/>
            <w:vAlign w:val="bottom"/>
            <w:hideMark/>
          </w:tcPr>
          <w:p w14:paraId="5A8D888C"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1,3565</w:t>
            </w:r>
          </w:p>
        </w:tc>
        <w:tc>
          <w:tcPr>
            <w:tcW w:w="1549" w:type="dxa"/>
            <w:tcBorders>
              <w:top w:val="nil"/>
              <w:left w:val="nil"/>
              <w:bottom w:val="single" w:sz="4" w:space="0" w:color="auto"/>
              <w:right w:val="single" w:sz="4" w:space="0" w:color="auto"/>
            </w:tcBorders>
            <w:shd w:val="clear" w:color="auto" w:fill="auto"/>
            <w:noWrap/>
            <w:vAlign w:val="bottom"/>
            <w:hideMark/>
          </w:tcPr>
          <w:p w14:paraId="02BC59DA"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0,0339</w:t>
            </w:r>
          </w:p>
        </w:tc>
        <w:tc>
          <w:tcPr>
            <w:tcW w:w="1531" w:type="dxa"/>
            <w:tcBorders>
              <w:top w:val="nil"/>
              <w:left w:val="nil"/>
              <w:bottom w:val="single" w:sz="4" w:space="0" w:color="auto"/>
              <w:right w:val="single" w:sz="4" w:space="0" w:color="auto"/>
            </w:tcBorders>
            <w:shd w:val="clear" w:color="auto" w:fill="auto"/>
            <w:noWrap/>
            <w:vAlign w:val="bottom"/>
            <w:hideMark/>
          </w:tcPr>
          <w:p w14:paraId="0ECFA9DC"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0,0568</w:t>
            </w:r>
          </w:p>
        </w:tc>
        <w:tc>
          <w:tcPr>
            <w:tcW w:w="1711" w:type="dxa"/>
            <w:tcBorders>
              <w:top w:val="nil"/>
              <w:left w:val="nil"/>
              <w:bottom w:val="single" w:sz="4" w:space="0" w:color="auto"/>
              <w:right w:val="single" w:sz="4" w:space="0" w:color="auto"/>
            </w:tcBorders>
            <w:shd w:val="clear" w:color="auto" w:fill="auto"/>
            <w:noWrap/>
            <w:vAlign w:val="bottom"/>
            <w:hideMark/>
          </w:tcPr>
          <w:p w14:paraId="4FB4101A"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39,9612</w:t>
            </w:r>
          </w:p>
        </w:tc>
        <w:tc>
          <w:tcPr>
            <w:tcW w:w="1711" w:type="dxa"/>
            <w:tcBorders>
              <w:top w:val="nil"/>
              <w:left w:val="nil"/>
              <w:bottom w:val="single" w:sz="4" w:space="0" w:color="auto"/>
              <w:right w:val="single" w:sz="4" w:space="0" w:color="auto"/>
            </w:tcBorders>
            <w:shd w:val="clear" w:color="auto" w:fill="auto"/>
            <w:noWrap/>
            <w:vAlign w:val="bottom"/>
            <w:hideMark/>
          </w:tcPr>
          <w:p w14:paraId="49DA823F"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46,5424</w:t>
            </w:r>
          </w:p>
        </w:tc>
      </w:tr>
      <w:tr w:rsidR="005C14C1" w:rsidRPr="002245DE" w14:paraId="71B0F25C" w14:textId="77777777" w:rsidTr="005C14C1">
        <w:trPr>
          <w:trHeight w:val="275"/>
        </w:trPr>
        <w:tc>
          <w:tcPr>
            <w:tcW w:w="864" w:type="dxa"/>
            <w:tcBorders>
              <w:top w:val="nil"/>
              <w:left w:val="single" w:sz="4" w:space="0" w:color="auto"/>
              <w:bottom w:val="single" w:sz="4" w:space="0" w:color="auto"/>
              <w:right w:val="single" w:sz="4" w:space="0" w:color="auto"/>
            </w:tcBorders>
            <w:shd w:val="clear" w:color="auto" w:fill="auto"/>
            <w:noWrap/>
            <w:vAlign w:val="bottom"/>
            <w:hideMark/>
          </w:tcPr>
          <w:p w14:paraId="0ED2F938"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10</w:t>
            </w:r>
          </w:p>
        </w:tc>
        <w:tc>
          <w:tcPr>
            <w:tcW w:w="900" w:type="dxa"/>
            <w:tcBorders>
              <w:top w:val="nil"/>
              <w:left w:val="nil"/>
              <w:bottom w:val="single" w:sz="4" w:space="0" w:color="auto"/>
              <w:right w:val="single" w:sz="4" w:space="0" w:color="auto"/>
            </w:tcBorders>
            <w:shd w:val="clear" w:color="auto" w:fill="auto"/>
            <w:noWrap/>
            <w:vAlign w:val="bottom"/>
            <w:hideMark/>
          </w:tcPr>
          <w:p w14:paraId="4EAF8CBE"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 </w:t>
            </w:r>
          </w:p>
        </w:tc>
        <w:tc>
          <w:tcPr>
            <w:tcW w:w="1279" w:type="dxa"/>
            <w:tcBorders>
              <w:top w:val="nil"/>
              <w:left w:val="nil"/>
              <w:bottom w:val="single" w:sz="4" w:space="0" w:color="auto"/>
              <w:right w:val="single" w:sz="4" w:space="0" w:color="auto"/>
            </w:tcBorders>
            <w:shd w:val="clear" w:color="auto" w:fill="auto"/>
            <w:noWrap/>
            <w:vAlign w:val="bottom"/>
            <w:hideMark/>
          </w:tcPr>
          <w:p w14:paraId="3FB74617"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1,4210</w:t>
            </w:r>
          </w:p>
        </w:tc>
        <w:tc>
          <w:tcPr>
            <w:tcW w:w="1549" w:type="dxa"/>
            <w:tcBorders>
              <w:top w:val="nil"/>
              <w:left w:val="nil"/>
              <w:bottom w:val="single" w:sz="4" w:space="0" w:color="auto"/>
              <w:right w:val="single" w:sz="4" w:space="0" w:color="auto"/>
            </w:tcBorders>
            <w:shd w:val="clear" w:color="auto" w:fill="auto"/>
            <w:noWrap/>
            <w:vAlign w:val="bottom"/>
            <w:hideMark/>
          </w:tcPr>
          <w:p w14:paraId="7508BDDD"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0,0377</w:t>
            </w:r>
          </w:p>
        </w:tc>
        <w:tc>
          <w:tcPr>
            <w:tcW w:w="1531" w:type="dxa"/>
            <w:tcBorders>
              <w:top w:val="nil"/>
              <w:left w:val="nil"/>
              <w:bottom w:val="single" w:sz="4" w:space="0" w:color="auto"/>
              <w:right w:val="single" w:sz="4" w:space="0" w:color="auto"/>
            </w:tcBorders>
            <w:shd w:val="clear" w:color="auto" w:fill="auto"/>
            <w:noWrap/>
            <w:vAlign w:val="bottom"/>
            <w:hideMark/>
          </w:tcPr>
          <w:p w14:paraId="6B68BB7F"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0,0542</w:t>
            </w:r>
          </w:p>
        </w:tc>
        <w:tc>
          <w:tcPr>
            <w:tcW w:w="1711" w:type="dxa"/>
            <w:tcBorders>
              <w:top w:val="nil"/>
              <w:left w:val="nil"/>
              <w:bottom w:val="single" w:sz="4" w:space="0" w:color="auto"/>
              <w:right w:val="single" w:sz="4" w:space="0" w:color="auto"/>
            </w:tcBorders>
            <w:shd w:val="clear" w:color="auto" w:fill="auto"/>
            <w:noWrap/>
            <w:vAlign w:val="bottom"/>
            <w:hideMark/>
          </w:tcPr>
          <w:p w14:paraId="2BEDECDA"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37,7098</w:t>
            </w:r>
          </w:p>
        </w:tc>
        <w:tc>
          <w:tcPr>
            <w:tcW w:w="1711" w:type="dxa"/>
            <w:tcBorders>
              <w:top w:val="nil"/>
              <w:left w:val="nil"/>
              <w:bottom w:val="single" w:sz="4" w:space="0" w:color="auto"/>
              <w:right w:val="single" w:sz="4" w:space="0" w:color="auto"/>
            </w:tcBorders>
            <w:shd w:val="clear" w:color="auto" w:fill="auto"/>
            <w:noWrap/>
            <w:vAlign w:val="bottom"/>
            <w:hideMark/>
          </w:tcPr>
          <w:p w14:paraId="61A42875"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44,9523</w:t>
            </w:r>
          </w:p>
        </w:tc>
      </w:tr>
      <w:tr w:rsidR="005C14C1" w:rsidRPr="002245DE" w14:paraId="01DB423D" w14:textId="77777777" w:rsidTr="005C14C1">
        <w:trPr>
          <w:trHeight w:val="275"/>
        </w:trPr>
        <w:tc>
          <w:tcPr>
            <w:tcW w:w="864" w:type="dxa"/>
            <w:tcBorders>
              <w:top w:val="nil"/>
              <w:left w:val="single" w:sz="4" w:space="0" w:color="auto"/>
              <w:bottom w:val="single" w:sz="4" w:space="0" w:color="auto"/>
              <w:right w:val="single" w:sz="4" w:space="0" w:color="auto"/>
            </w:tcBorders>
            <w:shd w:val="clear" w:color="auto" w:fill="auto"/>
            <w:noWrap/>
            <w:vAlign w:val="bottom"/>
            <w:hideMark/>
          </w:tcPr>
          <w:p w14:paraId="2C4E95CE"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lastRenderedPageBreak/>
              <w:t>11</w:t>
            </w:r>
          </w:p>
        </w:tc>
        <w:tc>
          <w:tcPr>
            <w:tcW w:w="900" w:type="dxa"/>
            <w:tcBorders>
              <w:top w:val="nil"/>
              <w:left w:val="nil"/>
              <w:bottom w:val="single" w:sz="4" w:space="0" w:color="auto"/>
              <w:right w:val="single" w:sz="4" w:space="0" w:color="auto"/>
            </w:tcBorders>
            <w:shd w:val="clear" w:color="auto" w:fill="auto"/>
            <w:noWrap/>
            <w:vAlign w:val="bottom"/>
            <w:hideMark/>
          </w:tcPr>
          <w:p w14:paraId="5DD5C658"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 </w:t>
            </w:r>
          </w:p>
        </w:tc>
        <w:tc>
          <w:tcPr>
            <w:tcW w:w="1279" w:type="dxa"/>
            <w:tcBorders>
              <w:top w:val="nil"/>
              <w:left w:val="nil"/>
              <w:bottom w:val="single" w:sz="4" w:space="0" w:color="auto"/>
              <w:right w:val="single" w:sz="4" w:space="0" w:color="auto"/>
            </w:tcBorders>
            <w:shd w:val="clear" w:color="auto" w:fill="auto"/>
            <w:noWrap/>
            <w:vAlign w:val="bottom"/>
            <w:hideMark/>
          </w:tcPr>
          <w:p w14:paraId="6D26F4E2"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1,4748</w:t>
            </w:r>
          </w:p>
        </w:tc>
        <w:tc>
          <w:tcPr>
            <w:tcW w:w="1549" w:type="dxa"/>
            <w:tcBorders>
              <w:top w:val="nil"/>
              <w:left w:val="nil"/>
              <w:bottom w:val="single" w:sz="4" w:space="0" w:color="auto"/>
              <w:right w:val="single" w:sz="4" w:space="0" w:color="auto"/>
            </w:tcBorders>
            <w:shd w:val="clear" w:color="auto" w:fill="auto"/>
            <w:noWrap/>
            <w:vAlign w:val="bottom"/>
            <w:hideMark/>
          </w:tcPr>
          <w:p w14:paraId="0A8D76EB"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0,0422</w:t>
            </w:r>
          </w:p>
        </w:tc>
        <w:tc>
          <w:tcPr>
            <w:tcW w:w="1531" w:type="dxa"/>
            <w:tcBorders>
              <w:top w:val="nil"/>
              <w:left w:val="nil"/>
              <w:bottom w:val="single" w:sz="4" w:space="0" w:color="auto"/>
              <w:right w:val="single" w:sz="4" w:space="0" w:color="auto"/>
            </w:tcBorders>
            <w:shd w:val="clear" w:color="auto" w:fill="auto"/>
            <w:noWrap/>
            <w:vAlign w:val="bottom"/>
            <w:hideMark/>
          </w:tcPr>
          <w:p w14:paraId="7017CFBD"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0,0512</w:t>
            </w:r>
          </w:p>
        </w:tc>
        <w:tc>
          <w:tcPr>
            <w:tcW w:w="1711" w:type="dxa"/>
            <w:tcBorders>
              <w:top w:val="nil"/>
              <w:left w:val="nil"/>
              <w:bottom w:val="single" w:sz="4" w:space="0" w:color="auto"/>
              <w:right w:val="single" w:sz="4" w:space="0" w:color="auto"/>
            </w:tcBorders>
            <w:shd w:val="clear" w:color="auto" w:fill="auto"/>
            <w:noWrap/>
            <w:vAlign w:val="bottom"/>
            <w:hideMark/>
          </w:tcPr>
          <w:p w14:paraId="5C89729B"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34,9842</w:t>
            </w:r>
          </w:p>
        </w:tc>
        <w:tc>
          <w:tcPr>
            <w:tcW w:w="1711" w:type="dxa"/>
            <w:tcBorders>
              <w:top w:val="nil"/>
              <w:left w:val="nil"/>
              <w:bottom w:val="single" w:sz="4" w:space="0" w:color="auto"/>
              <w:right w:val="single" w:sz="4" w:space="0" w:color="auto"/>
            </w:tcBorders>
            <w:shd w:val="clear" w:color="auto" w:fill="auto"/>
            <w:noWrap/>
            <w:vAlign w:val="bottom"/>
            <w:hideMark/>
          </w:tcPr>
          <w:p w14:paraId="1FFE8259"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42,4856</w:t>
            </w:r>
          </w:p>
        </w:tc>
      </w:tr>
      <w:tr w:rsidR="005C14C1" w:rsidRPr="002245DE" w14:paraId="146DC456" w14:textId="77777777" w:rsidTr="005C14C1">
        <w:trPr>
          <w:trHeight w:val="275"/>
        </w:trPr>
        <w:tc>
          <w:tcPr>
            <w:tcW w:w="864" w:type="dxa"/>
            <w:tcBorders>
              <w:top w:val="nil"/>
              <w:left w:val="single" w:sz="4" w:space="0" w:color="auto"/>
              <w:bottom w:val="single" w:sz="4" w:space="0" w:color="auto"/>
              <w:right w:val="single" w:sz="4" w:space="0" w:color="auto"/>
            </w:tcBorders>
            <w:shd w:val="clear" w:color="auto" w:fill="auto"/>
            <w:noWrap/>
            <w:vAlign w:val="bottom"/>
            <w:hideMark/>
          </w:tcPr>
          <w:p w14:paraId="5388D096"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12</w:t>
            </w:r>
          </w:p>
        </w:tc>
        <w:tc>
          <w:tcPr>
            <w:tcW w:w="900" w:type="dxa"/>
            <w:tcBorders>
              <w:top w:val="nil"/>
              <w:left w:val="nil"/>
              <w:bottom w:val="single" w:sz="4" w:space="0" w:color="auto"/>
              <w:right w:val="single" w:sz="4" w:space="0" w:color="auto"/>
            </w:tcBorders>
            <w:shd w:val="clear" w:color="auto" w:fill="auto"/>
            <w:noWrap/>
            <w:vAlign w:val="bottom"/>
            <w:hideMark/>
          </w:tcPr>
          <w:p w14:paraId="42B6EDB3"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 </w:t>
            </w:r>
          </w:p>
        </w:tc>
        <w:tc>
          <w:tcPr>
            <w:tcW w:w="1279" w:type="dxa"/>
            <w:tcBorders>
              <w:top w:val="nil"/>
              <w:left w:val="nil"/>
              <w:bottom w:val="single" w:sz="4" w:space="0" w:color="auto"/>
              <w:right w:val="single" w:sz="4" w:space="0" w:color="auto"/>
            </w:tcBorders>
            <w:shd w:val="clear" w:color="auto" w:fill="auto"/>
            <w:noWrap/>
            <w:vAlign w:val="bottom"/>
            <w:hideMark/>
          </w:tcPr>
          <w:p w14:paraId="7EC9C962"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1,5141</w:t>
            </w:r>
          </w:p>
        </w:tc>
        <w:tc>
          <w:tcPr>
            <w:tcW w:w="1549" w:type="dxa"/>
            <w:tcBorders>
              <w:top w:val="nil"/>
              <w:left w:val="nil"/>
              <w:bottom w:val="single" w:sz="4" w:space="0" w:color="auto"/>
              <w:right w:val="single" w:sz="4" w:space="0" w:color="auto"/>
            </w:tcBorders>
            <w:shd w:val="clear" w:color="auto" w:fill="auto"/>
            <w:noWrap/>
            <w:vAlign w:val="bottom"/>
            <w:hideMark/>
          </w:tcPr>
          <w:p w14:paraId="1E3FC13F"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0,0475</w:t>
            </w:r>
          </w:p>
        </w:tc>
        <w:tc>
          <w:tcPr>
            <w:tcW w:w="1531" w:type="dxa"/>
            <w:tcBorders>
              <w:top w:val="nil"/>
              <w:left w:val="nil"/>
              <w:bottom w:val="single" w:sz="4" w:space="0" w:color="auto"/>
              <w:right w:val="single" w:sz="4" w:space="0" w:color="auto"/>
            </w:tcBorders>
            <w:shd w:val="clear" w:color="auto" w:fill="auto"/>
            <w:noWrap/>
            <w:vAlign w:val="bottom"/>
            <w:hideMark/>
          </w:tcPr>
          <w:p w14:paraId="0EE53F1E"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0,0478</w:t>
            </w:r>
          </w:p>
        </w:tc>
        <w:tc>
          <w:tcPr>
            <w:tcW w:w="1711" w:type="dxa"/>
            <w:tcBorders>
              <w:top w:val="nil"/>
              <w:left w:val="nil"/>
              <w:bottom w:val="single" w:sz="4" w:space="0" w:color="auto"/>
              <w:right w:val="single" w:sz="4" w:space="0" w:color="auto"/>
            </w:tcBorders>
            <w:shd w:val="clear" w:color="auto" w:fill="auto"/>
            <w:noWrap/>
            <w:vAlign w:val="bottom"/>
            <w:hideMark/>
          </w:tcPr>
          <w:p w14:paraId="0BB32257"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31,8485</w:t>
            </w:r>
          </w:p>
        </w:tc>
        <w:tc>
          <w:tcPr>
            <w:tcW w:w="1711" w:type="dxa"/>
            <w:tcBorders>
              <w:top w:val="nil"/>
              <w:left w:val="nil"/>
              <w:bottom w:val="single" w:sz="4" w:space="0" w:color="auto"/>
              <w:right w:val="single" w:sz="4" w:space="0" w:color="auto"/>
            </w:tcBorders>
            <w:shd w:val="clear" w:color="auto" w:fill="auto"/>
            <w:noWrap/>
            <w:vAlign w:val="bottom"/>
            <w:hideMark/>
          </w:tcPr>
          <w:p w14:paraId="72391F2C"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39,1894</w:t>
            </w:r>
          </w:p>
        </w:tc>
      </w:tr>
      <w:tr w:rsidR="005C14C1" w:rsidRPr="002245DE" w14:paraId="0B33AF33" w14:textId="77777777" w:rsidTr="005C14C1">
        <w:trPr>
          <w:trHeight w:val="275"/>
        </w:trPr>
        <w:tc>
          <w:tcPr>
            <w:tcW w:w="864" w:type="dxa"/>
            <w:tcBorders>
              <w:top w:val="nil"/>
              <w:left w:val="single" w:sz="4" w:space="0" w:color="auto"/>
              <w:bottom w:val="single" w:sz="4" w:space="0" w:color="auto"/>
              <w:right w:val="single" w:sz="4" w:space="0" w:color="auto"/>
            </w:tcBorders>
            <w:shd w:val="clear" w:color="000000" w:fill="9BBB59"/>
            <w:noWrap/>
            <w:vAlign w:val="bottom"/>
            <w:hideMark/>
          </w:tcPr>
          <w:p w14:paraId="5211D9B4"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13</w:t>
            </w:r>
          </w:p>
        </w:tc>
        <w:tc>
          <w:tcPr>
            <w:tcW w:w="900" w:type="dxa"/>
            <w:tcBorders>
              <w:top w:val="nil"/>
              <w:left w:val="nil"/>
              <w:bottom w:val="single" w:sz="4" w:space="0" w:color="auto"/>
              <w:right w:val="single" w:sz="4" w:space="0" w:color="auto"/>
            </w:tcBorders>
            <w:shd w:val="clear" w:color="000000" w:fill="9BBB59"/>
            <w:noWrap/>
            <w:vAlign w:val="bottom"/>
            <w:hideMark/>
          </w:tcPr>
          <w:p w14:paraId="11D9ACA7"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 </w:t>
            </w:r>
          </w:p>
        </w:tc>
        <w:tc>
          <w:tcPr>
            <w:tcW w:w="1279" w:type="dxa"/>
            <w:tcBorders>
              <w:top w:val="nil"/>
              <w:left w:val="nil"/>
              <w:bottom w:val="single" w:sz="4" w:space="0" w:color="auto"/>
              <w:right w:val="single" w:sz="4" w:space="0" w:color="auto"/>
            </w:tcBorders>
            <w:shd w:val="clear" w:color="000000" w:fill="9BBB59"/>
            <w:noWrap/>
            <w:vAlign w:val="bottom"/>
            <w:hideMark/>
          </w:tcPr>
          <w:p w14:paraId="66C14979"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1,5335</w:t>
            </w:r>
          </w:p>
        </w:tc>
        <w:tc>
          <w:tcPr>
            <w:tcW w:w="1549" w:type="dxa"/>
            <w:tcBorders>
              <w:top w:val="nil"/>
              <w:left w:val="nil"/>
              <w:bottom w:val="single" w:sz="4" w:space="0" w:color="auto"/>
              <w:right w:val="single" w:sz="4" w:space="0" w:color="auto"/>
            </w:tcBorders>
            <w:shd w:val="clear" w:color="000000" w:fill="9BBB59"/>
            <w:noWrap/>
            <w:vAlign w:val="bottom"/>
            <w:hideMark/>
          </w:tcPr>
          <w:p w14:paraId="202C99C0"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0,0543</w:t>
            </w:r>
          </w:p>
        </w:tc>
        <w:tc>
          <w:tcPr>
            <w:tcW w:w="1531" w:type="dxa"/>
            <w:tcBorders>
              <w:top w:val="nil"/>
              <w:left w:val="nil"/>
              <w:bottom w:val="single" w:sz="4" w:space="0" w:color="auto"/>
              <w:right w:val="single" w:sz="4" w:space="0" w:color="auto"/>
            </w:tcBorders>
            <w:shd w:val="clear" w:color="000000" w:fill="9BBB59"/>
            <w:noWrap/>
            <w:vAlign w:val="bottom"/>
            <w:hideMark/>
          </w:tcPr>
          <w:p w14:paraId="6A1318B7"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0,0441</w:t>
            </w:r>
          </w:p>
        </w:tc>
        <w:tc>
          <w:tcPr>
            <w:tcW w:w="1711" w:type="dxa"/>
            <w:tcBorders>
              <w:top w:val="nil"/>
              <w:left w:val="nil"/>
              <w:bottom w:val="single" w:sz="4" w:space="0" w:color="auto"/>
              <w:right w:val="single" w:sz="4" w:space="0" w:color="auto"/>
            </w:tcBorders>
            <w:shd w:val="clear" w:color="000000" w:fill="9BBB59"/>
            <w:noWrap/>
            <w:vAlign w:val="bottom"/>
            <w:hideMark/>
          </w:tcPr>
          <w:p w14:paraId="79A806A2"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28,2666</w:t>
            </w:r>
          </w:p>
        </w:tc>
        <w:tc>
          <w:tcPr>
            <w:tcW w:w="1711" w:type="dxa"/>
            <w:tcBorders>
              <w:top w:val="nil"/>
              <w:left w:val="nil"/>
              <w:bottom w:val="single" w:sz="4" w:space="0" w:color="auto"/>
              <w:right w:val="single" w:sz="4" w:space="0" w:color="auto"/>
            </w:tcBorders>
            <w:shd w:val="clear" w:color="000000" w:fill="9BBB59"/>
            <w:noWrap/>
            <w:vAlign w:val="bottom"/>
            <w:hideMark/>
          </w:tcPr>
          <w:p w14:paraId="3E13731B"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35,0038</w:t>
            </w:r>
          </w:p>
        </w:tc>
      </w:tr>
      <w:tr w:rsidR="005C14C1" w:rsidRPr="002245DE" w14:paraId="7FD0ECF6" w14:textId="77777777" w:rsidTr="005C14C1">
        <w:trPr>
          <w:trHeight w:val="275"/>
        </w:trPr>
        <w:tc>
          <w:tcPr>
            <w:tcW w:w="864" w:type="dxa"/>
            <w:tcBorders>
              <w:top w:val="nil"/>
              <w:left w:val="single" w:sz="4" w:space="0" w:color="auto"/>
              <w:bottom w:val="single" w:sz="4" w:space="0" w:color="auto"/>
              <w:right w:val="single" w:sz="4" w:space="0" w:color="auto"/>
            </w:tcBorders>
            <w:shd w:val="clear" w:color="auto" w:fill="auto"/>
            <w:noWrap/>
            <w:vAlign w:val="bottom"/>
            <w:hideMark/>
          </w:tcPr>
          <w:p w14:paraId="58D4E994"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14</w:t>
            </w:r>
          </w:p>
        </w:tc>
        <w:tc>
          <w:tcPr>
            <w:tcW w:w="900" w:type="dxa"/>
            <w:tcBorders>
              <w:top w:val="nil"/>
              <w:left w:val="nil"/>
              <w:bottom w:val="single" w:sz="4" w:space="0" w:color="auto"/>
              <w:right w:val="single" w:sz="4" w:space="0" w:color="auto"/>
            </w:tcBorders>
            <w:shd w:val="clear" w:color="auto" w:fill="auto"/>
            <w:noWrap/>
            <w:vAlign w:val="bottom"/>
            <w:hideMark/>
          </w:tcPr>
          <w:p w14:paraId="7B11B97D"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 </w:t>
            </w:r>
          </w:p>
        </w:tc>
        <w:tc>
          <w:tcPr>
            <w:tcW w:w="1279" w:type="dxa"/>
            <w:tcBorders>
              <w:top w:val="nil"/>
              <w:left w:val="nil"/>
              <w:bottom w:val="single" w:sz="4" w:space="0" w:color="auto"/>
              <w:right w:val="single" w:sz="4" w:space="0" w:color="auto"/>
            </w:tcBorders>
            <w:shd w:val="clear" w:color="auto" w:fill="auto"/>
            <w:noWrap/>
            <w:vAlign w:val="bottom"/>
            <w:hideMark/>
          </w:tcPr>
          <w:p w14:paraId="7205F1BC"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1,5233</w:t>
            </w:r>
          </w:p>
        </w:tc>
        <w:tc>
          <w:tcPr>
            <w:tcW w:w="1549" w:type="dxa"/>
            <w:tcBorders>
              <w:top w:val="nil"/>
              <w:left w:val="nil"/>
              <w:bottom w:val="single" w:sz="4" w:space="0" w:color="auto"/>
              <w:right w:val="single" w:sz="4" w:space="0" w:color="auto"/>
            </w:tcBorders>
            <w:shd w:val="clear" w:color="auto" w:fill="auto"/>
            <w:noWrap/>
            <w:vAlign w:val="bottom"/>
            <w:hideMark/>
          </w:tcPr>
          <w:p w14:paraId="6917A6EA"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0,0629</w:t>
            </w:r>
          </w:p>
        </w:tc>
        <w:tc>
          <w:tcPr>
            <w:tcW w:w="1531" w:type="dxa"/>
            <w:tcBorders>
              <w:top w:val="nil"/>
              <w:left w:val="nil"/>
              <w:bottom w:val="single" w:sz="4" w:space="0" w:color="auto"/>
              <w:right w:val="single" w:sz="4" w:space="0" w:color="auto"/>
            </w:tcBorders>
            <w:shd w:val="clear" w:color="auto" w:fill="auto"/>
            <w:noWrap/>
            <w:vAlign w:val="bottom"/>
            <w:hideMark/>
          </w:tcPr>
          <w:p w14:paraId="4B6B5552"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0,0402</w:t>
            </w:r>
          </w:p>
        </w:tc>
        <w:tc>
          <w:tcPr>
            <w:tcW w:w="1711" w:type="dxa"/>
            <w:tcBorders>
              <w:top w:val="nil"/>
              <w:left w:val="nil"/>
              <w:bottom w:val="single" w:sz="4" w:space="0" w:color="auto"/>
              <w:right w:val="single" w:sz="4" w:space="0" w:color="auto"/>
            </w:tcBorders>
            <w:shd w:val="clear" w:color="auto" w:fill="auto"/>
            <w:noWrap/>
            <w:vAlign w:val="bottom"/>
            <w:hideMark/>
          </w:tcPr>
          <w:p w14:paraId="6FB4FD5C"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24,2092</w:t>
            </w:r>
          </w:p>
        </w:tc>
        <w:tc>
          <w:tcPr>
            <w:tcW w:w="1711" w:type="dxa"/>
            <w:tcBorders>
              <w:top w:val="nil"/>
              <w:left w:val="nil"/>
              <w:bottom w:val="single" w:sz="4" w:space="0" w:color="auto"/>
              <w:right w:val="single" w:sz="4" w:space="0" w:color="auto"/>
            </w:tcBorders>
            <w:shd w:val="clear" w:color="auto" w:fill="auto"/>
            <w:noWrap/>
            <w:vAlign w:val="bottom"/>
            <w:hideMark/>
          </w:tcPr>
          <w:p w14:paraId="0D6892B5"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29,8790</w:t>
            </w:r>
          </w:p>
        </w:tc>
      </w:tr>
      <w:tr w:rsidR="005C14C1" w:rsidRPr="002245DE" w14:paraId="15C73014" w14:textId="77777777" w:rsidTr="005C14C1">
        <w:trPr>
          <w:trHeight w:val="275"/>
        </w:trPr>
        <w:tc>
          <w:tcPr>
            <w:tcW w:w="864" w:type="dxa"/>
            <w:tcBorders>
              <w:top w:val="nil"/>
              <w:left w:val="single" w:sz="4" w:space="0" w:color="auto"/>
              <w:bottom w:val="single" w:sz="4" w:space="0" w:color="auto"/>
              <w:right w:val="single" w:sz="4" w:space="0" w:color="auto"/>
            </w:tcBorders>
            <w:shd w:val="clear" w:color="auto" w:fill="auto"/>
            <w:noWrap/>
            <w:vAlign w:val="bottom"/>
            <w:hideMark/>
          </w:tcPr>
          <w:p w14:paraId="0D1F96F3"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15</w:t>
            </w:r>
          </w:p>
        </w:tc>
        <w:tc>
          <w:tcPr>
            <w:tcW w:w="900" w:type="dxa"/>
            <w:tcBorders>
              <w:top w:val="nil"/>
              <w:left w:val="nil"/>
              <w:bottom w:val="single" w:sz="4" w:space="0" w:color="auto"/>
              <w:right w:val="single" w:sz="4" w:space="0" w:color="auto"/>
            </w:tcBorders>
            <w:shd w:val="clear" w:color="auto" w:fill="auto"/>
            <w:noWrap/>
            <w:vAlign w:val="bottom"/>
            <w:hideMark/>
          </w:tcPr>
          <w:p w14:paraId="0FEEAC3E"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 </w:t>
            </w:r>
          </w:p>
        </w:tc>
        <w:tc>
          <w:tcPr>
            <w:tcW w:w="1279" w:type="dxa"/>
            <w:tcBorders>
              <w:top w:val="nil"/>
              <w:left w:val="nil"/>
              <w:bottom w:val="single" w:sz="4" w:space="0" w:color="auto"/>
              <w:right w:val="single" w:sz="4" w:space="0" w:color="auto"/>
            </w:tcBorders>
            <w:shd w:val="clear" w:color="auto" w:fill="auto"/>
            <w:noWrap/>
            <w:vAlign w:val="bottom"/>
            <w:hideMark/>
          </w:tcPr>
          <w:p w14:paraId="52527055"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1,4705</w:t>
            </w:r>
          </w:p>
        </w:tc>
        <w:tc>
          <w:tcPr>
            <w:tcW w:w="1549" w:type="dxa"/>
            <w:tcBorders>
              <w:top w:val="nil"/>
              <w:left w:val="nil"/>
              <w:bottom w:val="single" w:sz="4" w:space="0" w:color="auto"/>
              <w:right w:val="single" w:sz="4" w:space="0" w:color="auto"/>
            </w:tcBorders>
            <w:shd w:val="clear" w:color="auto" w:fill="auto"/>
            <w:noWrap/>
            <w:vAlign w:val="bottom"/>
            <w:hideMark/>
          </w:tcPr>
          <w:p w14:paraId="3FAC545B"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0,0746</w:t>
            </w:r>
          </w:p>
        </w:tc>
        <w:tc>
          <w:tcPr>
            <w:tcW w:w="1531" w:type="dxa"/>
            <w:tcBorders>
              <w:top w:val="nil"/>
              <w:left w:val="nil"/>
              <w:bottom w:val="single" w:sz="4" w:space="0" w:color="auto"/>
              <w:right w:val="single" w:sz="4" w:space="0" w:color="auto"/>
            </w:tcBorders>
            <w:shd w:val="clear" w:color="auto" w:fill="auto"/>
            <w:noWrap/>
            <w:vAlign w:val="bottom"/>
            <w:hideMark/>
          </w:tcPr>
          <w:p w14:paraId="512CFAFA"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0,0368</w:t>
            </w:r>
          </w:p>
        </w:tc>
        <w:tc>
          <w:tcPr>
            <w:tcW w:w="1711" w:type="dxa"/>
            <w:tcBorders>
              <w:top w:val="nil"/>
              <w:left w:val="nil"/>
              <w:bottom w:val="single" w:sz="4" w:space="0" w:color="auto"/>
              <w:right w:val="single" w:sz="4" w:space="0" w:color="auto"/>
            </w:tcBorders>
            <w:shd w:val="clear" w:color="auto" w:fill="auto"/>
            <w:noWrap/>
            <w:vAlign w:val="bottom"/>
            <w:hideMark/>
          </w:tcPr>
          <w:p w14:paraId="45A53371"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19,7119</w:t>
            </w:r>
          </w:p>
        </w:tc>
        <w:tc>
          <w:tcPr>
            <w:tcW w:w="1711" w:type="dxa"/>
            <w:tcBorders>
              <w:top w:val="nil"/>
              <w:left w:val="nil"/>
              <w:bottom w:val="single" w:sz="4" w:space="0" w:color="auto"/>
              <w:right w:val="single" w:sz="4" w:space="0" w:color="auto"/>
            </w:tcBorders>
            <w:shd w:val="clear" w:color="auto" w:fill="auto"/>
            <w:noWrap/>
            <w:vAlign w:val="bottom"/>
            <w:hideMark/>
          </w:tcPr>
          <w:p w14:paraId="6DB36218"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23,9039</w:t>
            </w:r>
          </w:p>
        </w:tc>
      </w:tr>
      <w:tr w:rsidR="005C14C1" w:rsidRPr="002245DE" w14:paraId="289A7B74" w14:textId="77777777" w:rsidTr="005C14C1">
        <w:trPr>
          <w:trHeight w:val="275"/>
        </w:trPr>
        <w:tc>
          <w:tcPr>
            <w:tcW w:w="864" w:type="dxa"/>
            <w:tcBorders>
              <w:top w:val="nil"/>
              <w:left w:val="single" w:sz="4" w:space="0" w:color="auto"/>
              <w:bottom w:val="single" w:sz="4" w:space="0" w:color="auto"/>
              <w:right w:val="single" w:sz="4" w:space="0" w:color="auto"/>
            </w:tcBorders>
            <w:shd w:val="clear" w:color="auto" w:fill="auto"/>
            <w:noWrap/>
            <w:vAlign w:val="bottom"/>
            <w:hideMark/>
          </w:tcPr>
          <w:p w14:paraId="158C1E66"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16</w:t>
            </w:r>
          </w:p>
        </w:tc>
        <w:tc>
          <w:tcPr>
            <w:tcW w:w="900" w:type="dxa"/>
            <w:tcBorders>
              <w:top w:val="nil"/>
              <w:left w:val="nil"/>
              <w:bottom w:val="single" w:sz="4" w:space="0" w:color="auto"/>
              <w:right w:val="single" w:sz="4" w:space="0" w:color="auto"/>
            </w:tcBorders>
            <w:shd w:val="clear" w:color="auto" w:fill="auto"/>
            <w:noWrap/>
            <w:vAlign w:val="bottom"/>
            <w:hideMark/>
          </w:tcPr>
          <w:p w14:paraId="3B76EC32"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 </w:t>
            </w:r>
          </w:p>
        </w:tc>
        <w:tc>
          <w:tcPr>
            <w:tcW w:w="1279" w:type="dxa"/>
            <w:tcBorders>
              <w:top w:val="nil"/>
              <w:left w:val="nil"/>
              <w:bottom w:val="single" w:sz="4" w:space="0" w:color="auto"/>
              <w:right w:val="single" w:sz="4" w:space="0" w:color="auto"/>
            </w:tcBorders>
            <w:shd w:val="clear" w:color="auto" w:fill="auto"/>
            <w:noWrap/>
            <w:vAlign w:val="bottom"/>
            <w:hideMark/>
          </w:tcPr>
          <w:p w14:paraId="5C501C65"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1,3669</w:t>
            </w:r>
          </w:p>
        </w:tc>
        <w:tc>
          <w:tcPr>
            <w:tcW w:w="1549" w:type="dxa"/>
            <w:tcBorders>
              <w:top w:val="nil"/>
              <w:left w:val="nil"/>
              <w:bottom w:val="single" w:sz="4" w:space="0" w:color="auto"/>
              <w:right w:val="single" w:sz="4" w:space="0" w:color="auto"/>
            </w:tcBorders>
            <w:shd w:val="clear" w:color="auto" w:fill="auto"/>
            <w:noWrap/>
            <w:vAlign w:val="bottom"/>
            <w:hideMark/>
          </w:tcPr>
          <w:p w14:paraId="085E2D8E"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0,0907</w:t>
            </w:r>
          </w:p>
        </w:tc>
        <w:tc>
          <w:tcPr>
            <w:tcW w:w="1531" w:type="dxa"/>
            <w:tcBorders>
              <w:top w:val="nil"/>
              <w:left w:val="nil"/>
              <w:bottom w:val="single" w:sz="4" w:space="0" w:color="auto"/>
              <w:right w:val="single" w:sz="4" w:space="0" w:color="auto"/>
            </w:tcBorders>
            <w:shd w:val="clear" w:color="auto" w:fill="auto"/>
            <w:noWrap/>
            <w:vAlign w:val="bottom"/>
            <w:hideMark/>
          </w:tcPr>
          <w:p w14:paraId="2006526A"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0,0359</w:t>
            </w:r>
          </w:p>
        </w:tc>
        <w:tc>
          <w:tcPr>
            <w:tcW w:w="1711" w:type="dxa"/>
            <w:tcBorders>
              <w:top w:val="nil"/>
              <w:left w:val="nil"/>
              <w:bottom w:val="single" w:sz="4" w:space="0" w:color="auto"/>
              <w:right w:val="single" w:sz="4" w:space="0" w:color="auto"/>
            </w:tcBorders>
            <w:shd w:val="clear" w:color="auto" w:fill="auto"/>
            <w:noWrap/>
            <w:vAlign w:val="bottom"/>
            <w:hideMark/>
          </w:tcPr>
          <w:p w14:paraId="2D947E55"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15,0645</w:t>
            </w:r>
          </w:p>
        </w:tc>
        <w:tc>
          <w:tcPr>
            <w:tcW w:w="1711" w:type="dxa"/>
            <w:tcBorders>
              <w:top w:val="nil"/>
              <w:left w:val="nil"/>
              <w:bottom w:val="single" w:sz="4" w:space="0" w:color="auto"/>
              <w:right w:val="single" w:sz="4" w:space="0" w:color="auto"/>
            </w:tcBorders>
            <w:shd w:val="clear" w:color="auto" w:fill="auto"/>
            <w:noWrap/>
            <w:vAlign w:val="bottom"/>
            <w:hideMark/>
          </w:tcPr>
          <w:p w14:paraId="34BF43D8"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17,6127</w:t>
            </w:r>
          </w:p>
        </w:tc>
      </w:tr>
    </w:tbl>
    <w:p w14:paraId="497EDDA4" w14:textId="77777777" w:rsidR="005C14C1" w:rsidRDefault="005C14C1" w:rsidP="005C14C1"/>
    <w:p w14:paraId="2309C7E1" w14:textId="77777777" w:rsidR="005C14C1" w:rsidRPr="005859B5" w:rsidRDefault="005C14C1" w:rsidP="005859B5">
      <w:pPr>
        <w:pStyle w:val="Heading2"/>
      </w:pPr>
      <w:bookmarkStart w:id="501" w:name="_Toc525019267"/>
      <w:bookmarkStart w:id="502" w:name="_Toc525133073"/>
      <w:bookmarkStart w:id="503" w:name="_Toc525261921"/>
      <w:r w:rsidRPr="005859B5">
        <w:t xml:space="preserve">APPENDIX </w:t>
      </w:r>
      <w:bookmarkEnd w:id="501"/>
      <w:r w:rsidRPr="005859B5">
        <w:t>H</w:t>
      </w:r>
      <w:bookmarkEnd w:id="502"/>
      <w:bookmarkEnd w:id="503"/>
    </w:p>
    <w:p w14:paraId="4945BA69" w14:textId="77777777" w:rsidR="005C14C1" w:rsidRDefault="005C14C1" w:rsidP="005C14C1">
      <w:pPr>
        <w:ind w:left="708"/>
      </w:pPr>
      <w:r>
        <w:t>Results of the analysis of Rhodes St. 32 Airfoil with 15 degrees of flap deflections at 0 ft.</w:t>
      </w:r>
    </w:p>
    <w:tbl>
      <w:tblPr>
        <w:tblW w:w="8100" w:type="dxa"/>
        <w:tblInd w:w="801" w:type="dxa"/>
        <w:tblLook w:val="04A0" w:firstRow="1" w:lastRow="0" w:firstColumn="1" w:lastColumn="0" w:noHBand="0" w:noVBand="1"/>
      </w:tblPr>
      <w:tblGrid>
        <w:gridCol w:w="960"/>
        <w:gridCol w:w="960"/>
        <w:gridCol w:w="1900"/>
        <w:gridCol w:w="2060"/>
        <w:gridCol w:w="2220"/>
      </w:tblGrid>
      <w:tr w:rsidR="005C14C1" w:rsidRPr="002245DE" w14:paraId="62CB8C6A" w14:textId="77777777" w:rsidTr="005C14C1">
        <w:trPr>
          <w:trHeight w:val="300"/>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30D266A"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AOA</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7A8762EE"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 </w:t>
            </w:r>
          </w:p>
        </w:tc>
        <w:tc>
          <w:tcPr>
            <w:tcW w:w="1900" w:type="dxa"/>
            <w:tcBorders>
              <w:top w:val="single" w:sz="4" w:space="0" w:color="auto"/>
              <w:left w:val="nil"/>
              <w:bottom w:val="single" w:sz="4" w:space="0" w:color="auto"/>
              <w:right w:val="single" w:sz="4" w:space="0" w:color="auto"/>
            </w:tcBorders>
            <w:shd w:val="clear" w:color="auto" w:fill="auto"/>
            <w:noWrap/>
            <w:vAlign w:val="bottom"/>
            <w:hideMark/>
          </w:tcPr>
          <w:p w14:paraId="36EB4E08"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Cl</w:t>
            </w:r>
          </w:p>
        </w:tc>
        <w:tc>
          <w:tcPr>
            <w:tcW w:w="2060" w:type="dxa"/>
            <w:tcBorders>
              <w:top w:val="single" w:sz="4" w:space="0" w:color="auto"/>
              <w:left w:val="nil"/>
              <w:bottom w:val="single" w:sz="4" w:space="0" w:color="auto"/>
              <w:right w:val="single" w:sz="4" w:space="0" w:color="auto"/>
            </w:tcBorders>
            <w:shd w:val="clear" w:color="auto" w:fill="auto"/>
            <w:noWrap/>
            <w:vAlign w:val="bottom"/>
            <w:hideMark/>
          </w:tcPr>
          <w:p w14:paraId="7C1D4F43"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Cd</w:t>
            </w:r>
          </w:p>
        </w:tc>
        <w:tc>
          <w:tcPr>
            <w:tcW w:w="2220" w:type="dxa"/>
            <w:tcBorders>
              <w:top w:val="single" w:sz="4" w:space="0" w:color="auto"/>
              <w:left w:val="nil"/>
              <w:bottom w:val="single" w:sz="4" w:space="0" w:color="auto"/>
              <w:right w:val="single" w:sz="4" w:space="0" w:color="auto"/>
            </w:tcBorders>
            <w:shd w:val="clear" w:color="auto" w:fill="auto"/>
            <w:noWrap/>
            <w:vAlign w:val="bottom"/>
            <w:hideMark/>
          </w:tcPr>
          <w:p w14:paraId="0B76ACB0"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Cm</w:t>
            </w:r>
          </w:p>
        </w:tc>
      </w:tr>
      <w:tr w:rsidR="005C14C1" w:rsidRPr="002245DE" w14:paraId="75110349" w14:textId="77777777" w:rsidTr="005C14C1">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35D6AC5B"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0</w:t>
            </w:r>
          </w:p>
        </w:tc>
        <w:tc>
          <w:tcPr>
            <w:tcW w:w="960" w:type="dxa"/>
            <w:tcBorders>
              <w:top w:val="nil"/>
              <w:left w:val="nil"/>
              <w:bottom w:val="single" w:sz="4" w:space="0" w:color="auto"/>
              <w:right w:val="single" w:sz="4" w:space="0" w:color="auto"/>
            </w:tcBorders>
            <w:shd w:val="clear" w:color="auto" w:fill="auto"/>
            <w:noWrap/>
            <w:vAlign w:val="bottom"/>
            <w:hideMark/>
          </w:tcPr>
          <w:p w14:paraId="079EDD7A"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 </w:t>
            </w:r>
          </w:p>
        </w:tc>
        <w:tc>
          <w:tcPr>
            <w:tcW w:w="1900" w:type="dxa"/>
            <w:tcBorders>
              <w:top w:val="nil"/>
              <w:left w:val="nil"/>
              <w:bottom w:val="single" w:sz="4" w:space="0" w:color="auto"/>
              <w:right w:val="single" w:sz="4" w:space="0" w:color="auto"/>
            </w:tcBorders>
            <w:shd w:val="clear" w:color="auto" w:fill="auto"/>
            <w:noWrap/>
            <w:vAlign w:val="bottom"/>
            <w:hideMark/>
          </w:tcPr>
          <w:p w14:paraId="74A3508F"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1,2577</w:t>
            </w:r>
          </w:p>
        </w:tc>
        <w:tc>
          <w:tcPr>
            <w:tcW w:w="2060" w:type="dxa"/>
            <w:tcBorders>
              <w:top w:val="nil"/>
              <w:left w:val="nil"/>
              <w:bottom w:val="single" w:sz="4" w:space="0" w:color="auto"/>
              <w:right w:val="single" w:sz="4" w:space="0" w:color="auto"/>
            </w:tcBorders>
            <w:shd w:val="clear" w:color="auto" w:fill="auto"/>
            <w:noWrap/>
            <w:vAlign w:val="bottom"/>
            <w:hideMark/>
          </w:tcPr>
          <w:p w14:paraId="3856637A"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0,0249</w:t>
            </w:r>
          </w:p>
        </w:tc>
        <w:tc>
          <w:tcPr>
            <w:tcW w:w="2220" w:type="dxa"/>
            <w:tcBorders>
              <w:top w:val="nil"/>
              <w:left w:val="nil"/>
              <w:bottom w:val="single" w:sz="4" w:space="0" w:color="auto"/>
              <w:right w:val="single" w:sz="4" w:space="0" w:color="auto"/>
            </w:tcBorders>
            <w:shd w:val="clear" w:color="auto" w:fill="auto"/>
            <w:noWrap/>
            <w:vAlign w:val="bottom"/>
            <w:hideMark/>
          </w:tcPr>
          <w:p w14:paraId="65331DF4"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0,2179</w:t>
            </w:r>
          </w:p>
        </w:tc>
      </w:tr>
      <w:tr w:rsidR="005C14C1" w:rsidRPr="002245DE" w14:paraId="5BF0F737" w14:textId="77777777" w:rsidTr="005C14C1">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28B80C12"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1</w:t>
            </w:r>
          </w:p>
        </w:tc>
        <w:tc>
          <w:tcPr>
            <w:tcW w:w="960" w:type="dxa"/>
            <w:tcBorders>
              <w:top w:val="nil"/>
              <w:left w:val="nil"/>
              <w:bottom w:val="single" w:sz="4" w:space="0" w:color="auto"/>
              <w:right w:val="single" w:sz="4" w:space="0" w:color="auto"/>
            </w:tcBorders>
            <w:shd w:val="clear" w:color="auto" w:fill="auto"/>
            <w:noWrap/>
            <w:vAlign w:val="bottom"/>
            <w:hideMark/>
          </w:tcPr>
          <w:p w14:paraId="37B3CE74"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 </w:t>
            </w:r>
          </w:p>
        </w:tc>
        <w:tc>
          <w:tcPr>
            <w:tcW w:w="1900" w:type="dxa"/>
            <w:tcBorders>
              <w:top w:val="nil"/>
              <w:left w:val="nil"/>
              <w:bottom w:val="single" w:sz="4" w:space="0" w:color="auto"/>
              <w:right w:val="single" w:sz="4" w:space="0" w:color="auto"/>
            </w:tcBorders>
            <w:shd w:val="clear" w:color="auto" w:fill="auto"/>
            <w:noWrap/>
            <w:vAlign w:val="bottom"/>
            <w:hideMark/>
          </w:tcPr>
          <w:p w14:paraId="08040FA9"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1,3573</w:t>
            </w:r>
          </w:p>
        </w:tc>
        <w:tc>
          <w:tcPr>
            <w:tcW w:w="2060" w:type="dxa"/>
            <w:tcBorders>
              <w:top w:val="nil"/>
              <w:left w:val="nil"/>
              <w:bottom w:val="single" w:sz="4" w:space="0" w:color="auto"/>
              <w:right w:val="single" w:sz="4" w:space="0" w:color="auto"/>
            </w:tcBorders>
            <w:shd w:val="clear" w:color="auto" w:fill="auto"/>
            <w:noWrap/>
            <w:vAlign w:val="bottom"/>
            <w:hideMark/>
          </w:tcPr>
          <w:p w14:paraId="1ED97FDE"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0,0265</w:t>
            </w:r>
          </w:p>
        </w:tc>
        <w:tc>
          <w:tcPr>
            <w:tcW w:w="2220" w:type="dxa"/>
            <w:tcBorders>
              <w:top w:val="nil"/>
              <w:left w:val="nil"/>
              <w:bottom w:val="single" w:sz="4" w:space="0" w:color="auto"/>
              <w:right w:val="single" w:sz="4" w:space="0" w:color="auto"/>
            </w:tcBorders>
            <w:shd w:val="clear" w:color="auto" w:fill="auto"/>
            <w:noWrap/>
            <w:vAlign w:val="bottom"/>
            <w:hideMark/>
          </w:tcPr>
          <w:p w14:paraId="190B2757"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0,2193</w:t>
            </w:r>
          </w:p>
        </w:tc>
      </w:tr>
      <w:tr w:rsidR="005C14C1" w:rsidRPr="002245DE" w14:paraId="2CC03548" w14:textId="77777777" w:rsidTr="005C14C1">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4648E52D"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2</w:t>
            </w:r>
          </w:p>
        </w:tc>
        <w:tc>
          <w:tcPr>
            <w:tcW w:w="960" w:type="dxa"/>
            <w:tcBorders>
              <w:top w:val="nil"/>
              <w:left w:val="nil"/>
              <w:bottom w:val="single" w:sz="4" w:space="0" w:color="auto"/>
              <w:right w:val="single" w:sz="4" w:space="0" w:color="auto"/>
            </w:tcBorders>
            <w:shd w:val="clear" w:color="auto" w:fill="auto"/>
            <w:noWrap/>
            <w:vAlign w:val="bottom"/>
            <w:hideMark/>
          </w:tcPr>
          <w:p w14:paraId="758CD446"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 </w:t>
            </w:r>
          </w:p>
        </w:tc>
        <w:tc>
          <w:tcPr>
            <w:tcW w:w="1900" w:type="dxa"/>
            <w:tcBorders>
              <w:top w:val="nil"/>
              <w:left w:val="nil"/>
              <w:bottom w:val="single" w:sz="4" w:space="0" w:color="auto"/>
              <w:right w:val="single" w:sz="4" w:space="0" w:color="auto"/>
            </w:tcBorders>
            <w:shd w:val="clear" w:color="auto" w:fill="auto"/>
            <w:noWrap/>
            <w:vAlign w:val="bottom"/>
            <w:hideMark/>
          </w:tcPr>
          <w:p w14:paraId="36B874F8"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1,4523</w:t>
            </w:r>
          </w:p>
        </w:tc>
        <w:tc>
          <w:tcPr>
            <w:tcW w:w="2060" w:type="dxa"/>
            <w:tcBorders>
              <w:top w:val="nil"/>
              <w:left w:val="nil"/>
              <w:bottom w:val="single" w:sz="4" w:space="0" w:color="auto"/>
              <w:right w:val="single" w:sz="4" w:space="0" w:color="auto"/>
            </w:tcBorders>
            <w:shd w:val="clear" w:color="auto" w:fill="auto"/>
            <w:noWrap/>
            <w:vAlign w:val="bottom"/>
            <w:hideMark/>
          </w:tcPr>
          <w:p w14:paraId="5D6C2B87"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0,0285</w:t>
            </w:r>
          </w:p>
        </w:tc>
        <w:tc>
          <w:tcPr>
            <w:tcW w:w="2220" w:type="dxa"/>
            <w:tcBorders>
              <w:top w:val="nil"/>
              <w:left w:val="nil"/>
              <w:bottom w:val="single" w:sz="4" w:space="0" w:color="auto"/>
              <w:right w:val="single" w:sz="4" w:space="0" w:color="auto"/>
            </w:tcBorders>
            <w:shd w:val="clear" w:color="auto" w:fill="auto"/>
            <w:noWrap/>
            <w:vAlign w:val="bottom"/>
            <w:hideMark/>
          </w:tcPr>
          <w:p w14:paraId="19CEC74B"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0,2199</w:t>
            </w:r>
          </w:p>
        </w:tc>
      </w:tr>
      <w:tr w:rsidR="005C14C1" w:rsidRPr="002245DE" w14:paraId="5543A007" w14:textId="77777777" w:rsidTr="005C14C1">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64C8C500"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3</w:t>
            </w:r>
          </w:p>
        </w:tc>
        <w:tc>
          <w:tcPr>
            <w:tcW w:w="960" w:type="dxa"/>
            <w:tcBorders>
              <w:top w:val="nil"/>
              <w:left w:val="nil"/>
              <w:bottom w:val="single" w:sz="4" w:space="0" w:color="auto"/>
              <w:right w:val="single" w:sz="4" w:space="0" w:color="auto"/>
            </w:tcBorders>
            <w:shd w:val="clear" w:color="auto" w:fill="auto"/>
            <w:noWrap/>
            <w:vAlign w:val="bottom"/>
            <w:hideMark/>
          </w:tcPr>
          <w:p w14:paraId="053A7389"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 </w:t>
            </w:r>
          </w:p>
        </w:tc>
        <w:tc>
          <w:tcPr>
            <w:tcW w:w="1900" w:type="dxa"/>
            <w:tcBorders>
              <w:top w:val="nil"/>
              <w:left w:val="nil"/>
              <w:bottom w:val="single" w:sz="4" w:space="0" w:color="auto"/>
              <w:right w:val="single" w:sz="4" w:space="0" w:color="auto"/>
            </w:tcBorders>
            <w:shd w:val="clear" w:color="auto" w:fill="auto"/>
            <w:noWrap/>
            <w:vAlign w:val="bottom"/>
            <w:hideMark/>
          </w:tcPr>
          <w:p w14:paraId="2E6EFCC7"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1,5422</w:t>
            </w:r>
          </w:p>
        </w:tc>
        <w:tc>
          <w:tcPr>
            <w:tcW w:w="2060" w:type="dxa"/>
            <w:tcBorders>
              <w:top w:val="nil"/>
              <w:left w:val="nil"/>
              <w:bottom w:val="single" w:sz="4" w:space="0" w:color="auto"/>
              <w:right w:val="single" w:sz="4" w:space="0" w:color="auto"/>
            </w:tcBorders>
            <w:shd w:val="clear" w:color="auto" w:fill="auto"/>
            <w:noWrap/>
            <w:vAlign w:val="bottom"/>
            <w:hideMark/>
          </w:tcPr>
          <w:p w14:paraId="72E425FF"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0,0309</w:t>
            </w:r>
          </w:p>
        </w:tc>
        <w:tc>
          <w:tcPr>
            <w:tcW w:w="2220" w:type="dxa"/>
            <w:tcBorders>
              <w:top w:val="nil"/>
              <w:left w:val="nil"/>
              <w:bottom w:val="single" w:sz="4" w:space="0" w:color="auto"/>
              <w:right w:val="single" w:sz="4" w:space="0" w:color="auto"/>
            </w:tcBorders>
            <w:shd w:val="clear" w:color="auto" w:fill="auto"/>
            <w:noWrap/>
            <w:vAlign w:val="bottom"/>
            <w:hideMark/>
          </w:tcPr>
          <w:p w14:paraId="3592A152"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0,2199</w:t>
            </w:r>
          </w:p>
        </w:tc>
      </w:tr>
      <w:tr w:rsidR="005C14C1" w:rsidRPr="002245DE" w14:paraId="58EF86BB" w14:textId="77777777" w:rsidTr="005C14C1">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1E5F1332"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4</w:t>
            </w:r>
          </w:p>
        </w:tc>
        <w:tc>
          <w:tcPr>
            <w:tcW w:w="960" w:type="dxa"/>
            <w:tcBorders>
              <w:top w:val="nil"/>
              <w:left w:val="nil"/>
              <w:bottom w:val="single" w:sz="4" w:space="0" w:color="auto"/>
              <w:right w:val="single" w:sz="4" w:space="0" w:color="auto"/>
            </w:tcBorders>
            <w:shd w:val="clear" w:color="auto" w:fill="auto"/>
            <w:noWrap/>
            <w:vAlign w:val="bottom"/>
            <w:hideMark/>
          </w:tcPr>
          <w:p w14:paraId="40703929"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 </w:t>
            </w:r>
          </w:p>
        </w:tc>
        <w:tc>
          <w:tcPr>
            <w:tcW w:w="1900" w:type="dxa"/>
            <w:tcBorders>
              <w:top w:val="nil"/>
              <w:left w:val="nil"/>
              <w:bottom w:val="single" w:sz="4" w:space="0" w:color="auto"/>
              <w:right w:val="single" w:sz="4" w:space="0" w:color="auto"/>
            </w:tcBorders>
            <w:shd w:val="clear" w:color="auto" w:fill="auto"/>
            <w:noWrap/>
            <w:vAlign w:val="bottom"/>
            <w:hideMark/>
          </w:tcPr>
          <w:p w14:paraId="2C4DA520"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1,6261</w:t>
            </w:r>
          </w:p>
        </w:tc>
        <w:tc>
          <w:tcPr>
            <w:tcW w:w="2060" w:type="dxa"/>
            <w:tcBorders>
              <w:top w:val="nil"/>
              <w:left w:val="nil"/>
              <w:bottom w:val="single" w:sz="4" w:space="0" w:color="auto"/>
              <w:right w:val="single" w:sz="4" w:space="0" w:color="auto"/>
            </w:tcBorders>
            <w:shd w:val="clear" w:color="auto" w:fill="auto"/>
            <w:noWrap/>
            <w:vAlign w:val="bottom"/>
            <w:hideMark/>
          </w:tcPr>
          <w:p w14:paraId="39C47E30"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0,0339</w:t>
            </w:r>
          </w:p>
        </w:tc>
        <w:tc>
          <w:tcPr>
            <w:tcW w:w="2220" w:type="dxa"/>
            <w:tcBorders>
              <w:top w:val="nil"/>
              <w:left w:val="nil"/>
              <w:bottom w:val="single" w:sz="4" w:space="0" w:color="auto"/>
              <w:right w:val="single" w:sz="4" w:space="0" w:color="auto"/>
            </w:tcBorders>
            <w:shd w:val="clear" w:color="auto" w:fill="auto"/>
            <w:noWrap/>
            <w:vAlign w:val="bottom"/>
            <w:hideMark/>
          </w:tcPr>
          <w:p w14:paraId="4229CECE"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0,2190</w:t>
            </w:r>
          </w:p>
        </w:tc>
      </w:tr>
      <w:tr w:rsidR="005C14C1" w:rsidRPr="002245DE" w14:paraId="07BA46F9" w14:textId="77777777" w:rsidTr="005C14C1">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810A23A"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5</w:t>
            </w:r>
          </w:p>
        </w:tc>
        <w:tc>
          <w:tcPr>
            <w:tcW w:w="960" w:type="dxa"/>
            <w:tcBorders>
              <w:top w:val="nil"/>
              <w:left w:val="nil"/>
              <w:bottom w:val="single" w:sz="4" w:space="0" w:color="auto"/>
              <w:right w:val="single" w:sz="4" w:space="0" w:color="auto"/>
            </w:tcBorders>
            <w:shd w:val="clear" w:color="auto" w:fill="auto"/>
            <w:noWrap/>
            <w:vAlign w:val="bottom"/>
            <w:hideMark/>
          </w:tcPr>
          <w:p w14:paraId="312C734C"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 </w:t>
            </w:r>
          </w:p>
        </w:tc>
        <w:tc>
          <w:tcPr>
            <w:tcW w:w="1900" w:type="dxa"/>
            <w:tcBorders>
              <w:top w:val="nil"/>
              <w:left w:val="nil"/>
              <w:bottom w:val="single" w:sz="4" w:space="0" w:color="auto"/>
              <w:right w:val="single" w:sz="4" w:space="0" w:color="auto"/>
            </w:tcBorders>
            <w:shd w:val="clear" w:color="auto" w:fill="auto"/>
            <w:noWrap/>
            <w:vAlign w:val="bottom"/>
            <w:hideMark/>
          </w:tcPr>
          <w:p w14:paraId="114FF790"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1,7015</w:t>
            </w:r>
          </w:p>
        </w:tc>
        <w:tc>
          <w:tcPr>
            <w:tcW w:w="2060" w:type="dxa"/>
            <w:tcBorders>
              <w:top w:val="nil"/>
              <w:left w:val="nil"/>
              <w:bottom w:val="single" w:sz="4" w:space="0" w:color="auto"/>
              <w:right w:val="single" w:sz="4" w:space="0" w:color="auto"/>
            </w:tcBorders>
            <w:shd w:val="clear" w:color="auto" w:fill="auto"/>
            <w:noWrap/>
            <w:vAlign w:val="bottom"/>
            <w:hideMark/>
          </w:tcPr>
          <w:p w14:paraId="43D917B1"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0,0373</w:t>
            </w:r>
          </w:p>
        </w:tc>
        <w:tc>
          <w:tcPr>
            <w:tcW w:w="2220" w:type="dxa"/>
            <w:tcBorders>
              <w:top w:val="nil"/>
              <w:left w:val="nil"/>
              <w:bottom w:val="single" w:sz="4" w:space="0" w:color="auto"/>
              <w:right w:val="single" w:sz="4" w:space="0" w:color="auto"/>
            </w:tcBorders>
            <w:shd w:val="clear" w:color="auto" w:fill="auto"/>
            <w:noWrap/>
            <w:vAlign w:val="bottom"/>
            <w:hideMark/>
          </w:tcPr>
          <w:p w14:paraId="7A6ECCF8"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0,2168</w:t>
            </w:r>
          </w:p>
        </w:tc>
      </w:tr>
      <w:tr w:rsidR="005C14C1" w:rsidRPr="002245DE" w14:paraId="2F58670F" w14:textId="77777777" w:rsidTr="005C14C1">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1041821F"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6</w:t>
            </w:r>
          </w:p>
        </w:tc>
        <w:tc>
          <w:tcPr>
            <w:tcW w:w="960" w:type="dxa"/>
            <w:tcBorders>
              <w:top w:val="nil"/>
              <w:left w:val="nil"/>
              <w:bottom w:val="single" w:sz="4" w:space="0" w:color="auto"/>
              <w:right w:val="single" w:sz="4" w:space="0" w:color="auto"/>
            </w:tcBorders>
            <w:shd w:val="clear" w:color="auto" w:fill="auto"/>
            <w:noWrap/>
            <w:vAlign w:val="bottom"/>
            <w:hideMark/>
          </w:tcPr>
          <w:p w14:paraId="3C299390"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 </w:t>
            </w:r>
          </w:p>
        </w:tc>
        <w:tc>
          <w:tcPr>
            <w:tcW w:w="1900" w:type="dxa"/>
            <w:tcBorders>
              <w:top w:val="nil"/>
              <w:left w:val="nil"/>
              <w:bottom w:val="single" w:sz="4" w:space="0" w:color="auto"/>
              <w:right w:val="single" w:sz="4" w:space="0" w:color="auto"/>
            </w:tcBorders>
            <w:shd w:val="clear" w:color="auto" w:fill="auto"/>
            <w:noWrap/>
            <w:vAlign w:val="bottom"/>
            <w:hideMark/>
          </w:tcPr>
          <w:p w14:paraId="220ECCE9"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1,7680</w:t>
            </w:r>
          </w:p>
        </w:tc>
        <w:tc>
          <w:tcPr>
            <w:tcW w:w="2060" w:type="dxa"/>
            <w:tcBorders>
              <w:top w:val="nil"/>
              <w:left w:val="nil"/>
              <w:bottom w:val="single" w:sz="4" w:space="0" w:color="auto"/>
              <w:right w:val="single" w:sz="4" w:space="0" w:color="auto"/>
            </w:tcBorders>
            <w:shd w:val="clear" w:color="auto" w:fill="auto"/>
            <w:noWrap/>
            <w:vAlign w:val="bottom"/>
            <w:hideMark/>
          </w:tcPr>
          <w:p w14:paraId="2CD7D911"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0,0414</w:t>
            </w:r>
          </w:p>
        </w:tc>
        <w:tc>
          <w:tcPr>
            <w:tcW w:w="2220" w:type="dxa"/>
            <w:tcBorders>
              <w:top w:val="nil"/>
              <w:left w:val="nil"/>
              <w:bottom w:val="single" w:sz="4" w:space="0" w:color="auto"/>
              <w:right w:val="single" w:sz="4" w:space="0" w:color="auto"/>
            </w:tcBorders>
            <w:shd w:val="clear" w:color="auto" w:fill="auto"/>
            <w:noWrap/>
            <w:vAlign w:val="bottom"/>
            <w:hideMark/>
          </w:tcPr>
          <w:p w14:paraId="6FAF3385"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0,2136</w:t>
            </w:r>
          </w:p>
        </w:tc>
      </w:tr>
      <w:tr w:rsidR="005C14C1" w:rsidRPr="002245DE" w14:paraId="70124488" w14:textId="77777777" w:rsidTr="005C14C1">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6D767A18"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7</w:t>
            </w:r>
          </w:p>
        </w:tc>
        <w:tc>
          <w:tcPr>
            <w:tcW w:w="960" w:type="dxa"/>
            <w:tcBorders>
              <w:top w:val="nil"/>
              <w:left w:val="nil"/>
              <w:bottom w:val="single" w:sz="4" w:space="0" w:color="auto"/>
              <w:right w:val="single" w:sz="4" w:space="0" w:color="auto"/>
            </w:tcBorders>
            <w:shd w:val="clear" w:color="auto" w:fill="auto"/>
            <w:noWrap/>
            <w:vAlign w:val="bottom"/>
            <w:hideMark/>
          </w:tcPr>
          <w:p w14:paraId="7536EE24"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 </w:t>
            </w:r>
          </w:p>
        </w:tc>
        <w:tc>
          <w:tcPr>
            <w:tcW w:w="1900" w:type="dxa"/>
            <w:tcBorders>
              <w:top w:val="nil"/>
              <w:left w:val="nil"/>
              <w:bottom w:val="single" w:sz="4" w:space="0" w:color="auto"/>
              <w:right w:val="single" w:sz="4" w:space="0" w:color="auto"/>
            </w:tcBorders>
            <w:shd w:val="clear" w:color="auto" w:fill="auto"/>
            <w:noWrap/>
            <w:vAlign w:val="bottom"/>
            <w:hideMark/>
          </w:tcPr>
          <w:p w14:paraId="575ACBFE"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1,8264</w:t>
            </w:r>
          </w:p>
        </w:tc>
        <w:tc>
          <w:tcPr>
            <w:tcW w:w="2060" w:type="dxa"/>
            <w:tcBorders>
              <w:top w:val="nil"/>
              <w:left w:val="nil"/>
              <w:bottom w:val="single" w:sz="4" w:space="0" w:color="auto"/>
              <w:right w:val="single" w:sz="4" w:space="0" w:color="auto"/>
            </w:tcBorders>
            <w:shd w:val="clear" w:color="auto" w:fill="auto"/>
            <w:noWrap/>
            <w:vAlign w:val="bottom"/>
            <w:hideMark/>
          </w:tcPr>
          <w:p w14:paraId="5150C549"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0,0462</w:t>
            </w:r>
          </w:p>
        </w:tc>
        <w:tc>
          <w:tcPr>
            <w:tcW w:w="2220" w:type="dxa"/>
            <w:tcBorders>
              <w:top w:val="nil"/>
              <w:left w:val="nil"/>
              <w:bottom w:val="single" w:sz="4" w:space="0" w:color="auto"/>
              <w:right w:val="single" w:sz="4" w:space="0" w:color="auto"/>
            </w:tcBorders>
            <w:shd w:val="clear" w:color="auto" w:fill="auto"/>
            <w:noWrap/>
            <w:vAlign w:val="bottom"/>
            <w:hideMark/>
          </w:tcPr>
          <w:p w14:paraId="22AD5E95"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0,2095</w:t>
            </w:r>
          </w:p>
        </w:tc>
      </w:tr>
      <w:tr w:rsidR="005C14C1" w:rsidRPr="002245DE" w14:paraId="36FC1BA6" w14:textId="77777777" w:rsidTr="005C14C1">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07DBFD69"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8</w:t>
            </w:r>
          </w:p>
        </w:tc>
        <w:tc>
          <w:tcPr>
            <w:tcW w:w="960" w:type="dxa"/>
            <w:tcBorders>
              <w:top w:val="nil"/>
              <w:left w:val="nil"/>
              <w:bottom w:val="single" w:sz="4" w:space="0" w:color="auto"/>
              <w:right w:val="single" w:sz="4" w:space="0" w:color="auto"/>
            </w:tcBorders>
            <w:shd w:val="clear" w:color="auto" w:fill="auto"/>
            <w:noWrap/>
            <w:vAlign w:val="bottom"/>
            <w:hideMark/>
          </w:tcPr>
          <w:p w14:paraId="1D955D1E"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 </w:t>
            </w:r>
          </w:p>
        </w:tc>
        <w:tc>
          <w:tcPr>
            <w:tcW w:w="1900" w:type="dxa"/>
            <w:tcBorders>
              <w:top w:val="nil"/>
              <w:left w:val="nil"/>
              <w:bottom w:val="single" w:sz="4" w:space="0" w:color="auto"/>
              <w:right w:val="single" w:sz="4" w:space="0" w:color="auto"/>
            </w:tcBorders>
            <w:shd w:val="clear" w:color="auto" w:fill="auto"/>
            <w:noWrap/>
            <w:vAlign w:val="bottom"/>
            <w:hideMark/>
          </w:tcPr>
          <w:p w14:paraId="062215AE"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1,8739</w:t>
            </w:r>
          </w:p>
        </w:tc>
        <w:tc>
          <w:tcPr>
            <w:tcW w:w="2060" w:type="dxa"/>
            <w:tcBorders>
              <w:top w:val="nil"/>
              <w:left w:val="nil"/>
              <w:bottom w:val="single" w:sz="4" w:space="0" w:color="auto"/>
              <w:right w:val="single" w:sz="4" w:space="0" w:color="auto"/>
            </w:tcBorders>
            <w:shd w:val="clear" w:color="auto" w:fill="auto"/>
            <w:noWrap/>
            <w:vAlign w:val="bottom"/>
            <w:hideMark/>
          </w:tcPr>
          <w:p w14:paraId="64A65627"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0,0519</w:t>
            </w:r>
          </w:p>
        </w:tc>
        <w:tc>
          <w:tcPr>
            <w:tcW w:w="2220" w:type="dxa"/>
            <w:tcBorders>
              <w:top w:val="nil"/>
              <w:left w:val="nil"/>
              <w:bottom w:val="single" w:sz="4" w:space="0" w:color="auto"/>
              <w:right w:val="single" w:sz="4" w:space="0" w:color="auto"/>
            </w:tcBorders>
            <w:shd w:val="clear" w:color="auto" w:fill="auto"/>
            <w:noWrap/>
            <w:vAlign w:val="bottom"/>
            <w:hideMark/>
          </w:tcPr>
          <w:p w14:paraId="5C43FADF"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0,2043</w:t>
            </w:r>
          </w:p>
        </w:tc>
      </w:tr>
      <w:tr w:rsidR="005C14C1" w:rsidRPr="002245DE" w14:paraId="0FD02096" w14:textId="77777777" w:rsidTr="005C14C1">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00BD7298"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9</w:t>
            </w:r>
          </w:p>
        </w:tc>
        <w:tc>
          <w:tcPr>
            <w:tcW w:w="960" w:type="dxa"/>
            <w:tcBorders>
              <w:top w:val="nil"/>
              <w:left w:val="nil"/>
              <w:bottom w:val="single" w:sz="4" w:space="0" w:color="auto"/>
              <w:right w:val="single" w:sz="4" w:space="0" w:color="auto"/>
            </w:tcBorders>
            <w:shd w:val="clear" w:color="auto" w:fill="auto"/>
            <w:noWrap/>
            <w:vAlign w:val="bottom"/>
            <w:hideMark/>
          </w:tcPr>
          <w:p w14:paraId="7EE1E909"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 </w:t>
            </w:r>
          </w:p>
        </w:tc>
        <w:tc>
          <w:tcPr>
            <w:tcW w:w="1900" w:type="dxa"/>
            <w:tcBorders>
              <w:top w:val="nil"/>
              <w:left w:val="nil"/>
              <w:bottom w:val="single" w:sz="4" w:space="0" w:color="auto"/>
              <w:right w:val="single" w:sz="4" w:space="0" w:color="auto"/>
            </w:tcBorders>
            <w:shd w:val="clear" w:color="auto" w:fill="auto"/>
            <w:noWrap/>
            <w:vAlign w:val="bottom"/>
            <w:hideMark/>
          </w:tcPr>
          <w:p w14:paraId="3BB60AD6"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1,9093</w:t>
            </w:r>
          </w:p>
        </w:tc>
        <w:tc>
          <w:tcPr>
            <w:tcW w:w="2060" w:type="dxa"/>
            <w:tcBorders>
              <w:top w:val="nil"/>
              <w:left w:val="nil"/>
              <w:bottom w:val="single" w:sz="4" w:space="0" w:color="auto"/>
              <w:right w:val="single" w:sz="4" w:space="0" w:color="auto"/>
            </w:tcBorders>
            <w:shd w:val="clear" w:color="auto" w:fill="auto"/>
            <w:noWrap/>
            <w:vAlign w:val="bottom"/>
            <w:hideMark/>
          </w:tcPr>
          <w:p w14:paraId="51CA8FD4"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0,0587</w:t>
            </w:r>
          </w:p>
        </w:tc>
        <w:tc>
          <w:tcPr>
            <w:tcW w:w="2220" w:type="dxa"/>
            <w:tcBorders>
              <w:top w:val="nil"/>
              <w:left w:val="nil"/>
              <w:bottom w:val="single" w:sz="4" w:space="0" w:color="auto"/>
              <w:right w:val="single" w:sz="4" w:space="0" w:color="auto"/>
            </w:tcBorders>
            <w:shd w:val="clear" w:color="auto" w:fill="auto"/>
            <w:noWrap/>
            <w:vAlign w:val="bottom"/>
            <w:hideMark/>
          </w:tcPr>
          <w:p w14:paraId="62FC9AEB"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0,1981</w:t>
            </w:r>
          </w:p>
        </w:tc>
      </w:tr>
      <w:tr w:rsidR="005C14C1" w:rsidRPr="002245DE" w14:paraId="64937537" w14:textId="77777777" w:rsidTr="005C14C1">
        <w:trPr>
          <w:trHeight w:val="300"/>
        </w:trPr>
        <w:tc>
          <w:tcPr>
            <w:tcW w:w="960" w:type="dxa"/>
            <w:tcBorders>
              <w:top w:val="nil"/>
              <w:left w:val="single" w:sz="4" w:space="0" w:color="auto"/>
              <w:bottom w:val="single" w:sz="4" w:space="0" w:color="auto"/>
              <w:right w:val="single" w:sz="4" w:space="0" w:color="auto"/>
            </w:tcBorders>
            <w:shd w:val="clear" w:color="000000" w:fill="C0504D"/>
            <w:noWrap/>
            <w:vAlign w:val="bottom"/>
            <w:hideMark/>
          </w:tcPr>
          <w:p w14:paraId="3E7ECD98"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10</w:t>
            </w:r>
          </w:p>
        </w:tc>
        <w:tc>
          <w:tcPr>
            <w:tcW w:w="960" w:type="dxa"/>
            <w:tcBorders>
              <w:top w:val="nil"/>
              <w:left w:val="nil"/>
              <w:bottom w:val="single" w:sz="4" w:space="0" w:color="auto"/>
              <w:right w:val="single" w:sz="4" w:space="0" w:color="auto"/>
            </w:tcBorders>
            <w:shd w:val="clear" w:color="000000" w:fill="C0504D"/>
            <w:noWrap/>
            <w:vAlign w:val="bottom"/>
            <w:hideMark/>
          </w:tcPr>
          <w:p w14:paraId="21A2156A"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 </w:t>
            </w:r>
          </w:p>
        </w:tc>
        <w:tc>
          <w:tcPr>
            <w:tcW w:w="1900" w:type="dxa"/>
            <w:tcBorders>
              <w:top w:val="nil"/>
              <w:left w:val="nil"/>
              <w:bottom w:val="single" w:sz="4" w:space="0" w:color="auto"/>
              <w:right w:val="single" w:sz="4" w:space="0" w:color="auto"/>
            </w:tcBorders>
            <w:shd w:val="clear" w:color="000000" w:fill="C0504D"/>
            <w:noWrap/>
            <w:vAlign w:val="bottom"/>
            <w:hideMark/>
          </w:tcPr>
          <w:p w14:paraId="621C4B23"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1,9268</w:t>
            </w:r>
          </w:p>
        </w:tc>
        <w:tc>
          <w:tcPr>
            <w:tcW w:w="2060" w:type="dxa"/>
            <w:tcBorders>
              <w:top w:val="nil"/>
              <w:left w:val="nil"/>
              <w:bottom w:val="single" w:sz="4" w:space="0" w:color="auto"/>
              <w:right w:val="single" w:sz="4" w:space="0" w:color="auto"/>
            </w:tcBorders>
            <w:shd w:val="clear" w:color="000000" w:fill="C0504D"/>
            <w:noWrap/>
            <w:vAlign w:val="bottom"/>
            <w:hideMark/>
          </w:tcPr>
          <w:p w14:paraId="727B706D"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0,0669</w:t>
            </w:r>
          </w:p>
        </w:tc>
        <w:tc>
          <w:tcPr>
            <w:tcW w:w="2220" w:type="dxa"/>
            <w:tcBorders>
              <w:top w:val="nil"/>
              <w:left w:val="nil"/>
              <w:bottom w:val="single" w:sz="4" w:space="0" w:color="auto"/>
              <w:right w:val="single" w:sz="4" w:space="0" w:color="auto"/>
            </w:tcBorders>
            <w:shd w:val="clear" w:color="000000" w:fill="C0504D"/>
            <w:noWrap/>
            <w:vAlign w:val="bottom"/>
            <w:hideMark/>
          </w:tcPr>
          <w:p w14:paraId="04950953"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0,1906</w:t>
            </w:r>
          </w:p>
        </w:tc>
      </w:tr>
      <w:tr w:rsidR="005C14C1" w:rsidRPr="002245DE" w14:paraId="307E29EB" w14:textId="77777777" w:rsidTr="005C14C1">
        <w:trPr>
          <w:trHeight w:val="300"/>
        </w:trPr>
        <w:tc>
          <w:tcPr>
            <w:tcW w:w="960" w:type="dxa"/>
            <w:tcBorders>
              <w:top w:val="nil"/>
              <w:left w:val="single" w:sz="4" w:space="0" w:color="auto"/>
              <w:bottom w:val="single" w:sz="4" w:space="0" w:color="auto"/>
              <w:right w:val="single" w:sz="4" w:space="0" w:color="auto"/>
            </w:tcBorders>
            <w:shd w:val="clear" w:color="000000" w:fill="FFFFFF"/>
            <w:noWrap/>
            <w:vAlign w:val="bottom"/>
            <w:hideMark/>
          </w:tcPr>
          <w:p w14:paraId="0804A470"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11</w:t>
            </w:r>
          </w:p>
        </w:tc>
        <w:tc>
          <w:tcPr>
            <w:tcW w:w="960" w:type="dxa"/>
            <w:tcBorders>
              <w:top w:val="nil"/>
              <w:left w:val="nil"/>
              <w:bottom w:val="single" w:sz="4" w:space="0" w:color="auto"/>
              <w:right w:val="single" w:sz="4" w:space="0" w:color="auto"/>
            </w:tcBorders>
            <w:shd w:val="clear" w:color="000000" w:fill="FFFFFF"/>
            <w:noWrap/>
            <w:vAlign w:val="bottom"/>
            <w:hideMark/>
          </w:tcPr>
          <w:p w14:paraId="35250DEB"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 </w:t>
            </w:r>
          </w:p>
        </w:tc>
        <w:tc>
          <w:tcPr>
            <w:tcW w:w="1900" w:type="dxa"/>
            <w:tcBorders>
              <w:top w:val="nil"/>
              <w:left w:val="nil"/>
              <w:bottom w:val="single" w:sz="4" w:space="0" w:color="auto"/>
              <w:right w:val="single" w:sz="4" w:space="0" w:color="auto"/>
            </w:tcBorders>
            <w:shd w:val="clear" w:color="000000" w:fill="FFFFFF"/>
            <w:noWrap/>
            <w:vAlign w:val="bottom"/>
            <w:hideMark/>
          </w:tcPr>
          <w:p w14:paraId="6993B0CF"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1,9222</w:t>
            </w:r>
          </w:p>
        </w:tc>
        <w:tc>
          <w:tcPr>
            <w:tcW w:w="2060" w:type="dxa"/>
            <w:tcBorders>
              <w:top w:val="nil"/>
              <w:left w:val="nil"/>
              <w:bottom w:val="single" w:sz="4" w:space="0" w:color="auto"/>
              <w:right w:val="single" w:sz="4" w:space="0" w:color="auto"/>
            </w:tcBorders>
            <w:shd w:val="clear" w:color="000000" w:fill="FFFFFF"/>
            <w:noWrap/>
            <w:vAlign w:val="bottom"/>
            <w:hideMark/>
          </w:tcPr>
          <w:p w14:paraId="61F2D721"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0,0773</w:t>
            </w:r>
          </w:p>
        </w:tc>
        <w:tc>
          <w:tcPr>
            <w:tcW w:w="2220" w:type="dxa"/>
            <w:tcBorders>
              <w:top w:val="nil"/>
              <w:left w:val="nil"/>
              <w:bottom w:val="single" w:sz="4" w:space="0" w:color="auto"/>
              <w:right w:val="single" w:sz="4" w:space="0" w:color="auto"/>
            </w:tcBorders>
            <w:shd w:val="clear" w:color="000000" w:fill="FFFFFF"/>
            <w:noWrap/>
            <w:vAlign w:val="bottom"/>
            <w:hideMark/>
          </w:tcPr>
          <w:p w14:paraId="3C33F657"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0,1823</w:t>
            </w:r>
          </w:p>
        </w:tc>
      </w:tr>
      <w:tr w:rsidR="005C14C1" w:rsidRPr="002245DE" w14:paraId="4FAD161F" w14:textId="77777777" w:rsidTr="005C14C1">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31AECB1"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12</w:t>
            </w:r>
          </w:p>
        </w:tc>
        <w:tc>
          <w:tcPr>
            <w:tcW w:w="960" w:type="dxa"/>
            <w:tcBorders>
              <w:top w:val="nil"/>
              <w:left w:val="nil"/>
              <w:bottom w:val="single" w:sz="4" w:space="0" w:color="auto"/>
              <w:right w:val="single" w:sz="4" w:space="0" w:color="auto"/>
            </w:tcBorders>
            <w:shd w:val="clear" w:color="auto" w:fill="auto"/>
            <w:noWrap/>
            <w:vAlign w:val="bottom"/>
            <w:hideMark/>
          </w:tcPr>
          <w:p w14:paraId="6AF737B6"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 </w:t>
            </w:r>
          </w:p>
        </w:tc>
        <w:tc>
          <w:tcPr>
            <w:tcW w:w="1900" w:type="dxa"/>
            <w:tcBorders>
              <w:top w:val="nil"/>
              <w:left w:val="nil"/>
              <w:bottom w:val="single" w:sz="4" w:space="0" w:color="auto"/>
              <w:right w:val="single" w:sz="4" w:space="0" w:color="auto"/>
            </w:tcBorders>
            <w:shd w:val="clear" w:color="auto" w:fill="auto"/>
            <w:noWrap/>
            <w:vAlign w:val="bottom"/>
            <w:hideMark/>
          </w:tcPr>
          <w:p w14:paraId="2921333C"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1,8866</w:t>
            </w:r>
          </w:p>
        </w:tc>
        <w:tc>
          <w:tcPr>
            <w:tcW w:w="2060" w:type="dxa"/>
            <w:tcBorders>
              <w:top w:val="nil"/>
              <w:left w:val="nil"/>
              <w:bottom w:val="single" w:sz="4" w:space="0" w:color="auto"/>
              <w:right w:val="single" w:sz="4" w:space="0" w:color="auto"/>
            </w:tcBorders>
            <w:shd w:val="clear" w:color="auto" w:fill="auto"/>
            <w:noWrap/>
            <w:vAlign w:val="bottom"/>
            <w:hideMark/>
          </w:tcPr>
          <w:p w14:paraId="79B750D9"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0,0909</w:t>
            </w:r>
          </w:p>
        </w:tc>
        <w:tc>
          <w:tcPr>
            <w:tcW w:w="2220" w:type="dxa"/>
            <w:tcBorders>
              <w:top w:val="nil"/>
              <w:left w:val="nil"/>
              <w:bottom w:val="single" w:sz="4" w:space="0" w:color="auto"/>
              <w:right w:val="single" w:sz="4" w:space="0" w:color="auto"/>
            </w:tcBorders>
            <w:shd w:val="clear" w:color="auto" w:fill="auto"/>
            <w:noWrap/>
            <w:vAlign w:val="bottom"/>
            <w:hideMark/>
          </w:tcPr>
          <w:p w14:paraId="08A57CB0"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0,1738</w:t>
            </w:r>
          </w:p>
        </w:tc>
      </w:tr>
      <w:tr w:rsidR="005C14C1" w:rsidRPr="002245DE" w14:paraId="49462672" w14:textId="77777777" w:rsidTr="005C14C1">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3E368737"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13</w:t>
            </w:r>
          </w:p>
        </w:tc>
        <w:tc>
          <w:tcPr>
            <w:tcW w:w="960" w:type="dxa"/>
            <w:tcBorders>
              <w:top w:val="nil"/>
              <w:left w:val="nil"/>
              <w:bottom w:val="single" w:sz="4" w:space="0" w:color="auto"/>
              <w:right w:val="single" w:sz="4" w:space="0" w:color="auto"/>
            </w:tcBorders>
            <w:shd w:val="clear" w:color="auto" w:fill="auto"/>
            <w:noWrap/>
            <w:vAlign w:val="bottom"/>
            <w:hideMark/>
          </w:tcPr>
          <w:p w14:paraId="4CEE2EA8"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 </w:t>
            </w:r>
          </w:p>
        </w:tc>
        <w:tc>
          <w:tcPr>
            <w:tcW w:w="1900" w:type="dxa"/>
            <w:tcBorders>
              <w:top w:val="nil"/>
              <w:left w:val="nil"/>
              <w:bottom w:val="single" w:sz="4" w:space="0" w:color="auto"/>
              <w:right w:val="single" w:sz="4" w:space="0" w:color="auto"/>
            </w:tcBorders>
            <w:shd w:val="clear" w:color="auto" w:fill="auto"/>
            <w:noWrap/>
            <w:vAlign w:val="bottom"/>
            <w:hideMark/>
          </w:tcPr>
          <w:p w14:paraId="6880CF86"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1,8071</w:t>
            </w:r>
          </w:p>
        </w:tc>
        <w:tc>
          <w:tcPr>
            <w:tcW w:w="2060" w:type="dxa"/>
            <w:tcBorders>
              <w:top w:val="nil"/>
              <w:left w:val="nil"/>
              <w:bottom w:val="single" w:sz="4" w:space="0" w:color="auto"/>
              <w:right w:val="single" w:sz="4" w:space="0" w:color="auto"/>
            </w:tcBorders>
            <w:shd w:val="clear" w:color="auto" w:fill="auto"/>
            <w:noWrap/>
            <w:vAlign w:val="bottom"/>
            <w:hideMark/>
          </w:tcPr>
          <w:p w14:paraId="30A6487C"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0,1096</w:t>
            </w:r>
          </w:p>
        </w:tc>
        <w:tc>
          <w:tcPr>
            <w:tcW w:w="2220" w:type="dxa"/>
            <w:tcBorders>
              <w:top w:val="nil"/>
              <w:left w:val="nil"/>
              <w:bottom w:val="single" w:sz="4" w:space="0" w:color="auto"/>
              <w:right w:val="single" w:sz="4" w:space="0" w:color="auto"/>
            </w:tcBorders>
            <w:shd w:val="clear" w:color="auto" w:fill="auto"/>
            <w:noWrap/>
            <w:vAlign w:val="bottom"/>
            <w:hideMark/>
          </w:tcPr>
          <w:p w14:paraId="763779BC"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0,1663</w:t>
            </w:r>
          </w:p>
        </w:tc>
      </w:tr>
    </w:tbl>
    <w:p w14:paraId="233DB4B7" w14:textId="77777777" w:rsidR="005C14C1" w:rsidRDefault="005C14C1" w:rsidP="005C14C1">
      <w:pPr>
        <w:ind w:left="708"/>
      </w:pPr>
    </w:p>
    <w:p w14:paraId="114A8708" w14:textId="77777777" w:rsidR="005C14C1" w:rsidRPr="005859B5" w:rsidRDefault="005C14C1" w:rsidP="005859B5">
      <w:pPr>
        <w:pStyle w:val="Heading2"/>
      </w:pPr>
      <w:bookmarkStart w:id="504" w:name="_Toc525019268"/>
      <w:bookmarkStart w:id="505" w:name="_Toc525133074"/>
      <w:bookmarkStart w:id="506" w:name="_Toc525261922"/>
      <w:r w:rsidRPr="005859B5">
        <w:t xml:space="preserve">APPENDIX </w:t>
      </w:r>
      <w:bookmarkEnd w:id="504"/>
      <w:r w:rsidRPr="005859B5">
        <w:t>I</w:t>
      </w:r>
      <w:bookmarkEnd w:id="505"/>
      <w:bookmarkEnd w:id="506"/>
    </w:p>
    <w:p w14:paraId="732AFA5F" w14:textId="77777777" w:rsidR="005C14C1" w:rsidRDefault="005C14C1" w:rsidP="005C14C1">
      <w:pPr>
        <w:ind w:left="708"/>
      </w:pPr>
      <w:r>
        <w:t>Results of the analysis of Rhodes St. 32 Airfoil with 30 degrees of flap deflections at 0 ft.</w:t>
      </w:r>
    </w:p>
    <w:tbl>
      <w:tblPr>
        <w:tblW w:w="8095" w:type="dxa"/>
        <w:tblInd w:w="801" w:type="dxa"/>
        <w:tblLook w:val="04A0" w:firstRow="1" w:lastRow="0" w:firstColumn="1" w:lastColumn="0" w:noHBand="0" w:noVBand="1"/>
      </w:tblPr>
      <w:tblGrid>
        <w:gridCol w:w="960"/>
        <w:gridCol w:w="960"/>
        <w:gridCol w:w="1923"/>
        <w:gridCol w:w="1984"/>
        <w:gridCol w:w="2268"/>
      </w:tblGrid>
      <w:tr w:rsidR="005C14C1" w:rsidRPr="001A6E96" w14:paraId="0E09FC18" w14:textId="77777777" w:rsidTr="005C14C1">
        <w:trPr>
          <w:trHeight w:val="300"/>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2D3FEC1" w14:textId="77777777" w:rsidR="005C14C1" w:rsidRPr="001A6E96" w:rsidRDefault="005C14C1" w:rsidP="005C14C1">
            <w:pPr>
              <w:spacing w:after="0" w:line="240" w:lineRule="auto"/>
              <w:jc w:val="left"/>
              <w:rPr>
                <w:rFonts w:ascii="Calibri" w:eastAsia="Times New Roman" w:hAnsi="Calibri" w:cs="Times New Roman"/>
                <w:color w:val="000000"/>
                <w:sz w:val="22"/>
                <w:lang w:val="en-GB" w:eastAsia="en-GB"/>
              </w:rPr>
            </w:pPr>
            <w:r w:rsidRPr="001A6E96">
              <w:rPr>
                <w:rFonts w:ascii="Calibri" w:eastAsia="Times New Roman" w:hAnsi="Calibri" w:cs="Times New Roman"/>
                <w:color w:val="000000"/>
                <w:sz w:val="22"/>
                <w:lang w:val="en-GB" w:eastAsia="en-GB"/>
              </w:rPr>
              <w:t>AOA</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29E10FDA" w14:textId="77777777" w:rsidR="005C14C1" w:rsidRPr="001A6E96" w:rsidRDefault="005C14C1" w:rsidP="005C14C1">
            <w:pPr>
              <w:spacing w:after="0" w:line="240" w:lineRule="auto"/>
              <w:jc w:val="left"/>
              <w:rPr>
                <w:rFonts w:ascii="Calibri" w:eastAsia="Times New Roman" w:hAnsi="Calibri" w:cs="Times New Roman"/>
                <w:color w:val="000000"/>
                <w:sz w:val="22"/>
                <w:lang w:val="en-GB" w:eastAsia="en-GB"/>
              </w:rPr>
            </w:pPr>
            <w:r w:rsidRPr="001A6E96">
              <w:rPr>
                <w:rFonts w:ascii="Calibri" w:eastAsia="Times New Roman" w:hAnsi="Calibri" w:cs="Times New Roman"/>
                <w:color w:val="000000"/>
                <w:sz w:val="22"/>
                <w:lang w:val="en-GB" w:eastAsia="en-GB"/>
              </w:rPr>
              <w:t> </w:t>
            </w:r>
          </w:p>
        </w:tc>
        <w:tc>
          <w:tcPr>
            <w:tcW w:w="1923" w:type="dxa"/>
            <w:tcBorders>
              <w:top w:val="single" w:sz="4" w:space="0" w:color="auto"/>
              <w:left w:val="nil"/>
              <w:bottom w:val="single" w:sz="4" w:space="0" w:color="auto"/>
              <w:right w:val="single" w:sz="4" w:space="0" w:color="auto"/>
            </w:tcBorders>
            <w:shd w:val="clear" w:color="auto" w:fill="auto"/>
            <w:noWrap/>
            <w:vAlign w:val="bottom"/>
            <w:hideMark/>
          </w:tcPr>
          <w:p w14:paraId="3A29DA97" w14:textId="77777777" w:rsidR="005C14C1" w:rsidRPr="001A6E96" w:rsidRDefault="005C14C1" w:rsidP="005C14C1">
            <w:pPr>
              <w:spacing w:after="0" w:line="240" w:lineRule="auto"/>
              <w:jc w:val="left"/>
              <w:rPr>
                <w:rFonts w:ascii="Calibri" w:eastAsia="Times New Roman" w:hAnsi="Calibri" w:cs="Times New Roman"/>
                <w:color w:val="000000"/>
                <w:sz w:val="22"/>
                <w:lang w:val="en-GB" w:eastAsia="en-GB"/>
              </w:rPr>
            </w:pPr>
            <w:r w:rsidRPr="001A6E96">
              <w:rPr>
                <w:rFonts w:ascii="Calibri" w:eastAsia="Times New Roman" w:hAnsi="Calibri" w:cs="Times New Roman"/>
                <w:color w:val="000000"/>
                <w:sz w:val="22"/>
                <w:lang w:val="en-GB" w:eastAsia="en-GB"/>
              </w:rPr>
              <w:t>Cl</w:t>
            </w:r>
          </w:p>
        </w:tc>
        <w:tc>
          <w:tcPr>
            <w:tcW w:w="1984" w:type="dxa"/>
            <w:tcBorders>
              <w:top w:val="single" w:sz="4" w:space="0" w:color="auto"/>
              <w:left w:val="nil"/>
              <w:bottom w:val="single" w:sz="4" w:space="0" w:color="auto"/>
              <w:right w:val="single" w:sz="4" w:space="0" w:color="auto"/>
            </w:tcBorders>
            <w:shd w:val="clear" w:color="auto" w:fill="auto"/>
            <w:noWrap/>
            <w:vAlign w:val="bottom"/>
            <w:hideMark/>
          </w:tcPr>
          <w:p w14:paraId="72B395C3" w14:textId="77777777" w:rsidR="005C14C1" w:rsidRPr="001A6E96" w:rsidRDefault="005C14C1" w:rsidP="005C14C1">
            <w:pPr>
              <w:spacing w:after="0" w:line="240" w:lineRule="auto"/>
              <w:jc w:val="left"/>
              <w:rPr>
                <w:rFonts w:ascii="Calibri" w:eastAsia="Times New Roman" w:hAnsi="Calibri" w:cs="Times New Roman"/>
                <w:color w:val="000000"/>
                <w:sz w:val="22"/>
                <w:lang w:val="en-GB" w:eastAsia="en-GB"/>
              </w:rPr>
            </w:pPr>
            <w:r w:rsidRPr="001A6E96">
              <w:rPr>
                <w:rFonts w:ascii="Calibri" w:eastAsia="Times New Roman" w:hAnsi="Calibri" w:cs="Times New Roman"/>
                <w:color w:val="000000"/>
                <w:sz w:val="22"/>
                <w:lang w:val="en-GB" w:eastAsia="en-GB"/>
              </w:rPr>
              <w:t>Cd</w:t>
            </w:r>
          </w:p>
        </w:tc>
        <w:tc>
          <w:tcPr>
            <w:tcW w:w="2268" w:type="dxa"/>
            <w:tcBorders>
              <w:top w:val="single" w:sz="4" w:space="0" w:color="auto"/>
              <w:left w:val="nil"/>
              <w:bottom w:val="single" w:sz="4" w:space="0" w:color="auto"/>
              <w:right w:val="single" w:sz="4" w:space="0" w:color="auto"/>
            </w:tcBorders>
            <w:shd w:val="clear" w:color="auto" w:fill="auto"/>
            <w:noWrap/>
            <w:vAlign w:val="bottom"/>
            <w:hideMark/>
          </w:tcPr>
          <w:p w14:paraId="6E8561E8" w14:textId="77777777" w:rsidR="005C14C1" w:rsidRPr="001A6E96" w:rsidRDefault="005C14C1" w:rsidP="005C14C1">
            <w:pPr>
              <w:spacing w:after="0" w:line="240" w:lineRule="auto"/>
              <w:jc w:val="left"/>
              <w:rPr>
                <w:rFonts w:ascii="Calibri" w:eastAsia="Times New Roman" w:hAnsi="Calibri" w:cs="Times New Roman"/>
                <w:color w:val="000000"/>
                <w:sz w:val="22"/>
                <w:lang w:val="en-GB" w:eastAsia="en-GB"/>
              </w:rPr>
            </w:pPr>
            <w:r w:rsidRPr="001A6E96">
              <w:rPr>
                <w:rFonts w:ascii="Calibri" w:eastAsia="Times New Roman" w:hAnsi="Calibri" w:cs="Times New Roman"/>
                <w:color w:val="000000"/>
                <w:sz w:val="22"/>
                <w:lang w:val="en-GB" w:eastAsia="en-GB"/>
              </w:rPr>
              <w:t>Cm</w:t>
            </w:r>
          </w:p>
        </w:tc>
      </w:tr>
      <w:tr w:rsidR="005C14C1" w:rsidRPr="001A6E96" w14:paraId="6BFE2523" w14:textId="77777777" w:rsidTr="005C14C1">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3018CD1B" w14:textId="77777777" w:rsidR="005C14C1" w:rsidRPr="001A6E96" w:rsidRDefault="005C14C1" w:rsidP="005C14C1">
            <w:pPr>
              <w:spacing w:after="0" w:line="240" w:lineRule="auto"/>
              <w:jc w:val="left"/>
              <w:rPr>
                <w:rFonts w:ascii="Calibri" w:eastAsia="Times New Roman" w:hAnsi="Calibri" w:cs="Times New Roman"/>
                <w:color w:val="000000"/>
                <w:sz w:val="22"/>
                <w:lang w:val="en-GB" w:eastAsia="en-GB"/>
              </w:rPr>
            </w:pPr>
            <w:r w:rsidRPr="001A6E96">
              <w:rPr>
                <w:rFonts w:ascii="Calibri" w:eastAsia="Times New Roman" w:hAnsi="Calibri" w:cs="Times New Roman"/>
                <w:color w:val="000000"/>
                <w:sz w:val="22"/>
                <w:lang w:val="en-GB" w:eastAsia="en-GB"/>
              </w:rPr>
              <w:t>0</w:t>
            </w:r>
          </w:p>
        </w:tc>
        <w:tc>
          <w:tcPr>
            <w:tcW w:w="960" w:type="dxa"/>
            <w:tcBorders>
              <w:top w:val="nil"/>
              <w:left w:val="nil"/>
              <w:bottom w:val="single" w:sz="4" w:space="0" w:color="auto"/>
              <w:right w:val="single" w:sz="4" w:space="0" w:color="auto"/>
            </w:tcBorders>
            <w:shd w:val="clear" w:color="auto" w:fill="auto"/>
            <w:noWrap/>
            <w:vAlign w:val="bottom"/>
            <w:hideMark/>
          </w:tcPr>
          <w:p w14:paraId="42815AFA" w14:textId="77777777" w:rsidR="005C14C1" w:rsidRPr="001A6E96" w:rsidRDefault="005C14C1" w:rsidP="005C14C1">
            <w:pPr>
              <w:spacing w:after="0" w:line="240" w:lineRule="auto"/>
              <w:jc w:val="left"/>
              <w:rPr>
                <w:rFonts w:ascii="Calibri" w:eastAsia="Times New Roman" w:hAnsi="Calibri" w:cs="Times New Roman"/>
                <w:color w:val="000000"/>
                <w:sz w:val="22"/>
                <w:lang w:val="en-GB" w:eastAsia="en-GB"/>
              </w:rPr>
            </w:pPr>
            <w:r w:rsidRPr="001A6E96">
              <w:rPr>
                <w:rFonts w:ascii="Calibri" w:eastAsia="Times New Roman" w:hAnsi="Calibri" w:cs="Times New Roman"/>
                <w:color w:val="000000"/>
                <w:sz w:val="22"/>
                <w:lang w:val="en-GB" w:eastAsia="en-GB"/>
              </w:rPr>
              <w:t> </w:t>
            </w:r>
          </w:p>
        </w:tc>
        <w:tc>
          <w:tcPr>
            <w:tcW w:w="1923" w:type="dxa"/>
            <w:tcBorders>
              <w:top w:val="nil"/>
              <w:left w:val="nil"/>
              <w:bottom w:val="single" w:sz="4" w:space="0" w:color="auto"/>
              <w:right w:val="single" w:sz="4" w:space="0" w:color="auto"/>
            </w:tcBorders>
            <w:shd w:val="clear" w:color="auto" w:fill="auto"/>
            <w:noWrap/>
            <w:vAlign w:val="bottom"/>
            <w:hideMark/>
          </w:tcPr>
          <w:p w14:paraId="778BFE4F" w14:textId="77777777" w:rsidR="005C14C1" w:rsidRPr="001A6E96" w:rsidRDefault="005C14C1" w:rsidP="005C14C1">
            <w:pPr>
              <w:spacing w:after="0" w:line="240" w:lineRule="auto"/>
              <w:jc w:val="left"/>
              <w:rPr>
                <w:rFonts w:ascii="Calibri" w:eastAsia="Times New Roman" w:hAnsi="Calibri" w:cs="Times New Roman"/>
                <w:color w:val="000000"/>
                <w:sz w:val="22"/>
                <w:lang w:val="en-GB" w:eastAsia="en-GB"/>
              </w:rPr>
            </w:pPr>
            <w:r w:rsidRPr="001A6E96">
              <w:rPr>
                <w:rFonts w:ascii="Calibri" w:eastAsia="Times New Roman" w:hAnsi="Calibri" w:cs="Times New Roman"/>
                <w:color w:val="000000"/>
                <w:sz w:val="22"/>
                <w:lang w:val="en-GB" w:eastAsia="en-GB"/>
              </w:rPr>
              <w:t>1,7004</w:t>
            </w:r>
          </w:p>
        </w:tc>
        <w:tc>
          <w:tcPr>
            <w:tcW w:w="1984" w:type="dxa"/>
            <w:tcBorders>
              <w:top w:val="nil"/>
              <w:left w:val="nil"/>
              <w:bottom w:val="single" w:sz="4" w:space="0" w:color="auto"/>
              <w:right w:val="single" w:sz="4" w:space="0" w:color="auto"/>
            </w:tcBorders>
            <w:shd w:val="clear" w:color="auto" w:fill="auto"/>
            <w:noWrap/>
            <w:vAlign w:val="bottom"/>
            <w:hideMark/>
          </w:tcPr>
          <w:p w14:paraId="50A82691" w14:textId="77777777" w:rsidR="005C14C1" w:rsidRPr="001A6E96" w:rsidRDefault="005C14C1" w:rsidP="005C14C1">
            <w:pPr>
              <w:spacing w:after="0" w:line="240" w:lineRule="auto"/>
              <w:jc w:val="left"/>
              <w:rPr>
                <w:rFonts w:ascii="Calibri" w:eastAsia="Times New Roman" w:hAnsi="Calibri" w:cs="Times New Roman"/>
                <w:color w:val="000000"/>
                <w:sz w:val="22"/>
                <w:lang w:val="en-GB" w:eastAsia="en-GB"/>
              </w:rPr>
            </w:pPr>
            <w:r w:rsidRPr="001A6E96">
              <w:rPr>
                <w:rFonts w:ascii="Calibri" w:eastAsia="Times New Roman" w:hAnsi="Calibri" w:cs="Times New Roman"/>
                <w:color w:val="000000"/>
                <w:sz w:val="22"/>
                <w:lang w:val="en-GB" w:eastAsia="en-GB"/>
              </w:rPr>
              <w:t>0,0437</w:t>
            </w:r>
          </w:p>
        </w:tc>
        <w:tc>
          <w:tcPr>
            <w:tcW w:w="2268" w:type="dxa"/>
            <w:tcBorders>
              <w:top w:val="nil"/>
              <w:left w:val="nil"/>
              <w:bottom w:val="single" w:sz="4" w:space="0" w:color="auto"/>
              <w:right w:val="single" w:sz="4" w:space="0" w:color="auto"/>
            </w:tcBorders>
            <w:shd w:val="clear" w:color="auto" w:fill="auto"/>
            <w:noWrap/>
            <w:vAlign w:val="bottom"/>
            <w:hideMark/>
          </w:tcPr>
          <w:p w14:paraId="5DDC6AE8" w14:textId="77777777" w:rsidR="005C14C1" w:rsidRPr="001A6E96" w:rsidRDefault="005C14C1" w:rsidP="005C14C1">
            <w:pPr>
              <w:spacing w:after="0" w:line="240" w:lineRule="auto"/>
              <w:jc w:val="left"/>
              <w:rPr>
                <w:rFonts w:ascii="Calibri" w:eastAsia="Times New Roman" w:hAnsi="Calibri" w:cs="Times New Roman"/>
                <w:color w:val="000000"/>
                <w:sz w:val="22"/>
                <w:lang w:val="en-GB" w:eastAsia="en-GB"/>
              </w:rPr>
            </w:pPr>
            <w:r w:rsidRPr="001A6E96">
              <w:rPr>
                <w:rFonts w:ascii="Calibri" w:eastAsia="Times New Roman" w:hAnsi="Calibri" w:cs="Times New Roman"/>
                <w:color w:val="000000"/>
                <w:sz w:val="22"/>
                <w:lang w:val="en-GB" w:eastAsia="en-GB"/>
              </w:rPr>
              <w:t>0,1913</w:t>
            </w:r>
          </w:p>
        </w:tc>
      </w:tr>
      <w:tr w:rsidR="005C14C1" w:rsidRPr="001A6E96" w14:paraId="52E77CFD" w14:textId="77777777" w:rsidTr="005C14C1">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0FE3AE46" w14:textId="77777777" w:rsidR="005C14C1" w:rsidRPr="001A6E96" w:rsidRDefault="005C14C1" w:rsidP="005C14C1">
            <w:pPr>
              <w:spacing w:after="0" w:line="240" w:lineRule="auto"/>
              <w:jc w:val="left"/>
              <w:rPr>
                <w:rFonts w:ascii="Calibri" w:eastAsia="Times New Roman" w:hAnsi="Calibri" w:cs="Times New Roman"/>
                <w:color w:val="000000"/>
                <w:sz w:val="22"/>
                <w:lang w:val="en-GB" w:eastAsia="en-GB"/>
              </w:rPr>
            </w:pPr>
            <w:r w:rsidRPr="001A6E96">
              <w:rPr>
                <w:rFonts w:ascii="Calibri" w:eastAsia="Times New Roman" w:hAnsi="Calibri" w:cs="Times New Roman"/>
                <w:color w:val="000000"/>
                <w:sz w:val="22"/>
                <w:lang w:val="en-GB" w:eastAsia="en-GB"/>
              </w:rPr>
              <w:t>1</w:t>
            </w:r>
          </w:p>
        </w:tc>
        <w:tc>
          <w:tcPr>
            <w:tcW w:w="960" w:type="dxa"/>
            <w:tcBorders>
              <w:top w:val="nil"/>
              <w:left w:val="nil"/>
              <w:bottom w:val="single" w:sz="4" w:space="0" w:color="auto"/>
              <w:right w:val="single" w:sz="4" w:space="0" w:color="auto"/>
            </w:tcBorders>
            <w:shd w:val="clear" w:color="auto" w:fill="auto"/>
            <w:noWrap/>
            <w:vAlign w:val="bottom"/>
            <w:hideMark/>
          </w:tcPr>
          <w:p w14:paraId="2CA15EF7" w14:textId="77777777" w:rsidR="005C14C1" w:rsidRPr="001A6E96" w:rsidRDefault="005C14C1" w:rsidP="005C14C1">
            <w:pPr>
              <w:spacing w:after="0" w:line="240" w:lineRule="auto"/>
              <w:jc w:val="left"/>
              <w:rPr>
                <w:rFonts w:ascii="Calibri" w:eastAsia="Times New Roman" w:hAnsi="Calibri" w:cs="Times New Roman"/>
                <w:color w:val="000000"/>
                <w:sz w:val="22"/>
                <w:lang w:val="en-GB" w:eastAsia="en-GB"/>
              </w:rPr>
            </w:pPr>
            <w:r w:rsidRPr="001A6E96">
              <w:rPr>
                <w:rFonts w:ascii="Calibri" w:eastAsia="Times New Roman" w:hAnsi="Calibri" w:cs="Times New Roman"/>
                <w:color w:val="000000"/>
                <w:sz w:val="22"/>
                <w:lang w:val="en-GB" w:eastAsia="en-GB"/>
              </w:rPr>
              <w:t> </w:t>
            </w:r>
          </w:p>
        </w:tc>
        <w:tc>
          <w:tcPr>
            <w:tcW w:w="1923" w:type="dxa"/>
            <w:tcBorders>
              <w:top w:val="nil"/>
              <w:left w:val="nil"/>
              <w:bottom w:val="single" w:sz="4" w:space="0" w:color="auto"/>
              <w:right w:val="single" w:sz="4" w:space="0" w:color="auto"/>
            </w:tcBorders>
            <w:shd w:val="clear" w:color="auto" w:fill="auto"/>
            <w:noWrap/>
            <w:vAlign w:val="bottom"/>
            <w:hideMark/>
          </w:tcPr>
          <w:p w14:paraId="45C4F1A9" w14:textId="77777777" w:rsidR="005C14C1" w:rsidRPr="001A6E96" w:rsidRDefault="005C14C1" w:rsidP="005C14C1">
            <w:pPr>
              <w:spacing w:after="0" w:line="240" w:lineRule="auto"/>
              <w:jc w:val="left"/>
              <w:rPr>
                <w:rFonts w:ascii="Calibri" w:eastAsia="Times New Roman" w:hAnsi="Calibri" w:cs="Times New Roman"/>
                <w:color w:val="000000"/>
                <w:sz w:val="22"/>
                <w:lang w:val="en-GB" w:eastAsia="en-GB"/>
              </w:rPr>
            </w:pPr>
            <w:r w:rsidRPr="001A6E96">
              <w:rPr>
                <w:rFonts w:ascii="Calibri" w:eastAsia="Times New Roman" w:hAnsi="Calibri" w:cs="Times New Roman"/>
                <w:color w:val="000000"/>
                <w:sz w:val="22"/>
                <w:lang w:val="en-GB" w:eastAsia="en-GB"/>
              </w:rPr>
              <w:t>1,8178</w:t>
            </w:r>
          </w:p>
        </w:tc>
        <w:tc>
          <w:tcPr>
            <w:tcW w:w="1984" w:type="dxa"/>
            <w:tcBorders>
              <w:top w:val="nil"/>
              <w:left w:val="nil"/>
              <w:bottom w:val="single" w:sz="4" w:space="0" w:color="auto"/>
              <w:right w:val="single" w:sz="4" w:space="0" w:color="auto"/>
            </w:tcBorders>
            <w:shd w:val="clear" w:color="auto" w:fill="auto"/>
            <w:noWrap/>
            <w:vAlign w:val="bottom"/>
            <w:hideMark/>
          </w:tcPr>
          <w:p w14:paraId="2F77C89F" w14:textId="77777777" w:rsidR="005C14C1" w:rsidRPr="001A6E96" w:rsidRDefault="005C14C1" w:rsidP="005C14C1">
            <w:pPr>
              <w:spacing w:after="0" w:line="240" w:lineRule="auto"/>
              <w:jc w:val="left"/>
              <w:rPr>
                <w:rFonts w:ascii="Calibri" w:eastAsia="Times New Roman" w:hAnsi="Calibri" w:cs="Times New Roman"/>
                <w:color w:val="000000"/>
                <w:sz w:val="22"/>
                <w:lang w:val="en-GB" w:eastAsia="en-GB"/>
              </w:rPr>
            </w:pPr>
            <w:r w:rsidRPr="001A6E96">
              <w:rPr>
                <w:rFonts w:ascii="Calibri" w:eastAsia="Times New Roman" w:hAnsi="Calibri" w:cs="Times New Roman"/>
                <w:color w:val="000000"/>
                <w:sz w:val="22"/>
                <w:lang w:val="en-GB" w:eastAsia="en-GB"/>
              </w:rPr>
              <w:t>0,0451</w:t>
            </w:r>
          </w:p>
        </w:tc>
        <w:tc>
          <w:tcPr>
            <w:tcW w:w="2268" w:type="dxa"/>
            <w:tcBorders>
              <w:top w:val="nil"/>
              <w:left w:val="nil"/>
              <w:bottom w:val="single" w:sz="4" w:space="0" w:color="auto"/>
              <w:right w:val="single" w:sz="4" w:space="0" w:color="auto"/>
            </w:tcBorders>
            <w:shd w:val="clear" w:color="auto" w:fill="auto"/>
            <w:noWrap/>
            <w:vAlign w:val="bottom"/>
            <w:hideMark/>
          </w:tcPr>
          <w:p w14:paraId="215848A4" w14:textId="77777777" w:rsidR="005C14C1" w:rsidRPr="001A6E96" w:rsidRDefault="005C14C1" w:rsidP="005C14C1">
            <w:pPr>
              <w:spacing w:after="0" w:line="240" w:lineRule="auto"/>
              <w:jc w:val="left"/>
              <w:rPr>
                <w:rFonts w:ascii="Calibri" w:eastAsia="Times New Roman" w:hAnsi="Calibri" w:cs="Times New Roman"/>
                <w:color w:val="000000"/>
                <w:sz w:val="22"/>
                <w:lang w:val="en-GB" w:eastAsia="en-GB"/>
              </w:rPr>
            </w:pPr>
            <w:r w:rsidRPr="001A6E96">
              <w:rPr>
                <w:rFonts w:ascii="Calibri" w:eastAsia="Times New Roman" w:hAnsi="Calibri" w:cs="Times New Roman"/>
                <w:color w:val="000000"/>
                <w:sz w:val="22"/>
                <w:lang w:val="en-GB" w:eastAsia="en-GB"/>
              </w:rPr>
              <w:t>0,1889</w:t>
            </w:r>
          </w:p>
        </w:tc>
      </w:tr>
      <w:tr w:rsidR="005C14C1" w:rsidRPr="001A6E96" w14:paraId="1601DD58" w14:textId="77777777" w:rsidTr="005C14C1">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15B2E5B5" w14:textId="77777777" w:rsidR="005C14C1" w:rsidRPr="001A6E96" w:rsidRDefault="005C14C1" w:rsidP="005C14C1">
            <w:pPr>
              <w:spacing w:after="0" w:line="240" w:lineRule="auto"/>
              <w:jc w:val="left"/>
              <w:rPr>
                <w:rFonts w:ascii="Calibri" w:eastAsia="Times New Roman" w:hAnsi="Calibri" w:cs="Times New Roman"/>
                <w:color w:val="000000"/>
                <w:sz w:val="22"/>
                <w:lang w:val="en-GB" w:eastAsia="en-GB"/>
              </w:rPr>
            </w:pPr>
            <w:r w:rsidRPr="001A6E96">
              <w:rPr>
                <w:rFonts w:ascii="Calibri" w:eastAsia="Times New Roman" w:hAnsi="Calibri" w:cs="Times New Roman"/>
                <w:color w:val="000000"/>
                <w:sz w:val="22"/>
                <w:lang w:val="en-GB" w:eastAsia="en-GB"/>
              </w:rPr>
              <w:t>2</w:t>
            </w:r>
          </w:p>
        </w:tc>
        <w:tc>
          <w:tcPr>
            <w:tcW w:w="960" w:type="dxa"/>
            <w:tcBorders>
              <w:top w:val="nil"/>
              <w:left w:val="nil"/>
              <w:bottom w:val="single" w:sz="4" w:space="0" w:color="auto"/>
              <w:right w:val="single" w:sz="4" w:space="0" w:color="auto"/>
            </w:tcBorders>
            <w:shd w:val="clear" w:color="auto" w:fill="auto"/>
            <w:noWrap/>
            <w:vAlign w:val="bottom"/>
            <w:hideMark/>
          </w:tcPr>
          <w:p w14:paraId="0B230488" w14:textId="77777777" w:rsidR="005C14C1" w:rsidRPr="001A6E96" w:rsidRDefault="005C14C1" w:rsidP="005C14C1">
            <w:pPr>
              <w:spacing w:after="0" w:line="240" w:lineRule="auto"/>
              <w:jc w:val="left"/>
              <w:rPr>
                <w:rFonts w:ascii="Calibri" w:eastAsia="Times New Roman" w:hAnsi="Calibri" w:cs="Times New Roman"/>
                <w:color w:val="000000"/>
                <w:sz w:val="22"/>
                <w:lang w:val="en-GB" w:eastAsia="en-GB"/>
              </w:rPr>
            </w:pPr>
            <w:r w:rsidRPr="001A6E96">
              <w:rPr>
                <w:rFonts w:ascii="Calibri" w:eastAsia="Times New Roman" w:hAnsi="Calibri" w:cs="Times New Roman"/>
                <w:color w:val="000000"/>
                <w:sz w:val="22"/>
                <w:lang w:val="en-GB" w:eastAsia="en-GB"/>
              </w:rPr>
              <w:t> </w:t>
            </w:r>
          </w:p>
        </w:tc>
        <w:tc>
          <w:tcPr>
            <w:tcW w:w="1923" w:type="dxa"/>
            <w:tcBorders>
              <w:top w:val="nil"/>
              <w:left w:val="nil"/>
              <w:bottom w:val="single" w:sz="4" w:space="0" w:color="auto"/>
              <w:right w:val="single" w:sz="4" w:space="0" w:color="auto"/>
            </w:tcBorders>
            <w:shd w:val="clear" w:color="auto" w:fill="auto"/>
            <w:noWrap/>
            <w:vAlign w:val="bottom"/>
            <w:hideMark/>
          </w:tcPr>
          <w:p w14:paraId="59719C96" w14:textId="77777777" w:rsidR="005C14C1" w:rsidRPr="001A6E96" w:rsidRDefault="005C14C1" w:rsidP="005C14C1">
            <w:pPr>
              <w:spacing w:after="0" w:line="240" w:lineRule="auto"/>
              <w:jc w:val="left"/>
              <w:rPr>
                <w:rFonts w:ascii="Calibri" w:eastAsia="Times New Roman" w:hAnsi="Calibri" w:cs="Times New Roman"/>
                <w:color w:val="000000"/>
                <w:sz w:val="22"/>
                <w:lang w:val="en-GB" w:eastAsia="en-GB"/>
              </w:rPr>
            </w:pPr>
            <w:r w:rsidRPr="001A6E96">
              <w:rPr>
                <w:rFonts w:ascii="Calibri" w:eastAsia="Times New Roman" w:hAnsi="Calibri" w:cs="Times New Roman"/>
                <w:color w:val="000000"/>
                <w:sz w:val="22"/>
                <w:lang w:val="en-GB" w:eastAsia="en-GB"/>
              </w:rPr>
              <w:t>1,9426</w:t>
            </w:r>
          </w:p>
        </w:tc>
        <w:tc>
          <w:tcPr>
            <w:tcW w:w="1984" w:type="dxa"/>
            <w:tcBorders>
              <w:top w:val="nil"/>
              <w:left w:val="nil"/>
              <w:bottom w:val="single" w:sz="4" w:space="0" w:color="auto"/>
              <w:right w:val="single" w:sz="4" w:space="0" w:color="auto"/>
            </w:tcBorders>
            <w:shd w:val="clear" w:color="auto" w:fill="auto"/>
            <w:noWrap/>
            <w:vAlign w:val="bottom"/>
            <w:hideMark/>
          </w:tcPr>
          <w:p w14:paraId="769115C2" w14:textId="77777777" w:rsidR="005C14C1" w:rsidRPr="001A6E96" w:rsidRDefault="005C14C1" w:rsidP="005C14C1">
            <w:pPr>
              <w:spacing w:after="0" w:line="240" w:lineRule="auto"/>
              <w:jc w:val="left"/>
              <w:rPr>
                <w:rFonts w:ascii="Calibri" w:eastAsia="Times New Roman" w:hAnsi="Calibri" w:cs="Times New Roman"/>
                <w:color w:val="000000"/>
                <w:sz w:val="22"/>
                <w:lang w:val="en-GB" w:eastAsia="en-GB"/>
              </w:rPr>
            </w:pPr>
            <w:r w:rsidRPr="001A6E96">
              <w:rPr>
                <w:rFonts w:ascii="Calibri" w:eastAsia="Times New Roman" w:hAnsi="Calibri" w:cs="Times New Roman"/>
                <w:color w:val="000000"/>
                <w:sz w:val="22"/>
                <w:lang w:val="en-GB" w:eastAsia="en-GB"/>
              </w:rPr>
              <w:t>0,0471</w:t>
            </w:r>
          </w:p>
        </w:tc>
        <w:tc>
          <w:tcPr>
            <w:tcW w:w="2268" w:type="dxa"/>
            <w:tcBorders>
              <w:top w:val="nil"/>
              <w:left w:val="nil"/>
              <w:bottom w:val="single" w:sz="4" w:space="0" w:color="auto"/>
              <w:right w:val="single" w:sz="4" w:space="0" w:color="auto"/>
            </w:tcBorders>
            <w:shd w:val="clear" w:color="auto" w:fill="auto"/>
            <w:noWrap/>
            <w:vAlign w:val="bottom"/>
            <w:hideMark/>
          </w:tcPr>
          <w:p w14:paraId="36FCA990" w14:textId="77777777" w:rsidR="005C14C1" w:rsidRPr="001A6E96" w:rsidRDefault="005C14C1" w:rsidP="005C14C1">
            <w:pPr>
              <w:spacing w:after="0" w:line="240" w:lineRule="auto"/>
              <w:jc w:val="left"/>
              <w:rPr>
                <w:rFonts w:ascii="Calibri" w:eastAsia="Times New Roman" w:hAnsi="Calibri" w:cs="Times New Roman"/>
                <w:color w:val="000000"/>
                <w:sz w:val="22"/>
                <w:lang w:val="en-GB" w:eastAsia="en-GB"/>
              </w:rPr>
            </w:pPr>
            <w:r w:rsidRPr="001A6E96">
              <w:rPr>
                <w:rFonts w:ascii="Calibri" w:eastAsia="Times New Roman" w:hAnsi="Calibri" w:cs="Times New Roman"/>
                <w:color w:val="000000"/>
                <w:sz w:val="22"/>
                <w:lang w:val="en-GB" w:eastAsia="en-GB"/>
              </w:rPr>
              <w:t>0,1864</w:t>
            </w:r>
          </w:p>
        </w:tc>
      </w:tr>
      <w:tr w:rsidR="005C14C1" w:rsidRPr="001A6E96" w14:paraId="77D96C35" w14:textId="77777777" w:rsidTr="005C14C1">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60953F40" w14:textId="77777777" w:rsidR="005C14C1" w:rsidRPr="001A6E96" w:rsidRDefault="005C14C1" w:rsidP="005C14C1">
            <w:pPr>
              <w:spacing w:after="0" w:line="240" w:lineRule="auto"/>
              <w:jc w:val="left"/>
              <w:rPr>
                <w:rFonts w:ascii="Calibri" w:eastAsia="Times New Roman" w:hAnsi="Calibri" w:cs="Times New Roman"/>
                <w:color w:val="000000"/>
                <w:sz w:val="22"/>
                <w:lang w:val="en-GB" w:eastAsia="en-GB"/>
              </w:rPr>
            </w:pPr>
            <w:r w:rsidRPr="001A6E96">
              <w:rPr>
                <w:rFonts w:ascii="Calibri" w:eastAsia="Times New Roman" w:hAnsi="Calibri" w:cs="Times New Roman"/>
                <w:color w:val="000000"/>
                <w:sz w:val="22"/>
                <w:lang w:val="en-GB" w:eastAsia="en-GB"/>
              </w:rPr>
              <w:t>3</w:t>
            </w:r>
          </w:p>
        </w:tc>
        <w:tc>
          <w:tcPr>
            <w:tcW w:w="960" w:type="dxa"/>
            <w:tcBorders>
              <w:top w:val="nil"/>
              <w:left w:val="nil"/>
              <w:bottom w:val="single" w:sz="4" w:space="0" w:color="auto"/>
              <w:right w:val="single" w:sz="4" w:space="0" w:color="auto"/>
            </w:tcBorders>
            <w:shd w:val="clear" w:color="auto" w:fill="auto"/>
            <w:noWrap/>
            <w:vAlign w:val="bottom"/>
            <w:hideMark/>
          </w:tcPr>
          <w:p w14:paraId="58A862A0" w14:textId="77777777" w:rsidR="005C14C1" w:rsidRPr="001A6E96" w:rsidRDefault="005C14C1" w:rsidP="005C14C1">
            <w:pPr>
              <w:spacing w:after="0" w:line="240" w:lineRule="auto"/>
              <w:jc w:val="left"/>
              <w:rPr>
                <w:rFonts w:ascii="Calibri" w:eastAsia="Times New Roman" w:hAnsi="Calibri" w:cs="Times New Roman"/>
                <w:color w:val="000000"/>
                <w:sz w:val="22"/>
                <w:lang w:val="en-GB" w:eastAsia="en-GB"/>
              </w:rPr>
            </w:pPr>
            <w:r w:rsidRPr="001A6E96">
              <w:rPr>
                <w:rFonts w:ascii="Calibri" w:eastAsia="Times New Roman" w:hAnsi="Calibri" w:cs="Times New Roman"/>
                <w:color w:val="000000"/>
                <w:sz w:val="22"/>
                <w:lang w:val="en-GB" w:eastAsia="en-GB"/>
              </w:rPr>
              <w:t> </w:t>
            </w:r>
          </w:p>
        </w:tc>
        <w:tc>
          <w:tcPr>
            <w:tcW w:w="1923" w:type="dxa"/>
            <w:tcBorders>
              <w:top w:val="nil"/>
              <w:left w:val="nil"/>
              <w:bottom w:val="single" w:sz="4" w:space="0" w:color="auto"/>
              <w:right w:val="single" w:sz="4" w:space="0" w:color="auto"/>
            </w:tcBorders>
            <w:shd w:val="clear" w:color="auto" w:fill="auto"/>
            <w:noWrap/>
            <w:vAlign w:val="bottom"/>
            <w:hideMark/>
          </w:tcPr>
          <w:p w14:paraId="4EDC6EF0" w14:textId="77777777" w:rsidR="005C14C1" w:rsidRPr="001A6E96" w:rsidRDefault="005C14C1" w:rsidP="005C14C1">
            <w:pPr>
              <w:spacing w:after="0" w:line="240" w:lineRule="auto"/>
              <w:jc w:val="left"/>
              <w:rPr>
                <w:rFonts w:ascii="Calibri" w:eastAsia="Times New Roman" w:hAnsi="Calibri" w:cs="Times New Roman"/>
                <w:color w:val="000000"/>
                <w:sz w:val="22"/>
                <w:lang w:val="en-GB" w:eastAsia="en-GB"/>
              </w:rPr>
            </w:pPr>
            <w:r w:rsidRPr="001A6E96">
              <w:rPr>
                <w:rFonts w:ascii="Calibri" w:eastAsia="Times New Roman" w:hAnsi="Calibri" w:cs="Times New Roman"/>
                <w:color w:val="000000"/>
                <w:sz w:val="22"/>
                <w:lang w:val="en-GB" w:eastAsia="en-GB"/>
              </w:rPr>
              <w:t>2,0779</w:t>
            </w:r>
          </w:p>
        </w:tc>
        <w:tc>
          <w:tcPr>
            <w:tcW w:w="1984" w:type="dxa"/>
            <w:tcBorders>
              <w:top w:val="nil"/>
              <w:left w:val="nil"/>
              <w:bottom w:val="single" w:sz="4" w:space="0" w:color="auto"/>
              <w:right w:val="single" w:sz="4" w:space="0" w:color="auto"/>
            </w:tcBorders>
            <w:shd w:val="clear" w:color="auto" w:fill="auto"/>
            <w:noWrap/>
            <w:vAlign w:val="bottom"/>
            <w:hideMark/>
          </w:tcPr>
          <w:p w14:paraId="7998CCB8" w14:textId="77777777" w:rsidR="005C14C1" w:rsidRPr="001A6E96" w:rsidRDefault="005C14C1" w:rsidP="005C14C1">
            <w:pPr>
              <w:spacing w:after="0" w:line="240" w:lineRule="auto"/>
              <w:jc w:val="left"/>
              <w:rPr>
                <w:rFonts w:ascii="Calibri" w:eastAsia="Times New Roman" w:hAnsi="Calibri" w:cs="Times New Roman"/>
                <w:color w:val="000000"/>
                <w:sz w:val="22"/>
                <w:lang w:val="en-GB" w:eastAsia="en-GB"/>
              </w:rPr>
            </w:pPr>
            <w:r w:rsidRPr="001A6E96">
              <w:rPr>
                <w:rFonts w:ascii="Calibri" w:eastAsia="Times New Roman" w:hAnsi="Calibri" w:cs="Times New Roman"/>
                <w:color w:val="000000"/>
                <w:sz w:val="22"/>
                <w:lang w:val="en-GB" w:eastAsia="en-GB"/>
              </w:rPr>
              <w:t>0,0502</w:t>
            </w:r>
          </w:p>
        </w:tc>
        <w:tc>
          <w:tcPr>
            <w:tcW w:w="2268" w:type="dxa"/>
            <w:tcBorders>
              <w:top w:val="nil"/>
              <w:left w:val="nil"/>
              <w:bottom w:val="single" w:sz="4" w:space="0" w:color="auto"/>
              <w:right w:val="single" w:sz="4" w:space="0" w:color="auto"/>
            </w:tcBorders>
            <w:shd w:val="clear" w:color="auto" w:fill="auto"/>
            <w:noWrap/>
            <w:vAlign w:val="bottom"/>
            <w:hideMark/>
          </w:tcPr>
          <w:p w14:paraId="75F29F62" w14:textId="77777777" w:rsidR="005C14C1" w:rsidRPr="001A6E96" w:rsidRDefault="005C14C1" w:rsidP="005C14C1">
            <w:pPr>
              <w:spacing w:after="0" w:line="240" w:lineRule="auto"/>
              <w:jc w:val="left"/>
              <w:rPr>
                <w:rFonts w:ascii="Calibri" w:eastAsia="Times New Roman" w:hAnsi="Calibri" w:cs="Times New Roman"/>
                <w:color w:val="000000"/>
                <w:sz w:val="22"/>
                <w:lang w:val="en-GB" w:eastAsia="en-GB"/>
              </w:rPr>
            </w:pPr>
            <w:r w:rsidRPr="001A6E96">
              <w:rPr>
                <w:rFonts w:ascii="Calibri" w:eastAsia="Times New Roman" w:hAnsi="Calibri" w:cs="Times New Roman"/>
                <w:color w:val="000000"/>
                <w:sz w:val="22"/>
                <w:lang w:val="en-GB" w:eastAsia="en-GB"/>
              </w:rPr>
              <w:t>0,1840</w:t>
            </w:r>
          </w:p>
        </w:tc>
      </w:tr>
      <w:tr w:rsidR="005C14C1" w:rsidRPr="001A6E96" w14:paraId="5D8DFB3F" w14:textId="77777777" w:rsidTr="005C14C1">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6B1925F6" w14:textId="77777777" w:rsidR="005C14C1" w:rsidRPr="001A6E96" w:rsidRDefault="005C14C1" w:rsidP="005C14C1">
            <w:pPr>
              <w:spacing w:after="0" w:line="240" w:lineRule="auto"/>
              <w:jc w:val="left"/>
              <w:rPr>
                <w:rFonts w:ascii="Calibri" w:eastAsia="Times New Roman" w:hAnsi="Calibri" w:cs="Times New Roman"/>
                <w:color w:val="000000"/>
                <w:sz w:val="22"/>
                <w:lang w:val="en-GB" w:eastAsia="en-GB"/>
              </w:rPr>
            </w:pPr>
            <w:r w:rsidRPr="001A6E96">
              <w:rPr>
                <w:rFonts w:ascii="Calibri" w:eastAsia="Times New Roman" w:hAnsi="Calibri" w:cs="Times New Roman"/>
                <w:color w:val="000000"/>
                <w:sz w:val="22"/>
                <w:lang w:val="en-GB" w:eastAsia="en-GB"/>
              </w:rPr>
              <w:t>4</w:t>
            </w:r>
          </w:p>
        </w:tc>
        <w:tc>
          <w:tcPr>
            <w:tcW w:w="960" w:type="dxa"/>
            <w:tcBorders>
              <w:top w:val="nil"/>
              <w:left w:val="nil"/>
              <w:bottom w:val="single" w:sz="4" w:space="0" w:color="auto"/>
              <w:right w:val="single" w:sz="4" w:space="0" w:color="auto"/>
            </w:tcBorders>
            <w:shd w:val="clear" w:color="auto" w:fill="auto"/>
            <w:noWrap/>
            <w:vAlign w:val="bottom"/>
            <w:hideMark/>
          </w:tcPr>
          <w:p w14:paraId="3ED2402F" w14:textId="77777777" w:rsidR="005C14C1" w:rsidRPr="001A6E96" w:rsidRDefault="005C14C1" w:rsidP="005C14C1">
            <w:pPr>
              <w:spacing w:after="0" w:line="240" w:lineRule="auto"/>
              <w:jc w:val="left"/>
              <w:rPr>
                <w:rFonts w:ascii="Calibri" w:eastAsia="Times New Roman" w:hAnsi="Calibri" w:cs="Times New Roman"/>
                <w:color w:val="000000"/>
                <w:sz w:val="22"/>
                <w:lang w:val="en-GB" w:eastAsia="en-GB"/>
              </w:rPr>
            </w:pPr>
            <w:r w:rsidRPr="001A6E96">
              <w:rPr>
                <w:rFonts w:ascii="Calibri" w:eastAsia="Times New Roman" w:hAnsi="Calibri" w:cs="Times New Roman"/>
                <w:color w:val="000000"/>
                <w:sz w:val="22"/>
                <w:lang w:val="en-GB" w:eastAsia="en-GB"/>
              </w:rPr>
              <w:t> </w:t>
            </w:r>
          </w:p>
        </w:tc>
        <w:tc>
          <w:tcPr>
            <w:tcW w:w="1923" w:type="dxa"/>
            <w:tcBorders>
              <w:top w:val="nil"/>
              <w:left w:val="nil"/>
              <w:bottom w:val="single" w:sz="4" w:space="0" w:color="auto"/>
              <w:right w:val="single" w:sz="4" w:space="0" w:color="auto"/>
            </w:tcBorders>
            <w:shd w:val="clear" w:color="auto" w:fill="auto"/>
            <w:noWrap/>
            <w:vAlign w:val="bottom"/>
            <w:hideMark/>
          </w:tcPr>
          <w:p w14:paraId="22F5219E" w14:textId="77777777" w:rsidR="005C14C1" w:rsidRPr="001A6E96" w:rsidRDefault="005C14C1" w:rsidP="005C14C1">
            <w:pPr>
              <w:spacing w:after="0" w:line="240" w:lineRule="auto"/>
              <w:jc w:val="left"/>
              <w:rPr>
                <w:rFonts w:ascii="Calibri" w:eastAsia="Times New Roman" w:hAnsi="Calibri" w:cs="Times New Roman"/>
                <w:color w:val="000000"/>
                <w:sz w:val="22"/>
                <w:lang w:val="en-GB" w:eastAsia="en-GB"/>
              </w:rPr>
            </w:pPr>
            <w:r w:rsidRPr="001A6E96">
              <w:rPr>
                <w:rFonts w:ascii="Calibri" w:eastAsia="Times New Roman" w:hAnsi="Calibri" w:cs="Times New Roman"/>
                <w:color w:val="000000"/>
                <w:sz w:val="22"/>
                <w:lang w:val="en-GB" w:eastAsia="en-GB"/>
              </w:rPr>
              <w:t>2,1539</w:t>
            </w:r>
          </w:p>
        </w:tc>
        <w:tc>
          <w:tcPr>
            <w:tcW w:w="1984" w:type="dxa"/>
            <w:tcBorders>
              <w:top w:val="nil"/>
              <w:left w:val="nil"/>
              <w:bottom w:val="single" w:sz="4" w:space="0" w:color="auto"/>
              <w:right w:val="single" w:sz="4" w:space="0" w:color="auto"/>
            </w:tcBorders>
            <w:shd w:val="clear" w:color="auto" w:fill="auto"/>
            <w:noWrap/>
            <w:vAlign w:val="bottom"/>
            <w:hideMark/>
          </w:tcPr>
          <w:p w14:paraId="31177C5F" w14:textId="77777777" w:rsidR="005C14C1" w:rsidRPr="001A6E96" w:rsidRDefault="005C14C1" w:rsidP="005C14C1">
            <w:pPr>
              <w:spacing w:after="0" w:line="240" w:lineRule="auto"/>
              <w:jc w:val="left"/>
              <w:rPr>
                <w:rFonts w:ascii="Calibri" w:eastAsia="Times New Roman" w:hAnsi="Calibri" w:cs="Times New Roman"/>
                <w:color w:val="000000"/>
                <w:sz w:val="22"/>
                <w:lang w:val="en-GB" w:eastAsia="en-GB"/>
              </w:rPr>
            </w:pPr>
            <w:r w:rsidRPr="001A6E96">
              <w:rPr>
                <w:rFonts w:ascii="Calibri" w:eastAsia="Times New Roman" w:hAnsi="Calibri" w:cs="Times New Roman"/>
                <w:color w:val="000000"/>
                <w:sz w:val="22"/>
                <w:lang w:val="en-GB" w:eastAsia="en-GB"/>
              </w:rPr>
              <w:t>0,0547</w:t>
            </w:r>
          </w:p>
        </w:tc>
        <w:tc>
          <w:tcPr>
            <w:tcW w:w="2268" w:type="dxa"/>
            <w:tcBorders>
              <w:top w:val="nil"/>
              <w:left w:val="nil"/>
              <w:bottom w:val="single" w:sz="4" w:space="0" w:color="auto"/>
              <w:right w:val="single" w:sz="4" w:space="0" w:color="auto"/>
            </w:tcBorders>
            <w:shd w:val="clear" w:color="auto" w:fill="auto"/>
            <w:noWrap/>
            <w:vAlign w:val="bottom"/>
            <w:hideMark/>
          </w:tcPr>
          <w:p w14:paraId="6D0B1769" w14:textId="77777777" w:rsidR="005C14C1" w:rsidRPr="001A6E96" w:rsidRDefault="005C14C1" w:rsidP="005C14C1">
            <w:pPr>
              <w:spacing w:after="0" w:line="240" w:lineRule="auto"/>
              <w:jc w:val="left"/>
              <w:rPr>
                <w:rFonts w:ascii="Calibri" w:eastAsia="Times New Roman" w:hAnsi="Calibri" w:cs="Times New Roman"/>
                <w:color w:val="000000"/>
                <w:sz w:val="22"/>
                <w:lang w:val="en-GB" w:eastAsia="en-GB"/>
              </w:rPr>
            </w:pPr>
            <w:r w:rsidRPr="001A6E96">
              <w:rPr>
                <w:rFonts w:ascii="Calibri" w:eastAsia="Times New Roman" w:hAnsi="Calibri" w:cs="Times New Roman"/>
                <w:color w:val="000000"/>
                <w:sz w:val="22"/>
                <w:lang w:val="en-GB" w:eastAsia="en-GB"/>
              </w:rPr>
              <w:t>0,1811</w:t>
            </w:r>
          </w:p>
        </w:tc>
      </w:tr>
      <w:tr w:rsidR="005C14C1" w:rsidRPr="001A6E96" w14:paraId="03832605" w14:textId="77777777" w:rsidTr="005C14C1">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2AEC9381" w14:textId="77777777" w:rsidR="005C14C1" w:rsidRPr="001A6E96" w:rsidRDefault="005C14C1" w:rsidP="005C14C1">
            <w:pPr>
              <w:spacing w:after="0" w:line="240" w:lineRule="auto"/>
              <w:jc w:val="left"/>
              <w:rPr>
                <w:rFonts w:ascii="Calibri" w:eastAsia="Times New Roman" w:hAnsi="Calibri" w:cs="Times New Roman"/>
                <w:color w:val="000000"/>
                <w:sz w:val="22"/>
                <w:lang w:val="en-GB" w:eastAsia="en-GB"/>
              </w:rPr>
            </w:pPr>
            <w:r w:rsidRPr="001A6E96">
              <w:rPr>
                <w:rFonts w:ascii="Calibri" w:eastAsia="Times New Roman" w:hAnsi="Calibri" w:cs="Times New Roman"/>
                <w:color w:val="000000"/>
                <w:sz w:val="22"/>
                <w:lang w:val="en-GB" w:eastAsia="en-GB"/>
              </w:rPr>
              <w:t>5</w:t>
            </w:r>
          </w:p>
        </w:tc>
        <w:tc>
          <w:tcPr>
            <w:tcW w:w="960" w:type="dxa"/>
            <w:tcBorders>
              <w:top w:val="nil"/>
              <w:left w:val="nil"/>
              <w:bottom w:val="single" w:sz="4" w:space="0" w:color="auto"/>
              <w:right w:val="single" w:sz="4" w:space="0" w:color="auto"/>
            </w:tcBorders>
            <w:shd w:val="clear" w:color="auto" w:fill="auto"/>
            <w:noWrap/>
            <w:vAlign w:val="bottom"/>
            <w:hideMark/>
          </w:tcPr>
          <w:p w14:paraId="50E379C1" w14:textId="77777777" w:rsidR="005C14C1" w:rsidRPr="001A6E96" w:rsidRDefault="005C14C1" w:rsidP="005C14C1">
            <w:pPr>
              <w:spacing w:after="0" w:line="240" w:lineRule="auto"/>
              <w:jc w:val="left"/>
              <w:rPr>
                <w:rFonts w:ascii="Calibri" w:eastAsia="Times New Roman" w:hAnsi="Calibri" w:cs="Times New Roman"/>
                <w:color w:val="000000"/>
                <w:sz w:val="22"/>
                <w:lang w:val="en-GB" w:eastAsia="en-GB"/>
              </w:rPr>
            </w:pPr>
            <w:r w:rsidRPr="001A6E96">
              <w:rPr>
                <w:rFonts w:ascii="Calibri" w:eastAsia="Times New Roman" w:hAnsi="Calibri" w:cs="Times New Roman"/>
                <w:color w:val="000000"/>
                <w:sz w:val="22"/>
                <w:lang w:val="en-GB" w:eastAsia="en-GB"/>
              </w:rPr>
              <w:t> </w:t>
            </w:r>
          </w:p>
        </w:tc>
        <w:tc>
          <w:tcPr>
            <w:tcW w:w="1923" w:type="dxa"/>
            <w:tcBorders>
              <w:top w:val="nil"/>
              <w:left w:val="nil"/>
              <w:bottom w:val="single" w:sz="4" w:space="0" w:color="auto"/>
              <w:right w:val="single" w:sz="4" w:space="0" w:color="auto"/>
            </w:tcBorders>
            <w:shd w:val="clear" w:color="auto" w:fill="auto"/>
            <w:noWrap/>
            <w:vAlign w:val="bottom"/>
            <w:hideMark/>
          </w:tcPr>
          <w:p w14:paraId="41C2BC4D" w14:textId="77777777" w:rsidR="005C14C1" w:rsidRPr="001A6E96" w:rsidRDefault="005C14C1" w:rsidP="005C14C1">
            <w:pPr>
              <w:spacing w:after="0" w:line="240" w:lineRule="auto"/>
              <w:jc w:val="left"/>
              <w:rPr>
                <w:rFonts w:ascii="Calibri" w:eastAsia="Times New Roman" w:hAnsi="Calibri" w:cs="Times New Roman"/>
                <w:color w:val="000000"/>
                <w:sz w:val="22"/>
                <w:lang w:val="en-GB" w:eastAsia="en-GB"/>
              </w:rPr>
            </w:pPr>
            <w:r w:rsidRPr="001A6E96">
              <w:rPr>
                <w:rFonts w:ascii="Calibri" w:eastAsia="Times New Roman" w:hAnsi="Calibri" w:cs="Times New Roman"/>
                <w:color w:val="000000"/>
                <w:sz w:val="22"/>
                <w:lang w:val="en-GB" w:eastAsia="en-GB"/>
              </w:rPr>
              <w:t>2,1911</w:t>
            </w:r>
          </w:p>
        </w:tc>
        <w:tc>
          <w:tcPr>
            <w:tcW w:w="1984" w:type="dxa"/>
            <w:tcBorders>
              <w:top w:val="nil"/>
              <w:left w:val="nil"/>
              <w:bottom w:val="single" w:sz="4" w:space="0" w:color="auto"/>
              <w:right w:val="single" w:sz="4" w:space="0" w:color="auto"/>
            </w:tcBorders>
            <w:shd w:val="clear" w:color="auto" w:fill="auto"/>
            <w:noWrap/>
            <w:vAlign w:val="bottom"/>
            <w:hideMark/>
          </w:tcPr>
          <w:p w14:paraId="66BEB1FC" w14:textId="77777777" w:rsidR="005C14C1" w:rsidRPr="001A6E96" w:rsidRDefault="005C14C1" w:rsidP="005C14C1">
            <w:pPr>
              <w:spacing w:after="0" w:line="240" w:lineRule="auto"/>
              <w:jc w:val="left"/>
              <w:rPr>
                <w:rFonts w:ascii="Calibri" w:eastAsia="Times New Roman" w:hAnsi="Calibri" w:cs="Times New Roman"/>
                <w:color w:val="000000"/>
                <w:sz w:val="22"/>
                <w:lang w:val="en-GB" w:eastAsia="en-GB"/>
              </w:rPr>
            </w:pPr>
            <w:r w:rsidRPr="001A6E96">
              <w:rPr>
                <w:rFonts w:ascii="Calibri" w:eastAsia="Times New Roman" w:hAnsi="Calibri" w:cs="Times New Roman"/>
                <w:color w:val="000000"/>
                <w:sz w:val="22"/>
                <w:lang w:val="en-GB" w:eastAsia="en-GB"/>
              </w:rPr>
              <w:t>0,0603</w:t>
            </w:r>
          </w:p>
        </w:tc>
        <w:tc>
          <w:tcPr>
            <w:tcW w:w="2268" w:type="dxa"/>
            <w:tcBorders>
              <w:top w:val="nil"/>
              <w:left w:val="nil"/>
              <w:bottom w:val="single" w:sz="4" w:space="0" w:color="auto"/>
              <w:right w:val="single" w:sz="4" w:space="0" w:color="auto"/>
            </w:tcBorders>
            <w:shd w:val="clear" w:color="auto" w:fill="auto"/>
            <w:noWrap/>
            <w:vAlign w:val="bottom"/>
            <w:hideMark/>
          </w:tcPr>
          <w:p w14:paraId="3CBEEC7C" w14:textId="77777777" w:rsidR="005C14C1" w:rsidRPr="001A6E96" w:rsidRDefault="005C14C1" w:rsidP="005C14C1">
            <w:pPr>
              <w:spacing w:after="0" w:line="240" w:lineRule="auto"/>
              <w:jc w:val="left"/>
              <w:rPr>
                <w:rFonts w:ascii="Calibri" w:eastAsia="Times New Roman" w:hAnsi="Calibri" w:cs="Times New Roman"/>
                <w:color w:val="000000"/>
                <w:sz w:val="22"/>
                <w:lang w:val="en-GB" w:eastAsia="en-GB"/>
              </w:rPr>
            </w:pPr>
            <w:r w:rsidRPr="001A6E96">
              <w:rPr>
                <w:rFonts w:ascii="Calibri" w:eastAsia="Times New Roman" w:hAnsi="Calibri" w:cs="Times New Roman"/>
                <w:color w:val="000000"/>
                <w:sz w:val="22"/>
                <w:lang w:val="en-GB" w:eastAsia="en-GB"/>
              </w:rPr>
              <w:t>0,1778</w:t>
            </w:r>
          </w:p>
        </w:tc>
      </w:tr>
      <w:tr w:rsidR="005C14C1" w:rsidRPr="001A6E96" w14:paraId="0224DE61" w14:textId="77777777" w:rsidTr="005C14C1">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956408B" w14:textId="77777777" w:rsidR="005C14C1" w:rsidRPr="001A6E96" w:rsidRDefault="005C14C1" w:rsidP="005C14C1">
            <w:pPr>
              <w:spacing w:after="0" w:line="240" w:lineRule="auto"/>
              <w:jc w:val="left"/>
              <w:rPr>
                <w:rFonts w:ascii="Calibri" w:eastAsia="Times New Roman" w:hAnsi="Calibri" w:cs="Times New Roman"/>
                <w:color w:val="000000"/>
                <w:sz w:val="22"/>
                <w:lang w:val="en-GB" w:eastAsia="en-GB"/>
              </w:rPr>
            </w:pPr>
            <w:r w:rsidRPr="001A6E96">
              <w:rPr>
                <w:rFonts w:ascii="Calibri" w:eastAsia="Times New Roman" w:hAnsi="Calibri" w:cs="Times New Roman"/>
                <w:color w:val="000000"/>
                <w:sz w:val="22"/>
                <w:lang w:val="en-GB" w:eastAsia="en-GB"/>
              </w:rPr>
              <w:t>6</w:t>
            </w:r>
          </w:p>
        </w:tc>
        <w:tc>
          <w:tcPr>
            <w:tcW w:w="960" w:type="dxa"/>
            <w:tcBorders>
              <w:top w:val="nil"/>
              <w:left w:val="nil"/>
              <w:bottom w:val="single" w:sz="4" w:space="0" w:color="auto"/>
              <w:right w:val="single" w:sz="4" w:space="0" w:color="auto"/>
            </w:tcBorders>
            <w:shd w:val="clear" w:color="auto" w:fill="auto"/>
            <w:noWrap/>
            <w:vAlign w:val="bottom"/>
            <w:hideMark/>
          </w:tcPr>
          <w:p w14:paraId="5CF6ED36" w14:textId="77777777" w:rsidR="005C14C1" w:rsidRPr="001A6E96" w:rsidRDefault="005C14C1" w:rsidP="005C14C1">
            <w:pPr>
              <w:spacing w:after="0" w:line="240" w:lineRule="auto"/>
              <w:jc w:val="left"/>
              <w:rPr>
                <w:rFonts w:ascii="Calibri" w:eastAsia="Times New Roman" w:hAnsi="Calibri" w:cs="Times New Roman"/>
                <w:color w:val="000000"/>
                <w:sz w:val="22"/>
                <w:lang w:val="en-GB" w:eastAsia="en-GB"/>
              </w:rPr>
            </w:pPr>
            <w:r w:rsidRPr="001A6E96">
              <w:rPr>
                <w:rFonts w:ascii="Calibri" w:eastAsia="Times New Roman" w:hAnsi="Calibri" w:cs="Times New Roman"/>
                <w:color w:val="000000"/>
                <w:sz w:val="22"/>
                <w:lang w:val="en-GB" w:eastAsia="en-GB"/>
              </w:rPr>
              <w:t> </w:t>
            </w:r>
          </w:p>
        </w:tc>
        <w:tc>
          <w:tcPr>
            <w:tcW w:w="1923" w:type="dxa"/>
            <w:tcBorders>
              <w:top w:val="nil"/>
              <w:left w:val="nil"/>
              <w:bottom w:val="single" w:sz="4" w:space="0" w:color="auto"/>
              <w:right w:val="single" w:sz="4" w:space="0" w:color="auto"/>
            </w:tcBorders>
            <w:shd w:val="clear" w:color="auto" w:fill="auto"/>
            <w:noWrap/>
            <w:vAlign w:val="bottom"/>
            <w:hideMark/>
          </w:tcPr>
          <w:p w14:paraId="07F70CDC" w14:textId="77777777" w:rsidR="005C14C1" w:rsidRPr="001A6E96" w:rsidRDefault="005C14C1" w:rsidP="005C14C1">
            <w:pPr>
              <w:spacing w:after="0" w:line="240" w:lineRule="auto"/>
              <w:jc w:val="left"/>
              <w:rPr>
                <w:rFonts w:ascii="Calibri" w:eastAsia="Times New Roman" w:hAnsi="Calibri" w:cs="Times New Roman"/>
                <w:color w:val="000000"/>
                <w:sz w:val="22"/>
                <w:lang w:val="en-GB" w:eastAsia="en-GB"/>
              </w:rPr>
            </w:pPr>
            <w:r w:rsidRPr="001A6E96">
              <w:rPr>
                <w:rFonts w:ascii="Calibri" w:eastAsia="Times New Roman" w:hAnsi="Calibri" w:cs="Times New Roman"/>
                <w:color w:val="000000"/>
                <w:sz w:val="22"/>
                <w:lang w:val="en-GB" w:eastAsia="en-GB"/>
              </w:rPr>
              <w:t>2,2150</w:t>
            </w:r>
          </w:p>
        </w:tc>
        <w:tc>
          <w:tcPr>
            <w:tcW w:w="1984" w:type="dxa"/>
            <w:tcBorders>
              <w:top w:val="nil"/>
              <w:left w:val="nil"/>
              <w:bottom w:val="single" w:sz="4" w:space="0" w:color="auto"/>
              <w:right w:val="single" w:sz="4" w:space="0" w:color="auto"/>
            </w:tcBorders>
            <w:shd w:val="clear" w:color="auto" w:fill="auto"/>
            <w:noWrap/>
            <w:vAlign w:val="bottom"/>
            <w:hideMark/>
          </w:tcPr>
          <w:p w14:paraId="2BB4F80A" w14:textId="77777777" w:rsidR="005C14C1" w:rsidRPr="001A6E96" w:rsidRDefault="005C14C1" w:rsidP="005C14C1">
            <w:pPr>
              <w:spacing w:after="0" w:line="240" w:lineRule="auto"/>
              <w:jc w:val="left"/>
              <w:rPr>
                <w:rFonts w:ascii="Calibri" w:eastAsia="Times New Roman" w:hAnsi="Calibri" w:cs="Times New Roman"/>
                <w:color w:val="000000"/>
                <w:sz w:val="22"/>
                <w:lang w:val="en-GB" w:eastAsia="en-GB"/>
              </w:rPr>
            </w:pPr>
            <w:r w:rsidRPr="001A6E96">
              <w:rPr>
                <w:rFonts w:ascii="Calibri" w:eastAsia="Times New Roman" w:hAnsi="Calibri" w:cs="Times New Roman"/>
                <w:color w:val="000000"/>
                <w:sz w:val="22"/>
                <w:lang w:val="en-GB" w:eastAsia="en-GB"/>
              </w:rPr>
              <w:t>0,0670</w:t>
            </w:r>
          </w:p>
        </w:tc>
        <w:tc>
          <w:tcPr>
            <w:tcW w:w="2268" w:type="dxa"/>
            <w:tcBorders>
              <w:top w:val="nil"/>
              <w:left w:val="nil"/>
              <w:bottom w:val="single" w:sz="4" w:space="0" w:color="auto"/>
              <w:right w:val="single" w:sz="4" w:space="0" w:color="auto"/>
            </w:tcBorders>
            <w:shd w:val="clear" w:color="auto" w:fill="auto"/>
            <w:noWrap/>
            <w:vAlign w:val="bottom"/>
            <w:hideMark/>
          </w:tcPr>
          <w:p w14:paraId="589C603D" w14:textId="77777777" w:rsidR="005C14C1" w:rsidRPr="001A6E96" w:rsidRDefault="005C14C1" w:rsidP="005C14C1">
            <w:pPr>
              <w:spacing w:after="0" w:line="240" w:lineRule="auto"/>
              <w:jc w:val="left"/>
              <w:rPr>
                <w:rFonts w:ascii="Calibri" w:eastAsia="Times New Roman" w:hAnsi="Calibri" w:cs="Times New Roman"/>
                <w:color w:val="000000"/>
                <w:sz w:val="22"/>
                <w:lang w:val="en-GB" w:eastAsia="en-GB"/>
              </w:rPr>
            </w:pPr>
            <w:r w:rsidRPr="001A6E96">
              <w:rPr>
                <w:rFonts w:ascii="Calibri" w:eastAsia="Times New Roman" w:hAnsi="Calibri" w:cs="Times New Roman"/>
                <w:color w:val="000000"/>
                <w:sz w:val="22"/>
                <w:lang w:val="en-GB" w:eastAsia="en-GB"/>
              </w:rPr>
              <w:t>0,1744</w:t>
            </w:r>
          </w:p>
        </w:tc>
      </w:tr>
      <w:tr w:rsidR="005C14C1" w:rsidRPr="001A6E96" w14:paraId="07B8A545" w14:textId="77777777" w:rsidTr="005C14C1">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B73D706" w14:textId="77777777" w:rsidR="005C14C1" w:rsidRPr="001A6E96" w:rsidRDefault="005C14C1" w:rsidP="005C14C1">
            <w:pPr>
              <w:spacing w:after="0" w:line="240" w:lineRule="auto"/>
              <w:jc w:val="left"/>
              <w:rPr>
                <w:rFonts w:ascii="Calibri" w:eastAsia="Times New Roman" w:hAnsi="Calibri" w:cs="Times New Roman"/>
                <w:color w:val="000000"/>
                <w:sz w:val="22"/>
                <w:lang w:val="en-GB" w:eastAsia="en-GB"/>
              </w:rPr>
            </w:pPr>
            <w:r w:rsidRPr="001A6E96">
              <w:rPr>
                <w:rFonts w:ascii="Calibri" w:eastAsia="Times New Roman" w:hAnsi="Calibri" w:cs="Times New Roman"/>
                <w:color w:val="000000"/>
                <w:sz w:val="22"/>
                <w:lang w:val="en-GB" w:eastAsia="en-GB"/>
              </w:rPr>
              <w:t>7</w:t>
            </w:r>
          </w:p>
        </w:tc>
        <w:tc>
          <w:tcPr>
            <w:tcW w:w="960" w:type="dxa"/>
            <w:tcBorders>
              <w:top w:val="nil"/>
              <w:left w:val="nil"/>
              <w:bottom w:val="single" w:sz="4" w:space="0" w:color="auto"/>
              <w:right w:val="single" w:sz="4" w:space="0" w:color="auto"/>
            </w:tcBorders>
            <w:shd w:val="clear" w:color="auto" w:fill="auto"/>
            <w:noWrap/>
            <w:vAlign w:val="bottom"/>
            <w:hideMark/>
          </w:tcPr>
          <w:p w14:paraId="060CEC55" w14:textId="77777777" w:rsidR="005C14C1" w:rsidRPr="001A6E96" w:rsidRDefault="005C14C1" w:rsidP="005C14C1">
            <w:pPr>
              <w:spacing w:after="0" w:line="240" w:lineRule="auto"/>
              <w:jc w:val="left"/>
              <w:rPr>
                <w:rFonts w:ascii="Calibri" w:eastAsia="Times New Roman" w:hAnsi="Calibri" w:cs="Times New Roman"/>
                <w:color w:val="000000"/>
                <w:sz w:val="22"/>
                <w:lang w:val="en-GB" w:eastAsia="en-GB"/>
              </w:rPr>
            </w:pPr>
            <w:r w:rsidRPr="001A6E96">
              <w:rPr>
                <w:rFonts w:ascii="Calibri" w:eastAsia="Times New Roman" w:hAnsi="Calibri" w:cs="Times New Roman"/>
                <w:color w:val="000000"/>
                <w:sz w:val="22"/>
                <w:lang w:val="en-GB" w:eastAsia="en-GB"/>
              </w:rPr>
              <w:t> </w:t>
            </w:r>
          </w:p>
        </w:tc>
        <w:tc>
          <w:tcPr>
            <w:tcW w:w="1923" w:type="dxa"/>
            <w:tcBorders>
              <w:top w:val="nil"/>
              <w:left w:val="nil"/>
              <w:bottom w:val="single" w:sz="4" w:space="0" w:color="auto"/>
              <w:right w:val="single" w:sz="4" w:space="0" w:color="auto"/>
            </w:tcBorders>
            <w:shd w:val="clear" w:color="auto" w:fill="auto"/>
            <w:noWrap/>
            <w:vAlign w:val="bottom"/>
            <w:hideMark/>
          </w:tcPr>
          <w:p w14:paraId="38D3399E" w14:textId="77777777" w:rsidR="005C14C1" w:rsidRPr="001A6E96" w:rsidRDefault="005C14C1" w:rsidP="005C14C1">
            <w:pPr>
              <w:spacing w:after="0" w:line="240" w:lineRule="auto"/>
              <w:jc w:val="left"/>
              <w:rPr>
                <w:rFonts w:ascii="Calibri" w:eastAsia="Times New Roman" w:hAnsi="Calibri" w:cs="Times New Roman"/>
                <w:color w:val="000000"/>
                <w:sz w:val="22"/>
                <w:lang w:val="en-GB" w:eastAsia="en-GB"/>
              </w:rPr>
            </w:pPr>
            <w:r w:rsidRPr="001A6E96">
              <w:rPr>
                <w:rFonts w:ascii="Calibri" w:eastAsia="Times New Roman" w:hAnsi="Calibri" w:cs="Times New Roman"/>
                <w:color w:val="000000"/>
                <w:sz w:val="22"/>
                <w:lang w:val="en-GB" w:eastAsia="en-GB"/>
              </w:rPr>
              <w:t>2,2194</w:t>
            </w:r>
          </w:p>
        </w:tc>
        <w:tc>
          <w:tcPr>
            <w:tcW w:w="1984" w:type="dxa"/>
            <w:tcBorders>
              <w:top w:val="nil"/>
              <w:left w:val="nil"/>
              <w:bottom w:val="single" w:sz="4" w:space="0" w:color="auto"/>
              <w:right w:val="single" w:sz="4" w:space="0" w:color="auto"/>
            </w:tcBorders>
            <w:shd w:val="clear" w:color="auto" w:fill="auto"/>
            <w:noWrap/>
            <w:vAlign w:val="bottom"/>
            <w:hideMark/>
          </w:tcPr>
          <w:p w14:paraId="1A5639D8" w14:textId="77777777" w:rsidR="005C14C1" w:rsidRPr="001A6E96" w:rsidRDefault="005C14C1" w:rsidP="005C14C1">
            <w:pPr>
              <w:spacing w:after="0" w:line="240" w:lineRule="auto"/>
              <w:jc w:val="left"/>
              <w:rPr>
                <w:rFonts w:ascii="Calibri" w:eastAsia="Times New Roman" w:hAnsi="Calibri" w:cs="Times New Roman"/>
                <w:color w:val="000000"/>
                <w:sz w:val="22"/>
                <w:lang w:val="en-GB" w:eastAsia="en-GB"/>
              </w:rPr>
            </w:pPr>
            <w:r w:rsidRPr="001A6E96">
              <w:rPr>
                <w:rFonts w:ascii="Calibri" w:eastAsia="Times New Roman" w:hAnsi="Calibri" w:cs="Times New Roman"/>
                <w:color w:val="000000"/>
                <w:sz w:val="22"/>
                <w:lang w:val="en-GB" w:eastAsia="en-GB"/>
              </w:rPr>
              <w:t>0,0743</w:t>
            </w:r>
          </w:p>
        </w:tc>
        <w:tc>
          <w:tcPr>
            <w:tcW w:w="2268" w:type="dxa"/>
            <w:tcBorders>
              <w:top w:val="nil"/>
              <w:left w:val="nil"/>
              <w:bottom w:val="single" w:sz="4" w:space="0" w:color="auto"/>
              <w:right w:val="single" w:sz="4" w:space="0" w:color="auto"/>
            </w:tcBorders>
            <w:shd w:val="clear" w:color="auto" w:fill="auto"/>
            <w:noWrap/>
            <w:vAlign w:val="bottom"/>
            <w:hideMark/>
          </w:tcPr>
          <w:p w14:paraId="78F5C5F8" w14:textId="77777777" w:rsidR="005C14C1" w:rsidRPr="001A6E96" w:rsidRDefault="005C14C1" w:rsidP="005C14C1">
            <w:pPr>
              <w:spacing w:after="0" w:line="240" w:lineRule="auto"/>
              <w:jc w:val="left"/>
              <w:rPr>
                <w:rFonts w:ascii="Calibri" w:eastAsia="Times New Roman" w:hAnsi="Calibri" w:cs="Times New Roman"/>
                <w:color w:val="000000"/>
                <w:sz w:val="22"/>
                <w:lang w:val="en-GB" w:eastAsia="en-GB"/>
              </w:rPr>
            </w:pPr>
            <w:r w:rsidRPr="001A6E96">
              <w:rPr>
                <w:rFonts w:ascii="Calibri" w:eastAsia="Times New Roman" w:hAnsi="Calibri" w:cs="Times New Roman"/>
                <w:color w:val="000000"/>
                <w:sz w:val="22"/>
                <w:lang w:val="en-GB" w:eastAsia="en-GB"/>
              </w:rPr>
              <w:t>0,1701</w:t>
            </w:r>
          </w:p>
        </w:tc>
      </w:tr>
      <w:tr w:rsidR="005C14C1" w:rsidRPr="001A6E96" w14:paraId="5218A82A" w14:textId="77777777" w:rsidTr="005C14C1">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1A90A61" w14:textId="77777777" w:rsidR="005C14C1" w:rsidRPr="001A6E96" w:rsidRDefault="005C14C1" w:rsidP="005C14C1">
            <w:pPr>
              <w:spacing w:after="0" w:line="240" w:lineRule="auto"/>
              <w:jc w:val="left"/>
              <w:rPr>
                <w:rFonts w:ascii="Calibri" w:eastAsia="Times New Roman" w:hAnsi="Calibri" w:cs="Times New Roman"/>
                <w:color w:val="000000"/>
                <w:sz w:val="22"/>
                <w:lang w:val="en-GB" w:eastAsia="en-GB"/>
              </w:rPr>
            </w:pPr>
            <w:r w:rsidRPr="001A6E96">
              <w:rPr>
                <w:rFonts w:ascii="Calibri" w:eastAsia="Times New Roman" w:hAnsi="Calibri" w:cs="Times New Roman"/>
                <w:color w:val="000000"/>
                <w:sz w:val="22"/>
                <w:lang w:val="en-GB" w:eastAsia="en-GB"/>
              </w:rPr>
              <w:t>8</w:t>
            </w:r>
          </w:p>
        </w:tc>
        <w:tc>
          <w:tcPr>
            <w:tcW w:w="960" w:type="dxa"/>
            <w:tcBorders>
              <w:top w:val="nil"/>
              <w:left w:val="nil"/>
              <w:bottom w:val="single" w:sz="4" w:space="0" w:color="auto"/>
              <w:right w:val="single" w:sz="4" w:space="0" w:color="auto"/>
            </w:tcBorders>
            <w:shd w:val="clear" w:color="auto" w:fill="auto"/>
            <w:noWrap/>
            <w:vAlign w:val="bottom"/>
            <w:hideMark/>
          </w:tcPr>
          <w:p w14:paraId="5CFFFB8F" w14:textId="77777777" w:rsidR="005C14C1" w:rsidRPr="001A6E96" w:rsidRDefault="005C14C1" w:rsidP="005C14C1">
            <w:pPr>
              <w:spacing w:after="0" w:line="240" w:lineRule="auto"/>
              <w:jc w:val="left"/>
              <w:rPr>
                <w:rFonts w:ascii="Calibri" w:eastAsia="Times New Roman" w:hAnsi="Calibri" w:cs="Times New Roman"/>
                <w:color w:val="000000"/>
                <w:sz w:val="22"/>
                <w:lang w:val="en-GB" w:eastAsia="en-GB"/>
              </w:rPr>
            </w:pPr>
            <w:r w:rsidRPr="001A6E96">
              <w:rPr>
                <w:rFonts w:ascii="Calibri" w:eastAsia="Times New Roman" w:hAnsi="Calibri" w:cs="Times New Roman"/>
                <w:color w:val="000000"/>
                <w:sz w:val="22"/>
                <w:lang w:val="en-GB" w:eastAsia="en-GB"/>
              </w:rPr>
              <w:t> </w:t>
            </w:r>
          </w:p>
        </w:tc>
        <w:tc>
          <w:tcPr>
            <w:tcW w:w="1923" w:type="dxa"/>
            <w:tcBorders>
              <w:top w:val="nil"/>
              <w:left w:val="nil"/>
              <w:bottom w:val="single" w:sz="4" w:space="0" w:color="auto"/>
              <w:right w:val="single" w:sz="4" w:space="0" w:color="auto"/>
            </w:tcBorders>
            <w:shd w:val="clear" w:color="auto" w:fill="auto"/>
            <w:noWrap/>
            <w:vAlign w:val="bottom"/>
            <w:hideMark/>
          </w:tcPr>
          <w:p w14:paraId="6362925C" w14:textId="77777777" w:rsidR="005C14C1" w:rsidRPr="001A6E96" w:rsidRDefault="005C14C1" w:rsidP="005C14C1">
            <w:pPr>
              <w:spacing w:after="0" w:line="240" w:lineRule="auto"/>
              <w:jc w:val="left"/>
              <w:rPr>
                <w:rFonts w:ascii="Calibri" w:eastAsia="Times New Roman" w:hAnsi="Calibri" w:cs="Times New Roman"/>
                <w:color w:val="000000"/>
                <w:sz w:val="22"/>
                <w:lang w:val="en-GB" w:eastAsia="en-GB"/>
              </w:rPr>
            </w:pPr>
            <w:r w:rsidRPr="001A6E96">
              <w:rPr>
                <w:rFonts w:ascii="Calibri" w:eastAsia="Times New Roman" w:hAnsi="Calibri" w:cs="Times New Roman"/>
                <w:color w:val="000000"/>
                <w:sz w:val="22"/>
                <w:lang w:val="en-GB" w:eastAsia="en-GB"/>
              </w:rPr>
              <w:t>2,2218</w:t>
            </w:r>
          </w:p>
        </w:tc>
        <w:tc>
          <w:tcPr>
            <w:tcW w:w="1984" w:type="dxa"/>
            <w:tcBorders>
              <w:top w:val="nil"/>
              <w:left w:val="nil"/>
              <w:bottom w:val="single" w:sz="4" w:space="0" w:color="auto"/>
              <w:right w:val="single" w:sz="4" w:space="0" w:color="auto"/>
            </w:tcBorders>
            <w:shd w:val="clear" w:color="auto" w:fill="auto"/>
            <w:noWrap/>
            <w:vAlign w:val="bottom"/>
            <w:hideMark/>
          </w:tcPr>
          <w:p w14:paraId="5795C576" w14:textId="77777777" w:rsidR="005C14C1" w:rsidRPr="001A6E96" w:rsidRDefault="005C14C1" w:rsidP="005C14C1">
            <w:pPr>
              <w:spacing w:after="0" w:line="240" w:lineRule="auto"/>
              <w:jc w:val="left"/>
              <w:rPr>
                <w:rFonts w:ascii="Calibri" w:eastAsia="Times New Roman" w:hAnsi="Calibri" w:cs="Times New Roman"/>
                <w:color w:val="000000"/>
                <w:sz w:val="22"/>
                <w:lang w:val="en-GB" w:eastAsia="en-GB"/>
              </w:rPr>
            </w:pPr>
            <w:r w:rsidRPr="001A6E96">
              <w:rPr>
                <w:rFonts w:ascii="Calibri" w:eastAsia="Times New Roman" w:hAnsi="Calibri" w:cs="Times New Roman"/>
                <w:color w:val="000000"/>
                <w:sz w:val="22"/>
                <w:lang w:val="en-GB" w:eastAsia="en-GB"/>
              </w:rPr>
              <w:t>0,0843</w:t>
            </w:r>
          </w:p>
        </w:tc>
        <w:tc>
          <w:tcPr>
            <w:tcW w:w="2268" w:type="dxa"/>
            <w:tcBorders>
              <w:top w:val="nil"/>
              <w:left w:val="nil"/>
              <w:bottom w:val="single" w:sz="4" w:space="0" w:color="auto"/>
              <w:right w:val="single" w:sz="4" w:space="0" w:color="auto"/>
            </w:tcBorders>
            <w:shd w:val="clear" w:color="auto" w:fill="auto"/>
            <w:noWrap/>
            <w:vAlign w:val="bottom"/>
            <w:hideMark/>
          </w:tcPr>
          <w:p w14:paraId="27C52B3E" w14:textId="77777777" w:rsidR="005C14C1" w:rsidRPr="001A6E96" w:rsidRDefault="005C14C1" w:rsidP="005C14C1">
            <w:pPr>
              <w:spacing w:after="0" w:line="240" w:lineRule="auto"/>
              <w:jc w:val="left"/>
              <w:rPr>
                <w:rFonts w:ascii="Calibri" w:eastAsia="Times New Roman" w:hAnsi="Calibri" w:cs="Times New Roman"/>
                <w:color w:val="000000"/>
                <w:sz w:val="22"/>
                <w:lang w:val="en-GB" w:eastAsia="en-GB"/>
              </w:rPr>
            </w:pPr>
            <w:r w:rsidRPr="001A6E96">
              <w:rPr>
                <w:rFonts w:ascii="Calibri" w:eastAsia="Times New Roman" w:hAnsi="Calibri" w:cs="Times New Roman"/>
                <w:color w:val="000000"/>
                <w:sz w:val="22"/>
                <w:lang w:val="en-GB" w:eastAsia="en-GB"/>
              </w:rPr>
              <w:t>0,1654</w:t>
            </w:r>
          </w:p>
        </w:tc>
      </w:tr>
      <w:tr w:rsidR="005C14C1" w:rsidRPr="001A6E96" w14:paraId="63DE3442" w14:textId="77777777" w:rsidTr="005C14C1">
        <w:trPr>
          <w:trHeight w:val="300"/>
        </w:trPr>
        <w:tc>
          <w:tcPr>
            <w:tcW w:w="960" w:type="dxa"/>
            <w:tcBorders>
              <w:top w:val="nil"/>
              <w:left w:val="single" w:sz="4" w:space="0" w:color="auto"/>
              <w:bottom w:val="single" w:sz="4" w:space="0" w:color="auto"/>
              <w:right w:val="single" w:sz="4" w:space="0" w:color="auto"/>
            </w:tcBorders>
            <w:shd w:val="clear" w:color="000000" w:fill="C0504D"/>
            <w:noWrap/>
            <w:vAlign w:val="bottom"/>
            <w:hideMark/>
          </w:tcPr>
          <w:p w14:paraId="16F82768" w14:textId="77777777" w:rsidR="005C14C1" w:rsidRPr="001A6E96" w:rsidRDefault="005C14C1" w:rsidP="005C14C1">
            <w:pPr>
              <w:spacing w:after="0" w:line="240" w:lineRule="auto"/>
              <w:jc w:val="left"/>
              <w:rPr>
                <w:rFonts w:ascii="Calibri" w:eastAsia="Times New Roman" w:hAnsi="Calibri" w:cs="Times New Roman"/>
                <w:color w:val="000000"/>
                <w:sz w:val="22"/>
                <w:lang w:val="en-GB" w:eastAsia="en-GB"/>
              </w:rPr>
            </w:pPr>
            <w:r w:rsidRPr="001A6E96">
              <w:rPr>
                <w:rFonts w:ascii="Calibri" w:eastAsia="Times New Roman" w:hAnsi="Calibri" w:cs="Times New Roman"/>
                <w:color w:val="000000"/>
                <w:sz w:val="22"/>
                <w:lang w:val="en-GB" w:eastAsia="en-GB"/>
              </w:rPr>
              <w:t>9</w:t>
            </w:r>
          </w:p>
        </w:tc>
        <w:tc>
          <w:tcPr>
            <w:tcW w:w="960" w:type="dxa"/>
            <w:tcBorders>
              <w:top w:val="nil"/>
              <w:left w:val="nil"/>
              <w:bottom w:val="single" w:sz="4" w:space="0" w:color="auto"/>
              <w:right w:val="single" w:sz="4" w:space="0" w:color="auto"/>
            </w:tcBorders>
            <w:shd w:val="clear" w:color="000000" w:fill="C0504D"/>
            <w:noWrap/>
            <w:vAlign w:val="bottom"/>
            <w:hideMark/>
          </w:tcPr>
          <w:p w14:paraId="490C7395" w14:textId="77777777" w:rsidR="005C14C1" w:rsidRPr="001A6E96" w:rsidRDefault="005C14C1" w:rsidP="005C14C1">
            <w:pPr>
              <w:spacing w:after="0" w:line="240" w:lineRule="auto"/>
              <w:jc w:val="left"/>
              <w:rPr>
                <w:rFonts w:ascii="Calibri" w:eastAsia="Times New Roman" w:hAnsi="Calibri" w:cs="Times New Roman"/>
                <w:color w:val="000000"/>
                <w:sz w:val="22"/>
                <w:lang w:val="en-GB" w:eastAsia="en-GB"/>
              </w:rPr>
            </w:pPr>
            <w:r w:rsidRPr="001A6E96">
              <w:rPr>
                <w:rFonts w:ascii="Calibri" w:eastAsia="Times New Roman" w:hAnsi="Calibri" w:cs="Times New Roman"/>
                <w:color w:val="000000"/>
                <w:sz w:val="22"/>
                <w:lang w:val="en-GB" w:eastAsia="en-GB"/>
              </w:rPr>
              <w:t> </w:t>
            </w:r>
          </w:p>
        </w:tc>
        <w:tc>
          <w:tcPr>
            <w:tcW w:w="1923" w:type="dxa"/>
            <w:tcBorders>
              <w:top w:val="nil"/>
              <w:left w:val="nil"/>
              <w:bottom w:val="single" w:sz="4" w:space="0" w:color="auto"/>
              <w:right w:val="single" w:sz="4" w:space="0" w:color="auto"/>
            </w:tcBorders>
            <w:shd w:val="clear" w:color="000000" w:fill="C0504D"/>
            <w:noWrap/>
            <w:vAlign w:val="bottom"/>
            <w:hideMark/>
          </w:tcPr>
          <w:p w14:paraId="7DBAFACF" w14:textId="77777777" w:rsidR="005C14C1" w:rsidRPr="001A6E96" w:rsidRDefault="005C14C1" w:rsidP="005C14C1">
            <w:pPr>
              <w:spacing w:after="0" w:line="240" w:lineRule="auto"/>
              <w:jc w:val="left"/>
              <w:rPr>
                <w:rFonts w:ascii="Calibri" w:eastAsia="Times New Roman" w:hAnsi="Calibri" w:cs="Times New Roman"/>
                <w:color w:val="000000"/>
                <w:sz w:val="22"/>
                <w:lang w:val="en-GB" w:eastAsia="en-GB"/>
              </w:rPr>
            </w:pPr>
            <w:r w:rsidRPr="001A6E96">
              <w:rPr>
                <w:rFonts w:ascii="Calibri" w:eastAsia="Times New Roman" w:hAnsi="Calibri" w:cs="Times New Roman"/>
                <w:color w:val="000000"/>
                <w:sz w:val="22"/>
                <w:lang w:val="en-GB" w:eastAsia="en-GB"/>
              </w:rPr>
              <w:t>2,2228</w:t>
            </w:r>
          </w:p>
        </w:tc>
        <w:tc>
          <w:tcPr>
            <w:tcW w:w="1984" w:type="dxa"/>
            <w:tcBorders>
              <w:top w:val="nil"/>
              <w:left w:val="nil"/>
              <w:bottom w:val="single" w:sz="4" w:space="0" w:color="auto"/>
              <w:right w:val="single" w:sz="4" w:space="0" w:color="auto"/>
            </w:tcBorders>
            <w:shd w:val="clear" w:color="000000" w:fill="C0504D"/>
            <w:noWrap/>
            <w:vAlign w:val="bottom"/>
            <w:hideMark/>
          </w:tcPr>
          <w:p w14:paraId="0934D5AF" w14:textId="77777777" w:rsidR="005C14C1" w:rsidRPr="001A6E96" w:rsidRDefault="005C14C1" w:rsidP="005C14C1">
            <w:pPr>
              <w:spacing w:after="0" w:line="240" w:lineRule="auto"/>
              <w:jc w:val="left"/>
              <w:rPr>
                <w:rFonts w:ascii="Calibri" w:eastAsia="Times New Roman" w:hAnsi="Calibri" w:cs="Times New Roman"/>
                <w:color w:val="000000"/>
                <w:sz w:val="22"/>
                <w:lang w:val="en-GB" w:eastAsia="en-GB"/>
              </w:rPr>
            </w:pPr>
            <w:r w:rsidRPr="001A6E96">
              <w:rPr>
                <w:rFonts w:ascii="Calibri" w:eastAsia="Times New Roman" w:hAnsi="Calibri" w:cs="Times New Roman"/>
                <w:color w:val="000000"/>
                <w:sz w:val="22"/>
                <w:lang w:val="en-GB" w:eastAsia="en-GB"/>
              </w:rPr>
              <w:t>0,0985</w:t>
            </w:r>
          </w:p>
        </w:tc>
        <w:tc>
          <w:tcPr>
            <w:tcW w:w="2268" w:type="dxa"/>
            <w:tcBorders>
              <w:top w:val="nil"/>
              <w:left w:val="nil"/>
              <w:bottom w:val="single" w:sz="4" w:space="0" w:color="auto"/>
              <w:right w:val="single" w:sz="4" w:space="0" w:color="auto"/>
            </w:tcBorders>
            <w:shd w:val="clear" w:color="000000" w:fill="C0504D"/>
            <w:noWrap/>
            <w:vAlign w:val="bottom"/>
            <w:hideMark/>
          </w:tcPr>
          <w:p w14:paraId="4AF63F10" w14:textId="77777777" w:rsidR="005C14C1" w:rsidRPr="001A6E96" w:rsidRDefault="005C14C1" w:rsidP="005C14C1">
            <w:pPr>
              <w:spacing w:after="0" w:line="240" w:lineRule="auto"/>
              <w:jc w:val="left"/>
              <w:rPr>
                <w:rFonts w:ascii="Calibri" w:eastAsia="Times New Roman" w:hAnsi="Calibri" w:cs="Times New Roman"/>
                <w:color w:val="000000"/>
                <w:sz w:val="22"/>
                <w:lang w:val="en-GB" w:eastAsia="en-GB"/>
              </w:rPr>
            </w:pPr>
            <w:r w:rsidRPr="001A6E96">
              <w:rPr>
                <w:rFonts w:ascii="Calibri" w:eastAsia="Times New Roman" w:hAnsi="Calibri" w:cs="Times New Roman"/>
                <w:color w:val="000000"/>
                <w:sz w:val="22"/>
                <w:lang w:val="en-GB" w:eastAsia="en-GB"/>
              </w:rPr>
              <w:t>0,1605</w:t>
            </w:r>
          </w:p>
        </w:tc>
      </w:tr>
      <w:tr w:rsidR="005C14C1" w:rsidRPr="001A6E96" w14:paraId="797B7EEC" w14:textId="77777777" w:rsidTr="005C14C1">
        <w:trPr>
          <w:trHeight w:val="300"/>
        </w:trPr>
        <w:tc>
          <w:tcPr>
            <w:tcW w:w="960" w:type="dxa"/>
            <w:tcBorders>
              <w:top w:val="nil"/>
              <w:left w:val="single" w:sz="4" w:space="0" w:color="auto"/>
              <w:bottom w:val="single" w:sz="4" w:space="0" w:color="auto"/>
              <w:right w:val="single" w:sz="4" w:space="0" w:color="auto"/>
            </w:tcBorders>
            <w:shd w:val="clear" w:color="000000" w:fill="FFFFFF"/>
            <w:noWrap/>
            <w:vAlign w:val="bottom"/>
            <w:hideMark/>
          </w:tcPr>
          <w:p w14:paraId="5E87B3F2" w14:textId="77777777" w:rsidR="005C14C1" w:rsidRPr="001A6E96" w:rsidRDefault="005C14C1" w:rsidP="005C14C1">
            <w:pPr>
              <w:spacing w:after="0" w:line="240" w:lineRule="auto"/>
              <w:jc w:val="left"/>
              <w:rPr>
                <w:rFonts w:ascii="Calibri" w:eastAsia="Times New Roman" w:hAnsi="Calibri" w:cs="Times New Roman"/>
                <w:color w:val="000000"/>
                <w:sz w:val="22"/>
                <w:lang w:val="en-GB" w:eastAsia="en-GB"/>
              </w:rPr>
            </w:pPr>
            <w:r w:rsidRPr="001A6E96">
              <w:rPr>
                <w:rFonts w:ascii="Calibri" w:eastAsia="Times New Roman" w:hAnsi="Calibri" w:cs="Times New Roman"/>
                <w:color w:val="000000"/>
                <w:sz w:val="22"/>
                <w:lang w:val="en-GB" w:eastAsia="en-GB"/>
              </w:rPr>
              <w:t>10</w:t>
            </w:r>
          </w:p>
        </w:tc>
        <w:tc>
          <w:tcPr>
            <w:tcW w:w="960" w:type="dxa"/>
            <w:tcBorders>
              <w:top w:val="nil"/>
              <w:left w:val="nil"/>
              <w:bottom w:val="single" w:sz="4" w:space="0" w:color="auto"/>
              <w:right w:val="single" w:sz="4" w:space="0" w:color="auto"/>
            </w:tcBorders>
            <w:shd w:val="clear" w:color="000000" w:fill="FFFFFF"/>
            <w:noWrap/>
            <w:vAlign w:val="bottom"/>
            <w:hideMark/>
          </w:tcPr>
          <w:p w14:paraId="170F414E" w14:textId="77777777" w:rsidR="005C14C1" w:rsidRPr="001A6E96" w:rsidRDefault="005C14C1" w:rsidP="005C14C1">
            <w:pPr>
              <w:spacing w:after="0" w:line="240" w:lineRule="auto"/>
              <w:jc w:val="left"/>
              <w:rPr>
                <w:rFonts w:ascii="Calibri" w:eastAsia="Times New Roman" w:hAnsi="Calibri" w:cs="Times New Roman"/>
                <w:color w:val="000000"/>
                <w:sz w:val="22"/>
                <w:lang w:val="en-GB" w:eastAsia="en-GB"/>
              </w:rPr>
            </w:pPr>
            <w:r w:rsidRPr="001A6E96">
              <w:rPr>
                <w:rFonts w:ascii="Calibri" w:eastAsia="Times New Roman" w:hAnsi="Calibri" w:cs="Times New Roman"/>
                <w:color w:val="000000"/>
                <w:sz w:val="22"/>
                <w:lang w:val="en-GB" w:eastAsia="en-GB"/>
              </w:rPr>
              <w:t> </w:t>
            </w:r>
          </w:p>
        </w:tc>
        <w:tc>
          <w:tcPr>
            <w:tcW w:w="1923" w:type="dxa"/>
            <w:tcBorders>
              <w:top w:val="nil"/>
              <w:left w:val="nil"/>
              <w:bottom w:val="single" w:sz="4" w:space="0" w:color="auto"/>
              <w:right w:val="single" w:sz="4" w:space="0" w:color="auto"/>
            </w:tcBorders>
            <w:shd w:val="clear" w:color="000000" w:fill="FFFFFF"/>
            <w:noWrap/>
            <w:vAlign w:val="bottom"/>
            <w:hideMark/>
          </w:tcPr>
          <w:p w14:paraId="3F490083" w14:textId="77777777" w:rsidR="005C14C1" w:rsidRPr="001A6E96" w:rsidRDefault="005C14C1" w:rsidP="005C14C1">
            <w:pPr>
              <w:spacing w:after="0" w:line="240" w:lineRule="auto"/>
              <w:jc w:val="left"/>
              <w:rPr>
                <w:rFonts w:ascii="Calibri" w:eastAsia="Times New Roman" w:hAnsi="Calibri" w:cs="Times New Roman"/>
                <w:color w:val="000000"/>
                <w:sz w:val="22"/>
                <w:lang w:val="en-GB" w:eastAsia="en-GB"/>
              </w:rPr>
            </w:pPr>
            <w:r w:rsidRPr="001A6E96">
              <w:rPr>
                <w:rFonts w:ascii="Calibri" w:eastAsia="Times New Roman" w:hAnsi="Calibri" w:cs="Times New Roman"/>
                <w:color w:val="000000"/>
                <w:sz w:val="22"/>
                <w:lang w:val="en-GB" w:eastAsia="en-GB"/>
              </w:rPr>
              <w:t>2,1639</w:t>
            </w:r>
          </w:p>
        </w:tc>
        <w:tc>
          <w:tcPr>
            <w:tcW w:w="1984" w:type="dxa"/>
            <w:tcBorders>
              <w:top w:val="nil"/>
              <w:left w:val="nil"/>
              <w:bottom w:val="single" w:sz="4" w:space="0" w:color="auto"/>
              <w:right w:val="single" w:sz="4" w:space="0" w:color="auto"/>
            </w:tcBorders>
            <w:shd w:val="clear" w:color="000000" w:fill="FFFFFF"/>
            <w:noWrap/>
            <w:vAlign w:val="bottom"/>
            <w:hideMark/>
          </w:tcPr>
          <w:p w14:paraId="6EA57DC0" w14:textId="77777777" w:rsidR="005C14C1" w:rsidRPr="001A6E96" w:rsidRDefault="005C14C1" w:rsidP="005C14C1">
            <w:pPr>
              <w:spacing w:after="0" w:line="240" w:lineRule="auto"/>
              <w:jc w:val="left"/>
              <w:rPr>
                <w:rFonts w:ascii="Calibri" w:eastAsia="Times New Roman" w:hAnsi="Calibri" w:cs="Times New Roman"/>
                <w:color w:val="000000"/>
                <w:sz w:val="22"/>
                <w:lang w:val="en-GB" w:eastAsia="en-GB"/>
              </w:rPr>
            </w:pPr>
            <w:r w:rsidRPr="001A6E96">
              <w:rPr>
                <w:rFonts w:ascii="Calibri" w:eastAsia="Times New Roman" w:hAnsi="Calibri" w:cs="Times New Roman"/>
                <w:color w:val="000000"/>
                <w:sz w:val="22"/>
                <w:lang w:val="en-GB" w:eastAsia="en-GB"/>
              </w:rPr>
              <w:t>0,1091</w:t>
            </w:r>
          </w:p>
        </w:tc>
        <w:tc>
          <w:tcPr>
            <w:tcW w:w="2268" w:type="dxa"/>
            <w:tcBorders>
              <w:top w:val="nil"/>
              <w:left w:val="nil"/>
              <w:bottom w:val="single" w:sz="4" w:space="0" w:color="auto"/>
              <w:right w:val="single" w:sz="4" w:space="0" w:color="auto"/>
            </w:tcBorders>
            <w:shd w:val="clear" w:color="000000" w:fill="FFFFFF"/>
            <w:noWrap/>
            <w:vAlign w:val="bottom"/>
            <w:hideMark/>
          </w:tcPr>
          <w:p w14:paraId="5DD6189F" w14:textId="77777777" w:rsidR="005C14C1" w:rsidRPr="001A6E96" w:rsidRDefault="005C14C1" w:rsidP="005C14C1">
            <w:pPr>
              <w:spacing w:after="0" w:line="240" w:lineRule="auto"/>
              <w:jc w:val="left"/>
              <w:rPr>
                <w:rFonts w:ascii="Calibri" w:eastAsia="Times New Roman" w:hAnsi="Calibri" w:cs="Times New Roman"/>
                <w:color w:val="000000"/>
                <w:sz w:val="22"/>
                <w:lang w:val="en-GB" w:eastAsia="en-GB"/>
              </w:rPr>
            </w:pPr>
            <w:r w:rsidRPr="001A6E96">
              <w:rPr>
                <w:rFonts w:ascii="Calibri" w:eastAsia="Times New Roman" w:hAnsi="Calibri" w:cs="Times New Roman"/>
                <w:color w:val="000000"/>
                <w:sz w:val="22"/>
                <w:lang w:val="en-GB" w:eastAsia="en-GB"/>
              </w:rPr>
              <w:t>0,1558</w:t>
            </w:r>
          </w:p>
        </w:tc>
      </w:tr>
      <w:tr w:rsidR="005C14C1" w:rsidRPr="001A6E96" w14:paraId="4DD7A85C" w14:textId="77777777" w:rsidTr="005C14C1">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11C12AE8" w14:textId="77777777" w:rsidR="005C14C1" w:rsidRPr="001A6E96" w:rsidRDefault="005C14C1" w:rsidP="005C14C1">
            <w:pPr>
              <w:spacing w:after="0" w:line="240" w:lineRule="auto"/>
              <w:jc w:val="left"/>
              <w:rPr>
                <w:rFonts w:ascii="Calibri" w:eastAsia="Times New Roman" w:hAnsi="Calibri" w:cs="Times New Roman"/>
                <w:color w:val="000000"/>
                <w:sz w:val="22"/>
                <w:lang w:val="en-GB" w:eastAsia="en-GB"/>
              </w:rPr>
            </w:pPr>
            <w:r w:rsidRPr="001A6E96">
              <w:rPr>
                <w:rFonts w:ascii="Calibri" w:eastAsia="Times New Roman" w:hAnsi="Calibri" w:cs="Times New Roman"/>
                <w:color w:val="000000"/>
                <w:sz w:val="22"/>
                <w:lang w:val="en-GB" w:eastAsia="en-GB"/>
              </w:rPr>
              <w:t>11</w:t>
            </w:r>
          </w:p>
        </w:tc>
        <w:tc>
          <w:tcPr>
            <w:tcW w:w="960" w:type="dxa"/>
            <w:tcBorders>
              <w:top w:val="nil"/>
              <w:left w:val="nil"/>
              <w:bottom w:val="single" w:sz="4" w:space="0" w:color="auto"/>
              <w:right w:val="single" w:sz="4" w:space="0" w:color="auto"/>
            </w:tcBorders>
            <w:shd w:val="clear" w:color="auto" w:fill="auto"/>
            <w:noWrap/>
            <w:vAlign w:val="bottom"/>
            <w:hideMark/>
          </w:tcPr>
          <w:p w14:paraId="3A97D3D5" w14:textId="77777777" w:rsidR="005C14C1" w:rsidRPr="001A6E96" w:rsidRDefault="005C14C1" w:rsidP="005C14C1">
            <w:pPr>
              <w:spacing w:after="0" w:line="240" w:lineRule="auto"/>
              <w:jc w:val="left"/>
              <w:rPr>
                <w:rFonts w:ascii="Calibri" w:eastAsia="Times New Roman" w:hAnsi="Calibri" w:cs="Times New Roman"/>
                <w:color w:val="000000"/>
                <w:sz w:val="22"/>
                <w:lang w:val="en-GB" w:eastAsia="en-GB"/>
              </w:rPr>
            </w:pPr>
            <w:r w:rsidRPr="001A6E96">
              <w:rPr>
                <w:rFonts w:ascii="Calibri" w:eastAsia="Times New Roman" w:hAnsi="Calibri" w:cs="Times New Roman"/>
                <w:color w:val="000000"/>
                <w:sz w:val="22"/>
                <w:lang w:val="en-GB" w:eastAsia="en-GB"/>
              </w:rPr>
              <w:t> </w:t>
            </w:r>
          </w:p>
        </w:tc>
        <w:tc>
          <w:tcPr>
            <w:tcW w:w="1923" w:type="dxa"/>
            <w:tcBorders>
              <w:top w:val="nil"/>
              <w:left w:val="nil"/>
              <w:bottom w:val="single" w:sz="4" w:space="0" w:color="auto"/>
              <w:right w:val="single" w:sz="4" w:space="0" w:color="auto"/>
            </w:tcBorders>
            <w:shd w:val="clear" w:color="auto" w:fill="auto"/>
            <w:noWrap/>
            <w:vAlign w:val="bottom"/>
            <w:hideMark/>
          </w:tcPr>
          <w:p w14:paraId="6DA66C24" w14:textId="77777777" w:rsidR="005C14C1" w:rsidRPr="001A6E96" w:rsidRDefault="005C14C1" w:rsidP="005C14C1">
            <w:pPr>
              <w:spacing w:after="0" w:line="240" w:lineRule="auto"/>
              <w:jc w:val="left"/>
              <w:rPr>
                <w:rFonts w:ascii="Calibri" w:eastAsia="Times New Roman" w:hAnsi="Calibri" w:cs="Times New Roman"/>
                <w:color w:val="000000"/>
                <w:sz w:val="22"/>
                <w:lang w:val="en-GB" w:eastAsia="en-GB"/>
              </w:rPr>
            </w:pPr>
            <w:r w:rsidRPr="001A6E96">
              <w:rPr>
                <w:rFonts w:ascii="Calibri" w:eastAsia="Times New Roman" w:hAnsi="Calibri" w:cs="Times New Roman"/>
                <w:color w:val="000000"/>
                <w:sz w:val="22"/>
                <w:lang w:val="en-GB" w:eastAsia="en-GB"/>
              </w:rPr>
              <w:t>2,0903</w:t>
            </w:r>
          </w:p>
        </w:tc>
        <w:tc>
          <w:tcPr>
            <w:tcW w:w="1984" w:type="dxa"/>
            <w:tcBorders>
              <w:top w:val="nil"/>
              <w:left w:val="nil"/>
              <w:bottom w:val="single" w:sz="4" w:space="0" w:color="auto"/>
              <w:right w:val="single" w:sz="4" w:space="0" w:color="auto"/>
            </w:tcBorders>
            <w:shd w:val="clear" w:color="auto" w:fill="auto"/>
            <w:noWrap/>
            <w:vAlign w:val="bottom"/>
            <w:hideMark/>
          </w:tcPr>
          <w:p w14:paraId="248F9226" w14:textId="77777777" w:rsidR="005C14C1" w:rsidRPr="001A6E96" w:rsidRDefault="005C14C1" w:rsidP="005C14C1">
            <w:pPr>
              <w:spacing w:after="0" w:line="240" w:lineRule="auto"/>
              <w:jc w:val="left"/>
              <w:rPr>
                <w:rFonts w:ascii="Calibri" w:eastAsia="Times New Roman" w:hAnsi="Calibri" w:cs="Times New Roman"/>
                <w:color w:val="000000"/>
                <w:sz w:val="22"/>
                <w:lang w:val="en-GB" w:eastAsia="en-GB"/>
              </w:rPr>
            </w:pPr>
            <w:r w:rsidRPr="001A6E96">
              <w:rPr>
                <w:rFonts w:ascii="Calibri" w:eastAsia="Times New Roman" w:hAnsi="Calibri" w:cs="Times New Roman"/>
                <w:color w:val="000000"/>
                <w:sz w:val="22"/>
                <w:lang w:val="en-GB" w:eastAsia="en-GB"/>
              </w:rPr>
              <w:t>0,1273</w:t>
            </w:r>
          </w:p>
        </w:tc>
        <w:tc>
          <w:tcPr>
            <w:tcW w:w="2268" w:type="dxa"/>
            <w:tcBorders>
              <w:top w:val="nil"/>
              <w:left w:val="nil"/>
              <w:bottom w:val="single" w:sz="4" w:space="0" w:color="auto"/>
              <w:right w:val="single" w:sz="4" w:space="0" w:color="auto"/>
            </w:tcBorders>
            <w:shd w:val="clear" w:color="auto" w:fill="auto"/>
            <w:noWrap/>
            <w:vAlign w:val="bottom"/>
            <w:hideMark/>
          </w:tcPr>
          <w:p w14:paraId="32E67307" w14:textId="77777777" w:rsidR="005C14C1" w:rsidRPr="001A6E96" w:rsidRDefault="005C14C1" w:rsidP="005C14C1">
            <w:pPr>
              <w:spacing w:after="0" w:line="240" w:lineRule="auto"/>
              <w:jc w:val="left"/>
              <w:rPr>
                <w:rFonts w:ascii="Calibri" w:eastAsia="Times New Roman" w:hAnsi="Calibri" w:cs="Times New Roman"/>
                <w:color w:val="000000"/>
                <w:sz w:val="22"/>
                <w:lang w:val="en-GB" w:eastAsia="en-GB"/>
              </w:rPr>
            </w:pPr>
            <w:r w:rsidRPr="001A6E96">
              <w:rPr>
                <w:rFonts w:ascii="Calibri" w:eastAsia="Times New Roman" w:hAnsi="Calibri" w:cs="Times New Roman"/>
                <w:color w:val="000000"/>
                <w:sz w:val="22"/>
                <w:lang w:val="en-GB" w:eastAsia="en-GB"/>
              </w:rPr>
              <w:t>0,1518</w:t>
            </w:r>
          </w:p>
        </w:tc>
      </w:tr>
    </w:tbl>
    <w:p w14:paraId="6562C2F0" w14:textId="77777777" w:rsidR="005C14C1" w:rsidRDefault="005C14C1" w:rsidP="005C14C1"/>
    <w:p w14:paraId="18DD5226" w14:textId="77777777" w:rsidR="005C14C1" w:rsidRPr="005859B5" w:rsidRDefault="005C14C1" w:rsidP="005859B5">
      <w:pPr>
        <w:pStyle w:val="Heading2"/>
      </w:pPr>
      <w:bookmarkStart w:id="507" w:name="_Toc525010239"/>
      <w:bookmarkStart w:id="508" w:name="_Toc525019269"/>
      <w:bookmarkStart w:id="509" w:name="_Toc525133075"/>
      <w:bookmarkStart w:id="510" w:name="_Toc525261923"/>
      <w:r w:rsidRPr="005859B5">
        <w:lastRenderedPageBreak/>
        <w:t xml:space="preserve">APPENDIX </w:t>
      </w:r>
      <w:bookmarkEnd w:id="507"/>
      <w:bookmarkEnd w:id="508"/>
      <w:r w:rsidRPr="005859B5">
        <w:t>J</w:t>
      </w:r>
      <w:bookmarkEnd w:id="509"/>
      <w:bookmarkEnd w:id="510"/>
    </w:p>
    <w:p w14:paraId="7DA530ED" w14:textId="77777777" w:rsidR="005C14C1" w:rsidRPr="00940B40" w:rsidRDefault="005C14C1" w:rsidP="005C14C1">
      <w:pPr>
        <w:ind w:left="708"/>
      </w:pPr>
      <w:r>
        <w:t>Results of the analysis of SD7062 airfoil with sharp TE using SU2.</w:t>
      </w:r>
      <w:r w:rsidRPr="008D3480">
        <w:t xml:space="preserve"> </w:t>
      </w:r>
      <w:r>
        <w:t>Mach = 0.129, Re=2.9M</w:t>
      </w:r>
    </w:p>
    <w:tbl>
      <w:tblPr>
        <w:tblStyle w:val="TableGrid"/>
        <w:tblW w:w="0" w:type="auto"/>
        <w:jc w:val="center"/>
        <w:tblLook w:val="04A0" w:firstRow="1" w:lastRow="0" w:firstColumn="1" w:lastColumn="0" w:noHBand="0" w:noVBand="1"/>
      </w:tblPr>
      <w:tblGrid>
        <w:gridCol w:w="960"/>
        <w:gridCol w:w="960"/>
        <w:gridCol w:w="960"/>
        <w:gridCol w:w="960"/>
        <w:gridCol w:w="960"/>
      </w:tblGrid>
      <w:tr w:rsidR="005C14C1" w:rsidRPr="008D3480" w14:paraId="2B92898C" w14:textId="77777777" w:rsidTr="005C14C1">
        <w:trPr>
          <w:trHeight w:val="300"/>
          <w:jc w:val="center"/>
        </w:trPr>
        <w:tc>
          <w:tcPr>
            <w:tcW w:w="960" w:type="dxa"/>
            <w:noWrap/>
            <w:hideMark/>
          </w:tcPr>
          <w:p w14:paraId="4552EBFC" w14:textId="77777777" w:rsidR="005C14C1" w:rsidRPr="008D3480" w:rsidRDefault="005C14C1" w:rsidP="005C14C1">
            <w:pPr>
              <w:jc w:val="center"/>
              <w:rPr>
                <w:lang w:val="tr-TR"/>
              </w:rPr>
            </w:pPr>
            <w:r w:rsidRPr="008D3480">
              <w:t>alpha</w:t>
            </w:r>
          </w:p>
        </w:tc>
        <w:tc>
          <w:tcPr>
            <w:tcW w:w="960" w:type="dxa"/>
            <w:noWrap/>
            <w:hideMark/>
          </w:tcPr>
          <w:p w14:paraId="1933EE01" w14:textId="77777777" w:rsidR="005C14C1" w:rsidRPr="008D3480" w:rsidRDefault="005C14C1" w:rsidP="005C14C1">
            <w:pPr>
              <w:jc w:val="center"/>
            </w:pPr>
            <w:r w:rsidRPr="008D3480">
              <w:t>CD</w:t>
            </w:r>
          </w:p>
        </w:tc>
        <w:tc>
          <w:tcPr>
            <w:tcW w:w="960" w:type="dxa"/>
            <w:noWrap/>
            <w:hideMark/>
          </w:tcPr>
          <w:p w14:paraId="783E4C77" w14:textId="77777777" w:rsidR="005C14C1" w:rsidRPr="008D3480" w:rsidRDefault="005C14C1" w:rsidP="005C14C1">
            <w:pPr>
              <w:jc w:val="center"/>
            </w:pPr>
            <w:r w:rsidRPr="008D3480">
              <w:t>CM</w:t>
            </w:r>
          </w:p>
        </w:tc>
        <w:tc>
          <w:tcPr>
            <w:tcW w:w="960" w:type="dxa"/>
            <w:noWrap/>
            <w:hideMark/>
          </w:tcPr>
          <w:p w14:paraId="0908629A" w14:textId="77777777" w:rsidR="005C14C1" w:rsidRPr="008D3480" w:rsidRDefault="005C14C1" w:rsidP="005C14C1">
            <w:pPr>
              <w:jc w:val="center"/>
            </w:pPr>
            <w:r w:rsidRPr="008D3480">
              <w:t>CL/CD</w:t>
            </w:r>
          </w:p>
        </w:tc>
        <w:tc>
          <w:tcPr>
            <w:tcW w:w="960" w:type="dxa"/>
            <w:noWrap/>
            <w:hideMark/>
          </w:tcPr>
          <w:p w14:paraId="21BB5AAE" w14:textId="77777777" w:rsidR="005C14C1" w:rsidRPr="008D3480" w:rsidRDefault="005C14C1" w:rsidP="005C14C1">
            <w:pPr>
              <w:jc w:val="center"/>
            </w:pPr>
            <w:r w:rsidRPr="008D3480">
              <w:t>CL</w:t>
            </w:r>
          </w:p>
        </w:tc>
      </w:tr>
      <w:tr w:rsidR="005C14C1" w:rsidRPr="008D3480" w14:paraId="0FDCB430" w14:textId="77777777" w:rsidTr="005C14C1">
        <w:trPr>
          <w:trHeight w:val="300"/>
          <w:jc w:val="center"/>
        </w:trPr>
        <w:tc>
          <w:tcPr>
            <w:tcW w:w="960" w:type="dxa"/>
            <w:noWrap/>
            <w:hideMark/>
          </w:tcPr>
          <w:p w14:paraId="2FB38C83" w14:textId="77777777" w:rsidR="005C14C1" w:rsidRPr="008D3480" w:rsidRDefault="005C14C1" w:rsidP="005C14C1">
            <w:pPr>
              <w:jc w:val="center"/>
            </w:pPr>
            <w:r w:rsidRPr="008D3480">
              <w:t>-6.00</w:t>
            </w:r>
          </w:p>
        </w:tc>
        <w:tc>
          <w:tcPr>
            <w:tcW w:w="960" w:type="dxa"/>
            <w:noWrap/>
            <w:hideMark/>
          </w:tcPr>
          <w:p w14:paraId="16225077" w14:textId="77777777" w:rsidR="005C14C1" w:rsidRPr="008D3480" w:rsidRDefault="005C14C1" w:rsidP="005C14C1">
            <w:pPr>
              <w:jc w:val="center"/>
            </w:pPr>
            <w:r w:rsidRPr="008D3480">
              <w:t>0.0137</w:t>
            </w:r>
          </w:p>
        </w:tc>
        <w:tc>
          <w:tcPr>
            <w:tcW w:w="960" w:type="dxa"/>
            <w:noWrap/>
            <w:hideMark/>
          </w:tcPr>
          <w:p w14:paraId="3D7594A9" w14:textId="77777777" w:rsidR="005C14C1" w:rsidRPr="008D3480" w:rsidRDefault="005C14C1" w:rsidP="005C14C1">
            <w:pPr>
              <w:jc w:val="center"/>
            </w:pPr>
            <w:r w:rsidRPr="008D3480">
              <w:t>-0.0809</w:t>
            </w:r>
          </w:p>
        </w:tc>
        <w:tc>
          <w:tcPr>
            <w:tcW w:w="960" w:type="dxa"/>
            <w:noWrap/>
            <w:hideMark/>
          </w:tcPr>
          <w:p w14:paraId="62D4F068" w14:textId="77777777" w:rsidR="005C14C1" w:rsidRPr="008D3480" w:rsidRDefault="005C14C1" w:rsidP="005C14C1">
            <w:pPr>
              <w:jc w:val="center"/>
            </w:pPr>
            <w:r w:rsidRPr="008D3480">
              <w:t>-16.6105</w:t>
            </w:r>
          </w:p>
        </w:tc>
        <w:tc>
          <w:tcPr>
            <w:tcW w:w="960" w:type="dxa"/>
            <w:noWrap/>
            <w:hideMark/>
          </w:tcPr>
          <w:p w14:paraId="1E17BDE5" w14:textId="77777777" w:rsidR="005C14C1" w:rsidRPr="008D3480" w:rsidRDefault="005C14C1" w:rsidP="005C14C1">
            <w:pPr>
              <w:jc w:val="center"/>
            </w:pPr>
            <w:r w:rsidRPr="008D3480">
              <w:t>-0.2280</w:t>
            </w:r>
          </w:p>
        </w:tc>
      </w:tr>
      <w:tr w:rsidR="005C14C1" w:rsidRPr="008D3480" w14:paraId="575F3B62" w14:textId="77777777" w:rsidTr="005C14C1">
        <w:trPr>
          <w:trHeight w:val="300"/>
          <w:jc w:val="center"/>
        </w:trPr>
        <w:tc>
          <w:tcPr>
            <w:tcW w:w="960" w:type="dxa"/>
            <w:noWrap/>
            <w:hideMark/>
          </w:tcPr>
          <w:p w14:paraId="20F95F8B" w14:textId="77777777" w:rsidR="005C14C1" w:rsidRPr="008D3480" w:rsidRDefault="005C14C1" w:rsidP="005C14C1">
            <w:pPr>
              <w:jc w:val="center"/>
            </w:pPr>
            <w:r w:rsidRPr="008D3480">
              <w:t>-3.00</w:t>
            </w:r>
          </w:p>
        </w:tc>
        <w:tc>
          <w:tcPr>
            <w:tcW w:w="960" w:type="dxa"/>
            <w:noWrap/>
            <w:hideMark/>
          </w:tcPr>
          <w:p w14:paraId="19D323A0" w14:textId="77777777" w:rsidR="005C14C1" w:rsidRPr="008D3480" w:rsidRDefault="005C14C1" w:rsidP="005C14C1">
            <w:pPr>
              <w:jc w:val="center"/>
            </w:pPr>
            <w:r w:rsidRPr="008D3480">
              <w:t>0.0107</w:t>
            </w:r>
          </w:p>
        </w:tc>
        <w:tc>
          <w:tcPr>
            <w:tcW w:w="960" w:type="dxa"/>
            <w:noWrap/>
            <w:hideMark/>
          </w:tcPr>
          <w:p w14:paraId="540A7994" w14:textId="77777777" w:rsidR="005C14C1" w:rsidRPr="008D3480" w:rsidRDefault="005C14C1" w:rsidP="005C14C1">
            <w:pPr>
              <w:jc w:val="center"/>
            </w:pPr>
            <w:r w:rsidRPr="008D3480">
              <w:t>-0.0823</w:t>
            </w:r>
          </w:p>
        </w:tc>
        <w:tc>
          <w:tcPr>
            <w:tcW w:w="960" w:type="dxa"/>
            <w:noWrap/>
            <w:hideMark/>
          </w:tcPr>
          <w:p w14:paraId="30E71568" w14:textId="77777777" w:rsidR="005C14C1" w:rsidRPr="008D3480" w:rsidRDefault="005C14C1" w:rsidP="005C14C1">
            <w:pPr>
              <w:jc w:val="center"/>
            </w:pPr>
            <w:r w:rsidRPr="008D3480">
              <w:t>9.6453</w:t>
            </w:r>
          </w:p>
        </w:tc>
        <w:tc>
          <w:tcPr>
            <w:tcW w:w="960" w:type="dxa"/>
            <w:noWrap/>
            <w:hideMark/>
          </w:tcPr>
          <w:p w14:paraId="2C2D0D2D" w14:textId="77777777" w:rsidR="005C14C1" w:rsidRPr="008D3480" w:rsidRDefault="005C14C1" w:rsidP="005C14C1">
            <w:pPr>
              <w:jc w:val="center"/>
            </w:pPr>
            <w:r w:rsidRPr="008D3480">
              <w:t>0.1031</w:t>
            </w:r>
          </w:p>
        </w:tc>
      </w:tr>
      <w:tr w:rsidR="005C14C1" w:rsidRPr="008D3480" w14:paraId="20547328" w14:textId="77777777" w:rsidTr="005C14C1">
        <w:trPr>
          <w:trHeight w:val="300"/>
          <w:jc w:val="center"/>
        </w:trPr>
        <w:tc>
          <w:tcPr>
            <w:tcW w:w="960" w:type="dxa"/>
            <w:noWrap/>
            <w:hideMark/>
          </w:tcPr>
          <w:p w14:paraId="7B75F5BD" w14:textId="77777777" w:rsidR="005C14C1" w:rsidRPr="008D3480" w:rsidRDefault="005C14C1" w:rsidP="005C14C1">
            <w:pPr>
              <w:jc w:val="center"/>
            </w:pPr>
            <w:r w:rsidRPr="008D3480">
              <w:t>0.00</w:t>
            </w:r>
          </w:p>
        </w:tc>
        <w:tc>
          <w:tcPr>
            <w:tcW w:w="960" w:type="dxa"/>
            <w:noWrap/>
            <w:hideMark/>
          </w:tcPr>
          <w:p w14:paraId="77615D60" w14:textId="77777777" w:rsidR="005C14C1" w:rsidRPr="008D3480" w:rsidRDefault="005C14C1" w:rsidP="005C14C1">
            <w:pPr>
              <w:jc w:val="center"/>
            </w:pPr>
            <w:r w:rsidRPr="008D3480">
              <w:t>0.0107</w:t>
            </w:r>
          </w:p>
        </w:tc>
        <w:tc>
          <w:tcPr>
            <w:tcW w:w="960" w:type="dxa"/>
            <w:noWrap/>
            <w:hideMark/>
          </w:tcPr>
          <w:p w14:paraId="6D4826AE" w14:textId="77777777" w:rsidR="005C14C1" w:rsidRPr="008D3480" w:rsidRDefault="005C14C1" w:rsidP="005C14C1">
            <w:pPr>
              <w:jc w:val="center"/>
            </w:pPr>
            <w:r w:rsidRPr="008D3480">
              <w:t>-0.0834</w:t>
            </w:r>
          </w:p>
        </w:tc>
        <w:tc>
          <w:tcPr>
            <w:tcW w:w="960" w:type="dxa"/>
            <w:noWrap/>
            <w:hideMark/>
          </w:tcPr>
          <w:p w14:paraId="0400D654" w14:textId="77777777" w:rsidR="005C14C1" w:rsidRPr="008D3480" w:rsidRDefault="005C14C1" w:rsidP="005C14C1">
            <w:pPr>
              <w:jc w:val="center"/>
            </w:pPr>
            <w:r w:rsidRPr="008D3480">
              <w:t>40.8064</w:t>
            </w:r>
          </w:p>
        </w:tc>
        <w:tc>
          <w:tcPr>
            <w:tcW w:w="960" w:type="dxa"/>
            <w:noWrap/>
            <w:hideMark/>
          </w:tcPr>
          <w:p w14:paraId="2F2B0465" w14:textId="77777777" w:rsidR="005C14C1" w:rsidRPr="008D3480" w:rsidRDefault="005C14C1" w:rsidP="005C14C1">
            <w:pPr>
              <w:jc w:val="center"/>
            </w:pPr>
            <w:r w:rsidRPr="008D3480">
              <w:t>0.4385</w:t>
            </w:r>
          </w:p>
        </w:tc>
      </w:tr>
      <w:tr w:rsidR="005C14C1" w:rsidRPr="008D3480" w14:paraId="19FEE1F0" w14:textId="77777777" w:rsidTr="005C14C1">
        <w:trPr>
          <w:trHeight w:val="300"/>
          <w:jc w:val="center"/>
        </w:trPr>
        <w:tc>
          <w:tcPr>
            <w:tcW w:w="960" w:type="dxa"/>
            <w:noWrap/>
            <w:hideMark/>
          </w:tcPr>
          <w:p w14:paraId="62D27E8D" w14:textId="77777777" w:rsidR="005C14C1" w:rsidRPr="008D3480" w:rsidRDefault="005C14C1" w:rsidP="005C14C1">
            <w:pPr>
              <w:jc w:val="center"/>
            </w:pPr>
            <w:r w:rsidRPr="008D3480">
              <w:t>3.00</w:t>
            </w:r>
          </w:p>
        </w:tc>
        <w:tc>
          <w:tcPr>
            <w:tcW w:w="960" w:type="dxa"/>
            <w:noWrap/>
            <w:hideMark/>
          </w:tcPr>
          <w:p w14:paraId="404DC9D4" w14:textId="77777777" w:rsidR="005C14C1" w:rsidRPr="008D3480" w:rsidRDefault="005C14C1" w:rsidP="005C14C1">
            <w:pPr>
              <w:jc w:val="center"/>
            </w:pPr>
            <w:r w:rsidRPr="008D3480">
              <w:t>0.0129</w:t>
            </w:r>
          </w:p>
        </w:tc>
        <w:tc>
          <w:tcPr>
            <w:tcW w:w="960" w:type="dxa"/>
            <w:noWrap/>
            <w:hideMark/>
          </w:tcPr>
          <w:p w14:paraId="0344A55B" w14:textId="77777777" w:rsidR="005C14C1" w:rsidRPr="008D3480" w:rsidRDefault="005C14C1" w:rsidP="005C14C1">
            <w:pPr>
              <w:jc w:val="center"/>
            </w:pPr>
            <w:r w:rsidRPr="008D3480">
              <w:t>-0.0839</w:t>
            </w:r>
          </w:p>
        </w:tc>
        <w:tc>
          <w:tcPr>
            <w:tcW w:w="960" w:type="dxa"/>
            <w:noWrap/>
            <w:hideMark/>
          </w:tcPr>
          <w:p w14:paraId="7B8857A4" w14:textId="77777777" w:rsidR="005C14C1" w:rsidRPr="008D3480" w:rsidRDefault="005C14C1" w:rsidP="005C14C1">
            <w:pPr>
              <w:jc w:val="center"/>
            </w:pPr>
            <w:r w:rsidRPr="008D3480">
              <w:t>59.5002</w:t>
            </w:r>
          </w:p>
        </w:tc>
        <w:tc>
          <w:tcPr>
            <w:tcW w:w="960" w:type="dxa"/>
            <w:noWrap/>
            <w:hideMark/>
          </w:tcPr>
          <w:p w14:paraId="389728A4" w14:textId="77777777" w:rsidR="005C14C1" w:rsidRPr="008D3480" w:rsidRDefault="005C14C1" w:rsidP="005C14C1">
            <w:pPr>
              <w:jc w:val="center"/>
            </w:pPr>
            <w:r w:rsidRPr="008D3480">
              <w:t>0.7688</w:t>
            </w:r>
          </w:p>
        </w:tc>
      </w:tr>
      <w:tr w:rsidR="005C14C1" w:rsidRPr="008D3480" w14:paraId="20A6A769" w14:textId="77777777" w:rsidTr="005C14C1">
        <w:trPr>
          <w:trHeight w:val="300"/>
          <w:jc w:val="center"/>
        </w:trPr>
        <w:tc>
          <w:tcPr>
            <w:tcW w:w="960" w:type="dxa"/>
            <w:noWrap/>
            <w:hideMark/>
          </w:tcPr>
          <w:p w14:paraId="622E7D2A" w14:textId="77777777" w:rsidR="005C14C1" w:rsidRPr="008D3480" w:rsidRDefault="005C14C1" w:rsidP="005C14C1">
            <w:pPr>
              <w:jc w:val="center"/>
            </w:pPr>
            <w:r w:rsidRPr="008D3480">
              <w:t>6.00</w:t>
            </w:r>
          </w:p>
        </w:tc>
        <w:tc>
          <w:tcPr>
            <w:tcW w:w="960" w:type="dxa"/>
            <w:noWrap/>
            <w:hideMark/>
          </w:tcPr>
          <w:p w14:paraId="2C84B151" w14:textId="77777777" w:rsidR="005C14C1" w:rsidRPr="008D3480" w:rsidRDefault="005C14C1" w:rsidP="005C14C1">
            <w:pPr>
              <w:jc w:val="center"/>
            </w:pPr>
            <w:r w:rsidRPr="008D3480">
              <w:t>0.0171</w:t>
            </w:r>
          </w:p>
        </w:tc>
        <w:tc>
          <w:tcPr>
            <w:tcW w:w="960" w:type="dxa"/>
            <w:noWrap/>
            <w:hideMark/>
          </w:tcPr>
          <w:p w14:paraId="799329F8" w14:textId="77777777" w:rsidR="005C14C1" w:rsidRPr="008D3480" w:rsidRDefault="005C14C1" w:rsidP="005C14C1">
            <w:pPr>
              <w:jc w:val="center"/>
            </w:pPr>
            <w:r w:rsidRPr="008D3480">
              <w:t>-0.0829</w:t>
            </w:r>
          </w:p>
        </w:tc>
        <w:tc>
          <w:tcPr>
            <w:tcW w:w="960" w:type="dxa"/>
            <w:noWrap/>
            <w:hideMark/>
          </w:tcPr>
          <w:p w14:paraId="1DBDFC1E" w14:textId="77777777" w:rsidR="005C14C1" w:rsidRPr="008D3480" w:rsidRDefault="005C14C1" w:rsidP="005C14C1">
            <w:pPr>
              <w:jc w:val="center"/>
            </w:pPr>
            <w:r w:rsidRPr="008D3480">
              <w:t>63.2064</w:t>
            </w:r>
          </w:p>
        </w:tc>
        <w:tc>
          <w:tcPr>
            <w:tcW w:w="960" w:type="dxa"/>
            <w:noWrap/>
            <w:hideMark/>
          </w:tcPr>
          <w:p w14:paraId="1C7DC977" w14:textId="77777777" w:rsidR="005C14C1" w:rsidRPr="008D3480" w:rsidRDefault="005C14C1" w:rsidP="005C14C1">
            <w:pPr>
              <w:jc w:val="center"/>
            </w:pPr>
            <w:r w:rsidRPr="008D3480">
              <w:t>1.0826</w:t>
            </w:r>
          </w:p>
        </w:tc>
      </w:tr>
      <w:tr w:rsidR="005C14C1" w:rsidRPr="008D3480" w14:paraId="6156CDCA" w14:textId="77777777" w:rsidTr="005C14C1">
        <w:trPr>
          <w:trHeight w:val="300"/>
          <w:jc w:val="center"/>
        </w:trPr>
        <w:tc>
          <w:tcPr>
            <w:tcW w:w="960" w:type="dxa"/>
            <w:noWrap/>
            <w:hideMark/>
          </w:tcPr>
          <w:p w14:paraId="34711E11" w14:textId="77777777" w:rsidR="005C14C1" w:rsidRPr="008D3480" w:rsidRDefault="005C14C1" w:rsidP="005C14C1">
            <w:pPr>
              <w:jc w:val="center"/>
            </w:pPr>
            <w:r w:rsidRPr="008D3480">
              <w:t>7.50</w:t>
            </w:r>
          </w:p>
        </w:tc>
        <w:tc>
          <w:tcPr>
            <w:tcW w:w="960" w:type="dxa"/>
            <w:noWrap/>
            <w:hideMark/>
          </w:tcPr>
          <w:p w14:paraId="729B517B" w14:textId="77777777" w:rsidR="005C14C1" w:rsidRPr="008D3480" w:rsidRDefault="005C14C1" w:rsidP="005C14C1">
            <w:pPr>
              <w:jc w:val="center"/>
            </w:pPr>
            <w:r w:rsidRPr="008D3480">
              <w:t>0.0201</w:t>
            </w:r>
          </w:p>
        </w:tc>
        <w:tc>
          <w:tcPr>
            <w:tcW w:w="960" w:type="dxa"/>
            <w:noWrap/>
            <w:hideMark/>
          </w:tcPr>
          <w:p w14:paraId="4B91DDAF" w14:textId="77777777" w:rsidR="005C14C1" w:rsidRPr="008D3480" w:rsidRDefault="005C14C1" w:rsidP="005C14C1">
            <w:pPr>
              <w:jc w:val="center"/>
            </w:pPr>
            <w:r w:rsidRPr="008D3480">
              <w:t>-0.0814</w:t>
            </w:r>
          </w:p>
        </w:tc>
        <w:tc>
          <w:tcPr>
            <w:tcW w:w="960" w:type="dxa"/>
            <w:noWrap/>
            <w:hideMark/>
          </w:tcPr>
          <w:p w14:paraId="35F2621C" w14:textId="77777777" w:rsidR="005C14C1" w:rsidRPr="008D3480" w:rsidRDefault="005C14C1" w:rsidP="005C14C1">
            <w:pPr>
              <w:jc w:val="center"/>
            </w:pPr>
            <w:r w:rsidRPr="008D3480">
              <w:t>61.1785</w:t>
            </w:r>
          </w:p>
        </w:tc>
        <w:tc>
          <w:tcPr>
            <w:tcW w:w="960" w:type="dxa"/>
            <w:noWrap/>
            <w:hideMark/>
          </w:tcPr>
          <w:p w14:paraId="2EAA965A" w14:textId="77777777" w:rsidR="005C14C1" w:rsidRPr="008D3480" w:rsidRDefault="005C14C1" w:rsidP="005C14C1">
            <w:pPr>
              <w:jc w:val="center"/>
            </w:pPr>
            <w:r w:rsidRPr="008D3480">
              <w:t>1.2284</w:t>
            </w:r>
          </w:p>
        </w:tc>
      </w:tr>
      <w:tr w:rsidR="005C14C1" w:rsidRPr="008D3480" w14:paraId="0BDEA2BB" w14:textId="77777777" w:rsidTr="005C14C1">
        <w:trPr>
          <w:trHeight w:val="300"/>
          <w:jc w:val="center"/>
        </w:trPr>
        <w:tc>
          <w:tcPr>
            <w:tcW w:w="960" w:type="dxa"/>
            <w:noWrap/>
            <w:hideMark/>
          </w:tcPr>
          <w:p w14:paraId="5A21A914" w14:textId="77777777" w:rsidR="005C14C1" w:rsidRPr="008D3480" w:rsidRDefault="005C14C1" w:rsidP="005C14C1">
            <w:pPr>
              <w:jc w:val="center"/>
            </w:pPr>
            <w:r w:rsidRPr="008D3480">
              <w:t>9.00</w:t>
            </w:r>
          </w:p>
        </w:tc>
        <w:tc>
          <w:tcPr>
            <w:tcW w:w="960" w:type="dxa"/>
            <w:noWrap/>
            <w:hideMark/>
          </w:tcPr>
          <w:p w14:paraId="58605748" w14:textId="77777777" w:rsidR="005C14C1" w:rsidRPr="008D3480" w:rsidRDefault="005C14C1" w:rsidP="005C14C1">
            <w:pPr>
              <w:jc w:val="center"/>
            </w:pPr>
            <w:r w:rsidRPr="008D3480">
              <w:t>0.0237</w:t>
            </w:r>
          </w:p>
        </w:tc>
        <w:tc>
          <w:tcPr>
            <w:tcW w:w="960" w:type="dxa"/>
            <w:noWrap/>
            <w:hideMark/>
          </w:tcPr>
          <w:p w14:paraId="03013808" w14:textId="77777777" w:rsidR="005C14C1" w:rsidRPr="008D3480" w:rsidRDefault="005C14C1" w:rsidP="005C14C1">
            <w:pPr>
              <w:jc w:val="center"/>
            </w:pPr>
            <w:r w:rsidRPr="008D3480">
              <w:t>-0.0790</w:t>
            </w:r>
          </w:p>
        </w:tc>
        <w:tc>
          <w:tcPr>
            <w:tcW w:w="960" w:type="dxa"/>
            <w:noWrap/>
            <w:hideMark/>
          </w:tcPr>
          <w:p w14:paraId="60CF3A56" w14:textId="77777777" w:rsidR="005C14C1" w:rsidRPr="008D3480" w:rsidRDefault="005C14C1" w:rsidP="005C14C1">
            <w:pPr>
              <w:jc w:val="center"/>
            </w:pPr>
            <w:r w:rsidRPr="008D3480">
              <w:t>57.4878</w:t>
            </w:r>
          </w:p>
        </w:tc>
        <w:tc>
          <w:tcPr>
            <w:tcW w:w="960" w:type="dxa"/>
            <w:noWrap/>
            <w:hideMark/>
          </w:tcPr>
          <w:p w14:paraId="08FDCE43" w14:textId="77777777" w:rsidR="005C14C1" w:rsidRPr="008D3480" w:rsidRDefault="005C14C1" w:rsidP="005C14C1">
            <w:pPr>
              <w:jc w:val="center"/>
            </w:pPr>
            <w:r w:rsidRPr="008D3480">
              <w:t>1.3634</w:t>
            </w:r>
          </w:p>
        </w:tc>
      </w:tr>
      <w:tr w:rsidR="005C14C1" w:rsidRPr="008D3480" w14:paraId="315FA665" w14:textId="77777777" w:rsidTr="005C14C1">
        <w:trPr>
          <w:trHeight w:val="300"/>
          <w:jc w:val="center"/>
        </w:trPr>
        <w:tc>
          <w:tcPr>
            <w:tcW w:w="960" w:type="dxa"/>
            <w:noWrap/>
            <w:hideMark/>
          </w:tcPr>
          <w:p w14:paraId="771590DC" w14:textId="77777777" w:rsidR="005C14C1" w:rsidRPr="008D3480" w:rsidRDefault="005C14C1" w:rsidP="005C14C1">
            <w:pPr>
              <w:jc w:val="center"/>
            </w:pPr>
            <w:r w:rsidRPr="008D3480">
              <w:t>10.50</w:t>
            </w:r>
          </w:p>
        </w:tc>
        <w:tc>
          <w:tcPr>
            <w:tcW w:w="960" w:type="dxa"/>
            <w:noWrap/>
            <w:hideMark/>
          </w:tcPr>
          <w:p w14:paraId="11633937" w14:textId="77777777" w:rsidR="005C14C1" w:rsidRPr="008D3480" w:rsidRDefault="005C14C1" w:rsidP="005C14C1">
            <w:pPr>
              <w:jc w:val="center"/>
            </w:pPr>
            <w:r w:rsidRPr="008D3480">
              <w:t>0.0282</w:t>
            </w:r>
          </w:p>
        </w:tc>
        <w:tc>
          <w:tcPr>
            <w:tcW w:w="960" w:type="dxa"/>
            <w:noWrap/>
            <w:hideMark/>
          </w:tcPr>
          <w:p w14:paraId="2696BF09" w14:textId="77777777" w:rsidR="005C14C1" w:rsidRPr="008D3480" w:rsidRDefault="005C14C1" w:rsidP="005C14C1">
            <w:pPr>
              <w:jc w:val="center"/>
            </w:pPr>
            <w:r w:rsidRPr="008D3480">
              <w:t>-0.0757</w:t>
            </w:r>
          </w:p>
        </w:tc>
        <w:tc>
          <w:tcPr>
            <w:tcW w:w="960" w:type="dxa"/>
            <w:noWrap/>
            <w:hideMark/>
          </w:tcPr>
          <w:p w14:paraId="002B7DC3" w14:textId="77777777" w:rsidR="005C14C1" w:rsidRPr="008D3480" w:rsidRDefault="005C14C1" w:rsidP="005C14C1">
            <w:pPr>
              <w:jc w:val="center"/>
            </w:pPr>
            <w:r w:rsidRPr="008D3480">
              <w:t>52.7020</w:t>
            </w:r>
          </w:p>
        </w:tc>
        <w:tc>
          <w:tcPr>
            <w:tcW w:w="960" w:type="dxa"/>
            <w:noWrap/>
            <w:hideMark/>
          </w:tcPr>
          <w:p w14:paraId="1F844BE0" w14:textId="77777777" w:rsidR="005C14C1" w:rsidRPr="008D3480" w:rsidRDefault="005C14C1" w:rsidP="005C14C1">
            <w:pPr>
              <w:jc w:val="center"/>
            </w:pPr>
            <w:r w:rsidRPr="008D3480">
              <w:t>1.4841</w:t>
            </w:r>
          </w:p>
        </w:tc>
      </w:tr>
      <w:tr w:rsidR="005C14C1" w:rsidRPr="008D3480" w14:paraId="429A3DC7" w14:textId="77777777" w:rsidTr="005C14C1">
        <w:trPr>
          <w:trHeight w:val="300"/>
          <w:jc w:val="center"/>
        </w:trPr>
        <w:tc>
          <w:tcPr>
            <w:tcW w:w="960" w:type="dxa"/>
            <w:noWrap/>
            <w:hideMark/>
          </w:tcPr>
          <w:p w14:paraId="3D7F46A2" w14:textId="77777777" w:rsidR="005C14C1" w:rsidRPr="008D3480" w:rsidRDefault="005C14C1" w:rsidP="005C14C1">
            <w:pPr>
              <w:jc w:val="center"/>
            </w:pPr>
            <w:r w:rsidRPr="008D3480">
              <w:t>12.00</w:t>
            </w:r>
          </w:p>
        </w:tc>
        <w:tc>
          <w:tcPr>
            <w:tcW w:w="960" w:type="dxa"/>
            <w:noWrap/>
            <w:hideMark/>
          </w:tcPr>
          <w:p w14:paraId="56C59BCD" w14:textId="77777777" w:rsidR="005C14C1" w:rsidRPr="008D3480" w:rsidRDefault="005C14C1" w:rsidP="005C14C1">
            <w:pPr>
              <w:jc w:val="center"/>
            </w:pPr>
            <w:r w:rsidRPr="008D3480">
              <w:t>0.0357</w:t>
            </w:r>
          </w:p>
        </w:tc>
        <w:tc>
          <w:tcPr>
            <w:tcW w:w="960" w:type="dxa"/>
            <w:noWrap/>
            <w:hideMark/>
          </w:tcPr>
          <w:p w14:paraId="75F6F756" w14:textId="77777777" w:rsidR="005C14C1" w:rsidRPr="008D3480" w:rsidRDefault="005C14C1" w:rsidP="005C14C1">
            <w:pPr>
              <w:jc w:val="center"/>
            </w:pPr>
            <w:r w:rsidRPr="008D3480">
              <w:t>-0.0700</w:t>
            </w:r>
          </w:p>
        </w:tc>
        <w:tc>
          <w:tcPr>
            <w:tcW w:w="960" w:type="dxa"/>
            <w:noWrap/>
            <w:hideMark/>
          </w:tcPr>
          <w:p w14:paraId="1E7BA5B7" w14:textId="77777777" w:rsidR="005C14C1" w:rsidRPr="008D3480" w:rsidRDefault="005C14C1" w:rsidP="005C14C1">
            <w:pPr>
              <w:jc w:val="center"/>
            </w:pPr>
            <w:r w:rsidRPr="008D3480">
              <w:t>43.6112</w:t>
            </w:r>
          </w:p>
        </w:tc>
        <w:tc>
          <w:tcPr>
            <w:tcW w:w="960" w:type="dxa"/>
            <w:noWrap/>
            <w:hideMark/>
          </w:tcPr>
          <w:p w14:paraId="0891208C" w14:textId="77777777" w:rsidR="005C14C1" w:rsidRPr="008D3480" w:rsidRDefault="005C14C1" w:rsidP="005C14C1">
            <w:pPr>
              <w:jc w:val="center"/>
            </w:pPr>
            <w:r w:rsidRPr="008D3480">
              <w:t>1.5556</w:t>
            </w:r>
          </w:p>
        </w:tc>
      </w:tr>
      <w:tr w:rsidR="005C14C1" w:rsidRPr="008D3480" w14:paraId="7497F644" w14:textId="77777777" w:rsidTr="005C14C1">
        <w:trPr>
          <w:trHeight w:val="300"/>
          <w:jc w:val="center"/>
        </w:trPr>
        <w:tc>
          <w:tcPr>
            <w:tcW w:w="960" w:type="dxa"/>
            <w:noWrap/>
            <w:hideMark/>
          </w:tcPr>
          <w:p w14:paraId="3240C77F" w14:textId="77777777" w:rsidR="005C14C1" w:rsidRPr="008D3480" w:rsidRDefault="005C14C1" w:rsidP="005C14C1">
            <w:pPr>
              <w:jc w:val="center"/>
            </w:pPr>
            <w:r w:rsidRPr="008D3480">
              <w:t>13.50</w:t>
            </w:r>
          </w:p>
        </w:tc>
        <w:tc>
          <w:tcPr>
            <w:tcW w:w="960" w:type="dxa"/>
            <w:noWrap/>
            <w:hideMark/>
          </w:tcPr>
          <w:p w14:paraId="7A32228F" w14:textId="77777777" w:rsidR="005C14C1" w:rsidRPr="008D3480" w:rsidRDefault="005C14C1" w:rsidP="005C14C1">
            <w:pPr>
              <w:jc w:val="center"/>
            </w:pPr>
            <w:r w:rsidRPr="008D3480">
              <w:t>0.0438</w:t>
            </w:r>
          </w:p>
        </w:tc>
        <w:tc>
          <w:tcPr>
            <w:tcW w:w="960" w:type="dxa"/>
            <w:noWrap/>
            <w:hideMark/>
          </w:tcPr>
          <w:p w14:paraId="7064B677" w14:textId="77777777" w:rsidR="005C14C1" w:rsidRPr="008D3480" w:rsidRDefault="005C14C1" w:rsidP="005C14C1">
            <w:pPr>
              <w:jc w:val="center"/>
            </w:pPr>
            <w:r w:rsidRPr="008D3480">
              <w:t>-0.0662</w:t>
            </w:r>
          </w:p>
        </w:tc>
        <w:tc>
          <w:tcPr>
            <w:tcW w:w="960" w:type="dxa"/>
            <w:noWrap/>
            <w:hideMark/>
          </w:tcPr>
          <w:p w14:paraId="62B8F06F" w14:textId="77777777" w:rsidR="005C14C1" w:rsidRPr="008D3480" w:rsidRDefault="005C14C1" w:rsidP="005C14C1">
            <w:pPr>
              <w:jc w:val="center"/>
            </w:pPr>
            <w:r w:rsidRPr="008D3480">
              <w:t>36.9923</w:t>
            </w:r>
          </w:p>
        </w:tc>
        <w:tc>
          <w:tcPr>
            <w:tcW w:w="960" w:type="dxa"/>
            <w:noWrap/>
            <w:hideMark/>
          </w:tcPr>
          <w:p w14:paraId="6BECC03E" w14:textId="77777777" w:rsidR="005C14C1" w:rsidRPr="008D3480" w:rsidRDefault="005C14C1" w:rsidP="005C14C1">
            <w:pPr>
              <w:jc w:val="center"/>
            </w:pPr>
            <w:r w:rsidRPr="008D3480">
              <w:t>1.6217</w:t>
            </w:r>
          </w:p>
        </w:tc>
      </w:tr>
      <w:tr w:rsidR="005C14C1" w:rsidRPr="008D3480" w14:paraId="3851A76D" w14:textId="77777777" w:rsidTr="005C14C1">
        <w:trPr>
          <w:trHeight w:val="300"/>
          <w:jc w:val="center"/>
        </w:trPr>
        <w:tc>
          <w:tcPr>
            <w:tcW w:w="960" w:type="dxa"/>
            <w:noWrap/>
            <w:hideMark/>
          </w:tcPr>
          <w:p w14:paraId="04CF96B4" w14:textId="77777777" w:rsidR="005C14C1" w:rsidRPr="008D3480" w:rsidRDefault="005C14C1" w:rsidP="005C14C1">
            <w:pPr>
              <w:jc w:val="center"/>
            </w:pPr>
            <w:r w:rsidRPr="008D3480">
              <w:t>15.00</w:t>
            </w:r>
          </w:p>
        </w:tc>
        <w:tc>
          <w:tcPr>
            <w:tcW w:w="960" w:type="dxa"/>
            <w:noWrap/>
            <w:hideMark/>
          </w:tcPr>
          <w:p w14:paraId="2AD51E94" w14:textId="77777777" w:rsidR="005C14C1" w:rsidRPr="008D3480" w:rsidRDefault="005C14C1" w:rsidP="005C14C1">
            <w:pPr>
              <w:jc w:val="center"/>
            </w:pPr>
            <w:r w:rsidRPr="008D3480">
              <w:t>0.0589</w:t>
            </w:r>
          </w:p>
        </w:tc>
        <w:tc>
          <w:tcPr>
            <w:tcW w:w="960" w:type="dxa"/>
            <w:noWrap/>
            <w:hideMark/>
          </w:tcPr>
          <w:p w14:paraId="4D02ED87" w14:textId="77777777" w:rsidR="005C14C1" w:rsidRPr="008D3480" w:rsidRDefault="005C14C1" w:rsidP="005C14C1">
            <w:pPr>
              <w:jc w:val="center"/>
            </w:pPr>
            <w:r w:rsidRPr="008D3480">
              <w:t>-0.0713</w:t>
            </w:r>
          </w:p>
        </w:tc>
        <w:tc>
          <w:tcPr>
            <w:tcW w:w="960" w:type="dxa"/>
            <w:noWrap/>
            <w:hideMark/>
          </w:tcPr>
          <w:p w14:paraId="045F451D" w14:textId="77777777" w:rsidR="005C14C1" w:rsidRPr="008D3480" w:rsidRDefault="005C14C1" w:rsidP="005C14C1">
            <w:pPr>
              <w:jc w:val="center"/>
            </w:pPr>
            <w:r w:rsidRPr="008D3480">
              <w:t>28.6811</w:t>
            </w:r>
          </w:p>
        </w:tc>
        <w:tc>
          <w:tcPr>
            <w:tcW w:w="960" w:type="dxa"/>
            <w:noWrap/>
            <w:hideMark/>
          </w:tcPr>
          <w:p w14:paraId="55EB20AE" w14:textId="77777777" w:rsidR="005C14C1" w:rsidRPr="008D3480" w:rsidRDefault="005C14C1" w:rsidP="005C14C1">
            <w:pPr>
              <w:jc w:val="center"/>
            </w:pPr>
            <w:r w:rsidRPr="008D3480">
              <w:t>1.4669</w:t>
            </w:r>
          </w:p>
        </w:tc>
      </w:tr>
    </w:tbl>
    <w:p w14:paraId="2F90CFE0" w14:textId="77777777" w:rsidR="005C14C1" w:rsidRDefault="005C14C1" w:rsidP="005C14C1">
      <w:bookmarkStart w:id="511" w:name="_Toc525010240"/>
      <w:bookmarkStart w:id="512" w:name="_Toc525019270"/>
    </w:p>
    <w:p w14:paraId="61837E98" w14:textId="77777777" w:rsidR="005C14C1" w:rsidRDefault="005C14C1" w:rsidP="005C14C1"/>
    <w:p w14:paraId="0C9C6C3B" w14:textId="77777777" w:rsidR="005C14C1" w:rsidRDefault="005C14C1" w:rsidP="005C14C1"/>
    <w:p w14:paraId="67F0D332" w14:textId="77777777" w:rsidR="005C14C1" w:rsidRDefault="005C14C1" w:rsidP="005C14C1"/>
    <w:p w14:paraId="1CE3151C" w14:textId="77777777" w:rsidR="005C14C1" w:rsidRDefault="005C14C1" w:rsidP="005C14C1"/>
    <w:p w14:paraId="4EAD94E2" w14:textId="77777777" w:rsidR="005C14C1" w:rsidRPr="001D4ACC" w:rsidRDefault="005C14C1" w:rsidP="005C14C1"/>
    <w:p w14:paraId="74358767" w14:textId="77777777" w:rsidR="005C14C1" w:rsidRPr="005859B5" w:rsidRDefault="005C14C1" w:rsidP="005859B5">
      <w:pPr>
        <w:pStyle w:val="Heading2"/>
      </w:pPr>
      <w:bookmarkStart w:id="513" w:name="_Toc525133076"/>
      <w:bookmarkStart w:id="514" w:name="_Toc525261924"/>
      <w:r w:rsidRPr="005859B5">
        <w:t xml:space="preserve">APPENDIX </w:t>
      </w:r>
      <w:bookmarkEnd w:id="511"/>
      <w:bookmarkEnd w:id="512"/>
      <w:r w:rsidRPr="005859B5">
        <w:t>K</w:t>
      </w:r>
      <w:bookmarkEnd w:id="513"/>
      <w:bookmarkEnd w:id="514"/>
    </w:p>
    <w:p w14:paraId="44986A70" w14:textId="77777777" w:rsidR="005C14C1" w:rsidRDefault="005C14C1" w:rsidP="005C14C1">
      <w:pPr>
        <w:ind w:left="708"/>
      </w:pPr>
      <w:r w:rsidRPr="008D3480">
        <w:t xml:space="preserve">Results of the analysis of SD7062 airfoil with </w:t>
      </w:r>
      <w:r>
        <w:t>blunt</w:t>
      </w:r>
      <w:r w:rsidRPr="008D3480">
        <w:t xml:space="preserve"> TE</w:t>
      </w:r>
      <w:r>
        <w:t xml:space="preserve"> using SU2. Mach = 0.129, Re=2.9M</w:t>
      </w:r>
    </w:p>
    <w:tbl>
      <w:tblPr>
        <w:tblStyle w:val="TableGrid"/>
        <w:tblW w:w="0" w:type="auto"/>
        <w:jc w:val="center"/>
        <w:tblLook w:val="04A0" w:firstRow="1" w:lastRow="0" w:firstColumn="1" w:lastColumn="0" w:noHBand="0" w:noVBand="1"/>
      </w:tblPr>
      <w:tblGrid>
        <w:gridCol w:w="960"/>
        <w:gridCol w:w="977"/>
        <w:gridCol w:w="977"/>
        <w:gridCol w:w="977"/>
        <w:gridCol w:w="960"/>
      </w:tblGrid>
      <w:tr w:rsidR="005C14C1" w:rsidRPr="008D3480" w14:paraId="19D75365" w14:textId="77777777" w:rsidTr="005C14C1">
        <w:trPr>
          <w:trHeight w:val="300"/>
          <w:jc w:val="center"/>
        </w:trPr>
        <w:tc>
          <w:tcPr>
            <w:tcW w:w="960" w:type="dxa"/>
            <w:noWrap/>
            <w:hideMark/>
          </w:tcPr>
          <w:p w14:paraId="26381372" w14:textId="77777777" w:rsidR="005C14C1" w:rsidRPr="008D3480" w:rsidRDefault="005C14C1" w:rsidP="005C14C1">
            <w:pPr>
              <w:jc w:val="center"/>
              <w:rPr>
                <w:lang w:val="tr-TR"/>
              </w:rPr>
            </w:pPr>
            <w:r w:rsidRPr="008D3480">
              <w:t>alpha</w:t>
            </w:r>
          </w:p>
        </w:tc>
        <w:tc>
          <w:tcPr>
            <w:tcW w:w="977" w:type="dxa"/>
            <w:noWrap/>
            <w:hideMark/>
          </w:tcPr>
          <w:p w14:paraId="504EBE33" w14:textId="77777777" w:rsidR="005C14C1" w:rsidRPr="008D3480" w:rsidRDefault="005C14C1" w:rsidP="005C14C1">
            <w:pPr>
              <w:jc w:val="center"/>
            </w:pPr>
            <w:r w:rsidRPr="008D3480">
              <w:t>c</w:t>
            </w:r>
            <w:r w:rsidRPr="00C70ECF">
              <w:rPr>
                <w:vertAlign w:val="subscript"/>
              </w:rPr>
              <w:t>l</w:t>
            </w:r>
          </w:p>
        </w:tc>
        <w:tc>
          <w:tcPr>
            <w:tcW w:w="977" w:type="dxa"/>
            <w:noWrap/>
            <w:hideMark/>
          </w:tcPr>
          <w:p w14:paraId="77E396CC" w14:textId="77777777" w:rsidR="005C14C1" w:rsidRPr="008D3480" w:rsidRDefault="005C14C1" w:rsidP="005C14C1">
            <w:pPr>
              <w:jc w:val="center"/>
            </w:pPr>
            <w:r w:rsidRPr="008D3480">
              <w:t>c</w:t>
            </w:r>
            <w:r w:rsidRPr="00C70ECF">
              <w:rPr>
                <w:vertAlign w:val="subscript"/>
              </w:rPr>
              <w:t>d</w:t>
            </w:r>
          </w:p>
        </w:tc>
        <w:tc>
          <w:tcPr>
            <w:tcW w:w="977" w:type="dxa"/>
            <w:noWrap/>
            <w:hideMark/>
          </w:tcPr>
          <w:p w14:paraId="711CFC01" w14:textId="77777777" w:rsidR="005C14C1" w:rsidRPr="008D3480" w:rsidRDefault="005C14C1" w:rsidP="005C14C1">
            <w:pPr>
              <w:jc w:val="center"/>
            </w:pPr>
            <w:r w:rsidRPr="008D3480">
              <w:t>c</w:t>
            </w:r>
            <w:r w:rsidRPr="00C70ECF">
              <w:rPr>
                <w:vertAlign w:val="subscript"/>
              </w:rPr>
              <w:t>l</w:t>
            </w:r>
            <w:r w:rsidRPr="008D3480">
              <w:t>/c</w:t>
            </w:r>
            <w:r w:rsidRPr="00C70ECF">
              <w:rPr>
                <w:vertAlign w:val="subscript"/>
              </w:rPr>
              <w:t>d</w:t>
            </w:r>
          </w:p>
        </w:tc>
        <w:tc>
          <w:tcPr>
            <w:tcW w:w="960" w:type="dxa"/>
            <w:noWrap/>
            <w:hideMark/>
          </w:tcPr>
          <w:p w14:paraId="7FFCA1C7" w14:textId="77777777" w:rsidR="005C14C1" w:rsidRPr="008D3480" w:rsidRDefault="005C14C1" w:rsidP="005C14C1">
            <w:pPr>
              <w:jc w:val="center"/>
            </w:pPr>
            <w:r w:rsidRPr="008D3480">
              <w:t>c</w:t>
            </w:r>
            <w:r w:rsidRPr="00C70ECF">
              <w:rPr>
                <w:vertAlign w:val="subscript"/>
              </w:rPr>
              <w:t>m</w:t>
            </w:r>
          </w:p>
        </w:tc>
      </w:tr>
      <w:tr w:rsidR="005C14C1" w:rsidRPr="008D3480" w14:paraId="72A1E6FD" w14:textId="77777777" w:rsidTr="005C14C1">
        <w:trPr>
          <w:trHeight w:val="300"/>
          <w:jc w:val="center"/>
        </w:trPr>
        <w:tc>
          <w:tcPr>
            <w:tcW w:w="960" w:type="dxa"/>
            <w:noWrap/>
            <w:hideMark/>
          </w:tcPr>
          <w:p w14:paraId="74A70628" w14:textId="77777777" w:rsidR="005C14C1" w:rsidRPr="008D3480" w:rsidRDefault="005C14C1" w:rsidP="005C14C1">
            <w:pPr>
              <w:jc w:val="center"/>
            </w:pPr>
            <w:r w:rsidRPr="008D3480">
              <w:t>-6</w:t>
            </w:r>
          </w:p>
        </w:tc>
        <w:tc>
          <w:tcPr>
            <w:tcW w:w="977" w:type="dxa"/>
            <w:noWrap/>
            <w:hideMark/>
          </w:tcPr>
          <w:p w14:paraId="46A41CC6" w14:textId="77777777" w:rsidR="005C14C1" w:rsidRPr="008D3480" w:rsidRDefault="005C14C1" w:rsidP="005C14C1">
            <w:pPr>
              <w:jc w:val="center"/>
            </w:pPr>
            <w:r w:rsidRPr="008D3480">
              <w:t>-0.23794</w:t>
            </w:r>
          </w:p>
        </w:tc>
        <w:tc>
          <w:tcPr>
            <w:tcW w:w="977" w:type="dxa"/>
            <w:noWrap/>
            <w:hideMark/>
          </w:tcPr>
          <w:p w14:paraId="20F0B5AB" w14:textId="77777777" w:rsidR="005C14C1" w:rsidRPr="008D3480" w:rsidRDefault="005C14C1" w:rsidP="005C14C1">
            <w:pPr>
              <w:jc w:val="center"/>
            </w:pPr>
            <w:r w:rsidRPr="008D3480">
              <w:t>0.014517</w:t>
            </w:r>
          </w:p>
        </w:tc>
        <w:tc>
          <w:tcPr>
            <w:tcW w:w="977" w:type="dxa"/>
            <w:noWrap/>
            <w:hideMark/>
          </w:tcPr>
          <w:p w14:paraId="4D761D83" w14:textId="77777777" w:rsidR="005C14C1" w:rsidRPr="008D3480" w:rsidRDefault="005C14C1" w:rsidP="005C14C1">
            <w:pPr>
              <w:jc w:val="center"/>
            </w:pPr>
            <w:r w:rsidRPr="008D3480">
              <w:t>-17.6033</w:t>
            </w:r>
          </w:p>
        </w:tc>
        <w:tc>
          <w:tcPr>
            <w:tcW w:w="960" w:type="dxa"/>
            <w:noWrap/>
            <w:hideMark/>
          </w:tcPr>
          <w:p w14:paraId="475713DD" w14:textId="77777777" w:rsidR="005C14C1" w:rsidRPr="008D3480" w:rsidRDefault="005C14C1" w:rsidP="005C14C1">
            <w:pPr>
              <w:jc w:val="center"/>
            </w:pPr>
            <w:r w:rsidRPr="008D3480">
              <w:t>-0.07797</w:t>
            </w:r>
          </w:p>
        </w:tc>
      </w:tr>
      <w:tr w:rsidR="005C14C1" w:rsidRPr="008D3480" w14:paraId="50AF79F5" w14:textId="77777777" w:rsidTr="005C14C1">
        <w:trPr>
          <w:trHeight w:val="300"/>
          <w:jc w:val="center"/>
        </w:trPr>
        <w:tc>
          <w:tcPr>
            <w:tcW w:w="960" w:type="dxa"/>
            <w:noWrap/>
            <w:hideMark/>
          </w:tcPr>
          <w:p w14:paraId="482772B8" w14:textId="77777777" w:rsidR="005C14C1" w:rsidRPr="008D3480" w:rsidRDefault="005C14C1" w:rsidP="005C14C1">
            <w:pPr>
              <w:jc w:val="center"/>
            </w:pPr>
            <w:r w:rsidRPr="008D3480">
              <w:t>-5</w:t>
            </w:r>
          </w:p>
        </w:tc>
        <w:tc>
          <w:tcPr>
            <w:tcW w:w="977" w:type="dxa"/>
            <w:noWrap/>
            <w:hideMark/>
          </w:tcPr>
          <w:p w14:paraId="2C68CB98" w14:textId="77777777" w:rsidR="005C14C1" w:rsidRPr="008D3480" w:rsidRDefault="005C14C1" w:rsidP="005C14C1">
            <w:pPr>
              <w:jc w:val="center"/>
            </w:pPr>
            <w:r w:rsidRPr="008D3480">
              <w:t>-0.16371</w:t>
            </w:r>
          </w:p>
        </w:tc>
        <w:tc>
          <w:tcPr>
            <w:tcW w:w="977" w:type="dxa"/>
            <w:noWrap/>
            <w:hideMark/>
          </w:tcPr>
          <w:p w14:paraId="4B575C63" w14:textId="77777777" w:rsidR="005C14C1" w:rsidRPr="008D3480" w:rsidRDefault="005C14C1" w:rsidP="005C14C1">
            <w:pPr>
              <w:jc w:val="center"/>
            </w:pPr>
            <w:r w:rsidRPr="008D3480">
              <w:t>0.013974</w:t>
            </w:r>
          </w:p>
        </w:tc>
        <w:tc>
          <w:tcPr>
            <w:tcW w:w="977" w:type="dxa"/>
            <w:noWrap/>
            <w:hideMark/>
          </w:tcPr>
          <w:p w14:paraId="71801775" w14:textId="77777777" w:rsidR="005C14C1" w:rsidRPr="008D3480" w:rsidRDefault="005C14C1" w:rsidP="005C14C1">
            <w:pPr>
              <w:jc w:val="center"/>
            </w:pPr>
            <w:r w:rsidRPr="008D3480">
              <w:t>-11.7154</w:t>
            </w:r>
          </w:p>
        </w:tc>
        <w:tc>
          <w:tcPr>
            <w:tcW w:w="960" w:type="dxa"/>
            <w:noWrap/>
            <w:hideMark/>
          </w:tcPr>
          <w:p w14:paraId="5A10C702" w14:textId="77777777" w:rsidR="005C14C1" w:rsidRPr="008D3480" w:rsidRDefault="005C14C1" w:rsidP="005C14C1">
            <w:pPr>
              <w:jc w:val="center"/>
            </w:pPr>
            <w:r w:rsidRPr="008D3480">
              <w:t>-0.07185</w:t>
            </w:r>
          </w:p>
        </w:tc>
      </w:tr>
      <w:tr w:rsidR="005C14C1" w:rsidRPr="008D3480" w14:paraId="01F050E9" w14:textId="77777777" w:rsidTr="005C14C1">
        <w:trPr>
          <w:trHeight w:val="300"/>
          <w:jc w:val="center"/>
        </w:trPr>
        <w:tc>
          <w:tcPr>
            <w:tcW w:w="960" w:type="dxa"/>
            <w:noWrap/>
            <w:hideMark/>
          </w:tcPr>
          <w:p w14:paraId="76E68ADC" w14:textId="77777777" w:rsidR="005C14C1" w:rsidRPr="008D3480" w:rsidRDefault="005C14C1" w:rsidP="005C14C1">
            <w:pPr>
              <w:jc w:val="center"/>
            </w:pPr>
            <w:r w:rsidRPr="008D3480">
              <w:t>-4</w:t>
            </w:r>
          </w:p>
        </w:tc>
        <w:tc>
          <w:tcPr>
            <w:tcW w:w="977" w:type="dxa"/>
            <w:noWrap/>
            <w:hideMark/>
          </w:tcPr>
          <w:p w14:paraId="056A187B" w14:textId="77777777" w:rsidR="005C14C1" w:rsidRPr="008D3480" w:rsidRDefault="005C14C1" w:rsidP="005C14C1">
            <w:pPr>
              <w:jc w:val="center"/>
            </w:pPr>
            <w:r w:rsidRPr="008D3480">
              <w:t>-0.05597</w:t>
            </w:r>
          </w:p>
        </w:tc>
        <w:tc>
          <w:tcPr>
            <w:tcW w:w="977" w:type="dxa"/>
            <w:noWrap/>
            <w:hideMark/>
          </w:tcPr>
          <w:p w14:paraId="5239D237" w14:textId="77777777" w:rsidR="005C14C1" w:rsidRPr="008D3480" w:rsidRDefault="005C14C1" w:rsidP="005C14C1">
            <w:pPr>
              <w:jc w:val="center"/>
            </w:pPr>
            <w:r w:rsidRPr="008D3480">
              <w:t>0.012911</w:t>
            </w:r>
          </w:p>
        </w:tc>
        <w:tc>
          <w:tcPr>
            <w:tcW w:w="977" w:type="dxa"/>
            <w:noWrap/>
            <w:hideMark/>
          </w:tcPr>
          <w:p w14:paraId="0F427647" w14:textId="77777777" w:rsidR="005C14C1" w:rsidRPr="008D3480" w:rsidRDefault="005C14C1" w:rsidP="005C14C1">
            <w:pPr>
              <w:jc w:val="center"/>
            </w:pPr>
            <w:r w:rsidRPr="008D3480">
              <w:t>-4.33525</w:t>
            </w:r>
          </w:p>
        </w:tc>
        <w:tc>
          <w:tcPr>
            <w:tcW w:w="960" w:type="dxa"/>
            <w:noWrap/>
            <w:hideMark/>
          </w:tcPr>
          <w:p w14:paraId="03C043A9" w14:textId="77777777" w:rsidR="005C14C1" w:rsidRPr="008D3480" w:rsidRDefault="005C14C1" w:rsidP="005C14C1">
            <w:pPr>
              <w:jc w:val="center"/>
            </w:pPr>
            <w:r w:rsidRPr="008D3480">
              <w:t>-0.07166</w:t>
            </w:r>
          </w:p>
        </w:tc>
      </w:tr>
      <w:tr w:rsidR="005C14C1" w:rsidRPr="008D3480" w14:paraId="6C3706C0" w14:textId="77777777" w:rsidTr="005C14C1">
        <w:trPr>
          <w:trHeight w:val="300"/>
          <w:jc w:val="center"/>
        </w:trPr>
        <w:tc>
          <w:tcPr>
            <w:tcW w:w="960" w:type="dxa"/>
            <w:noWrap/>
            <w:hideMark/>
          </w:tcPr>
          <w:p w14:paraId="7B5CBC0E" w14:textId="77777777" w:rsidR="005C14C1" w:rsidRPr="008D3480" w:rsidRDefault="005C14C1" w:rsidP="005C14C1">
            <w:pPr>
              <w:jc w:val="center"/>
            </w:pPr>
            <w:r w:rsidRPr="008D3480">
              <w:t>-3</w:t>
            </w:r>
          </w:p>
        </w:tc>
        <w:tc>
          <w:tcPr>
            <w:tcW w:w="977" w:type="dxa"/>
            <w:noWrap/>
            <w:hideMark/>
          </w:tcPr>
          <w:p w14:paraId="2FA754E2" w14:textId="77777777" w:rsidR="005C14C1" w:rsidRPr="008D3480" w:rsidRDefault="005C14C1" w:rsidP="005C14C1">
            <w:pPr>
              <w:jc w:val="center"/>
            </w:pPr>
            <w:r w:rsidRPr="008D3480">
              <w:t>0.052823</w:t>
            </w:r>
          </w:p>
        </w:tc>
        <w:tc>
          <w:tcPr>
            <w:tcW w:w="977" w:type="dxa"/>
            <w:noWrap/>
            <w:hideMark/>
          </w:tcPr>
          <w:p w14:paraId="41702CF5" w14:textId="77777777" w:rsidR="005C14C1" w:rsidRPr="008D3480" w:rsidRDefault="005C14C1" w:rsidP="005C14C1">
            <w:pPr>
              <w:jc w:val="center"/>
            </w:pPr>
            <w:r w:rsidRPr="008D3480">
              <w:t>0.012226</w:t>
            </w:r>
          </w:p>
        </w:tc>
        <w:tc>
          <w:tcPr>
            <w:tcW w:w="977" w:type="dxa"/>
            <w:noWrap/>
            <w:hideMark/>
          </w:tcPr>
          <w:p w14:paraId="07797817" w14:textId="77777777" w:rsidR="005C14C1" w:rsidRPr="008D3480" w:rsidRDefault="005C14C1" w:rsidP="005C14C1">
            <w:pPr>
              <w:jc w:val="center"/>
            </w:pPr>
            <w:r w:rsidRPr="008D3480">
              <w:t>4.320409</w:t>
            </w:r>
          </w:p>
        </w:tc>
        <w:tc>
          <w:tcPr>
            <w:tcW w:w="960" w:type="dxa"/>
            <w:noWrap/>
            <w:hideMark/>
          </w:tcPr>
          <w:p w14:paraId="5A00CFF6" w14:textId="77777777" w:rsidR="005C14C1" w:rsidRPr="008D3480" w:rsidRDefault="005C14C1" w:rsidP="005C14C1">
            <w:pPr>
              <w:jc w:val="center"/>
            </w:pPr>
            <w:r w:rsidRPr="008D3480">
              <w:t>-0.07147</w:t>
            </w:r>
          </w:p>
        </w:tc>
      </w:tr>
      <w:tr w:rsidR="005C14C1" w:rsidRPr="008D3480" w14:paraId="7986C9A3" w14:textId="77777777" w:rsidTr="005C14C1">
        <w:trPr>
          <w:trHeight w:val="300"/>
          <w:jc w:val="center"/>
        </w:trPr>
        <w:tc>
          <w:tcPr>
            <w:tcW w:w="960" w:type="dxa"/>
            <w:noWrap/>
            <w:hideMark/>
          </w:tcPr>
          <w:p w14:paraId="160AF3A8" w14:textId="77777777" w:rsidR="005C14C1" w:rsidRPr="008D3480" w:rsidRDefault="005C14C1" w:rsidP="005C14C1">
            <w:pPr>
              <w:jc w:val="center"/>
            </w:pPr>
            <w:r w:rsidRPr="008D3480">
              <w:t>-2</w:t>
            </w:r>
          </w:p>
        </w:tc>
        <w:tc>
          <w:tcPr>
            <w:tcW w:w="977" w:type="dxa"/>
            <w:noWrap/>
            <w:hideMark/>
          </w:tcPr>
          <w:p w14:paraId="3D3229E8" w14:textId="77777777" w:rsidR="005C14C1" w:rsidRPr="008D3480" w:rsidRDefault="005C14C1" w:rsidP="005C14C1">
            <w:pPr>
              <w:jc w:val="center"/>
            </w:pPr>
            <w:r w:rsidRPr="008D3480">
              <w:t>0.162214</w:t>
            </w:r>
          </w:p>
        </w:tc>
        <w:tc>
          <w:tcPr>
            <w:tcW w:w="977" w:type="dxa"/>
            <w:noWrap/>
            <w:hideMark/>
          </w:tcPr>
          <w:p w14:paraId="487E73C3" w14:textId="77777777" w:rsidR="005C14C1" w:rsidRPr="008D3480" w:rsidRDefault="005C14C1" w:rsidP="005C14C1">
            <w:pPr>
              <w:jc w:val="center"/>
            </w:pPr>
            <w:r w:rsidRPr="008D3480">
              <w:t>0.011875</w:t>
            </w:r>
          </w:p>
        </w:tc>
        <w:tc>
          <w:tcPr>
            <w:tcW w:w="977" w:type="dxa"/>
            <w:noWrap/>
            <w:hideMark/>
          </w:tcPr>
          <w:p w14:paraId="362BC872" w14:textId="77777777" w:rsidR="005C14C1" w:rsidRPr="008D3480" w:rsidRDefault="005C14C1" w:rsidP="005C14C1">
            <w:pPr>
              <w:jc w:val="center"/>
            </w:pPr>
            <w:r w:rsidRPr="008D3480">
              <w:t>13.65995</w:t>
            </w:r>
          </w:p>
        </w:tc>
        <w:tc>
          <w:tcPr>
            <w:tcW w:w="960" w:type="dxa"/>
            <w:noWrap/>
            <w:hideMark/>
          </w:tcPr>
          <w:p w14:paraId="48B597A1" w14:textId="77777777" w:rsidR="005C14C1" w:rsidRPr="008D3480" w:rsidRDefault="005C14C1" w:rsidP="005C14C1">
            <w:pPr>
              <w:jc w:val="center"/>
            </w:pPr>
            <w:r w:rsidRPr="008D3480">
              <w:t>-0.07128</w:t>
            </w:r>
          </w:p>
        </w:tc>
      </w:tr>
      <w:tr w:rsidR="005C14C1" w:rsidRPr="008D3480" w14:paraId="6892B417" w14:textId="77777777" w:rsidTr="005C14C1">
        <w:trPr>
          <w:trHeight w:val="300"/>
          <w:jc w:val="center"/>
        </w:trPr>
        <w:tc>
          <w:tcPr>
            <w:tcW w:w="960" w:type="dxa"/>
            <w:noWrap/>
            <w:hideMark/>
          </w:tcPr>
          <w:p w14:paraId="42F25D5D" w14:textId="77777777" w:rsidR="005C14C1" w:rsidRPr="008D3480" w:rsidRDefault="005C14C1" w:rsidP="005C14C1">
            <w:pPr>
              <w:jc w:val="center"/>
            </w:pPr>
            <w:r w:rsidRPr="008D3480">
              <w:t>-1</w:t>
            </w:r>
          </w:p>
        </w:tc>
        <w:tc>
          <w:tcPr>
            <w:tcW w:w="977" w:type="dxa"/>
            <w:noWrap/>
            <w:hideMark/>
          </w:tcPr>
          <w:p w14:paraId="66F48908" w14:textId="77777777" w:rsidR="005C14C1" w:rsidRPr="008D3480" w:rsidRDefault="005C14C1" w:rsidP="005C14C1">
            <w:pPr>
              <w:jc w:val="center"/>
            </w:pPr>
            <w:r w:rsidRPr="008D3480">
              <w:t>0.271868</w:t>
            </w:r>
          </w:p>
        </w:tc>
        <w:tc>
          <w:tcPr>
            <w:tcW w:w="977" w:type="dxa"/>
            <w:noWrap/>
            <w:hideMark/>
          </w:tcPr>
          <w:p w14:paraId="4E39E65A" w14:textId="77777777" w:rsidR="005C14C1" w:rsidRPr="008D3480" w:rsidRDefault="005C14C1" w:rsidP="005C14C1">
            <w:pPr>
              <w:jc w:val="center"/>
            </w:pPr>
            <w:r w:rsidRPr="008D3480">
              <w:t>0.011805</w:t>
            </w:r>
          </w:p>
        </w:tc>
        <w:tc>
          <w:tcPr>
            <w:tcW w:w="977" w:type="dxa"/>
            <w:noWrap/>
            <w:hideMark/>
          </w:tcPr>
          <w:p w14:paraId="1E46DA7F" w14:textId="77777777" w:rsidR="005C14C1" w:rsidRPr="008D3480" w:rsidRDefault="005C14C1" w:rsidP="005C14C1">
            <w:pPr>
              <w:jc w:val="center"/>
            </w:pPr>
            <w:r w:rsidRPr="008D3480">
              <w:t>23.02997</w:t>
            </w:r>
          </w:p>
        </w:tc>
        <w:tc>
          <w:tcPr>
            <w:tcW w:w="960" w:type="dxa"/>
            <w:noWrap/>
            <w:hideMark/>
          </w:tcPr>
          <w:p w14:paraId="1F38FEC6" w14:textId="77777777" w:rsidR="005C14C1" w:rsidRPr="008D3480" w:rsidRDefault="005C14C1" w:rsidP="005C14C1">
            <w:pPr>
              <w:jc w:val="center"/>
            </w:pPr>
            <w:r w:rsidRPr="008D3480">
              <w:t>-0.07111</w:t>
            </w:r>
          </w:p>
        </w:tc>
      </w:tr>
      <w:tr w:rsidR="005C14C1" w:rsidRPr="008D3480" w14:paraId="1374CDAE" w14:textId="77777777" w:rsidTr="005C14C1">
        <w:trPr>
          <w:trHeight w:val="300"/>
          <w:jc w:val="center"/>
        </w:trPr>
        <w:tc>
          <w:tcPr>
            <w:tcW w:w="960" w:type="dxa"/>
            <w:noWrap/>
            <w:hideMark/>
          </w:tcPr>
          <w:p w14:paraId="5F13BF1B" w14:textId="77777777" w:rsidR="005C14C1" w:rsidRPr="008D3480" w:rsidRDefault="005C14C1" w:rsidP="005C14C1">
            <w:pPr>
              <w:jc w:val="center"/>
            </w:pPr>
            <w:r w:rsidRPr="008D3480">
              <w:t>0</w:t>
            </w:r>
          </w:p>
        </w:tc>
        <w:tc>
          <w:tcPr>
            <w:tcW w:w="977" w:type="dxa"/>
            <w:noWrap/>
            <w:hideMark/>
          </w:tcPr>
          <w:p w14:paraId="1397461A" w14:textId="77777777" w:rsidR="005C14C1" w:rsidRPr="008D3480" w:rsidRDefault="005C14C1" w:rsidP="005C14C1">
            <w:pPr>
              <w:jc w:val="center"/>
            </w:pPr>
            <w:r w:rsidRPr="008D3480">
              <w:t>0.381391</w:t>
            </w:r>
          </w:p>
        </w:tc>
        <w:tc>
          <w:tcPr>
            <w:tcW w:w="977" w:type="dxa"/>
            <w:noWrap/>
            <w:hideMark/>
          </w:tcPr>
          <w:p w14:paraId="2D691E60" w14:textId="77777777" w:rsidR="005C14C1" w:rsidRPr="008D3480" w:rsidRDefault="005C14C1" w:rsidP="005C14C1">
            <w:pPr>
              <w:jc w:val="center"/>
            </w:pPr>
            <w:r w:rsidRPr="008D3480">
              <w:t>0.011964</w:t>
            </w:r>
          </w:p>
        </w:tc>
        <w:tc>
          <w:tcPr>
            <w:tcW w:w="977" w:type="dxa"/>
            <w:noWrap/>
            <w:hideMark/>
          </w:tcPr>
          <w:p w14:paraId="34BF14EE" w14:textId="77777777" w:rsidR="005C14C1" w:rsidRPr="008D3480" w:rsidRDefault="005C14C1" w:rsidP="005C14C1">
            <w:pPr>
              <w:jc w:val="center"/>
            </w:pPr>
            <w:r w:rsidRPr="008D3480">
              <w:t>31.87854</w:t>
            </w:r>
          </w:p>
        </w:tc>
        <w:tc>
          <w:tcPr>
            <w:tcW w:w="960" w:type="dxa"/>
            <w:noWrap/>
            <w:hideMark/>
          </w:tcPr>
          <w:p w14:paraId="2192AFF3" w14:textId="77777777" w:rsidR="005C14C1" w:rsidRPr="008D3480" w:rsidRDefault="005C14C1" w:rsidP="005C14C1">
            <w:pPr>
              <w:jc w:val="center"/>
            </w:pPr>
            <w:r w:rsidRPr="008D3480">
              <w:t>-0.07094</w:t>
            </w:r>
          </w:p>
        </w:tc>
      </w:tr>
      <w:tr w:rsidR="005C14C1" w:rsidRPr="008D3480" w14:paraId="55D4D325" w14:textId="77777777" w:rsidTr="005C14C1">
        <w:trPr>
          <w:trHeight w:val="300"/>
          <w:jc w:val="center"/>
        </w:trPr>
        <w:tc>
          <w:tcPr>
            <w:tcW w:w="960" w:type="dxa"/>
            <w:noWrap/>
            <w:hideMark/>
          </w:tcPr>
          <w:p w14:paraId="03033BDF" w14:textId="77777777" w:rsidR="005C14C1" w:rsidRPr="008D3480" w:rsidRDefault="005C14C1" w:rsidP="005C14C1">
            <w:pPr>
              <w:jc w:val="center"/>
            </w:pPr>
            <w:r w:rsidRPr="008D3480">
              <w:t>1</w:t>
            </w:r>
          </w:p>
        </w:tc>
        <w:tc>
          <w:tcPr>
            <w:tcW w:w="977" w:type="dxa"/>
            <w:noWrap/>
            <w:hideMark/>
          </w:tcPr>
          <w:p w14:paraId="2E1C7B35" w14:textId="77777777" w:rsidR="005C14C1" w:rsidRPr="008D3480" w:rsidRDefault="005C14C1" w:rsidP="005C14C1">
            <w:pPr>
              <w:jc w:val="center"/>
            </w:pPr>
            <w:r w:rsidRPr="008D3480">
              <w:t>0.490326</w:t>
            </w:r>
          </w:p>
        </w:tc>
        <w:tc>
          <w:tcPr>
            <w:tcW w:w="977" w:type="dxa"/>
            <w:noWrap/>
            <w:hideMark/>
          </w:tcPr>
          <w:p w14:paraId="15AF65A5" w14:textId="77777777" w:rsidR="005C14C1" w:rsidRPr="008D3480" w:rsidRDefault="005C14C1" w:rsidP="005C14C1">
            <w:pPr>
              <w:jc w:val="center"/>
            </w:pPr>
            <w:r w:rsidRPr="008D3480">
              <w:t>0.012263</w:t>
            </w:r>
          </w:p>
        </w:tc>
        <w:tc>
          <w:tcPr>
            <w:tcW w:w="977" w:type="dxa"/>
            <w:noWrap/>
            <w:hideMark/>
          </w:tcPr>
          <w:p w14:paraId="04DB16B4" w14:textId="77777777" w:rsidR="005C14C1" w:rsidRPr="008D3480" w:rsidRDefault="005C14C1" w:rsidP="005C14C1">
            <w:pPr>
              <w:jc w:val="center"/>
            </w:pPr>
            <w:r w:rsidRPr="008D3480">
              <w:t>39.98302</w:t>
            </w:r>
          </w:p>
        </w:tc>
        <w:tc>
          <w:tcPr>
            <w:tcW w:w="960" w:type="dxa"/>
            <w:noWrap/>
            <w:hideMark/>
          </w:tcPr>
          <w:p w14:paraId="6402ADDD" w14:textId="77777777" w:rsidR="005C14C1" w:rsidRPr="008D3480" w:rsidRDefault="005C14C1" w:rsidP="005C14C1">
            <w:pPr>
              <w:jc w:val="center"/>
            </w:pPr>
            <w:r w:rsidRPr="008D3480">
              <w:t>-0.07064</w:t>
            </w:r>
          </w:p>
        </w:tc>
      </w:tr>
      <w:tr w:rsidR="005C14C1" w:rsidRPr="008D3480" w14:paraId="185B7849" w14:textId="77777777" w:rsidTr="005C14C1">
        <w:trPr>
          <w:trHeight w:val="300"/>
          <w:jc w:val="center"/>
        </w:trPr>
        <w:tc>
          <w:tcPr>
            <w:tcW w:w="960" w:type="dxa"/>
            <w:noWrap/>
            <w:hideMark/>
          </w:tcPr>
          <w:p w14:paraId="60B526CE" w14:textId="77777777" w:rsidR="005C14C1" w:rsidRPr="008D3480" w:rsidRDefault="005C14C1" w:rsidP="005C14C1">
            <w:pPr>
              <w:jc w:val="center"/>
            </w:pPr>
            <w:r w:rsidRPr="008D3480">
              <w:t>2</w:t>
            </w:r>
          </w:p>
        </w:tc>
        <w:tc>
          <w:tcPr>
            <w:tcW w:w="977" w:type="dxa"/>
            <w:noWrap/>
            <w:hideMark/>
          </w:tcPr>
          <w:p w14:paraId="209E8A0D" w14:textId="77777777" w:rsidR="005C14C1" w:rsidRPr="008D3480" w:rsidRDefault="005C14C1" w:rsidP="005C14C1">
            <w:pPr>
              <w:jc w:val="center"/>
            </w:pPr>
            <w:r w:rsidRPr="008D3480">
              <w:t>0.599274</w:t>
            </w:r>
          </w:p>
        </w:tc>
        <w:tc>
          <w:tcPr>
            <w:tcW w:w="977" w:type="dxa"/>
            <w:noWrap/>
            <w:hideMark/>
          </w:tcPr>
          <w:p w14:paraId="7D22C6B2" w14:textId="77777777" w:rsidR="005C14C1" w:rsidRPr="008D3480" w:rsidRDefault="005C14C1" w:rsidP="005C14C1">
            <w:pPr>
              <w:jc w:val="center"/>
            </w:pPr>
            <w:r w:rsidRPr="008D3480">
              <w:t>0.012917</w:t>
            </w:r>
          </w:p>
        </w:tc>
        <w:tc>
          <w:tcPr>
            <w:tcW w:w="977" w:type="dxa"/>
            <w:noWrap/>
            <w:hideMark/>
          </w:tcPr>
          <w:p w14:paraId="3A2DA0C9" w14:textId="77777777" w:rsidR="005C14C1" w:rsidRPr="008D3480" w:rsidRDefault="005C14C1" w:rsidP="005C14C1">
            <w:pPr>
              <w:jc w:val="center"/>
            </w:pPr>
            <w:r w:rsidRPr="008D3480">
              <w:t>46.39584</w:t>
            </w:r>
          </w:p>
        </w:tc>
        <w:tc>
          <w:tcPr>
            <w:tcW w:w="960" w:type="dxa"/>
            <w:noWrap/>
            <w:hideMark/>
          </w:tcPr>
          <w:p w14:paraId="037E1E42" w14:textId="77777777" w:rsidR="005C14C1" w:rsidRPr="008D3480" w:rsidRDefault="005C14C1" w:rsidP="005C14C1">
            <w:pPr>
              <w:jc w:val="center"/>
            </w:pPr>
            <w:r w:rsidRPr="008D3480">
              <w:t>-0.0705</w:t>
            </w:r>
          </w:p>
        </w:tc>
      </w:tr>
      <w:tr w:rsidR="005C14C1" w:rsidRPr="008D3480" w14:paraId="535CBDEA" w14:textId="77777777" w:rsidTr="005C14C1">
        <w:trPr>
          <w:trHeight w:val="300"/>
          <w:jc w:val="center"/>
        </w:trPr>
        <w:tc>
          <w:tcPr>
            <w:tcW w:w="960" w:type="dxa"/>
            <w:noWrap/>
            <w:hideMark/>
          </w:tcPr>
          <w:p w14:paraId="082245BD" w14:textId="77777777" w:rsidR="005C14C1" w:rsidRPr="008D3480" w:rsidRDefault="005C14C1" w:rsidP="005C14C1">
            <w:pPr>
              <w:jc w:val="center"/>
            </w:pPr>
            <w:r w:rsidRPr="008D3480">
              <w:t>3</w:t>
            </w:r>
          </w:p>
        </w:tc>
        <w:tc>
          <w:tcPr>
            <w:tcW w:w="977" w:type="dxa"/>
            <w:noWrap/>
            <w:hideMark/>
          </w:tcPr>
          <w:p w14:paraId="25DA2680" w14:textId="77777777" w:rsidR="005C14C1" w:rsidRPr="008D3480" w:rsidRDefault="005C14C1" w:rsidP="005C14C1">
            <w:pPr>
              <w:jc w:val="center"/>
            </w:pPr>
            <w:r w:rsidRPr="008D3480">
              <w:t>0.706741</w:t>
            </w:r>
          </w:p>
        </w:tc>
        <w:tc>
          <w:tcPr>
            <w:tcW w:w="977" w:type="dxa"/>
            <w:noWrap/>
            <w:hideMark/>
          </w:tcPr>
          <w:p w14:paraId="3D03B0E0" w14:textId="77777777" w:rsidR="005C14C1" w:rsidRPr="008D3480" w:rsidRDefault="005C14C1" w:rsidP="005C14C1">
            <w:pPr>
              <w:jc w:val="center"/>
            </w:pPr>
            <w:r w:rsidRPr="008D3480">
              <w:t>0.013669</w:t>
            </w:r>
          </w:p>
        </w:tc>
        <w:tc>
          <w:tcPr>
            <w:tcW w:w="977" w:type="dxa"/>
            <w:noWrap/>
            <w:hideMark/>
          </w:tcPr>
          <w:p w14:paraId="51A559F1" w14:textId="77777777" w:rsidR="005C14C1" w:rsidRPr="008D3480" w:rsidRDefault="005C14C1" w:rsidP="005C14C1">
            <w:pPr>
              <w:jc w:val="center"/>
            </w:pPr>
            <w:r w:rsidRPr="008D3480">
              <w:t>51.70424</w:t>
            </w:r>
          </w:p>
        </w:tc>
        <w:tc>
          <w:tcPr>
            <w:tcW w:w="960" w:type="dxa"/>
            <w:noWrap/>
            <w:hideMark/>
          </w:tcPr>
          <w:p w14:paraId="4F7840DA" w14:textId="77777777" w:rsidR="005C14C1" w:rsidRPr="008D3480" w:rsidRDefault="005C14C1" w:rsidP="005C14C1">
            <w:pPr>
              <w:jc w:val="center"/>
            </w:pPr>
            <w:r w:rsidRPr="008D3480">
              <w:t>-0.07017</w:t>
            </w:r>
          </w:p>
        </w:tc>
      </w:tr>
      <w:tr w:rsidR="005C14C1" w:rsidRPr="008D3480" w14:paraId="0CF34774" w14:textId="77777777" w:rsidTr="005C14C1">
        <w:trPr>
          <w:trHeight w:val="300"/>
          <w:jc w:val="center"/>
        </w:trPr>
        <w:tc>
          <w:tcPr>
            <w:tcW w:w="960" w:type="dxa"/>
            <w:noWrap/>
            <w:hideMark/>
          </w:tcPr>
          <w:p w14:paraId="27EEA83B" w14:textId="77777777" w:rsidR="005C14C1" w:rsidRPr="008D3480" w:rsidRDefault="005C14C1" w:rsidP="005C14C1">
            <w:pPr>
              <w:jc w:val="center"/>
            </w:pPr>
            <w:r w:rsidRPr="008D3480">
              <w:t>4</w:t>
            </w:r>
          </w:p>
        </w:tc>
        <w:tc>
          <w:tcPr>
            <w:tcW w:w="977" w:type="dxa"/>
            <w:noWrap/>
            <w:hideMark/>
          </w:tcPr>
          <w:p w14:paraId="09B89A55" w14:textId="77777777" w:rsidR="005C14C1" w:rsidRPr="008D3480" w:rsidRDefault="005C14C1" w:rsidP="005C14C1">
            <w:pPr>
              <w:jc w:val="center"/>
            </w:pPr>
            <w:r w:rsidRPr="008D3480">
              <w:t>0.832624</w:t>
            </w:r>
          </w:p>
        </w:tc>
        <w:tc>
          <w:tcPr>
            <w:tcW w:w="977" w:type="dxa"/>
            <w:noWrap/>
            <w:hideMark/>
          </w:tcPr>
          <w:p w14:paraId="0A055984" w14:textId="77777777" w:rsidR="005C14C1" w:rsidRPr="008D3480" w:rsidRDefault="005C14C1" w:rsidP="005C14C1">
            <w:pPr>
              <w:jc w:val="center"/>
            </w:pPr>
            <w:r w:rsidRPr="008D3480">
              <w:t>0.013415</w:t>
            </w:r>
          </w:p>
        </w:tc>
        <w:tc>
          <w:tcPr>
            <w:tcW w:w="977" w:type="dxa"/>
            <w:noWrap/>
            <w:hideMark/>
          </w:tcPr>
          <w:p w14:paraId="0A47DDFF" w14:textId="77777777" w:rsidR="005C14C1" w:rsidRPr="008D3480" w:rsidRDefault="005C14C1" w:rsidP="005C14C1">
            <w:pPr>
              <w:jc w:val="center"/>
            </w:pPr>
            <w:r w:rsidRPr="008D3480">
              <w:t>62.06492</w:t>
            </w:r>
          </w:p>
        </w:tc>
        <w:tc>
          <w:tcPr>
            <w:tcW w:w="960" w:type="dxa"/>
            <w:noWrap/>
            <w:hideMark/>
          </w:tcPr>
          <w:p w14:paraId="021C263B" w14:textId="77777777" w:rsidR="005C14C1" w:rsidRPr="008D3480" w:rsidRDefault="005C14C1" w:rsidP="005C14C1">
            <w:pPr>
              <w:jc w:val="center"/>
            </w:pPr>
            <w:r w:rsidRPr="008D3480">
              <w:t>-0.07413</w:t>
            </w:r>
          </w:p>
        </w:tc>
      </w:tr>
      <w:tr w:rsidR="005C14C1" w:rsidRPr="008D3480" w14:paraId="2321C03E" w14:textId="77777777" w:rsidTr="005C14C1">
        <w:trPr>
          <w:trHeight w:val="300"/>
          <w:jc w:val="center"/>
        </w:trPr>
        <w:tc>
          <w:tcPr>
            <w:tcW w:w="960" w:type="dxa"/>
            <w:noWrap/>
            <w:hideMark/>
          </w:tcPr>
          <w:p w14:paraId="6C08F273" w14:textId="77777777" w:rsidR="005C14C1" w:rsidRPr="008D3480" w:rsidRDefault="005C14C1" w:rsidP="005C14C1">
            <w:pPr>
              <w:jc w:val="center"/>
            </w:pPr>
            <w:r w:rsidRPr="008D3480">
              <w:t>5</w:t>
            </w:r>
          </w:p>
        </w:tc>
        <w:tc>
          <w:tcPr>
            <w:tcW w:w="977" w:type="dxa"/>
            <w:noWrap/>
            <w:hideMark/>
          </w:tcPr>
          <w:p w14:paraId="2E4A1749" w14:textId="77777777" w:rsidR="005C14C1" w:rsidRPr="008D3480" w:rsidRDefault="005C14C1" w:rsidP="005C14C1">
            <w:pPr>
              <w:jc w:val="center"/>
            </w:pPr>
            <w:r w:rsidRPr="008D3480">
              <w:t>0.936096</w:t>
            </w:r>
          </w:p>
        </w:tc>
        <w:tc>
          <w:tcPr>
            <w:tcW w:w="977" w:type="dxa"/>
            <w:noWrap/>
            <w:hideMark/>
          </w:tcPr>
          <w:p w14:paraId="6B6C1D44" w14:textId="77777777" w:rsidR="005C14C1" w:rsidRPr="008D3480" w:rsidRDefault="005C14C1" w:rsidP="005C14C1">
            <w:pPr>
              <w:jc w:val="center"/>
            </w:pPr>
            <w:r w:rsidRPr="008D3480">
              <w:t>0.014614</w:t>
            </w:r>
          </w:p>
        </w:tc>
        <w:tc>
          <w:tcPr>
            <w:tcW w:w="977" w:type="dxa"/>
            <w:noWrap/>
            <w:hideMark/>
          </w:tcPr>
          <w:p w14:paraId="2DAB9A10" w14:textId="77777777" w:rsidR="005C14C1" w:rsidRPr="008D3480" w:rsidRDefault="005C14C1" w:rsidP="005C14C1">
            <w:pPr>
              <w:jc w:val="center"/>
            </w:pPr>
            <w:r w:rsidRPr="008D3480">
              <w:t>64.05592</w:t>
            </w:r>
          </w:p>
        </w:tc>
        <w:tc>
          <w:tcPr>
            <w:tcW w:w="960" w:type="dxa"/>
            <w:noWrap/>
            <w:hideMark/>
          </w:tcPr>
          <w:p w14:paraId="2B422211" w14:textId="77777777" w:rsidR="005C14C1" w:rsidRPr="008D3480" w:rsidRDefault="005C14C1" w:rsidP="005C14C1">
            <w:pPr>
              <w:jc w:val="center"/>
            </w:pPr>
            <w:r w:rsidRPr="008D3480">
              <w:t>-0.07331</w:t>
            </w:r>
          </w:p>
        </w:tc>
      </w:tr>
      <w:tr w:rsidR="005C14C1" w:rsidRPr="008D3480" w14:paraId="57BAB2FD" w14:textId="77777777" w:rsidTr="005C14C1">
        <w:trPr>
          <w:trHeight w:val="300"/>
          <w:jc w:val="center"/>
        </w:trPr>
        <w:tc>
          <w:tcPr>
            <w:tcW w:w="960" w:type="dxa"/>
            <w:noWrap/>
            <w:hideMark/>
          </w:tcPr>
          <w:p w14:paraId="60D8CABC" w14:textId="77777777" w:rsidR="005C14C1" w:rsidRPr="008D3480" w:rsidRDefault="005C14C1" w:rsidP="005C14C1">
            <w:pPr>
              <w:jc w:val="center"/>
            </w:pPr>
            <w:r w:rsidRPr="008D3480">
              <w:t>6</w:t>
            </w:r>
          </w:p>
        </w:tc>
        <w:tc>
          <w:tcPr>
            <w:tcW w:w="977" w:type="dxa"/>
            <w:noWrap/>
            <w:hideMark/>
          </w:tcPr>
          <w:p w14:paraId="77E681AF" w14:textId="77777777" w:rsidR="005C14C1" w:rsidRPr="008D3480" w:rsidRDefault="005C14C1" w:rsidP="005C14C1">
            <w:pPr>
              <w:jc w:val="center"/>
            </w:pPr>
            <w:r w:rsidRPr="008D3480">
              <w:t>1.030699</w:t>
            </w:r>
          </w:p>
        </w:tc>
        <w:tc>
          <w:tcPr>
            <w:tcW w:w="977" w:type="dxa"/>
            <w:noWrap/>
            <w:hideMark/>
          </w:tcPr>
          <w:p w14:paraId="610A0C49" w14:textId="77777777" w:rsidR="005C14C1" w:rsidRPr="008D3480" w:rsidRDefault="005C14C1" w:rsidP="005C14C1">
            <w:pPr>
              <w:jc w:val="center"/>
            </w:pPr>
            <w:r w:rsidRPr="008D3480">
              <w:t>0.016255</w:t>
            </w:r>
          </w:p>
        </w:tc>
        <w:tc>
          <w:tcPr>
            <w:tcW w:w="977" w:type="dxa"/>
            <w:noWrap/>
            <w:hideMark/>
          </w:tcPr>
          <w:p w14:paraId="59863425" w14:textId="77777777" w:rsidR="005C14C1" w:rsidRPr="008D3480" w:rsidRDefault="005C14C1" w:rsidP="005C14C1">
            <w:pPr>
              <w:jc w:val="center"/>
            </w:pPr>
            <w:r w:rsidRPr="008D3480">
              <w:t>63.4089</w:t>
            </w:r>
          </w:p>
        </w:tc>
        <w:tc>
          <w:tcPr>
            <w:tcW w:w="960" w:type="dxa"/>
            <w:noWrap/>
            <w:hideMark/>
          </w:tcPr>
          <w:p w14:paraId="0C8B514D" w14:textId="77777777" w:rsidR="005C14C1" w:rsidRPr="008D3480" w:rsidRDefault="005C14C1" w:rsidP="005C14C1">
            <w:pPr>
              <w:jc w:val="center"/>
            </w:pPr>
            <w:r w:rsidRPr="008D3480">
              <w:t>-0.07157</w:t>
            </w:r>
          </w:p>
        </w:tc>
      </w:tr>
      <w:tr w:rsidR="005C14C1" w:rsidRPr="008D3480" w14:paraId="6887AF15" w14:textId="77777777" w:rsidTr="005C14C1">
        <w:trPr>
          <w:trHeight w:val="300"/>
          <w:jc w:val="center"/>
        </w:trPr>
        <w:tc>
          <w:tcPr>
            <w:tcW w:w="960" w:type="dxa"/>
            <w:noWrap/>
            <w:hideMark/>
          </w:tcPr>
          <w:p w14:paraId="307180B5" w14:textId="77777777" w:rsidR="005C14C1" w:rsidRPr="008D3480" w:rsidRDefault="005C14C1" w:rsidP="005C14C1">
            <w:pPr>
              <w:jc w:val="center"/>
            </w:pPr>
            <w:r w:rsidRPr="008D3480">
              <w:t>7</w:t>
            </w:r>
          </w:p>
        </w:tc>
        <w:tc>
          <w:tcPr>
            <w:tcW w:w="977" w:type="dxa"/>
            <w:noWrap/>
            <w:hideMark/>
          </w:tcPr>
          <w:p w14:paraId="0D636FB5" w14:textId="77777777" w:rsidR="005C14C1" w:rsidRPr="008D3480" w:rsidRDefault="005C14C1" w:rsidP="005C14C1">
            <w:pPr>
              <w:jc w:val="center"/>
            </w:pPr>
            <w:r w:rsidRPr="008D3480">
              <w:t>1.129136</w:t>
            </w:r>
          </w:p>
        </w:tc>
        <w:tc>
          <w:tcPr>
            <w:tcW w:w="977" w:type="dxa"/>
            <w:noWrap/>
            <w:hideMark/>
          </w:tcPr>
          <w:p w14:paraId="3AC11EF6" w14:textId="77777777" w:rsidR="005C14C1" w:rsidRPr="008D3480" w:rsidRDefault="005C14C1" w:rsidP="005C14C1">
            <w:pPr>
              <w:jc w:val="center"/>
            </w:pPr>
            <w:r w:rsidRPr="008D3480">
              <w:t>0.017745</w:t>
            </w:r>
          </w:p>
        </w:tc>
        <w:tc>
          <w:tcPr>
            <w:tcW w:w="977" w:type="dxa"/>
            <w:noWrap/>
            <w:hideMark/>
          </w:tcPr>
          <w:p w14:paraId="1DCDA3A7" w14:textId="77777777" w:rsidR="005C14C1" w:rsidRPr="008D3480" w:rsidRDefault="005C14C1" w:rsidP="005C14C1">
            <w:pPr>
              <w:jc w:val="center"/>
            </w:pPr>
            <w:r w:rsidRPr="008D3480">
              <w:t>63.63063</w:t>
            </w:r>
          </w:p>
        </w:tc>
        <w:tc>
          <w:tcPr>
            <w:tcW w:w="960" w:type="dxa"/>
            <w:noWrap/>
            <w:hideMark/>
          </w:tcPr>
          <w:p w14:paraId="750C00CD" w14:textId="77777777" w:rsidR="005C14C1" w:rsidRPr="008D3480" w:rsidRDefault="005C14C1" w:rsidP="005C14C1">
            <w:pPr>
              <w:jc w:val="center"/>
            </w:pPr>
            <w:r w:rsidRPr="008D3480">
              <w:t>-0.07023</w:t>
            </w:r>
          </w:p>
        </w:tc>
      </w:tr>
      <w:tr w:rsidR="005C14C1" w:rsidRPr="008D3480" w14:paraId="3307D047" w14:textId="77777777" w:rsidTr="005C14C1">
        <w:trPr>
          <w:trHeight w:val="300"/>
          <w:jc w:val="center"/>
        </w:trPr>
        <w:tc>
          <w:tcPr>
            <w:tcW w:w="960" w:type="dxa"/>
            <w:noWrap/>
            <w:hideMark/>
          </w:tcPr>
          <w:p w14:paraId="3854A726" w14:textId="77777777" w:rsidR="005C14C1" w:rsidRPr="008D3480" w:rsidRDefault="005C14C1" w:rsidP="005C14C1">
            <w:pPr>
              <w:jc w:val="center"/>
            </w:pPr>
            <w:r w:rsidRPr="008D3480">
              <w:t>8</w:t>
            </w:r>
          </w:p>
        </w:tc>
        <w:tc>
          <w:tcPr>
            <w:tcW w:w="977" w:type="dxa"/>
            <w:noWrap/>
            <w:hideMark/>
          </w:tcPr>
          <w:p w14:paraId="229D3393" w14:textId="77777777" w:rsidR="005C14C1" w:rsidRPr="008D3480" w:rsidRDefault="005C14C1" w:rsidP="005C14C1">
            <w:pPr>
              <w:jc w:val="center"/>
            </w:pPr>
            <w:r w:rsidRPr="008D3480">
              <w:t>1.244349</w:t>
            </w:r>
          </w:p>
        </w:tc>
        <w:tc>
          <w:tcPr>
            <w:tcW w:w="977" w:type="dxa"/>
            <w:noWrap/>
            <w:hideMark/>
          </w:tcPr>
          <w:p w14:paraId="03D04EEB" w14:textId="77777777" w:rsidR="005C14C1" w:rsidRPr="008D3480" w:rsidRDefault="005C14C1" w:rsidP="005C14C1">
            <w:pPr>
              <w:jc w:val="center"/>
            </w:pPr>
            <w:r w:rsidRPr="008D3480">
              <w:t>0.019633</w:t>
            </w:r>
          </w:p>
        </w:tc>
        <w:tc>
          <w:tcPr>
            <w:tcW w:w="977" w:type="dxa"/>
            <w:noWrap/>
            <w:hideMark/>
          </w:tcPr>
          <w:p w14:paraId="69704FE8" w14:textId="77777777" w:rsidR="005C14C1" w:rsidRPr="008D3480" w:rsidRDefault="005C14C1" w:rsidP="005C14C1">
            <w:pPr>
              <w:jc w:val="center"/>
            </w:pPr>
            <w:r w:rsidRPr="008D3480">
              <w:t>63.38207</w:t>
            </w:r>
          </w:p>
        </w:tc>
        <w:tc>
          <w:tcPr>
            <w:tcW w:w="960" w:type="dxa"/>
            <w:noWrap/>
            <w:hideMark/>
          </w:tcPr>
          <w:p w14:paraId="14B65C83" w14:textId="77777777" w:rsidR="005C14C1" w:rsidRPr="008D3480" w:rsidRDefault="005C14C1" w:rsidP="005C14C1">
            <w:pPr>
              <w:jc w:val="center"/>
            </w:pPr>
            <w:r w:rsidRPr="008D3480">
              <w:t>-0.07181</w:t>
            </w:r>
          </w:p>
        </w:tc>
      </w:tr>
      <w:tr w:rsidR="005C14C1" w:rsidRPr="008D3480" w14:paraId="56055C19" w14:textId="77777777" w:rsidTr="005C14C1">
        <w:trPr>
          <w:trHeight w:val="300"/>
          <w:jc w:val="center"/>
        </w:trPr>
        <w:tc>
          <w:tcPr>
            <w:tcW w:w="960" w:type="dxa"/>
            <w:noWrap/>
            <w:hideMark/>
          </w:tcPr>
          <w:p w14:paraId="4DCE0098" w14:textId="77777777" w:rsidR="005C14C1" w:rsidRPr="008D3480" w:rsidRDefault="005C14C1" w:rsidP="005C14C1">
            <w:pPr>
              <w:jc w:val="center"/>
            </w:pPr>
            <w:r w:rsidRPr="008D3480">
              <w:t>9</w:t>
            </w:r>
          </w:p>
        </w:tc>
        <w:tc>
          <w:tcPr>
            <w:tcW w:w="977" w:type="dxa"/>
            <w:noWrap/>
            <w:hideMark/>
          </w:tcPr>
          <w:p w14:paraId="72F9A806" w14:textId="77777777" w:rsidR="005C14C1" w:rsidRPr="008D3480" w:rsidRDefault="005C14C1" w:rsidP="005C14C1">
            <w:pPr>
              <w:jc w:val="center"/>
            </w:pPr>
            <w:r w:rsidRPr="008D3480">
              <w:t>1.310971</w:t>
            </w:r>
          </w:p>
        </w:tc>
        <w:tc>
          <w:tcPr>
            <w:tcW w:w="977" w:type="dxa"/>
            <w:noWrap/>
            <w:hideMark/>
          </w:tcPr>
          <w:p w14:paraId="6EAFE217" w14:textId="77777777" w:rsidR="005C14C1" w:rsidRPr="008D3480" w:rsidRDefault="005C14C1" w:rsidP="005C14C1">
            <w:pPr>
              <w:jc w:val="center"/>
            </w:pPr>
            <w:r w:rsidRPr="008D3480">
              <w:t>0.021538</w:t>
            </w:r>
          </w:p>
        </w:tc>
        <w:tc>
          <w:tcPr>
            <w:tcW w:w="977" w:type="dxa"/>
            <w:noWrap/>
            <w:hideMark/>
          </w:tcPr>
          <w:p w14:paraId="6C818C8E" w14:textId="77777777" w:rsidR="005C14C1" w:rsidRPr="008D3480" w:rsidRDefault="005C14C1" w:rsidP="005C14C1">
            <w:pPr>
              <w:jc w:val="center"/>
            </w:pPr>
            <w:r w:rsidRPr="008D3480">
              <w:t>60.8689</w:t>
            </w:r>
          </w:p>
        </w:tc>
        <w:tc>
          <w:tcPr>
            <w:tcW w:w="960" w:type="dxa"/>
            <w:noWrap/>
            <w:hideMark/>
          </w:tcPr>
          <w:p w14:paraId="40FA1BB2" w14:textId="77777777" w:rsidR="005C14C1" w:rsidRPr="008D3480" w:rsidRDefault="005C14C1" w:rsidP="005C14C1">
            <w:pPr>
              <w:jc w:val="center"/>
            </w:pPr>
            <w:r w:rsidRPr="008D3480">
              <w:t>-0.06625</w:t>
            </w:r>
          </w:p>
        </w:tc>
      </w:tr>
      <w:tr w:rsidR="005C14C1" w:rsidRPr="008D3480" w14:paraId="6EF83F6F" w14:textId="77777777" w:rsidTr="005C14C1">
        <w:trPr>
          <w:trHeight w:val="300"/>
          <w:jc w:val="center"/>
        </w:trPr>
        <w:tc>
          <w:tcPr>
            <w:tcW w:w="960" w:type="dxa"/>
            <w:noWrap/>
            <w:hideMark/>
          </w:tcPr>
          <w:p w14:paraId="26AAFC28" w14:textId="77777777" w:rsidR="005C14C1" w:rsidRPr="008D3480" w:rsidRDefault="005C14C1" w:rsidP="005C14C1">
            <w:pPr>
              <w:jc w:val="center"/>
            </w:pPr>
            <w:r w:rsidRPr="008D3480">
              <w:t>10</w:t>
            </w:r>
          </w:p>
        </w:tc>
        <w:tc>
          <w:tcPr>
            <w:tcW w:w="977" w:type="dxa"/>
            <w:noWrap/>
            <w:hideMark/>
          </w:tcPr>
          <w:p w14:paraId="0898528B" w14:textId="77777777" w:rsidR="005C14C1" w:rsidRPr="008D3480" w:rsidRDefault="005C14C1" w:rsidP="005C14C1">
            <w:pPr>
              <w:jc w:val="center"/>
            </w:pPr>
            <w:r w:rsidRPr="008D3480">
              <w:t>1.384207</w:t>
            </w:r>
          </w:p>
        </w:tc>
        <w:tc>
          <w:tcPr>
            <w:tcW w:w="977" w:type="dxa"/>
            <w:noWrap/>
            <w:hideMark/>
          </w:tcPr>
          <w:p w14:paraId="56A340F6" w14:textId="77777777" w:rsidR="005C14C1" w:rsidRPr="008D3480" w:rsidRDefault="005C14C1" w:rsidP="005C14C1">
            <w:pPr>
              <w:jc w:val="center"/>
            </w:pPr>
            <w:r w:rsidRPr="008D3480">
              <w:t>0.024329</w:t>
            </w:r>
          </w:p>
        </w:tc>
        <w:tc>
          <w:tcPr>
            <w:tcW w:w="977" w:type="dxa"/>
            <w:noWrap/>
            <w:hideMark/>
          </w:tcPr>
          <w:p w14:paraId="50000C7C" w14:textId="77777777" w:rsidR="005C14C1" w:rsidRPr="008D3480" w:rsidRDefault="005C14C1" w:rsidP="005C14C1">
            <w:pPr>
              <w:jc w:val="center"/>
            </w:pPr>
            <w:r w:rsidRPr="008D3480">
              <w:t>56.89566</w:t>
            </w:r>
          </w:p>
        </w:tc>
        <w:tc>
          <w:tcPr>
            <w:tcW w:w="960" w:type="dxa"/>
            <w:noWrap/>
            <w:hideMark/>
          </w:tcPr>
          <w:p w14:paraId="2CEBD933" w14:textId="77777777" w:rsidR="005C14C1" w:rsidRPr="008D3480" w:rsidRDefault="005C14C1" w:rsidP="005C14C1">
            <w:pPr>
              <w:jc w:val="center"/>
            </w:pPr>
            <w:r w:rsidRPr="008D3480">
              <w:t>-0.06273</w:t>
            </w:r>
          </w:p>
        </w:tc>
      </w:tr>
      <w:tr w:rsidR="005C14C1" w:rsidRPr="008D3480" w14:paraId="1A15E358" w14:textId="77777777" w:rsidTr="005C14C1">
        <w:trPr>
          <w:trHeight w:val="300"/>
          <w:jc w:val="center"/>
        </w:trPr>
        <w:tc>
          <w:tcPr>
            <w:tcW w:w="960" w:type="dxa"/>
            <w:noWrap/>
            <w:hideMark/>
          </w:tcPr>
          <w:p w14:paraId="44A67139" w14:textId="77777777" w:rsidR="005C14C1" w:rsidRPr="008D3480" w:rsidRDefault="005C14C1" w:rsidP="005C14C1">
            <w:pPr>
              <w:jc w:val="center"/>
            </w:pPr>
            <w:r w:rsidRPr="008D3480">
              <w:lastRenderedPageBreak/>
              <w:t>11</w:t>
            </w:r>
          </w:p>
        </w:tc>
        <w:tc>
          <w:tcPr>
            <w:tcW w:w="977" w:type="dxa"/>
            <w:noWrap/>
            <w:hideMark/>
          </w:tcPr>
          <w:p w14:paraId="405260C3" w14:textId="77777777" w:rsidR="005C14C1" w:rsidRPr="008D3480" w:rsidRDefault="005C14C1" w:rsidP="005C14C1">
            <w:pPr>
              <w:jc w:val="center"/>
            </w:pPr>
            <w:r w:rsidRPr="008D3480">
              <w:t>1.449491</w:t>
            </w:r>
          </w:p>
        </w:tc>
        <w:tc>
          <w:tcPr>
            <w:tcW w:w="977" w:type="dxa"/>
            <w:noWrap/>
            <w:hideMark/>
          </w:tcPr>
          <w:p w14:paraId="3356F680" w14:textId="77777777" w:rsidR="005C14C1" w:rsidRPr="008D3480" w:rsidRDefault="005C14C1" w:rsidP="005C14C1">
            <w:pPr>
              <w:jc w:val="center"/>
            </w:pPr>
            <w:r w:rsidRPr="008D3480">
              <w:t>0.027576</w:t>
            </w:r>
          </w:p>
        </w:tc>
        <w:tc>
          <w:tcPr>
            <w:tcW w:w="977" w:type="dxa"/>
            <w:noWrap/>
            <w:hideMark/>
          </w:tcPr>
          <w:p w14:paraId="2A3B684A" w14:textId="77777777" w:rsidR="005C14C1" w:rsidRPr="008D3480" w:rsidRDefault="005C14C1" w:rsidP="005C14C1">
            <w:pPr>
              <w:jc w:val="center"/>
            </w:pPr>
            <w:r w:rsidRPr="008D3480">
              <w:t>52.56338</w:t>
            </w:r>
          </w:p>
        </w:tc>
        <w:tc>
          <w:tcPr>
            <w:tcW w:w="960" w:type="dxa"/>
            <w:noWrap/>
            <w:hideMark/>
          </w:tcPr>
          <w:p w14:paraId="441CA5EA" w14:textId="77777777" w:rsidR="005C14C1" w:rsidRPr="008D3480" w:rsidRDefault="005C14C1" w:rsidP="005C14C1">
            <w:pPr>
              <w:jc w:val="center"/>
            </w:pPr>
            <w:r w:rsidRPr="008D3480">
              <w:t>-0.05898</w:t>
            </w:r>
          </w:p>
        </w:tc>
      </w:tr>
      <w:tr w:rsidR="005C14C1" w:rsidRPr="008D3480" w14:paraId="326DDFE2" w14:textId="77777777" w:rsidTr="005C14C1">
        <w:trPr>
          <w:trHeight w:val="300"/>
          <w:jc w:val="center"/>
        </w:trPr>
        <w:tc>
          <w:tcPr>
            <w:tcW w:w="960" w:type="dxa"/>
            <w:noWrap/>
            <w:hideMark/>
          </w:tcPr>
          <w:p w14:paraId="54BF5892" w14:textId="77777777" w:rsidR="005C14C1" w:rsidRPr="008D3480" w:rsidRDefault="005C14C1" w:rsidP="005C14C1">
            <w:pPr>
              <w:jc w:val="center"/>
            </w:pPr>
            <w:r w:rsidRPr="008D3480">
              <w:t>12</w:t>
            </w:r>
          </w:p>
        </w:tc>
        <w:tc>
          <w:tcPr>
            <w:tcW w:w="977" w:type="dxa"/>
            <w:noWrap/>
            <w:hideMark/>
          </w:tcPr>
          <w:p w14:paraId="4BB5BC52" w14:textId="77777777" w:rsidR="005C14C1" w:rsidRPr="008D3480" w:rsidRDefault="005C14C1" w:rsidP="005C14C1">
            <w:pPr>
              <w:jc w:val="center"/>
            </w:pPr>
            <w:r w:rsidRPr="008D3480">
              <w:t>1.505668</w:t>
            </w:r>
          </w:p>
        </w:tc>
        <w:tc>
          <w:tcPr>
            <w:tcW w:w="977" w:type="dxa"/>
            <w:noWrap/>
            <w:hideMark/>
          </w:tcPr>
          <w:p w14:paraId="1606631E" w14:textId="77777777" w:rsidR="005C14C1" w:rsidRPr="008D3480" w:rsidRDefault="005C14C1" w:rsidP="005C14C1">
            <w:pPr>
              <w:jc w:val="center"/>
            </w:pPr>
            <w:r w:rsidRPr="008D3480">
              <w:t>0.031408</w:t>
            </w:r>
          </w:p>
        </w:tc>
        <w:tc>
          <w:tcPr>
            <w:tcW w:w="977" w:type="dxa"/>
            <w:noWrap/>
            <w:hideMark/>
          </w:tcPr>
          <w:p w14:paraId="0E153AC3" w14:textId="77777777" w:rsidR="005C14C1" w:rsidRPr="008D3480" w:rsidRDefault="005C14C1" w:rsidP="005C14C1">
            <w:pPr>
              <w:jc w:val="center"/>
            </w:pPr>
            <w:r w:rsidRPr="008D3480">
              <w:t>47.9396</w:t>
            </w:r>
          </w:p>
        </w:tc>
        <w:tc>
          <w:tcPr>
            <w:tcW w:w="960" w:type="dxa"/>
            <w:noWrap/>
            <w:hideMark/>
          </w:tcPr>
          <w:p w14:paraId="5F7BFB8B" w14:textId="77777777" w:rsidR="005C14C1" w:rsidRPr="008D3480" w:rsidRDefault="005C14C1" w:rsidP="005C14C1">
            <w:pPr>
              <w:jc w:val="center"/>
            </w:pPr>
            <w:r w:rsidRPr="008D3480">
              <w:t>-0.05521</w:t>
            </w:r>
          </w:p>
        </w:tc>
      </w:tr>
      <w:tr w:rsidR="005C14C1" w:rsidRPr="008D3480" w14:paraId="3C8C4702" w14:textId="77777777" w:rsidTr="005C14C1">
        <w:trPr>
          <w:trHeight w:val="300"/>
          <w:jc w:val="center"/>
        </w:trPr>
        <w:tc>
          <w:tcPr>
            <w:tcW w:w="960" w:type="dxa"/>
            <w:noWrap/>
            <w:hideMark/>
          </w:tcPr>
          <w:p w14:paraId="3C32B984" w14:textId="77777777" w:rsidR="005C14C1" w:rsidRPr="008D3480" w:rsidRDefault="005C14C1" w:rsidP="005C14C1">
            <w:pPr>
              <w:jc w:val="center"/>
            </w:pPr>
            <w:r w:rsidRPr="008D3480">
              <w:t>13</w:t>
            </w:r>
          </w:p>
        </w:tc>
        <w:tc>
          <w:tcPr>
            <w:tcW w:w="977" w:type="dxa"/>
            <w:noWrap/>
            <w:hideMark/>
          </w:tcPr>
          <w:p w14:paraId="0103E3AF" w14:textId="77777777" w:rsidR="005C14C1" w:rsidRPr="008D3480" w:rsidRDefault="005C14C1" w:rsidP="005C14C1">
            <w:pPr>
              <w:jc w:val="center"/>
            </w:pPr>
            <w:r w:rsidRPr="008D3480">
              <w:t>1.619707</w:t>
            </w:r>
          </w:p>
        </w:tc>
        <w:tc>
          <w:tcPr>
            <w:tcW w:w="977" w:type="dxa"/>
            <w:noWrap/>
            <w:hideMark/>
          </w:tcPr>
          <w:p w14:paraId="0D42652D" w14:textId="77777777" w:rsidR="005C14C1" w:rsidRPr="008D3480" w:rsidRDefault="005C14C1" w:rsidP="005C14C1">
            <w:pPr>
              <w:jc w:val="center"/>
            </w:pPr>
            <w:r w:rsidRPr="008D3480">
              <w:t>0.035348</w:t>
            </w:r>
          </w:p>
        </w:tc>
        <w:tc>
          <w:tcPr>
            <w:tcW w:w="977" w:type="dxa"/>
            <w:noWrap/>
            <w:hideMark/>
          </w:tcPr>
          <w:p w14:paraId="47303675" w14:textId="77777777" w:rsidR="005C14C1" w:rsidRPr="008D3480" w:rsidRDefault="005C14C1" w:rsidP="005C14C1">
            <w:pPr>
              <w:jc w:val="center"/>
            </w:pPr>
            <w:r w:rsidRPr="008D3480">
              <w:t>46.50369</w:t>
            </w:r>
          </w:p>
        </w:tc>
        <w:tc>
          <w:tcPr>
            <w:tcW w:w="960" w:type="dxa"/>
            <w:noWrap/>
            <w:hideMark/>
          </w:tcPr>
          <w:p w14:paraId="1FA5F3F2" w14:textId="77777777" w:rsidR="005C14C1" w:rsidRPr="008D3480" w:rsidRDefault="005C14C1" w:rsidP="005C14C1">
            <w:pPr>
              <w:jc w:val="center"/>
            </w:pPr>
            <w:r w:rsidRPr="008D3480">
              <w:t>-0.05856</w:t>
            </w:r>
          </w:p>
        </w:tc>
      </w:tr>
      <w:tr w:rsidR="005C14C1" w:rsidRPr="008D3480" w14:paraId="5AC31BAA" w14:textId="77777777" w:rsidTr="005C14C1">
        <w:trPr>
          <w:trHeight w:val="300"/>
          <w:jc w:val="center"/>
        </w:trPr>
        <w:tc>
          <w:tcPr>
            <w:tcW w:w="960" w:type="dxa"/>
            <w:noWrap/>
            <w:hideMark/>
          </w:tcPr>
          <w:p w14:paraId="6C8CE520" w14:textId="77777777" w:rsidR="005C14C1" w:rsidRPr="008D3480" w:rsidRDefault="005C14C1" w:rsidP="005C14C1">
            <w:pPr>
              <w:jc w:val="center"/>
            </w:pPr>
            <w:r w:rsidRPr="008D3480">
              <w:t>14</w:t>
            </w:r>
          </w:p>
        </w:tc>
        <w:tc>
          <w:tcPr>
            <w:tcW w:w="977" w:type="dxa"/>
            <w:noWrap/>
            <w:hideMark/>
          </w:tcPr>
          <w:p w14:paraId="743EEED0" w14:textId="77777777" w:rsidR="005C14C1" w:rsidRPr="008D3480" w:rsidRDefault="005C14C1" w:rsidP="005C14C1">
            <w:pPr>
              <w:jc w:val="center"/>
            </w:pPr>
            <w:r w:rsidRPr="008D3480">
              <w:t>1.653319</w:t>
            </w:r>
          </w:p>
        </w:tc>
        <w:tc>
          <w:tcPr>
            <w:tcW w:w="977" w:type="dxa"/>
            <w:noWrap/>
            <w:hideMark/>
          </w:tcPr>
          <w:p w14:paraId="2D5C9ADF" w14:textId="77777777" w:rsidR="005C14C1" w:rsidRPr="008D3480" w:rsidRDefault="005C14C1" w:rsidP="005C14C1">
            <w:pPr>
              <w:jc w:val="center"/>
            </w:pPr>
            <w:r w:rsidRPr="008D3480">
              <w:t>0.041733</w:t>
            </w:r>
          </w:p>
        </w:tc>
        <w:tc>
          <w:tcPr>
            <w:tcW w:w="977" w:type="dxa"/>
            <w:noWrap/>
            <w:hideMark/>
          </w:tcPr>
          <w:p w14:paraId="54AE39D9" w14:textId="77777777" w:rsidR="005C14C1" w:rsidRPr="008D3480" w:rsidRDefault="005C14C1" w:rsidP="005C14C1">
            <w:pPr>
              <w:jc w:val="center"/>
            </w:pPr>
            <w:r w:rsidRPr="008D3480">
              <w:t>36.25619</w:t>
            </w:r>
          </w:p>
        </w:tc>
        <w:tc>
          <w:tcPr>
            <w:tcW w:w="960" w:type="dxa"/>
            <w:noWrap/>
            <w:hideMark/>
          </w:tcPr>
          <w:p w14:paraId="3AEE15B2" w14:textId="77777777" w:rsidR="005C14C1" w:rsidRPr="008D3480" w:rsidRDefault="005C14C1" w:rsidP="005C14C1">
            <w:pPr>
              <w:jc w:val="center"/>
            </w:pPr>
            <w:r w:rsidRPr="008D3480">
              <w:t>-0.0558</w:t>
            </w:r>
          </w:p>
        </w:tc>
      </w:tr>
      <w:tr w:rsidR="005C14C1" w:rsidRPr="008D3480" w14:paraId="74311B70" w14:textId="77777777" w:rsidTr="005C14C1">
        <w:trPr>
          <w:trHeight w:val="300"/>
          <w:jc w:val="center"/>
        </w:trPr>
        <w:tc>
          <w:tcPr>
            <w:tcW w:w="960" w:type="dxa"/>
            <w:noWrap/>
            <w:hideMark/>
          </w:tcPr>
          <w:p w14:paraId="0A0925F9" w14:textId="77777777" w:rsidR="005C14C1" w:rsidRPr="008D3480" w:rsidRDefault="005C14C1" w:rsidP="005C14C1">
            <w:pPr>
              <w:jc w:val="center"/>
            </w:pPr>
            <w:r w:rsidRPr="008D3480">
              <w:t>15</w:t>
            </w:r>
          </w:p>
        </w:tc>
        <w:tc>
          <w:tcPr>
            <w:tcW w:w="977" w:type="dxa"/>
            <w:noWrap/>
            <w:hideMark/>
          </w:tcPr>
          <w:p w14:paraId="1C027370" w14:textId="77777777" w:rsidR="005C14C1" w:rsidRPr="008D3480" w:rsidRDefault="005C14C1" w:rsidP="005C14C1">
            <w:pPr>
              <w:jc w:val="center"/>
            </w:pPr>
            <w:r w:rsidRPr="008D3480">
              <w:t>1.642769</w:t>
            </w:r>
          </w:p>
        </w:tc>
        <w:tc>
          <w:tcPr>
            <w:tcW w:w="977" w:type="dxa"/>
            <w:noWrap/>
            <w:hideMark/>
          </w:tcPr>
          <w:p w14:paraId="25134916" w14:textId="77777777" w:rsidR="005C14C1" w:rsidRPr="008D3480" w:rsidRDefault="005C14C1" w:rsidP="005C14C1">
            <w:pPr>
              <w:jc w:val="center"/>
            </w:pPr>
            <w:r w:rsidRPr="008D3480">
              <w:t>0.051588</w:t>
            </w:r>
          </w:p>
        </w:tc>
        <w:tc>
          <w:tcPr>
            <w:tcW w:w="977" w:type="dxa"/>
            <w:noWrap/>
            <w:hideMark/>
          </w:tcPr>
          <w:p w14:paraId="6FE789B6" w14:textId="77777777" w:rsidR="005C14C1" w:rsidRPr="008D3480" w:rsidRDefault="005C14C1" w:rsidP="005C14C1">
            <w:pPr>
              <w:jc w:val="center"/>
            </w:pPr>
            <w:r w:rsidRPr="008D3480">
              <w:t>31.84432</w:t>
            </w:r>
          </w:p>
        </w:tc>
        <w:tc>
          <w:tcPr>
            <w:tcW w:w="960" w:type="dxa"/>
            <w:noWrap/>
            <w:hideMark/>
          </w:tcPr>
          <w:p w14:paraId="209AF837" w14:textId="77777777" w:rsidR="005C14C1" w:rsidRPr="008D3480" w:rsidRDefault="005C14C1" w:rsidP="005C14C1">
            <w:pPr>
              <w:jc w:val="center"/>
            </w:pPr>
            <w:r w:rsidRPr="008D3480">
              <w:t>-0.05276</w:t>
            </w:r>
          </w:p>
        </w:tc>
      </w:tr>
      <w:tr w:rsidR="005C14C1" w:rsidRPr="008D3480" w14:paraId="4F57AC42" w14:textId="77777777" w:rsidTr="005C14C1">
        <w:trPr>
          <w:trHeight w:val="300"/>
          <w:jc w:val="center"/>
        </w:trPr>
        <w:tc>
          <w:tcPr>
            <w:tcW w:w="960" w:type="dxa"/>
            <w:noWrap/>
            <w:hideMark/>
          </w:tcPr>
          <w:p w14:paraId="1AF68024" w14:textId="77777777" w:rsidR="005C14C1" w:rsidRPr="008D3480" w:rsidRDefault="005C14C1" w:rsidP="005C14C1">
            <w:pPr>
              <w:jc w:val="center"/>
            </w:pPr>
            <w:r w:rsidRPr="008D3480">
              <w:t>16</w:t>
            </w:r>
          </w:p>
        </w:tc>
        <w:tc>
          <w:tcPr>
            <w:tcW w:w="977" w:type="dxa"/>
            <w:noWrap/>
            <w:hideMark/>
          </w:tcPr>
          <w:p w14:paraId="7D9EA0A5" w14:textId="77777777" w:rsidR="005C14C1" w:rsidRPr="008D3480" w:rsidRDefault="005C14C1" w:rsidP="005C14C1">
            <w:pPr>
              <w:jc w:val="center"/>
            </w:pPr>
            <w:r w:rsidRPr="008D3480">
              <w:t>1.497497</w:t>
            </w:r>
          </w:p>
        </w:tc>
        <w:tc>
          <w:tcPr>
            <w:tcW w:w="977" w:type="dxa"/>
            <w:noWrap/>
            <w:hideMark/>
          </w:tcPr>
          <w:p w14:paraId="4985C34A" w14:textId="77777777" w:rsidR="005C14C1" w:rsidRPr="008D3480" w:rsidRDefault="005C14C1" w:rsidP="005C14C1">
            <w:pPr>
              <w:jc w:val="center"/>
            </w:pPr>
            <w:r w:rsidRPr="008D3480">
              <w:t>0.064201</w:t>
            </w:r>
          </w:p>
        </w:tc>
        <w:tc>
          <w:tcPr>
            <w:tcW w:w="977" w:type="dxa"/>
            <w:noWrap/>
            <w:hideMark/>
          </w:tcPr>
          <w:p w14:paraId="2BA1D6B6" w14:textId="77777777" w:rsidR="005C14C1" w:rsidRPr="008D3480" w:rsidRDefault="005C14C1" w:rsidP="005C14C1">
            <w:pPr>
              <w:jc w:val="center"/>
            </w:pPr>
            <w:r w:rsidRPr="008D3480">
              <w:t>23.32497</w:t>
            </w:r>
          </w:p>
        </w:tc>
        <w:tc>
          <w:tcPr>
            <w:tcW w:w="960" w:type="dxa"/>
            <w:noWrap/>
            <w:hideMark/>
          </w:tcPr>
          <w:p w14:paraId="7AB6BC03" w14:textId="77777777" w:rsidR="005C14C1" w:rsidRPr="008D3480" w:rsidRDefault="005C14C1" w:rsidP="005C14C1">
            <w:pPr>
              <w:jc w:val="center"/>
            </w:pPr>
            <w:r w:rsidRPr="008D3480">
              <w:t>-0.04401</w:t>
            </w:r>
          </w:p>
        </w:tc>
      </w:tr>
    </w:tbl>
    <w:p w14:paraId="717852D7" w14:textId="77777777" w:rsidR="005C14C1" w:rsidRDefault="005C14C1" w:rsidP="005C14C1">
      <w:pPr>
        <w:ind w:left="708"/>
      </w:pPr>
    </w:p>
    <w:p w14:paraId="300EED67" w14:textId="77777777" w:rsidR="005C14C1" w:rsidRDefault="005C14C1" w:rsidP="005C14C1">
      <w:pPr>
        <w:ind w:left="708"/>
        <w:jc w:val="left"/>
      </w:pPr>
      <w:r>
        <w:br w:type="page"/>
      </w:r>
    </w:p>
    <w:p w14:paraId="47B66674" w14:textId="77777777" w:rsidR="005C14C1" w:rsidRPr="005859B5" w:rsidRDefault="005C14C1" w:rsidP="005859B5">
      <w:pPr>
        <w:pStyle w:val="Heading2"/>
      </w:pPr>
      <w:bookmarkStart w:id="515" w:name="_Toc525010241"/>
      <w:bookmarkStart w:id="516" w:name="_Toc525019271"/>
      <w:bookmarkStart w:id="517" w:name="_Toc525133077"/>
      <w:bookmarkStart w:id="518" w:name="_Toc525261925"/>
      <w:r w:rsidRPr="005859B5">
        <w:lastRenderedPageBreak/>
        <w:t xml:space="preserve">APPENDIX </w:t>
      </w:r>
      <w:bookmarkEnd w:id="515"/>
      <w:bookmarkEnd w:id="516"/>
      <w:r w:rsidRPr="005859B5">
        <w:t>L</w:t>
      </w:r>
      <w:bookmarkEnd w:id="517"/>
      <w:bookmarkEnd w:id="518"/>
    </w:p>
    <w:p w14:paraId="3B854868" w14:textId="77777777" w:rsidR="005C14C1" w:rsidRDefault="005C14C1" w:rsidP="005C14C1">
      <w:pPr>
        <w:ind w:left="708"/>
      </w:pPr>
      <w:r>
        <w:t>Results of the analysis of SD7062 airfoil with sharp TE using XFOIL 6.99.</w:t>
      </w:r>
    </w:p>
    <w:tbl>
      <w:tblPr>
        <w:tblStyle w:val="TableGrid"/>
        <w:tblW w:w="0" w:type="auto"/>
        <w:jc w:val="center"/>
        <w:tblLook w:val="04A0" w:firstRow="1" w:lastRow="0" w:firstColumn="1" w:lastColumn="0" w:noHBand="0" w:noVBand="1"/>
      </w:tblPr>
      <w:tblGrid>
        <w:gridCol w:w="960"/>
        <w:gridCol w:w="960"/>
        <w:gridCol w:w="960"/>
        <w:gridCol w:w="960"/>
        <w:gridCol w:w="960"/>
        <w:gridCol w:w="960"/>
        <w:gridCol w:w="960"/>
      </w:tblGrid>
      <w:tr w:rsidR="005C14C1" w:rsidRPr="008D3480" w14:paraId="53675ED9" w14:textId="77777777" w:rsidTr="005C14C1">
        <w:trPr>
          <w:trHeight w:val="300"/>
          <w:jc w:val="center"/>
        </w:trPr>
        <w:tc>
          <w:tcPr>
            <w:tcW w:w="960" w:type="dxa"/>
            <w:noWrap/>
            <w:hideMark/>
          </w:tcPr>
          <w:p w14:paraId="03379693" w14:textId="77777777" w:rsidR="005C14C1" w:rsidRPr="008D3480" w:rsidRDefault="005C14C1" w:rsidP="005C14C1">
            <w:pPr>
              <w:jc w:val="center"/>
              <w:rPr>
                <w:lang w:val="tr-TR"/>
              </w:rPr>
            </w:pPr>
            <w:r w:rsidRPr="008D3480">
              <w:t>alpha</w:t>
            </w:r>
          </w:p>
        </w:tc>
        <w:tc>
          <w:tcPr>
            <w:tcW w:w="960" w:type="dxa"/>
            <w:noWrap/>
            <w:hideMark/>
          </w:tcPr>
          <w:p w14:paraId="0698423F" w14:textId="77777777" w:rsidR="005C14C1" w:rsidRPr="008D3480" w:rsidRDefault="005C14C1" w:rsidP="005C14C1">
            <w:pPr>
              <w:jc w:val="center"/>
            </w:pPr>
            <w:r w:rsidRPr="008D3480">
              <w:t>C</w:t>
            </w:r>
            <w:r w:rsidRPr="00C70ECF">
              <w:rPr>
                <w:vertAlign w:val="subscript"/>
              </w:rPr>
              <w:t>L</w:t>
            </w:r>
          </w:p>
        </w:tc>
        <w:tc>
          <w:tcPr>
            <w:tcW w:w="960" w:type="dxa"/>
            <w:noWrap/>
            <w:hideMark/>
          </w:tcPr>
          <w:p w14:paraId="1A323140" w14:textId="77777777" w:rsidR="005C14C1" w:rsidRPr="008D3480" w:rsidRDefault="005C14C1" w:rsidP="005C14C1">
            <w:pPr>
              <w:jc w:val="center"/>
            </w:pPr>
            <w:r w:rsidRPr="008D3480">
              <w:t>C</w:t>
            </w:r>
            <w:r w:rsidRPr="00C70ECF">
              <w:rPr>
                <w:vertAlign w:val="subscript"/>
              </w:rPr>
              <w:t>D</w:t>
            </w:r>
          </w:p>
        </w:tc>
        <w:tc>
          <w:tcPr>
            <w:tcW w:w="960" w:type="dxa"/>
            <w:noWrap/>
            <w:hideMark/>
          </w:tcPr>
          <w:p w14:paraId="12981DDD" w14:textId="77777777" w:rsidR="005C14C1" w:rsidRPr="008D3480" w:rsidRDefault="005C14C1" w:rsidP="005C14C1">
            <w:pPr>
              <w:jc w:val="center"/>
            </w:pPr>
            <w:r w:rsidRPr="008D3480">
              <w:t>C</w:t>
            </w:r>
            <w:r w:rsidRPr="00C70ECF">
              <w:rPr>
                <w:vertAlign w:val="subscript"/>
              </w:rPr>
              <w:t>Dp</w:t>
            </w:r>
          </w:p>
        </w:tc>
        <w:tc>
          <w:tcPr>
            <w:tcW w:w="960" w:type="dxa"/>
            <w:noWrap/>
            <w:hideMark/>
          </w:tcPr>
          <w:p w14:paraId="70BE65A9" w14:textId="77777777" w:rsidR="005C14C1" w:rsidRPr="008D3480" w:rsidRDefault="005C14C1" w:rsidP="005C14C1">
            <w:pPr>
              <w:jc w:val="center"/>
            </w:pPr>
            <w:r w:rsidRPr="008D3480">
              <w:t>CM</w:t>
            </w:r>
          </w:p>
        </w:tc>
        <w:tc>
          <w:tcPr>
            <w:tcW w:w="960" w:type="dxa"/>
            <w:noWrap/>
            <w:hideMark/>
          </w:tcPr>
          <w:p w14:paraId="534EF9B2" w14:textId="77777777" w:rsidR="005C14C1" w:rsidRPr="008D3480" w:rsidRDefault="005C14C1" w:rsidP="005C14C1">
            <w:pPr>
              <w:jc w:val="center"/>
            </w:pPr>
            <w:r w:rsidRPr="008D3480">
              <w:t>Top_Xtr</w:t>
            </w:r>
          </w:p>
        </w:tc>
        <w:tc>
          <w:tcPr>
            <w:tcW w:w="960" w:type="dxa"/>
            <w:noWrap/>
            <w:hideMark/>
          </w:tcPr>
          <w:p w14:paraId="17CDF61C" w14:textId="77777777" w:rsidR="005C14C1" w:rsidRPr="008D3480" w:rsidRDefault="005C14C1" w:rsidP="005C14C1">
            <w:pPr>
              <w:jc w:val="center"/>
            </w:pPr>
            <w:r w:rsidRPr="008D3480">
              <w:t>Bot_Xtr</w:t>
            </w:r>
          </w:p>
        </w:tc>
      </w:tr>
      <w:tr w:rsidR="005C14C1" w:rsidRPr="008D3480" w14:paraId="30F2B0BC" w14:textId="77777777" w:rsidTr="005C14C1">
        <w:trPr>
          <w:trHeight w:val="300"/>
          <w:jc w:val="center"/>
        </w:trPr>
        <w:tc>
          <w:tcPr>
            <w:tcW w:w="960" w:type="dxa"/>
            <w:noWrap/>
            <w:hideMark/>
          </w:tcPr>
          <w:p w14:paraId="3FAE7A08" w14:textId="77777777" w:rsidR="005C14C1" w:rsidRPr="008D3480" w:rsidRDefault="005C14C1" w:rsidP="005C14C1">
            <w:pPr>
              <w:jc w:val="center"/>
            </w:pPr>
            <w:r w:rsidRPr="008D3480">
              <w:t>-1</w:t>
            </w:r>
          </w:p>
        </w:tc>
        <w:tc>
          <w:tcPr>
            <w:tcW w:w="960" w:type="dxa"/>
            <w:noWrap/>
            <w:hideMark/>
          </w:tcPr>
          <w:p w14:paraId="238C5E86" w14:textId="77777777" w:rsidR="005C14C1" w:rsidRPr="008D3480" w:rsidRDefault="005C14C1" w:rsidP="005C14C1">
            <w:pPr>
              <w:jc w:val="center"/>
            </w:pPr>
            <w:r w:rsidRPr="008D3480">
              <w:t>0.3605</w:t>
            </w:r>
          </w:p>
        </w:tc>
        <w:tc>
          <w:tcPr>
            <w:tcW w:w="960" w:type="dxa"/>
            <w:noWrap/>
            <w:hideMark/>
          </w:tcPr>
          <w:p w14:paraId="5B12F772" w14:textId="77777777" w:rsidR="005C14C1" w:rsidRPr="008D3480" w:rsidRDefault="005C14C1" w:rsidP="005C14C1">
            <w:pPr>
              <w:jc w:val="center"/>
            </w:pPr>
            <w:r w:rsidRPr="008D3480">
              <w:t>0.00687</w:t>
            </w:r>
          </w:p>
        </w:tc>
        <w:tc>
          <w:tcPr>
            <w:tcW w:w="960" w:type="dxa"/>
            <w:noWrap/>
            <w:hideMark/>
          </w:tcPr>
          <w:p w14:paraId="01ABB62C" w14:textId="77777777" w:rsidR="005C14C1" w:rsidRPr="008D3480" w:rsidRDefault="005C14C1" w:rsidP="005C14C1">
            <w:pPr>
              <w:jc w:val="center"/>
            </w:pPr>
            <w:r w:rsidRPr="008D3480">
              <w:t>0.00112</w:t>
            </w:r>
          </w:p>
        </w:tc>
        <w:tc>
          <w:tcPr>
            <w:tcW w:w="960" w:type="dxa"/>
            <w:noWrap/>
            <w:hideMark/>
          </w:tcPr>
          <w:p w14:paraId="33785CB9" w14:textId="77777777" w:rsidR="005C14C1" w:rsidRPr="008D3480" w:rsidRDefault="005C14C1" w:rsidP="005C14C1">
            <w:pPr>
              <w:jc w:val="center"/>
            </w:pPr>
            <w:r w:rsidRPr="008D3480">
              <w:t>-0.0872</w:t>
            </w:r>
          </w:p>
        </w:tc>
        <w:tc>
          <w:tcPr>
            <w:tcW w:w="960" w:type="dxa"/>
            <w:noWrap/>
            <w:hideMark/>
          </w:tcPr>
          <w:p w14:paraId="2B89FB87" w14:textId="77777777" w:rsidR="005C14C1" w:rsidRPr="008D3480" w:rsidRDefault="005C14C1" w:rsidP="005C14C1">
            <w:pPr>
              <w:jc w:val="center"/>
            </w:pPr>
            <w:r w:rsidRPr="008D3480">
              <w:t>0.4749</w:t>
            </w:r>
          </w:p>
        </w:tc>
        <w:tc>
          <w:tcPr>
            <w:tcW w:w="960" w:type="dxa"/>
            <w:noWrap/>
            <w:hideMark/>
          </w:tcPr>
          <w:p w14:paraId="67833E1C" w14:textId="77777777" w:rsidR="005C14C1" w:rsidRPr="008D3480" w:rsidRDefault="005C14C1" w:rsidP="005C14C1">
            <w:pPr>
              <w:jc w:val="center"/>
            </w:pPr>
            <w:r w:rsidRPr="008D3480">
              <w:t>0.0209</w:t>
            </w:r>
          </w:p>
        </w:tc>
      </w:tr>
      <w:tr w:rsidR="005C14C1" w:rsidRPr="008D3480" w14:paraId="13DFD829" w14:textId="77777777" w:rsidTr="005C14C1">
        <w:trPr>
          <w:trHeight w:val="300"/>
          <w:jc w:val="center"/>
        </w:trPr>
        <w:tc>
          <w:tcPr>
            <w:tcW w:w="960" w:type="dxa"/>
            <w:noWrap/>
            <w:hideMark/>
          </w:tcPr>
          <w:p w14:paraId="6972D9BC" w14:textId="77777777" w:rsidR="005C14C1" w:rsidRPr="008D3480" w:rsidRDefault="005C14C1" w:rsidP="005C14C1">
            <w:pPr>
              <w:jc w:val="center"/>
            </w:pPr>
            <w:r w:rsidRPr="008D3480">
              <w:t>0</w:t>
            </w:r>
          </w:p>
        </w:tc>
        <w:tc>
          <w:tcPr>
            <w:tcW w:w="960" w:type="dxa"/>
            <w:noWrap/>
            <w:hideMark/>
          </w:tcPr>
          <w:p w14:paraId="7617FF66" w14:textId="77777777" w:rsidR="005C14C1" w:rsidRPr="008D3480" w:rsidRDefault="005C14C1" w:rsidP="005C14C1">
            <w:pPr>
              <w:jc w:val="center"/>
            </w:pPr>
            <w:r w:rsidRPr="008D3480">
              <w:t>0.4764</w:t>
            </w:r>
          </w:p>
        </w:tc>
        <w:tc>
          <w:tcPr>
            <w:tcW w:w="960" w:type="dxa"/>
            <w:noWrap/>
            <w:hideMark/>
          </w:tcPr>
          <w:p w14:paraId="11ADE0CC" w14:textId="77777777" w:rsidR="005C14C1" w:rsidRPr="008D3480" w:rsidRDefault="005C14C1" w:rsidP="005C14C1">
            <w:pPr>
              <w:jc w:val="center"/>
            </w:pPr>
            <w:r w:rsidRPr="008D3480">
              <w:t>0.00685</w:t>
            </w:r>
          </w:p>
        </w:tc>
        <w:tc>
          <w:tcPr>
            <w:tcW w:w="960" w:type="dxa"/>
            <w:noWrap/>
            <w:hideMark/>
          </w:tcPr>
          <w:p w14:paraId="5695A596" w14:textId="77777777" w:rsidR="005C14C1" w:rsidRPr="008D3480" w:rsidRDefault="005C14C1" w:rsidP="005C14C1">
            <w:pPr>
              <w:jc w:val="center"/>
            </w:pPr>
            <w:r w:rsidRPr="008D3480">
              <w:t>0.0011</w:t>
            </w:r>
          </w:p>
        </w:tc>
        <w:tc>
          <w:tcPr>
            <w:tcW w:w="960" w:type="dxa"/>
            <w:noWrap/>
            <w:hideMark/>
          </w:tcPr>
          <w:p w14:paraId="45FE3D2A" w14:textId="77777777" w:rsidR="005C14C1" w:rsidRPr="008D3480" w:rsidRDefault="005C14C1" w:rsidP="005C14C1">
            <w:pPr>
              <w:jc w:val="center"/>
            </w:pPr>
            <w:r w:rsidRPr="008D3480">
              <w:t>-0.0873</w:t>
            </w:r>
          </w:p>
        </w:tc>
        <w:tc>
          <w:tcPr>
            <w:tcW w:w="960" w:type="dxa"/>
            <w:noWrap/>
            <w:hideMark/>
          </w:tcPr>
          <w:p w14:paraId="457D4DA6" w14:textId="77777777" w:rsidR="005C14C1" w:rsidRPr="008D3480" w:rsidRDefault="005C14C1" w:rsidP="005C14C1">
            <w:pPr>
              <w:jc w:val="center"/>
            </w:pPr>
            <w:r w:rsidRPr="008D3480">
              <w:t>0.432</w:t>
            </w:r>
          </w:p>
        </w:tc>
        <w:tc>
          <w:tcPr>
            <w:tcW w:w="960" w:type="dxa"/>
            <w:noWrap/>
            <w:hideMark/>
          </w:tcPr>
          <w:p w14:paraId="7318A787" w14:textId="77777777" w:rsidR="005C14C1" w:rsidRPr="008D3480" w:rsidRDefault="005C14C1" w:rsidP="005C14C1">
            <w:pPr>
              <w:jc w:val="center"/>
            </w:pPr>
            <w:r w:rsidRPr="008D3480">
              <w:t>0.0495</w:t>
            </w:r>
          </w:p>
        </w:tc>
      </w:tr>
      <w:tr w:rsidR="005C14C1" w:rsidRPr="008D3480" w14:paraId="6BDDA4F9" w14:textId="77777777" w:rsidTr="005C14C1">
        <w:trPr>
          <w:trHeight w:val="300"/>
          <w:jc w:val="center"/>
        </w:trPr>
        <w:tc>
          <w:tcPr>
            <w:tcW w:w="960" w:type="dxa"/>
            <w:noWrap/>
            <w:hideMark/>
          </w:tcPr>
          <w:p w14:paraId="0D7468F3" w14:textId="77777777" w:rsidR="005C14C1" w:rsidRPr="008D3480" w:rsidRDefault="005C14C1" w:rsidP="005C14C1">
            <w:pPr>
              <w:jc w:val="center"/>
            </w:pPr>
            <w:r w:rsidRPr="008D3480">
              <w:t>1</w:t>
            </w:r>
          </w:p>
        </w:tc>
        <w:tc>
          <w:tcPr>
            <w:tcW w:w="960" w:type="dxa"/>
            <w:noWrap/>
            <w:hideMark/>
          </w:tcPr>
          <w:p w14:paraId="45EAF3C4" w14:textId="77777777" w:rsidR="005C14C1" w:rsidRPr="008D3480" w:rsidRDefault="005C14C1" w:rsidP="005C14C1">
            <w:pPr>
              <w:jc w:val="center"/>
            </w:pPr>
            <w:r w:rsidRPr="008D3480">
              <w:t>0.5912</w:t>
            </w:r>
          </w:p>
        </w:tc>
        <w:tc>
          <w:tcPr>
            <w:tcW w:w="960" w:type="dxa"/>
            <w:noWrap/>
            <w:hideMark/>
          </w:tcPr>
          <w:p w14:paraId="61967699" w14:textId="77777777" w:rsidR="005C14C1" w:rsidRPr="008D3480" w:rsidRDefault="005C14C1" w:rsidP="005C14C1">
            <w:pPr>
              <w:jc w:val="center"/>
            </w:pPr>
            <w:r w:rsidRPr="008D3480">
              <w:t>0.00668</w:t>
            </w:r>
          </w:p>
        </w:tc>
        <w:tc>
          <w:tcPr>
            <w:tcW w:w="960" w:type="dxa"/>
            <w:noWrap/>
            <w:hideMark/>
          </w:tcPr>
          <w:p w14:paraId="6450C7F6" w14:textId="77777777" w:rsidR="005C14C1" w:rsidRPr="008D3480" w:rsidRDefault="005C14C1" w:rsidP="005C14C1">
            <w:pPr>
              <w:jc w:val="center"/>
            </w:pPr>
            <w:r w:rsidRPr="008D3480">
              <w:t>0.00115</w:t>
            </w:r>
          </w:p>
        </w:tc>
        <w:tc>
          <w:tcPr>
            <w:tcW w:w="960" w:type="dxa"/>
            <w:noWrap/>
            <w:hideMark/>
          </w:tcPr>
          <w:p w14:paraId="0A14164A" w14:textId="77777777" w:rsidR="005C14C1" w:rsidRPr="008D3480" w:rsidRDefault="005C14C1" w:rsidP="005C14C1">
            <w:pPr>
              <w:jc w:val="center"/>
            </w:pPr>
            <w:r w:rsidRPr="008D3480">
              <w:t>-0.0874</w:t>
            </w:r>
          </w:p>
        </w:tc>
        <w:tc>
          <w:tcPr>
            <w:tcW w:w="960" w:type="dxa"/>
            <w:noWrap/>
            <w:hideMark/>
          </w:tcPr>
          <w:p w14:paraId="3FA7DA44" w14:textId="77777777" w:rsidR="005C14C1" w:rsidRPr="008D3480" w:rsidRDefault="005C14C1" w:rsidP="005C14C1">
            <w:pPr>
              <w:jc w:val="center"/>
            </w:pPr>
            <w:r w:rsidRPr="008D3480">
              <w:t>0.3882</w:t>
            </w:r>
          </w:p>
        </w:tc>
        <w:tc>
          <w:tcPr>
            <w:tcW w:w="960" w:type="dxa"/>
            <w:noWrap/>
            <w:hideMark/>
          </w:tcPr>
          <w:p w14:paraId="256D4430" w14:textId="77777777" w:rsidR="005C14C1" w:rsidRPr="008D3480" w:rsidRDefault="005C14C1" w:rsidP="005C14C1">
            <w:pPr>
              <w:jc w:val="center"/>
            </w:pPr>
            <w:r w:rsidRPr="008D3480">
              <w:t>0.1904</w:t>
            </w:r>
          </w:p>
        </w:tc>
      </w:tr>
      <w:tr w:rsidR="005C14C1" w:rsidRPr="008D3480" w14:paraId="0A48A532" w14:textId="77777777" w:rsidTr="005C14C1">
        <w:trPr>
          <w:trHeight w:val="300"/>
          <w:jc w:val="center"/>
        </w:trPr>
        <w:tc>
          <w:tcPr>
            <w:tcW w:w="960" w:type="dxa"/>
            <w:noWrap/>
            <w:hideMark/>
          </w:tcPr>
          <w:p w14:paraId="310EE5DC" w14:textId="77777777" w:rsidR="005C14C1" w:rsidRPr="008D3480" w:rsidRDefault="005C14C1" w:rsidP="005C14C1">
            <w:pPr>
              <w:jc w:val="center"/>
            </w:pPr>
            <w:r w:rsidRPr="008D3480">
              <w:t>2</w:t>
            </w:r>
          </w:p>
        </w:tc>
        <w:tc>
          <w:tcPr>
            <w:tcW w:w="960" w:type="dxa"/>
            <w:noWrap/>
            <w:hideMark/>
          </w:tcPr>
          <w:p w14:paraId="2394F713" w14:textId="77777777" w:rsidR="005C14C1" w:rsidRPr="008D3480" w:rsidRDefault="005C14C1" w:rsidP="005C14C1">
            <w:pPr>
              <w:jc w:val="center"/>
            </w:pPr>
            <w:r w:rsidRPr="008D3480">
              <w:t>0.7051</w:t>
            </w:r>
          </w:p>
        </w:tc>
        <w:tc>
          <w:tcPr>
            <w:tcW w:w="960" w:type="dxa"/>
            <w:noWrap/>
            <w:hideMark/>
          </w:tcPr>
          <w:p w14:paraId="24D758B0" w14:textId="77777777" w:rsidR="005C14C1" w:rsidRPr="008D3480" w:rsidRDefault="005C14C1" w:rsidP="005C14C1">
            <w:pPr>
              <w:jc w:val="center"/>
            </w:pPr>
            <w:r w:rsidRPr="008D3480">
              <w:t>0.00623</w:t>
            </w:r>
          </w:p>
        </w:tc>
        <w:tc>
          <w:tcPr>
            <w:tcW w:w="960" w:type="dxa"/>
            <w:noWrap/>
            <w:hideMark/>
          </w:tcPr>
          <w:p w14:paraId="74722808" w14:textId="77777777" w:rsidR="005C14C1" w:rsidRPr="008D3480" w:rsidRDefault="005C14C1" w:rsidP="005C14C1">
            <w:pPr>
              <w:jc w:val="center"/>
            </w:pPr>
            <w:r w:rsidRPr="008D3480">
              <w:t>0.00136</w:t>
            </w:r>
          </w:p>
        </w:tc>
        <w:tc>
          <w:tcPr>
            <w:tcW w:w="960" w:type="dxa"/>
            <w:noWrap/>
            <w:hideMark/>
          </w:tcPr>
          <w:p w14:paraId="5A76C1C7" w14:textId="77777777" w:rsidR="005C14C1" w:rsidRPr="008D3480" w:rsidRDefault="005C14C1" w:rsidP="005C14C1">
            <w:pPr>
              <w:jc w:val="center"/>
            </w:pPr>
            <w:r w:rsidRPr="008D3480">
              <w:t>-0.0878</w:t>
            </w:r>
          </w:p>
        </w:tc>
        <w:tc>
          <w:tcPr>
            <w:tcW w:w="960" w:type="dxa"/>
            <w:noWrap/>
            <w:hideMark/>
          </w:tcPr>
          <w:p w14:paraId="18F4C756" w14:textId="77777777" w:rsidR="005C14C1" w:rsidRPr="008D3480" w:rsidRDefault="005C14C1" w:rsidP="005C14C1">
            <w:pPr>
              <w:jc w:val="center"/>
            </w:pPr>
            <w:r w:rsidRPr="008D3480">
              <w:t>0.36</w:t>
            </w:r>
          </w:p>
        </w:tc>
        <w:tc>
          <w:tcPr>
            <w:tcW w:w="960" w:type="dxa"/>
            <w:noWrap/>
            <w:hideMark/>
          </w:tcPr>
          <w:p w14:paraId="018FF222" w14:textId="77777777" w:rsidR="005C14C1" w:rsidRPr="008D3480" w:rsidRDefault="005C14C1" w:rsidP="005C14C1">
            <w:pPr>
              <w:jc w:val="center"/>
            </w:pPr>
            <w:r w:rsidRPr="008D3480">
              <w:t>0.4908</w:t>
            </w:r>
          </w:p>
        </w:tc>
      </w:tr>
      <w:tr w:rsidR="005C14C1" w:rsidRPr="008D3480" w14:paraId="4AF583A9" w14:textId="77777777" w:rsidTr="005C14C1">
        <w:trPr>
          <w:trHeight w:val="300"/>
          <w:jc w:val="center"/>
        </w:trPr>
        <w:tc>
          <w:tcPr>
            <w:tcW w:w="960" w:type="dxa"/>
            <w:noWrap/>
            <w:hideMark/>
          </w:tcPr>
          <w:p w14:paraId="1FF63467" w14:textId="77777777" w:rsidR="005C14C1" w:rsidRPr="008D3480" w:rsidRDefault="005C14C1" w:rsidP="005C14C1">
            <w:pPr>
              <w:jc w:val="center"/>
            </w:pPr>
            <w:r w:rsidRPr="008D3480">
              <w:t>3</w:t>
            </w:r>
          </w:p>
        </w:tc>
        <w:tc>
          <w:tcPr>
            <w:tcW w:w="960" w:type="dxa"/>
            <w:noWrap/>
            <w:hideMark/>
          </w:tcPr>
          <w:p w14:paraId="43450C1A" w14:textId="77777777" w:rsidR="005C14C1" w:rsidRPr="008D3480" w:rsidRDefault="005C14C1" w:rsidP="005C14C1">
            <w:pPr>
              <w:jc w:val="center"/>
            </w:pPr>
            <w:r w:rsidRPr="008D3480">
              <w:t>0.8189</w:t>
            </w:r>
          </w:p>
        </w:tc>
        <w:tc>
          <w:tcPr>
            <w:tcW w:w="960" w:type="dxa"/>
            <w:noWrap/>
            <w:hideMark/>
          </w:tcPr>
          <w:p w14:paraId="4AEE17E0" w14:textId="77777777" w:rsidR="005C14C1" w:rsidRPr="008D3480" w:rsidRDefault="005C14C1" w:rsidP="005C14C1">
            <w:pPr>
              <w:jc w:val="center"/>
            </w:pPr>
            <w:r w:rsidRPr="008D3480">
              <w:t>0.00613</w:t>
            </w:r>
          </w:p>
        </w:tc>
        <w:tc>
          <w:tcPr>
            <w:tcW w:w="960" w:type="dxa"/>
            <w:noWrap/>
            <w:hideMark/>
          </w:tcPr>
          <w:p w14:paraId="2B16C70A" w14:textId="77777777" w:rsidR="005C14C1" w:rsidRPr="008D3480" w:rsidRDefault="005C14C1" w:rsidP="005C14C1">
            <w:pPr>
              <w:jc w:val="center"/>
            </w:pPr>
            <w:r w:rsidRPr="008D3480">
              <w:t>0.00171</w:t>
            </w:r>
          </w:p>
        </w:tc>
        <w:tc>
          <w:tcPr>
            <w:tcW w:w="960" w:type="dxa"/>
            <w:noWrap/>
            <w:hideMark/>
          </w:tcPr>
          <w:p w14:paraId="23DE9C3B" w14:textId="77777777" w:rsidR="005C14C1" w:rsidRPr="008D3480" w:rsidRDefault="005C14C1" w:rsidP="005C14C1">
            <w:pPr>
              <w:jc w:val="center"/>
            </w:pPr>
            <w:r w:rsidRPr="008D3480">
              <w:t>-0.0878</w:t>
            </w:r>
          </w:p>
        </w:tc>
        <w:tc>
          <w:tcPr>
            <w:tcW w:w="960" w:type="dxa"/>
            <w:noWrap/>
            <w:hideMark/>
          </w:tcPr>
          <w:p w14:paraId="2E1C55DB" w14:textId="77777777" w:rsidR="005C14C1" w:rsidRPr="008D3480" w:rsidRDefault="005C14C1" w:rsidP="005C14C1">
            <w:pPr>
              <w:jc w:val="center"/>
            </w:pPr>
            <w:r w:rsidRPr="008D3480">
              <w:t>0.3293</w:t>
            </w:r>
          </w:p>
        </w:tc>
        <w:tc>
          <w:tcPr>
            <w:tcW w:w="960" w:type="dxa"/>
            <w:noWrap/>
            <w:hideMark/>
          </w:tcPr>
          <w:p w14:paraId="101684E8" w14:textId="77777777" w:rsidR="005C14C1" w:rsidRPr="008D3480" w:rsidRDefault="005C14C1" w:rsidP="005C14C1">
            <w:pPr>
              <w:jc w:val="center"/>
            </w:pPr>
            <w:r w:rsidRPr="008D3480">
              <w:t>0.7086</w:t>
            </w:r>
          </w:p>
        </w:tc>
      </w:tr>
      <w:tr w:rsidR="005C14C1" w:rsidRPr="008D3480" w14:paraId="7C246A4E" w14:textId="77777777" w:rsidTr="005C14C1">
        <w:trPr>
          <w:trHeight w:val="300"/>
          <w:jc w:val="center"/>
        </w:trPr>
        <w:tc>
          <w:tcPr>
            <w:tcW w:w="960" w:type="dxa"/>
            <w:noWrap/>
            <w:hideMark/>
          </w:tcPr>
          <w:p w14:paraId="47C8B9E5" w14:textId="77777777" w:rsidR="005C14C1" w:rsidRPr="008D3480" w:rsidRDefault="005C14C1" w:rsidP="005C14C1">
            <w:pPr>
              <w:jc w:val="center"/>
            </w:pPr>
            <w:r w:rsidRPr="008D3480">
              <w:t>4</w:t>
            </w:r>
          </w:p>
        </w:tc>
        <w:tc>
          <w:tcPr>
            <w:tcW w:w="960" w:type="dxa"/>
            <w:noWrap/>
            <w:hideMark/>
          </w:tcPr>
          <w:p w14:paraId="7A905550" w14:textId="77777777" w:rsidR="005C14C1" w:rsidRPr="008D3480" w:rsidRDefault="005C14C1" w:rsidP="005C14C1">
            <w:pPr>
              <w:jc w:val="center"/>
            </w:pPr>
            <w:r w:rsidRPr="008D3480">
              <w:t>0.9306</w:t>
            </w:r>
          </w:p>
        </w:tc>
        <w:tc>
          <w:tcPr>
            <w:tcW w:w="960" w:type="dxa"/>
            <w:noWrap/>
            <w:hideMark/>
          </w:tcPr>
          <w:p w14:paraId="0E25D713" w14:textId="77777777" w:rsidR="005C14C1" w:rsidRPr="008D3480" w:rsidRDefault="005C14C1" w:rsidP="005C14C1">
            <w:pPr>
              <w:jc w:val="center"/>
            </w:pPr>
            <w:r w:rsidRPr="008D3480">
              <w:t>0.00639</w:t>
            </w:r>
          </w:p>
        </w:tc>
        <w:tc>
          <w:tcPr>
            <w:tcW w:w="960" w:type="dxa"/>
            <w:noWrap/>
            <w:hideMark/>
          </w:tcPr>
          <w:p w14:paraId="5CB8B4DD" w14:textId="77777777" w:rsidR="005C14C1" w:rsidRPr="008D3480" w:rsidRDefault="005C14C1" w:rsidP="005C14C1">
            <w:pPr>
              <w:jc w:val="center"/>
            </w:pPr>
            <w:r w:rsidRPr="008D3480">
              <w:t>0.00209</w:t>
            </w:r>
          </w:p>
        </w:tc>
        <w:tc>
          <w:tcPr>
            <w:tcW w:w="960" w:type="dxa"/>
            <w:noWrap/>
            <w:hideMark/>
          </w:tcPr>
          <w:p w14:paraId="34FF6EA2" w14:textId="77777777" w:rsidR="005C14C1" w:rsidRPr="008D3480" w:rsidRDefault="005C14C1" w:rsidP="005C14C1">
            <w:pPr>
              <w:jc w:val="center"/>
            </w:pPr>
            <w:r w:rsidRPr="008D3480">
              <w:t>-0.0874</w:t>
            </w:r>
          </w:p>
        </w:tc>
        <w:tc>
          <w:tcPr>
            <w:tcW w:w="960" w:type="dxa"/>
            <w:noWrap/>
            <w:hideMark/>
          </w:tcPr>
          <w:p w14:paraId="4644095A" w14:textId="77777777" w:rsidR="005C14C1" w:rsidRPr="008D3480" w:rsidRDefault="005C14C1" w:rsidP="005C14C1">
            <w:pPr>
              <w:jc w:val="center"/>
            </w:pPr>
            <w:r w:rsidRPr="008D3480">
              <w:t>0.2947</w:t>
            </w:r>
          </w:p>
        </w:tc>
        <w:tc>
          <w:tcPr>
            <w:tcW w:w="960" w:type="dxa"/>
            <w:noWrap/>
            <w:hideMark/>
          </w:tcPr>
          <w:p w14:paraId="3B27ACFE" w14:textId="77777777" w:rsidR="005C14C1" w:rsidRPr="008D3480" w:rsidRDefault="005C14C1" w:rsidP="005C14C1">
            <w:pPr>
              <w:jc w:val="center"/>
            </w:pPr>
            <w:r w:rsidRPr="008D3480">
              <w:t>0.8321</w:t>
            </w:r>
          </w:p>
        </w:tc>
      </w:tr>
      <w:tr w:rsidR="005C14C1" w:rsidRPr="008D3480" w14:paraId="763AF3BE" w14:textId="77777777" w:rsidTr="005C14C1">
        <w:trPr>
          <w:trHeight w:val="300"/>
          <w:jc w:val="center"/>
        </w:trPr>
        <w:tc>
          <w:tcPr>
            <w:tcW w:w="960" w:type="dxa"/>
            <w:noWrap/>
            <w:hideMark/>
          </w:tcPr>
          <w:p w14:paraId="1C0F30F8" w14:textId="77777777" w:rsidR="005C14C1" w:rsidRPr="008D3480" w:rsidRDefault="005C14C1" w:rsidP="005C14C1">
            <w:pPr>
              <w:jc w:val="center"/>
            </w:pPr>
            <w:r w:rsidRPr="008D3480">
              <w:t>5</w:t>
            </w:r>
          </w:p>
        </w:tc>
        <w:tc>
          <w:tcPr>
            <w:tcW w:w="960" w:type="dxa"/>
            <w:noWrap/>
            <w:hideMark/>
          </w:tcPr>
          <w:p w14:paraId="0DD64CAC" w14:textId="77777777" w:rsidR="005C14C1" w:rsidRPr="008D3480" w:rsidRDefault="005C14C1" w:rsidP="005C14C1">
            <w:pPr>
              <w:jc w:val="center"/>
            </w:pPr>
            <w:r w:rsidRPr="008D3480">
              <w:t>1.0399</w:t>
            </w:r>
          </w:p>
        </w:tc>
        <w:tc>
          <w:tcPr>
            <w:tcW w:w="960" w:type="dxa"/>
            <w:noWrap/>
            <w:hideMark/>
          </w:tcPr>
          <w:p w14:paraId="71482D43" w14:textId="77777777" w:rsidR="005C14C1" w:rsidRPr="008D3480" w:rsidRDefault="005C14C1" w:rsidP="005C14C1">
            <w:pPr>
              <w:jc w:val="center"/>
            </w:pPr>
            <w:r w:rsidRPr="008D3480">
              <w:t>0.00677</w:t>
            </w:r>
          </w:p>
        </w:tc>
        <w:tc>
          <w:tcPr>
            <w:tcW w:w="960" w:type="dxa"/>
            <w:noWrap/>
            <w:hideMark/>
          </w:tcPr>
          <w:p w14:paraId="78FD47D1" w14:textId="77777777" w:rsidR="005C14C1" w:rsidRPr="008D3480" w:rsidRDefault="005C14C1" w:rsidP="005C14C1">
            <w:pPr>
              <w:jc w:val="center"/>
            </w:pPr>
            <w:r w:rsidRPr="008D3480">
              <w:t>0.00255</w:t>
            </w:r>
          </w:p>
        </w:tc>
        <w:tc>
          <w:tcPr>
            <w:tcW w:w="960" w:type="dxa"/>
            <w:noWrap/>
            <w:hideMark/>
          </w:tcPr>
          <w:p w14:paraId="27B90D18" w14:textId="77777777" w:rsidR="005C14C1" w:rsidRPr="008D3480" w:rsidRDefault="005C14C1" w:rsidP="005C14C1">
            <w:pPr>
              <w:jc w:val="center"/>
            </w:pPr>
            <w:r w:rsidRPr="008D3480">
              <w:t>-0.0864</w:t>
            </w:r>
          </w:p>
        </w:tc>
        <w:tc>
          <w:tcPr>
            <w:tcW w:w="960" w:type="dxa"/>
            <w:noWrap/>
            <w:hideMark/>
          </w:tcPr>
          <w:p w14:paraId="0138286A" w14:textId="77777777" w:rsidR="005C14C1" w:rsidRPr="008D3480" w:rsidRDefault="005C14C1" w:rsidP="005C14C1">
            <w:pPr>
              <w:jc w:val="center"/>
            </w:pPr>
            <w:r w:rsidRPr="008D3480">
              <w:t>0.2548</w:t>
            </w:r>
          </w:p>
        </w:tc>
        <w:tc>
          <w:tcPr>
            <w:tcW w:w="960" w:type="dxa"/>
            <w:noWrap/>
            <w:hideMark/>
          </w:tcPr>
          <w:p w14:paraId="6273240D" w14:textId="77777777" w:rsidR="005C14C1" w:rsidRPr="008D3480" w:rsidRDefault="005C14C1" w:rsidP="005C14C1">
            <w:pPr>
              <w:jc w:val="center"/>
            </w:pPr>
            <w:r w:rsidRPr="008D3480">
              <w:t>1</w:t>
            </w:r>
          </w:p>
        </w:tc>
      </w:tr>
      <w:tr w:rsidR="005C14C1" w:rsidRPr="008D3480" w14:paraId="2CF4649F" w14:textId="77777777" w:rsidTr="005C14C1">
        <w:trPr>
          <w:trHeight w:val="300"/>
          <w:jc w:val="center"/>
        </w:trPr>
        <w:tc>
          <w:tcPr>
            <w:tcW w:w="960" w:type="dxa"/>
            <w:noWrap/>
            <w:hideMark/>
          </w:tcPr>
          <w:p w14:paraId="4EA5B057" w14:textId="77777777" w:rsidR="005C14C1" w:rsidRPr="008D3480" w:rsidRDefault="005C14C1" w:rsidP="005C14C1">
            <w:pPr>
              <w:jc w:val="center"/>
            </w:pPr>
            <w:r w:rsidRPr="008D3480">
              <w:t>6</w:t>
            </w:r>
          </w:p>
        </w:tc>
        <w:tc>
          <w:tcPr>
            <w:tcW w:w="960" w:type="dxa"/>
            <w:noWrap/>
            <w:hideMark/>
          </w:tcPr>
          <w:p w14:paraId="456ADE3C" w14:textId="77777777" w:rsidR="005C14C1" w:rsidRPr="008D3480" w:rsidRDefault="005C14C1" w:rsidP="005C14C1">
            <w:pPr>
              <w:jc w:val="center"/>
            </w:pPr>
            <w:r w:rsidRPr="008D3480">
              <w:t>1.1512</w:t>
            </w:r>
          </w:p>
        </w:tc>
        <w:tc>
          <w:tcPr>
            <w:tcW w:w="960" w:type="dxa"/>
            <w:noWrap/>
            <w:hideMark/>
          </w:tcPr>
          <w:p w14:paraId="2FDC7B77" w14:textId="77777777" w:rsidR="005C14C1" w:rsidRPr="008D3480" w:rsidRDefault="005C14C1" w:rsidP="005C14C1">
            <w:pPr>
              <w:jc w:val="center"/>
            </w:pPr>
            <w:r w:rsidRPr="008D3480">
              <w:t>0.00738</w:t>
            </w:r>
          </w:p>
        </w:tc>
        <w:tc>
          <w:tcPr>
            <w:tcW w:w="960" w:type="dxa"/>
            <w:noWrap/>
            <w:hideMark/>
          </w:tcPr>
          <w:p w14:paraId="38794BA3" w14:textId="77777777" w:rsidR="005C14C1" w:rsidRPr="008D3480" w:rsidRDefault="005C14C1" w:rsidP="005C14C1">
            <w:pPr>
              <w:jc w:val="center"/>
            </w:pPr>
            <w:r w:rsidRPr="008D3480">
              <w:t>0.00305</w:t>
            </w:r>
          </w:p>
        </w:tc>
        <w:tc>
          <w:tcPr>
            <w:tcW w:w="960" w:type="dxa"/>
            <w:noWrap/>
            <w:hideMark/>
          </w:tcPr>
          <w:p w14:paraId="20578A07" w14:textId="77777777" w:rsidR="005C14C1" w:rsidRPr="008D3480" w:rsidRDefault="005C14C1" w:rsidP="005C14C1">
            <w:pPr>
              <w:jc w:val="center"/>
            </w:pPr>
            <w:r w:rsidRPr="008D3480">
              <w:t>-0.0862</w:t>
            </w:r>
          </w:p>
        </w:tc>
        <w:tc>
          <w:tcPr>
            <w:tcW w:w="960" w:type="dxa"/>
            <w:noWrap/>
            <w:hideMark/>
          </w:tcPr>
          <w:p w14:paraId="5956F1E7" w14:textId="77777777" w:rsidR="005C14C1" w:rsidRPr="008D3480" w:rsidRDefault="005C14C1" w:rsidP="005C14C1">
            <w:pPr>
              <w:jc w:val="center"/>
            </w:pPr>
            <w:r w:rsidRPr="008D3480">
              <w:t>0.2357</w:t>
            </w:r>
          </w:p>
        </w:tc>
        <w:tc>
          <w:tcPr>
            <w:tcW w:w="960" w:type="dxa"/>
            <w:noWrap/>
            <w:hideMark/>
          </w:tcPr>
          <w:p w14:paraId="778B1011" w14:textId="77777777" w:rsidR="005C14C1" w:rsidRPr="008D3480" w:rsidRDefault="005C14C1" w:rsidP="005C14C1">
            <w:pPr>
              <w:jc w:val="center"/>
            </w:pPr>
            <w:r w:rsidRPr="008D3480">
              <w:t>1</w:t>
            </w:r>
          </w:p>
        </w:tc>
      </w:tr>
      <w:tr w:rsidR="005C14C1" w:rsidRPr="008D3480" w14:paraId="015E201E" w14:textId="77777777" w:rsidTr="005C14C1">
        <w:trPr>
          <w:trHeight w:val="300"/>
          <w:jc w:val="center"/>
        </w:trPr>
        <w:tc>
          <w:tcPr>
            <w:tcW w:w="960" w:type="dxa"/>
            <w:noWrap/>
            <w:hideMark/>
          </w:tcPr>
          <w:p w14:paraId="36C4F8C3" w14:textId="77777777" w:rsidR="005C14C1" w:rsidRPr="008D3480" w:rsidRDefault="005C14C1" w:rsidP="005C14C1">
            <w:pPr>
              <w:jc w:val="center"/>
            </w:pPr>
            <w:r w:rsidRPr="008D3480">
              <w:t>7</w:t>
            </w:r>
          </w:p>
        </w:tc>
        <w:tc>
          <w:tcPr>
            <w:tcW w:w="960" w:type="dxa"/>
            <w:noWrap/>
            <w:hideMark/>
          </w:tcPr>
          <w:p w14:paraId="3D8811E1" w14:textId="77777777" w:rsidR="005C14C1" w:rsidRPr="008D3480" w:rsidRDefault="005C14C1" w:rsidP="005C14C1">
            <w:pPr>
              <w:jc w:val="center"/>
            </w:pPr>
            <w:r w:rsidRPr="008D3480">
              <w:t>1.2601</w:t>
            </w:r>
          </w:p>
        </w:tc>
        <w:tc>
          <w:tcPr>
            <w:tcW w:w="960" w:type="dxa"/>
            <w:noWrap/>
            <w:hideMark/>
          </w:tcPr>
          <w:p w14:paraId="2822B1B1" w14:textId="77777777" w:rsidR="005C14C1" w:rsidRPr="008D3480" w:rsidRDefault="005C14C1" w:rsidP="005C14C1">
            <w:pPr>
              <w:jc w:val="center"/>
            </w:pPr>
            <w:r w:rsidRPr="008D3480">
              <w:t>0.0081</w:t>
            </w:r>
          </w:p>
        </w:tc>
        <w:tc>
          <w:tcPr>
            <w:tcW w:w="960" w:type="dxa"/>
            <w:noWrap/>
            <w:hideMark/>
          </w:tcPr>
          <w:p w14:paraId="56079BAE" w14:textId="77777777" w:rsidR="005C14C1" w:rsidRPr="008D3480" w:rsidRDefault="005C14C1" w:rsidP="005C14C1">
            <w:pPr>
              <w:jc w:val="center"/>
            </w:pPr>
            <w:r w:rsidRPr="008D3480">
              <w:t>0.00363</w:t>
            </w:r>
          </w:p>
        </w:tc>
        <w:tc>
          <w:tcPr>
            <w:tcW w:w="960" w:type="dxa"/>
            <w:noWrap/>
            <w:hideMark/>
          </w:tcPr>
          <w:p w14:paraId="7CEC4DE1" w14:textId="77777777" w:rsidR="005C14C1" w:rsidRPr="008D3480" w:rsidRDefault="005C14C1" w:rsidP="005C14C1">
            <w:pPr>
              <w:jc w:val="center"/>
            </w:pPr>
            <w:r w:rsidRPr="008D3480">
              <w:t>-0.0856</w:t>
            </w:r>
          </w:p>
        </w:tc>
        <w:tc>
          <w:tcPr>
            <w:tcW w:w="960" w:type="dxa"/>
            <w:noWrap/>
            <w:hideMark/>
          </w:tcPr>
          <w:p w14:paraId="1074B19E" w14:textId="77777777" w:rsidR="005C14C1" w:rsidRPr="008D3480" w:rsidRDefault="005C14C1" w:rsidP="005C14C1">
            <w:pPr>
              <w:jc w:val="center"/>
            </w:pPr>
            <w:r w:rsidRPr="008D3480">
              <w:t>0.2065</w:t>
            </w:r>
          </w:p>
        </w:tc>
        <w:tc>
          <w:tcPr>
            <w:tcW w:w="960" w:type="dxa"/>
            <w:noWrap/>
            <w:hideMark/>
          </w:tcPr>
          <w:p w14:paraId="67CEBE0E" w14:textId="77777777" w:rsidR="005C14C1" w:rsidRPr="008D3480" w:rsidRDefault="005C14C1" w:rsidP="005C14C1">
            <w:pPr>
              <w:jc w:val="center"/>
            </w:pPr>
            <w:r w:rsidRPr="008D3480">
              <w:t>1</w:t>
            </w:r>
          </w:p>
        </w:tc>
      </w:tr>
      <w:tr w:rsidR="005C14C1" w:rsidRPr="008D3480" w14:paraId="0A9D22EF" w14:textId="77777777" w:rsidTr="005C14C1">
        <w:trPr>
          <w:trHeight w:val="300"/>
          <w:jc w:val="center"/>
        </w:trPr>
        <w:tc>
          <w:tcPr>
            <w:tcW w:w="960" w:type="dxa"/>
            <w:noWrap/>
            <w:hideMark/>
          </w:tcPr>
          <w:p w14:paraId="1302CA23" w14:textId="77777777" w:rsidR="005C14C1" w:rsidRPr="008D3480" w:rsidRDefault="005C14C1" w:rsidP="005C14C1">
            <w:pPr>
              <w:jc w:val="center"/>
            </w:pPr>
            <w:r w:rsidRPr="008D3480">
              <w:t>8</w:t>
            </w:r>
          </w:p>
        </w:tc>
        <w:tc>
          <w:tcPr>
            <w:tcW w:w="960" w:type="dxa"/>
            <w:noWrap/>
            <w:hideMark/>
          </w:tcPr>
          <w:p w14:paraId="6D114CC5" w14:textId="77777777" w:rsidR="005C14C1" w:rsidRPr="008D3480" w:rsidRDefault="005C14C1" w:rsidP="005C14C1">
            <w:pPr>
              <w:jc w:val="center"/>
            </w:pPr>
            <w:r w:rsidRPr="008D3480">
              <w:t>1.3586</w:t>
            </w:r>
          </w:p>
        </w:tc>
        <w:tc>
          <w:tcPr>
            <w:tcW w:w="960" w:type="dxa"/>
            <w:noWrap/>
            <w:hideMark/>
          </w:tcPr>
          <w:p w14:paraId="4BBB25C7" w14:textId="77777777" w:rsidR="005C14C1" w:rsidRPr="008D3480" w:rsidRDefault="005C14C1" w:rsidP="005C14C1">
            <w:pPr>
              <w:jc w:val="center"/>
            </w:pPr>
            <w:r w:rsidRPr="008D3480">
              <w:t>0.00949</w:t>
            </w:r>
          </w:p>
        </w:tc>
        <w:tc>
          <w:tcPr>
            <w:tcW w:w="960" w:type="dxa"/>
            <w:noWrap/>
            <w:hideMark/>
          </w:tcPr>
          <w:p w14:paraId="65A51D6E" w14:textId="77777777" w:rsidR="005C14C1" w:rsidRPr="008D3480" w:rsidRDefault="005C14C1" w:rsidP="005C14C1">
            <w:pPr>
              <w:jc w:val="center"/>
            </w:pPr>
            <w:r w:rsidRPr="008D3480">
              <w:t>0.00463</w:t>
            </w:r>
          </w:p>
        </w:tc>
        <w:tc>
          <w:tcPr>
            <w:tcW w:w="960" w:type="dxa"/>
            <w:noWrap/>
            <w:hideMark/>
          </w:tcPr>
          <w:p w14:paraId="0A66F282" w14:textId="77777777" w:rsidR="005C14C1" w:rsidRPr="008D3480" w:rsidRDefault="005C14C1" w:rsidP="005C14C1">
            <w:pPr>
              <w:jc w:val="center"/>
            </w:pPr>
            <w:r w:rsidRPr="008D3480">
              <w:t>-0.0836</w:t>
            </w:r>
          </w:p>
        </w:tc>
        <w:tc>
          <w:tcPr>
            <w:tcW w:w="960" w:type="dxa"/>
            <w:noWrap/>
            <w:hideMark/>
          </w:tcPr>
          <w:p w14:paraId="2A722E22" w14:textId="77777777" w:rsidR="005C14C1" w:rsidRPr="008D3480" w:rsidRDefault="005C14C1" w:rsidP="005C14C1">
            <w:pPr>
              <w:jc w:val="center"/>
            </w:pPr>
            <w:r w:rsidRPr="008D3480">
              <w:t>0.1522</w:t>
            </w:r>
          </w:p>
        </w:tc>
        <w:tc>
          <w:tcPr>
            <w:tcW w:w="960" w:type="dxa"/>
            <w:noWrap/>
            <w:hideMark/>
          </w:tcPr>
          <w:p w14:paraId="79609E12" w14:textId="77777777" w:rsidR="005C14C1" w:rsidRPr="008D3480" w:rsidRDefault="005C14C1" w:rsidP="005C14C1">
            <w:pPr>
              <w:jc w:val="center"/>
            </w:pPr>
            <w:r w:rsidRPr="008D3480">
              <w:t>1</w:t>
            </w:r>
          </w:p>
        </w:tc>
      </w:tr>
      <w:tr w:rsidR="005C14C1" w:rsidRPr="008D3480" w14:paraId="002F6559" w14:textId="77777777" w:rsidTr="005C14C1">
        <w:trPr>
          <w:trHeight w:val="300"/>
          <w:jc w:val="center"/>
        </w:trPr>
        <w:tc>
          <w:tcPr>
            <w:tcW w:w="960" w:type="dxa"/>
            <w:noWrap/>
            <w:hideMark/>
          </w:tcPr>
          <w:p w14:paraId="4951F12F" w14:textId="77777777" w:rsidR="005C14C1" w:rsidRPr="008D3480" w:rsidRDefault="005C14C1" w:rsidP="005C14C1">
            <w:pPr>
              <w:jc w:val="center"/>
            </w:pPr>
            <w:r w:rsidRPr="008D3480">
              <w:t>9</w:t>
            </w:r>
          </w:p>
        </w:tc>
        <w:tc>
          <w:tcPr>
            <w:tcW w:w="960" w:type="dxa"/>
            <w:noWrap/>
            <w:hideMark/>
          </w:tcPr>
          <w:p w14:paraId="679E610D" w14:textId="77777777" w:rsidR="005C14C1" w:rsidRPr="008D3480" w:rsidRDefault="005C14C1" w:rsidP="005C14C1">
            <w:pPr>
              <w:jc w:val="center"/>
            </w:pPr>
            <w:r w:rsidRPr="008D3480">
              <w:t>1.4664</w:t>
            </w:r>
          </w:p>
        </w:tc>
        <w:tc>
          <w:tcPr>
            <w:tcW w:w="960" w:type="dxa"/>
            <w:noWrap/>
            <w:hideMark/>
          </w:tcPr>
          <w:p w14:paraId="41FE2CC7" w14:textId="77777777" w:rsidR="005C14C1" w:rsidRPr="008D3480" w:rsidRDefault="005C14C1" w:rsidP="005C14C1">
            <w:pPr>
              <w:jc w:val="center"/>
            </w:pPr>
            <w:r w:rsidRPr="008D3480">
              <w:t>0.01005</w:t>
            </w:r>
          </w:p>
        </w:tc>
        <w:tc>
          <w:tcPr>
            <w:tcW w:w="960" w:type="dxa"/>
            <w:noWrap/>
            <w:hideMark/>
          </w:tcPr>
          <w:p w14:paraId="4F08AE33" w14:textId="77777777" w:rsidR="005C14C1" w:rsidRPr="008D3480" w:rsidRDefault="005C14C1" w:rsidP="005C14C1">
            <w:pPr>
              <w:jc w:val="center"/>
            </w:pPr>
            <w:r w:rsidRPr="008D3480">
              <w:t>0.0053</w:t>
            </w:r>
          </w:p>
        </w:tc>
        <w:tc>
          <w:tcPr>
            <w:tcW w:w="960" w:type="dxa"/>
            <w:noWrap/>
            <w:hideMark/>
          </w:tcPr>
          <w:p w14:paraId="1B0FC78D" w14:textId="77777777" w:rsidR="005C14C1" w:rsidRPr="008D3480" w:rsidRDefault="005C14C1" w:rsidP="005C14C1">
            <w:pPr>
              <w:jc w:val="center"/>
            </w:pPr>
            <w:r w:rsidRPr="008D3480">
              <w:t>-0.0829</w:t>
            </w:r>
          </w:p>
        </w:tc>
        <w:tc>
          <w:tcPr>
            <w:tcW w:w="960" w:type="dxa"/>
            <w:noWrap/>
            <w:hideMark/>
          </w:tcPr>
          <w:p w14:paraId="47672AB6" w14:textId="77777777" w:rsidR="005C14C1" w:rsidRPr="008D3480" w:rsidRDefault="005C14C1" w:rsidP="005C14C1">
            <w:pPr>
              <w:jc w:val="center"/>
            </w:pPr>
            <w:r w:rsidRPr="008D3480">
              <w:t>0.153</w:t>
            </w:r>
          </w:p>
        </w:tc>
        <w:tc>
          <w:tcPr>
            <w:tcW w:w="960" w:type="dxa"/>
            <w:noWrap/>
            <w:hideMark/>
          </w:tcPr>
          <w:p w14:paraId="5BDE74B0" w14:textId="77777777" w:rsidR="005C14C1" w:rsidRPr="008D3480" w:rsidRDefault="005C14C1" w:rsidP="005C14C1">
            <w:pPr>
              <w:jc w:val="center"/>
            </w:pPr>
            <w:r w:rsidRPr="008D3480">
              <w:t>1</w:t>
            </w:r>
          </w:p>
        </w:tc>
      </w:tr>
      <w:tr w:rsidR="005C14C1" w:rsidRPr="008D3480" w14:paraId="1F7C7E33" w14:textId="77777777" w:rsidTr="005C14C1">
        <w:trPr>
          <w:trHeight w:val="300"/>
          <w:jc w:val="center"/>
        </w:trPr>
        <w:tc>
          <w:tcPr>
            <w:tcW w:w="960" w:type="dxa"/>
            <w:noWrap/>
            <w:hideMark/>
          </w:tcPr>
          <w:p w14:paraId="354FBFE7" w14:textId="77777777" w:rsidR="005C14C1" w:rsidRPr="008D3480" w:rsidRDefault="005C14C1" w:rsidP="005C14C1">
            <w:pPr>
              <w:jc w:val="center"/>
            </w:pPr>
            <w:r w:rsidRPr="008D3480">
              <w:t>10</w:t>
            </w:r>
          </w:p>
        </w:tc>
        <w:tc>
          <w:tcPr>
            <w:tcW w:w="960" w:type="dxa"/>
            <w:noWrap/>
            <w:hideMark/>
          </w:tcPr>
          <w:p w14:paraId="4F81E014" w14:textId="77777777" w:rsidR="005C14C1" w:rsidRPr="008D3480" w:rsidRDefault="005C14C1" w:rsidP="005C14C1">
            <w:pPr>
              <w:jc w:val="center"/>
            </w:pPr>
            <w:r w:rsidRPr="008D3480">
              <w:t>1.5653</w:t>
            </w:r>
          </w:p>
        </w:tc>
        <w:tc>
          <w:tcPr>
            <w:tcW w:w="960" w:type="dxa"/>
            <w:noWrap/>
            <w:hideMark/>
          </w:tcPr>
          <w:p w14:paraId="447E3B5A" w14:textId="77777777" w:rsidR="005C14C1" w:rsidRPr="008D3480" w:rsidRDefault="005C14C1" w:rsidP="005C14C1">
            <w:pPr>
              <w:jc w:val="center"/>
            </w:pPr>
            <w:r w:rsidRPr="008D3480">
              <w:t>0.01104</w:t>
            </w:r>
          </w:p>
        </w:tc>
        <w:tc>
          <w:tcPr>
            <w:tcW w:w="960" w:type="dxa"/>
            <w:noWrap/>
            <w:hideMark/>
          </w:tcPr>
          <w:p w14:paraId="39B7CE9A" w14:textId="77777777" w:rsidR="005C14C1" w:rsidRPr="008D3480" w:rsidRDefault="005C14C1" w:rsidP="005C14C1">
            <w:pPr>
              <w:jc w:val="center"/>
            </w:pPr>
            <w:r w:rsidRPr="008D3480">
              <w:t>0.00625</w:t>
            </w:r>
          </w:p>
        </w:tc>
        <w:tc>
          <w:tcPr>
            <w:tcW w:w="960" w:type="dxa"/>
            <w:noWrap/>
            <w:hideMark/>
          </w:tcPr>
          <w:p w14:paraId="5B7DBACB" w14:textId="77777777" w:rsidR="005C14C1" w:rsidRPr="008D3480" w:rsidRDefault="005C14C1" w:rsidP="005C14C1">
            <w:pPr>
              <w:jc w:val="center"/>
            </w:pPr>
            <w:r w:rsidRPr="008D3480">
              <w:t>-0.0809</w:t>
            </w:r>
          </w:p>
        </w:tc>
        <w:tc>
          <w:tcPr>
            <w:tcW w:w="960" w:type="dxa"/>
            <w:noWrap/>
            <w:hideMark/>
          </w:tcPr>
          <w:p w14:paraId="0173D737" w14:textId="77777777" w:rsidR="005C14C1" w:rsidRPr="008D3480" w:rsidRDefault="005C14C1" w:rsidP="005C14C1">
            <w:pPr>
              <w:jc w:val="center"/>
            </w:pPr>
            <w:r w:rsidRPr="008D3480">
              <w:t>0.1353</w:t>
            </w:r>
          </w:p>
        </w:tc>
        <w:tc>
          <w:tcPr>
            <w:tcW w:w="960" w:type="dxa"/>
            <w:noWrap/>
            <w:hideMark/>
          </w:tcPr>
          <w:p w14:paraId="541407CF" w14:textId="77777777" w:rsidR="005C14C1" w:rsidRPr="008D3480" w:rsidRDefault="005C14C1" w:rsidP="005C14C1">
            <w:pPr>
              <w:jc w:val="center"/>
            </w:pPr>
            <w:r w:rsidRPr="008D3480">
              <w:t>1</w:t>
            </w:r>
          </w:p>
        </w:tc>
      </w:tr>
      <w:tr w:rsidR="005C14C1" w:rsidRPr="008D3480" w14:paraId="3E37B5B7" w14:textId="77777777" w:rsidTr="005C14C1">
        <w:trPr>
          <w:trHeight w:val="300"/>
          <w:jc w:val="center"/>
        </w:trPr>
        <w:tc>
          <w:tcPr>
            <w:tcW w:w="960" w:type="dxa"/>
            <w:noWrap/>
            <w:hideMark/>
          </w:tcPr>
          <w:p w14:paraId="06021BFC" w14:textId="77777777" w:rsidR="005C14C1" w:rsidRPr="008D3480" w:rsidRDefault="005C14C1" w:rsidP="005C14C1">
            <w:pPr>
              <w:jc w:val="center"/>
            </w:pPr>
            <w:r w:rsidRPr="008D3480">
              <w:t>11</w:t>
            </w:r>
          </w:p>
        </w:tc>
        <w:tc>
          <w:tcPr>
            <w:tcW w:w="960" w:type="dxa"/>
            <w:noWrap/>
            <w:hideMark/>
          </w:tcPr>
          <w:p w14:paraId="19F84188" w14:textId="77777777" w:rsidR="005C14C1" w:rsidRPr="008D3480" w:rsidRDefault="005C14C1" w:rsidP="005C14C1">
            <w:pPr>
              <w:jc w:val="center"/>
            </w:pPr>
            <w:r w:rsidRPr="008D3480">
              <w:t>1.6527</w:t>
            </w:r>
          </w:p>
        </w:tc>
        <w:tc>
          <w:tcPr>
            <w:tcW w:w="960" w:type="dxa"/>
            <w:noWrap/>
            <w:hideMark/>
          </w:tcPr>
          <w:p w14:paraId="63F6AD9C" w14:textId="77777777" w:rsidR="005C14C1" w:rsidRPr="008D3480" w:rsidRDefault="005C14C1" w:rsidP="005C14C1">
            <w:pPr>
              <w:jc w:val="center"/>
            </w:pPr>
            <w:r w:rsidRPr="008D3480">
              <w:t>0.01244</w:t>
            </w:r>
          </w:p>
        </w:tc>
        <w:tc>
          <w:tcPr>
            <w:tcW w:w="960" w:type="dxa"/>
            <w:noWrap/>
            <w:hideMark/>
          </w:tcPr>
          <w:p w14:paraId="096F2426" w14:textId="77777777" w:rsidR="005C14C1" w:rsidRPr="008D3480" w:rsidRDefault="005C14C1" w:rsidP="005C14C1">
            <w:pPr>
              <w:jc w:val="center"/>
            </w:pPr>
            <w:r w:rsidRPr="008D3480">
              <w:t>0.00753</w:t>
            </w:r>
          </w:p>
        </w:tc>
        <w:tc>
          <w:tcPr>
            <w:tcW w:w="960" w:type="dxa"/>
            <w:noWrap/>
            <w:hideMark/>
          </w:tcPr>
          <w:p w14:paraId="07CA7D8E" w14:textId="77777777" w:rsidR="005C14C1" w:rsidRPr="008D3480" w:rsidRDefault="005C14C1" w:rsidP="005C14C1">
            <w:pPr>
              <w:jc w:val="center"/>
            </w:pPr>
            <w:r w:rsidRPr="008D3480">
              <w:t>-0.0773</w:t>
            </w:r>
          </w:p>
        </w:tc>
        <w:tc>
          <w:tcPr>
            <w:tcW w:w="960" w:type="dxa"/>
            <w:noWrap/>
            <w:hideMark/>
          </w:tcPr>
          <w:p w14:paraId="7E3F6974" w14:textId="77777777" w:rsidR="005C14C1" w:rsidRPr="008D3480" w:rsidRDefault="005C14C1" w:rsidP="005C14C1">
            <w:pPr>
              <w:jc w:val="center"/>
            </w:pPr>
            <w:r w:rsidRPr="008D3480">
              <w:t>0.1104</w:t>
            </w:r>
          </w:p>
        </w:tc>
        <w:tc>
          <w:tcPr>
            <w:tcW w:w="960" w:type="dxa"/>
            <w:noWrap/>
            <w:hideMark/>
          </w:tcPr>
          <w:p w14:paraId="61BD822C" w14:textId="77777777" w:rsidR="005C14C1" w:rsidRPr="008D3480" w:rsidRDefault="005C14C1" w:rsidP="005C14C1">
            <w:pPr>
              <w:jc w:val="center"/>
            </w:pPr>
            <w:r w:rsidRPr="008D3480">
              <w:t>1</w:t>
            </w:r>
          </w:p>
        </w:tc>
      </w:tr>
      <w:tr w:rsidR="005C14C1" w:rsidRPr="008D3480" w14:paraId="30535396" w14:textId="77777777" w:rsidTr="005C14C1">
        <w:trPr>
          <w:trHeight w:val="300"/>
          <w:jc w:val="center"/>
        </w:trPr>
        <w:tc>
          <w:tcPr>
            <w:tcW w:w="960" w:type="dxa"/>
            <w:noWrap/>
            <w:hideMark/>
          </w:tcPr>
          <w:p w14:paraId="7A42FE40" w14:textId="77777777" w:rsidR="005C14C1" w:rsidRPr="008D3480" w:rsidRDefault="005C14C1" w:rsidP="005C14C1">
            <w:pPr>
              <w:jc w:val="center"/>
            </w:pPr>
            <w:r w:rsidRPr="008D3480">
              <w:t>12</w:t>
            </w:r>
          </w:p>
        </w:tc>
        <w:tc>
          <w:tcPr>
            <w:tcW w:w="960" w:type="dxa"/>
            <w:noWrap/>
            <w:hideMark/>
          </w:tcPr>
          <w:p w14:paraId="7720D61B" w14:textId="77777777" w:rsidR="005C14C1" w:rsidRPr="008D3480" w:rsidRDefault="005C14C1" w:rsidP="005C14C1">
            <w:pPr>
              <w:jc w:val="center"/>
            </w:pPr>
            <w:r w:rsidRPr="008D3480">
              <w:t>1.716</w:t>
            </w:r>
          </w:p>
        </w:tc>
        <w:tc>
          <w:tcPr>
            <w:tcW w:w="960" w:type="dxa"/>
            <w:noWrap/>
            <w:hideMark/>
          </w:tcPr>
          <w:p w14:paraId="41C2C990" w14:textId="77777777" w:rsidR="005C14C1" w:rsidRPr="008D3480" w:rsidRDefault="005C14C1" w:rsidP="005C14C1">
            <w:pPr>
              <w:jc w:val="center"/>
            </w:pPr>
            <w:r w:rsidRPr="008D3480">
              <w:t>0.01421</w:t>
            </w:r>
          </w:p>
        </w:tc>
        <w:tc>
          <w:tcPr>
            <w:tcW w:w="960" w:type="dxa"/>
            <w:noWrap/>
            <w:hideMark/>
          </w:tcPr>
          <w:p w14:paraId="68BB679C" w14:textId="77777777" w:rsidR="005C14C1" w:rsidRPr="008D3480" w:rsidRDefault="005C14C1" w:rsidP="005C14C1">
            <w:pPr>
              <w:jc w:val="center"/>
            </w:pPr>
            <w:r w:rsidRPr="008D3480">
              <w:t>0.00919</w:t>
            </w:r>
          </w:p>
        </w:tc>
        <w:tc>
          <w:tcPr>
            <w:tcW w:w="960" w:type="dxa"/>
            <w:noWrap/>
            <w:hideMark/>
          </w:tcPr>
          <w:p w14:paraId="7882C4C1" w14:textId="77777777" w:rsidR="005C14C1" w:rsidRPr="008D3480" w:rsidRDefault="005C14C1" w:rsidP="005C14C1">
            <w:pPr>
              <w:jc w:val="center"/>
            </w:pPr>
            <w:r w:rsidRPr="008D3480">
              <w:t>-0.0697</w:t>
            </w:r>
          </w:p>
        </w:tc>
        <w:tc>
          <w:tcPr>
            <w:tcW w:w="960" w:type="dxa"/>
            <w:noWrap/>
            <w:hideMark/>
          </w:tcPr>
          <w:p w14:paraId="4BC30E55" w14:textId="77777777" w:rsidR="005C14C1" w:rsidRPr="008D3480" w:rsidRDefault="005C14C1" w:rsidP="005C14C1">
            <w:pPr>
              <w:jc w:val="center"/>
            </w:pPr>
            <w:r w:rsidRPr="008D3480">
              <w:t>0.089</w:t>
            </w:r>
          </w:p>
        </w:tc>
        <w:tc>
          <w:tcPr>
            <w:tcW w:w="960" w:type="dxa"/>
            <w:noWrap/>
            <w:hideMark/>
          </w:tcPr>
          <w:p w14:paraId="1509B437" w14:textId="77777777" w:rsidR="005C14C1" w:rsidRPr="008D3480" w:rsidRDefault="005C14C1" w:rsidP="005C14C1">
            <w:pPr>
              <w:jc w:val="center"/>
            </w:pPr>
            <w:r w:rsidRPr="008D3480">
              <w:t>1</w:t>
            </w:r>
          </w:p>
        </w:tc>
      </w:tr>
      <w:tr w:rsidR="005C14C1" w:rsidRPr="008D3480" w14:paraId="28C16A78" w14:textId="77777777" w:rsidTr="005C14C1">
        <w:trPr>
          <w:trHeight w:val="300"/>
          <w:jc w:val="center"/>
        </w:trPr>
        <w:tc>
          <w:tcPr>
            <w:tcW w:w="960" w:type="dxa"/>
            <w:noWrap/>
            <w:hideMark/>
          </w:tcPr>
          <w:p w14:paraId="07BA5E6A" w14:textId="77777777" w:rsidR="005C14C1" w:rsidRPr="008D3480" w:rsidRDefault="005C14C1" w:rsidP="005C14C1">
            <w:pPr>
              <w:jc w:val="center"/>
            </w:pPr>
            <w:r w:rsidRPr="008D3480">
              <w:t>13</w:t>
            </w:r>
          </w:p>
        </w:tc>
        <w:tc>
          <w:tcPr>
            <w:tcW w:w="960" w:type="dxa"/>
            <w:noWrap/>
            <w:hideMark/>
          </w:tcPr>
          <w:p w14:paraId="13C4AF79" w14:textId="77777777" w:rsidR="005C14C1" w:rsidRPr="008D3480" w:rsidRDefault="005C14C1" w:rsidP="005C14C1">
            <w:pPr>
              <w:jc w:val="center"/>
            </w:pPr>
            <w:r w:rsidRPr="008D3480">
              <w:t>1.7567</w:t>
            </w:r>
          </w:p>
        </w:tc>
        <w:tc>
          <w:tcPr>
            <w:tcW w:w="960" w:type="dxa"/>
            <w:noWrap/>
            <w:hideMark/>
          </w:tcPr>
          <w:p w14:paraId="7B8C79D0" w14:textId="77777777" w:rsidR="005C14C1" w:rsidRPr="008D3480" w:rsidRDefault="005C14C1" w:rsidP="005C14C1">
            <w:pPr>
              <w:jc w:val="center"/>
            </w:pPr>
            <w:r w:rsidRPr="008D3480">
              <w:t>0.01709</w:t>
            </w:r>
          </w:p>
        </w:tc>
        <w:tc>
          <w:tcPr>
            <w:tcW w:w="960" w:type="dxa"/>
            <w:noWrap/>
            <w:hideMark/>
          </w:tcPr>
          <w:p w14:paraId="572A1DFE" w14:textId="77777777" w:rsidR="005C14C1" w:rsidRPr="008D3480" w:rsidRDefault="005C14C1" w:rsidP="005C14C1">
            <w:pPr>
              <w:jc w:val="center"/>
            </w:pPr>
            <w:r w:rsidRPr="008D3480">
              <w:t>0.01198</w:t>
            </w:r>
          </w:p>
        </w:tc>
        <w:tc>
          <w:tcPr>
            <w:tcW w:w="960" w:type="dxa"/>
            <w:noWrap/>
            <w:hideMark/>
          </w:tcPr>
          <w:p w14:paraId="05CD75D0" w14:textId="77777777" w:rsidR="005C14C1" w:rsidRPr="008D3480" w:rsidRDefault="005C14C1" w:rsidP="005C14C1">
            <w:pPr>
              <w:jc w:val="center"/>
            </w:pPr>
            <w:r w:rsidRPr="008D3480">
              <w:t>-0.0604</w:t>
            </w:r>
          </w:p>
        </w:tc>
        <w:tc>
          <w:tcPr>
            <w:tcW w:w="960" w:type="dxa"/>
            <w:noWrap/>
            <w:hideMark/>
          </w:tcPr>
          <w:p w14:paraId="362D6C8D" w14:textId="77777777" w:rsidR="005C14C1" w:rsidRPr="008D3480" w:rsidRDefault="005C14C1" w:rsidP="005C14C1">
            <w:pPr>
              <w:jc w:val="center"/>
            </w:pPr>
            <w:r w:rsidRPr="008D3480">
              <w:t>0.0645</w:t>
            </w:r>
          </w:p>
        </w:tc>
        <w:tc>
          <w:tcPr>
            <w:tcW w:w="960" w:type="dxa"/>
            <w:noWrap/>
            <w:hideMark/>
          </w:tcPr>
          <w:p w14:paraId="07AA3BB6" w14:textId="77777777" w:rsidR="005C14C1" w:rsidRPr="008D3480" w:rsidRDefault="005C14C1" w:rsidP="005C14C1">
            <w:pPr>
              <w:jc w:val="center"/>
            </w:pPr>
            <w:r w:rsidRPr="008D3480">
              <w:t>1</w:t>
            </w:r>
          </w:p>
        </w:tc>
      </w:tr>
      <w:tr w:rsidR="005C14C1" w:rsidRPr="008D3480" w14:paraId="541EA6DB" w14:textId="77777777" w:rsidTr="005C14C1">
        <w:trPr>
          <w:trHeight w:val="300"/>
          <w:jc w:val="center"/>
        </w:trPr>
        <w:tc>
          <w:tcPr>
            <w:tcW w:w="960" w:type="dxa"/>
            <w:noWrap/>
            <w:hideMark/>
          </w:tcPr>
          <w:p w14:paraId="1F1E3DA9" w14:textId="77777777" w:rsidR="005C14C1" w:rsidRPr="008D3480" w:rsidRDefault="005C14C1" w:rsidP="005C14C1">
            <w:pPr>
              <w:jc w:val="center"/>
            </w:pPr>
            <w:r w:rsidRPr="008D3480">
              <w:t>14</w:t>
            </w:r>
          </w:p>
        </w:tc>
        <w:tc>
          <w:tcPr>
            <w:tcW w:w="960" w:type="dxa"/>
            <w:noWrap/>
            <w:hideMark/>
          </w:tcPr>
          <w:p w14:paraId="66303B7B" w14:textId="77777777" w:rsidR="005C14C1" w:rsidRPr="008D3480" w:rsidRDefault="005C14C1" w:rsidP="005C14C1">
            <w:pPr>
              <w:jc w:val="center"/>
            </w:pPr>
            <w:r w:rsidRPr="008D3480">
              <w:t>1.7974</w:t>
            </w:r>
          </w:p>
        </w:tc>
        <w:tc>
          <w:tcPr>
            <w:tcW w:w="960" w:type="dxa"/>
            <w:noWrap/>
            <w:hideMark/>
          </w:tcPr>
          <w:p w14:paraId="6366DBA3" w14:textId="77777777" w:rsidR="005C14C1" w:rsidRPr="008D3480" w:rsidRDefault="005C14C1" w:rsidP="005C14C1">
            <w:pPr>
              <w:jc w:val="center"/>
            </w:pPr>
            <w:r w:rsidRPr="008D3480">
              <w:t>0.02069</w:t>
            </w:r>
          </w:p>
        </w:tc>
        <w:tc>
          <w:tcPr>
            <w:tcW w:w="960" w:type="dxa"/>
            <w:noWrap/>
            <w:hideMark/>
          </w:tcPr>
          <w:p w14:paraId="7C04E303" w14:textId="77777777" w:rsidR="005C14C1" w:rsidRPr="008D3480" w:rsidRDefault="005C14C1" w:rsidP="005C14C1">
            <w:pPr>
              <w:jc w:val="center"/>
            </w:pPr>
            <w:r w:rsidRPr="008D3480">
              <w:t>0.01563</w:t>
            </w:r>
          </w:p>
        </w:tc>
        <w:tc>
          <w:tcPr>
            <w:tcW w:w="960" w:type="dxa"/>
            <w:noWrap/>
            <w:hideMark/>
          </w:tcPr>
          <w:p w14:paraId="6285F262" w14:textId="77777777" w:rsidR="005C14C1" w:rsidRPr="008D3480" w:rsidRDefault="005C14C1" w:rsidP="005C14C1">
            <w:pPr>
              <w:jc w:val="center"/>
            </w:pPr>
            <w:r w:rsidRPr="008D3480">
              <w:t>-0.0535</w:t>
            </w:r>
          </w:p>
        </w:tc>
        <w:tc>
          <w:tcPr>
            <w:tcW w:w="960" w:type="dxa"/>
            <w:noWrap/>
            <w:hideMark/>
          </w:tcPr>
          <w:p w14:paraId="47B08307" w14:textId="77777777" w:rsidR="005C14C1" w:rsidRPr="008D3480" w:rsidRDefault="005C14C1" w:rsidP="005C14C1">
            <w:pPr>
              <w:jc w:val="center"/>
            </w:pPr>
            <w:r w:rsidRPr="008D3480">
              <w:t>0.0546</w:t>
            </w:r>
          </w:p>
        </w:tc>
        <w:tc>
          <w:tcPr>
            <w:tcW w:w="960" w:type="dxa"/>
            <w:noWrap/>
            <w:hideMark/>
          </w:tcPr>
          <w:p w14:paraId="599F6CD2" w14:textId="77777777" w:rsidR="005C14C1" w:rsidRPr="008D3480" w:rsidRDefault="005C14C1" w:rsidP="005C14C1">
            <w:pPr>
              <w:jc w:val="center"/>
            </w:pPr>
            <w:r w:rsidRPr="008D3480">
              <w:t>1</w:t>
            </w:r>
          </w:p>
        </w:tc>
      </w:tr>
      <w:tr w:rsidR="005C14C1" w:rsidRPr="008D3480" w14:paraId="6D6A1855" w14:textId="77777777" w:rsidTr="005C14C1">
        <w:trPr>
          <w:trHeight w:val="300"/>
          <w:jc w:val="center"/>
        </w:trPr>
        <w:tc>
          <w:tcPr>
            <w:tcW w:w="960" w:type="dxa"/>
            <w:noWrap/>
            <w:hideMark/>
          </w:tcPr>
          <w:p w14:paraId="36F3EEFC" w14:textId="77777777" w:rsidR="005C14C1" w:rsidRPr="008D3480" w:rsidRDefault="005C14C1" w:rsidP="005C14C1">
            <w:pPr>
              <w:jc w:val="center"/>
            </w:pPr>
            <w:r w:rsidRPr="008D3480">
              <w:t>15</w:t>
            </w:r>
          </w:p>
        </w:tc>
        <w:tc>
          <w:tcPr>
            <w:tcW w:w="960" w:type="dxa"/>
            <w:noWrap/>
            <w:hideMark/>
          </w:tcPr>
          <w:p w14:paraId="472401B4" w14:textId="77777777" w:rsidR="005C14C1" w:rsidRPr="008D3480" w:rsidRDefault="005C14C1" w:rsidP="005C14C1">
            <w:pPr>
              <w:jc w:val="center"/>
            </w:pPr>
            <w:r w:rsidRPr="008D3480">
              <w:t>1.8227</w:t>
            </w:r>
          </w:p>
        </w:tc>
        <w:tc>
          <w:tcPr>
            <w:tcW w:w="960" w:type="dxa"/>
            <w:noWrap/>
            <w:hideMark/>
          </w:tcPr>
          <w:p w14:paraId="4B622D28" w14:textId="77777777" w:rsidR="005C14C1" w:rsidRPr="008D3480" w:rsidRDefault="005C14C1" w:rsidP="005C14C1">
            <w:pPr>
              <w:jc w:val="center"/>
            </w:pPr>
            <w:r w:rsidRPr="008D3480">
              <w:t>0.02623</w:t>
            </w:r>
          </w:p>
        </w:tc>
        <w:tc>
          <w:tcPr>
            <w:tcW w:w="960" w:type="dxa"/>
            <w:noWrap/>
            <w:hideMark/>
          </w:tcPr>
          <w:p w14:paraId="106B3E69" w14:textId="77777777" w:rsidR="005C14C1" w:rsidRPr="008D3480" w:rsidRDefault="005C14C1" w:rsidP="005C14C1">
            <w:pPr>
              <w:jc w:val="center"/>
            </w:pPr>
            <w:r w:rsidRPr="008D3480">
              <w:t>0.02123</w:t>
            </w:r>
          </w:p>
        </w:tc>
        <w:tc>
          <w:tcPr>
            <w:tcW w:w="960" w:type="dxa"/>
            <w:noWrap/>
            <w:hideMark/>
          </w:tcPr>
          <w:p w14:paraId="7D4604AD" w14:textId="77777777" w:rsidR="005C14C1" w:rsidRPr="008D3480" w:rsidRDefault="005C14C1" w:rsidP="005C14C1">
            <w:pPr>
              <w:jc w:val="center"/>
            </w:pPr>
            <w:r w:rsidRPr="008D3480">
              <w:t>-0.0476</w:t>
            </w:r>
          </w:p>
        </w:tc>
        <w:tc>
          <w:tcPr>
            <w:tcW w:w="960" w:type="dxa"/>
            <w:noWrap/>
            <w:hideMark/>
          </w:tcPr>
          <w:p w14:paraId="022E6C71" w14:textId="77777777" w:rsidR="005C14C1" w:rsidRPr="008D3480" w:rsidRDefault="005C14C1" w:rsidP="005C14C1">
            <w:pPr>
              <w:jc w:val="center"/>
            </w:pPr>
            <w:r w:rsidRPr="008D3480">
              <w:t>0.0415</w:t>
            </w:r>
          </w:p>
        </w:tc>
        <w:tc>
          <w:tcPr>
            <w:tcW w:w="960" w:type="dxa"/>
            <w:noWrap/>
            <w:hideMark/>
          </w:tcPr>
          <w:p w14:paraId="4A02EDD0" w14:textId="77777777" w:rsidR="005C14C1" w:rsidRPr="008D3480" w:rsidRDefault="005C14C1" w:rsidP="005C14C1">
            <w:pPr>
              <w:jc w:val="center"/>
            </w:pPr>
            <w:r w:rsidRPr="008D3480">
              <w:t>1</w:t>
            </w:r>
          </w:p>
        </w:tc>
      </w:tr>
      <w:tr w:rsidR="005C14C1" w:rsidRPr="008D3480" w14:paraId="23F1C52D" w14:textId="77777777" w:rsidTr="005C14C1">
        <w:trPr>
          <w:trHeight w:val="300"/>
          <w:jc w:val="center"/>
        </w:trPr>
        <w:tc>
          <w:tcPr>
            <w:tcW w:w="960" w:type="dxa"/>
            <w:noWrap/>
            <w:hideMark/>
          </w:tcPr>
          <w:p w14:paraId="1A346892" w14:textId="77777777" w:rsidR="005C14C1" w:rsidRPr="008D3480" w:rsidRDefault="005C14C1" w:rsidP="005C14C1">
            <w:pPr>
              <w:jc w:val="center"/>
            </w:pPr>
            <w:r w:rsidRPr="008D3480">
              <w:t>16</w:t>
            </w:r>
          </w:p>
        </w:tc>
        <w:tc>
          <w:tcPr>
            <w:tcW w:w="960" w:type="dxa"/>
            <w:noWrap/>
            <w:hideMark/>
          </w:tcPr>
          <w:p w14:paraId="679C6DE5" w14:textId="77777777" w:rsidR="005C14C1" w:rsidRPr="008D3480" w:rsidRDefault="005C14C1" w:rsidP="005C14C1">
            <w:pPr>
              <w:jc w:val="center"/>
            </w:pPr>
            <w:r w:rsidRPr="008D3480">
              <w:t>1.8251</w:t>
            </w:r>
          </w:p>
        </w:tc>
        <w:tc>
          <w:tcPr>
            <w:tcW w:w="960" w:type="dxa"/>
            <w:noWrap/>
            <w:hideMark/>
          </w:tcPr>
          <w:p w14:paraId="7730E79E" w14:textId="77777777" w:rsidR="005C14C1" w:rsidRPr="008D3480" w:rsidRDefault="005C14C1" w:rsidP="005C14C1">
            <w:pPr>
              <w:jc w:val="center"/>
            </w:pPr>
            <w:r w:rsidRPr="008D3480">
              <w:t>0.03468</w:t>
            </w:r>
          </w:p>
        </w:tc>
        <w:tc>
          <w:tcPr>
            <w:tcW w:w="960" w:type="dxa"/>
            <w:noWrap/>
            <w:hideMark/>
          </w:tcPr>
          <w:p w14:paraId="2A329B26" w14:textId="77777777" w:rsidR="005C14C1" w:rsidRPr="008D3480" w:rsidRDefault="005C14C1" w:rsidP="005C14C1">
            <w:pPr>
              <w:jc w:val="center"/>
            </w:pPr>
            <w:r w:rsidRPr="008D3480">
              <w:t>0.02979</w:t>
            </w:r>
          </w:p>
        </w:tc>
        <w:tc>
          <w:tcPr>
            <w:tcW w:w="960" w:type="dxa"/>
            <w:noWrap/>
            <w:hideMark/>
          </w:tcPr>
          <w:p w14:paraId="7276D94B" w14:textId="77777777" w:rsidR="005C14C1" w:rsidRPr="008D3480" w:rsidRDefault="005C14C1" w:rsidP="005C14C1">
            <w:pPr>
              <w:jc w:val="center"/>
            </w:pPr>
            <w:r w:rsidRPr="008D3480">
              <w:t>-0.0432</w:t>
            </w:r>
          </w:p>
        </w:tc>
        <w:tc>
          <w:tcPr>
            <w:tcW w:w="960" w:type="dxa"/>
            <w:noWrap/>
            <w:hideMark/>
          </w:tcPr>
          <w:p w14:paraId="547AFFF1" w14:textId="77777777" w:rsidR="005C14C1" w:rsidRPr="008D3480" w:rsidRDefault="005C14C1" w:rsidP="005C14C1">
            <w:pPr>
              <w:jc w:val="center"/>
            </w:pPr>
            <w:r w:rsidRPr="008D3480">
              <w:t>0.0337</w:t>
            </w:r>
          </w:p>
        </w:tc>
        <w:tc>
          <w:tcPr>
            <w:tcW w:w="960" w:type="dxa"/>
            <w:noWrap/>
            <w:hideMark/>
          </w:tcPr>
          <w:p w14:paraId="0DB99765" w14:textId="77777777" w:rsidR="005C14C1" w:rsidRPr="008D3480" w:rsidRDefault="005C14C1" w:rsidP="005C14C1">
            <w:pPr>
              <w:jc w:val="center"/>
            </w:pPr>
            <w:r w:rsidRPr="008D3480">
              <w:t>1</w:t>
            </w:r>
          </w:p>
        </w:tc>
      </w:tr>
      <w:tr w:rsidR="005C14C1" w:rsidRPr="008D3480" w14:paraId="2C5E247D" w14:textId="77777777" w:rsidTr="005C14C1">
        <w:trPr>
          <w:trHeight w:val="300"/>
          <w:jc w:val="center"/>
        </w:trPr>
        <w:tc>
          <w:tcPr>
            <w:tcW w:w="960" w:type="dxa"/>
            <w:noWrap/>
            <w:hideMark/>
          </w:tcPr>
          <w:p w14:paraId="0D260DC4" w14:textId="77777777" w:rsidR="005C14C1" w:rsidRPr="008D3480" w:rsidRDefault="005C14C1" w:rsidP="005C14C1">
            <w:pPr>
              <w:jc w:val="center"/>
            </w:pPr>
            <w:r w:rsidRPr="008D3480">
              <w:t>17</w:t>
            </w:r>
          </w:p>
        </w:tc>
        <w:tc>
          <w:tcPr>
            <w:tcW w:w="960" w:type="dxa"/>
            <w:noWrap/>
            <w:hideMark/>
          </w:tcPr>
          <w:p w14:paraId="07EAD772" w14:textId="77777777" w:rsidR="005C14C1" w:rsidRPr="008D3480" w:rsidRDefault="005C14C1" w:rsidP="005C14C1">
            <w:pPr>
              <w:jc w:val="center"/>
            </w:pPr>
            <w:r w:rsidRPr="008D3480">
              <w:t>1.8289</w:t>
            </w:r>
          </w:p>
        </w:tc>
        <w:tc>
          <w:tcPr>
            <w:tcW w:w="960" w:type="dxa"/>
            <w:noWrap/>
            <w:hideMark/>
          </w:tcPr>
          <w:p w14:paraId="5757EF94" w14:textId="77777777" w:rsidR="005C14C1" w:rsidRPr="008D3480" w:rsidRDefault="005C14C1" w:rsidP="005C14C1">
            <w:pPr>
              <w:jc w:val="center"/>
            </w:pPr>
            <w:r w:rsidRPr="008D3480">
              <w:t>0.04455</w:t>
            </w:r>
          </w:p>
        </w:tc>
        <w:tc>
          <w:tcPr>
            <w:tcW w:w="960" w:type="dxa"/>
            <w:noWrap/>
            <w:hideMark/>
          </w:tcPr>
          <w:p w14:paraId="638EDF53" w14:textId="77777777" w:rsidR="005C14C1" w:rsidRPr="008D3480" w:rsidRDefault="005C14C1" w:rsidP="005C14C1">
            <w:pPr>
              <w:jc w:val="center"/>
            </w:pPr>
            <w:r w:rsidRPr="008D3480">
              <w:t>0.03982</w:t>
            </w:r>
          </w:p>
        </w:tc>
        <w:tc>
          <w:tcPr>
            <w:tcW w:w="960" w:type="dxa"/>
            <w:noWrap/>
            <w:hideMark/>
          </w:tcPr>
          <w:p w14:paraId="7B1A55D4" w14:textId="77777777" w:rsidR="005C14C1" w:rsidRPr="008D3480" w:rsidRDefault="005C14C1" w:rsidP="005C14C1">
            <w:pPr>
              <w:jc w:val="center"/>
            </w:pPr>
            <w:r w:rsidRPr="008D3480">
              <w:t>-0.0415</w:t>
            </w:r>
          </w:p>
        </w:tc>
        <w:tc>
          <w:tcPr>
            <w:tcW w:w="960" w:type="dxa"/>
            <w:noWrap/>
            <w:hideMark/>
          </w:tcPr>
          <w:p w14:paraId="3C5BAEAF" w14:textId="77777777" w:rsidR="005C14C1" w:rsidRPr="008D3480" w:rsidRDefault="005C14C1" w:rsidP="005C14C1">
            <w:pPr>
              <w:jc w:val="center"/>
            </w:pPr>
            <w:r w:rsidRPr="008D3480">
              <w:t>0.0256</w:t>
            </w:r>
          </w:p>
        </w:tc>
        <w:tc>
          <w:tcPr>
            <w:tcW w:w="960" w:type="dxa"/>
            <w:noWrap/>
            <w:hideMark/>
          </w:tcPr>
          <w:p w14:paraId="24495567" w14:textId="77777777" w:rsidR="005C14C1" w:rsidRPr="008D3480" w:rsidRDefault="005C14C1" w:rsidP="005C14C1">
            <w:pPr>
              <w:jc w:val="center"/>
            </w:pPr>
            <w:r w:rsidRPr="008D3480">
              <w:t>1</w:t>
            </w:r>
          </w:p>
        </w:tc>
      </w:tr>
      <w:tr w:rsidR="005C14C1" w:rsidRPr="008D3480" w14:paraId="23EBE980" w14:textId="77777777" w:rsidTr="005C14C1">
        <w:trPr>
          <w:trHeight w:val="300"/>
          <w:jc w:val="center"/>
        </w:trPr>
        <w:tc>
          <w:tcPr>
            <w:tcW w:w="960" w:type="dxa"/>
            <w:noWrap/>
            <w:hideMark/>
          </w:tcPr>
          <w:p w14:paraId="32AAA19C" w14:textId="77777777" w:rsidR="005C14C1" w:rsidRPr="008D3480" w:rsidRDefault="005C14C1" w:rsidP="005C14C1">
            <w:pPr>
              <w:jc w:val="center"/>
            </w:pPr>
            <w:r w:rsidRPr="008D3480">
              <w:t>18</w:t>
            </w:r>
          </w:p>
        </w:tc>
        <w:tc>
          <w:tcPr>
            <w:tcW w:w="960" w:type="dxa"/>
            <w:noWrap/>
            <w:hideMark/>
          </w:tcPr>
          <w:p w14:paraId="57069B1D" w14:textId="77777777" w:rsidR="005C14C1" w:rsidRPr="008D3480" w:rsidRDefault="005C14C1" w:rsidP="005C14C1">
            <w:pPr>
              <w:jc w:val="center"/>
            </w:pPr>
            <w:r w:rsidRPr="008D3480">
              <w:t>1.8192</w:t>
            </w:r>
          </w:p>
        </w:tc>
        <w:tc>
          <w:tcPr>
            <w:tcW w:w="960" w:type="dxa"/>
            <w:noWrap/>
            <w:hideMark/>
          </w:tcPr>
          <w:p w14:paraId="33797F47" w14:textId="77777777" w:rsidR="005C14C1" w:rsidRPr="008D3480" w:rsidRDefault="005C14C1" w:rsidP="005C14C1">
            <w:pPr>
              <w:jc w:val="center"/>
            </w:pPr>
            <w:r w:rsidRPr="008D3480">
              <w:t>0.05693</w:t>
            </w:r>
          </w:p>
        </w:tc>
        <w:tc>
          <w:tcPr>
            <w:tcW w:w="960" w:type="dxa"/>
            <w:noWrap/>
            <w:hideMark/>
          </w:tcPr>
          <w:p w14:paraId="5714952B" w14:textId="77777777" w:rsidR="005C14C1" w:rsidRPr="008D3480" w:rsidRDefault="005C14C1" w:rsidP="005C14C1">
            <w:pPr>
              <w:jc w:val="center"/>
            </w:pPr>
            <w:r w:rsidRPr="008D3480">
              <w:t>0.05253</w:t>
            </w:r>
          </w:p>
        </w:tc>
        <w:tc>
          <w:tcPr>
            <w:tcW w:w="960" w:type="dxa"/>
            <w:noWrap/>
            <w:hideMark/>
          </w:tcPr>
          <w:p w14:paraId="4BAB6C4F" w14:textId="77777777" w:rsidR="005C14C1" w:rsidRPr="008D3480" w:rsidRDefault="005C14C1" w:rsidP="005C14C1">
            <w:pPr>
              <w:jc w:val="center"/>
            </w:pPr>
            <w:r w:rsidRPr="008D3480">
              <w:t>-0.0424</w:t>
            </w:r>
          </w:p>
        </w:tc>
        <w:tc>
          <w:tcPr>
            <w:tcW w:w="960" w:type="dxa"/>
            <w:noWrap/>
            <w:hideMark/>
          </w:tcPr>
          <w:p w14:paraId="0A66FCCD" w14:textId="77777777" w:rsidR="005C14C1" w:rsidRPr="008D3480" w:rsidRDefault="005C14C1" w:rsidP="005C14C1">
            <w:pPr>
              <w:jc w:val="center"/>
            </w:pPr>
            <w:r w:rsidRPr="008D3480">
              <w:t>0.025</w:t>
            </w:r>
          </w:p>
        </w:tc>
        <w:tc>
          <w:tcPr>
            <w:tcW w:w="960" w:type="dxa"/>
            <w:noWrap/>
            <w:hideMark/>
          </w:tcPr>
          <w:p w14:paraId="2BFCFFBE" w14:textId="77777777" w:rsidR="005C14C1" w:rsidRPr="008D3480" w:rsidRDefault="005C14C1" w:rsidP="005C14C1">
            <w:pPr>
              <w:jc w:val="center"/>
            </w:pPr>
            <w:r w:rsidRPr="008D3480">
              <w:t>1</w:t>
            </w:r>
          </w:p>
        </w:tc>
      </w:tr>
      <w:tr w:rsidR="005C14C1" w:rsidRPr="008D3480" w14:paraId="2EA35E2E" w14:textId="77777777" w:rsidTr="005C14C1">
        <w:trPr>
          <w:trHeight w:val="300"/>
          <w:jc w:val="center"/>
        </w:trPr>
        <w:tc>
          <w:tcPr>
            <w:tcW w:w="960" w:type="dxa"/>
            <w:noWrap/>
            <w:hideMark/>
          </w:tcPr>
          <w:p w14:paraId="2C69A64C" w14:textId="77777777" w:rsidR="005C14C1" w:rsidRPr="008D3480" w:rsidRDefault="005C14C1" w:rsidP="005C14C1">
            <w:pPr>
              <w:jc w:val="center"/>
            </w:pPr>
            <w:r w:rsidRPr="008D3480">
              <w:t>19</w:t>
            </w:r>
          </w:p>
        </w:tc>
        <w:tc>
          <w:tcPr>
            <w:tcW w:w="960" w:type="dxa"/>
            <w:noWrap/>
            <w:hideMark/>
          </w:tcPr>
          <w:p w14:paraId="6C1D806E" w14:textId="77777777" w:rsidR="005C14C1" w:rsidRPr="008D3480" w:rsidRDefault="005C14C1" w:rsidP="005C14C1">
            <w:pPr>
              <w:jc w:val="center"/>
            </w:pPr>
            <w:r w:rsidRPr="008D3480">
              <w:t>1.7909</w:t>
            </w:r>
          </w:p>
        </w:tc>
        <w:tc>
          <w:tcPr>
            <w:tcW w:w="960" w:type="dxa"/>
            <w:noWrap/>
            <w:hideMark/>
          </w:tcPr>
          <w:p w14:paraId="42D4FF76" w14:textId="77777777" w:rsidR="005C14C1" w:rsidRPr="008D3480" w:rsidRDefault="005C14C1" w:rsidP="005C14C1">
            <w:pPr>
              <w:jc w:val="center"/>
            </w:pPr>
            <w:r w:rsidRPr="008D3480">
              <w:t>0.07281</w:t>
            </w:r>
          </w:p>
        </w:tc>
        <w:tc>
          <w:tcPr>
            <w:tcW w:w="960" w:type="dxa"/>
            <w:noWrap/>
            <w:hideMark/>
          </w:tcPr>
          <w:p w14:paraId="00592352" w14:textId="77777777" w:rsidR="005C14C1" w:rsidRPr="008D3480" w:rsidRDefault="005C14C1" w:rsidP="005C14C1">
            <w:pPr>
              <w:jc w:val="center"/>
            </w:pPr>
            <w:r w:rsidRPr="008D3480">
              <w:t>0.06867</w:t>
            </w:r>
          </w:p>
        </w:tc>
        <w:tc>
          <w:tcPr>
            <w:tcW w:w="960" w:type="dxa"/>
            <w:noWrap/>
            <w:hideMark/>
          </w:tcPr>
          <w:p w14:paraId="76AC9EE8" w14:textId="77777777" w:rsidR="005C14C1" w:rsidRPr="008D3480" w:rsidRDefault="005C14C1" w:rsidP="005C14C1">
            <w:pPr>
              <w:jc w:val="center"/>
            </w:pPr>
            <w:r w:rsidRPr="008D3480">
              <w:t>-0.0456</w:t>
            </w:r>
          </w:p>
        </w:tc>
        <w:tc>
          <w:tcPr>
            <w:tcW w:w="960" w:type="dxa"/>
            <w:noWrap/>
            <w:hideMark/>
          </w:tcPr>
          <w:p w14:paraId="57592B3C" w14:textId="77777777" w:rsidR="005C14C1" w:rsidRPr="008D3480" w:rsidRDefault="005C14C1" w:rsidP="005C14C1">
            <w:pPr>
              <w:jc w:val="center"/>
            </w:pPr>
            <w:r w:rsidRPr="008D3480">
              <w:t>0.022</w:t>
            </w:r>
          </w:p>
        </w:tc>
        <w:tc>
          <w:tcPr>
            <w:tcW w:w="960" w:type="dxa"/>
            <w:noWrap/>
            <w:hideMark/>
          </w:tcPr>
          <w:p w14:paraId="12DC75E4" w14:textId="77777777" w:rsidR="005C14C1" w:rsidRPr="008D3480" w:rsidRDefault="005C14C1" w:rsidP="005C14C1">
            <w:pPr>
              <w:jc w:val="center"/>
            </w:pPr>
            <w:r w:rsidRPr="008D3480">
              <w:t>1</w:t>
            </w:r>
          </w:p>
        </w:tc>
      </w:tr>
    </w:tbl>
    <w:p w14:paraId="4C60E6F2" w14:textId="77777777" w:rsidR="005C14C1" w:rsidRDefault="005C14C1" w:rsidP="005C14C1">
      <w:pPr>
        <w:ind w:left="708"/>
      </w:pPr>
    </w:p>
    <w:p w14:paraId="3C88C2C2" w14:textId="77777777" w:rsidR="005C14C1" w:rsidRDefault="005C14C1" w:rsidP="005C14C1">
      <w:pPr>
        <w:ind w:left="708"/>
      </w:pPr>
      <w:r w:rsidRPr="008D3480">
        <w:t xml:space="preserve">Mach =   0.129 </w:t>
      </w:r>
      <w:r>
        <w:t xml:space="preserve">, </w:t>
      </w:r>
      <w:r w:rsidRPr="008D3480">
        <w:t>Re =  2.900</w:t>
      </w:r>
      <w:r>
        <w:t>E</w:t>
      </w:r>
      <w:r w:rsidRPr="008D3480">
        <w:t>6     Ncrit =  9.000</w:t>
      </w:r>
    </w:p>
    <w:p w14:paraId="65A45515" w14:textId="77777777" w:rsidR="005C14C1" w:rsidRDefault="005C14C1" w:rsidP="005C14C1">
      <w:pPr>
        <w:ind w:left="708"/>
        <w:jc w:val="left"/>
      </w:pPr>
      <w:r>
        <w:br w:type="page"/>
      </w:r>
    </w:p>
    <w:p w14:paraId="6C60E0D7" w14:textId="77777777" w:rsidR="005C14C1" w:rsidRPr="005859B5" w:rsidRDefault="005C14C1" w:rsidP="005859B5">
      <w:pPr>
        <w:pStyle w:val="Heading2"/>
      </w:pPr>
      <w:bookmarkStart w:id="519" w:name="_Toc525010242"/>
      <w:bookmarkStart w:id="520" w:name="_Toc525019272"/>
      <w:bookmarkStart w:id="521" w:name="_Toc525133078"/>
      <w:bookmarkStart w:id="522" w:name="_Toc525261926"/>
      <w:r w:rsidRPr="005859B5">
        <w:lastRenderedPageBreak/>
        <w:t xml:space="preserve">APPENDIX </w:t>
      </w:r>
      <w:bookmarkEnd w:id="519"/>
      <w:bookmarkEnd w:id="520"/>
      <w:r w:rsidRPr="005859B5">
        <w:t>M</w:t>
      </w:r>
      <w:bookmarkEnd w:id="521"/>
      <w:bookmarkEnd w:id="522"/>
    </w:p>
    <w:p w14:paraId="5B9E8C9E" w14:textId="564B32F8" w:rsidR="005C14C1" w:rsidRDefault="005C14C1" w:rsidP="005C14C1">
      <w:pPr>
        <w:pStyle w:val="Text"/>
        <w:ind w:left="708"/>
      </w:pPr>
      <w:r>
        <w:t>Results of the analysis of SD7062 airfoil with sharp TE using Fluent, Mach = 0.129, Re=2.9M.</w:t>
      </w:r>
    </w:p>
    <w:p w14:paraId="1DEF4550" w14:textId="77777777" w:rsidR="00385B35" w:rsidRDefault="00385B35" w:rsidP="005C14C1">
      <w:pPr>
        <w:pStyle w:val="Text"/>
        <w:ind w:left="708"/>
      </w:pPr>
    </w:p>
    <w:tbl>
      <w:tblPr>
        <w:tblStyle w:val="TableGrid"/>
        <w:tblW w:w="0" w:type="auto"/>
        <w:jc w:val="center"/>
        <w:tblLook w:val="04A0" w:firstRow="1" w:lastRow="0" w:firstColumn="1" w:lastColumn="0" w:noHBand="0" w:noVBand="1"/>
      </w:tblPr>
      <w:tblGrid>
        <w:gridCol w:w="960"/>
        <w:gridCol w:w="960"/>
        <w:gridCol w:w="960"/>
        <w:gridCol w:w="960"/>
      </w:tblGrid>
      <w:tr w:rsidR="005C14C1" w:rsidRPr="006A7FDE" w14:paraId="0097DFE4" w14:textId="77777777" w:rsidTr="005C14C1">
        <w:trPr>
          <w:trHeight w:val="315"/>
          <w:jc w:val="center"/>
        </w:trPr>
        <w:tc>
          <w:tcPr>
            <w:tcW w:w="960" w:type="dxa"/>
            <w:hideMark/>
          </w:tcPr>
          <w:p w14:paraId="6C85749E" w14:textId="77777777" w:rsidR="005C14C1" w:rsidRPr="006A7FDE" w:rsidRDefault="005C14C1" w:rsidP="005C14C1">
            <w:pPr>
              <w:jc w:val="center"/>
              <w:rPr>
                <w:lang w:val="tr-TR"/>
              </w:rPr>
            </w:pPr>
            <w:r>
              <w:br w:type="page"/>
            </w:r>
            <w:r w:rsidRPr="006A7FDE">
              <w:t>alpha</w:t>
            </w:r>
          </w:p>
        </w:tc>
        <w:tc>
          <w:tcPr>
            <w:tcW w:w="960" w:type="dxa"/>
            <w:hideMark/>
          </w:tcPr>
          <w:p w14:paraId="56D7CED4" w14:textId="77777777" w:rsidR="005C14C1" w:rsidRPr="006A7FDE" w:rsidRDefault="005C14C1" w:rsidP="005C14C1">
            <w:pPr>
              <w:jc w:val="center"/>
            </w:pPr>
            <w:r w:rsidRPr="006A7FDE">
              <w:t>CL</w:t>
            </w:r>
          </w:p>
        </w:tc>
        <w:tc>
          <w:tcPr>
            <w:tcW w:w="960" w:type="dxa"/>
            <w:hideMark/>
          </w:tcPr>
          <w:p w14:paraId="3026778E" w14:textId="77777777" w:rsidR="005C14C1" w:rsidRPr="006A7FDE" w:rsidRDefault="005C14C1" w:rsidP="005C14C1">
            <w:pPr>
              <w:jc w:val="center"/>
            </w:pPr>
            <w:r w:rsidRPr="006A7FDE">
              <w:t>CD</w:t>
            </w:r>
          </w:p>
        </w:tc>
        <w:tc>
          <w:tcPr>
            <w:tcW w:w="960" w:type="dxa"/>
            <w:hideMark/>
          </w:tcPr>
          <w:p w14:paraId="4EC54293" w14:textId="77777777" w:rsidR="005C14C1" w:rsidRPr="006A7FDE" w:rsidRDefault="005C14C1" w:rsidP="005C14C1">
            <w:pPr>
              <w:jc w:val="center"/>
            </w:pPr>
            <w:r w:rsidRPr="006A7FDE">
              <w:t>CM</w:t>
            </w:r>
          </w:p>
        </w:tc>
      </w:tr>
      <w:tr w:rsidR="005C14C1" w:rsidRPr="006A7FDE" w14:paraId="21F0F2E0" w14:textId="77777777" w:rsidTr="005C14C1">
        <w:trPr>
          <w:trHeight w:val="315"/>
          <w:jc w:val="center"/>
        </w:trPr>
        <w:tc>
          <w:tcPr>
            <w:tcW w:w="960" w:type="dxa"/>
            <w:hideMark/>
          </w:tcPr>
          <w:p w14:paraId="5D74E32D" w14:textId="77777777" w:rsidR="005C14C1" w:rsidRPr="006A7FDE" w:rsidRDefault="005C14C1" w:rsidP="005C14C1">
            <w:pPr>
              <w:jc w:val="center"/>
            </w:pPr>
            <w:r w:rsidRPr="006A7FDE">
              <w:t>-6</w:t>
            </w:r>
          </w:p>
        </w:tc>
        <w:tc>
          <w:tcPr>
            <w:tcW w:w="960" w:type="dxa"/>
            <w:hideMark/>
          </w:tcPr>
          <w:p w14:paraId="683C1BC6" w14:textId="77777777" w:rsidR="005C14C1" w:rsidRPr="006A7FDE" w:rsidRDefault="005C14C1" w:rsidP="005C14C1">
            <w:pPr>
              <w:jc w:val="center"/>
            </w:pPr>
            <w:r w:rsidRPr="006A7FDE">
              <w:t>-0,24059</w:t>
            </w:r>
          </w:p>
        </w:tc>
        <w:tc>
          <w:tcPr>
            <w:tcW w:w="960" w:type="dxa"/>
            <w:hideMark/>
          </w:tcPr>
          <w:p w14:paraId="65026BD8" w14:textId="77777777" w:rsidR="005C14C1" w:rsidRPr="006A7FDE" w:rsidRDefault="005C14C1" w:rsidP="005C14C1">
            <w:pPr>
              <w:jc w:val="center"/>
            </w:pPr>
            <w:r w:rsidRPr="006A7FDE">
              <w:t>0,01039</w:t>
            </w:r>
          </w:p>
        </w:tc>
        <w:tc>
          <w:tcPr>
            <w:tcW w:w="960" w:type="dxa"/>
            <w:hideMark/>
          </w:tcPr>
          <w:p w14:paraId="28F03368" w14:textId="77777777" w:rsidR="005C14C1" w:rsidRPr="006A7FDE" w:rsidRDefault="005C14C1" w:rsidP="005C14C1">
            <w:pPr>
              <w:jc w:val="center"/>
            </w:pPr>
            <w:r w:rsidRPr="006A7FDE">
              <w:t>-0,08135</w:t>
            </w:r>
          </w:p>
        </w:tc>
      </w:tr>
      <w:tr w:rsidR="005C14C1" w:rsidRPr="006A7FDE" w14:paraId="19ABB8A0" w14:textId="77777777" w:rsidTr="005C14C1">
        <w:trPr>
          <w:trHeight w:val="315"/>
          <w:jc w:val="center"/>
        </w:trPr>
        <w:tc>
          <w:tcPr>
            <w:tcW w:w="960" w:type="dxa"/>
            <w:hideMark/>
          </w:tcPr>
          <w:p w14:paraId="33A249E7" w14:textId="77777777" w:rsidR="005C14C1" w:rsidRPr="006A7FDE" w:rsidRDefault="005C14C1" w:rsidP="005C14C1">
            <w:pPr>
              <w:jc w:val="center"/>
            </w:pPr>
            <w:r w:rsidRPr="006A7FDE">
              <w:t>-5</w:t>
            </w:r>
          </w:p>
        </w:tc>
        <w:tc>
          <w:tcPr>
            <w:tcW w:w="960" w:type="dxa"/>
            <w:hideMark/>
          </w:tcPr>
          <w:p w14:paraId="73F9E42D" w14:textId="77777777" w:rsidR="005C14C1" w:rsidRPr="006A7FDE" w:rsidRDefault="005C14C1" w:rsidP="005C14C1">
            <w:pPr>
              <w:jc w:val="center"/>
            </w:pPr>
            <w:r w:rsidRPr="006A7FDE">
              <w:t>-0,12737</w:t>
            </w:r>
          </w:p>
        </w:tc>
        <w:tc>
          <w:tcPr>
            <w:tcW w:w="960" w:type="dxa"/>
            <w:hideMark/>
          </w:tcPr>
          <w:p w14:paraId="54B39A91" w14:textId="77777777" w:rsidR="005C14C1" w:rsidRPr="006A7FDE" w:rsidRDefault="005C14C1" w:rsidP="005C14C1">
            <w:pPr>
              <w:jc w:val="center"/>
            </w:pPr>
            <w:r w:rsidRPr="006A7FDE">
              <w:t>0,00987</w:t>
            </w:r>
          </w:p>
        </w:tc>
        <w:tc>
          <w:tcPr>
            <w:tcW w:w="960" w:type="dxa"/>
            <w:hideMark/>
          </w:tcPr>
          <w:p w14:paraId="093D8F36" w14:textId="77777777" w:rsidR="005C14C1" w:rsidRPr="006A7FDE" w:rsidRDefault="005C14C1" w:rsidP="005C14C1">
            <w:pPr>
              <w:jc w:val="center"/>
            </w:pPr>
            <w:r w:rsidRPr="006A7FDE">
              <w:t>-0,08156</w:t>
            </w:r>
          </w:p>
        </w:tc>
      </w:tr>
      <w:tr w:rsidR="005C14C1" w:rsidRPr="006A7FDE" w14:paraId="681B7D0D" w14:textId="77777777" w:rsidTr="005C14C1">
        <w:trPr>
          <w:trHeight w:val="315"/>
          <w:jc w:val="center"/>
        </w:trPr>
        <w:tc>
          <w:tcPr>
            <w:tcW w:w="960" w:type="dxa"/>
            <w:hideMark/>
          </w:tcPr>
          <w:p w14:paraId="6BD699D4" w14:textId="77777777" w:rsidR="005C14C1" w:rsidRPr="006A7FDE" w:rsidRDefault="005C14C1" w:rsidP="005C14C1">
            <w:pPr>
              <w:jc w:val="center"/>
            </w:pPr>
            <w:r w:rsidRPr="006A7FDE">
              <w:t>-4</w:t>
            </w:r>
          </w:p>
        </w:tc>
        <w:tc>
          <w:tcPr>
            <w:tcW w:w="960" w:type="dxa"/>
            <w:hideMark/>
          </w:tcPr>
          <w:p w14:paraId="22D853B4" w14:textId="77777777" w:rsidR="005C14C1" w:rsidRPr="006A7FDE" w:rsidRDefault="005C14C1" w:rsidP="005C14C1">
            <w:pPr>
              <w:jc w:val="center"/>
            </w:pPr>
            <w:r w:rsidRPr="006A7FDE">
              <w:t>-0,01363</w:t>
            </w:r>
          </w:p>
        </w:tc>
        <w:tc>
          <w:tcPr>
            <w:tcW w:w="960" w:type="dxa"/>
            <w:hideMark/>
          </w:tcPr>
          <w:p w14:paraId="600FD344" w14:textId="77777777" w:rsidR="005C14C1" w:rsidRPr="006A7FDE" w:rsidRDefault="005C14C1" w:rsidP="005C14C1">
            <w:pPr>
              <w:jc w:val="center"/>
            </w:pPr>
            <w:r w:rsidRPr="006A7FDE">
              <w:t>0,00948</w:t>
            </w:r>
          </w:p>
        </w:tc>
        <w:tc>
          <w:tcPr>
            <w:tcW w:w="960" w:type="dxa"/>
            <w:hideMark/>
          </w:tcPr>
          <w:p w14:paraId="5A28BE5B" w14:textId="77777777" w:rsidR="005C14C1" w:rsidRPr="006A7FDE" w:rsidRDefault="005C14C1" w:rsidP="005C14C1">
            <w:pPr>
              <w:jc w:val="center"/>
            </w:pPr>
            <w:r w:rsidRPr="006A7FDE">
              <w:t>-0,08176</w:t>
            </w:r>
          </w:p>
        </w:tc>
      </w:tr>
      <w:tr w:rsidR="005C14C1" w:rsidRPr="006A7FDE" w14:paraId="43DB5551" w14:textId="77777777" w:rsidTr="005C14C1">
        <w:trPr>
          <w:trHeight w:val="315"/>
          <w:jc w:val="center"/>
        </w:trPr>
        <w:tc>
          <w:tcPr>
            <w:tcW w:w="960" w:type="dxa"/>
            <w:hideMark/>
          </w:tcPr>
          <w:p w14:paraId="01994D51" w14:textId="77777777" w:rsidR="005C14C1" w:rsidRPr="006A7FDE" w:rsidRDefault="005C14C1" w:rsidP="005C14C1">
            <w:pPr>
              <w:jc w:val="center"/>
            </w:pPr>
            <w:r w:rsidRPr="006A7FDE">
              <w:t>-3</w:t>
            </w:r>
          </w:p>
        </w:tc>
        <w:tc>
          <w:tcPr>
            <w:tcW w:w="960" w:type="dxa"/>
            <w:hideMark/>
          </w:tcPr>
          <w:p w14:paraId="7137DDFC" w14:textId="77777777" w:rsidR="005C14C1" w:rsidRPr="006A7FDE" w:rsidRDefault="005C14C1" w:rsidP="005C14C1">
            <w:pPr>
              <w:jc w:val="center"/>
            </w:pPr>
            <w:r w:rsidRPr="006A7FDE">
              <w:t>0,10004</w:t>
            </w:r>
          </w:p>
        </w:tc>
        <w:tc>
          <w:tcPr>
            <w:tcW w:w="960" w:type="dxa"/>
            <w:hideMark/>
          </w:tcPr>
          <w:p w14:paraId="074C0A48" w14:textId="77777777" w:rsidR="005C14C1" w:rsidRPr="006A7FDE" w:rsidRDefault="005C14C1" w:rsidP="005C14C1">
            <w:pPr>
              <w:jc w:val="center"/>
            </w:pPr>
            <w:r w:rsidRPr="006A7FDE">
              <w:t>0,0093</w:t>
            </w:r>
          </w:p>
        </w:tc>
        <w:tc>
          <w:tcPr>
            <w:tcW w:w="960" w:type="dxa"/>
            <w:hideMark/>
          </w:tcPr>
          <w:p w14:paraId="0B33233B" w14:textId="77777777" w:rsidR="005C14C1" w:rsidRPr="006A7FDE" w:rsidRDefault="005C14C1" w:rsidP="005C14C1">
            <w:pPr>
              <w:jc w:val="center"/>
            </w:pPr>
            <w:r w:rsidRPr="006A7FDE">
              <w:t>-0,08193</w:t>
            </w:r>
          </w:p>
        </w:tc>
      </w:tr>
      <w:tr w:rsidR="005C14C1" w:rsidRPr="006A7FDE" w14:paraId="6892C67A" w14:textId="77777777" w:rsidTr="005C14C1">
        <w:trPr>
          <w:trHeight w:val="315"/>
          <w:jc w:val="center"/>
        </w:trPr>
        <w:tc>
          <w:tcPr>
            <w:tcW w:w="960" w:type="dxa"/>
            <w:hideMark/>
          </w:tcPr>
          <w:p w14:paraId="5064D7D2" w14:textId="77777777" w:rsidR="005C14C1" w:rsidRPr="006A7FDE" w:rsidRDefault="005C14C1" w:rsidP="005C14C1">
            <w:pPr>
              <w:jc w:val="center"/>
            </w:pPr>
            <w:r w:rsidRPr="006A7FDE">
              <w:t>-2</w:t>
            </w:r>
          </w:p>
        </w:tc>
        <w:tc>
          <w:tcPr>
            <w:tcW w:w="960" w:type="dxa"/>
            <w:hideMark/>
          </w:tcPr>
          <w:p w14:paraId="47B8737F" w14:textId="77777777" w:rsidR="005C14C1" w:rsidRPr="006A7FDE" w:rsidRDefault="005C14C1" w:rsidP="005C14C1">
            <w:pPr>
              <w:jc w:val="center"/>
            </w:pPr>
            <w:r w:rsidRPr="006A7FDE">
              <w:t>0,21408</w:t>
            </w:r>
          </w:p>
        </w:tc>
        <w:tc>
          <w:tcPr>
            <w:tcW w:w="960" w:type="dxa"/>
            <w:hideMark/>
          </w:tcPr>
          <w:p w14:paraId="0A33B1AC" w14:textId="77777777" w:rsidR="005C14C1" w:rsidRPr="006A7FDE" w:rsidRDefault="005C14C1" w:rsidP="005C14C1">
            <w:pPr>
              <w:jc w:val="center"/>
            </w:pPr>
            <w:r w:rsidRPr="006A7FDE">
              <w:t>0,00924</w:t>
            </w:r>
          </w:p>
        </w:tc>
        <w:tc>
          <w:tcPr>
            <w:tcW w:w="960" w:type="dxa"/>
            <w:hideMark/>
          </w:tcPr>
          <w:p w14:paraId="7C33C17D" w14:textId="77777777" w:rsidR="005C14C1" w:rsidRPr="006A7FDE" w:rsidRDefault="005C14C1" w:rsidP="005C14C1">
            <w:pPr>
              <w:jc w:val="center"/>
            </w:pPr>
            <w:r w:rsidRPr="006A7FDE">
              <w:t>-0,08213</w:t>
            </w:r>
          </w:p>
        </w:tc>
      </w:tr>
      <w:tr w:rsidR="005C14C1" w:rsidRPr="006A7FDE" w14:paraId="320D625D" w14:textId="77777777" w:rsidTr="005C14C1">
        <w:trPr>
          <w:trHeight w:val="315"/>
          <w:jc w:val="center"/>
        </w:trPr>
        <w:tc>
          <w:tcPr>
            <w:tcW w:w="960" w:type="dxa"/>
            <w:hideMark/>
          </w:tcPr>
          <w:p w14:paraId="61D53014" w14:textId="77777777" w:rsidR="005C14C1" w:rsidRPr="006A7FDE" w:rsidRDefault="005C14C1" w:rsidP="005C14C1">
            <w:pPr>
              <w:jc w:val="center"/>
            </w:pPr>
            <w:r w:rsidRPr="006A7FDE">
              <w:t>-1</w:t>
            </w:r>
          </w:p>
        </w:tc>
        <w:tc>
          <w:tcPr>
            <w:tcW w:w="960" w:type="dxa"/>
            <w:hideMark/>
          </w:tcPr>
          <w:p w14:paraId="4AA24F79" w14:textId="77777777" w:rsidR="005C14C1" w:rsidRPr="006A7FDE" w:rsidRDefault="005C14C1" w:rsidP="005C14C1">
            <w:pPr>
              <w:jc w:val="center"/>
            </w:pPr>
            <w:r w:rsidRPr="006A7FDE">
              <w:t>0,32778</w:t>
            </w:r>
          </w:p>
        </w:tc>
        <w:tc>
          <w:tcPr>
            <w:tcW w:w="960" w:type="dxa"/>
            <w:hideMark/>
          </w:tcPr>
          <w:p w14:paraId="4FCFB77D" w14:textId="77777777" w:rsidR="005C14C1" w:rsidRPr="006A7FDE" w:rsidRDefault="005C14C1" w:rsidP="005C14C1">
            <w:pPr>
              <w:jc w:val="center"/>
            </w:pPr>
            <w:r w:rsidRPr="006A7FDE">
              <w:t>0,0093</w:t>
            </w:r>
          </w:p>
        </w:tc>
        <w:tc>
          <w:tcPr>
            <w:tcW w:w="960" w:type="dxa"/>
            <w:hideMark/>
          </w:tcPr>
          <w:p w14:paraId="6EBF0AC7" w14:textId="77777777" w:rsidR="005C14C1" w:rsidRPr="006A7FDE" w:rsidRDefault="005C14C1" w:rsidP="005C14C1">
            <w:pPr>
              <w:jc w:val="center"/>
            </w:pPr>
            <w:r w:rsidRPr="006A7FDE">
              <w:t>-0,08228</w:t>
            </w:r>
          </w:p>
        </w:tc>
      </w:tr>
      <w:tr w:rsidR="005C14C1" w:rsidRPr="006A7FDE" w14:paraId="18A5AA98" w14:textId="77777777" w:rsidTr="005C14C1">
        <w:trPr>
          <w:trHeight w:val="315"/>
          <w:jc w:val="center"/>
        </w:trPr>
        <w:tc>
          <w:tcPr>
            <w:tcW w:w="960" w:type="dxa"/>
            <w:hideMark/>
          </w:tcPr>
          <w:p w14:paraId="46835D2E" w14:textId="77777777" w:rsidR="005C14C1" w:rsidRPr="006A7FDE" w:rsidRDefault="005C14C1" w:rsidP="005C14C1">
            <w:pPr>
              <w:jc w:val="center"/>
            </w:pPr>
            <w:r w:rsidRPr="006A7FDE">
              <w:t>0</w:t>
            </w:r>
          </w:p>
        </w:tc>
        <w:tc>
          <w:tcPr>
            <w:tcW w:w="960" w:type="dxa"/>
            <w:hideMark/>
          </w:tcPr>
          <w:p w14:paraId="389A8DEB" w14:textId="77777777" w:rsidR="005C14C1" w:rsidRPr="006A7FDE" w:rsidRDefault="005C14C1" w:rsidP="005C14C1">
            <w:pPr>
              <w:jc w:val="center"/>
            </w:pPr>
            <w:r w:rsidRPr="006A7FDE">
              <w:t>0,44075</w:t>
            </w:r>
          </w:p>
        </w:tc>
        <w:tc>
          <w:tcPr>
            <w:tcW w:w="960" w:type="dxa"/>
            <w:hideMark/>
          </w:tcPr>
          <w:p w14:paraId="1C4352E8" w14:textId="77777777" w:rsidR="005C14C1" w:rsidRPr="006A7FDE" w:rsidRDefault="005C14C1" w:rsidP="005C14C1">
            <w:pPr>
              <w:jc w:val="center"/>
            </w:pPr>
            <w:r w:rsidRPr="006A7FDE">
              <w:t>0,00946</w:t>
            </w:r>
          </w:p>
        </w:tc>
        <w:tc>
          <w:tcPr>
            <w:tcW w:w="960" w:type="dxa"/>
            <w:hideMark/>
          </w:tcPr>
          <w:p w14:paraId="5DD03C49" w14:textId="77777777" w:rsidR="005C14C1" w:rsidRPr="006A7FDE" w:rsidRDefault="005C14C1" w:rsidP="005C14C1">
            <w:pPr>
              <w:jc w:val="center"/>
            </w:pPr>
            <w:r w:rsidRPr="006A7FDE">
              <w:t>-0,08232</w:t>
            </w:r>
          </w:p>
        </w:tc>
      </w:tr>
      <w:tr w:rsidR="005C14C1" w:rsidRPr="006A7FDE" w14:paraId="337648EB" w14:textId="77777777" w:rsidTr="005C14C1">
        <w:trPr>
          <w:trHeight w:val="315"/>
          <w:jc w:val="center"/>
        </w:trPr>
        <w:tc>
          <w:tcPr>
            <w:tcW w:w="960" w:type="dxa"/>
            <w:hideMark/>
          </w:tcPr>
          <w:p w14:paraId="268E362D" w14:textId="77777777" w:rsidR="005C14C1" w:rsidRPr="006A7FDE" w:rsidRDefault="005C14C1" w:rsidP="005C14C1">
            <w:pPr>
              <w:jc w:val="center"/>
            </w:pPr>
            <w:r w:rsidRPr="006A7FDE">
              <w:t>1</w:t>
            </w:r>
          </w:p>
        </w:tc>
        <w:tc>
          <w:tcPr>
            <w:tcW w:w="960" w:type="dxa"/>
            <w:hideMark/>
          </w:tcPr>
          <w:p w14:paraId="38C13597" w14:textId="77777777" w:rsidR="005C14C1" w:rsidRPr="006A7FDE" w:rsidRDefault="005C14C1" w:rsidP="005C14C1">
            <w:pPr>
              <w:jc w:val="center"/>
            </w:pPr>
            <w:r w:rsidRPr="006A7FDE">
              <w:t>0,55233</w:t>
            </w:r>
          </w:p>
        </w:tc>
        <w:tc>
          <w:tcPr>
            <w:tcW w:w="960" w:type="dxa"/>
            <w:hideMark/>
          </w:tcPr>
          <w:p w14:paraId="6731A224" w14:textId="77777777" w:rsidR="005C14C1" w:rsidRPr="006A7FDE" w:rsidRDefault="005C14C1" w:rsidP="005C14C1">
            <w:pPr>
              <w:jc w:val="center"/>
            </w:pPr>
            <w:r w:rsidRPr="006A7FDE">
              <w:t>0,00978</w:t>
            </w:r>
          </w:p>
        </w:tc>
        <w:tc>
          <w:tcPr>
            <w:tcW w:w="960" w:type="dxa"/>
            <w:hideMark/>
          </w:tcPr>
          <w:p w14:paraId="7626396F" w14:textId="77777777" w:rsidR="005C14C1" w:rsidRPr="006A7FDE" w:rsidRDefault="005C14C1" w:rsidP="005C14C1">
            <w:pPr>
              <w:jc w:val="center"/>
            </w:pPr>
            <w:r w:rsidRPr="006A7FDE">
              <w:t>-0,08233</w:t>
            </w:r>
          </w:p>
        </w:tc>
      </w:tr>
      <w:tr w:rsidR="005C14C1" w:rsidRPr="006A7FDE" w14:paraId="090F2A3C" w14:textId="77777777" w:rsidTr="005C14C1">
        <w:trPr>
          <w:trHeight w:val="315"/>
          <w:jc w:val="center"/>
        </w:trPr>
        <w:tc>
          <w:tcPr>
            <w:tcW w:w="960" w:type="dxa"/>
            <w:hideMark/>
          </w:tcPr>
          <w:p w14:paraId="5BD820EF" w14:textId="77777777" w:rsidR="005C14C1" w:rsidRPr="006A7FDE" w:rsidRDefault="005C14C1" w:rsidP="005C14C1">
            <w:pPr>
              <w:jc w:val="center"/>
            </w:pPr>
            <w:r w:rsidRPr="006A7FDE">
              <w:t>2</w:t>
            </w:r>
          </w:p>
        </w:tc>
        <w:tc>
          <w:tcPr>
            <w:tcW w:w="960" w:type="dxa"/>
            <w:hideMark/>
          </w:tcPr>
          <w:p w14:paraId="0D744832" w14:textId="77777777" w:rsidR="005C14C1" w:rsidRPr="006A7FDE" w:rsidRDefault="005C14C1" w:rsidP="005C14C1">
            <w:pPr>
              <w:jc w:val="center"/>
            </w:pPr>
            <w:r w:rsidRPr="006A7FDE">
              <w:t>0,66308</w:t>
            </w:r>
          </w:p>
        </w:tc>
        <w:tc>
          <w:tcPr>
            <w:tcW w:w="960" w:type="dxa"/>
            <w:hideMark/>
          </w:tcPr>
          <w:p w14:paraId="410251B3" w14:textId="77777777" w:rsidR="005C14C1" w:rsidRPr="006A7FDE" w:rsidRDefault="005C14C1" w:rsidP="005C14C1">
            <w:pPr>
              <w:jc w:val="center"/>
            </w:pPr>
            <w:r w:rsidRPr="006A7FDE">
              <w:t>0,01022</w:t>
            </w:r>
          </w:p>
        </w:tc>
        <w:tc>
          <w:tcPr>
            <w:tcW w:w="960" w:type="dxa"/>
            <w:hideMark/>
          </w:tcPr>
          <w:p w14:paraId="110507F6" w14:textId="77777777" w:rsidR="005C14C1" w:rsidRPr="006A7FDE" w:rsidRDefault="005C14C1" w:rsidP="005C14C1">
            <w:pPr>
              <w:jc w:val="center"/>
            </w:pPr>
            <w:r w:rsidRPr="006A7FDE">
              <w:t>-0,08228</w:t>
            </w:r>
          </w:p>
        </w:tc>
      </w:tr>
      <w:tr w:rsidR="005C14C1" w:rsidRPr="006A7FDE" w14:paraId="6A4D8A02" w14:textId="77777777" w:rsidTr="005C14C1">
        <w:trPr>
          <w:trHeight w:val="315"/>
          <w:jc w:val="center"/>
        </w:trPr>
        <w:tc>
          <w:tcPr>
            <w:tcW w:w="960" w:type="dxa"/>
            <w:hideMark/>
          </w:tcPr>
          <w:p w14:paraId="25D3E650" w14:textId="77777777" w:rsidR="005C14C1" w:rsidRPr="006A7FDE" w:rsidRDefault="005C14C1" w:rsidP="005C14C1">
            <w:pPr>
              <w:jc w:val="center"/>
            </w:pPr>
            <w:r w:rsidRPr="006A7FDE">
              <w:t>3</w:t>
            </w:r>
          </w:p>
        </w:tc>
        <w:tc>
          <w:tcPr>
            <w:tcW w:w="960" w:type="dxa"/>
            <w:hideMark/>
          </w:tcPr>
          <w:p w14:paraId="4D374C79" w14:textId="77777777" w:rsidR="005C14C1" w:rsidRPr="006A7FDE" w:rsidRDefault="005C14C1" w:rsidP="005C14C1">
            <w:pPr>
              <w:jc w:val="center"/>
            </w:pPr>
            <w:r w:rsidRPr="006A7FDE">
              <w:t>0,77265</w:t>
            </w:r>
          </w:p>
        </w:tc>
        <w:tc>
          <w:tcPr>
            <w:tcW w:w="960" w:type="dxa"/>
            <w:hideMark/>
          </w:tcPr>
          <w:p w14:paraId="5D7DADC0" w14:textId="77777777" w:rsidR="005C14C1" w:rsidRPr="006A7FDE" w:rsidRDefault="005C14C1" w:rsidP="005C14C1">
            <w:pPr>
              <w:jc w:val="center"/>
            </w:pPr>
            <w:r w:rsidRPr="006A7FDE">
              <w:t>0,01081</w:t>
            </w:r>
          </w:p>
        </w:tc>
        <w:tc>
          <w:tcPr>
            <w:tcW w:w="960" w:type="dxa"/>
            <w:hideMark/>
          </w:tcPr>
          <w:p w14:paraId="397F78E4" w14:textId="77777777" w:rsidR="005C14C1" w:rsidRPr="006A7FDE" w:rsidRDefault="005C14C1" w:rsidP="005C14C1">
            <w:pPr>
              <w:jc w:val="center"/>
            </w:pPr>
            <w:r w:rsidRPr="006A7FDE">
              <w:t>-0,08217</w:t>
            </w:r>
          </w:p>
        </w:tc>
      </w:tr>
      <w:tr w:rsidR="005C14C1" w:rsidRPr="006A7FDE" w14:paraId="42067FC2" w14:textId="77777777" w:rsidTr="005C14C1">
        <w:trPr>
          <w:trHeight w:val="315"/>
          <w:jc w:val="center"/>
        </w:trPr>
        <w:tc>
          <w:tcPr>
            <w:tcW w:w="960" w:type="dxa"/>
            <w:hideMark/>
          </w:tcPr>
          <w:p w14:paraId="3BB45DFF" w14:textId="77777777" w:rsidR="005C14C1" w:rsidRPr="006A7FDE" w:rsidRDefault="005C14C1" w:rsidP="005C14C1">
            <w:pPr>
              <w:jc w:val="center"/>
            </w:pPr>
            <w:r w:rsidRPr="006A7FDE">
              <w:t>4</w:t>
            </w:r>
          </w:p>
        </w:tc>
        <w:tc>
          <w:tcPr>
            <w:tcW w:w="960" w:type="dxa"/>
            <w:hideMark/>
          </w:tcPr>
          <w:p w14:paraId="1186CF5D" w14:textId="77777777" w:rsidR="005C14C1" w:rsidRPr="006A7FDE" w:rsidRDefault="005C14C1" w:rsidP="005C14C1">
            <w:pPr>
              <w:jc w:val="center"/>
            </w:pPr>
            <w:r w:rsidRPr="006A7FDE">
              <w:t>0,88069</w:t>
            </w:r>
          </w:p>
        </w:tc>
        <w:tc>
          <w:tcPr>
            <w:tcW w:w="960" w:type="dxa"/>
            <w:hideMark/>
          </w:tcPr>
          <w:p w14:paraId="7BCDE073" w14:textId="77777777" w:rsidR="005C14C1" w:rsidRPr="006A7FDE" w:rsidRDefault="005C14C1" w:rsidP="005C14C1">
            <w:pPr>
              <w:jc w:val="center"/>
            </w:pPr>
            <w:r w:rsidRPr="006A7FDE">
              <w:t>0,01152</w:t>
            </w:r>
          </w:p>
        </w:tc>
        <w:tc>
          <w:tcPr>
            <w:tcW w:w="960" w:type="dxa"/>
            <w:hideMark/>
          </w:tcPr>
          <w:p w14:paraId="2428886D" w14:textId="77777777" w:rsidR="005C14C1" w:rsidRPr="006A7FDE" w:rsidRDefault="005C14C1" w:rsidP="005C14C1">
            <w:pPr>
              <w:jc w:val="center"/>
            </w:pPr>
            <w:r w:rsidRPr="006A7FDE">
              <w:t>-0,08192</w:t>
            </w:r>
          </w:p>
        </w:tc>
      </w:tr>
      <w:tr w:rsidR="005C14C1" w:rsidRPr="006A7FDE" w14:paraId="5491D142" w14:textId="77777777" w:rsidTr="005C14C1">
        <w:trPr>
          <w:trHeight w:val="315"/>
          <w:jc w:val="center"/>
        </w:trPr>
        <w:tc>
          <w:tcPr>
            <w:tcW w:w="960" w:type="dxa"/>
            <w:hideMark/>
          </w:tcPr>
          <w:p w14:paraId="0E601E3B" w14:textId="77777777" w:rsidR="005C14C1" w:rsidRPr="006A7FDE" w:rsidRDefault="005C14C1" w:rsidP="005C14C1">
            <w:pPr>
              <w:jc w:val="center"/>
            </w:pPr>
            <w:r w:rsidRPr="006A7FDE">
              <w:t>5</w:t>
            </w:r>
          </w:p>
        </w:tc>
        <w:tc>
          <w:tcPr>
            <w:tcW w:w="960" w:type="dxa"/>
            <w:hideMark/>
          </w:tcPr>
          <w:p w14:paraId="18746E5D" w14:textId="77777777" w:rsidR="005C14C1" w:rsidRPr="006A7FDE" w:rsidRDefault="005C14C1" w:rsidP="005C14C1">
            <w:pPr>
              <w:jc w:val="center"/>
            </w:pPr>
            <w:r w:rsidRPr="006A7FDE">
              <w:t>0,98568</w:t>
            </w:r>
          </w:p>
        </w:tc>
        <w:tc>
          <w:tcPr>
            <w:tcW w:w="960" w:type="dxa"/>
            <w:hideMark/>
          </w:tcPr>
          <w:p w14:paraId="45BAB0B7" w14:textId="77777777" w:rsidR="005C14C1" w:rsidRPr="006A7FDE" w:rsidRDefault="005C14C1" w:rsidP="005C14C1">
            <w:pPr>
              <w:jc w:val="center"/>
            </w:pPr>
            <w:r w:rsidRPr="006A7FDE">
              <w:t>0,01238</w:t>
            </w:r>
          </w:p>
        </w:tc>
        <w:tc>
          <w:tcPr>
            <w:tcW w:w="960" w:type="dxa"/>
            <w:hideMark/>
          </w:tcPr>
          <w:p w14:paraId="261A2889" w14:textId="77777777" w:rsidR="005C14C1" w:rsidRPr="006A7FDE" w:rsidRDefault="005C14C1" w:rsidP="005C14C1">
            <w:pPr>
              <w:jc w:val="center"/>
            </w:pPr>
            <w:r w:rsidRPr="006A7FDE">
              <w:t>-0,08139</w:t>
            </w:r>
          </w:p>
        </w:tc>
      </w:tr>
      <w:tr w:rsidR="005C14C1" w:rsidRPr="006A7FDE" w14:paraId="4A34D9D5" w14:textId="77777777" w:rsidTr="005C14C1">
        <w:trPr>
          <w:trHeight w:val="315"/>
          <w:jc w:val="center"/>
        </w:trPr>
        <w:tc>
          <w:tcPr>
            <w:tcW w:w="960" w:type="dxa"/>
            <w:hideMark/>
          </w:tcPr>
          <w:p w14:paraId="7915A15F" w14:textId="77777777" w:rsidR="005C14C1" w:rsidRPr="006A7FDE" w:rsidRDefault="005C14C1" w:rsidP="005C14C1">
            <w:pPr>
              <w:jc w:val="center"/>
            </w:pPr>
            <w:r w:rsidRPr="006A7FDE">
              <w:t>6</w:t>
            </w:r>
          </w:p>
        </w:tc>
        <w:tc>
          <w:tcPr>
            <w:tcW w:w="960" w:type="dxa"/>
            <w:hideMark/>
          </w:tcPr>
          <w:p w14:paraId="4DDCB5E4" w14:textId="77777777" w:rsidR="005C14C1" w:rsidRPr="006A7FDE" w:rsidRDefault="005C14C1" w:rsidP="005C14C1">
            <w:pPr>
              <w:jc w:val="center"/>
            </w:pPr>
            <w:r w:rsidRPr="006A7FDE">
              <w:t>108,687</w:t>
            </w:r>
          </w:p>
        </w:tc>
        <w:tc>
          <w:tcPr>
            <w:tcW w:w="960" w:type="dxa"/>
            <w:hideMark/>
          </w:tcPr>
          <w:p w14:paraId="273AD9C0" w14:textId="77777777" w:rsidR="005C14C1" w:rsidRPr="006A7FDE" w:rsidRDefault="005C14C1" w:rsidP="005C14C1">
            <w:pPr>
              <w:jc w:val="center"/>
            </w:pPr>
            <w:r w:rsidRPr="006A7FDE">
              <w:t>0,01346</w:t>
            </w:r>
          </w:p>
        </w:tc>
        <w:tc>
          <w:tcPr>
            <w:tcW w:w="960" w:type="dxa"/>
            <w:hideMark/>
          </w:tcPr>
          <w:p w14:paraId="17C06023" w14:textId="77777777" w:rsidR="005C14C1" w:rsidRPr="006A7FDE" w:rsidRDefault="005C14C1" w:rsidP="005C14C1">
            <w:pPr>
              <w:jc w:val="center"/>
            </w:pPr>
            <w:r w:rsidRPr="006A7FDE">
              <w:t>-0,08052</w:t>
            </w:r>
          </w:p>
        </w:tc>
      </w:tr>
      <w:tr w:rsidR="005C14C1" w:rsidRPr="006A7FDE" w14:paraId="01AB30D4" w14:textId="77777777" w:rsidTr="005C14C1">
        <w:trPr>
          <w:trHeight w:val="315"/>
          <w:jc w:val="center"/>
        </w:trPr>
        <w:tc>
          <w:tcPr>
            <w:tcW w:w="960" w:type="dxa"/>
            <w:hideMark/>
          </w:tcPr>
          <w:p w14:paraId="6895A647" w14:textId="77777777" w:rsidR="005C14C1" w:rsidRPr="006A7FDE" w:rsidRDefault="005C14C1" w:rsidP="005C14C1">
            <w:pPr>
              <w:jc w:val="center"/>
            </w:pPr>
            <w:r w:rsidRPr="006A7FDE">
              <w:t>7</w:t>
            </w:r>
          </w:p>
        </w:tc>
        <w:tc>
          <w:tcPr>
            <w:tcW w:w="960" w:type="dxa"/>
            <w:hideMark/>
          </w:tcPr>
          <w:p w14:paraId="5018F332" w14:textId="77777777" w:rsidR="005C14C1" w:rsidRPr="006A7FDE" w:rsidRDefault="005C14C1" w:rsidP="005C14C1">
            <w:pPr>
              <w:jc w:val="center"/>
            </w:pPr>
            <w:r w:rsidRPr="006A7FDE">
              <w:t>118,472</w:t>
            </w:r>
          </w:p>
        </w:tc>
        <w:tc>
          <w:tcPr>
            <w:tcW w:w="960" w:type="dxa"/>
            <w:hideMark/>
          </w:tcPr>
          <w:p w14:paraId="6836933D" w14:textId="77777777" w:rsidR="005C14C1" w:rsidRPr="006A7FDE" w:rsidRDefault="005C14C1" w:rsidP="005C14C1">
            <w:pPr>
              <w:jc w:val="center"/>
            </w:pPr>
            <w:r w:rsidRPr="006A7FDE">
              <w:t>0,01471</w:t>
            </w:r>
          </w:p>
        </w:tc>
        <w:tc>
          <w:tcPr>
            <w:tcW w:w="960" w:type="dxa"/>
            <w:hideMark/>
          </w:tcPr>
          <w:p w14:paraId="10BB6F58" w14:textId="77777777" w:rsidR="005C14C1" w:rsidRPr="006A7FDE" w:rsidRDefault="005C14C1" w:rsidP="005C14C1">
            <w:pPr>
              <w:jc w:val="center"/>
            </w:pPr>
            <w:r w:rsidRPr="006A7FDE">
              <w:t>-0,07943</w:t>
            </w:r>
          </w:p>
        </w:tc>
      </w:tr>
      <w:tr w:rsidR="005C14C1" w:rsidRPr="006A7FDE" w14:paraId="20D076FF" w14:textId="77777777" w:rsidTr="005C14C1">
        <w:trPr>
          <w:trHeight w:val="315"/>
          <w:jc w:val="center"/>
        </w:trPr>
        <w:tc>
          <w:tcPr>
            <w:tcW w:w="960" w:type="dxa"/>
            <w:hideMark/>
          </w:tcPr>
          <w:p w14:paraId="1F7CEECA" w14:textId="77777777" w:rsidR="005C14C1" w:rsidRPr="006A7FDE" w:rsidRDefault="005C14C1" w:rsidP="005C14C1">
            <w:pPr>
              <w:jc w:val="center"/>
            </w:pPr>
            <w:r w:rsidRPr="006A7FDE">
              <w:t>8</w:t>
            </w:r>
          </w:p>
        </w:tc>
        <w:tc>
          <w:tcPr>
            <w:tcW w:w="960" w:type="dxa"/>
            <w:hideMark/>
          </w:tcPr>
          <w:p w14:paraId="16E17096" w14:textId="77777777" w:rsidR="005C14C1" w:rsidRPr="006A7FDE" w:rsidRDefault="005C14C1" w:rsidP="005C14C1">
            <w:pPr>
              <w:jc w:val="center"/>
            </w:pPr>
            <w:r w:rsidRPr="006A7FDE">
              <w:t>127,694</w:t>
            </w:r>
          </w:p>
        </w:tc>
        <w:tc>
          <w:tcPr>
            <w:tcW w:w="960" w:type="dxa"/>
            <w:hideMark/>
          </w:tcPr>
          <w:p w14:paraId="61A8F39F" w14:textId="77777777" w:rsidR="005C14C1" w:rsidRPr="006A7FDE" w:rsidRDefault="005C14C1" w:rsidP="005C14C1">
            <w:pPr>
              <w:jc w:val="center"/>
            </w:pPr>
            <w:r w:rsidRPr="006A7FDE">
              <w:t>0,01631</w:t>
            </w:r>
          </w:p>
        </w:tc>
        <w:tc>
          <w:tcPr>
            <w:tcW w:w="960" w:type="dxa"/>
            <w:hideMark/>
          </w:tcPr>
          <w:p w14:paraId="2996FF64" w14:textId="77777777" w:rsidR="005C14C1" w:rsidRPr="006A7FDE" w:rsidRDefault="005C14C1" w:rsidP="005C14C1">
            <w:pPr>
              <w:jc w:val="center"/>
            </w:pPr>
            <w:r w:rsidRPr="006A7FDE">
              <w:t>-0,07796</w:t>
            </w:r>
          </w:p>
        </w:tc>
      </w:tr>
      <w:tr w:rsidR="005C14C1" w:rsidRPr="006A7FDE" w14:paraId="69FC2186" w14:textId="77777777" w:rsidTr="005C14C1">
        <w:trPr>
          <w:trHeight w:val="315"/>
          <w:jc w:val="center"/>
        </w:trPr>
        <w:tc>
          <w:tcPr>
            <w:tcW w:w="960" w:type="dxa"/>
            <w:hideMark/>
          </w:tcPr>
          <w:p w14:paraId="7871DC0A" w14:textId="77777777" w:rsidR="005C14C1" w:rsidRPr="006A7FDE" w:rsidRDefault="005C14C1" w:rsidP="005C14C1">
            <w:pPr>
              <w:jc w:val="center"/>
            </w:pPr>
            <w:r w:rsidRPr="006A7FDE">
              <w:t>9</w:t>
            </w:r>
          </w:p>
        </w:tc>
        <w:tc>
          <w:tcPr>
            <w:tcW w:w="960" w:type="dxa"/>
            <w:hideMark/>
          </w:tcPr>
          <w:p w14:paraId="43136FCE" w14:textId="77777777" w:rsidR="005C14C1" w:rsidRPr="006A7FDE" w:rsidRDefault="005C14C1" w:rsidP="005C14C1">
            <w:pPr>
              <w:jc w:val="center"/>
            </w:pPr>
            <w:r w:rsidRPr="006A7FDE">
              <w:t>136,414</w:t>
            </w:r>
          </w:p>
        </w:tc>
        <w:tc>
          <w:tcPr>
            <w:tcW w:w="960" w:type="dxa"/>
            <w:hideMark/>
          </w:tcPr>
          <w:p w14:paraId="5BB51B8F" w14:textId="77777777" w:rsidR="005C14C1" w:rsidRPr="006A7FDE" w:rsidRDefault="005C14C1" w:rsidP="005C14C1">
            <w:pPr>
              <w:jc w:val="center"/>
            </w:pPr>
            <w:r w:rsidRPr="006A7FDE">
              <w:t>0,01827</w:t>
            </w:r>
          </w:p>
        </w:tc>
        <w:tc>
          <w:tcPr>
            <w:tcW w:w="960" w:type="dxa"/>
            <w:hideMark/>
          </w:tcPr>
          <w:p w14:paraId="4DEF221A" w14:textId="77777777" w:rsidR="005C14C1" w:rsidRPr="006A7FDE" w:rsidRDefault="005C14C1" w:rsidP="005C14C1">
            <w:pPr>
              <w:jc w:val="center"/>
            </w:pPr>
            <w:r w:rsidRPr="006A7FDE">
              <w:t>-0,07627</w:t>
            </w:r>
          </w:p>
        </w:tc>
      </w:tr>
      <w:tr w:rsidR="005C14C1" w:rsidRPr="006A7FDE" w14:paraId="72DFB94B" w14:textId="77777777" w:rsidTr="005C14C1">
        <w:trPr>
          <w:trHeight w:val="315"/>
          <w:jc w:val="center"/>
        </w:trPr>
        <w:tc>
          <w:tcPr>
            <w:tcW w:w="960" w:type="dxa"/>
            <w:hideMark/>
          </w:tcPr>
          <w:p w14:paraId="089F08F8" w14:textId="77777777" w:rsidR="005C14C1" w:rsidRPr="006A7FDE" w:rsidRDefault="005C14C1" w:rsidP="005C14C1">
            <w:pPr>
              <w:jc w:val="center"/>
            </w:pPr>
            <w:r w:rsidRPr="006A7FDE">
              <w:t>10</w:t>
            </w:r>
          </w:p>
        </w:tc>
        <w:tc>
          <w:tcPr>
            <w:tcW w:w="960" w:type="dxa"/>
            <w:hideMark/>
          </w:tcPr>
          <w:p w14:paraId="5827CC29" w14:textId="77777777" w:rsidR="005C14C1" w:rsidRPr="006A7FDE" w:rsidRDefault="005C14C1" w:rsidP="005C14C1">
            <w:pPr>
              <w:jc w:val="center"/>
            </w:pPr>
            <w:r w:rsidRPr="006A7FDE">
              <w:t>144,548</w:t>
            </w:r>
          </w:p>
        </w:tc>
        <w:tc>
          <w:tcPr>
            <w:tcW w:w="960" w:type="dxa"/>
            <w:hideMark/>
          </w:tcPr>
          <w:p w14:paraId="09D03855" w14:textId="77777777" w:rsidR="005C14C1" w:rsidRPr="006A7FDE" w:rsidRDefault="005C14C1" w:rsidP="005C14C1">
            <w:pPr>
              <w:jc w:val="center"/>
            </w:pPr>
            <w:r w:rsidRPr="006A7FDE">
              <w:t>0,02069</w:t>
            </w:r>
          </w:p>
        </w:tc>
        <w:tc>
          <w:tcPr>
            <w:tcW w:w="960" w:type="dxa"/>
            <w:hideMark/>
          </w:tcPr>
          <w:p w14:paraId="140DDCE3" w14:textId="77777777" w:rsidR="005C14C1" w:rsidRPr="006A7FDE" w:rsidRDefault="005C14C1" w:rsidP="005C14C1">
            <w:pPr>
              <w:jc w:val="center"/>
            </w:pPr>
            <w:r w:rsidRPr="006A7FDE">
              <w:t>-0,07447</w:t>
            </w:r>
          </w:p>
        </w:tc>
      </w:tr>
      <w:tr w:rsidR="005C14C1" w:rsidRPr="006A7FDE" w14:paraId="2EC44366" w14:textId="77777777" w:rsidTr="005C14C1">
        <w:trPr>
          <w:trHeight w:val="315"/>
          <w:jc w:val="center"/>
        </w:trPr>
        <w:tc>
          <w:tcPr>
            <w:tcW w:w="960" w:type="dxa"/>
            <w:hideMark/>
          </w:tcPr>
          <w:p w14:paraId="0BD4615E" w14:textId="77777777" w:rsidR="005C14C1" w:rsidRPr="006A7FDE" w:rsidRDefault="005C14C1" w:rsidP="005C14C1">
            <w:pPr>
              <w:jc w:val="center"/>
            </w:pPr>
            <w:r w:rsidRPr="006A7FDE">
              <w:t>11</w:t>
            </w:r>
          </w:p>
        </w:tc>
        <w:tc>
          <w:tcPr>
            <w:tcW w:w="960" w:type="dxa"/>
            <w:hideMark/>
          </w:tcPr>
          <w:p w14:paraId="6DA81502" w14:textId="77777777" w:rsidR="005C14C1" w:rsidRPr="006A7FDE" w:rsidRDefault="005C14C1" w:rsidP="005C14C1">
            <w:pPr>
              <w:jc w:val="center"/>
            </w:pPr>
            <w:r w:rsidRPr="006A7FDE">
              <w:t>151,656</w:t>
            </w:r>
          </w:p>
        </w:tc>
        <w:tc>
          <w:tcPr>
            <w:tcW w:w="960" w:type="dxa"/>
            <w:hideMark/>
          </w:tcPr>
          <w:p w14:paraId="643AE0F7" w14:textId="77777777" w:rsidR="005C14C1" w:rsidRPr="006A7FDE" w:rsidRDefault="005C14C1" w:rsidP="005C14C1">
            <w:pPr>
              <w:jc w:val="center"/>
            </w:pPr>
            <w:r w:rsidRPr="006A7FDE">
              <w:t>0,02392</w:t>
            </w:r>
          </w:p>
        </w:tc>
        <w:tc>
          <w:tcPr>
            <w:tcW w:w="960" w:type="dxa"/>
            <w:hideMark/>
          </w:tcPr>
          <w:p w14:paraId="41D54BA8" w14:textId="77777777" w:rsidR="005C14C1" w:rsidRPr="006A7FDE" w:rsidRDefault="005C14C1" w:rsidP="005C14C1">
            <w:pPr>
              <w:jc w:val="center"/>
            </w:pPr>
            <w:r w:rsidRPr="006A7FDE">
              <w:t>-0,07246</w:t>
            </w:r>
          </w:p>
        </w:tc>
      </w:tr>
      <w:tr w:rsidR="005C14C1" w:rsidRPr="006A7FDE" w14:paraId="13C3C88B" w14:textId="77777777" w:rsidTr="005C14C1">
        <w:trPr>
          <w:trHeight w:val="315"/>
          <w:jc w:val="center"/>
        </w:trPr>
        <w:tc>
          <w:tcPr>
            <w:tcW w:w="960" w:type="dxa"/>
            <w:hideMark/>
          </w:tcPr>
          <w:p w14:paraId="3A5A71F4" w14:textId="77777777" w:rsidR="005C14C1" w:rsidRPr="006A7FDE" w:rsidRDefault="005C14C1" w:rsidP="005C14C1">
            <w:pPr>
              <w:jc w:val="center"/>
            </w:pPr>
            <w:r w:rsidRPr="006A7FDE">
              <w:t>12</w:t>
            </w:r>
          </w:p>
        </w:tc>
        <w:tc>
          <w:tcPr>
            <w:tcW w:w="960" w:type="dxa"/>
            <w:hideMark/>
          </w:tcPr>
          <w:p w14:paraId="3AD26593" w14:textId="77777777" w:rsidR="005C14C1" w:rsidRPr="006A7FDE" w:rsidRDefault="005C14C1" w:rsidP="005C14C1">
            <w:pPr>
              <w:jc w:val="center"/>
            </w:pPr>
            <w:r w:rsidRPr="006A7FDE">
              <w:t>157,251</w:t>
            </w:r>
          </w:p>
        </w:tc>
        <w:tc>
          <w:tcPr>
            <w:tcW w:w="960" w:type="dxa"/>
            <w:hideMark/>
          </w:tcPr>
          <w:p w14:paraId="348F7A44" w14:textId="77777777" w:rsidR="005C14C1" w:rsidRPr="006A7FDE" w:rsidRDefault="005C14C1" w:rsidP="005C14C1">
            <w:pPr>
              <w:jc w:val="center"/>
            </w:pPr>
            <w:r w:rsidRPr="006A7FDE">
              <w:t>0,02828</w:t>
            </w:r>
          </w:p>
        </w:tc>
        <w:tc>
          <w:tcPr>
            <w:tcW w:w="960" w:type="dxa"/>
            <w:hideMark/>
          </w:tcPr>
          <w:p w14:paraId="7F524F93" w14:textId="77777777" w:rsidR="005C14C1" w:rsidRPr="006A7FDE" w:rsidRDefault="005C14C1" w:rsidP="005C14C1">
            <w:pPr>
              <w:jc w:val="center"/>
            </w:pPr>
            <w:r w:rsidRPr="006A7FDE">
              <w:t>-0,0702</w:t>
            </w:r>
          </w:p>
        </w:tc>
      </w:tr>
      <w:tr w:rsidR="005C14C1" w:rsidRPr="006A7FDE" w14:paraId="37E0FE78" w14:textId="77777777" w:rsidTr="005C14C1">
        <w:trPr>
          <w:trHeight w:val="315"/>
          <w:jc w:val="center"/>
        </w:trPr>
        <w:tc>
          <w:tcPr>
            <w:tcW w:w="960" w:type="dxa"/>
            <w:hideMark/>
          </w:tcPr>
          <w:p w14:paraId="58F14600" w14:textId="77777777" w:rsidR="005C14C1" w:rsidRPr="006A7FDE" w:rsidRDefault="005C14C1" w:rsidP="005C14C1">
            <w:pPr>
              <w:jc w:val="center"/>
            </w:pPr>
            <w:r w:rsidRPr="006A7FDE">
              <w:t>13</w:t>
            </w:r>
          </w:p>
        </w:tc>
        <w:tc>
          <w:tcPr>
            <w:tcW w:w="960" w:type="dxa"/>
            <w:hideMark/>
          </w:tcPr>
          <w:p w14:paraId="3B174F1C" w14:textId="77777777" w:rsidR="005C14C1" w:rsidRPr="006A7FDE" w:rsidRDefault="005C14C1" w:rsidP="005C14C1">
            <w:pPr>
              <w:jc w:val="center"/>
            </w:pPr>
            <w:r w:rsidRPr="006A7FDE">
              <w:t>160,764</w:t>
            </w:r>
          </w:p>
        </w:tc>
        <w:tc>
          <w:tcPr>
            <w:tcW w:w="960" w:type="dxa"/>
            <w:hideMark/>
          </w:tcPr>
          <w:p w14:paraId="0842A83D" w14:textId="77777777" w:rsidR="005C14C1" w:rsidRPr="006A7FDE" w:rsidRDefault="005C14C1" w:rsidP="005C14C1">
            <w:pPr>
              <w:jc w:val="center"/>
            </w:pPr>
            <w:r w:rsidRPr="006A7FDE">
              <w:t>0,03453</w:t>
            </w:r>
          </w:p>
        </w:tc>
        <w:tc>
          <w:tcPr>
            <w:tcW w:w="960" w:type="dxa"/>
            <w:hideMark/>
          </w:tcPr>
          <w:p w14:paraId="003CCF15" w14:textId="77777777" w:rsidR="005C14C1" w:rsidRPr="006A7FDE" w:rsidRDefault="005C14C1" w:rsidP="005C14C1">
            <w:pPr>
              <w:jc w:val="center"/>
            </w:pPr>
            <w:r w:rsidRPr="006A7FDE">
              <w:t>-0,06811</w:t>
            </w:r>
          </w:p>
        </w:tc>
      </w:tr>
      <w:tr w:rsidR="005C14C1" w:rsidRPr="006A7FDE" w14:paraId="737A93F5" w14:textId="77777777" w:rsidTr="005C14C1">
        <w:trPr>
          <w:trHeight w:val="315"/>
          <w:jc w:val="center"/>
        </w:trPr>
        <w:tc>
          <w:tcPr>
            <w:tcW w:w="960" w:type="dxa"/>
            <w:hideMark/>
          </w:tcPr>
          <w:p w14:paraId="4D8F1105" w14:textId="77777777" w:rsidR="005C14C1" w:rsidRPr="006A7FDE" w:rsidRDefault="005C14C1" w:rsidP="005C14C1">
            <w:pPr>
              <w:jc w:val="center"/>
            </w:pPr>
            <w:r w:rsidRPr="006A7FDE">
              <w:t>14</w:t>
            </w:r>
          </w:p>
        </w:tc>
        <w:tc>
          <w:tcPr>
            <w:tcW w:w="960" w:type="dxa"/>
            <w:hideMark/>
          </w:tcPr>
          <w:p w14:paraId="048CC35D" w14:textId="77777777" w:rsidR="005C14C1" w:rsidRPr="006A7FDE" w:rsidRDefault="005C14C1" w:rsidP="005C14C1">
            <w:pPr>
              <w:jc w:val="center"/>
            </w:pPr>
            <w:r w:rsidRPr="006A7FDE">
              <w:t>161,991</w:t>
            </w:r>
          </w:p>
        </w:tc>
        <w:tc>
          <w:tcPr>
            <w:tcW w:w="960" w:type="dxa"/>
            <w:hideMark/>
          </w:tcPr>
          <w:p w14:paraId="272F7265" w14:textId="77777777" w:rsidR="005C14C1" w:rsidRPr="006A7FDE" w:rsidRDefault="005C14C1" w:rsidP="005C14C1">
            <w:pPr>
              <w:jc w:val="center"/>
            </w:pPr>
            <w:r w:rsidRPr="006A7FDE">
              <w:t>0,04324</w:t>
            </w:r>
          </w:p>
        </w:tc>
        <w:tc>
          <w:tcPr>
            <w:tcW w:w="960" w:type="dxa"/>
            <w:hideMark/>
          </w:tcPr>
          <w:p w14:paraId="62445B97" w14:textId="77777777" w:rsidR="005C14C1" w:rsidRPr="006A7FDE" w:rsidRDefault="005C14C1" w:rsidP="005C14C1">
            <w:pPr>
              <w:jc w:val="center"/>
            </w:pPr>
            <w:r w:rsidRPr="006A7FDE">
              <w:t>-0,06662</w:t>
            </w:r>
          </w:p>
        </w:tc>
      </w:tr>
      <w:tr w:rsidR="005C14C1" w:rsidRPr="006A7FDE" w14:paraId="4DEE4541" w14:textId="77777777" w:rsidTr="005C14C1">
        <w:trPr>
          <w:trHeight w:val="315"/>
          <w:jc w:val="center"/>
        </w:trPr>
        <w:tc>
          <w:tcPr>
            <w:tcW w:w="960" w:type="dxa"/>
            <w:hideMark/>
          </w:tcPr>
          <w:p w14:paraId="408B119E" w14:textId="77777777" w:rsidR="005C14C1" w:rsidRPr="006A7FDE" w:rsidRDefault="005C14C1" w:rsidP="005C14C1">
            <w:pPr>
              <w:jc w:val="center"/>
            </w:pPr>
            <w:r w:rsidRPr="006A7FDE">
              <w:t>15</w:t>
            </w:r>
          </w:p>
        </w:tc>
        <w:tc>
          <w:tcPr>
            <w:tcW w:w="960" w:type="dxa"/>
            <w:hideMark/>
          </w:tcPr>
          <w:p w14:paraId="322FBEBB" w14:textId="77777777" w:rsidR="005C14C1" w:rsidRPr="006A7FDE" w:rsidRDefault="005C14C1" w:rsidP="005C14C1">
            <w:pPr>
              <w:jc w:val="center"/>
            </w:pPr>
            <w:r w:rsidRPr="006A7FDE">
              <w:t>160,118</w:t>
            </w:r>
          </w:p>
        </w:tc>
        <w:tc>
          <w:tcPr>
            <w:tcW w:w="960" w:type="dxa"/>
            <w:hideMark/>
          </w:tcPr>
          <w:p w14:paraId="6CB4C7B9" w14:textId="77777777" w:rsidR="005C14C1" w:rsidRPr="006A7FDE" w:rsidRDefault="005C14C1" w:rsidP="005C14C1">
            <w:pPr>
              <w:jc w:val="center"/>
            </w:pPr>
            <w:r w:rsidRPr="006A7FDE">
              <w:t>0,05512</w:t>
            </w:r>
          </w:p>
        </w:tc>
        <w:tc>
          <w:tcPr>
            <w:tcW w:w="960" w:type="dxa"/>
            <w:hideMark/>
          </w:tcPr>
          <w:p w14:paraId="6E5F0275" w14:textId="77777777" w:rsidR="005C14C1" w:rsidRPr="006A7FDE" w:rsidRDefault="005C14C1" w:rsidP="005C14C1">
            <w:pPr>
              <w:jc w:val="center"/>
            </w:pPr>
            <w:r w:rsidRPr="006A7FDE">
              <w:t>-0,06576</w:t>
            </w:r>
          </w:p>
        </w:tc>
      </w:tr>
      <w:tr w:rsidR="005C14C1" w:rsidRPr="006A7FDE" w14:paraId="6C285CC2" w14:textId="77777777" w:rsidTr="005C14C1">
        <w:trPr>
          <w:trHeight w:val="315"/>
          <w:jc w:val="center"/>
        </w:trPr>
        <w:tc>
          <w:tcPr>
            <w:tcW w:w="960" w:type="dxa"/>
            <w:hideMark/>
          </w:tcPr>
          <w:p w14:paraId="48E3A71A" w14:textId="77777777" w:rsidR="005C14C1" w:rsidRPr="006A7FDE" w:rsidRDefault="005C14C1" w:rsidP="005C14C1">
            <w:pPr>
              <w:jc w:val="center"/>
            </w:pPr>
            <w:r w:rsidRPr="006A7FDE">
              <w:t>16</w:t>
            </w:r>
          </w:p>
        </w:tc>
        <w:tc>
          <w:tcPr>
            <w:tcW w:w="960" w:type="dxa"/>
            <w:hideMark/>
          </w:tcPr>
          <w:p w14:paraId="608E7E23" w14:textId="77777777" w:rsidR="005C14C1" w:rsidRPr="006A7FDE" w:rsidRDefault="005C14C1" w:rsidP="005C14C1">
            <w:pPr>
              <w:jc w:val="center"/>
            </w:pPr>
            <w:r w:rsidRPr="006A7FDE">
              <w:t>154,906</w:t>
            </w:r>
          </w:p>
        </w:tc>
        <w:tc>
          <w:tcPr>
            <w:tcW w:w="960" w:type="dxa"/>
            <w:hideMark/>
          </w:tcPr>
          <w:p w14:paraId="558A01EB" w14:textId="77777777" w:rsidR="005C14C1" w:rsidRPr="006A7FDE" w:rsidRDefault="005C14C1" w:rsidP="005C14C1">
            <w:pPr>
              <w:jc w:val="center"/>
            </w:pPr>
            <w:r w:rsidRPr="006A7FDE">
              <w:t>0,0718</w:t>
            </w:r>
          </w:p>
        </w:tc>
        <w:tc>
          <w:tcPr>
            <w:tcW w:w="960" w:type="dxa"/>
            <w:hideMark/>
          </w:tcPr>
          <w:p w14:paraId="2A788238" w14:textId="77777777" w:rsidR="005C14C1" w:rsidRPr="006A7FDE" w:rsidRDefault="005C14C1" w:rsidP="005C14C1">
            <w:pPr>
              <w:jc w:val="center"/>
            </w:pPr>
            <w:r w:rsidRPr="006A7FDE">
              <w:t>-0,06731</w:t>
            </w:r>
          </w:p>
        </w:tc>
      </w:tr>
      <w:tr w:rsidR="005C14C1" w:rsidRPr="006A7FDE" w14:paraId="53D414C2" w14:textId="77777777" w:rsidTr="005C14C1">
        <w:trPr>
          <w:trHeight w:val="315"/>
          <w:jc w:val="center"/>
        </w:trPr>
        <w:tc>
          <w:tcPr>
            <w:tcW w:w="960" w:type="dxa"/>
            <w:hideMark/>
          </w:tcPr>
          <w:p w14:paraId="637B6414" w14:textId="77777777" w:rsidR="005C14C1" w:rsidRPr="006A7FDE" w:rsidRDefault="005C14C1" w:rsidP="005C14C1">
            <w:pPr>
              <w:jc w:val="center"/>
            </w:pPr>
            <w:r w:rsidRPr="006A7FDE">
              <w:t>17</w:t>
            </w:r>
          </w:p>
        </w:tc>
        <w:tc>
          <w:tcPr>
            <w:tcW w:w="960" w:type="dxa"/>
            <w:hideMark/>
          </w:tcPr>
          <w:p w14:paraId="0FBB38CC" w14:textId="77777777" w:rsidR="005C14C1" w:rsidRPr="006A7FDE" w:rsidRDefault="005C14C1" w:rsidP="005C14C1">
            <w:pPr>
              <w:jc w:val="center"/>
            </w:pPr>
            <w:r w:rsidRPr="006A7FDE">
              <w:t>146,747</w:t>
            </w:r>
          </w:p>
        </w:tc>
        <w:tc>
          <w:tcPr>
            <w:tcW w:w="960" w:type="dxa"/>
            <w:hideMark/>
          </w:tcPr>
          <w:p w14:paraId="1C7EA24F" w14:textId="77777777" w:rsidR="005C14C1" w:rsidRPr="006A7FDE" w:rsidRDefault="005C14C1" w:rsidP="005C14C1">
            <w:pPr>
              <w:jc w:val="center"/>
            </w:pPr>
            <w:r w:rsidRPr="006A7FDE">
              <w:t>0,09437</w:t>
            </w:r>
          </w:p>
        </w:tc>
        <w:tc>
          <w:tcPr>
            <w:tcW w:w="960" w:type="dxa"/>
            <w:hideMark/>
          </w:tcPr>
          <w:p w14:paraId="41256D04" w14:textId="77777777" w:rsidR="005C14C1" w:rsidRPr="006A7FDE" w:rsidRDefault="005C14C1" w:rsidP="005C14C1">
            <w:pPr>
              <w:jc w:val="center"/>
            </w:pPr>
            <w:r w:rsidRPr="006A7FDE">
              <w:t>-0,07234</w:t>
            </w:r>
          </w:p>
        </w:tc>
      </w:tr>
    </w:tbl>
    <w:p w14:paraId="0A2D3C4F" w14:textId="77777777" w:rsidR="005C14C1" w:rsidRDefault="005C14C1" w:rsidP="005C14C1"/>
    <w:p w14:paraId="046F5069" w14:textId="77777777" w:rsidR="005C14C1" w:rsidRDefault="005C14C1" w:rsidP="005C14C1"/>
    <w:p w14:paraId="3D6C77FA" w14:textId="77777777" w:rsidR="005C14C1" w:rsidRDefault="005C14C1" w:rsidP="005C14C1"/>
    <w:p w14:paraId="054395A1" w14:textId="77777777" w:rsidR="005C14C1" w:rsidRDefault="005C14C1" w:rsidP="005C14C1"/>
    <w:p w14:paraId="0CCFF2DF" w14:textId="77777777" w:rsidR="005C14C1" w:rsidRDefault="005C14C1" w:rsidP="005C14C1"/>
    <w:p w14:paraId="20A4FD07" w14:textId="77777777" w:rsidR="005C14C1" w:rsidRDefault="005C14C1" w:rsidP="005C14C1"/>
    <w:p w14:paraId="748BA8DE" w14:textId="77777777" w:rsidR="005C14C1" w:rsidRDefault="005C14C1" w:rsidP="005C14C1"/>
    <w:p w14:paraId="2CDA36C0" w14:textId="77777777" w:rsidR="005C14C1" w:rsidRDefault="005C14C1" w:rsidP="005C14C1"/>
    <w:p w14:paraId="4A731F05" w14:textId="77777777" w:rsidR="005C14C1" w:rsidRDefault="005C14C1" w:rsidP="005C14C1"/>
    <w:p w14:paraId="3D79D04B" w14:textId="77777777" w:rsidR="005C14C1" w:rsidRDefault="005C14C1" w:rsidP="005C14C1"/>
    <w:p w14:paraId="0538A00C" w14:textId="77777777" w:rsidR="005C14C1" w:rsidRPr="001D4ACC" w:rsidRDefault="005C14C1" w:rsidP="005C14C1"/>
    <w:p w14:paraId="686094D2" w14:textId="77777777" w:rsidR="002733E9" w:rsidRPr="002733E9" w:rsidRDefault="005C14C1" w:rsidP="002733E9">
      <w:pPr>
        <w:pStyle w:val="Heading2"/>
      </w:pPr>
      <w:bookmarkStart w:id="523" w:name="_Toc525133079"/>
      <w:bookmarkStart w:id="524" w:name="_Toc525261927"/>
      <w:r w:rsidRPr="005859B5">
        <w:lastRenderedPageBreak/>
        <w:t>APPENDIX N</w:t>
      </w:r>
      <w:bookmarkEnd w:id="523"/>
      <w:bookmarkEnd w:id="524"/>
    </w:p>
    <w:p w14:paraId="5C3A196C" w14:textId="77777777" w:rsidR="005C14C1" w:rsidRDefault="005C14C1" w:rsidP="005C14C1">
      <w:pPr>
        <w:ind w:left="1701"/>
      </w:pPr>
      <w:r>
        <w:t>DATCOM Outputs</w:t>
      </w:r>
    </w:p>
    <w:p w14:paraId="3BEE3BF8" w14:textId="77777777" w:rsidR="005C14C1" w:rsidRPr="00C87A02" w:rsidRDefault="005C14C1" w:rsidP="005C14C1">
      <w:pPr>
        <w:rPr>
          <w:szCs w:val="20"/>
        </w:rPr>
      </w:pPr>
      <w:r w:rsidRPr="00C87A02">
        <w:rPr>
          <w:noProof/>
          <w:szCs w:val="20"/>
          <w:lang w:val="tr-TR" w:eastAsia="tr-TR"/>
        </w:rPr>
        <w:drawing>
          <wp:inline distT="0" distB="0" distL="0" distR="0" wp14:anchorId="0D7DEA67" wp14:editId="32963C1F">
            <wp:extent cx="5760720" cy="2821686"/>
            <wp:effectExtent l="0" t="0" r="0" b="0"/>
            <wp:docPr id="152"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5760720" cy="2821686"/>
                    </a:xfrm>
                    <a:prstGeom prst="rect">
                      <a:avLst/>
                    </a:prstGeom>
                    <a:noFill/>
                    <a:ln>
                      <a:noFill/>
                    </a:ln>
                  </pic:spPr>
                </pic:pic>
              </a:graphicData>
            </a:graphic>
          </wp:inline>
        </w:drawing>
      </w:r>
    </w:p>
    <w:p w14:paraId="3D7F7CF9" w14:textId="77777777" w:rsidR="002733E9" w:rsidRPr="002733E9" w:rsidRDefault="005C14C1" w:rsidP="002733E9">
      <w:pPr>
        <w:rPr>
          <w:szCs w:val="20"/>
        </w:rPr>
      </w:pPr>
      <w:r w:rsidRPr="00C87A02">
        <w:rPr>
          <w:noProof/>
          <w:szCs w:val="20"/>
          <w:lang w:val="tr-TR" w:eastAsia="tr-TR"/>
        </w:rPr>
        <w:drawing>
          <wp:inline distT="0" distB="0" distL="0" distR="0" wp14:anchorId="488D4EC6" wp14:editId="7013CFC7">
            <wp:extent cx="5760720" cy="3443413"/>
            <wp:effectExtent l="0" t="0" r="0" b="5080"/>
            <wp:docPr id="153"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5760720" cy="3443413"/>
                    </a:xfrm>
                    <a:prstGeom prst="rect">
                      <a:avLst/>
                    </a:prstGeom>
                    <a:noFill/>
                    <a:ln>
                      <a:noFill/>
                    </a:ln>
                  </pic:spPr>
                </pic:pic>
              </a:graphicData>
            </a:graphic>
          </wp:inline>
        </w:drawing>
      </w:r>
      <w:bookmarkStart w:id="525" w:name="_Toc525133080"/>
      <w:bookmarkEnd w:id="525"/>
    </w:p>
    <w:p w14:paraId="5EEA3B2A" w14:textId="77777777" w:rsidR="00860651" w:rsidRDefault="00860651" w:rsidP="00860651">
      <w:pPr>
        <w:pStyle w:val="Heading1"/>
      </w:pPr>
      <w:bookmarkStart w:id="526" w:name="_Toc525261928"/>
      <w:bookmarkStart w:id="527" w:name="_Toc525153811"/>
      <w:r>
        <w:lastRenderedPageBreak/>
        <w:t>APPENDIX (LOADS)</w:t>
      </w:r>
      <w:bookmarkEnd w:id="526"/>
    </w:p>
    <w:p w14:paraId="5AECAAE0" w14:textId="77777777" w:rsidR="005859B5" w:rsidRPr="005859B5" w:rsidRDefault="005859B5" w:rsidP="005859B5">
      <w:pPr>
        <w:pStyle w:val="Heading2"/>
      </w:pPr>
      <w:bookmarkStart w:id="528" w:name="_Toc525261929"/>
      <w:r w:rsidRPr="005859B5">
        <w:rPr>
          <w:noProof/>
          <w:lang w:val="tr-TR" w:eastAsia="tr-TR"/>
        </w:rPr>
        <mc:AlternateContent>
          <mc:Choice Requires="wps">
            <w:drawing>
              <wp:anchor distT="0" distB="0" distL="114300" distR="114300" simplePos="0" relativeHeight="251743232" behindDoc="0" locked="0" layoutInCell="1" allowOverlap="1" wp14:anchorId="4316FAEE" wp14:editId="63A55D31">
                <wp:simplePos x="0" y="0"/>
                <wp:positionH relativeFrom="column">
                  <wp:posOffset>2917720</wp:posOffset>
                </wp:positionH>
                <wp:positionV relativeFrom="paragraph">
                  <wp:posOffset>5447482</wp:posOffset>
                </wp:positionV>
                <wp:extent cx="3161030" cy="144145"/>
                <wp:effectExtent l="0" t="0" r="1270" b="8255"/>
                <wp:wrapTopAndBottom/>
                <wp:docPr id="240" name="Metin Kutusu 240"/>
                <wp:cNvGraphicFramePr/>
                <a:graphic xmlns:a="http://schemas.openxmlformats.org/drawingml/2006/main">
                  <a:graphicData uri="http://schemas.microsoft.com/office/word/2010/wordprocessingShape">
                    <wps:wsp>
                      <wps:cNvSpPr txBox="1"/>
                      <wps:spPr>
                        <a:xfrm>
                          <a:off x="0" y="0"/>
                          <a:ext cx="3161030" cy="144145"/>
                        </a:xfrm>
                        <a:prstGeom prst="rect">
                          <a:avLst/>
                        </a:prstGeom>
                        <a:solidFill>
                          <a:prstClr val="white"/>
                        </a:solidFill>
                        <a:ln>
                          <a:noFill/>
                        </a:ln>
                      </wps:spPr>
                      <wps:txbx>
                        <w:txbxContent>
                          <w:p w14:paraId="37BDC475" w14:textId="77777777" w:rsidR="009F22DF" w:rsidRPr="00347C31" w:rsidRDefault="009F22DF" w:rsidP="005859B5">
                            <w:pPr>
                              <w:pStyle w:val="Caption"/>
                              <w:rPr>
                                <w:noProof/>
                              </w:rPr>
                            </w:pPr>
                            <w:r>
                              <w:t xml:space="preserve">Figure </w:t>
                            </w:r>
                            <w:r>
                              <w:rPr>
                                <w:noProof/>
                              </w:rPr>
                              <w:t>21</w:t>
                            </w:r>
                            <w:r>
                              <w:t xml:space="preserve">. V-y for </w:t>
                            </w:r>
                            <w:r w:rsidRPr="00224347">
                              <w:t>DOWN BALANCING TAIL LOAD FLAPS EXTENDED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16FAEE" id="Metin Kutusu 240" o:spid="_x0000_s1059" type="#_x0000_t202" style="position:absolute;left:0;text-align:left;margin-left:229.75pt;margin-top:428.95pt;width:248.9pt;height:11.3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FUONwIAAHAEAAAOAAAAZHJzL2Uyb0RvYy54bWysVMFu2zAMvQ/YPwi6L46TrBiMOEWWIsOw&#10;rC2QDj0rshwLkEVNomNnXz/KjtOt22nYRaZI6knvkfTytqsNOykfNNicp5MpZ8pKKLQ95vzb0/bd&#10;B84CClsIA1bl/KwCv129fbNsXaZmUIEplGcEYkPWupxXiC5LkiArVYswAacsBUvwtUDa+mNSeNES&#10;em2S2XR6k7TgC+dBqhDIezcE+arHL0sl8aEsg0Jmck5vw371/XqIa7Jaiuzohau0vDxD/MMraqEt&#10;XXqFuhMoWOP1H1C1lh4ClDiRUCdQllqqngOxSaev2Owr4VTPhcQJ7ipT+H+w8v706Jkucj5bkD5W&#10;1FSkrwq1ZV8abELDop9Ual3IKHnvKB27j9BRtUd/IGck35W+jl+ixShOeOerxqpDJsk5T2/S6ZxC&#10;kmLpYpEu3keY5OW08wE/KahZNHLuqYa9tOK0CzikjinxsgBGF1ttTNzEwMZ4dhJU77bSqC7gv2UZ&#10;G3MtxFMDYPQkkeJAJVrYHbpemPl85HmA4kz0PQxtFJzcarpwJwI+Ck99Q7RoFvCBltJAm3O4WJxV&#10;4H/8zR/zqZwU5aylPsx5+N4Irzgzny0VmiBxNPxoHEbDNvUGiGpKU+Zkb9IBj2Y0Sw/1M43IOt5C&#10;IWEl3ZVzHM0NDtNAIybVet0nUWs6gTu7dzJCj8I+dc/Cu0tZkAp6D2OHiuxVdYbcQeZ1g1DqvnRR&#10;2EHFi97U1n3xLyMY5+bXfZ/18qNY/QQAAP//AwBQSwMEFAAGAAgAAAAhAGYTB4riAAAACwEAAA8A&#10;AABkcnMvZG93bnJldi54bWxMj8tOwzAQRfdI/IM1SGwQdSgkTUKcClq6g0Uf6noau0lEPI5sp0n/&#10;HrOC5cwc3Tm3WE66YxdlXWtIwNMsAqaoMrKlWsBhv3lMgTmPJLEzpARclYNleXtTYC7NSFt12fma&#10;hRByOQpovO9zzl3VKI1uZnpF4XY2VqMPo625tDiGcN3xeRQlXGNL4UODvVo1qvreDVpAsrbDuKXV&#10;w/rw8YlffT0/vl+PQtzfTW+vwLya/B8Mv/pBHcrgdDIDScc6AS9xFgdUQBovMmCByOLFM7BT2KRR&#10;Arws+P8O5Q8AAAD//wMAUEsBAi0AFAAGAAgAAAAhALaDOJL+AAAA4QEAABMAAAAAAAAAAAAAAAAA&#10;AAAAAFtDb250ZW50X1R5cGVzXS54bWxQSwECLQAUAAYACAAAACEAOP0h/9YAAACUAQAACwAAAAAA&#10;AAAAAAAAAAAvAQAAX3JlbHMvLnJlbHNQSwECLQAUAAYACAAAACEAJihVDjcCAABwBAAADgAAAAAA&#10;AAAAAAAAAAAuAgAAZHJzL2Uyb0RvYy54bWxQSwECLQAUAAYACAAAACEAZhMHiuIAAAALAQAADwAA&#10;AAAAAAAAAAAAAACRBAAAZHJzL2Rvd25yZXYueG1sUEsFBgAAAAAEAAQA8wAAAKAFAAAAAA==&#10;" stroked="f">
                <v:textbox inset="0,0,0,0">
                  <w:txbxContent>
                    <w:p w14:paraId="37BDC475" w14:textId="77777777" w:rsidR="009F22DF" w:rsidRPr="00347C31" w:rsidRDefault="009F22DF" w:rsidP="005859B5">
                      <w:pPr>
                        <w:pStyle w:val="Caption"/>
                        <w:rPr>
                          <w:noProof/>
                        </w:rPr>
                      </w:pPr>
                      <w:r>
                        <w:t xml:space="preserve">Figure </w:t>
                      </w:r>
                      <w:r>
                        <w:rPr>
                          <w:noProof/>
                        </w:rPr>
                        <w:t>21</w:t>
                      </w:r>
                      <w:r>
                        <w:t xml:space="preserve">. V-y for </w:t>
                      </w:r>
                      <w:r w:rsidRPr="00224347">
                        <w:t>DOWN BALANCING TAIL LOAD FLAPS EXTENDED</w:t>
                      </w:r>
                    </w:p>
                  </w:txbxContent>
                </v:textbox>
                <w10:wrap type="topAndBottom"/>
              </v:shape>
            </w:pict>
          </mc:Fallback>
        </mc:AlternateContent>
      </w:r>
      <w:r w:rsidRPr="005859B5">
        <w:t xml:space="preserve">APPENDIX </w:t>
      </w:r>
      <w:r w:rsidR="00860651">
        <w:t>A</w:t>
      </w:r>
      <w:r w:rsidRPr="005859B5">
        <w:t>– HORIZONTAL TAIL SHEAR AND MOMENT DIAGRAMS FOR EACH CRITICAL CASE</w:t>
      </w:r>
      <w:bookmarkEnd w:id="527"/>
      <w:bookmarkEnd w:id="528"/>
    </w:p>
    <w:p w14:paraId="44642D70" w14:textId="77777777" w:rsidR="005859B5" w:rsidRPr="00AF44C7" w:rsidRDefault="005859B5" w:rsidP="005859B5">
      <w:pPr>
        <w:ind w:firstLine="720"/>
      </w:pPr>
      <w:r>
        <w:rPr>
          <w:noProof/>
          <w:lang w:val="tr-TR" w:eastAsia="tr-TR"/>
        </w:rPr>
        <w:drawing>
          <wp:anchor distT="0" distB="0" distL="114300" distR="114300" simplePos="0" relativeHeight="251778048" behindDoc="0" locked="0" layoutInCell="1" allowOverlap="1" wp14:anchorId="59F50DBF" wp14:editId="291D3646">
            <wp:simplePos x="0" y="0"/>
            <wp:positionH relativeFrom="margin">
              <wp:align>right</wp:align>
            </wp:positionH>
            <wp:positionV relativeFrom="paragraph">
              <wp:posOffset>2848875</wp:posOffset>
            </wp:positionV>
            <wp:extent cx="2858770" cy="2145030"/>
            <wp:effectExtent l="0" t="0" r="0" b="7620"/>
            <wp:wrapTopAndBottom/>
            <wp:docPr id="230" name="Resi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7" cstate="print">
                      <a:extLst>
                        <a:ext uri="{28A0092B-C50C-407E-A947-70E740481C1C}">
                          <a14:useLocalDpi xmlns:a14="http://schemas.microsoft.com/office/drawing/2010/main" val="0"/>
                        </a:ext>
                      </a:extLst>
                    </a:blip>
                    <a:srcRect/>
                    <a:stretch>
                      <a:fillRect/>
                    </a:stretch>
                  </pic:blipFill>
                  <pic:spPr bwMode="auto">
                    <a:xfrm>
                      <a:off x="0" y="0"/>
                      <a:ext cx="2858770" cy="214503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tr-TR" w:eastAsia="tr-TR"/>
        </w:rPr>
        <w:drawing>
          <wp:anchor distT="0" distB="0" distL="114300" distR="114300" simplePos="0" relativeHeight="251776000" behindDoc="0" locked="0" layoutInCell="1" allowOverlap="1" wp14:anchorId="60B7E5C2" wp14:editId="09F62483">
            <wp:simplePos x="0" y="0"/>
            <wp:positionH relativeFrom="margin">
              <wp:align>right</wp:align>
            </wp:positionH>
            <wp:positionV relativeFrom="paragraph">
              <wp:posOffset>419100</wp:posOffset>
            </wp:positionV>
            <wp:extent cx="2858770" cy="2145030"/>
            <wp:effectExtent l="0" t="0" r="0" b="7620"/>
            <wp:wrapTopAndBottom/>
            <wp:docPr id="227" name="Resi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2858770" cy="214503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tr-TR" w:eastAsia="tr-TR"/>
        </w:rPr>
        <mc:AlternateContent>
          <mc:Choice Requires="wps">
            <w:drawing>
              <wp:anchor distT="0" distB="0" distL="114300" distR="114300" simplePos="0" relativeHeight="251741184" behindDoc="0" locked="0" layoutInCell="1" allowOverlap="1" wp14:anchorId="42E371AF" wp14:editId="2A8D13FA">
                <wp:simplePos x="0" y="0"/>
                <wp:positionH relativeFrom="column">
                  <wp:posOffset>2983865</wp:posOffset>
                </wp:positionH>
                <wp:positionV relativeFrom="paragraph">
                  <wp:posOffset>2581698</wp:posOffset>
                </wp:positionV>
                <wp:extent cx="3161030" cy="206375"/>
                <wp:effectExtent l="0" t="0" r="1270" b="3175"/>
                <wp:wrapTopAndBottom/>
                <wp:docPr id="250" name="Metin Kutusu 250"/>
                <wp:cNvGraphicFramePr/>
                <a:graphic xmlns:a="http://schemas.openxmlformats.org/drawingml/2006/main">
                  <a:graphicData uri="http://schemas.microsoft.com/office/word/2010/wordprocessingShape">
                    <wps:wsp>
                      <wps:cNvSpPr txBox="1"/>
                      <wps:spPr>
                        <a:xfrm>
                          <a:off x="0" y="0"/>
                          <a:ext cx="3161030" cy="206375"/>
                        </a:xfrm>
                        <a:prstGeom prst="rect">
                          <a:avLst/>
                        </a:prstGeom>
                        <a:solidFill>
                          <a:prstClr val="white"/>
                        </a:solidFill>
                        <a:ln>
                          <a:noFill/>
                        </a:ln>
                      </wps:spPr>
                      <wps:txbx>
                        <w:txbxContent>
                          <w:p w14:paraId="0E68C1EA" w14:textId="77777777" w:rsidR="009F22DF" w:rsidRPr="00347C31" w:rsidRDefault="009F22DF" w:rsidP="005859B5">
                            <w:pPr>
                              <w:pStyle w:val="Caption"/>
                              <w:rPr>
                                <w:noProof/>
                              </w:rPr>
                            </w:pPr>
                            <w:r>
                              <w:t xml:space="preserve">Figure </w:t>
                            </w:r>
                            <w:r>
                              <w:rPr>
                                <w:noProof/>
                              </w:rPr>
                              <w:t>19</w:t>
                            </w:r>
                            <w:r>
                              <w:t xml:space="preserve">. V-y for </w:t>
                            </w:r>
                            <w:r w:rsidRPr="004C4EF2">
                              <w:t>DOWN BALANCING TAIL LOAD FLAPS RETRACTED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E371AF" id="Metin Kutusu 250" o:spid="_x0000_s1060" type="#_x0000_t202" style="position:absolute;left:0;text-align:left;margin-left:234.95pt;margin-top:203.3pt;width:248.9pt;height:16.2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2+4OAIAAHAEAAAOAAAAZHJzL2Uyb0RvYy54bWysVMFu2zAMvQ/YPwi6L3aSNSuMOEWWIsOw&#10;ri2QDj0rshwLkEVNomNnXz/KjtOt22nYRaZI6knvkfTypqsNOyofNNicTycpZ8pKKLQ95Pzb0/bd&#10;NWcBhS2EAatyflKB36zevlm2LlMzqMAUyjMCsSFrXc4rRJclSZCVqkWYgFOWgiX4WiBt/SEpvGgJ&#10;vTbJLE0XSQu+cB6kCoG8t0OQr3r8slQSH8oyKGQm5/Q27Fffr/u4JqulyA5euErL8zPEP7yiFtrS&#10;pReoW4GCNV7/AVVr6SFAiRMJdQJlqaXqORCbafqKza4STvVcSJzgLjKF/wcr74+Pnuki57Mr0seK&#10;mor0VaG27EuDTWhY9JNKrQsZJe8cpWP3ETqq9ugP5Izku9LX8Uu0GMUJ73TRWHXIJDnn08U0nVNI&#10;UmyWLuYfriJM8nLa+YCfFNQsGjn3VMNeWnG8CzikjinxsgBGF1ttTNzEwMZ4dhRU77bSqM7gv2UZ&#10;G3MtxFMDYPQkkeJAJVrY7btemPn7keceihPR9zC0UXByq+nCOxHwUXjqG6JFs4APtJQG2pzD2eKs&#10;Av/jb/6YT+WkKGct9WHOw/dGeMWZ+Wyp0ASJo+FHYz8atqk3QFSnNGVO9iYd8GhGs/RQP9OIrOMt&#10;FBJW0l05x9Hc4DANNGJSrdd9ErWmE3hnd05G6FHYp+5ZeHcuC1JB72HsUJG9qs6QO8i8bhBK3Zcu&#10;CjuoeNab2rov/nkE49z8uu+zXn4Uq58AAAD//wMAUEsDBBQABgAIAAAAIQB8z+SL4AAAAAsBAAAP&#10;AAAAZHJzL2Rvd25yZXYueG1sTI9NT8MwDIbvSPyHyEhcEEs3UEZL0wk2uI3DxrSz14S2onGqJl27&#10;f485wc0fj14/zleTa8XZ9qHxpGE+S0BYKr1pqNJw+Hy/fwIRIpLB1pPVcLEBVsX1VY6Z8SPt7Hkf&#10;K8EhFDLUUMfYZVKGsrYOw8x3lnj35XuHkdu+kqbHkcNdKxdJoqTDhvhCjZ1d17b83g9Og9r0w7ij&#10;9d3m8LbFj65aHF8vR61vb6aXZxDRTvEPhl99VoeCnU5+IBNEq+FRpSmjXCRKgWAiVcsliBNPHtI5&#10;yCKX/38ofgAAAP//AwBQSwECLQAUAAYACAAAACEAtoM4kv4AAADhAQAAEwAAAAAAAAAAAAAAAAAA&#10;AAAAW0NvbnRlbnRfVHlwZXNdLnhtbFBLAQItABQABgAIAAAAIQA4/SH/1gAAAJQBAAALAAAAAAAA&#10;AAAAAAAAAC8BAABfcmVscy8ucmVsc1BLAQItABQABgAIAAAAIQDlA2+4OAIAAHAEAAAOAAAAAAAA&#10;AAAAAAAAAC4CAABkcnMvZTJvRG9jLnhtbFBLAQItABQABgAIAAAAIQB8z+SL4AAAAAsBAAAPAAAA&#10;AAAAAAAAAAAAAJIEAABkcnMvZG93bnJldi54bWxQSwUGAAAAAAQABADzAAAAnwUAAAAA&#10;" stroked="f">
                <v:textbox inset="0,0,0,0">
                  <w:txbxContent>
                    <w:p w14:paraId="0E68C1EA" w14:textId="77777777" w:rsidR="009F22DF" w:rsidRPr="00347C31" w:rsidRDefault="009F22DF" w:rsidP="005859B5">
                      <w:pPr>
                        <w:pStyle w:val="Caption"/>
                        <w:rPr>
                          <w:noProof/>
                        </w:rPr>
                      </w:pPr>
                      <w:r>
                        <w:t xml:space="preserve">Figure </w:t>
                      </w:r>
                      <w:r>
                        <w:rPr>
                          <w:noProof/>
                        </w:rPr>
                        <w:t>19</w:t>
                      </w:r>
                      <w:r>
                        <w:t xml:space="preserve">. V-y for </w:t>
                      </w:r>
                      <w:r w:rsidRPr="004C4EF2">
                        <w:t>DOWN BALANCING TAIL LOAD FLAPS RETRACTED</w:t>
                      </w:r>
                    </w:p>
                  </w:txbxContent>
                </v:textbox>
                <w10:wrap type="topAndBottom"/>
              </v:shape>
            </w:pict>
          </mc:Fallback>
        </mc:AlternateContent>
      </w:r>
      <w:r>
        <w:rPr>
          <w:noProof/>
          <w:lang w:val="tr-TR" w:eastAsia="tr-TR"/>
        </w:rPr>
        <mc:AlternateContent>
          <mc:Choice Requires="wps">
            <w:drawing>
              <wp:anchor distT="0" distB="0" distL="114300" distR="114300" simplePos="0" relativeHeight="251740160" behindDoc="0" locked="0" layoutInCell="1" allowOverlap="1" wp14:anchorId="014429A7" wp14:editId="2EFE9840">
                <wp:simplePos x="0" y="0"/>
                <wp:positionH relativeFrom="margin">
                  <wp:posOffset>-35560</wp:posOffset>
                </wp:positionH>
                <wp:positionV relativeFrom="paragraph">
                  <wp:posOffset>2601383</wp:posOffset>
                </wp:positionV>
                <wp:extent cx="2934335" cy="242570"/>
                <wp:effectExtent l="0" t="0" r="0" b="5080"/>
                <wp:wrapTopAndBottom/>
                <wp:docPr id="258" name="Metin Kutusu 258"/>
                <wp:cNvGraphicFramePr/>
                <a:graphic xmlns:a="http://schemas.openxmlformats.org/drawingml/2006/main">
                  <a:graphicData uri="http://schemas.microsoft.com/office/word/2010/wordprocessingShape">
                    <wps:wsp>
                      <wps:cNvSpPr txBox="1"/>
                      <wps:spPr>
                        <a:xfrm>
                          <a:off x="0" y="0"/>
                          <a:ext cx="2934335" cy="242570"/>
                        </a:xfrm>
                        <a:prstGeom prst="rect">
                          <a:avLst/>
                        </a:prstGeom>
                        <a:solidFill>
                          <a:prstClr val="white"/>
                        </a:solidFill>
                        <a:ln>
                          <a:noFill/>
                        </a:ln>
                      </wps:spPr>
                      <wps:txbx>
                        <w:txbxContent>
                          <w:p w14:paraId="3AEBE596" w14:textId="77777777" w:rsidR="009F22DF" w:rsidRDefault="009F22DF" w:rsidP="005859B5">
                            <w:pPr>
                              <w:pStyle w:val="Caption"/>
                              <w:rPr>
                                <w:noProof/>
                              </w:rPr>
                            </w:pPr>
                            <w:r>
                              <w:t xml:space="preserve">Figure 18. V-y for </w:t>
                            </w:r>
                            <w:r w:rsidRPr="001318EA">
                              <w:t>UP BALANCING TAIL LOAD FLAPS RETRACTED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4429A7" id="Metin Kutusu 258" o:spid="_x0000_s1061" type="#_x0000_t202" style="position:absolute;left:0;text-align:left;margin-left:-2.8pt;margin-top:204.85pt;width:231.05pt;height:19.1pt;z-index:251740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6MFIPAIAAHAEAAAOAAAAZHJzL2Uyb0RvYy54bWysVE1v2zAMvQ/YfxB0X5wmzT6COEWWIsOw&#10;rC2QDj0rshwLkEVNomNnv36UHKdbt9Owi0KTFMX3HpnFTVcbdlQ+aLA5vxqNOVNWQqHtIeffHjdv&#10;3nMWUNhCGLAq5ycV+M3y9atF6+ZqAhWYQnlGRWyYty7nFaKbZ1mQlapFGIFTloIl+FogffpDVnjR&#10;UvXaZJPx+G3Wgi+cB6lCIO9tH+TLVL8slcT7sgwKmck59Ybp9OncxzNbLsT84IWrtDy3If6hi1po&#10;S49eSt0KFKzx+o9StZYeApQ4klBnUJZaqoSB0FyNX6DZVcKphIXICe5CU/h/ZeXd8cEzXeR8MiOp&#10;rKhJpK8KtWVfGmxCw6KfWGpdmFPyzlE6dh+hI7UHfyBnBN+Vvo6/BItRnPg+XThWHTJJzsmH6fV0&#10;OuNMUmxyPZm9SyJkz7edD/hJQc2ikXNPGiZqxXEbkDqh1CElPhbA6GKjjYkfMbA2nh0F6d1WGlXs&#10;kW78lmVszLUQb/Xh6MkixB5KtLDbd4kYavaMfw/FieB76McoOLnR9OBWBHwQnuaGENMu4D0dpYE2&#10;53C2OKvA//ibP+aTnBTlrKU5zHn43givODOfLQkdh3Yw/GDsB8M29RoI6hVtmZPJpAsezWCWHuon&#10;WpFVfIVCwkp6K+c4mGvst4FWTKrVKiXRaDqBW7tzMpYeiH3snoR3Z1mQBL2DYULF/IU6fW5P86pB&#10;KHWSLhLbs3jmm8Y66XNewbg3v36nrOc/iuVPAAAA//8DAFBLAwQUAAYACAAAACEABl+VP+EAAAAK&#10;AQAADwAAAGRycy9kb3ducmV2LnhtbEyPwU7DMAyG70i8Q2QkLmhLmdqOlaYTbHAbh41pZ68JbUXj&#10;VE26dm+POcHNlj/9/v58PdlWXEzvG0cKHucRCEOl0w1VCo6f77MnED4gaWwdGQVX42Fd3N7kmGk3&#10;0t5cDqESHEI+QwV1CF0mpS9rY9HPXWeIb1+utxh47Supexw53LZyEUWptNgQf6ixM5valN+HwSpI&#10;t/0w7mnzsD2+7fCjqxan1+tJqfu76eUZRDBT+IPhV5/VoWCnsxtIe9EqmCUpkwriaLUEwUCcpAmI&#10;Mw/xcgWyyOX/CsUPAAAA//8DAFBLAQItABQABgAIAAAAIQC2gziS/gAAAOEBAAATAAAAAAAAAAAA&#10;AAAAAAAAAABbQ29udGVudF9UeXBlc10ueG1sUEsBAi0AFAAGAAgAAAAhADj9If/WAAAAlAEAAAsA&#10;AAAAAAAAAAAAAAAALwEAAF9yZWxzLy5yZWxzUEsBAi0AFAAGAAgAAAAhAA7owUg8AgAAcAQAAA4A&#10;AAAAAAAAAAAAAAAALgIAAGRycy9lMm9Eb2MueG1sUEsBAi0AFAAGAAgAAAAhAAZflT/hAAAACgEA&#10;AA8AAAAAAAAAAAAAAAAAlgQAAGRycy9kb3ducmV2LnhtbFBLBQYAAAAABAAEAPMAAACkBQAAAAA=&#10;" stroked="f">
                <v:textbox inset="0,0,0,0">
                  <w:txbxContent>
                    <w:p w14:paraId="3AEBE596" w14:textId="77777777" w:rsidR="009F22DF" w:rsidRDefault="009F22DF" w:rsidP="005859B5">
                      <w:pPr>
                        <w:pStyle w:val="Caption"/>
                        <w:rPr>
                          <w:noProof/>
                        </w:rPr>
                      </w:pPr>
                      <w:r>
                        <w:t xml:space="preserve">Figure 18. V-y for </w:t>
                      </w:r>
                      <w:r w:rsidRPr="001318EA">
                        <w:t>UP BALANCING TAIL LOAD FLAPS RETRACTED</w:t>
                      </w:r>
                    </w:p>
                  </w:txbxContent>
                </v:textbox>
                <w10:wrap type="topAndBottom" anchorx="margin"/>
              </v:shape>
            </w:pict>
          </mc:Fallback>
        </mc:AlternateContent>
      </w:r>
      <w:r>
        <w:rPr>
          <w:noProof/>
          <w:lang w:val="tr-TR" w:eastAsia="tr-TR"/>
        </w:rPr>
        <w:drawing>
          <wp:anchor distT="0" distB="0" distL="114300" distR="114300" simplePos="0" relativeHeight="251774976" behindDoc="0" locked="0" layoutInCell="1" allowOverlap="1" wp14:anchorId="7823AC02" wp14:editId="0B8ACF7D">
            <wp:simplePos x="0" y="0"/>
            <wp:positionH relativeFrom="margin">
              <wp:align>left</wp:align>
            </wp:positionH>
            <wp:positionV relativeFrom="paragraph">
              <wp:posOffset>433705</wp:posOffset>
            </wp:positionV>
            <wp:extent cx="2858770" cy="2145030"/>
            <wp:effectExtent l="0" t="0" r="0" b="7620"/>
            <wp:wrapTopAndBottom/>
            <wp:docPr id="226" name="Resi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9" cstate="print">
                      <a:extLst>
                        <a:ext uri="{28A0092B-C50C-407E-A947-70E740481C1C}">
                          <a14:useLocalDpi xmlns:a14="http://schemas.microsoft.com/office/drawing/2010/main" val="0"/>
                        </a:ext>
                      </a:extLst>
                    </a:blip>
                    <a:srcRect/>
                    <a:stretch>
                      <a:fillRect/>
                    </a:stretch>
                  </pic:blipFill>
                  <pic:spPr bwMode="auto">
                    <a:xfrm>
                      <a:off x="0" y="0"/>
                      <a:ext cx="2858770" cy="2145030"/>
                    </a:xfrm>
                    <a:prstGeom prst="rect">
                      <a:avLst/>
                    </a:prstGeom>
                    <a:noFill/>
                    <a:ln>
                      <a:noFill/>
                    </a:ln>
                  </pic:spPr>
                </pic:pic>
              </a:graphicData>
            </a:graphic>
          </wp:anchor>
        </w:drawing>
      </w:r>
      <w:r>
        <w:rPr>
          <w:noProof/>
          <w:lang w:val="tr-TR" w:eastAsia="tr-TR"/>
        </w:rPr>
        <mc:AlternateContent>
          <mc:Choice Requires="wps">
            <w:drawing>
              <wp:anchor distT="0" distB="0" distL="114300" distR="114300" simplePos="0" relativeHeight="251742208" behindDoc="0" locked="0" layoutInCell="1" allowOverlap="1" wp14:anchorId="6746A8ED" wp14:editId="1CCB86FC">
                <wp:simplePos x="0" y="0"/>
                <wp:positionH relativeFrom="margin">
                  <wp:posOffset>-114088</wp:posOffset>
                </wp:positionH>
                <wp:positionV relativeFrom="paragraph">
                  <wp:posOffset>5038936</wp:posOffset>
                </wp:positionV>
                <wp:extent cx="3104515" cy="175260"/>
                <wp:effectExtent l="0" t="0" r="635" b="0"/>
                <wp:wrapTopAndBottom/>
                <wp:docPr id="239" name="Metin Kutusu 239"/>
                <wp:cNvGraphicFramePr/>
                <a:graphic xmlns:a="http://schemas.openxmlformats.org/drawingml/2006/main">
                  <a:graphicData uri="http://schemas.microsoft.com/office/word/2010/wordprocessingShape">
                    <wps:wsp>
                      <wps:cNvSpPr txBox="1"/>
                      <wps:spPr>
                        <a:xfrm>
                          <a:off x="0" y="0"/>
                          <a:ext cx="3104515" cy="175260"/>
                        </a:xfrm>
                        <a:prstGeom prst="rect">
                          <a:avLst/>
                        </a:prstGeom>
                        <a:solidFill>
                          <a:prstClr val="white"/>
                        </a:solidFill>
                        <a:ln>
                          <a:noFill/>
                        </a:ln>
                      </wps:spPr>
                      <wps:txbx>
                        <w:txbxContent>
                          <w:p w14:paraId="7B728243" w14:textId="77777777" w:rsidR="009F22DF" w:rsidRPr="00347C31" w:rsidRDefault="009F22DF" w:rsidP="005859B5">
                            <w:pPr>
                              <w:pStyle w:val="Caption"/>
                              <w:rPr>
                                <w:noProof/>
                              </w:rPr>
                            </w:pPr>
                            <w:r>
                              <w:t xml:space="preserve">Figure </w:t>
                            </w:r>
                            <w:r>
                              <w:rPr>
                                <w:noProof/>
                              </w:rPr>
                              <w:t>20</w:t>
                            </w:r>
                            <w:r>
                              <w:t xml:space="preserve">. V-y for </w:t>
                            </w:r>
                            <w:r w:rsidRPr="00F43DF9">
                              <w:t>UP BALANCING TAIL LOAD FLAPS EXTENDED</w:t>
                            </w:r>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46A8ED" id="Metin Kutusu 239" o:spid="_x0000_s1062" type="#_x0000_t202" style="position:absolute;left:0;text-align:left;margin-left:-9pt;margin-top:396.75pt;width:244.45pt;height:13.8pt;z-index:251742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iDnDPAIAAHAEAAAOAAAAZHJzL2Uyb0RvYy54bWysVFFv0zAQfkfiP1h+Z2k7ViBqOpVNQ4ix&#10;TerQnl3HXiw5PmNfmoxfz9lpOhg8IV6c89357O/77rI6H1rL9ipEA67i85MZZ8pJqI17rPi3+6s3&#10;7zmLKFwtLDhV8ScV+fn69atV70u1gAZsrQKjIi6Wva94g+jLooiyUa2IJ+CVo6CG0AqkbXgs6iB6&#10;qt7aYjGbLYseQu0DSBUjeS/HIF/n+loribdaR4XMVpzehnkNed2ltVivRPkYhG+MPDxD/MMrWmEc&#10;XXosdSlQsC6YP0q1RgaIoPFEQluA1kaqjIHQzGcv0Gwb4VXGQuREf6Qp/r+y8mZ/F5ipK744/cCZ&#10;Ey2J9FWhcexLh13sWPITS72PJSVvPaXj8BEGUnvyR3Im8IMObfoSLEZx4vvpyLEakElyns5nb8/m&#10;Z5xJis3fnS2WWYTi+bQPET8paFkyKh5Iw0yt2F9HpJdQ6pSSLotgTX1lrE2bFLiwge0F6d03BlV6&#10;I534Lcu6lOsgnRrDyVMkiCOUZOGwGzIxp8sJ5w7qJ4IfYGyj6OWVoQuvRcQ7EahvCDHNAt7Soi30&#10;FYeDxVkD4cff/Cmf5KQoZz31YcXj904ExZn97Ejo1LSTESZjNxmuay+AoM5pyrzMJh0IaCdTB2gf&#10;aEQ26RYKCSfprorjZF7gOA00YlJtNjmJWtMLvHZbL1Ppidj74UEEf5AFSdAbmDpUlC/UGXNHmjcd&#10;gjZZukTsyOKBb2rrrM9hBNPc/LrPWc8/ivVPAAAA//8DAFBLAwQUAAYACAAAACEAtaXpQeIAAAAL&#10;AQAADwAAAGRycy9kb3ducmV2LnhtbEyPQU+DQBSE7yb+h80z8WLaBdSWIo9GW73pobXpeQtPILJv&#10;ye5S6L93PelxMpOZb/L1pDtxJutawwjxPAJBXJqq5Rrh8Pk2S0E4r7hSnWFCuJCDdXF9lausMiPv&#10;6Lz3tQgl7DKF0HjfZ1K6siGt3Nz0xMH7MlYrH6StZWXVGMp1J5MoWkitWg4Ljepp01D5vR80wmJr&#10;h3HHm7vt4fVdffR1cny5HBFvb6bnJxCeJv8Xhl/8gA5FYDqZgSsnOoRZnIYvHmG5un8EERIPy2gF&#10;4oSQJnEMssjl/w/FDwAAAP//AwBQSwECLQAUAAYACAAAACEAtoM4kv4AAADhAQAAEwAAAAAAAAAA&#10;AAAAAAAAAAAAW0NvbnRlbnRfVHlwZXNdLnhtbFBLAQItABQABgAIAAAAIQA4/SH/1gAAAJQBAAAL&#10;AAAAAAAAAAAAAAAAAC8BAABfcmVscy8ucmVsc1BLAQItABQABgAIAAAAIQAmiDnDPAIAAHAEAAAO&#10;AAAAAAAAAAAAAAAAAC4CAABkcnMvZTJvRG9jLnhtbFBLAQItABQABgAIAAAAIQC1pelB4gAAAAsB&#10;AAAPAAAAAAAAAAAAAAAAAJYEAABkcnMvZG93bnJldi54bWxQSwUGAAAAAAQABADzAAAApQUAAAAA&#10;" stroked="f">
                <v:textbox inset="0,0,0,0">
                  <w:txbxContent>
                    <w:p w14:paraId="7B728243" w14:textId="77777777" w:rsidR="009F22DF" w:rsidRPr="00347C31" w:rsidRDefault="009F22DF" w:rsidP="005859B5">
                      <w:pPr>
                        <w:pStyle w:val="Caption"/>
                        <w:rPr>
                          <w:noProof/>
                        </w:rPr>
                      </w:pPr>
                      <w:r>
                        <w:t xml:space="preserve">Figure </w:t>
                      </w:r>
                      <w:r>
                        <w:rPr>
                          <w:noProof/>
                        </w:rPr>
                        <w:t>20</w:t>
                      </w:r>
                      <w:r>
                        <w:t xml:space="preserve">. V-y for </w:t>
                      </w:r>
                      <w:r w:rsidRPr="00F43DF9">
                        <w:t>UP BALANCING TAIL LOAD FLAPS EXTENDED</w:t>
                      </w:r>
                      <w:r>
                        <w:t xml:space="preserve"> </w:t>
                      </w:r>
                    </w:p>
                  </w:txbxContent>
                </v:textbox>
                <w10:wrap type="topAndBottom" anchorx="margin"/>
              </v:shape>
            </w:pict>
          </mc:Fallback>
        </mc:AlternateContent>
      </w:r>
      <w:r>
        <w:rPr>
          <w:noProof/>
          <w:lang w:val="tr-TR" w:eastAsia="tr-TR"/>
        </w:rPr>
        <w:drawing>
          <wp:anchor distT="0" distB="0" distL="114300" distR="114300" simplePos="0" relativeHeight="251777024" behindDoc="0" locked="0" layoutInCell="1" allowOverlap="1" wp14:anchorId="470620D4" wp14:editId="51263018">
            <wp:simplePos x="0" y="0"/>
            <wp:positionH relativeFrom="margin">
              <wp:align>left</wp:align>
            </wp:positionH>
            <wp:positionV relativeFrom="paragraph">
              <wp:posOffset>2830830</wp:posOffset>
            </wp:positionV>
            <wp:extent cx="2858770" cy="2145030"/>
            <wp:effectExtent l="0" t="0" r="0" b="7620"/>
            <wp:wrapTopAndBottom/>
            <wp:docPr id="229" name="Resim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0" cstate="print">
                      <a:extLst>
                        <a:ext uri="{28A0092B-C50C-407E-A947-70E740481C1C}">
                          <a14:useLocalDpi xmlns:a14="http://schemas.microsoft.com/office/drawing/2010/main" val="0"/>
                        </a:ext>
                      </a:extLst>
                    </a:blip>
                    <a:srcRect/>
                    <a:stretch>
                      <a:fillRect/>
                    </a:stretch>
                  </pic:blipFill>
                  <pic:spPr bwMode="auto">
                    <a:xfrm>
                      <a:off x="0" y="0"/>
                      <a:ext cx="2858770" cy="214503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eastAsiaTheme="minorEastAsia"/>
        </w:rPr>
        <w:t xml:space="preserve">Figures </w:t>
      </w:r>
      <w:commentRangeStart w:id="529"/>
      <w:r>
        <w:rPr>
          <w:rFonts w:eastAsiaTheme="minorEastAsia"/>
        </w:rPr>
        <w:t>18</w:t>
      </w:r>
      <w:commentRangeEnd w:id="529"/>
      <w:r w:rsidR="00385B35">
        <w:rPr>
          <w:rStyle w:val="CommentReference"/>
        </w:rPr>
        <w:commentReference w:id="529"/>
      </w:r>
      <w:r>
        <w:rPr>
          <w:rFonts w:eastAsiaTheme="minorEastAsia"/>
        </w:rPr>
        <w:t>-43 show distribution of shear forces and moments along half span of the horizontal tail for each critical case, respectively.</w:t>
      </w:r>
    </w:p>
    <w:p w14:paraId="52300843" w14:textId="77777777" w:rsidR="005859B5" w:rsidRDefault="005859B5" w:rsidP="005859B5">
      <w:r>
        <w:rPr>
          <w:noProof/>
          <w:lang w:val="tr-TR" w:eastAsia="tr-TR"/>
        </w:rPr>
        <w:drawing>
          <wp:anchor distT="0" distB="0" distL="114300" distR="114300" simplePos="0" relativeHeight="251779072" behindDoc="0" locked="0" layoutInCell="1" allowOverlap="1" wp14:anchorId="410FE2B5" wp14:editId="1979195D">
            <wp:simplePos x="0" y="0"/>
            <wp:positionH relativeFrom="margin">
              <wp:align>left</wp:align>
            </wp:positionH>
            <wp:positionV relativeFrom="paragraph">
              <wp:posOffset>5104341</wp:posOffset>
            </wp:positionV>
            <wp:extent cx="2858770" cy="2145030"/>
            <wp:effectExtent l="0" t="0" r="0" b="7620"/>
            <wp:wrapTopAndBottom/>
            <wp:docPr id="231" name="Resi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1" cstate="print">
                      <a:extLst>
                        <a:ext uri="{28A0092B-C50C-407E-A947-70E740481C1C}">
                          <a14:useLocalDpi xmlns:a14="http://schemas.microsoft.com/office/drawing/2010/main" val="0"/>
                        </a:ext>
                      </a:extLst>
                    </a:blip>
                    <a:srcRect/>
                    <a:stretch>
                      <a:fillRect/>
                    </a:stretch>
                  </pic:blipFill>
                  <pic:spPr bwMode="auto">
                    <a:xfrm>
                      <a:off x="0" y="0"/>
                      <a:ext cx="2858770" cy="214503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tr-TR" w:eastAsia="tr-TR"/>
        </w:rPr>
        <w:drawing>
          <wp:anchor distT="0" distB="0" distL="114300" distR="114300" simplePos="0" relativeHeight="251780096" behindDoc="0" locked="0" layoutInCell="1" allowOverlap="1" wp14:anchorId="55CED5EE" wp14:editId="7AF200CC">
            <wp:simplePos x="0" y="0"/>
            <wp:positionH relativeFrom="margin">
              <wp:align>right</wp:align>
            </wp:positionH>
            <wp:positionV relativeFrom="paragraph">
              <wp:posOffset>5101378</wp:posOffset>
            </wp:positionV>
            <wp:extent cx="2858770" cy="2145030"/>
            <wp:effectExtent l="0" t="0" r="0" b="7620"/>
            <wp:wrapTopAndBottom/>
            <wp:docPr id="232" name="Resi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2" cstate="print">
                      <a:extLst>
                        <a:ext uri="{28A0092B-C50C-407E-A947-70E740481C1C}">
                          <a14:useLocalDpi xmlns:a14="http://schemas.microsoft.com/office/drawing/2010/main" val="0"/>
                        </a:ext>
                      </a:extLst>
                    </a:blip>
                    <a:srcRect/>
                    <a:stretch>
                      <a:fillRect/>
                    </a:stretch>
                  </pic:blipFill>
                  <pic:spPr bwMode="auto">
                    <a:xfrm>
                      <a:off x="0" y="0"/>
                      <a:ext cx="2858770" cy="21450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7B9E5BB" w14:textId="77777777" w:rsidR="005859B5" w:rsidRDefault="005859B5" w:rsidP="005859B5">
      <w:r>
        <w:rPr>
          <w:noProof/>
          <w:lang w:val="tr-TR" w:eastAsia="tr-TR"/>
        </w:rPr>
        <mc:AlternateContent>
          <mc:Choice Requires="wps">
            <w:drawing>
              <wp:anchor distT="0" distB="0" distL="114300" distR="114300" simplePos="0" relativeHeight="251744256" behindDoc="0" locked="0" layoutInCell="1" allowOverlap="1" wp14:anchorId="31157D2F" wp14:editId="20703D48">
                <wp:simplePos x="0" y="0"/>
                <wp:positionH relativeFrom="column">
                  <wp:posOffset>2922482</wp:posOffset>
                </wp:positionH>
                <wp:positionV relativeFrom="paragraph">
                  <wp:posOffset>2286847</wp:posOffset>
                </wp:positionV>
                <wp:extent cx="2969895" cy="274320"/>
                <wp:effectExtent l="0" t="0" r="1905" b="0"/>
                <wp:wrapTopAndBottom/>
                <wp:docPr id="281" name="Metin Kutusu 281"/>
                <wp:cNvGraphicFramePr/>
                <a:graphic xmlns:a="http://schemas.openxmlformats.org/drawingml/2006/main">
                  <a:graphicData uri="http://schemas.microsoft.com/office/word/2010/wordprocessingShape">
                    <wps:wsp>
                      <wps:cNvSpPr txBox="1"/>
                      <wps:spPr>
                        <a:xfrm>
                          <a:off x="0" y="0"/>
                          <a:ext cx="2969895" cy="274320"/>
                        </a:xfrm>
                        <a:prstGeom prst="rect">
                          <a:avLst/>
                        </a:prstGeom>
                        <a:solidFill>
                          <a:prstClr val="white"/>
                        </a:solidFill>
                        <a:ln>
                          <a:noFill/>
                        </a:ln>
                      </wps:spPr>
                      <wps:txbx>
                        <w:txbxContent>
                          <w:p w14:paraId="5445AA00" w14:textId="77777777" w:rsidR="009F22DF" w:rsidRPr="00347C31" w:rsidRDefault="009F22DF" w:rsidP="005859B5">
                            <w:pPr>
                              <w:pStyle w:val="Caption"/>
                              <w:jc w:val="center"/>
                              <w:rPr>
                                <w:noProof/>
                              </w:rPr>
                            </w:pPr>
                            <w:r>
                              <w:t xml:space="preserve">Figure 23. V-y for </w:t>
                            </w:r>
                            <w:r w:rsidRPr="0011267E">
                              <w:t>UNCHECKED MANEUVER UP TAIL LOAD</w:t>
                            </w:r>
                            <w:r>
                              <w:br/>
                            </w:r>
                            <w:r w:rsidRPr="0011267E">
                              <w:t xml:space="preserve"> (ELEV TE DN)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157D2F" id="Metin Kutusu 281" o:spid="_x0000_s1063" type="#_x0000_t202" style="position:absolute;left:0;text-align:left;margin-left:230.1pt;margin-top:180.05pt;width:233.85pt;height:21.6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OTHPAIAAHAEAAAOAAAAZHJzL2Uyb0RvYy54bWysVMFu2zAMvQ/YPwi6r07crU2COkWWosOw&#10;ri2QDj0rshwLkEVNomNnXz9KjtOt22nYRaFJiuJ7j8zVdd8Ytlc+aLAFn55NOFNWQqntruDfnm7f&#10;zTgLKGwpDFhV8IMK/Hr59s1V5xYqhxpMqTyjIjYsOlfwGtEtsizIWjUinIFTloIV+EYgffpdVnrR&#10;UfXGZPlkcpF14EvnQaoQyHszBPky1a8qJfGhqoJCZgpOvWE6fTq38cyWV2Kx88LVWh7bEP/QRSO0&#10;pUdPpW4ECtZ6/UepRksPASo8k9BkUFVaqoSB0Ewnr9BsauFUwkLkBHeiKfy/svJ+/+iZLguez6ac&#10;WdGQSF8Vasu+tNiGlkU/sdS5sKDkjaN07D9CT2qP/kDOCL6vfBN/CRajOPF9OHGsemSSnPn8Yj6b&#10;f+BMUiy/fH+eJxGyl9vOB/ykoGHRKLgnDRO1Yn8XkDqh1DElPhbA6PJWGxM/YmBtPNsL0rurNarY&#10;I934LcvYmGsh3hrC0ZNFiAOUaGG/7RMx55cjzi2UB4LvYRij4OStpgfvRMBH4WluCDHtAj7QURno&#10;Cg5Hi7Ma/I+/+WM+yUlRzjqaw4KH763wijPz2ZLQcWhHw4/GdjRs26yBoJJ01E0y6YJHM5qVh+aZ&#10;VmQVX6GQsJLeKjiO5hqHbaAVk2q1Skk0mk7gnd04GUuPxD71z8K7oyxIgt7DOKFi8UqdIXegedUi&#10;VDpJF4kdWDzyTWOd9DmuYNybX79T1ssfxfInAAAA//8DAFBLAwQUAAYACAAAACEARwT0X+EAAAAL&#10;AQAADwAAAGRycy9kb3ducmV2LnhtbEyPy07DMBBF90j8gzVIbBC1m6DQhjgVtLAriz7UtRsPSUQ8&#10;jmynSf8es4Ll6B7de6ZYTaZjF3S+tSRhPhPAkCqrW6olHA8fjwtgPijSqrOEEq7oYVXe3hQq13ak&#10;HV72oWaxhHyuJDQh9DnnvmrQKD+zPVLMvqwzKsTT1Vw7NcZy0/FEiIwb1VJcaFSP6war7/1gJGQb&#10;N4w7Wj9sju9b9dnXyentepLy/m56fQEWcAp/MPzqR3Uoo9PZDqQ96yQ8ZSKJqIQ0E3NgkVgmz0tg&#10;5xiJNAVeFvz/D+UPAAAA//8DAFBLAQItABQABgAIAAAAIQC2gziS/gAAAOEBAAATAAAAAAAAAAAA&#10;AAAAAAAAAABbQ29udGVudF9UeXBlc10ueG1sUEsBAi0AFAAGAAgAAAAhADj9If/WAAAAlAEAAAsA&#10;AAAAAAAAAAAAAAAALwEAAF9yZWxzLy5yZWxzUEsBAi0AFAAGAAgAAAAhAJgQ5Mc8AgAAcAQAAA4A&#10;AAAAAAAAAAAAAAAALgIAAGRycy9lMm9Eb2MueG1sUEsBAi0AFAAGAAgAAAAhAEcE9F/hAAAACwEA&#10;AA8AAAAAAAAAAAAAAAAAlgQAAGRycy9kb3ducmV2LnhtbFBLBQYAAAAABAAEAPMAAACkBQAAAAA=&#10;" stroked="f">
                <v:textbox inset="0,0,0,0">
                  <w:txbxContent>
                    <w:p w14:paraId="5445AA00" w14:textId="77777777" w:rsidR="009F22DF" w:rsidRPr="00347C31" w:rsidRDefault="009F22DF" w:rsidP="005859B5">
                      <w:pPr>
                        <w:pStyle w:val="Caption"/>
                        <w:jc w:val="center"/>
                        <w:rPr>
                          <w:noProof/>
                        </w:rPr>
                      </w:pPr>
                      <w:r>
                        <w:t xml:space="preserve">Figure 23. V-y for </w:t>
                      </w:r>
                      <w:r w:rsidRPr="0011267E">
                        <w:t>UNCHECKED MANEUVER UP TAIL LOAD</w:t>
                      </w:r>
                      <w:r>
                        <w:br/>
                      </w:r>
                      <w:r w:rsidRPr="0011267E">
                        <w:t xml:space="preserve"> (ELEV TE DN)</w:t>
                      </w:r>
                    </w:p>
                  </w:txbxContent>
                </v:textbox>
                <w10:wrap type="topAndBottom"/>
              </v:shape>
            </w:pict>
          </mc:Fallback>
        </mc:AlternateContent>
      </w:r>
      <w:r>
        <w:rPr>
          <w:noProof/>
          <w:lang w:val="tr-TR" w:eastAsia="tr-TR"/>
        </w:rPr>
        <mc:AlternateContent>
          <mc:Choice Requires="wps">
            <w:drawing>
              <wp:anchor distT="0" distB="0" distL="114300" distR="114300" simplePos="0" relativeHeight="251745280" behindDoc="0" locked="0" layoutInCell="1" allowOverlap="1" wp14:anchorId="0CEBB865" wp14:editId="4A0DA7DF">
                <wp:simplePos x="0" y="0"/>
                <wp:positionH relativeFrom="margin">
                  <wp:posOffset>-28787</wp:posOffset>
                </wp:positionH>
                <wp:positionV relativeFrom="paragraph">
                  <wp:posOffset>2300605</wp:posOffset>
                </wp:positionV>
                <wp:extent cx="3017520" cy="307975"/>
                <wp:effectExtent l="0" t="0" r="0" b="0"/>
                <wp:wrapTopAndBottom/>
                <wp:docPr id="282" name="Metin Kutusu 282"/>
                <wp:cNvGraphicFramePr/>
                <a:graphic xmlns:a="http://schemas.openxmlformats.org/drawingml/2006/main">
                  <a:graphicData uri="http://schemas.microsoft.com/office/word/2010/wordprocessingShape">
                    <wps:wsp>
                      <wps:cNvSpPr txBox="1"/>
                      <wps:spPr>
                        <a:xfrm>
                          <a:off x="0" y="0"/>
                          <a:ext cx="3017520" cy="307975"/>
                        </a:xfrm>
                        <a:prstGeom prst="rect">
                          <a:avLst/>
                        </a:prstGeom>
                        <a:solidFill>
                          <a:prstClr val="white"/>
                        </a:solidFill>
                        <a:ln>
                          <a:noFill/>
                        </a:ln>
                      </wps:spPr>
                      <wps:txbx>
                        <w:txbxContent>
                          <w:p w14:paraId="497E3388" w14:textId="77777777" w:rsidR="009F22DF" w:rsidRPr="00347C31" w:rsidRDefault="009F22DF" w:rsidP="005859B5">
                            <w:pPr>
                              <w:pStyle w:val="Caption"/>
                              <w:jc w:val="center"/>
                              <w:rPr>
                                <w:noProof/>
                              </w:rPr>
                            </w:pPr>
                            <w:r>
                              <w:t xml:space="preserve">Figure </w:t>
                            </w:r>
                            <w:r>
                              <w:rPr>
                                <w:noProof/>
                              </w:rPr>
                              <w:t>22</w:t>
                            </w:r>
                            <w:r>
                              <w:t xml:space="preserve">. V-y for </w:t>
                            </w:r>
                            <w:r w:rsidRPr="0011267E">
                              <w:t xml:space="preserve">UNCHECKED MANEUVER DOWN TAIL LOAD </w:t>
                            </w:r>
                            <w:r>
                              <w:br/>
                            </w:r>
                            <w:r w:rsidRPr="0011267E">
                              <w:t>(ELEV TE UP)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EBB865" id="Metin Kutusu 282" o:spid="_x0000_s1064" type="#_x0000_t202" style="position:absolute;left:0;text-align:left;margin-left:-2.25pt;margin-top:181.15pt;width:237.6pt;height:24.25pt;z-index:251745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HCm4OQIAAHAEAAAOAAAAZHJzL2Uyb0RvYy54bWysVMFu2zAMvQ/YPwi6L3YSdMmCOEWWIsOw&#10;rC2QDj0rshwLkEVNomNnXz/KjtOt22nYRaZIitJ7j/Tytq0MOykfNNiMj0cpZ8pKyLU9Zvzb0/bd&#10;nLOAwubCgFUZP6vAb1dv3ywbt1ATKMHkyjMqYsOicRkvEd0iSYIsVSXCCJyyFCzAVwJp649J7kVD&#10;1SuTTNL0fdKAz50HqUIg710f5KuuflEoiQ9FERQyk3F6G3ar79ZDXJPVUiyOXrhSy8szxD+8ohLa&#10;0qXXUncCBau9/qNUpaWHAAWOJFQJFIWWqsNAaMbpKzT7UjjVYSFygrvSFP5fWXl/evRM5xmfzCec&#10;WVGRSF8Vasu+1FiHmkU/sdS4sKDkvaN0bD9CS2oP/kDOCL4tfBW/BItRnPg+XzlWLTJJzmk6nt1M&#10;KCQpNk1nH2Y3sUzyctr5gJ8UVCwaGfekYUetOO0C9qlDSrwsgNH5VhsTNzGwMZ6dBOndlBrVpfhv&#10;WcbGXAvxVF8wepIIsYcSLWwPbUfMdD7gPEB+Jvge+jYKTm41XbgTAR+Fp74hWDQL+EBLYaDJOFws&#10;zkrwP/7mj/kkJ0U5a6gPMx6+18IrzsxnS0LHph0MPxiHwbB1tQGCOqYpc7Iz6YBHM5iFh+qZRmQd&#10;b6GQsJLuyjgO5gb7aaARk2q97pKoNZ3And07GUsPxD61z8K7iyxIgt7D0KFi8UqdPreneV0jFLqT&#10;LhLbs3jhm9q6E/8ygnFuft13WS8/itVPAAAA//8DAFBLAwQUAAYACAAAACEAJdVYleEAAAAKAQAA&#10;DwAAAGRycy9kb3ducmV2LnhtbEyPwW7CMAyG75P2DpGRdpkgobCCuqZog+22HWCIs2lCW61xqiSl&#10;5e2XnbabLX/6/f35ZjQtu2rnG0sS5jMBTFNpVUOVhOPX+3QNzAckha0lLeGmPWyK+7scM2UH2uvr&#10;IVQshpDPUEIdQpdx7staG/Qz22mKt4t1BkNcXcWVwyGGm5YnQqTcYEPxQ42d3ta6/D70RkK6c/2w&#10;p+3j7vj2gZ9dlZxebycpHybjyzOwoMfwB8OvflSHIjqdbU/Ks1bCdPkUSQmLNFkAi8ByJVbAznGY&#10;izXwIuf/KxQ/AAAA//8DAFBLAQItABQABgAIAAAAIQC2gziS/gAAAOEBAAATAAAAAAAAAAAAAAAA&#10;AAAAAABbQ29udGVudF9UeXBlc10ueG1sUEsBAi0AFAAGAAgAAAAhADj9If/WAAAAlAEAAAsAAAAA&#10;AAAAAAAAAAAALwEAAF9yZWxzLy5yZWxzUEsBAi0AFAAGAAgAAAAhAP0cKbg5AgAAcAQAAA4AAAAA&#10;AAAAAAAAAAAALgIAAGRycy9lMm9Eb2MueG1sUEsBAi0AFAAGAAgAAAAhACXVWJXhAAAACgEAAA8A&#10;AAAAAAAAAAAAAAAAkwQAAGRycy9kb3ducmV2LnhtbFBLBQYAAAAABAAEAPMAAAChBQAAAAA=&#10;" stroked="f">
                <v:textbox inset="0,0,0,0">
                  <w:txbxContent>
                    <w:p w14:paraId="497E3388" w14:textId="77777777" w:rsidR="009F22DF" w:rsidRPr="00347C31" w:rsidRDefault="009F22DF" w:rsidP="005859B5">
                      <w:pPr>
                        <w:pStyle w:val="Caption"/>
                        <w:jc w:val="center"/>
                        <w:rPr>
                          <w:noProof/>
                        </w:rPr>
                      </w:pPr>
                      <w:r>
                        <w:t xml:space="preserve">Figure </w:t>
                      </w:r>
                      <w:r>
                        <w:rPr>
                          <w:noProof/>
                        </w:rPr>
                        <w:t>22</w:t>
                      </w:r>
                      <w:r>
                        <w:t xml:space="preserve">. V-y for </w:t>
                      </w:r>
                      <w:r w:rsidRPr="0011267E">
                        <w:t xml:space="preserve">UNCHECKED MANEUVER DOWN TAIL LOAD </w:t>
                      </w:r>
                      <w:r>
                        <w:br/>
                      </w:r>
                      <w:r w:rsidRPr="0011267E">
                        <w:t>(ELEV TE UP)</w:t>
                      </w:r>
                    </w:p>
                  </w:txbxContent>
                </v:textbox>
                <w10:wrap type="topAndBottom" anchorx="margin"/>
              </v:shape>
            </w:pict>
          </mc:Fallback>
        </mc:AlternateContent>
      </w:r>
    </w:p>
    <w:p w14:paraId="51AF0648" w14:textId="77777777" w:rsidR="005859B5" w:rsidRDefault="005859B5" w:rsidP="005859B5">
      <w:r>
        <w:rPr>
          <w:noProof/>
          <w:lang w:val="tr-TR" w:eastAsia="tr-TR"/>
        </w:rPr>
        <w:lastRenderedPageBreak/>
        <w:drawing>
          <wp:anchor distT="0" distB="0" distL="114300" distR="114300" simplePos="0" relativeHeight="251784192" behindDoc="0" locked="0" layoutInCell="1" allowOverlap="1" wp14:anchorId="08EE0429" wp14:editId="2E224CD2">
            <wp:simplePos x="0" y="0"/>
            <wp:positionH relativeFrom="margin">
              <wp:align>right</wp:align>
            </wp:positionH>
            <wp:positionV relativeFrom="paragraph">
              <wp:posOffset>2947124</wp:posOffset>
            </wp:positionV>
            <wp:extent cx="2858870" cy="2145600"/>
            <wp:effectExtent l="0" t="0" r="0" b="7620"/>
            <wp:wrapTopAndBottom/>
            <wp:docPr id="234" name="Resi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3" cstate="print">
                      <a:extLst>
                        <a:ext uri="{28A0092B-C50C-407E-A947-70E740481C1C}">
                          <a14:useLocalDpi xmlns:a14="http://schemas.microsoft.com/office/drawing/2010/main" val="0"/>
                        </a:ext>
                      </a:extLst>
                    </a:blip>
                    <a:srcRect/>
                    <a:stretch>
                      <a:fillRect/>
                    </a:stretch>
                  </pic:blipFill>
                  <pic:spPr bwMode="auto">
                    <a:xfrm>
                      <a:off x="0" y="0"/>
                      <a:ext cx="2858870" cy="21456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tr-TR" w:eastAsia="tr-TR"/>
        </w:rPr>
        <w:drawing>
          <wp:anchor distT="0" distB="0" distL="114300" distR="114300" simplePos="0" relativeHeight="251783168" behindDoc="0" locked="0" layoutInCell="1" allowOverlap="1" wp14:anchorId="74E9E968" wp14:editId="4CAC21CF">
            <wp:simplePos x="0" y="0"/>
            <wp:positionH relativeFrom="column">
              <wp:posOffset>0</wp:posOffset>
            </wp:positionH>
            <wp:positionV relativeFrom="paragraph">
              <wp:posOffset>2934970</wp:posOffset>
            </wp:positionV>
            <wp:extent cx="2858870" cy="2145600"/>
            <wp:effectExtent l="0" t="0" r="0" b="7620"/>
            <wp:wrapTopAndBottom/>
            <wp:docPr id="233" name="Resi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2858870" cy="21456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tr-TR" w:eastAsia="tr-TR"/>
        </w:rPr>
        <w:drawing>
          <wp:anchor distT="0" distB="0" distL="114300" distR="114300" simplePos="0" relativeHeight="251782144" behindDoc="0" locked="0" layoutInCell="1" allowOverlap="1" wp14:anchorId="0299D2C0" wp14:editId="6236CD57">
            <wp:simplePos x="0" y="0"/>
            <wp:positionH relativeFrom="margin">
              <wp:align>right</wp:align>
            </wp:positionH>
            <wp:positionV relativeFrom="paragraph">
              <wp:posOffset>507</wp:posOffset>
            </wp:positionV>
            <wp:extent cx="2858870" cy="2145600"/>
            <wp:effectExtent l="0" t="0" r="0" b="7620"/>
            <wp:wrapTopAndBottom/>
            <wp:docPr id="242" name="Resi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5" cstate="print">
                      <a:extLst>
                        <a:ext uri="{28A0092B-C50C-407E-A947-70E740481C1C}">
                          <a14:useLocalDpi xmlns:a14="http://schemas.microsoft.com/office/drawing/2010/main" val="0"/>
                        </a:ext>
                      </a:extLst>
                    </a:blip>
                    <a:srcRect/>
                    <a:stretch>
                      <a:fillRect/>
                    </a:stretch>
                  </pic:blipFill>
                  <pic:spPr bwMode="auto">
                    <a:xfrm>
                      <a:off x="0" y="0"/>
                      <a:ext cx="2858870" cy="21456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tr-TR" w:eastAsia="tr-TR"/>
        </w:rPr>
        <w:drawing>
          <wp:anchor distT="0" distB="0" distL="114300" distR="114300" simplePos="0" relativeHeight="251781120" behindDoc="0" locked="0" layoutInCell="1" allowOverlap="1" wp14:anchorId="6B706848" wp14:editId="525D95A8">
            <wp:simplePos x="0" y="0"/>
            <wp:positionH relativeFrom="margin">
              <wp:align>left</wp:align>
            </wp:positionH>
            <wp:positionV relativeFrom="paragraph">
              <wp:posOffset>358</wp:posOffset>
            </wp:positionV>
            <wp:extent cx="2858870" cy="2145600"/>
            <wp:effectExtent l="0" t="0" r="0" b="7620"/>
            <wp:wrapTopAndBottom/>
            <wp:docPr id="243"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6" cstate="print">
                      <a:extLst>
                        <a:ext uri="{28A0092B-C50C-407E-A947-70E740481C1C}">
                          <a14:useLocalDpi xmlns:a14="http://schemas.microsoft.com/office/drawing/2010/main" val="0"/>
                        </a:ext>
                      </a:extLst>
                    </a:blip>
                    <a:srcRect/>
                    <a:stretch>
                      <a:fillRect/>
                    </a:stretch>
                  </pic:blipFill>
                  <pic:spPr bwMode="auto">
                    <a:xfrm>
                      <a:off x="0" y="0"/>
                      <a:ext cx="2858870" cy="21456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tr-TR" w:eastAsia="tr-TR"/>
        </w:rPr>
        <mc:AlternateContent>
          <mc:Choice Requires="wps">
            <w:drawing>
              <wp:anchor distT="0" distB="0" distL="114300" distR="114300" simplePos="0" relativeHeight="251746304" behindDoc="0" locked="0" layoutInCell="1" allowOverlap="1" wp14:anchorId="6B431F7A" wp14:editId="091B762C">
                <wp:simplePos x="0" y="0"/>
                <wp:positionH relativeFrom="margin">
                  <wp:align>left</wp:align>
                </wp:positionH>
                <wp:positionV relativeFrom="paragraph">
                  <wp:posOffset>5162234</wp:posOffset>
                </wp:positionV>
                <wp:extent cx="3016885" cy="226695"/>
                <wp:effectExtent l="0" t="0" r="0" b="1905"/>
                <wp:wrapTopAndBottom/>
                <wp:docPr id="304" name="Metin Kutusu 304"/>
                <wp:cNvGraphicFramePr/>
                <a:graphic xmlns:a="http://schemas.openxmlformats.org/drawingml/2006/main">
                  <a:graphicData uri="http://schemas.microsoft.com/office/word/2010/wordprocessingShape">
                    <wps:wsp>
                      <wps:cNvSpPr txBox="1"/>
                      <wps:spPr>
                        <a:xfrm>
                          <a:off x="0" y="0"/>
                          <a:ext cx="3016885" cy="226695"/>
                        </a:xfrm>
                        <a:prstGeom prst="rect">
                          <a:avLst/>
                        </a:prstGeom>
                        <a:solidFill>
                          <a:prstClr val="white"/>
                        </a:solidFill>
                        <a:ln>
                          <a:noFill/>
                        </a:ln>
                      </wps:spPr>
                      <wps:txbx>
                        <w:txbxContent>
                          <w:p w14:paraId="51F27932" w14:textId="77777777" w:rsidR="009F22DF" w:rsidRPr="00347C31" w:rsidRDefault="009F22DF" w:rsidP="005859B5">
                            <w:pPr>
                              <w:pStyle w:val="Caption"/>
                              <w:jc w:val="center"/>
                              <w:rPr>
                                <w:noProof/>
                              </w:rPr>
                            </w:pPr>
                            <w:r>
                              <w:t xml:space="preserve">Figure </w:t>
                            </w:r>
                            <w:r>
                              <w:rPr>
                                <w:noProof/>
                              </w:rPr>
                              <w:t>26</w:t>
                            </w:r>
                            <w:r>
                              <w:t xml:space="preserve">. V-y for </w:t>
                            </w:r>
                            <w:r w:rsidRPr="0011267E">
                              <w:t>UPGUST TAIL LOAD FLAPS RETRACTED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431F7A" id="Metin Kutusu 304" o:spid="_x0000_s1065" type="#_x0000_t202" style="position:absolute;left:0;text-align:left;margin-left:0;margin-top:406.5pt;width:237.55pt;height:17.85pt;z-index:25174630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geQfOQIAAHAEAAAOAAAAZHJzL2Uyb0RvYy54bWysVMFu2zAMvQ/YPwi6L3bSNUiDOEWWIsOw&#10;rC2QDj0rshwLkEVNomNnXz/KjtO122nYRaZIitJ7j/Titq0MOyofNNiMj0cpZ8pKyLU9ZPz70+bD&#10;jLOAwubCgFUZP6nAb5fv3y0aN1cTKMHkyjMqYsO8cRkvEd08SYIsVSXCCJyyFCzAVwJp6w9J7kVD&#10;1SuTTNJ0mjTgc+dBqhDIe9cH+bKrXxRK4kNRBIXMZJzeht3qu3Uf12S5EPODF67U8vwM8Q+vqIS2&#10;dOml1J1AwWqv/yhVaekhQIEjCVUCRaGl6jAQmnH6Bs2uFE51WIic4C40hf9XVt4fHz3Tecav0o+c&#10;WVGRSN8Uasu+1liHmkU/sdS4MKfknaN0bD9BS2oP/kDOCL4tfBW/BItRnPg+XThWLTJJzqt0PJ3N&#10;rjmTFJtMptOb61gmeTntfMDPCioWjYx70rCjVhy3AfvUISVeFsDofKONiZsYWBvPjoL0bkqN6lz8&#10;VZaxMddCPNUXjJ4kQuyhRAvbfdsTczPg3EN+Ivge+jYKTm40XbgVAR+Fp74hxDQL+EBLYaDJOJwt&#10;zkrwP//mj/kkJ0U5a6gPMx5+1MIrzswXS0LHph0MPxj7wbB1tQaCOqYpc7Iz6YBHM5iFh+qZRmQV&#10;b6GQsJLuyjgO5hr7aaARk2q16pKoNZ3Ard05GUsPxD61z8K7syxIgt7D0KFi/kadPreneVUjFLqT&#10;LhLbs3jmm9q6E/88gnFuft93WS8/iuUvAAAA//8DAFBLAwQUAAYACAAAACEA5kKfs94AAAAIAQAA&#10;DwAAAGRycy9kb3ducmV2LnhtbEyPQU/DMAyF70j8h8hIXBBLO8ZWlaYTbHCDw8a0s9eEtqJxqiRd&#10;u3+POcHN9nt6/l6xnmwnzsaH1pGCdJaAMFQ53VKt4PD5dp+BCBFJY+fIKLiYAOvy+qrAXLuRdua8&#10;j7XgEAo5Kmhi7HMpQ9UYi2HmekOsfTlvMfLqa6k9jhxuOzlPkqW02BJ/aLA3m8ZU3/vBKlhu/TDu&#10;aHO3Pby+40dfz48vl6NStzfT8xOIaKb4Z4ZffEaHkplObiAdRKeAi0QFWfrAA8uL1WMK4sSXRbYC&#10;WRbyf4HyBwAA//8DAFBLAQItABQABgAIAAAAIQC2gziS/gAAAOEBAAATAAAAAAAAAAAAAAAAAAAA&#10;AABbQ29udGVudF9UeXBlc10ueG1sUEsBAi0AFAAGAAgAAAAhADj9If/WAAAAlAEAAAsAAAAAAAAA&#10;AAAAAAAALwEAAF9yZWxzLy5yZWxzUEsBAi0AFAAGAAgAAAAhAMKB5B85AgAAcAQAAA4AAAAAAAAA&#10;AAAAAAAALgIAAGRycy9lMm9Eb2MueG1sUEsBAi0AFAAGAAgAAAAhAOZCn7PeAAAACAEAAA8AAAAA&#10;AAAAAAAAAAAAkwQAAGRycy9kb3ducmV2LnhtbFBLBQYAAAAABAAEAPMAAACeBQAAAAA=&#10;" stroked="f">
                <v:textbox inset="0,0,0,0">
                  <w:txbxContent>
                    <w:p w14:paraId="51F27932" w14:textId="77777777" w:rsidR="009F22DF" w:rsidRPr="00347C31" w:rsidRDefault="009F22DF" w:rsidP="005859B5">
                      <w:pPr>
                        <w:pStyle w:val="Caption"/>
                        <w:jc w:val="center"/>
                        <w:rPr>
                          <w:noProof/>
                        </w:rPr>
                      </w:pPr>
                      <w:r>
                        <w:t xml:space="preserve">Figure </w:t>
                      </w:r>
                      <w:r>
                        <w:rPr>
                          <w:noProof/>
                        </w:rPr>
                        <w:t>26</w:t>
                      </w:r>
                      <w:r>
                        <w:t xml:space="preserve">. V-y for </w:t>
                      </w:r>
                      <w:r w:rsidRPr="0011267E">
                        <w:t>UPGUST TAIL LOAD FLAPS RETRACTED</w:t>
                      </w:r>
                    </w:p>
                  </w:txbxContent>
                </v:textbox>
                <w10:wrap type="topAndBottom" anchorx="margin"/>
              </v:shape>
            </w:pict>
          </mc:Fallback>
        </mc:AlternateContent>
      </w:r>
      <w:r>
        <w:rPr>
          <w:noProof/>
          <w:lang w:val="tr-TR" w:eastAsia="tr-TR"/>
        </w:rPr>
        <mc:AlternateContent>
          <mc:Choice Requires="wps">
            <w:drawing>
              <wp:anchor distT="0" distB="0" distL="114300" distR="114300" simplePos="0" relativeHeight="251747328" behindDoc="0" locked="0" layoutInCell="1" allowOverlap="1" wp14:anchorId="7D912A5B" wp14:editId="4512E3FD">
                <wp:simplePos x="0" y="0"/>
                <wp:positionH relativeFrom="margin">
                  <wp:posOffset>2892000</wp:posOffset>
                </wp:positionH>
                <wp:positionV relativeFrom="paragraph">
                  <wp:posOffset>5165160</wp:posOffset>
                </wp:positionV>
                <wp:extent cx="3016885" cy="226695"/>
                <wp:effectExtent l="0" t="0" r="0" b="1905"/>
                <wp:wrapTopAndBottom/>
                <wp:docPr id="305" name="Metin Kutusu 305"/>
                <wp:cNvGraphicFramePr/>
                <a:graphic xmlns:a="http://schemas.openxmlformats.org/drawingml/2006/main">
                  <a:graphicData uri="http://schemas.microsoft.com/office/word/2010/wordprocessingShape">
                    <wps:wsp>
                      <wps:cNvSpPr txBox="1"/>
                      <wps:spPr>
                        <a:xfrm>
                          <a:off x="0" y="0"/>
                          <a:ext cx="3016885" cy="226695"/>
                        </a:xfrm>
                        <a:prstGeom prst="rect">
                          <a:avLst/>
                        </a:prstGeom>
                        <a:solidFill>
                          <a:prstClr val="white"/>
                        </a:solidFill>
                        <a:ln>
                          <a:noFill/>
                        </a:ln>
                      </wps:spPr>
                      <wps:txbx>
                        <w:txbxContent>
                          <w:p w14:paraId="1956641B" w14:textId="77777777" w:rsidR="009F22DF" w:rsidRPr="00347C31" w:rsidRDefault="009F22DF" w:rsidP="005859B5">
                            <w:pPr>
                              <w:pStyle w:val="Caption"/>
                              <w:jc w:val="center"/>
                              <w:rPr>
                                <w:noProof/>
                              </w:rPr>
                            </w:pPr>
                            <w:r>
                              <w:t xml:space="preserve">Figure 27. V-y for </w:t>
                            </w:r>
                            <w:r w:rsidRPr="0011267E">
                              <w:t>DOWN GUST TAIL LOAD FLAPS RETRACTED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912A5B" id="Metin Kutusu 305" o:spid="_x0000_s1066" type="#_x0000_t202" style="position:absolute;left:0;text-align:left;margin-left:227.7pt;margin-top:406.7pt;width:237.55pt;height:17.85pt;z-index:251747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OY+QOgIAAHAEAAAOAAAAZHJzL2Uyb0RvYy54bWysVMFu2zAMvQ/YPwi6r07SLWiDOkWWosOw&#10;ri2QDj0rshQLkEVNomN3Xz9KjpOt22nYRaFJitR7j8zVdd9YtlchGnAln55NOFNOQmXcruTfnm7f&#10;XXAWUbhKWHCq5C8q8uvl2zdXnV+oGdRgKxUYFXFx0fmS14h+URRR1qoR8Qy8chTUEBqB9Bl2RRVE&#10;R9UbW8wmk3nRQah8AKliJO/NEOTLXF9rJfFB66iQ2ZLT2zCfIZ/bdBbLK7HYBeFrIw/PEP/wikYY&#10;R02PpW4ECtYG80epxsgAETSeSWgK0NpIlTEQmunkFZpNLbzKWIic6I80xf9XVt7vHwMzVcnPJx84&#10;c6Ihkb4qNI59abGNLUt+YqnzcUHJG0/p2H+EntQe/ZGcCXyvQ5N+CRajOPH9cuRY9cgkOc8n0/nF&#10;BbWSFJvN5vPLXL443fYh4icFDUtGyQNpmKkV+7uI9BJKHVNSswjWVLfG2vSRAmsb2F6Q3l1tUKU3&#10;0o3fsqxLuQ7SrSGcPEWCOEBJFvbbPhPzPk9Jcm2heiH4AYYxil7eGmp4JyI+ikBzQ4hpF/CBDm2h&#10;KzkcLM5qCD/+5k/5JCdFOetoDksev7ciKM7sZ0dCp6EdjTAa29FwbbMGgjqlLfMym3QhoB1NHaB5&#10;phVZpS4UEk5Sr5LjaK5x2AZaMalWq5xEo+kF3rmNl6n0SOxT/yyCP8iCJOg9jBMqFq/UGXIHmlct&#10;gjZZuhOLB75prLM+hxVMe/Prd846/VEsfwIAAP//AwBQSwMEFAAGAAgAAAAhAEvrgAXhAAAACwEA&#10;AA8AAABkcnMvZG93bnJldi54bWxMj01Pg0AQhu8m/ofNmHgxdqGFpkWWRlu96aG16XnKrkBkZwm7&#10;FPrvHU96m48n7zyTbybbiovpfeNIQTyLQBgqnW6oUnD8fHtcgfABSWPryCi4Gg+b4vYmx0y7kfbm&#10;cgiV4BDyGSqoQ+gyKX1ZG4t+5jpDvPtyvcXAbV9J3ePI4baV8yhaSosN8YUaO7OtTfl9GKyC5a4f&#10;xj1tH3bH13f86Kr56eV6Uur+bnp+AhHMFP5g+NVndSjY6ewG0l60CpI0TRhVsIoXXDCxXkQpiDNP&#10;knUMssjl/x+KHwAAAP//AwBQSwECLQAUAAYACAAAACEAtoM4kv4AAADhAQAAEwAAAAAAAAAAAAAA&#10;AAAAAAAAW0NvbnRlbnRfVHlwZXNdLnhtbFBLAQItABQABgAIAAAAIQA4/SH/1gAAAJQBAAALAAAA&#10;AAAAAAAAAAAAAC8BAABfcmVscy8ucmVsc1BLAQItABQABgAIAAAAIQBfOY+QOgIAAHAEAAAOAAAA&#10;AAAAAAAAAAAAAC4CAABkcnMvZTJvRG9jLnhtbFBLAQItABQABgAIAAAAIQBL64AF4QAAAAsBAAAP&#10;AAAAAAAAAAAAAAAAAJQEAABkcnMvZG93bnJldi54bWxQSwUGAAAAAAQABADzAAAAogUAAAAA&#10;" stroked="f">
                <v:textbox inset="0,0,0,0">
                  <w:txbxContent>
                    <w:p w14:paraId="1956641B" w14:textId="77777777" w:rsidR="009F22DF" w:rsidRPr="00347C31" w:rsidRDefault="009F22DF" w:rsidP="005859B5">
                      <w:pPr>
                        <w:pStyle w:val="Caption"/>
                        <w:jc w:val="center"/>
                        <w:rPr>
                          <w:noProof/>
                        </w:rPr>
                      </w:pPr>
                      <w:r>
                        <w:t xml:space="preserve">Figure 27. V-y for </w:t>
                      </w:r>
                      <w:r w:rsidRPr="0011267E">
                        <w:t>DOWN GUST TAIL LOAD FLAPS RETRACTED</w:t>
                      </w:r>
                    </w:p>
                  </w:txbxContent>
                </v:textbox>
                <w10:wrap type="topAndBottom" anchorx="margin"/>
              </v:shape>
            </w:pict>
          </mc:Fallback>
        </mc:AlternateContent>
      </w:r>
      <w:r>
        <w:rPr>
          <w:noProof/>
          <w:lang w:val="tr-TR" w:eastAsia="tr-TR"/>
        </w:rPr>
        <mc:AlternateContent>
          <mc:Choice Requires="wps">
            <w:drawing>
              <wp:anchor distT="0" distB="0" distL="114300" distR="114300" simplePos="0" relativeHeight="251749376" behindDoc="0" locked="0" layoutInCell="1" allowOverlap="1" wp14:anchorId="00C12F5D" wp14:editId="0E42BD15">
                <wp:simplePos x="0" y="0"/>
                <wp:positionH relativeFrom="margin">
                  <wp:align>left</wp:align>
                </wp:positionH>
                <wp:positionV relativeFrom="paragraph">
                  <wp:posOffset>2288030</wp:posOffset>
                </wp:positionV>
                <wp:extent cx="3016885" cy="366395"/>
                <wp:effectExtent l="0" t="0" r="0" b="0"/>
                <wp:wrapTopAndBottom/>
                <wp:docPr id="307" name="Metin Kutusu 307"/>
                <wp:cNvGraphicFramePr/>
                <a:graphic xmlns:a="http://schemas.openxmlformats.org/drawingml/2006/main">
                  <a:graphicData uri="http://schemas.microsoft.com/office/word/2010/wordprocessingShape">
                    <wps:wsp>
                      <wps:cNvSpPr txBox="1"/>
                      <wps:spPr>
                        <a:xfrm>
                          <a:off x="0" y="0"/>
                          <a:ext cx="3016885" cy="366395"/>
                        </a:xfrm>
                        <a:prstGeom prst="rect">
                          <a:avLst/>
                        </a:prstGeom>
                        <a:solidFill>
                          <a:prstClr val="white"/>
                        </a:solidFill>
                        <a:ln>
                          <a:noFill/>
                        </a:ln>
                      </wps:spPr>
                      <wps:txbx>
                        <w:txbxContent>
                          <w:p w14:paraId="3699D8E6" w14:textId="77777777" w:rsidR="009F22DF" w:rsidRPr="00347C31" w:rsidRDefault="009F22DF" w:rsidP="005859B5">
                            <w:pPr>
                              <w:pStyle w:val="Caption"/>
                              <w:jc w:val="center"/>
                              <w:rPr>
                                <w:noProof/>
                              </w:rPr>
                            </w:pPr>
                            <w:r>
                              <w:t xml:space="preserve">Figure </w:t>
                            </w:r>
                            <w:r>
                              <w:rPr>
                                <w:noProof/>
                              </w:rPr>
                              <w:t>24</w:t>
                            </w:r>
                            <w:r>
                              <w:t xml:space="preserve">. V-y for </w:t>
                            </w:r>
                            <w:r w:rsidRPr="0011267E">
                              <w:t xml:space="preserve">DOWN LOAD CHECKED MANEUVER </w:t>
                            </w:r>
                            <w:r>
                              <w:br/>
                            </w:r>
                            <w:r w:rsidRPr="0011267E">
                              <w:t>TAIL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C12F5D" id="Metin Kutusu 307" o:spid="_x0000_s1067" type="#_x0000_t202" style="position:absolute;left:0;text-align:left;margin-left:0;margin-top:180.15pt;width:237.55pt;height:28.85pt;z-index:25174937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WpAOQIAAHAEAAAOAAAAZHJzL2Uyb0RvYy54bWysVMFu2zAMvQ/YPwi6L3aaNcuCOEWWIsOw&#10;rC2QDj0rshwLkEVNomNnX1/KjtOt22nYRaZIitJ7j/Tipq0MOyofNNiMj0cpZ8pKyLU9ZPz74+bd&#10;jLOAwubCgFUZP6nAb5Zv3ywaN1dXUILJlWdUxIZ54zJeIrp5kgRZqkqEEThlKViArwTS1h+S3IuG&#10;qlcmuUrTadKAz50HqUIg720f5MuuflEoifdFERQyk3F6G3ar79Z9XJPlQswPXrhSy/MzxD+8ohLa&#10;0qWXUrcCBau9/qNUpaWHAAWOJFQJFIWWqsNAaMbpKzS7UjjVYSFygrvQFP5fWXl3fPBM5xmfpB84&#10;s6Iikb4p1JZ9rbEONYt+YqlxYU7JO0fp2H6CltQe/IGcEXxb+Cp+CRajOPF9unCsWmSSnJN0PJ3N&#10;rjmTFJtMp5OP17FM8nLa+YCfFVQsGhn3pGFHrThuA/apQ0q8LIDR+UYbEzcxsDaeHQXp3ZQa1bn4&#10;b1nGxlwL8VRfMHqSCLGHEi1s921HzPsLzj3kJ4LvoW+j4ORG04VbEfBBeOobQkyzgPe0FAaajMPZ&#10;4qwE//Nv/phPclKUs4b6MOPhRy284sx8sSR0bNrB8IOxHwxbV2sgqGOaMic7kw54NINZeKieaERW&#10;8RYKCSvprozjYK6xnwYaMalWqy6JWtMJ3Nqdk7H0QOxj+yS8O8uCJOgdDB0q5q/U6XN7mlc1QqE7&#10;6SKxPYtnvqmtO/HPIxjn5td9l/Xyo1g+AwAA//8DAFBLAwQUAAYACAAAACEA5sHo5N8AAAAIAQAA&#10;DwAAAGRycy9kb3ducmV2LnhtbEyPwU7DMBBE70j8g7VIXBC100KoQpwKWriVQ0vV8zY2SUS8jmKn&#10;Sf+e5QS3Wc1q5k2+mlwrzrYPjScNyUyBsFR601Cl4fD5fr8EESKSwdaT1XCxAVbF9VWOmfEj7ex5&#10;HyvBIRQy1FDH2GVShrK2DsPMd5bY+/K9w8hnX0nT48jhrpVzpVLpsCFuqLGz69qW3/vBaUg3/TDu&#10;aH23Obxt8aOr5sfXy1Hr25vp5RlEtFP8e4ZffEaHgplOfiATRKuBh0QNi1QtQLD98PSYgDixSJYK&#10;ZJHL/wOKHwAAAP//AwBQSwECLQAUAAYACAAAACEAtoM4kv4AAADhAQAAEwAAAAAAAAAAAAAAAAAA&#10;AAAAW0NvbnRlbnRfVHlwZXNdLnhtbFBLAQItABQABgAIAAAAIQA4/SH/1gAAAJQBAAALAAAAAAAA&#10;AAAAAAAAAC8BAABfcmVscy8ucmVsc1BLAQItABQABgAIAAAAIQBudWpAOQIAAHAEAAAOAAAAAAAA&#10;AAAAAAAAAC4CAABkcnMvZTJvRG9jLnhtbFBLAQItABQABgAIAAAAIQDmwejk3wAAAAgBAAAPAAAA&#10;AAAAAAAAAAAAAJMEAABkcnMvZG93bnJldi54bWxQSwUGAAAAAAQABADzAAAAnwUAAAAA&#10;" stroked="f">
                <v:textbox inset="0,0,0,0">
                  <w:txbxContent>
                    <w:p w14:paraId="3699D8E6" w14:textId="77777777" w:rsidR="009F22DF" w:rsidRPr="00347C31" w:rsidRDefault="009F22DF" w:rsidP="005859B5">
                      <w:pPr>
                        <w:pStyle w:val="Caption"/>
                        <w:jc w:val="center"/>
                        <w:rPr>
                          <w:noProof/>
                        </w:rPr>
                      </w:pPr>
                      <w:r>
                        <w:t xml:space="preserve">Figure </w:t>
                      </w:r>
                      <w:r>
                        <w:rPr>
                          <w:noProof/>
                        </w:rPr>
                        <w:t>24</w:t>
                      </w:r>
                      <w:r>
                        <w:t xml:space="preserve">. V-y for </w:t>
                      </w:r>
                      <w:r w:rsidRPr="0011267E">
                        <w:t xml:space="preserve">DOWN LOAD CHECKED MANEUVER </w:t>
                      </w:r>
                      <w:r>
                        <w:br/>
                      </w:r>
                      <w:r w:rsidRPr="0011267E">
                        <w:t>TAIL LOAD</w:t>
                      </w:r>
                    </w:p>
                  </w:txbxContent>
                </v:textbox>
                <w10:wrap type="topAndBottom" anchorx="margin"/>
              </v:shape>
            </w:pict>
          </mc:Fallback>
        </mc:AlternateContent>
      </w:r>
      <w:r>
        <w:rPr>
          <w:noProof/>
          <w:lang w:val="tr-TR" w:eastAsia="tr-TR"/>
        </w:rPr>
        <mc:AlternateContent>
          <mc:Choice Requires="wps">
            <w:drawing>
              <wp:anchor distT="0" distB="0" distL="114300" distR="114300" simplePos="0" relativeHeight="251748352" behindDoc="0" locked="0" layoutInCell="1" allowOverlap="1" wp14:anchorId="315C8E3F" wp14:editId="46C9CE08">
                <wp:simplePos x="0" y="0"/>
                <wp:positionH relativeFrom="margin">
                  <wp:align>right</wp:align>
                </wp:positionH>
                <wp:positionV relativeFrom="paragraph">
                  <wp:posOffset>2295875</wp:posOffset>
                </wp:positionV>
                <wp:extent cx="3016885" cy="335280"/>
                <wp:effectExtent l="0" t="0" r="0" b="7620"/>
                <wp:wrapTopAndBottom/>
                <wp:docPr id="306" name="Metin Kutusu 306"/>
                <wp:cNvGraphicFramePr/>
                <a:graphic xmlns:a="http://schemas.openxmlformats.org/drawingml/2006/main">
                  <a:graphicData uri="http://schemas.microsoft.com/office/word/2010/wordprocessingShape">
                    <wps:wsp>
                      <wps:cNvSpPr txBox="1"/>
                      <wps:spPr>
                        <a:xfrm>
                          <a:off x="0" y="0"/>
                          <a:ext cx="3016885" cy="335280"/>
                        </a:xfrm>
                        <a:prstGeom prst="rect">
                          <a:avLst/>
                        </a:prstGeom>
                        <a:solidFill>
                          <a:prstClr val="white"/>
                        </a:solidFill>
                        <a:ln>
                          <a:noFill/>
                        </a:ln>
                      </wps:spPr>
                      <wps:txbx>
                        <w:txbxContent>
                          <w:p w14:paraId="19701D94" w14:textId="77777777" w:rsidR="009F22DF" w:rsidRPr="00347C31" w:rsidRDefault="009F22DF" w:rsidP="005859B5">
                            <w:pPr>
                              <w:pStyle w:val="Caption"/>
                              <w:jc w:val="center"/>
                              <w:rPr>
                                <w:noProof/>
                              </w:rPr>
                            </w:pPr>
                            <w:r>
                              <w:t xml:space="preserve">Figure </w:t>
                            </w:r>
                            <w:r>
                              <w:rPr>
                                <w:noProof/>
                              </w:rPr>
                              <w:t>25</w:t>
                            </w:r>
                            <w:r>
                              <w:t xml:space="preserve">. V-y for </w:t>
                            </w:r>
                            <w:r w:rsidRPr="0011267E">
                              <w:t xml:space="preserve">UP LOAD CHECKED MANEUVER </w:t>
                            </w:r>
                            <w:r>
                              <w:br/>
                            </w:r>
                            <w:r w:rsidRPr="0011267E">
                              <w:t>TAIL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5C8E3F" id="Metin Kutusu 306" o:spid="_x0000_s1068" type="#_x0000_t202" style="position:absolute;left:0;text-align:left;margin-left:186.35pt;margin-top:180.8pt;width:237.55pt;height:26.4pt;z-index:25174835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D+9OwIAAHAEAAAOAAAAZHJzL2Uyb0RvYy54bWysVMFu2zAMvQ/YPwi6r3aStQiCOkXWosOw&#10;ri2QDj0rslwLkERNomN3Xz9KjtOu22nYRaZIitJ7j/T5xWAN26sQNbiKz05KzpSTUGv3VPHvD9cf&#10;lpxFFK4WBpyq+LOK/GL9/t1571dqDi2YWgVGRVxc9b7iLaJfFUWUrbIinoBXjoINBCuQtuGpqIPo&#10;qbo1xbwsz4oeQu0DSBUjea/GIF/n+k2jJN41TVTITMXpbZjXkNddWov1uVg9BeFbLQ/PEP/wCiu0&#10;o0uPpa4ECtYF/Ucpq2WACA2eSLAFNI2WKmMgNLPyDZptK7zKWIic6I80xf9XVt7u7wPTdcUX5Rln&#10;TlgS6ZtC7djXDrvYseQnlnofV5S89ZSOwycYSO3JH8mZwA9NsOlLsBjFie/nI8dqQCbJuShnZ8vl&#10;KWeSYovF6XyZRSheTvsQ8bMCy5JR8UAaZmrF/iYivYRSp5R0WQSj62ttTNqkwKUJbC9I777VqNIb&#10;6cRvWcalXAfp1BhOniJBHKEkC4fdkIn5OJ9w7qB+JvgBxjaKXl5ruvBGRLwXgfqGENMs4B0tjYG+&#10;4nCwOGsh/PybP+WTnBTlrKc+rHj80YmgODNfHAmdmnYywmTsJsN19hII6oymzMts0oGAZjKbAPaR&#10;RmSTbqGQcJLuqjhO5iWO00AjJtVmk5OoNb3AG7f1MpWeiH0YHkXwB1mQBL2FqUPF6o06Y+5I86ZD&#10;aHSWLhE7snjgm9o663MYwTQ3r/c56+VHsf4FAAD//wMAUEsDBBQABgAIAAAAIQCtTZ293gAAAAgB&#10;AAAPAAAAZHJzL2Rvd25yZXYueG1sTI/BTsMwEETvSPyDtUhcEHVSQkAhTgUt3ODQUvW8jU0SEa8j&#10;22nSv2c5wW1Ws5p5U65m24uT8aFzpCBdJCAM1U531CjYf77dPoIIEUlj78goOJsAq+ryosRCu4m2&#10;5rSLjeAQCgUqaGMcCilD3RqLYeEGQ+x9OW8x8ukbqT1OHG57uUySXFrsiBtaHMy6NfX3brQK8o0f&#10;py2tbzb713f8GJrl4eV8UOr6an5+AhHNHP+e4Ref0aFipqMbSQfRK+AhUcFdnuYg2M4e7lMQRxZp&#10;loGsSvl/QPUDAAD//wMAUEsBAi0AFAAGAAgAAAAhALaDOJL+AAAA4QEAABMAAAAAAAAAAAAAAAAA&#10;AAAAAFtDb250ZW50X1R5cGVzXS54bWxQSwECLQAUAAYACAAAACEAOP0h/9YAAACUAQAACwAAAAAA&#10;AAAAAAAAAAAvAQAAX3JlbHMvLnJlbHNQSwECLQAUAAYACAAAACEAobg/vTsCAABwBAAADgAAAAAA&#10;AAAAAAAAAAAuAgAAZHJzL2Uyb0RvYy54bWxQSwECLQAUAAYACAAAACEArU2dvd4AAAAIAQAADwAA&#10;AAAAAAAAAAAAAACVBAAAZHJzL2Rvd25yZXYueG1sUEsFBgAAAAAEAAQA8wAAAKAFAAAAAA==&#10;" stroked="f">
                <v:textbox inset="0,0,0,0">
                  <w:txbxContent>
                    <w:p w14:paraId="19701D94" w14:textId="77777777" w:rsidR="009F22DF" w:rsidRPr="00347C31" w:rsidRDefault="009F22DF" w:rsidP="005859B5">
                      <w:pPr>
                        <w:pStyle w:val="Caption"/>
                        <w:jc w:val="center"/>
                        <w:rPr>
                          <w:noProof/>
                        </w:rPr>
                      </w:pPr>
                      <w:r>
                        <w:t xml:space="preserve">Figure </w:t>
                      </w:r>
                      <w:r>
                        <w:rPr>
                          <w:noProof/>
                        </w:rPr>
                        <w:t>25</w:t>
                      </w:r>
                      <w:r>
                        <w:t xml:space="preserve">. V-y for </w:t>
                      </w:r>
                      <w:r w:rsidRPr="0011267E">
                        <w:t xml:space="preserve">UP LOAD CHECKED MANEUVER </w:t>
                      </w:r>
                      <w:r>
                        <w:br/>
                      </w:r>
                      <w:r w:rsidRPr="0011267E">
                        <w:t>TAIL LOAD</w:t>
                      </w:r>
                    </w:p>
                  </w:txbxContent>
                </v:textbox>
                <w10:wrap type="topAndBottom" anchorx="margin"/>
              </v:shape>
            </w:pict>
          </mc:Fallback>
        </mc:AlternateContent>
      </w:r>
    </w:p>
    <w:p w14:paraId="4290DFB5" w14:textId="77777777" w:rsidR="005859B5" w:rsidRDefault="005859B5" w:rsidP="005859B5">
      <w:r>
        <w:rPr>
          <w:noProof/>
          <w:lang w:val="tr-TR" w:eastAsia="tr-TR"/>
        </w:rPr>
        <w:drawing>
          <wp:anchor distT="0" distB="0" distL="114300" distR="114300" simplePos="0" relativeHeight="251786240" behindDoc="0" locked="0" layoutInCell="1" allowOverlap="1" wp14:anchorId="46F1E182" wp14:editId="48651D3B">
            <wp:simplePos x="0" y="0"/>
            <wp:positionH relativeFrom="margin">
              <wp:align>right</wp:align>
            </wp:positionH>
            <wp:positionV relativeFrom="paragraph">
              <wp:posOffset>2750099</wp:posOffset>
            </wp:positionV>
            <wp:extent cx="2858870" cy="2145600"/>
            <wp:effectExtent l="0" t="0" r="0" b="7620"/>
            <wp:wrapTopAndBottom/>
            <wp:docPr id="236" name="Resi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2858870" cy="21456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tr-TR" w:eastAsia="tr-TR"/>
        </w:rPr>
        <w:drawing>
          <wp:anchor distT="0" distB="0" distL="114300" distR="114300" simplePos="0" relativeHeight="251785216" behindDoc="0" locked="0" layoutInCell="1" allowOverlap="1" wp14:anchorId="6A1F3493" wp14:editId="4A30EAEE">
            <wp:simplePos x="0" y="0"/>
            <wp:positionH relativeFrom="column">
              <wp:posOffset>0</wp:posOffset>
            </wp:positionH>
            <wp:positionV relativeFrom="paragraph">
              <wp:posOffset>2740025</wp:posOffset>
            </wp:positionV>
            <wp:extent cx="2858870" cy="2145600"/>
            <wp:effectExtent l="0" t="0" r="0" b="7620"/>
            <wp:wrapTopAndBottom/>
            <wp:docPr id="235" name="Resi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2858870" cy="21456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tr-TR" w:eastAsia="tr-TR"/>
        </w:rPr>
        <mc:AlternateContent>
          <mc:Choice Requires="wps">
            <w:drawing>
              <wp:anchor distT="0" distB="0" distL="114300" distR="114300" simplePos="0" relativeHeight="251750400" behindDoc="0" locked="0" layoutInCell="1" allowOverlap="1" wp14:anchorId="51B18C25" wp14:editId="235A3F8F">
                <wp:simplePos x="0" y="0"/>
                <wp:positionH relativeFrom="margin">
                  <wp:posOffset>2913587</wp:posOffset>
                </wp:positionH>
                <wp:positionV relativeFrom="paragraph">
                  <wp:posOffset>4884420</wp:posOffset>
                </wp:positionV>
                <wp:extent cx="2877185" cy="232410"/>
                <wp:effectExtent l="0" t="0" r="0" b="0"/>
                <wp:wrapTopAndBottom/>
                <wp:docPr id="324" name="Metin Kutusu 324"/>
                <wp:cNvGraphicFramePr/>
                <a:graphic xmlns:a="http://schemas.openxmlformats.org/drawingml/2006/main">
                  <a:graphicData uri="http://schemas.microsoft.com/office/word/2010/wordprocessingShape">
                    <wps:wsp>
                      <wps:cNvSpPr txBox="1"/>
                      <wps:spPr>
                        <a:xfrm>
                          <a:off x="0" y="0"/>
                          <a:ext cx="2877185" cy="232410"/>
                        </a:xfrm>
                        <a:prstGeom prst="rect">
                          <a:avLst/>
                        </a:prstGeom>
                        <a:solidFill>
                          <a:prstClr val="white"/>
                        </a:solidFill>
                        <a:ln>
                          <a:noFill/>
                        </a:ln>
                      </wps:spPr>
                      <wps:txbx>
                        <w:txbxContent>
                          <w:p w14:paraId="05F959CD" w14:textId="77777777" w:rsidR="009F22DF" w:rsidRPr="00347C31" w:rsidRDefault="009F22DF" w:rsidP="005859B5">
                            <w:pPr>
                              <w:pStyle w:val="Caption"/>
                              <w:jc w:val="center"/>
                              <w:rPr>
                                <w:noProof/>
                              </w:rPr>
                            </w:pPr>
                            <w:r>
                              <w:t xml:space="preserve">Figure 29. V-y for </w:t>
                            </w:r>
                            <w:r w:rsidRPr="000B6A5D">
                              <w:t>DOWN GUST TAIL LOAD FLAPS EXTENDED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B18C25" id="Metin Kutusu 324" o:spid="_x0000_s1069" type="#_x0000_t202" style="position:absolute;left:0;text-align:left;margin-left:229.4pt;margin-top:384.6pt;width:226.55pt;height:18.3pt;z-index:251750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7XCOOgIAAHAEAAAOAAAAZHJzL2Uyb0RvYy54bWysVMFu2zAMvQ/YPwi6L07Sbg2COEWWIsOw&#10;rC2QDj0rshwLkEVNomNnXz9KjtOt22nYRaZIitJ7j/TitqsNOyofNNicT0ZjzpSVUGh7yPm3p827&#10;GWcBhS2EAatyflKB3y7fvlm0bq6mUIEplGdUxIZ563JeIbp5lgVZqVqEEThlKViCrwXS1h+ywouW&#10;qtcmm47HH7IWfOE8SBUCee/6IF+m+mWpJD6UZVDITM7pbZhWn9Z9XLPlQswPXrhKy/MzxD+8ohba&#10;0qWXUncCBWu8/qNUraWHACWOJNQZlKWWKmEgNJPxKzS7SjiVsBA5wV1oCv+vrLw/Pnqmi5xfTa85&#10;s6Imkb4q1JZ9abAJDYt+Yql1YU7JO0fp2H2EjtQe/IGcEXxX+jp+CRajOPF9unCsOmSSnNPZzc1k&#10;9p4zSbEpFZ8kEbKX084H/KSgZtHIuScNE7XiuA1IL6HUISVeFsDoYqONiZsYWBvPjoL0biuNKr6R&#10;TvyWZWzMtRBP9eHoySLEHkq0sNt3iZjrqwHnHooTwffQt1FwcqPpwq0I+Cg89Q0hplnAB1pKA23O&#10;4WxxVoH/8Td/zCc5KcpZS32Y8/C9EV5xZj5bEjo27WD4wdgPhm3qNRDUCU2Zk8mkAx7NYJYe6mca&#10;kVW8hULCSror5ziYa+yngUZMqtUqJVFrOoFbu3Mylh6IfeqehXdnWZAEvYehQ8X8lTp9bk/zqkEo&#10;dZIuEtuzeOab2jrpcx7BODe/7lPWy49i+RMAAP//AwBQSwMEFAAGAAgAAAAhAAa8zv3hAAAACwEA&#10;AA8AAABkcnMvZG93bnJldi54bWxMjzFPwzAUhHck/oP1kFgQdRLRkIQ4FbR0g6Gl6uzGjyQifo5s&#10;p0n/PWYq4+lOd9+Vq1n37IzWdYYExIsIGFJtVEeNgMPX9jED5rwkJXtDKOCCDlbV7U0pC2Um2uF5&#10;7xsWSsgVUkDr/VBw7uoWtXQLMyAF79tYLX2QtuHKyimU654nUZRyLTsKC60ccN1i/bMftYB0Y8dp&#10;R+uHzeH9Q34OTXJ8uxyFuL+bX1+AeZz9NQx/+AEdqsB0MiMpx3oBT8ssoHsBz2meAAuJPI5zYCcB&#10;WbTMgFcl//+h+gUAAP//AwBQSwECLQAUAAYACAAAACEAtoM4kv4AAADhAQAAEwAAAAAAAAAAAAAA&#10;AAAAAAAAW0NvbnRlbnRfVHlwZXNdLnhtbFBLAQItABQABgAIAAAAIQA4/SH/1gAAAJQBAAALAAAA&#10;AAAAAAAAAAAAAC8BAABfcmVscy8ucmVsc1BLAQItABQABgAIAAAAIQBS7XCOOgIAAHAEAAAOAAAA&#10;AAAAAAAAAAAAAC4CAABkcnMvZTJvRG9jLnhtbFBLAQItABQABgAIAAAAIQAGvM794QAAAAsBAAAP&#10;AAAAAAAAAAAAAAAAAJQEAABkcnMvZG93bnJldi54bWxQSwUGAAAAAAQABADzAAAAogUAAAAA&#10;" stroked="f">
                <v:textbox inset="0,0,0,0">
                  <w:txbxContent>
                    <w:p w14:paraId="05F959CD" w14:textId="77777777" w:rsidR="009F22DF" w:rsidRPr="00347C31" w:rsidRDefault="009F22DF" w:rsidP="005859B5">
                      <w:pPr>
                        <w:pStyle w:val="Caption"/>
                        <w:jc w:val="center"/>
                        <w:rPr>
                          <w:noProof/>
                        </w:rPr>
                      </w:pPr>
                      <w:r>
                        <w:t xml:space="preserve">Figure 29. V-y for </w:t>
                      </w:r>
                      <w:r w:rsidRPr="000B6A5D">
                        <w:t>DOWN GUST TAIL LOAD FLAPS EXTENDED</w:t>
                      </w:r>
                    </w:p>
                  </w:txbxContent>
                </v:textbox>
                <w10:wrap type="topAndBottom" anchorx="margin"/>
              </v:shape>
            </w:pict>
          </mc:Fallback>
        </mc:AlternateContent>
      </w:r>
    </w:p>
    <w:p w14:paraId="4AE2FDA4" w14:textId="77777777" w:rsidR="005859B5" w:rsidRDefault="005859B5" w:rsidP="005859B5">
      <w:r>
        <w:rPr>
          <w:noProof/>
          <w:lang w:val="tr-TR" w:eastAsia="tr-TR"/>
        </w:rPr>
        <mc:AlternateContent>
          <mc:Choice Requires="wps">
            <w:drawing>
              <wp:anchor distT="0" distB="0" distL="114300" distR="114300" simplePos="0" relativeHeight="251751424" behindDoc="0" locked="0" layoutInCell="1" allowOverlap="1" wp14:anchorId="58451BCD" wp14:editId="6E4872EB">
                <wp:simplePos x="0" y="0"/>
                <wp:positionH relativeFrom="margin">
                  <wp:posOffset>45085</wp:posOffset>
                </wp:positionH>
                <wp:positionV relativeFrom="paragraph">
                  <wp:posOffset>2153285</wp:posOffset>
                </wp:positionV>
                <wp:extent cx="2908300" cy="226695"/>
                <wp:effectExtent l="0" t="0" r="6350" b="1905"/>
                <wp:wrapTopAndBottom/>
                <wp:docPr id="325" name="Metin Kutusu 325"/>
                <wp:cNvGraphicFramePr/>
                <a:graphic xmlns:a="http://schemas.openxmlformats.org/drawingml/2006/main">
                  <a:graphicData uri="http://schemas.microsoft.com/office/word/2010/wordprocessingShape">
                    <wps:wsp>
                      <wps:cNvSpPr txBox="1"/>
                      <wps:spPr>
                        <a:xfrm>
                          <a:off x="0" y="0"/>
                          <a:ext cx="2908300" cy="226695"/>
                        </a:xfrm>
                        <a:prstGeom prst="rect">
                          <a:avLst/>
                        </a:prstGeom>
                        <a:solidFill>
                          <a:prstClr val="white"/>
                        </a:solidFill>
                        <a:ln>
                          <a:noFill/>
                        </a:ln>
                      </wps:spPr>
                      <wps:txbx>
                        <w:txbxContent>
                          <w:p w14:paraId="1C4365B5" w14:textId="77777777" w:rsidR="009F22DF" w:rsidRPr="00347C31" w:rsidRDefault="009F22DF" w:rsidP="005859B5">
                            <w:pPr>
                              <w:pStyle w:val="Caption"/>
                              <w:jc w:val="center"/>
                              <w:rPr>
                                <w:noProof/>
                              </w:rPr>
                            </w:pPr>
                            <w:r>
                              <w:t xml:space="preserve">Figure 28. V-y for </w:t>
                            </w:r>
                            <w:r w:rsidRPr="000B6A5D">
                              <w:t>UP GUST TAIL LOAD FLAPS EXTENDED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451BCD" id="Metin Kutusu 325" o:spid="_x0000_s1070" type="#_x0000_t202" style="position:absolute;left:0;text-align:left;margin-left:3.55pt;margin-top:169.55pt;width:229pt;height:17.85pt;z-index:251751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8/0BOwIAAHAEAAAOAAAAZHJzL2Uyb0RvYy54bWysVMFu2zAMvQ/YPwi6L07SLmiDOEWWIsOw&#10;ri2QDj0rshwLkEVNomNnXz9KjtO122nYRaZIitJ7j/TipqsNOygfNNicT0ZjzpSVUGi7z/n3p82H&#10;K84CClsIA1bl/KgCv1m+f7do3VxNoQJTKM+oiA3z1uW8QnTzLAuyUrUII3DKUrAEXwukrd9nhRct&#10;Va9NNh2PZ1kLvnAepAqBvLd9kC9T/bJUEh/KMihkJuf0NkyrT+surtlyIeZ7L1yl5ekZ4h9eUQtt&#10;6dJzqVuBgjVe/1Gq1tJDgBJHEuoMylJLlTAQmsn4DZptJZxKWIic4M40hf9XVt4fHj3TRc4vph85&#10;s6Imkb4p1JZ9bbAJDYt+Yql1YU7JW0fp2H2CjtQe/IGcEXxX+jp+CRajOPF9PHOsOmSSnNPr8dXF&#10;mEKSYtPpbHadymcvp50P+FlBzaKRc08aJmrF4S4gvYRSh5R4WQCji402Jm5iYG08OwjSu600qvhG&#10;OvEqy9iYayGe6sPRk0WIPZRoYbfrEjGXlwPOHRRHgu+hb6Pg5EbThXci4KPw1DcEi2YBH2gpDbQ5&#10;h5PFWQX+59/8MZ/kpChnLfVhzsOPRnjFmfliSejYtIPhB2M3GLap10BQJzRlTiaTDng0g1l6qJ9p&#10;RFbxFgoJK+munONgrrGfBhoxqVarlESt6QTe2a2TsfRA7FP3LLw7yYIk6D0MHSrmb9Tpc3uaVw1C&#10;qZN0kdiexRPf1NZJn9MIxrn5fZ+yXn4Uy18AAAD//wMAUEsDBBQABgAIAAAAIQDL10YR3wAAAAkB&#10;AAAPAAAAZHJzL2Rvd25yZXYueG1sTI/NTsMwEITvSLyDtUhcEHX6Q1pCnApauMGhpep5G5skIl5H&#10;ttOkb89ygtvszmj223w92lacjQ+NIwXTSQLCUOl0Q5WCw+fb/QpEiEgaW0dGwcUEWBfXVzlm2g20&#10;M+d9rASXUMhQQR1jl0kZytpYDBPXGWLvy3mLkUdfSe1x4HLbylmSpNJiQ3yhxs5salN+73urIN36&#10;ftjR5m57eH3Hj66aHV8uR6Vub8bnJxDRjPEvDL/4jA4FM51cTzqIVsFyykEF8/kjC/YX6QOLE2+W&#10;ixXIIpf/Pyh+AAAA//8DAFBLAQItABQABgAIAAAAIQC2gziS/gAAAOEBAAATAAAAAAAAAAAAAAAA&#10;AAAAAABbQ29udGVudF9UeXBlc10ueG1sUEsBAi0AFAAGAAgAAAAhADj9If/WAAAAlAEAAAsAAAAA&#10;AAAAAAAAAAAALwEAAF9yZWxzLy5yZWxzUEsBAi0AFAAGAAgAAAAhABjz/QE7AgAAcAQAAA4AAAAA&#10;AAAAAAAAAAAALgIAAGRycy9lMm9Eb2MueG1sUEsBAi0AFAAGAAgAAAAhAMvXRhHfAAAACQEAAA8A&#10;AAAAAAAAAAAAAAAAlQQAAGRycy9kb3ducmV2LnhtbFBLBQYAAAAABAAEAPMAAAChBQAAAAA=&#10;" stroked="f">
                <v:textbox inset="0,0,0,0">
                  <w:txbxContent>
                    <w:p w14:paraId="1C4365B5" w14:textId="77777777" w:rsidR="009F22DF" w:rsidRPr="00347C31" w:rsidRDefault="009F22DF" w:rsidP="005859B5">
                      <w:pPr>
                        <w:pStyle w:val="Caption"/>
                        <w:jc w:val="center"/>
                        <w:rPr>
                          <w:noProof/>
                        </w:rPr>
                      </w:pPr>
                      <w:r>
                        <w:t xml:space="preserve">Figure 28. V-y for </w:t>
                      </w:r>
                      <w:r w:rsidRPr="000B6A5D">
                        <w:t>UP GUST TAIL LOAD FLAPS EXTENDED</w:t>
                      </w:r>
                    </w:p>
                  </w:txbxContent>
                </v:textbox>
                <w10:wrap type="topAndBottom" anchorx="margin"/>
              </v:shape>
            </w:pict>
          </mc:Fallback>
        </mc:AlternateContent>
      </w:r>
    </w:p>
    <w:p w14:paraId="01296316" w14:textId="77777777" w:rsidR="005859B5" w:rsidRDefault="005859B5" w:rsidP="005859B5"/>
    <w:p w14:paraId="2BCAE2B0" w14:textId="77777777" w:rsidR="005859B5" w:rsidRDefault="005859B5" w:rsidP="005859B5">
      <w:r>
        <w:rPr>
          <w:noProof/>
          <w:lang w:val="tr-TR" w:eastAsia="tr-TR"/>
        </w:rPr>
        <w:lastRenderedPageBreak/>
        <w:drawing>
          <wp:anchor distT="0" distB="0" distL="114300" distR="114300" simplePos="0" relativeHeight="251791360" behindDoc="0" locked="0" layoutInCell="1" allowOverlap="1" wp14:anchorId="6C6D8D57" wp14:editId="41D43911">
            <wp:simplePos x="0" y="0"/>
            <wp:positionH relativeFrom="margin">
              <wp:align>right</wp:align>
            </wp:positionH>
            <wp:positionV relativeFrom="paragraph">
              <wp:posOffset>5345095</wp:posOffset>
            </wp:positionV>
            <wp:extent cx="2858870" cy="2145600"/>
            <wp:effectExtent l="0" t="0" r="0" b="7620"/>
            <wp:wrapTopAndBottom/>
            <wp:docPr id="244" name="Resi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9" cstate="print">
                      <a:extLst>
                        <a:ext uri="{28A0092B-C50C-407E-A947-70E740481C1C}">
                          <a14:useLocalDpi xmlns:a14="http://schemas.microsoft.com/office/drawing/2010/main" val="0"/>
                        </a:ext>
                      </a:extLst>
                    </a:blip>
                    <a:srcRect/>
                    <a:stretch>
                      <a:fillRect/>
                    </a:stretch>
                  </pic:blipFill>
                  <pic:spPr bwMode="auto">
                    <a:xfrm>
                      <a:off x="0" y="0"/>
                      <a:ext cx="2858870" cy="21456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tr-TR" w:eastAsia="tr-TR"/>
        </w:rPr>
        <w:drawing>
          <wp:anchor distT="0" distB="0" distL="114300" distR="114300" simplePos="0" relativeHeight="251790336" behindDoc="0" locked="0" layoutInCell="1" allowOverlap="1" wp14:anchorId="059E21C3" wp14:editId="1E81EE7D">
            <wp:simplePos x="0" y="0"/>
            <wp:positionH relativeFrom="column">
              <wp:posOffset>0</wp:posOffset>
            </wp:positionH>
            <wp:positionV relativeFrom="paragraph">
              <wp:posOffset>5344160</wp:posOffset>
            </wp:positionV>
            <wp:extent cx="2858870" cy="2145600"/>
            <wp:effectExtent l="0" t="0" r="0" b="7620"/>
            <wp:wrapTopAndBottom/>
            <wp:docPr id="313" name="Resim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0" cstate="print">
                      <a:extLst>
                        <a:ext uri="{28A0092B-C50C-407E-A947-70E740481C1C}">
                          <a14:useLocalDpi xmlns:a14="http://schemas.microsoft.com/office/drawing/2010/main" val="0"/>
                        </a:ext>
                      </a:extLst>
                    </a:blip>
                    <a:srcRect/>
                    <a:stretch>
                      <a:fillRect/>
                    </a:stretch>
                  </pic:blipFill>
                  <pic:spPr bwMode="auto">
                    <a:xfrm>
                      <a:off x="0" y="0"/>
                      <a:ext cx="2858870" cy="21456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tr-TR" w:eastAsia="tr-TR"/>
        </w:rPr>
        <w:drawing>
          <wp:anchor distT="0" distB="0" distL="114300" distR="114300" simplePos="0" relativeHeight="251789312" behindDoc="0" locked="0" layoutInCell="1" allowOverlap="1" wp14:anchorId="79A6F12C" wp14:editId="147F14EE">
            <wp:simplePos x="0" y="0"/>
            <wp:positionH relativeFrom="margin">
              <wp:align>right</wp:align>
            </wp:positionH>
            <wp:positionV relativeFrom="paragraph">
              <wp:posOffset>2438276</wp:posOffset>
            </wp:positionV>
            <wp:extent cx="2858870" cy="2145600"/>
            <wp:effectExtent l="0" t="0" r="0" b="7620"/>
            <wp:wrapTopAndBottom/>
            <wp:docPr id="312" name="Resim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61" cstate="print">
                      <a:extLst>
                        <a:ext uri="{28A0092B-C50C-407E-A947-70E740481C1C}">
                          <a14:useLocalDpi xmlns:a14="http://schemas.microsoft.com/office/drawing/2010/main" val="0"/>
                        </a:ext>
                      </a:extLst>
                    </a:blip>
                    <a:srcRect/>
                    <a:stretch>
                      <a:fillRect/>
                    </a:stretch>
                  </pic:blipFill>
                  <pic:spPr bwMode="auto">
                    <a:xfrm>
                      <a:off x="0" y="0"/>
                      <a:ext cx="2858870" cy="21456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tr-TR" w:eastAsia="tr-TR"/>
        </w:rPr>
        <w:drawing>
          <wp:anchor distT="0" distB="0" distL="114300" distR="114300" simplePos="0" relativeHeight="251788288" behindDoc="0" locked="0" layoutInCell="1" allowOverlap="1" wp14:anchorId="6A52B052" wp14:editId="01432D08">
            <wp:simplePos x="0" y="0"/>
            <wp:positionH relativeFrom="margin">
              <wp:align>left</wp:align>
            </wp:positionH>
            <wp:positionV relativeFrom="paragraph">
              <wp:posOffset>2427056</wp:posOffset>
            </wp:positionV>
            <wp:extent cx="2858870" cy="2145600"/>
            <wp:effectExtent l="0" t="0" r="0" b="7620"/>
            <wp:wrapTopAndBottom/>
            <wp:docPr id="238" name="Resi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2" cstate="print">
                      <a:extLst>
                        <a:ext uri="{28A0092B-C50C-407E-A947-70E740481C1C}">
                          <a14:useLocalDpi xmlns:a14="http://schemas.microsoft.com/office/drawing/2010/main" val="0"/>
                        </a:ext>
                      </a:extLst>
                    </a:blip>
                    <a:srcRect/>
                    <a:stretch>
                      <a:fillRect/>
                    </a:stretch>
                  </pic:blipFill>
                  <pic:spPr bwMode="auto">
                    <a:xfrm>
                      <a:off x="0" y="0"/>
                      <a:ext cx="2858870" cy="21456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tr-TR" w:eastAsia="tr-TR"/>
        </w:rPr>
        <w:drawing>
          <wp:anchor distT="0" distB="0" distL="114300" distR="114300" simplePos="0" relativeHeight="251787264" behindDoc="0" locked="0" layoutInCell="1" allowOverlap="1" wp14:anchorId="09234D53" wp14:editId="2A5A0C39">
            <wp:simplePos x="0" y="0"/>
            <wp:positionH relativeFrom="margin">
              <wp:align>center</wp:align>
            </wp:positionH>
            <wp:positionV relativeFrom="paragraph">
              <wp:posOffset>8</wp:posOffset>
            </wp:positionV>
            <wp:extent cx="2858870" cy="2145600"/>
            <wp:effectExtent l="0" t="0" r="0" b="7620"/>
            <wp:wrapTopAndBottom/>
            <wp:docPr id="237" name="Resi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3" cstate="print">
                      <a:extLst>
                        <a:ext uri="{28A0092B-C50C-407E-A947-70E740481C1C}">
                          <a14:useLocalDpi xmlns:a14="http://schemas.microsoft.com/office/drawing/2010/main" val="0"/>
                        </a:ext>
                      </a:extLst>
                    </a:blip>
                    <a:srcRect/>
                    <a:stretch>
                      <a:fillRect/>
                    </a:stretch>
                  </pic:blipFill>
                  <pic:spPr bwMode="auto">
                    <a:xfrm>
                      <a:off x="0" y="0"/>
                      <a:ext cx="2858870" cy="21456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tr-TR" w:eastAsia="tr-TR"/>
        </w:rPr>
        <mc:AlternateContent>
          <mc:Choice Requires="wps">
            <w:drawing>
              <wp:anchor distT="0" distB="0" distL="114300" distR="114300" simplePos="0" relativeHeight="251754496" behindDoc="0" locked="0" layoutInCell="1" allowOverlap="1" wp14:anchorId="5B93A5FC" wp14:editId="4A538A60">
                <wp:simplePos x="0" y="0"/>
                <wp:positionH relativeFrom="column">
                  <wp:posOffset>2638281</wp:posOffset>
                </wp:positionH>
                <wp:positionV relativeFrom="paragraph">
                  <wp:posOffset>4731572</wp:posOffset>
                </wp:positionV>
                <wp:extent cx="3161030" cy="320040"/>
                <wp:effectExtent l="0" t="0" r="1270" b="3810"/>
                <wp:wrapTopAndBottom/>
                <wp:docPr id="331" name="Metin Kutusu 331"/>
                <wp:cNvGraphicFramePr/>
                <a:graphic xmlns:a="http://schemas.openxmlformats.org/drawingml/2006/main">
                  <a:graphicData uri="http://schemas.microsoft.com/office/word/2010/wordprocessingShape">
                    <wps:wsp>
                      <wps:cNvSpPr txBox="1"/>
                      <wps:spPr>
                        <a:xfrm>
                          <a:off x="0" y="0"/>
                          <a:ext cx="3161030" cy="320040"/>
                        </a:xfrm>
                        <a:prstGeom prst="rect">
                          <a:avLst/>
                        </a:prstGeom>
                        <a:solidFill>
                          <a:prstClr val="white"/>
                        </a:solidFill>
                        <a:ln>
                          <a:noFill/>
                        </a:ln>
                      </wps:spPr>
                      <wps:txbx>
                        <w:txbxContent>
                          <w:p w14:paraId="324BBB39" w14:textId="77777777" w:rsidR="009F22DF" w:rsidRPr="00347C31" w:rsidRDefault="009F22DF" w:rsidP="005859B5">
                            <w:pPr>
                              <w:pStyle w:val="Caption"/>
                              <w:jc w:val="center"/>
                              <w:rPr>
                                <w:noProof/>
                              </w:rPr>
                            </w:pPr>
                            <w:r>
                              <w:t xml:space="preserve">Figure 32. M-y for </w:t>
                            </w:r>
                            <w:r w:rsidRPr="004C4EF2">
                              <w:t xml:space="preserve">DOWN BALANCING TAIL LOAD </w:t>
                            </w:r>
                            <w:r>
                              <w:br/>
                            </w:r>
                            <w:r w:rsidRPr="004C4EF2">
                              <w:t>FLAPS RETRACTED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93A5FC" id="Metin Kutusu 331" o:spid="_x0000_s1071" type="#_x0000_t202" style="position:absolute;left:0;text-align:left;margin-left:207.75pt;margin-top:372.55pt;width:248.9pt;height:25.2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6UayOAIAAHAEAAAOAAAAZHJzL2Uyb0RvYy54bWysVMFu2zAMvQ/YPwi6L06arhiMOEWWIsOw&#10;rC2QDj0rshwLkEVNomNnXz9KjtOt22nYRaFJiuJ7j8zitm8MOyofNNiCzyZTzpSVUGp7KPi3p827&#10;D5wFFLYUBqwq+EkFfrt8+2bRuVxdQQ2mVJ5RERvyzhW8RnR5lgVZq0aECThlKViBbwTSpz9kpRcd&#10;VW9MdjWd3mQd+NJ5kCoE8t4NQb5M9atKSXyoqqCQmYJTb5hOn859PLPlQuQHL1yt5bkN8Q9dNEJb&#10;evRS6k6gYK3Xf5RqtPQQoMKJhCaDqtJSJQyEZjZ9hWZXC6cSFiInuAtN4f+VlffHR890WfD5fMaZ&#10;FQ2J9FWhtuxLi21oWfQTS50LOSXvHKVj/xF6Unv0B3JG8H3lm/hLsBjFie/ThWPVI5PknM9uZtM5&#10;hSTF5iThdRIhe7ntfMBPChoWjYJ70jBRK47bgNQJpY4p8bEARpcbbUz8iIG18ewoSO+u1qhij3Tj&#10;tyxjY66FeGsIR08WIQ5QooX9vk/EXL8fce6hPBF8D8MYBSc3mh7cioCPwtPcECzaBXygozLQFRzO&#10;Fmc1+B9/88d8kpOinHU0hwUP31vhFWfmsyWh49COhh+N/WjYtlkDQSXpqJtk0gWPZjQrD80zrcgq&#10;vkIhYSW9VXAczTUO20ArJtVqlZJoNJ3Ard05GUuPxD71z8K7syxIgt7DOKEif6XOkDvQvGoRKp2k&#10;i8QOLJ75prFO+pxXMO7Nr98p6+WPYvkTAAD//wMAUEsDBBQABgAIAAAAIQAK1g9A4QAAAAsBAAAP&#10;AAAAZHJzL2Rvd25yZXYueG1sTI/BTsJAEIbvJL7DZky8ENkWKErtlijoTQ8g4Tx017axO9t0t7S8&#10;veNJjzP/l3++yTajbcTFdL52pCCeRSAMFU7XVCo4fr7dP4LwAUlj48gouBoPm/xmkmGq3UB7czmE&#10;UnAJ+RQVVCG0qZS+qIxFP3OtIc6+XGcx8NiVUnc4cLlt5DyKVtJiTXyhwtZsK1N8H3qrYLXr+mFP&#10;2+nu+PqOH205P71cT0rd3Y7PTyCCGcMfDL/6rA45O51dT9qLRsEyThJGFTwskxgEE+t4sQBx5s2a&#10;I5ln8v8P+Q8AAAD//wMAUEsBAi0AFAAGAAgAAAAhALaDOJL+AAAA4QEAABMAAAAAAAAAAAAAAAAA&#10;AAAAAFtDb250ZW50X1R5cGVzXS54bWxQSwECLQAUAAYACAAAACEAOP0h/9YAAACUAQAACwAAAAAA&#10;AAAAAAAAAAAvAQAAX3JlbHMvLnJlbHNQSwECLQAUAAYACAAAACEAXelGsjgCAABwBAAADgAAAAAA&#10;AAAAAAAAAAAuAgAAZHJzL2Uyb0RvYy54bWxQSwECLQAUAAYACAAAACEACtYPQOEAAAALAQAADwAA&#10;AAAAAAAAAAAAAACSBAAAZHJzL2Rvd25yZXYueG1sUEsFBgAAAAAEAAQA8wAAAKAFAAAAAA==&#10;" stroked="f">
                <v:textbox inset="0,0,0,0">
                  <w:txbxContent>
                    <w:p w14:paraId="324BBB39" w14:textId="77777777" w:rsidR="009F22DF" w:rsidRPr="00347C31" w:rsidRDefault="009F22DF" w:rsidP="005859B5">
                      <w:pPr>
                        <w:pStyle w:val="Caption"/>
                        <w:jc w:val="center"/>
                        <w:rPr>
                          <w:noProof/>
                        </w:rPr>
                      </w:pPr>
                      <w:r>
                        <w:t xml:space="preserve">Figure 32. M-y for </w:t>
                      </w:r>
                      <w:r w:rsidRPr="004C4EF2">
                        <w:t xml:space="preserve">DOWN BALANCING TAIL LOAD </w:t>
                      </w:r>
                      <w:r>
                        <w:br/>
                      </w:r>
                      <w:r w:rsidRPr="004C4EF2">
                        <w:t>FLAPS RETRACTED</w:t>
                      </w:r>
                    </w:p>
                  </w:txbxContent>
                </v:textbox>
                <w10:wrap type="topAndBottom"/>
              </v:shape>
            </w:pict>
          </mc:Fallback>
        </mc:AlternateContent>
      </w:r>
      <w:r>
        <w:rPr>
          <w:noProof/>
          <w:lang w:val="tr-TR" w:eastAsia="tr-TR"/>
        </w:rPr>
        <mc:AlternateContent>
          <mc:Choice Requires="wps">
            <w:drawing>
              <wp:anchor distT="0" distB="0" distL="114300" distR="114300" simplePos="0" relativeHeight="251753472" behindDoc="0" locked="0" layoutInCell="1" allowOverlap="1" wp14:anchorId="01F07486" wp14:editId="00B2DE86">
                <wp:simplePos x="0" y="0"/>
                <wp:positionH relativeFrom="margin">
                  <wp:align>left</wp:align>
                </wp:positionH>
                <wp:positionV relativeFrom="paragraph">
                  <wp:posOffset>4733925</wp:posOffset>
                </wp:positionV>
                <wp:extent cx="2934335" cy="320040"/>
                <wp:effectExtent l="0" t="0" r="0" b="3810"/>
                <wp:wrapTopAndBottom/>
                <wp:docPr id="330" name="Metin Kutusu 330"/>
                <wp:cNvGraphicFramePr/>
                <a:graphic xmlns:a="http://schemas.openxmlformats.org/drawingml/2006/main">
                  <a:graphicData uri="http://schemas.microsoft.com/office/word/2010/wordprocessingShape">
                    <wps:wsp>
                      <wps:cNvSpPr txBox="1"/>
                      <wps:spPr>
                        <a:xfrm>
                          <a:off x="0" y="0"/>
                          <a:ext cx="2934335" cy="320040"/>
                        </a:xfrm>
                        <a:prstGeom prst="rect">
                          <a:avLst/>
                        </a:prstGeom>
                        <a:solidFill>
                          <a:prstClr val="white"/>
                        </a:solidFill>
                        <a:ln>
                          <a:noFill/>
                        </a:ln>
                      </wps:spPr>
                      <wps:txbx>
                        <w:txbxContent>
                          <w:p w14:paraId="095DFDE2" w14:textId="77777777" w:rsidR="009F22DF" w:rsidRDefault="009F22DF" w:rsidP="005859B5">
                            <w:pPr>
                              <w:pStyle w:val="Caption"/>
                              <w:jc w:val="center"/>
                              <w:rPr>
                                <w:noProof/>
                              </w:rPr>
                            </w:pPr>
                            <w:r>
                              <w:t xml:space="preserve">Figure 31. M-y for </w:t>
                            </w:r>
                            <w:r w:rsidRPr="001318EA">
                              <w:t xml:space="preserve">UP BALANCING TAIL LOAD </w:t>
                            </w:r>
                            <w:r>
                              <w:br/>
                            </w:r>
                            <w:r w:rsidRPr="001318EA">
                              <w:t>FLAPS RETRACTED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F07486" id="Metin Kutusu 330" o:spid="_x0000_s1072" type="#_x0000_t202" style="position:absolute;left:0;text-align:left;margin-left:0;margin-top:372.75pt;width:231.05pt;height:25.2pt;z-index:2517534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aISOgIAAHAEAAAOAAAAZHJzL2Uyb0RvYy54bWysVE1v2zAMvQ/YfxB0X5yvFWsQp8hSZBjW&#10;tQXSoWdFlmMBsqhJdOzs14+S43Trdhp2kSmSovTeI7286WrDjsoHDTbnk9GYM2UlFNoecv7tafvu&#10;A2cBhS2EAatyflKB36zevlm2bqGmUIEplGdUxIZF63JeIbpFlgVZqVqEEThlKViCrwXS1h+ywouW&#10;qtcmm47HV1kLvnAepAqBvLd9kK9S/bJUEh/KMihkJuf0NkyrT+s+rtlqKRYHL1yl5fkZ4h9eUQtt&#10;6dJLqVuBgjVe/1Gq1tJDgBJHEuoMylJLlTAQmsn4FZpdJZxKWIic4C40hf9XVt4fHz3TRc5nM+LH&#10;ippE+qpQW/alwSY0LPqJpdaFBSXvHKVj9xE6UnvwB3JG8F3p6/glWIziVO904Vh1yCQ5p9ez+Wz2&#10;njNJsRlJOE/ls5fTzgf8pKBm0ci5Jw0TteJ4F5BeQqlDSrwsgNHFVhsTNzGwMZ4dBendVhpVfCOd&#10;+C3L2JhrIZ7qw9GTRYg9lGhht+8SMfOrAeceihPB99C3UXByq+nCOxHwUXjqG0JMs4APtJQG2pzD&#10;2eKsAv/jb/6YT3JSlLOW+jDn4XsjvOLMfLYkdGzawfCDsR8M29QbIKgTmjInk0kHPJrBLD3UzzQi&#10;63gLhYSVdFfOcTA32E8DjZhU63VKotZ0Au/szslYeiD2qXsW3p1lQRL0HoYOFYtX6vS5Pc3rBqHU&#10;SbpIbM/imW9q66TPeQTj3Py6T1kvP4rVTwAAAP//AwBQSwMEFAAGAAgAAAAhAPE+H3HfAAAACAEA&#10;AA8AAABkcnMvZG93bnJldi54bWxMj81OwzAQhO9IvIO1SFwQdRo1gYY4VX/gBoeWqudtbJKIeB3F&#10;TpO+PcsJjrOzmvkmX022FRfT+8aRgvksAmGodLqhSsHx8+3xGYQPSBpbR0bB1XhYFbc3OWbajbQ3&#10;l0OoBIeQz1BBHUKXSenL2lj0M9cZYu/L9RYDy76SuseRw20r4yhKpcWGuKHGzmxrU34fBqsg3fXD&#10;uKftw+74+o4fXRWfNteTUvd30/oFRDBT+HuGX3xGh4KZzm4g7UWrgIcEBU+LJAHB9iKN5yDOfFkm&#10;S5BFLv8PKH4AAAD//wMAUEsBAi0AFAAGAAgAAAAhALaDOJL+AAAA4QEAABMAAAAAAAAAAAAAAAAA&#10;AAAAAFtDb250ZW50X1R5cGVzXS54bWxQSwECLQAUAAYACAAAACEAOP0h/9YAAACUAQAACwAAAAAA&#10;AAAAAAAAAAAvAQAAX3JlbHMvLnJlbHNQSwECLQAUAAYACAAAACEAkKWiEjoCAABwBAAADgAAAAAA&#10;AAAAAAAAAAAuAgAAZHJzL2Uyb0RvYy54bWxQSwECLQAUAAYACAAAACEA8T4fcd8AAAAIAQAADwAA&#10;AAAAAAAAAAAAAACUBAAAZHJzL2Rvd25yZXYueG1sUEsFBgAAAAAEAAQA8wAAAKAFAAAAAA==&#10;" stroked="f">
                <v:textbox inset="0,0,0,0">
                  <w:txbxContent>
                    <w:p w14:paraId="095DFDE2" w14:textId="77777777" w:rsidR="009F22DF" w:rsidRDefault="009F22DF" w:rsidP="005859B5">
                      <w:pPr>
                        <w:pStyle w:val="Caption"/>
                        <w:jc w:val="center"/>
                        <w:rPr>
                          <w:noProof/>
                        </w:rPr>
                      </w:pPr>
                      <w:r>
                        <w:t xml:space="preserve">Figure 31. M-y for </w:t>
                      </w:r>
                      <w:r w:rsidRPr="001318EA">
                        <w:t xml:space="preserve">UP BALANCING TAIL LOAD </w:t>
                      </w:r>
                      <w:r>
                        <w:br/>
                      </w:r>
                      <w:r w:rsidRPr="001318EA">
                        <w:t>FLAPS RETRACTED</w:t>
                      </w:r>
                    </w:p>
                  </w:txbxContent>
                </v:textbox>
                <w10:wrap type="topAndBottom" anchorx="margin"/>
              </v:shape>
            </w:pict>
          </mc:Fallback>
        </mc:AlternateContent>
      </w:r>
      <w:r>
        <w:rPr>
          <w:noProof/>
          <w:lang w:val="tr-TR" w:eastAsia="tr-TR"/>
        </w:rPr>
        <mc:AlternateContent>
          <mc:Choice Requires="wps">
            <w:drawing>
              <wp:anchor distT="0" distB="0" distL="114300" distR="114300" simplePos="0" relativeHeight="251752448" behindDoc="0" locked="0" layoutInCell="1" allowOverlap="1" wp14:anchorId="690F63BE" wp14:editId="0E724F2E">
                <wp:simplePos x="0" y="0"/>
                <wp:positionH relativeFrom="margin">
                  <wp:align>center</wp:align>
                </wp:positionH>
                <wp:positionV relativeFrom="paragraph">
                  <wp:posOffset>2191226</wp:posOffset>
                </wp:positionV>
                <wp:extent cx="3016885" cy="226695"/>
                <wp:effectExtent l="0" t="0" r="0" b="1905"/>
                <wp:wrapTopAndBottom/>
                <wp:docPr id="328" name="Metin Kutusu 328"/>
                <wp:cNvGraphicFramePr/>
                <a:graphic xmlns:a="http://schemas.openxmlformats.org/drawingml/2006/main">
                  <a:graphicData uri="http://schemas.microsoft.com/office/word/2010/wordprocessingShape">
                    <wps:wsp>
                      <wps:cNvSpPr txBox="1"/>
                      <wps:spPr>
                        <a:xfrm>
                          <a:off x="0" y="0"/>
                          <a:ext cx="3016885" cy="226695"/>
                        </a:xfrm>
                        <a:prstGeom prst="rect">
                          <a:avLst/>
                        </a:prstGeom>
                        <a:solidFill>
                          <a:prstClr val="white"/>
                        </a:solidFill>
                        <a:ln>
                          <a:noFill/>
                        </a:ln>
                      </wps:spPr>
                      <wps:txbx>
                        <w:txbxContent>
                          <w:p w14:paraId="63C12D1D" w14:textId="77777777" w:rsidR="009F22DF" w:rsidRPr="00347C31" w:rsidRDefault="009F22DF" w:rsidP="005859B5">
                            <w:pPr>
                              <w:pStyle w:val="Caption"/>
                              <w:jc w:val="center"/>
                              <w:rPr>
                                <w:noProof/>
                              </w:rPr>
                            </w:pPr>
                            <w:r>
                              <w:t xml:space="preserve">Figure 30. V-y for </w:t>
                            </w:r>
                            <w:r w:rsidRPr="000B6A5D">
                              <w:t>UNSYMMETRICAL TAIL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0F63BE" id="Metin Kutusu 328" o:spid="_x0000_s1073" type="#_x0000_t202" style="position:absolute;left:0;text-align:left;margin-left:0;margin-top:172.55pt;width:237.55pt;height:17.85pt;z-index:2517524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6qIYOQIAAHAEAAAOAAAAZHJzL2Uyb0RvYy54bWysVMFu2zAMvQ/YPwi6L07SNcuMOEWWIsOw&#10;rC2QDj0rshwLkEVNomNnX1/KjtOt22nYRaZIitJ7j/Tipq0MOyofNNiMT0ZjzpSVkGt7yPj3x827&#10;OWcBhc2FAasyflKB3yzfvlk0LlVTKMHkyjMqYkPauIyXiC5NkiBLVYkwAqcsBQvwlUDa+kOSe9FQ&#10;9cok0/F4ljTgc+dBqhDIe9sH+bKrXxRK4n1RBIXMZJzeht3qu3Uf12S5EOnBC1dqeX6G+IdXVEJb&#10;uvRS6lagYLXXf5SqtPQQoMCRhCqBotBSdRgIzWT8Cs2uFE51WIic4C40hf9XVt4dHzzTecavpiSV&#10;FRWJ9E2htuxrjXWoWfQTS40LKSXvHKVj+wlaUnvwB3JG8G3hq/glWIzixPfpwrFqkUlyXo0ns/n8&#10;mjNJsel0Nvt4HcskL6edD/hZQcWikXFPGnbUiuM2YJ86pMTLAhidb7QxcRMDa+PZUZDeTalRnYv/&#10;lmVszLUQT/UFoyeJEHso0cJ233bEvP8w4NxDfiL4Hvo2Ck5uNF24FQEfhKe+IcQ0C3hPS2GgyTic&#10;Lc5K8D//5o/5JCdFOWuoDzMeftTCK87MF0tCx6YdDD8Y+8GwdbUGgjqhKXOyM+mARzOYhYfqiUZk&#10;FW+hkLCS7so4DuYa+2mgEZNqteqSqDWdwK3dORlLD8Q+tk/Cu7MsSILewdChIn2lTp/b07yqEQrd&#10;SReJ7Vk8801t3Yl/HsE4N7/uu6yXH8XyGQAA//8DAFBLAwQUAAYACAAAACEA/YHYPt4AAAAIAQAA&#10;DwAAAGRycy9kb3ducmV2LnhtbEyPzU7DMBCE70i8g7VIXBB1WkobhTgVtHCDQ3/U8zY2SUS8jmyn&#10;Sd+e7Qluuzuj2W/y1WhbcTY+NI4UTCcJCEOl0w1VCg77j8cURIhIGltHRsHFBFgVtzc5ZtoNtDXn&#10;XawEh1DIUEEdY5dJGcraWAwT1xli7dt5i5FXX0ntceBw28pZkiykxYb4Q42dWdem/Nn1VsFi4/th&#10;S+uHzeH9E7+6anZ8uxyVur8bX19ARDPGPzNc8RkdCmY6uZ50EK0CLhIVPM2fpyBYni+vw4kvaZKC&#10;LHL5v0DxCwAA//8DAFBLAQItABQABgAIAAAAIQC2gziS/gAAAOEBAAATAAAAAAAAAAAAAAAAAAAA&#10;AABbQ29udGVudF9UeXBlc10ueG1sUEsBAi0AFAAGAAgAAAAhADj9If/WAAAAlAEAAAsAAAAAAAAA&#10;AAAAAAAALwEAAF9yZWxzLy5yZWxzUEsBAi0AFAAGAAgAAAAhALDqohg5AgAAcAQAAA4AAAAAAAAA&#10;AAAAAAAALgIAAGRycy9lMm9Eb2MueG1sUEsBAi0AFAAGAAgAAAAhAP2B2D7eAAAACAEAAA8AAAAA&#10;AAAAAAAAAAAAkwQAAGRycy9kb3ducmV2LnhtbFBLBQYAAAAABAAEAPMAAACeBQAAAAA=&#10;" stroked="f">
                <v:textbox inset="0,0,0,0">
                  <w:txbxContent>
                    <w:p w14:paraId="63C12D1D" w14:textId="77777777" w:rsidR="009F22DF" w:rsidRPr="00347C31" w:rsidRDefault="009F22DF" w:rsidP="005859B5">
                      <w:pPr>
                        <w:pStyle w:val="Caption"/>
                        <w:jc w:val="center"/>
                        <w:rPr>
                          <w:noProof/>
                        </w:rPr>
                      </w:pPr>
                      <w:r>
                        <w:t xml:space="preserve">Figure 30. V-y for </w:t>
                      </w:r>
                      <w:r w:rsidRPr="000B6A5D">
                        <w:t>UNSYMMETRICAL TAIL LOAD</w:t>
                      </w:r>
                    </w:p>
                  </w:txbxContent>
                </v:textbox>
                <w10:wrap type="topAndBottom" anchorx="margin"/>
              </v:shape>
            </w:pict>
          </mc:Fallback>
        </mc:AlternateContent>
      </w:r>
    </w:p>
    <w:p w14:paraId="21674D69" w14:textId="77777777" w:rsidR="005859B5" w:rsidRPr="00AF44C7" w:rsidRDefault="005859B5" w:rsidP="005859B5">
      <w:r>
        <w:rPr>
          <w:noProof/>
          <w:lang w:val="tr-TR" w:eastAsia="tr-TR"/>
        </w:rPr>
        <mc:AlternateContent>
          <mc:Choice Requires="wps">
            <w:drawing>
              <wp:anchor distT="0" distB="0" distL="114300" distR="114300" simplePos="0" relativeHeight="251756544" behindDoc="0" locked="0" layoutInCell="1" allowOverlap="1" wp14:anchorId="5254524E" wp14:editId="07E655D4">
                <wp:simplePos x="0" y="0"/>
                <wp:positionH relativeFrom="margin">
                  <wp:align>right</wp:align>
                </wp:positionH>
                <wp:positionV relativeFrom="paragraph">
                  <wp:posOffset>2268855</wp:posOffset>
                </wp:positionV>
                <wp:extent cx="2917825" cy="309880"/>
                <wp:effectExtent l="0" t="0" r="0" b="0"/>
                <wp:wrapTopAndBottom/>
                <wp:docPr id="336" name="Metin Kutusu 336"/>
                <wp:cNvGraphicFramePr/>
                <a:graphic xmlns:a="http://schemas.openxmlformats.org/drawingml/2006/main">
                  <a:graphicData uri="http://schemas.microsoft.com/office/word/2010/wordprocessingShape">
                    <wps:wsp>
                      <wps:cNvSpPr txBox="1"/>
                      <wps:spPr>
                        <a:xfrm>
                          <a:off x="0" y="0"/>
                          <a:ext cx="2917825" cy="309880"/>
                        </a:xfrm>
                        <a:prstGeom prst="rect">
                          <a:avLst/>
                        </a:prstGeom>
                        <a:solidFill>
                          <a:prstClr val="white"/>
                        </a:solidFill>
                        <a:ln>
                          <a:noFill/>
                        </a:ln>
                      </wps:spPr>
                      <wps:txbx>
                        <w:txbxContent>
                          <w:p w14:paraId="0189351A" w14:textId="77777777" w:rsidR="009F22DF" w:rsidRPr="00347C31" w:rsidRDefault="009F22DF" w:rsidP="005859B5">
                            <w:pPr>
                              <w:pStyle w:val="Caption"/>
                              <w:jc w:val="center"/>
                              <w:rPr>
                                <w:noProof/>
                              </w:rPr>
                            </w:pPr>
                            <w:r>
                              <w:t xml:space="preserve">Figure 34. M-y for </w:t>
                            </w:r>
                            <w:r w:rsidRPr="00224347">
                              <w:t xml:space="preserve">DOWN BALANCING TAIL LOAD </w:t>
                            </w:r>
                            <w:r>
                              <w:br/>
                            </w:r>
                            <w:r w:rsidRPr="00224347">
                              <w:t>FLAPS EXTENDED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54524E" id="Metin Kutusu 336" o:spid="_x0000_s1074" type="#_x0000_t202" style="position:absolute;left:0;text-align:left;margin-left:178.55pt;margin-top:178.65pt;width:229.75pt;height:24.4pt;z-index:25175654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WZ+DPAIAAHAEAAAOAAAAZHJzL2Uyb0RvYy54bWysVMFu2zAMvQ/YPwi6L07SrUuNOEXWosOw&#10;rC2QDj0rslwLkEVNomNnX19KjtOt22nYRaZIitJ7j/Tysm8M2ysfNNiCzyZTzpSVUGr7VPDvDzfv&#10;FpwFFLYUBqwq+EEFfrl6+2bZuVzNoQZTKs+oiA155wpeI7o8y4KsVSPCBJyyFKzANwJp65+y0ouO&#10;qjcmm0+n51kHvnQepAqBvNdDkK9S/apSEu+qKihkpuD0NkyrT+surtlqKfInL1yt5fEZ4h9e0Qht&#10;6dJTqWuBgrVe/1Gq0dJDgAonEpoMqkpLlTAQmtn0FZptLZxKWIic4E40hf9XVt7u7z3TZcHPzs45&#10;s6Ihkb4p1JZ9bbENLYt+YqlzIafkraN07D9BT2qP/kDOCL6vfBO/BItRnPg+nDhWPTJJzvnF7ONi&#10;/oEzSbGz6cVikUTIXk47H/CzgoZFo+CeNEzUiv0mIL2EUseUeFkAo8sbbUzcxMCV8WwvSO+u1qji&#10;G+nEb1nGxlwL8dQQjp4sQhygRAv7XZ+Ieb8Yce6gPBB8D0MbBSdvNF24EQHvhae+IcQ0C3hHS2Wg&#10;KzgcLc5q8D//5o/5JCdFOeuoDwsefrTCK87MF0tCx6YdDT8au9GwbXMFBHVGU+ZkMumARzOalYfm&#10;kUZkHW+hkLCS7io4juYVDtNAIybVep2SqDWdwI3dOhlLj8Q+9I/Cu6MsSILewtihIn+lzpA70Lxu&#10;ESqdpIvEDiwe+aa2TvocRzDOza/7lPXyo1g9AwAA//8DAFBLAwQUAAYACAAAACEAh/1P998AAAAI&#10;AQAADwAAAGRycy9kb3ducmV2LnhtbEyPwU7DMBBE70j8g7VIXBB12pIAIU4FLdzg0FL1vI2XJCJe&#10;R7bTpH+POcFtVrOaeVOsJtOJEznfWlYwnyUgiCurW64V7D/fbh9A+ICssbNMCs7kYVVeXhSYazvy&#10;lk67UIsYwj5HBU0IfS6lrxoy6Ge2J47el3UGQzxdLbXDMYabTi6SJJMGW44NDfa0bqj63g1GQbZx&#10;w7jl9c1m//qOH329OLycD0pdX03PTyACTeHvGX7xIzqUkeloB9ZedArikKBgmd4vQUT7Ln1MQRyj&#10;SLI5yLKQ/weUPwAAAP//AwBQSwECLQAUAAYACAAAACEAtoM4kv4AAADhAQAAEwAAAAAAAAAAAAAA&#10;AAAAAAAAW0NvbnRlbnRfVHlwZXNdLnhtbFBLAQItABQABgAIAAAAIQA4/SH/1gAAAJQBAAALAAAA&#10;AAAAAAAAAAAAAC8BAABfcmVscy8ucmVsc1BLAQItABQABgAIAAAAIQC0WZ+DPAIAAHAEAAAOAAAA&#10;AAAAAAAAAAAAAC4CAABkcnMvZTJvRG9jLnhtbFBLAQItABQABgAIAAAAIQCH/U/33wAAAAgBAAAP&#10;AAAAAAAAAAAAAAAAAJYEAABkcnMvZG93bnJldi54bWxQSwUGAAAAAAQABADzAAAAogUAAAAA&#10;" stroked="f">
                <v:textbox inset="0,0,0,0">
                  <w:txbxContent>
                    <w:p w14:paraId="0189351A" w14:textId="77777777" w:rsidR="009F22DF" w:rsidRPr="00347C31" w:rsidRDefault="009F22DF" w:rsidP="005859B5">
                      <w:pPr>
                        <w:pStyle w:val="Caption"/>
                        <w:jc w:val="center"/>
                        <w:rPr>
                          <w:noProof/>
                        </w:rPr>
                      </w:pPr>
                      <w:r>
                        <w:t xml:space="preserve">Figure 34. M-y for </w:t>
                      </w:r>
                      <w:r w:rsidRPr="00224347">
                        <w:t xml:space="preserve">DOWN BALANCING TAIL LOAD </w:t>
                      </w:r>
                      <w:r>
                        <w:br/>
                      </w:r>
                      <w:r w:rsidRPr="00224347">
                        <w:t>FLAPS EXTENDED</w:t>
                      </w:r>
                    </w:p>
                  </w:txbxContent>
                </v:textbox>
                <w10:wrap type="topAndBottom" anchorx="margin"/>
              </v:shape>
            </w:pict>
          </mc:Fallback>
        </mc:AlternateContent>
      </w:r>
      <w:r>
        <w:rPr>
          <w:noProof/>
          <w:lang w:val="tr-TR" w:eastAsia="tr-TR"/>
        </w:rPr>
        <mc:AlternateContent>
          <mc:Choice Requires="wps">
            <w:drawing>
              <wp:anchor distT="0" distB="0" distL="114300" distR="114300" simplePos="0" relativeHeight="251755520" behindDoc="0" locked="0" layoutInCell="1" allowOverlap="1" wp14:anchorId="2A77512D" wp14:editId="3E71F6CD">
                <wp:simplePos x="0" y="0"/>
                <wp:positionH relativeFrom="margin">
                  <wp:align>left</wp:align>
                </wp:positionH>
                <wp:positionV relativeFrom="paragraph">
                  <wp:posOffset>2271460</wp:posOffset>
                </wp:positionV>
                <wp:extent cx="2860675" cy="309880"/>
                <wp:effectExtent l="0" t="0" r="0" b="0"/>
                <wp:wrapTopAndBottom/>
                <wp:docPr id="337" name="Metin Kutusu 337"/>
                <wp:cNvGraphicFramePr/>
                <a:graphic xmlns:a="http://schemas.openxmlformats.org/drawingml/2006/main">
                  <a:graphicData uri="http://schemas.microsoft.com/office/word/2010/wordprocessingShape">
                    <wps:wsp>
                      <wps:cNvSpPr txBox="1"/>
                      <wps:spPr>
                        <a:xfrm>
                          <a:off x="0" y="0"/>
                          <a:ext cx="2860675" cy="309966"/>
                        </a:xfrm>
                        <a:prstGeom prst="rect">
                          <a:avLst/>
                        </a:prstGeom>
                        <a:solidFill>
                          <a:prstClr val="white"/>
                        </a:solidFill>
                        <a:ln>
                          <a:noFill/>
                        </a:ln>
                      </wps:spPr>
                      <wps:txbx>
                        <w:txbxContent>
                          <w:p w14:paraId="743B320A" w14:textId="77777777" w:rsidR="009F22DF" w:rsidRPr="00347C31" w:rsidRDefault="009F22DF" w:rsidP="005859B5">
                            <w:pPr>
                              <w:pStyle w:val="Caption"/>
                              <w:jc w:val="center"/>
                              <w:rPr>
                                <w:noProof/>
                              </w:rPr>
                            </w:pPr>
                            <w:r>
                              <w:t xml:space="preserve">Figure 33. M-y for </w:t>
                            </w:r>
                            <w:r w:rsidRPr="00F43DF9">
                              <w:t>UP BALANCING TAIL LOAD</w:t>
                            </w:r>
                            <w:r>
                              <w:br/>
                            </w:r>
                            <w:r w:rsidRPr="00F43DF9">
                              <w:t xml:space="preserve"> FLAPS EXTENDED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77512D" id="Metin Kutusu 337" o:spid="_x0000_s1075" type="#_x0000_t202" style="position:absolute;left:0;text-align:left;margin-left:0;margin-top:178.85pt;width:225.25pt;height:24.4pt;z-index:25175552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F4qmOgIAAHAEAAAOAAAAZHJzL2Uyb0RvYy54bWysVMFu2zAMvQ/YPwi6L3aSLW2COkWWIsOw&#10;rC2QDj0rshwLkEVNomNnXz/KjtOt22nYRaZIitJ7j/TNbVsZdlQ+aLAZH49SzpSVkGt7yPi3p827&#10;a84CCpsLA1Zl/KQCv12+fXPTuIWaQAkmV55RERsWjct4iegWSRJkqSoRRuCUpWABvhJIW39Ici8a&#10;ql6ZZJKms6QBnzsPUoVA3rs+yJdd/aJQEh+KIihkJuP0NuxW3637uCbLG7E4eOFKLc/PEP/wikpo&#10;S5deSt0JFKz2+o9SlZYeAhQ4klAlUBRaqg4DoRmnr9DsSuFUh4XICe5CU/h/ZeX98dEznWd8Or3i&#10;zIqKRPqqUFv2pcY61Cz6iaXGhQUl7xylY/sRWlJ78AdyRvBt4av4JViM4sT36cKxapFJck6uZ+ns&#10;6gNnkmLTdD6fzWKZ5OW08wE/KahYNDLuScOOWnHcBuxTh5R4WQCj8402Jm5iYG08OwrSuyk1qnPx&#10;37KMjbkW4qm+YPQkEWIPJVrY7tuOmPfzAece8hPB99C3UXByo+nCrQj4KDz1DSGmWcAHWgoDTcbh&#10;bHFWgv/xN3/MJzkpyllDfZjx8L0WXnFmPlsSOjbtYPjB2A+Gras1ENQxTZmTnUkHPJrBLDxUzzQi&#10;q3gLhYSVdFfGcTDX2E8DjZhUq1WXRK3pBG7tzslYeiD2qX0W3p1lQRL0HoYOFYtX6vS5Pc2rGqHQ&#10;nXSR2J7FM9/U1p345xGMc/Prvst6+VEsfwIAAP//AwBQSwMEFAAGAAgAAAAhAFy6r73fAAAACAEA&#10;AA8AAABkcnMvZG93bnJldi54bWxMj8FOwzAQRO9I/IO1SFwQtSkkRWmcClq4waGl6nkbb5OIeB3F&#10;TpP+PeYEt1nNauZNvppsK87U+8axhoeZAkFcOtNwpWH/9X7/DMIHZIOtY9JwIQ+r4voqx8y4kbd0&#10;3oVKxBD2GWqoQ+gyKX1Zk0U/cx1x9E6utxji2VfS9DjGcNvKuVKptNhwbKixo3VN5fdusBrSTT+M&#10;W17fbfZvH/jZVfPD6+Wg9e3N9LIEEWgKf8/wix/RoYhMRzew8aLVEIcEDY/JYgEi2k+JSkAco1Bp&#10;ArLI5f8BxQ8AAAD//wMAUEsBAi0AFAAGAAgAAAAhALaDOJL+AAAA4QEAABMAAAAAAAAAAAAAAAAA&#10;AAAAAFtDb250ZW50X1R5cGVzXS54bWxQSwECLQAUAAYACAAAACEAOP0h/9YAAACUAQAACwAAAAAA&#10;AAAAAAAAAAAvAQAAX3JlbHMvLnJlbHNQSwECLQAUAAYACAAAACEAxReKpjoCAABwBAAADgAAAAAA&#10;AAAAAAAAAAAuAgAAZHJzL2Uyb0RvYy54bWxQSwECLQAUAAYACAAAACEAXLqvvd8AAAAIAQAADwAA&#10;AAAAAAAAAAAAAACUBAAAZHJzL2Rvd25yZXYueG1sUEsFBgAAAAAEAAQA8wAAAKAFAAAAAA==&#10;" stroked="f">
                <v:textbox inset="0,0,0,0">
                  <w:txbxContent>
                    <w:p w14:paraId="743B320A" w14:textId="77777777" w:rsidR="009F22DF" w:rsidRPr="00347C31" w:rsidRDefault="009F22DF" w:rsidP="005859B5">
                      <w:pPr>
                        <w:pStyle w:val="Caption"/>
                        <w:jc w:val="center"/>
                        <w:rPr>
                          <w:noProof/>
                        </w:rPr>
                      </w:pPr>
                      <w:r>
                        <w:t xml:space="preserve">Figure 33. M-y for </w:t>
                      </w:r>
                      <w:r w:rsidRPr="00F43DF9">
                        <w:t>UP BALANCING TAIL LOAD</w:t>
                      </w:r>
                      <w:r>
                        <w:br/>
                      </w:r>
                      <w:r w:rsidRPr="00F43DF9">
                        <w:t xml:space="preserve"> FLAPS EXTENDED</w:t>
                      </w:r>
                    </w:p>
                  </w:txbxContent>
                </v:textbox>
                <w10:wrap type="topAndBottom" anchorx="margin"/>
              </v:shape>
            </w:pict>
          </mc:Fallback>
        </mc:AlternateContent>
      </w:r>
    </w:p>
    <w:p w14:paraId="13118176" w14:textId="77777777" w:rsidR="005859B5" w:rsidRDefault="005859B5" w:rsidP="005859B5"/>
    <w:p w14:paraId="21A05290" w14:textId="77777777" w:rsidR="005859B5" w:rsidRPr="00AF44C7" w:rsidRDefault="005859B5" w:rsidP="005859B5"/>
    <w:p w14:paraId="1E8C3379" w14:textId="77777777" w:rsidR="005859B5" w:rsidRPr="00AF44C7" w:rsidRDefault="005859B5" w:rsidP="005859B5">
      <w:r>
        <w:rPr>
          <w:noProof/>
          <w:lang w:val="tr-TR" w:eastAsia="tr-TR"/>
        </w:rPr>
        <w:lastRenderedPageBreak/>
        <w:drawing>
          <wp:anchor distT="0" distB="0" distL="114300" distR="114300" simplePos="0" relativeHeight="251797504" behindDoc="0" locked="0" layoutInCell="1" allowOverlap="1" wp14:anchorId="3515ECF1" wp14:editId="252FA48E">
            <wp:simplePos x="0" y="0"/>
            <wp:positionH relativeFrom="margin">
              <wp:align>right</wp:align>
            </wp:positionH>
            <wp:positionV relativeFrom="paragraph">
              <wp:posOffset>5474506</wp:posOffset>
            </wp:positionV>
            <wp:extent cx="2858870" cy="2145600"/>
            <wp:effectExtent l="0" t="0" r="0" b="7620"/>
            <wp:wrapTopAndBottom/>
            <wp:docPr id="319" name="Resim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64" cstate="print">
                      <a:extLst>
                        <a:ext uri="{28A0092B-C50C-407E-A947-70E740481C1C}">
                          <a14:useLocalDpi xmlns:a14="http://schemas.microsoft.com/office/drawing/2010/main" val="0"/>
                        </a:ext>
                      </a:extLst>
                    </a:blip>
                    <a:srcRect/>
                    <a:stretch>
                      <a:fillRect/>
                    </a:stretch>
                  </pic:blipFill>
                  <pic:spPr bwMode="auto">
                    <a:xfrm>
                      <a:off x="0" y="0"/>
                      <a:ext cx="2858870" cy="21456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tr-TR" w:eastAsia="tr-TR"/>
        </w:rPr>
        <w:drawing>
          <wp:anchor distT="0" distB="0" distL="114300" distR="114300" simplePos="0" relativeHeight="251796480" behindDoc="0" locked="0" layoutInCell="1" allowOverlap="1" wp14:anchorId="2FC8AE9C" wp14:editId="40DF540A">
            <wp:simplePos x="0" y="0"/>
            <wp:positionH relativeFrom="margin">
              <wp:align>left</wp:align>
            </wp:positionH>
            <wp:positionV relativeFrom="paragraph">
              <wp:posOffset>5448214</wp:posOffset>
            </wp:positionV>
            <wp:extent cx="2858870" cy="2145600"/>
            <wp:effectExtent l="0" t="0" r="0" b="7620"/>
            <wp:wrapTopAndBottom/>
            <wp:docPr id="318" name="Resim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65" cstate="print">
                      <a:extLst>
                        <a:ext uri="{28A0092B-C50C-407E-A947-70E740481C1C}">
                          <a14:useLocalDpi xmlns:a14="http://schemas.microsoft.com/office/drawing/2010/main" val="0"/>
                        </a:ext>
                      </a:extLst>
                    </a:blip>
                    <a:srcRect/>
                    <a:stretch>
                      <a:fillRect/>
                    </a:stretch>
                  </pic:blipFill>
                  <pic:spPr bwMode="auto">
                    <a:xfrm>
                      <a:off x="0" y="0"/>
                      <a:ext cx="2858870" cy="21456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tr-TR" w:eastAsia="tr-TR"/>
        </w:rPr>
        <w:drawing>
          <wp:anchor distT="0" distB="0" distL="114300" distR="114300" simplePos="0" relativeHeight="251795456" behindDoc="0" locked="0" layoutInCell="1" allowOverlap="1" wp14:anchorId="52A7D468" wp14:editId="0B8C6C48">
            <wp:simplePos x="0" y="0"/>
            <wp:positionH relativeFrom="margin">
              <wp:align>right</wp:align>
            </wp:positionH>
            <wp:positionV relativeFrom="paragraph">
              <wp:posOffset>2761124</wp:posOffset>
            </wp:positionV>
            <wp:extent cx="2858870" cy="2145600"/>
            <wp:effectExtent l="0" t="0" r="0" b="7620"/>
            <wp:wrapTopAndBottom/>
            <wp:docPr id="317" name="Resim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66" cstate="print">
                      <a:extLst>
                        <a:ext uri="{28A0092B-C50C-407E-A947-70E740481C1C}">
                          <a14:useLocalDpi xmlns:a14="http://schemas.microsoft.com/office/drawing/2010/main" val="0"/>
                        </a:ext>
                      </a:extLst>
                    </a:blip>
                    <a:srcRect/>
                    <a:stretch>
                      <a:fillRect/>
                    </a:stretch>
                  </pic:blipFill>
                  <pic:spPr bwMode="auto">
                    <a:xfrm>
                      <a:off x="0" y="0"/>
                      <a:ext cx="2858870" cy="21456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tr-TR" w:eastAsia="tr-TR"/>
        </w:rPr>
        <w:drawing>
          <wp:anchor distT="0" distB="0" distL="114300" distR="114300" simplePos="0" relativeHeight="251794432" behindDoc="0" locked="0" layoutInCell="1" allowOverlap="1" wp14:anchorId="2522B91C" wp14:editId="40242E6E">
            <wp:simplePos x="0" y="0"/>
            <wp:positionH relativeFrom="margin">
              <wp:align>left</wp:align>
            </wp:positionH>
            <wp:positionV relativeFrom="paragraph">
              <wp:posOffset>2740061</wp:posOffset>
            </wp:positionV>
            <wp:extent cx="2858870" cy="2145600"/>
            <wp:effectExtent l="0" t="0" r="0" b="7620"/>
            <wp:wrapTopAndBottom/>
            <wp:docPr id="316" name="Resim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67" cstate="print">
                      <a:extLst>
                        <a:ext uri="{28A0092B-C50C-407E-A947-70E740481C1C}">
                          <a14:useLocalDpi xmlns:a14="http://schemas.microsoft.com/office/drawing/2010/main" val="0"/>
                        </a:ext>
                      </a:extLst>
                    </a:blip>
                    <a:srcRect/>
                    <a:stretch>
                      <a:fillRect/>
                    </a:stretch>
                  </pic:blipFill>
                  <pic:spPr bwMode="auto">
                    <a:xfrm>
                      <a:off x="0" y="0"/>
                      <a:ext cx="2858870" cy="21456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tr-TR" w:eastAsia="tr-TR"/>
        </w:rPr>
        <w:drawing>
          <wp:anchor distT="0" distB="0" distL="114300" distR="114300" simplePos="0" relativeHeight="251793408" behindDoc="0" locked="0" layoutInCell="1" allowOverlap="1" wp14:anchorId="471601D6" wp14:editId="32513A59">
            <wp:simplePos x="0" y="0"/>
            <wp:positionH relativeFrom="margin">
              <wp:align>right</wp:align>
            </wp:positionH>
            <wp:positionV relativeFrom="paragraph">
              <wp:posOffset>36</wp:posOffset>
            </wp:positionV>
            <wp:extent cx="2858870" cy="2145600"/>
            <wp:effectExtent l="0" t="0" r="0" b="7620"/>
            <wp:wrapTopAndBottom/>
            <wp:docPr id="315" name="Resim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68" cstate="print">
                      <a:extLst>
                        <a:ext uri="{28A0092B-C50C-407E-A947-70E740481C1C}">
                          <a14:useLocalDpi xmlns:a14="http://schemas.microsoft.com/office/drawing/2010/main" val="0"/>
                        </a:ext>
                      </a:extLst>
                    </a:blip>
                    <a:srcRect/>
                    <a:stretch>
                      <a:fillRect/>
                    </a:stretch>
                  </pic:blipFill>
                  <pic:spPr bwMode="auto">
                    <a:xfrm>
                      <a:off x="0" y="0"/>
                      <a:ext cx="2858870" cy="21456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tr-TR" w:eastAsia="tr-TR"/>
        </w:rPr>
        <w:drawing>
          <wp:anchor distT="0" distB="0" distL="114300" distR="114300" simplePos="0" relativeHeight="251792384" behindDoc="0" locked="0" layoutInCell="1" allowOverlap="1" wp14:anchorId="7138265F" wp14:editId="1224F3A4">
            <wp:simplePos x="0" y="0"/>
            <wp:positionH relativeFrom="margin">
              <wp:align>left</wp:align>
            </wp:positionH>
            <wp:positionV relativeFrom="paragraph">
              <wp:posOffset>16</wp:posOffset>
            </wp:positionV>
            <wp:extent cx="2858870" cy="2145600"/>
            <wp:effectExtent l="0" t="0" r="0" b="7620"/>
            <wp:wrapTopAndBottom/>
            <wp:docPr id="314" name="Resim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69" cstate="print">
                      <a:extLst>
                        <a:ext uri="{28A0092B-C50C-407E-A947-70E740481C1C}">
                          <a14:useLocalDpi xmlns:a14="http://schemas.microsoft.com/office/drawing/2010/main" val="0"/>
                        </a:ext>
                      </a:extLst>
                    </a:blip>
                    <a:srcRect/>
                    <a:stretch>
                      <a:fillRect/>
                    </a:stretch>
                  </pic:blipFill>
                  <pic:spPr bwMode="auto">
                    <a:xfrm>
                      <a:off x="0" y="0"/>
                      <a:ext cx="2858870" cy="21456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tr-TR" w:eastAsia="tr-TR"/>
        </w:rPr>
        <mc:AlternateContent>
          <mc:Choice Requires="wps">
            <w:drawing>
              <wp:anchor distT="0" distB="0" distL="114300" distR="114300" simplePos="0" relativeHeight="251762688" behindDoc="0" locked="0" layoutInCell="1" allowOverlap="1" wp14:anchorId="2EA38810" wp14:editId="52A78B1A">
                <wp:simplePos x="0" y="0"/>
                <wp:positionH relativeFrom="margin">
                  <wp:posOffset>2909465</wp:posOffset>
                </wp:positionH>
                <wp:positionV relativeFrom="paragraph">
                  <wp:posOffset>7764071</wp:posOffset>
                </wp:positionV>
                <wp:extent cx="2846070" cy="215900"/>
                <wp:effectExtent l="0" t="0" r="0" b="0"/>
                <wp:wrapTopAndBottom/>
                <wp:docPr id="355" name="Metin Kutusu 355"/>
                <wp:cNvGraphicFramePr/>
                <a:graphic xmlns:a="http://schemas.openxmlformats.org/drawingml/2006/main">
                  <a:graphicData uri="http://schemas.microsoft.com/office/word/2010/wordprocessingShape">
                    <wps:wsp>
                      <wps:cNvSpPr txBox="1"/>
                      <wps:spPr>
                        <a:xfrm>
                          <a:off x="0" y="0"/>
                          <a:ext cx="2846070" cy="215900"/>
                        </a:xfrm>
                        <a:prstGeom prst="rect">
                          <a:avLst/>
                        </a:prstGeom>
                        <a:solidFill>
                          <a:prstClr val="white"/>
                        </a:solidFill>
                        <a:ln>
                          <a:noFill/>
                        </a:ln>
                      </wps:spPr>
                      <wps:txbx>
                        <w:txbxContent>
                          <w:p w14:paraId="5AE19643" w14:textId="77777777" w:rsidR="009F22DF" w:rsidRPr="00347C31" w:rsidRDefault="009F22DF" w:rsidP="005859B5">
                            <w:pPr>
                              <w:pStyle w:val="Caption"/>
                              <w:jc w:val="center"/>
                              <w:rPr>
                                <w:noProof/>
                              </w:rPr>
                            </w:pPr>
                            <w:r>
                              <w:t xml:space="preserve">Figure 40. M-y for </w:t>
                            </w:r>
                            <w:r w:rsidRPr="0011267E">
                              <w:t>DOWN GUST TAIL LOAD FLAPS RETRACTED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A38810" id="Metin Kutusu 355" o:spid="_x0000_s1076" type="#_x0000_t202" style="position:absolute;left:0;text-align:left;margin-left:229.1pt;margin-top:611.35pt;width:224.1pt;height:17pt;z-index:251762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5tq1OgIAAHAEAAAOAAAAZHJzL2Uyb0RvYy54bWysVFFv0zAQfkfiP1h+p2kLHaNqOpVORYix&#10;TerQnl3HaSw5PmNfmpRfz9lpWhg8IV7cy935fN/33XVx09WGHZQPGmzOJ6MxZ8pKKLTd5/zb0+bN&#10;NWcBhS2EAatyflSB3yxfv1q0bq6mUIEplGdUxIZ563JeIbp5lgVZqVqEEThlKViCrwXSp99nhRct&#10;Va9NNh2Pr7IWfOE8SBUCeW/7IF+m+mWpJD6UZVDITM6pN0ynT+cuntlyIeZ7L1yl5akN8Q9d1EJb&#10;evRc6lagYI3Xf5SqtfQQoMSRhDqDstRSJQyEZjJ+gWZbCacSFiInuDNN4f+VlfeHR890kfO3sxln&#10;VtQk0leF2rIvDTahYdFPLLUuzCl56ygdu4/QkdqDP5Azgu9KX8dfgsUoTnwfzxyrDpkk5/T63dX4&#10;PYUkxaaT2YdxEiG73HY+4CcFNYtGzj1pmKgVh7uA1AmlDinxsQBGFxttTPyIgbXx7CBI77bSqGKP&#10;dOO3LGNjroV4qw9HTxYh9lCihd2uS8TMUoPRtYPiSPA99GMUnNxoevBOBHwUnuaGYNEu4AMdpYE2&#10;53CyOKvA//ibP+aTnBTlrKU5zHn43givODOfLQkdh3Yw/GDsBsM29RoI6oS2zMlk0gWPZjBLD/Uz&#10;rcgqvkIhYSW9lXMczDX220ArJtVqlZJoNJ3AO7t1MpYeiH3qnoV3J1mQBL2HYULF/IU6fW5P86pB&#10;KHWS7sLiiW8a66TPaQXj3vz6nbIufxTLnwAAAP//AwBQSwMEFAAGAAgAAAAhAPbQ9DbhAAAADQEA&#10;AA8AAABkcnMvZG93bnJldi54bWxMj8FuwjAMhu+T9g6RJ+0yjXQRFChN0QbbjR1giLNpsrZa41RJ&#10;SsvbL5y2o/1/+v05X4+mZRftfGNJwsskAaaptKqhSsLx6+N5AcwHJIWtJS3hqj2si/u7HDNlB9rr&#10;yyFULJaQz1BCHUKXce7LWhv0E9tpitm3dQZDHF3FlcMhlpuWiyRJucGG4oUaO72pdflz6I2EdOv6&#10;YU+bp+3xfYefXSVOb9eTlI8P4+sKWNBj+IPhph/VoYhOZ9uT8qyVMJ0tRERjIISYA4vIMkmnwM63&#10;1SydAy9y/v+L4hcAAP//AwBQSwECLQAUAAYACAAAACEAtoM4kv4AAADhAQAAEwAAAAAAAAAAAAAA&#10;AAAAAAAAW0NvbnRlbnRfVHlwZXNdLnhtbFBLAQItABQABgAIAAAAIQA4/SH/1gAAAJQBAAALAAAA&#10;AAAAAAAAAAAAAC8BAABfcmVscy8ucmVsc1BLAQItABQABgAIAAAAIQAl5tq1OgIAAHAEAAAOAAAA&#10;AAAAAAAAAAAAAC4CAABkcnMvZTJvRG9jLnhtbFBLAQItABQABgAIAAAAIQD20PQ24QAAAA0BAAAP&#10;AAAAAAAAAAAAAAAAAJQEAABkcnMvZG93bnJldi54bWxQSwUGAAAAAAQABADzAAAAogUAAAAA&#10;" stroked="f">
                <v:textbox inset="0,0,0,0">
                  <w:txbxContent>
                    <w:p w14:paraId="5AE19643" w14:textId="77777777" w:rsidR="009F22DF" w:rsidRPr="00347C31" w:rsidRDefault="009F22DF" w:rsidP="005859B5">
                      <w:pPr>
                        <w:pStyle w:val="Caption"/>
                        <w:jc w:val="center"/>
                        <w:rPr>
                          <w:noProof/>
                        </w:rPr>
                      </w:pPr>
                      <w:r>
                        <w:t xml:space="preserve">Figure 40. M-y for </w:t>
                      </w:r>
                      <w:r w:rsidRPr="0011267E">
                        <w:t>DOWN GUST TAIL LOAD FLAPS RETRACTED</w:t>
                      </w:r>
                    </w:p>
                  </w:txbxContent>
                </v:textbox>
                <w10:wrap type="topAndBottom" anchorx="margin"/>
              </v:shape>
            </w:pict>
          </mc:Fallback>
        </mc:AlternateContent>
      </w:r>
      <w:r>
        <w:rPr>
          <w:noProof/>
          <w:lang w:val="tr-TR" w:eastAsia="tr-TR"/>
        </w:rPr>
        <mc:AlternateContent>
          <mc:Choice Requires="wps">
            <w:drawing>
              <wp:anchor distT="0" distB="0" distL="114300" distR="114300" simplePos="0" relativeHeight="251761664" behindDoc="0" locked="0" layoutInCell="1" allowOverlap="1" wp14:anchorId="0090549E" wp14:editId="3C0AE1A7">
                <wp:simplePos x="0" y="0"/>
                <wp:positionH relativeFrom="margin">
                  <wp:align>left</wp:align>
                </wp:positionH>
                <wp:positionV relativeFrom="paragraph">
                  <wp:posOffset>7770530</wp:posOffset>
                </wp:positionV>
                <wp:extent cx="2758440" cy="237490"/>
                <wp:effectExtent l="0" t="0" r="3810" b="0"/>
                <wp:wrapTopAndBottom/>
                <wp:docPr id="344" name="Metin Kutusu 344"/>
                <wp:cNvGraphicFramePr/>
                <a:graphic xmlns:a="http://schemas.openxmlformats.org/drawingml/2006/main">
                  <a:graphicData uri="http://schemas.microsoft.com/office/word/2010/wordprocessingShape">
                    <wps:wsp>
                      <wps:cNvSpPr txBox="1"/>
                      <wps:spPr>
                        <a:xfrm>
                          <a:off x="0" y="0"/>
                          <a:ext cx="2758440" cy="237490"/>
                        </a:xfrm>
                        <a:prstGeom prst="rect">
                          <a:avLst/>
                        </a:prstGeom>
                        <a:solidFill>
                          <a:prstClr val="white"/>
                        </a:solidFill>
                        <a:ln>
                          <a:noFill/>
                        </a:ln>
                      </wps:spPr>
                      <wps:txbx>
                        <w:txbxContent>
                          <w:p w14:paraId="2B49D72A" w14:textId="77777777" w:rsidR="009F22DF" w:rsidRPr="00347C31" w:rsidRDefault="009F22DF" w:rsidP="005859B5">
                            <w:pPr>
                              <w:pStyle w:val="Caption"/>
                              <w:jc w:val="center"/>
                              <w:rPr>
                                <w:noProof/>
                              </w:rPr>
                            </w:pPr>
                            <w:r>
                              <w:t xml:space="preserve">Figure 39. M-y for </w:t>
                            </w:r>
                            <w:r w:rsidRPr="0011267E">
                              <w:t>UPGUST TAIL LOAD FLAPS RETRACTED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90549E" id="Metin Kutusu 344" o:spid="_x0000_s1077" type="#_x0000_t202" style="position:absolute;left:0;text-align:left;margin-left:0;margin-top:611.85pt;width:217.2pt;height:18.7pt;z-index:2517616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fzpgOwIAAHAEAAAOAAAAZHJzL2Uyb0RvYy54bWysVMFu2zAMvQ/YPwi6L07SdO2COEWWIsOw&#10;ri2QDj0rshwLkEVNomNnXz9KjtOt22nYRaZIitJ7j/TipqsNOygfNNicT0ZjzpSVUGi7z/m3p827&#10;a84CClsIA1bl/KgCv1m+fbNo3VxNoQJTKM+oiA3z1uW8QnTzLAuyUrUII3DKUrAEXwukrd9nhRct&#10;Va9NNh2P32ct+MJ5kCoE8t72Qb5M9ctSSXwoy6CQmZzT2zCtPq27uGbLhZjvvXCVlqdniH94RS20&#10;pUvPpW4FCtZ4/UepWksPAUocSagzKEstVcJAaCbjV2i2lXAqYSFygjvTFP5fWXl/ePRMFzm/mM04&#10;s6Imkb4q1JZ9abAJDYt+Yql1YU7JW0fp2H2EjtQe/IGcEXxX+jp+CRajOPF9PHOsOmSSnNOry+vZ&#10;jEKSYtOLq9mHJEL2ctr5gJ8U1CwaOfekYaJWHO4C0ksodUiJlwUwuthoY+ImBtbGs4MgvdtKo4pv&#10;pBO/ZRkbcy3EU304erIIsYcSLex2XSLm8oxzB8WR4Hvo2yg4udF04Z0I+Cg89Q3BolnAB1pKA23O&#10;4WRxVoH/8Td/zCc5KcpZS32Y8/C9EV5xZj5bEjo27WD4wdgNhm3qNRDUCU2Zk8mkAx7NYJYe6mca&#10;kVW8hULCSror5ziYa+yngUZMqtUqJVFrOoF3dutkLD0Q+9Q9C+9OsiAJeg9Dh4r5K3X63J7mVYNQ&#10;6iRdJLZn8cQ3tXXS5zSCcW5+3aeslx/F8icAAAD//wMAUEsDBBQABgAIAAAAIQCsF/EE3wAAAAoB&#10;AAAPAAAAZHJzL2Rvd25yZXYueG1sTI9BT4NAEIXvJv6HzZh4MXaBEjTI0mirNz20Nj1P2RWI7Cxh&#10;l0L/vdOTPc57L2++V6xm24mTGXzrSEG8iEAYqpxuqVaw//54fAbhA5LGzpFRcDYeVuXtTYG5dhNt&#10;zWkXasEl5HNU0ITQ51L6qjEW/cL1htj7cYPFwOdQSz3gxOW2k0kUZdJiS/yhwd6sG1P97karINsM&#10;47Sl9cNm//6JX32dHN7OB6Xu7+bXFxDBzOE/DBd8RoeSmY5uJO1Fp4CHBFaTZPkEgv10maYgjhcp&#10;i2OQZSGvJ5R/AAAA//8DAFBLAQItABQABgAIAAAAIQC2gziS/gAAAOEBAAATAAAAAAAAAAAAAAAA&#10;AAAAAABbQ29udGVudF9UeXBlc10ueG1sUEsBAi0AFAAGAAgAAAAhADj9If/WAAAAlAEAAAsAAAAA&#10;AAAAAAAAAAAALwEAAF9yZWxzLy5yZWxzUEsBAi0AFAAGAAgAAAAhAJp/OmA7AgAAcAQAAA4AAAAA&#10;AAAAAAAAAAAALgIAAGRycy9lMm9Eb2MueG1sUEsBAi0AFAAGAAgAAAAhAKwX8QTfAAAACgEAAA8A&#10;AAAAAAAAAAAAAAAAlQQAAGRycy9kb3ducmV2LnhtbFBLBQYAAAAABAAEAPMAAAChBQAAAAA=&#10;" stroked="f">
                <v:textbox inset="0,0,0,0">
                  <w:txbxContent>
                    <w:p w14:paraId="2B49D72A" w14:textId="77777777" w:rsidR="009F22DF" w:rsidRPr="00347C31" w:rsidRDefault="009F22DF" w:rsidP="005859B5">
                      <w:pPr>
                        <w:pStyle w:val="Caption"/>
                        <w:jc w:val="center"/>
                        <w:rPr>
                          <w:noProof/>
                        </w:rPr>
                      </w:pPr>
                      <w:r>
                        <w:t xml:space="preserve">Figure 39. M-y for </w:t>
                      </w:r>
                      <w:r w:rsidRPr="0011267E">
                        <w:t>UPGUST TAIL LOAD FLAPS RETRACTED</w:t>
                      </w:r>
                    </w:p>
                  </w:txbxContent>
                </v:textbox>
                <w10:wrap type="topAndBottom" anchorx="margin"/>
              </v:shape>
            </w:pict>
          </mc:Fallback>
        </mc:AlternateContent>
      </w:r>
      <w:r>
        <w:rPr>
          <w:noProof/>
          <w:lang w:val="tr-TR" w:eastAsia="tr-TR"/>
        </w:rPr>
        <mc:AlternateContent>
          <mc:Choice Requires="wps">
            <w:drawing>
              <wp:anchor distT="0" distB="0" distL="114300" distR="114300" simplePos="0" relativeHeight="251760640" behindDoc="0" locked="0" layoutInCell="1" allowOverlap="1" wp14:anchorId="087F9C9D" wp14:editId="22A7E2EB">
                <wp:simplePos x="0" y="0"/>
                <wp:positionH relativeFrom="margin">
                  <wp:align>right</wp:align>
                </wp:positionH>
                <wp:positionV relativeFrom="paragraph">
                  <wp:posOffset>5092598</wp:posOffset>
                </wp:positionV>
                <wp:extent cx="3016885" cy="335280"/>
                <wp:effectExtent l="0" t="0" r="0" b="7620"/>
                <wp:wrapTopAndBottom/>
                <wp:docPr id="352" name="Metin Kutusu 352"/>
                <wp:cNvGraphicFramePr/>
                <a:graphic xmlns:a="http://schemas.openxmlformats.org/drawingml/2006/main">
                  <a:graphicData uri="http://schemas.microsoft.com/office/word/2010/wordprocessingShape">
                    <wps:wsp>
                      <wps:cNvSpPr txBox="1"/>
                      <wps:spPr>
                        <a:xfrm>
                          <a:off x="0" y="0"/>
                          <a:ext cx="3016885" cy="335280"/>
                        </a:xfrm>
                        <a:prstGeom prst="rect">
                          <a:avLst/>
                        </a:prstGeom>
                        <a:solidFill>
                          <a:prstClr val="white"/>
                        </a:solidFill>
                        <a:ln>
                          <a:noFill/>
                        </a:ln>
                      </wps:spPr>
                      <wps:txbx>
                        <w:txbxContent>
                          <w:p w14:paraId="32742E0A" w14:textId="77777777" w:rsidR="009F22DF" w:rsidRPr="00347C31" w:rsidRDefault="009F22DF" w:rsidP="005859B5">
                            <w:pPr>
                              <w:pStyle w:val="Caption"/>
                              <w:jc w:val="center"/>
                              <w:rPr>
                                <w:noProof/>
                              </w:rPr>
                            </w:pPr>
                            <w:r>
                              <w:t xml:space="preserve">Figure 38. M-y for </w:t>
                            </w:r>
                            <w:r w:rsidRPr="0011267E">
                              <w:t xml:space="preserve">UP LOAD CHECKED MANEUVER </w:t>
                            </w:r>
                            <w:r>
                              <w:br/>
                            </w:r>
                            <w:r w:rsidRPr="0011267E">
                              <w:t>TAIL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7F9C9D" id="Metin Kutusu 352" o:spid="_x0000_s1078" type="#_x0000_t202" style="position:absolute;left:0;text-align:left;margin-left:186.35pt;margin-top:401pt;width:237.55pt;height:26.4pt;z-index:2517606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8r+wOAIAAHAEAAAOAAAAZHJzL2Uyb0RvYy54bWysVE1v2zAMvQ/YfxB0X5wPtAiCOEWWIsOw&#10;rC2QDj0rshwLkEVNomN3v36UHCdbt9Owi0yRFKX3HunlXVcbdlI+aLA5n4zGnCkrodD2mPNvz9sP&#10;c84CClsIA1bl/FUFfrd6/27ZuoWaQgWmUJ5RERsWrct5hegWWRZkpWoRRuCUpWAJvhZIW3/MCi9a&#10;ql6bbDoe32Yt+MJ5kCoE8t73Qb5K9ctSSXwsy6CQmZzT2zCtPq2HuGarpVgcvXCVludniH94RS20&#10;pUsvpe4FCtZ4/UepWksPAUocSagzKEstVcJAaCbjN2j2lXAqYSFygrvQFP5fWflwevJMFzmf3Uw5&#10;s6Imkb4q1JZ9abAJDYt+Yql1YUHJe0fp2H2EjtQe/IGcEXxX+jp+CRajOPH9euFYdcgkOWfjye18&#10;fsOZpNiMis+TCNn1tPMBPymoWTRy7knDRK047QLSSyh1SImXBTC62Gpj4iYGNsazkyC920qjim+k&#10;E79lGRtzLcRTfTh6sgixhxIt7A5dIuaK/wDFK8H30LdRcHKr6cKdCPgkPPUNIaZZwEdaSgNtzuFs&#10;cVaB//E3f8wnOSnKWUt9mPPwvRFecWY+WxI6Nu1g+ME4DIZt6g0Q1AlNmZPJpAMezWCWHuoXGpF1&#10;vIVCwkq6K+c4mBvsp4FGTKr1OiVRazqBO7t3MpYeiH3uXoR3Z1mQBH2AoUPF4o06fW5P87pBKHWS&#10;LhLbs3jmm9o66XMewTg3v+5T1vVHsfoJAAD//wMAUEsDBBQABgAIAAAAIQAWnO1/3gAAAAgBAAAP&#10;AAAAZHJzL2Rvd25yZXYueG1sTI9BT8MwDIXvSPyHyEhcEEtXbaMqTSfY4AaHjWnnrDFtReNUSbp2&#10;/x5zYjfb7+n5e8V6sp04ow+tIwXzWQICqXKmpVrB4ev9MQMRoiajO0eo4IIB1uXtTaFz40ba4Xkf&#10;a8EhFHKtoImxz6UMVYNWh5nrkVj7dt7qyKuvpfF65HDbyTRJVtLqlvhDo3vcNFj97AerYLX1w7ij&#10;zcP28PahP/s6Pb5ejkrd300vzyAiTvHfDH/4jA4lM53cQCaITgEXiQqyJOWB5cXTcg7ixJflIgNZ&#10;FvK6QPkLAAD//wMAUEsBAi0AFAAGAAgAAAAhALaDOJL+AAAA4QEAABMAAAAAAAAAAAAAAAAAAAAA&#10;AFtDb250ZW50X1R5cGVzXS54bWxQSwECLQAUAAYACAAAACEAOP0h/9YAAACUAQAACwAAAAAAAAAA&#10;AAAAAAAvAQAAX3JlbHMvLnJlbHNQSwECLQAUAAYACAAAACEABvK/sDgCAABwBAAADgAAAAAAAAAA&#10;AAAAAAAuAgAAZHJzL2Uyb0RvYy54bWxQSwECLQAUAAYACAAAACEAFpztf94AAAAIAQAADwAAAAAA&#10;AAAAAAAAAACSBAAAZHJzL2Rvd25yZXYueG1sUEsFBgAAAAAEAAQA8wAAAJ0FAAAAAA==&#10;" stroked="f">
                <v:textbox inset="0,0,0,0">
                  <w:txbxContent>
                    <w:p w14:paraId="32742E0A" w14:textId="77777777" w:rsidR="009F22DF" w:rsidRPr="00347C31" w:rsidRDefault="009F22DF" w:rsidP="005859B5">
                      <w:pPr>
                        <w:pStyle w:val="Caption"/>
                        <w:jc w:val="center"/>
                        <w:rPr>
                          <w:noProof/>
                        </w:rPr>
                      </w:pPr>
                      <w:r>
                        <w:t xml:space="preserve">Figure 38. M-y for </w:t>
                      </w:r>
                      <w:r w:rsidRPr="0011267E">
                        <w:t xml:space="preserve">UP LOAD CHECKED MANEUVER </w:t>
                      </w:r>
                      <w:r>
                        <w:br/>
                      </w:r>
                      <w:r w:rsidRPr="0011267E">
                        <w:t>TAIL LOAD</w:t>
                      </w:r>
                    </w:p>
                  </w:txbxContent>
                </v:textbox>
                <w10:wrap type="topAndBottom" anchorx="margin"/>
              </v:shape>
            </w:pict>
          </mc:Fallback>
        </mc:AlternateContent>
      </w:r>
      <w:r>
        <w:rPr>
          <w:noProof/>
          <w:lang w:val="tr-TR" w:eastAsia="tr-TR"/>
        </w:rPr>
        <mc:AlternateContent>
          <mc:Choice Requires="wps">
            <w:drawing>
              <wp:anchor distT="0" distB="0" distL="114300" distR="114300" simplePos="0" relativeHeight="251759616" behindDoc="0" locked="0" layoutInCell="1" allowOverlap="1" wp14:anchorId="1DB90779" wp14:editId="5E6065FA">
                <wp:simplePos x="0" y="0"/>
                <wp:positionH relativeFrom="margin">
                  <wp:posOffset>-72928</wp:posOffset>
                </wp:positionH>
                <wp:positionV relativeFrom="paragraph">
                  <wp:posOffset>5081628</wp:posOffset>
                </wp:positionV>
                <wp:extent cx="3016885" cy="366395"/>
                <wp:effectExtent l="0" t="0" r="0" b="0"/>
                <wp:wrapTopAndBottom/>
                <wp:docPr id="351" name="Metin Kutusu 351"/>
                <wp:cNvGraphicFramePr/>
                <a:graphic xmlns:a="http://schemas.openxmlformats.org/drawingml/2006/main">
                  <a:graphicData uri="http://schemas.microsoft.com/office/word/2010/wordprocessingShape">
                    <wps:wsp>
                      <wps:cNvSpPr txBox="1"/>
                      <wps:spPr>
                        <a:xfrm>
                          <a:off x="0" y="0"/>
                          <a:ext cx="3016885" cy="366395"/>
                        </a:xfrm>
                        <a:prstGeom prst="rect">
                          <a:avLst/>
                        </a:prstGeom>
                        <a:solidFill>
                          <a:prstClr val="white"/>
                        </a:solidFill>
                        <a:ln>
                          <a:noFill/>
                        </a:ln>
                      </wps:spPr>
                      <wps:txbx>
                        <w:txbxContent>
                          <w:p w14:paraId="442F9859" w14:textId="77777777" w:rsidR="009F22DF" w:rsidRPr="00347C31" w:rsidRDefault="009F22DF" w:rsidP="005859B5">
                            <w:pPr>
                              <w:pStyle w:val="Caption"/>
                              <w:jc w:val="center"/>
                              <w:rPr>
                                <w:noProof/>
                              </w:rPr>
                            </w:pPr>
                            <w:r>
                              <w:t xml:space="preserve">Figure 37. M-y for </w:t>
                            </w:r>
                            <w:r w:rsidRPr="0011267E">
                              <w:t xml:space="preserve">DOWN LOAD CHECKED MANEUVER </w:t>
                            </w:r>
                            <w:r>
                              <w:br/>
                            </w:r>
                            <w:r w:rsidRPr="0011267E">
                              <w:t>TAIL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B90779" id="Metin Kutusu 351" o:spid="_x0000_s1079" type="#_x0000_t202" style="position:absolute;left:0;text-align:left;margin-left:-5.75pt;margin-top:400.15pt;width:237.55pt;height:28.85pt;z-index:251759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6dpROQIAAHAEAAAOAAAAZHJzL2Uyb0RvYy54bWysVMFu2zAMvQ/YPwi6L04aJMiMOEWWIsOw&#10;rC2QDj0rshwLkEVNomNnXz/KjtOu22nYRaZIitJ7j/Tytq0MOykfNNiMT0ZjzpSVkGt7zPj3p+2H&#10;BWcBhc2FAasyflaB367ev1s2LlU3UILJlWdUxIa0cRkvEV2aJEGWqhJhBE5ZChbgK4G09cck96Kh&#10;6pVJbsbjedKAz50HqUIg710f5KuuflEoiQ9FERQyk3F6G3ar79ZDXJPVUqRHL1yp5eUZ4h9eUQlt&#10;6dJrqTuBgtVe/1Gq0tJDgAJHEqoEikJL1WEgNJPxGzT7UjjVYSFygrvSFP5fWXl/evRM5xmfziac&#10;WVGRSN8Uasu+1liHmkU/sdS4kFLy3lE6tp+gJbUHfyBnBN8WvopfgsUoTnyfrxyrFpkk53Q8mS8W&#10;M84kxabz+fTjLJZJXk47H/CzgopFI+OeNOyoFaddwD51SImXBTA632pj4iYGNsazkyC9m1KjuhT/&#10;LcvYmGshnuoLRk8SIfZQooXtoe2ImU0HnAfIzwTfQ99Gwcmtpgt3IuCj8NQ3hJhmAR9oKQw0GYeL&#10;xVkJ/uff/DGf5KQoZw31YcbDj1p4xZn5Ykno2LSD4QfjMBi2rjZAUEk6ek1n0gGPZjALD9Uzjcg6&#10;3kIhYSXdlXEczA3200AjJtV63SVRazqBO7t3MpYeiH1qn4V3F1mQBL2HoUNF+kadPreneV0jFLqT&#10;LhLbs3jhm9q6E/8ygnFuXu+7rJcfxeoXAAAA//8DAFBLAwQUAAYACAAAACEA4iJlduEAAAALAQAA&#10;DwAAAGRycy9kb3ducmV2LnhtbEyPwU7DMAyG70i8Q2QkLmhLurGq6ppOsMENDhvTzlmTtRWNUyXp&#10;2r095gRH259+f3+xmWzHrsaH1qGEZC6AGaycbrGWcPx6n2XAQlSoVefQSLiZAJvy/q5QuXYj7s31&#10;EGtGIRhyJaGJsc85D1VjrApz1xuk28V5qyKNvubaq5HCbccXQqTcqhbpQ6N6s21M9X0YrIR054dx&#10;j9un3fHtQ3329eL0ejtJ+fgwvayBRTPFPxh+9UkdSnI6uwF1YJ2EWZKsCJWQCbEERsRzukyBnWmz&#10;ygTwsuD/O5Q/AAAA//8DAFBLAQItABQABgAIAAAAIQC2gziS/gAAAOEBAAATAAAAAAAAAAAAAAAA&#10;AAAAAABbQ29udGVudF9UeXBlc10ueG1sUEsBAi0AFAAGAAgAAAAhADj9If/WAAAAlAEAAAsAAAAA&#10;AAAAAAAAAAAALwEAAF9yZWxzLy5yZWxzUEsBAi0AFAAGAAgAAAAhAIvp2lE5AgAAcAQAAA4AAAAA&#10;AAAAAAAAAAAALgIAAGRycy9lMm9Eb2MueG1sUEsBAi0AFAAGAAgAAAAhAOIiZXbhAAAACwEAAA8A&#10;AAAAAAAAAAAAAAAAkwQAAGRycy9kb3ducmV2LnhtbFBLBQYAAAAABAAEAPMAAAChBQAAAAA=&#10;" stroked="f">
                <v:textbox inset="0,0,0,0">
                  <w:txbxContent>
                    <w:p w14:paraId="442F9859" w14:textId="77777777" w:rsidR="009F22DF" w:rsidRPr="00347C31" w:rsidRDefault="009F22DF" w:rsidP="005859B5">
                      <w:pPr>
                        <w:pStyle w:val="Caption"/>
                        <w:jc w:val="center"/>
                        <w:rPr>
                          <w:noProof/>
                        </w:rPr>
                      </w:pPr>
                      <w:r>
                        <w:t xml:space="preserve">Figure 37. M-y for </w:t>
                      </w:r>
                      <w:r w:rsidRPr="0011267E">
                        <w:t xml:space="preserve">DOWN LOAD CHECKED MANEUVER </w:t>
                      </w:r>
                      <w:r>
                        <w:br/>
                      </w:r>
                      <w:r w:rsidRPr="0011267E">
                        <w:t>TAIL LOAD</w:t>
                      </w:r>
                    </w:p>
                  </w:txbxContent>
                </v:textbox>
                <w10:wrap type="topAndBottom" anchorx="margin"/>
              </v:shape>
            </w:pict>
          </mc:Fallback>
        </mc:AlternateContent>
      </w:r>
      <w:r>
        <w:rPr>
          <w:noProof/>
          <w:lang w:val="tr-TR" w:eastAsia="tr-TR"/>
        </w:rPr>
        <mc:AlternateContent>
          <mc:Choice Requires="wps">
            <w:drawing>
              <wp:anchor distT="0" distB="0" distL="114300" distR="114300" simplePos="0" relativeHeight="251758592" behindDoc="0" locked="0" layoutInCell="1" allowOverlap="1" wp14:anchorId="33350A6D" wp14:editId="14DDD2F0">
                <wp:simplePos x="0" y="0"/>
                <wp:positionH relativeFrom="margin">
                  <wp:align>right</wp:align>
                </wp:positionH>
                <wp:positionV relativeFrom="paragraph">
                  <wp:posOffset>2273616</wp:posOffset>
                </wp:positionV>
                <wp:extent cx="2835275" cy="366395"/>
                <wp:effectExtent l="0" t="0" r="3175" b="0"/>
                <wp:wrapTopAndBottom/>
                <wp:docPr id="339" name="Metin Kutusu 339"/>
                <wp:cNvGraphicFramePr/>
                <a:graphic xmlns:a="http://schemas.openxmlformats.org/drawingml/2006/main">
                  <a:graphicData uri="http://schemas.microsoft.com/office/word/2010/wordprocessingShape">
                    <wps:wsp>
                      <wps:cNvSpPr txBox="1"/>
                      <wps:spPr>
                        <a:xfrm>
                          <a:off x="0" y="0"/>
                          <a:ext cx="2835275" cy="366395"/>
                        </a:xfrm>
                        <a:prstGeom prst="rect">
                          <a:avLst/>
                        </a:prstGeom>
                        <a:solidFill>
                          <a:prstClr val="white"/>
                        </a:solidFill>
                        <a:ln>
                          <a:noFill/>
                        </a:ln>
                      </wps:spPr>
                      <wps:txbx>
                        <w:txbxContent>
                          <w:p w14:paraId="699B252F" w14:textId="77777777" w:rsidR="009F22DF" w:rsidRPr="00347C31" w:rsidRDefault="009F22DF" w:rsidP="005859B5">
                            <w:pPr>
                              <w:pStyle w:val="Caption"/>
                              <w:jc w:val="center"/>
                              <w:rPr>
                                <w:noProof/>
                              </w:rPr>
                            </w:pPr>
                            <w:r>
                              <w:t xml:space="preserve">Figure 36. M-y for </w:t>
                            </w:r>
                            <w:r w:rsidRPr="0011267E">
                              <w:t>UNCHECKED MANEUVER UP TAIL LOAD</w:t>
                            </w:r>
                            <w:r>
                              <w:br/>
                            </w:r>
                            <w:r w:rsidRPr="0011267E">
                              <w:t xml:space="preserve"> (ELEV TE DN)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350A6D" id="Metin Kutusu 339" o:spid="_x0000_s1080" type="#_x0000_t202" style="position:absolute;left:0;text-align:left;margin-left:172.05pt;margin-top:179pt;width:223.25pt;height:28.85pt;z-index:25175859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AfAdOgIAAHAEAAAOAAAAZHJzL2Uyb0RvYy54bWysVE1v2zAMvQ/YfxB0X5wmS9YGcYosRYZh&#10;WVsgHXpWZDkWIIuaRMfOfv0of6Rbt9Owi0yRFKX3HunlbVMadlI+aLApvxqNOVNWQqbtMeXfnrbv&#10;rjkLKGwmDFiV8rMK/Hb19s2ydgs1gQJMpjyjIjYsapfyAtEtkiTIQpUijMApS8EcfCmQtv6YZF7U&#10;VL00yWQ8nic1+Mx5kCoE8t51Qb5q6+e5kviQ50EhMymnt2G7+nY9xDVZLcXi6IUrtOyfIf7hFaXQ&#10;li69lLoTKFjl9R+lSi09BMhxJKFMIM+1VC0GQnM1foVmXwinWixETnAXmsL/KyvvT4+e6Szl0+kN&#10;Z1aUJNJXhdqyLxVWoWLRTyzVLiwoee8oHZuP0JDagz+QM4Jvcl/GL8FiFCe+zxeOVYNMknNyPZ1N&#10;Psw4kxSbzufTm1ksk7ycdj7gJwUli0bKPWnYUitOu4Bd6pASLwtgdLbVxsRNDGyMZydBeteFRtUX&#10;/y3L2JhrIZ7qCkZPEiF2UKKFzaFpiZm9H3AeIDsTfA9dGwUnt5ou3ImAj8JT3xBimgV8oCU3UKcc&#10;eouzAvyPv/ljPslJUc5q6sOUh++V8Ioz89mS0LFpB8MPxmEwbFVugKBe0ZQ52Zp0wKMZzNxD+Uwj&#10;so63UEhYSXelHAdzg9000IhJtV63SdSaTuDO7p2MpQdin5pn4V0vC5Kg9zB0qFi8UqfL7WheVwi5&#10;bqWLxHYs9nxTW7fi9yMY5+bXfZv18qNY/QQAAP//AwBQSwMEFAAGAAgAAAAhAA0vYsHeAAAACAEA&#10;AA8AAABkcnMvZG93bnJldi54bWxMj8FOwzAQRO9I/IO1SFwQdVqaUIU4FbRwg0NL1fM2NklEvI5s&#10;p0n/nuUEt1nNaPZNsZ5sJ87Gh9aRgvksAWGocrqlWsHh8+1+BSJEJI2dI6PgYgKsy+urAnPtRtqZ&#10;8z7Wgkso5KigibHPpQxVYyyGmesNsfflvMXIp6+l9jhyue3kIkkyabEl/tBgbzaNqb73g1WQbf0w&#10;7mhztz28vuNHXy+OL5ejUrc30/MTiGim+BeGX3xGh5KZTm4gHUSngIdEBQ/pigXby2WWgjixmKeP&#10;IMtC/h9Q/gAAAP//AwBQSwECLQAUAAYACAAAACEAtoM4kv4AAADhAQAAEwAAAAAAAAAAAAAAAAAA&#10;AAAAW0NvbnRlbnRfVHlwZXNdLnhtbFBLAQItABQABgAIAAAAIQA4/SH/1gAAAJQBAAALAAAAAAAA&#10;AAAAAAAAAC8BAABfcmVscy8ucmVsc1BLAQItABQABgAIAAAAIQCfAfAdOgIAAHAEAAAOAAAAAAAA&#10;AAAAAAAAAC4CAABkcnMvZTJvRG9jLnhtbFBLAQItABQABgAIAAAAIQANL2LB3gAAAAgBAAAPAAAA&#10;AAAAAAAAAAAAAJQEAABkcnMvZG93bnJldi54bWxQSwUGAAAAAAQABADzAAAAnwUAAAAA&#10;" stroked="f">
                <v:textbox inset="0,0,0,0">
                  <w:txbxContent>
                    <w:p w14:paraId="699B252F" w14:textId="77777777" w:rsidR="009F22DF" w:rsidRPr="00347C31" w:rsidRDefault="009F22DF" w:rsidP="005859B5">
                      <w:pPr>
                        <w:pStyle w:val="Caption"/>
                        <w:jc w:val="center"/>
                        <w:rPr>
                          <w:noProof/>
                        </w:rPr>
                      </w:pPr>
                      <w:r>
                        <w:t xml:space="preserve">Figure 36. M-y for </w:t>
                      </w:r>
                      <w:r w:rsidRPr="0011267E">
                        <w:t>UNCHECKED MANEUVER UP TAIL LOAD</w:t>
                      </w:r>
                      <w:r>
                        <w:br/>
                      </w:r>
                      <w:r w:rsidRPr="0011267E">
                        <w:t xml:space="preserve"> (ELEV TE DN)</w:t>
                      </w:r>
                    </w:p>
                  </w:txbxContent>
                </v:textbox>
                <w10:wrap type="topAndBottom" anchorx="margin"/>
              </v:shape>
            </w:pict>
          </mc:Fallback>
        </mc:AlternateContent>
      </w:r>
      <w:r>
        <w:rPr>
          <w:noProof/>
          <w:lang w:val="tr-TR" w:eastAsia="tr-TR"/>
        </w:rPr>
        <mc:AlternateContent>
          <mc:Choice Requires="wps">
            <w:drawing>
              <wp:anchor distT="0" distB="0" distL="114300" distR="114300" simplePos="0" relativeHeight="251757568" behindDoc="0" locked="0" layoutInCell="1" allowOverlap="1" wp14:anchorId="1CF204C6" wp14:editId="0BADF3A1">
                <wp:simplePos x="0" y="0"/>
                <wp:positionH relativeFrom="margin">
                  <wp:align>left</wp:align>
                </wp:positionH>
                <wp:positionV relativeFrom="paragraph">
                  <wp:posOffset>2283460</wp:posOffset>
                </wp:positionV>
                <wp:extent cx="2882265" cy="371475"/>
                <wp:effectExtent l="0" t="0" r="0" b="9525"/>
                <wp:wrapTopAndBottom/>
                <wp:docPr id="338" name="Metin Kutusu 338"/>
                <wp:cNvGraphicFramePr/>
                <a:graphic xmlns:a="http://schemas.openxmlformats.org/drawingml/2006/main">
                  <a:graphicData uri="http://schemas.microsoft.com/office/word/2010/wordprocessingShape">
                    <wps:wsp>
                      <wps:cNvSpPr txBox="1"/>
                      <wps:spPr>
                        <a:xfrm>
                          <a:off x="0" y="0"/>
                          <a:ext cx="2882265" cy="371475"/>
                        </a:xfrm>
                        <a:prstGeom prst="rect">
                          <a:avLst/>
                        </a:prstGeom>
                        <a:solidFill>
                          <a:prstClr val="white"/>
                        </a:solidFill>
                        <a:ln>
                          <a:noFill/>
                        </a:ln>
                      </wps:spPr>
                      <wps:txbx>
                        <w:txbxContent>
                          <w:p w14:paraId="769935B6" w14:textId="77777777" w:rsidR="009F22DF" w:rsidRPr="00347C31" w:rsidRDefault="009F22DF" w:rsidP="005859B5">
                            <w:pPr>
                              <w:pStyle w:val="Caption"/>
                              <w:jc w:val="center"/>
                              <w:rPr>
                                <w:noProof/>
                              </w:rPr>
                            </w:pPr>
                            <w:r>
                              <w:t xml:space="preserve">Figure 35. M-y for </w:t>
                            </w:r>
                            <w:r w:rsidRPr="0011267E">
                              <w:t xml:space="preserve">UNCHECKED MANEUVER DOWN TAIL LOAD </w:t>
                            </w:r>
                            <w:r>
                              <w:br/>
                            </w:r>
                            <w:r w:rsidRPr="0011267E">
                              <w:t>(ELEV TE UP)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F204C6" id="Metin Kutusu 338" o:spid="_x0000_s1081" type="#_x0000_t202" style="position:absolute;left:0;text-align:left;margin-left:0;margin-top:179.8pt;width:226.95pt;height:29.25pt;z-index:25175756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5kOOAIAAHAEAAAOAAAAZHJzL2Uyb0RvYy54bWysVMFu2zAMvQ/YPwi6L07SpQ2COEXWIsOw&#10;rC2QDj0rslwLkEVNomNnXz9Kjpu122nYRaZIitJ7j/TyuqsNOygfNNicT0ZjzpSVUGj7nPPvj5sP&#10;c84CClsIA1bl/KgCv169f7ds3UJNoQJTKM+oiA2L1uW8QnSLLAuyUrUII3DKUrAEXwukrX/OCi9a&#10;ql6bbDoeX2Yt+MJ5kCoE8t72Qb5K9ctSSbwvy6CQmZzT2zCtPq37uGarpVg8e+EqLU/PEP/wilpo&#10;S5e+lLoVKFjj9R+lai09BChxJKHOoCy1VAkDoZmM36DZVcKphIXICe6FpvD/ysq7w4Nnusj5xQVJ&#10;ZUVNIn1TqC372mATGhb9xFLrwoKSd47SsfsEHak9+AM5I/iu9HX8EixGceL7+MKx6pBJck7n8+n0&#10;csaZpNjF1eTj1SyWyc6nnQ/4WUHNopFzTxomasVhG7BPHVLiZQGMLjbamLiJgRvj2UGQ3m2lUZ2K&#10;v8oyNuZaiKf6gtGTRYg9lGhht+8SMbP0wOjaQ3Ek+B76NgpObjRduBUBH4SnviHENAt4T0tpoM05&#10;nCzOKvA//+aP+SQnRTlrqQ9zHn40wivOzBdLQsemHQw/GPvBsE19AwR1QlPmZDLpgEczmKWH+olG&#10;ZB1voZCwku7KOQ7mDfbTQCMm1Xqdkqg1ncCt3TkZSw/EPnZPwruTLEiC3sHQoWLxRp0+t6d53SCU&#10;Okl3ZvHEN7V1Ev80gnFuft+nrPOPYvULAAD//wMAUEsDBBQABgAIAAAAIQDw5dTQ3wAAAAgBAAAP&#10;AAAAZHJzL2Rvd25yZXYueG1sTI9BT8JAEIXvJv6HzZh4MbItSAOlW6KgNzyAhPPQLm1jd7bZ3dLy&#10;7x1PenuTN3nve9l6NK24aucbSwriSQRCU2HLhioFx6+P5wUIH5BKbC1pBTftYZ3f32WYlnagvb4e&#10;QiU4hHyKCuoQulRKX9TaoJ/YThN7F+sMBj5dJUuHA4ebVk6jKJEGG+KGGju9qXXxfeiNgmTr+mFP&#10;m6ft8X2Hn101Pb3dTko9PoyvKxBBj+HvGX7xGR1yZjrbnkovWgU8JCiYzZcJCLZf5rMliDOLeBGD&#10;zDP5f0D+AwAA//8DAFBLAQItABQABgAIAAAAIQC2gziS/gAAAOEBAAATAAAAAAAAAAAAAAAAAAAA&#10;AABbQ29udGVudF9UeXBlc10ueG1sUEsBAi0AFAAGAAgAAAAhADj9If/WAAAAlAEAAAsAAAAAAAAA&#10;AAAAAAAALwEAAF9yZWxzLy5yZWxzUEsBAi0AFAAGAAgAAAAhAM9bmQ44AgAAcAQAAA4AAAAAAAAA&#10;AAAAAAAALgIAAGRycy9lMm9Eb2MueG1sUEsBAi0AFAAGAAgAAAAhAPDl1NDfAAAACAEAAA8AAAAA&#10;AAAAAAAAAAAAkgQAAGRycy9kb3ducmV2LnhtbFBLBQYAAAAABAAEAPMAAACeBQAAAAA=&#10;" stroked="f">
                <v:textbox inset="0,0,0,0">
                  <w:txbxContent>
                    <w:p w14:paraId="769935B6" w14:textId="77777777" w:rsidR="009F22DF" w:rsidRPr="00347C31" w:rsidRDefault="009F22DF" w:rsidP="005859B5">
                      <w:pPr>
                        <w:pStyle w:val="Caption"/>
                        <w:jc w:val="center"/>
                        <w:rPr>
                          <w:noProof/>
                        </w:rPr>
                      </w:pPr>
                      <w:r>
                        <w:t xml:space="preserve">Figure 35. M-y for </w:t>
                      </w:r>
                      <w:r w:rsidRPr="0011267E">
                        <w:t xml:space="preserve">UNCHECKED MANEUVER DOWN TAIL LOAD </w:t>
                      </w:r>
                      <w:r>
                        <w:br/>
                      </w:r>
                      <w:r w:rsidRPr="0011267E">
                        <w:t>(ELEV TE UP)</w:t>
                      </w:r>
                    </w:p>
                  </w:txbxContent>
                </v:textbox>
                <w10:wrap type="topAndBottom" anchorx="margin"/>
              </v:shape>
            </w:pict>
          </mc:Fallback>
        </mc:AlternateContent>
      </w:r>
    </w:p>
    <w:p w14:paraId="039F59ED" w14:textId="77777777" w:rsidR="005859B5" w:rsidRPr="00AF44C7" w:rsidRDefault="005859B5" w:rsidP="005859B5"/>
    <w:p w14:paraId="13499455" w14:textId="77777777" w:rsidR="005859B5" w:rsidRDefault="005859B5" w:rsidP="005859B5"/>
    <w:p w14:paraId="08CC37B1" w14:textId="77777777" w:rsidR="005859B5" w:rsidRDefault="005859B5" w:rsidP="005859B5">
      <w:r>
        <w:rPr>
          <w:noProof/>
          <w:lang w:val="tr-TR" w:eastAsia="tr-TR"/>
        </w:rPr>
        <w:lastRenderedPageBreak/>
        <w:drawing>
          <wp:anchor distT="0" distB="0" distL="114300" distR="114300" simplePos="0" relativeHeight="251800576" behindDoc="0" locked="0" layoutInCell="1" allowOverlap="1" wp14:anchorId="2B6816D8" wp14:editId="53412E84">
            <wp:simplePos x="0" y="0"/>
            <wp:positionH relativeFrom="margin">
              <wp:align>center</wp:align>
            </wp:positionH>
            <wp:positionV relativeFrom="paragraph">
              <wp:posOffset>2555322</wp:posOffset>
            </wp:positionV>
            <wp:extent cx="2858870" cy="2145600"/>
            <wp:effectExtent l="0" t="0" r="0" b="7620"/>
            <wp:wrapTopAndBottom/>
            <wp:docPr id="323" name="Resim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70" cstate="print">
                      <a:extLst>
                        <a:ext uri="{28A0092B-C50C-407E-A947-70E740481C1C}">
                          <a14:useLocalDpi xmlns:a14="http://schemas.microsoft.com/office/drawing/2010/main" val="0"/>
                        </a:ext>
                      </a:extLst>
                    </a:blip>
                    <a:srcRect/>
                    <a:stretch>
                      <a:fillRect/>
                    </a:stretch>
                  </pic:blipFill>
                  <pic:spPr bwMode="auto">
                    <a:xfrm>
                      <a:off x="0" y="0"/>
                      <a:ext cx="2858870" cy="21456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tr-TR" w:eastAsia="tr-TR"/>
        </w:rPr>
        <w:drawing>
          <wp:anchor distT="0" distB="0" distL="114300" distR="114300" simplePos="0" relativeHeight="251799552" behindDoc="0" locked="0" layoutInCell="1" allowOverlap="1" wp14:anchorId="06A253D3" wp14:editId="1C767F46">
            <wp:simplePos x="0" y="0"/>
            <wp:positionH relativeFrom="margin">
              <wp:align>right</wp:align>
            </wp:positionH>
            <wp:positionV relativeFrom="paragraph">
              <wp:posOffset>199</wp:posOffset>
            </wp:positionV>
            <wp:extent cx="2858870" cy="2145600"/>
            <wp:effectExtent l="0" t="0" r="0" b="7620"/>
            <wp:wrapTopAndBottom/>
            <wp:docPr id="321" name="Resim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2858870" cy="21456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tr-TR" w:eastAsia="tr-TR"/>
        </w:rPr>
        <w:drawing>
          <wp:anchor distT="0" distB="0" distL="114300" distR="114300" simplePos="0" relativeHeight="251798528" behindDoc="0" locked="0" layoutInCell="1" allowOverlap="1" wp14:anchorId="08FD6E0F" wp14:editId="7D73EFD1">
            <wp:simplePos x="0" y="0"/>
            <wp:positionH relativeFrom="margin">
              <wp:align>left</wp:align>
            </wp:positionH>
            <wp:positionV relativeFrom="paragraph">
              <wp:posOffset>179</wp:posOffset>
            </wp:positionV>
            <wp:extent cx="2858870" cy="2145600"/>
            <wp:effectExtent l="0" t="0" r="0" b="7620"/>
            <wp:wrapTopAndBottom/>
            <wp:docPr id="320" name="Resim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72" cstate="print">
                      <a:extLst>
                        <a:ext uri="{28A0092B-C50C-407E-A947-70E740481C1C}">
                          <a14:useLocalDpi xmlns:a14="http://schemas.microsoft.com/office/drawing/2010/main" val="0"/>
                        </a:ext>
                      </a:extLst>
                    </a:blip>
                    <a:srcRect/>
                    <a:stretch>
                      <a:fillRect/>
                    </a:stretch>
                  </pic:blipFill>
                  <pic:spPr bwMode="auto">
                    <a:xfrm>
                      <a:off x="0" y="0"/>
                      <a:ext cx="2858870" cy="21456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tr-TR" w:eastAsia="tr-TR"/>
        </w:rPr>
        <mc:AlternateContent>
          <mc:Choice Requires="wps">
            <w:drawing>
              <wp:anchor distT="0" distB="0" distL="114300" distR="114300" simplePos="0" relativeHeight="251765760" behindDoc="0" locked="0" layoutInCell="1" allowOverlap="1" wp14:anchorId="63C411DF" wp14:editId="73EE760B">
                <wp:simplePos x="0" y="0"/>
                <wp:positionH relativeFrom="margin">
                  <wp:align>center</wp:align>
                </wp:positionH>
                <wp:positionV relativeFrom="paragraph">
                  <wp:posOffset>4810663</wp:posOffset>
                </wp:positionV>
                <wp:extent cx="3016885" cy="226695"/>
                <wp:effectExtent l="0" t="0" r="0" b="1905"/>
                <wp:wrapTopAndBottom/>
                <wp:docPr id="367" name="Metin Kutusu 367"/>
                <wp:cNvGraphicFramePr/>
                <a:graphic xmlns:a="http://schemas.openxmlformats.org/drawingml/2006/main">
                  <a:graphicData uri="http://schemas.microsoft.com/office/word/2010/wordprocessingShape">
                    <wps:wsp>
                      <wps:cNvSpPr txBox="1"/>
                      <wps:spPr>
                        <a:xfrm>
                          <a:off x="0" y="0"/>
                          <a:ext cx="3016885" cy="226695"/>
                        </a:xfrm>
                        <a:prstGeom prst="rect">
                          <a:avLst/>
                        </a:prstGeom>
                        <a:solidFill>
                          <a:prstClr val="white"/>
                        </a:solidFill>
                        <a:ln>
                          <a:noFill/>
                        </a:ln>
                      </wps:spPr>
                      <wps:txbx>
                        <w:txbxContent>
                          <w:p w14:paraId="35094EE3" w14:textId="77777777" w:rsidR="009F22DF" w:rsidRPr="00347C31" w:rsidRDefault="009F22DF" w:rsidP="005859B5">
                            <w:pPr>
                              <w:pStyle w:val="Caption"/>
                              <w:jc w:val="center"/>
                              <w:rPr>
                                <w:noProof/>
                              </w:rPr>
                            </w:pPr>
                            <w:r>
                              <w:t xml:space="preserve">Figure 43. M-y for </w:t>
                            </w:r>
                            <w:r w:rsidRPr="000B6A5D">
                              <w:t>UNSYMMETRICAL TAIL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C411DF" id="Metin Kutusu 367" o:spid="_x0000_s1082" type="#_x0000_t202" style="position:absolute;left:0;text-align:left;margin-left:0;margin-top:378.8pt;width:237.55pt;height:17.85pt;z-index:2517657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rikZOQIAAHAEAAAOAAAAZHJzL2Uyb0RvYy54bWysVMFu2zAMvQ/YPwi6L05SJMuMOEWWIsOw&#10;rC2QDj0rshwLkEVNomNnXz/KjtOt22nYRaZIitJ7j/Tytq0MOykfNNiMT0ZjzpSVkGt7zPi3p+27&#10;BWcBhc2FAasyflaB367evlk2LlVTKMHkyjMqYkPauIyXiC5NkiBLVYkwAqcsBQvwlUDa+mOSe9FQ&#10;9cok0/F4njTgc+dBqhDIe9cH+aqrXxRK4kNRBIXMZJzeht3qu/UQ12S1FOnRC1dqeXmG+IdXVEJb&#10;uvRa6k6gYLXXf5SqtPQQoMCRhCqBotBSdRgIzWT8Cs2+FE51WIic4K40hf9XVt6fHj3TecZv5u85&#10;s6Iikb4q1JZ9qbEONYt+YqlxIaXkvaN0bD9CS2oP/kDOCL4tfBW/BItRnPg+XzlWLTJJzpvxZL5Y&#10;zDiTFJtO5/MPs1gmeTntfMBPCioWjYx70rCjVpx2AfvUISVeFsDofKuNiZsY2BjPToL0bkqN6lL8&#10;tyxjY66FeKovGD1JhNhDiRa2h7YjZjYfcB4gPxN8D30bBSe3mi7ciYCPwlPfEGKaBXygpTDQZBwu&#10;Fmcl+B9/88d8kpOinDXUhxkP32vhFWfmsyWhY9MOhh+Mw2DYutoAQZ3QlDnZmXTAoxnMwkP1TCOy&#10;jrdQSFhJd2UcB3OD/TTQiEm1XndJ1JpO4M7unYylB2Kf2mfh3UUWJEHvYehQkb5Sp8/taV7XCIXu&#10;pIvE9ixe+Ka27sS/jGCcm1/3XdbLj2L1EwAA//8DAFBLAwQUAAYACAAAACEAqZunkt8AAAAIAQAA&#10;DwAAAGRycy9kb3ducmV2LnhtbEyPzU7DMBCE70i8g7VIXBB12tKkhDgVtPQGh/6oZzdZkoh4HdlO&#10;k749ywmOs7Oa+SZbjaYVF3S+saRgOolAIBW2bKhScDxsH5cgfNBU6tYSKriih1V+e5PptLQD7fCy&#10;D5XgEPKpVlCH0KVS+qJGo/3EdkjsfVlndGDpKlk6PXC4aeUsimJpdEPcUOsO1zUW3/veKIg3rh92&#10;tH7YHN8/9GdXzU5v15NS93fj6wuIgGP4e4ZffEaHnJnOtqfSi1YBDwkKkkUSg2D7KVlMQZz58jyf&#10;g8wz+X9A/gMAAP//AwBQSwECLQAUAAYACAAAACEAtoM4kv4AAADhAQAAEwAAAAAAAAAAAAAAAAAA&#10;AAAAW0NvbnRlbnRfVHlwZXNdLnhtbFBLAQItABQABgAIAAAAIQA4/SH/1gAAAJQBAAALAAAAAAAA&#10;AAAAAAAAAC8BAABfcmVscy8ucmVsc1BLAQItABQABgAIAAAAIQATrikZOQIAAHAEAAAOAAAAAAAA&#10;AAAAAAAAAC4CAABkcnMvZTJvRG9jLnhtbFBLAQItABQABgAIAAAAIQCpm6eS3wAAAAgBAAAPAAAA&#10;AAAAAAAAAAAAAJMEAABkcnMvZG93bnJldi54bWxQSwUGAAAAAAQABADzAAAAnwUAAAAA&#10;" stroked="f">
                <v:textbox inset="0,0,0,0">
                  <w:txbxContent>
                    <w:p w14:paraId="35094EE3" w14:textId="77777777" w:rsidR="009F22DF" w:rsidRPr="00347C31" w:rsidRDefault="009F22DF" w:rsidP="005859B5">
                      <w:pPr>
                        <w:pStyle w:val="Caption"/>
                        <w:jc w:val="center"/>
                        <w:rPr>
                          <w:noProof/>
                        </w:rPr>
                      </w:pPr>
                      <w:r>
                        <w:t xml:space="preserve">Figure 43. M-y for </w:t>
                      </w:r>
                      <w:r w:rsidRPr="000B6A5D">
                        <w:t>UNSYMMETRICAL TAIL LOAD</w:t>
                      </w:r>
                    </w:p>
                  </w:txbxContent>
                </v:textbox>
                <w10:wrap type="topAndBottom" anchorx="margin"/>
              </v:shape>
            </w:pict>
          </mc:Fallback>
        </mc:AlternateContent>
      </w:r>
      <w:r>
        <w:rPr>
          <w:noProof/>
          <w:lang w:val="tr-TR" w:eastAsia="tr-TR"/>
        </w:rPr>
        <mc:AlternateContent>
          <mc:Choice Requires="wps">
            <w:drawing>
              <wp:anchor distT="0" distB="0" distL="114300" distR="114300" simplePos="0" relativeHeight="251764736" behindDoc="0" locked="0" layoutInCell="1" allowOverlap="1" wp14:anchorId="1E3382A1" wp14:editId="39270D11">
                <wp:simplePos x="0" y="0"/>
                <wp:positionH relativeFrom="margin">
                  <wp:align>right</wp:align>
                </wp:positionH>
                <wp:positionV relativeFrom="paragraph">
                  <wp:posOffset>2240724</wp:posOffset>
                </wp:positionV>
                <wp:extent cx="2877185" cy="232410"/>
                <wp:effectExtent l="0" t="0" r="0" b="0"/>
                <wp:wrapTopAndBottom/>
                <wp:docPr id="366" name="Metin Kutusu 366"/>
                <wp:cNvGraphicFramePr/>
                <a:graphic xmlns:a="http://schemas.openxmlformats.org/drawingml/2006/main">
                  <a:graphicData uri="http://schemas.microsoft.com/office/word/2010/wordprocessingShape">
                    <wps:wsp>
                      <wps:cNvSpPr txBox="1"/>
                      <wps:spPr>
                        <a:xfrm>
                          <a:off x="0" y="0"/>
                          <a:ext cx="2877185" cy="232410"/>
                        </a:xfrm>
                        <a:prstGeom prst="rect">
                          <a:avLst/>
                        </a:prstGeom>
                        <a:solidFill>
                          <a:prstClr val="white"/>
                        </a:solidFill>
                        <a:ln>
                          <a:noFill/>
                        </a:ln>
                      </wps:spPr>
                      <wps:txbx>
                        <w:txbxContent>
                          <w:p w14:paraId="232B7AB4" w14:textId="77777777" w:rsidR="009F22DF" w:rsidRPr="00347C31" w:rsidRDefault="009F22DF" w:rsidP="005859B5">
                            <w:pPr>
                              <w:pStyle w:val="Caption"/>
                              <w:jc w:val="center"/>
                              <w:rPr>
                                <w:noProof/>
                              </w:rPr>
                            </w:pPr>
                            <w:r>
                              <w:t xml:space="preserve">Figure 42. M-y for </w:t>
                            </w:r>
                            <w:r w:rsidRPr="000B6A5D">
                              <w:t>DOWN GUST TAIL LOAD FLAPS EXTENDED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3382A1" id="Metin Kutusu 366" o:spid="_x0000_s1083" type="#_x0000_t202" style="position:absolute;left:0;text-align:left;margin-left:175.35pt;margin-top:176.45pt;width:226.55pt;height:18.3pt;z-index:2517647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DRU7PAIAAHAEAAAOAAAAZHJzL2Uyb0RvYy54bWysVMFu2zAMvQ/YPwi6L07SNQ2MOEXWIsOw&#10;rC3QDj0rslwLkEVNomNnXz9Kjtu122nYRaZIitJ7j/Tqsm8MOygfNNiCzyZTzpSVUGr7VPDvD9sP&#10;S84CClsKA1YV/KgCv1y/f7fqXK7mUIMplWdUxIa8cwWvEV2eZUHWqhFhAk5ZClbgG4G09U9Z6UVH&#10;1RuTzafTRdaBL50HqUIg7/UQ5OtUv6qUxNuqCgqZKTi9DdPq07qPa7ZeifzJC1dreXqG+IdXNEJb&#10;uvS51LVAwVqv/yjVaOkhQIUTCU0GVaWlShgIzWz6Bs19LZxKWIic4J5pCv+vrLw53Hmmy4KfLRac&#10;WdGQSN8Uasu+ttiGlkU/sdS5kFPyvaN07D9BT2qP/kDOCL6vfBO/BItRnPg+PnOsemSSnPPlxcVs&#10;ec6ZpNj8bP5xlkTIXk47H/CzgoZFo+CeNEzUisMuIL2EUseUeFkAo8utNiZuYuDKeHYQpHdXa1Tx&#10;jXTiVZaxMddCPDWEoyeLEAco0cJ+3ydizi9GnHsojwTfw9BGwcmtpgt3IuCd8NQ3hJhmAW9pqQx0&#10;BYeTxVkN/uff/DGf5KQoZx31YcHDj1Z4xZn5Ykno2LSj4UdjPxq2ba6AoM5oypxMJh3waEaz8tA8&#10;0ohs4i0UElbSXQXH0bzCYRpoxKTabFIStaYTuLP3TsbSI7EP/aPw7iQLkqA3MHaoyN+oM+QONG9a&#10;hEon6SKxA4snvqmtkz6nEYxz8/s+Zb38KNa/AAAA//8DAFBLAwQUAAYACAAAACEARLGYnN8AAAAI&#10;AQAADwAAAGRycy9kb3ducmV2LnhtbEyPQU/CQBCF7yb+h82YeDGypVgCpVuioDc8gITz0C5tY3e2&#10;2d3S8u8dT3p88ybvfS9bj6YVV+18Y0nBdBKB0FTYsqFKwfHr43kBwgekEltLWsFNe1jn93cZpqUd&#10;aK+vh1AJDiGfooI6hC6V0he1NugnttPE3sU6g4Glq2TpcOBw08o4iubSYEPcUGOnN7Uuvg+9UTDf&#10;un7Y0+Zpe3zf4WdXxae320mpx4fxdQUi6DH8PcMvPqNDzkxn21PpRauAhwQFsyRegmD7JZlNQZz5&#10;slgmIPNM/h+Q/wAAAP//AwBQSwECLQAUAAYACAAAACEAtoM4kv4AAADhAQAAEwAAAAAAAAAAAAAA&#10;AAAAAAAAW0NvbnRlbnRfVHlwZXNdLnhtbFBLAQItABQABgAIAAAAIQA4/SH/1gAAAJQBAAALAAAA&#10;AAAAAAAAAAAAAC8BAABfcmVscy8ucmVsc1BLAQItABQABgAIAAAAIQAVDRU7PAIAAHAEAAAOAAAA&#10;AAAAAAAAAAAAAC4CAABkcnMvZTJvRG9jLnhtbFBLAQItABQABgAIAAAAIQBEsZic3wAAAAgBAAAP&#10;AAAAAAAAAAAAAAAAAJYEAABkcnMvZG93bnJldi54bWxQSwUGAAAAAAQABADzAAAAogUAAAAA&#10;" stroked="f">
                <v:textbox inset="0,0,0,0">
                  <w:txbxContent>
                    <w:p w14:paraId="232B7AB4" w14:textId="77777777" w:rsidR="009F22DF" w:rsidRPr="00347C31" w:rsidRDefault="009F22DF" w:rsidP="005859B5">
                      <w:pPr>
                        <w:pStyle w:val="Caption"/>
                        <w:jc w:val="center"/>
                        <w:rPr>
                          <w:noProof/>
                        </w:rPr>
                      </w:pPr>
                      <w:r>
                        <w:t xml:space="preserve">Figure 42. M-y for </w:t>
                      </w:r>
                      <w:r w:rsidRPr="000B6A5D">
                        <w:t>DOWN GUST TAIL LOAD FLAPS EXTENDED</w:t>
                      </w:r>
                    </w:p>
                  </w:txbxContent>
                </v:textbox>
                <w10:wrap type="topAndBottom" anchorx="margin"/>
              </v:shape>
            </w:pict>
          </mc:Fallback>
        </mc:AlternateContent>
      </w:r>
      <w:r>
        <w:rPr>
          <w:noProof/>
          <w:lang w:val="tr-TR" w:eastAsia="tr-TR"/>
        </w:rPr>
        <mc:AlternateContent>
          <mc:Choice Requires="wps">
            <w:drawing>
              <wp:anchor distT="0" distB="0" distL="114300" distR="114300" simplePos="0" relativeHeight="251763712" behindDoc="0" locked="0" layoutInCell="1" allowOverlap="1" wp14:anchorId="2A2D0FF5" wp14:editId="1DC9E81F">
                <wp:simplePos x="0" y="0"/>
                <wp:positionH relativeFrom="margin">
                  <wp:align>left</wp:align>
                </wp:positionH>
                <wp:positionV relativeFrom="paragraph">
                  <wp:posOffset>2248239</wp:posOffset>
                </wp:positionV>
                <wp:extent cx="2908300" cy="226695"/>
                <wp:effectExtent l="0" t="0" r="6350" b="1905"/>
                <wp:wrapTopAndBottom/>
                <wp:docPr id="365" name="Metin Kutusu 365"/>
                <wp:cNvGraphicFramePr/>
                <a:graphic xmlns:a="http://schemas.openxmlformats.org/drawingml/2006/main">
                  <a:graphicData uri="http://schemas.microsoft.com/office/word/2010/wordprocessingShape">
                    <wps:wsp>
                      <wps:cNvSpPr txBox="1"/>
                      <wps:spPr>
                        <a:xfrm>
                          <a:off x="0" y="0"/>
                          <a:ext cx="2908300" cy="226695"/>
                        </a:xfrm>
                        <a:prstGeom prst="rect">
                          <a:avLst/>
                        </a:prstGeom>
                        <a:solidFill>
                          <a:prstClr val="white"/>
                        </a:solidFill>
                        <a:ln>
                          <a:noFill/>
                        </a:ln>
                      </wps:spPr>
                      <wps:txbx>
                        <w:txbxContent>
                          <w:p w14:paraId="195710AF" w14:textId="77777777" w:rsidR="009F22DF" w:rsidRPr="00347C31" w:rsidRDefault="009F22DF" w:rsidP="005859B5">
                            <w:pPr>
                              <w:pStyle w:val="Caption"/>
                              <w:jc w:val="center"/>
                              <w:rPr>
                                <w:noProof/>
                              </w:rPr>
                            </w:pPr>
                            <w:r>
                              <w:t xml:space="preserve">Figure 41. M-y for </w:t>
                            </w:r>
                            <w:r w:rsidRPr="000B6A5D">
                              <w:t>UP GUST TAIL LOAD FLAPS EXTENDED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2D0FF5" id="Metin Kutusu 365" o:spid="_x0000_s1084" type="#_x0000_t202" style="position:absolute;left:0;text-align:left;margin-left:0;margin-top:177.05pt;width:229pt;height:17.85pt;z-index:2517637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sLUQOgIAAHAEAAAOAAAAZHJzL2Uyb0RvYy54bWysVMFu2zAMvQ/YPwi6L05SNEiDOEWWIsOw&#10;rC2QDj0rshwLkEVNomN3Xz9KjtOt22nYRaZIitJ7j/TytqsNOykfNNicT0ZjzpSVUGh7zPm3p+2H&#10;OWcBhS2EAaty/qICv129f7ds3UJNoQJTKM+oiA2L1uW8QnSLLAuyUrUII3DKUrAEXwukrT9mhRct&#10;Va9NNh2PZ1kLvnAepAqBvHd9kK9S/bJUEh/KMihkJuf0NkyrT+shrtlqKRZHL1yl5fkZ4h9eUQtt&#10;6dJLqTuBgjVe/1Gq1tJDgBJHEuoMylJLlTAQmsn4DZp9JZxKWIic4C40hf9XVt6fHj3TRc6vZtec&#10;WVGTSF8Vasu+NNiEhkU/sdS6sKDkvaN07D5CR2oP/kDOCL4rfR2/BItRnPh+uXCsOmSSnNOb8fxq&#10;TCFJsel0NrtJ5bPX084H/KSgZtHIuScNE7XitAtIL6HUISVeFsDoYquNiZsY2BjPToL0biuNKr6R&#10;TvyWZWzMtRBP9eHoySLEHkq0sDt0iZjr+YDzAMULwffQt1Fwcqvpwp0I+Cg89Q3BolnAB1pKA23O&#10;4WxxVoH/8Td/zCc5KcpZS32Y8/C9EV5xZj5bEjo27WD4wTgMhm3qDRDUCU2Zk8mkAx7NYJYe6mca&#10;kXW8hULCSror5ziYG+yngUZMqvU6JVFrOoE7u3cylh6IfeqehXdnWZAEvYehQ8XijTp9bk/zukEo&#10;dZIuEtuzeOab2jrpcx7BODe/7lPW649i9RMAAP//AwBQSwMEFAAGAAgAAAAhABjfpObeAAAACAEA&#10;AA8AAABkcnMvZG93bnJldi54bWxMj8FOwzAQRO9I/IO1SFwQdVraKoQ4FbT0BoeWqmc3XpKIeB3Z&#10;TpP+PcupHHdmNPsmX422FWf0oXGkYDpJQCCVzjRUKTh8bR9TECFqMrp1hAouGGBV3N7kOjNuoB2e&#10;97ESXEIh0wrqGLtMylDWaHWYuA6JvW/nrY58+koarwcut62cJclSWt0Qf6h1h+say599bxUsN74f&#10;drR+2BzeP/RnV82Ob5ejUvd34+sLiIhjvIbhD5/RoWCmk+vJBNEq4CFRwdNiPgXB9nyRsnJiJX1O&#10;QRa5/D+g+AUAAP//AwBQSwECLQAUAAYACAAAACEAtoM4kv4AAADhAQAAEwAAAAAAAAAAAAAAAAAA&#10;AAAAW0NvbnRlbnRfVHlwZXNdLnhtbFBLAQItABQABgAIAAAAIQA4/SH/1gAAAJQBAAALAAAAAAAA&#10;AAAAAAAAAC8BAABfcmVscy8ucmVsc1BLAQItABQABgAIAAAAIQBWsLUQOgIAAHAEAAAOAAAAAAAA&#10;AAAAAAAAAC4CAABkcnMvZTJvRG9jLnhtbFBLAQItABQABgAIAAAAIQAY36Tm3gAAAAgBAAAPAAAA&#10;AAAAAAAAAAAAAJQEAABkcnMvZG93bnJldi54bWxQSwUGAAAAAAQABADzAAAAnwUAAAAA&#10;" stroked="f">
                <v:textbox inset="0,0,0,0">
                  <w:txbxContent>
                    <w:p w14:paraId="195710AF" w14:textId="77777777" w:rsidR="009F22DF" w:rsidRPr="00347C31" w:rsidRDefault="009F22DF" w:rsidP="005859B5">
                      <w:pPr>
                        <w:pStyle w:val="Caption"/>
                        <w:jc w:val="center"/>
                        <w:rPr>
                          <w:noProof/>
                        </w:rPr>
                      </w:pPr>
                      <w:r>
                        <w:t xml:space="preserve">Figure 41. M-y for </w:t>
                      </w:r>
                      <w:r w:rsidRPr="000B6A5D">
                        <w:t>UP GUST TAIL LOAD FLAPS EXTENDED</w:t>
                      </w:r>
                    </w:p>
                  </w:txbxContent>
                </v:textbox>
                <w10:wrap type="topAndBottom" anchorx="margin"/>
              </v:shape>
            </w:pict>
          </mc:Fallback>
        </mc:AlternateContent>
      </w:r>
    </w:p>
    <w:p w14:paraId="1D8142FA" w14:textId="77777777" w:rsidR="005859B5" w:rsidRDefault="005859B5" w:rsidP="005859B5"/>
    <w:p w14:paraId="02F33F76" w14:textId="77777777" w:rsidR="005859B5" w:rsidRDefault="005859B5" w:rsidP="005859B5"/>
    <w:p w14:paraId="48D64A66" w14:textId="77777777" w:rsidR="005859B5" w:rsidRDefault="005859B5" w:rsidP="005859B5"/>
    <w:p w14:paraId="5FF119E9" w14:textId="77777777" w:rsidR="005859B5" w:rsidRPr="00357D7E" w:rsidRDefault="005859B5" w:rsidP="005859B5"/>
    <w:p w14:paraId="3F7BF98E" w14:textId="77777777" w:rsidR="005859B5" w:rsidRDefault="005859B5" w:rsidP="005859B5"/>
    <w:p w14:paraId="1221845F" w14:textId="77777777" w:rsidR="005859B5" w:rsidRDefault="005859B5" w:rsidP="005859B5"/>
    <w:p w14:paraId="2ADFE470" w14:textId="77777777" w:rsidR="005859B5" w:rsidRDefault="005859B5" w:rsidP="005859B5"/>
    <w:p w14:paraId="6A4B71CE" w14:textId="77777777" w:rsidR="005859B5" w:rsidRDefault="005859B5" w:rsidP="005859B5"/>
    <w:p w14:paraId="6B59D2DC" w14:textId="77777777" w:rsidR="005859B5" w:rsidRDefault="005859B5" w:rsidP="005859B5"/>
    <w:p w14:paraId="6FFB38C1" w14:textId="77777777" w:rsidR="005859B5" w:rsidRDefault="005859B5" w:rsidP="005859B5"/>
    <w:p w14:paraId="13BD479E" w14:textId="77777777" w:rsidR="005859B5" w:rsidRDefault="005859B5" w:rsidP="005859B5"/>
    <w:p w14:paraId="5F71237B" w14:textId="77777777" w:rsidR="005859B5" w:rsidRDefault="005859B5" w:rsidP="005859B5"/>
    <w:p w14:paraId="126B1089" w14:textId="77777777" w:rsidR="005859B5" w:rsidRPr="00882B9D" w:rsidRDefault="005859B5" w:rsidP="005859B5">
      <w:pPr>
        <w:pStyle w:val="Heading2"/>
      </w:pPr>
      <w:bookmarkStart w:id="530" w:name="_Toc525153812"/>
      <w:bookmarkStart w:id="531" w:name="_Toc525261930"/>
      <w:r w:rsidRPr="00882B9D">
        <w:lastRenderedPageBreak/>
        <w:t>APPENDIX B – VERTICAL TAIL SHEAR AND MOMENT DIAGRAMS FOR EACH CRITICAL CASE</w:t>
      </w:r>
      <w:bookmarkEnd w:id="530"/>
      <w:bookmarkEnd w:id="531"/>
    </w:p>
    <w:p w14:paraId="30660BFF" w14:textId="77777777" w:rsidR="005859B5" w:rsidRDefault="005859B5" w:rsidP="005859B5">
      <w:pPr>
        <w:ind w:firstLine="720"/>
        <w:rPr>
          <w:b/>
          <w:u w:val="single"/>
        </w:rPr>
      </w:pPr>
    </w:p>
    <w:p w14:paraId="55E70044" w14:textId="77777777" w:rsidR="005859B5" w:rsidRDefault="005859B5" w:rsidP="005859B5">
      <w:pPr>
        <w:ind w:firstLine="720"/>
        <w:rPr>
          <w:b/>
          <w:u w:val="single"/>
        </w:rPr>
      </w:pPr>
      <w:r w:rsidRPr="001506C4">
        <w:rPr>
          <w:b/>
          <w:u w:val="single"/>
        </w:rPr>
        <w:t>MANEUVER LOAD FOR SUDDEN FULL RUDDER DEFLECTION</w:t>
      </w:r>
    </w:p>
    <w:p w14:paraId="1A02073F" w14:textId="77777777" w:rsidR="005859B5" w:rsidRDefault="005859B5" w:rsidP="005859B5">
      <w:pPr>
        <w:ind w:firstLine="720"/>
        <w:rPr>
          <w:b/>
          <w:u w:val="single"/>
        </w:rPr>
      </w:pPr>
      <w:r>
        <w:rPr>
          <w:noProof/>
        </w:rPr>
        <w:t xml:space="preserve"> </w:t>
      </w:r>
      <w:r w:rsidRPr="00476CD1">
        <w:rPr>
          <w:i/>
          <w:noProof/>
        </w:rPr>
        <w:t>Figures 4</w:t>
      </w:r>
      <w:r>
        <w:rPr>
          <w:i/>
          <w:noProof/>
        </w:rPr>
        <w:t>4</w:t>
      </w:r>
      <w:r w:rsidRPr="00476CD1">
        <w:rPr>
          <w:i/>
          <w:noProof/>
        </w:rPr>
        <w:t>-4</w:t>
      </w:r>
      <w:r>
        <w:rPr>
          <w:i/>
          <w:noProof/>
        </w:rPr>
        <w:t>5</w:t>
      </w:r>
      <w:r>
        <w:rPr>
          <w:noProof/>
        </w:rPr>
        <w:t xml:space="preserve"> show the shear force and moment distribution along the vertical tail span, respectively.</w:t>
      </w:r>
    </w:p>
    <w:p w14:paraId="5ADCCDDB" w14:textId="77777777" w:rsidR="005859B5" w:rsidRPr="001506C4" w:rsidRDefault="005859B5" w:rsidP="005859B5">
      <w:r>
        <w:rPr>
          <w:noProof/>
          <w:lang w:val="tr-TR" w:eastAsia="tr-TR"/>
        </w:rPr>
        <w:drawing>
          <wp:anchor distT="0" distB="0" distL="114300" distR="114300" simplePos="0" relativeHeight="251801600" behindDoc="0" locked="0" layoutInCell="1" allowOverlap="1" wp14:anchorId="65DAB6FD" wp14:editId="12AAFDED">
            <wp:simplePos x="0" y="0"/>
            <wp:positionH relativeFrom="margin">
              <wp:align>center</wp:align>
            </wp:positionH>
            <wp:positionV relativeFrom="paragraph">
              <wp:posOffset>186690</wp:posOffset>
            </wp:positionV>
            <wp:extent cx="4471670" cy="2572385"/>
            <wp:effectExtent l="0" t="0" r="5080" b="18415"/>
            <wp:wrapTopAndBottom/>
            <wp:docPr id="345" name="Grafik 345">
              <a:extLst xmlns:a="http://schemas.openxmlformats.org/drawingml/2006/main">
                <a:ext uri="{FF2B5EF4-FFF2-40B4-BE49-F238E27FC236}">
                  <a16:creationId xmlns:a16="http://schemas.microsoft.com/office/drawing/2014/main" id="{FB2724C7-BBEE-4D7B-A27F-D4C10578FA7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73"/>
              </a:graphicData>
            </a:graphic>
          </wp:anchor>
        </w:drawing>
      </w:r>
      <w:r>
        <w:rPr>
          <w:noProof/>
          <w:lang w:val="tr-TR" w:eastAsia="tr-TR"/>
        </w:rPr>
        <mc:AlternateContent>
          <mc:Choice Requires="wps">
            <w:drawing>
              <wp:anchor distT="0" distB="0" distL="114300" distR="114300" simplePos="0" relativeHeight="251766784" behindDoc="0" locked="0" layoutInCell="1" allowOverlap="1" wp14:anchorId="44DC23CC" wp14:editId="4C561383">
                <wp:simplePos x="0" y="0"/>
                <wp:positionH relativeFrom="margin">
                  <wp:align>left</wp:align>
                </wp:positionH>
                <wp:positionV relativeFrom="paragraph">
                  <wp:posOffset>2918873</wp:posOffset>
                </wp:positionV>
                <wp:extent cx="5755005" cy="237490"/>
                <wp:effectExtent l="0" t="0" r="0" b="0"/>
                <wp:wrapTopAndBottom/>
                <wp:docPr id="385" name="Metin Kutusu 385"/>
                <wp:cNvGraphicFramePr/>
                <a:graphic xmlns:a="http://schemas.openxmlformats.org/drawingml/2006/main">
                  <a:graphicData uri="http://schemas.microsoft.com/office/word/2010/wordprocessingShape">
                    <wps:wsp>
                      <wps:cNvSpPr txBox="1"/>
                      <wps:spPr>
                        <a:xfrm>
                          <a:off x="0" y="0"/>
                          <a:ext cx="5755005" cy="237490"/>
                        </a:xfrm>
                        <a:prstGeom prst="rect">
                          <a:avLst/>
                        </a:prstGeom>
                        <a:solidFill>
                          <a:prstClr val="white"/>
                        </a:solidFill>
                        <a:ln>
                          <a:noFill/>
                        </a:ln>
                      </wps:spPr>
                      <wps:txbx>
                        <w:txbxContent>
                          <w:p w14:paraId="5D63D82F" w14:textId="77777777" w:rsidR="009F22DF" w:rsidRPr="00347C31" w:rsidRDefault="009F22DF" w:rsidP="005859B5">
                            <w:pPr>
                              <w:pStyle w:val="Caption"/>
                              <w:jc w:val="center"/>
                              <w:rPr>
                                <w:noProof/>
                              </w:rPr>
                            </w:pPr>
                            <w:r>
                              <w:t xml:space="preserve">Figure 44. V-z for </w:t>
                            </w:r>
                            <w:r w:rsidRPr="00B14D67">
                              <w:t>MANEUVER LOAD FOR SUDDEN FULL RUDDER DEFLECTION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DC23CC" id="Metin Kutusu 385" o:spid="_x0000_s1085" type="#_x0000_t202" style="position:absolute;left:0;text-align:left;margin-left:0;margin-top:229.85pt;width:453.15pt;height:18.7pt;z-index:2517667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4fAPAIAAHAEAAAOAAAAZHJzL2Uyb0RvYy54bWysVMFu2zAMvQ/YPwi6L07SZW2DOEWWIsOw&#10;ri2QDj0rshwLkEVNomNnXz9KjtOt22nYRaFJitR7j8zipqsNOygfNNicT0ZjzpSVUGi7z/m3p827&#10;K84CClsIA1bl/KgCv1m+fbNo3VxNoQJTKM+oiA3z1uW8QnTzLAuyUrUII3DKUrAEXwukT7/PCi9a&#10;ql6bbDoef8ha8IXzIFUI5L3tg3yZ6pelkvhQlkEhMzmnt2E6fTp38cyWCzHfe+EqLU/PEP/wilpo&#10;S03PpW4FCtZ4/UepWksPAUocSagzKEstVcJAaCbjV2i2lXAqYSFygjvTFP5fWXl/ePRMFzm/uJpx&#10;ZkVNIn1VqC370mATGhb9xFLrwpySt47SsfsIHak9+AM5I/iu9HX8JViM4sT38cyx6pBJcs4uZ7Px&#10;mFpJik0vLt9fJxGyl9vOB/ykoGbRyLknDRO14nAXkF5CqUNKbBbA6GKjjYkfMbA2nh0E6d1WGlV8&#10;I934LcvYmGsh3urD0ZNFiD2UaGG36xIxs+sB5w6KI8H30I9RcHKjqeGdCPgoPM0NIaZdwAc6SgNt&#10;zuFkcVaB//E3f8wnOSnKWUtzmPPwvRFecWY+WxI6Du1g+MHYDYZt6jUQ1AltmZPJpAsezWCWHupn&#10;WpFV7EIhYSX1yjkO5hr7baAVk2q1Skk0mk7gnd06GUsPxD51z8K7kyxIgt7DMKFi/kqdPrenedUg&#10;lDpJF4ntWTzxTWOd9DmtYNybX79T1ssfxfInAAAA//8DAFBLAwQUAAYACAAAACEA/bN9Rt8AAAAI&#10;AQAADwAAAGRycy9kb3ducmV2LnhtbEyPwU7DMBBE70j8g7VIXBB1WiAlIU4FLdzg0FL1vI2XJCJe&#10;R7bTpH+POcFxdlYzb4rVZDpxIudbywrmswQEcWV1y7WC/efb7SMIH5A1dpZJwZk8rMrLiwJzbUfe&#10;0mkXahFD2OeooAmhz6X0VUMG/cz2xNH7ss5giNLVUjscY7jp5CJJUmmw5djQYE/rhqrv3WAUpBs3&#10;jFte32z2r+/40deLw8v5oNT11fT8BCLQFP6e4Rc/okMZmY52YO1FpyAOCQruH7IliGhnSXoH4hgv&#10;2XIOsizk/wHlDwAAAP//AwBQSwECLQAUAAYACAAAACEAtoM4kv4AAADhAQAAEwAAAAAAAAAAAAAA&#10;AAAAAAAAW0NvbnRlbnRfVHlwZXNdLnhtbFBLAQItABQABgAIAAAAIQA4/SH/1gAAAJQBAAALAAAA&#10;AAAAAAAAAAAAAC8BAABfcmVscy8ucmVsc1BLAQItABQABgAIAAAAIQAfW4fAPAIAAHAEAAAOAAAA&#10;AAAAAAAAAAAAAC4CAABkcnMvZTJvRG9jLnhtbFBLAQItABQABgAIAAAAIQD9s31G3wAAAAgBAAAP&#10;AAAAAAAAAAAAAAAAAJYEAABkcnMvZG93bnJldi54bWxQSwUGAAAAAAQABADzAAAAogUAAAAA&#10;" stroked="f">
                <v:textbox inset="0,0,0,0">
                  <w:txbxContent>
                    <w:p w14:paraId="5D63D82F" w14:textId="77777777" w:rsidR="009F22DF" w:rsidRPr="00347C31" w:rsidRDefault="009F22DF" w:rsidP="005859B5">
                      <w:pPr>
                        <w:pStyle w:val="Caption"/>
                        <w:jc w:val="center"/>
                        <w:rPr>
                          <w:noProof/>
                        </w:rPr>
                      </w:pPr>
                      <w:r>
                        <w:t xml:space="preserve">Figure 44. V-z for </w:t>
                      </w:r>
                      <w:r w:rsidRPr="00B14D67">
                        <w:t>MANEUVER LOAD FOR SUDDEN FULL RUDDER DEFLECTION</w:t>
                      </w:r>
                    </w:p>
                  </w:txbxContent>
                </v:textbox>
                <w10:wrap type="topAndBottom" anchorx="margin"/>
              </v:shape>
            </w:pict>
          </mc:Fallback>
        </mc:AlternateContent>
      </w:r>
    </w:p>
    <w:p w14:paraId="63D23FD2" w14:textId="77777777" w:rsidR="005859B5" w:rsidRPr="001506C4" w:rsidRDefault="005859B5" w:rsidP="005859B5"/>
    <w:p w14:paraId="13E73F65" w14:textId="77777777" w:rsidR="005859B5" w:rsidRPr="001506C4" w:rsidRDefault="005859B5" w:rsidP="005859B5">
      <w:r>
        <w:rPr>
          <w:noProof/>
          <w:lang w:val="tr-TR" w:eastAsia="tr-TR"/>
        </w:rPr>
        <w:drawing>
          <wp:anchor distT="0" distB="0" distL="114300" distR="114300" simplePos="0" relativeHeight="251802624" behindDoc="0" locked="0" layoutInCell="1" allowOverlap="1" wp14:anchorId="1D377098" wp14:editId="72E72F30">
            <wp:simplePos x="0" y="0"/>
            <wp:positionH relativeFrom="margin">
              <wp:align>center</wp:align>
            </wp:positionH>
            <wp:positionV relativeFrom="paragraph">
              <wp:posOffset>241222</wp:posOffset>
            </wp:positionV>
            <wp:extent cx="4484426" cy="2572603"/>
            <wp:effectExtent l="0" t="0" r="11430" b="18415"/>
            <wp:wrapTopAndBottom/>
            <wp:docPr id="346" name="Grafik 346">
              <a:extLst xmlns:a="http://schemas.openxmlformats.org/drawingml/2006/main">
                <a:ext uri="{FF2B5EF4-FFF2-40B4-BE49-F238E27FC236}">
                  <a16:creationId xmlns:a16="http://schemas.microsoft.com/office/drawing/2014/main" id="{3F373203-8449-4C58-B6C9-4181FD6A813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74"/>
              </a:graphicData>
            </a:graphic>
          </wp:anchor>
        </w:drawing>
      </w:r>
    </w:p>
    <w:p w14:paraId="2977D2F2" w14:textId="77777777" w:rsidR="005859B5" w:rsidRDefault="005859B5" w:rsidP="005859B5">
      <w:pPr>
        <w:tabs>
          <w:tab w:val="left" w:pos="3101"/>
        </w:tabs>
      </w:pPr>
      <w:r>
        <w:rPr>
          <w:noProof/>
          <w:lang w:val="tr-TR" w:eastAsia="tr-TR"/>
        </w:rPr>
        <mc:AlternateContent>
          <mc:Choice Requires="wps">
            <w:drawing>
              <wp:anchor distT="0" distB="0" distL="114300" distR="114300" simplePos="0" relativeHeight="251767808" behindDoc="0" locked="0" layoutInCell="1" allowOverlap="1" wp14:anchorId="2A0A3894" wp14:editId="65294E38">
                <wp:simplePos x="0" y="0"/>
                <wp:positionH relativeFrom="margin">
                  <wp:align>left</wp:align>
                </wp:positionH>
                <wp:positionV relativeFrom="paragraph">
                  <wp:posOffset>2698213</wp:posOffset>
                </wp:positionV>
                <wp:extent cx="5755005" cy="237490"/>
                <wp:effectExtent l="0" t="0" r="0" b="0"/>
                <wp:wrapTopAndBottom/>
                <wp:docPr id="386" name="Metin Kutusu 386"/>
                <wp:cNvGraphicFramePr/>
                <a:graphic xmlns:a="http://schemas.openxmlformats.org/drawingml/2006/main">
                  <a:graphicData uri="http://schemas.microsoft.com/office/word/2010/wordprocessingShape">
                    <wps:wsp>
                      <wps:cNvSpPr txBox="1"/>
                      <wps:spPr>
                        <a:xfrm>
                          <a:off x="0" y="0"/>
                          <a:ext cx="5755005" cy="237490"/>
                        </a:xfrm>
                        <a:prstGeom prst="rect">
                          <a:avLst/>
                        </a:prstGeom>
                        <a:solidFill>
                          <a:prstClr val="white"/>
                        </a:solidFill>
                        <a:ln>
                          <a:noFill/>
                        </a:ln>
                      </wps:spPr>
                      <wps:txbx>
                        <w:txbxContent>
                          <w:p w14:paraId="1940761C" w14:textId="77777777" w:rsidR="009F22DF" w:rsidRPr="00347C31" w:rsidRDefault="009F22DF" w:rsidP="005859B5">
                            <w:pPr>
                              <w:pStyle w:val="Caption"/>
                              <w:jc w:val="center"/>
                              <w:rPr>
                                <w:noProof/>
                              </w:rPr>
                            </w:pPr>
                            <w:r>
                              <w:t xml:space="preserve">Figure 45. M-z for </w:t>
                            </w:r>
                            <w:r w:rsidRPr="00B14D67">
                              <w:t>MANEUVER LOAD FOR SUDDEN FULL RUDDER DEFLECTION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0A3894" id="Metin Kutusu 386" o:spid="_x0000_s1086" type="#_x0000_t202" style="position:absolute;left:0;text-align:left;margin-left:0;margin-top:212.45pt;width:453.15pt;height:18.7pt;z-index:2517678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LGweOwIAAHAEAAAOAAAAZHJzL2Uyb0RvYy54bWysVMFu2zAMvQ/YPwi6r07bpe2COkWWosOw&#10;rC3QDj0rshQLkEVNomNnXz9KjpOt22nYRaFJiuJ7j8z1Td9YtlUhGnAlPz2ZcKachMq4Tcm/Pd+9&#10;u+IsonCVsOBUyXcq8pv52zfXnZ+pM6jBViowKuLirPMlrxH9rCiirFUj4gl45SioITQC6TNsiiqI&#10;jqo3tjibTC6KDkLlA0gVI3lvhyCf5/paK4kPWkeFzJacesN8hnyu01nMr8VsE4Svjdy3If6hi0YY&#10;R48eSt0KFKwN5o9SjZEBImg8kdAUoLWRKmMgNKeTV2ieauFVxkLkRH+gKf6/svJ++xiYqUp+fnXB&#10;mRMNifRVoXHsS4ttbFnyE0udjzNKfvKUjv1H6Ent0R/JmcD3OjTpl2AxihPfuwPHqkcmyTm9nE4n&#10;kylnkmJn55fvP2QRiuNtHyJ+UtCwZJQ8kIaZWrFdRaROKHVMSY9FsKa6M9amjxRY2sC2gvTuaoMq&#10;9Ug3fsuyLuU6SLeGcPIUCeIAJVnYr/tMzEVuMLnWUO0IfoBhjKKXd4YeXImIjyLQ3BBi2gV8oENb&#10;6EoOe4uzGsKPv/lTPslJUc46msOSx++tCIoz+9mR0GloRyOMxno0XNssgaCe0pZ5mU26ENCOpg7Q&#10;vNCKLNIrFBJO0lslx9Fc4rANtGJSLRY5iUbTC1y5Jy9T6ZHY5/5FBL+XBUnQexgnVMxeqTPkDjQv&#10;WgRtsnRHFvd801hnffYrmPbm1++cdfyjmP8EAAD//wMAUEsDBBQABgAIAAAAIQCi96Vu3gAAAAgB&#10;AAAPAAAAZHJzL2Rvd25yZXYueG1sTI/BTsMwEETvSPyDtUhcUOuQVhFN41TQwg0OLVXP29gkEfE6&#10;sp0m/XuWExxnZzXzpthMthMX40PrSMHjPAFhqHK6pVrB8fNt9gQiRCSNnSOj4GoCbMrbmwJz7Uba&#10;m8sh1oJDKOSooImxz6UMVWMshrnrDbH35bzFyNLXUnscOdx2Mk2STFpsiRsa7M22MdX3YbAKsp0f&#10;xj1tH3bH13f86Ov09HI9KXV/Nz2vQUQzxb9n+MVndCiZ6ewG0kF0CnhIVLBMlysQbK+SbAHizJcs&#10;XYAsC/l/QPkDAAD//wMAUEsBAi0AFAAGAAgAAAAhALaDOJL+AAAA4QEAABMAAAAAAAAAAAAAAAAA&#10;AAAAAFtDb250ZW50X1R5cGVzXS54bWxQSwECLQAUAAYACAAAACEAOP0h/9YAAACUAQAACwAAAAAA&#10;AAAAAAAAAAAvAQAAX3JlbHMvLnJlbHNQSwECLQAUAAYACAAAACEARSxsHjsCAABwBAAADgAAAAAA&#10;AAAAAAAAAAAuAgAAZHJzL2Uyb0RvYy54bWxQSwECLQAUAAYACAAAACEAovelbt4AAAAIAQAADwAA&#10;AAAAAAAAAAAAAACVBAAAZHJzL2Rvd25yZXYueG1sUEsFBgAAAAAEAAQA8wAAAKAFAAAAAA==&#10;" stroked="f">
                <v:textbox inset="0,0,0,0">
                  <w:txbxContent>
                    <w:p w14:paraId="1940761C" w14:textId="77777777" w:rsidR="009F22DF" w:rsidRPr="00347C31" w:rsidRDefault="009F22DF" w:rsidP="005859B5">
                      <w:pPr>
                        <w:pStyle w:val="Caption"/>
                        <w:jc w:val="center"/>
                        <w:rPr>
                          <w:noProof/>
                        </w:rPr>
                      </w:pPr>
                      <w:r>
                        <w:t xml:space="preserve">Figure 45. M-z for </w:t>
                      </w:r>
                      <w:r w:rsidRPr="00B14D67">
                        <w:t>MANEUVER LOAD FOR SUDDEN FULL RUDDER DEFLECTION</w:t>
                      </w:r>
                    </w:p>
                  </w:txbxContent>
                </v:textbox>
                <w10:wrap type="topAndBottom" anchorx="margin"/>
              </v:shape>
            </w:pict>
          </mc:Fallback>
        </mc:AlternateContent>
      </w:r>
      <w:r>
        <w:tab/>
      </w:r>
    </w:p>
    <w:p w14:paraId="74E44BCD" w14:textId="77777777" w:rsidR="005859B5" w:rsidRDefault="005859B5" w:rsidP="005859B5">
      <w:pPr>
        <w:tabs>
          <w:tab w:val="left" w:pos="3101"/>
        </w:tabs>
      </w:pPr>
    </w:p>
    <w:p w14:paraId="753CF905" w14:textId="77777777" w:rsidR="002733E9" w:rsidRDefault="002733E9" w:rsidP="005859B5">
      <w:pPr>
        <w:tabs>
          <w:tab w:val="left" w:pos="3101"/>
        </w:tabs>
      </w:pPr>
    </w:p>
    <w:p w14:paraId="3F2A3744" w14:textId="77777777" w:rsidR="002733E9" w:rsidRDefault="002733E9" w:rsidP="005859B5">
      <w:pPr>
        <w:tabs>
          <w:tab w:val="left" w:pos="3101"/>
        </w:tabs>
      </w:pPr>
    </w:p>
    <w:p w14:paraId="51970EAF" w14:textId="77777777" w:rsidR="005859B5" w:rsidRPr="00467861" w:rsidRDefault="005859B5" w:rsidP="005859B5">
      <w:pPr>
        <w:spacing w:after="0"/>
        <w:ind w:firstLine="720"/>
        <w:rPr>
          <w:b/>
          <w:u w:val="single"/>
        </w:rPr>
      </w:pPr>
      <w:r w:rsidRPr="00467861">
        <w:rPr>
          <w:b/>
          <w:u w:val="single"/>
        </w:rPr>
        <w:lastRenderedPageBreak/>
        <w:t xml:space="preserve">MANEUVER LOAD FOR YAW TO SIDESLIP OF 22.5 DEG WITH RUDDER MAINTAINED AT FULL DEFLECTION </w:t>
      </w:r>
    </w:p>
    <w:p w14:paraId="2B1B2764" w14:textId="77777777" w:rsidR="005859B5" w:rsidRPr="001506C4" w:rsidRDefault="005859B5" w:rsidP="005859B5"/>
    <w:p w14:paraId="4BC2FCAC" w14:textId="77777777" w:rsidR="005859B5" w:rsidRDefault="005859B5" w:rsidP="005859B5">
      <w:pPr>
        <w:ind w:firstLine="720"/>
        <w:rPr>
          <w:b/>
          <w:u w:val="single"/>
        </w:rPr>
      </w:pPr>
      <w:r w:rsidRPr="00476CD1">
        <w:rPr>
          <w:i/>
          <w:noProof/>
        </w:rPr>
        <w:t xml:space="preserve">Figures </w:t>
      </w:r>
      <w:r>
        <w:rPr>
          <w:i/>
          <w:noProof/>
        </w:rPr>
        <w:t>46-47</w:t>
      </w:r>
      <w:r>
        <w:rPr>
          <w:noProof/>
        </w:rPr>
        <w:t xml:space="preserve"> show the shear force and moment distribution along the vertical tail span, respectively.</w:t>
      </w:r>
    </w:p>
    <w:p w14:paraId="1264280E" w14:textId="77777777" w:rsidR="005859B5" w:rsidRPr="001506C4" w:rsidRDefault="005859B5" w:rsidP="005859B5"/>
    <w:p w14:paraId="27616533" w14:textId="77777777" w:rsidR="005859B5" w:rsidRPr="001506C4" w:rsidRDefault="005859B5" w:rsidP="005859B5">
      <w:r>
        <w:rPr>
          <w:noProof/>
          <w:lang w:val="tr-TR" w:eastAsia="tr-TR"/>
        </w:rPr>
        <w:drawing>
          <wp:anchor distT="0" distB="0" distL="114300" distR="114300" simplePos="0" relativeHeight="251803648" behindDoc="0" locked="0" layoutInCell="1" allowOverlap="1" wp14:anchorId="7CAAACFB" wp14:editId="3ABB15F1">
            <wp:simplePos x="0" y="0"/>
            <wp:positionH relativeFrom="margin">
              <wp:align>center</wp:align>
            </wp:positionH>
            <wp:positionV relativeFrom="paragraph">
              <wp:posOffset>202885</wp:posOffset>
            </wp:positionV>
            <wp:extent cx="4484427" cy="2583977"/>
            <wp:effectExtent l="0" t="0" r="11430" b="6985"/>
            <wp:wrapTopAndBottom/>
            <wp:docPr id="347" name="Grafik 347">
              <a:extLst xmlns:a="http://schemas.openxmlformats.org/drawingml/2006/main">
                <a:ext uri="{FF2B5EF4-FFF2-40B4-BE49-F238E27FC236}">
                  <a16:creationId xmlns:a16="http://schemas.microsoft.com/office/drawing/2014/main" id="{0D171E8A-6C7D-41A4-9287-627FC7C69CB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75"/>
              </a:graphicData>
            </a:graphic>
          </wp:anchor>
        </w:drawing>
      </w:r>
      <w:r>
        <w:rPr>
          <w:noProof/>
          <w:lang w:val="tr-TR" w:eastAsia="tr-TR"/>
        </w:rPr>
        <mc:AlternateContent>
          <mc:Choice Requires="wps">
            <w:drawing>
              <wp:anchor distT="0" distB="0" distL="114300" distR="114300" simplePos="0" relativeHeight="251768832" behindDoc="0" locked="0" layoutInCell="1" allowOverlap="1" wp14:anchorId="364582A9" wp14:editId="23B26B82">
                <wp:simplePos x="0" y="0"/>
                <wp:positionH relativeFrom="margin">
                  <wp:align>left</wp:align>
                </wp:positionH>
                <wp:positionV relativeFrom="paragraph">
                  <wp:posOffset>2927553</wp:posOffset>
                </wp:positionV>
                <wp:extent cx="5755005" cy="237490"/>
                <wp:effectExtent l="0" t="0" r="0" b="0"/>
                <wp:wrapTopAndBottom/>
                <wp:docPr id="387" name="Metin Kutusu 387"/>
                <wp:cNvGraphicFramePr/>
                <a:graphic xmlns:a="http://schemas.openxmlformats.org/drawingml/2006/main">
                  <a:graphicData uri="http://schemas.microsoft.com/office/word/2010/wordprocessingShape">
                    <wps:wsp>
                      <wps:cNvSpPr txBox="1"/>
                      <wps:spPr>
                        <a:xfrm>
                          <a:off x="0" y="0"/>
                          <a:ext cx="5755005" cy="237490"/>
                        </a:xfrm>
                        <a:prstGeom prst="rect">
                          <a:avLst/>
                        </a:prstGeom>
                        <a:solidFill>
                          <a:prstClr val="white"/>
                        </a:solidFill>
                        <a:ln>
                          <a:noFill/>
                        </a:ln>
                      </wps:spPr>
                      <wps:txbx>
                        <w:txbxContent>
                          <w:p w14:paraId="6A5462B2" w14:textId="77777777" w:rsidR="009F22DF" w:rsidRPr="00347C31" w:rsidRDefault="009F22DF" w:rsidP="005859B5">
                            <w:pPr>
                              <w:pStyle w:val="Caption"/>
                              <w:jc w:val="center"/>
                              <w:rPr>
                                <w:noProof/>
                              </w:rPr>
                            </w:pPr>
                            <w:r>
                              <w:t xml:space="preserve">Figure 46. V-z for </w:t>
                            </w:r>
                            <w:r w:rsidRPr="00B14D67">
                              <w:t>MANEUVER LOAD FOR YAW TO SIDESLIP OF 22.5 DEG WITH RUDDER MAINTAINED AT FULL DEFLECTION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4582A9" id="Metin Kutusu 387" o:spid="_x0000_s1087" type="#_x0000_t202" style="position:absolute;left:0;text-align:left;margin-left:0;margin-top:230.5pt;width:453.15pt;height:18.7pt;z-index:2517688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R3QQOwIAAHAEAAAOAAAAZHJzL2Uyb0RvYy54bWysVMFu2zAMvQ/YPwi6r3bapemCOEXWIsOw&#10;rC2QDj0rslwLkEVNomNnXz9KjtOt22nYRaZIitJ7j/Tium8M2ysfNNiCT85yzpSVUGr7XPBvj+t3&#10;V5wFFLYUBqwq+EEFfr18+2bRubk6hxpMqTyjIjbMO1fwGtHNsyzIWjUinIFTloIV+EYgbf1zVnrR&#10;UfXGZOd5fpl14EvnQaoQyHs7BPky1a8qJfG+qoJCZgpOb8O0+rTu4potF2L+7IWrtTw+Q/zDKxqh&#10;LV16KnUrULDW6z9KNVp6CFDhmYQmg6rSUiUMhGaSv0KzrYVTCQuRE9yJpvD/ysq7/YNnuiz4xdWM&#10;MysaEumrQm3Zlxbb0LLoJ5Y6F+aUvHWUjv1H6Ent0R/IGcH3lW/il2AxihPfhxPHqkcmyTmdTad5&#10;PuVMUuz8Yvb+QxIhezntfMBPChoWjYJ70jBRK/abgPQSSh1T4mUBjC7X2pi4iYEb49lekN5drVHF&#10;N9KJ37KMjbkW4qkhHD1ZhDhAiRb2uz4Rc3nCuYPyQPA9DG0UnFxrunAjAj4IT31DiGkW8J6WykBX&#10;cDhanNXgf/zNH/NJTopy1lEfFjx8b4VXnJnPloSOTTsafjR2o2Hb5gYI6oSmzMlk0gGPZjQrD80T&#10;jcgq3kIhYSXdVXAczRscpoFGTKrVKiVRazqBG7t1MpYeiX3sn4R3R1mQBL2DsUPF/JU6Q+5A86pF&#10;qHSSLhI7sHjkm9o66XMcwTg3v+5T1suPYvkTAAD//wMAUEsDBBQABgAIAAAAIQDUwaBU3gAAAAgB&#10;AAAPAAAAZHJzL2Rvd25yZXYueG1sTI9Bb8IwDIXvk/YfIk/aZRopDFXQNUUbbLftAEOcQ2Paisap&#10;kpSWfz/vNG6239Pz9/LVaFtxQR8aRwqmkwQEUulMQ5WC/c/n8wJEiJqMbh2hgisGWBX3d7nOjBto&#10;i5ddrASHUMi0gjrGLpMylDVaHSauQ2Lt5LzVkVdfSeP1wOG2lbMkSaXVDfGHWne4rrE873qrIN34&#10;ftjS+mmz//jS3101O7xfD0o9PoxvryAijvHfDH/4jA4FMx1dTyaIVgEXiQrm6ZQHlpdJ+gLiyJfl&#10;Yg6yyOVtgeIXAAD//wMAUEsBAi0AFAAGAAgAAAAhALaDOJL+AAAA4QEAABMAAAAAAAAAAAAAAAAA&#10;AAAAAFtDb250ZW50X1R5cGVzXS54bWxQSwECLQAUAAYACAAAACEAOP0h/9YAAACUAQAACwAAAAAA&#10;AAAAAAAAAAAvAQAAX3JlbHMvLnJlbHNQSwECLQAUAAYACAAAACEAZEd0EDsCAABwBAAADgAAAAAA&#10;AAAAAAAAAAAuAgAAZHJzL2Uyb0RvYy54bWxQSwECLQAUAAYACAAAACEA1MGgVN4AAAAIAQAADwAA&#10;AAAAAAAAAAAAAACVBAAAZHJzL2Rvd25yZXYueG1sUEsFBgAAAAAEAAQA8wAAAKAFAAAAAA==&#10;" stroked="f">
                <v:textbox inset="0,0,0,0">
                  <w:txbxContent>
                    <w:p w14:paraId="6A5462B2" w14:textId="77777777" w:rsidR="009F22DF" w:rsidRPr="00347C31" w:rsidRDefault="009F22DF" w:rsidP="005859B5">
                      <w:pPr>
                        <w:pStyle w:val="Caption"/>
                        <w:jc w:val="center"/>
                        <w:rPr>
                          <w:noProof/>
                        </w:rPr>
                      </w:pPr>
                      <w:r>
                        <w:t xml:space="preserve">Figure 46. V-z for </w:t>
                      </w:r>
                      <w:r w:rsidRPr="00B14D67">
                        <w:t>MANEUVER LOAD FOR YAW TO SIDESLIP OF 22.5 DEG WITH RUDDER MAINTAINED AT FULL DEFLECTION</w:t>
                      </w:r>
                    </w:p>
                  </w:txbxContent>
                </v:textbox>
                <w10:wrap type="topAndBottom" anchorx="margin"/>
              </v:shape>
            </w:pict>
          </mc:Fallback>
        </mc:AlternateContent>
      </w:r>
    </w:p>
    <w:p w14:paraId="5E740D46" w14:textId="77777777" w:rsidR="005859B5" w:rsidRPr="001506C4" w:rsidRDefault="005859B5" w:rsidP="005859B5"/>
    <w:p w14:paraId="252E15AA" w14:textId="77777777" w:rsidR="005859B5" w:rsidRPr="001506C4" w:rsidRDefault="005859B5" w:rsidP="005859B5">
      <w:r>
        <w:rPr>
          <w:noProof/>
          <w:lang w:val="tr-TR" w:eastAsia="tr-TR"/>
        </w:rPr>
        <w:drawing>
          <wp:anchor distT="0" distB="0" distL="114300" distR="114300" simplePos="0" relativeHeight="251804672" behindDoc="0" locked="0" layoutInCell="1" allowOverlap="1" wp14:anchorId="0ED3131A" wp14:editId="52907AC0">
            <wp:simplePos x="0" y="0"/>
            <wp:positionH relativeFrom="margin">
              <wp:align>center</wp:align>
            </wp:positionH>
            <wp:positionV relativeFrom="paragraph">
              <wp:posOffset>331614</wp:posOffset>
            </wp:positionV>
            <wp:extent cx="4484426" cy="2583977"/>
            <wp:effectExtent l="0" t="0" r="11430" b="6985"/>
            <wp:wrapTopAndBottom/>
            <wp:docPr id="348" name="Grafik 348">
              <a:extLst xmlns:a="http://schemas.openxmlformats.org/drawingml/2006/main">
                <a:ext uri="{FF2B5EF4-FFF2-40B4-BE49-F238E27FC236}">
                  <a16:creationId xmlns:a16="http://schemas.microsoft.com/office/drawing/2014/main" id="{8B862A7D-3B35-4B15-9C43-9C18225FF99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76"/>
              </a:graphicData>
            </a:graphic>
          </wp:anchor>
        </w:drawing>
      </w:r>
    </w:p>
    <w:p w14:paraId="7401EF6D" w14:textId="77777777" w:rsidR="005859B5" w:rsidRPr="001506C4" w:rsidRDefault="005859B5" w:rsidP="005859B5">
      <w:r>
        <w:rPr>
          <w:noProof/>
          <w:lang w:val="tr-TR" w:eastAsia="tr-TR"/>
        </w:rPr>
        <mc:AlternateContent>
          <mc:Choice Requires="wps">
            <w:drawing>
              <wp:anchor distT="0" distB="0" distL="114300" distR="114300" simplePos="0" relativeHeight="251769856" behindDoc="0" locked="0" layoutInCell="1" allowOverlap="1" wp14:anchorId="0BC1FB55" wp14:editId="2BD3AEB7">
                <wp:simplePos x="0" y="0"/>
                <wp:positionH relativeFrom="margin">
                  <wp:align>left</wp:align>
                </wp:positionH>
                <wp:positionV relativeFrom="paragraph">
                  <wp:posOffset>2867863</wp:posOffset>
                </wp:positionV>
                <wp:extent cx="5755005" cy="237490"/>
                <wp:effectExtent l="0" t="0" r="0" b="0"/>
                <wp:wrapTopAndBottom/>
                <wp:docPr id="388" name="Metin Kutusu 388"/>
                <wp:cNvGraphicFramePr/>
                <a:graphic xmlns:a="http://schemas.openxmlformats.org/drawingml/2006/main">
                  <a:graphicData uri="http://schemas.microsoft.com/office/word/2010/wordprocessingShape">
                    <wps:wsp>
                      <wps:cNvSpPr txBox="1"/>
                      <wps:spPr>
                        <a:xfrm>
                          <a:off x="0" y="0"/>
                          <a:ext cx="5755005" cy="237490"/>
                        </a:xfrm>
                        <a:prstGeom prst="rect">
                          <a:avLst/>
                        </a:prstGeom>
                        <a:solidFill>
                          <a:prstClr val="white"/>
                        </a:solidFill>
                        <a:ln>
                          <a:noFill/>
                        </a:ln>
                      </wps:spPr>
                      <wps:txbx>
                        <w:txbxContent>
                          <w:p w14:paraId="3E1479DD" w14:textId="77777777" w:rsidR="009F22DF" w:rsidRPr="00347C31" w:rsidRDefault="009F22DF" w:rsidP="005859B5">
                            <w:pPr>
                              <w:pStyle w:val="Caption"/>
                              <w:jc w:val="center"/>
                              <w:rPr>
                                <w:noProof/>
                              </w:rPr>
                            </w:pPr>
                            <w:r>
                              <w:t xml:space="preserve">Figure 47. M-z for </w:t>
                            </w:r>
                            <w:r w:rsidRPr="00B14D67">
                              <w:t>MANEUVER LOAD FOR YAW TO SIDESLIP OF 22.5 DEG WITH RUDDER MAINTAINED AT FULL DEFLECTION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C1FB55" id="Metin Kutusu 388" o:spid="_x0000_s1088" type="#_x0000_t202" style="position:absolute;left:0;text-align:left;margin-left:0;margin-top:225.8pt;width:453.15pt;height:18.7pt;z-index:2517698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qzgsPAIAAHAEAAAOAAAAZHJzL2Uyb0RvYy54bWysVMFu2zAMvQ/YPwi6L07Spe2COkWWIsOw&#10;rC2QDj0rshwLkEVNomNnXz9KjtOt22nYRaZIitJ7j/TNbVcbdlA+aLA5n4zGnCkrodB2n/NvT+t3&#10;15wFFLYQBqzK+VEFfrt4++amdXM1hQpMoTyjIjbMW5fzCtHNsyzIStUijMApS8ESfC2Qtn6fFV60&#10;VL022XQ8vsxa8IXzIFUI5L3rg3yR6pelkvhQlkEhMzmnt2FafVp3cc0WN2K+98JVWp6eIf7hFbXQ&#10;li49l7oTKFjj9R+lai09BChxJKHOoCy1VAkDoZmMX6HZVsKphIXICe5MU/h/ZeX94dEzXeT84pqk&#10;sqImkb4q1JZ9abAJDYt+Yql1YU7JW0fp2H2EjtQe/IGcEXxX+jp+CRajOPF9PHOsOmSSnLOr2Ww8&#10;nnEmKTa9uHr/IYmQvZx2PuAnBTWLRs49aZioFYdNQHoJpQ4p8bIARhdrbUzcxMDKeHYQpHdbaVTx&#10;jXTityxjY66FeKoPR08WIfZQooXdrkvEXE4HnDsojgTfQ99Gwcm1pgs3IuCj8NQ3hJhmAR9oKQ20&#10;OYeTxVkF/sff/DGf5KQoZy31Yc7D90Z4xZn5bEno2LSD4QdjNxi2qVdAUCc0ZU4mkw54NINZeqif&#10;aUSW8RYKCSvprpzjYK6wnwYaMamWy5RErekEbuzWyVh6IPapexbenWRBEvQehg4V81fq9Lk9zcsG&#10;odRJukhsz+KJb2rrpM9pBOPc/LpPWS8/isVPAAAA//8DAFBLAwQUAAYACAAAACEA1RYsIN8AAAAI&#10;AQAADwAAAGRycy9kb3ducmV2LnhtbEyPwU7DMBBE70j8g7VIXBC1WyBq0zgVtHArh5aq5228TSLi&#10;dRQ7Tfr3mBMcZ2c18yZbjbYRF+p87VjDdKJAEBfO1FxqOHx9PM5B+IBssHFMGq7kYZXf3mSYGjfw&#10;ji77UIoYwj5FDVUIbSqlLyqy6CeuJY7e2XUWQ5RdKU2HQwy3jZwplUiLNceGCltaV1R873urIdl0&#10;/bDj9cPm8L7Fz7acHd+uR63v78bXJYhAY/h7hl/8iA55ZDq5no0XjYY4JGh4fpkmIKK9UMkTiFO8&#10;zBcKZJ7J/wPyHwAAAP//AwBQSwECLQAUAAYACAAAACEAtoM4kv4AAADhAQAAEwAAAAAAAAAAAAAA&#10;AAAAAAAAW0NvbnRlbnRfVHlwZXNdLnhtbFBLAQItABQABgAIAAAAIQA4/SH/1gAAAJQBAAALAAAA&#10;AAAAAAAAAAAAAC8BAABfcmVscy8ucmVsc1BLAQItABQABgAIAAAAIQDGqzgsPAIAAHAEAAAOAAAA&#10;AAAAAAAAAAAAAC4CAABkcnMvZTJvRG9jLnhtbFBLAQItABQABgAIAAAAIQDVFiwg3wAAAAgBAAAP&#10;AAAAAAAAAAAAAAAAAJYEAABkcnMvZG93bnJldi54bWxQSwUGAAAAAAQABADzAAAAogUAAAAA&#10;" stroked="f">
                <v:textbox inset="0,0,0,0">
                  <w:txbxContent>
                    <w:p w14:paraId="3E1479DD" w14:textId="77777777" w:rsidR="009F22DF" w:rsidRPr="00347C31" w:rsidRDefault="009F22DF" w:rsidP="005859B5">
                      <w:pPr>
                        <w:pStyle w:val="Caption"/>
                        <w:jc w:val="center"/>
                        <w:rPr>
                          <w:noProof/>
                        </w:rPr>
                      </w:pPr>
                      <w:r>
                        <w:t xml:space="preserve">Figure 47. M-z for </w:t>
                      </w:r>
                      <w:r w:rsidRPr="00B14D67">
                        <w:t>MANEUVER LOAD FOR YAW TO SIDESLIP OF 22.5 DEG WITH RUDDER MAINTAINED AT FULL DEFLECTION</w:t>
                      </w:r>
                    </w:p>
                  </w:txbxContent>
                </v:textbox>
                <w10:wrap type="topAndBottom" anchorx="margin"/>
              </v:shape>
            </w:pict>
          </mc:Fallback>
        </mc:AlternateContent>
      </w:r>
    </w:p>
    <w:p w14:paraId="094B0C2E" w14:textId="77777777" w:rsidR="005859B5" w:rsidRDefault="005859B5" w:rsidP="005859B5"/>
    <w:p w14:paraId="1F1F03A0" w14:textId="77777777" w:rsidR="005859B5" w:rsidRDefault="005859B5" w:rsidP="005859B5"/>
    <w:p w14:paraId="03DACC79" w14:textId="77777777" w:rsidR="005859B5" w:rsidRPr="001506C4" w:rsidRDefault="005859B5" w:rsidP="005859B5">
      <w:pPr>
        <w:ind w:firstLine="720"/>
        <w:rPr>
          <w:b/>
          <w:u w:val="single"/>
        </w:rPr>
      </w:pPr>
      <w:r w:rsidRPr="001506C4">
        <w:rPr>
          <w:b/>
          <w:u w:val="single"/>
        </w:rPr>
        <w:t>MANEUVER LOAD FOR YAW OF 15 DEG WITH RUDDER IN NEUTRAL</w:t>
      </w:r>
    </w:p>
    <w:p w14:paraId="7BE2EC09" w14:textId="77777777" w:rsidR="005859B5" w:rsidRPr="001506C4" w:rsidRDefault="005859B5" w:rsidP="005859B5"/>
    <w:p w14:paraId="4B860A4F" w14:textId="77777777" w:rsidR="005859B5" w:rsidRDefault="005859B5" w:rsidP="005859B5">
      <w:pPr>
        <w:ind w:firstLine="720"/>
        <w:rPr>
          <w:b/>
          <w:u w:val="single"/>
        </w:rPr>
      </w:pPr>
      <w:r w:rsidRPr="00476CD1">
        <w:rPr>
          <w:i/>
          <w:noProof/>
        </w:rPr>
        <w:lastRenderedPageBreak/>
        <w:t xml:space="preserve">Figures </w:t>
      </w:r>
      <w:r>
        <w:rPr>
          <w:i/>
          <w:noProof/>
        </w:rPr>
        <w:t>48-49</w:t>
      </w:r>
      <w:r>
        <w:rPr>
          <w:noProof/>
        </w:rPr>
        <w:t xml:space="preserve"> show the shear force and moment distribution along the vertical tail span, respectively.</w:t>
      </w:r>
    </w:p>
    <w:p w14:paraId="7046480C" w14:textId="77777777" w:rsidR="005859B5" w:rsidRPr="001506C4" w:rsidRDefault="005859B5" w:rsidP="005859B5">
      <w:r>
        <w:rPr>
          <w:noProof/>
          <w:lang w:val="tr-TR" w:eastAsia="tr-TR"/>
        </w:rPr>
        <w:drawing>
          <wp:anchor distT="0" distB="0" distL="114300" distR="114300" simplePos="0" relativeHeight="251805696" behindDoc="0" locked="0" layoutInCell="1" allowOverlap="1" wp14:anchorId="72E27D37" wp14:editId="75EAA5E8">
            <wp:simplePos x="0" y="0"/>
            <wp:positionH relativeFrom="margin">
              <wp:align>center</wp:align>
            </wp:positionH>
            <wp:positionV relativeFrom="paragraph">
              <wp:posOffset>387077</wp:posOffset>
            </wp:positionV>
            <wp:extent cx="4471916" cy="2583975"/>
            <wp:effectExtent l="0" t="0" r="5080" b="6985"/>
            <wp:wrapTopAndBottom/>
            <wp:docPr id="349" name="Grafik 349">
              <a:extLst xmlns:a="http://schemas.openxmlformats.org/drawingml/2006/main">
                <a:ext uri="{FF2B5EF4-FFF2-40B4-BE49-F238E27FC236}">
                  <a16:creationId xmlns:a16="http://schemas.microsoft.com/office/drawing/2014/main" id="{85CB6517-406E-4C8F-AC9E-B9C416C21B5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77"/>
              </a:graphicData>
            </a:graphic>
          </wp:anchor>
        </w:drawing>
      </w:r>
    </w:p>
    <w:p w14:paraId="5346DBE9" w14:textId="77777777" w:rsidR="005859B5" w:rsidRPr="001506C4" w:rsidRDefault="005859B5" w:rsidP="005859B5">
      <w:r>
        <w:rPr>
          <w:noProof/>
          <w:lang w:val="tr-TR" w:eastAsia="tr-TR"/>
        </w:rPr>
        <mc:AlternateContent>
          <mc:Choice Requires="wps">
            <w:drawing>
              <wp:anchor distT="0" distB="0" distL="114300" distR="114300" simplePos="0" relativeHeight="251770880" behindDoc="0" locked="0" layoutInCell="1" allowOverlap="1" wp14:anchorId="45EBAA18" wp14:editId="7CE93B73">
                <wp:simplePos x="0" y="0"/>
                <wp:positionH relativeFrom="margin">
                  <wp:align>left</wp:align>
                </wp:positionH>
                <wp:positionV relativeFrom="paragraph">
                  <wp:posOffset>2803061</wp:posOffset>
                </wp:positionV>
                <wp:extent cx="5755005" cy="237490"/>
                <wp:effectExtent l="0" t="0" r="0" b="0"/>
                <wp:wrapTopAndBottom/>
                <wp:docPr id="389" name="Metin Kutusu 389"/>
                <wp:cNvGraphicFramePr/>
                <a:graphic xmlns:a="http://schemas.openxmlformats.org/drawingml/2006/main">
                  <a:graphicData uri="http://schemas.microsoft.com/office/word/2010/wordprocessingShape">
                    <wps:wsp>
                      <wps:cNvSpPr txBox="1"/>
                      <wps:spPr>
                        <a:xfrm>
                          <a:off x="0" y="0"/>
                          <a:ext cx="5755005" cy="237490"/>
                        </a:xfrm>
                        <a:prstGeom prst="rect">
                          <a:avLst/>
                        </a:prstGeom>
                        <a:solidFill>
                          <a:prstClr val="white"/>
                        </a:solidFill>
                        <a:ln>
                          <a:noFill/>
                        </a:ln>
                      </wps:spPr>
                      <wps:txbx>
                        <w:txbxContent>
                          <w:p w14:paraId="6CE359FD" w14:textId="77777777" w:rsidR="009F22DF" w:rsidRPr="00347C31" w:rsidRDefault="009F22DF" w:rsidP="005859B5">
                            <w:pPr>
                              <w:pStyle w:val="Caption"/>
                              <w:jc w:val="center"/>
                              <w:rPr>
                                <w:noProof/>
                              </w:rPr>
                            </w:pPr>
                            <w:r>
                              <w:t xml:space="preserve">Figure 48. V-z for </w:t>
                            </w:r>
                            <w:r w:rsidRPr="00B14D67">
                              <w:t>MANEUVER LOAD FOR YAW OF 15 DEG WITH RUDDER IN NEUTRAL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EBAA18" id="Metin Kutusu 389" o:spid="_x0000_s1089" type="#_x0000_t202" style="position:absolute;left:0;text-align:left;margin-left:0;margin-top:220.7pt;width:453.15pt;height:18.7pt;z-index:2517708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CAiPQIAAHAEAAAOAAAAZHJzL2Uyb0RvYy54bWysVE1v2zAMvQ/YfxB0X502Sz+COkXWosOw&#10;rC2QDj0rshQLkEVNomNnv76UHLdbt9Owi0yRFKX3HunLq76xbKdCNOBKfnw04Uw5CZVx25J/f7z9&#10;cM5ZROEqYcGpku9V5FeL9+8uOz9XJ1CDrVRgVMTFeedLXiP6eVFEWatGxCPwylFQQ2gE0jZsiyqI&#10;jqo3tjiZTE6LDkLlA0gVI3lvhiBf5PpaK4n3WkeFzJac3oZ5DXndpLVYXIr5NghfG3l4hviHVzTC&#10;OLr0pdSNQMHaYP4o1RgZIILGIwlNAVobqTIGQnM8eYNmXQuvMhYiJ/oXmuL/Kyvvdg+Bmark0/ML&#10;zpxoSKRvCo1jX1tsY8uSn1jqfJxT8tpTOvafoCe1R38kZwLf69CkL8FiFCe+9y8cqx6ZJOfsbDab&#10;TGacSYqdTM8+XmQRitfTPkT8rKBhySh5IA0ztWK3ikgvodQxJV0WwZrq1libNilwbQPbCdK7qw2q&#10;9EY68VuWdSnXQTo1hJOnSBAHKMnCftNnYk6nI84NVHuCH2Boo+jlraELVyLigwjUN4SYZgHvadEW&#10;upLDweKshvDzb/6UT3JSlLOO+rDk8UcrguLMfnEkdGra0QijsRkN1zbXQFCPacq8zCYdCGhHUwdo&#10;nmhElukWCgkn6a6S42he4zANNGJSLZc5iVrTC1y5tZep9EjsY/8kgj/IgiToHYwdKuZv1BlyB5qX&#10;LYI2WbpE7MDigW9q66zPYQTT3Py6z1mvP4rFMwAAAP//AwBQSwMEFAAGAAgAAAAhAO6c55TfAAAA&#10;CAEAAA8AAABkcnMvZG93bnJldi54bWxMj81OwzAQhO9IvIO1SFwQdVqikIY4FbRwK4f+qOdtbJKI&#10;eB3FTpO+PcsJjrOzmvkmX022FRfT+8aRgvksAmGodLqhSsHx8PGYgvABSWPryCi4Gg+r4vYmx0y7&#10;kXbmsg+V4BDyGSqoQ+gyKX1ZG4t+5jpD7H253mJg2VdS9zhyuG3lIooSabEhbqixM+valN/7wSpI&#10;Nv0w7mj9sDm+b/Gzqxant+tJqfu76fUFRDBT+HuGX3xGh4KZzm4g7UWrgIcEBXE8j0GwvYySJxBn&#10;vjynKcgil/8HFD8AAAD//wMAUEsBAi0AFAAGAAgAAAAhALaDOJL+AAAA4QEAABMAAAAAAAAAAAAA&#10;AAAAAAAAAFtDb250ZW50X1R5cGVzXS54bWxQSwECLQAUAAYACAAAACEAOP0h/9YAAACUAQAACwAA&#10;AAAAAAAAAAAAAAAvAQAAX3JlbHMvLnJlbHNQSwECLQAUAAYACAAAACEA58AgIj0CAABwBAAADgAA&#10;AAAAAAAAAAAAAAAuAgAAZHJzL2Uyb0RvYy54bWxQSwECLQAUAAYACAAAACEA7pznlN8AAAAIAQAA&#10;DwAAAAAAAAAAAAAAAACXBAAAZHJzL2Rvd25yZXYueG1sUEsFBgAAAAAEAAQA8wAAAKMFAAAAAA==&#10;" stroked="f">
                <v:textbox inset="0,0,0,0">
                  <w:txbxContent>
                    <w:p w14:paraId="6CE359FD" w14:textId="77777777" w:rsidR="009F22DF" w:rsidRPr="00347C31" w:rsidRDefault="009F22DF" w:rsidP="005859B5">
                      <w:pPr>
                        <w:pStyle w:val="Caption"/>
                        <w:jc w:val="center"/>
                        <w:rPr>
                          <w:noProof/>
                        </w:rPr>
                      </w:pPr>
                      <w:r>
                        <w:t xml:space="preserve">Figure 48. V-z for </w:t>
                      </w:r>
                      <w:r w:rsidRPr="00B14D67">
                        <w:t>MANEUVER LOAD FOR YAW OF 15 DEG WITH RUDDER IN NEUTRAL</w:t>
                      </w:r>
                    </w:p>
                  </w:txbxContent>
                </v:textbox>
                <w10:wrap type="topAndBottom" anchorx="margin"/>
              </v:shape>
            </w:pict>
          </mc:Fallback>
        </mc:AlternateContent>
      </w:r>
    </w:p>
    <w:p w14:paraId="606F54AE" w14:textId="77777777" w:rsidR="005859B5" w:rsidRDefault="005859B5" w:rsidP="005859B5"/>
    <w:p w14:paraId="2A108BA7" w14:textId="77777777" w:rsidR="005859B5" w:rsidRPr="00467861" w:rsidRDefault="005859B5" w:rsidP="005859B5">
      <w:r>
        <w:rPr>
          <w:noProof/>
          <w:lang w:val="tr-TR" w:eastAsia="tr-TR"/>
        </w:rPr>
        <w:drawing>
          <wp:anchor distT="0" distB="0" distL="114300" distR="114300" simplePos="0" relativeHeight="251806720" behindDoc="0" locked="0" layoutInCell="1" allowOverlap="1" wp14:anchorId="1A9A97BA" wp14:editId="37BB723E">
            <wp:simplePos x="0" y="0"/>
            <wp:positionH relativeFrom="margin">
              <wp:align>center</wp:align>
            </wp:positionH>
            <wp:positionV relativeFrom="paragraph">
              <wp:posOffset>219133</wp:posOffset>
            </wp:positionV>
            <wp:extent cx="4471916" cy="2577151"/>
            <wp:effectExtent l="0" t="0" r="5080" b="13970"/>
            <wp:wrapTopAndBottom/>
            <wp:docPr id="350" name="Grafik 350">
              <a:extLst xmlns:a="http://schemas.openxmlformats.org/drawingml/2006/main">
                <a:ext uri="{FF2B5EF4-FFF2-40B4-BE49-F238E27FC236}">
                  <a16:creationId xmlns:a16="http://schemas.microsoft.com/office/drawing/2014/main" id="{69085D1F-181F-47C3-A2D4-81B6947B50E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78"/>
              </a:graphicData>
            </a:graphic>
          </wp:anchor>
        </w:drawing>
      </w:r>
      <w:r>
        <w:rPr>
          <w:noProof/>
          <w:lang w:val="tr-TR" w:eastAsia="tr-TR"/>
        </w:rPr>
        <mc:AlternateContent>
          <mc:Choice Requires="wps">
            <w:drawing>
              <wp:anchor distT="0" distB="0" distL="114300" distR="114300" simplePos="0" relativeHeight="251771904" behindDoc="0" locked="0" layoutInCell="1" allowOverlap="1" wp14:anchorId="2D1A8CCA" wp14:editId="6E97FA2C">
                <wp:simplePos x="0" y="0"/>
                <wp:positionH relativeFrom="margin">
                  <wp:align>right</wp:align>
                </wp:positionH>
                <wp:positionV relativeFrom="paragraph">
                  <wp:posOffset>2910481</wp:posOffset>
                </wp:positionV>
                <wp:extent cx="5755005" cy="237490"/>
                <wp:effectExtent l="0" t="0" r="0" b="0"/>
                <wp:wrapTopAndBottom/>
                <wp:docPr id="390" name="Metin Kutusu 390"/>
                <wp:cNvGraphicFramePr/>
                <a:graphic xmlns:a="http://schemas.openxmlformats.org/drawingml/2006/main">
                  <a:graphicData uri="http://schemas.microsoft.com/office/word/2010/wordprocessingShape">
                    <wps:wsp>
                      <wps:cNvSpPr txBox="1"/>
                      <wps:spPr>
                        <a:xfrm>
                          <a:off x="0" y="0"/>
                          <a:ext cx="5755005" cy="237490"/>
                        </a:xfrm>
                        <a:prstGeom prst="rect">
                          <a:avLst/>
                        </a:prstGeom>
                        <a:solidFill>
                          <a:prstClr val="white"/>
                        </a:solidFill>
                        <a:ln>
                          <a:noFill/>
                        </a:ln>
                      </wps:spPr>
                      <wps:txbx>
                        <w:txbxContent>
                          <w:p w14:paraId="476B6556" w14:textId="77777777" w:rsidR="009F22DF" w:rsidRPr="00347C31" w:rsidRDefault="009F22DF" w:rsidP="005859B5">
                            <w:pPr>
                              <w:pStyle w:val="Caption"/>
                              <w:jc w:val="center"/>
                              <w:rPr>
                                <w:noProof/>
                              </w:rPr>
                            </w:pPr>
                            <w:r>
                              <w:t xml:space="preserve">Figure 49. M-z for </w:t>
                            </w:r>
                            <w:r w:rsidRPr="00B14D67">
                              <w:t>MANEUVER LOAD FOR YAW OF 15 DEG WITH RUDDER IN NEUTRAL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1A8CCA" id="Metin Kutusu 390" o:spid="_x0000_s1090" type="#_x0000_t202" style="position:absolute;left:0;text-align:left;margin-left:401.95pt;margin-top:229.15pt;width:453.15pt;height:18.7pt;z-index:2517719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ommOwIAAHAEAAAOAAAAZHJzL2Uyb0RvYy54bWysVMFu2zAMvQ/YPwi6L3bSpt2MOkWWIsOw&#10;rC2QDj0rshwLkEVNomNnXz/KjtOt22nYRaZIitJ7j/TNbVcbdlA+aLA5n05SzpSVUGi7z/m3p/W7&#10;95wFFLYQBqzK+VEFfrt4++amdZmaQQWmUJ5RERuy1uW8QnRZkgRZqVqECThlKViCrwXS1u+TwouW&#10;qtcmmaXpVdKCL5wHqUIg790Q5Iu+flkqiQ9lGRQyk3N6G/ar79ddXJPFjcj2XrhKy9MzxD+8ohba&#10;0qXnUncCBWu8/qNUraWHACVOJNQJlKWWqsdAaKbpKzTbSjjVYyFygjvTFP5fWXl/ePRMFzm/+ED8&#10;WFGTSF8Vasu+NNiEhkU/sdS6kFHy1lE6dh+hI7VHfyBnBN+Vvo5fgsUoTvWOZ45Vh0ySc349n6fp&#10;nDNJsdnF9eVQPnk57XzATwpqFo2ce9Kwp1YcNgHpJZQ6psTLAhhdrLUxcRMDK+PZQZDebaVRxTfS&#10;id+yjI25FuKpIRw9SYQ4QIkWdruuJ+bqcsS5g+JI8D0MbRScXGu6cCMCPgpPfUOIaRbwgZbSQJtz&#10;OFmcVeB//M0f80lOinLWUh/mPHxvhFecmc+WhI5NOxp+NHajYZt6BQR1SlPmZG/SAY9mNEsP9TON&#10;yDLeQiFhJd2VcxzNFQ7TQCMm1XLZJ1FrOoEbu3Uylh6JfeqehXcnWZAEvYexQ0X2Sp0hd6B52SCU&#10;upcuEjuweOKb2rrX5zSCcW5+3fdZLz+KxU8AAAD//wMAUEsDBBQABgAIAAAAIQA/ZbTy3wAAAAgB&#10;AAAPAAAAZHJzL2Rvd25yZXYueG1sTI9BT8MwDIXvSPyHyEhcEEsZrNtK0wk2uMFhY9o5a7y2onGq&#10;JF27f485wc32e3r+Xr4abSvO6EPjSMHDJAGBVDrTUKVg//V+vwARoiajW0eo4IIBVsX1Va4z4wba&#10;4nkXK8EhFDKtoI6xy6QMZY1Wh4nrkFg7OW915NVX0ng9cLht5TRJUml1Q/yh1h2uayy/d71VkG58&#10;P2xpfbfZv33oz66aHl4vB6Vub8aXZxARx/hnhl98RoeCmY6uJxNEq4CLRAVPs8UjCJaXScrDkS/L&#10;2Rxkkcv/BYofAAAA//8DAFBLAQItABQABgAIAAAAIQC2gziS/gAAAOEBAAATAAAAAAAAAAAAAAAA&#10;AAAAAABbQ29udGVudF9UeXBlc10ueG1sUEsBAi0AFAAGAAgAAAAhADj9If/WAAAAlAEAAAsAAAAA&#10;AAAAAAAAAAAALwEAAF9yZWxzLy5yZWxzUEsBAi0AFAAGAAgAAAAhAKWGiaY7AgAAcAQAAA4AAAAA&#10;AAAAAAAAAAAALgIAAGRycy9lMm9Eb2MueG1sUEsBAi0AFAAGAAgAAAAhAD9ltPLfAAAACAEAAA8A&#10;AAAAAAAAAAAAAAAAlQQAAGRycy9kb3ducmV2LnhtbFBLBQYAAAAABAAEAPMAAAChBQAAAAA=&#10;" stroked="f">
                <v:textbox inset="0,0,0,0">
                  <w:txbxContent>
                    <w:p w14:paraId="476B6556" w14:textId="77777777" w:rsidR="009F22DF" w:rsidRPr="00347C31" w:rsidRDefault="009F22DF" w:rsidP="005859B5">
                      <w:pPr>
                        <w:pStyle w:val="Caption"/>
                        <w:jc w:val="center"/>
                        <w:rPr>
                          <w:noProof/>
                        </w:rPr>
                      </w:pPr>
                      <w:r>
                        <w:t xml:space="preserve">Figure 49. M-z for </w:t>
                      </w:r>
                      <w:r w:rsidRPr="00B14D67">
                        <w:t>MANEUVER LOAD FOR YAW OF 15 DEG WITH RUDDER IN NEUTRAL</w:t>
                      </w:r>
                    </w:p>
                  </w:txbxContent>
                </v:textbox>
                <w10:wrap type="topAndBottom" anchorx="margin"/>
              </v:shape>
            </w:pict>
          </mc:Fallback>
        </mc:AlternateContent>
      </w:r>
    </w:p>
    <w:p w14:paraId="57CA437C" w14:textId="77777777" w:rsidR="005859B5" w:rsidRPr="00467861" w:rsidRDefault="005859B5" w:rsidP="005859B5"/>
    <w:p w14:paraId="058BC045" w14:textId="77777777" w:rsidR="005859B5" w:rsidRDefault="005859B5" w:rsidP="005859B5"/>
    <w:p w14:paraId="5D5BD0D6" w14:textId="77777777" w:rsidR="005859B5" w:rsidRDefault="005859B5" w:rsidP="005859B5"/>
    <w:p w14:paraId="26677D4E" w14:textId="77777777" w:rsidR="005859B5" w:rsidRPr="00467861" w:rsidRDefault="005859B5" w:rsidP="005859B5">
      <w:pPr>
        <w:spacing w:after="0"/>
        <w:ind w:firstLine="720"/>
        <w:rPr>
          <w:b/>
          <w:u w:val="single"/>
        </w:rPr>
      </w:pPr>
      <w:r w:rsidRPr="00467861">
        <w:rPr>
          <w:b/>
          <w:u w:val="single"/>
        </w:rPr>
        <w:t>SIDE GUST LOAD AT VC</w:t>
      </w:r>
    </w:p>
    <w:p w14:paraId="6B3EF1D3" w14:textId="77777777" w:rsidR="005859B5" w:rsidRPr="00467861" w:rsidRDefault="005859B5" w:rsidP="005859B5"/>
    <w:p w14:paraId="68D01958" w14:textId="77777777" w:rsidR="005859B5" w:rsidRDefault="005859B5" w:rsidP="005859B5">
      <w:pPr>
        <w:ind w:firstLine="720"/>
        <w:rPr>
          <w:b/>
          <w:u w:val="single"/>
        </w:rPr>
      </w:pPr>
      <w:r w:rsidRPr="00476CD1">
        <w:rPr>
          <w:i/>
          <w:noProof/>
        </w:rPr>
        <w:t xml:space="preserve">Figures </w:t>
      </w:r>
      <w:r>
        <w:rPr>
          <w:i/>
          <w:noProof/>
        </w:rPr>
        <w:t>50</w:t>
      </w:r>
      <w:r w:rsidRPr="00476CD1">
        <w:rPr>
          <w:i/>
          <w:noProof/>
        </w:rPr>
        <w:t>-</w:t>
      </w:r>
      <w:r>
        <w:rPr>
          <w:i/>
          <w:noProof/>
        </w:rPr>
        <w:t>51</w:t>
      </w:r>
      <w:r>
        <w:rPr>
          <w:noProof/>
        </w:rPr>
        <w:t xml:space="preserve"> show the shear force and moment distribution along the vertical tail span, respectively.</w:t>
      </w:r>
    </w:p>
    <w:p w14:paraId="1269422D" w14:textId="77777777" w:rsidR="005859B5" w:rsidRPr="00467861" w:rsidRDefault="005859B5" w:rsidP="005859B5"/>
    <w:p w14:paraId="6B1C7FD4" w14:textId="77777777" w:rsidR="005859B5" w:rsidRPr="00467861" w:rsidRDefault="005859B5" w:rsidP="005859B5">
      <w:r>
        <w:rPr>
          <w:noProof/>
          <w:lang w:val="tr-TR" w:eastAsia="tr-TR"/>
        </w:rPr>
        <w:lastRenderedPageBreak/>
        <w:drawing>
          <wp:anchor distT="0" distB="0" distL="114300" distR="114300" simplePos="0" relativeHeight="251808768" behindDoc="0" locked="0" layoutInCell="1" allowOverlap="1" wp14:anchorId="57654D30" wp14:editId="644F1728">
            <wp:simplePos x="0" y="0"/>
            <wp:positionH relativeFrom="margin">
              <wp:align>center</wp:align>
            </wp:positionH>
            <wp:positionV relativeFrom="paragraph">
              <wp:posOffset>196694</wp:posOffset>
            </wp:positionV>
            <wp:extent cx="4484426" cy="2572604"/>
            <wp:effectExtent l="0" t="0" r="11430" b="18415"/>
            <wp:wrapTopAndBottom/>
            <wp:docPr id="360" name="Grafik 360">
              <a:extLst xmlns:a="http://schemas.openxmlformats.org/drawingml/2006/main">
                <a:ext uri="{FF2B5EF4-FFF2-40B4-BE49-F238E27FC236}">
                  <a16:creationId xmlns:a16="http://schemas.microsoft.com/office/drawing/2014/main" id="{B720867F-A5AB-451A-85F9-4356A6D3337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79"/>
              </a:graphicData>
            </a:graphic>
          </wp:anchor>
        </w:drawing>
      </w:r>
      <w:r>
        <w:rPr>
          <w:noProof/>
          <w:lang w:val="tr-TR" w:eastAsia="tr-TR"/>
        </w:rPr>
        <mc:AlternateContent>
          <mc:Choice Requires="wps">
            <w:drawing>
              <wp:anchor distT="0" distB="0" distL="114300" distR="114300" simplePos="0" relativeHeight="251772928" behindDoc="0" locked="0" layoutInCell="1" allowOverlap="1" wp14:anchorId="493848E0" wp14:editId="0F509012">
                <wp:simplePos x="0" y="0"/>
                <wp:positionH relativeFrom="margin">
                  <wp:posOffset>0</wp:posOffset>
                </wp:positionH>
                <wp:positionV relativeFrom="paragraph">
                  <wp:posOffset>2831465</wp:posOffset>
                </wp:positionV>
                <wp:extent cx="5755005" cy="237490"/>
                <wp:effectExtent l="0" t="0" r="0" b="0"/>
                <wp:wrapTopAndBottom/>
                <wp:docPr id="391" name="Metin Kutusu 391"/>
                <wp:cNvGraphicFramePr/>
                <a:graphic xmlns:a="http://schemas.openxmlformats.org/drawingml/2006/main">
                  <a:graphicData uri="http://schemas.microsoft.com/office/word/2010/wordprocessingShape">
                    <wps:wsp>
                      <wps:cNvSpPr txBox="1"/>
                      <wps:spPr>
                        <a:xfrm>
                          <a:off x="0" y="0"/>
                          <a:ext cx="5755005" cy="237490"/>
                        </a:xfrm>
                        <a:prstGeom prst="rect">
                          <a:avLst/>
                        </a:prstGeom>
                        <a:solidFill>
                          <a:prstClr val="white"/>
                        </a:solidFill>
                        <a:ln>
                          <a:noFill/>
                        </a:ln>
                      </wps:spPr>
                      <wps:txbx>
                        <w:txbxContent>
                          <w:p w14:paraId="7E384357" w14:textId="77777777" w:rsidR="009F22DF" w:rsidRPr="00347C31" w:rsidRDefault="009F22DF" w:rsidP="005859B5">
                            <w:pPr>
                              <w:pStyle w:val="Caption"/>
                              <w:jc w:val="center"/>
                              <w:rPr>
                                <w:noProof/>
                              </w:rPr>
                            </w:pPr>
                            <w:r>
                              <w:t>Figure 50. V-z for SIDE GUST LOAD AT VC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3848E0" id="Metin Kutusu 391" o:spid="_x0000_s1091" type="#_x0000_t202" style="position:absolute;left:0;text-align:left;margin-left:0;margin-top:222.95pt;width:453.15pt;height:18.7pt;z-index:251772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7ZGoOwIAAHAEAAAOAAAAZHJzL2Uyb0RvYy54bWysVMFu2zAMvQ/YPwi6L07SpV2DOkWWIsOw&#10;rC2QDj0rshwLkEVNomNnXz9KjtOt22nYRaFJiuJ7j8zNbVcbdlA+aLA5n4zGnCkrodB2n/NvT+t3&#10;HzgLKGwhDFiV86MK/Hbx9s1N6+ZqChWYQnlGRWyYty7nFaKbZ1mQlapFGIFTloIl+Fogffp9VnjR&#10;UvXaZNPx+DJrwRfOg1QhkPeuD/JFql+WSuJDWQaFzOScesN0+nTu4pktbsR874WrtDy1If6hi1po&#10;S4+eS90JFKzx+o9StZYeApQ4klBnUJZaqoSB0EzGr9BsK+FUwkLkBHemKfy/svL+8OiZLnJ+cT3h&#10;zIqaRPqqUFv2pcEmNCz6iaXWhTklbx2lY/cROlJ78AdyRvBd6ev4S7AYxYnv45lj1SGT5JxdzWbj&#10;8YwzSbHpxdX76yRC9nLb+YCfFNQsGjn3pGGiVhw2AakTSh1S4mMBjC7W2pj4EQMr49lBkN5tpVHF&#10;HunGb1nGxlwL8VYfjp4sQuyhRAu7XZeIuZwNOHdQHAm+h36MgpNrTQ9uRMBH4WluCDHtAj7QURpo&#10;cw4ni7MK/I+/+WM+yUlRzlqaw5yH743wijPz2ZLQcWgHww/GbjBsU6+AoJJ01E0y6YJHM5ilh/qZ&#10;VmQZX6GQsJLeyjkO5gr7baAVk2q5TEk0mk7gxm6djKUHYp+6Z+HdSRYkQe9hmFAxf6VOn9vTvGwQ&#10;Sp2ki8T2LJ74prFO+pxWMO7Nr98p6+WPYvETAAD//wMAUEsDBBQABgAIAAAAIQABAsIp3wAAAAgB&#10;AAAPAAAAZHJzL2Rvd25yZXYueG1sTI/BTsMwEETvSPyDtUhcEHVoStSGOBW0cINDS9XzNl6SiHgd&#10;2U6T/j3mBMfZWc28KdaT6cSZnG8tK3iYJSCIK6tbrhUcPt/ulyB8QNbYWSYFF/KwLq+vCsy1HXlH&#10;532oRQxhn6OCJoQ+l9JXDRn0M9sTR+/LOoMhSldL7XCM4aaT8yTJpMGWY0ODPW0aqr73g1GQbd0w&#10;7nhztz28vuNHX8+PL5ejUrc30/MTiEBT+HuGX/yIDmVkOtmBtRedgjgkKFgsHlcgor1KshTEKV6W&#10;aQqyLOT/AeUPAAAA//8DAFBLAQItABQABgAIAAAAIQC2gziS/gAAAOEBAAATAAAAAAAAAAAAAAAA&#10;AAAAAABbQ29udGVudF9UeXBlc10ueG1sUEsBAi0AFAAGAAgAAAAhADj9If/WAAAAlAEAAAsAAAAA&#10;AAAAAAAAAAAALwEAAF9yZWxzLy5yZWxzUEsBAi0AFAAGAAgAAAAhAITtkag7AgAAcAQAAA4AAAAA&#10;AAAAAAAAAAAALgIAAGRycy9lMm9Eb2MueG1sUEsBAi0AFAAGAAgAAAAhAAECwinfAAAACAEAAA8A&#10;AAAAAAAAAAAAAAAAlQQAAGRycy9kb3ducmV2LnhtbFBLBQYAAAAABAAEAPMAAAChBQAAAAA=&#10;" stroked="f">
                <v:textbox inset="0,0,0,0">
                  <w:txbxContent>
                    <w:p w14:paraId="7E384357" w14:textId="77777777" w:rsidR="009F22DF" w:rsidRPr="00347C31" w:rsidRDefault="009F22DF" w:rsidP="005859B5">
                      <w:pPr>
                        <w:pStyle w:val="Caption"/>
                        <w:jc w:val="center"/>
                        <w:rPr>
                          <w:noProof/>
                        </w:rPr>
                      </w:pPr>
                      <w:r>
                        <w:t>Figure 50. V-z for SIDE GUST LOAD AT VC</w:t>
                      </w:r>
                    </w:p>
                  </w:txbxContent>
                </v:textbox>
                <w10:wrap type="topAndBottom" anchorx="margin"/>
              </v:shape>
            </w:pict>
          </mc:Fallback>
        </mc:AlternateContent>
      </w:r>
    </w:p>
    <w:p w14:paraId="3F60CCCB" w14:textId="77777777" w:rsidR="005859B5" w:rsidRPr="00467861" w:rsidRDefault="005859B5" w:rsidP="005859B5"/>
    <w:p w14:paraId="7F9D6D6C" w14:textId="77777777" w:rsidR="005859B5" w:rsidRPr="00467861" w:rsidRDefault="005859B5" w:rsidP="005859B5"/>
    <w:p w14:paraId="557BB4BB" w14:textId="77777777" w:rsidR="005859B5" w:rsidRPr="00467861" w:rsidRDefault="005859B5" w:rsidP="005859B5">
      <w:r>
        <w:rPr>
          <w:noProof/>
          <w:lang w:val="tr-TR" w:eastAsia="tr-TR"/>
        </w:rPr>
        <w:drawing>
          <wp:anchor distT="0" distB="0" distL="114300" distR="114300" simplePos="0" relativeHeight="251807744" behindDoc="0" locked="0" layoutInCell="1" allowOverlap="1" wp14:anchorId="20B3BC16" wp14:editId="2A435EA7">
            <wp:simplePos x="0" y="0"/>
            <wp:positionH relativeFrom="margin">
              <wp:align>center</wp:align>
            </wp:positionH>
            <wp:positionV relativeFrom="paragraph">
              <wp:posOffset>186110</wp:posOffset>
            </wp:positionV>
            <wp:extent cx="4484426" cy="2572602"/>
            <wp:effectExtent l="0" t="0" r="11430" b="18415"/>
            <wp:wrapTopAndBottom/>
            <wp:docPr id="359" name="Grafik 359">
              <a:extLst xmlns:a="http://schemas.openxmlformats.org/drawingml/2006/main">
                <a:ext uri="{FF2B5EF4-FFF2-40B4-BE49-F238E27FC236}">
                  <a16:creationId xmlns:a16="http://schemas.microsoft.com/office/drawing/2014/main" id="{4DEB4A31-427F-4535-A953-D574E57E35F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80"/>
              </a:graphicData>
            </a:graphic>
          </wp:anchor>
        </w:drawing>
      </w:r>
      <w:r>
        <w:rPr>
          <w:noProof/>
          <w:lang w:val="tr-TR" w:eastAsia="tr-TR"/>
        </w:rPr>
        <mc:AlternateContent>
          <mc:Choice Requires="wps">
            <w:drawing>
              <wp:anchor distT="0" distB="0" distL="114300" distR="114300" simplePos="0" relativeHeight="251773952" behindDoc="0" locked="0" layoutInCell="1" allowOverlap="1" wp14:anchorId="7592EB28" wp14:editId="20544A1B">
                <wp:simplePos x="0" y="0"/>
                <wp:positionH relativeFrom="margin">
                  <wp:align>left</wp:align>
                </wp:positionH>
                <wp:positionV relativeFrom="paragraph">
                  <wp:posOffset>2867660</wp:posOffset>
                </wp:positionV>
                <wp:extent cx="5755005" cy="237490"/>
                <wp:effectExtent l="0" t="0" r="0" b="0"/>
                <wp:wrapTopAndBottom/>
                <wp:docPr id="392" name="Metin Kutusu 392"/>
                <wp:cNvGraphicFramePr/>
                <a:graphic xmlns:a="http://schemas.openxmlformats.org/drawingml/2006/main">
                  <a:graphicData uri="http://schemas.microsoft.com/office/word/2010/wordprocessingShape">
                    <wps:wsp>
                      <wps:cNvSpPr txBox="1"/>
                      <wps:spPr>
                        <a:xfrm>
                          <a:off x="0" y="0"/>
                          <a:ext cx="5755005" cy="237490"/>
                        </a:xfrm>
                        <a:prstGeom prst="rect">
                          <a:avLst/>
                        </a:prstGeom>
                        <a:solidFill>
                          <a:prstClr val="white"/>
                        </a:solidFill>
                        <a:ln>
                          <a:noFill/>
                        </a:ln>
                      </wps:spPr>
                      <wps:txbx>
                        <w:txbxContent>
                          <w:p w14:paraId="6FFCC991" w14:textId="77777777" w:rsidR="009F22DF" w:rsidRPr="00347C31" w:rsidRDefault="009F22DF" w:rsidP="005859B5">
                            <w:pPr>
                              <w:pStyle w:val="Caption"/>
                              <w:jc w:val="center"/>
                              <w:rPr>
                                <w:noProof/>
                              </w:rPr>
                            </w:pPr>
                            <w:r>
                              <w:t>Figure 51. M-z for SIDE GUST LOAD AT VC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92EB28" id="Metin Kutusu 392" o:spid="_x0000_s1092" type="#_x0000_t202" style="position:absolute;left:0;text-align:left;margin-left:0;margin-top:225.8pt;width:453.15pt;height:18.7pt;z-index:2517739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Lm6PAIAAHAEAAAOAAAAZHJzL2Uyb0RvYy54bWysVMFu2zAMvQ/YPwi6L07TpV2DOkWWosOw&#10;ri2QDj0rshQLkEVNomN3Xz9KjtOt22nYRaZIitJ7j/TlVd9YtlchGnAlP5lMOVNOQmXcruTfHm/e&#10;feAsonCVsOBUyZ9V5FfLt28uO79QM6jBViowKuLiovMlrxH9oiiirFUj4gS8chTUEBqBtA27ogqi&#10;o+qNLWbT6VnRQah8AKliJO/1EOTLXF9rJfFe66iQ2ZLT2zCvIa/btBbLS7HYBeFrIw/PEP/wikYY&#10;R5ceS10LFKwN5o9SjZEBImicSGgK0NpIlTEQmpPpKzSbWniVsRA50R9piv+vrLzbPwRmqpKfXsw4&#10;c6Ihkb4qNI59abGNLUt+YqnzcUHJG0/p2H+EntQe/ZGcCXyvQ5O+BItRnPh+PnKsemSSnPPz+Xw6&#10;nXMmKTY7PX9/kUUoXk77EPGTgoYlo+SBNMzUiv1tRHoJpY4p6bII1lQ3xtq0SYG1DWwvSO+uNqjS&#10;G+nEb1nWpVwH6dQQTp4iQRygJAv7bZ+JOTsbcW6heib4AYY2il7eGLrwVkR8EIH6hhDTLOA9LdpC&#10;V3I4WJzVEH78zZ/ySU6KctZRH5Y8fm9FUJzZz46ETk07GmE0tqPh2mYNBPWEpszLbNKBgHY0dYDm&#10;iUZklW6hkHCS7io5juYah2mgEZNqtcpJ1Jpe4K3beJlKj8Q+9k8i+IMsSILewdihYvFKnSF3oHnV&#10;ImiTpUvEDiwe+Ka2zvocRjDNza/7nPXyo1j+BAAA//8DAFBLAwQUAAYACAAAACEA1RYsIN8AAAAI&#10;AQAADwAAAGRycy9kb3ducmV2LnhtbEyPwU7DMBBE70j8g7VIXBC1WyBq0zgVtHArh5aq5228TSLi&#10;dRQ7Tfr3mBMcZ2c18yZbjbYRF+p87VjDdKJAEBfO1FxqOHx9PM5B+IBssHFMGq7kYZXf3mSYGjfw&#10;ji77UIoYwj5FDVUIbSqlLyqy6CeuJY7e2XUWQ5RdKU2HQwy3jZwplUiLNceGCltaV1R873urIdl0&#10;/bDj9cPm8L7Fz7acHd+uR63v78bXJYhAY/h7hl/8iA55ZDq5no0XjYY4JGh4fpkmIKK9UMkTiFO8&#10;zBcKZJ7J/wPyHwAAAP//AwBQSwECLQAUAAYACAAAACEAtoM4kv4AAADhAQAAEwAAAAAAAAAAAAAA&#10;AAAAAAAAW0NvbnRlbnRfVHlwZXNdLnhtbFBLAQItABQABgAIAAAAIQA4/SH/1gAAAJQBAAALAAAA&#10;AAAAAAAAAAAAAC8BAABfcmVscy8ucmVsc1BLAQItABQABgAIAAAAIQDnULm6PAIAAHAEAAAOAAAA&#10;AAAAAAAAAAAAAC4CAABkcnMvZTJvRG9jLnhtbFBLAQItABQABgAIAAAAIQDVFiwg3wAAAAgBAAAP&#10;AAAAAAAAAAAAAAAAAJYEAABkcnMvZG93bnJldi54bWxQSwUGAAAAAAQABADzAAAAogUAAAAA&#10;" stroked="f">
                <v:textbox inset="0,0,0,0">
                  <w:txbxContent>
                    <w:p w14:paraId="6FFCC991" w14:textId="77777777" w:rsidR="009F22DF" w:rsidRPr="00347C31" w:rsidRDefault="009F22DF" w:rsidP="005859B5">
                      <w:pPr>
                        <w:pStyle w:val="Caption"/>
                        <w:jc w:val="center"/>
                        <w:rPr>
                          <w:noProof/>
                        </w:rPr>
                      </w:pPr>
                      <w:r>
                        <w:t>Figure 51. M-z for SIDE GUST LOAD AT VC</w:t>
                      </w:r>
                    </w:p>
                  </w:txbxContent>
                </v:textbox>
                <w10:wrap type="topAndBottom" anchorx="margin"/>
              </v:shape>
            </w:pict>
          </mc:Fallback>
        </mc:AlternateContent>
      </w:r>
    </w:p>
    <w:p w14:paraId="05D14460" w14:textId="77777777" w:rsidR="005859B5" w:rsidRPr="00467861" w:rsidRDefault="005859B5" w:rsidP="005859B5"/>
    <w:p w14:paraId="4838D391" w14:textId="77777777" w:rsidR="001D3129" w:rsidRDefault="001D3129" w:rsidP="005C14C1">
      <w:pPr>
        <w:pStyle w:val="Text"/>
      </w:pPr>
    </w:p>
    <w:p w14:paraId="47194076" w14:textId="77777777" w:rsidR="005A4BB7" w:rsidRPr="00B91692" w:rsidRDefault="005A4BB7" w:rsidP="00E37138">
      <w:pPr>
        <w:spacing w:before="60" w:after="60" w:line="240" w:lineRule="auto"/>
      </w:pPr>
    </w:p>
    <w:sectPr w:rsidR="005A4BB7" w:rsidRPr="00B91692" w:rsidSect="006A7B08">
      <w:headerReference w:type="even" r:id="rId281"/>
      <w:headerReference w:type="default" r:id="rId282"/>
      <w:footerReference w:type="even" r:id="rId283"/>
      <w:footerReference w:type="default" r:id="rId284"/>
      <w:headerReference w:type="first" r:id="rId285"/>
      <w:footerReference w:type="first" r:id="rId286"/>
      <w:pgSz w:w="11906" w:h="16838"/>
      <w:pgMar w:top="993" w:right="707" w:bottom="1417" w:left="851" w:header="426" w:footer="398" w:gutter="0"/>
      <w:pgNumType w:start="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307" w:author="kurtulus1" w:date="2018-09-21T16:03:00Z" w:initials="k">
    <w:p w14:paraId="2655CF35" w14:textId="793C8F71" w:rsidR="009F22DF" w:rsidRDefault="009F22DF">
      <w:pPr>
        <w:pStyle w:val="CommentText"/>
      </w:pPr>
      <w:r>
        <w:rPr>
          <w:rStyle w:val="CommentReference"/>
        </w:rPr>
        <w:annotationRef/>
      </w:r>
      <w:r>
        <w:t>Figure number verelim hepsine</w:t>
      </w:r>
    </w:p>
  </w:comment>
  <w:comment w:id="374" w:author="kurtulus1" w:date="2018-09-21T16:04:00Z" w:initials="k">
    <w:p w14:paraId="2357D751" w14:textId="2DD1FBB8" w:rsidR="009F22DF" w:rsidRDefault="009F22DF">
      <w:pPr>
        <w:pStyle w:val="CommentText"/>
      </w:pPr>
      <w:r>
        <w:rPr>
          <w:rStyle w:val="CommentReference"/>
        </w:rPr>
        <w:annotationRef/>
      </w:r>
      <w:r>
        <w:t>Buradaki [2] nedir</w:t>
      </w:r>
    </w:p>
  </w:comment>
  <w:comment w:id="407" w:author="kurtulus1" w:date="2018-09-21T16:05:00Z" w:initials="k">
    <w:p w14:paraId="1768DC86" w14:textId="195CA4AC" w:rsidR="009F22DF" w:rsidRDefault="009F22DF">
      <w:pPr>
        <w:pStyle w:val="CommentText"/>
      </w:pPr>
      <w:r>
        <w:rPr>
          <w:rStyle w:val="CommentReference"/>
        </w:rPr>
        <w:annotationRef/>
      </w:r>
      <w:r>
        <w:t>Tüm rapordaki referanslar bu formatta olmasında yarar var.. aralarda referanslar verilmiş ama ref. listesinde yoklar.</w:t>
      </w:r>
    </w:p>
  </w:comment>
  <w:comment w:id="463" w:author="kurtulus1" w:date="2018-09-21T16:05:00Z" w:initials="k">
    <w:p w14:paraId="303E3931" w14:textId="404EE902" w:rsidR="009F22DF" w:rsidRDefault="009F22DF">
      <w:pPr>
        <w:pStyle w:val="CommentText"/>
      </w:pPr>
      <w:r>
        <w:rPr>
          <w:rStyle w:val="CommentReference"/>
        </w:rPr>
        <w:annotationRef/>
      </w:r>
      <w:r>
        <w:t>Figure ismi verelim</w:t>
      </w:r>
    </w:p>
  </w:comment>
  <w:comment w:id="529" w:author="kurtulus1" w:date="2018-09-21T16:08:00Z" w:initials="k">
    <w:p w14:paraId="36969185" w14:textId="2FFE5F50" w:rsidR="009F22DF" w:rsidRDefault="009F22DF">
      <w:pPr>
        <w:pStyle w:val="CommentText"/>
      </w:pPr>
      <w:r>
        <w:rPr>
          <w:rStyle w:val="CommentReference"/>
        </w:rPr>
        <w:annotationRef/>
      </w:r>
      <w:r>
        <w:t>Figure number control edilsin Figure 18 den başlamış</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2655CF35" w15:done="0"/>
  <w15:commentEx w15:paraId="2357D751" w15:done="0"/>
  <w15:commentEx w15:paraId="1768DC86" w15:done="0"/>
  <w15:commentEx w15:paraId="303E3931" w15:done="0"/>
  <w15:commentEx w15:paraId="36969185"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2D2B7C6" w14:textId="77777777" w:rsidR="000B06C8" w:rsidRDefault="000B06C8" w:rsidP="008051E1">
      <w:pPr>
        <w:spacing w:after="0" w:line="240" w:lineRule="auto"/>
      </w:pPr>
      <w:r>
        <w:separator/>
      </w:r>
    </w:p>
  </w:endnote>
  <w:endnote w:type="continuationSeparator" w:id="0">
    <w:p w14:paraId="143BE410" w14:textId="77777777" w:rsidR="000B06C8" w:rsidRDefault="000B06C8" w:rsidP="008051E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0002AFF" w:usb1="C000247B" w:usb2="00000009" w:usb3="00000000" w:csb0="000001FF" w:csb1="00000000"/>
  </w:font>
  <w:font w:name="Calibri Light">
    <w:panose1 w:val="020F0302020204030204"/>
    <w:charset w:val="A2"/>
    <w:family w:val="swiss"/>
    <w:pitch w:val="variable"/>
    <w:sig w:usb0="E0002AFF" w:usb1="C000247B" w:usb2="00000009" w:usb3="00000000" w:csb0="000001FF" w:csb1="00000000"/>
  </w:font>
  <w:font w:name="Segoe UI">
    <w:panose1 w:val="020B0502040204020203"/>
    <w:charset w:val="A2"/>
    <w:family w:val="swiss"/>
    <w:pitch w:val="variable"/>
    <w:sig w:usb0="E4002EFF" w:usb1="C000E47F" w:usb2="00000009" w:usb3="00000000" w:csb0="000001FF" w:csb1="00000000"/>
  </w:font>
  <w:font w:name="Arial">
    <w:panose1 w:val="020B0604020202020204"/>
    <w:charset w:val="A2"/>
    <w:family w:val="swiss"/>
    <w:pitch w:val="variable"/>
    <w:sig w:usb0="E0002EFF" w:usb1="C000785B" w:usb2="00000009" w:usb3="00000000" w:csb0="000001FF" w:csb1="00000000"/>
  </w:font>
  <w:font w:name="Utopia-Regular">
    <w:altName w:val="Times New Roman"/>
    <w:panose1 w:val="00000000000000000000"/>
    <w:charset w:val="00"/>
    <w:family w:val="roman"/>
    <w:notTrueType/>
    <w:pitch w:val="default"/>
  </w:font>
  <w:font w:name="Utopia-Italic">
    <w:altName w:val="Times New Roman"/>
    <w:panose1 w:val="00000000000000000000"/>
    <w:charset w:val="00"/>
    <w:family w:val="roman"/>
    <w:notTrueType/>
    <w:pitch w:val="default"/>
  </w:font>
  <w:font w:name="Cambria Math">
    <w:panose1 w:val="02040503050406030204"/>
    <w:charset w:val="A2"/>
    <w:family w:val="roman"/>
    <w:pitch w:val="variable"/>
    <w:sig w:usb0="E00006FF" w:usb1="420024FF" w:usb2="02000000" w:usb3="00000000" w:csb0="0000019F" w:csb1="00000000"/>
  </w:font>
  <w:font w:name="Times-Roman">
    <w:altName w:val="Times New Roman"/>
    <w:panose1 w:val="00000000000000000000"/>
    <w:charset w:val="A2"/>
    <w:family w:val="auto"/>
    <w:notTrueType/>
    <w:pitch w:val="default"/>
    <w:sig w:usb0="00000005" w:usb1="00000000" w:usb2="00000000" w:usb3="00000000" w:csb0="00000010" w:csb1="00000000"/>
  </w:font>
  <w:font w:name="MTMI">
    <w:altName w:val="MS Mincho"/>
    <w:panose1 w:val="00000000000000000000"/>
    <w:charset w:val="80"/>
    <w:family w:val="auto"/>
    <w:notTrueType/>
    <w:pitch w:val="default"/>
    <w:sig w:usb0="00000001" w:usb1="08070000" w:usb2="00000010" w:usb3="00000000" w:csb0="00020000"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F5D58A1" w14:textId="32E994F5" w:rsidR="00C70ECF" w:rsidRPr="00B63F16" w:rsidRDefault="00B63F16" w:rsidP="00B63F16">
    <w:pPr>
      <w:pStyle w:val="Footer"/>
      <w:jc w:val="left"/>
    </w:pPr>
    <w:fldSimple w:instr=" DOCPROPERTY bjFooterEvenPageDocProperty \* MERGEFORMAT " w:fldLock="1">
      <w:r w:rsidRPr="00B63F16">
        <w:rPr>
          <w:rFonts w:ascii="Calibri" w:hAnsi="Calibri" w:cs="Calibri"/>
          <w:color w:val="000000"/>
          <w:sz w:val="22"/>
          <w:u w:val="single"/>
        </w:rPr>
        <w:t>UNCLASSIFIED</w:t>
      </w:r>
    </w:fldSimple>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B6CBE39" w14:textId="4F055121" w:rsidR="00C70ECF" w:rsidRPr="00B63F16" w:rsidRDefault="00B63F16" w:rsidP="00B63F16">
    <w:pPr>
      <w:pStyle w:val="Footer"/>
      <w:jc w:val="left"/>
    </w:pPr>
    <w:fldSimple w:instr=" DOCPROPERTY bjFooterBothDocProperty \* MERGEFORMAT " w:fldLock="1">
      <w:r w:rsidRPr="00B63F16">
        <w:rPr>
          <w:rFonts w:ascii="Calibri" w:hAnsi="Calibri" w:cs="Calibri"/>
          <w:color w:val="000000"/>
          <w:sz w:val="22"/>
          <w:u w:val="single"/>
        </w:rPr>
        <w:t>UNCLASSIFIED</w:t>
      </w:r>
    </w:fldSimple>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55FFECE" w14:textId="66DAAF8F" w:rsidR="00C70ECF" w:rsidRPr="00B63F16" w:rsidRDefault="00B63F16" w:rsidP="00B63F16">
    <w:pPr>
      <w:pStyle w:val="Footer"/>
      <w:jc w:val="left"/>
    </w:pPr>
    <w:fldSimple w:instr=" DOCPROPERTY bjFooterFirstPageDocProperty \* MERGEFORMAT " w:fldLock="1">
      <w:r w:rsidRPr="00B63F16">
        <w:rPr>
          <w:rFonts w:ascii="Calibri" w:hAnsi="Calibri" w:cs="Calibri"/>
          <w:color w:val="000000"/>
          <w:sz w:val="22"/>
          <w:u w:val="single"/>
        </w:rPr>
        <w:t>UNCLASSIFIED</w:t>
      </w:r>
    </w:fldSimple>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FB896E2" w14:textId="0A613284" w:rsidR="009F22DF" w:rsidRPr="00B63F16" w:rsidRDefault="00B63F16" w:rsidP="00B63F16">
    <w:pPr>
      <w:pStyle w:val="Footer"/>
      <w:jc w:val="left"/>
    </w:pPr>
    <w:fldSimple w:instr=" DOCPROPERTY bjFooterEvenPageDocProperty \* MERGEFORMAT " w:fldLock="1">
      <w:r w:rsidRPr="00B63F16">
        <w:rPr>
          <w:rFonts w:ascii="Calibri" w:hAnsi="Calibri" w:cs="Calibri"/>
          <w:color w:val="000000"/>
          <w:sz w:val="22"/>
          <w:u w:val="single"/>
        </w:rPr>
        <w:t>UNCLASSIFIED</w:t>
      </w:r>
    </w:fldSimple>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12D852D" w14:textId="77777777" w:rsidR="009F22DF" w:rsidRPr="00DA611E" w:rsidRDefault="009F22DF" w:rsidP="00DA611E">
    <w:pPr>
      <w:pStyle w:val="Footer"/>
      <w:pBdr>
        <w:top w:val="single" w:sz="4" w:space="1" w:color="D9D9D9" w:themeColor="background1" w:themeShade="D9"/>
      </w:pBdr>
      <w:rPr>
        <w:color w:val="808080" w:themeColor="background1" w:themeShade="80"/>
        <w:sz w:val="28"/>
      </w:rPr>
    </w:pPr>
    <w:r w:rsidRPr="00DA611E">
      <w:rPr>
        <w:color w:val="808080" w:themeColor="background1" w:themeShade="80"/>
        <w:sz w:val="16"/>
      </w:rPr>
      <w:t>This document is the property of TAI, no part of it shall be reproduced or transmitted without written authorization of TAI, and its contents shall not be disclosed. All rights reserved. A hard copy of this technical document may not be the current issue. Check always with EDMS.</w:t>
    </w:r>
  </w:p>
  <w:p w14:paraId="3A5AD1CF" w14:textId="000BACCB" w:rsidR="009F22DF" w:rsidRDefault="009F22DF">
    <w:pPr>
      <w:pStyle w:val="Footer"/>
      <w:pBdr>
        <w:top w:val="single" w:sz="4" w:space="1" w:color="D9D9D9" w:themeColor="background1" w:themeShade="D9"/>
      </w:pBdr>
      <w:jc w:val="right"/>
      <w:rPr>
        <w:color w:val="7F7F7F" w:themeColor="background1" w:themeShade="7F"/>
        <w:spacing w:val="60"/>
      </w:rPr>
    </w:pPr>
    <w:sdt>
      <w:sdtPr>
        <w:id w:val="1935856095"/>
        <w:docPartObj>
          <w:docPartGallery w:val="Page Numbers (Bottom of Page)"/>
          <w:docPartUnique/>
        </w:docPartObj>
      </w:sdtPr>
      <w:sdtEndPr>
        <w:rPr>
          <w:color w:val="7F7F7F" w:themeColor="background1" w:themeShade="7F"/>
          <w:spacing w:val="60"/>
        </w:rPr>
      </w:sdtEndPr>
      <w:sdtContent>
        <w:r w:rsidRPr="00E125C5">
          <w:fldChar w:fldCharType="begin"/>
        </w:r>
        <w:r w:rsidRPr="00E125C5">
          <w:instrText xml:space="preserve"> PAGE   \* MERGEFORMAT </w:instrText>
        </w:r>
        <w:r w:rsidRPr="00E125C5">
          <w:fldChar w:fldCharType="separate"/>
        </w:r>
        <w:r w:rsidR="00B63F16">
          <w:rPr>
            <w:noProof/>
          </w:rPr>
          <w:t>34</w:t>
        </w:r>
        <w:r w:rsidRPr="00E125C5">
          <w:rPr>
            <w:noProof/>
          </w:rPr>
          <w:fldChar w:fldCharType="end"/>
        </w:r>
        <w:r w:rsidRPr="00E125C5">
          <w:t xml:space="preserve"> | </w:t>
        </w:r>
        <w:r w:rsidRPr="00E125C5">
          <w:rPr>
            <w:color w:val="7F7F7F" w:themeColor="background1" w:themeShade="7F"/>
            <w:spacing w:val="60"/>
          </w:rPr>
          <w:t>Page</w:t>
        </w:r>
      </w:sdtContent>
    </w:sdt>
  </w:p>
  <w:p w14:paraId="715B4799" w14:textId="07D92C6D" w:rsidR="00B63F16" w:rsidRDefault="00B63F16" w:rsidP="00B63F16">
    <w:pPr>
      <w:pStyle w:val="Footer"/>
      <w:pBdr>
        <w:top w:val="single" w:sz="4" w:space="1" w:color="D9D9D9" w:themeColor="background1" w:themeShade="D9"/>
      </w:pBdr>
      <w:jc w:val="left"/>
      <w:rPr>
        <w:color w:val="7F7F7F" w:themeColor="background1" w:themeShade="7F"/>
        <w:spacing w:val="60"/>
      </w:rPr>
    </w:pPr>
    <w:r>
      <w:rPr>
        <w:color w:val="7F7F7F" w:themeColor="background1" w:themeShade="7F"/>
        <w:spacing w:val="60"/>
      </w:rPr>
      <w:fldChar w:fldCharType="begin" w:fldLock="1"/>
    </w:r>
    <w:r>
      <w:rPr>
        <w:color w:val="7F7F7F" w:themeColor="background1" w:themeShade="7F"/>
        <w:spacing w:val="60"/>
      </w:rPr>
      <w:instrText xml:space="preserve"> DOCPROPERTY bjFooterBothDocProperty \* MERGEFORMAT </w:instrText>
    </w:r>
    <w:r>
      <w:rPr>
        <w:color w:val="7F7F7F" w:themeColor="background1" w:themeShade="7F"/>
        <w:spacing w:val="60"/>
      </w:rPr>
      <w:fldChar w:fldCharType="separate"/>
    </w:r>
    <w:r w:rsidRPr="00B63F16">
      <w:rPr>
        <w:rFonts w:ascii="Calibri" w:hAnsi="Calibri" w:cs="Calibri"/>
        <w:color w:val="000000"/>
        <w:spacing w:val="60"/>
        <w:sz w:val="22"/>
        <w:u w:val="single"/>
      </w:rPr>
      <w:t>UNCLASSIFIED</w:t>
    </w:r>
    <w:r>
      <w:rPr>
        <w:color w:val="7F7F7F" w:themeColor="background1" w:themeShade="7F"/>
        <w:spacing w:val="60"/>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71D8283" w14:textId="18056F29" w:rsidR="009F22DF" w:rsidRDefault="009F22DF" w:rsidP="00DA611E">
    <w:pPr>
      <w:pStyle w:val="Footer"/>
      <w:pBdr>
        <w:top w:val="single" w:sz="4" w:space="1" w:color="D9D9D9" w:themeColor="background1" w:themeShade="D9"/>
      </w:pBdr>
      <w:rPr>
        <w:snapToGrid w:val="0"/>
        <w:sz w:val="14"/>
        <w:szCs w:val="14"/>
      </w:rPr>
    </w:pPr>
    <w:r w:rsidRPr="00DA611E">
      <w:rPr>
        <w:snapToGrid w:val="0"/>
        <w:color w:val="808080" w:themeColor="background1" w:themeShade="80"/>
        <w:sz w:val="16"/>
        <w:szCs w:val="14"/>
      </w:rPr>
      <w:t>All rights reserved. This document contains TAI proprietary information and shall at all times remain the property of TAI; no intellectual property right or license is granted by TAI in connection with any information contained in it. It is supplied on the express condition that said information is treated as confidential, shall not be used for any purpose other than that for which it is supplied, shall not be disclosed in whole or in part, to third parties other than the TAI subcontractors and suppliers (to the extent of their involvement in TAI projects), without TAI's prior written consent</w:t>
    </w:r>
    <w:r w:rsidRPr="006768B8">
      <w:rPr>
        <w:snapToGrid w:val="0"/>
        <w:sz w:val="14"/>
        <w:szCs w:val="14"/>
      </w:rPr>
      <w:t>.</w:t>
    </w:r>
  </w:p>
  <w:p w14:paraId="2386454C" w14:textId="03710890" w:rsidR="00B63F16" w:rsidRDefault="00B63F16" w:rsidP="00B63F16">
    <w:pPr>
      <w:pStyle w:val="Footer"/>
      <w:pBdr>
        <w:top w:val="single" w:sz="4" w:space="1" w:color="D9D9D9" w:themeColor="background1" w:themeShade="D9"/>
      </w:pBdr>
      <w:jc w:val="left"/>
      <w:rPr>
        <w:snapToGrid w:val="0"/>
        <w:sz w:val="14"/>
        <w:szCs w:val="14"/>
      </w:rPr>
    </w:pPr>
    <w:r>
      <w:rPr>
        <w:snapToGrid w:val="0"/>
        <w:sz w:val="14"/>
        <w:szCs w:val="14"/>
      </w:rPr>
      <w:fldChar w:fldCharType="begin" w:fldLock="1"/>
    </w:r>
    <w:r>
      <w:rPr>
        <w:snapToGrid w:val="0"/>
        <w:sz w:val="14"/>
        <w:szCs w:val="14"/>
      </w:rPr>
      <w:instrText xml:space="preserve"> DOCPROPERTY bjFooterFirstPageDocProperty \* MERGEFORMAT </w:instrText>
    </w:r>
    <w:r>
      <w:rPr>
        <w:snapToGrid w:val="0"/>
        <w:sz w:val="14"/>
        <w:szCs w:val="14"/>
      </w:rPr>
      <w:fldChar w:fldCharType="separate"/>
    </w:r>
    <w:r w:rsidRPr="00B63F16">
      <w:rPr>
        <w:rFonts w:ascii="Calibri" w:hAnsi="Calibri" w:cs="Calibri"/>
        <w:snapToGrid w:val="0"/>
        <w:color w:val="000000"/>
        <w:sz w:val="22"/>
        <w:szCs w:val="14"/>
        <w:u w:val="single"/>
      </w:rPr>
      <w:t>UNCLASSIFIED</w:t>
    </w:r>
    <w:r>
      <w:rPr>
        <w:snapToGrid w:val="0"/>
        <w:sz w:val="14"/>
        <w:szCs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1DA779E" w14:textId="77777777" w:rsidR="000B06C8" w:rsidRDefault="000B06C8" w:rsidP="008051E1">
      <w:pPr>
        <w:spacing w:after="0" w:line="240" w:lineRule="auto"/>
      </w:pPr>
      <w:r>
        <w:separator/>
      </w:r>
    </w:p>
  </w:footnote>
  <w:footnote w:type="continuationSeparator" w:id="0">
    <w:p w14:paraId="4DEF2B7E" w14:textId="77777777" w:rsidR="000B06C8" w:rsidRDefault="000B06C8" w:rsidP="008051E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1E4E2E9" w14:textId="06F62D3B" w:rsidR="00C70ECF" w:rsidRPr="00B63F16" w:rsidRDefault="00B63F16" w:rsidP="00B63F16">
    <w:pPr>
      <w:pStyle w:val="Header"/>
      <w:jc w:val="left"/>
    </w:pPr>
    <w:fldSimple w:instr=" DOCPROPERTY bjHeaderEvenPageDocProperty \* MERGEFORMAT " w:fldLock="1">
      <w:r w:rsidRPr="00B63F16">
        <w:rPr>
          <w:rFonts w:ascii="Calibri" w:hAnsi="Calibri" w:cs="Calibri"/>
          <w:color w:val="000000"/>
          <w:sz w:val="22"/>
          <w:u w:val="single"/>
        </w:rPr>
        <w:t>UNCLASSIFIED</w:t>
      </w:r>
    </w:fldSimple>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BECA101" w14:textId="5EF4255F" w:rsidR="00C70ECF" w:rsidRPr="00B63F16" w:rsidRDefault="00B63F16" w:rsidP="00B63F16">
    <w:pPr>
      <w:pStyle w:val="Header"/>
      <w:jc w:val="left"/>
    </w:pPr>
    <w:fldSimple w:instr=" DOCPROPERTY bjHeaderBothDocProperty \* MERGEFORMAT " w:fldLock="1">
      <w:r w:rsidRPr="00B63F16">
        <w:rPr>
          <w:rFonts w:ascii="Calibri" w:hAnsi="Calibri" w:cs="Calibri"/>
          <w:color w:val="000000"/>
          <w:sz w:val="22"/>
          <w:u w:val="single"/>
        </w:rPr>
        <w:t>UNCLASSIFIED</w:t>
      </w:r>
    </w:fldSimple>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BFFACBD" w14:textId="758163BA" w:rsidR="00C70ECF" w:rsidRPr="00B63F16" w:rsidRDefault="00B63F16" w:rsidP="00B63F16">
    <w:pPr>
      <w:pStyle w:val="Header"/>
      <w:jc w:val="left"/>
    </w:pPr>
    <w:fldSimple w:instr=" DOCPROPERTY bjHeaderFirstPageDocProperty \* MERGEFORMAT " w:fldLock="1">
      <w:r w:rsidRPr="00B63F16">
        <w:rPr>
          <w:rFonts w:ascii="Calibri" w:hAnsi="Calibri" w:cs="Calibri"/>
          <w:color w:val="000000"/>
          <w:sz w:val="22"/>
          <w:u w:val="single"/>
        </w:rPr>
        <w:t>UNCLASSIFIED</w:t>
      </w:r>
    </w:fldSimple>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03C3F61" w14:textId="39F84FA3" w:rsidR="009F22DF" w:rsidRPr="00B63F16" w:rsidRDefault="00B63F16" w:rsidP="00B63F16">
    <w:pPr>
      <w:pStyle w:val="Header"/>
      <w:jc w:val="left"/>
    </w:pPr>
    <w:fldSimple w:instr=" DOCPROPERTY bjHeaderEvenPageDocProperty \* MERGEFORMAT " w:fldLock="1">
      <w:r w:rsidRPr="00B63F16">
        <w:rPr>
          <w:rFonts w:ascii="Calibri" w:hAnsi="Calibri" w:cs="Calibri"/>
          <w:color w:val="000000"/>
          <w:sz w:val="22"/>
          <w:u w:val="single"/>
        </w:rPr>
        <w:t>UNCLASSIFIED</w:t>
      </w:r>
    </w:fldSimple>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TableGridLight"/>
      <w:tblW w:w="10302" w:type="dxa"/>
      <w:tblInd w:w="-5" w:type="dxa"/>
      <w:tblBorders>
        <w:bottom w:val="single" w:sz="4" w:space="0" w:color="auto"/>
      </w:tblBorders>
      <w:tblLook w:val="04A0" w:firstRow="1" w:lastRow="0" w:firstColumn="1" w:lastColumn="0" w:noHBand="0" w:noVBand="1"/>
    </w:tblPr>
    <w:tblGrid>
      <w:gridCol w:w="3105"/>
      <w:gridCol w:w="4093"/>
      <w:gridCol w:w="3104"/>
    </w:tblGrid>
    <w:tr w:rsidR="009F22DF" w14:paraId="59E190D2" w14:textId="77777777" w:rsidTr="006A7B08">
      <w:trPr>
        <w:trHeight w:val="552"/>
      </w:trPr>
      <w:tc>
        <w:tcPr>
          <w:tcW w:w="3105" w:type="dxa"/>
          <w:tcBorders>
            <w:top w:val="single" w:sz="4" w:space="0" w:color="FFFFFF"/>
            <w:left w:val="single" w:sz="4" w:space="0" w:color="FFFFFF"/>
            <w:right w:val="single" w:sz="4" w:space="0" w:color="FFFFFF"/>
          </w:tcBorders>
        </w:tcPr>
        <w:p w14:paraId="70B3115B" w14:textId="30517E79" w:rsidR="009F22DF" w:rsidRDefault="009F22DF" w:rsidP="00B63F16">
          <w:pPr>
            <w:pStyle w:val="Header"/>
            <w:tabs>
              <w:tab w:val="clear" w:pos="4536"/>
              <w:tab w:val="left" w:pos="1980"/>
            </w:tabs>
            <w:jc w:val="left"/>
            <w:rPr>
              <w:szCs w:val="32"/>
            </w:rPr>
          </w:pPr>
          <w:r>
            <w:rPr>
              <w:szCs w:val="32"/>
            </w:rPr>
            <w:fldChar w:fldCharType="begin" w:fldLock="1"/>
          </w:r>
          <w:r>
            <w:rPr>
              <w:szCs w:val="32"/>
            </w:rPr>
            <w:instrText xml:space="preserve"> DOCPROPERTY bjHeaderBothDocProperty \* MERGEFORMAT </w:instrText>
          </w:r>
          <w:r>
            <w:rPr>
              <w:szCs w:val="32"/>
            </w:rPr>
            <w:fldChar w:fldCharType="separate"/>
          </w:r>
          <w:r w:rsidR="00B63F16">
            <w:rPr>
              <w:rFonts w:ascii="Calibri" w:hAnsi="Calibri" w:cs="Calibri"/>
              <w:color w:val="000000"/>
              <w:sz w:val="22"/>
              <w:szCs w:val="32"/>
              <w:u w:val="single"/>
            </w:rPr>
            <w:t>UNCLASSIFIED</w:t>
          </w:r>
          <w:r>
            <w:rPr>
              <w:szCs w:val="32"/>
            </w:rPr>
            <w:fldChar w:fldCharType="end"/>
          </w:r>
        </w:p>
      </w:tc>
      <w:tc>
        <w:tcPr>
          <w:tcW w:w="4093" w:type="dxa"/>
          <w:tcBorders>
            <w:top w:val="single" w:sz="4" w:space="0" w:color="FFFFFF"/>
            <w:left w:val="single" w:sz="4" w:space="0" w:color="FFFFFF"/>
            <w:right w:val="single" w:sz="4" w:space="0" w:color="FFFFFF"/>
          </w:tcBorders>
        </w:tcPr>
        <w:p w14:paraId="20ADC519" w14:textId="77777777" w:rsidR="009F22DF" w:rsidRDefault="009F22DF" w:rsidP="00BF426D">
          <w:pPr>
            <w:pStyle w:val="Header"/>
            <w:tabs>
              <w:tab w:val="clear" w:pos="4536"/>
              <w:tab w:val="left" w:pos="1980"/>
            </w:tabs>
            <w:jc w:val="center"/>
            <w:rPr>
              <w:rFonts w:ascii="Calibri" w:hAnsi="Calibri"/>
              <w:color w:val="2F5496" w:themeColor="accent5" w:themeShade="BF"/>
              <w:sz w:val="22"/>
              <w:szCs w:val="32"/>
            </w:rPr>
          </w:pPr>
        </w:p>
        <w:p w14:paraId="456F1F6E" w14:textId="77777777" w:rsidR="009F22DF" w:rsidRDefault="009F22DF" w:rsidP="00BF426D">
          <w:pPr>
            <w:pStyle w:val="Header"/>
            <w:tabs>
              <w:tab w:val="clear" w:pos="4536"/>
              <w:tab w:val="left" w:pos="1980"/>
            </w:tabs>
            <w:jc w:val="center"/>
            <w:rPr>
              <w:szCs w:val="32"/>
            </w:rPr>
          </w:pPr>
          <w:r w:rsidRPr="00C85C1F">
            <w:rPr>
              <w:rFonts w:ascii="Calibri" w:hAnsi="Calibri"/>
              <w:color w:val="000000" w:themeColor="text1"/>
              <w:sz w:val="22"/>
              <w:szCs w:val="32"/>
            </w:rPr>
            <w:t>DOCUMENT NO:</w:t>
          </w:r>
          <w:sdt>
            <w:sdtPr>
              <w:rPr>
                <w:rFonts w:ascii="Calibri" w:hAnsi="Calibri"/>
                <w:color w:val="2F5496" w:themeColor="accent5" w:themeShade="BF"/>
                <w:sz w:val="22"/>
                <w:szCs w:val="32"/>
              </w:rPr>
              <w:alias w:val="Document No"/>
              <w:tag w:val="Document No"/>
              <w:id w:val="2069769705"/>
              <w:lock w:val="sdtContentLocked"/>
              <w:placeholder>
                <w:docPart w:val="8FA3775F4CF347409A053D178A03AC8C"/>
              </w:placeholder>
              <w:dataBinding w:prefixMappings="xmlns:ns0='http://purl.org/dc/elements/1.1/' xmlns:ns1='http://schemas.openxmlformats.org/package/2006/metadata/core-properties' " w:xpath="/ns1:coreProperties[1]/ns0:description[1]" w:storeItemID="{6C3C8BC8-F283-45AE-878A-BAB7291924A1}"/>
              <w15:color w:val="0000FF"/>
              <w:text w:multiLine="1"/>
            </w:sdtPr>
            <w:sdtContent>
              <w:r>
                <w:rPr>
                  <w:rFonts w:ascii="Calibri" w:hAnsi="Calibri"/>
                  <w:color w:val="2F5496" w:themeColor="accent5" w:themeShade="BF"/>
                  <w:sz w:val="22"/>
                  <w:szCs w:val="32"/>
                  <w:lang w:val="tr-TR"/>
                </w:rPr>
                <w:t>XXXXXXXXXX</w:t>
              </w:r>
            </w:sdtContent>
          </w:sdt>
        </w:p>
      </w:tc>
      <w:tc>
        <w:tcPr>
          <w:tcW w:w="3104" w:type="dxa"/>
          <w:tcBorders>
            <w:top w:val="single" w:sz="4" w:space="0" w:color="FFFFFF"/>
            <w:left w:val="single" w:sz="4" w:space="0" w:color="FFFFFF"/>
            <w:right w:val="single" w:sz="4" w:space="0" w:color="FFFFFF"/>
          </w:tcBorders>
        </w:tcPr>
        <w:p w14:paraId="5315A683" w14:textId="77777777" w:rsidR="009F22DF" w:rsidRDefault="009F22DF" w:rsidP="00BF426D">
          <w:pPr>
            <w:pStyle w:val="Header"/>
            <w:tabs>
              <w:tab w:val="clear" w:pos="4536"/>
              <w:tab w:val="left" w:pos="1980"/>
            </w:tabs>
            <w:jc w:val="right"/>
            <w:rPr>
              <w:szCs w:val="32"/>
            </w:rPr>
          </w:pPr>
        </w:p>
        <w:p w14:paraId="00A1CA7B" w14:textId="77777777" w:rsidR="009F22DF" w:rsidRDefault="009F22DF" w:rsidP="00BF426D">
          <w:pPr>
            <w:pStyle w:val="Header"/>
            <w:tabs>
              <w:tab w:val="clear" w:pos="4536"/>
              <w:tab w:val="left" w:pos="1980"/>
            </w:tabs>
            <w:jc w:val="right"/>
            <w:rPr>
              <w:szCs w:val="32"/>
            </w:rPr>
          </w:pPr>
          <w:r w:rsidRPr="00F73ECF">
            <w:rPr>
              <w:szCs w:val="32"/>
            </w:rPr>
            <w:t xml:space="preserve">Issue No: </w:t>
          </w:r>
          <w:sdt>
            <w:sdtPr>
              <w:rPr>
                <w:snapToGrid w:val="0"/>
                <w:color w:val="2F5496" w:themeColor="accent5" w:themeShade="BF"/>
              </w:rPr>
              <w:alias w:val="Issue No"/>
              <w:tag w:val=""/>
              <w:id w:val="-1819260515"/>
              <w:lock w:val="sdtContentLocked"/>
              <w:placeholder>
                <w:docPart w:val="0C36B0DBD35E49129BE35CFD8720DB17"/>
              </w:placeholder>
              <w:dataBinding w:prefixMappings="xmlns:ns0='http://schemas.microsoft.com/office/2006/coverPageProps' " w:xpath="/ns0:CoverPageProperties[1]/ns0:CompanyFax[1]" w:storeItemID="{55AF091B-3C7A-41E3-B477-F2FDAA23CFDA}"/>
              <w15:color w:val="33CCCC"/>
              <w:text/>
            </w:sdtPr>
            <w:sdtContent>
              <w:r>
                <w:rPr>
                  <w:snapToGrid w:val="0"/>
                  <w:color w:val="2F5496" w:themeColor="accent5" w:themeShade="BF"/>
                  <w:lang w:val="tr-TR"/>
                </w:rPr>
                <w:t>1</w:t>
              </w:r>
            </w:sdtContent>
          </w:sdt>
        </w:p>
      </w:tc>
    </w:tr>
  </w:tbl>
  <w:p w14:paraId="3D7DB4B6" w14:textId="77777777" w:rsidR="009F22DF" w:rsidRDefault="009F22DF" w:rsidP="006A7B08">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A5D05AD" w14:textId="6457449C" w:rsidR="009F22DF" w:rsidRPr="00185923" w:rsidRDefault="00B63F16" w:rsidP="00B63F16">
    <w:pPr>
      <w:pStyle w:val="Header"/>
      <w:jc w:val="left"/>
    </w:pPr>
    <w:fldSimple w:instr=" DOCPROPERTY bjHeaderFirstPageDocProperty \* MERGEFORMAT " w:fldLock="1">
      <w:r w:rsidRPr="00B63F16">
        <w:rPr>
          <w:rFonts w:ascii="Calibri" w:hAnsi="Calibri" w:cs="Calibri"/>
          <w:color w:val="000000"/>
          <w:sz w:val="22"/>
          <w:u w:val="single"/>
        </w:rPr>
        <w:t>UNCLASSIFIED</w:t>
      </w:r>
    </w:fldSimple>
    <w:r w:rsidR="009F22DF" w:rsidRPr="00185923">
      <w:rPr>
        <w:noProof/>
        <w:lang w:val="tr-TR" w:eastAsia="tr-TR"/>
      </w:rPr>
      <w:drawing>
        <wp:anchor distT="0" distB="0" distL="114300" distR="114300" simplePos="0" relativeHeight="251659264" behindDoc="0" locked="0" layoutInCell="1" allowOverlap="1" wp14:anchorId="5F2E3777" wp14:editId="0B12CB44">
          <wp:simplePos x="0" y="0"/>
          <wp:positionH relativeFrom="column">
            <wp:posOffset>-5995</wp:posOffset>
          </wp:positionH>
          <wp:positionV relativeFrom="paragraph">
            <wp:posOffset>169982</wp:posOffset>
          </wp:positionV>
          <wp:extent cx="546265" cy="313412"/>
          <wp:effectExtent l="0" t="0" r="6350" b="0"/>
          <wp:wrapNone/>
          <wp:docPr id="22" name="Picture 22" descr="C:\Users\t15927\Desktop\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15927\Desktop\ss.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55000" cy="318424"/>
                  </a:xfrm>
                  <a:prstGeom prst="rect">
                    <a:avLst/>
                  </a:prstGeom>
                  <a:noFill/>
                  <a:ln>
                    <a:noFill/>
                  </a:ln>
                </pic:spPr>
              </pic:pic>
            </a:graphicData>
          </a:graphic>
          <wp14:sizeRelH relativeFrom="page">
            <wp14:pctWidth>0</wp14:pctWidth>
          </wp14:sizeRelH>
          <wp14:sizeRelV relativeFrom="page">
            <wp14:pctHeight>0</wp14:pctHeight>
          </wp14:sizeRelV>
        </wp:anchor>
      </w:drawing>
    </w:r>
  </w:p>
  <w:tbl>
    <w:tblPr>
      <w:tblStyle w:val="TableGridLight"/>
      <w:tblW w:w="10302" w:type="dxa"/>
      <w:tblBorders>
        <w:bottom w:val="single" w:sz="4" w:space="0" w:color="auto"/>
      </w:tblBorders>
      <w:tblLook w:val="04A0" w:firstRow="1" w:lastRow="0" w:firstColumn="1" w:lastColumn="0" w:noHBand="0" w:noVBand="1"/>
    </w:tblPr>
    <w:tblGrid>
      <w:gridCol w:w="3105"/>
      <w:gridCol w:w="4093"/>
      <w:gridCol w:w="3104"/>
    </w:tblGrid>
    <w:tr w:rsidR="009F22DF" w14:paraId="20D37D9E" w14:textId="77777777" w:rsidTr="00C85C1F">
      <w:trPr>
        <w:trHeight w:val="262"/>
      </w:trPr>
      <w:tc>
        <w:tcPr>
          <w:tcW w:w="3105" w:type="dxa"/>
          <w:tcBorders>
            <w:top w:val="single" w:sz="4" w:space="0" w:color="FFFFFF"/>
            <w:left w:val="single" w:sz="4" w:space="0" w:color="FFFFFF"/>
            <w:bottom w:val="single" w:sz="4" w:space="0" w:color="FFFFFF"/>
            <w:right w:val="single" w:sz="4" w:space="0" w:color="FFFFFF"/>
          </w:tcBorders>
        </w:tcPr>
        <w:p w14:paraId="6DAF8A46" w14:textId="77777777" w:rsidR="009F22DF" w:rsidRDefault="009F22DF" w:rsidP="00185923">
          <w:pPr>
            <w:pStyle w:val="Header"/>
            <w:tabs>
              <w:tab w:val="clear" w:pos="4536"/>
              <w:tab w:val="left" w:pos="1980"/>
            </w:tabs>
            <w:jc w:val="right"/>
            <w:rPr>
              <w:szCs w:val="32"/>
            </w:rPr>
          </w:pPr>
        </w:p>
      </w:tc>
      <w:tc>
        <w:tcPr>
          <w:tcW w:w="4093" w:type="dxa"/>
          <w:tcBorders>
            <w:top w:val="single" w:sz="4" w:space="0" w:color="FFFFFF" w:themeColor="background1"/>
            <w:left w:val="single" w:sz="4" w:space="0" w:color="FFFFFF"/>
            <w:bottom w:val="single" w:sz="4" w:space="0" w:color="FFFFFF"/>
            <w:right w:val="single" w:sz="4" w:space="0" w:color="FFFFFF"/>
          </w:tcBorders>
        </w:tcPr>
        <w:p w14:paraId="025883C3" w14:textId="77777777" w:rsidR="009F22DF" w:rsidRDefault="009F22DF" w:rsidP="002463C0">
          <w:pPr>
            <w:pStyle w:val="Header"/>
            <w:tabs>
              <w:tab w:val="clear" w:pos="4536"/>
              <w:tab w:val="left" w:pos="1980"/>
            </w:tabs>
            <w:jc w:val="center"/>
            <w:rPr>
              <w:szCs w:val="32"/>
            </w:rPr>
          </w:pPr>
          <w:r w:rsidRPr="00F73ECF">
            <w:rPr>
              <w:sz w:val="22"/>
              <w:szCs w:val="32"/>
            </w:rPr>
            <w:t>TECHNICAL DOCUMENT</w:t>
          </w:r>
        </w:p>
      </w:tc>
      <w:tc>
        <w:tcPr>
          <w:tcW w:w="3104" w:type="dxa"/>
          <w:tcBorders>
            <w:top w:val="single" w:sz="4" w:space="0" w:color="FFFFFF"/>
            <w:left w:val="single" w:sz="4" w:space="0" w:color="FFFFFF"/>
            <w:bottom w:val="single" w:sz="4" w:space="0" w:color="FFFFFF"/>
            <w:right w:val="single" w:sz="4" w:space="0" w:color="FFFFFF"/>
          </w:tcBorders>
        </w:tcPr>
        <w:p w14:paraId="18C38BB6" w14:textId="77777777" w:rsidR="009F22DF" w:rsidRDefault="009F22DF" w:rsidP="006A24D7">
          <w:pPr>
            <w:pStyle w:val="Header"/>
            <w:tabs>
              <w:tab w:val="clear" w:pos="4536"/>
              <w:tab w:val="left" w:pos="1980"/>
            </w:tabs>
            <w:jc w:val="right"/>
            <w:rPr>
              <w:szCs w:val="32"/>
            </w:rPr>
          </w:pPr>
          <w:r>
            <w:rPr>
              <w:szCs w:val="32"/>
            </w:rPr>
            <w:t xml:space="preserve">CAGE Code: </w:t>
          </w:r>
          <w:r w:rsidRPr="00185923">
            <w:rPr>
              <w:color w:val="2F5496" w:themeColor="accent5" w:themeShade="BF"/>
              <w:szCs w:val="32"/>
            </w:rPr>
            <w:t>T0544</w:t>
          </w:r>
        </w:p>
      </w:tc>
    </w:tr>
    <w:tr w:rsidR="009F22DF" w14:paraId="521E56A2" w14:textId="77777777" w:rsidTr="00C85C1F">
      <w:trPr>
        <w:trHeight w:val="247"/>
      </w:trPr>
      <w:tc>
        <w:tcPr>
          <w:tcW w:w="3105" w:type="dxa"/>
          <w:tcBorders>
            <w:top w:val="single" w:sz="4" w:space="0" w:color="FFFFFF"/>
            <w:left w:val="single" w:sz="4" w:space="0" w:color="FFFFFF"/>
            <w:right w:val="single" w:sz="4" w:space="0" w:color="FFFFFF"/>
          </w:tcBorders>
        </w:tcPr>
        <w:p w14:paraId="6C86DF3A" w14:textId="77777777" w:rsidR="009F22DF" w:rsidRDefault="009F22DF" w:rsidP="006A24D7">
          <w:pPr>
            <w:pStyle w:val="Header"/>
            <w:tabs>
              <w:tab w:val="clear" w:pos="4536"/>
              <w:tab w:val="left" w:pos="1980"/>
            </w:tabs>
            <w:rPr>
              <w:szCs w:val="32"/>
            </w:rPr>
          </w:pPr>
        </w:p>
      </w:tc>
      <w:tc>
        <w:tcPr>
          <w:tcW w:w="4093" w:type="dxa"/>
          <w:tcBorders>
            <w:top w:val="single" w:sz="4" w:space="0" w:color="FFFFFF"/>
            <w:left w:val="single" w:sz="4" w:space="0" w:color="FFFFFF"/>
            <w:right w:val="single" w:sz="4" w:space="0" w:color="FFFFFF"/>
          </w:tcBorders>
        </w:tcPr>
        <w:p w14:paraId="0D2EA331" w14:textId="77777777" w:rsidR="009F22DF" w:rsidRDefault="009F22DF" w:rsidP="009D5B77">
          <w:pPr>
            <w:pStyle w:val="Header"/>
            <w:tabs>
              <w:tab w:val="clear" w:pos="4536"/>
              <w:tab w:val="left" w:pos="1980"/>
            </w:tabs>
            <w:jc w:val="center"/>
            <w:rPr>
              <w:szCs w:val="32"/>
            </w:rPr>
          </w:pPr>
          <w:r w:rsidRPr="00C85C1F">
            <w:rPr>
              <w:rFonts w:ascii="Calibri" w:hAnsi="Calibri"/>
              <w:color w:val="000000" w:themeColor="text1"/>
              <w:sz w:val="22"/>
              <w:szCs w:val="32"/>
            </w:rPr>
            <w:t xml:space="preserve">DOCUMENT NO: </w:t>
          </w:r>
          <w:sdt>
            <w:sdtPr>
              <w:rPr>
                <w:rFonts w:ascii="Calibri" w:hAnsi="Calibri"/>
                <w:color w:val="2F5496" w:themeColor="accent5" w:themeShade="BF"/>
                <w:sz w:val="22"/>
                <w:szCs w:val="32"/>
              </w:rPr>
              <w:alias w:val="Document No"/>
              <w:tag w:val="Document No"/>
              <w:id w:val="-829282836"/>
              <w:lock w:val="sdtContentLocked"/>
              <w:placeholder>
                <w:docPart w:val="10224E169ABF46DEA379F504B7EE6E27"/>
              </w:placeholder>
              <w:dataBinding w:prefixMappings="xmlns:ns0='http://purl.org/dc/elements/1.1/' xmlns:ns1='http://schemas.openxmlformats.org/package/2006/metadata/core-properties' " w:xpath="/ns1:coreProperties[1]/ns0:description[1]" w:storeItemID="{6C3C8BC8-F283-45AE-878A-BAB7291924A1}"/>
              <w15:color w:val="0000FF"/>
              <w:text w:multiLine="1"/>
            </w:sdtPr>
            <w:sdtContent>
              <w:r>
                <w:rPr>
                  <w:rFonts w:ascii="Calibri" w:hAnsi="Calibri"/>
                  <w:color w:val="2F5496" w:themeColor="accent5" w:themeShade="BF"/>
                  <w:sz w:val="22"/>
                  <w:szCs w:val="32"/>
                  <w:lang w:val="tr-TR"/>
                </w:rPr>
                <w:t>XXXXXXXXXX</w:t>
              </w:r>
            </w:sdtContent>
          </w:sdt>
        </w:p>
      </w:tc>
      <w:tc>
        <w:tcPr>
          <w:tcW w:w="3104" w:type="dxa"/>
          <w:tcBorders>
            <w:top w:val="single" w:sz="4" w:space="0" w:color="FFFFFF"/>
            <w:left w:val="single" w:sz="4" w:space="0" w:color="FFFFFF"/>
            <w:right w:val="single" w:sz="4" w:space="0" w:color="FFFFFF"/>
          </w:tcBorders>
        </w:tcPr>
        <w:p w14:paraId="513750A9" w14:textId="77777777" w:rsidR="009F22DF" w:rsidRDefault="009F22DF" w:rsidP="00185923">
          <w:pPr>
            <w:pStyle w:val="Header"/>
            <w:tabs>
              <w:tab w:val="clear" w:pos="4536"/>
              <w:tab w:val="left" w:pos="1980"/>
            </w:tabs>
            <w:jc w:val="right"/>
            <w:rPr>
              <w:szCs w:val="32"/>
            </w:rPr>
          </w:pPr>
          <w:r w:rsidRPr="00F73ECF">
            <w:rPr>
              <w:szCs w:val="32"/>
            </w:rPr>
            <w:t xml:space="preserve">Issue No: </w:t>
          </w:r>
          <w:sdt>
            <w:sdtPr>
              <w:rPr>
                <w:snapToGrid w:val="0"/>
                <w:color w:val="2F5496" w:themeColor="accent5" w:themeShade="BF"/>
              </w:rPr>
              <w:alias w:val="Issue No"/>
              <w:tag w:val=""/>
              <w:id w:val="256483537"/>
              <w:lock w:val="sdtContentLocked"/>
              <w:placeholder>
                <w:docPart w:val="61EE020E27464C86B4A5FD0FB8300A1E"/>
              </w:placeholder>
              <w:dataBinding w:prefixMappings="xmlns:ns0='http://schemas.microsoft.com/office/2006/coverPageProps' " w:xpath="/ns0:CoverPageProperties[1]/ns0:CompanyFax[1]" w:storeItemID="{55AF091B-3C7A-41E3-B477-F2FDAA23CFDA}"/>
              <w15:color w:val="33CCCC"/>
              <w:text/>
            </w:sdtPr>
            <w:sdtContent>
              <w:r>
                <w:rPr>
                  <w:snapToGrid w:val="0"/>
                  <w:color w:val="2F5496" w:themeColor="accent5" w:themeShade="BF"/>
                  <w:lang w:val="tr-TR"/>
                </w:rPr>
                <w:t>1</w:t>
              </w:r>
            </w:sdtContent>
          </w:sdt>
        </w:p>
      </w:tc>
    </w:tr>
  </w:tbl>
  <w:p w14:paraId="70EE6CA0" w14:textId="77777777" w:rsidR="009F22DF" w:rsidRPr="006768B8" w:rsidRDefault="009F22DF" w:rsidP="00B63F16">
    <w:pPr>
      <w:pStyle w:val="Header"/>
      <w:tabs>
        <w:tab w:val="clear" w:pos="4536"/>
        <w:tab w:val="left" w:pos="1980"/>
      </w:tabs>
      <w:rPr>
        <w:color w:val="2F5496" w:themeColor="accent5" w:themeShade="BF"/>
      </w:rP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9D54C8"/>
    <w:multiLevelType w:val="hybridMultilevel"/>
    <w:tmpl w:val="AE0A5DBE"/>
    <w:lvl w:ilvl="0" w:tplc="041F0001">
      <w:start w:val="1"/>
      <w:numFmt w:val="bullet"/>
      <w:lvlText w:val=""/>
      <w:lvlJc w:val="left"/>
      <w:pPr>
        <w:ind w:left="1428" w:hanging="360"/>
      </w:pPr>
      <w:rPr>
        <w:rFonts w:ascii="Symbol" w:hAnsi="Symbol" w:hint="default"/>
      </w:rPr>
    </w:lvl>
    <w:lvl w:ilvl="1" w:tplc="041F0003" w:tentative="1">
      <w:start w:val="1"/>
      <w:numFmt w:val="bullet"/>
      <w:lvlText w:val="o"/>
      <w:lvlJc w:val="left"/>
      <w:pPr>
        <w:ind w:left="2148" w:hanging="360"/>
      </w:pPr>
      <w:rPr>
        <w:rFonts w:ascii="Courier New" w:hAnsi="Courier New" w:cs="Courier New" w:hint="default"/>
      </w:rPr>
    </w:lvl>
    <w:lvl w:ilvl="2" w:tplc="041F0005" w:tentative="1">
      <w:start w:val="1"/>
      <w:numFmt w:val="bullet"/>
      <w:lvlText w:val=""/>
      <w:lvlJc w:val="left"/>
      <w:pPr>
        <w:ind w:left="2868" w:hanging="360"/>
      </w:pPr>
      <w:rPr>
        <w:rFonts w:ascii="Wingdings" w:hAnsi="Wingdings" w:hint="default"/>
      </w:rPr>
    </w:lvl>
    <w:lvl w:ilvl="3" w:tplc="041F0001" w:tentative="1">
      <w:start w:val="1"/>
      <w:numFmt w:val="bullet"/>
      <w:lvlText w:val=""/>
      <w:lvlJc w:val="left"/>
      <w:pPr>
        <w:ind w:left="3588" w:hanging="360"/>
      </w:pPr>
      <w:rPr>
        <w:rFonts w:ascii="Symbol" w:hAnsi="Symbol" w:hint="default"/>
      </w:rPr>
    </w:lvl>
    <w:lvl w:ilvl="4" w:tplc="041F0003" w:tentative="1">
      <w:start w:val="1"/>
      <w:numFmt w:val="bullet"/>
      <w:lvlText w:val="o"/>
      <w:lvlJc w:val="left"/>
      <w:pPr>
        <w:ind w:left="4308" w:hanging="360"/>
      </w:pPr>
      <w:rPr>
        <w:rFonts w:ascii="Courier New" w:hAnsi="Courier New" w:cs="Courier New" w:hint="default"/>
      </w:rPr>
    </w:lvl>
    <w:lvl w:ilvl="5" w:tplc="041F0005" w:tentative="1">
      <w:start w:val="1"/>
      <w:numFmt w:val="bullet"/>
      <w:lvlText w:val=""/>
      <w:lvlJc w:val="left"/>
      <w:pPr>
        <w:ind w:left="5028" w:hanging="360"/>
      </w:pPr>
      <w:rPr>
        <w:rFonts w:ascii="Wingdings" w:hAnsi="Wingdings" w:hint="default"/>
      </w:rPr>
    </w:lvl>
    <w:lvl w:ilvl="6" w:tplc="041F0001" w:tentative="1">
      <w:start w:val="1"/>
      <w:numFmt w:val="bullet"/>
      <w:lvlText w:val=""/>
      <w:lvlJc w:val="left"/>
      <w:pPr>
        <w:ind w:left="5748" w:hanging="360"/>
      </w:pPr>
      <w:rPr>
        <w:rFonts w:ascii="Symbol" w:hAnsi="Symbol" w:hint="default"/>
      </w:rPr>
    </w:lvl>
    <w:lvl w:ilvl="7" w:tplc="041F0003" w:tentative="1">
      <w:start w:val="1"/>
      <w:numFmt w:val="bullet"/>
      <w:lvlText w:val="o"/>
      <w:lvlJc w:val="left"/>
      <w:pPr>
        <w:ind w:left="6468" w:hanging="360"/>
      </w:pPr>
      <w:rPr>
        <w:rFonts w:ascii="Courier New" w:hAnsi="Courier New" w:cs="Courier New" w:hint="default"/>
      </w:rPr>
    </w:lvl>
    <w:lvl w:ilvl="8" w:tplc="041F0005" w:tentative="1">
      <w:start w:val="1"/>
      <w:numFmt w:val="bullet"/>
      <w:lvlText w:val=""/>
      <w:lvlJc w:val="left"/>
      <w:pPr>
        <w:ind w:left="7188" w:hanging="360"/>
      </w:pPr>
      <w:rPr>
        <w:rFonts w:ascii="Wingdings" w:hAnsi="Wingdings" w:hint="default"/>
      </w:rPr>
    </w:lvl>
  </w:abstractNum>
  <w:abstractNum w:abstractNumId="1" w15:restartNumberingAfterBreak="0">
    <w:nsid w:val="0EA61F81"/>
    <w:multiLevelType w:val="multilevel"/>
    <w:tmpl w:val="9A60CE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F3227CA"/>
    <w:multiLevelType w:val="hybridMultilevel"/>
    <w:tmpl w:val="A04046E0"/>
    <w:lvl w:ilvl="0" w:tplc="94E49AC4">
      <w:start w:val="1"/>
      <w:numFmt w:val="decimal"/>
      <w:lvlText w:val="%1."/>
      <w:lvlJc w:val="left"/>
      <w:pPr>
        <w:ind w:left="1440" w:hanging="360"/>
      </w:pPr>
      <w:rPr>
        <w:b/>
      </w:rPr>
    </w:lvl>
    <w:lvl w:ilvl="1" w:tplc="08090019" w:tentative="1">
      <w:start w:val="1"/>
      <w:numFmt w:val="lowerLetter"/>
      <w:lvlText w:val="%2."/>
      <w:lvlJc w:val="left"/>
      <w:pPr>
        <w:ind w:left="2160" w:hanging="360"/>
      </w:pPr>
    </w:lvl>
    <w:lvl w:ilvl="2" w:tplc="0809001B">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3" w15:restartNumberingAfterBreak="0">
    <w:nsid w:val="13AC59AF"/>
    <w:multiLevelType w:val="hybridMultilevel"/>
    <w:tmpl w:val="CB4CC57A"/>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4" w15:restartNumberingAfterBreak="0">
    <w:nsid w:val="1B055571"/>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1BF413D2"/>
    <w:multiLevelType w:val="hybridMultilevel"/>
    <w:tmpl w:val="C07E515E"/>
    <w:lvl w:ilvl="0" w:tplc="041F000B">
      <w:start w:val="1"/>
      <w:numFmt w:val="bullet"/>
      <w:lvlText w:val=""/>
      <w:lvlJc w:val="left"/>
      <w:pPr>
        <w:ind w:left="720" w:hanging="360"/>
      </w:pPr>
      <w:rPr>
        <w:rFonts w:ascii="Wingdings" w:hAnsi="Wingdings" w:hint="default"/>
      </w:rPr>
    </w:lvl>
    <w:lvl w:ilvl="1" w:tplc="041F0003">
      <w:start w:val="1"/>
      <w:numFmt w:val="bullet"/>
      <w:lvlText w:val="o"/>
      <w:lvlJc w:val="left"/>
      <w:pPr>
        <w:ind w:left="1440" w:hanging="360"/>
      </w:pPr>
      <w:rPr>
        <w:rFonts w:ascii="Courier New" w:hAnsi="Courier New" w:cs="Courier New" w:hint="default"/>
      </w:rPr>
    </w:lvl>
    <w:lvl w:ilvl="2" w:tplc="041F0005">
      <w:start w:val="1"/>
      <w:numFmt w:val="bullet"/>
      <w:lvlText w:val=""/>
      <w:lvlJc w:val="left"/>
      <w:pPr>
        <w:ind w:left="2160" w:hanging="360"/>
      </w:pPr>
      <w:rPr>
        <w:rFonts w:ascii="Wingdings" w:hAnsi="Wingdings" w:hint="default"/>
      </w:rPr>
    </w:lvl>
    <w:lvl w:ilvl="3" w:tplc="041F0001">
      <w:start w:val="1"/>
      <w:numFmt w:val="bullet"/>
      <w:lvlText w:val=""/>
      <w:lvlJc w:val="left"/>
      <w:pPr>
        <w:ind w:left="2880" w:hanging="360"/>
      </w:pPr>
      <w:rPr>
        <w:rFonts w:ascii="Symbol" w:hAnsi="Symbol" w:hint="default"/>
      </w:rPr>
    </w:lvl>
    <w:lvl w:ilvl="4" w:tplc="041F0003">
      <w:start w:val="1"/>
      <w:numFmt w:val="bullet"/>
      <w:lvlText w:val="o"/>
      <w:lvlJc w:val="left"/>
      <w:pPr>
        <w:ind w:left="3600" w:hanging="360"/>
      </w:pPr>
      <w:rPr>
        <w:rFonts w:ascii="Courier New" w:hAnsi="Courier New" w:cs="Courier New" w:hint="default"/>
      </w:rPr>
    </w:lvl>
    <w:lvl w:ilvl="5" w:tplc="041F0005">
      <w:start w:val="1"/>
      <w:numFmt w:val="bullet"/>
      <w:lvlText w:val=""/>
      <w:lvlJc w:val="left"/>
      <w:pPr>
        <w:ind w:left="4320" w:hanging="360"/>
      </w:pPr>
      <w:rPr>
        <w:rFonts w:ascii="Wingdings" w:hAnsi="Wingdings" w:hint="default"/>
      </w:rPr>
    </w:lvl>
    <w:lvl w:ilvl="6" w:tplc="041F0001">
      <w:start w:val="1"/>
      <w:numFmt w:val="bullet"/>
      <w:lvlText w:val=""/>
      <w:lvlJc w:val="left"/>
      <w:pPr>
        <w:ind w:left="5040" w:hanging="360"/>
      </w:pPr>
      <w:rPr>
        <w:rFonts w:ascii="Symbol" w:hAnsi="Symbol" w:hint="default"/>
      </w:rPr>
    </w:lvl>
    <w:lvl w:ilvl="7" w:tplc="041F0003">
      <w:start w:val="1"/>
      <w:numFmt w:val="bullet"/>
      <w:lvlText w:val="o"/>
      <w:lvlJc w:val="left"/>
      <w:pPr>
        <w:ind w:left="5760" w:hanging="360"/>
      </w:pPr>
      <w:rPr>
        <w:rFonts w:ascii="Courier New" w:hAnsi="Courier New" w:cs="Courier New" w:hint="default"/>
      </w:rPr>
    </w:lvl>
    <w:lvl w:ilvl="8" w:tplc="041F0005">
      <w:start w:val="1"/>
      <w:numFmt w:val="bullet"/>
      <w:lvlText w:val=""/>
      <w:lvlJc w:val="left"/>
      <w:pPr>
        <w:ind w:left="6480" w:hanging="360"/>
      </w:pPr>
      <w:rPr>
        <w:rFonts w:ascii="Wingdings" w:hAnsi="Wingdings" w:hint="default"/>
      </w:rPr>
    </w:lvl>
  </w:abstractNum>
  <w:abstractNum w:abstractNumId="6" w15:restartNumberingAfterBreak="0">
    <w:nsid w:val="1E276AC2"/>
    <w:multiLevelType w:val="hybridMultilevel"/>
    <w:tmpl w:val="A04046E0"/>
    <w:lvl w:ilvl="0" w:tplc="94E49AC4">
      <w:start w:val="1"/>
      <w:numFmt w:val="decimal"/>
      <w:lvlText w:val="%1."/>
      <w:lvlJc w:val="left"/>
      <w:pPr>
        <w:ind w:left="1440" w:hanging="360"/>
      </w:pPr>
      <w:rPr>
        <w:b/>
      </w:rPr>
    </w:lvl>
    <w:lvl w:ilvl="1" w:tplc="08090019" w:tentative="1">
      <w:start w:val="1"/>
      <w:numFmt w:val="lowerLetter"/>
      <w:lvlText w:val="%2."/>
      <w:lvlJc w:val="left"/>
      <w:pPr>
        <w:ind w:left="2160" w:hanging="360"/>
      </w:pPr>
    </w:lvl>
    <w:lvl w:ilvl="2" w:tplc="0809001B">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7" w15:restartNumberingAfterBreak="0">
    <w:nsid w:val="1E63753E"/>
    <w:multiLevelType w:val="hybridMultilevel"/>
    <w:tmpl w:val="32F8AC6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8" w15:restartNumberingAfterBreak="0">
    <w:nsid w:val="1EC77A3B"/>
    <w:multiLevelType w:val="hybridMultilevel"/>
    <w:tmpl w:val="12A218C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9" w15:restartNumberingAfterBreak="0">
    <w:nsid w:val="257E1B37"/>
    <w:multiLevelType w:val="multilevel"/>
    <w:tmpl w:val="97D43428"/>
    <w:lvl w:ilvl="0">
      <w:start w:val="1"/>
      <w:numFmt w:val="decimal"/>
      <w:lvlText w:val="%1."/>
      <w:lvlJc w:val="left"/>
      <w:pPr>
        <w:ind w:left="720" w:hanging="360"/>
      </w:pPr>
    </w:lvl>
    <w:lvl w:ilvl="1">
      <w:start w:val="1"/>
      <w:numFmt w:val="decimal"/>
      <w:isLgl/>
      <w:lvlText w:val="%1.%2."/>
      <w:lvlJc w:val="left"/>
      <w:pPr>
        <w:ind w:left="720" w:hanging="360"/>
      </w:pPr>
      <w:rPr>
        <w:rFonts w:hint="default"/>
        <w:b/>
        <w:color w:val="auto"/>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0" w15:restartNumberingAfterBreak="0">
    <w:nsid w:val="29C10C9C"/>
    <w:multiLevelType w:val="hybridMultilevel"/>
    <w:tmpl w:val="C0EA4886"/>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start w:val="1"/>
      <w:numFmt w:val="bullet"/>
      <w:lvlText w:val=""/>
      <w:lvlJc w:val="left"/>
      <w:pPr>
        <w:ind w:left="2160" w:hanging="360"/>
      </w:pPr>
      <w:rPr>
        <w:rFonts w:ascii="Wingdings" w:hAnsi="Wingdings" w:hint="default"/>
      </w:rPr>
    </w:lvl>
    <w:lvl w:ilvl="3" w:tplc="041F0001">
      <w:start w:val="1"/>
      <w:numFmt w:val="bullet"/>
      <w:lvlText w:val=""/>
      <w:lvlJc w:val="left"/>
      <w:pPr>
        <w:ind w:left="2880" w:hanging="360"/>
      </w:pPr>
      <w:rPr>
        <w:rFonts w:ascii="Symbol" w:hAnsi="Symbol" w:hint="default"/>
      </w:rPr>
    </w:lvl>
    <w:lvl w:ilvl="4" w:tplc="041F0003">
      <w:start w:val="1"/>
      <w:numFmt w:val="bullet"/>
      <w:lvlText w:val="o"/>
      <w:lvlJc w:val="left"/>
      <w:pPr>
        <w:ind w:left="3600" w:hanging="360"/>
      </w:pPr>
      <w:rPr>
        <w:rFonts w:ascii="Courier New" w:hAnsi="Courier New" w:cs="Courier New" w:hint="default"/>
      </w:rPr>
    </w:lvl>
    <w:lvl w:ilvl="5" w:tplc="041F0005">
      <w:start w:val="1"/>
      <w:numFmt w:val="bullet"/>
      <w:lvlText w:val=""/>
      <w:lvlJc w:val="left"/>
      <w:pPr>
        <w:ind w:left="4320" w:hanging="360"/>
      </w:pPr>
      <w:rPr>
        <w:rFonts w:ascii="Wingdings" w:hAnsi="Wingdings" w:hint="default"/>
      </w:rPr>
    </w:lvl>
    <w:lvl w:ilvl="6" w:tplc="041F0001">
      <w:start w:val="1"/>
      <w:numFmt w:val="bullet"/>
      <w:lvlText w:val=""/>
      <w:lvlJc w:val="left"/>
      <w:pPr>
        <w:ind w:left="5040" w:hanging="360"/>
      </w:pPr>
      <w:rPr>
        <w:rFonts w:ascii="Symbol" w:hAnsi="Symbol" w:hint="default"/>
      </w:rPr>
    </w:lvl>
    <w:lvl w:ilvl="7" w:tplc="041F0003">
      <w:start w:val="1"/>
      <w:numFmt w:val="bullet"/>
      <w:lvlText w:val="o"/>
      <w:lvlJc w:val="left"/>
      <w:pPr>
        <w:ind w:left="5760" w:hanging="360"/>
      </w:pPr>
      <w:rPr>
        <w:rFonts w:ascii="Courier New" w:hAnsi="Courier New" w:cs="Courier New" w:hint="default"/>
      </w:rPr>
    </w:lvl>
    <w:lvl w:ilvl="8" w:tplc="041F0005">
      <w:start w:val="1"/>
      <w:numFmt w:val="bullet"/>
      <w:lvlText w:val=""/>
      <w:lvlJc w:val="left"/>
      <w:pPr>
        <w:ind w:left="6480" w:hanging="360"/>
      </w:pPr>
      <w:rPr>
        <w:rFonts w:ascii="Wingdings" w:hAnsi="Wingdings" w:hint="default"/>
      </w:rPr>
    </w:lvl>
  </w:abstractNum>
  <w:abstractNum w:abstractNumId="11" w15:restartNumberingAfterBreak="0">
    <w:nsid w:val="2A4C5CD1"/>
    <w:multiLevelType w:val="hybridMultilevel"/>
    <w:tmpl w:val="1FB4A5D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2" w15:restartNumberingAfterBreak="0">
    <w:nsid w:val="2D030642"/>
    <w:multiLevelType w:val="multilevel"/>
    <w:tmpl w:val="710897EE"/>
    <w:lvl w:ilvl="0">
      <w:start w:val="1"/>
      <w:numFmt w:val="decimal"/>
      <w:lvlText w:val="%1."/>
      <w:lvlJc w:val="left"/>
      <w:pPr>
        <w:ind w:left="390" w:hanging="390"/>
      </w:pPr>
    </w:lvl>
    <w:lvl w:ilvl="1">
      <w:start w:val="1"/>
      <w:numFmt w:val="decimal"/>
      <w:lvlText w:val="%1.%2."/>
      <w:lvlJc w:val="left"/>
      <w:pPr>
        <w:ind w:left="1095" w:hanging="390"/>
      </w:pPr>
    </w:lvl>
    <w:lvl w:ilvl="2">
      <w:start w:val="1"/>
      <w:numFmt w:val="decimal"/>
      <w:lvlText w:val="%1.%2.%3."/>
      <w:lvlJc w:val="left"/>
      <w:pPr>
        <w:ind w:left="2130" w:hanging="720"/>
      </w:pPr>
    </w:lvl>
    <w:lvl w:ilvl="3">
      <w:start w:val="1"/>
      <w:numFmt w:val="decimal"/>
      <w:lvlText w:val="%1.%2.%3.%4."/>
      <w:lvlJc w:val="left"/>
      <w:pPr>
        <w:ind w:left="2835" w:hanging="720"/>
      </w:pPr>
    </w:lvl>
    <w:lvl w:ilvl="4">
      <w:start w:val="1"/>
      <w:numFmt w:val="decimal"/>
      <w:lvlText w:val="%1.%2.%3.%4.%5."/>
      <w:lvlJc w:val="left"/>
      <w:pPr>
        <w:ind w:left="3900" w:hanging="1080"/>
      </w:pPr>
    </w:lvl>
    <w:lvl w:ilvl="5">
      <w:start w:val="1"/>
      <w:numFmt w:val="decimal"/>
      <w:lvlText w:val="%1.%2.%3.%4.%5.%6."/>
      <w:lvlJc w:val="left"/>
      <w:pPr>
        <w:ind w:left="4605" w:hanging="1080"/>
      </w:pPr>
    </w:lvl>
    <w:lvl w:ilvl="6">
      <w:start w:val="1"/>
      <w:numFmt w:val="decimal"/>
      <w:lvlText w:val="%1.%2.%3.%4.%5.%6.%7."/>
      <w:lvlJc w:val="left"/>
      <w:pPr>
        <w:ind w:left="5670" w:hanging="1440"/>
      </w:pPr>
    </w:lvl>
    <w:lvl w:ilvl="7">
      <w:start w:val="1"/>
      <w:numFmt w:val="decimal"/>
      <w:lvlText w:val="%1.%2.%3.%4.%5.%6.%7.%8."/>
      <w:lvlJc w:val="left"/>
      <w:pPr>
        <w:ind w:left="6375" w:hanging="1440"/>
      </w:pPr>
    </w:lvl>
    <w:lvl w:ilvl="8">
      <w:start w:val="1"/>
      <w:numFmt w:val="decimal"/>
      <w:lvlText w:val="%1.%2.%3.%4.%5.%6.%7.%8.%9."/>
      <w:lvlJc w:val="left"/>
      <w:pPr>
        <w:ind w:left="7440" w:hanging="1800"/>
      </w:pPr>
    </w:lvl>
  </w:abstractNum>
  <w:abstractNum w:abstractNumId="13" w15:restartNumberingAfterBreak="0">
    <w:nsid w:val="2D8328BF"/>
    <w:multiLevelType w:val="multilevel"/>
    <w:tmpl w:val="68481BA0"/>
    <w:lvl w:ilvl="0">
      <w:start w:val="1"/>
      <w:numFmt w:val="decimal"/>
      <w:lvlText w:val="%1."/>
      <w:lvlJc w:val="left"/>
      <w:pPr>
        <w:ind w:left="1440" w:hanging="360"/>
      </w:pPr>
      <w:rPr>
        <w:b/>
      </w:rPr>
    </w:lvl>
    <w:lvl w:ilvl="1">
      <w:start w:val="3"/>
      <w:numFmt w:val="decimal"/>
      <w:isLgl/>
      <w:lvlText w:val="%1.%2."/>
      <w:lvlJc w:val="left"/>
      <w:pPr>
        <w:ind w:left="1596" w:hanging="516"/>
      </w:pPr>
      <w:rPr>
        <w:rFonts w:hint="default"/>
      </w:rPr>
    </w:lvl>
    <w:lvl w:ilvl="2">
      <w:start w:val="3"/>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14" w15:restartNumberingAfterBreak="0">
    <w:nsid w:val="2DFD72EE"/>
    <w:multiLevelType w:val="hybridMultilevel"/>
    <w:tmpl w:val="6E90EE2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5" w15:restartNumberingAfterBreak="0">
    <w:nsid w:val="2E0362CA"/>
    <w:multiLevelType w:val="hybridMultilevel"/>
    <w:tmpl w:val="39FE2D2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6" w15:restartNumberingAfterBreak="0">
    <w:nsid w:val="2F853C04"/>
    <w:multiLevelType w:val="multilevel"/>
    <w:tmpl w:val="3D40090A"/>
    <w:lvl w:ilvl="0">
      <w:start w:val="1"/>
      <w:numFmt w:val="decimal"/>
      <w:lvlText w:val="%1."/>
      <w:lvlJc w:val="left"/>
      <w:pPr>
        <w:ind w:left="360" w:hanging="360"/>
      </w:pPr>
    </w:lvl>
    <w:lvl w:ilvl="1">
      <w:start w:val="1"/>
      <w:numFmt w:val="decimal"/>
      <w:lvlText w:val="%1.%2."/>
      <w:lvlJc w:val="left"/>
      <w:pPr>
        <w:ind w:left="1080" w:hanging="360"/>
      </w:pPr>
    </w:lvl>
    <w:lvl w:ilvl="2">
      <w:start w:val="1"/>
      <w:numFmt w:val="decimal"/>
      <w:lvlText w:val="%1.%2.%3."/>
      <w:lvlJc w:val="left"/>
      <w:pPr>
        <w:ind w:left="2160" w:hanging="720"/>
      </w:pPr>
    </w:lvl>
    <w:lvl w:ilvl="3">
      <w:start w:val="1"/>
      <w:numFmt w:val="decimal"/>
      <w:lvlText w:val="%1.%2.%3.%4."/>
      <w:lvlJc w:val="left"/>
      <w:pPr>
        <w:ind w:left="2880" w:hanging="720"/>
      </w:pPr>
    </w:lvl>
    <w:lvl w:ilvl="4">
      <w:start w:val="1"/>
      <w:numFmt w:val="decimal"/>
      <w:lvlText w:val="%1.%2.%3.%4.%5."/>
      <w:lvlJc w:val="left"/>
      <w:pPr>
        <w:ind w:left="3960" w:hanging="1080"/>
      </w:pPr>
    </w:lvl>
    <w:lvl w:ilvl="5">
      <w:start w:val="1"/>
      <w:numFmt w:val="decimal"/>
      <w:lvlText w:val="%1.%2.%3.%4.%5.%6."/>
      <w:lvlJc w:val="left"/>
      <w:pPr>
        <w:ind w:left="4680" w:hanging="1080"/>
      </w:pPr>
    </w:lvl>
    <w:lvl w:ilvl="6">
      <w:start w:val="1"/>
      <w:numFmt w:val="decimal"/>
      <w:lvlText w:val="%1.%2.%3.%4.%5.%6.%7."/>
      <w:lvlJc w:val="left"/>
      <w:pPr>
        <w:ind w:left="5760" w:hanging="1440"/>
      </w:pPr>
    </w:lvl>
    <w:lvl w:ilvl="7">
      <w:start w:val="1"/>
      <w:numFmt w:val="decimal"/>
      <w:lvlText w:val="%1.%2.%3.%4.%5.%6.%7.%8."/>
      <w:lvlJc w:val="left"/>
      <w:pPr>
        <w:ind w:left="6480" w:hanging="1440"/>
      </w:pPr>
    </w:lvl>
    <w:lvl w:ilvl="8">
      <w:start w:val="1"/>
      <w:numFmt w:val="decimal"/>
      <w:lvlText w:val="%1.%2.%3.%4.%5.%6.%7.%8.%9."/>
      <w:lvlJc w:val="left"/>
      <w:pPr>
        <w:ind w:left="7560" w:hanging="1800"/>
      </w:pPr>
    </w:lvl>
  </w:abstractNum>
  <w:abstractNum w:abstractNumId="17" w15:restartNumberingAfterBreak="0">
    <w:nsid w:val="3BD47CF9"/>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3CE84A7C"/>
    <w:multiLevelType w:val="hybridMultilevel"/>
    <w:tmpl w:val="9D00AEE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9" w15:restartNumberingAfterBreak="0">
    <w:nsid w:val="405D7958"/>
    <w:multiLevelType w:val="multilevel"/>
    <w:tmpl w:val="B76AE8B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0" w15:restartNumberingAfterBreak="0">
    <w:nsid w:val="42BD2015"/>
    <w:multiLevelType w:val="hybridMultilevel"/>
    <w:tmpl w:val="E5D2455C"/>
    <w:lvl w:ilvl="0" w:tplc="041F000F">
      <w:start w:val="1"/>
      <w:numFmt w:val="decimal"/>
      <w:lvlText w:val="%1."/>
      <w:lvlJc w:val="left"/>
      <w:pPr>
        <w:ind w:left="720" w:hanging="360"/>
      </w:pPr>
    </w:lvl>
    <w:lvl w:ilvl="1" w:tplc="041F0019">
      <w:start w:val="1"/>
      <w:numFmt w:val="lowerLetter"/>
      <w:lvlText w:val="%2."/>
      <w:lvlJc w:val="left"/>
      <w:pPr>
        <w:ind w:left="1440" w:hanging="360"/>
      </w:pPr>
    </w:lvl>
    <w:lvl w:ilvl="2" w:tplc="041F001B">
      <w:start w:val="1"/>
      <w:numFmt w:val="lowerRoman"/>
      <w:lvlText w:val="%3."/>
      <w:lvlJc w:val="right"/>
      <w:pPr>
        <w:ind w:left="2160" w:hanging="180"/>
      </w:pPr>
    </w:lvl>
    <w:lvl w:ilvl="3" w:tplc="041F000F">
      <w:start w:val="1"/>
      <w:numFmt w:val="decimal"/>
      <w:lvlText w:val="%4."/>
      <w:lvlJc w:val="left"/>
      <w:pPr>
        <w:ind w:left="2880" w:hanging="360"/>
      </w:pPr>
    </w:lvl>
    <w:lvl w:ilvl="4" w:tplc="041F0019">
      <w:start w:val="1"/>
      <w:numFmt w:val="lowerLetter"/>
      <w:lvlText w:val="%5."/>
      <w:lvlJc w:val="left"/>
      <w:pPr>
        <w:ind w:left="3600" w:hanging="360"/>
      </w:pPr>
    </w:lvl>
    <w:lvl w:ilvl="5" w:tplc="041F001B">
      <w:start w:val="1"/>
      <w:numFmt w:val="lowerRoman"/>
      <w:lvlText w:val="%6."/>
      <w:lvlJc w:val="right"/>
      <w:pPr>
        <w:ind w:left="4320" w:hanging="180"/>
      </w:pPr>
    </w:lvl>
    <w:lvl w:ilvl="6" w:tplc="041F000F">
      <w:start w:val="1"/>
      <w:numFmt w:val="decimal"/>
      <w:lvlText w:val="%7."/>
      <w:lvlJc w:val="left"/>
      <w:pPr>
        <w:ind w:left="5040" w:hanging="360"/>
      </w:pPr>
    </w:lvl>
    <w:lvl w:ilvl="7" w:tplc="041F0019">
      <w:start w:val="1"/>
      <w:numFmt w:val="lowerLetter"/>
      <w:lvlText w:val="%8."/>
      <w:lvlJc w:val="left"/>
      <w:pPr>
        <w:ind w:left="5760" w:hanging="360"/>
      </w:pPr>
    </w:lvl>
    <w:lvl w:ilvl="8" w:tplc="041F001B">
      <w:start w:val="1"/>
      <w:numFmt w:val="lowerRoman"/>
      <w:lvlText w:val="%9."/>
      <w:lvlJc w:val="right"/>
      <w:pPr>
        <w:ind w:left="6480" w:hanging="180"/>
      </w:pPr>
    </w:lvl>
  </w:abstractNum>
  <w:abstractNum w:abstractNumId="21" w15:restartNumberingAfterBreak="0">
    <w:nsid w:val="45B14F21"/>
    <w:multiLevelType w:val="hybridMultilevel"/>
    <w:tmpl w:val="DE005FDC"/>
    <w:lvl w:ilvl="0" w:tplc="041F000B">
      <w:start w:val="1"/>
      <w:numFmt w:val="bullet"/>
      <w:lvlText w:val=""/>
      <w:lvlJc w:val="left"/>
      <w:pPr>
        <w:ind w:left="720" w:hanging="360"/>
      </w:pPr>
      <w:rPr>
        <w:rFonts w:ascii="Wingdings" w:hAnsi="Wingdings" w:hint="default"/>
      </w:rPr>
    </w:lvl>
    <w:lvl w:ilvl="1" w:tplc="041F0003">
      <w:start w:val="1"/>
      <w:numFmt w:val="bullet"/>
      <w:lvlText w:val="o"/>
      <w:lvlJc w:val="left"/>
      <w:pPr>
        <w:ind w:left="1440" w:hanging="360"/>
      </w:pPr>
      <w:rPr>
        <w:rFonts w:ascii="Courier New" w:hAnsi="Courier New" w:cs="Courier New" w:hint="default"/>
      </w:rPr>
    </w:lvl>
    <w:lvl w:ilvl="2" w:tplc="041F0005">
      <w:start w:val="1"/>
      <w:numFmt w:val="bullet"/>
      <w:lvlText w:val=""/>
      <w:lvlJc w:val="left"/>
      <w:pPr>
        <w:ind w:left="2160" w:hanging="360"/>
      </w:pPr>
      <w:rPr>
        <w:rFonts w:ascii="Wingdings" w:hAnsi="Wingdings" w:hint="default"/>
      </w:rPr>
    </w:lvl>
    <w:lvl w:ilvl="3" w:tplc="041F0001">
      <w:start w:val="1"/>
      <w:numFmt w:val="bullet"/>
      <w:lvlText w:val=""/>
      <w:lvlJc w:val="left"/>
      <w:pPr>
        <w:ind w:left="2880" w:hanging="360"/>
      </w:pPr>
      <w:rPr>
        <w:rFonts w:ascii="Symbol" w:hAnsi="Symbol" w:hint="default"/>
      </w:rPr>
    </w:lvl>
    <w:lvl w:ilvl="4" w:tplc="041F0003">
      <w:start w:val="1"/>
      <w:numFmt w:val="bullet"/>
      <w:lvlText w:val="o"/>
      <w:lvlJc w:val="left"/>
      <w:pPr>
        <w:ind w:left="3600" w:hanging="360"/>
      </w:pPr>
      <w:rPr>
        <w:rFonts w:ascii="Courier New" w:hAnsi="Courier New" w:cs="Courier New" w:hint="default"/>
      </w:rPr>
    </w:lvl>
    <w:lvl w:ilvl="5" w:tplc="041F0005">
      <w:start w:val="1"/>
      <w:numFmt w:val="bullet"/>
      <w:lvlText w:val=""/>
      <w:lvlJc w:val="left"/>
      <w:pPr>
        <w:ind w:left="4320" w:hanging="360"/>
      </w:pPr>
      <w:rPr>
        <w:rFonts w:ascii="Wingdings" w:hAnsi="Wingdings" w:hint="default"/>
      </w:rPr>
    </w:lvl>
    <w:lvl w:ilvl="6" w:tplc="041F0001">
      <w:start w:val="1"/>
      <w:numFmt w:val="bullet"/>
      <w:lvlText w:val=""/>
      <w:lvlJc w:val="left"/>
      <w:pPr>
        <w:ind w:left="5040" w:hanging="360"/>
      </w:pPr>
      <w:rPr>
        <w:rFonts w:ascii="Symbol" w:hAnsi="Symbol" w:hint="default"/>
      </w:rPr>
    </w:lvl>
    <w:lvl w:ilvl="7" w:tplc="041F0003">
      <w:start w:val="1"/>
      <w:numFmt w:val="bullet"/>
      <w:lvlText w:val="o"/>
      <w:lvlJc w:val="left"/>
      <w:pPr>
        <w:ind w:left="5760" w:hanging="360"/>
      </w:pPr>
      <w:rPr>
        <w:rFonts w:ascii="Courier New" w:hAnsi="Courier New" w:cs="Courier New" w:hint="default"/>
      </w:rPr>
    </w:lvl>
    <w:lvl w:ilvl="8" w:tplc="041F0005">
      <w:start w:val="1"/>
      <w:numFmt w:val="bullet"/>
      <w:lvlText w:val=""/>
      <w:lvlJc w:val="left"/>
      <w:pPr>
        <w:ind w:left="6480" w:hanging="360"/>
      </w:pPr>
      <w:rPr>
        <w:rFonts w:ascii="Wingdings" w:hAnsi="Wingdings" w:hint="default"/>
      </w:rPr>
    </w:lvl>
  </w:abstractNum>
  <w:abstractNum w:abstractNumId="22" w15:restartNumberingAfterBreak="0">
    <w:nsid w:val="484A14EA"/>
    <w:multiLevelType w:val="multilevel"/>
    <w:tmpl w:val="F1C81A0E"/>
    <w:lvl w:ilvl="0">
      <w:start w:val="1"/>
      <w:numFmt w:val="none"/>
      <w:lvlText w:val="4.1.2."/>
      <w:lvlJc w:val="left"/>
      <w:pPr>
        <w:ind w:left="1080" w:hanging="360"/>
      </w:pPr>
      <w:rPr>
        <w:rFonts w:hint="default"/>
      </w:rPr>
    </w:lvl>
    <w:lvl w:ilvl="1">
      <w:start w:val="1"/>
      <w:numFmt w:val="decimal"/>
      <w:lvlText w:val="%1.%2."/>
      <w:lvlJc w:val="left"/>
      <w:pPr>
        <w:ind w:left="1512" w:hanging="432"/>
      </w:pPr>
      <w:rPr>
        <w:rFonts w:hint="default"/>
      </w:rPr>
    </w:lvl>
    <w:lvl w:ilvl="2">
      <w:start w:val="1"/>
      <w:numFmt w:val="decimal"/>
      <w:lvlText w:val="%1.%2.%3."/>
      <w:lvlJc w:val="left"/>
      <w:pPr>
        <w:ind w:left="1944" w:hanging="504"/>
      </w:pPr>
      <w:rPr>
        <w:rFonts w:hint="default"/>
      </w:rPr>
    </w:lvl>
    <w:lvl w:ilvl="3">
      <w:start w:val="1"/>
      <w:numFmt w:val="decimal"/>
      <w:lvlText w:val="%1.%2.%3.%4."/>
      <w:lvlJc w:val="left"/>
      <w:pPr>
        <w:ind w:left="2448" w:hanging="648"/>
      </w:pPr>
      <w:rPr>
        <w:rFonts w:hint="default"/>
      </w:rPr>
    </w:lvl>
    <w:lvl w:ilvl="4">
      <w:start w:val="1"/>
      <w:numFmt w:val="decimal"/>
      <w:lvlText w:val="%1.%2.%3.%4.%5."/>
      <w:lvlJc w:val="left"/>
      <w:pPr>
        <w:ind w:left="2952" w:hanging="792"/>
      </w:pPr>
      <w:rPr>
        <w:rFonts w:hint="default"/>
      </w:rPr>
    </w:lvl>
    <w:lvl w:ilvl="5">
      <w:start w:val="1"/>
      <w:numFmt w:val="decimal"/>
      <w:lvlText w:val="%1.%2.%3.%4.%5.%6."/>
      <w:lvlJc w:val="left"/>
      <w:pPr>
        <w:ind w:left="3456" w:hanging="936"/>
      </w:pPr>
      <w:rPr>
        <w:rFonts w:hint="default"/>
      </w:rPr>
    </w:lvl>
    <w:lvl w:ilvl="6">
      <w:start w:val="1"/>
      <w:numFmt w:val="decimal"/>
      <w:lvlText w:val="%1.%2.%3.%4.%5.%6.%7."/>
      <w:lvlJc w:val="left"/>
      <w:pPr>
        <w:ind w:left="3960" w:hanging="1080"/>
      </w:pPr>
      <w:rPr>
        <w:rFonts w:hint="default"/>
      </w:rPr>
    </w:lvl>
    <w:lvl w:ilvl="7">
      <w:start w:val="1"/>
      <w:numFmt w:val="decimal"/>
      <w:lvlText w:val="%1.%2.%3.%4.%5.%6.%7.%8."/>
      <w:lvlJc w:val="left"/>
      <w:pPr>
        <w:ind w:left="4464" w:hanging="1224"/>
      </w:pPr>
      <w:rPr>
        <w:rFonts w:hint="default"/>
      </w:rPr>
    </w:lvl>
    <w:lvl w:ilvl="8">
      <w:start w:val="1"/>
      <w:numFmt w:val="decimal"/>
      <w:lvlText w:val="%1.%2.%3.%4.%5.%6.%7.%8.%9."/>
      <w:lvlJc w:val="left"/>
      <w:pPr>
        <w:ind w:left="5040" w:hanging="1440"/>
      </w:pPr>
      <w:rPr>
        <w:rFonts w:hint="default"/>
      </w:rPr>
    </w:lvl>
  </w:abstractNum>
  <w:abstractNum w:abstractNumId="23" w15:restartNumberingAfterBreak="0">
    <w:nsid w:val="49F0522C"/>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4B68172F"/>
    <w:multiLevelType w:val="hybridMultilevel"/>
    <w:tmpl w:val="9AC4D5DA"/>
    <w:lvl w:ilvl="0" w:tplc="BF42EA7E">
      <w:start w:val="1"/>
      <w:numFmt w:val="decimal"/>
      <w:lvlText w:val="%1."/>
      <w:lvlJc w:val="left"/>
      <w:pPr>
        <w:ind w:left="1065" w:hanging="360"/>
      </w:pPr>
    </w:lvl>
    <w:lvl w:ilvl="1" w:tplc="041F0019">
      <w:start w:val="1"/>
      <w:numFmt w:val="lowerLetter"/>
      <w:lvlText w:val="%2."/>
      <w:lvlJc w:val="left"/>
      <w:pPr>
        <w:ind w:left="1785" w:hanging="360"/>
      </w:pPr>
    </w:lvl>
    <w:lvl w:ilvl="2" w:tplc="041F001B">
      <w:start w:val="1"/>
      <w:numFmt w:val="lowerRoman"/>
      <w:lvlText w:val="%3."/>
      <w:lvlJc w:val="right"/>
      <w:pPr>
        <w:ind w:left="2505" w:hanging="180"/>
      </w:pPr>
    </w:lvl>
    <w:lvl w:ilvl="3" w:tplc="041F000F">
      <w:start w:val="1"/>
      <w:numFmt w:val="decimal"/>
      <w:lvlText w:val="%4."/>
      <w:lvlJc w:val="left"/>
      <w:pPr>
        <w:ind w:left="3225" w:hanging="360"/>
      </w:pPr>
    </w:lvl>
    <w:lvl w:ilvl="4" w:tplc="041F0019">
      <w:start w:val="1"/>
      <w:numFmt w:val="lowerLetter"/>
      <w:lvlText w:val="%5."/>
      <w:lvlJc w:val="left"/>
      <w:pPr>
        <w:ind w:left="3945" w:hanging="360"/>
      </w:pPr>
    </w:lvl>
    <w:lvl w:ilvl="5" w:tplc="041F001B">
      <w:start w:val="1"/>
      <w:numFmt w:val="lowerRoman"/>
      <w:lvlText w:val="%6."/>
      <w:lvlJc w:val="right"/>
      <w:pPr>
        <w:ind w:left="4665" w:hanging="180"/>
      </w:pPr>
    </w:lvl>
    <w:lvl w:ilvl="6" w:tplc="041F000F">
      <w:start w:val="1"/>
      <w:numFmt w:val="decimal"/>
      <w:lvlText w:val="%7."/>
      <w:lvlJc w:val="left"/>
      <w:pPr>
        <w:ind w:left="5385" w:hanging="360"/>
      </w:pPr>
    </w:lvl>
    <w:lvl w:ilvl="7" w:tplc="041F0019">
      <w:start w:val="1"/>
      <w:numFmt w:val="lowerLetter"/>
      <w:lvlText w:val="%8."/>
      <w:lvlJc w:val="left"/>
      <w:pPr>
        <w:ind w:left="6105" w:hanging="360"/>
      </w:pPr>
    </w:lvl>
    <w:lvl w:ilvl="8" w:tplc="041F001B">
      <w:start w:val="1"/>
      <w:numFmt w:val="lowerRoman"/>
      <w:lvlText w:val="%9."/>
      <w:lvlJc w:val="right"/>
      <w:pPr>
        <w:ind w:left="6825" w:hanging="180"/>
      </w:pPr>
    </w:lvl>
  </w:abstractNum>
  <w:abstractNum w:abstractNumId="25" w15:restartNumberingAfterBreak="0">
    <w:nsid w:val="51F738C2"/>
    <w:multiLevelType w:val="multilevel"/>
    <w:tmpl w:val="64D6E740"/>
    <w:lvl w:ilvl="0">
      <w:start w:val="4"/>
      <w:numFmt w:val="decimal"/>
      <w:lvlText w:val="%1"/>
      <w:lvlJc w:val="left"/>
      <w:pPr>
        <w:ind w:left="451" w:hanging="451"/>
      </w:pPr>
      <w:rPr>
        <w:rFonts w:hint="default"/>
      </w:rPr>
    </w:lvl>
    <w:lvl w:ilvl="1">
      <w:start w:val="1"/>
      <w:numFmt w:val="decimal"/>
      <w:lvlText w:val="%1.%2"/>
      <w:lvlJc w:val="left"/>
      <w:pPr>
        <w:ind w:left="451" w:hanging="451"/>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6" w15:restartNumberingAfterBreak="0">
    <w:nsid w:val="525E1E40"/>
    <w:multiLevelType w:val="hybridMultilevel"/>
    <w:tmpl w:val="5C4EA5DC"/>
    <w:lvl w:ilvl="0" w:tplc="2FBA667E">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7" w15:restartNumberingAfterBreak="0">
    <w:nsid w:val="54A877E6"/>
    <w:multiLevelType w:val="multilevel"/>
    <w:tmpl w:val="97D43428"/>
    <w:lvl w:ilvl="0">
      <w:start w:val="1"/>
      <w:numFmt w:val="decimal"/>
      <w:lvlText w:val="%1."/>
      <w:lvlJc w:val="left"/>
      <w:pPr>
        <w:ind w:left="720" w:hanging="360"/>
      </w:pPr>
    </w:lvl>
    <w:lvl w:ilvl="1">
      <w:start w:val="1"/>
      <w:numFmt w:val="decimal"/>
      <w:isLgl/>
      <w:lvlText w:val="%1.%2."/>
      <w:lvlJc w:val="left"/>
      <w:pPr>
        <w:ind w:left="720" w:hanging="360"/>
      </w:pPr>
      <w:rPr>
        <w:rFonts w:hint="default"/>
        <w:b/>
        <w:color w:val="auto"/>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8" w15:restartNumberingAfterBreak="0">
    <w:nsid w:val="587704B2"/>
    <w:multiLevelType w:val="hybridMultilevel"/>
    <w:tmpl w:val="A7BEB146"/>
    <w:lvl w:ilvl="0" w:tplc="041F001B">
      <w:start w:val="1"/>
      <w:numFmt w:val="lowerRoman"/>
      <w:lvlText w:val="%1."/>
      <w:lvlJc w:val="righ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9" w15:restartNumberingAfterBreak="0">
    <w:nsid w:val="601A06D6"/>
    <w:multiLevelType w:val="multilevel"/>
    <w:tmpl w:val="C4B276F4"/>
    <w:lvl w:ilvl="0">
      <w:start w:val="4"/>
      <w:numFmt w:val="decimal"/>
      <w:lvlText w:val="%1"/>
      <w:lvlJc w:val="left"/>
      <w:pPr>
        <w:ind w:left="451" w:hanging="451"/>
      </w:pPr>
      <w:rPr>
        <w:rFonts w:hint="default"/>
      </w:rPr>
    </w:lvl>
    <w:lvl w:ilvl="1">
      <w:start w:val="1"/>
      <w:numFmt w:val="decimal"/>
      <w:lvlText w:val="%1.%2"/>
      <w:lvlJc w:val="left"/>
      <w:pPr>
        <w:ind w:left="451" w:hanging="451"/>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0" w15:restartNumberingAfterBreak="0">
    <w:nsid w:val="62E95AAD"/>
    <w:multiLevelType w:val="multilevel"/>
    <w:tmpl w:val="68481BA0"/>
    <w:lvl w:ilvl="0">
      <w:start w:val="1"/>
      <w:numFmt w:val="decimal"/>
      <w:lvlText w:val="%1."/>
      <w:lvlJc w:val="left"/>
      <w:pPr>
        <w:ind w:left="1440" w:hanging="360"/>
      </w:pPr>
      <w:rPr>
        <w:b/>
      </w:rPr>
    </w:lvl>
    <w:lvl w:ilvl="1">
      <w:start w:val="3"/>
      <w:numFmt w:val="decimal"/>
      <w:isLgl/>
      <w:lvlText w:val="%1.%2."/>
      <w:lvlJc w:val="left"/>
      <w:pPr>
        <w:ind w:left="1596" w:hanging="516"/>
      </w:pPr>
      <w:rPr>
        <w:rFonts w:hint="default"/>
      </w:rPr>
    </w:lvl>
    <w:lvl w:ilvl="2">
      <w:start w:val="3"/>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31" w15:restartNumberingAfterBreak="0">
    <w:nsid w:val="63F16D7B"/>
    <w:multiLevelType w:val="singleLevel"/>
    <w:tmpl w:val="6E869E24"/>
    <w:lvl w:ilvl="0">
      <w:start w:val="1"/>
      <w:numFmt w:val="decimal"/>
      <w:pStyle w:val="Preface5"/>
      <w:lvlText w:val="#%1"/>
      <w:lvlJc w:val="left"/>
      <w:pPr>
        <w:tabs>
          <w:tab w:val="num" w:pos="720"/>
        </w:tabs>
        <w:ind w:left="720" w:hanging="720"/>
      </w:pPr>
    </w:lvl>
  </w:abstractNum>
  <w:abstractNum w:abstractNumId="32" w15:restartNumberingAfterBreak="0">
    <w:nsid w:val="6A4C386B"/>
    <w:multiLevelType w:val="multilevel"/>
    <w:tmpl w:val="041F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15:restartNumberingAfterBreak="0">
    <w:nsid w:val="71453826"/>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15:restartNumberingAfterBreak="0">
    <w:nsid w:val="72236645"/>
    <w:multiLevelType w:val="multilevel"/>
    <w:tmpl w:val="7FFA03A6"/>
    <w:lvl w:ilvl="0">
      <w:start w:val="1"/>
      <w:numFmt w:val="none"/>
      <w:lvlText w:val="4.1.4."/>
      <w:lvlJc w:val="left"/>
      <w:pPr>
        <w:ind w:left="1080" w:hanging="360"/>
      </w:pPr>
      <w:rPr>
        <w:rFonts w:hint="default"/>
      </w:rPr>
    </w:lvl>
    <w:lvl w:ilvl="1">
      <w:start w:val="1"/>
      <w:numFmt w:val="decimal"/>
      <w:lvlText w:val="%1.%2."/>
      <w:lvlJc w:val="left"/>
      <w:pPr>
        <w:ind w:left="1512" w:hanging="432"/>
      </w:pPr>
      <w:rPr>
        <w:rFonts w:hint="default"/>
      </w:rPr>
    </w:lvl>
    <w:lvl w:ilvl="2">
      <w:start w:val="1"/>
      <w:numFmt w:val="decimal"/>
      <w:lvlText w:val="%1.%2.%3."/>
      <w:lvlJc w:val="left"/>
      <w:pPr>
        <w:ind w:left="1944" w:hanging="504"/>
      </w:pPr>
      <w:rPr>
        <w:rFonts w:hint="default"/>
      </w:rPr>
    </w:lvl>
    <w:lvl w:ilvl="3">
      <w:start w:val="1"/>
      <w:numFmt w:val="decimal"/>
      <w:lvlText w:val="4.%3.4."/>
      <w:lvlJc w:val="left"/>
      <w:pPr>
        <w:ind w:left="2448" w:hanging="648"/>
      </w:pPr>
      <w:rPr>
        <w:rFonts w:hint="default"/>
      </w:rPr>
    </w:lvl>
    <w:lvl w:ilvl="4">
      <w:start w:val="1"/>
      <w:numFmt w:val="decimal"/>
      <w:lvlText w:val="%1.%2.%3.%4.%5."/>
      <w:lvlJc w:val="left"/>
      <w:pPr>
        <w:ind w:left="2952" w:hanging="792"/>
      </w:pPr>
      <w:rPr>
        <w:rFonts w:hint="default"/>
      </w:rPr>
    </w:lvl>
    <w:lvl w:ilvl="5">
      <w:start w:val="1"/>
      <w:numFmt w:val="decimal"/>
      <w:lvlText w:val="%1.%2.%3.%4.%5.%6."/>
      <w:lvlJc w:val="left"/>
      <w:pPr>
        <w:ind w:left="3456" w:hanging="936"/>
      </w:pPr>
      <w:rPr>
        <w:rFonts w:hint="default"/>
      </w:rPr>
    </w:lvl>
    <w:lvl w:ilvl="6">
      <w:start w:val="1"/>
      <w:numFmt w:val="decimal"/>
      <w:lvlText w:val="%1.%2.%3.%4.%5.%6.%7."/>
      <w:lvlJc w:val="left"/>
      <w:pPr>
        <w:ind w:left="3960" w:hanging="1080"/>
      </w:pPr>
      <w:rPr>
        <w:rFonts w:hint="default"/>
      </w:rPr>
    </w:lvl>
    <w:lvl w:ilvl="7">
      <w:start w:val="1"/>
      <w:numFmt w:val="decimal"/>
      <w:lvlText w:val="%1.%2.%3.%4.%5.%6.%7.%8."/>
      <w:lvlJc w:val="left"/>
      <w:pPr>
        <w:ind w:left="4464" w:hanging="1224"/>
      </w:pPr>
      <w:rPr>
        <w:rFonts w:hint="default"/>
      </w:rPr>
    </w:lvl>
    <w:lvl w:ilvl="8">
      <w:start w:val="1"/>
      <w:numFmt w:val="decimal"/>
      <w:lvlText w:val="%1.%2.%3.%4.%5.%6.%7.%8.%9."/>
      <w:lvlJc w:val="left"/>
      <w:pPr>
        <w:ind w:left="5040" w:hanging="1440"/>
      </w:pPr>
      <w:rPr>
        <w:rFonts w:hint="default"/>
      </w:rPr>
    </w:lvl>
  </w:abstractNum>
  <w:abstractNum w:abstractNumId="35" w15:restartNumberingAfterBreak="0">
    <w:nsid w:val="72CB15A3"/>
    <w:multiLevelType w:val="hybridMultilevel"/>
    <w:tmpl w:val="1B644960"/>
    <w:lvl w:ilvl="0" w:tplc="50646EE0">
      <w:start w:val="1"/>
      <w:numFmt w:val="upperLetter"/>
      <w:lvlText w:val="%1."/>
      <w:lvlJc w:val="left"/>
      <w:pPr>
        <w:ind w:left="1068" w:hanging="360"/>
      </w:pPr>
    </w:lvl>
    <w:lvl w:ilvl="1" w:tplc="041F0019">
      <w:start w:val="1"/>
      <w:numFmt w:val="lowerLetter"/>
      <w:lvlText w:val="%2."/>
      <w:lvlJc w:val="left"/>
      <w:pPr>
        <w:ind w:left="1788" w:hanging="360"/>
      </w:pPr>
    </w:lvl>
    <w:lvl w:ilvl="2" w:tplc="041F001B">
      <w:start w:val="1"/>
      <w:numFmt w:val="lowerRoman"/>
      <w:lvlText w:val="%3."/>
      <w:lvlJc w:val="right"/>
      <w:pPr>
        <w:ind w:left="2508" w:hanging="180"/>
      </w:pPr>
    </w:lvl>
    <w:lvl w:ilvl="3" w:tplc="041F000F">
      <w:start w:val="1"/>
      <w:numFmt w:val="decimal"/>
      <w:lvlText w:val="%4."/>
      <w:lvlJc w:val="left"/>
      <w:pPr>
        <w:ind w:left="3228" w:hanging="360"/>
      </w:pPr>
    </w:lvl>
    <w:lvl w:ilvl="4" w:tplc="041F0019">
      <w:start w:val="1"/>
      <w:numFmt w:val="lowerLetter"/>
      <w:lvlText w:val="%5."/>
      <w:lvlJc w:val="left"/>
      <w:pPr>
        <w:ind w:left="3948" w:hanging="360"/>
      </w:pPr>
    </w:lvl>
    <w:lvl w:ilvl="5" w:tplc="041F001B">
      <w:start w:val="1"/>
      <w:numFmt w:val="lowerRoman"/>
      <w:lvlText w:val="%6."/>
      <w:lvlJc w:val="right"/>
      <w:pPr>
        <w:ind w:left="4668" w:hanging="180"/>
      </w:pPr>
    </w:lvl>
    <w:lvl w:ilvl="6" w:tplc="041F000F">
      <w:start w:val="1"/>
      <w:numFmt w:val="decimal"/>
      <w:lvlText w:val="%7."/>
      <w:lvlJc w:val="left"/>
      <w:pPr>
        <w:ind w:left="5388" w:hanging="360"/>
      </w:pPr>
    </w:lvl>
    <w:lvl w:ilvl="7" w:tplc="041F0019">
      <w:start w:val="1"/>
      <w:numFmt w:val="lowerLetter"/>
      <w:lvlText w:val="%8."/>
      <w:lvlJc w:val="left"/>
      <w:pPr>
        <w:ind w:left="6108" w:hanging="360"/>
      </w:pPr>
    </w:lvl>
    <w:lvl w:ilvl="8" w:tplc="041F001B">
      <w:start w:val="1"/>
      <w:numFmt w:val="lowerRoman"/>
      <w:lvlText w:val="%9."/>
      <w:lvlJc w:val="right"/>
      <w:pPr>
        <w:ind w:left="6828" w:hanging="180"/>
      </w:pPr>
    </w:lvl>
  </w:abstractNum>
  <w:abstractNum w:abstractNumId="36" w15:restartNumberingAfterBreak="0">
    <w:nsid w:val="731A08E6"/>
    <w:multiLevelType w:val="multilevel"/>
    <w:tmpl w:val="F84C0D34"/>
    <w:lvl w:ilvl="0">
      <w:start w:val="1"/>
      <w:numFmt w:val="decimal"/>
      <w:lvlText w:val="%1."/>
      <w:lvlJc w:val="left"/>
      <w:pPr>
        <w:ind w:left="360" w:hanging="360"/>
      </w:pPr>
      <w:rPr>
        <w:rFonts w:hint="default"/>
      </w:rPr>
    </w:lvl>
    <w:lvl w:ilvl="1">
      <w:start w:val="1"/>
      <w:numFmt w:val="decimal"/>
      <w:lvlText w:val="4.%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7" w15:restartNumberingAfterBreak="0">
    <w:nsid w:val="73A832BC"/>
    <w:multiLevelType w:val="multilevel"/>
    <w:tmpl w:val="1D26BDCA"/>
    <w:lvl w:ilvl="0">
      <w:start w:val="1"/>
      <w:numFmt w:val="decimal"/>
      <w:pStyle w:val="Heading1"/>
      <w:lvlText w:val="%1."/>
      <w:lvlJc w:val="left"/>
      <w:pPr>
        <w:ind w:left="360" w:hanging="360"/>
      </w:pPr>
    </w:lvl>
    <w:lvl w:ilvl="1">
      <w:start w:val="1"/>
      <w:numFmt w:val="decimal"/>
      <w:pStyle w:val="Level2Heading"/>
      <w:lvlText w:val="%1.%2."/>
      <w:lvlJc w:val="left"/>
      <w:pPr>
        <w:ind w:left="792" w:hanging="432"/>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Level3Heading"/>
      <w:lvlText w:val="%1.%2.%3."/>
      <w:lvlJc w:val="left"/>
      <w:pPr>
        <w:ind w:left="1224" w:hanging="504"/>
      </w:pPr>
      <w:rPr>
        <w:b/>
      </w:rPr>
    </w:lvl>
    <w:lvl w:ilvl="3">
      <w:start w:val="1"/>
      <w:numFmt w:val="decimal"/>
      <w:pStyle w:val="Level4Heading"/>
      <w:lvlText w:val="%1.%2.%3.%4."/>
      <w:lvlJc w:val="left"/>
      <w:pPr>
        <w:ind w:left="1728" w:hanging="648"/>
      </w:pPr>
      <w:rPr>
        <w:b/>
      </w:rPr>
    </w:lvl>
    <w:lvl w:ilvl="4">
      <w:start w:val="1"/>
      <w:numFmt w:val="decimal"/>
      <w:pStyle w:val="Level5Heading"/>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8" w15:restartNumberingAfterBreak="0">
    <w:nsid w:val="75BB45A6"/>
    <w:multiLevelType w:val="multilevel"/>
    <w:tmpl w:val="BD7CBC44"/>
    <w:lvl w:ilvl="0">
      <w:start w:val="1"/>
      <w:numFmt w:val="decimal"/>
      <w:lvlText w:val="%1."/>
      <w:lvlJc w:val="left"/>
      <w:pPr>
        <w:ind w:left="720" w:hanging="360"/>
      </w:pPr>
      <w:rPr>
        <w:rFonts w:hint="default"/>
      </w:rPr>
    </w:lvl>
    <w:lvl w:ilvl="1">
      <w:start w:val="1"/>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9" w15:restartNumberingAfterBreak="0">
    <w:nsid w:val="797D090F"/>
    <w:multiLevelType w:val="hybridMultilevel"/>
    <w:tmpl w:val="9F4A4496"/>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40" w15:restartNumberingAfterBreak="0">
    <w:nsid w:val="7A2F1F2A"/>
    <w:multiLevelType w:val="hybridMultilevel"/>
    <w:tmpl w:val="89AAD5C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1" w15:restartNumberingAfterBreak="0">
    <w:nsid w:val="7AC53D40"/>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2" w15:restartNumberingAfterBreak="0">
    <w:nsid w:val="7C3C5EE6"/>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3" w15:restartNumberingAfterBreak="0">
    <w:nsid w:val="7DEF1B3B"/>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4" w15:restartNumberingAfterBreak="0">
    <w:nsid w:val="7FE249D5"/>
    <w:multiLevelType w:val="multilevel"/>
    <w:tmpl w:val="68481BA0"/>
    <w:lvl w:ilvl="0">
      <w:start w:val="1"/>
      <w:numFmt w:val="decimal"/>
      <w:lvlText w:val="%1."/>
      <w:lvlJc w:val="left"/>
      <w:pPr>
        <w:ind w:left="1440" w:hanging="360"/>
      </w:pPr>
      <w:rPr>
        <w:b/>
      </w:rPr>
    </w:lvl>
    <w:lvl w:ilvl="1">
      <w:start w:val="3"/>
      <w:numFmt w:val="decimal"/>
      <w:isLgl/>
      <w:lvlText w:val="%1.%2."/>
      <w:lvlJc w:val="left"/>
      <w:pPr>
        <w:ind w:left="1596" w:hanging="516"/>
      </w:pPr>
      <w:rPr>
        <w:rFonts w:hint="default"/>
      </w:rPr>
    </w:lvl>
    <w:lvl w:ilvl="2">
      <w:start w:val="3"/>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num w:numId="1">
    <w:abstractNumId w:val="19"/>
  </w:num>
  <w:num w:numId="2">
    <w:abstractNumId w:val="37"/>
  </w:num>
  <w:num w:numId="3">
    <w:abstractNumId w:val="31"/>
    <w:lvlOverride w:ilvl="0">
      <w:startOverride w:val="1"/>
    </w:lvlOverride>
  </w:num>
  <w:num w:numId="4">
    <w:abstractNumId w:val="7"/>
  </w:num>
  <w:num w:numId="5">
    <w:abstractNumId w:val="1"/>
  </w:num>
  <w:num w:numId="6">
    <w:abstractNumId w:val="14"/>
  </w:num>
  <w:num w:numId="7">
    <w:abstractNumId w:val="0"/>
  </w:num>
  <w:num w:numId="8">
    <w:abstractNumId w:val="8"/>
  </w:num>
  <w:num w:numId="9">
    <w:abstractNumId w:val="3"/>
  </w:num>
  <w:num w:numId="10">
    <w:abstractNumId w:val="28"/>
  </w:num>
  <w:num w:numId="11">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23"/>
  </w:num>
  <w:num w:numId="13">
    <w:abstractNumId w:val="41"/>
  </w:num>
  <w:num w:numId="14">
    <w:abstractNumId w:val="42"/>
  </w:num>
  <w:num w:numId="15">
    <w:abstractNumId w:val="6"/>
  </w:num>
  <w:num w:numId="16">
    <w:abstractNumId w:val="26"/>
  </w:num>
  <w:num w:numId="17">
    <w:abstractNumId w:val="4"/>
  </w:num>
  <w:num w:numId="18">
    <w:abstractNumId w:val="2"/>
  </w:num>
  <w:num w:numId="19">
    <w:abstractNumId w:val="33"/>
  </w:num>
  <w:num w:numId="20">
    <w:abstractNumId w:val="9"/>
  </w:num>
  <w:num w:numId="21">
    <w:abstractNumId w:val="43"/>
  </w:num>
  <w:num w:numId="22">
    <w:abstractNumId w:val="36"/>
  </w:num>
  <w:num w:numId="23">
    <w:abstractNumId w:val="22"/>
  </w:num>
  <w:num w:numId="24">
    <w:abstractNumId w:val="34"/>
  </w:num>
  <w:num w:numId="25">
    <w:abstractNumId w:val="13"/>
  </w:num>
  <w:num w:numId="26">
    <w:abstractNumId w:val="17"/>
  </w:num>
  <w:num w:numId="27">
    <w:abstractNumId w:val="25"/>
  </w:num>
  <w:num w:numId="28">
    <w:abstractNumId w:val="29"/>
  </w:num>
  <w:num w:numId="29">
    <w:abstractNumId w:val="44"/>
  </w:num>
  <w:num w:numId="30">
    <w:abstractNumId w:val="30"/>
  </w:num>
  <w:num w:numId="31">
    <w:abstractNumId w:val="27"/>
  </w:num>
  <w:num w:numId="32">
    <w:abstractNumId w:val="18"/>
  </w:num>
  <w:num w:numId="33">
    <w:abstractNumId w:val="39"/>
  </w:num>
  <w:num w:numId="34">
    <w:abstractNumId w:val="38"/>
  </w:num>
  <w:num w:numId="35">
    <w:abstractNumId w:val="40"/>
  </w:num>
  <w:num w:numId="36">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10"/>
  </w:num>
  <w:num w:numId="38">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21"/>
  </w:num>
  <w:num w:numId="42">
    <w:abstractNumId w:val="5"/>
  </w:num>
  <w:num w:numId="43">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11"/>
  </w:num>
  <w:num w:numId="46">
    <w:abstractNumId w:val="32"/>
  </w:num>
  <w:numIdMacAtCleanup w:val="11"/>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kurtulus1">
    <w15:presenceInfo w15:providerId="None" w15:userId="kurtulus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trackRevisions/>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D3CC6"/>
    <w:rsid w:val="00023CD4"/>
    <w:rsid w:val="00030CDC"/>
    <w:rsid w:val="00045E99"/>
    <w:rsid w:val="00045F56"/>
    <w:rsid w:val="0008351B"/>
    <w:rsid w:val="0009498F"/>
    <w:rsid w:val="000956AF"/>
    <w:rsid w:val="000B06C8"/>
    <w:rsid w:val="000E41B4"/>
    <w:rsid w:val="000F7B9F"/>
    <w:rsid w:val="0011237D"/>
    <w:rsid w:val="00127FA9"/>
    <w:rsid w:val="001343D0"/>
    <w:rsid w:val="001365A5"/>
    <w:rsid w:val="001365AE"/>
    <w:rsid w:val="00166EA3"/>
    <w:rsid w:val="00185923"/>
    <w:rsid w:val="00186AF5"/>
    <w:rsid w:val="0019295B"/>
    <w:rsid w:val="001A207E"/>
    <w:rsid w:val="001B1A20"/>
    <w:rsid w:val="001C4FC2"/>
    <w:rsid w:val="001C5B3C"/>
    <w:rsid w:val="001D3129"/>
    <w:rsid w:val="001D34FB"/>
    <w:rsid w:val="001E39AE"/>
    <w:rsid w:val="001E6E3E"/>
    <w:rsid w:val="001F6C9D"/>
    <w:rsid w:val="001F763C"/>
    <w:rsid w:val="0022625E"/>
    <w:rsid w:val="002463C0"/>
    <w:rsid w:val="002533CD"/>
    <w:rsid w:val="00263BB2"/>
    <w:rsid w:val="00270663"/>
    <w:rsid w:val="002733E9"/>
    <w:rsid w:val="00296F63"/>
    <w:rsid w:val="002A15DE"/>
    <w:rsid w:val="002A41D3"/>
    <w:rsid w:val="002C41C0"/>
    <w:rsid w:val="002D1B63"/>
    <w:rsid w:val="002D3CC6"/>
    <w:rsid w:val="002E7E3A"/>
    <w:rsid w:val="0030390D"/>
    <w:rsid w:val="00303A99"/>
    <w:rsid w:val="003226FD"/>
    <w:rsid w:val="00385B35"/>
    <w:rsid w:val="00386504"/>
    <w:rsid w:val="00390473"/>
    <w:rsid w:val="00391145"/>
    <w:rsid w:val="00395009"/>
    <w:rsid w:val="00396828"/>
    <w:rsid w:val="003D0425"/>
    <w:rsid w:val="003D2C99"/>
    <w:rsid w:val="003E0BA9"/>
    <w:rsid w:val="003F0942"/>
    <w:rsid w:val="003F77C1"/>
    <w:rsid w:val="00403100"/>
    <w:rsid w:val="004233A7"/>
    <w:rsid w:val="0045123A"/>
    <w:rsid w:val="00453AB9"/>
    <w:rsid w:val="00471D01"/>
    <w:rsid w:val="00472833"/>
    <w:rsid w:val="004C32EF"/>
    <w:rsid w:val="004D1E98"/>
    <w:rsid w:val="004D3FB1"/>
    <w:rsid w:val="004E33F8"/>
    <w:rsid w:val="004F4511"/>
    <w:rsid w:val="005057F0"/>
    <w:rsid w:val="005163A3"/>
    <w:rsid w:val="00545F55"/>
    <w:rsid w:val="00575A13"/>
    <w:rsid w:val="005859B5"/>
    <w:rsid w:val="00585D9D"/>
    <w:rsid w:val="005971B8"/>
    <w:rsid w:val="0059734D"/>
    <w:rsid w:val="005A4BB7"/>
    <w:rsid w:val="005A65C2"/>
    <w:rsid w:val="005A7E75"/>
    <w:rsid w:val="005C14C1"/>
    <w:rsid w:val="005C3EA5"/>
    <w:rsid w:val="005D713F"/>
    <w:rsid w:val="005E40ED"/>
    <w:rsid w:val="005E6346"/>
    <w:rsid w:val="00602A17"/>
    <w:rsid w:val="0060606D"/>
    <w:rsid w:val="00632DBB"/>
    <w:rsid w:val="00632FBF"/>
    <w:rsid w:val="006353AE"/>
    <w:rsid w:val="006376EC"/>
    <w:rsid w:val="006378BA"/>
    <w:rsid w:val="006423BF"/>
    <w:rsid w:val="00642B20"/>
    <w:rsid w:val="0064570F"/>
    <w:rsid w:val="006520C4"/>
    <w:rsid w:val="00671C6B"/>
    <w:rsid w:val="006748FA"/>
    <w:rsid w:val="006768B8"/>
    <w:rsid w:val="006806CC"/>
    <w:rsid w:val="00693AF1"/>
    <w:rsid w:val="006A24D7"/>
    <w:rsid w:val="006A7363"/>
    <w:rsid w:val="006A7B08"/>
    <w:rsid w:val="006B3804"/>
    <w:rsid w:val="006B5F49"/>
    <w:rsid w:val="006B61A6"/>
    <w:rsid w:val="006C7EB4"/>
    <w:rsid w:val="006E29E6"/>
    <w:rsid w:val="006E307A"/>
    <w:rsid w:val="006F6905"/>
    <w:rsid w:val="006F70EC"/>
    <w:rsid w:val="00701CB9"/>
    <w:rsid w:val="007041B6"/>
    <w:rsid w:val="007067EB"/>
    <w:rsid w:val="00712048"/>
    <w:rsid w:val="00727D27"/>
    <w:rsid w:val="00752892"/>
    <w:rsid w:val="00774D38"/>
    <w:rsid w:val="00782A46"/>
    <w:rsid w:val="00784F6D"/>
    <w:rsid w:val="007A2D2E"/>
    <w:rsid w:val="007C7F9D"/>
    <w:rsid w:val="007F0900"/>
    <w:rsid w:val="007F469B"/>
    <w:rsid w:val="008051E1"/>
    <w:rsid w:val="00805EA9"/>
    <w:rsid w:val="00815AB6"/>
    <w:rsid w:val="00816111"/>
    <w:rsid w:val="0084500A"/>
    <w:rsid w:val="00850734"/>
    <w:rsid w:val="00860651"/>
    <w:rsid w:val="008629D6"/>
    <w:rsid w:val="00863C60"/>
    <w:rsid w:val="008948BE"/>
    <w:rsid w:val="00897C1B"/>
    <w:rsid w:val="008B3754"/>
    <w:rsid w:val="008D36FC"/>
    <w:rsid w:val="008D3CAB"/>
    <w:rsid w:val="008D7022"/>
    <w:rsid w:val="008E3929"/>
    <w:rsid w:val="008E4DC8"/>
    <w:rsid w:val="008E51EE"/>
    <w:rsid w:val="008F0CAC"/>
    <w:rsid w:val="008F32C0"/>
    <w:rsid w:val="00902315"/>
    <w:rsid w:val="0090590B"/>
    <w:rsid w:val="00915260"/>
    <w:rsid w:val="00924F74"/>
    <w:rsid w:val="009432D3"/>
    <w:rsid w:val="0095280F"/>
    <w:rsid w:val="00952A75"/>
    <w:rsid w:val="009C57CE"/>
    <w:rsid w:val="009D5B77"/>
    <w:rsid w:val="009E36BC"/>
    <w:rsid w:val="009E4504"/>
    <w:rsid w:val="009F0353"/>
    <w:rsid w:val="009F22DF"/>
    <w:rsid w:val="009F5D6C"/>
    <w:rsid w:val="00A06D86"/>
    <w:rsid w:val="00A13365"/>
    <w:rsid w:val="00A438C4"/>
    <w:rsid w:val="00A44297"/>
    <w:rsid w:val="00AC6181"/>
    <w:rsid w:val="00AD19BC"/>
    <w:rsid w:val="00AD4C68"/>
    <w:rsid w:val="00AE0E4E"/>
    <w:rsid w:val="00AE6AAF"/>
    <w:rsid w:val="00AF0094"/>
    <w:rsid w:val="00B0658F"/>
    <w:rsid w:val="00B07304"/>
    <w:rsid w:val="00B22C2F"/>
    <w:rsid w:val="00B23065"/>
    <w:rsid w:val="00B2429C"/>
    <w:rsid w:val="00B31C25"/>
    <w:rsid w:val="00B36566"/>
    <w:rsid w:val="00B41FA1"/>
    <w:rsid w:val="00B53401"/>
    <w:rsid w:val="00B56436"/>
    <w:rsid w:val="00B61CDA"/>
    <w:rsid w:val="00B63F16"/>
    <w:rsid w:val="00B64B98"/>
    <w:rsid w:val="00B7271D"/>
    <w:rsid w:val="00B84CFC"/>
    <w:rsid w:val="00BA019F"/>
    <w:rsid w:val="00BA24E7"/>
    <w:rsid w:val="00BA63E3"/>
    <w:rsid w:val="00BD2BA1"/>
    <w:rsid w:val="00BE76BC"/>
    <w:rsid w:val="00BF426D"/>
    <w:rsid w:val="00BF6498"/>
    <w:rsid w:val="00C113EA"/>
    <w:rsid w:val="00C17C15"/>
    <w:rsid w:val="00C2246B"/>
    <w:rsid w:val="00C34570"/>
    <w:rsid w:val="00C34F61"/>
    <w:rsid w:val="00C44821"/>
    <w:rsid w:val="00C656BD"/>
    <w:rsid w:val="00C70ECF"/>
    <w:rsid w:val="00C74D6A"/>
    <w:rsid w:val="00C76148"/>
    <w:rsid w:val="00C85C1F"/>
    <w:rsid w:val="00C866E1"/>
    <w:rsid w:val="00CA421F"/>
    <w:rsid w:val="00CB3668"/>
    <w:rsid w:val="00CC7BC4"/>
    <w:rsid w:val="00CF1D69"/>
    <w:rsid w:val="00D01BFC"/>
    <w:rsid w:val="00D1179E"/>
    <w:rsid w:val="00D37FB0"/>
    <w:rsid w:val="00D40FC2"/>
    <w:rsid w:val="00D625E3"/>
    <w:rsid w:val="00D67E70"/>
    <w:rsid w:val="00D70854"/>
    <w:rsid w:val="00D76DC3"/>
    <w:rsid w:val="00D94335"/>
    <w:rsid w:val="00D95571"/>
    <w:rsid w:val="00DA2C45"/>
    <w:rsid w:val="00DA611E"/>
    <w:rsid w:val="00DA75DE"/>
    <w:rsid w:val="00DC2F4B"/>
    <w:rsid w:val="00DD0108"/>
    <w:rsid w:val="00DE5A31"/>
    <w:rsid w:val="00DE6D5C"/>
    <w:rsid w:val="00E125C5"/>
    <w:rsid w:val="00E14F41"/>
    <w:rsid w:val="00E37138"/>
    <w:rsid w:val="00E52559"/>
    <w:rsid w:val="00E638C6"/>
    <w:rsid w:val="00E6539C"/>
    <w:rsid w:val="00E6724C"/>
    <w:rsid w:val="00E775C4"/>
    <w:rsid w:val="00E809C7"/>
    <w:rsid w:val="00E819A7"/>
    <w:rsid w:val="00E850E1"/>
    <w:rsid w:val="00E95DC8"/>
    <w:rsid w:val="00EA1FBA"/>
    <w:rsid w:val="00EA4FBC"/>
    <w:rsid w:val="00EB69B4"/>
    <w:rsid w:val="00EE5755"/>
    <w:rsid w:val="00EE6AFC"/>
    <w:rsid w:val="00EF5C24"/>
    <w:rsid w:val="00F23A68"/>
    <w:rsid w:val="00F40B15"/>
    <w:rsid w:val="00F45CC1"/>
    <w:rsid w:val="00F47D15"/>
    <w:rsid w:val="00F720A0"/>
    <w:rsid w:val="00F73267"/>
    <w:rsid w:val="00F73ECF"/>
    <w:rsid w:val="00F906AB"/>
    <w:rsid w:val="00F925FC"/>
    <w:rsid w:val="00FA516F"/>
    <w:rsid w:val="00FC72EA"/>
    <w:rsid w:val="00FD311D"/>
    <w:rsid w:val="00FE25FA"/>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A4C121A"/>
  <w15:chartTrackingRefBased/>
  <w15:docId w15:val="{829204B5-1897-40D3-953A-69CFBCD7C3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56436"/>
    <w:pPr>
      <w:jc w:val="both"/>
    </w:pPr>
    <w:rPr>
      <w:sz w:val="20"/>
      <w:lang w:val="en-US"/>
    </w:rPr>
  </w:style>
  <w:style w:type="paragraph" w:styleId="Heading1">
    <w:name w:val="heading 1"/>
    <w:basedOn w:val="Normal"/>
    <w:next w:val="Normal"/>
    <w:link w:val="Heading1Char"/>
    <w:uiPriority w:val="9"/>
    <w:qFormat/>
    <w:rsid w:val="002533CD"/>
    <w:pPr>
      <w:keepNext/>
      <w:keepLines/>
      <w:numPr>
        <w:numId w:val="2"/>
      </w:numPr>
      <w:tabs>
        <w:tab w:val="left" w:pos="851"/>
      </w:tabs>
      <w:spacing w:before="120" w:beforeAutospacing="1" w:after="120" w:afterAutospacing="1" w:line="240" w:lineRule="auto"/>
      <w:outlineLvl w:val="0"/>
    </w:pPr>
    <w:rPr>
      <w:rFonts w:asciiTheme="majorHAnsi" w:eastAsiaTheme="majorEastAsia" w:hAnsiTheme="majorHAnsi" w:cstheme="majorBidi"/>
      <w:b/>
      <w:sz w:val="24"/>
      <w:szCs w:val="32"/>
    </w:rPr>
  </w:style>
  <w:style w:type="paragraph" w:styleId="Heading2">
    <w:name w:val="heading 2"/>
    <w:basedOn w:val="Level2Heading"/>
    <w:next w:val="Normal"/>
    <w:link w:val="Heading2Char"/>
    <w:uiPriority w:val="9"/>
    <w:unhideWhenUsed/>
    <w:qFormat/>
    <w:rsid w:val="00F906AB"/>
    <w:pPr>
      <w:outlineLvl w:val="1"/>
    </w:pPr>
    <w:rPr>
      <w:sz w:val="22"/>
    </w:rPr>
  </w:style>
  <w:style w:type="paragraph" w:styleId="Heading3">
    <w:name w:val="heading 3"/>
    <w:basedOn w:val="Level3Heading"/>
    <w:next w:val="Normal"/>
    <w:link w:val="Heading3Char"/>
    <w:uiPriority w:val="9"/>
    <w:unhideWhenUsed/>
    <w:qFormat/>
    <w:rsid w:val="00F906AB"/>
    <w:pPr>
      <w:outlineLvl w:val="2"/>
    </w:pPr>
    <w:rPr>
      <w:sz w:val="20"/>
    </w:rPr>
  </w:style>
  <w:style w:type="paragraph" w:styleId="Heading4">
    <w:name w:val="heading 4"/>
    <w:basedOn w:val="Level4Heading"/>
    <w:next w:val="Normal"/>
    <w:link w:val="Heading4Char"/>
    <w:uiPriority w:val="9"/>
    <w:unhideWhenUsed/>
    <w:qFormat/>
    <w:rsid w:val="00F906AB"/>
    <w:pPr>
      <w:outlineLvl w:val="3"/>
    </w:pPr>
    <w:rPr>
      <w:sz w:val="20"/>
    </w:rPr>
  </w:style>
  <w:style w:type="paragraph" w:styleId="Heading5">
    <w:name w:val="heading 5"/>
    <w:basedOn w:val="Level5Heading"/>
    <w:next w:val="Normal"/>
    <w:link w:val="Heading5Char"/>
    <w:uiPriority w:val="9"/>
    <w:unhideWhenUsed/>
    <w:qFormat/>
    <w:rsid w:val="00B56436"/>
    <w:pPr>
      <w:outlineLvl w:val="4"/>
    </w:pPr>
    <w:rPr>
      <w:b/>
      <w:sz w:val="20"/>
    </w:rPr>
  </w:style>
  <w:style w:type="paragraph" w:styleId="Heading6">
    <w:name w:val="heading 6"/>
    <w:basedOn w:val="Normal"/>
    <w:next w:val="Normal"/>
    <w:link w:val="Heading6Char"/>
    <w:uiPriority w:val="9"/>
    <w:unhideWhenUsed/>
    <w:qFormat/>
    <w:rsid w:val="00E52559"/>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unhideWhenUsed/>
    <w:qFormat/>
    <w:rsid w:val="00E52559"/>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E52559"/>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52559"/>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051E1"/>
    <w:pPr>
      <w:tabs>
        <w:tab w:val="center" w:pos="4536"/>
        <w:tab w:val="right" w:pos="9072"/>
      </w:tabs>
      <w:spacing w:after="0" w:line="240" w:lineRule="auto"/>
    </w:pPr>
  </w:style>
  <w:style w:type="character" w:customStyle="1" w:styleId="HeaderChar">
    <w:name w:val="Header Char"/>
    <w:basedOn w:val="DefaultParagraphFont"/>
    <w:link w:val="Header"/>
    <w:uiPriority w:val="99"/>
    <w:rsid w:val="008051E1"/>
  </w:style>
  <w:style w:type="paragraph" w:styleId="Footer">
    <w:name w:val="footer"/>
    <w:basedOn w:val="Normal"/>
    <w:link w:val="FooterChar"/>
    <w:uiPriority w:val="99"/>
    <w:unhideWhenUsed/>
    <w:rsid w:val="008051E1"/>
    <w:pPr>
      <w:tabs>
        <w:tab w:val="center" w:pos="4536"/>
        <w:tab w:val="right" w:pos="9072"/>
      </w:tabs>
      <w:spacing w:after="0" w:line="240" w:lineRule="auto"/>
    </w:pPr>
  </w:style>
  <w:style w:type="character" w:customStyle="1" w:styleId="FooterChar">
    <w:name w:val="Footer Char"/>
    <w:basedOn w:val="DefaultParagraphFont"/>
    <w:link w:val="Footer"/>
    <w:uiPriority w:val="99"/>
    <w:rsid w:val="008051E1"/>
  </w:style>
  <w:style w:type="character" w:customStyle="1" w:styleId="Heading1Char">
    <w:name w:val="Heading 1 Char"/>
    <w:basedOn w:val="DefaultParagraphFont"/>
    <w:link w:val="Heading1"/>
    <w:uiPriority w:val="9"/>
    <w:rsid w:val="002533CD"/>
    <w:rPr>
      <w:rFonts w:asciiTheme="majorHAnsi" w:eastAsiaTheme="majorEastAsia" w:hAnsiTheme="majorHAnsi" w:cstheme="majorBidi"/>
      <w:b/>
      <w:sz w:val="24"/>
      <w:szCs w:val="32"/>
      <w:lang w:val="en-US"/>
    </w:rPr>
  </w:style>
  <w:style w:type="table" w:styleId="TableGrid">
    <w:name w:val="Table Grid"/>
    <w:basedOn w:val="TableNormal"/>
    <w:uiPriority w:val="39"/>
    <w:rsid w:val="006A24D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2463C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NoSpacing">
    <w:name w:val="No Spacing"/>
    <w:uiPriority w:val="1"/>
    <w:qFormat/>
    <w:rsid w:val="006768B8"/>
    <w:pPr>
      <w:spacing w:after="0" w:line="240" w:lineRule="auto"/>
    </w:pPr>
    <w:rPr>
      <w:rFonts w:asciiTheme="majorHAnsi" w:eastAsia="Times New Roman" w:hAnsiTheme="majorHAnsi" w:cs="Times New Roman"/>
      <w:color w:val="808080" w:themeColor="background1" w:themeShade="80"/>
      <w:sz w:val="28"/>
      <w:szCs w:val="20"/>
      <w:lang w:val="en-US"/>
    </w:rPr>
  </w:style>
  <w:style w:type="paragraph" w:styleId="Subtitle">
    <w:name w:val="Subtitle"/>
    <w:aliases w:val="First Page Subtitle"/>
    <w:basedOn w:val="Normal"/>
    <w:next w:val="Normal"/>
    <w:link w:val="SubtitleChar"/>
    <w:uiPriority w:val="11"/>
    <w:qFormat/>
    <w:rsid w:val="00BF426D"/>
    <w:pPr>
      <w:numPr>
        <w:ilvl w:val="1"/>
      </w:numPr>
      <w:spacing w:line="240" w:lineRule="auto"/>
      <w:jc w:val="right"/>
    </w:pPr>
    <w:rPr>
      <w:rFonts w:eastAsiaTheme="minorEastAsia"/>
      <w:color w:val="2F5496" w:themeColor="accent5" w:themeShade="BF"/>
      <w:spacing w:val="15"/>
      <w:sz w:val="40"/>
    </w:rPr>
  </w:style>
  <w:style w:type="character" w:customStyle="1" w:styleId="SubtitleChar">
    <w:name w:val="Subtitle Char"/>
    <w:aliases w:val="First Page Subtitle Char"/>
    <w:basedOn w:val="DefaultParagraphFont"/>
    <w:link w:val="Subtitle"/>
    <w:uiPriority w:val="11"/>
    <w:rsid w:val="00BF426D"/>
    <w:rPr>
      <w:rFonts w:eastAsiaTheme="minorEastAsia"/>
      <w:color w:val="2F5496" w:themeColor="accent5" w:themeShade="BF"/>
      <w:spacing w:val="15"/>
      <w:sz w:val="40"/>
      <w:lang w:val="en-US"/>
    </w:rPr>
  </w:style>
  <w:style w:type="character" w:styleId="PlaceholderText">
    <w:name w:val="Placeholder Text"/>
    <w:basedOn w:val="DefaultParagraphFont"/>
    <w:uiPriority w:val="99"/>
    <w:semiHidden/>
    <w:rsid w:val="006768B8"/>
    <w:rPr>
      <w:color w:val="808080"/>
    </w:rPr>
  </w:style>
  <w:style w:type="paragraph" w:styleId="Title">
    <w:name w:val="Title"/>
    <w:aliases w:val="First Page Main Title"/>
    <w:basedOn w:val="Normal"/>
    <w:next w:val="Normal"/>
    <w:link w:val="TitleChar"/>
    <w:uiPriority w:val="10"/>
    <w:qFormat/>
    <w:rsid w:val="00BF426D"/>
    <w:pPr>
      <w:spacing w:after="0" w:line="240" w:lineRule="auto"/>
      <w:contextualSpacing/>
      <w:jc w:val="right"/>
    </w:pPr>
    <w:rPr>
      <w:rFonts w:asciiTheme="majorHAnsi" w:eastAsiaTheme="majorEastAsia" w:hAnsiTheme="majorHAnsi" w:cstheme="majorBidi"/>
      <w:color w:val="2F5496" w:themeColor="accent5" w:themeShade="BF"/>
      <w:spacing w:val="-10"/>
      <w:kern w:val="28"/>
      <w:sz w:val="56"/>
      <w:szCs w:val="56"/>
    </w:rPr>
  </w:style>
  <w:style w:type="character" w:customStyle="1" w:styleId="TitleChar">
    <w:name w:val="Title Char"/>
    <w:aliases w:val="First Page Main Title Char"/>
    <w:basedOn w:val="DefaultParagraphFont"/>
    <w:link w:val="Title"/>
    <w:uiPriority w:val="10"/>
    <w:rsid w:val="00BF426D"/>
    <w:rPr>
      <w:rFonts w:asciiTheme="majorHAnsi" w:eastAsiaTheme="majorEastAsia" w:hAnsiTheme="majorHAnsi" w:cstheme="majorBidi"/>
      <w:color w:val="2F5496" w:themeColor="accent5" w:themeShade="BF"/>
      <w:spacing w:val="-10"/>
      <w:kern w:val="28"/>
      <w:sz w:val="56"/>
      <w:szCs w:val="56"/>
    </w:rPr>
  </w:style>
  <w:style w:type="paragraph" w:styleId="TOC7">
    <w:name w:val="toc 7"/>
    <w:basedOn w:val="Normal"/>
    <w:uiPriority w:val="39"/>
    <w:rsid w:val="00BF426D"/>
    <w:pPr>
      <w:tabs>
        <w:tab w:val="right" w:leader="dot" w:pos="9027"/>
      </w:tabs>
      <w:spacing w:after="0" w:line="240" w:lineRule="auto"/>
      <w:ind w:left="2160"/>
    </w:pPr>
    <w:rPr>
      <w:rFonts w:asciiTheme="majorHAnsi" w:eastAsia="Times New Roman" w:hAnsiTheme="majorHAnsi" w:cs="Times New Roman"/>
      <w:b/>
      <w:sz w:val="16"/>
      <w:szCs w:val="20"/>
      <w:lang w:val="en-GB"/>
    </w:rPr>
  </w:style>
  <w:style w:type="paragraph" w:customStyle="1" w:styleId="Level1Heading">
    <w:name w:val="Level 1 Heading"/>
    <w:basedOn w:val="Heading1"/>
    <w:next w:val="Text"/>
    <w:link w:val="Level1HeadingChar"/>
    <w:rsid w:val="00F40B15"/>
  </w:style>
  <w:style w:type="paragraph" w:customStyle="1" w:styleId="Level2Heading">
    <w:name w:val="Level 2 Heading"/>
    <w:basedOn w:val="Level1Heading"/>
    <w:next w:val="Text"/>
    <w:link w:val="Level2HeadingChar"/>
    <w:rsid w:val="00F40B15"/>
    <w:pPr>
      <w:numPr>
        <w:ilvl w:val="1"/>
      </w:numPr>
      <w:ind w:left="993" w:hanging="993"/>
    </w:pPr>
  </w:style>
  <w:style w:type="character" w:customStyle="1" w:styleId="Level1HeadingChar">
    <w:name w:val="Level 1 Heading Char"/>
    <w:basedOn w:val="DefaultParagraphFont"/>
    <w:link w:val="Level1Heading"/>
    <w:rsid w:val="00F40B15"/>
    <w:rPr>
      <w:rFonts w:asciiTheme="majorHAnsi" w:eastAsiaTheme="majorEastAsia" w:hAnsiTheme="majorHAnsi" w:cstheme="majorBidi"/>
      <w:b/>
      <w:sz w:val="24"/>
      <w:szCs w:val="32"/>
      <w:lang w:val="en-US"/>
    </w:rPr>
  </w:style>
  <w:style w:type="paragraph" w:customStyle="1" w:styleId="Level3Heading">
    <w:name w:val="Level 3 Heading"/>
    <w:basedOn w:val="Level1Heading"/>
    <w:next w:val="Text"/>
    <w:link w:val="Level3HeadingChar"/>
    <w:rsid w:val="00F40B15"/>
    <w:pPr>
      <w:numPr>
        <w:ilvl w:val="2"/>
      </w:numPr>
      <w:ind w:left="993" w:hanging="993"/>
    </w:pPr>
  </w:style>
  <w:style w:type="character" w:customStyle="1" w:styleId="Level2HeadingChar">
    <w:name w:val="Level 2 Heading Char"/>
    <w:basedOn w:val="Level1HeadingChar"/>
    <w:link w:val="Level2Heading"/>
    <w:rsid w:val="00F40B15"/>
    <w:rPr>
      <w:rFonts w:asciiTheme="majorHAnsi" w:eastAsiaTheme="majorEastAsia" w:hAnsiTheme="majorHAnsi" w:cstheme="majorBidi"/>
      <w:b/>
      <w:sz w:val="24"/>
      <w:szCs w:val="32"/>
      <w:lang w:val="en-US"/>
    </w:rPr>
  </w:style>
  <w:style w:type="paragraph" w:customStyle="1" w:styleId="Level4Heading">
    <w:name w:val="Level4 Heading"/>
    <w:basedOn w:val="Level1Heading"/>
    <w:next w:val="Text"/>
    <w:link w:val="Level4HeadingChar"/>
    <w:rsid w:val="00F40B15"/>
    <w:pPr>
      <w:numPr>
        <w:ilvl w:val="3"/>
      </w:numPr>
      <w:ind w:left="993" w:hanging="993"/>
    </w:pPr>
  </w:style>
  <w:style w:type="character" w:customStyle="1" w:styleId="Level3HeadingChar">
    <w:name w:val="Level 3 Heading Char"/>
    <w:basedOn w:val="Level2HeadingChar"/>
    <w:link w:val="Level3Heading"/>
    <w:rsid w:val="00F40B15"/>
    <w:rPr>
      <w:rFonts w:asciiTheme="majorHAnsi" w:eastAsiaTheme="majorEastAsia" w:hAnsiTheme="majorHAnsi" w:cstheme="majorBidi"/>
      <w:b/>
      <w:sz w:val="24"/>
      <w:szCs w:val="32"/>
      <w:lang w:val="en-US"/>
    </w:rPr>
  </w:style>
  <w:style w:type="paragraph" w:customStyle="1" w:styleId="Level5Heading">
    <w:name w:val="Level5 Heading"/>
    <w:basedOn w:val="Level1Heading"/>
    <w:next w:val="Text"/>
    <w:link w:val="Level5HeadingChar"/>
    <w:rsid w:val="00F40B15"/>
    <w:pPr>
      <w:numPr>
        <w:ilvl w:val="4"/>
      </w:numPr>
      <w:ind w:left="993" w:hanging="993"/>
    </w:pPr>
    <w:rPr>
      <w:b w:val="0"/>
    </w:rPr>
  </w:style>
  <w:style w:type="character" w:customStyle="1" w:styleId="Level4HeadingChar">
    <w:name w:val="Level4 Heading Char"/>
    <w:basedOn w:val="DefaultParagraphFont"/>
    <w:link w:val="Level4Heading"/>
    <w:rsid w:val="00F40B15"/>
    <w:rPr>
      <w:rFonts w:asciiTheme="majorHAnsi" w:eastAsiaTheme="majorEastAsia" w:hAnsiTheme="majorHAnsi" w:cstheme="majorBidi"/>
      <w:b/>
      <w:sz w:val="24"/>
      <w:szCs w:val="32"/>
      <w:lang w:val="en-US"/>
    </w:rPr>
  </w:style>
  <w:style w:type="character" w:customStyle="1" w:styleId="Heading2Char">
    <w:name w:val="Heading 2 Char"/>
    <w:basedOn w:val="DefaultParagraphFont"/>
    <w:link w:val="Heading2"/>
    <w:uiPriority w:val="9"/>
    <w:rsid w:val="00F906AB"/>
    <w:rPr>
      <w:rFonts w:asciiTheme="majorHAnsi" w:eastAsiaTheme="majorEastAsia" w:hAnsiTheme="majorHAnsi" w:cstheme="majorBidi"/>
      <w:b/>
      <w:szCs w:val="32"/>
      <w:lang w:val="en-US"/>
    </w:rPr>
  </w:style>
  <w:style w:type="character" w:customStyle="1" w:styleId="Level5HeadingChar">
    <w:name w:val="Level5 Heading Char"/>
    <w:basedOn w:val="Level4HeadingChar"/>
    <w:link w:val="Level5Heading"/>
    <w:rsid w:val="00F40B15"/>
    <w:rPr>
      <w:rFonts w:asciiTheme="majorHAnsi" w:eastAsiaTheme="majorEastAsia" w:hAnsiTheme="majorHAnsi" w:cstheme="majorBidi"/>
      <w:b w:val="0"/>
      <w:sz w:val="24"/>
      <w:szCs w:val="32"/>
      <w:lang w:val="en-US"/>
    </w:rPr>
  </w:style>
  <w:style w:type="character" w:customStyle="1" w:styleId="Heading3Char">
    <w:name w:val="Heading 3 Char"/>
    <w:basedOn w:val="DefaultParagraphFont"/>
    <w:link w:val="Heading3"/>
    <w:uiPriority w:val="9"/>
    <w:rsid w:val="00F906AB"/>
    <w:rPr>
      <w:rFonts w:asciiTheme="majorHAnsi" w:eastAsiaTheme="majorEastAsia" w:hAnsiTheme="majorHAnsi" w:cstheme="majorBidi"/>
      <w:b/>
      <w:sz w:val="20"/>
      <w:szCs w:val="32"/>
      <w:lang w:val="en-US"/>
    </w:rPr>
  </w:style>
  <w:style w:type="character" w:customStyle="1" w:styleId="Heading4Char">
    <w:name w:val="Heading 4 Char"/>
    <w:basedOn w:val="DefaultParagraphFont"/>
    <w:link w:val="Heading4"/>
    <w:uiPriority w:val="9"/>
    <w:rsid w:val="00F906AB"/>
    <w:rPr>
      <w:rFonts w:asciiTheme="majorHAnsi" w:eastAsiaTheme="majorEastAsia" w:hAnsiTheme="majorHAnsi" w:cstheme="majorBidi"/>
      <w:b/>
      <w:sz w:val="20"/>
      <w:szCs w:val="32"/>
      <w:lang w:val="en-US"/>
    </w:rPr>
  </w:style>
  <w:style w:type="character" w:customStyle="1" w:styleId="Heading5Char">
    <w:name w:val="Heading 5 Char"/>
    <w:basedOn w:val="DefaultParagraphFont"/>
    <w:link w:val="Heading5"/>
    <w:uiPriority w:val="9"/>
    <w:rsid w:val="00B56436"/>
    <w:rPr>
      <w:rFonts w:asciiTheme="majorHAnsi" w:eastAsiaTheme="majorEastAsia" w:hAnsiTheme="majorHAnsi" w:cstheme="majorBidi"/>
      <w:b/>
      <w:sz w:val="20"/>
      <w:szCs w:val="32"/>
      <w:lang w:val="en-US"/>
    </w:rPr>
  </w:style>
  <w:style w:type="character" w:customStyle="1" w:styleId="Heading6Char">
    <w:name w:val="Heading 6 Char"/>
    <w:basedOn w:val="DefaultParagraphFont"/>
    <w:link w:val="Heading6"/>
    <w:uiPriority w:val="9"/>
    <w:rsid w:val="00E52559"/>
    <w:rPr>
      <w:rFonts w:asciiTheme="majorHAnsi" w:eastAsiaTheme="majorEastAsia" w:hAnsiTheme="majorHAnsi" w:cstheme="majorBidi"/>
      <w:color w:val="1F4D78" w:themeColor="accent1" w:themeShade="7F"/>
      <w:sz w:val="20"/>
      <w:lang w:val="en-US"/>
    </w:rPr>
  </w:style>
  <w:style w:type="character" w:customStyle="1" w:styleId="Heading7Char">
    <w:name w:val="Heading 7 Char"/>
    <w:basedOn w:val="DefaultParagraphFont"/>
    <w:link w:val="Heading7"/>
    <w:uiPriority w:val="9"/>
    <w:rsid w:val="00E52559"/>
    <w:rPr>
      <w:rFonts w:asciiTheme="majorHAnsi" w:eastAsiaTheme="majorEastAsia" w:hAnsiTheme="majorHAnsi" w:cstheme="majorBidi"/>
      <w:i/>
      <w:iCs/>
      <w:color w:val="1F4D78" w:themeColor="accent1" w:themeShade="7F"/>
      <w:sz w:val="20"/>
      <w:lang w:val="en-US"/>
    </w:rPr>
  </w:style>
  <w:style w:type="character" w:customStyle="1" w:styleId="Heading8Char">
    <w:name w:val="Heading 8 Char"/>
    <w:basedOn w:val="DefaultParagraphFont"/>
    <w:link w:val="Heading8"/>
    <w:uiPriority w:val="9"/>
    <w:semiHidden/>
    <w:rsid w:val="00E52559"/>
    <w:rPr>
      <w:rFonts w:asciiTheme="majorHAnsi" w:eastAsiaTheme="majorEastAsia" w:hAnsiTheme="majorHAnsi" w:cstheme="majorBidi"/>
      <w:color w:val="272727" w:themeColor="text1" w:themeTint="D8"/>
      <w:sz w:val="21"/>
      <w:szCs w:val="21"/>
      <w:lang w:val="en-US"/>
    </w:rPr>
  </w:style>
  <w:style w:type="character" w:customStyle="1" w:styleId="Heading9Char">
    <w:name w:val="Heading 9 Char"/>
    <w:basedOn w:val="DefaultParagraphFont"/>
    <w:link w:val="Heading9"/>
    <w:uiPriority w:val="9"/>
    <w:semiHidden/>
    <w:rsid w:val="00E52559"/>
    <w:rPr>
      <w:rFonts w:asciiTheme="majorHAnsi" w:eastAsiaTheme="majorEastAsia" w:hAnsiTheme="majorHAnsi" w:cstheme="majorBidi"/>
      <w:i/>
      <w:iCs/>
      <w:color w:val="272727" w:themeColor="text1" w:themeTint="D8"/>
      <w:sz w:val="21"/>
      <w:szCs w:val="21"/>
      <w:lang w:val="en-US"/>
    </w:rPr>
  </w:style>
  <w:style w:type="paragraph" w:customStyle="1" w:styleId="Text">
    <w:name w:val="Text"/>
    <w:basedOn w:val="Normal"/>
    <w:link w:val="TextChar"/>
    <w:qFormat/>
    <w:rsid w:val="001B1A20"/>
    <w:pPr>
      <w:spacing w:line="240" w:lineRule="auto"/>
      <w:ind w:left="851"/>
    </w:pPr>
  </w:style>
  <w:style w:type="paragraph" w:styleId="Caption">
    <w:name w:val="caption"/>
    <w:basedOn w:val="Normal"/>
    <w:next w:val="Normal"/>
    <w:uiPriority w:val="35"/>
    <w:unhideWhenUsed/>
    <w:qFormat/>
    <w:rsid w:val="00701CB9"/>
    <w:pPr>
      <w:spacing w:after="200" w:line="240" w:lineRule="auto"/>
    </w:pPr>
    <w:rPr>
      <w:rFonts w:ascii="Calibri" w:eastAsia="Times New Roman" w:hAnsi="Calibri" w:cs="Times New Roman"/>
      <w:i/>
      <w:iCs/>
      <w:color w:val="44546A" w:themeColor="text2"/>
      <w:sz w:val="18"/>
      <w:szCs w:val="18"/>
    </w:rPr>
  </w:style>
  <w:style w:type="character" w:customStyle="1" w:styleId="TextChar">
    <w:name w:val="Text Char"/>
    <w:basedOn w:val="Level5HeadingChar"/>
    <w:link w:val="Text"/>
    <w:rsid w:val="001B1A20"/>
    <w:rPr>
      <w:rFonts w:asciiTheme="majorHAnsi" w:eastAsiaTheme="majorEastAsia" w:hAnsiTheme="majorHAnsi" w:cstheme="majorBidi"/>
      <w:b w:val="0"/>
      <w:sz w:val="20"/>
      <w:szCs w:val="32"/>
      <w:lang w:val="en-US"/>
    </w:rPr>
  </w:style>
  <w:style w:type="paragraph" w:customStyle="1" w:styleId="Preface5">
    <w:name w:val="Preface 5"/>
    <w:rsid w:val="00701CB9"/>
    <w:pPr>
      <w:numPr>
        <w:numId w:val="3"/>
      </w:numPr>
      <w:spacing w:before="160" w:after="0" w:line="240" w:lineRule="auto"/>
    </w:pPr>
    <w:rPr>
      <w:rFonts w:ascii="Times New Roman" w:eastAsia="Times New Roman" w:hAnsi="Times New Roman" w:cs="Times New Roman"/>
      <w:i/>
      <w:sz w:val="24"/>
      <w:szCs w:val="20"/>
      <w:lang w:val="en-GB"/>
    </w:rPr>
  </w:style>
  <w:style w:type="character" w:styleId="CommentReference">
    <w:name w:val="annotation reference"/>
    <w:basedOn w:val="DefaultParagraphFont"/>
    <w:uiPriority w:val="99"/>
    <w:semiHidden/>
    <w:unhideWhenUsed/>
    <w:rsid w:val="00902315"/>
    <w:rPr>
      <w:sz w:val="16"/>
      <w:szCs w:val="16"/>
    </w:rPr>
  </w:style>
  <w:style w:type="paragraph" w:styleId="CommentText">
    <w:name w:val="annotation text"/>
    <w:basedOn w:val="Normal"/>
    <w:link w:val="CommentTextChar"/>
    <w:uiPriority w:val="99"/>
    <w:semiHidden/>
    <w:unhideWhenUsed/>
    <w:rsid w:val="00902315"/>
    <w:pPr>
      <w:spacing w:line="240" w:lineRule="auto"/>
    </w:pPr>
    <w:rPr>
      <w:szCs w:val="20"/>
    </w:rPr>
  </w:style>
  <w:style w:type="character" w:customStyle="1" w:styleId="CommentTextChar">
    <w:name w:val="Comment Text Char"/>
    <w:basedOn w:val="DefaultParagraphFont"/>
    <w:link w:val="CommentText"/>
    <w:uiPriority w:val="99"/>
    <w:semiHidden/>
    <w:rsid w:val="00902315"/>
    <w:rPr>
      <w:sz w:val="20"/>
      <w:szCs w:val="20"/>
    </w:rPr>
  </w:style>
  <w:style w:type="paragraph" w:styleId="CommentSubject">
    <w:name w:val="annotation subject"/>
    <w:basedOn w:val="CommentText"/>
    <w:next w:val="CommentText"/>
    <w:link w:val="CommentSubjectChar"/>
    <w:uiPriority w:val="99"/>
    <w:semiHidden/>
    <w:unhideWhenUsed/>
    <w:rsid w:val="00902315"/>
    <w:rPr>
      <w:b/>
      <w:bCs/>
    </w:rPr>
  </w:style>
  <w:style w:type="character" w:customStyle="1" w:styleId="CommentSubjectChar">
    <w:name w:val="Comment Subject Char"/>
    <w:basedOn w:val="CommentTextChar"/>
    <w:link w:val="CommentSubject"/>
    <w:uiPriority w:val="99"/>
    <w:semiHidden/>
    <w:rsid w:val="00902315"/>
    <w:rPr>
      <w:b/>
      <w:bCs/>
      <w:sz w:val="20"/>
      <w:szCs w:val="20"/>
    </w:rPr>
  </w:style>
  <w:style w:type="paragraph" w:styleId="BalloonText">
    <w:name w:val="Balloon Text"/>
    <w:basedOn w:val="Normal"/>
    <w:link w:val="BalloonTextChar"/>
    <w:uiPriority w:val="99"/>
    <w:semiHidden/>
    <w:unhideWhenUsed/>
    <w:rsid w:val="0090231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02315"/>
    <w:rPr>
      <w:rFonts w:ascii="Segoe UI" w:hAnsi="Segoe UI" w:cs="Segoe UI"/>
      <w:sz w:val="18"/>
      <w:szCs w:val="18"/>
    </w:rPr>
  </w:style>
  <w:style w:type="paragraph" w:customStyle="1" w:styleId="Default">
    <w:name w:val="Default"/>
    <w:rsid w:val="001C5B3C"/>
    <w:pPr>
      <w:widowControl w:val="0"/>
      <w:autoSpaceDE w:val="0"/>
      <w:autoSpaceDN w:val="0"/>
      <w:adjustRightInd w:val="0"/>
      <w:spacing w:after="0" w:line="240" w:lineRule="auto"/>
    </w:pPr>
    <w:rPr>
      <w:rFonts w:ascii="Arial" w:eastAsia="Times New Roman" w:hAnsi="Arial" w:cs="Arial"/>
      <w:color w:val="000000"/>
      <w:sz w:val="24"/>
      <w:szCs w:val="24"/>
      <w:lang w:eastAsia="tr-TR"/>
    </w:rPr>
  </w:style>
  <w:style w:type="paragraph" w:customStyle="1" w:styleId="Normal1">
    <w:name w:val="Normal1"/>
    <w:basedOn w:val="Normal"/>
    <w:link w:val="Normal1Char"/>
    <w:rsid w:val="00F40B15"/>
    <w:pPr>
      <w:tabs>
        <w:tab w:val="left" w:pos="851"/>
      </w:tabs>
      <w:spacing w:before="120" w:after="120" w:line="240" w:lineRule="auto"/>
      <w:ind w:left="851"/>
    </w:pPr>
    <w:rPr>
      <w:rFonts w:eastAsia="Calibri" w:cs="Times New Roman"/>
      <w:szCs w:val="20"/>
      <w:lang w:eastAsia="tr-TR"/>
    </w:rPr>
  </w:style>
  <w:style w:type="character" w:customStyle="1" w:styleId="Normal1Char">
    <w:name w:val="Normal1 Char"/>
    <w:link w:val="Normal1"/>
    <w:rsid w:val="00F40B15"/>
    <w:rPr>
      <w:rFonts w:eastAsia="Calibri" w:cs="Times New Roman"/>
      <w:sz w:val="20"/>
      <w:szCs w:val="20"/>
      <w:lang w:val="en-US" w:eastAsia="tr-TR"/>
    </w:rPr>
  </w:style>
  <w:style w:type="paragraph" w:styleId="TOCHeading">
    <w:name w:val="TOC Heading"/>
    <w:basedOn w:val="Heading1"/>
    <w:next w:val="Normal"/>
    <w:uiPriority w:val="39"/>
    <w:unhideWhenUsed/>
    <w:qFormat/>
    <w:rsid w:val="001C5B3C"/>
    <w:pPr>
      <w:spacing w:before="240" w:beforeAutospacing="0" w:after="0" w:afterAutospacing="0" w:line="259" w:lineRule="auto"/>
      <w:outlineLvl w:val="9"/>
    </w:pPr>
    <w:rPr>
      <w:b w:val="0"/>
      <w:color w:val="2E74B5" w:themeColor="accent1" w:themeShade="BF"/>
      <w:sz w:val="32"/>
    </w:rPr>
  </w:style>
  <w:style w:type="paragraph" w:styleId="TOC1">
    <w:name w:val="toc 1"/>
    <w:basedOn w:val="Normal"/>
    <w:next w:val="Normal"/>
    <w:autoRedefine/>
    <w:uiPriority w:val="39"/>
    <w:unhideWhenUsed/>
    <w:rsid w:val="001C5B3C"/>
    <w:pPr>
      <w:spacing w:after="100"/>
    </w:pPr>
  </w:style>
  <w:style w:type="character" w:styleId="Hyperlink">
    <w:name w:val="Hyperlink"/>
    <w:basedOn w:val="DefaultParagraphFont"/>
    <w:uiPriority w:val="99"/>
    <w:unhideWhenUsed/>
    <w:rsid w:val="001C5B3C"/>
    <w:rPr>
      <w:color w:val="0563C1" w:themeColor="hyperlink"/>
      <w:u w:val="single"/>
    </w:rPr>
  </w:style>
  <w:style w:type="paragraph" w:styleId="TableofFigures">
    <w:name w:val="table of figures"/>
    <w:basedOn w:val="Normal"/>
    <w:next w:val="Normal"/>
    <w:uiPriority w:val="99"/>
    <w:unhideWhenUsed/>
    <w:rsid w:val="001343D0"/>
    <w:pPr>
      <w:spacing w:after="0"/>
    </w:pPr>
  </w:style>
  <w:style w:type="paragraph" w:customStyle="1" w:styleId="GENERALHEADING">
    <w:name w:val="GENERAL HEADING"/>
    <w:basedOn w:val="Heading1"/>
    <w:link w:val="GENERALHEADINGChar"/>
    <w:rsid w:val="00B84CFC"/>
    <w:rPr>
      <w:snapToGrid w:val="0"/>
    </w:rPr>
  </w:style>
  <w:style w:type="character" w:styleId="SubtleEmphasis">
    <w:name w:val="Subtle Emphasis"/>
    <w:basedOn w:val="DefaultParagraphFont"/>
    <w:uiPriority w:val="19"/>
    <w:qFormat/>
    <w:rsid w:val="00B84CFC"/>
    <w:rPr>
      <w:i/>
      <w:iCs/>
      <w:color w:val="404040" w:themeColor="text1" w:themeTint="BF"/>
    </w:rPr>
  </w:style>
  <w:style w:type="character" w:customStyle="1" w:styleId="GENERALHEADINGChar">
    <w:name w:val="GENERAL HEADING Char"/>
    <w:basedOn w:val="Level1HeadingChar"/>
    <w:link w:val="GENERALHEADING"/>
    <w:rsid w:val="00B84CFC"/>
    <w:rPr>
      <w:rFonts w:asciiTheme="majorHAnsi" w:eastAsiaTheme="majorEastAsia" w:hAnsiTheme="majorHAnsi" w:cstheme="majorBidi"/>
      <w:b/>
      <w:snapToGrid w:val="0"/>
      <w:sz w:val="24"/>
      <w:szCs w:val="32"/>
      <w:lang w:val="en-US"/>
    </w:rPr>
  </w:style>
  <w:style w:type="paragraph" w:customStyle="1" w:styleId="HEADING">
    <w:name w:val="HEADING"/>
    <w:basedOn w:val="Text"/>
    <w:link w:val="HEADINGChar"/>
    <w:rsid w:val="00B84CFC"/>
  </w:style>
  <w:style w:type="character" w:styleId="Strong">
    <w:name w:val="Strong"/>
    <w:basedOn w:val="DefaultParagraphFont"/>
    <w:uiPriority w:val="22"/>
    <w:qFormat/>
    <w:rsid w:val="002533CD"/>
    <w:rPr>
      <w:b w:val="0"/>
      <w:bCs/>
      <w:i w:val="0"/>
    </w:rPr>
  </w:style>
  <w:style w:type="character" w:customStyle="1" w:styleId="HEADINGChar">
    <w:name w:val="HEADING Char"/>
    <w:basedOn w:val="TextChar"/>
    <w:link w:val="HEADING"/>
    <w:rsid w:val="00B84CFC"/>
    <w:rPr>
      <w:rFonts w:asciiTheme="majorHAnsi" w:eastAsiaTheme="majorEastAsia" w:hAnsiTheme="majorHAnsi" w:cstheme="majorBidi"/>
      <w:b w:val="0"/>
      <w:sz w:val="20"/>
      <w:szCs w:val="32"/>
      <w:lang w:val="en-US"/>
    </w:rPr>
  </w:style>
  <w:style w:type="paragraph" w:styleId="TOC2">
    <w:name w:val="toc 2"/>
    <w:basedOn w:val="Normal"/>
    <w:next w:val="Normal"/>
    <w:autoRedefine/>
    <w:uiPriority w:val="39"/>
    <w:unhideWhenUsed/>
    <w:rsid w:val="003F77C1"/>
    <w:pPr>
      <w:spacing w:after="100"/>
      <w:ind w:left="200"/>
    </w:pPr>
  </w:style>
  <w:style w:type="paragraph" w:styleId="TOC3">
    <w:name w:val="toc 3"/>
    <w:basedOn w:val="Normal"/>
    <w:next w:val="Normal"/>
    <w:autoRedefine/>
    <w:uiPriority w:val="39"/>
    <w:unhideWhenUsed/>
    <w:rsid w:val="003F77C1"/>
    <w:pPr>
      <w:spacing w:after="100"/>
      <w:ind w:left="400"/>
    </w:pPr>
  </w:style>
  <w:style w:type="paragraph" w:styleId="TOC4">
    <w:name w:val="toc 4"/>
    <w:basedOn w:val="Normal"/>
    <w:next w:val="Normal"/>
    <w:autoRedefine/>
    <w:uiPriority w:val="39"/>
    <w:unhideWhenUsed/>
    <w:rsid w:val="003F77C1"/>
    <w:pPr>
      <w:spacing w:after="100"/>
      <w:ind w:left="600"/>
    </w:pPr>
  </w:style>
  <w:style w:type="paragraph" w:styleId="TOC5">
    <w:name w:val="toc 5"/>
    <w:basedOn w:val="Normal"/>
    <w:next w:val="Normal"/>
    <w:autoRedefine/>
    <w:uiPriority w:val="39"/>
    <w:unhideWhenUsed/>
    <w:rsid w:val="003F77C1"/>
    <w:pPr>
      <w:spacing w:after="100"/>
      <w:ind w:left="800"/>
    </w:pPr>
  </w:style>
  <w:style w:type="table" w:customStyle="1" w:styleId="TableGridLight1">
    <w:name w:val="Table Grid Light1"/>
    <w:basedOn w:val="TableNormal"/>
    <w:next w:val="TableGridLight"/>
    <w:uiPriority w:val="40"/>
    <w:rsid w:val="00575A13"/>
    <w:pPr>
      <w:spacing w:after="0" w:line="240" w:lineRule="auto"/>
    </w:pPr>
    <w:rPr>
      <w:rFonts w:ascii="Times New Roman" w:eastAsia="Times New Roman" w:hAnsi="Times New Roman" w:cs="Times New Roman"/>
      <w:sz w:val="20"/>
      <w:szCs w:val="20"/>
      <w:lang w:eastAsia="tr-TR"/>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numbering" w:customStyle="1" w:styleId="NoList1">
    <w:name w:val="No List1"/>
    <w:next w:val="NoList"/>
    <w:uiPriority w:val="99"/>
    <w:semiHidden/>
    <w:unhideWhenUsed/>
    <w:rsid w:val="005E6346"/>
  </w:style>
  <w:style w:type="table" w:customStyle="1" w:styleId="TableGridLight11">
    <w:name w:val="Table Grid Light11"/>
    <w:basedOn w:val="TableNormal"/>
    <w:uiPriority w:val="40"/>
    <w:rsid w:val="005E6346"/>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ListParagraph">
    <w:name w:val="List Paragraph"/>
    <w:basedOn w:val="Normal"/>
    <w:uiPriority w:val="34"/>
    <w:qFormat/>
    <w:rsid w:val="005E6346"/>
    <w:pPr>
      <w:ind w:left="720"/>
      <w:contextualSpacing/>
    </w:pPr>
  </w:style>
  <w:style w:type="paragraph" w:styleId="NormalWeb">
    <w:name w:val="Normal (Web)"/>
    <w:basedOn w:val="Normal"/>
    <w:uiPriority w:val="99"/>
    <w:unhideWhenUsed/>
    <w:rsid w:val="005E6346"/>
    <w:pPr>
      <w:spacing w:before="100" w:beforeAutospacing="1" w:after="100" w:afterAutospacing="1" w:line="240" w:lineRule="auto"/>
      <w:jc w:val="left"/>
    </w:pPr>
    <w:rPr>
      <w:rFonts w:ascii="Times New Roman" w:eastAsiaTheme="minorEastAsia" w:hAnsi="Times New Roman" w:cs="Times New Roman"/>
      <w:sz w:val="24"/>
      <w:szCs w:val="24"/>
    </w:rPr>
  </w:style>
  <w:style w:type="table" w:customStyle="1" w:styleId="TableGrid1">
    <w:name w:val="Table Grid1"/>
    <w:basedOn w:val="TableNormal"/>
    <w:next w:val="TableGrid"/>
    <w:uiPriority w:val="39"/>
    <w:rsid w:val="005E6346"/>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1">
    <w:name w:val="Unresolved Mention1"/>
    <w:basedOn w:val="DefaultParagraphFont"/>
    <w:uiPriority w:val="99"/>
    <w:semiHidden/>
    <w:unhideWhenUsed/>
    <w:rsid w:val="005E6346"/>
    <w:rPr>
      <w:color w:val="808080"/>
      <w:shd w:val="clear" w:color="auto" w:fill="E6E6E6"/>
    </w:rPr>
  </w:style>
  <w:style w:type="character" w:customStyle="1" w:styleId="fontstyle01">
    <w:name w:val="fontstyle01"/>
    <w:basedOn w:val="DefaultParagraphFont"/>
    <w:rsid w:val="005E6346"/>
    <w:rPr>
      <w:rFonts w:ascii="Utopia-Regular" w:hAnsi="Utopia-Regular" w:hint="default"/>
      <w:b w:val="0"/>
      <w:bCs w:val="0"/>
      <w:i w:val="0"/>
      <w:iCs w:val="0"/>
      <w:color w:val="000000"/>
      <w:sz w:val="18"/>
      <w:szCs w:val="18"/>
    </w:rPr>
  </w:style>
  <w:style w:type="character" w:customStyle="1" w:styleId="fontstyle21">
    <w:name w:val="fontstyle21"/>
    <w:basedOn w:val="DefaultParagraphFont"/>
    <w:rsid w:val="005E6346"/>
    <w:rPr>
      <w:rFonts w:ascii="Utopia-Italic" w:hAnsi="Utopia-Italic" w:hint="default"/>
      <w:b w:val="0"/>
      <w:bCs w:val="0"/>
      <w:i/>
      <w:iCs/>
      <w:color w:val="000000"/>
      <w:sz w:val="18"/>
      <w:szCs w:val="18"/>
    </w:rPr>
  </w:style>
  <w:style w:type="character" w:styleId="Emphasis">
    <w:name w:val="Emphasis"/>
    <w:basedOn w:val="DefaultParagraphFont"/>
    <w:uiPriority w:val="20"/>
    <w:qFormat/>
    <w:rsid w:val="005E6346"/>
    <w:rPr>
      <w:i/>
      <w:iCs/>
    </w:rPr>
  </w:style>
  <w:style w:type="paragraph" w:styleId="TOC6">
    <w:name w:val="toc 6"/>
    <w:basedOn w:val="Normal"/>
    <w:next w:val="Normal"/>
    <w:autoRedefine/>
    <w:uiPriority w:val="39"/>
    <w:unhideWhenUsed/>
    <w:rsid w:val="005859B5"/>
    <w:pPr>
      <w:spacing w:after="0"/>
      <w:ind w:left="1100"/>
      <w:jc w:val="left"/>
    </w:pPr>
    <w:rPr>
      <w:rFonts w:cstheme="minorHAnsi"/>
      <w:sz w:val="18"/>
      <w:szCs w:val="18"/>
      <w:lang w:val="tr-TR"/>
    </w:rPr>
  </w:style>
  <w:style w:type="paragraph" w:styleId="TOC8">
    <w:name w:val="toc 8"/>
    <w:basedOn w:val="Normal"/>
    <w:next w:val="Normal"/>
    <w:autoRedefine/>
    <w:uiPriority w:val="39"/>
    <w:unhideWhenUsed/>
    <w:rsid w:val="005859B5"/>
    <w:pPr>
      <w:spacing w:after="0"/>
      <w:ind w:left="1540"/>
      <w:jc w:val="left"/>
    </w:pPr>
    <w:rPr>
      <w:rFonts w:cstheme="minorHAnsi"/>
      <w:sz w:val="18"/>
      <w:szCs w:val="18"/>
      <w:lang w:val="tr-TR"/>
    </w:rPr>
  </w:style>
  <w:style w:type="paragraph" w:styleId="TOC9">
    <w:name w:val="toc 9"/>
    <w:basedOn w:val="Normal"/>
    <w:next w:val="Normal"/>
    <w:autoRedefine/>
    <w:uiPriority w:val="39"/>
    <w:unhideWhenUsed/>
    <w:rsid w:val="005859B5"/>
    <w:pPr>
      <w:spacing w:after="0"/>
      <w:ind w:left="1760"/>
      <w:jc w:val="left"/>
    </w:pPr>
    <w:rPr>
      <w:rFonts w:cstheme="minorHAnsi"/>
      <w:sz w:val="18"/>
      <w:szCs w:val="18"/>
      <w:lang w:val="tr-TR"/>
    </w:rPr>
  </w:style>
  <w:style w:type="character" w:styleId="FollowedHyperlink">
    <w:name w:val="FollowedHyperlink"/>
    <w:basedOn w:val="DefaultParagraphFont"/>
    <w:uiPriority w:val="99"/>
    <w:semiHidden/>
    <w:unhideWhenUsed/>
    <w:rsid w:val="0009498F"/>
    <w:rPr>
      <w:color w:val="954F72" w:themeColor="followedHyperlink"/>
      <w:u w:val="single"/>
    </w:rPr>
  </w:style>
  <w:style w:type="paragraph" w:customStyle="1" w:styleId="msonormal0">
    <w:name w:val="msonormal"/>
    <w:basedOn w:val="Normal"/>
    <w:rsid w:val="0009498F"/>
    <w:pPr>
      <w:spacing w:before="100" w:beforeAutospacing="1" w:after="100" w:afterAutospacing="1" w:line="240" w:lineRule="auto"/>
      <w:jc w:val="left"/>
    </w:pPr>
    <w:rPr>
      <w:rFonts w:ascii="Times New Roman" w:eastAsia="Times New Roman" w:hAnsi="Times New Roman" w:cs="Times New Roman"/>
      <w:sz w:val="24"/>
      <w:szCs w:val="24"/>
    </w:rPr>
  </w:style>
  <w:style w:type="table" w:styleId="PlainTable3">
    <w:name w:val="Plain Table 3"/>
    <w:basedOn w:val="TableNormal"/>
    <w:uiPriority w:val="43"/>
    <w:rsid w:val="0009498F"/>
    <w:pPr>
      <w:spacing w:after="0" w:line="240" w:lineRule="auto"/>
    </w:pPr>
    <w:rPr>
      <w:lang w:val="en-US"/>
    </w:rPr>
    <w:tblPr>
      <w:tblStyleRowBandSize w:val="1"/>
      <w:tblStyleColBandSize w:val="1"/>
      <w:tblInd w:w="0" w:type="nil"/>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4-Accent1">
    <w:name w:val="Grid Table 4 Accent 1"/>
    <w:basedOn w:val="TableNormal"/>
    <w:uiPriority w:val="49"/>
    <w:rsid w:val="0009498F"/>
    <w:pPr>
      <w:spacing w:after="0" w:line="240" w:lineRule="auto"/>
    </w:pPr>
    <w:rPr>
      <w:lang w:val="en-US"/>
    </w:rPr>
    <w:tblPr>
      <w:tblStyleRowBandSize w:val="1"/>
      <w:tblStyleColBandSize w:val="1"/>
      <w:tblInd w:w="0" w:type="nil"/>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customStyle="1" w:styleId="UnresolvedMention">
    <w:name w:val="Unresolved Mention"/>
    <w:basedOn w:val="DefaultParagraphFont"/>
    <w:uiPriority w:val="99"/>
    <w:semiHidden/>
    <w:unhideWhenUsed/>
    <w:rsid w:val="00F47D1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5051033">
      <w:bodyDiv w:val="1"/>
      <w:marLeft w:val="0"/>
      <w:marRight w:val="0"/>
      <w:marTop w:val="0"/>
      <w:marBottom w:val="0"/>
      <w:divBdr>
        <w:top w:val="none" w:sz="0" w:space="0" w:color="auto"/>
        <w:left w:val="none" w:sz="0" w:space="0" w:color="auto"/>
        <w:bottom w:val="none" w:sz="0" w:space="0" w:color="auto"/>
        <w:right w:val="none" w:sz="0" w:space="0" w:color="auto"/>
      </w:divBdr>
    </w:div>
    <w:div w:id="188497397">
      <w:bodyDiv w:val="1"/>
      <w:marLeft w:val="0"/>
      <w:marRight w:val="0"/>
      <w:marTop w:val="0"/>
      <w:marBottom w:val="0"/>
      <w:divBdr>
        <w:top w:val="none" w:sz="0" w:space="0" w:color="auto"/>
        <w:left w:val="none" w:sz="0" w:space="0" w:color="auto"/>
        <w:bottom w:val="none" w:sz="0" w:space="0" w:color="auto"/>
        <w:right w:val="none" w:sz="0" w:space="0" w:color="auto"/>
      </w:divBdr>
    </w:div>
    <w:div w:id="210702028">
      <w:bodyDiv w:val="1"/>
      <w:marLeft w:val="0"/>
      <w:marRight w:val="0"/>
      <w:marTop w:val="0"/>
      <w:marBottom w:val="0"/>
      <w:divBdr>
        <w:top w:val="none" w:sz="0" w:space="0" w:color="auto"/>
        <w:left w:val="none" w:sz="0" w:space="0" w:color="auto"/>
        <w:bottom w:val="none" w:sz="0" w:space="0" w:color="auto"/>
        <w:right w:val="none" w:sz="0" w:space="0" w:color="auto"/>
      </w:divBdr>
    </w:div>
    <w:div w:id="542788209">
      <w:bodyDiv w:val="1"/>
      <w:marLeft w:val="0"/>
      <w:marRight w:val="0"/>
      <w:marTop w:val="0"/>
      <w:marBottom w:val="0"/>
      <w:divBdr>
        <w:top w:val="none" w:sz="0" w:space="0" w:color="auto"/>
        <w:left w:val="none" w:sz="0" w:space="0" w:color="auto"/>
        <w:bottom w:val="none" w:sz="0" w:space="0" w:color="auto"/>
        <w:right w:val="none" w:sz="0" w:space="0" w:color="auto"/>
      </w:divBdr>
    </w:div>
    <w:div w:id="547838425">
      <w:bodyDiv w:val="1"/>
      <w:marLeft w:val="0"/>
      <w:marRight w:val="0"/>
      <w:marTop w:val="0"/>
      <w:marBottom w:val="0"/>
      <w:divBdr>
        <w:top w:val="none" w:sz="0" w:space="0" w:color="auto"/>
        <w:left w:val="none" w:sz="0" w:space="0" w:color="auto"/>
        <w:bottom w:val="none" w:sz="0" w:space="0" w:color="auto"/>
        <w:right w:val="none" w:sz="0" w:space="0" w:color="auto"/>
      </w:divBdr>
    </w:div>
    <w:div w:id="565796597">
      <w:bodyDiv w:val="1"/>
      <w:marLeft w:val="0"/>
      <w:marRight w:val="0"/>
      <w:marTop w:val="0"/>
      <w:marBottom w:val="0"/>
      <w:divBdr>
        <w:top w:val="none" w:sz="0" w:space="0" w:color="auto"/>
        <w:left w:val="none" w:sz="0" w:space="0" w:color="auto"/>
        <w:bottom w:val="none" w:sz="0" w:space="0" w:color="auto"/>
        <w:right w:val="none" w:sz="0" w:space="0" w:color="auto"/>
      </w:divBdr>
    </w:div>
    <w:div w:id="574555186">
      <w:bodyDiv w:val="1"/>
      <w:marLeft w:val="0"/>
      <w:marRight w:val="0"/>
      <w:marTop w:val="0"/>
      <w:marBottom w:val="0"/>
      <w:divBdr>
        <w:top w:val="none" w:sz="0" w:space="0" w:color="auto"/>
        <w:left w:val="none" w:sz="0" w:space="0" w:color="auto"/>
        <w:bottom w:val="none" w:sz="0" w:space="0" w:color="auto"/>
        <w:right w:val="none" w:sz="0" w:space="0" w:color="auto"/>
      </w:divBdr>
    </w:div>
    <w:div w:id="644429265">
      <w:bodyDiv w:val="1"/>
      <w:marLeft w:val="0"/>
      <w:marRight w:val="0"/>
      <w:marTop w:val="0"/>
      <w:marBottom w:val="0"/>
      <w:divBdr>
        <w:top w:val="none" w:sz="0" w:space="0" w:color="auto"/>
        <w:left w:val="none" w:sz="0" w:space="0" w:color="auto"/>
        <w:bottom w:val="none" w:sz="0" w:space="0" w:color="auto"/>
        <w:right w:val="none" w:sz="0" w:space="0" w:color="auto"/>
      </w:divBdr>
    </w:div>
    <w:div w:id="685517808">
      <w:bodyDiv w:val="1"/>
      <w:marLeft w:val="0"/>
      <w:marRight w:val="0"/>
      <w:marTop w:val="0"/>
      <w:marBottom w:val="0"/>
      <w:divBdr>
        <w:top w:val="none" w:sz="0" w:space="0" w:color="auto"/>
        <w:left w:val="none" w:sz="0" w:space="0" w:color="auto"/>
        <w:bottom w:val="none" w:sz="0" w:space="0" w:color="auto"/>
        <w:right w:val="none" w:sz="0" w:space="0" w:color="auto"/>
      </w:divBdr>
    </w:div>
    <w:div w:id="723600047">
      <w:bodyDiv w:val="1"/>
      <w:marLeft w:val="0"/>
      <w:marRight w:val="0"/>
      <w:marTop w:val="0"/>
      <w:marBottom w:val="0"/>
      <w:divBdr>
        <w:top w:val="none" w:sz="0" w:space="0" w:color="auto"/>
        <w:left w:val="none" w:sz="0" w:space="0" w:color="auto"/>
        <w:bottom w:val="none" w:sz="0" w:space="0" w:color="auto"/>
        <w:right w:val="none" w:sz="0" w:space="0" w:color="auto"/>
      </w:divBdr>
    </w:div>
    <w:div w:id="856697126">
      <w:bodyDiv w:val="1"/>
      <w:marLeft w:val="0"/>
      <w:marRight w:val="0"/>
      <w:marTop w:val="0"/>
      <w:marBottom w:val="0"/>
      <w:divBdr>
        <w:top w:val="none" w:sz="0" w:space="0" w:color="auto"/>
        <w:left w:val="none" w:sz="0" w:space="0" w:color="auto"/>
        <w:bottom w:val="none" w:sz="0" w:space="0" w:color="auto"/>
        <w:right w:val="none" w:sz="0" w:space="0" w:color="auto"/>
      </w:divBdr>
    </w:div>
    <w:div w:id="875200312">
      <w:bodyDiv w:val="1"/>
      <w:marLeft w:val="0"/>
      <w:marRight w:val="0"/>
      <w:marTop w:val="0"/>
      <w:marBottom w:val="0"/>
      <w:divBdr>
        <w:top w:val="none" w:sz="0" w:space="0" w:color="auto"/>
        <w:left w:val="none" w:sz="0" w:space="0" w:color="auto"/>
        <w:bottom w:val="none" w:sz="0" w:space="0" w:color="auto"/>
        <w:right w:val="none" w:sz="0" w:space="0" w:color="auto"/>
      </w:divBdr>
    </w:div>
    <w:div w:id="949706085">
      <w:bodyDiv w:val="1"/>
      <w:marLeft w:val="0"/>
      <w:marRight w:val="0"/>
      <w:marTop w:val="0"/>
      <w:marBottom w:val="0"/>
      <w:divBdr>
        <w:top w:val="none" w:sz="0" w:space="0" w:color="auto"/>
        <w:left w:val="none" w:sz="0" w:space="0" w:color="auto"/>
        <w:bottom w:val="none" w:sz="0" w:space="0" w:color="auto"/>
        <w:right w:val="none" w:sz="0" w:space="0" w:color="auto"/>
      </w:divBdr>
    </w:div>
    <w:div w:id="1389181213">
      <w:bodyDiv w:val="1"/>
      <w:marLeft w:val="0"/>
      <w:marRight w:val="0"/>
      <w:marTop w:val="0"/>
      <w:marBottom w:val="0"/>
      <w:divBdr>
        <w:top w:val="none" w:sz="0" w:space="0" w:color="auto"/>
        <w:left w:val="none" w:sz="0" w:space="0" w:color="auto"/>
        <w:bottom w:val="none" w:sz="0" w:space="0" w:color="auto"/>
        <w:right w:val="none" w:sz="0" w:space="0" w:color="auto"/>
      </w:divBdr>
    </w:div>
    <w:div w:id="1401640375">
      <w:bodyDiv w:val="1"/>
      <w:marLeft w:val="0"/>
      <w:marRight w:val="0"/>
      <w:marTop w:val="0"/>
      <w:marBottom w:val="0"/>
      <w:divBdr>
        <w:top w:val="none" w:sz="0" w:space="0" w:color="auto"/>
        <w:left w:val="none" w:sz="0" w:space="0" w:color="auto"/>
        <w:bottom w:val="none" w:sz="0" w:space="0" w:color="auto"/>
        <w:right w:val="none" w:sz="0" w:space="0" w:color="auto"/>
      </w:divBdr>
    </w:div>
    <w:div w:id="1422943245">
      <w:bodyDiv w:val="1"/>
      <w:marLeft w:val="0"/>
      <w:marRight w:val="0"/>
      <w:marTop w:val="0"/>
      <w:marBottom w:val="0"/>
      <w:divBdr>
        <w:top w:val="none" w:sz="0" w:space="0" w:color="auto"/>
        <w:left w:val="none" w:sz="0" w:space="0" w:color="auto"/>
        <w:bottom w:val="none" w:sz="0" w:space="0" w:color="auto"/>
        <w:right w:val="none" w:sz="0" w:space="0" w:color="auto"/>
      </w:divBdr>
    </w:div>
    <w:div w:id="1457136447">
      <w:bodyDiv w:val="1"/>
      <w:marLeft w:val="0"/>
      <w:marRight w:val="0"/>
      <w:marTop w:val="0"/>
      <w:marBottom w:val="0"/>
      <w:divBdr>
        <w:top w:val="none" w:sz="0" w:space="0" w:color="auto"/>
        <w:left w:val="none" w:sz="0" w:space="0" w:color="auto"/>
        <w:bottom w:val="none" w:sz="0" w:space="0" w:color="auto"/>
        <w:right w:val="none" w:sz="0" w:space="0" w:color="auto"/>
      </w:divBdr>
    </w:div>
    <w:div w:id="1629162247">
      <w:bodyDiv w:val="1"/>
      <w:marLeft w:val="0"/>
      <w:marRight w:val="0"/>
      <w:marTop w:val="0"/>
      <w:marBottom w:val="0"/>
      <w:divBdr>
        <w:top w:val="none" w:sz="0" w:space="0" w:color="auto"/>
        <w:left w:val="none" w:sz="0" w:space="0" w:color="auto"/>
        <w:bottom w:val="none" w:sz="0" w:space="0" w:color="auto"/>
        <w:right w:val="none" w:sz="0" w:space="0" w:color="auto"/>
      </w:divBdr>
    </w:div>
    <w:div w:id="1637491436">
      <w:bodyDiv w:val="1"/>
      <w:marLeft w:val="0"/>
      <w:marRight w:val="0"/>
      <w:marTop w:val="0"/>
      <w:marBottom w:val="0"/>
      <w:divBdr>
        <w:top w:val="none" w:sz="0" w:space="0" w:color="auto"/>
        <w:left w:val="none" w:sz="0" w:space="0" w:color="auto"/>
        <w:bottom w:val="none" w:sz="0" w:space="0" w:color="auto"/>
        <w:right w:val="none" w:sz="0" w:space="0" w:color="auto"/>
      </w:divBdr>
    </w:div>
    <w:div w:id="1675768442">
      <w:bodyDiv w:val="1"/>
      <w:marLeft w:val="0"/>
      <w:marRight w:val="0"/>
      <w:marTop w:val="0"/>
      <w:marBottom w:val="0"/>
      <w:divBdr>
        <w:top w:val="none" w:sz="0" w:space="0" w:color="auto"/>
        <w:left w:val="none" w:sz="0" w:space="0" w:color="auto"/>
        <w:bottom w:val="none" w:sz="0" w:space="0" w:color="auto"/>
        <w:right w:val="none" w:sz="0" w:space="0" w:color="auto"/>
      </w:divBdr>
    </w:div>
    <w:div w:id="1784498043">
      <w:bodyDiv w:val="1"/>
      <w:marLeft w:val="0"/>
      <w:marRight w:val="0"/>
      <w:marTop w:val="0"/>
      <w:marBottom w:val="0"/>
      <w:divBdr>
        <w:top w:val="none" w:sz="0" w:space="0" w:color="auto"/>
        <w:left w:val="none" w:sz="0" w:space="0" w:color="auto"/>
        <w:bottom w:val="none" w:sz="0" w:space="0" w:color="auto"/>
        <w:right w:val="none" w:sz="0" w:space="0" w:color="auto"/>
      </w:divBdr>
    </w:div>
    <w:div w:id="1800953040">
      <w:bodyDiv w:val="1"/>
      <w:marLeft w:val="0"/>
      <w:marRight w:val="0"/>
      <w:marTop w:val="0"/>
      <w:marBottom w:val="0"/>
      <w:divBdr>
        <w:top w:val="none" w:sz="0" w:space="0" w:color="auto"/>
        <w:left w:val="none" w:sz="0" w:space="0" w:color="auto"/>
        <w:bottom w:val="none" w:sz="0" w:space="0" w:color="auto"/>
        <w:right w:val="none" w:sz="0" w:space="0" w:color="auto"/>
      </w:divBdr>
    </w:div>
    <w:div w:id="20218535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4.png"/><Relationship Id="rId21" Type="http://schemas.openxmlformats.org/officeDocument/2006/relationships/hyperlink" Target="file:///F:\vla-preliminary\ODTU_VLA_PDR.docx" TargetMode="External"/><Relationship Id="rId42" Type="http://schemas.openxmlformats.org/officeDocument/2006/relationships/image" Target="media/image21.png"/><Relationship Id="rId63" Type="http://schemas.openxmlformats.org/officeDocument/2006/relationships/image" Target="media/image42.tiff"/><Relationship Id="rId84" Type="http://schemas.openxmlformats.org/officeDocument/2006/relationships/chart" Target="charts/chart3.xml"/><Relationship Id="rId138" Type="http://schemas.openxmlformats.org/officeDocument/2006/relationships/image" Target="media/image102.jpeg"/><Relationship Id="rId159" Type="http://schemas.openxmlformats.org/officeDocument/2006/relationships/image" Target="media/image123.png"/><Relationship Id="rId170" Type="http://schemas.openxmlformats.org/officeDocument/2006/relationships/chart" Target="charts/chart19.xml"/><Relationship Id="rId191" Type="http://schemas.openxmlformats.org/officeDocument/2006/relationships/image" Target="media/image140.jpeg"/><Relationship Id="rId205" Type="http://schemas.openxmlformats.org/officeDocument/2006/relationships/image" Target="media/image154.png"/><Relationship Id="rId226" Type="http://schemas.openxmlformats.org/officeDocument/2006/relationships/image" Target="media/image166.png"/><Relationship Id="rId247" Type="http://schemas.openxmlformats.org/officeDocument/2006/relationships/image" Target="media/image187.png"/><Relationship Id="rId107" Type="http://schemas.openxmlformats.org/officeDocument/2006/relationships/image" Target="media/image75.png"/><Relationship Id="rId268" Type="http://schemas.openxmlformats.org/officeDocument/2006/relationships/image" Target="media/image208.png"/><Relationship Id="rId289" Type="http://schemas.openxmlformats.org/officeDocument/2006/relationships/glossaryDocument" Target="glossary/document.xml"/><Relationship Id="rId11" Type="http://schemas.openxmlformats.org/officeDocument/2006/relationships/hyperlink" Target="file:///F:\vla-preliminary\ODTU_VLA_PDR.docx" TargetMode="External"/><Relationship Id="rId32" Type="http://schemas.openxmlformats.org/officeDocument/2006/relationships/image" Target="media/image11.png"/><Relationship Id="rId53" Type="http://schemas.openxmlformats.org/officeDocument/2006/relationships/image" Target="media/image32.png"/><Relationship Id="rId74" Type="http://schemas.openxmlformats.org/officeDocument/2006/relationships/image" Target="media/image53.png"/><Relationship Id="rId128" Type="http://schemas.openxmlformats.org/officeDocument/2006/relationships/image" Target="media/image95.emf"/><Relationship Id="rId149" Type="http://schemas.openxmlformats.org/officeDocument/2006/relationships/image" Target="media/image113.png"/><Relationship Id="rId5" Type="http://schemas.openxmlformats.org/officeDocument/2006/relationships/styles" Target="styles.xml"/><Relationship Id="rId95" Type="http://schemas.openxmlformats.org/officeDocument/2006/relationships/image" Target="media/image64.png"/><Relationship Id="rId160" Type="http://schemas.openxmlformats.org/officeDocument/2006/relationships/image" Target="media/image124.png"/><Relationship Id="rId181" Type="http://schemas.openxmlformats.org/officeDocument/2006/relationships/image" Target="media/image132.png"/><Relationship Id="rId216" Type="http://schemas.openxmlformats.org/officeDocument/2006/relationships/package" Target="embeddings/Microsoft_PowerPoint_Presentation.pptx"/><Relationship Id="rId237" Type="http://schemas.openxmlformats.org/officeDocument/2006/relationships/image" Target="media/image177.jpeg"/><Relationship Id="rId258" Type="http://schemas.openxmlformats.org/officeDocument/2006/relationships/image" Target="media/image198.png"/><Relationship Id="rId279" Type="http://schemas.openxmlformats.org/officeDocument/2006/relationships/chart" Target="charts/chart32.xml"/><Relationship Id="rId22" Type="http://schemas.openxmlformats.org/officeDocument/2006/relationships/hyperlink" Target="file:///F:\vla-preliminary\ODTU_VLA_PDR.docx" TargetMode="External"/><Relationship Id="rId43" Type="http://schemas.openxmlformats.org/officeDocument/2006/relationships/image" Target="media/image22.png"/><Relationship Id="rId64" Type="http://schemas.openxmlformats.org/officeDocument/2006/relationships/image" Target="media/image43.tiff"/><Relationship Id="rId118" Type="http://schemas.openxmlformats.org/officeDocument/2006/relationships/image" Target="media/image85.png"/><Relationship Id="rId139" Type="http://schemas.openxmlformats.org/officeDocument/2006/relationships/image" Target="media/image103.jpeg"/><Relationship Id="rId290" Type="http://schemas.openxmlformats.org/officeDocument/2006/relationships/theme" Target="theme/theme1.xml"/><Relationship Id="rId85" Type="http://schemas.openxmlformats.org/officeDocument/2006/relationships/chart" Target="charts/chart4.xml"/><Relationship Id="rId150" Type="http://schemas.openxmlformats.org/officeDocument/2006/relationships/image" Target="media/image114.png"/><Relationship Id="rId171" Type="http://schemas.openxmlformats.org/officeDocument/2006/relationships/chart" Target="charts/chart20.xml"/><Relationship Id="rId192" Type="http://schemas.openxmlformats.org/officeDocument/2006/relationships/image" Target="media/image141.jpeg"/><Relationship Id="rId206" Type="http://schemas.openxmlformats.org/officeDocument/2006/relationships/image" Target="media/image155.jpeg"/><Relationship Id="rId227" Type="http://schemas.openxmlformats.org/officeDocument/2006/relationships/image" Target="media/image167.png"/><Relationship Id="rId248" Type="http://schemas.openxmlformats.org/officeDocument/2006/relationships/image" Target="media/image188.png"/><Relationship Id="rId269" Type="http://schemas.openxmlformats.org/officeDocument/2006/relationships/image" Target="media/image209.png"/><Relationship Id="rId12" Type="http://schemas.openxmlformats.org/officeDocument/2006/relationships/hyperlink" Target="file:///F:\vla-preliminary\ODTU_VLA_PDR.docx" TargetMode="External"/><Relationship Id="rId33" Type="http://schemas.openxmlformats.org/officeDocument/2006/relationships/image" Target="media/image12.png"/><Relationship Id="rId108" Type="http://schemas.openxmlformats.org/officeDocument/2006/relationships/chart" Target="charts/chart12.xml"/><Relationship Id="rId129" Type="http://schemas.openxmlformats.org/officeDocument/2006/relationships/image" Target="media/image96.png"/><Relationship Id="rId280" Type="http://schemas.openxmlformats.org/officeDocument/2006/relationships/chart" Target="charts/chart33.xml"/><Relationship Id="rId54" Type="http://schemas.openxmlformats.org/officeDocument/2006/relationships/image" Target="media/image33.png"/><Relationship Id="rId75" Type="http://schemas.openxmlformats.org/officeDocument/2006/relationships/image" Target="media/image54.png"/><Relationship Id="rId96" Type="http://schemas.openxmlformats.org/officeDocument/2006/relationships/image" Target="media/image65.png"/><Relationship Id="rId140" Type="http://schemas.openxmlformats.org/officeDocument/2006/relationships/image" Target="media/image104.jpeg"/><Relationship Id="rId161" Type="http://schemas.openxmlformats.org/officeDocument/2006/relationships/image" Target="media/image125.tiff"/><Relationship Id="rId182" Type="http://schemas.openxmlformats.org/officeDocument/2006/relationships/image" Target="media/image133.png"/><Relationship Id="rId217" Type="http://schemas.openxmlformats.org/officeDocument/2006/relationships/image" Target="media/image159.emf"/><Relationship Id="rId6" Type="http://schemas.openxmlformats.org/officeDocument/2006/relationships/settings" Target="settings.xml"/><Relationship Id="rId238" Type="http://schemas.openxmlformats.org/officeDocument/2006/relationships/image" Target="media/image178.jpeg"/><Relationship Id="rId259" Type="http://schemas.openxmlformats.org/officeDocument/2006/relationships/image" Target="media/image199.png"/><Relationship Id="rId23" Type="http://schemas.openxmlformats.org/officeDocument/2006/relationships/image" Target="media/image2.jpeg"/><Relationship Id="rId119" Type="http://schemas.openxmlformats.org/officeDocument/2006/relationships/image" Target="media/image86.png"/><Relationship Id="rId270" Type="http://schemas.openxmlformats.org/officeDocument/2006/relationships/image" Target="media/image210.png"/><Relationship Id="rId44" Type="http://schemas.openxmlformats.org/officeDocument/2006/relationships/image" Target="media/image23.png"/><Relationship Id="rId65" Type="http://schemas.openxmlformats.org/officeDocument/2006/relationships/image" Target="media/image44.tiff"/><Relationship Id="rId86" Type="http://schemas.openxmlformats.org/officeDocument/2006/relationships/chart" Target="charts/chart5.xml"/><Relationship Id="rId130" Type="http://schemas.openxmlformats.org/officeDocument/2006/relationships/image" Target="media/image97.png"/><Relationship Id="rId151" Type="http://schemas.openxmlformats.org/officeDocument/2006/relationships/image" Target="media/image115.png"/><Relationship Id="rId172" Type="http://schemas.openxmlformats.org/officeDocument/2006/relationships/chart" Target="charts/chart21.xml"/><Relationship Id="rId193" Type="http://schemas.openxmlformats.org/officeDocument/2006/relationships/image" Target="media/image142.png"/><Relationship Id="rId207" Type="http://schemas.openxmlformats.org/officeDocument/2006/relationships/header" Target="header1.xml"/><Relationship Id="rId228" Type="http://schemas.openxmlformats.org/officeDocument/2006/relationships/image" Target="media/image168.png"/><Relationship Id="rId249" Type="http://schemas.openxmlformats.org/officeDocument/2006/relationships/image" Target="media/image189.png"/><Relationship Id="rId13" Type="http://schemas.openxmlformats.org/officeDocument/2006/relationships/hyperlink" Target="file:///F:\vla-preliminary\ODTU_VLA_PDR.docx" TargetMode="External"/><Relationship Id="rId109" Type="http://schemas.openxmlformats.org/officeDocument/2006/relationships/image" Target="media/image76.png"/><Relationship Id="rId260" Type="http://schemas.openxmlformats.org/officeDocument/2006/relationships/image" Target="media/image200.png"/><Relationship Id="rId281" Type="http://schemas.openxmlformats.org/officeDocument/2006/relationships/header" Target="header4.xml"/><Relationship Id="rId34" Type="http://schemas.openxmlformats.org/officeDocument/2006/relationships/image" Target="media/image13.png"/><Relationship Id="rId50" Type="http://schemas.openxmlformats.org/officeDocument/2006/relationships/image" Target="media/image29.png"/><Relationship Id="rId55" Type="http://schemas.openxmlformats.org/officeDocument/2006/relationships/image" Target="media/image34.png"/><Relationship Id="rId76" Type="http://schemas.openxmlformats.org/officeDocument/2006/relationships/image" Target="media/image55.png"/><Relationship Id="rId97" Type="http://schemas.openxmlformats.org/officeDocument/2006/relationships/image" Target="media/image66.png"/><Relationship Id="rId104" Type="http://schemas.openxmlformats.org/officeDocument/2006/relationships/image" Target="media/image72.png"/><Relationship Id="rId120" Type="http://schemas.openxmlformats.org/officeDocument/2006/relationships/image" Target="media/image87.png"/><Relationship Id="rId125" Type="http://schemas.openxmlformats.org/officeDocument/2006/relationships/image" Target="media/image92.png"/><Relationship Id="rId141" Type="http://schemas.openxmlformats.org/officeDocument/2006/relationships/image" Target="media/image105.jpeg"/><Relationship Id="rId146" Type="http://schemas.openxmlformats.org/officeDocument/2006/relationships/image" Target="media/image110.png"/><Relationship Id="rId167" Type="http://schemas.openxmlformats.org/officeDocument/2006/relationships/image" Target="media/image127.png"/><Relationship Id="rId188" Type="http://schemas.openxmlformats.org/officeDocument/2006/relationships/image" Target="media/image137.jpeg"/><Relationship Id="rId7" Type="http://schemas.openxmlformats.org/officeDocument/2006/relationships/webSettings" Target="webSettings.xml"/><Relationship Id="rId71" Type="http://schemas.openxmlformats.org/officeDocument/2006/relationships/image" Target="media/image50.png"/><Relationship Id="rId92" Type="http://schemas.openxmlformats.org/officeDocument/2006/relationships/image" Target="media/image61.png"/><Relationship Id="rId162" Type="http://schemas.openxmlformats.org/officeDocument/2006/relationships/chart" Target="charts/chart13.xml"/><Relationship Id="rId183" Type="http://schemas.openxmlformats.org/officeDocument/2006/relationships/comments" Target="comments.xml"/><Relationship Id="rId213" Type="http://schemas.openxmlformats.org/officeDocument/2006/relationships/image" Target="media/image156.png"/><Relationship Id="rId218" Type="http://schemas.openxmlformats.org/officeDocument/2006/relationships/package" Target="embeddings/Microsoft_PowerPoint_Presentation4.pptx"/><Relationship Id="rId234" Type="http://schemas.openxmlformats.org/officeDocument/2006/relationships/image" Target="media/image174.jpeg"/><Relationship Id="rId239" Type="http://schemas.openxmlformats.org/officeDocument/2006/relationships/image" Target="media/image179.png"/><Relationship Id="rId2" Type="http://schemas.openxmlformats.org/officeDocument/2006/relationships/customXml" Target="../customXml/item2.xml"/><Relationship Id="rId29" Type="http://schemas.openxmlformats.org/officeDocument/2006/relationships/image" Target="media/image8.jpeg"/><Relationship Id="rId250" Type="http://schemas.openxmlformats.org/officeDocument/2006/relationships/image" Target="media/image190.png"/><Relationship Id="rId255" Type="http://schemas.openxmlformats.org/officeDocument/2006/relationships/image" Target="media/image195.png"/><Relationship Id="rId271" Type="http://schemas.openxmlformats.org/officeDocument/2006/relationships/image" Target="media/image211.png"/><Relationship Id="rId276" Type="http://schemas.openxmlformats.org/officeDocument/2006/relationships/chart" Target="charts/chart29.xml"/><Relationship Id="rId24" Type="http://schemas.openxmlformats.org/officeDocument/2006/relationships/image" Target="media/image3.jpeg"/><Relationship Id="rId40" Type="http://schemas.openxmlformats.org/officeDocument/2006/relationships/image" Target="media/image19.tiff"/><Relationship Id="rId45" Type="http://schemas.openxmlformats.org/officeDocument/2006/relationships/image" Target="media/image24.png"/><Relationship Id="rId66" Type="http://schemas.openxmlformats.org/officeDocument/2006/relationships/image" Target="media/image45.tiff"/><Relationship Id="rId87" Type="http://schemas.openxmlformats.org/officeDocument/2006/relationships/chart" Target="charts/chart6.xml"/><Relationship Id="rId110" Type="http://schemas.openxmlformats.org/officeDocument/2006/relationships/image" Target="media/image77.png"/><Relationship Id="rId115" Type="http://schemas.openxmlformats.org/officeDocument/2006/relationships/image" Target="media/image82.png"/><Relationship Id="rId131" Type="http://schemas.microsoft.com/office/2007/relationships/hdphoto" Target="media/hdphoto1.wdp"/><Relationship Id="rId136" Type="http://schemas.microsoft.com/office/2007/relationships/hdphoto" Target="media/hdphoto3.wdp"/><Relationship Id="rId157" Type="http://schemas.openxmlformats.org/officeDocument/2006/relationships/image" Target="media/image121.png"/><Relationship Id="rId178" Type="http://schemas.openxmlformats.org/officeDocument/2006/relationships/image" Target="media/image131.png"/><Relationship Id="rId61" Type="http://schemas.openxmlformats.org/officeDocument/2006/relationships/image" Target="media/image40.tiff"/><Relationship Id="rId82" Type="http://schemas.openxmlformats.org/officeDocument/2006/relationships/chart" Target="charts/chart1.xml"/><Relationship Id="rId152" Type="http://schemas.openxmlformats.org/officeDocument/2006/relationships/image" Target="media/image116.png"/><Relationship Id="rId173" Type="http://schemas.openxmlformats.org/officeDocument/2006/relationships/chart" Target="charts/chart22.xml"/><Relationship Id="rId194" Type="http://schemas.openxmlformats.org/officeDocument/2006/relationships/image" Target="media/image143.png"/><Relationship Id="rId199" Type="http://schemas.openxmlformats.org/officeDocument/2006/relationships/image" Target="media/image148.png"/><Relationship Id="rId203" Type="http://schemas.openxmlformats.org/officeDocument/2006/relationships/image" Target="media/image152.png"/><Relationship Id="rId208" Type="http://schemas.openxmlformats.org/officeDocument/2006/relationships/header" Target="header2.xml"/><Relationship Id="rId229" Type="http://schemas.openxmlformats.org/officeDocument/2006/relationships/image" Target="media/image169.png"/><Relationship Id="rId19" Type="http://schemas.openxmlformats.org/officeDocument/2006/relationships/hyperlink" Target="file:///F:\vla-preliminary\ODTU_VLA_PDR.docx" TargetMode="External"/><Relationship Id="rId224" Type="http://schemas.openxmlformats.org/officeDocument/2006/relationships/image" Target="media/image164.jpeg"/><Relationship Id="rId240" Type="http://schemas.openxmlformats.org/officeDocument/2006/relationships/image" Target="media/image180.jpeg"/><Relationship Id="rId245" Type="http://schemas.openxmlformats.org/officeDocument/2006/relationships/image" Target="media/image185.emf"/><Relationship Id="rId261" Type="http://schemas.openxmlformats.org/officeDocument/2006/relationships/image" Target="media/image201.png"/><Relationship Id="rId266" Type="http://schemas.openxmlformats.org/officeDocument/2006/relationships/image" Target="media/image206.png"/><Relationship Id="rId287" Type="http://schemas.openxmlformats.org/officeDocument/2006/relationships/fontTable" Target="fontTable.xml"/><Relationship Id="rId14" Type="http://schemas.openxmlformats.org/officeDocument/2006/relationships/hyperlink" Target="file:///F:\vla-preliminary\ODTU_VLA_PDR.docx" TargetMode="External"/><Relationship Id="rId30" Type="http://schemas.openxmlformats.org/officeDocument/2006/relationships/image" Target="media/image9.jpeg"/><Relationship Id="rId35" Type="http://schemas.openxmlformats.org/officeDocument/2006/relationships/image" Target="media/image14.jpeg"/><Relationship Id="rId56" Type="http://schemas.openxmlformats.org/officeDocument/2006/relationships/image" Target="media/image35.png"/><Relationship Id="rId77" Type="http://schemas.openxmlformats.org/officeDocument/2006/relationships/image" Target="media/image56.png"/><Relationship Id="rId100" Type="http://schemas.openxmlformats.org/officeDocument/2006/relationships/image" Target="media/image69.png"/><Relationship Id="rId105" Type="http://schemas.openxmlformats.org/officeDocument/2006/relationships/image" Target="media/image73.png"/><Relationship Id="rId126" Type="http://schemas.openxmlformats.org/officeDocument/2006/relationships/image" Target="media/image93.png"/><Relationship Id="rId147" Type="http://schemas.openxmlformats.org/officeDocument/2006/relationships/image" Target="media/image111.png"/><Relationship Id="rId168" Type="http://schemas.openxmlformats.org/officeDocument/2006/relationships/chart" Target="charts/chart17.xml"/><Relationship Id="rId282" Type="http://schemas.openxmlformats.org/officeDocument/2006/relationships/header" Target="header5.xml"/><Relationship Id="rId8" Type="http://schemas.openxmlformats.org/officeDocument/2006/relationships/footnotes" Target="footnotes.xml"/><Relationship Id="rId51" Type="http://schemas.openxmlformats.org/officeDocument/2006/relationships/image" Target="media/image30.png"/><Relationship Id="rId72" Type="http://schemas.openxmlformats.org/officeDocument/2006/relationships/image" Target="media/image51.png"/><Relationship Id="rId93" Type="http://schemas.openxmlformats.org/officeDocument/2006/relationships/image" Target="media/image62.png"/><Relationship Id="rId98" Type="http://schemas.openxmlformats.org/officeDocument/2006/relationships/image" Target="media/image67.png"/><Relationship Id="rId121" Type="http://schemas.openxmlformats.org/officeDocument/2006/relationships/image" Target="media/image88.png"/><Relationship Id="rId142" Type="http://schemas.openxmlformats.org/officeDocument/2006/relationships/image" Target="media/image106.jpeg"/><Relationship Id="rId163" Type="http://schemas.openxmlformats.org/officeDocument/2006/relationships/chart" Target="charts/chart14.xml"/><Relationship Id="rId184" Type="http://schemas.microsoft.com/office/2011/relationships/commentsExtended" Target="commentsExtended.xml"/><Relationship Id="rId189" Type="http://schemas.openxmlformats.org/officeDocument/2006/relationships/image" Target="media/image138.jpeg"/><Relationship Id="rId219" Type="http://schemas.openxmlformats.org/officeDocument/2006/relationships/image" Target="media/image160.png"/><Relationship Id="rId3" Type="http://schemas.openxmlformats.org/officeDocument/2006/relationships/customXml" Target="../customXml/item3.xml"/><Relationship Id="rId214" Type="http://schemas.openxmlformats.org/officeDocument/2006/relationships/image" Target="media/image157.png"/><Relationship Id="rId230" Type="http://schemas.openxmlformats.org/officeDocument/2006/relationships/image" Target="media/image170.png"/><Relationship Id="rId235" Type="http://schemas.openxmlformats.org/officeDocument/2006/relationships/image" Target="media/image175.jpeg"/><Relationship Id="rId251" Type="http://schemas.openxmlformats.org/officeDocument/2006/relationships/image" Target="media/image191.png"/><Relationship Id="rId256" Type="http://schemas.openxmlformats.org/officeDocument/2006/relationships/image" Target="media/image196.png"/><Relationship Id="rId277" Type="http://schemas.openxmlformats.org/officeDocument/2006/relationships/chart" Target="charts/chart30.xml"/><Relationship Id="rId25" Type="http://schemas.openxmlformats.org/officeDocument/2006/relationships/image" Target="media/image4.jpeg"/><Relationship Id="rId46" Type="http://schemas.openxmlformats.org/officeDocument/2006/relationships/image" Target="media/image25.png"/><Relationship Id="rId67" Type="http://schemas.openxmlformats.org/officeDocument/2006/relationships/image" Target="media/image46.tiff"/><Relationship Id="rId116" Type="http://schemas.openxmlformats.org/officeDocument/2006/relationships/image" Target="media/image83.png"/><Relationship Id="rId137" Type="http://schemas.openxmlformats.org/officeDocument/2006/relationships/image" Target="media/image101.jpeg"/><Relationship Id="rId158" Type="http://schemas.openxmlformats.org/officeDocument/2006/relationships/image" Target="media/image122.png"/><Relationship Id="rId272" Type="http://schemas.openxmlformats.org/officeDocument/2006/relationships/image" Target="media/image212.png"/><Relationship Id="rId20" Type="http://schemas.openxmlformats.org/officeDocument/2006/relationships/hyperlink" Target="file:///F:\vla-preliminary\ODTU_VLA_PDR.docx" TargetMode="External"/><Relationship Id="rId41" Type="http://schemas.openxmlformats.org/officeDocument/2006/relationships/image" Target="media/image20.tiff"/><Relationship Id="rId62" Type="http://schemas.openxmlformats.org/officeDocument/2006/relationships/image" Target="media/image41.tiff"/><Relationship Id="rId83" Type="http://schemas.openxmlformats.org/officeDocument/2006/relationships/chart" Target="charts/chart2.xml"/><Relationship Id="rId88" Type="http://schemas.openxmlformats.org/officeDocument/2006/relationships/chart" Target="charts/chart7.xml"/><Relationship Id="rId111" Type="http://schemas.openxmlformats.org/officeDocument/2006/relationships/image" Target="media/image78.png"/><Relationship Id="rId132" Type="http://schemas.openxmlformats.org/officeDocument/2006/relationships/image" Target="media/image98.png"/><Relationship Id="rId153" Type="http://schemas.openxmlformats.org/officeDocument/2006/relationships/image" Target="media/image117.png"/><Relationship Id="rId174" Type="http://schemas.openxmlformats.org/officeDocument/2006/relationships/chart" Target="charts/chart23.xml"/><Relationship Id="rId179" Type="http://schemas.openxmlformats.org/officeDocument/2006/relationships/chart" Target="charts/chart24.xml"/><Relationship Id="rId195" Type="http://schemas.openxmlformats.org/officeDocument/2006/relationships/image" Target="media/image144.png"/><Relationship Id="rId209" Type="http://schemas.openxmlformats.org/officeDocument/2006/relationships/footer" Target="footer1.xml"/><Relationship Id="rId190" Type="http://schemas.openxmlformats.org/officeDocument/2006/relationships/image" Target="media/image139.jpeg"/><Relationship Id="rId204" Type="http://schemas.openxmlformats.org/officeDocument/2006/relationships/image" Target="media/image153.png"/><Relationship Id="rId220" Type="http://schemas.openxmlformats.org/officeDocument/2006/relationships/image" Target="media/image161.png"/><Relationship Id="rId225" Type="http://schemas.openxmlformats.org/officeDocument/2006/relationships/image" Target="media/image165.png"/><Relationship Id="rId241" Type="http://schemas.openxmlformats.org/officeDocument/2006/relationships/image" Target="media/image181.png"/><Relationship Id="rId246" Type="http://schemas.openxmlformats.org/officeDocument/2006/relationships/image" Target="media/image186.emf"/><Relationship Id="rId267" Type="http://schemas.openxmlformats.org/officeDocument/2006/relationships/image" Target="media/image207.png"/><Relationship Id="rId288" Type="http://schemas.microsoft.com/office/2011/relationships/people" Target="people.xml"/><Relationship Id="rId15" Type="http://schemas.openxmlformats.org/officeDocument/2006/relationships/hyperlink" Target="file:///F:\vla-preliminary\ODTU_VLA_PDR.docx" TargetMode="External"/><Relationship Id="rId36" Type="http://schemas.openxmlformats.org/officeDocument/2006/relationships/image" Target="media/image15.jpeg"/><Relationship Id="rId57" Type="http://schemas.openxmlformats.org/officeDocument/2006/relationships/image" Target="media/image36.png"/><Relationship Id="rId106" Type="http://schemas.openxmlformats.org/officeDocument/2006/relationships/image" Target="media/image74.png"/><Relationship Id="rId127" Type="http://schemas.openxmlformats.org/officeDocument/2006/relationships/image" Target="media/image94.emf"/><Relationship Id="rId262" Type="http://schemas.openxmlformats.org/officeDocument/2006/relationships/image" Target="media/image202.png"/><Relationship Id="rId283" Type="http://schemas.openxmlformats.org/officeDocument/2006/relationships/footer" Target="footer4.xml"/><Relationship Id="rId10" Type="http://schemas.openxmlformats.org/officeDocument/2006/relationships/image" Target="media/image1.png"/><Relationship Id="rId31" Type="http://schemas.openxmlformats.org/officeDocument/2006/relationships/image" Target="media/image10.png"/><Relationship Id="rId52" Type="http://schemas.openxmlformats.org/officeDocument/2006/relationships/image" Target="media/image31.png"/><Relationship Id="rId73" Type="http://schemas.openxmlformats.org/officeDocument/2006/relationships/image" Target="media/image52.png"/><Relationship Id="rId78" Type="http://schemas.openxmlformats.org/officeDocument/2006/relationships/image" Target="media/image57.png"/><Relationship Id="rId94" Type="http://schemas.openxmlformats.org/officeDocument/2006/relationships/image" Target="media/image63.png"/><Relationship Id="rId99" Type="http://schemas.openxmlformats.org/officeDocument/2006/relationships/image" Target="media/image68.png"/><Relationship Id="rId101" Type="http://schemas.openxmlformats.org/officeDocument/2006/relationships/image" Target="media/image70.png"/><Relationship Id="rId122" Type="http://schemas.openxmlformats.org/officeDocument/2006/relationships/image" Target="media/image89.png"/><Relationship Id="rId143" Type="http://schemas.openxmlformats.org/officeDocument/2006/relationships/image" Target="media/image107.png"/><Relationship Id="rId148" Type="http://schemas.openxmlformats.org/officeDocument/2006/relationships/image" Target="media/image112.png"/><Relationship Id="rId164" Type="http://schemas.openxmlformats.org/officeDocument/2006/relationships/chart" Target="charts/chart15.xml"/><Relationship Id="rId169" Type="http://schemas.openxmlformats.org/officeDocument/2006/relationships/chart" Target="charts/chart18.xml"/><Relationship Id="rId185" Type="http://schemas.openxmlformats.org/officeDocument/2006/relationships/image" Target="media/image134.png"/><Relationship Id="rId4" Type="http://schemas.openxmlformats.org/officeDocument/2006/relationships/numbering" Target="numbering.xml"/><Relationship Id="rId9" Type="http://schemas.openxmlformats.org/officeDocument/2006/relationships/endnotes" Target="endnotes.xml"/><Relationship Id="rId180" Type="http://schemas.openxmlformats.org/officeDocument/2006/relationships/chart" Target="charts/chart25.xml"/><Relationship Id="rId210" Type="http://schemas.openxmlformats.org/officeDocument/2006/relationships/footer" Target="footer2.xml"/><Relationship Id="rId215" Type="http://schemas.openxmlformats.org/officeDocument/2006/relationships/image" Target="media/image158.emf"/><Relationship Id="rId236" Type="http://schemas.openxmlformats.org/officeDocument/2006/relationships/image" Target="media/image176.jpeg"/><Relationship Id="rId257" Type="http://schemas.openxmlformats.org/officeDocument/2006/relationships/image" Target="media/image197.png"/><Relationship Id="rId278" Type="http://schemas.openxmlformats.org/officeDocument/2006/relationships/chart" Target="charts/chart31.xml"/><Relationship Id="rId26" Type="http://schemas.openxmlformats.org/officeDocument/2006/relationships/image" Target="media/image5.gif"/><Relationship Id="rId231" Type="http://schemas.openxmlformats.org/officeDocument/2006/relationships/image" Target="media/image171.png"/><Relationship Id="rId252" Type="http://schemas.openxmlformats.org/officeDocument/2006/relationships/image" Target="media/image192.png"/><Relationship Id="rId273" Type="http://schemas.openxmlformats.org/officeDocument/2006/relationships/chart" Target="charts/chart26.xml"/><Relationship Id="rId47" Type="http://schemas.openxmlformats.org/officeDocument/2006/relationships/image" Target="media/image26.png"/><Relationship Id="rId68" Type="http://schemas.openxmlformats.org/officeDocument/2006/relationships/image" Target="media/image47.tiff"/><Relationship Id="rId89" Type="http://schemas.openxmlformats.org/officeDocument/2006/relationships/chart" Target="charts/chart8.xml"/><Relationship Id="rId112" Type="http://schemas.openxmlformats.org/officeDocument/2006/relationships/image" Target="media/image79.emf"/><Relationship Id="rId133" Type="http://schemas.microsoft.com/office/2007/relationships/hdphoto" Target="media/hdphoto2.wdp"/><Relationship Id="rId154" Type="http://schemas.openxmlformats.org/officeDocument/2006/relationships/image" Target="media/image118.png"/><Relationship Id="rId175" Type="http://schemas.openxmlformats.org/officeDocument/2006/relationships/image" Target="media/image128.png"/><Relationship Id="rId196" Type="http://schemas.openxmlformats.org/officeDocument/2006/relationships/image" Target="media/image145.png"/><Relationship Id="rId200" Type="http://schemas.openxmlformats.org/officeDocument/2006/relationships/image" Target="media/image149.png"/><Relationship Id="rId16" Type="http://schemas.openxmlformats.org/officeDocument/2006/relationships/hyperlink" Target="file:///F:\vla-preliminary\ODTU_VLA_PDR.docx" TargetMode="External"/><Relationship Id="rId221" Type="http://schemas.openxmlformats.org/officeDocument/2006/relationships/hyperlink" Target="http://web.mit.edu/16.unified/www/SPRING/propulsion/notes/node26.html" TargetMode="External"/><Relationship Id="rId242" Type="http://schemas.openxmlformats.org/officeDocument/2006/relationships/image" Target="media/image182.png"/><Relationship Id="rId263" Type="http://schemas.openxmlformats.org/officeDocument/2006/relationships/image" Target="media/image203.png"/><Relationship Id="rId284" Type="http://schemas.openxmlformats.org/officeDocument/2006/relationships/footer" Target="footer5.xml"/><Relationship Id="rId37" Type="http://schemas.openxmlformats.org/officeDocument/2006/relationships/image" Target="media/image16.jpeg"/><Relationship Id="rId58" Type="http://schemas.openxmlformats.org/officeDocument/2006/relationships/image" Target="media/image37.tiff"/><Relationship Id="rId79" Type="http://schemas.openxmlformats.org/officeDocument/2006/relationships/image" Target="media/image58.png"/><Relationship Id="rId102" Type="http://schemas.openxmlformats.org/officeDocument/2006/relationships/chart" Target="charts/chart11.xml"/><Relationship Id="rId123" Type="http://schemas.openxmlformats.org/officeDocument/2006/relationships/image" Target="media/image90.png"/><Relationship Id="rId144" Type="http://schemas.openxmlformats.org/officeDocument/2006/relationships/image" Target="media/image108.png"/><Relationship Id="rId90" Type="http://schemas.openxmlformats.org/officeDocument/2006/relationships/chart" Target="charts/chart9.xml"/><Relationship Id="rId165" Type="http://schemas.openxmlformats.org/officeDocument/2006/relationships/chart" Target="charts/chart16.xml"/><Relationship Id="rId186" Type="http://schemas.openxmlformats.org/officeDocument/2006/relationships/image" Target="media/image135.png"/><Relationship Id="rId211" Type="http://schemas.openxmlformats.org/officeDocument/2006/relationships/header" Target="header3.xml"/><Relationship Id="rId232" Type="http://schemas.openxmlformats.org/officeDocument/2006/relationships/image" Target="media/image172.jpeg"/><Relationship Id="rId253" Type="http://schemas.openxmlformats.org/officeDocument/2006/relationships/image" Target="media/image193.png"/><Relationship Id="rId274" Type="http://schemas.openxmlformats.org/officeDocument/2006/relationships/chart" Target="charts/chart27.xml"/><Relationship Id="rId27" Type="http://schemas.openxmlformats.org/officeDocument/2006/relationships/image" Target="media/image6.gif"/><Relationship Id="rId48" Type="http://schemas.openxmlformats.org/officeDocument/2006/relationships/image" Target="media/image27.png"/><Relationship Id="rId69" Type="http://schemas.openxmlformats.org/officeDocument/2006/relationships/image" Target="media/image48.tiff"/><Relationship Id="rId113" Type="http://schemas.openxmlformats.org/officeDocument/2006/relationships/image" Target="media/image80.png"/><Relationship Id="rId134" Type="http://schemas.openxmlformats.org/officeDocument/2006/relationships/image" Target="media/image99.jpeg"/><Relationship Id="rId80" Type="http://schemas.openxmlformats.org/officeDocument/2006/relationships/image" Target="media/image59.png"/><Relationship Id="rId155" Type="http://schemas.openxmlformats.org/officeDocument/2006/relationships/image" Target="media/image119.png"/><Relationship Id="rId176" Type="http://schemas.openxmlformats.org/officeDocument/2006/relationships/image" Target="media/image129.png"/><Relationship Id="rId197" Type="http://schemas.openxmlformats.org/officeDocument/2006/relationships/image" Target="media/image146.png"/><Relationship Id="rId201" Type="http://schemas.openxmlformats.org/officeDocument/2006/relationships/image" Target="media/image150.jpeg"/><Relationship Id="rId222" Type="http://schemas.openxmlformats.org/officeDocument/2006/relationships/image" Target="media/image162.png"/><Relationship Id="rId243" Type="http://schemas.openxmlformats.org/officeDocument/2006/relationships/image" Target="media/image183.jpeg"/><Relationship Id="rId264" Type="http://schemas.openxmlformats.org/officeDocument/2006/relationships/image" Target="media/image204.png"/><Relationship Id="rId285" Type="http://schemas.openxmlformats.org/officeDocument/2006/relationships/header" Target="header6.xml"/><Relationship Id="rId17" Type="http://schemas.openxmlformats.org/officeDocument/2006/relationships/hyperlink" Target="file:///F:\vla-preliminary\ODTU_VLA_PDR.docx" TargetMode="External"/><Relationship Id="rId38" Type="http://schemas.openxmlformats.org/officeDocument/2006/relationships/image" Target="media/image17.tiff"/><Relationship Id="rId59" Type="http://schemas.openxmlformats.org/officeDocument/2006/relationships/image" Target="media/image38.tiff"/><Relationship Id="rId103" Type="http://schemas.openxmlformats.org/officeDocument/2006/relationships/image" Target="media/image71.png"/><Relationship Id="rId124" Type="http://schemas.openxmlformats.org/officeDocument/2006/relationships/image" Target="media/image91.png"/><Relationship Id="rId70" Type="http://schemas.openxmlformats.org/officeDocument/2006/relationships/image" Target="media/image49.png"/><Relationship Id="rId91" Type="http://schemas.openxmlformats.org/officeDocument/2006/relationships/chart" Target="charts/chart10.xml"/><Relationship Id="rId145" Type="http://schemas.openxmlformats.org/officeDocument/2006/relationships/image" Target="media/image109.png"/><Relationship Id="rId166" Type="http://schemas.openxmlformats.org/officeDocument/2006/relationships/image" Target="media/image126.png"/><Relationship Id="rId187" Type="http://schemas.openxmlformats.org/officeDocument/2006/relationships/image" Target="media/image136.png"/><Relationship Id="rId1" Type="http://schemas.openxmlformats.org/officeDocument/2006/relationships/customXml" Target="../customXml/item1.xml"/><Relationship Id="rId212" Type="http://schemas.openxmlformats.org/officeDocument/2006/relationships/footer" Target="footer3.xml"/><Relationship Id="rId233" Type="http://schemas.openxmlformats.org/officeDocument/2006/relationships/image" Target="media/image173.jpeg"/><Relationship Id="rId254" Type="http://schemas.openxmlformats.org/officeDocument/2006/relationships/image" Target="media/image194.png"/><Relationship Id="rId28" Type="http://schemas.openxmlformats.org/officeDocument/2006/relationships/image" Target="media/image7.jpeg"/><Relationship Id="rId49" Type="http://schemas.openxmlformats.org/officeDocument/2006/relationships/image" Target="media/image28.png"/><Relationship Id="rId114" Type="http://schemas.openxmlformats.org/officeDocument/2006/relationships/image" Target="media/image81.png"/><Relationship Id="rId275" Type="http://schemas.openxmlformats.org/officeDocument/2006/relationships/chart" Target="charts/chart28.xml"/><Relationship Id="rId60" Type="http://schemas.openxmlformats.org/officeDocument/2006/relationships/image" Target="media/image39.tiff"/><Relationship Id="rId81" Type="http://schemas.openxmlformats.org/officeDocument/2006/relationships/image" Target="media/image60.png"/><Relationship Id="rId135" Type="http://schemas.openxmlformats.org/officeDocument/2006/relationships/image" Target="media/image100.png"/><Relationship Id="rId156" Type="http://schemas.openxmlformats.org/officeDocument/2006/relationships/image" Target="media/image120.png"/><Relationship Id="rId177" Type="http://schemas.openxmlformats.org/officeDocument/2006/relationships/image" Target="media/image130.png"/><Relationship Id="rId198" Type="http://schemas.openxmlformats.org/officeDocument/2006/relationships/image" Target="media/image147.png"/><Relationship Id="rId202" Type="http://schemas.openxmlformats.org/officeDocument/2006/relationships/image" Target="media/image151.png"/><Relationship Id="rId223" Type="http://schemas.openxmlformats.org/officeDocument/2006/relationships/image" Target="media/image163.jpeg"/><Relationship Id="rId244" Type="http://schemas.openxmlformats.org/officeDocument/2006/relationships/image" Target="media/image184.jpeg"/><Relationship Id="rId18" Type="http://schemas.openxmlformats.org/officeDocument/2006/relationships/hyperlink" Target="file:///F:\vla-preliminary\ODTU_VLA_PDR.docx" TargetMode="External"/><Relationship Id="rId39" Type="http://schemas.openxmlformats.org/officeDocument/2006/relationships/image" Target="media/image18.tiff"/><Relationship Id="rId265" Type="http://schemas.openxmlformats.org/officeDocument/2006/relationships/image" Target="media/image205.png"/><Relationship Id="rId286" Type="http://schemas.openxmlformats.org/officeDocument/2006/relationships/footer" Target="footer6.xml"/></Relationships>
</file>

<file path=word/_rels/header6.xml.rels><?xml version="1.0" encoding="UTF-8" standalone="yes"?>
<Relationships xmlns="http://schemas.openxmlformats.org/package/2006/relationships"><Relationship Id="rId1" Type="http://schemas.openxmlformats.org/officeDocument/2006/relationships/image" Target="media/image213.png"/></Relationships>
</file>

<file path=word/charts/_rels/chart1.xml.rels><?xml version="1.0" encoding="UTF-8" standalone="yes"?>
<Relationships xmlns="http://schemas.openxmlformats.org/package/2006/relationships"><Relationship Id="rId1" Type="http://schemas.openxmlformats.org/officeDocument/2006/relationships/oleObject" Target="Kitap1" TargetMode="External"/></Relationships>
</file>

<file path=word/charts/_rels/chart10.xml.rels><?xml version="1.0" encoding="UTF-8" standalone="yes"?>
<Relationships xmlns="http://schemas.openxmlformats.org/package/2006/relationships"><Relationship Id="rId1" Type="http://schemas.openxmlformats.org/officeDocument/2006/relationships/oleObject" Target="Kitap1" TargetMode="External"/></Relationships>
</file>

<file path=word/charts/_rels/chart11.xml.rels><?xml version="1.0" encoding="UTF-8" standalone="yes"?>
<Relationships xmlns="http://schemas.openxmlformats.org/package/2006/relationships"><Relationship Id="rId2" Type="http://schemas.openxmlformats.org/officeDocument/2006/relationships/oleObject" Target="file:///C:\Users\win7\Desktop\sd7062.txt" TargetMode="External"/><Relationship Id="rId1" Type="http://schemas.openxmlformats.org/officeDocument/2006/relationships/themeOverride" Target="../theme/themeOverride1.xml"/></Relationships>
</file>

<file path=word/charts/_rels/chart12.xml.rels><?xml version="1.0" encoding="UTF-8" standalone="yes"?>
<Relationships xmlns="http://schemas.openxmlformats.org/package/2006/relationships"><Relationship Id="rId2" Type="http://schemas.openxmlformats.org/officeDocument/2006/relationships/oleObject" Target="file:///C:\Users\win7\Desktop\sd7062.txt" TargetMode="External"/><Relationship Id="rId1" Type="http://schemas.openxmlformats.org/officeDocument/2006/relationships/themeOverride" Target="../theme/themeOverride2.xml"/></Relationships>
</file>

<file path=word/charts/_rels/chart13.xml.rels><?xml version="1.0" encoding="UTF-8" standalone="yes"?>
<Relationships xmlns="http://schemas.openxmlformats.org/package/2006/relationships"><Relationship Id="rId3" Type="http://schemas.openxmlformats.org/officeDocument/2006/relationships/themeOverride" Target="../theme/themeOverride3.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package" Target="../embeddings/Microsoft_Excel_Worksheet.xlsx"/></Relationships>
</file>

<file path=word/charts/_rels/chart14.xml.rels><?xml version="1.0" encoding="UTF-8" standalone="yes"?>
<Relationships xmlns="http://schemas.openxmlformats.org/package/2006/relationships"><Relationship Id="rId3" Type="http://schemas.openxmlformats.org/officeDocument/2006/relationships/themeOverride" Target="../theme/themeOverride4.xml"/><Relationship Id="rId2" Type="http://schemas.microsoft.com/office/2011/relationships/chartColorStyle" Target="colors2.xml"/><Relationship Id="rId1" Type="http://schemas.microsoft.com/office/2011/relationships/chartStyle" Target="style2.xml"/><Relationship Id="rId4" Type="http://schemas.openxmlformats.org/officeDocument/2006/relationships/package" Target="../embeddings/Microsoft_Excel_Worksheet1.xlsx"/></Relationships>
</file>

<file path=word/charts/_rels/chart15.xml.rels><?xml version="1.0" encoding="UTF-8" standalone="yes"?>
<Relationships xmlns="http://schemas.openxmlformats.org/package/2006/relationships"><Relationship Id="rId3" Type="http://schemas.openxmlformats.org/officeDocument/2006/relationships/themeOverride" Target="../theme/themeOverride5.xml"/><Relationship Id="rId2" Type="http://schemas.microsoft.com/office/2011/relationships/chartColorStyle" Target="colors3.xml"/><Relationship Id="rId1" Type="http://schemas.microsoft.com/office/2011/relationships/chartStyle" Target="style3.xml"/><Relationship Id="rId4" Type="http://schemas.openxmlformats.org/officeDocument/2006/relationships/package" Target="../embeddings/Microsoft_Excel_Worksheet2.xlsx"/></Relationships>
</file>

<file path=word/charts/_rels/chart16.xml.rels><?xml version="1.0" encoding="UTF-8" standalone="yes"?>
<Relationships xmlns="http://schemas.openxmlformats.org/package/2006/relationships"><Relationship Id="rId3" Type="http://schemas.openxmlformats.org/officeDocument/2006/relationships/themeOverride" Target="../theme/themeOverride6.xml"/><Relationship Id="rId2" Type="http://schemas.microsoft.com/office/2011/relationships/chartColorStyle" Target="colors4.xml"/><Relationship Id="rId1" Type="http://schemas.microsoft.com/office/2011/relationships/chartStyle" Target="style4.xml"/><Relationship Id="rId4" Type="http://schemas.openxmlformats.org/officeDocument/2006/relationships/package" Target="../embeddings/Microsoft_Excel_Worksheet3.xlsx"/></Relationships>
</file>

<file path=word/charts/_rels/chart17.xml.rels><?xml version="1.0" encoding="UTF-8" standalone="yes"?>
<Relationships xmlns="http://schemas.openxmlformats.org/package/2006/relationships"><Relationship Id="rId3" Type="http://schemas.openxmlformats.org/officeDocument/2006/relationships/oleObject" Target="file:///C:\Users\Alper\Desktop\ODTU%20VLA\Y&#252;k\&#214;n%20Tasar&#305;m%20-%20Son%20U&#231;ak\Yeni%20U&#231;ak_10_09_2018\EN%20EN%20G&#220;NCEL%20FAR\critical%20--wing.xlsx" TargetMode="External"/><Relationship Id="rId2" Type="http://schemas.microsoft.com/office/2011/relationships/chartColorStyle" Target="colors5.xml"/><Relationship Id="rId1" Type="http://schemas.microsoft.com/office/2011/relationships/chartStyle" Target="style5.xml"/></Relationships>
</file>

<file path=word/charts/_rels/chart18.xml.rels><?xml version="1.0" encoding="UTF-8" standalone="yes"?>
<Relationships xmlns="http://schemas.openxmlformats.org/package/2006/relationships"><Relationship Id="rId3" Type="http://schemas.openxmlformats.org/officeDocument/2006/relationships/oleObject" Target="file:///C:\Users\Alper\Desktop\ODTU%20VLA\Y&#252;k\&#214;n%20Tasar&#305;m%20-%20Son%20U&#231;ak\Yeni%20U&#231;ak_10_09_2018\EN%20EN%20G&#220;NCEL%20FAR\critical%20--wing.xlsx" TargetMode="External"/><Relationship Id="rId2" Type="http://schemas.microsoft.com/office/2011/relationships/chartColorStyle" Target="colors6.xml"/><Relationship Id="rId1" Type="http://schemas.microsoft.com/office/2011/relationships/chartStyle" Target="style6.xml"/></Relationships>
</file>

<file path=word/charts/_rels/chart19.xml.rels><?xml version="1.0" encoding="UTF-8" standalone="yes"?>
<Relationships xmlns="http://schemas.openxmlformats.org/package/2006/relationships"><Relationship Id="rId3" Type="http://schemas.openxmlformats.org/officeDocument/2006/relationships/oleObject" Target="file:///C:\Users\Alper\Desktop\ODTU%20VLA\Y&#252;k\&#214;n%20Tasar&#305;m%20-%20Son%20U&#231;ak\Yeni%20U&#231;ak_10_09_2018\EN%20EN%20G&#220;NCEL%20FAR\critical%20--wing.xlsx" TargetMode="External"/><Relationship Id="rId2" Type="http://schemas.microsoft.com/office/2011/relationships/chartColorStyle" Target="colors7.xml"/><Relationship Id="rId1" Type="http://schemas.microsoft.com/office/2011/relationships/chartStyle" Target="style7.xml"/></Relationships>
</file>

<file path=word/charts/_rels/chart2.xml.rels><?xml version="1.0" encoding="UTF-8" standalone="yes"?>
<Relationships xmlns="http://schemas.openxmlformats.org/package/2006/relationships"><Relationship Id="rId1" Type="http://schemas.openxmlformats.org/officeDocument/2006/relationships/oleObject" Target="Kitap1" TargetMode="External"/></Relationships>
</file>

<file path=word/charts/_rels/chart20.xml.rels><?xml version="1.0" encoding="UTF-8" standalone="yes"?>
<Relationships xmlns="http://schemas.openxmlformats.org/package/2006/relationships"><Relationship Id="rId3" Type="http://schemas.openxmlformats.org/officeDocument/2006/relationships/oleObject" Target="file:///C:\Users\Alper\Desktop\ODTU%20VLA\Y&#252;k\&#214;n%20Tasar&#305;m%20-%20Son%20U&#231;ak\Yeni%20U&#231;ak_10_09_2018\EN%20EN%20G&#220;NCEL%20FAR\critical%20--wing.xlsx" TargetMode="External"/><Relationship Id="rId2" Type="http://schemas.microsoft.com/office/2011/relationships/chartColorStyle" Target="colors8.xml"/><Relationship Id="rId1" Type="http://schemas.microsoft.com/office/2011/relationships/chartStyle" Target="style8.xml"/></Relationships>
</file>

<file path=word/charts/_rels/chart21.xml.rels><?xml version="1.0" encoding="UTF-8" standalone="yes"?>
<Relationships xmlns="http://schemas.openxmlformats.org/package/2006/relationships"><Relationship Id="rId3" Type="http://schemas.openxmlformats.org/officeDocument/2006/relationships/oleObject" Target="file:///C:\Users\Alper\Desktop\ODTU%20VLA\Y&#252;k\&#214;n%20Tasar&#305;m%20-%20Son%20U&#231;ak\Yeni%20U&#231;ak_10_09_2018\EN%20EN%20G&#220;NCEL%20FAR\critical%20--wing.xlsx" TargetMode="External"/><Relationship Id="rId2" Type="http://schemas.microsoft.com/office/2011/relationships/chartColorStyle" Target="colors9.xml"/><Relationship Id="rId1" Type="http://schemas.microsoft.com/office/2011/relationships/chartStyle" Target="style9.xml"/></Relationships>
</file>

<file path=word/charts/_rels/chart22.xml.rels><?xml version="1.0" encoding="UTF-8" standalone="yes"?>
<Relationships xmlns="http://schemas.openxmlformats.org/package/2006/relationships"><Relationship Id="rId3" Type="http://schemas.openxmlformats.org/officeDocument/2006/relationships/oleObject" Target="file:///C:\Users\Alper\Desktop\ODTU%20VLA\Y&#252;k\&#214;n%20Tasar&#305;m%20-%20Son%20U&#231;ak\Yeni%20U&#231;ak_10_09_2018\EN%20EN%20G&#220;NCEL%20FAR\critical%20--wing.xlsx" TargetMode="External"/><Relationship Id="rId2" Type="http://schemas.microsoft.com/office/2011/relationships/chartColorStyle" Target="colors10.xml"/><Relationship Id="rId1" Type="http://schemas.microsoft.com/office/2011/relationships/chartStyle" Target="style10.xml"/></Relationships>
</file>

<file path=word/charts/_rels/chart23.xml.rels><?xml version="1.0" encoding="UTF-8" standalone="yes"?>
<Relationships xmlns="http://schemas.openxmlformats.org/package/2006/relationships"><Relationship Id="rId3" Type="http://schemas.openxmlformats.org/officeDocument/2006/relationships/oleObject" Target="file:///C:\Users\Alper\Desktop\ODTU%20VLA\Y&#252;k\&#214;n%20Tasar&#305;m%20-%20Son%20U&#231;ak\Yeni%20U&#231;ak_10_09_2018\EN%20EN%20G&#220;NCEL%20FAR\critical%20--wing.xlsx" TargetMode="External"/><Relationship Id="rId2" Type="http://schemas.microsoft.com/office/2011/relationships/chartColorStyle" Target="colors11.xml"/><Relationship Id="rId1" Type="http://schemas.microsoft.com/office/2011/relationships/chartStyle" Target="style11.xml"/></Relationships>
</file>

<file path=word/charts/_rels/chart24.xml.rels><?xml version="1.0" encoding="UTF-8" standalone="yes"?>
<Relationships xmlns="http://schemas.openxmlformats.org/package/2006/relationships"><Relationship Id="rId3" Type="http://schemas.openxmlformats.org/officeDocument/2006/relationships/oleObject" Target="file:///C:\Users\Alper\Desktop\ODTU%20VLA\Y&#252;k\&#214;n%20Tasar&#305;m%20-%20Son%20U&#231;ak\Yeni%20U&#231;ak_10_09_2018\EN%20EN%20G&#220;NCEL%20FAR\tail_load_calc.xlsx" TargetMode="External"/><Relationship Id="rId2" Type="http://schemas.microsoft.com/office/2011/relationships/chartColorStyle" Target="colors12.xml"/><Relationship Id="rId1" Type="http://schemas.microsoft.com/office/2011/relationships/chartStyle" Target="style12.xml"/></Relationships>
</file>

<file path=word/charts/_rels/chart25.xml.rels><?xml version="1.0" encoding="UTF-8" standalone="yes"?>
<Relationships xmlns="http://schemas.openxmlformats.org/package/2006/relationships"><Relationship Id="rId3" Type="http://schemas.openxmlformats.org/officeDocument/2006/relationships/oleObject" Target="file:///C:\Users\Alper\Desktop\ODTU%20VLA\Y&#252;k\&#214;n%20Tasar&#305;m%20-%20Son%20U&#231;ak\Yeni%20U&#231;ak_10_09_2018\EN%20EN%20G&#220;NCEL%20FAR\tail_load_calc.xlsx" TargetMode="External"/><Relationship Id="rId2" Type="http://schemas.microsoft.com/office/2011/relationships/chartColorStyle" Target="colors13.xml"/><Relationship Id="rId1" Type="http://schemas.microsoft.com/office/2011/relationships/chartStyle" Target="style13.xml"/></Relationships>
</file>

<file path=word/charts/_rels/chart26.xml.rels><?xml version="1.0" encoding="UTF-8" standalone="yes"?>
<Relationships xmlns="http://schemas.openxmlformats.org/package/2006/relationships"><Relationship Id="rId3" Type="http://schemas.openxmlformats.org/officeDocument/2006/relationships/oleObject" Target="file:///C:\Users\Alper\Desktop\ODTU%20VLA\Y&#252;k\&#214;n%20Tasar&#305;m%20-%20Son%20U&#231;ak\Yeni%20U&#231;ak_10_09_2018\EN%20EN%20G&#220;NCEL%20FAR\tail_load_calc.xlsx" TargetMode="External"/><Relationship Id="rId2" Type="http://schemas.microsoft.com/office/2011/relationships/chartColorStyle" Target="colors14.xml"/><Relationship Id="rId1" Type="http://schemas.microsoft.com/office/2011/relationships/chartStyle" Target="style14.xml"/></Relationships>
</file>

<file path=word/charts/_rels/chart27.xml.rels><?xml version="1.0" encoding="UTF-8" standalone="yes"?>
<Relationships xmlns="http://schemas.openxmlformats.org/package/2006/relationships"><Relationship Id="rId3" Type="http://schemas.openxmlformats.org/officeDocument/2006/relationships/oleObject" Target="file:///C:\Users\Alper\Desktop\ODTU%20VLA\Y&#252;k\&#214;n%20Tasar&#305;m%20-%20Son%20U&#231;ak\Yeni%20U&#231;ak_10_09_2018\EN%20EN%20G&#220;NCEL%20FAR\tail_load_calc.xlsx" TargetMode="External"/><Relationship Id="rId2" Type="http://schemas.microsoft.com/office/2011/relationships/chartColorStyle" Target="colors15.xml"/><Relationship Id="rId1" Type="http://schemas.microsoft.com/office/2011/relationships/chartStyle" Target="style15.xml"/></Relationships>
</file>

<file path=word/charts/_rels/chart28.xml.rels><?xml version="1.0" encoding="UTF-8" standalone="yes"?>
<Relationships xmlns="http://schemas.openxmlformats.org/package/2006/relationships"><Relationship Id="rId3" Type="http://schemas.openxmlformats.org/officeDocument/2006/relationships/oleObject" Target="file:///C:\Users\Alper\Desktop\ODTU%20VLA\Y&#252;k\&#214;n%20Tasar&#305;m%20-%20Son%20U&#231;ak\Yeni%20U&#231;ak_10_09_2018\EN%20EN%20G&#220;NCEL%20FAR\tail_load_calc.xlsx" TargetMode="External"/><Relationship Id="rId2" Type="http://schemas.microsoft.com/office/2011/relationships/chartColorStyle" Target="colors16.xml"/><Relationship Id="rId1" Type="http://schemas.microsoft.com/office/2011/relationships/chartStyle" Target="style16.xml"/></Relationships>
</file>

<file path=word/charts/_rels/chart29.xml.rels><?xml version="1.0" encoding="UTF-8" standalone="yes"?>
<Relationships xmlns="http://schemas.openxmlformats.org/package/2006/relationships"><Relationship Id="rId3" Type="http://schemas.openxmlformats.org/officeDocument/2006/relationships/oleObject" Target="file:///C:\Users\Alper\Desktop\ODTU%20VLA\Y&#252;k\&#214;n%20Tasar&#305;m%20-%20Son%20U&#231;ak\Yeni%20U&#231;ak_10_09_2018\EN%20EN%20G&#220;NCEL%20FAR\tail_load_calc.xlsx" TargetMode="External"/><Relationship Id="rId2" Type="http://schemas.microsoft.com/office/2011/relationships/chartColorStyle" Target="colors17.xml"/><Relationship Id="rId1" Type="http://schemas.microsoft.com/office/2011/relationships/chartStyle" Target="style17.xml"/></Relationships>
</file>

<file path=word/charts/_rels/chart3.xml.rels><?xml version="1.0" encoding="UTF-8" standalone="yes"?>
<Relationships xmlns="http://schemas.openxmlformats.org/package/2006/relationships"><Relationship Id="rId1" Type="http://schemas.openxmlformats.org/officeDocument/2006/relationships/oleObject" Target="Kitap1" TargetMode="External"/></Relationships>
</file>

<file path=word/charts/_rels/chart30.xml.rels><?xml version="1.0" encoding="UTF-8" standalone="yes"?>
<Relationships xmlns="http://schemas.openxmlformats.org/package/2006/relationships"><Relationship Id="rId3" Type="http://schemas.openxmlformats.org/officeDocument/2006/relationships/oleObject" Target="file:///C:\Users\Alper\Desktop\ODTU%20VLA\Y&#252;k\&#214;n%20Tasar&#305;m%20-%20Son%20U&#231;ak\Yeni%20U&#231;ak_10_09_2018\EN%20EN%20G&#220;NCEL%20FAR\tail_load_calc.xlsx" TargetMode="External"/><Relationship Id="rId2" Type="http://schemas.microsoft.com/office/2011/relationships/chartColorStyle" Target="colors18.xml"/><Relationship Id="rId1" Type="http://schemas.microsoft.com/office/2011/relationships/chartStyle" Target="style18.xml"/></Relationships>
</file>

<file path=word/charts/_rels/chart31.xml.rels><?xml version="1.0" encoding="UTF-8" standalone="yes"?>
<Relationships xmlns="http://schemas.openxmlformats.org/package/2006/relationships"><Relationship Id="rId3" Type="http://schemas.openxmlformats.org/officeDocument/2006/relationships/oleObject" Target="file:///C:\Users\Alper\Desktop\ODTU%20VLA\Y&#252;k\&#214;n%20Tasar&#305;m%20-%20Son%20U&#231;ak\Yeni%20U&#231;ak_10_09_2018\EN%20EN%20G&#220;NCEL%20FAR\tail_load_calc.xlsx" TargetMode="External"/><Relationship Id="rId2" Type="http://schemas.microsoft.com/office/2011/relationships/chartColorStyle" Target="colors19.xml"/><Relationship Id="rId1" Type="http://schemas.microsoft.com/office/2011/relationships/chartStyle" Target="style19.xml"/></Relationships>
</file>

<file path=word/charts/_rels/chart32.xml.rels><?xml version="1.0" encoding="UTF-8" standalone="yes"?>
<Relationships xmlns="http://schemas.openxmlformats.org/package/2006/relationships"><Relationship Id="rId3" Type="http://schemas.openxmlformats.org/officeDocument/2006/relationships/oleObject" Target="file:///C:\Users\Alper\Desktop\ODTU%20VLA\Y&#252;k\&#214;n%20Tasar&#305;m%20-%20Son%20U&#231;ak\Yeni%20U&#231;ak_10_09_2018\EN%20EN%20G&#220;NCEL%20FAR\tail_load_calc.xlsx" TargetMode="External"/><Relationship Id="rId2" Type="http://schemas.microsoft.com/office/2011/relationships/chartColorStyle" Target="colors20.xml"/><Relationship Id="rId1" Type="http://schemas.microsoft.com/office/2011/relationships/chartStyle" Target="style20.xml"/></Relationships>
</file>

<file path=word/charts/_rels/chart33.xml.rels><?xml version="1.0" encoding="UTF-8" standalone="yes"?>
<Relationships xmlns="http://schemas.openxmlformats.org/package/2006/relationships"><Relationship Id="rId3" Type="http://schemas.openxmlformats.org/officeDocument/2006/relationships/oleObject" Target="file:///C:\Users\Alper\Desktop\ODTU%20VLA\Y&#252;k\&#214;n%20Tasar&#305;m%20-%20Son%20U&#231;ak\Yeni%20U&#231;ak_10_09_2018\EN%20EN%20G&#220;NCEL%20FAR\tail_load_calc.xlsx" TargetMode="External"/><Relationship Id="rId2" Type="http://schemas.microsoft.com/office/2011/relationships/chartColorStyle" Target="colors21.xml"/><Relationship Id="rId1" Type="http://schemas.microsoft.com/office/2011/relationships/chartStyle" Target="style21.xml"/></Relationships>
</file>

<file path=word/charts/_rels/chart4.xml.rels><?xml version="1.0" encoding="UTF-8" standalone="yes"?>
<Relationships xmlns="http://schemas.openxmlformats.org/package/2006/relationships"><Relationship Id="rId1" Type="http://schemas.openxmlformats.org/officeDocument/2006/relationships/oleObject" Target="Kitap1"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Kitap1" TargetMode="External"/></Relationships>
</file>

<file path=word/charts/_rels/chart6.xml.rels><?xml version="1.0" encoding="UTF-8" standalone="yes"?>
<Relationships xmlns="http://schemas.openxmlformats.org/package/2006/relationships"><Relationship Id="rId1" Type="http://schemas.openxmlformats.org/officeDocument/2006/relationships/oleObject" Target="Kitap1" TargetMode="External"/></Relationships>
</file>

<file path=word/charts/_rels/chart7.xml.rels><?xml version="1.0" encoding="UTF-8" standalone="yes"?>
<Relationships xmlns="http://schemas.openxmlformats.org/package/2006/relationships"><Relationship Id="rId1" Type="http://schemas.openxmlformats.org/officeDocument/2006/relationships/oleObject" Target="Kitap1"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Kitap1" TargetMode="External"/></Relationships>
</file>

<file path=word/charts/_rels/chart9.xml.rels><?xml version="1.0" encoding="UTF-8" standalone="yes"?>
<Relationships xmlns="http://schemas.openxmlformats.org/package/2006/relationships"><Relationship Id="rId1" Type="http://schemas.openxmlformats.org/officeDocument/2006/relationships/oleObject" Target="Kitap1"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tr-TR"/>
              <a:t>Cl</a:t>
            </a:r>
            <a:r>
              <a:rPr lang="tr-TR" baseline="0"/>
              <a:t> vs Angle of Attack</a:t>
            </a:r>
            <a:endParaRPr lang="en-GB"/>
          </a:p>
        </c:rich>
      </c:tx>
      <c:overlay val="0"/>
    </c:title>
    <c:autoTitleDeleted val="0"/>
    <c:plotArea>
      <c:layout/>
      <c:lineChart>
        <c:grouping val="standard"/>
        <c:varyColors val="0"/>
        <c:ser>
          <c:idx val="0"/>
          <c:order val="0"/>
          <c:tx>
            <c:v>0 Deflection</c:v>
          </c:tx>
          <c:marker>
            <c:symbol val="none"/>
          </c:marker>
          <c:cat>
            <c:numRef>
              <c:f>Sayfa1!$A$44:$A$56</c:f>
              <c:numCache>
                <c:formatCode>General</c:formatCode>
                <c:ptCount val="13"/>
                <c:pt idx="0">
                  <c:v>0</c:v>
                </c:pt>
                <c:pt idx="1">
                  <c:v>1</c:v>
                </c:pt>
                <c:pt idx="2">
                  <c:v>2</c:v>
                </c:pt>
                <c:pt idx="3">
                  <c:v>3</c:v>
                </c:pt>
                <c:pt idx="4">
                  <c:v>4</c:v>
                </c:pt>
                <c:pt idx="5">
                  <c:v>5</c:v>
                </c:pt>
                <c:pt idx="6">
                  <c:v>6</c:v>
                </c:pt>
                <c:pt idx="7">
                  <c:v>7</c:v>
                </c:pt>
                <c:pt idx="8">
                  <c:v>8</c:v>
                </c:pt>
                <c:pt idx="9">
                  <c:v>9</c:v>
                </c:pt>
                <c:pt idx="10">
                  <c:v>10</c:v>
                </c:pt>
                <c:pt idx="11">
                  <c:v>11</c:v>
                </c:pt>
                <c:pt idx="12">
                  <c:v>12</c:v>
                </c:pt>
              </c:numCache>
            </c:numRef>
          </c:cat>
          <c:val>
            <c:numRef>
              <c:f>Sayfa1!$F$44:$F$54</c:f>
              <c:numCache>
                <c:formatCode>General</c:formatCode>
                <c:ptCount val="11"/>
                <c:pt idx="0">
                  <c:v>0.441</c:v>
                </c:pt>
                <c:pt idx="1">
                  <c:v>0.55200000000000005</c:v>
                </c:pt>
                <c:pt idx="2">
                  <c:v>0.66300000000000014</c:v>
                </c:pt>
                <c:pt idx="3">
                  <c:v>0.77300000000000013</c:v>
                </c:pt>
                <c:pt idx="4">
                  <c:v>0.88100000000000001</c:v>
                </c:pt>
                <c:pt idx="5">
                  <c:v>0.98599999999999999</c:v>
                </c:pt>
                <c:pt idx="6">
                  <c:v>1.087</c:v>
                </c:pt>
                <c:pt idx="7">
                  <c:v>1.1850000000000001</c:v>
                </c:pt>
                <c:pt idx="8">
                  <c:v>1.2769999999999997</c:v>
                </c:pt>
                <c:pt idx="9">
                  <c:v>1.3640000000000001</c:v>
                </c:pt>
                <c:pt idx="10">
                  <c:v>1.4449999999999998</c:v>
                </c:pt>
              </c:numCache>
            </c:numRef>
          </c:val>
          <c:smooth val="0"/>
          <c:extLst>
            <c:ext xmlns:c16="http://schemas.microsoft.com/office/drawing/2014/chart" uri="{C3380CC4-5D6E-409C-BE32-E72D297353CC}">
              <c16:uniqueId val="{00000000-4C91-48D4-95C3-AF091F3945EF}"/>
            </c:ext>
          </c:extLst>
        </c:ser>
        <c:ser>
          <c:idx val="1"/>
          <c:order val="1"/>
          <c:tx>
            <c:v>15 Deflection</c:v>
          </c:tx>
          <c:marker>
            <c:symbol val="none"/>
          </c:marker>
          <c:cat>
            <c:numRef>
              <c:f>Sayfa1!$A$44:$A$56</c:f>
              <c:numCache>
                <c:formatCode>General</c:formatCode>
                <c:ptCount val="13"/>
                <c:pt idx="0">
                  <c:v>0</c:v>
                </c:pt>
                <c:pt idx="1">
                  <c:v>1</c:v>
                </c:pt>
                <c:pt idx="2">
                  <c:v>2</c:v>
                </c:pt>
                <c:pt idx="3">
                  <c:v>3</c:v>
                </c:pt>
                <c:pt idx="4">
                  <c:v>4</c:v>
                </c:pt>
                <c:pt idx="5">
                  <c:v>5</c:v>
                </c:pt>
                <c:pt idx="6">
                  <c:v>6</c:v>
                </c:pt>
                <c:pt idx="7">
                  <c:v>7</c:v>
                </c:pt>
                <c:pt idx="8">
                  <c:v>8</c:v>
                </c:pt>
                <c:pt idx="9">
                  <c:v>9</c:v>
                </c:pt>
                <c:pt idx="10">
                  <c:v>10</c:v>
                </c:pt>
                <c:pt idx="11">
                  <c:v>11</c:v>
                </c:pt>
                <c:pt idx="12">
                  <c:v>12</c:v>
                </c:pt>
              </c:numCache>
            </c:numRef>
          </c:cat>
          <c:val>
            <c:numRef>
              <c:f>Sayfa1!$O$23:$O$33</c:f>
              <c:numCache>
                <c:formatCode>General</c:formatCode>
                <c:ptCount val="11"/>
                <c:pt idx="0">
                  <c:v>0.97700000000000009</c:v>
                </c:pt>
                <c:pt idx="1">
                  <c:v>1.0620000000000001</c:v>
                </c:pt>
                <c:pt idx="2">
                  <c:v>1.1459999999999997</c:v>
                </c:pt>
                <c:pt idx="3">
                  <c:v>1.2309999999999999</c:v>
                </c:pt>
                <c:pt idx="4">
                  <c:v>1.3149999999999997</c:v>
                </c:pt>
                <c:pt idx="5">
                  <c:v>1.399</c:v>
                </c:pt>
                <c:pt idx="6">
                  <c:v>1.4769999999999999</c:v>
                </c:pt>
                <c:pt idx="7">
                  <c:v>1.5349999999999997</c:v>
                </c:pt>
                <c:pt idx="8">
                  <c:v>1.569</c:v>
                </c:pt>
                <c:pt idx="9">
                  <c:v>1.577</c:v>
                </c:pt>
                <c:pt idx="10">
                  <c:v>1.5580000000000001</c:v>
                </c:pt>
              </c:numCache>
            </c:numRef>
          </c:val>
          <c:smooth val="0"/>
          <c:extLst>
            <c:ext xmlns:c16="http://schemas.microsoft.com/office/drawing/2014/chart" uri="{C3380CC4-5D6E-409C-BE32-E72D297353CC}">
              <c16:uniqueId val="{00000001-4C91-48D4-95C3-AF091F3945EF}"/>
            </c:ext>
          </c:extLst>
        </c:ser>
        <c:ser>
          <c:idx val="2"/>
          <c:order val="2"/>
          <c:tx>
            <c:v>30 Deflection</c:v>
          </c:tx>
          <c:marker>
            <c:symbol val="none"/>
          </c:marker>
          <c:cat>
            <c:numRef>
              <c:f>Sayfa1!$A$44:$A$56</c:f>
              <c:numCache>
                <c:formatCode>General</c:formatCode>
                <c:ptCount val="13"/>
                <c:pt idx="0">
                  <c:v>0</c:v>
                </c:pt>
                <c:pt idx="1">
                  <c:v>1</c:v>
                </c:pt>
                <c:pt idx="2">
                  <c:v>2</c:v>
                </c:pt>
                <c:pt idx="3">
                  <c:v>3</c:v>
                </c:pt>
                <c:pt idx="4">
                  <c:v>4</c:v>
                </c:pt>
                <c:pt idx="5">
                  <c:v>5</c:v>
                </c:pt>
                <c:pt idx="6">
                  <c:v>6</c:v>
                </c:pt>
                <c:pt idx="7">
                  <c:v>7</c:v>
                </c:pt>
                <c:pt idx="8">
                  <c:v>8</c:v>
                </c:pt>
                <c:pt idx="9">
                  <c:v>9</c:v>
                </c:pt>
                <c:pt idx="10">
                  <c:v>10</c:v>
                </c:pt>
                <c:pt idx="11">
                  <c:v>11</c:v>
                </c:pt>
                <c:pt idx="12">
                  <c:v>12</c:v>
                </c:pt>
              </c:numCache>
            </c:numRef>
          </c:cat>
          <c:val>
            <c:numRef>
              <c:f>Sayfa1!$F$23:$F$33</c:f>
              <c:numCache>
                <c:formatCode>General</c:formatCode>
                <c:ptCount val="11"/>
                <c:pt idx="0">
                  <c:v>1.274</c:v>
                </c:pt>
                <c:pt idx="1">
                  <c:v>1.3560000000000001</c:v>
                </c:pt>
                <c:pt idx="2">
                  <c:v>1.4369999999999998</c:v>
                </c:pt>
                <c:pt idx="3">
                  <c:v>1.5169999999999997</c:v>
                </c:pt>
                <c:pt idx="4">
                  <c:v>1.5960000000000001</c:v>
                </c:pt>
                <c:pt idx="5">
                  <c:v>1.6719999999999997</c:v>
                </c:pt>
                <c:pt idx="6">
                  <c:v>1.74</c:v>
                </c:pt>
                <c:pt idx="7">
                  <c:v>1.79</c:v>
                </c:pt>
                <c:pt idx="8">
                  <c:v>1.8160000000000001</c:v>
                </c:pt>
                <c:pt idx="9">
                  <c:v>1.86</c:v>
                </c:pt>
                <c:pt idx="10">
                  <c:v>1.8480000000000001</c:v>
                </c:pt>
              </c:numCache>
            </c:numRef>
          </c:val>
          <c:smooth val="0"/>
          <c:extLst>
            <c:ext xmlns:c16="http://schemas.microsoft.com/office/drawing/2014/chart" uri="{C3380CC4-5D6E-409C-BE32-E72D297353CC}">
              <c16:uniqueId val="{00000002-4C91-48D4-95C3-AF091F3945EF}"/>
            </c:ext>
          </c:extLst>
        </c:ser>
        <c:dLbls>
          <c:showLegendKey val="0"/>
          <c:showVal val="0"/>
          <c:showCatName val="0"/>
          <c:showSerName val="0"/>
          <c:showPercent val="0"/>
          <c:showBubbleSize val="0"/>
        </c:dLbls>
        <c:smooth val="0"/>
        <c:axId val="109741568"/>
        <c:axId val="109743488"/>
      </c:lineChart>
      <c:catAx>
        <c:axId val="109741568"/>
        <c:scaling>
          <c:orientation val="minMax"/>
        </c:scaling>
        <c:delete val="0"/>
        <c:axPos val="b"/>
        <c:title>
          <c:tx>
            <c:rich>
              <a:bodyPr/>
              <a:lstStyle/>
              <a:p>
                <a:pPr>
                  <a:defRPr/>
                </a:pPr>
                <a:r>
                  <a:rPr lang="tr-TR"/>
                  <a:t>AOA</a:t>
                </a:r>
              </a:p>
            </c:rich>
          </c:tx>
          <c:overlay val="0"/>
        </c:title>
        <c:numFmt formatCode="General" sourceLinked="1"/>
        <c:majorTickMark val="none"/>
        <c:minorTickMark val="none"/>
        <c:tickLblPos val="nextTo"/>
        <c:crossAx val="109743488"/>
        <c:crosses val="autoZero"/>
        <c:auto val="1"/>
        <c:lblAlgn val="ctr"/>
        <c:lblOffset val="100"/>
        <c:noMultiLvlLbl val="0"/>
      </c:catAx>
      <c:valAx>
        <c:axId val="109743488"/>
        <c:scaling>
          <c:orientation val="minMax"/>
        </c:scaling>
        <c:delete val="0"/>
        <c:axPos val="l"/>
        <c:majorGridlines/>
        <c:title>
          <c:tx>
            <c:rich>
              <a:bodyPr/>
              <a:lstStyle/>
              <a:p>
                <a:pPr>
                  <a:defRPr/>
                </a:pPr>
                <a:r>
                  <a:rPr lang="tr-TR"/>
                  <a:t>Cl</a:t>
                </a:r>
                <a:endParaRPr lang="en-GB"/>
              </a:p>
            </c:rich>
          </c:tx>
          <c:overlay val="0"/>
        </c:title>
        <c:numFmt formatCode="General" sourceLinked="1"/>
        <c:majorTickMark val="none"/>
        <c:minorTickMark val="none"/>
        <c:tickLblPos val="nextTo"/>
        <c:crossAx val="109741568"/>
        <c:crosses val="autoZero"/>
        <c:crossBetween val="between"/>
      </c:valAx>
    </c:plotArea>
    <c:legend>
      <c:legendPos val="r"/>
      <c:overlay val="0"/>
    </c:legend>
    <c:plotVisOnly val="1"/>
    <c:dispBlanksAs val="gap"/>
    <c:showDLblsOverMax val="0"/>
  </c:chart>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tr-TR"/>
              <a:t>Cm</a:t>
            </a:r>
            <a:r>
              <a:rPr lang="tr-TR" baseline="0"/>
              <a:t> vs Angle of Attack at 30 Degrees Deflection</a:t>
            </a:r>
          </a:p>
        </c:rich>
      </c:tx>
      <c:overlay val="0"/>
    </c:title>
    <c:autoTitleDeleted val="0"/>
    <c:plotArea>
      <c:layout/>
      <c:lineChart>
        <c:grouping val="standard"/>
        <c:varyColors val="0"/>
        <c:ser>
          <c:idx val="0"/>
          <c:order val="0"/>
          <c:tx>
            <c:v>Plain Flap</c:v>
          </c:tx>
          <c:marker>
            <c:symbol val="none"/>
          </c:marker>
          <c:val>
            <c:numRef>
              <c:f>Sayfa1!$H$23:$H$35</c:f>
              <c:numCache>
                <c:formatCode>General</c:formatCode>
                <c:ptCount val="13"/>
                <c:pt idx="0">
                  <c:v>-0.19700000000000001</c:v>
                </c:pt>
                <c:pt idx="1">
                  <c:v>-0.19400000000000001</c:v>
                </c:pt>
                <c:pt idx="2">
                  <c:v>-0.191</c:v>
                </c:pt>
                <c:pt idx="3">
                  <c:v>-0.18800000000000003</c:v>
                </c:pt>
                <c:pt idx="4">
                  <c:v>-0.18500000000000003</c:v>
                </c:pt>
                <c:pt idx="5">
                  <c:v>-0.18100000000000002</c:v>
                </c:pt>
                <c:pt idx="6">
                  <c:v>-0.17700000000000002</c:v>
                </c:pt>
                <c:pt idx="7">
                  <c:v>-0.17200000000000001</c:v>
                </c:pt>
                <c:pt idx="8">
                  <c:v>-0.16600000000000001</c:v>
                </c:pt>
                <c:pt idx="9">
                  <c:v>-0.16</c:v>
                </c:pt>
                <c:pt idx="10">
                  <c:v>-0.15400000000000003</c:v>
                </c:pt>
                <c:pt idx="11">
                  <c:v>-0.15700000000000003</c:v>
                </c:pt>
                <c:pt idx="12">
                  <c:v>-0.16900000000000001</c:v>
                </c:pt>
              </c:numCache>
            </c:numRef>
          </c:val>
          <c:smooth val="0"/>
          <c:extLst>
            <c:ext xmlns:c16="http://schemas.microsoft.com/office/drawing/2014/chart" uri="{C3380CC4-5D6E-409C-BE32-E72D297353CC}">
              <c16:uniqueId val="{00000000-6067-42CC-B1D6-81F07688B177}"/>
            </c:ext>
          </c:extLst>
        </c:ser>
        <c:ser>
          <c:idx val="1"/>
          <c:order val="1"/>
          <c:tx>
            <c:v>Slotted Flap</c:v>
          </c:tx>
          <c:marker>
            <c:symbol val="none"/>
          </c:marker>
          <c:val>
            <c:numRef>
              <c:f>Sayfa1!$H$2:$H$14</c:f>
              <c:numCache>
                <c:formatCode>General</c:formatCode>
                <c:ptCount val="13"/>
                <c:pt idx="0">
                  <c:v>-0.21600000000000003</c:v>
                </c:pt>
                <c:pt idx="1">
                  <c:v>-0.21300000000000002</c:v>
                </c:pt>
                <c:pt idx="2">
                  <c:v>-0.21100000000000002</c:v>
                </c:pt>
                <c:pt idx="3">
                  <c:v>-0.20800000000000002</c:v>
                </c:pt>
                <c:pt idx="4">
                  <c:v>-0.20500000000000002</c:v>
                </c:pt>
                <c:pt idx="5">
                  <c:v>-0.20200000000000001</c:v>
                </c:pt>
                <c:pt idx="6">
                  <c:v>-0.19900000000000001</c:v>
                </c:pt>
                <c:pt idx="7">
                  <c:v>-0.19600000000000001</c:v>
                </c:pt>
                <c:pt idx="8">
                  <c:v>-0.193</c:v>
                </c:pt>
                <c:pt idx="9">
                  <c:v>-0.19</c:v>
                </c:pt>
                <c:pt idx="10">
                  <c:v>-0.18800000000000003</c:v>
                </c:pt>
                <c:pt idx="11">
                  <c:v>-0.18700000000000003</c:v>
                </c:pt>
                <c:pt idx="12">
                  <c:v>-0.18600000000000003</c:v>
                </c:pt>
              </c:numCache>
            </c:numRef>
          </c:val>
          <c:smooth val="0"/>
          <c:extLst>
            <c:ext xmlns:c16="http://schemas.microsoft.com/office/drawing/2014/chart" uri="{C3380CC4-5D6E-409C-BE32-E72D297353CC}">
              <c16:uniqueId val="{00000001-6067-42CC-B1D6-81F07688B177}"/>
            </c:ext>
          </c:extLst>
        </c:ser>
        <c:dLbls>
          <c:showLegendKey val="0"/>
          <c:showVal val="0"/>
          <c:showCatName val="0"/>
          <c:showSerName val="0"/>
          <c:showPercent val="0"/>
          <c:showBubbleSize val="0"/>
        </c:dLbls>
        <c:smooth val="0"/>
        <c:axId val="142818688"/>
        <c:axId val="142828672"/>
      </c:lineChart>
      <c:catAx>
        <c:axId val="142818688"/>
        <c:scaling>
          <c:orientation val="minMax"/>
        </c:scaling>
        <c:delete val="0"/>
        <c:axPos val="b"/>
        <c:title>
          <c:tx>
            <c:rich>
              <a:bodyPr/>
              <a:lstStyle/>
              <a:p>
                <a:pPr>
                  <a:defRPr/>
                </a:pPr>
                <a:r>
                  <a:rPr lang="tr-TR"/>
                  <a:t>AOA</a:t>
                </a:r>
              </a:p>
            </c:rich>
          </c:tx>
          <c:overlay val="0"/>
        </c:title>
        <c:majorTickMark val="none"/>
        <c:minorTickMark val="none"/>
        <c:tickLblPos val="nextTo"/>
        <c:crossAx val="142828672"/>
        <c:crosses val="autoZero"/>
        <c:auto val="1"/>
        <c:lblAlgn val="ctr"/>
        <c:lblOffset val="100"/>
        <c:noMultiLvlLbl val="0"/>
      </c:catAx>
      <c:valAx>
        <c:axId val="142828672"/>
        <c:scaling>
          <c:orientation val="minMax"/>
        </c:scaling>
        <c:delete val="0"/>
        <c:axPos val="l"/>
        <c:majorGridlines/>
        <c:title>
          <c:tx>
            <c:rich>
              <a:bodyPr/>
              <a:lstStyle/>
              <a:p>
                <a:pPr>
                  <a:defRPr/>
                </a:pPr>
                <a:r>
                  <a:rPr lang="tr-TR"/>
                  <a:t>Cm</a:t>
                </a:r>
                <a:endParaRPr lang="en-GB"/>
              </a:p>
            </c:rich>
          </c:tx>
          <c:overlay val="0"/>
        </c:title>
        <c:numFmt formatCode="General" sourceLinked="1"/>
        <c:majorTickMark val="none"/>
        <c:minorTickMark val="none"/>
        <c:tickLblPos val="nextTo"/>
        <c:crossAx val="142818688"/>
        <c:crosses val="autoZero"/>
        <c:crossBetween val="between"/>
      </c:valAx>
    </c:plotArea>
    <c:legend>
      <c:legendPos val="r"/>
      <c:overlay val="0"/>
    </c:legend>
    <c:plotVisOnly val="1"/>
    <c:dispBlanksAs val="gap"/>
    <c:showDLblsOverMax val="0"/>
  </c:chart>
  <c:externalData r:id="rId1">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a:pPr>
            <a:r>
              <a:rPr lang="tr-TR"/>
              <a:t>Cl vs Angle of Attack</a:t>
            </a:r>
            <a:endParaRPr lang="en-GB"/>
          </a:p>
        </c:rich>
      </c:tx>
      <c:overlay val="0"/>
    </c:title>
    <c:autoTitleDeleted val="0"/>
    <c:plotArea>
      <c:layout/>
      <c:lineChart>
        <c:grouping val="standard"/>
        <c:varyColors val="0"/>
        <c:ser>
          <c:idx val="0"/>
          <c:order val="0"/>
          <c:tx>
            <c:v>3D Wing</c:v>
          </c:tx>
          <c:marker>
            <c:symbol val="none"/>
          </c:marker>
          <c:val>
            <c:numRef>
              <c:f>Sayfa1!$T$4:$T$22</c:f>
              <c:numCache>
                <c:formatCode>General</c:formatCode>
                <c:ptCount val="19"/>
                <c:pt idx="0">
                  <c:v>0.31968945000000021</c:v>
                </c:pt>
                <c:pt idx="1">
                  <c:v>0.40100000000000002</c:v>
                </c:pt>
                <c:pt idx="2">
                  <c:v>0.48464377000000008</c:v>
                </c:pt>
                <c:pt idx="3">
                  <c:v>0.56755845500000002</c:v>
                </c:pt>
                <c:pt idx="4">
                  <c:v>0.64883349999999995</c:v>
                </c:pt>
                <c:pt idx="5">
                  <c:v>0.72900000000000031</c:v>
                </c:pt>
                <c:pt idx="6">
                  <c:v>0.80863450999999997</c:v>
                </c:pt>
                <c:pt idx="7">
                  <c:v>0.88300000000000012</c:v>
                </c:pt>
                <c:pt idx="8">
                  <c:v>0.95976773000000004</c:v>
                </c:pt>
                <c:pt idx="9">
                  <c:v>1.0269999999999992</c:v>
                </c:pt>
                <c:pt idx="10">
                  <c:v>1.09696233</c:v>
                </c:pt>
                <c:pt idx="11">
                  <c:v>1.1499999999999992</c:v>
                </c:pt>
                <c:pt idx="12">
                  <c:v>1.2085005899999999</c:v>
                </c:pt>
                <c:pt idx="13">
                  <c:v>1.26</c:v>
                </c:pt>
                <c:pt idx="14">
                  <c:v>1.29728877</c:v>
                </c:pt>
                <c:pt idx="15">
                  <c:v>1.3369285399999999</c:v>
                </c:pt>
                <c:pt idx="16">
                  <c:v>1.3679846799999993</c:v>
                </c:pt>
                <c:pt idx="17">
                  <c:v>1.37950518</c:v>
                </c:pt>
                <c:pt idx="18">
                  <c:v>1.37504648</c:v>
                </c:pt>
              </c:numCache>
            </c:numRef>
          </c:val>
          <c:smooth val="0"/>
          <c:extLst>
            <c:ext xmlns:c16="http://schemas.microsoft.com/office/drawing/2014/chart" uri="{C3380CC4-5D6E-409C-BE32-E72D297353CC}">
              <c16:uniqueId val="{00000000-CB42-4119-B2E2-B7F02AF70F2F}"/>
            </c:ext>
          </c:extLst>
        </c:ser>
        <c:ser>
          <c:idx val="1"/>
          <c:order val="1"/>
          <c:tx>
            <c:v>2D Airfoil</c:v>
          </c:tx>
          <c:marker>
            <c:symbol val="none"/>
          </c:marker>
          <c:val>
            <c:numRef>
              <c:f>Sayfa1!$O$16:$O$33</c:f>
              <c:numCache>
                <c:formatCode>General</c:formatCode>
                <c:ptCount val="18"/>
                <c:pt idx="0">
                  <c:v>0.44075000000000003</c:v>
                </c:pt>
                <c:pt idx="1">
                  <c:v>0.55232999999999999</c:v>
                </c:pt>
                <c:pt idx="2">
                  <c:v>0.66308000000000034</c:v>
                </c:pt>
                <c:pt idx="3">
                  <c:v>0.77265000000000039</c:v>
                </c:pt>
                <c:pt idx="4">
                  <c:v>0.88069000000000019</c:v>
                </c:pt>
                <c:pt idx="5">
                  <c:v>0.98568</c:v>
                </c:pt>
                <c:pt idx="6">
                  <c:v>1.08687</c:v>
                </c:pt>
                <c:pt idx="7">
                  <c:v>1.18472</c:v>
                </c:pt>
                <c:pt idx="8">
                  <c:v>1.27694</c:v>
                </c:pt>
                <c:pt idx="9">
                  <c:v>1.3641399999999999</c:v>
                </c:pt>
                <c:pt idx="10">
                  <c:v>1.4454799999999994</c:v>
                </c:pt>
                <c:pt idx="11">
                  <c:v>1.5165599999999999</c:v>
                </c:pt>
                <c:pt idx="12">
                  <c:v>1.5725100000000001</c:v>
                </c:pt>
                <c:pt idx="13">
                  <c:v>1.60764</c:v>
                </c:pt>
                <c:pt idx="14">
                  <c:v>1.61991</c:v>
                </c:pt>
                <c:pt idx="15">
                  <c:v>1.60118</c:v>
                </c:pt>
                <c:pt idx="16">
                  <c:v>1.5490599999999999</c:v>
                </c:pt>
                <c:pt idx="17">
                  <c:v>1.4674699999999994</c:v>
                </c:pt>
              </c:numCache>
            </c:numRef>
          </c:val>
          <c:smooth val="0"/>
          <c:extLst>
            <c:ext xmlns:c16="http://schemas.microsoft.com/office/drawing/2014/chart" uri="{C3380CC4-5D6E-409C-BE32-E72D297353CC}">
              <c16:uniqueId val="{00000001-CB42-4119-B2E2-B7F02AF70F2F}"/>
            </c:ext>
          </c:extLst>
        </c:ser>
        <c:dLbls>
          <c:showLegendKey val="0"/>
          <c:showVal val="0"/>
          <c:showCatName val="0"/>
          <c:showSerName val="0"/>
          <c:showPercent val="0"/>
          <c:showBubbleSize val="0"/>
        </c:dLbls>
        <c:smooth val="0"/>
        <c:axId val="100241792"/>
        <c:axId val="100243328"/>
      </c:lineChart>
      <c:catAx>
        <c:axId val="100241792"/>
        <c:scaling>
          <c:orientation val="minMax"/>
        </c:scaling>
        <c:delete val="0"/>
        <c:axPos val="b"/>
        <c:numFmt formatCode="General" sourceLinked="1"/>
        <c:majorTickMark val="none"/>
        <c:minorTickMark val="none"/>
        <c:tickLblPos val="nextTo"/>
        <c:crossAx val="100243328"/>
        <c:crosses val="autoZero"/>
        <c:auto val="1"/>
        <c:lblAlgn val="ctr"/>
        <c:lblOffset val="100"/>
        <c:noMultiLvlLbl val="0"/>
      </c:catAx>
      <c:valAx>
        <c:axId val="100243328"/>
        <c:scaling>
          <c:orientation val="minMax"/>
        </c:scaling>
        <c:delete val="0"/>
        <c:axPos val="l"/>
        <c:majorGridlines/>
        <c:title>
          <c:tx>
            <c:rich>
              <a:bodyPr/>
              <a:lstStyle/>
              <a:p>
                <a:pPr>
                  <a:defRPr/>
                </a:pPr>
                <a:r>
                  <a:rPr lang="tr-TR"/>
                  <a:t>Lift</a:t>
                </a:r>
                <a:r>
                  <a:rPr lang="tr-TR" baseline="0"/>
                  <a:t> Coefficient</a:t>
                </a:r>
                <a:endParaRPr lang="en-GB"/>
              </a:p>
            </c:rich>
          </c:tx>
          <c:overlay val="0"/>
        </c:title>
        <c:numFmt formatCode="General" sourceLinked="1"/>
        <c:majorTickMark val="none"/>
        <c:minorTickMark val="none"/>
        <c:tickLblPos val="nextTo"/>
        <c:crossAx val="100241792"/>
        <c:crosses val="autoZero"/>
        <c:crossBetween val="between"/>
      </c:valAx>
    </c:plotArea>
    <c:legend>
      <c:legendPos val="r"/>
      <c:overlay val="0"/>
    </c:legend>
    <c:plotVisOnly val="1"/>
    <c:dispBlanksAs val="gap"/>
    <c:showDLblsOverMax val="0"/>
  </c:chart>
  <c:externalData r:id="rId2">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a:pPr>
            <a:r>
              <a:rPr lang="tr-TR"/>
              <a:t>Cl vs Angle of Attack</a:t>
            </a:r>
            <a:endParaRPr lang="en-GB"/>
          </a:p>
        </c:rich>
      </c:tx>
      <c:overlay val="0"/>
    </c:title>
    <c:autoTitleDeleted val="0"/>
    <c:plotArea>
      <c:layout/>
      <c:lineChart>
        <c:grouping val="standard"/>
        <c:varyColors val="0"/>
        <c:ser>
          <c:idx val="0"/>
          <c:order val="0"/>
          <c:tx>
            <c:v>10 Degrees</c:v>
          </c:tx>
          <c:marker>
            <c:symbol val="none"/>
          </c:marker>
          <c:cat>
            <c:numRef>
              <c:f>Sayfa1!$F$70:$F$75</c:f>
              <c:numCache>
                <c:formatCode>General</c:formatCode>
                <c:ptCount val="6"/>
                <c:pt idx="0">
                  <c:v>12</c:v>
                </c:pt>
                <c:pt idx="1">
                  <c:v>13</c:v>
                </c:pt>
                <c:pt idx="2">
                  <c:v>14</c:v>
                </c:pt>
                <c:pt idx="3">
                  <c:v>15</c:v>
                </c:pt>
                <c:pt idx="4">
                  <c:v>16</c:v>
                </c:pt>
                <c:pt idx="5">
                  <c:v>17</c:v>
                </c:pt>
              </c:numCache>
            </c:numRef>
          </c:cat>
          <c:val>
            <c:numRef>
              <c:f>Sayfa1!$G$70:$G$75</c:f>
              <c:numCache>
                <c:formatCode>General</c:formatCode>
                <c:ptCount val="6"/>
                <c:pt idx="0">
                  <c:v>1.561718548</c:v>
                </c:pt>
                <c:pt idx="1">
                  <c:v>1.63248035</c:v>
                </c:pt>
                <c:pt idx="2">
                  <c:v>1.691310348</c:v>
                </c:pt>
                <c:pt idx="3">
                  <c:v>1.7508865179999993</c:v>
                </c:pt>
                <c:pt idx="4">
                  <c:v>1.8046407360000001</c:v>
                </c:pt>
                <c:pt idx="5">
                  <c:v>1.8334363919999992</c:v>
                </c:pt>
              </c:numCache>
            </c:numRef>
          </c:val>
          <c:smooth val="0"/>
          <c:extLst>
            <c:ext xmlns:c16="http://schemas.microsoft.com/office/drawing/2014/chart" uri="{C3380CC4-5D6E-409C-BE32-E72D297353CC}">
              <c16:uniqueId val="{00000000-B258-4FE7-A818-57E99742E3E0}"/>
            </c:ext>
          </c:extLst>
        </c:ser>
        <c:ser>
          <c:idx val="1"/>
          <c:order val="1"/>
          <c:tx>
            <c:v>15 Degrees</c:v>
          </c:tx>
          <c:marker>
            <c:symbol val="none"/>
          </c:marker>
          <c:val>
            <c:numRef>
              <c:f>Sayfa1!$G$60:$G$65</c:f>
              <c:numCache>
                <c:formatCode>General</c:formatCode>
                <c:ptCount val="6"/>
                <c:pt idx="0">
                  <c:v>1.7438252389999989</c:v>
                </c:pt>
                <c:pt idx="1">
                  <c:v>1.8200294699999999</c:v>
                </c:pt>
                <c:pt idx="2">
                  <c:v>1.8796174230000007</c:v>
                </c:pt>
                <c:pt idx="3">
                  <c:v>1.9190024300000001</c:v>
                </c:pt>
                <c:pt idx="4">
                  <c:v>1.9534820290000006</c:v>
                </c:pt>
                <c:pt idx="5">
                  <c:v>1.9754746069999998</c:v>
                </c:pt>
              </c:numCache>
            </c:numRef>
          </c:val>
          <c:smooth val="0"/>
          <c:extLst>
            <c:ext xmlns:c16="http://schemas.microsoft.com/office/drawing/2014/chart" uri="{C3380CC4-5D6E-409C-BE32-E72D297353CC}">
              <c16:uniqueId val="{00000001-B258-4FE7-A818-57E99742E3E0}"/>
            </c:ext>
          </c:extLst>
        </c:ser>
        <c:ser>
          <c:idx val="2"/>
          <c:order val="2"/>
          <c:tx>
            <c:v>30 Degrees</c:v>
          </c:tx>
          <c:marker>
            <c:symbol val="none"/>
          </c:marker>
          <c:val>
            <c:numRef>
              <c:f>Sayfa1!$G$79:$G$84</c:f>
              <c:numCache>
                <c:formatCode>General</c:formatCode>
                <c:ptCount val="6"/>
                <c:pt idx="0">
                  <c:v>1.564222022</c:v>
                </c:pt>
                <c:pt idx="1">
                  <c:v>1.6215084230000001</c:v>
                </c:pt>
                <c:pt idx="2">
                  <c:v>1.6733965499999999</c:v>
                </c:pt>
                <c:pt idx="3">
                  <c:v>1.7150158639999999</c:v>
                </c:pt>
                <c:pt idx="4">
                  <c:v>1.7512453079999992</c:v>
                </c:pt>
                <c:pt idx="5">
                  <c:v>1.757440959</c:v>
                </c:pt>
              </c:numCache>
            </c:numRef>
          </c:val>
          <c:smooth val="0"/>
          <c:extLst>
            <c:ext xmlns:c16="http://schemas.microsoft.com/office/drawing/2014/chart" uri="{C3380CC4-5D6E-409C-BE32-E72D297353CC}">
              <c16:uniqueId val="{00000002-B258-4FE7-A818-57E99742E3E0}"/>
            </c:ext>
          </c:extLst>
        </c:ser>
        <c:dLbls>
          <c:showLegendKey val="0"/>
          <c:showVal val="0"/>
          <c:showCatName val="0"/>
          <c:showSerName val="0"/>
          <c:showPercent val="0"/>
          <c:showBubbleSize val="0"/>
        </c:dLbls>
        <c:smooth val="0"/>
        <c:axId val="100257152"/>
        <c:axId val="109970560"/>
      </c:lineChart>
      <c:catAx>
        <c:axId val="100257152"/>
        <c:scaling>
          <c:orientation val="minMax"/>
        </c:scaling>
        <c:delete val="0"/>
        <c:axPos val="b"/>
        <c:numFmt formatCode="General" sourceLinked="1"/>
        <c:majorTickMark val="none"/>
        <c:minorTickMark val="none"/>
        <c:tickLblPos val="nextTo"/>
        <c:crossAx val="109970560"/>
        <c:crosses val="autoZero"/>
        <c:auto val="1"/>
        <c:lblAlgn val="ctr"/>
        <c:lblOffset val="100"/>
        <c:noMultiLvlLbl val="0"/>
      </c:catAx>
      <c:valAx>
        <c:axId val="109970560"/>
        <c:scaling>
          <c:orientation val="minMax"/>
          <c:max val="2.1"/>
          <c:min val="1.5"/>
        </c:scaling>
        <c:delete val="0"/>
        <c:axPos val="l"/>
        <c:majorGridlines/>
        <c:title>
          <c:tx>
            <c:rich>
              <a:bodyPr/>
              <a:lstStyle/>
              <a:p>
                <a:pPr>
                  <a:defRPr/>
                </a:pPr>
                <a:r>
                  <a:rPr lang="tr-TR"/>
                  <a:t>Lift</a:t>
                </a:r>
                <a:r>
                  <a:rPr lang="tr-TR" baseline="0"/>
                  <a:t> Coefficent</a:t>
                </a:r>
                <a:endParaRPr lang="en-GB"/>
              </a:p>
            </c:rich>
          </c:tx>
          <c:overlay val="0"/>
        </c:title>
        <c:numFmt formatCode="General" sourceLinked="1"/>
        <c:majorTickMark val="none"/>
        <c:minorTickMark val="none"/>
        <c:tickLblPos val="nextTo"/>
        <c:crossAx val="100257152"/>
        <c:crosses val="autoZero"/>
        <c:crossBetween val="between"/>
        <c:majorUnit val="0.05"/>
        <c:minorUnit val="0.05"/>
      </c:valAx>
    </c:plotArea>
    <c:legend>
      <c:legendPos val="r"/>
      <c:overlay val="0"/>
    </c:legend>
    <c:plotVisOnly val="1"/>
    <c:dispBlanksAs val="gap"/>
    <c:showDLblsOverMax val="0"/>
  </c:chart>
  <c:externalData r:id="rId2">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tr-TR"/>
        </a:p>
      </c:txPr>
    </c:title>
    <c:autoTitleDeleted val="0"/>
    <c:plotArea>
      <c:layout/>
      <c:scatterChart>
        <c:scatterStyle val="lineMarker"/>
        <c:varyColors val="0"/>
        <c:ser>
          <c:idx val="0"/>
          <c:order val="0"/>
          <c:tx>
            <c:strRef>
              <c:f>Sayfa1!$B$2</c:f>
              <c:strCache>
                <c:ptCount val="1"/>
                <c:pt idx="0">
                  <c:v>CD</c:v>
                </c:pt>
              </c:strCache>
            </c:strRef>
          </c:tx>
          <c:spPr>
            <a:ln w="15875" cap="rnd">
              <a:solidFill>
                <a:schemeClr val="accent1"/>
              </a:solidFill>
              <a:round/>
            </a:ln>
            <a:effectLst/>
          </c:spPr>
          <c:marker>
            <c:symbol val="none"/>
          </c:marker>
          <c:xVal>
            <c:numRef>
              <c:f>Sayfa1!$A$3:$A$22</c:f>
              <c:numCache>
                <c:formatCode>0.0</c:formatCode>
                <c:ptCount val="20"/>
                <c:pt idx="0">
                  <c:v>-8</c:v>
                </c:pt>
                <c:pt idx="1">
                  <c:v>-6</c:v>
                </c:pt>
                <c:pt idx="2">
                  <c:v>-4</c:v>
                </c:pt>
                <c:pt idx="3">
                  <c:v>-2</c:v>
                </c:pt>
                <c:pt idx="4">
                  <c:v>-1</c:v>
                </c:pt>
                <c:pt idx="5">
                  <c:v>0</c:v>
                </c:pt>
                <c:pt idx="6">
                  <c:v>1</c:v>
                </c:pt>
                <c:pt idx="7">
                  <c:v>2</c:v>
                </c:pt>
                <c:pt idx="8">
                  <c:v>3</c:v>
                </c:pt>
                <c:pt idx="9">
                  <c:v>4</c:v>
                </c:pt>
                <c:pt idx="10">
                  <c:v>6</c:v>
                </c:pt>
                <c:pt idx="11">
                  <c:v>8</c:v>
                </c:pt>
                <c:pt idx="12">
                  <c:v>10</c:v>
                </c:pt>
                <c:pt idx="13">
                  <c:v>11</c:v>
                </c:pt>
                <c:pt idx="14">
                  <c:v>12</c:v>
                </c:pt>
                <c:pt idx="15">
                  <c:v>13</c:v>
                </c:pt>
                <c:pt idx="16">
                  <c:v>14</c:v>
                </c:pt>
                <c:pt idx="17">
                  <c:v>15</c:v>
                </c:pt>
                <c:pt idx="18">
                  <c:v>16</c:v>
                </c:pt>
                <c:pt idx="19">
                  <c:v>18</c:v>
                </c:pt>
              </c:numCache>
            </c:numRef>
          </c:xVal>
          <c:yVal>
            <c:numRef>
              <c:f>Sayfa1!$B$3:$B$22</c:f>
              <c:numCache>
                <c:formatCode>0.000</c:formatCode>
                <c:ptCount val="20"/>
                <c:pt idx="0">
                  <c:v>2.8000000000000001E-2</c:v>
                </c:pt>
                <c:pt idx="1">
                  <c:v>2.5000000000000001E-2</c:v>
                </c:pt>
                <c:pt idx="2">
                  <c:v>2.5999999999999999E-2</c:v>
                </c:pt>
                <c:pt idx="3">
                  <c:v>3.1E-2</c:v>
                </c:pt>
                <c:pt idx="4">
                  <c:v>3.5999999999999997E-2</c:v>
                </c:pt>
                <c:pt idx="5">
                  <c:v>4.1000000000000002E-2</c:v>
                </c:pt>
                <c:pt idx="6">
                  <c:v>4.8000000000000001E-2</c:v>
                </c:pt>
                <c:pt idx="7">
                  <c:v>5.6000000000000001E-2</c:v>
                </c:pt>
                <c:pt idx="8">
                  <c:v>6.6000000000000003E-2</c:v>
                </c:pt>
                <c:pt idx="9">
                  <c:v>7.5999999999999998E-2</c:v>
                </c:pt>
                <c:pt idx="10">
                  <c:v>0.10199999999999999</c:v>
                </c:pt>
                <c:pt idx="11">
                  <c:v>0.127</c:v>
                </c:pt>
                <c:pt idx="12">
                  <c:v>0.152</c:v>
                </c:pt>
                <c:pt idx="13">
                  <c:v>0.16500000000000001</c:v>
                </c:pt>
                <c:pt idx="14">
                  <c:v>0.17599999999999999</c:v>
                </c:pt>
                <c:pt idx="15">
                  <c:v>0.187</c:v>
                </c:pt>
                <c:pt idx="16">
                  <c:v>0.19700000000000001</c:v>
                </c:pt>
                <c:pt idx="17">
                  <c:v>0.20300000000000001</c:v>
                </c:pt>
                <c:pt idx="18">
                  <c:v>0.19500000000000001</c:v>
                </c:pt>
                <c:pt idx="19">
                  <c:v>0.14000000000000001</c:v>
                </c:pt>
              </c:numCache>
            </c:numRef>
          </c:yVal>
          <c:smooth val="0"/>
          <c:extLst>
            <c:ext xmlns:c16="http://schemas.microsoft.com/office/drawing/2014/chart" uri="{C3380CC4-5D6E-409C-BE32-E72D297353CC}">
              <c16:uniqueId val="{00000000-71E7-447B-8754-854021CB4F74}"/>
            </c:ext>
          </c:extLst>
        </c:ser>
        <c:dLbls>
          <c:showLegendKey val="0"/>
          <c:showVal val="0"/>
          <c:showCatName val="0"/>
          <c:showSerName val="0"/>
          <c:showPercent val="0"/>
          <c:showBubbleSize val="0"/>
        </c:dLbls>
        <c:axId val="220032927"/>
        <c:axId val="220032095"/>
      </c:scatterChart>
      <c:valAx>
        <c:axId val="220032927"/>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tr-TR"/>
                  <a:t>Alpha</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tr-TR"/>
            </a:p>
          </c:txPr>
        </c:title>
        <c:numFmt formatCode="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tr-TR"/>
          </a:p>
        </c:txPr>
        <c:crossAx val="220032095"/>
        <c:crosses val="autoZero"/>
        <c:crossBetween val="midCat"/>
      </c:valAx>
      <c:valAx>
        <c:axId val="220032095"/>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tr-TR"/>
                  <a:t>CD</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tr-TR"/>
            </a:p>
          </c:txPr>
        </c:title>
        <c:numFmt formatCode="0.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tr-TR"/>
          </a:p>
        </c:txPr>
        <c:crossAx val="220032927"/>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tr-TR"/>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tr-TR"/>
    </a:p>
  </c:txPr>
  <c:externalData r:id="rId4">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tr-TR"/>
        </a:p>
      </c:txPr>
    </c:title>
    <c:autoTitleDeleted val="0"/>
    <c:plotArea>
      <c:layout/>
      <c:scatterChart>
        <c:scatterStyle val="lineMarker"/>
        <c:varyColors val="0"/>
        <c:ser>
          <c:idx val="0"/>
          <c:order val="0"/>
          <c:tx>
            <c:strRef>
              <c:f>Sayfa1!$C$2</c:f>
              <c:strCache>
                <c:ptCount val="1"/>
                <c:pt idx="0">
                  <c:v>CL</c:v>
                </c:pt>
              </c:strCache>
            </c:strRef>
          </c:tx>
          <c:spPr>
            <a:ln w="19050" cap="rnd">
              <a:solidFill>
                <a:schemeClr val="accent1"/>
              </a:solidFill>
              <a:round/>
            </a:ln>
            <a:effectLst/>
          </c:spPr>
          <c:marker>
            <c:symbol val="none"/>
          </c:marker>
          <c:xVal>
            <c:numRef>
              <c:f>Sayfa1!$A$3:$A$22</c:f>
              <c:numCache>
                <c:formatCode>0.0</c:formatCode>
                <c:ptCount val="20"/>
                <c:pt idx="0">
                  <c:v>-8</c:v>
                </c:pt>
                <c:pt idx="1">
                  <c:v>-6</c:v>
                </c:pt>
                <c:pt idx="2">
                  <c:v>-4</c:v>
                </c:pt>
                <c:pt idx="3">
                  <c:v>-2</c:v>
                </c:pt>
                <c:pt idx="4">
                  <c:v>-1</c:v>
                </c:pt>
                <c:pt idx="5">
                  <c:v>0</c:v>
                </c:pt>
                <c:pt idx="6">
                  <c:v>1</c:v>
                </c:pt>
                <c:pt idx="7">
                  <c:v>2</c:v>
                </c:pt>
                <c:pt idx="8">
                  <c:v>3</c:v>
                </c:pt>
                <c:pt idx="9">
                  <c:v>4</c:v>
                </c:pt>
                <c:pt idx="10">
                  <c:v>6</c:v>
                </c:pt>
                <c:pt idx="11">
                  <c:v>8</c:v>
                </c:pt>
                <c:pt idx="12">
                  <c:v>10</c:v>
                </c:pt>
                <c:pt idx="13">
                  <c:v>11</c:v>
                </c:pt>
                <c:pt idx="14">
                  <c:v>12</c:v>
                </c:pt>
                <c:pt idx="15">
                  <c:v>13</c:v>
                </c:pt>
                <c:pt idx="16">
                  <c:v>14</c:v>
                </c:pt>
                <c:pt idx="17">
                  <c:v>15</c:v>
                </c:pt>
                <c:pt idx="18">
                  <c:v>16</c:v>
                </c:pt>
                <c:pt idx="19">
                  <c:v>18</c:v>
                </c:pt>
              </c:numCache>
            </c:numRef>
          </c:xVal>
          <c:yVal>
            <c:numRef>
              <c:f>Sayfa1!$C$3:$C$22</c:f>
              <c:numCache>
                <c:formatCode>0.000</c:formatCode>
                <c:ptCount val="20"/>
                <c:pt idx="0">
                  <c:v>-0.19900000000000001</c:v>
                </c:pt>
                <c:pt idx="1">
                  <c:v>-6.0000000000000001E-3</c:v>
                </c:pt>
                <c:pt idx="2">
                  <c:v>0.19500000000000001</c:v>
                </c:pt>
                <c:pt idx="3">
                  <c:v>0.40500000000000003</c:v>
                </c:pt>
                <c:pt idx="4">
                  <c:v>0.51200000000000001</c:v>
                </c:pt>
                <c:pt idx="5">
                  <c:v>0.621</c:v>
                </c:pt>
                <c:pt idx="6">
                  <c:v>0.73199999999999998</c:v>
                </c:pt>
                <c:pt idx="7">
                  <c:v>0.84299999999999997</c:v>
                </c:pt>
                <c:pt idx="8">
                  <c:v>0.95599999999999996</c:v>
                </c:pt>
                <c:pt idx="9">
                  <c:v>1.07</c:v>
                </c:pt>
                <c:pt idx="10">
                  <c:v>1.3009999999999999</c:v>
                </c:pt>
                <c:pt idx="11">
                  <c:v>1.5049999999999999</c:v>
                </c:pt>
                <c:pt idx="12">
                  <c:v>1.675</c:v>
                </c:pt>
                <c:pt idx="13">
                  <c:v>1.7509999999999999</c:v>
                </c:pt>
                <c:pt idx="14">
                  <c:v>1.8160000000000001</c:v>
                </c:pt>
                <c:pt idx="15">
                  <c:v>1.873</c:v>
                </c:pt>
                <c:pt idx="16">
                  <c:v>1.92</c:v>
                </c:pt>
                <c:pt idx="17">
                  <c:v>1.9470000000000001</c:v>
                </c:pt>
                <c:pt idx="18">
                  <c:v>1.9079999999999999</c:v>
                </c:pt>
                <c:pt idx="19">
                  <c:v>1.44</c:v>
                </c:pt>
              </c:numCache>
            </c:numRef>
          </c:yVal>
          <c:smooth val="0"/>
          <c:extLst>
            <c:ext xmlns:c16="http://schemas.microsoft.com/office/drawing/2014/chart" uri="{C3380CC4-5D6E-409C-BE32-E72D297353CC}">
              <c16:uniqueId val="{00000000-8FF1-46A5-B66B-7840B1DFE925}"/>
            </c:ext>
          </c:extLst>
        </c:ser>
        <c:dLbls>
          <c:showLegendKey val="0"/>
          <c:showVal val="0"/>
          <c:showCatName val="0"/>
          <c:showSerName val="0"/>
          <c:showPercent val="0"/>
          <c:showBubbleSize val="0"/>
        </c:dLbls>
        <c:axId val="220032927"/>
        <c:axId val="220032095"/>
      </c:scatterChart>
      <c:valAx>
        <c:axId val="220032927"/>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tr-TR"/>
                  <a:t>Alpha</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tr-TR"/>
            </a:p>
          </c:txPr>
        </c:title>
        <c:numFmt formatCode="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tr-TR"/>
          </a:p>
        </c:txPr>
        <c:crossAx val="220032095"/>
        <c:crosses val="autoZero"/>
        <c:crossBetween val="midCat"/>
      </c:valAx>
      <c:valAx>
        <c:axId val="220032095"/>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tr-TR"/>
                  <a:t>CL</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tr-TR"/>
            </a:p>
          </c:txPr>
        </c:title>
        <c:numFmt formatCode="0.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tr-TR"/>
          </a:p>
        </c:txPr>
        <c:crossAx val="220032927"/>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tr-TR"/>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tr-TR"/>
    </a:p>
  </c:txPr>
  <c:externalData r:id="rId4">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tr-TR"/>
        </a:p>
      </c:txPr>
    </c:title>
    <c:autoTitleDeleted val="0"/>
    <c:plotArea>
      <c:layout/>
      <c:scatterChart>
        <c:scatterStyle val="lineMarker"/>
        <c:varyColors val="0"/>
        <c:ser>
          <c:idx val="0"/>
          <c:order val="0"/>
          <c:tx>
            <c:strRef>
              <c:f>Sayfa1!$D$2</c:f>
              <c:strCache>
                <c:ptCount val="1"/>
                <c:pt idx="0">
                  <c:v>CM</c:v>
                </c:pt>
              </c:strCache>
            </c:strRef>
          </c:tx>
          <c:spPr>
            <a:ln w="19050" cap="rnd">
              <a:solidFill>
                <a:schemeClr val="accent1"/>
              </a:solidFill>
              <a:round/>
            </a:ln>
            <a:effectLst/>
          </c:spPr>
          <c:marker>
            <c:symbol val="none"/>
          </c:marker>
          <c:xVal>
            <c:numRef>
              <c:f>Sayfa1!$A$3:$A$19</c:f>
              <c:numCache>
                <c:formatCode>0.0</c:formatCode>
                <c:ptCount val="17"/>
                <c:pt idx="0">
                  <c:v>-8</c:v>
                </c:pt>
                <c:pt idx="1">
                  <c:v>-6</c:v>
                </c:pt>
                <c:pt idx="2">
                  <c:v>-4</c:v>
                </c:pt>
                <c:pt idx="3">
                  <c:v>-2</c:v>
                </c:pt>
                <c:pt idx="4">
                  <c:v>-1</c:v>
                </c:pt>
                <c:pt idx="5">
                  <c:v>0</c:v>
                </c:pt>
                <c:pt idx="6">
                  <c:v>1</c:v>
                </c:pt>
                <c:pt idx="7">
                  <c:v>2</c:v>
                </c:pt>
                <c:pt idx="8">
                  <c:v>3</c:v>
                </c:pt>
                <c:pt idx="9">
                  <c:v>4</c:v>
                </c:pt>
                <c:pt idx="10">
                  <c:v>6</c:v>
                </c:pt>
                <c:pt idx="11">
                  <c:v>8</c:v>
                </c:pt>
                <c:pt idx="12">
                  <c:v>10</c:v>
                </c:pt>
                <c:pt idx="13">
                  <c:v>11</c:v>
                </c:pt>
                <c:pt idx="14">
                  <c:v>12</c:v>
                </c:pt>
                <c:pt idx="15">
                  <c:v>13</c:v>
                </c:pt>
                <c:pt idx="16">
                  <c:v>14</c:v>
                </c:pt>
              </c:numCache>
            </c:numRef>
          </c:xVal>
          <c:yVal>
            <c:numRef>
              <c:f>Sayfa1!$D$3:$D$19</c:f>
              <c:numCache>
                <c:formatCode>0.0000</c:formatCode>
                <c:ptCount val="17"/>
                <c:pt idx="0">
                  <c:v>0.20979999999999999</c:v>
                </c:pt>
                <c:pt idx="1">
                  <c:v>0.13389999999999999</c:v>
                </c:pt>
                <c:pt idx="2">
                  <c:v>5.4100000000000002E-2</c:v>
                </c:pt>
                <c:pt idx="3">
                  <c:v>-2.76E-2</c:v>
                </c:pt>
                <c:pt idx="4">
                  <c:v>-6.8900000000000003E-2</c:v>
                </c:pt>
                <c:pt idx="5">
                  <c:v>-0.11020000000000001</c:v>
                </c:pt>
                <c:pt idx="6">
                  <c:v>-0.15140000000000001</c:v>
                </c:pt>
                <c:pt idx="7">
                  <c:v>-0.19270000000000001</c:v>
                </c:pt>
                <c:pt idx="8">
                  <c:v>-0.23400000000000001</c:v>
                </c:pt>
                <c:pt idx="9">
                  <c:v>-0.27550000000000002</c:v>
                </c:pt>
                <c:pt idx="10">
                  <c:v>-0.35959999999999998</c:v>
                </c:pt>
                <c:pt idx="11">
                  <c:v>-0.4355</c:v>
                </c:pt>
                <c:pt idx="12">
                  <c:v>-0.50449999999999995</c:v>
                </c:pt>
                <c:pt idx="13">
                  <c:v>-0.53659999999999997</c:v>
                </c:pt>
                <c:pt idx="14">
                  <c:v>-0.56710000000000005</c:v>
                </c:pt>
                <c:pt idx="15">
                  <c:v>-0.59570000000000001</c:v>
                </c:pt>
                <c:pt idx="16">
                  <c:v>-0.62209999999999999</c:v>
                </c:pt>
              </c:numCache>
            </c:numRef>
          </c:yVal>
          <c:smooth val="0"/>
          <c:extLst>
            <c:ext xmlns:c16="http://schemas.microsoft.com/office/drawing/2014/chart" uri="{C3380CC4-5D6E-409C-BE32-E72D297353CC}">
              <c16:uniqueId val="{00000000-13C9-4A58-A651-18D8DF4167B8}"/>
            </c:ext>
          </c:extLst>
        </c:ser>
        <c:dLbls>
          <c:showLegendKey val="0"/>
          <c:showVal val="0"/>
          <c:showCatName val="0"/>
          <c:showSerName val="0"/>
          <c:showPercent val="0"/>
          <c:showBubbleSize val="0"/>
        </c:dLbls>
        <c:axId val="220032927"/>
        <c:axId val="220032095"/>
      </c:scatterChart>
      <c:valAx>
        <c:axId val="220032927"/>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tr-TR"/>
                  <a:t>Alpha</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tr-TR"/>
            </a:p>
          </c:txPr>
        </c:title>
        <c:numFmt formatCode="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tr-TR"/>
          </a:p>
        </c:txPr>
        <c:crossAx val="220032095"/>
        <c:crosses val="autoZero"/>
        <c:crossBetween val="midCat"/>
      </c:valAx>
      <c:valAx>
        <c:axId val="220032095"/>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tr-TR"/>
                  <a:t>CM</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tr-TR"/>
            </a:p>
          </c:txPr>
        </c:title>
        <c:numFmt formatCode="0.0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tr-TR"/>
          </a:p>
        </c:txPr>
        <c:crossAx val="220032927"/>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tr-TR"/>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tr-TR"/>
    </a:p>
  </c:txPr>
  <c:externalData r:id="rId4">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tr-TR"/>
        </a:p>
      </c:txPr>
    </c:title>
    <c:autoTitleDeleted val="0"/>
    <c:plotArea>
      <c:layout/>
      <c:scatterChart>
        <c:scatterStyle val="lineMarker"/>
        <c:varyColors val="0"/>
        <c:ser>
          <c:idx val="0"/>
          <c:order val="0"/>
          <c:tx>
            <c:strRef>
              <c:f>Sayfa1!$M$2</c:f>
              <c:strCache>
                <c:ptCount val="1"/>
                <c:pt idx="0">
                  <c:v>L/D</c:v>
                </c:pt>
              </c:strCache>
            </c:strRef>
          </c:tx>
          <c:spPr>
            <a:ln w="19050" cap="rnd">
              <a:solidFill>
                <a:schemeClr val="accent1"/>
              </a:solidFill>
              <a:round/>
            </a:ln>
            <a:effectLst/>
          </c:spPr>
          <c:marker>
            <c:symbol val="none"/>
          </c:marker>
          <c:xVal>
            <c:numRef>
              <c:f>Sayfa1!$A$3:$A$22</c:f>
              <c:numCache>
                <c:formatCode>0.0</c:formatCode>
                <c:ptCount val="20"/>
                <c:pt idx="0">
                  <c:v>-8</c:v>
                </c:pt>
                <c:pt idx="1">
                  <c:v>-6</c:v>
                </c:pt>
                <c:pt idx="2">
                  <c:v>-4</c:v>
                </c:pt>
                <c:pt idx="3">
                  <c:v>-2</c:v>
                </c:pt>
                <c:pt idx="4">
                  <c:v>-1</c:v>
                </c:pt>
                <c:pt idx="5">
                  <c:v>0</c:v>
                </c:pt>
                <c:pt idx="6">
                  <c:v>1</c:v>
                </c:pt>
                <c:pt idx="7">
                  <c:v>2</c:v>
                </c:pt>
                <c:pt idx="8">
                  <c:v>3</c:v>
                </c:pt>
                <c:pt idx="9">
                  <c:v>4</c:v>
                </c:pt>
                <c:pt idx="10">
                  <c:v>6</c:v>
                </c:pt>
                <c:pt idx="11">
                  <c:v>8</c:v>
                </c:pt>
                <c:pt idx="12">
                  <c:v>10</c:v>
                </c:pt>
                <c:pt idx="13">
                  <c:v>11</c:v>
                </c:pt>
                <c:pt idx="14">
                  <c:v>12</c:v>
                </c:pt>
                <c:pt idx="15">
                  <c:v>13</c:v>
                </c:pt>
                <c:pt idx="16">
                  <c:v>14</c:v>
                </c:pt>
                <c:pt idx="17">
                  <c:v>15</c:v>
                </c:pt>
                <c:pt idx="18">
                  <c:v>16</c:v>
                </c:pt>
                <c:pt idx="19">
                  <c:v>18</c:v>
                </c:pt>
              </c:numCache>
            </c:numRef>
          </c:xVal>
          <c:yVal>
            <c:numRef>
              <c:f>Sayfa1!$M$3:$M$22</c:f>
              <c:numCache>
                <c:formatCode>0.000</c:formatCode>
                <c:ptCount val="20"/>
                <c:pt idx="0">
                  <c:v>-7.1071428571428577</c:v>
                </c:pt>
                <c:pt idx="1">
                  <c:v>-0.24</c:v>
                </c:pt>
                <c:pt idx="2">
                  <c:v>7.5000000000000009</c:v>
                </c:pt>
                <c:pt idx="3">
                  <c:v>13.06451612903226</c:v>
                </c:pt>
                <c:pt idx="4">
                  <c:v>14.222222222222223</c:v>
                </c:pt>
                <c:pt idx="5">
                  <c:v>15.146341463414634</c:v>
                </c:pt>
                <c:pt idx="6">
                  <c:v>15.25</c:v>
                </c:pt>
                <c:pt idx="7">
                  <c:v>15.053571428571427</c:v>
                </c:pt>
                <c:pt idx="8">
                  <c:v>14.484848484848484</c:v>
                </c:pt>
                <c:pt idx="9">
                  <c:v>14.078947368421053</c:v>
                </c:pt>
                <c:pt idx="10">
                  <c:v>12.754901960784315</c:v>
                </c:pt>
                <c:pt idx="11">
                  <c:v>11.8503937007874</c:v>
                </c:pt>
                <c:pt idx="12">
                  <c:v>11.019736842105264</c:v>
                </c:pt>
                <c:pt idx="13">
                  <c:v>10.612121212121211</c:v>
                </c:pt>
                <c:pt idx="14">
                  <c:v>10.318181818181818</c:v>
                </c:pt>
                <c:pt idx="15">
                  <c:v>10.016042780748663</c:v>
                </c:pt>
                <c:pt idx="16">
                  <c:v>9.7461928934010142</c:v>
                </c:pt>
                <c:pt idx="17">
                  <c:v>9.5911330049261085</c:v>
                </c:pt>
                <c:pt idx="18">
                  <c:v>9.7846153846153836</c:v>
                </c:pt>
                <c:pt idx="19">
                  <c:v>10.285714285714285</c:v>
                </c:pt>
              </c:numCache>
            </c:numRef>
          </c:yVal>
          <c:smooth val="0"/>
          <c:extLst>
            <c:ext xmlns:c16="http://schemas.microsoft.com/office/drawing/2014/chart" uri="{C3380CC4-5D6E-409C-BE32-E72D297353CC}">
              <c16:uniqueId val="{00000000-4719-49A8-8B5A-0A6339F23CE3}"/>
            </c:ext>
          </c:extLst>
        </c:ser>
        <c:dLbls>
          <c:showLegendKey val="0"/>
          <c:showVal val="0"/>
          <c:showCatName val="0"/>
          <c:showSerName val="0"/>
          <c:showPercent val="0"/>
          <c:showBubbleSize val="0"/>
        </c:dLbls>
        <c:axId val="220032927"/>
        <c:axId val="220032095"/>
      </c:scatterChart>
      <c:valAx>
        <c:axId val="220032927"/>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tr-TR"/>
                  <a:t>Alpha</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tr-TR"/>
            </a:p>
          </c:txPr>
        </c:title>
        <c:numFmt formatCode="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tr-TR"/>
          </a:p>
        </c:txPr>
        <c:crossAx val="220032095"/>
        <c:crosses val="autoZero"/>
        <c:crossBetween val="midCat"/>
      </c:valAx>
      <c:valAx>
        <c:axId val="220032095"/>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tr-TR"/>
                  <a:t>L/D</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tr-TR"/>
            </a:p>
          </c:txPr>
        </c:title>
        <c:numFmt formatCode="0.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tr-TR"/>
          </a:p>
        </c:txPr>
        <c:crossAx val="220032927"/>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tr-TR"/>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tr-TR"/>
    </a:p>
  </c:txPr>
  <c:externalData r:id="rId4">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lang="tr-TR" sz="1100" b="1" i="0" u="none" strike="noStrike" kern="1200" cap="none" baseline="0">
                <a:solidFill>
                  <a:sysClr val="window" lastClr="FFFFFF">
                    <a:lumMod val="75000"/>
                  </a:sysClr>
                </a:solidFill>
                <a:latin typeface="Arial Black" panose="020B0A04020102020204" pitchFamily="34" charset="0"/>
                <a:ea typeface="+mn-ea"/>
                <a:cs typeface="+mn-cs"/>
              </a:defRPr>
            </a:pPr>
            <a:r>
              <a:rPr lang="tr-TR" sz="1100" b="1" i="0" u="none" strike="noStrike" kern="1200" baseline="0">
                <a:solidFill>
                  <a:sysClr val="window" lastClr="FFFFFF">
                    <a:lumMod val="75000"/>
                  </a:sysClr>
                </a:solidFill>
                <a:latin typeface="Arial Black" panose="020B0A04020102020204" pitchFamily="34" charset="0"/>
                <a:ea typeface="+mn-ea"/>
                <a:cs typeface="+mn-cs"/>
              </a:rPr>
              <a:t>Shear Forces in z-dir along Half Span </a:t>
            </a:r>
          </a:p>
        </c:rich>
      </c:tx>
      <c:overlay val="0"/>
      <c:spPr>
        <a:noFill/>
        <a:ln>
          <a:noFill/>
        </a:ln>
        <a:effectLst/>
      </c:spPr>
      <c:txPr>
        <a:bodyPr rot="0" spcFirstLastPara="1" vertOverflow="ellipsis" vert="horz" wrap="square" anchor="ctr" anchorCtr="1"/>
        <a:lstStyle/>
        <a:p>
          <a:pPr>
            <a:defRPr lang="tr-TR" sz="1100" b="1" i="0" u="none" strike="noStrike" kern="1200" cap="none" baseline="0">
              <a:solidFill>
                <a:sysClr val="window" lastClr="FFFFFF">
                  <a:lumMod val="75000"/>
                </a:sysClr>
              </a:solidFill>
              <a:latin typeface="Arial Black" panose="020B0A04020102020204" pitchFamily="34" charset="0"/>
              <a:ea typeface="+mn-ea"/>
              <a:cs typeface="+mn-cs"/>
            </a:defRPr>
          </a:pPr>
          <a:endParaRPr lang="tr-TR"/>
        </a:p>
      </c:txPr>
    </c:title>
    <c:autoTitleDeleted val="0"/>
    <c:plotArea>
      <c:layout>
        <c:manualLayout>
          <c:layoutTarget val="inner"/>
          <c:xMode val="edge"/>
          <c:yMode val="edge"/>
          <c:x val="0.14988427924971501"/>
          <c:y val="0.12019907845578442"/>
          <c:w val="0.8004152493223109"/>
          <c:h val="0.78645125351601242"/>
        </c:manualLayout>
      </c:layout>
      <c:scatterChart>
        <c:scatterStyle val="lineMarker"/>
        <c:varyColors val="0"/>
        <c:ser>
          <c:idx val="0"/>
          <c:order val="0"/>
          <c:tx>
            <c:v>case 122</c:v>
          </c:tx>
          <c:spPr>
            <a:ln w="22225" cap="rnd">
              <a:solidFill>
                <a:schemeClr val="accent1"/>
              </a:solidFill>
            </a:ln>
            <a:effectLst>
              <a:glow rad="139700">
                <a:schemeClr val="accent1">
                  <a:satMod val="175000"/>
                  <a:alpha val="14000"/>
                </a:schemeClr>
              </a:glow>
            </a:effectLst>
          </c:spPr>
          <c:marker>
            <c:symbol val="circle"/>
            <c:size val="3"/>
            <c:spPr>
              <a:solidFill>
                <a:schemeClr val="accent1">
                  <a:lumMod val="60000"/>
                  <a:lumOff val="40000"/>
                </a:schemeClr>
              </a:solidFill>
              <a:ln>
                <a:noFill/>
              </a:ln>
              <a:effectLst>
                <a:glow rad="63500">
                  <a:schemeClr val="accent1">
                    <a:satMod val="175000"/>
                    <a:alpha val="25000"/>
                  </a:schemeClr>
                </a:glow>
              </a:effectLst>
            </c:spPr>
          </c:marker>
          <c:xVal>
            <c:numRef>
              <c:f>'[critical --wing.xlsx]Sheet3'!$D$5:$D$24</c:f>
              <c:numCache>
                <c:formatCode>General</c:formatCode>
                <c:ptCount val="20"/>
                <c:pt idx="0">
                  <c:v>4.7989997999999998</c:v>
                </c:pt>
                <c:pt idx="1">
                  <c:v>4.5528991999999997</c:v>
                </c:pt>
                <c:pt idx="2">
                  <c:v>4.3067985999999996</c:v>
                </c:pt>
                <c:pt idx="3">
                  <c:v>4.0606980000000004</c:v>
                </c:pt>
                <c:pt idx="4">
                  <c:v>3.8145974000000002</c:v>
                </c:pt>
                <c:pt idx="5">
                  <c:v>3.5684967999999997</c:v>
                </c:pt>
                <c:pt idx="6">
                  <c:v>3.3223961999999996</c:v>
                </c:pt>
                <c:pt idx="7">
                  <c:v>3.0762955999999999</c:v>
                </c:pt>
                <c:pt idx="8">
                  <c:v>2.8301949999999998</c:v>
                </c:pt>
                <c:pt idx="9">
                  <c:v>2.5840944000000001</c:v>
                </c:pt>
                <c:pt idx="10">
                  <c:v>2.3379684000000003</c:v>
                </c:pt>
                <c:pt idx="11">
                  <c:v>2.0918677999999997</c:v>
                </c:pt>
                <c:pt idx="12">
                  <c:v>1.8457672000000001</c:v>
                </c:pt>
                <c:pt idx="13">
                  <c:v>1.5996665999999999</c:v>
                </c:pt>
                <c:pt idx="14">
                  <c:v>1.3535659999999998</c:v>
                </c:pt>
                <c:pt idx="15">
                  <c:v>1.1074653999999999</c:v>
                </c:pt>
                <c:pt idx="16">
                  <c:v>0.86136479999999993</c:v>
                </c:pt>
                <c:pt idx="17">
                  <c:v>0.61526419999999993</c:v>
                </c:pt>
                <c:pt idx="18">
                  <c:v>0.36916359999999998</c:v>
                </c:pt>
                <c:pt idx="19">
                  <c:v>0.12306299999999999</c:v>
                </c:pt>
              </c:numCache>
            </c:numRef>
          </c:xVal>
          <c:yVal>
            <c:numRef>
              <c:f>'[critical --wing.xlsx]Sheet3'!$I$5:$I$24</c:f>
              <c:numCache>
                <c:formatCode>General</c:formatCode>
                <c:ptCount val="20"/>
                <c:pt idx="0">
                  <c:v>256.57777781999999</c:v>
                </c:pt>
                <c:pt idx="1">
                  <c:v>582.41878925999993</c:v>
                </c:pt>
                <c:pt idx="2">
                  <c:v>955.76679030000003</c:v>
                </c:pt>
                <c:pt idx="3">
                  <c:v>1367.44065486</c:v>
                </c:pt>
                <c:pt idx="4">
                  <c:v>1811.92459014</c:v>
                </c:pt>
                <c:pt idx="5">
                  <c:v>2285.3753340600001</c:v>
                </c:pt>
                <c:pt idx="6">
                  <c:v>2784.8704060800001</c:v>
                </c:pt>
                <c:pt idx="7">
                  <c:v>3308.0478013799998</c:v>
                </c:pt>
                <c:pt idx="8">
                  <c:v>3852.94140672</c:v>
                </c:pt>
                <c:pt idx="9">
                  <c:v>4417.8386573999996</c:v>
                </c:pt>
                <c:pt idx="10">
                  <c:v>5001.2093657400001</c:v>
                </c:pt>
                <c:pt idx="11">
                  <c:v>5601.6790317599998</c:v>
                </c:pt>
                <c:pt idx="12">
                  <c:v>6217.9754645399998</c:v>
                </c:pt>
                <c:pt idx="13">
                  <c:v>6510.8373728999995</c:v>
                </c:pt>
                <c:pt idx="14">
                  <c:v>6817.2040771800002</c:v>
                </c:pt>
                <c:pt idx="15">
                  <c:v>6797.9299399200008</c:v>
                </c:pt>
                <c:pt idx="16">
                  <c:v>7446.8229288600005</c:v>
                </c:pt>
                <c:pt idx="17">
                  <c:v>8269.4633909999993</c:v>
                </c:pt>
                <c:pt idx="18">
                  <c:v>9106.1557801199997</c:v>
                </c:pt>
                <c:pt idx="19">
                  <c:v>9955.9481771400006</c:v>
                </c:pt>
              </c:numCache>
            </c:numRef>
          </c:yVal>
          <c:smooth val="0"/>
          <c:extLst>
            <c:ext xmlns:c16="http://schemas.microsoft.com/office/drawing/2014/chart" uri="{C3380CC4-5D6E-409C-BE32-E72D297353CC}">
              <c16:uniqueId val="{00000000-1378-4065-9658-5963DB69D693}"/>
            </c:ext>
          </c:extLst>
        </c:ser>
        <c:ser>
          <c:idx val="1"/>
          <c:order val="1"/>
          <c:tx>
            <c:v>case 205</c:v>
          </c:tx>
          <c:spPr>
            <a:ln w="22225" cap="rnd">
              <a:solidFill>
                <a:schemeClr val="accent2"/>
              </a:solidFill>
            </a:ln>
            <a:effectLst>
              <a:glow rad="139700">
                <a:schemeClr val="accent2">
                  <a:satMod val="175000"/>
                  <a:alpha val="14000"/>
                </a:schemeClr>
              </a:glow>
            </a:effectLst>
          </c:spPr>
          <c:marker>
            <c:symbol val="circle"/>
            <c:size val="3"/>
            <c:spPr>
              <a:solidFill>
                <a:schemeClr val="accent2">
                  <a:lumMod val="60000"/>
                  <a:lumOff val="40000"/>
                </a:schemeClr>
              </a:solidFill>
              <a:ln>
                <a:noFill/>
              </a:ln>
              <a:effectLst>
                <a:glow rad="63500">
                  <a:schemeClr val="accent2">
                    <a:satMod val="175000"/>
                    <a:alpha val="25000"/>
                  </a:schemeClr>
                </a:glow>
              </a:effectLst>
            </c:spPr>
          </c:marker>
          <c:xVal>
            <c:numRef>
              <c:f>'[critical --wing.xlsx]Sheet3'!$D$5:$D$24</c:f>
              <c:numCache>
                <c:formatCode>General</c:formatCode>
                <c:ptCount val="20"/>
                <c:pt idx="0">
                  <c:v>4.7989997999999998</c:v>
                </c:pt>
                <c:pt idx="1">
                  <c:v>4.5528991999999997</c:v>
                </c:pt>
                <c:pt idx="2">
                  <c:v>4.3067985999999996</c:v>
                </c:pt>
                <c:pt idx="3">
                  <c:v>4.0606980000000004</c:v>
                </c:pt>
                <c:pt idx="4">
                  <c:v>3.8145974000000002</c:v>
                </c:pt>
                <c:pt idx="5">
                  <c:v>3.5684967999999997</c:v>
                </c:pt>
                <c:pt idx="6">
                  <c:v>3.3223961999999996</c:v>
                </c:pt>
                <c:pt idx="7">
                  <c:v>3.0762955999999999</c:v>
                </c:pt>
                <c:pt idx="8">
                  <c:v>2.8301949999999998</c:v>
                </c:pt>
                <c:pt idx="9">
                  <c:v>2.5840944000000001</c:v>
                </c:pt>
                <c:pt idx="10">
                  <c:v>2.3379684000000003</c:v>
                </c:pt>
                <c:pt idx="11">
                  <c:v>2.0918677999999997</c:v>
                </c:pt>
                <c:pt idx="12">
                  <c:v>1.8457672000000001</c:v>
                </c:pt>
                <c:pt idx="13">
                  <c:v>1.5996665999999999</c:v>
                </c:pt>
                <c:pt idx="14">
                  <c:v>1.3535659999999998</c:v>
                </c:pt>
                <c:pt idx="15">
                  <c:v>1.1074653999999999</c:v>
                </c:pt>
                <c:pt idx="16">
                  <c:v>0.86136479999999993</c:v>
                </c:pt>
                <c:pt idx="17">
                  <c:v>0.61526419999999993</c:v>
                </c:pt>
                <c:pt idx="18">
                  <c:v>0.36916359999999998</c:v>
                </c:pt>
                <c:pt idx="19">
                  <c:v>0.12306299999999999</c:v>
                </c:pt>
              </c:numCache>
            </c:numRef>
          </c:xVal>
          <c:yVal>
            <c:numRef>
              <c:f>'[critical --wing.xlsx]Sheet3'!$I$28:$I$47</c:f>
              <c:numCache>
                <c:formatCode>General</c:formatCode>
                <c:ptCount val="20"/>
                <c:pt idx="0">
                  <c:v>255.86606262000001</c:v>
                </c:pt>
                <c:pt idx="1">
                  <c:v>585.67043807999994</c:v>
                </c:pt>
                <c:pt idx="2">
                  <c:v>966.63823997999998</c:v>
                </c:pt>
                <c:pt idx="3">
                  <c:v>1388.9433503400001</c:v>
                </c:pt>
                <c:pt idx="4">
                  <c:v>1846.57177572</c:v>
                </c:pt>
                <c:pt idx="5">
                  <c:v>2335.2621213600005</c:v>
                </c:pt>
                <c:pt idx="6">
                  <c:v>2851.7360491200002</c:v>
                </c:pt>
                <c:pt idx="7">
                  <c:v>3393.3335234400001</c:v>
                </c:pt>
                <c:pt idx="8">
                  <c:v>3957.7992967800001</c:v>
                </c:pt>
                <c:pt idx="9">
                  <c:v>4543.1806005600001</c:v>
                </c:pt>
                <c:pt idx="10">
                  <c:v>5147.7426289800005</c:v>
                </c:pt>
                <c:pt idx="11">
                  <c:v>5769.8973674999997</c:v>
                </c:pt>
                <c:pt idx="12">
                  <c:v>6408.1946963999999</c:v>
                </c:pt>
                <c:pt idx="13">
                  <c:v>6723.2131885800009</c:v>
                </c:pt>
                <c:pt idx="14">
                  <c:v>7051.73202846</c:v>
                </c:pt>
                <c:pt idx="15">
                  <c:v>7054.4765802000002</c:v>
                </c:pt>
                <c:pt idx="16">
                  <c:v>7725.1124684999995</c:v>
                </c:pt>
                <c:pt idx="17">
                  <c:v>8569.1132830799997</c:v>
                </c:pt>
                <c:pt idx="18">
                  <c:v>9426.6589275599999</c:v>
                </c:pt>
                <c:pt idx="19">
                  <c:v>10296.699622020002</c:v>
                </c:pt>
              </c:numCache>
            </c:numRef>
          </c:yVal>
          <c:smooth val="0"/>
          <c:extLst>
            <c:ext xmlns:c16="http://schemas.microsoft.com/office/drawing/2014/chart" uri="{C3380CC4-5D6E-409C-BE32-E72D297353CC}">
              <c16:uniqueId val="{00000001-1378-4065-9658-5963DB69D693}"/>
            </c:ext>
          </c:extLst>
        </c:ser>
        <c:ser>
          <c:idx val="2"/>
          <c:order val="2"/>
          <c:tx>
            <c:v>case 130</c:v>
          </c:tx>
          <c:spPr>
            <a:ln w="22225" cap="rnd">
              <a:solidFill>
                <a:schemeClr val="accent3"/>
              </a:solidFill>
            </a:ln>
            <a:effectLst>
              <a:glow rad="139700">
                <a:schemeClr val="accent3">
                  <a:satMod val="175000"/>
                  <a:alpha val="14000"/>
                </a:schemeClr>
              </a:glow>
            </a:effectLst>
          </c:spPr>
          <c:marker>
            <c:symbol val="circle"/>
            <c:size val="3"/>
            <c:spPr>
              <a:solidFill>
                <a:schemeClr val="accent3">
                  <a:lumMod val="60000"/>
                  <a:lumOff val="40000"/>
                </a:schemeClr>
              </a:solidFill>
              <a:ln>
                <a:noFill/>
              </a:ln>
              <a:effectLst>
                <a:glow rad="63500">
                  <a:schemeClr val="accent3">
                    <a:satMod val="175000"/>
                    <a:alpha val="25000"/>
                  </a:schemeClr>
                </a:glow>
              </a:effectLst>
            </c:spPr>
          </c:marker>
          <c:dLbls>
            <c:dLbl>
              <c:idx val="19"/>
              <c:layout>
                <c:manualLayout>
                  <c:x val="-1.0375574617098489E-2"/>
                  <c:y val="-4.1343726851216768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1378-4065-9658-5963DB69D693}"/>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75000"/>
                      </a:schemeClr>
                    </a:solidFill>
                    <a:latin typeface="+mn-lt"/>
                    <a:ea typeface="+mn-ea"/>
                    <a:cs typeface="+mn-cs"/>
                  </a:defRPr>
                </a:pPr>
                <a:endParaRPr lang="tr-TR"/>
              </a:p>
            </c:txPr>
            <c:dLblPos val="t"/>
            <c:showLegendKey val="0"/>
            <c:showVal val="0"/>
            <c:showCatName val="0"/>
            <c:showSerName val="0"/>
            <c:showPercent val="0"/>
            <c:showBubbleSize val="0"/>
            <c:extLst>
              <c:ext xmlns:c15="http://schemas.microsoft.com/office/drawing/2012/chart" uri="{CE6537A1-D6FC-4f65-9D91-7224C49458BB}">
                <c15:showLeaderLines val="1"/>
                <c15:leaderLines>
                  <c:spPr>
                    <a:ln w="9525">
                      <a:solidFill>
                        <a:schemeClr val="lt1">
                          <a:lumMod val="50000"/>
                        </a:schemeClr>
                      </a:solidFill>
                      <a:round/>
                    </a:ln>
                    <a:effectLst/>
                  </c:spPr>
                </c15:leaderLines>
              </c:ext>
            </c:extLst>
          </c:dLbls>
          <c:xVal>
            <c:numRef>
              <c:f>'[critical --wing.xlsx]Sheet3'!$D$5:$D$24</c:f>
              <c:numCache>
                <c:formatCode>General</c:formatCode>
                <c:ptCount val="20"/>
                <c:pt idx="0">
                  <c:v>4.7989997999999998</c:v>
                </c:pt>
                <c:pt idx="1">
                  <c:v>4.5528991999999997</c:v>
                </c:pt>
                <c:pt idx="2">
                  <c:v>4.3067985999999996</c:v>
                </c:pt>
                <c:pt idx="3">
                  <c:v>4.0606980000000004</c:v>
                </c:pt>
                <c:pt idx="4">
                  <c:v>3.8145974000000002</c:v>
                </c:pt>
                <c:pt idx="5">
                  <c:v>3.5684967999999997</c:v>
                </c:pt>
                <c:pt idx="6">
                  <c:v>3.3223961999999996</c:v>
                </c:pt>
                <c:pt idx="7">
                  <c:v>3.0762955999999999</c:v>
                </c:pt>
                <c:pt idx="8">
                  <c:v>2.8301949999999998</c:v>
                </c:pt>
                <c:pt idx="9">
                  <c:v>2.5840944000000001</c:v>
                </c:pt>
                <c:pt idx="10">
                  <c:v>2.3379684000000003</c:v>
                </c:pt>
                <c:pt idx="11">
                  <c:v>2.0918677999999997</c:v>
                </c:pt>
                <c:pt idx="12">
                  <c:v>1.8457672000000001</c:v>
                </c:pt>
                <c:pt idx="13">
                  <c:v>1.5996665999999999</c:v>
                </c:pt>
                <c:pt idx="14">
                  <c:v>1.3535659999999998</c:v>
                </c:pt>
                <c:pt idx="15">
                  <c:v>1.1074653999999999</c:v>
                </c:pt>
                <c:pt idx="16">
                  <c:v>0.86136479999999993</c:v>
                </c:pt>
                <c:pt idx="17">
                  <c:v>0.61526419999999993</c:v>
                </c:pt>
                <c:pt idx="18">
                  <c:v>0.36916359999999998</c:v>
                </c:pt>
                <c:pt idx="19">
                  <c:v>0.12306299999999999</c:v>
                </c:pt>
              </c:numCache>
            </c:numRef>
          </c:xVal>
          <c:yVal>
            <c:numRef>
              <c:f>'[critical --wing.xlsx]Sheet3'!$I$52:$I$71</c:f>
              <c:numCache>
                <c:formatCode>General</c:formatCode>
                <c:ptCount val="20"/>
                <c:pt idx="0">
                  <c:v>277.39099920000001</c:v>
                </c:pt>
                <c:pt idx="1">
                  <c:v>632.6258484</c:v>
                </c:pt>
                <c:pt idx="2">
                  <c:v>1041.43061106</c:v>
                </c:pt>
                <c:pt idx="3">
                  <c:v>1493.4631756800002</c:v>
                </c:pt>
                <c:pt idx="4">
                  <c:v>1982.4426556200001</c:v>
                </c:pt>
                <c:pt idx="5">
                  <c:v>2503.9653130799998</c:v>
                </c:pt>
                <c:pt idx="6">
                  <c:v>3054.66384552</c:v>
                </c:pt>
                <c:pt idx="7">
                  <c:v>3631.8025976399999</c:v>
                </c:pt>
                <c:pt idx="8">
                  <c:v>4233.0907361399995</c:v>
                </c:pt>
                <c:pt idx="9">
                  <c:v>4856.5310102399999</c:v>
                </c:pt>
                <c:pt idx="10">
                  <c:v>5500.3530283800001</c:v>
                </c:pt>
                <c:pt idx="11">
                  <c:v>6162.9465349200009</c:v>
                </c:pt>
                <c:pt idx="12">
                  <c:v>6842.8302726000002</c:v>
                </c:pt>
                <c:pt idx="13">
                  <c:v>7158.7428569999993</c:v>
                </c:pt>
                <c:pt idx="14">
                  <c:v>7489.2456030000003</c:v>
                </c:pt>
                <c:pt idx="15">
                  <c:v>7453.2105727799999</c:v>
                </c:pt>
                <c:pt idx="16">
                  <c:v>8167.3367080199996</c:v>
                </c:pt>
                <c:pt idx="17">
                  <c:v>9076.0190896200002</c:v>
                </c:pt>
                <c:pt idx="18">
                  <c:v>9999.7853852400003</c:v>
                </c:pt>
                <c:pt idx="19">
                  <c:v>10937.536884540001</c:v>
                </c:pt>
              </c:numCache>
            </c:numRef>
          </c:yVal>
          <c:smooth val="0"/>
          <c:extLst>
            <c:ext xmlns:c16="http://schemas.microsoft.com/office/drawing/2014/chart" uri="{C3380CC4-5D6E-409C-BE32-E72D297353CC}">
              <c16:uniqueId val="{00000003-1378-4065-9658-5963DB69D693}"/>
            </c:ext>
          </c:extLst>
        </c:ser>
        <c:ser>
          <c:idx val="3"/>
          <c:order val="3"/>
          <c:tx>
            <c:v>case 153</c:v>
          </c:tx>
          <c:spPr>
            <a:ln w="22225" cap="rnd">
              <a:solidFill>
                <a:schemeClr val="accent4"/>
              </a:solidFill>
            </a:ln>
            <a:effectLst>
              <a:glow rad="139700">
                <a:schemeClr val="accent4">
                  <a:satMod val="175000"/>
                  <a:alpha val="14000"/>
                </a:schemeClr>
              </a:glow>
            </a:effectLst>
          </c:spPr>
          <c:marker>
            <c:symbol val="circle"/>
            <c:size val="3"/>
            <c:spPr>
              <a:solidFill>
                <a:schemeClr val="accent4">
                  <a:lumMod val="60000"/>
                  <a:lumOff val="40000"/>
                </a:schemeClr>
              </a:solidFill>
              <a:ln>
                <a:noFill/>
              </a:ln>
              <a:effectLst>
                <a:glow rad="63500">
                  <a:schemeClr val="accent4">
                    <a:satMod val="175000"/>
                    <a:alpha val="25000"/>
                  </a:schemeClr>
                </a:glow>
              </a:effectLst>
            </c:spPr>
          </c:marker>
          <c:dLbls>
            <c:dLbl>
              <c:idx val="19"/>
              <c:dLblPos val="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1378-4065-9658-5963DB69D693}"/>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75000"/>
                      </a:schemeClr>
                    </a:solidFill>
                    <a:latin typeface="+mn-lt"/>
                    <a:ea typeface="+mn-ea"/>
                    <a:cs typeface="+mn-cs"/>
                  </a:defRPr>
                </a:pPr>
                <a:endParaRPr lang="tr-TR"/>
              </a:p>
            </c:txPr>
            <c:dLblPos val="t"/>
            <c:showLegendKey val="0"/>
            <c:showVal val="0"/>
            <c:showCatName val="0"/>
            <c:showSerName val="0"/>
            <c:showPercent val="0"/>
            <c:showBubbleSize val="0"/>
            <c:extLst>
              <c:ext xmlns:c15="http://schemas.microsoft.com/office/drawing/2012/chart" uri="{CE6537A1-D6FC-4f65-9D91-7224C49458BB}">
                <c15:showLeaderLines val="1"/>
                <c15:leaderLines>
                  <c:spPr>
                    <a:ln w="9525">
                      <a:solidFill>
                        <a:schemeClr val="lt1">
                          <a:lumMod val="50000"/>
                        </a:schemeClr>
                      </a:solidFill>
                      <a:round/>
                    </a:ln>
                    <a:effectLst/>
                  </c:spPr>
                </c15:leaderLines>
              </c:ext>
            </c:extLst>
          </c:dLbls>
          <c:xVal>
            <c:numRef>
              <c:f>'[critical --wing.xlsx]Sheet3'!$D$5:$D$24</c:f>
              <c:numCache>
                <c:formatCode>General</c:formatCode>
                <c:ptCount val="20"/>
                <c:pt idx="0">
                  <c:v>4.7989997999999998</c:v>
                </c:pt>
                <c:pt idx="1">
                  <c:v>4.5528991999999997</c:v>
                </c:pt>
                <c:pt idx="2">
                  <c:v>4.3067985999999996</c:v>
                </c:pt>
                <c:pt idx="3">
                  <c:v>4.0606980000000004</c:v>
                </c:pt>
                <c:pt idx="4">
                  <c:v>3.8145974000000002</c:v>
                </c:pt>
                <c:pt idx="5">
                  <c:v>3.5684967999999997</c:v>
                </c:pt>
                <c:pt idx="6">
                  <c:v>3.3223961999999996</c:v>
                </c:pt>
                <c:pt idx="7">
                  <c:v>3.0762955999999999</c:v>
                </c:pt>
                <c:pt idx="8">
                  <c:v>2.8301949999999998</c:v>
                </c:pt>
                <c:pt idx="9">
                  <c:v>2.5840944000000001</c:v>
                </c:pt>
                <c:pt idx="10">
                  <c:v>2.3379684000000003</c:v>
                </c:pt>
                <c:pt idx="11">
                  <c:v>2.0918677999999997</c:v>
                </c:pt>
                <c:pt idx="12">
                  <c:v>1.8457672000000001</c:v>
                </c:pt>
                <c:pt idx="13">
                  <c:v>1.5996665999999999</c:v>
                </c:pt>
                <c:pt idx="14">
                  <c:v>1.3535659999999998</c:v>
                </c:pt>
                <c:pt idx="15">
                  <c:v>1.1074653999999999</c:v>
                </c:pt>
                <c:pt idx="16">
                  <c:v>0.86136479999999993</c:v>
                </c:pt>
                <c:pt idx="17">
                  <c:v>0.61526419999999993</c:v>
                </c:pt>
                <c:pt idx="18">
                  <c:v>0.36916359999999998</c:v>
                </c:pt>
                <c:pt idx="19">
                  <c:v>0.12306299999999999</c:v>
                </c:pt>
              </c:numCache>
            </c:numRef>
          </c:xVal>
          <c:yVal>
            <c:numRef>
              <c:f>'[critical --wing.xlsx]Sheet3'!$I$75:$I$94</c:f>
              <c:numCache>
                <c:formatCode>General</c:formatCode>
                <c:ptCount val="20"/>
                <c:pt idx="0">
                  <c:v>-146.75567423999999</c:v>
                </c:pt>
                <c:pt idx="1">
                  <c:v>-336.73915044</c:v>
                </c:pt>
                <c:pt idx="2">
                  <c:v>-556.57018284000003</c:v>
                </c:pt>
                <c:pt idx="3">
                  <c:v>-800.46608544000003</c:v>
                </c:pt>
                <c:pt idx="4">
                  <c:v>-1064.8949715599999</c:v>
                </c:pt>
                <c:pt idx="5">
                  <c:v>-1347.3613897800001</c:v>
                </c:pt>
                <c:pt idx="6">
                  <c:v>-1645.9303643999999</c:v>
                </c:pt>
                <c:pt idx="7">
                  <c:v>-1959.0405702</c:v>
                </c:pt>
                <c:pt idx="8">
                  <c:v>-2285.3664376199999</c:v>
                </c:pt>
                <c:pt idx="9">
                  <c:v>-2623.7558776800001</c:v>
                </c:pt>
                <c:pt idx="10">
                  <c:v>-2973.19469622</c:v>
                </c:pt>
                <c:pt idx="11">
                  <c:v>-3332.74431882</c:v>
                </c:pt>
                <c:pt idx="12">
                  <c:v>-3701.5506872400001</c:v>
                </c:pt>
                <c:pt idx="13">
                  <c:v>-3862.6340781000004</c:v>
                </c:pt>
                <c:pt idx="14">
                  <c:v>-4031.4262342200004</c:v>
                </c:pt>
                <c:pt idx="15">
                  <c:v>-3991.0141555200003</c:v>
                </c:pt>
                <c:pt idx="16">
                  <c:v>-4376.9016887400003</c:v>
                </c:pt>
                <c:pt idx="17">
                  <c:v>-4872.8960116200005</c:v>
                </c:pt>
                <c:pt idx="18">
                  <c:v>-5376.8570965200006</c:v>
                </c:pt>
                <c:pt idx="19">
                  <c:v>-5888.1621926400003</c:v>
                </c:pt>
              </c:numCache>
            </c:numRef>
          </c:yVal>
          <c:smooth val="0"/>
          <c:extLst>
            <c:ext xmlns:c16="http://schemas.microsoft.com/office/drawing/2014/chart" uri="{C3380CC4-5D6E-409C-BE32-E72D297353CC}">
              <c16:uniqueId val="{00000005-1378-4065-9658-5963DB69D693}"/>
            </c:ext>
          </c:extLst>
        </c:ser>
        <c:ser>
          <c:idx val="4"/>
          <c:order val="4"/>
          <c:tx>
            <c:v>case 220</c:v>
          </c:tx>
          <c:spPr>
            <a:ln w="22225" cap="rnd">
              <a:solidFill>
                <a:schemeClr val="accent5"/>
              </a:solidFill>
            </a:ln>
            <a:effectLst>
              <a:glow rad="139700">
                <a:schemeClr val="accent5">
                  <a:satMod val="175000"/>
                  <a:alpha val="14000"/>
                </a:schemeClr>
              </a:glow>
            </a:effectLst>
          </c:spPr>
          <c:marker>
            <c:symbol val="circle"/>
            <c:size val="3"/>
            <c:spPr>
              <a:solidFill>
                <a:schemeClr val="accent5">
                  <a:lumMod val="60000"/>
                  <a:lumOff val="40000"/>
                </a:schemeClr>
              </a:solidFill>
              <a:ln>
                <a:noFill/>
              </a:ln>
              <a:effectLst>
                <a:glow rad="63500">
                  <a:schemeClr val="accent5">
                    <a:satMod val="175000"/>
                    <a:alpha val="25000"/>
                  </a:schemeClr>
                </a:glow>
              </a:effectLst>
            </c:spPr>
          </c:marker>
          <c:xVal>
            <c:numRef>
              <c:f>'[critical --wing.xlsx]Sheet3'!$D$5:$D$24</c:f>
              <c:numCache>
                <c:formatCode>General</c:formatCode>
                <c:ptCount val="20"/>
                <c:pt idx="0">
                  <c:v>4.7989997999999998</c:v>
                </c:pt>
                <c:pt idx="1">
                  <c:v>4.5528991999999997</c:v>
                </c:pt>
                <c:pt idx="2">
                  <c:v>4.3067985999999996</c:v>
                </c:pt>
                <c:pt idx="3">
                  <c:v>4.0606980000000004</c:v>
                </c:pt>
                <c:pt idx="4">
                  <c:v>3.8145974000000002</c:v>
                </c:pt>
                <c:pt idx="5">
                  <c:v>3.5684967999999997</c:v>
                </c:pt>
                <c:pt idx="6">
                  <c:v>3.3223961999999996</c:v>
                </c:pt>
                <c:pt idx="7">
                  <c:v>3.0762955999999999</c:v>
                </c:pt>
                <c:pt idx="8">
                  <c:v>2.8301949999999998</c:v>
                </c:pt>
                <c:pt idx="9">
                  <c:v>2.5840944000000001</c:v>
                </c:pt>
                <c:pt idx="10">
                  <c:v>2.3379684000000003</c:v>
                </c:pt>
                <c:pt idx="11">
                  <c:v>2.0918677999999997</c:v>
                </c:pt>
                <c:pt idx="12">
                  <c:v>1.8457672000000001</c:v>
                </c:pt>
                <c:pt idx="13">
                  <c:v>1.5996665999999999</c:v>
                </c:pt>
                <c:pt idx="14">
                  <c:v>1.3535659999999998</c:v>
                </c:pt>
                <c:pt idx="15">
                  <c:v>1.1074653999999999</c:v>
                </c:pt>
                <c:pt idx="16">
                  <c:v>0.86136479999999993</c:v>
                </c:pt>
                <c:pt idx="17">
                  <c:v>0.61526419999999993</c:v>
                </c:pt>
                <c:pt idx="18">
                  <c:v>0.36916359999999998</c:v>
                </c:pt>
                <c:pt idx="19">
                  <c:v>0.12306299999999999</c:v>
                </c:pt>
              </c:numCache>
            </c:numRef>
          </c:xVal>
          <c:yVal>
            <c:numRef>
              <c:f>'[critical --wing.xlsx]Sheet3'!$I$98:$I$117</c:f>
              <c:numCache>
                <c:formatCode>General</c:formatCode>
                <c:ptCount val="20"/>
                <c:pt idx="0">
                  <c:v>224.29704527999999</c:v>
                </c:pt>
                <c:pt idx="1">
                  <c:v>510.39765924000005</c:v>
                </c:pt>
                <c:pt idx="2">
                  <c:v>838.99656707999998</c:v>
                </c:pt>
                <c:pt idx="3">
                  <c:v>1201.9001475599998</c:v>
                </c:pt>
                <c:pt idx="4">
                  <c:v>1594.1530835999999</c:v>
                </c:pt>
                <c:pt idx="5">
                  <c:v>2012.28131538</c:v>
                </c:pt>
                <c:pt idx="6">
                  <c:v>2453.638152</c:v>
                </c:pt>
                <c:pt idx="7">
                  <c:v>2916.08399964</c:v>
                </c:pt>
                <c:pt idx="8">
                  <c:v>3397.8262256399998</c:v>
                </c:pt>
                <c:pt idx="9">
                  <c:v>3897.2990565600003</c:v>
                </c:pt>
                <c:pt idx="10">
                  <c:v>4413.1146477599996</c:v>
                </c:pt>
                <c:pt idx="11">
                  <c:v>4944.0141529800003</c:v>
                </c:pt>
                <c:pt idx="12">
                  <c:v>5488.8410350200002</c:v>
                </c:pt>
                <c:pt idx="13">
                  <c:v>5750.2584762000006</c:v>
                </c:pt>
                <c:pt idx="14">
                  <c:v>6023.4903897000004</c:v>
                </c:pt>
                <c:pt idx="15">
                  <c:v>6011.3022669000002</c:v>
                </c:pt>
                <c:pt idx="16">
                  <c:v>6584.5488265200001</c:v>
                </c:pt>
                <c:pt idx="17">
                  <c:v>7309.9467512400006</c:v>
                </c:pt>
                <c:pt idx="18">
                  <c:v>8047.5105576599999</c:v>
                </c:pt>
                <c:pt idx="19">
                  <c:v>8796.3817393200006</c:v>
                </c:pt>
              </c:numCache>
            </c:numRef>
          </c:yVal>
          <c:smooth val="0"/>
          <c:extLst>
            <c:ext xmlns:c16="http://schemas.microsoft.com/office/drawing/2014/chart" uri="{C3380CC4-5D6E-409C-BE32-E72D297353CC}">
              <c16:uniqueId val="{00000006-1378-4065-9658-5963DB69D693}"/>
            </c:ext>
          </c:extLst>
        </c:ser>
        <c:ser>
          <c:idx val="5"/>
          <c:order val="5"/>
          <c:tx>
            <c:v>case 18</c:v>
          </c:tx>
          <c:spPr>
            <a:ln w="22225" cap="rnd">
              <a:solidFill>
                <a:schemeClr val="accent6"/>
              </a:solidFill>
            </a:ln>
            <a:effectLst>
              <a:glow rad="139700">
                <a:schemeClr val="accent6">
                  <a:satMod val="175000"/>
                  <a:alpha val="14000"/>
                </a:schemeClr>
              </a:glow>
            </a:effectLst>
          </c:spPr>
          <c:marker>
            <c:symbol val="circle"/>
            <c:size val="3"/>
            <c:spPr>
              <a:solidFill>
                <a:schemeClr val="accent6">
                  <a:lumMod val="60000"/>
                  <a:lumOff val="40000"/>
                </a:schemeClr>
              </a:solidFill>
              <a:ln>
                <a:noFill/>
              </a:ln>
              <a:effectLst>
                <a:glow rad="63500">
                  <a:schemeClr val="accent6">
                    <a:satMod val="175000"/>
                    <a:alpha val="25000"/>
                  </a:schemeClr>
                </a:glow>
              </a:effectLst>
            </c:spPr>
          </c:marker>
          <c:xVal>
            <c:numRef>
              <c:f>'[critical --wing.xlsx]Sheet3'!$D$5:$D$24</c:f>
              <c:numCache>
                <c:formatCode>General</c:formatCode>
                <c:ptCount val="20"/>
                <c:pt idx="0">
                  <c:v>4.7989997999999998</c:v>
                </c:pt>
                <c:pt idx="1">
                  <c:v>4.5528991999999997</c:v>
                </c:pt>
                <c:pt idx="2">
                  <c:v>4.3067985999999996</c:v>
                </c:pt>
                <c:pt idx="3">
                  <c:v>4.0606980000000004</c:v>
                </c:pt>
                <c:pt idx="4">
                  <c:v>3.8145974000000002</c:v>
                </c:pt>
                <c:pt idx="5">
                  <c:v>3.5684967999999997</c:v>
                </c:pt>
                <c:pt idx="6">
                  <c:v>3.3223961999999996</c:v>
                </c:pt>
                <c:pt idx="7">
                  <c:v>3.0762955999999999</c:v>
                </c:pt>
                <c:pt idx="8">
                  <c:v>2.8301949999999998</c:v>
                </c:pt>
                <c:pt idx="9">
                  <c:v>2.5840944000000001</c:v>
                </c:pt>
                <c:pt idx="10">
                  <c:v>2.3379684000000003</c:v>
                </c:pt>
                <c:pt idx="11">
                  <c:v>2.0918677999999997</c:v>
                </c:pt>
                <c:pt idx="12">
                  <c:v>1.8457672000000001</c:v>
                </c:pt>
                <c:pt idx="13">
                  <c:v>1.5996665999999999</c:v>
                </c:pt>
                <c:pt idx="14">
                  <c:v>1.3535659999999998</c:v>
                </c:pt>
                <c:pt idx="15">
                  <c:v>1.1074653999999999</c:v>
                </c:pt>
                <c:pt idx="16">
                  <c:v>0.86136479999999993</c:v>
                </c:pt>
                <c:pt idx="17">
                  <c:v>0.61526419999999993</c:v>
                </c:pt>
                <c:pt idx="18">
                  <c:v>0.36916359999999998</c:v>
                </c:pt>
                <c:pt idx="19">
                  <c:v>0.12306299999999999</c:v>
                </c:pt>
              </c:numCache>
            </c:numRef>
          </c:xVal>
          <c:yVal>
            <c:numRef>
              <c:f>'[critical --wing.xlsx]Sheet3'!$I$121:$I$140</c:f>
              <c:numCache>
                <c:formatCode>General</c:formatCode>
                <c:ptCount val="20"/>
                <c:pt idx="0">
                  <c:v>170.66485674</c:v>
                </c:pt>
                <c:pt idx="1">
                  <c:v>390.47809626000003</c:v>
                </c:pt>
                <c:pt idx="2">
                  <c:v>644.27573658000006</c:v>
                </c:pt>
                <c:pt idx="3">
                  <c:v>925.53668717999994</c:v>
                </c:pt>
                <c:pt idx="4">
                  <c:v>1230.2664465</c:v>
                </c:pt>
                <c:pt idx="5">
                  <c:v>1555.64039484</c:v>
                </c:pt>
                <c:pt idx="6">
                  <c:v>1899.4789043999999</c:v>
                </c:pt>
                <c:pt idx="7">
                  <c:v>2260.02492828</c:v>
                </c:pt>
                <c:pt idx="8">
                  <c:v>2635.78386456</c:v>
                </c:pt>
                <c:pt idx="9">
                  <c:v>3025.4568329999997</c:v>
                </c:pt>
                <c:pt idx="10">
                  <c:v>3427.8961928399999</c:v>
                </c:pt>
                <c:pt idx="11">
                  <c:v>3842.0566123800004</c:v>
                </c:pt>
                <c:pt idx="12">
                  <c:v>4266.9683796600002</c:v>
                </c:pt>
                <c:pt idx="13">
                  <c:v>4476.6574704599998</c:v>
                </c:pt>
                <c:pt idx="14">
                  <c:v>4695.3542067600001</c:v>
                </c:pt>
                <c:pt idx="15">
                  <c:v>4697.1690805199996</c:v>
                </c:pt>
                <c:pt idx="16">
                  <c:v>5143.6858523399997</c:v>
                </c:pt>
                <c:pt idx="17">
                  <c:v>5705.6517260400005</c:v>
                </c:pt>
                <c:pt idx="18">
                  <c:v>6276.6652792200002</c:v>
                </c:pt>
                <c:pt idx="19">
                  <c:v>6856.0236931200006</c:v>
                </c:pt>
              </c:numCache>
            </c:numRef>
          </c:yVal>
          <c:smooth val="0"/>
          <c:extLst>
            <c:ext xmlns:c16="http://schemas.microsoft.com/office/drawing/2014/chart" uri="{C3380CC4-5D6E-409C-BE32-E72D297353CC}">
              <c16:uniqueId val="{00000007-1378-4065-9658-5963DB69D693}"/>
            </c:ext>
          </c:extLst>
        </c:ser>
        <c:dLbls>
          <c:showLegendKey val="0"/>
          <c:showVal val="0"/>
          <c:showCatName val="0"/>
          <c:showSerName val="0"/>
          <c:showPercent val="0"/>
          <c:showBubbleSize val="0"/>
        </c:dLbls>
        <c:axId val="378610320"/>
        <c:axId val="378607040"/>
      </c:scatterChart>
      <c:valAx>
        <c:axId val="378610320"/>
        <c:scaling>
          <c:orientation val="minMax"/>
        </c:scaling>
        <c:delete val="0"/>
        <c:axPos val="b"/>
        <c:majorGridlines>
          <c:spPr>
            <a:ln w="9525" cap="flat" cmpd="sng" algn="ctr">
              <a:solidFill>
                <a:schemeClr val="dk1">
                  <a:lumMod val="65000"/>
                  <a:lumOff val="35000"/>
                  <a:alpha val="75000"/>
                </a:schemeClr>
              </a:solidFill>
              <a:round/>
            </a:ln>
            <a:effectLst/>
          </c:spPr>
        </c:majorGridlines>
        <c:title>
          <c:tx>
            <c:rich>
              <a:bodyPr rot="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r>
                  <a:rPr lang="tr-TR" sz="1050" baseline="0">
                    <a:latin typeface="Arial Black" panose="020B0A04020102020204" pitchFamily="34" charset="0"/>
                  </a:rPr>
                  <a:t>y [m]</a:t>
                </a:r>
                <a:endParaRPr lang="tr-TR" sz="1050">
                  <a:latin typeface="Arial Black" panose="020B0A04020102020204" pitchFamily="34" charset="0"/>
                </a:endParaRPr>
              </a:p>
            </c:rich>
          </c:tx>
          <c:overlay val="0"/>
          <c:spPr>
            <a:noFill/>
            <a:ln>
              <a:noFill/>
            </a:ln>
            <a:effectLst/>
          </c:spPr>
          <c:txPr>
            <a:bodyPr rot="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endParaRPr lang="tr-TR"/>
            </a:p>
          </c:txPr>
        </c:title>
        <c:numFmt formatCode="General" sourceLinked="1"/>
        <c:majorTickMark val="none"/>
        <c:minorTickMark val="none"/>
        <c:tickLblPos val="nextTo"/>
        <c:spPr>
          <a:noFill/>
          <a:ln w="9525" cap="flat" cmpd="sng" algn="ctr">
            <a:noFill/>
            <a:round/>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tr-TR"/>
          </a:p>
        </c:txPr>
        <c:crossAx val="378607040"/>
        <c:crosses val="autoZero"/>
        <c:crossBetween val="midCat"/>
      </c:valAx>
      <c:valAx>
        <c:axId val="378607040"/>
        <c:scaling>
          <c:orientation val="minMax"/>
        </c:scaling>
        <c:delete val="0"/>
        <c:axPos val="l"/>
        <c:majorGridlines>
          <c:spPr>
            <a:ln w="9525" cap="flat" cmpd="sng" algn="ctr">
              <a:solidFill>
                <a:schemeClr val="dk1">
                  <a:lumMod val="65000"/>
                  <a:lumOff val="35000"/>
                  <a:alpha val="7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r>
                  <a:rPr lang="tr-TR" sz="1100">
                    <a:latin typeface="Arial Black" panose="020B0A04020102020204" pitchFamily="34" charset="0"/>
                  </a:rPr>
                  <a:t>Sz</a:t>
                </a:r>
                <a:r>
                  <a:rPr lang="tr-TR" sz="1100" baseline="0">
                    <a:latin typeface="Arial Black" panose="020B0A04020102020204" pitchFamily="34" charset="0"/>
                  </a:rPr>
                  <a:t> [N]</a:t>
                </a:r>
                <a:endParaRPr lang="tr-TR" sz="1100">
                  <a:latin typeface="Arial Black" panose="020B0A04020102020204" pitchFamily="34" charset="0"/>
                </a:endParaRPr>
              </a:p>
            </c:rich>
          </c:tx>
          <c:overlay val="0"/>
          <c:spPr>
            <a:noFill/>
            <a:ln>
              <a:noFill/>
            </a:ln>
            <a:effectLst/>
          </c:spPr>
          <c:txPr>
            <a:bodyPr rot="-540000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endParaRPr lang="tr-TR"/>
            </a:p>
          </c:txPr>
        </c:title>
        <c:numFmt formatCode="General" sourceLinked="1"/>
        <c:majorTickMark val="none"/>
        <c:minorTickMark val="none"/>
        <c:tickLblPos val="nextTo"/>
        <c:spPr>
          <a:noFill/>
          <a:ln w="9525" cap="flat" cmpd="sng" algn="ctr">
            <a:solidFill>
              <a:schemeClr val="lt1">
                <a:lumMod val="50000"/>
              </a:schemeClr>
            </a:solidFill>
            <a:round/>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tr-TR"/>
          </a:p>
        </c:txPr>
        <c:crossAx val="378610320"/>
        <c:crosses val="autoZero"/>
        <c:crossBetween val="midCat"/>
      </c:valAx>
      <c:spPr>
        <a:noFill/>
        <a:ln>
          <a:noFill/>
        </a:ln>
        <a:effectLst/>
      </c:spPr>
    </c:plotArea>
    <c:legend>
      <c:legendPos val="r"/>
      <c:layout>
        <c:manualLayout>
          <c:xMode val="edge"/>
          <c:yMode val="edge"/>
          <c:x val="0.78796795089731309"/>
          <c:y val="0.14487846839014537"/>
          <c:w val="0.14491423813273632"/>
          <c:h val="0.33491080307187271"/>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tr-TR"/>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tr-TR"/>
    </a:p>
  </c:txPr>
  <c:externalData r:id="rId3">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lang="en-GB" sz="1100" b="1" i="0" u="none" strike="noStrike" kern="1200" cap="none" baseline="0">
                <a:solidFill>
                  <a:sysClr val="window" lastClr="FFFFFF">
                    <a:lumMod val="75000"/>
                  </a:sysClr>
                </a:solidFill>
                <a:latin typeface="Arial Black" panose="020B0A04020102020204" pitchFamily="34" charset="0"/>
                <a:ea typeface="+mn-ea"/>
                <a:cs typeface="+mn-cs"/>
              </a:defRPr>
            </a:pPr>
            <a:r>
              <a:rPr lang="en-GB" sz="1100" b="1" i="0" u="none" strike="noStrike" kern="1200" cap="none" baseline="0">
                <a:solidFill>
                  <a:sysClr val="window" lastClr="FFFFFF">
                    <a:lumMod val="75000"/>
                  </a:sysClr>
                </a:solidFill>
                <a:latin typeface="Arial Black" panose="020B0A04020102020204" pitchFamily="34" charset="0"/>
                <a:ea typeface="+mn-ea"/>
                <a:cs typeface="+mn-cs"/>
              </a:rPr>
              <a:t>Shear Force</a:t>
            </a:r>
            <a:r>
              <a:rPr lang="tr-TR" sz="1100" b="1" i="0" u="none" strike="noStrike" kern="1200" cap="none" baseline="0">
                <a:solidFill>
                  <a:sysClr val="window" lastClr="FFFFFF">
                    <a:lumMod val="75000"/>
                  </a:sysClr>
                </a:solidFill>
                <a:latin typeface="Arial Black" panose="020B0A04020102020204" pitchFamily="34" charset="0"/>
                <a:ea typeface="+mn-ea"/>
                <a:cs typeface="+mn-cs"/>
              </a:rPr>
              <a:t>s</a:t>
            </a:r>
            <a:r>
              <a:rPr lang="en-GB" sz="1100" b="1" i="0" u="none" strike="noStrike" kern="1200" cap="none" baseline="0">
                <a:solidFill>
                  <a:sysClr val="window" lastClr="FFFFFF">
                    <a:lumMod val="75000"/>
                  </a:sysClr>
                </a:solidFill>
                <a:latin typeface="Arial Black" panose="020B0A04020102020204" pitchFamily="34" charset="0"/>
                <a:ea typeface="+mn-ea"/>
                <a:cs typeface="+mn-cs"/>
              </a:rPr>
              <a:t> in x-dir along Half Span </a:t>
            </a:r>
          </a:p>
        </c:rich>
      </c:tx>
      <c:overlay val="0"/>
      <c:spPr>
        <a:noFill/>
        <a:ln>
          <a:noFill/>
        </a:ln>
        <a:effectLst/>
      </c:spPr>
      <c:txPr>
        <a:bodyPr rot="0" spcFirstLastPara="1" vertOverflow="ellipsis" vert="horz" wrap="square" anchor="ctr" anchorCtr="1"/>
        <a:lstStyle/>
        <a:p>
          <a:pPr>
            <a:defRPr lang="en-GB" sz="1100" b="1" i="0" u="none" strike="noStrike" kern="1200" cap="none" baseline="0">
              <a:solidFill>
                <a:sysClr val="window" lastClr="FFFFFF">
                  <a:lumMod val="75000"/>
                </a:sysClr>
              </a:solidFill>
              <a:latin typeface="Arial Black" panose="020B0A04020102020204" pitchFamily="34" charset="0"/>
              <a:ea typeface="+mn-ea"/>
              <a:cs typeface="+mn-cs"/>
            </a:defRPr>
          </a:pPr>
          <a:endParaRPr lang="tr-TR"/>
        </a:p>
      </c:txPr>
    </c:title>
    <c:autoTitleDeleted val="0"/>
    <c:plotArea>
      <c:layout>
        <c:manualLayout>
          <c:layoutTarget val="inner"/>
          <c:xMode val="edge"/>
          <c:yMode val="edge"/>
          <c:x val="0.13108744203932821"/>
          <c:y val="0.11084642699981881"/>
          <c:w val="0.83578197913046048"/>
          <c:h val="0.81448378754256379"/>
        </c:manualLayout>
      </c:layout>
      <c:scatterChart>
        <c:scatterStyle val="lineMarker"/>
        <c:varyColors val="0"/>
        <c:ser>
          <c:idx val="0"/>
          <c:order val="0"/>
          <c:tx>
            <c:v>case 122</c:v>
          </c:tx>
          <c:spPr>
            <a:ln w="22225" cap="rnd">
              <a:solidFill>
                <a:schemeClr val="accent1"/>
              </a:solidFill>
            </a:ln>
            <a:effectLst>
              <a:glow rad="139700">
                <a:schemeClr val="accent1">
                  <a:satMod val="175000"/>
                  <a:alpha val="14000"/>
                </a:schemeClr>
              </a:glow>
            </a:effectLst>
          </c:spPr>
          <c:marker>
            <c:symbol val="circle"/>
            <c:size val="3"/>
            <c:spPr>
              <a:solidFill>
                <a:schemeClr val="accent1">
                  <a:lumMod val="60000"/>
                  <a:lumOff val="40000"/>
                </a:schemeClr>
              </a:solidFill>
              <a:ln>
                <a:noFill/>
              </a:ln>
              <a:effectLst>
                <a:glow rad="63500">
                  <a:schemeClr val="accent1">
                    <a:satMod val="175000"/>
                    <a:alpha val="25000"/>
                  </a:schemeClr>
                </a:glow>
              </a:effectLst>
            </c:spPr>
          </c:marker>
          <c:xVal>
            <c:numRef>
              <c:f>'[critical --wing.xlsx]Sheet3'!$D$5:$D$24</c:f>
              <c:numCache>
                <c:formatCode>General</c:formatCode>
                <c:ptCount val="20"/>
                <c:pt idx="0">
                  <c:v>4.7989997999999998</c:v>
                </c:pt>
                <c:pt idx="1">
                  <c:v>4.5528991999999997</c:v>
                </c:pt>
                <c:pt idx="2">
                  <c:v>4.3067985999999996</c:v>
                </c:pt>
                <c:pt idx="3">
                  <c:v>4.0606980000000004</c:v>
                </c:pt>
                <c:pt idx="4">
                  <c:v>3.8145974000000002</c:v>
                </c:pt>
                <c:pt idx="5">
                  <c:v>3.5684967999999997</c:v>
                </c:pt>
                <c:pt idx="6">
                  <c:v>3.3223961999999996</c:v>
                </c:pt>
                <c:pt idx="7">
                  <c:v>3.0762955999999999</c:v>
                </c:pt>
                <c:pt idx="8">
                  <c:v>2.8301949999999998</c:v>
                </c:pt>
                <c:pt idx="9">
                  <c:v>2.5840944000000001</c:v>
                </c:pt>
                <c:pt idx="10">
                  <c:v>2.3379684000000003</c:v>
                </c:pt>
                <c:pt idx="11">
                  <c:v>2.0918677999999997</c:v>
                </c:pt>
                <c:pt idx="12">
                  <c:v>1.8457672000000001</c:v>
                </c:pt>
                <c:pt idx="13">
                  <c:v>1.5996665999999999</c:v>
                </c:pt>
                <c:pt idx="14">
                  <c:v>1.3535659999999998</c:v>
                </c:pt>
                <c:pt idx="15">
                  <c:v>1.1074653999999999</c:v>
                </c:pt>
                <c:pt idx="16">
                  <c:v>0.86136479999999993</c:v>
                </c:pt>
                <c:pt idx="17">
                  <c:v>0.61526419999999993</c:v>
                </c:pt>
                <c:pt idx="18">
                  <c:v>0.36916359999999998</c:v>
                </c:pt>
                <c:pt idx="19">
                  <c:v>0.12306299999999999</c:v>
                </c:pt>
              </c:numCache>
            </c:numRef>
          </c:xVal>
          <c:yVal>
            <c:numRef>
              <c:f>'[critical --wing.xlsx]Sheet3'!$H$5:$H$24</c:f>
              <c:numCache>
                <c:formatCode>General</c:formatCode>
                <c:ptCount val="20"/>
                <c:pt idx="0">
                  <c:v>-54.388385939999999</c:v>
                </c:pt>
                <c:pt idx="1">
                  <c:v>-140.09224068</c:v>
                </c:pt>
                <c:pt idx="2">
                  <c:v>-248.76225528000001</c:v>
                </c:pt>
                <c:pt idx="3">
                  <c:v>-376.17706895999999</c:v>
                </c:pt>
                <c:pt idx="4">
                  <c:v>-519.41420118000008</c:v>
                </c:pt>
                <c:pt idx="5">
                  <c:v>-676.22285261999991</c:v>
                </c:pt>
                <c:pt idx="6">
                  <c:v>-844.74811554000007</c:v>
                </c:pt>
                <c:pt idx="7">
                  <c:v>-1023.42866472</c:v>
                </c:pt>
                <c:pt idx="8">
                  <c:v>-1210.8944484000001</c:v>
                </c:pt>
                <c:pt idx="9">
                  <c:v>-1405.9488954000001</c:v>
                </c:pt>
                <c:pt idx="10">
                  <c:v>-1607.51108826</c:v>
                </c:pt>
                <c:pt idx="11">
                  <c:v>-1814.6068668</c:v>
                </c:pt>
                <c:pt idx="12">
                  <c:v>-2026.3421388000002</c:v>
                </c:pt>
                <c:pt idx="13">
                  <c:v>-2186.1488905199999</c:v>
                </c:pt>
                <c:pt idx="14">
                  <c:v>-2349.0115693799999</c:v>
                </c:pt>
                <c:pt idx="15">
                  <c:v>-2458.4733671399999</c:v>
                </c:pt>
                <c:pt idx="16">
                  <c:v>-2677.9263008400003</c:v>
                </c:pt>
                <c:pt idx="17">
                  <c:v>-2925.3674347800002</c:v>
                </c:pt>
                <c:pt idx="18">
                  <c:v>-3174.0273809999999</c:v>
                </c:pt>
                <c:pt idx="19">
                  <c:v>-3423.3323191200002</c:v>
                </c:pt>
              </c:numCache>
            </c:numRef>
          </c:yVal>
          <c:smooth val="0"/>
          <c:extLst>
            <c:ext xmlns:c16="http://schemas.microsoft.com/office/drawing/2014/chart" uri="{C3380CC4-5D6E-409C-BE32-E72D297353CC}">
              <c16:uniqueId val="{00000000-5BD0-4279-9873-39F51D9EBA59}"/>
            </c:ext>
          </c:extLst>
        </c:ser>
        <c:ser>
          <c:idx val="1"/>
          <c:order val="1"/>
          <c:tx>
            <c:v>case 205</c:v>
          </c:tx>
          <c:spPr>
            <a:ln w="22225" cap="rnd">
              <a:solidFill>
                <a:schemeClr val="accent2"/>
              </a:solidFill>
            </a:ln>
            <a:effectLst>
              <a:glow rad="139700">
                <a:schemeClr val="accent2">
                  <a:satMod val="175000"/>
                  <a:alpha val="14000"/>
                </a:schemeClr>
              </a:glow>
            </a:effectLst>
          </c:spPr>
          <c:marker>
            <c:symbol val="circle"/>
            <c:size val="3"/>
            <c:spPr>
              <a:solidFill>
                <a:schemeClr val="accent2">
                  <a:lumMod val="60000"/>
                  <a:lumOff val="40000"/>
                </a:schemeClr>
              </a:solidFill>
              <a:ln>
                <a:noFill/>
              </a:ln>
              <a:effectLst>
                <a:glow rad="63500">
                  <a:schemeClr val="accent2">
                    <a:satMod val="175000"/>
                    <a:alpha val="25000"/>
                  </a:schemeClr>
                </a:glow>
              </a:effectLst>
            </c:spPr>
          </c:marker>
          <c:xVal>
            <c:numRef>
              <c:f>'[critical --wing.xlsx]Sheet3'!$D$5:$D$24</c:f>
              <c:numCache>
                <c:formatCode>General</c:formatCode>
                <c:ptCount val="20"/>
                <c:pt idx="0">
                  <c:v>4.7989997999999998</c:v>
                </c:pt>
                <c:pt idx="1">
                  <c:v>4.5528991999999997</c:v>
                </c:pt>
                <c:pt idx="2">
                  <c:v>4.3067985999999996</c:v>
                </c:pt>
                <c:pt idx="3">
                  <c:v>4.0606980000000004</c:v>
                </c:pt>
                <c:pt idx="4">
                  <c:v>3.8145974000000002</c:v>
                </c:pt>
                <c:pt idx="5">
                  <c:v>3.5684967999999997</c:v>
                </c:pt>
                <c:pt idx="6">
                  <c:v>3.3223961999999996</c:v>
                </c:pt>
                <c:pt idx="7">
                  <c:v>3.0762955999999999</c:v>
                </c:pt>
                <c:pt idx="8">
                  <c:v>2.8301949999999998</c:v>
                </c:pt>
                <c:pt idx="9">
                  <c:v>2.5840944000000001</c:v>
                </c:pt>
                <c:pt idx="10">
                  <c:v>2.3379684000000003</c:v>
                </c:pt>
                <c:pt idx="11">
                  <c:v>2.0918677999999997</c:v>
                </c:pt>
                <c:pt idx="12">
                  <c:v>1.8457672000000001</c:v>
                </c:pt>
                <c:pt idx="13">
                  <c:v>1.5996665999999999</c:v>
                </c:pt>
                <c:pt idx="14">
                  <c:v>1.3535659999999998</c:v>
                </c:pt>
                <c:pt idx="15">
                  <c:v>1.1074653999999999</c:v>
                </c:pt>
                <c:pt idx="16">
                  <c:v>0.86136479999999993</c:v>
                </c:pt>
                <c:pt idx="17">
                  <c:v>0.61526419999999993</c:v>
                </c:pt>
                <c:pt idx="18">
                  <c:v>0.36916359999999998</c:v>
                </c:pt>
                <c:pt idx="19">
                  <c:v>0.12306299999999999</c:v>
                </c:pt>
              </c:numCache>
            </c:numRef>
          </c:xVal>
          <c:yVal>
            <c:numRef>
              <c:f>'[critical --wing.xlsx]Sheet3'!$H$28:$H$47</c:f>
              <c:numCache>
                <c:formatCode>General</c:formatCode>
                <c:ptCount val="20"/>
                <c:pt idx="0">
                  <c:v>-16.213761900000002</c:v>
                </c:pt>
                <c:pt idx="1">
                  <c:v>-45.064916820000001</c:v>
                </c:pt>
                <c:pt idx="2">
                  <c:v>-83.141680019999995</c:v>
                </c:pt>
                <c:pt idx="3">
                  <c:v>-128.71814214</c:v>
                </c:pt>
                <c:pt idx="4">
                  <c:v>-180.58438734000001</c:v>
                </c:pt>
                <c:pt idx="5">
                  <c:v>-237.81963407999999</c:v>
                </c:pt>
                <c:pt idx="6">
                  <c:v>-299.65878852000003</c:v>
                </c:pt>
                <c:pt idx="7">
                  <c:v>-365.44796232000004</c:v>
                </c:pt>
                <c:pt idx="8">
                  <c:v>-434.63112798000003</c:v>
                </c:pt>
                <c:pt idx="9">
                  <c:v>-506.71008485999999</c:v>
                </c:pt>
                <c:pt idx="10">
                  <c:v>-581.24001096000006</c:v>
                </c:pt>
                <c:pt idx="11">
                  <c:v>-657.82056647999991</c:v>
                </c:pt>
                <c:pt idx="12">
                  <c:v>-736.0825491600001</c:v>
                </c:pt>
                <c:pt idx="13">
                  <c:v>-818.01431333999994</c:v>
                </c:pt>
                <c:pt idx="14">
                  <c:v>-900.97806456000001</c:v>
                </c:pt>
                <c:pt idx="15">
                  <c:v>-987.00663936000001</c:v>
                </c:pt>
                <c:pt idx="16">
                  <c:v>-1068.9873339600001</c:v>
                </c:pt>
                <c:pt idx="17">
                  <c:v>-1150.0516952399998</c:v>
                </c:pt>
                <c:pt idx="18">
                  <c:v>-1231.0493332199999</c:v>
                </c:pt>
                <c:pt idx="19">
                  <c:v>-1311.7355958000001</c:v>
                </c:pt>
              </c:numCache>
            </c:numRef>
          </c:yVal>
          <c:smooth val="0"/>
          <c:extLst>
            <c:ext xmlns:c16="http://schemas.microsoft.com/office/drawing/2014/chart" uri="{C3380CC4-5D6E-409C-BE32-E72D297353CC}">
              <c16:uniqueId val="{00000001-5BD0-4279-9873-39F51D9EBA59}"/>
            </c:ext>
          </c:extLst>
        </c:ser>
        <c:ser>
          <c:idx val="2"/>
          <c:order val="2"/>
          <c:tx>
            <c:v>case 130</c:v>
          </c:tx>
          <c:spPr>
            <a:ln w="22225" cap="rnd">
              <a:solidFill>
                <a:schemeClr val="accent3"/>
              </a:solidFill>
            </a:ln>
            <a:effectLst>
              <a:glow rad="139700">
                <a:schemeClr val="accent3">
                  <a:satMod val="175000"/>
                  <a:alpha val="14000"/>
                </a:schemeClr>
              </a:glow>
            </a:effectLst>
          </c:spPr>
          <c:marker>
            <c:symbol val="circle"/>
            <c:size val="3"/>
            <c:spPr>
              <a:solidFill>
                <a:schemeClr val="accent3">
                  <a:lumMod val="60000"/>
                  <a:lumOff val="40000"/>
                </a:schemeClr>
              </a:solidFill>
              <a:ln>
                <a:noFill/>
              </a:ln>
              <a:effectLst>
                <a:glow rad="63500">
                  <a:schemeClr val="accent3">
                    <a:satMod val="175000"/>
                    <a:alpha val="25000"/>
                  </a:schemeClr>
                </a:glow>
              </a:effectLst>
            </c:spPr>
          </c:marker>
          <c:dLbls>
            <c:dLbl>
              <c:idx val="19"/>
              <c:dLblPos val="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5BD0-4279-9873-39F51D9EBA59}"/>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75000"/>
                      </a:schemeClr>
                    </a:solidFill>
                    <a:latin typeface="+mn-lt"/>
                    <a:ea typeface="+mn-ea"/>
                    <a:cs typeface="+mn-cs"/>
                  </a:defRPr>
                </a:pPr>
                <a:endParaRPr lang="tr-TR"/>
              </a:p>
            </c:txPr>
            <c:showLegendKey val="0"/>
            <c:showVal val="0"/>
            <c:showCatName val="0"/>
            <c:showSerName val="0"/>
            <c:showPercent val="0"/>
            <c:showBubbleSize val="0"/>
            <c:extLst>
              <c:ext xmlns:c15="http://schemas.microsoft.com/office/drawing/2012/chart" uri="{CE6537A1-D6FC-4f65-9D91-7224C49458BB}">
                <c15:showLeaderLines val="1"/>
                <c15:leaderLines>
                  <c:spPr>
                    <a:ln w="9525">
                      <a:solidFill>
                        <a:schemeClr val="lt1">
                          <a:lumMod val="50000"/>
                        </a:schemeClr>
                      </a:solidFill>
                      <a:round/>
                    </a:ln>
                    <a:effectLst/>
                  </c:spPr>
                </c15:leaderLines>
              </c:ext>
            </c:extLst>
          </c:dLbls>
          <c:xVal>
            <c:numRef>
              <c:f>'[critical --wing.xlsx]Sheet3'!$D$5:$D$24</c:f>
              <c:numCache>
                <c:formatCode>General</c:formatCode>
                <c:ptCount val="20"/>
                <c:pt idx="0">
                  <c:v>4.7989997999999998</c:v>
                </c:pt>
                <c:pt idx="1">
                  <c:v>4.5528991999999997</c:v>
                </c:pt>
                <c:pt idx="2">
                  <c:v>4.3067985999999996</c:v>
                </c:pt>
                <c:pt idx="3">
                  <c:v>4.0606980000000004</c:v>
                </c:pt>
                <c:pt idx="4">
                  <c:v>3.8145974000000002</c:v>
                </c:pt>
                <c:pt idx="5">
                  <c:v>3.5684967999999997</c:v>
                </c:pt>
                <c:pt idx="6">
                  <c:v>3.3223961999999996</c:v>
                </c:pt>
                <c:pt idx="7">
                  <c:v>3.0762955999999999</c:v>
                </c:pt>
                <c:pt idx="8">
                  <c:v>2.8301949999999998</c:v>
                </c:pt>
                <c:pt idx="9">
                  <c:v>2.5840944000000001</c:v>
                </c:pt>
                <c:pt idx="10">
                  <c:v>2.3379684000000003</c:v>
                </c:pt>
                <c:pt idx="11">
                  <c:v>2.0918677999999997</c:v>
                </c:pt>
                <c:pt idx="12">
                  <c:v>1.8457672000000001</c:v>
                </c:pt>
                <c:pt idx="13">
                  <c:v>1.5996665999999999</c:v>
                </c:pt>
                <c:pt idx="14">
                  <c:v>1.3535659999999998</c:v>
                </c:pt>
                <c:pt idx="15">
                  <c:v>1.1074653999999999</c:v>
                </c:pt>
                <c:pt idx="16">
                  <c:v>0.86136479999999993</c:v>
                </c:pt>
                <c:pt idx="17">
                  <c:v>0.61526419999999993</c:v>
                </c:pt>
                <c:pt idx="18">
                  <c:v>0.36916359999999998</c:v>
                </c:pt>
                <c:pt idx="19">
                  <c:v>0.12306299999999999</c:v>
                </c:pt>
              </c:numCache>
            </c:numRef>
          </c:xVal>
          <c:yVal>
            <c:numRef>
              <c:f>'[critical --wing.xlsx]Sheet3'!$H$52:$H$71</c:f>
              <c:numCache>
                <c:formatCode>General</c:formatCode>
                <c:ptCount val="20"/>
                <c:pt idx="0">
                  <c:v>-44.958159539999997</c:v>
                </c:pt>
                <c:pt idx="1">
                  <c:v>-116.75243034</c:v>
                </c:pt>
                <c:pt idx="2">
                  <c:v>-208.2434193</c:v>
                </c:pt>
                <c:pt idx="3">
                  <c:v>-315.80137890000003</c:v>
                </c:pt>
                <c:pt idx="4">
                  <c:v>-436.91751305999998</c:v>
                </c:pt>
                <c:pt idx="5">
                  <c:v>-569.65239785999995</c:v>
                </c:pt>
                <c:pt idx="6">
                  <c:v>-712.41357054000002</c:v>
                </c:pt>
                <c:pt idx="7">
                  <c:v>-863.84877222</c:v>
                </c:pt>
                <c:pt idx="8">
                  <c:v>-1022.7836728200001</c:v>
                </c:pt>
                <c:pt idx="9">
                  <c:v>-1188.1862853</c:v>
                </c:pt>
                <c:pt idx="10">
                  <c:v>-1359.1269316799999</c:v>
                </c:pt>
                <c:pt idx="11">
                  <c:v>-1534.7604501600001</c:v>
                </c:pt>
                <c:pt idx="12">
                  <c:v>-1714.3261951200002</c:v>
                </c:pt>
                <c:pt idx="13">
                  <c:v>-1858.5641768400001</c:v>
                </c:pt>
                <c:pt idx="14">
                  <c:v>-2005.36433328</c:v>
                </c:pt>
                <c:pt idx="15">
                  <c:v>-2115.5689837800001</c:v>
                </c:pt>
                <c:pt idx="16">
                  <c:v>-2302.0472626199999</c:v>
                </c:pt>
                <c:pt idx="17">
                  <c:v>-2507.9954004000001</c:v>
                </c:pt>
                <c:pt idx="18">
                  <c:v>-2714.7931481999999</c:v>
                </c:pt>
                <c:pt idx="19">
                  <c:v>-2921.9512018199998</c:v>
                </c:pt>
              </c:numCache>
            </c:numRef>
          </c:yVal>
          <c:smooth val="0"/>
          <c:extLst>
            <c:ext xmlns:c16="http://schemas.microsoft.com/office/drawing/2014/chart" uri="{C3380CC4-5D6E-409C-BE32-E72D297353CC}">
              <c16:uniqueId val="{00000003-5BD0-4279-9873-39F51D9EBA59}"/>
            </c:ext>
          </c:extLst>
        </c:ser>
        <c:ser>
          <c:idx val="3"/>
          <c:order val="3"/>
          <c:tx>
            <c:v>case 153</c:v>
          </c:tx>
          <c:spPr>
            <a:ln w="22225" cap="rnd">
              <a:solidFill>
                <a:schemeClr val="accent4"/>
              </a:solidFill>
            </a:ln>
            <a:effectLst>
              <a:glow rad="139700">
                <a:schemeClr val="accent4">
                  <a:satMod val="175000"/>
                  <a:alpha val="14000"/>
                </a:schemeClr>
              </a:glow>
            </a:effectLst>
          </c:spPr>
          <c:marker>
            <c:symbol val="circle"/>
            <c:size val="3"/>
            <c:spPr>
              <a:solidFill>
                <a:schemeClr val="accent4">
                  <a:lumMod val="60000"/>
                  <a:lumOff val="40000"/>
                </a:schemeClr>
              </a:solidFill>
              <a:ln>
                <a:noFill/>
              </a:ln>
              <a:effectLst>
                <a:glow rad="63500">
                  <a:schemeClr val="accent4">
                    <a:satMod val="175000"/>
                    <a:alpha val="25000"/>
                  </a:schemeClr>
                </a:glow>
              </a:effectLst>
            </c:spPr>
          </c:marker>
          <c:xVal>
            <c:numRef>
              <c:f>'[critical --wing.xlsx]Sheet3'!$D$5:$D$24</c:f>
              <c:numCache>
                <c:formatCode>General</c:formatCode>
                <c:ptCount val="20"/>
                <c:pt idx="0">
                  <c:v>4.7989997999999998</c:v>
                </c:pt>
                <c:pt idx="1">
                  <c:v>4.5528991999999997</c:v>
                </c:pt>
                <c:pt idx="2">
                  <c:v>4.3067985999999996</c:v>
                </c:pt>
                <c:pt idx="3">
                  <c:v>4.0606980000000004</c:v>
                </c:pt>
                <c:pt idx="4">
                  <c:v>3.8145974000000002</c:v>
                </c:pt>
                <c:pt idx="5">
                  <c:v>3.5684967999999997</c:v>
                </c:pt>
                <c:pt idx="6">
                  <c:v>3.3223961999999996</c:v>
                </c:pt>
                <c:pt idx="7">
                  <c:v>3.0762955999999999</c:v>
                </c:pt>
                <c:pt idx="8">
                  <c:v>2.8301949999999998</c:v>
                </c:pt>
                <c:pt idx="9">
                  <c:v>2.5840944000000001</c:v>
                </c:pt>
                <c:pt idx="10">
                  <c:v>2.3379684000000003</c:v>
                </c:pt>
                <c:pt idx="11">
                  <c:v>2.0918677999999997</c:v>
                </c:pt>
                <c:pt idx="12">
                  <c:v>1.8457672000000001</c:v>
                </c:pt>
                <c:pt idx="13">
                  <c:v>1.5996665999999999</c:v>
                </c:pt>
                <c:pt idx="14">
                  <c:v>1.3535659999999998</c:v>
                </c:pt>
                <c:pt idx="15">
                  <c:v>1.1074653999999999</c:v>
                </c:pt>
                <c:pt idx="16">
                  <c:v>0.86136479999999993</c:v>
                </c:pt>
                <c:pt idx="17">
                  <c:v>0.61526419999999993</c:v>
                </c:pt>
                <c:pt idx="18">
                  <c:v>0.36916359999999998</c:v>
                </c:pt>
                <c:pt idx="19">
                  <c:v>0.12306299999999999</c:v>
                </c:pt>
              </c:numCache>
            </c:numRef>
          </c:xVal>
          <c:yVal>
            <c:numRef>
              <c:f>'[critical --wing.xlsx]Sheet3'!$H$75:$H$94</c:f>
              <c:numCache>
                <c:formatCode>General</c:formatCode>
                <c:ptCount val="20"/>
                <c:pt idx="0">
                  <c:v>-2.92248054</c:v>
                </c:pt>
                <c:pt idx="1">
                  <c:v>-13.11780078</c:v>
                </c:pt>
                <c:pt idx="2">
                  <c:v>-28.517538419999998</c:v>
                </c:pt>
                <c:pt idx="3">
                  <c:v>-48.067465319999997</c:v>
                </c:pt>
                <c:pt idx="4">
                  <c:v>-71.033625180000001</c:v>
                </c:pt>
                <c:pt idx="5">
                  <c:v>-96.851094059999994</c:v>
                </c:pt>
                <c:pt idx="6">
                  <c:v>-125.04391242</c:v>
                </c:pt>
                <c:pt idx="7">
                  <c:v>-155.22063690000002</c:v>
                </c:pt>
                <c:pt idx="8">
                  <c:v>-187.02985812</c:v>
                </c:pt>
                <c:pt idx="9">
                  <c:v>-220.17799356</c:v>
                </c:pt>
                <c:pt idx="10">
                  <c:v>-254.38035714</c:v>
                </c:pt>
                <c:pt idx="11">
                  <c:v>-289.39229676000002</c:v>
                </c:pt>
                <c:pt idx="12">
                  <c:v>-324.98695320000002</c:v>
                </c:pt>
                <c:pt idx="13">
                  <c:v>-327.20661497999998</c:v>
                </c:pt>
                <c:pt idx="14">
                  <c:v>-329.60420556000003</c:v>
                </c:pt>
                <c:pt idx="15">
                  <c:v>-298.24870278000003</c:v>
                </c:pt>
                <c:pt idx="16">
                  <c:v>-332.28648221999998</c:v>
                </c:pt>
                <c:pt idx="17">
                  <c:v>-382.30226789999995</c:v>
                </c:pt>
                <c:pt idx="18">
                  <c:v>-432.29581248</c:v>
                </c:pt>
                <c:pt idx="19">
                  <c:v>-482.12922114000003</c:v>
                </c:pt>
              </c:numCache>
            </c:numRef>
          </c:yVal>
          <c:smooth val="0"/>
          <c:extLst>
            <c:ext xmlns:c16="http://schemas.microsoft.com/office/drawing/2014/chart" uri="{C3380CC4-5D6E-409C-BE32-E72D297353CC}">
              <c16:uniqueId val="{00000004-5BD0-4279-9873-39F51D9EBA59}"/>
            </c:ext>
          </c:extLst>
        </c:ser>
        <c:ser>
          <c:idx val="4"/>
          <c:order val="4"/>
          <c:tx>
            <c:v>case 220</c:v>
          </c:tx>
          <c:spPr>
            <a:ln w="22225" cap="rnd">
              <a:solidFill>
                <a:schemeClr val="accent5"/>
              </a:solidFill>
            </a:ln>
            <a:effectLst>
              <a:glow rad="139700">
                <a:schemeClr val="accent5">
                  <a:satMod val="175000"/>
                  <a:alpha val="14000"/>
                </a:schemeClr>
              </a:glow>
            </a:effectLst>
          </c:spPr>
          <c:marker>
            <c:symbol val="circle"/>
            <c:size val="3"/>
            <c:spPr>
              <a:solidFill>
                <a:schemeClr val="accent5">
                  <a:lumMod val="60000"/>
                  <a:lumOff val="40000"/>
                </a:schemeClr>
              </a:solidFill>
              <a:ln>
                <a:noFill/>
              </a:ln>
              <a:effectLst>
                <a:glow rad="63500">
                  <a:schemeClr val="accent5">
                    <a:satMod val="175000"/>
                    <a:alpha val="25000"/>
                  </a:schemeClr>
                </a:glow>
              </a:effectLst>
            </c:spPr>
          </c:marker>
          <c:xVal>
            <c:numRef>
              <c:f>'[critical --wing.xlsx]Sheet3'!$D$5:$D$24</c:f>
              <c:numCache>
                <c:formatCode>General</c:formatCode>
                <c:ptCount val="20"/>
                <c:pt idx="0">
                  <c:v>4.7989997999999998</c:v>
                </c:pt>
                <c:pt idx="1">
                  <c:v>4.5528991999999997</c:v>
                </c:pt>
                <c:pt idx="2">
                  <c:v>4.3067985999999996</c:v>
                </c:pt>
                <c:pt idx="3">
                  <c:v>4.0606980000000004</c:v>
                </c:pt>
                <c:pt idx="4">
                  <c:v>3.8145974000000002</c:v>
                </c:pt>
                <c:pt idx="5">
                  <c:v>3.5684967999999997</c:v>
                </c:pt>
                <c:pt idx="6">
                  <c:v>3.3223961999999996</c:v>
                </c:pt>
                <c:pt idx="7">
                  <c:v>3.0762955999999999</c:v>
                </c:pt>
                <c:pt idx="8">
                  <c:v>2.8301949999999998</c:v>
                </c:pt>
                <c:pt idx="9">
                  <c:v>2.5840944000000001</c:v>
                </c:pt>
                <c:pt idx="10">
                  <c:v>2.3379684000000003</c:v>
                </c:pt>
                <c:pt idx="11">
                  <c:v>2.0918677999999997</c:v>
                </c:pt>
                <c:pt idx="12">
                  <c:v>1.8457672000000001</c:v>
                </c:pt>
                <c:pt idx="13">
                  <c:v>1.5996665999999999</c:v>
                </c:pt>
                <c:pt idx="14">
                  <c:v>1.3535659999999998</c:v>
                </c:pt>
                <c:pt idx="15">
                  <c:v>1.1074653999999999</c:v>
                </c:pt>
                <c:pt idx="16">
                  <c:v>0.86136479999999993</c:v>
                </c:pt>
                <c:pt idx="17">
                  <c:v>0.61526419999999993</c:v>
                </c:pt>
                <c:pt idx="18">
                  <c:v>0.36916359999999998</c:v>
                </c:pt>
                <c:pt idx="19">
                  <c:v>0.12306299999999999</c:v>
                </c:pt>
              </c:numCache>
            </c:numRef>
          </c:xVal>
          <c:yVal>
            <c:numRef>
              <c:f>'[critical --wing.xlsx]Sheet3'!$H$98:$H$117</c:f>
              <c:numCache>
                <c:formatCode>General</c:formatCode>
                <c:ptCount val="20"/>
                <c:pt idx="0">
                  <c:v>-40.727902320000005</c:v>
                </c:pt>
                <c:pt idx="1">
                  <c:v>-105.36943536</c:v>
                </c:pt>
                <c:pt idx="2">
                  <c:v>-187.5591963</c:v>
                </c:pt>
                <c:pt idx="3">
                  <c:v>-284.0633292</c:v>
                </c:pt>
                <c:pt idx="4">
                  <c:v>-392.65327584000005</c:v>
                </c:pt>
                <c:pt idx="5">
                  <c:v>-511.60312686000003</c:v>
                </c:pt>
                <c:pt idx="6">
                  <c:v>-639.49390008</c:v>
                </c:pt>
                <c:pt idx="7">
                  <c:v>-775.12902431999998</c:v>
                </c:pt>
                <c:pt idx="8">
                  <c:v>-917.45871965999993</c:v>
                </c:pt>
                <c:pt idx="9">
                  <c:v>-1065.5622045600001</c:v>
                </c:pt>
                <c:pt idx="10">
                  <c:v>-1218.6210065400001</c:v>
                </c:pt>
                <c:pt idx="11">
                  <c:v>-1375.8789282</c:v>
                </c:pt>
                <c:pt idx="12">
                  <c:v>-1536.65539188</c:v>
                </c:pt>
                <c:pt idx="13">
                  <c:v>-1662.0996441</c:v>
                </c:pt>
                <c:pt idx="14">
                  <c:v>-1789.8480742800002</c:v>
                </c:pt>
                <c:pt idx="15">
                  <c:v>-1881.13444512</c:v>
                </c:pt>
                <c:pt idx="16">
                  <c:v>-2047.9426951200001</c:v>
                </c:pt>
                <c:pt idx="17">
                  <c:v>-2233.99394484</c:v>
                </c:pt>
                <c:pt idx="18">
                  <c:v>-2420.8770116999999</c:v>
                </c:pt>
                <c:pt idx="19">
                  <c:v>-2608.1648665800003</c:v>
                </c:pt>
              </c:numCache>
            </c:numRef>
          </c:yVal>
          <c:smooth val="0"/>
          <c:extLst>
            <c:ext xmlns:c16="http://schemas.microsoft.com/office/drawing/2014/chart" uri="{C3380CC4-5D6E-409C-BE32-E72D297353CC}">
              <c16:uniqueId val="{00000005-5BD0-4279-9873-39F51D9EBA59}"/>
            </c:ext>
          </c:extLst>
        </c:ser>
        <c:ser>
          <c:idx val="5"/>
          <c:order val="5"/>
          <c:tx>
            <c:v>case 18</c:v>
          </c:tx>
          <c:spPr>
            <a:ln w="22225" cap="rnd">
              <a:solidFill>
                <a:schemeClr val="accent6"/>
              </a:solidFill>
            </a:ln>
            <a:effectLst>
              <a:glow rad="139700">
                <a:schemeClr val="accent6">
                  <a:satMod val="175000"/>
                  <a:alpha val="14000"/>
                </a:schemeClr>
              </a:glow>
            </a:effectLst>
          </c:spPr>
          <c:marker>
            <c:symbol val="circle"/>
            <c:size val="3"/>
            <c:spPr>
              <a:solidFill>
                <a:schemeClr val="accent6">
                  <a:lumMod val="60000"/>
                  <a:lumOff val="40000"/>
                </a:schemeClr>
              </a:solidFill>
              <a:ln>
                <a:noFill/>
              </a:ln>
              <a:effectLst>
                <a:glow rad="63500">
                  <a:schemeClr val="accent6">
                    <a:satMod val="175000"/>
                    <a:alpha val="25000"/>
                  </a:schemeClr>
                </a:glow>
              </a:effectLst>
            </c:spPr>
          </c:marker>
          <c:xVal>
            <c:numRef>
              <c:f>'[critical --wing.xlsx]Sheet3'!$D$5:$D$24</c:f>
              <c:numCache>
                <c:formatCode>General</c:formatCode>
                <c:ptCount val="20"/>
                <c:pt idx="0">
                  <c:v>4.7989997999999998</c:v>
                </c:pt>
                <c:pt idx="1">
                  <c:v>4.5528991999999997</c:v>
                </c:pt>
                <c:pt idx="2">
                  <c:v>4.3067985999999996</c:v>
                </c:pt>
                <c:pt idx="3">
                  <c:v>4.0606980000000004</c:v>
                </c:pt>
                <c:pt idx="4">
                  <c:v>3.8145974000000002</c:v>
                </c:pt>
                <c:pt idx="5">
                  <c:v>3.5684967999999997</c:v>
                </c:pt>
                <c:pt idx="6">
                  <c:v>3.3223961999999996</c:v>
                </c:pt>
                <c:pt idx="7">
                  <c:v>3.0762955999999999</c:v>
                </c:pt>
                <c:pt idx="8">
                  <c:v>2.8301949999999998</c:v>
                </c:pt>
                <c:pt idx="9">
                  <c:v>2.5840944000000001</c:v>
                </c:pt>
                <c:pt idx="10">
                  <c:v>2.3379684000000003</c:v>
                </c:pt>
                <c:pt idx="11">
                  <c:v>2.0918677999999997</c:v>
                </c:pt>
                <c:pt idx="12">
                  <c:v>1.8457672000000001</c:v>
                </c:pt>
                <c:pt idx="13">
                  <c:v>1.5996665999999999</c:v>
                </c:pt>
                <c:pt idx="14">
                  <c:v>1.3535659999999998</c:v>
                </c:pt>
                <c:pt idx="15">
                  <c:v>1.1074653999999999</c:v>
                </c:pt>
                <c:pt idx="16">
                  <c:v>0.86136479999999993</c:v>
                </c:pt>
                <c:pt idx="17">
                  <c:v>0.61526419999999993</c:v>
                </c:pt>
                <c:pt idx="18">
                  <c:v>0.36916359999999998</c:v>
                </c:pt>
                <c:pt idx="19">
                  <c:v>0.12306299999999999</c:v>
                </c:pt>
              </c:numCache>
            </c:numRef>
          </c:xVal>
          <c:yVal>
            <c:numRef>
              <c:f>'[critical --wing.xlsx]Sheet3'!$H$121:$H$140</c:f>
              <c:numCache>
                <c:formatCode>General</c:formatCode>
                <c:ptCount val="20"/>
                <c:pt idx="0">
                  <c:v>-13.144490100000001</c:v>
                </c:pt>
                <c:pt idx="1">
                  <c:v>-35.759240579999997</c:v>
                </c:pt>
                <c:pt idx="2">
                  <c:v>-65.295421380000008</c:v>
                </c:pt>
                <c:pt idx="3">
                  <c:v>-100.4630487</c:v>
                </c:pt>
                <c:pt idx="4">
                  <c:v>-140.3635821</c:v>
                </c:pt>
                <c:pt idx="5">
                  <c:v>-184.31199570000001</c:v>
                </c:pt>
                <c:pt idx="6">
                  <c:v>-231.7300209</c:v>
                </c:pt>
                <c:pt idx="7">
                  <c:v>-282.13724994</c:v>
                </c:pt>
                <c:pt idx="8">
                  <c:v>-335.11555014000004</c:v>
                </c:pt>
                <c:pt idx="9">
                  <c:v>-390.29571924000004</c:v>
                </c:pt>
                <c:pt idx="10">
                  <c:v>-447.33969252000003</c:v>
                </c:pt>
                <c:pt idx="11">
                  <c:v>-505.95388745999998</c:v>
                </c:pt>
                <c:pt idx="12">
                  <c:v>-565.86696264</c:v>
                </c:pt>
                <c:pt idx="13">
                  <c:v>-624.44557182000005</c:v>
                </c:pt>
                <c:pt idx="14">
                  <c:v>-683.83375704000002</c:v>
                </c:pt>
                <c:pt idx="15">
                  <c:v>-741.43820603999995</c:v>
                </c:pt>
                <c:pt idx="16">
                  <c:v>-804.04245432000005</c:v>
                </c:pt>
                <c:pt idx="17">
                  <c:v>-867.98116860000005</c:v>
                </c:pt>
                <c:pt idx="18">
                  <c:v>-931.96436508000011</c:v>
                </c:pt>
                <c:pt idx="19">
                  <c:v>-995.80966674000001</c:v>
                </c:pt>
              </c:numCache>
            </c:numRef>
          </c:yVal>
          <c:smooth val="0"/>
          <c:extLst>
            <c:ext xmlns:c16="http://schemas.microsoft.com/office/drawing/2014/chart" uri="{C3380CC4-5D6E-409C-BE32-E72D297353CC}">
              <c16:uniqueId val="{00000006-5BD0-4279-9873-39F51D9EBA59}"/>
            </c:ext>
          </c:extLst>
        </c:ser>
        <c:dLbls>
          <c:showLegendKey val="0"/>
          <c:showVal val="0"/>
          <c:showCatName val="0"/>
          <c:showSerName val="0"/>
          <c:showPercent val="0"/>
          <c:showBubbleSize val="0"/>
        </c:dLbls>
        <c:axId val="389161072"/>
        <c:axId val="389167632"/>
      </c:scatterChart>
      <c:valAx>
        <c:axId val="389161072"/>
        <c:scaling>
          <c:orientation val="minMax"/>
        </c:scaling>
        <c:delete val="0"/>
        <c:axPos val="b"/>
        <c:majorGridlines>
          <c:spPr>
            <a:ln w="9525" cap="flat" cmpd="sng" algn="ctr">
              <a:solidFill>
                <a:schemeClr val="dk1">
                  <a:lumMod val="65000"/>
                  <a:lumOff val="35000"/>
                  <a:alpha val="75000"/>
                </a:schemeClr>
              </a:solidFill>
              <a:round/>
            </a:ln>
            <a:effectLst/>
          </c:spPr>
        </c:majorGridlines>
        <c:title>
          <c:tx>
            <c:rich>
              <a:bodyPr rot="0" spcFirstLastPara="1" vertOverflow="ellipsis" vert="horz" wrap="square" anchor="ctr" anchorCtr="1"/>
              <a:lstStyle/>
              <a:p>
                <a:pPr algn="ctr" rtl="0">
                  <a:defRPr lang="en-GB" sz="1050" b="1" i="0" u="none" strike="noStrike" kern="1200" baseline="0">
                    <a:solidFill>
                      <a:sysClr val="window" lastClr="FFFFFF">
                        <a:lumMod val="75000"/>
                      </a:sysClr>
                    </a:solidFill>
                    <a:latin typeface="Arial Black" panose="020B0A04020102020204" pitchFamily="34" charset="0"/>
                    <a:ea typeface="+mn-ea"/>
                    <a:cs typeface="+mn-cs"/>
                  </a:defRPr>
                </a:pPr>
                <a:r>
                  <a:rPr lang="en-GB" sz="1050" b="1" i="0" u="none" strike="noStrike" kern="1200" baseline="0">
                    <a:solidFill>
                      <a:sysClr val="window" lastClr="FFFFFF">
                        <a:lumMod val="75000"/>
                      </a:sysClr>
                    </a:solidFill>
                    <a:latin typeface="Arial Black" panose="020B0A04020102020204" pitchFamily="34" charset="0"/>
                    <a:ea typeface="+mn-ea"/>
                    <a:cs typeface="+mn-cs"/>
                  </a:rPr>
                  <a:t>y [m]</a:t>
                </a:r>
              </a:p>
            </c:rich>
          </c:tx>
          <c:overlay val="0"/>
          <c:spPr>
            <a:noFill/>
            <a:ln>
              <a:noFill/>
            </a:ln>
            <a:effectLst/>
          </c:spPr>
          <c:txPr>
            <a:bodyPr rot="0" spcFirstLastPara="1" vertOverflow="ellipsis" vert="horz" wrap="square" anchor="ctr" anchorCtr="1"/>
            <a:lstStyle/>
            <a:p>
              <a:pPr algn="ctr" rtl="0">
                <a:defRPr lang="en-GB" sz="1050" b="1" i="0" u="none" strike="noStrike" kern="1200" baseline="0">
                  <a:solidFill>
                    <a:sysClr val="window" lastClr="FFFFFF">
                      <a:lumMod val="75000"/>
                    </a:sysClr>
                  </a:solidFill>
                  <a:latin typeface="Arial Black" panose="020B0A04020102020204" pitchFamily="34" charset="0"/>
                  <a:ea typeface="+mn-ea"/>
                  <a:cs typeface="+mn-cs"/>
                </a:defRPr>
              </a:pPr>
              <a:endParaRPr lang="tr-TR"/>
            </a:p>
          </c:txPr>
        </c:title>
        <c:numFmt formatCode="General" sourceLinked="1"/>
        <c:majorTickMark val="none"/>
        <c:minorTickMark val="none"/>
        <c:tickLblPos val="nextTo"/>
        <c:spPr>
          <a:noFill/>
          <a:ln w="9525" cap="flat" cmpd="sng" algn="ctr">
            <a:noFill/>
            <a:round/>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tr-TR"/>
          </a:p>
        </c:txPr>
        <c:crossAx val="389167632"/>
        <c:crosses val="autoZero"/>
        <c:crossBetween val="midCat"/>
      </c:valAx>
      <c:valAx>
        <c:axId val="389167632"/>
        <c:scaling>
          <c:orientation val="minMax"/>
        </c:scaling>
        <c:delete val="0"/>
        <c:axPos val="l"/>
        <c:majorGridlines>
          <c:spPr>
            <a:ln w="9525" cap="flat" cmpd="sng" algn="ctr">
              <a:solidFill>
                <a:schemeClr val="dk1">
                  <a:lumMod val="65000"/>
                  <a:lumOff val="35000"/>
                  <a:alpha val="75000"/>
                </a:schemeClr>
              </a:solidFill>
              <a:round/>
            </a:ln>
            <a:effectLst/>
          </c:spPr>
        </c:majorGridlines>
        <c:title>
          <c:tx>
            <c:rich>
              <a:bodyPr rot="-5400000" spcFirstLastPara="1" vertOverflow="ellipsis" vert="horz" wrap="square" anchor="ctr" anchorCtr="1"/>
              <a:lstStyle/>
              <a:p>
                <a:pPr algn="ctr" rtl="0">
                  <a:defRPr lang="tr-TR" sz="1100" b="1" i="0" u="none" strike="noStrike" kern="1200" cap="none" baseline="0">
                    <a:solidFill>
                      <a:sysClr val="window" lastClr="FFFFFF">
                        <a:lumMod val="75000"/>
                      </a:sysClr>
                    </a:solidFill>
                    <a:latin typeface="Arial Black" panose="020B0A04020102020204" pitchFamily="34" charset="0"/>
                    <a:ea typeface="+mn-ea"/>
                    <a:cs typeface="+mn-cs"/>
                  </a:defRPr>
                </a:pPr>
                <a:r>
                  <a:rPr lang="tr-TR" sz="1100" b="1" i="0" u="none" strike="noStrike" kern="1200" cap="none" baseline="0">
                    <a:solidFill>
                      <a:sysClr val="window" lastClr="FFFFFF">
                        <a:lumMod val="75000"/>
                      </a:sysClr>
                    </a:solidFill>
                    <a:latin typeface="Arial Black" panose="020B0A04020102020204" pitchFamily="34" charset="0"/>
                    <a:ea typeface="+mn-ea"/>
                    <a:cs typeface="+mn-cs"/>
                  </a:rPr>
                  <a:t>Sx [N]</a:t>
                </a:r>
              </a:p>
            </c:rich>
          </c:tx>
          <c:overlay val="0"/>
          <c:spPr>
            <a:noFill/>
            <a:ln>
              <a:noFill/>
            </a:ln>
            <a:effectLst/>
          </c:spPr>
          <c:txPr>
            <a:bodyPr rot="-5400000" spcFirstLastPara="1" vertOverflow="ellipsis" vert="horz" wrap="square" anchor="ctr" anchorCtr="1"/>
            <a:lstStyle/>
            <a:p>
              <a:pPr algn="ctr" rtl="0">
                <a:defRPr lang="tr-TR" sz="1100" b="1" i="0" u="none" strike="noStrike" kern="1200" cap="none" baseline="0">
                  <a:solidFill>
                    <a:sysClr val="window" lastClr="FFFFFF">
                      <a:lumMod val="75000"/>
                    </a:sysClr>
                  </a:solidFill>
                  <a:latin typeface="Arial Black" panose="020B0A04020102020204" pitchFamily="34" charset="0"/>
                  <a:ea typeface="+mn-ea"/>
                  <a:cs typeface="+mn-cs"/>
                </a:defRPr>
              </a:pPr>
              <a:endParaRPr lang="tr-TR"/>
            </a:p>
          </c:txPr>
        </c:title>
        <c:numFmt formatCode="General" sourceLinked="1"/>
        <c:majorTickMark val="none"/>
        <c:minorTickMark val="none"/>
        <c:tickLblPos val="nextTo"/>
        <c:spPr>
          <a:noFill/>
          <a:ln w="9525" cap="flat" cmpd="sng" algn="ctr">
            <a:solidFill>
              <a:schemeClr val="lt1">
                <a:lumMod val="50000"/>
              </a:schemeClr>
            </a:solidFill>
            <a:round/>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tr-TR"/>
          </a:p>
        </c:txPr>
        <c:crossAx val="389161072"/>
        <c:crosses val="autoZero"/>
        <c:crossBetween val="midCat"/>
      </c:valAx>
      <c:spPr>
        <a:noFill/>
        <a:ln>
          <a:noFill/>
        </a:ln>
        <a:effectLst/>
      </c:spPr>
    </c:plotArea>
    <c:legend>
      <c:legendPos val="r"/>
      <c:layout>
        <c:manualLayout>
          <c:xMode val="edge"/>
          <c:yMode val="edge"/>
          <c:x val="0.8061941935049286"/>
          <c:y val="0.19891918892472882"/>
          <c:w val="0.1472144455915925"/>
          <c:h val="0.29608558428182524"/>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tr-TR"/>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tr-TR"/>
    </a:p>
  </c:txPr>
  <c:externalData r:id="rId3">
    <c:autoUpdate val="0"/>
  </c:externalData>
</c:chartSpace>
</file>

<file path=word/charts/chart1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lgn="ctr" rtl="0">
              <a:defRPr lang="tr-TR" sz="1100" b="1" i="0" u="none" strike="noStrike" kern="1200" cap="none" baseline="0">
                <a:solidFill>
                  <a:sysClr val="window" lastClr="FFFFFF">
                    <a:lumMod val="75000"/>
                  </a:sysClr>
                </a:solidFill>
                <a:latin typeface="Arial Black" panose="020B0A04020102020204" pitchFamily="34" charset="0"/>
                <a:ea typeface="+mn-ea"/>
                <a:cs typeface="+mn-cs"/>
              </a:defRPr>
            </a:pPr>
            <a:r>
              <a:rPr lang="tr-TR" sz="1100" b="1" i="0" u="none" strike="noStrike" kern="1200" cap="none" baseline="0">
                <a:solidFill>
                  <a:sysClr val="window" lastClr="FFFFFF">
                    <a:lumMod val="75000"/>
                  </a:sysClr>
                </a:solidFill>
                <a:latin typeface="Arial Black" panose="020B0A04020102020204" pitchFamily="34" charset="0"/>
                <a:ea typeface="+mn-ea"/>
                <a:cs typeface="+mn-cs"/>
              </a:rPr>
              <a:t>Moments about x-axis along Half Span</a:t>
            </a:r>
          </a:p>
        </c:rich>
      </c:tx>
      <c:layout>
        <c:manualLayout>
          <c:xMode val="edge"/>
          <c:yMode val="edge"/>
          <c:x val="0.26135790653380492"/>
          <c:y val="0"/>
        </c:manualLayout>
      </c:layout>
      <c:overlay val="0"/>
      <c:spPr>
        <a:noFill/>
        <a:ln>
          <a:noFill/>
        </a:ln>
        <a:effectLst/>
      </c:spPr>
      <c:txPr>
        <a:bodyPr rot="0" spcFirstLastPara="1" vertOverflow="ellipsis" vert="horz" wrap="square" anchor="ctr" anchorCtr="1"/>
        <a:lstStyle/>
        <a:p>
          <a:pPr algn="ctr" rtl="0">
            <a:defRPr lang="tr-TR" sz="1100" b="1" i="0" u="none" strike="noStrike" kern="1200" cap="none" baseline="0">
              <a:solidFill>
                <a:sysClr val="window" lastClr="FFFFFF">
                  <a:lumMod val="75000"/>
                </a:sysClr>
              </a:solidFill>
              <a:latin typeface="Arial Black" panose="020B0A04020102020204" pitchFamily="34" charset="0"/>
              <a:ea typeface="+mn-ea"/>
              <a:cs typeface="+mn-cs"/>
            </a:defRPr>
          </a:pPr>
          <a:endParaRPr lang="tr-TR"/>
        </a:p>
      </c:txPr>
    </c:title>
    <c:autoTitleDeleted val="0"/>
    <c:plotArea>
      <c:layout>
        <c:manualLayout>
          <c:layoutTarget val="inner"/>
          <c:xMode val="edge"/>
          <c:yMode val="edge"/>
          <c:x val="0.13198103675805239"/>
          <c:y val="7.7504183928228484E-2"/>
          <c:w val="0.80285734419796673"/>
          <c:h val="0.87143577327224342"/>
        </c:manualLayout>
      </c:layout>
      <c:scatterChart>
        <c:scatterStyle val="lineMarker"/>
        <c:varyColors val="0"/>
        <c:ser>
          <c:idx val="0"/>
          <c:order val="0"/>
          <c:tx>
            <c:v>case 122</c:v>
          </c:tx>
          <c:spPr>
            <a:ln w="22225" cap="rnd">
              <a:solidFill>
                <a:schemeClr val="accent1"/>
              </a:solidFill>
            </a:ln>
            <a:effectLst>
              <a:glow rad="139700">
                <a:schemeClr val="accent1">
                  <a:satMod val="175000"/>
                  <a:alpha val="14000"/>
                </a:schemeClr>
              </a:glow>
            </a:effectLst>
          </c:spPr>
          <c:marker>
            <c:symbol val="circle"/>
            <c:size val="3"/>
            <c:spPr>
              <a:solidFill>
                <a:schemeClr val="accent1">
                  <a:lumMod val="60000"/>
                  <a:lumOff val="40000"/>
                </a:schemeClr>
              </a:solidFill>
              <a:ln>
                <a:noFill/>
              </a:ln>
              <a:effectLst>
                <a:glow rad="63500">
                  <a:schemeClr val="accent1">
                    <a:satMod val="175000"/>
                    <a:alpha val="25000"/>
                  </a:schemeClr>
                </a:glow>
              </a:effectLst>
            </c:spPr>
          </c:marker>
          <c:xVal>
            <c:numRef>
              <c:f>'[critical --wing.xlsx]Sheet3'!$D$5:$D$24</c:f>
              <c:numCache>
                <c:formatCode>General</c:formatCode>
                <c:ptCount val="20"/>
                <c:pt idx="0">
                  <c:v>4.7989997999999998</c:v>
                </c:pt>
                <c:pt idx="1">
                  <c:v>4.5528991999999997</c:v>
                </c:pt>
                <c:pt idx="2">
                  <c:v>4.3067985999999996</c:v>
                </c:pt>
                <c:pt idx="3">
                  <c:v>4.0606980000000004</c:v>
                </c:pt>
                <c:pt idx="4">
                  <c:v>3.8145974000000002</c:v>
                </c:pt>
                <c:pt idx="5">
                  <c:v>3.5684967999999997</c:v>
                </c:pt>
                <c:pt idx="6">
                  <c:v>3.3223961999999996</c:v>
                </c:pt>
                <c:pt idx="7">
                  <c:v>3.0762955999999999</c:v>
                </c:pt>
                <c:pt idx="8">
                  <c:v>2.8301949999999998</c:v>
                </c:pt>
                <c:pt idx="9">
                  <c:v>2.5840944000000001</c:v>
                </c:pt>
                <c:pt idx="10">
                  <c:v>2.3379684000000003</c:v>
                </c:pt>
                <c:pt idx="11">
                  <c:v>2.0918677999999997</c:v>
                </c:pt>
                <c:pt idx="12">
                  <c:v>1.8457672000000001</c:v>
                </c:pt>
                <c:pt idx="13">
                  <c:v>1.5996665999999999</c:v>
                </c:pt>
                <c:pt idx="14">
                  <c:v>1.3535659999999998</c:v>
                </c:pt>
                <c:pt idx="15">
                  <c:v>1.1074653999999999</c:v>
                </c:pt>
                <c:pt idx="16">
                  <c:v>0.86136479999999993</c:v>
                </c:pt>
                <c:pt idx="17">
                  <c:v>0.61526419999999993</c:v>
                </c:pt>
                <c:pt idx="18">
                  <c:v>0.36916359999999998</c:v>
                </c:pt>
                <c:pt idx="19">
                  <c:v>0.12306299999999999</c:v>
                </c:pt>
              </c:numCache>
            </c:numRef>
          </c:xVal>
          <c:yVal>
            <c:numRef>
              <c:f>'[critical --wing.xlsx]Sheet3'!$J$5:$J$24</c:f>
              <c:numCache>
                <c:formatCode>General</c:formatCode>
                <c:ptCount val="20"/>
                <c:pt idx="0">
                  <c:v>0</c:v>
                </c:pt>
                <c:pt idx="1">
                  <c:v>63.144152919999996</c:v>
                </c:pt>
                <c:pt idx="2">
                  <c:v>206.479296605</c:v>
                </c:pt>
                <c:pt idx="3">
                  <c:v>441.69689288500001</c:v>
                </c:pt>
                <c:pt idx="4">
                  <c:v>778.22915553000007</c:v>
                </c:pt>
                <c:pt idx="5">
                  <c:v>1224.1507835349998</c:v>
                </c:pt>
                <c:pt idx="6">
                  <c:v>1786.59022652</c:v>
                </c:pt>
                <c:pt idx="7">
                  <c:v>2471.956671595</c:v>
                </c:pt>
                <c:pt idx="8">
                  <c:v>3286.0796928200002</c:v>
                </c:pt>
                <c:pt idx="9">
                  <c:v>4234.3028027849996</c:v>
                </c:pt>
                <c:pt idx="10">
                  <c:v>5321.5483059999997</c:v>
                </c:pt>
                <c:pt idx="11">
                  <c:v>6552.3637357300004</c:v>
                </c:pt>
                <c:pt idx="12">
                  <c:v>7930.9569923300005</c:v>
                </c:pt>
                <c:pt idx="13">
                  <c:v>9400.9356805099997</c:v>
                </c:pt>
                <c:pt idx="14">
                  <c:v>10945.658804544999</c:v>
                </c:pt>
                <c:pt idx="15">
                  <c:v>12556.436349129999</c:v>
                </c:pt>
                <c:pt idx="16">
                  <c:v>14229.431569635</c:v>
                </c:pt>
                <c:pt idx="17">
                  <c:v>16062.121257945002</c:v>
                </c:pt>
                <c:pt idx="18">
                  <c:v>18097.266282084998</c:v>
                </c:pt>
                <c:pt idx="19">
                  <c:v>20338.324547979999</c:v>
                </c:pt>
              </c:numCache>
            </c:numRef>
          </c:yVal>
          <c:smooth val="0"/>
          <c:extLst>
            <c:ext xmlns:c16="http://schemas.microsoft.com/office/drawing/2014/chart" uri="{C3380CC4-5D6E-409C-BE32-E72D297353CC}">
              <c16:uniqueId val="{00000000-2530-42EF-A1F3-8F8AD54BCD82}"/>
            </c:ext>
          </c:extLst>
        </c:ser>
        <c:ser>
          <c:idx val="1"/>
          <c:order val="1"/>
          <c:tx>
            <c:v>case 205</c:v>
          </c:tx>
          <c:spPr>
            <a:ln w="22225" cap="rnd">
              <a:solidFill>
                <a:schemeClr val="accent2"/>
              </a:solidFill>
            </a:ln>
            <a:effectLst>
              <a:glow rad="139700">
                <a:schemeClr val="accent2">
                  <a:satMod val="175000"/>
                  <a:alpha val="14000"/>
                </a:schemeClr>
              </a:glow>
            </a:effectLst>
          </c:spPr>
          <c:marker>
            <c:symbol val="circle"/>
            <c:size val="3"/>
            <c:spPr>
              <a:solidFill>
                <a:schemeClr val="accent2">
                  <a:lumMod val="60000"/>
                  <a:lumOff val="40000"/>
                </a:schemeClr>
              </a:solidFill>
              <a:ln>
                <a:noFill/>
              </a:ln>
              <a:effectLst>
                <a:glow rad="63500">
                  <a:schemeClr val="accent2">
                    <a:satMod val="175000"/>
                    <a:alpha val="25000"/>
                  </a:schemeClr>
                </a:glow>
              </a:effectLst>
            </c:spPr>
          </c:marker>
          <c:xVal>
            <c:numRef>
              <c:f>'[critical --wing.xlsx]Sheet3'!$D$5:$D$24</c:f>
              <c:numCache>
                <c:formatCode>General</c:formatCode>
                <c:ptCount val="20"/>
                <c:pt idx="0">
                  <c:v>4.7989997999999998</c:v>
                </c:pt>
                <c:pt idx="1">
                  <c:v>4.5528991999999997</c:v>
                </c:pt>
                <c:pt idx="2">
                  <c:v>4.3067985999999996</c:v>
                </c:pt>
                <c:pt idx="3">
                  <c:v>4.0606980000000004</c:v>
                </c:pt>
                <c:pt idx="4">
                  <c:v>3.8145974000000002</c:v>
                </c:pt>
                <c:pt idx="5">
                  <c:v>3.5684967999999997</c:v>
                </c:pt>
                <c:pt idx="6">
                  <c:v>3.3223961999999996</c:v>
                </c:pt>
                <c:pt idx="7">
                  <c:v>3.0762955999999999</c:v>
                </c:pt>
                <c:pt idx="8">
                  <c:v>2.8301949999999998</c:v>
                </c:pt>
                <c:pt idx="9">
                  <c:v>2.5840944000000001</c:v>
                </c:pt>
                <c:pt idx="10">
                  <c:v>2.3379684000000003</c:v>
                </c:pt>
                <c:pt idx="11">
                  <c:v>2.0918677999999997</c:v>
                </c:pt>
                <c:pt idx="12">
                  <c:v>1.8457672000000001</c:v>
                </c:pt>
                <c:pt idx="13">
                  <c:v>1.5996665999999999</c:v>
                </c:pt>
                <c:pt idx="14">
                  <c:v>1.3535659999999998</c:v>
                </c:pt>
                <c:pt idx="15">
                  <c:v>1.1074653999999999</c:v>
                </c:pt>
                <c:pt idx="16">
                  <c:v>0.86136479999999993</c:v>
                </c:pt>
                <c:pt idx="17">
                  <c:v>0.61526419999999993</c:v>
                </c:pt>
                <c:pt idx="18">
                  <c:v>0.36916359999999998</c:v>
                </c:pt>
                <c:pt idx="19">
                  <c:v>0.12306299999999999</c:v>
                </c:pt>
              </c:numCache>
            </c:numRef>
          </c:xVal>
          <c:yVal>
            <c:numRef>
              <c:f>'[critical --wing.xlsx]Sheet3'!$J$28:$J$47</c:f>
              <c:numCache>
                <c:formatCode>General</c:formatCode>
                <c:ptCount val="20"/>
                <c:pt idx="0">
                  <c:v>0</c:v>
                </c:pt>
                <c:pt idx="1">
                  <c:v>62.969139155000001</c:v>
                </c:pt>
                <c:pt idx="2">
                  <c:v>207.105233505</c:v>
                </c:pt>
                <c:pt idx="3">
                  <c:v>444.99887950999999</c:v>
                </c:pt>
                <c:pt idx="4">
                  <c:v>786.82324657000004</c:v>
                </c:pt>
                <c:pt idx="5">
                  <c:v>1241.271400585</c:v>
                </c:pt>
                <c:pt idx="6">
                  <c:v>1815.987680685</c:v>
                </c:pt>
                <c:pt idx="7">
                  <c:v>2517.8100520550001</c:v>
                </c:pt>
                <c:pt idx="8">
                  <c:v>3352.9211668800003</c:v>
                </c:pt>
                <c:pt idx="9">
                  <c:v>4326.9498248750006</c:v>
                </c:pt>
                <c:pt idx="10">
                  <c:v>5445.0433966700002</c:v>
                </c:pt>
                <c:pt idx="11">
                  <c:v>6711.9210397450006</c:v>
                </c:pt>
                <c:pt idx="12">
                  <c:v>8131.9131301950001</c:v>
                </c:pt>
                <c:pt idx="13">
                  <c:v>9648.7054583499994</c:v>
                </c:pt>
                <c:pt idx="14">
                  <c:v>11245.694539505001</c:v>
                </c:pt>
                <c:pt idx="15">
                  <c:v>12914.19047134</c:v>
                </c:pt>
                <c:pt idx="16">
                  <c:v>14650.322161785001</c:v>
                </c:pt>
                <c:pt idx="17">
                  <c:v>16551.50053247</c:v>
                </c:pt>
                <c:pt idx="18">
                  <c:v>18660.390188199999</c:v>
                </c:pt>
                <c:pt idx="19">
                  <c:v>20980.325429310004</c:v>
                </c:pt>
              </c:numCache>
            </c:numRef>
          </c:yVal>
          <c:smooth val="0"/>
          <c:extLst>
            <c:ext xmlns:c16="http://schemas.microsoft.com/office/drawing/2014/chart" uri="{C3380CC4-5D6E-409C-BE32-E72D297353CC}">
              <c16:uniqueId val="{00000001-2530-42EF-A1F3-8F8AD54BCD82}"/>
            </c:ext>
          </c:extLst>
        </c:ser>
        <c:ser>
          <c:idx val="2"/>
          <c:order val="2"/>
          <c:tx>
            <c:v>case 130</c:v>
          </c:tx>
          <c:spPr>
            <a:ln w="22225" cap="rnd">
              <a:solidFill>
                <a:schemeClr val="accent3"/>
              </a:solidFill>
            </a:ln>
            <a:effectLst>
              <a:glow rad="139700">
                <a:schemeClr val="accent3">
                  <a:satMod val="175000"/>
                  <a:alpha val="14000"/>
                </a:schemeClr>
              </a:glow>
            </a:effectLst>
          </c:spPr>
          <c:marker>
            <c:symbol val="circle"/>
            <c:size val="3"/>
            <c:spPr>
              <a:solidFill>
                <a:schemeClr val="accent3">
                  <a:lumMod val="60000"/>
                  <a:lumOff val="40000"/>
                </a:schemeClr>
              </a:solidFill>
              <a:ln>
                <a:noFill/>
              </a:ln>
              <a:effectLst>
                <a:glow rad="63500">
                  <a:schemeClr val="accent3">
                    <a:satMod val="175000"/>
                    <a:alpha val="25000"/>
                  </a:schemeClr>
                </a:glow>
              </a:effectLst>
            </c:spPr>
          </c:marker>
          <c:dLbls>
            <c:dLbl>
              <c:idx val="19"/>
              <c:layout>
                <c:manualLayout>
                  <c:x val="-4.1062268888550968E-2"/>
                  <c:y val="-5.0054528244944989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2530-42EF-A1F3-8F8AD54BCD82}"/>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75000"/>
                      </a:schemeClr>
                    </a:solidFill>
                    <a:latin typeface="+mn-lt"/>
                    <a:ea typeface="+mn-ea"/>
                    <a:cs typeface="+mn-cs"/>
                  </a:defRPr>
                </a:pPr>
                <a:endParaRPr lang="tr-TR"/>
              </a:p>
            </c:txPr>
            <c:showLegendKey val="0"/>
            <c:showVal val="0"/>
            <c:showCatName val="0"/>
            <c:showSerName val="0"/>
            <c:showPercent val="0"/>
            <c:showBubbleSize val="0"/>
            <c:extLst>
              <c:ext xmlns:c15="http://schemas.microsoft.com/office/drawing/2012/chart" uri="{CE6537A1-D6FC-4f65-9D91-7224C49458BB}">
                <c15:showLeaderLines val="1"/>
                <c15:leaderLines>
                  <c:spPr>
                    <a:ln w="9525">
                      <a:solidFill>
                        <a:schemeClr val="lt1">
                          <a:lumMod val="50000"/>
                        </a:schemeClr>
                      </a:solidFill>
                      <a:round/>
                    </a:ln>
                    <a:effectLst/>
                  </c:spPr>
                </c15:leaderLines>
              </c:ext>
            </c:extLst>
          </c:dLbls>
          <c:xVal>
            <c:numRef>
              <c:f>'[critical --wing.xlsx]Sheet3'!$D$5:$D$24</c:f>
              <c:numCache>
                <c:formatCode>General</c:formatCode>
                <c:ptCount val="20"/>
                <c:pt idx="0">
                  <c:v>4.7989997999999998</c:v>
                </c:pt>
                <c:pt idx="1">
                  <c:v>4.5528991999999997</c:v>
                </c:pt>
                <c:pt idx="2">
                  <c:v>4.3067985999999996</c:v>
                </c:pt>
                <c:pt idx="3">
                  <c:v>4.0606980000000004</c:v>
                </c:pt>
                <c:pt idx="4">
                  <c:v>3.8145974000000002</c:v>
                </c:pt>
                <c:pt idx="5">
                  <c:v>3.5684967999999997</c:v>
                </c:pt>
                <c:pt idx="6">
                  <c:v>3.3223961999999996</c:v>
                </c:pt>
                <c:pt idx="7">
                  <c:v>3.0762955999999999</c:v>
                </c:pt>
                <c:pt idx="8">
                  <c:v>2.8301949999999998</c:v>
                </c:pt>
                <c:pt idx="9">
                  <c:v>2.5840944000000001</c:v>
                </c:pt>
                <c:pt idx="10">
                  <c:v>2.3379684000000003</c:v>
                </c:pt>
                <c:pt idx="11">
                  <c:v>2.0918677999999997</c:v>
                </c:pt>
                <c:pt idx="12">
                  <c:v>1.8457672000000001</c:v>
                </c:pt>
                <c:pt idx="13">
                  <c:v>1.5996665999999999</c:v>
                </c:pt>
                <c:pt idx="14">
                  <c:v>1.3535659999999998</c:v>
                </c:pt>
                <c:pt idx="15">
                  <c:v>1.1074653999999999</c:v>
                </c:pt>
                <c:pt idx="16">
                  <c:v>0.86136479999999993</c:v>
                </c:pt>
                <c:pt idx="17">
                  <c:v>0.61526419999999993</c:v>
                </c:pt>
                <c:pt idx="18">
                  <c:v>0.36916359999999998</c:v>
                </c:pt>
                <c:pt idx="19">
                  <c:v>0.12306299999999999</c:v>
                </c:pt>
              </c:numCache>
            </c:numRef>
          </c:xVal>
          <c:yVal>
            <c:numRef>
              <c:f>'[critical --wing.xlsx]Sheet3'!$J$52:$J$71</c:f>
              <c:numCache>
                <c:formatCode>General</c:formatCode>
                <c:ptCount val="20"/>
                <c:pt idx="0">
                  <c:v>0</c:v>
                </c:pt>
                <c:pt idx="1">
                  <c:v>68.26734476</c:v>
                </c:pt>
                <c:pt idx="2">
                  <c:v>223.95897998500001</c:v>
                </c:pt>
                <c:pt idx="3">
                  <c:v>480.25912532500007</c:v>
                </c:pt>
                <c:pt idx="4">
                  <c:v>847.8055445</c:v>
                </c:pt>
                <c:pt idx="5">
                  <c:v>1335.6919482200001</c:v>
                </c:pt>
                <c:pt idx="6">
                  <c:v>1951.9272782100002</c:v>
                </c:pt>
                <c:pt idx="7">
                  <c:v>2703.69060137</c:v>
                </c:pt>
                <c:pt idx="8">
                  <c:v>3597.4899666849997</c:v>
                </c:pt>
                <c:pt idx="9">
                  <c:v>4639.2682721700003</c:v>
                </c:pt>
                <c:pt idx="10">
                  <c:v>5834.47783497</c:v>
                </c:pt>
                <c:pt idx="11">
                  <c:v>7188.1341722200004</c:v>
                </c:pt>
                <c:pt idx="12">
                  <c:v>8704.857466540001</c:v>
                </c:pt>
                <c:pt idx="13">
                  <c:v>10321.159073745001</c:v>
                </c:pt>
                <c:pt idx="14">
                  <c:v>12018.20744493</c:v>
                </c:pt>
                <c:pt idx="15">
                  <c:v>13786.09458649</c:v>
                </c:pt>
                <c:pt idx="16">
                  <c:v>15620.357026000001</c:v>
                </c:pt>
                <c:pt idx="17">
                  <c:v>17630.36785898</c:v>
                </c:pt>
                <c:pt idx="18">
                  <c:v>19864.00899858</c:v>
                </c:pt>
                <c:pt idx="19">
                  <c:v>22324.991889065001</c:v>
                </c:pt>
              </c:numCache>
            </c:numRef>
          </c:yVal>
          <c:smooth val="0"/>
          <c:extLst>
            <c:ext xmlns:c16="http://schemas.microsoft.com/office/drawing/2014/chart" uri="{C3380CC4-5D6E-409C-BE32-E72D297353CC}">
              <c16:uniqueId val="{00000003-2530-42EF-A1F3-8F8AD54BCD82}"/>
            </c:ext>
          </c:extLst>
        </c:ser>
        <c:ser>
          <c:idx val="3"/>
          <c:order val="3"/>
          <c:tx>
            <c:v>case 153</c:v>
          </c:tx>
          <c:spPr>
            <a:ln w="22225" cap="rnd">
              <a:solidFill>
                <a:schemeClr val="accent4"/>
              </a:solidFill>
            </a:ln>
            <a:effectLst>
              <a:glow rad="139700">
                <a:schemeClr val="accent4">
                  <a:satMod val="175000"/>
                  <a:alpha val="14000"/>
                </a:schemeClr>
              </a:glow>
            </a:effectLst>
          </c:spPr>
          <c:marker>
            <c:symbol val="circle"/>
            <c:size val="3"/>
            <c:spPr>
              <a:solidFill>
                <a:schemeClr val="accent4">
                  <a:lumMod val="60000"/>
                  <a:lumOff val="40000"/>
                </a:schemeClr>
              </a:solidFill>
              <a:ln>
                <a:noFill/>
              </a:ln>
              <a:effectLst>
                <a:glow rad="63500">
                  <a:schemeClr val="accent4">
                    <a:satMod val="175000"/>
                    <a:alpha val="25000"/>
                  </a:schemeClr>
                </a:glow>
              </a:effectLst>
            </c:spPr>
          </c:marker>
          <c:dLbls>
            <c:dLbl>
              <c:idx val="19"/>
              <c:layout>
                <c:manualLayout>
                  <c:x val="-8.979085456993335E-3"/>
                  <c:y val="2.3987283601744742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2530-42EF-A1F3-8F8AD54BCD82}"/>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75000"/>
                      </a:schemeClr>
                    </a:solidFill>
                    <a:latin typeface="+mn-lt"/>
                    <a:ea typeface="+mn-ea"/>
                    <a:cs typeface="+mn-cs"/>
                  </a:defRPr>
                </a:pPr>
                <a:endParaRPr lang="tr-TR"/>
              </a:p>
            </c:txPr>
            <c:showLegendKey val="0"/>
            <c:showVal val="0"/>
            <c:showCatName val="0"/>
            <c:showSerName val="0"/>
            <c:showPercent val="0"/>
            <c:showBubbleSize val="0"/>
            <c:extLst>
              <c:ext xmlns:c15="http://schemas.microsoft.com/office/drawing/2012/chart" uri="{CE6537A1-D6FC-4f65-9D91-7224C49458BB}">
                <c15:showLeaderLines val="1"/>
                <c15:leaderLines>
                  <c:spPr>
                    <a:ln w="9525">
                      <a:solidFill>
                        <a:schemeClr val="lt1">
                          <a:lumMod val="50000"/>
                        </a:schemeClr>
                      </a:solidFill>
                      <a:round/>
                    </a:ln>
                    <a:effectLst/>
                  </c:spPr>
                </c15:leaderLines>
              </c:ext>
            </c:extLst>
          </c:dLbls>
          <c:xVal>
            <c:numRef>
              <c:f>'[critical --wing.xlsx]Sheet3'!$D$5:$D$24</c:f>
              <c:numCache>
                <c:formatCode>General</c:formatCode>
                <c:ptCount val="20"/>
                <c:pt idx="0">
                  <c:v>4.7989997999999998</c:v>
                </c:pt>
                <c:pt idx="1">
                  <c:v>4.5528991999999997</c:v>
                </c:pt>
                <c:pt idx="2">
                  <c:v>4.3067985999999996</c:v>
                </c:pt>
                <c:pt idx="3">
                  <c:v>4.0606980000000004</c:v>
                </c:pt>
                <c:pt idx="4">
                  <c:v>3.8145974000000002</c:v>
                </c:pt>
                <c:pt idx="5">
                  <c:v>3.5684967999999997</c:v>
                </c:pt>
                <c:pt idx="6">
                  <c:v>3.3223961999999996</c:v>
                </c:pt>
                <c:pt idx="7">
                  <c:v>3.0762955999999999</c:v>
                </c:pt>
                <c:pt idx="8">
                  <c:v>2.8301949999999998</c:v>
                </c:pt>
                <c:pt idx="9">
                  <c:v>2.5840944000000001</c:v>
                </c:pt>
                <c:pt idx="10">
                  <c:v>2.3379684000000003</c:v>
                </c:pt>
                <c:pt idx="11">
                  <c:v>2.0918677999999997</c:v>
                </c:pt>
                <c:pt idx="12">
                  <c:v>1.8457672000000001</c:v>
                </c:pt>
                <c:pt idx="13">
                  <c:v>1.5996665999999999</c:v>
                </c:pt>
                <c:pt idx="14">
                  <c:v>1.3535659999999998</c:v>
                </c:pt>
                <c:pt idx="15">
                  <c:v>1.1074653999999999</c:v>
                </c:pt>
                <c:pt idx="16">
                  <c:v>0.86136479999999993</c:v>
                </c:pt>
                <c:pt idx="17">
                  <c:v>0.61526419999999993</c:v>
                </c:pt>
                <c:pt idx="18">
                  <c:v>0.36916359999999998</c:v>
                </c:pt>
                <c:pt idx="19">
                  <c:v>0.12306299999999999</c:v>
                </c:pt>
              </c:numCache>
            </c:numRef>
          </c:xVal>
          <c:yVal>
            <c:numRef>
              <c:f>'[critical --wing.xlsx]Sheet3'!$J$75:$J$94</c:f>
              <c:numCache>
                <c:formatCode>General</c:formatCode>
                <c:ptCount val="20"/>
                <c:pt idx="0">
                  <c:v>0</c:v>
                </c:pt>
                <c:pt idx="1">
                  <c:v>-36.117011069999997</c:v>
                </c:pt>
                <c:pt idx="2">
                  <c:v>-118.99026573500001</c:v>
                </c:pt>
                <c:pt idx="3">
                  <c:v>-255.96367601</c:v>
                </c:pt>
                <c:pt idx="4">
                  <c:v>-452.96093246000004</c:v>
                </c:pt>
                <c:pt idx="5">
                  <c:v>-715.03585413500002</c:v>
                </c:pt>
                <c:pt idx="6">
                  <c:v>-1046.6261528800001</c:v>
                </c:pt>
                <c:pt idx="7">
                  <c:v>-1451.695342495</c:v>
                </c:pt>
                <c:pt idx="8">
                  <c:v>-1933.8217709150001</c:v>
                </c:pt>
                <c:pt idx="9">
                  <c:v>-2496.2583892749999</c:v>
                </c:pt>
                <c:pt idx="10">
                  <c:v>-3141.9746693449997</c:v>
                </c:pt>
                <c:pt idx="11">
                  <c:v>-3873.688352315</c:v>
                </c:pt>
                <c:pt idx="12">
                  <c:v>-4693.8883847500001</c:v>
                </c:pt>
                <c:pt idx="13">
                  <c:v>-5566.3014973250001</c:v>
                </c:pt>
                <c:pt idx="14">
                  <c:v>-6480.0649731850008</c:v>
                </c:pt>
                <c:pt idx="15">
                  <c:v>-7429.393076450001</c:v>
                </c:pt>
                <c:pt idx="16">
                  <c:v>-8411.5964251650003</c:v>
                </c:pt>
                <c:pt idx="17">
                  <c:v>-9488.7676208550001</c:v>
                </c:pt>
                <c:pt idx="18">
                  <c:v>-10688.00453398</c:v>
                </c:pt>
                <c:pt idx="19">
                  <c:v>-12011.268132200001</c:v>
                </c:pt>
              </c:numCache>
            </c:numRef>
          </c:yVal>
          <c:smooth val="0"/>
          <c:extLst>
            <c:ext xmlns:c16="http://schemas.microsoft.com/office/drawing/2014/chart" uri="{C3380CC4-5D6E-409C-BE32-E72D297353CC}">
              <c16:uniqueId val="{00000005-2530-42EF-A1F3-8F8AD54BCD82}"/>
            </c:ext>
          </c:extLst>
        </c:ser>
        <c:ser>
          <c:idx val="4"/>
          <c:order val="4"/>
          <c:tx>
            <c:v>case 220</c:v>
          </c:tx>
          <c:spPr>
            <a:ln w="22225" cap="rnd">
              <a:solidFill>
                <a:schemeClr val="accent5"/>
              </a:solidFill>
            </a:ln>
            <a:effectLst>
              <a:glow rad="139700">
                <a:schemeClr val="accent5">
                  <a:satMod val="175000"/>
                  <a:alpha val="14000"/>
                </a:schemeClr>
              </a:glow>
            </a:effectLst>
          </c:spPr>
          <c:marker>
            <c:symbol val="circle"/>
            <c:size val="3"/>
            <c:spPr>
              <a:solidFill>
                <a:schemeClr val="accent5">
                  <a:lumMod val="60000"/>
                  <a:lumOff val="40000"/>
                </a:schemeClr>
              </a:solidFill>
              <a:ln>
                <a:noFill/>
              </a:ln>
              <a:effectLst>
                <a:glow rad="63500">
                  <a:schemeClr val="accent5">
                    <a:satMod val="175000"/>
                    <a:alpha val="25000"/>
                  </a:schemeClr>
                </a:glow>
              </a:effectLst>
            </c:spPr>
          </c:marker>
          <c:xVal>
            <c:numRef>
              <c:f>'[critical --wing.xlsx]Sheet3'!$D$5:$D$24</c:f>
              <c:numCache>
                <c:formatCode>General</c:formatCode>
                <c:ptCount val="20"/>
                <c:pt idx="0">
                  <c:v>4.7989997999999998</c:v>
                </c:pt>
                <c:pt idx="1">
                  <c:v>4.5528991999999997</c:v>
                </c:pt>
                <c:pt idx="2">
                  <c:v>4.3067985999999996</c:v>
                </c:pt>
                <c:pt idx="3">
                  <c:v>4.0606980000000004</c:v>
                </c:pt>
                <c:pt idx="4">
                  <c:v>3.8145974000000002</c:v>
                </c:pt>
                <c:pt idx="5">
                  <c:v>3.5684967999999997</c:v>
                </c:pt>
                <c:pt idx="6">
                  <c:v>3.3223961999999996</c:v>
                </c:pt>
                <c:pt idx="7">
                  <c:v>3.0762955999999999</c:v>
                </c:pt>
                <c:pt idx="8">
                  <c:v>2.8301949999999998</c:v>
                </c:pt>
                <c:pt idx="9">
                  <c:v>2.5840944000000001</c:v>
                </c:pt>
                <c:pt idx="10">
                  <c:v>2.3379684000000003</c:v>
                </c:pt>
                <c:pt idx="11">
                  <c:v>2.0918677999999997</c:v>
                </c:pt>
                <c:pt idx="12">
                  <c:v>1.8457672000000001</c:v>
                </c:pt>
                <c:pt idx="13">
                  <c:v>1.5996665999999999</c:v>
                </c:pt>
                <c:pt idx="14">
                  <c:v>1.3535659999999998</c:v>
                </c:pt>
                <c:pt idx="15">
                  <c:v>1.1074653999999999</c:v>
                </c:pt>
                <c:pt idx="16">
                  <c:v>0.86136479999999993</c:v>
                </c:pt>
                <c:pt idx="17">
                  <c:v>0.61526419999999993</c:v>
                </c:pt>
                <c:pt idx="18">
                  <c:v>0.36916359999999998</c:v>
                </c:pt>
                <c:pt idx="19">
                  <c:v>0.12306299999999999</c:v>
                </c:pt>
              </c:numCache>
            </c:numRef>
          </c:xVal>
          <c:yVal>
            <c:numRef>
              <c:f>'[critical --wing.xlsx]Sheet3'!$J$98:$J$117</c:f>
              <c:numCache>
                <c:formatCode>General</c:formatCode>
                <c:ptCount val="20"/>
                <c:pt idx="0">
                  <c:v>0</c:v>
                </c:pt>
                <c:pt idx="1">
                  <c:v>55.200403540000003</c:v>
                </c:pt>
                <c:pt idx="2">
                  <c:v>180.81125132</c:v>
                </c:pt>
                <c:pt idx="3">
                  <c:v>387.29190374500001</c:v>
                </c:pt>
                <c:pt idx="4">
                  <c:v>683.08414807500003</c:v>
                </c:pt>
                <c:pt idx="5">
                  <c:v>1075.41066342</c:v>
                </c:pt>
                <c:pt idx="6">
                  <c:v>1570.6399622900001</c:v>
                </c:pt>
                <c:pt idx="7">
                  <c:v>2174.4888597149998</c:v>
                </c:pt>
                <c:pt idx="8">
                  <c:v>2892.1478865950003</c:v>
                </c:pt>
                <c:pt idx="9">
                  <c:v>3728.3648986000003</c:v>
                </c:pt>
                <c:pt idx="10">
                  <c:v>4687.5037153849999</c:v>
                </c:pt>
                <c:pt idx="11">
                  <c:v>5773.586715935</c:v>
                </c:pt>
                <c:pt idx="12">
                  <c:v>6990.3264743649997</c:v>
                </c:pt>
                <c:pt idx="13">
                  <c:v>8288.319734499999</c:v>
                </c:pt>
                <c:pt idx="14">
                  <c:v>9652.9880417900004</c:v>
                </c:pt>
                <c:pt idx="15">
                  <c:v>11076.711348880001</c:v>
                </c:pt>
                <c:pt idx="16">
                  <c:v>12556.114002925</c:v>
                </c:pt>
                <c:pt idx="17">
                  <c:v>14176.595490205</c:v>
                </c:pt>
                <c:pt idx="18">
                  <c:v>15975.599378675</c:v>
                </c:pt>
                <c:pt idx="19">
                  <c:v>17956.120448745001</c:v>
                </c:pt>
              </c:numCache>
            </c:numRef>
          </c:yVal>
          <c:smooth val="0"/>
          <c:extLst>
            <c:ext xmlns:c16="http://schemas.microsoft.com/office/drawing/2014/chart" uri="{C3380CC4-5D6E-409C-BE32-E72D297353CC}">
              <c16:uniqueId val="{00000006-2530-42EF-A1F3-8F8AD54BCD82}"/>
            </c:ext>
          </c:extLst>
        </c:ser>
        <c:ser>
          <c:idx val="5"/>
          <c:order val="5"/>
          <c:tx>
            <c:v>case 18</c:v>
          </c:tx>
          <c:spPr>
            <a:ln w="22225" cap="rnd">
              <a:solidFill>
                <a:schemeClr val="accent6"/>
              </a:solidFill>
            </a:ln>
            <a:effectLst>
              <a:glow rad="139700">
                <a:schemeClr val="accent6">
                  <a:satMod val="175000"/>
                  <a:alpha val="14000"/>
                </a:schemeClr>
              </a:glow>
            </a:effectLst>
          </c:spPr>
          <c:marker>
            <c:symbol val="circle"/>
            <c:size val="3"/>
            <c:spPr>
              <a:solidFill>
                <a:schemeClr val="accent6">
                  <a:lumMod val="60000"/>
                  <a:lumOff val="40000"/>
                </a:schemeClr>
              </a:solidFill>
              <a:ln>
                <a:noFill/>
              </a:ln>
              <a:effectLst>
                <a:glow rad="63500">
                  <a:schemeClr val="accent6">
                    <a:satMod val="175000"/>
                    <a:alpha val="25000"/>
                  </a:schemeClr>
                </a:glow>
              </a:effectLst>
            </c:spPr>
          </c:marker>
          <c:xVal>
            <c:numRef>
              <c:f>'[critical --wing.xlsx]Sheet3'!$D$5:$D$24</c:f>
              <c:numCache>
                <c:formatCode>General</c:formatCode>
                <c:ptCount val="20"/>
                <c:pt idx="0">
                  <c:v>4.7989997999999998</c:v>
                </c:pt>
                <c:pt idx="1">
                  <c:v>4.5528991999999997</c:v>
                </c:pt>
                <c:pt idx="2">
                  <c:v>4.3067985999999996</c:v>
                </c:pt>
                <c:pt idx="3">
                  <c:v>4.0606980000000004</c:v>
                </c:pt>
                <c:pt idx="4">
                  <c:v>3.8145974000000002</c:v>
                </c:pt>
                <c:pt idx="5">
                  <c:v>3.5684967999999997</c:v>
                </c:pt>
                <c:pt idx="6">
                  <c:v>3.3223961999999996</c:v>
                </c:pt>
                <c:pt idx="7">
                  <c:v>3.0762955999999999</c:v>
                </c:pt>
                <c:pt idx="8">
                  <c:v>2.8301949999999998</c:v>
                </c:pt>
                <c:pt idx="9">
                  <c:v>2.5840944000000001</c:v>
                </c:pt>
                <c:pt idx="10">
                  <c:v>2.3379684000000003</c:v>
                </c:pt>
                <c:pt idx="11">
                  <c:v>2.0918677999999997</c:v>
                </c:pt>
                <c:pt idx="12">
                  <c:v>1.8457672000000001</c:v>
                </c:pt>
                <c:pt idx="13">
                  <c:v>1.5996665999999999</c:v>
                </c:pt>
                <c:pt idx="14">
                  <c:v>1.3535659999999998</c:v>
                </c:pt>
                <c:pt idx="15">
                  <c:v>1.1074653999999999</c:v>
                </c:pt>
                <c:pt idx="16">
                  <c:v>0.86136479999999993</c:v>
                </c:pt>
                <c:pt idx="17">
                  <c:v>0.61526419999999993</c:v>
                </c:pt>
                <c:pt idx="18">
                  <c:v>0.36916359999999998</c:v>
                </c:pt>
                <c:pt idx="19">
                  <c:v>0.12306299999999999</c:v>
                </c:pt>
              </c:numCache>
            </c:numRef>
          </c:xVal>
          <c:yVal>
            <c:numRef>
              <c:f>'[critical --wing.xlsx]Sheet3'!$J$121:$J$140</c:f>
              <c:numCache>
                <c:formatCode>General</c:formatCode>
                <c:ptCount val="20"/>
                <c:pt idx="0">
                  <c:v>0</c:v>
                </c:pt>
                <c:pt idx="1">
                  <c:v>42.001608824999998</c:v>
                </c:pt>
                <c:pt idx="2">
                  <c:v>138.0993058</c:v>
                </c:pt>
                <c:pt idx="3">
                  <c:v>296.65804838500003</c:v>
                </c:pt>
                <c:pt idx="4">
                  <c:v>524.43603435500006</c:v>
                </c:pt>
                <c:pt idx="5">
                  <c:v>827.20916989500006</c:v>
                </c:pt>
                <c:pt idx="6">
                  <c:v>1210.057260605</c:v>
                </c:pt>
                <c:pt idx="7">
                  <c:v>1677.5259190050001</c:v>
                </c:pt>
                <c:pt idx="8">
                  <c:v>2233.7258783500001</c:v>
                </c:pt>
                <c:pt idx="9">
                  <c:v>2882.4013485550004</c:v>
                </c:pt>
                <c:pt idx="10">
                  <c:v>3626.9773569099998</c:v>
                </c:pt>
                <c:pt idx="11">
                  <c:v>4470.595112385</c:v>
                </c:pt>
                <c:pt idx="12">
                  <c:v>5416.1386700900002</c:v>
                </c:pt>
                <c:pt idx="13">
                  <c:v>6426.1164434450002</c:v>
                </c:pt>
                <c:pt idx="14">
                  <c:v>7489.4770306450009</c:v>
                </c:pt>
                <c:pt idx="15">
                  <c:v>8600.43876327</c:v>
                </c:pt>
                <c:pt idx="16">
                  <c:v>9756.4289728700005</c:v>
                </c:pt>
                <c:pt idx="17">
                  <c:v>11022.308506455</c:v>
                </c:pt>
                <c:pt idx="18">
                  <c:v>12426.48958899</c:v>
                </c:pt>
                <c:pt idx="19">
                  <c:v>13971.19904184</c:v>
                </c:pt>
              </c:numCache>
            </c:numRef>
          </c:yVal>
          <c:smooth val="0"/>
          <c:extLst>
            <c:ext xmlns:c16="http://schemas.microsoft.com/office/drawing/2014/chart" uri="{C3380CC4-5D6E-409C-BE32-E72D297353CC}">
              <c16:uniqueId val="{00000007-2530-42EF-A1F3-8F8AD54BCD82}"/>
            </c:ext>
          </c:extLst>
        </c:ser>
        <c:dLbls>
          <c:showLegendKey val="0"/>
          <c:showVal val="0"/>
          <c:showCatName val="0"/>
          <c:showSerName val="0"/>
          <c:showPercent val="0"/>
          <c:showBubbleSize val="0"/>
        </c:dLbls>
        <c:axId val="382847528"/>
        <c:axId val="382844904"/>
      </c:scatterChart>
      <c:valAx>
        <c:axId val="382847528"/>
        <c:scaling>
          <c:orientation val="minMax"/>
        </c:scaling>
        <c:delete val="0"/>
        <c:axPos val="b"/>
        <c:majorGridlines>
          <c:spPr>
            <a:ln w="9525" cap="flat" cmpd="sng" algn="ctr">
              <a:solidFill>
                <a:schemeClr val="dk1">
                  <a:lumMod val="65000"/>
                  <a:lumOff val="35000"/>
                  <a:alpha val="75000"/>
                </a:schemeClr>
              </a:solidFill>
              <a:round/>
            </a:ln>
            <a:effectLst/>
          </c:spPr>
        </c:majorGridlines>
        <c:title>
          <c:tx>
            <c:rich>
              <a:bodyPr rot="0" spcFirstLastPara="1" vertOverflow="ellipsis" vert="horz" wrap="square" anchor="ctr" anchorCtr="1"/>
              <a:lstStyle/>
              <a:p>
                <a:pPr algn="ctr" rtl="0">
                  <a:defRPr lang="en-GB" sz="1050" b="1" i="0" u="none" strike="noStrike" kern="1200" baseline="0">
                    <a:solidFill>
                      <a:sysClr val="window" lastClr="FFFFFF">
                        <a:lumMod val="75000"/>
                      </a:sysClr>
                    </a:solidFill>
                    <a:latin typeface="Arial Black" panose="020B0A04020102020204" pitchFamily="34" charset="0"/>
                    <a:ea typeface="+mn-ea"/>
                    <a:cs typeface="+mn-cs"/>
                  </a:defRPr>
                </a:pPr>
                <a:r>
                  <a:rPr lang="en-GB" sz="1050" b="1" i="0" u="none" strike="noStrike" kern="1200" baseline="0">
                    <a:solidFill>
                      <a:sysClr val="window" lastClr="FFFFFF">
                        <a:lumMod val="75000"/>
                      </a:sysClr>
                    </a:solidFill>
                    <a:latin typeface="Arial Black" panose="020B0A04020102020204" pitchFamily="34" charset="0"/>
                    <a:ea typeface="+mn-ea"/>
                    <a:cs typeface="+mn-cs"/>
                  </a:rPr>
                  <a:t>y [m]</a:t>
                </a:r>
              </a:p>
            </c:rich>
          </c:tx>
          <c:overlay val="0"/>
          <c:spPr>
            <a:noFill/>
            <a:ln>
              <a:noFill/>
            </a:ln>
            <a:effectLst/>
          </c:spPr>
          <c:txPr>
            <a:bodyPr rot="0" spcFirstLastPara="1" vertOverflow="ellipsis" vert="horz" wrap="square" anchor="ctr" anchorCtr="1"/>
            <a:lstStyle/>
            <a:p>
              <a:pPr algn="ctr" rtl="0">
                <a:defRPr lang="en-GB" sz="1050" b="1" i="0" u="none" strike="noStrike" kern="1200" baseline="0">
                  <a:solidFill>
                    <a:sysClr val="window" lastClr="FFFFFF">
                      <a:lumMod val="75000"/>
                    </a:sysClr>
                  </a:solidFill>
                  <a:latin typeface="Arial Black" panose="020B0A04020102020204" pitchFamily="34" charset="0"/>
                  <a:ea typeface="+mn-ea"/>
                  <a:cs typeface="+mn-cs"/>
                </a:defRPr>
              </a:pPr>
              <a:endParaRPr lang="tr-TR"/>
            </a:p>
          </c:txPr>
        </c:title>
        <c:numFmt formatCode="General" sourceLinked="1"/>
        <c:majorTickMark val="none"/>
        <c:minorTickMark val="none"/>
        <c:tickLblPos val="nextTo"/>
        <c:spPr>
          <a:noFill/>
          <a:ln w="9525" cap="flat" cmpd="sng" algn="ctr">
            <a:noFill/>
            <a:round/>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tr-TR"/>
          </a:p>
        </c:txPr>
        <c:crossAx val="382844904"/>
        <c:crosses val="autoZero"/>
        <c:crossBetween val="midCat"/>
      </c:valAx>
      <c:valAx>
        <c:axId val="382844904"/>
        <c:scaling>
          <c:orientation val="minMax"/>
        </c:scaling>
        <c:delete val="0"/>
        <c:axPos val="l"/>
        <c:majorGridlines>
          <c:spPr>
            <a:ln w="9525" cap="flat" cmpd="sng" algn="ctr">
              <a:solidFill>
                <a:schemeClr val="dk1">
                  <a:lumMod val="65000"/>
                  <a:lumOff val="35000"/>
                  <a:alpha val="75000"/>
                </a:schemeClr>
              </a:solidFill>
              <a:round/>
            </a:ln>
            <a:effectLst/>
          </c:spPr>
        </c:majorGridlines>
        <c:title>
          <c:tx>
            <c:rich>
              <a:bodyPr rot="-5400000" spcFirstLastPara="1" vertOverflow="ellipsis" vert="horz" wrap="square" anchor="ctr" anchorCtr="1"/>
              <a:lstStyle/>
              <a:p>
                <a:pPr algn="ctr" rtl="0">
                  <a:defRPr lang="tr-TR" sz="1100" b="1" i="0" u="none" strike="noStrike" kern="1200" cap="none" baseline="0">
                    <a:solidFill>
                      <a:sysClr val="window" lastClr="FFFFFF">
                        <a:lumMod val="75000"/>
                      </a:sysClr>
                    </a:solidFill>
                    <a:latin typeface="Arial Black" panose="020B0A04020102020204" pitchFamily="34" charset="0"/>
                    <a:ea typeface="+mn-ea"/>
                    <a:cs typeface="+mn-cs"/>
                  </a:defRPr>
                </a:pPr>
                <a:r>
                  <a:rPr lang="tr-TR" sz="1100" b="1" i="0" u="none" strike="noStrike" kern="1200" cap="none" baseline="0">
                    <a:solidFill>
                      <a:sysClr val="window" lastClr="FFFFFF">
                        <a:lumMod val="75000"/>
                      </a:sysClr>
                    </a:solidFill>
                    <a:latin typeface="Arial Black" panose="020B0A04020102020204" pitchFamily="34" charset="0"/>
                    <a:ea typeface="+mn-ea"/>
                    <a:cs typeface="+mn-cs"/>
                  </a:rPr>
                  <a:t>Mx</a:t>
                </a:r>
              </a:p>
            </c:rich>
          </c:tx>
          <c:overlay val="0"/>
          <c:spPr>
            <a:noFill/>
            <a:ln>
              <a:noFill/>
            </a:ln>
            <a:effectLst/>
          </c:spPr>
          <c:txPr>
            <a:bodyPr rot="-5400000" spcFirstLastPara="1" vertOverflow="ellipsis" vert="horz" wrap="square" anchor="ctr" anchorCtr="1"/>
            <a:lstStyle/>
            <a:p>
              <a:pPr algn="ctr" rtl="0">
                <a:defRPr lang="tr-TR" sz="1100" b="1" i="0" u="none" strike="noStrike" kern="1200" cap="none" baseline="0">
                  <a:solidFill>
                    <a:sysClr val="window" lastClr="FFFFFF">
                      <a:lumMod val="75000"/>
                    </a:sysClr>
                  </a:solidFill>
                  <a:latin typeface="Arial Black" panose="020B0A04020102020204" pitchFamily="34" charset="0"/>
                  <a:ea typeface="+mn-ea"/>
                  <a:cs typeface="+mn-cs"/>
                </a:defRPr>
              </a:pPr>
              <a:endParaRPr lang="tr-TR"/>
            </a:p>
          </c:txPr>
        </c:title>
        <c:numFmt formatCode="General" sourceLinked="1"/>
        <c:majorTickMark val="none"/>
        <c:minorTickMark val="none"/>
        <c:tickLblPos val="nextTo"/>
        <c:spPr>
          <a:noFill/>
          <a:ln w="9525" cap="flat" cmpd="sng" algn="ctr">
            <a:solidFill>
              <a:schemeClr val="lt1">
                <a:lumMod val="50000"/>
              </a:schemeClr>
            </a:solidFill>
            <a:round/>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tr-TR"/>
          </a:p>
        </c:txPr>
        <c:crossAx val="382847528"/>
        <c:crosses val="autoZero"/>
        <c:crossBetween val="midCat"/>
      </c:valAx>
      <c:spPr>
        <a:noFill/>
        <a:ln>
          <a:noFill/>
        </a:ln>
        <a:effectLst/>
      </c:spPr>
    </c:plotArea>
    <c:legend>
      <c:legendPos val="r"/>
      <c:layout>
        <c:manualLayout>
          <c:xMode val="edge"/>
          <c:yMode val="edge"/>
          <c:x val="0.75501701213067918"/>
          <c:y val="0.11050310325634473"/>
          <c:w val="0.14391041524327844"/>
          <c:h val="0.3063561532871931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tr-TR"/>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tr-TR"/>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tr-TR"/>
              <a:t>Cd</a:t>
            </a:r>
            <a:r>
              <a:rPr lang="tr-TR" baseline="0"/>
              <a:t> vs Angle of Attack</a:t>
            </a:r>
            <a:endParaRPr lang="en-GB"/>
          </a:p>
        </c:rich>
      </c:tx>
      <c:overlay val="0"/>
    </c:title>
    <c:autoTitleDeleted val="0"/>
    <c:plotArea>
      <c:layout/>
      <c:lineChart>
        <c:grouping val="standard"/>
        <c:varyColors val="0"/>
        <c:ser>
          <c:idx val="0"/>
          <c:order val="0"/>
          <c:tx>
            <c:v>0 Deflection</c:v>
          </c:tx>
          <c:marker>
            <c:symbol val="none"/>
          </c:marker>
          <c:val>
            <c:numRef>
              <c:f>Sayfa1!$G$44:$G$54</c:f>
              <c:numCache>
                <c:formatCode>General</c:formatCode>
                <c:ptCount val="11"/>
                <c:pt idx="0">
                  <c:v>9.4600000000000049E-3</c:v>
                </c:pt>
                <c:pt idx="1">
                  <c:v>9.7800000000000005E-3</c:v>
                </c:pt>
                <c:pt idx="2">
                  <c:v>1.0220000000000002E-2</c:v>
                </c:pt>
                <c:pt idx="3">
                  <c:v>1.081E-2</c:v>
                </c:pt>
                <c:pt idx="4">
                  <c:v>1.1520000000000002E-2</c:v>
                </c:pt>
                <c:pt idx="5">
                  <c:v>1.2380000000000002E-2</c:v>
                </c:pt>
                <c:pt idx="6">
                  <c:v>1.3460000000000003E-2</c:v>
                </c:pt>
                <c:pt idx="7">
                  <c:v>1.4710000000000001E-2</c:v>
                </c:pt>
                <c:pt idx="8">
                  <c:v>1.6310000000000005E-2</c:v>
                </c:pt>
                <c:pt idx="9">
                  <c:v>1.8270000000000005E-2</c:v>
                </c:pt>
                <c:pt idx="10">
                  <c:v>2.0690000000000004E-2</c:v>
                </c:pt>
              </c:numCache>
            </c:numRef>
          </c:val>
          <c:smooth val="0"/>
          <c:extLst>
            <c:ext xmlns:c16="http://schemas.microsoft.com/office/drawing/2014/chart" uri="{C3380CC4-5D6E-409C-BE32-E72D297353CC}">
              <c16:uniqueId val="{00000000-634D-43E2-AC0A-FA91A87B439B}"/>
            </c:ext>
          </c:extLst>
        </c:ser>
        <c:ser>
          <c:idx val="1"/>
          <c:order val="1"/>
          <c:tx>
            <c:v>15 Deflection</c:v>
          </c:tx>
          <c:marker>
            <c:symbol val="none"/>
          </c:marker>
          <c:val>
            <c:numRef>
              <c:f>Sayfa1!$P$23:$P$33</c:f>
              <c:numCache>
                <c:formatCode>General</c:formatCode>
                <c:ptCount val="11"/>
                <c:pt idx="0">
                  <c:v>3.7110000000000004E-2</c:v>
                </c:pt>
                <c:pt idx="1">
                  <c:v>3.8890000000000001E-2</c:v>
                </c:pt>
                <c:pt idx="2">
                  <c:v>4.071000000000001E-2</c:v>
                </c:pt>
                <c:pt idx="3">
                  <c:v>4.2490000000000007E-2</c:v>
                </c:pt>
                <c:pt idx="4">
                  <c:v>4.4370000000000007E-2</c:v>
                </c:pt>
                <c:pt idx="5">
                  <c:v>4.6390000000000008E-2</c:v>
                </c:pt>
                <c:pt idx="6">
                  <c:v>4.8759999999999998E-2</c:v>
                </c:pt>
                <c:pt idx="7">
                  <c:v>5.281000000000001E-2</c:v>
                </c:pt>
                <c:pt idx="8">
                  <c:v>5.8870000000000006E-2</c:v>
                </c:pt>
                <c:pt idx="9">
                  <c:v>6.862E-2</c:v>
                </c:pt>
                <c:pt idx="10">
                  <c:v>8.8370000000000004E-2</c:v>
                </c:pt>
              </c:numCache>
            </c:numRef>
          </c:val>
          <c:smooth val="0"/>
          <c:extLst>
            <c:ext xmlns:c16="http://schemas.microsoft.com/office/drawing/2014/chart" uri="{C3380CC4-5D6E-409C-BE32-E72D297353CC}">
              <c16:uniqueId val="{00000001-634D-43E2-AC0A-FA91A87B439B}"/>
            </c:ext>
          </c:extLst>
        </c:ser>
        <c:ser>
          <c:idx val="2"/>
          <c:order val="2"/>
          <c:tx>
            <c:v>30 Deflection</c:v>
          </c:tx>
          <c:marker>
            <c:symbol val="none"/>
          </c:marker>
          <c:val>
            <c:numRef>
              <c:f>Sayfa1!$G$23:$G$33</c:f>
              <c:numCache>
                <c:formatCode>General</c:formatCode>
                <c:ptCount val="11"/>
                <c:pt idx="0">
                  <c:v>8.1220000000000014E-2</c:v>
                </c:pt>
                <c:pt idx="1">
                  <c:v>8.2830000000000001E-2</c:v>
                </c:pt>
                <c:pt idx="2">
                  <c:v>8.4460000000000021E-2</c:v>
                </c:pt>
                <c:pt idx="3">
                  <c:v>8.6090000000000014E-2</c:v>
                </c:pt>
                <c:pt idx="4">
                  <c:v>8.7960000000000024E-2</c:v>
                </c:pt>
                <c:pt idx="5">
                  <c:v>9.0050000000000019E-2</c:v>
                </c:pt>
                <c:pt idx="6">
                  <c:v>9.2940000000000009E-2</c:v>
                </c:pt>
                <c:pt idx="7">
                  <c:v>9.7920000000000007E-2</c:v>
                </c:pt>
                <c:pt idx="8">
                  <c:v>0.10818000000000001</c:v>
                </c:pt>
                <c:pt idx="9">
                  <c:v>0.12514999999999998</c:v>
                </c:pt>
                <c:pt idx="10">
                  <c:v>0.14594000000000001</c:v>
                </c:pt>
              </c:numCache>
            </c:numRef>
          </c:val>
          <c:smooth val="0"/>
          <c:extLst>
            <c:ext xmlns:c16="http://schemas.microsoft.com/office/drawing/2014/chart" uri="{C3380CC4-5D6E-409C-BE32-E72D297353CC}">
              <c16:uniqueId val="{00000002-634D-43E2-AC0A-FA91A87B439B}"/>
            </c:ext>
          </c:extLst>
        </c:ser>
        <c:dLbls>
          <c:showLegendKey val="0"/>
          <c:showVal val="0"/>
          <c:showCatName val="0"/>
          <c:showSerName val="0"/>
          <c:showPercent val="0"/>
          <c:showBubbleSize val="0"/>
        </c:dLbls>
        <c:smooth val="0"/>
        <c:axId val="110387584"/>
        <c:axId val="110389120"/>
      </c:lineChart>
      <c:catAx>
        <c:axId val="110387584"/>
        <c:scaling>
          <c:orientation val="minMax"/>
        </c:scaling>
        <c:delete val="0"/>
        <c:axPos val="b"/>
        <c:title>
          <c:tx>
            <c:rich>
              <a:bodyPr/>
              <a:lstStyle/>
              <a:p>
                <a:pPr>
                  <a:defRPr/>
                </a:pPr>
                <a:r>
                  <a:rPr lang="tr-TR"/>
                  <a:t>AOA</a:t>
                </a:r>
              </a:p>
            </c:rich>
          </c:tx>
          <c:overlay val="0"/>
        </c:title>
        <c:majorTickMark val="none"/>
        <c:minorTickMark val="none"/>
        <c:tickLblPos val="nextTo"/>
        <c:crossAx val="110389120"/>
        <c:crosses val="autoZero"/>
        <c:auto val="1"/>
        <c:lblAlgn val="ctr"/>
        <c:lblOffset val="100"/>
        <c:noMultiLvlLbl val="0"/>
      </c:catAx>
      <c:valAx>
        <c:axId val="110389120"/>
        <c:scaling>
          <c:orientation val="minMax"/>
        </c:scaling>
        <c:delete val="0"/>
        <c:axPos val="l"/>
        <c:majorGridlines/>
        <c:title>
          <c:tx>
            <c:rich>
              <a:bodyPr/>
              <a:lstStyle/>
              <a:p>
                <a:pPr>
                  <a:defRPr/>
                </a:pPr>
                <a:r>
                  <a:rPr lang="tr-TR"/>
                  <a:t>Cd</a:t>
                </a:r>
                <a:endParaRPr lang="en-GB"/>
              </a:p>
            </c:rich>
          </c:tx>
          <c:overlay val="0"/>
        </c:title>
        <c:numFmt formatCode="General" sourceLinked="1"/>
        <c:majorTickMark val="none"/>
        <c:minorTickMark val="none"/>
        <c:tickLblPos val="nextTo"/>
        <c:crossAx val="110387584"/>
        <c:crosses val="autoZero"/>
        <c:crossBetween val="between"/>
      </c:valAx>
    </c:plotArea>
    <c:legend>
      <c:legendPos val="r"/>
      <c:overlay val="0"/>
    </c:legend>
    <c:plotVisOnly val="1"/>
    <c:dispBlanksAs val="gap"/>
    <c:showDLblsOverMax val="0"/>
  </c:chart>
  <c:externalData r:id="rId1">
    <c:autoUpdate val="0"/>
  </c:externalData>
</c:chartSpace>
</file>

<file path=word/charts/chart2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lgn="ctr" rtl="0">
              <a:defRPr lang="tr-TR" sz="1100" b="1" i="0" u="none" strike="noStrike" kern="1200" cap="none" baseline="0">
                <a:solidFill>
                  <a:sysClr val="window" lastClr="FFFFFF">
                    <a:lumMod val="75000"/>
                  </a:sysClr>
                </a:solidFill>
                <a:latin typeface="Arial Black" panose="020B0A04020102020204" pitchFamily="34" charset="0"/>
                <a:ea typeface="+mn-ea"/>
                <a:cs typeface="+mn-cs"/>
              </a:defRPr>
            </a:pPr>
            <a:r>
              <a:rPr lang="tr-TR" sz="1100" b="1" i="0" u="none" strike="noStrike" kern="1200" cap="none" baseline="0">
                <a:solidFill>
                  <a:sysClr val="window" lastClr="FFFFFF">
                    <a:lumMod val="75000"/>
                  </a:sysClr>
                </a:solidFill>
                <a:latin typeface="Arial Black" panose="020B0A04020102020204" pitchFamily="34" charset="0"/>
                <a:ea typeface="+mn-ea"/>
                <a:cs typeface="+mn-cs"/>
              </a:rPr>
              <a:t>Moments about y-axis along Half Span</a:t>
            </a:r>
          </a:p>
          <a:p>
            <a:pPr algn="ctr" rtl="0">
              <a:defRPr lang="tr-TR" sz="1100">
                <a:solidFill>
                  <a:sysClr val="window" lastClr="FFFFFF">
                    <a:lumMod val="75000"/>
                  </a:sysClr>
                </a:solidFill>
                <a:latin typeface="Arial Black" panose="020B0A04020102020204" pitchFamily="34" charset="0"/>
              </a:defRPr>
            </a:pPr>
            <a:endParaRPr lang="tr-TR" sz="1100" b="1" i="0" u="none" strike="noStrike" kern="1200" cap="none" baseline="0">
              <a:solidFill>
                <a:sysClr val="window" lastClr="FFFFFF">
                  <a:lumMod val="75000"/>
                </a:sysClr>
              </a:solidFill>
              <a:latin typeface="Arial Black" panose="020B0A04020102020204" pitchFamily="34" charset="0"/>
              <a:ea typeface="+mn-ea"/>
              <a:cs typeface="+mn-cs"/>
            </a:endParaRPr>
          </a:p>
        </c:rich>
      </c:tx>
      <c:layout>
        <c:manualLayout>
          <c:xMode val="edge"/>
          <c:yMode val="edge"/>
          <c:x val="0.27934085648859763"/>
          <c:y val="0"/>
        </c:manualLayout>
      </c:layout>
      <c:overlay val="0"/>
      <c:spPr>
        <a:noFill/>
        <a:ln>
          <a:noFill/>
        </a:ln>
        <a:effectLst/>
      </c:spPr>
      <c:txPr>
        <a:bodyPr rot="0" spcFirstLastPara="1" vertOverflow="ellipsis" vert="horz" wrap="square" anchor="ctr" anchorCtr="1"/>
        <a:lstStyle/>
        <a:p>
          <a:pPr algn="ctr" rtl="0">
            <a:defRPr lang="tr-TR" sz="1100" b="1" i="0" u="none" strike="noStrike" kern="1200" cap="none" baseline="0">
              <a:solidFill>
                <a:sysClr val="window" lastClr="FFFFFF">
                  <a:lumMod val="75000"/>
                </a:sysClr>
              </a:solidFill>
              <a:latin typeface="Arial Black" panose="020B0A04020102020204" pitchFamily="34" charset="0"/>
              <a:ea typeface="+mn-ea"/>
              <a:cs typeface="+mn-cs"/>
            </a:defRPr>
          </a:pPr>
          <a:endParaRPr lang="tr-TR"/>
        </a:p>
      </c:txPr>
    </c:title>
    <c:autoTitleDeleted val="0"/>
    <c:plotArea>
      <c:layout>
        <c:manualLayout>
          <c:layoutTarget val="inner"/>
          <c:xMode val="edge"/>
          <c:yMode val="edge"/>
          <c:x val="0.12639833479802925"/>
          <c:y val="6.8871063889072881E-2"/>
          <c:w val="0.81146800220958015"/>
          <c:h val="0.83238739530921324"/>
        </c:manualLayout>
      </c:layout>
      <c:scatterChart>
        <c:scatterStyle val="lineMarker"/>
        <c:varyColors val="0"/>
        <c:ser>
          <c:idx val="0"/>
          <c:order val="0"/>
          <c:tx>
            <c:v>case 122</c:v>
          </c:tx>
          <c:spPr>
            <a:ln w="22225" cap="rnd">
              <a:solidFill>
                <a:schemeClr val="accent1"/>
              </a:solidFill>
            </a:ln>
            <a:effectLst>
              <a:glow rad="139700">
                <a:schemeClr val="accent1">
                  <a:satMod val="175000"/>
                  <a:alpha val="14000"/>
                </a:schemeClr>
              </a:glow>
            </a:effectLst>
          </c:spPr>
          <c:marker>
            <c:symbol val="circle"/>
            <c:size val="3"/>
            <c:spPr>
              <a:solidFill>
                <a:schemeClr val="accent1">
                  <a:lumMod val="60000"/>
                  <a:lumOff val="40000"/>
                </a:schemeClr>
              </a:solidFill>
              <a:ln>
                <a:noFill/>
              </a:ln>
              <a:effectLst>
                <a:glow rad="63500">
                  <a:schemeClr val="accent1">
                    <a:satMod val="175000"/>
                    <a:alpha val="25000"/>
                  </a:schemeClr>
                </a:glow>
              </a:effectLst>
            </c:spPr>
          </c:marker>
          <c:dLbls>
            <c:dLbl>
              <c:idx val="19"/>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D2F7-4407-AE91-3AD3393C7E71}"/>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75000"/>
                      </a:schemeClr>
                    </a:solidFill>
                    <a:latin typeface="+mn-lt"/>
                    <a:ea typeface="+mn-ea"/>
                    <a:cs typeface="+mn-cs"/>
                  </a:defRPr>
                </a:pPr>
                <a:endParaRPr lang="tr-TR"/>
              </a:p>
            </c:txPr>
            <c:showLegendKey val="0"/>
            <c:showVal val="0"/>
            <c:showCatName val="0"/>
            <c:showSerName val="0"/>
            <c:showPercent val="0"/>
            <c:showBubbleSize val="0"/>
            <c:extLst>
              <c:ext xmlns:c15="http://schemas.microsoft.com/office/drawing/2012/chart" uri="{CE6537A1-D6FC-4f65-9D91-7224C49458BB}">
                <c15:showLeaderLines val="1"/>
                <c15:leaderLines>
                  <c:spPr>
                    <a:ln w="9525">
                      <a:solidFill>
                        <a:schemeClr val="lt1">
                          <a:lumMod val="50000"/>
                        </a:schemeClr>
                      </a:solidFill>
                      <a:round/>
                    </a:ln>
                    <a:effectLst/>
                  </c:spPr>
                </c15:leaderLines>
              </c:ext>
            </c:extLst>
          </c:dLbls>
          <c:xVal>
            <c:numRef>
              <c:f>'[critical --wing.xlsx]Sheet3'!$D$5:$D$24</c:f>
              <c:numCache>
                <c:formatCode>General</c:formatCode>
                <c:ptCount val="20"/>
                <c:pt idx="0">
                  <c:v>4.7989997999999998</c:v>
                </c:pt>
                <c:pt idx="1">
                  <c:v>4.5528991999999997</c:v>
                </c:pt>
                <c:pt idx="2">
                  <c:v>4.3067985999999996</c:v>
                </c:pt>
                <c:pt idx="3">
                  <c:v>4.0606980000000004</c:v>
                </c:pt>
                <c:pt idx="4">
                  <c:v>3.8145974000000002</c:v>
                </c:pt>
                <c:pt idx="5">
                  <c:v>3.5684967999999997</c:v>
                </c:pt>
                <c:pt idx="6">
                  <c:v>3.3223961999999996</c:v>
                </c:pt>
                <c:pt idx="7">
                  <c:v>3.0762955999999999</c:v>
                </c:pt>
                <c:pt idx="8">
                  <c:v>2.8301949999999998</c:v>
                </c:pt>
                <c:pt idx="9">
                  <c:v>2.5840944000000001</c:v>
                </c:pt>
                <c:pt idx="10">
                  <c:v>2.3379684000000003</c:v>
                </c:pt>
                <c:pt idx="11">
                  <c:v>2.0918677999999997</c:v>
                </c:pt>
                <c:pt idx="12">
                  <c:v>1.8457672000000001</c:v>
                </c:pt>
                <c:pt idx="13">
                  <c:v>1.5996665999999999</c:v>
                </c:pt>
                <c:pt idx="14">
                  <c:v>1.3535659999999998</c:v>
                </c:pt>
                <c:pt idx="15">
                  <c:v>1.1074653999999999</c:v>
                </c:pt>
                <c:pt idx="16">
                  <c:v>0.86136479999999993</c:v>
                </c:pt>
                <c:pt idx="17">
                  <c:v>0.61526419999999993</c:v>
                </c:pt>
                <c:pt idx="18">
                  <c:v>0.36916359999999998</c:v>
                </c:pt>
                <c:pt idx="19">
                  <c:v>0.12306299999999999</c:v>
                </c:pt>
              </c:numCache>
            </c:numRef>
          </c:xVal>
          <c:yVal>
            <c:numRef>
              <c:f>'[critical --wing.xlsx]Sheet3'!$K$5:$K$24</c:f>
              <c:numCache>
                <c:formatCode>General</c:formatCode>
                <c:ptCount val="20"/>
                <c:pt idx="0">
                  <c:v>156.32672391</c:v>
                </c:pt>
                <c:pt idx="1">
                  <c:v>327.21744029000001</c:v>
                </c:pt>
                <c:pt idx="2">
                  <c:v>512.76298908000001</c:v>
                </c:pt>
                <c:pt idx="3">
                  <c:v>713.23566413000003</c:v>
                </c:pt>
                <c:pt idx="4">
                  <c:v>929.00006803500003</c:v>
                </c:pt>
                <c:pt idx="5">
                  <c:v>1160.4848658850001</c:v>
                </c:pt>
                <c:pt idx="6">
                  <c:v>1408.1691140799999</c:v>
                </c:pt>
                <c:pt idx="7">
                  <c:v>1672.5728825750002</c:v>
                </c:pt>
                <c:pt idx="8">
                  <c:v>1954.2513796600001</c:v>
                </c:pt>
                <c:pt idx="9">
                  <c:v>2253.7909974849999</c:v>
                </c:pt>
                <c:pt idx="10">
                  <c:v>2571.804905645</c:v>
                </c:pt>
                <c:pt idx="11">
                  <c:v>2908.9314693900001</c:v>
                </c:pt>
                <c:pt idx="12">
                  <c:v>3265.8310860450001</c:v>
                </c:pt>
                <c:pt idx="13">
                  <c:v>3641.4212463250001</c:v>
                </c:pt>
                <c:pt idx="14">
                  <c:v>4039.2921615900004</c:v>
                </c:pt>
                <c:pt idx="15">
                  <c:v>4458.5322688599999</c:v>
                </c:pt>
                <c:pt idx="16">
                  <c:v>4913.9409083600003</c:v>
                </c:pt>
                <c:pt idx="17">
                  <c:v>5326.8462856350006</c:v>
                </c:pt>
                <c:pt idx="18">
                  <c:v>5759.8557618700006</c:v>
                </c:pt>
                <c:pt idx="19">
                  <c:v>6213.6116567900008</c:v>
                </c:pt>
              </c:numCache>
            </c:numRef>
          </c:yVal>
          <c:smooth val="0"/>
          <c:extLst>
            <c:ext xmlns:c16="http://schemas.microsoft.com/office/drawing/2014/chart" uri="{C3380CC4-5D6E-409C-BE32-E72D297353CC}">
              <c16:uniqueId val="{00000001-D2F7-4407-AE91-3AD3393C7E71}"/>
            </c:ext>
          </c:extLst>
        </c:ser>
        <c:ser>
          <c:idx val="1"/>
          <c:order val="1"/>
          <c:tx>
            <c:v>case 205</c:v>
          </c:tx>
          <c:spPr>
            <a:ln w="22225" cap="rnd">
              <a:solidFill>
                <a:schemeClr val="accent2"/>
              </a:solidFill>
            </a:ln>
            <a:effectLst>
              <a:glow rad="139700">
                <a:schemeClr val="accent2">
                  <a:satMod val="175000"/>
                  <a:alpha val="14000"/>
                </a:schemeClr>
              </a:glow>
            </a:effectLst>
          </c:spPr>
          <c:marker>
            <c:symbol val="circle"/>
            <c:size val="3"/>
            <c:spPr>
              <a:solidFill>
                <a:schemeClr val="accent2">
                  <a:lumMod val="60000"/>
                  <a:lumOff val="40000"/>
                </a:schemeClr>
              </a:solidFill>
              <a:ln>
                <a:noFill/>
              </a:ln>
              <a:effectLst>
                <a:glow rad="63500">
                  <a:schemeClr val="accent2">
                    <a:satMod val="175000"/>
                    <a:alpha val="25000"/>
                  </a:schemeClr>
                </a:glow>
              </a:effectLst>
            </c:spPr>
          </c:marker>
          <c:xVal>
            <c:numRef>
              <c:f>'[critical --wing.xlsx]Sheet3'!$D$5:$D$24</c:f>
              <c:numCache>
                <c:formatCode>General</c:formatCode>
                <c:ptCount val="20"/>
                <c:pt idx="0">
                  <c:v>4.7989997999999998</c:v>
                </c:pt>
                <c:pt idx="1">
                  <c:v>4.5528991999999997</c:v>
                </c:pt>
                <c:pt idx="2">
                  <c:v>4.3067985999999996</c:v>
                </c:pt>
                <c:pt idx="3">
                  <c:v>4.0606980000000004</c:v>
                </c:pt>
                <c:pt idx="4">
                  <c:v>3.8145974000000002</c:v>
                </c:pt>
                <c:pt idx="5">
                  <c:v>3.5684967999999997</c:v>
                </c:pt>
                <c:pt idx="6">
                  <c:v>3.3223961999999996</c:v>
                </c:pt>
                <c:pt idx="7">
                  <c:v>3.0762955999999999</c:v>
                </c:pt>
                <c:pt idx="8">
                  <c:v>2.8301949999999998</c:v>
                </c:pt>
                <c:pt idx="9">
                  <c:v>2.5840944000000001</c:v>
                </c:pt>
                <c:pt idx="10">
                  <c:v>2.3379684000000003</c:v>
                </c:pt>
                <c:pt idx="11">
                  <c:v>2.0918677999999997</c:v>
                </c:pt>
                <c:pt idx="12">
                  <c:v>1.8457672000000001</c:v>
                </c:pt>
                <c:pt idx="13">
                  <c:v>1.5996665999999999</c:v>
                </c:pt>
                <c:pt idx="14">
                  <c:v>1.3535659999999998</c:v>
                </c:pt>
                <c:pt idx="15">
                  <c:v>1.1074653999999999</c:v>
                </c:pt>
                <c:pt idx="16">
                  <c:v>0.86136479999999993</c:v>
                </c:pt>
                <c:pt idx="17">
                  <c:v>0.61526419999999993</c:v>
                </c:pt>
                <c:pt idx="18">
                  <c:v>0.36916359999999998</c:v>
                </c:pt>
                <c:pt idx="19">
                  <c:v>0.12306299999999999</c:v>
                </c:pt>
              </c:numCache>
            </c:numRef>
          </c:xVal>
          <c:yVal>
            <c:numRef>
              <c:f>'[critical --wing.xlsx]Sheet3'!$K$28:$K$47</c:f>
              <c:numCache>
                <c:formatCode>General</c:formatCode>
                <c:ptCount val="20"/>
                <c:pt idx="0">
                  <c:v>77.796386674999994</c:v>
                </c:pt>
                <c:pt idx="1">
                  <c:v>163.13034165500002</c:v>
                </c:pt>
                <c:pt idx="2">
                  <c:v>256.121290085</c:v>
                </c:pt>
                <c:pt idx="3">
                  <c:v>356.96345317999999</c:v>
                </c:pt>
                <c:pt idx="4">
                  <c:v>465.88991899499996</c:v>
                </c:pt>
                <c:pt idx="5">
                  <c:v>583.16089198500003</c:v>
                </c:pt>
                <c:pt idx="6">
                  <c:v>709.05815674000007</c:v>
                </c:pt>
                <c:pt idx="7">
                  <c:v>843.88146246500003</c:v>
                </c:pt>
                <c:pt idx="8">
                  <c:v>987.94569835499999</c:v>
                </c:pt>
                <c:pt idx="9">
                  <c:v>1141.57965076</c:v>
                </c:pt>
                <c:pt idx="10">
                  <c:v>1305.12385647</c:v>
                </c:pt>
                <c:pt idx="11">
                  <c:v>1478.9301507749999</c:v>
                </c:pt>
                <c:pt idx="12">
                  <c:v>1663.3603116450001</c:v>
                </c:pt>
                <c:pt idx="13">
                  <c:v>1856.0034651500002</c:v>
                </c:pt>
                <c:pt idx="14">
                  <c:v>2059.9742687849998</c:v>
                </c:pt>
                <c:pt idx="15">
                  <c:v>2272.8729211499999</c:v>
                </c:pt>
                <c:pt idx="16">
                  <c:v>2511.0133263950001</c:v>
                </c:pt>
                <c:pt idx="17">
                  <c:v>2695.7825552500003</c:v>
                </c:pt>
                <c:pt idx="18">
                  <c:v>2890.0359709750001</c:v>
                </c:pt>
                <c:pt idx="19">
                  <c:v>3094.070837105</c:v>
                </c:pt>
              </c:numCache>
            </c:numRef>
          </c:yVal>
          <c:smooth val="0"/>
          <c:extLst>
            <c:ext xmlns:c16="http://schemas.microsoft.com/office/drawing/2014/chart" uri="{C3380CC4-5D6E-409C-BE32-E72D297353CC}">
              <c16:uniqueId val="{00000002-D2F7-4407-AE91-3AD3393C7E71}"/>
            </c:ext>
          </c:extLst>
        </c:ser>
        <c:ser>
          <c:idx val="2"/>
          <c:order val="2"/>
          <c:tx>
            <c:v>case 130</c:v>
          </c:tx>
          <c:spPr>
            <a:ln w="22225" cap="rnd">
              <a:solidFill>
                <a:schemeClr val="accent3"/>
              </a:solidFill>
            </a:ln>
            <a:effectLst>
              <a:glow rad="139700">
                <a:schemeClr val="accent3">
                  <a:satMod val="175000"/>
                  <a:alpha val="14000"/>
                </a:schemeClr>
              </a:glow>
            </a:effectLst>
          </c:spPr>
          <c:marker>
            <c:symbol val="circle"/>
            <c:size val="3"/>
            <c:spPr>
              <a:solidFill>
                <a:schemeClr val="accent3">
                  <a:lumMod val="60000"/>
                  <a:lumOff val="40000"/>
                </a:schemeClr>
              </a:solidFill>
              <a:ln>
                <a:noFill/>
              </a:ln>
              <a:effectLst>
                <a:glow rad="63500">
                  <a:schemeClr val="accent3">
                    <a:satMod val="175000"/>
                    <a:alpha val="25000"/>
                  </a:schemeClr>
                </a:glow>
              </a:effectLst>
            </c:spPr>
          </c:marker>
          <c:xVal>
            <c:numRef>
              <c:f>'[critical --wing.xlsx]Sheet3'!$D$5:$D$24</c:f>
              <c:numCache>
                <c:formatCode>General</c:formatCode>
                <c:ptCount val="20"/>
                <c:pt idx="0">
                  <c:v>4.7989997999999998</c:v>
                </c:pt>
                <c:pt idx="1">
                  <c:v>4.5528991999999997</c:v>
                </c:pt>
                <c:pt idx="2">
                  <c:v>4.3067985999999996</c:v>
                </c:pt>
                <c:pt idx="3">
                  <c:v>4.0606980000000004</c:v>
                </c:pt>
                <c:pt idx="4">
                  <c:v>3.8145974000000002</c:v>
                </c:pt>
                <c:pt idx="5">
                  <c:v>3.5684967999999997</c:v>
                </c:pt>
                <c:pt idx="6">
                  <c:v>3.3223961999999996</c:v>
                </c:pt>
                <c:pt idx="7">
                  <c:v>3.0762955999999999</c:v>
                </c:pt>
                <c:pt idx="8">
                  <c:v>2.8301949999999998</c:v>
                </c:pt>
                <c:pt idx="9">
                  <c:v>2.5840944000000001</c:v>
                </c:pt>
                <c:pt idx="10">
                  <c:v>2.3379684000000003</c:v>
                </c:pt>
                <c:pt idx="11">
                  <c:v>2.0918677999999997</c:v>
                </c:pt>
                <c:pt idx="12">
                  <c:v>1.8457672000000001</c:v>
                </c:pt>
                <c:pt idx="13">
                  <c:v>1.5996665999999999</c:v>
                </c:pt>
                <c:pt idx="14">
                  <c:v>1.3535659999999998</c:v>
                </c:pt>
                <c:pt idx="15">
                  <c:v>1.1074653999999999</c:v>
                </c:pt>
                <c:pt idx="16">
                  <c:v>0.86136479999999993</c:v>
                </c:pt>
                <c:pt idx="17">
                  <c:v>0.61526419999999993</c:v>
                </c:pt>
                <c:pt idx="18">
                  <c:v>0.36916359999999998</c:v>
                </c:pt>
                <c:pt idx="19">
                  <c:v>0.12306299999999999</c:v>
                </c:pt>
              </c:numCache>
            </c:numRef>
          </c:xVal>
          <c:yVal>
            <c:numRef>
              <c:f>'[critical --wing.xlsx]Sheet3'!$K$52:$K$71</c:f>
              <c:numCache>
                <c:formatCode>General</c:formatCode>
                <c:ptCount val="20"/>
                <c:pt idx="0">
                  <c:v>137.93039322500002</c:v>
                </c:pt>
                <c:pt idx="1">
                  <c:v>288.80299222999997</c:v>
                </c:pt>
                <c:pt idx="2">
                  <c:v>452.72038739500005</c:v>
                </c:pt>
                <c:pt idx="3">
                  <c:v>629.94029750499999</c:v>
                </c:pt>
                <c:pt idx="4">
                  <c:v>820.80066069500003</c:v>
                </c:pt>
                <c:pt idx="5">
                  <c:v>1025.6944387950002</c:v>
                </c:pt>
                <c:pt idx="6">
                  <c:v>1245.05831883</c:v>
                </c:pt>
                <c:pt idx="7">
                  <c:v>1479.36503004</c:v>
                </c:pt>
                <c:pt idx="8">
                  <c:v>1729.1176946300002</c:v>
                </c:pt>
                <c:pt idx="9">
                  <c:v>1994.84666419</c:v>
                </c:pt>
                <c:pt idx="10">
                  <c:v>2277.1057911900002</c:v>
                </c:pt>
                <c:pt idx="11">
                  <c:v>2576.4710731599998</c:v>
                </c:pt>
                <c:pt idx="12">
                  <c:v>2893.5378280650002</c:v>
                </c:pt>
                <c:pt idx="13">
                  <c:v>3226.51513067</c:v>
                </c:pt>
                <c:pt idx="14">
                  <c:v>3579.21656368</c:v>
                </c:pt>
                <c:pt idx="15">
                  <c:v>3949.9762762549999</c:v>
                </c:pt>
                <c:pt idx="16">
                  <c:v>4356.0285483549997</c:v>
                </c:pt>
                <c:pt idx="17">
                  <c:v>4708.97097837</c:v>
                </c:pt>
                <c:pt idx="18">
                  <c:v>5079.2327660500005</c:v>
                </c:pt>
                <c:pt idx="19">
                  <c:v>5467.3677638650006</c:v>
                </c:pt>
              </c:numCache>
            </c:numRef>
          </c:yVal>
          <c:smooth val="0"/>
          <c:extLst>
            <c:ext xmlns:c16="http://schemas.microsoft.com/office/drawing/2014/chart" uri="{C3380CC4-5D6E-409C-BE32-E72D297353CC}">
              <c16:uniqueId val="{00000003-D2F7-4407-AE91-3AD3393C7E71}"/>
            </c:ext>
          </c:extLst>
        </c:ser>
        <c:ser>
          <c:idx val="3"/>
          <c:order val="3"/>
          <c:tx>
            <c:v>case 153</c:v>
          </c:tx>
          <c:spPr>
            <a:ln w="22225" cap="rnd">
              <a:solidFill>
                <a:schemeClr val="accent4"/>
              </a:solidFill>
            </a:ln>
            <a:effectLst>
              <a:glow rad="139700">
                <a:schemeClr val="accent4">
                  <a:satMod val="175000"/>
                  <a:alpha val="14000"/>
                </a:schemeClr>
              </a:glow>
            </a:effectLst>
          </c:spPr>
          <c:marker>
            <c:symbol val="circle"/>
            <c:size val="3"/>
            <c:spPr>
              <a:solidFill>
                <a:schemeClr val="accent4">
                  <a:lumMod val="60000"/>
                  <a:lumOff val="40000"/>
                </a:schemeClr>
              </a:solidFill>
              <a:ln>
                <a:noFill/>
              </a:ln>
              <a:effectLst>
                <a:glow rad="63500">
                  <a:schemeClr val="accent4">
                    <a:satMod val="175000"/>
                    <a:alpha val="25000"/>
                  </a:schemeClr>
                </a:glow>
              </a:effectLst>
            </c:spPr>
          </c:marker>
          <c:dLbls>
            <c:dLbl>
              <c:idx val="19"/>
              <c:layout>
                <c:manualLayout>
                  <c:x val="-3.6351953297406356E-2"/>
                  <c:y val="0.1023844961452989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D2F7-4407-AE91-3AD3393C7E71}"/>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75000"/>
                      </a:schemeClr>
                    </a:solidFill>
                    <a:latin typeface="+mn-lt"/>
                    <a:ea typeface="+mn-ea"/>
                    <a:cs typeface="+mn-cs"/>
                  </a:defRPr>
                </a:pPr>
                <a:endParaRPr lang="tr-TR"/>
              </a:p>
            </c:txPr>
            <c:showLegendKey val="0"/>
            <c:showVal val="0"/>
            <c:showCatName val="0"/>
            <c:showSerName val="0"/>
            <c:showPercent val="0"/>
            <c:showBubbleSize val="0"/>
            <c:extLst>
              <c:ext xmlns:c15="http://schemas.microsoft.com/office/drawing/2012/chart" uri="{CE6537A1-D6FC-4f65-9D91-7224C49458BB}">
                <c15:showLeaderLines val="1"/>
                <c15:leaderLines>
                  <c:spPr>
                    <a:ln w="9525">
                      <a:solidFill>
                        <a:schemeClr val="lt1">
                          <a:lumMod val="50000"/>
                        </a:schemeClr>
                      </a:solidFill>
                      <a:round/>
                    </a:ln>
                    <a:effectLst/>
                  </c:spPr>
                </c15:leaderLines>
              </c:ext>
            </c:extLst>
          </c:dLbls>
          <c:xVal>
            <c:numRef>
              <c:f>'[critical --wing.xlsx]Sheet3'!$D$5:$D$24</c:f>
              <c:numCache>
                <c:formatCode>General</c:formatCode>
                <c:ptCount val="20"/>
                <c:pt idx="0">
                  <c:v>4.7989997999999998</c:v>
                </c:pt>
                <c:pt idx="1">
                  <c:v>4.5528991999999997</c:v>
                </c:pt>
                <c:pt idx="2">
                  <c:v>4.3067985999999996</c:v>
                </c:pt>
                <c:pt idx="3">
                  <c:v>4.0606980000000004</c:v>
                </c:pt>
                <c:pt idx="4">
                  <c:v>3.8145974000000002</c:v>
                </c:pt>
                <c:pt idx="5">
                  <c:v>3.5684967999999997</c:v>
                </c:pt>
                <c:pt idx="6">
                  <c:v>3.3223961999999996</c:v>
                </c:pt>
                <c:pt idx="7">
                  <c:v>3.0762955999999999</c:v>
                </c:pt>
                <c:pt idx="8">
                  <c:v>2.8301949999999998</c:v>
                </c:pt>
                <c:pt idx="9">
                  <c:v>2.5840944000000001</c:v>
                </c:pt>
                <c:pt idx="10">
                  <c:v>2.3379684000000003</c:v>
                </c:pt>
                <c:pt idx="11">
                  <c:v>2.0918677999999997</c:v>
                </c:pt>
                <c:pt idx="12">
                  <c:v>1.8457672000000001</c:v>
                </c:pt>
                <c:pt idx="13">
                  <c:v>1.5996665999999999</c:v>
                </c:pt>
                <c:pt idx="14">
                  <c:v>1.3535659999999998</c:v>
                </c:pt>
                <c:pt idx="15">
                  <c:v>1.1074653999999999</c:v>
                </c:pt>
                <c:pt idx="16">
                  <c:v>0.86136479999999993</c:v>
                </c:pt>
                <c:pt idx="17">
                  <c:v>0.61526419999999993</c:v>
                </c:pt>
                <c:pt idx="18">
                  <c:v>0.36916359999999998</c:v>
                </c:pt>
                <c:pt idx="19">
                  <c:v>0.12306299999999999</c:v>
                </c:pt>
              </c:numCache>
            </c:numRef>
          </c:xVal>
          <c:yVal>
            <c:numRef>
              <c:f>'[critical --wing.xlsx]Sheet3'!$K$75:$K$94</c:f>
              <c:numCache>
                <c:formatCode>General</c:formatCode>
                <c:ptCount val="20"/>
                <c:pt idx="0">
                  <c:v>35.443846440000002</c:v>
                </c:pt>
                <c:pt idx="1">
                  <c:v>74.295659435000005</c:v>
                </c:pt>
                <c:pt idx="2">
                  <c:v>116.55374421</c:v>
                </c:pt>
                <c:pt idx="3">
                  <c:v>162.26024417000002</c:v>
                </c:pt>
                <c:pt idx="4">
                  <c:v>211.479108825</c:v>
                </c:pt>
                <c:pt idx="5">
                  <c:v>264.28897573500001</c:v>
                </c:pt>
                <c:pt idx="6">
                  <c:v>320.78000693000001</c:v>
                </c:pt>
                <c:pt idx="7">
                  <c:v>381.051516225</c:v>
                </c:pt>
                <c:pt idx="8">
                  <c:v>445.21016146000005</c:v>
                </c:pt>
                <c:pt idx="9">
                  <c:v>513.36926659000005</c:v>
                </c:pt>
                <c:pt idx="10">
                  <c:v>585.64803079000001</c:v>
                </c:pt>
                <c:pt idx="11">
                  <c:v>662.17017263499997</c:v>
                </c:pt>
                <c:pt idx="12">
                  <c:v>743.06438203999994</c:v>
                </c:pt>
                <c:pt idx="13">
                  <c:v>830.80774214500002</c:v>
                </c:pt>
                <c:pt idx="14">
                  <c:v>923.87326067499998</c:v>
                </c:pt>
                <c:pt idx="15">
                  <c:v>1024.8268269800001</c:v>
                </c:pt>
                <c:pt idx="16">
                  <c:v>1122.60110837</c:v>
                </c:pt>
                <c:pt idx="17">
                  <c:v>1267.6443592850001</c:v>
                </c:pt>
                <c:pt idx="18">
                  <c:v>1419.8361711500002</c:v>
                </c:pt>
                <c:pt idx="19">
                  <c:v>1579.39313621</c:v>
                </c:pt>
              </c:numCache>
            </c:numRef>
          </c:yVal>
          <c:smooth val="0"/>
          <c:extLst>
            <c:ext xmlns:c16="http://schemas.microsoft.com/office/drawing/2014/chart" uri="{C3380CC4-5D6E-409C-BE32-E72D297353CC}">
              <c16:uniqueId val="{00000005-D2F7-4407-AE91-3AD3393C7E71}"/>
            </c:ext>
          </c:extLst>
        </c:ser>
        <c:ser>
          <c:idx val="4"/>
          <c:order val="4"/>
          <c:tx>
            <c:v>case 220</c:v>
          </c:tx>
          <c:spPr>
            <a:ln w="22225" cap="rnd">
              <a:solidFill>
                <a:schemeClr val="accent5"/>
              </a:solidFill>
            </a:ln>
            <a:effectLst>
              <a:glow rad="139700">
                <a:schemeClr val="accent5">
                  <a:satMod val="175000"/>
                  <a:alpha val="14000"/>
                </a:schemeClr>
              </a:glow>
            </a:effectLst>
          </c:spPr>
          <c:marker>
            <c:symbol val="circle"/>
            <c:size val="3"/>
            <c:spPr>
              <a:solidFill>
                <a:schemeClr val="accent5">
                  <a:lumMod val="60000"/>
                  <a:lumOff val="40000"/>
                </a:schemeClr>
              </a:solidFill>
              <a:ln>
                <a:noFill/>
              </a:ln>
              <a:effectLst>
                <a:glow rad="63500">
                  <a:schemeClr val="accent5">
                    <a:satMod val="175000"/>
                    <a:alpha val="25000"/>
                  </a:schemeClr>
                </a:glow>
              </a:effectLst>
            </c:spPr>
          </c:marker>
          <c:xVal>
            <c:numRef>
              <c:f>'[critical --wing.xlsx]Sheet3'!$D$5:$D$24</c:f>
              <c:numCache>
                <c:formatCode>General</c:formatCode>
                <c:ptCount val="20"/>
                <c:pt idx="0">
                  <c:v>4.7989997999999998</c:v>
                </c:pt>
                <c:pt idx="1">
                  <c:v>4.5528991999999997</c:v>
                </c:pt>
                <c:pt idx="2">
                  <c:v>4.3067985999999996</c:v>
                </c:pt>
                <c:pt idx="3">
                  <c:v>4.0606980000000004</c:v>
                </c:pt>
                <c:pt idx="4">
                  <c:v>3.8145974000000002</c:v>
                </c:pt>
                <c:pt idx="5">
                  <c:v>3.5684967999999997</c:v>
                </c:pt>
                <c:pt idx="6">
                  <c:v>3.3223961999999996</c:v>
                </c:pt>
                <c:pt idx="7">
                  <c:v>3.0762955999999999</c:v>
                </c:pt>
                <c:pt idx="8">
                  <c:v>2.8301949999999998</c:v>
                </c:pt>
                <c:pt idx="9">
                  <c:v>2.5840944000000001</c:v>
                </c:pt>
                <c:pt idx="10">
                  <c:v>2.3379684000000003</c:v>
                </c:pt>
                <c:pt idx="11">
                  <c:v>2.0918677999999997</c:v>
                </c:pt>
                <c:pt idx="12">
                  <c:v>1.8457672000000001</c:v>
                </c:pt>
                <c:pt idx="13">
                  <c:v>1.5996665999999999</c:v>
                </c:pt>
                <c:pt idx="14">
                  <c:v>1.3535659999999998</c:v>
                </c:pt>
                <c:pt idx="15">
                  <c:v>1.1074653999999999</c:v>
                </c:pt>
                <c:pt idx="16">
                  <c:v>0.86136479999999993</c:v>
                </c:pt>
                <c:pt idx="17">
                  <c:v>0.61526419999999993</c:v>
                </c:pt>
                <c:pt idx="18">
                  <c:v>0.36916359999999998</c:v>
                </c:pt>
                <c:pt idx="19">
                  <c:v>0.12306299999999999</c:v>
                </c:pt>
              </c:numCache>
            </c:numRef>
          </c:xVal>
          <c:yVal>
            <c:numRef>
              <c:f>'[critical --wing.xlsx]Sheet3'!$K$98:$K$117</c:f>
              <c:numCache>
                <c:formatCode>General</c:formatCode>
                <c:ptCount val="20"/>
                <c:pt idx="0">
                  <c:v>120.848191075</c:v>
                </c:pt>
                <c:pt idx="1">
                  <c:v>252.99476916499998</c:v>
                </c:pt>
                <c:pt idx="2">
                  <c:v>396.51882376999998</c:v>
                </c:pt>
                <c:pt idx="3">
                  <c:v>551.63739907500008</c:v>
                </c:pt>
                <c:pt idx="4">
                  <c:v>718.63871981500006</c:v>
                </c:pt>
                <c:pt idx="5">
                  <c:v>897.86004621500001</c:v>
                </c:pt>
                <c:pt idx="6">
                  <c:v>1089.6770534</c:v>
                </c:pt>
                <c:pt idx="7">
                  <c:v>1294.4976172200002</c:v>
                </c:pt>
                <c:pt idx="8">
                  <c:v>1512.756052015</c:v>
                </c:pt>
                <c:pt idx="9">
                  <c:v>1744.9110768850001</c:v>
                </c:pt>
                <c:pt idx="10">
                  <c:v>1991.4420871850002</c:v>
                </c:pt>
                <c:pt idx="11">
                  <c:v>2252.8477987050001</c:v>
                </c:pt>
                <c:pt idx="12">
                  <c:v>2529.6439879700001</c:v>
                </c:pt>
                <c:pt idx="13">
                  <c:v>2820.6306412950003</c:v>
                </c:pt>
                <c:pt idx="14">
                  <c:v>3128.8584666649999</c:v>
                </c:pt>
                <c:pt idx="15">
                  <c:v>3453.2481183750001</c:v>
                </c:pt>
                <c:pt idx="16">
                  <c:v>3807.0369190250003</c:v>
                </c:pt>
                <c:pt idx="17">
                  <c:v>4121.2860540000001</c:v>
                </c:pt>
                <c:pt idx="18">
                  <c:v>4450.89606465</c:v>
                </c:pt>
                <c:pt idx="19">
                  <c:v>4796.3582097550006</c:v>
                </c:pt>
              </c:numCache>
            </c:numRef>
          </c:yVal>
          <c:smooth val="0"/>
          <c:extLst>
            <c:ext xmlns:c16="http://schemas.microsoft.com/office/drawing/2014/chart" uri="{C3380CC4-5D6E-409C-BE32-E72D297353CC}">
              <c16:uniqueId val="{00000006-D2F7-4407-AE91-3AD3393C7E71}"/>
            </c:ext>
          </c:extLst>
        </c:ser>
        <c:ser>
          <c:idx val="5"/>
          <c:order val="5"/>
          <c:tx>
            <c:v>case 18</c:v>
          </c:tx>
          <c:spPr>
            <a:ln w="22225" cap="rnd">
              <a:solidFill>
                <a:schemeClr val="accent6"/>
              </a:solidFill>
            </a:ln>
            <a:effectLst>
              <a:glow rad="139700">
                <a:schemeClr val="accent6">
                  <a:satMod val="175000"/>
                  <a:alpha val="14000"/>
                </a:schemeClr>
              </a:glow>
            </a:effectLst>
          </c:spPr>
          <c:marker>
            <c:symbol val="circle"/>
            <c:size val="3"/>
            <c:spPr>
              <a:solidFill>
                <a:schemeClr val="accent6">
                  <a:lumMod val="60000"/>
                  <a:lumOff val="40000"/>
                </a:schemeClr>
              </a:solidFill>
              <a:ln>
                <a:noFill/>
              </a:ln>
              <a:effectLst>
                <a:glow rad="63500">
                  <a:schemeClr val="accent6">
                    <a:satMod val="175000"/>
                    <a:alpha val="25000"/>
                  </a:schemeClr>
                </a:glow>
              </a:effectLst>
            </c:spPr>
          </c:marker>
          <c:xVal>
            <c:numRef>
              <c:f>'[critical --wing.xlsx]Sheet3'!$D$5:$D$24</c:f>
              <c:numCache>
                <c:formatCode>General</c:formatCode>
                <c:ptCount val="20"/>
                <c:pt idx="0">
                  <c:v>4.7989997999999998</c:v>
                </c:pt>
                <c:pt idx="1">
                  <c:v>4.5528991999999997</c:v>
                </c:pt>
                <c:pt idx="2">
                  <c:v>4.3067985999999996</c:v>
                </c:pt>
                <c:pt idx="3">
                  <c:v>4.0606980000000004</c:v>
                </c:pt>
                <c:pt idx="4">
                  <c:v>3.8145974000000002</c:v>
                </c:pt>
                <c:pt idx="5">
                  <c:v>3.5684967999999997</c:v>
                </c:pt>
                <c:pt idx="6">
                  <c:v>3.3223961999999996</c:v>
                </c:pt>
                <c:pt idx="7">
                  <c:v>3.0762955999999999</c:v>
                </c:pt>
                <c:pt idx="8">
                  <c:v>2.8301949999999998</c:v>
                </c:pt>
                <c:pt idx="9">
                  <c:v>2.5840944000000001</c:v>
                </c:pt>
                <c:pt idx="10">
                  <c:v>2.3379684000000003</c:v>
                </c:pt>
                <c:pt idx="11">
                  <c:v>2.0918677999999997</c:v>
                </c:pt>
                <c:pt idx="12">
                  <c:v>1.8457672000000001</c:v>
                </c:pt>
                <c:pt idx="13">
                  <c:v>1.5996665999999999</c:v>
                </c:pt>
                <c:pt idx="14">
                  <c:v>1.3535659999999998</c:v>
                </c:pt>
                <c:pt idx="15">
                  <c:v>1.1074653999999999</c:v>
                </c:pt>
                <c:pt idx="16">
                  <c:v>0.86136479999999993</c:v>
                </c:pt>
                <c:pt idx="17">
                  <c:v>0.61526419999999993</c:v>
                </c:pt>
                <c:pt idx="18">
                  <c:v>0.36916359999999998</c:v>
                </c:pt>
                <c:pt idx="19">
                  <c:v>0.12306299999999999</c:v>
                </c:pt>
              </c:numCache>
            </c:numRef>
          </c:xVal>
          <c:yVal>
            <c:numRef>
              <c:f>'[critical --wing.xlsx]Sheet3'!$K$121:$K$140</c:f>
              <c:numCache>
                <c:formatCode>General</c:formatCode>
                <c:ptCount val="20"/>
                <c:pt idx="0">
                  <c:v>55.611668940000001</c:v>
                </c:pt>
                <c:pt idx="1">
                  <c:v>116.57249972</c:v>
                </c:pt>
                <c:pt idx="2">
                  <c:v>182.95740139500001</c:v>
                </c:pt>
                <c:pt idx="3">
                  <c:v>254.89721059500002</c:v>
                </c:pt>
                <c:pt idx="4">
                  <c:v>332.55134915499997</c:v>
                </c:pt>
                <c:pt idx="5">
                  <c:v>416.09957621000001</c:v>
                </c:pt>
                <c:pt idx="6">
                  <c:v>505.73758178000003</c:v>
                </c:pt>
                <c:pt idx="7">
                  <c:v>601.6740491600001</c:v>
                </c:pt>
                <c:pt idx="8">
                  <c:v>704.12941208500001</c:v>
                </c:pt>
                <c:pt idx="9">
                  <c:v>813.33370801500007</c:v>
                </c:pt>
                <c:pt idx="10">
                  <c:v>929.52623917999995</c:v>
                </c:pt>
                <c:pt idx="11">
                  <c:v>1052.95421676</c:v>
                </c:pt>
                <c:pt idx="12">
                  <c:v>1183.872308945</c:v>
                </c:pt>
                <c:pt idx="13">
                  <c:v>1320.7583818150001</c:v>
                </c:pt>
                <c:pt idx="14">
                  <c:v>1465.711809655</c:v>
                </c:pt>
                <c:pt idx="15">
                  <c:v>1617.2284231600001</c:v>
                </c:pt>
                <c:pt idx="16">
                  <c:v>1786.0607788100001</c:v>
                </c:pt>
                <c:pt idx="17">
                  <c:v>1919.8584067049999</c:v>
                </c:pt>
                <c:pt idx="18">
                  <c:v>2060.4458681750002</c:v>
                </c:pt>
                <c:pt idx="19">
                  <c:v>2208.0374957650001</c:v>
                </c:pt>
              </c:numCache>
            </c:numRef>
          </c:yVal>
          <c:smooth val="0"/>
          <c:extLst>
            <c:ext xmlns:c16="http://schemas.microsoft.com/office/drawing/2014/chart" uri="{C3380CC4-5D6E-409C-BE32-E72D297353CC}">
              <c16:uniqueId val="{00000007-D2F7-4407-AE91-3AD3393C7E71}"/>
            </c:ext>
          </c:extLst>
        </c:ser>
        <c:dLbls>
          <c:showLegendKey val="0"/>
          <c:showVal val="0"/>
          <c:showCatName val="0"/>
          <c:showSerName val="0"/>
          <c:showPercent val="0"/>
          <c:showBubbleSize val="0"/>
        </c:dLbls>
        <c:axId val="495668544"/>
        <c:axId val="495675760"/>
      </c:scatterChart>
      <c:valAx>
        <c:axId val="495668544"/>
        <c:scaling>
          <c:orientation val="minMax"/>
        </c:scaling>
        <c:delete val="0"/>
        <c:axPos val="b"/>
        <c:majorGridlines>
          <c:spPr>
            <a:ln w="9525" cap="flat" cmpd="sng" algn="ctr">
              <a:solidFill>
                <a:schemeClr val="dk1">
                  <a:lumMod val="65000"/>
                  <a:lumOff val="35000"/>
                  <a:alpha val="75000"/>
                </a:schemeClr>
              </a:solidFill>
              <a:round/>
            </a:ln>
            <a:effectLst/>
          </c:spPr>
        </c:majorGridlines>
        <c:title>
          <c:tx>
            <c:rich>
              <a:bodyPr rot="0" spcFirstLastPara="1" vertOverflow="ellipsis" vert="horz" wrap="square" anchor="ctr" anchorCtr="1"/>
              <a:lstStyle/>
              <a:p>
                <a:pPr algn="ctr" rtl="0">
                  <a:defRPr lang="en-GB" sz="1050" b="1" i="0" u="none" strike="noStrike" kern="1200" baseline="0">
                    <a:solidFill>
                      <a:sysClr val="window" lastClr="FFFFFF">
                        <a:lumMod val="75000"/>
                      </a:sysClr>
                    </a:solidFill>
                    <a:latin typeface="Arial Black" panose="020B0A04020102020204" pitchFamily="34" charset="0"/>
                    <a:ea typeface="+mn-ea"/>
                    <a:cs typeface="+mn-cs"/>
                  </a:defRPr>
                </a:pPr>
                <a:r>
                  <a:rPr lang="en-GB" sz="1050" b="1" i="0" u="none" strike="noStrike" kern="1200" baseline="0">
                    <a:solidFill>
                      <a:sysClr val="window" lastClr="FFFFFF">
                        <a:lumMod val="75000"/>
                      </a:sysClr>
                    </a:solidFill>
                    <a:latin typeface="Arial Black" panose="020B0A04020102020204" pitchFamily="34" charset="0"/>
                    <a:ea typeface="+mn-ea"/>
                    <a:cs typeface="+mn-cs"/>
                  </a:rPr>
                  <a:t>y [m]</a:t>
                </a:r>
              </a:p>
            </c:rich>
          </c:tx>
          <c:overlay val="0"/>
          <c:spPr>
            <a:noFill/>
            <a:ln>
              <a:noFill/>
            </a:ln>
            <a:effectLst/>
          </c:spPr>
          <c:txPr>
            <a:bodyPr rot="0" spcFirstLastPara="1" vertOverflow="ellipsis" vert="horz" wrap="square" anchor="ctr" anchorCtr="1"/>
            <a:lstStyle/>
            <a:p>
              <a:pPr algn="ctr" rtl="0">
                <a:defRPr lang="en-GB" sz="1050" b="1" i="0" u="none" strike="noStrike" kern="1200" baseline="0">
                  <a:solidFill>
                    <a:sysClr val="window" lastClr="FFFFFF">
                      <a:lumMod val="75000"/>
                    </a:sysClr>
                  </a:solidFill>
                  <a:latin typeface="Arial Black" panose="020B0A04020102020204" pitchFamily="34" charset="0"/>
                  <a:ea typeface="+mn-ea"/>
                  <a:cs typeface="+mn-cs"/>
                </a:defRPr>
              </a:pPr>
              <a:endParaRPr lang="tr-TR"/>
            </a:p>
          </c:txPr>
        </c:title>
        <c:numFmt formatCode="General" sourceLinked="1"/>
        <c:majorTickMark val="none"/>
        <c:minorTickMark val="none"/>
        <c:tickLblPos val="nextTo"/>
        <c:spPr>
          <a:noFill/>
          <a:ln w="9525" cap="flat" cmpd="sng" algn="ctr">
            <a:noFill/>
            <a:round/>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tr-TR"/>
          </a:p>
        </c:txPr>
        <c:crossAx val="495675760"/>
        <c:crosses val="autoZero"/>
        <c:crossBetween val="midCat"/>
      </c:valAx>
      <c:valAx>
        <c:axId val="495675760"/>
        <c:scaling>
          <c:orientation val="minMax"/>
        </c:scaling>
        <c:delete val="0"/>
        <c:axPos val="l"/>
        <c:majorGridlines>
          <c:spPr>
            <a:ln w="9525" cap="flat" cmpd="sng" algn="ctr">
              <a:solidFill>
                <a:schemeClr val="dk1">
                  <a:lumMod val="65000"/>
                  <a:lumOff val="35000"/>
                  <a:alpha val="75000"/>
                </a:schemeClr>
              </a:solidFill>
              <a:round/>
            </a:ln>
            <a:effectLst/>
          </c:spPr>
        </c:majorGridlines>
        <c:title>
          <c:tx>
            <c:rich>
              <a:bodyPr rot="-5400000" spcFirstLastPara="1" vertOverflow="ellipsis" vert="horz" wrap="square" anchor="ctr" anchorCtr="1"/>
              <a:lstStyle/>
              <a:p>
                <a:pPr algn="ctr" rtl="0">
                  <a:defRPr lang="tr-TR" sz="1100" b="1" i="0" u="none" strike="noStrike" kern="1200" cap="none" baseline="0">
                    <a:solidFill>
                      <a:sysClr val="window" lastClr="FFFFFF">
                        <a:lumMod val="75000"/>
                      </a:sysClr>
                    </a:solidFill>
                    <a:latin typeface="Arial Black" panose="020B0A04020102020204" pitchFamily="34" charset="0"/>
                    <a:ea typeface="+mn-ea"/>
                    <a:cs typeface="+mn-cs"/>
                  </a:defRPr>
                </a:pPr>
                <a:r>
                  <a:rPr lang="tr-TR" sz="1100" b="1" i="0" u="none" strike="noStrike" kern="1200" cap="none" baseline="0">
                    <a:solidFill>
                      <a:sysClr val="window" lastClr="FFFFFF">
                        <a:lumMod val="75000"/>
                      </a:sysClr>
                    </a:solidFill>
                    <a:latin typeface="Arial Black" panose="020B0A04020102020204" pitchFamily="34" charset="0"/>
                    <a:ea typeface="+mn-ea"/>
                    <a:cs typeface="+mn-cs"/>
                  </a:rPr>
                  <a:t>My</a:t>
                </a:r>
              </a:p>
            </c:rich>
          </c:tx>
          <c:overlay val="0"/>
          <c:spPr>
            <a:noFill/>
            <a:ln>
              <a:noFill/>
            </a:ln>
            <a:effectLst/>
          </c:spPr>
          <c:txPr>
            <a:bodyPr rot="-5400000" spcFirstLastPara="1" vertOverflow="ellipsis" vert="horz" wrap="square" anchor="ctr" anchorCtr="1"/>
            <a:lstStyle/>
            <a:p>
              <a:pPr algn="ctr" rtl="0">
                <a:defRPr lang="tr-TR" sz="1100" b="1" i="0" u="none" strike="noStrike" kern="1200" cap="none" baseline="0">
                  <a:solidFill>
                    <a:sysClr val="window" lastClr="FFFFFF">
                      <a:lumMod val="75000"/>
                    </a:sysClr>
                  </a:solidFill>
                  <a:latin typeface="Arial Black" panose="020B0A04020102020204" pitchFamily="34" charset="0"/>
                  <a:ea typeface="+mn-ea"/>
                  <a:cs typeface="+mn-cs"/>
                </a:defRPr>
              </a:pPr>
              <a:endParaRPr lang="tr-TR"/>
            </a:p>
          </c:txPr>
        </c:title>
        <c:numFmt formatCode="General" sourceLinked="1"/>
        <c:majorTickMark val="none"/>
        <c:minorTickMark val="none"/>
        <c:tickLblPos val="nextTo"/>
        <c:spPr>
          <a:noFill/>
          <a:ln w="9525" cap="flat" cmpd="sng" algn="ctr">
            <a:solidFill>
              <a:schemeClr val="lt1">
                <a:lumMod val="50000"/>
              </a:schemeClr>
            </a:solidFill>
            <a:round/>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tr-TR"/>
          </a:p>
        </c:txPr>
        <c:crossAx val="495668544"/>
        <c:crosses val="autoZero"/>
        <c:crossBetween val="midCat"/>
      </c:valAx>
      <c:spPr>
        <a:noFill/>
        <a:ln>
          <a:noFill/>
        </a:ln>
        <a:effectLst/>
      </c:spPr>
    </c:plotArea>
    <c:legend>
      <c:legendPos val="r"/>
      <c:layout>
        <c:manualLayout>
          <c:xMode val="edge"/>
          <c:yMode val="edge"/>
          <c:x val="0.81026800784667596"/>
          <c:y val="0.11831475916867634"/>
          <c:w val="0.1460936281773583"/>
          <c:h val="0.3255275617102523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tr-TR"/>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tr-TR"/>
    </a:p>
  </c:txPr>
  <c:externalData r:id="rId3">
    <c:autoUpdate val="0"/>
  </c:externalData>
</c:chartSpace>
</file>

<file path=word/charts/chart2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lgn="ctr" rtl="0">
              <a:defRPr lang="tr-TR" sz="1100" b="1" i="0" u="none" strike="noStrike" kern="1200" cap="none" baseline="0">
                <a:solidFill>
                  <a:sysClr val="window" lastClr="FFFFFF">
                    <a:lumMod val="75000"/>
                  </a:sysClr>
                </a:solidFill>
                <a:latin typeface="Arial Black" panose="020B0A04020102020204" pitchFamily="34" charset="0"/>
                <a:ea typeface="+mn-ea"/>
                <a:cs typeface="+mn-cs"/>
              </a:defRPr>
            </a:pPr>
            <a:r>
              <a:rPr lang="tr-TR" sz="1100" b="1" i="0" u="none" strike="noStrike" kern="1200" cap="none" baseline="0">
                <a:solidFill>
                  <a:sysClr val="window" lastClr="FFFFFF">
                    <a:lumMod val="75000"/>
                  </a:sysClr>
                </a:solidFill>
                <a:latin typeface="Arial Black" panose="020B0A04020102020204" pitchFamily="34" charset="0"/>
                <a:ea typeface="+mn-ea"/>
                <a:cs typeface="+mn-cs"/>
              </a:rPr>
              <a:t>Moments about z-axis along Half Span</a:t>
            </a:r>
          </a:p>
        </c:rich>
      </c:tx>
      <c:overlay val="0"/>
      <c:spPr>
        <a:noFill/>
        <a:ln>
          <a:noFill/>
        </a:ln>
        <a:effectLst/>
      </c:spPr>
      <c:txPr>
        <a:bodyPr rot="0" spcFirstLastPara="1" vertOverflow="ellipsis" vert="horz" wrap="square" anchor="ctr" anchorCtr="1"/>
        <a:lstStyle/>
        <a:p>
          <a:pPr algn="ctr" rtl="0">
            <a:defRPr lang="tr-TR" sz="1100" b="1" i="0" u="none" strike="noStrike" kern="1200" cap="none" baseline="0">
              <a:solidFill>
                <a:sysClr val="window" lastClr="FFFFFF">
                  <a:lumMod val="75000"/>
                </a:sysClr>
              </a:solidFill>
              <a:latin typeface="Arial Black" panose="020B0A04020102020204" pitchFamily="34" charset="0"/>
              <a:ea typeface="+mn-ea"/>
              <a:cs typeface="+mn-cs"/>
            </a:defRPr>
          </a:pPr>
          <a:endParaRPr lang="tr-TR"/>
        </a:p>
      </c:txPr>
    </c:title>
    <c:autoTitleDeleted val="0"/>
    <c:plotArea>
      <c:layout>
        <c:manualLayout>
          <c:layoutTarget val="inner"/>
          <c:xMode val="edge"/>
          <c:yMode val="edge"/>
          <c:x val="0.11979659308343971"/>
          <c:y val="0.10674479400362039"/>
          <c:w val="0.85512624601132414"/>
          <c:h val="0.76897391132515525"/>
        </c:manualLayout>
      </c:layout>
      <c:scatterChart>
        <c:scatterStyle val="lineMarker"/>
        <c:varyColors val="0"/>
        <c:ser>
          <c:idx val="0"/>
          <c:order val="0"/>
          <c:tx>
            <c:v>case 122</c:v>
          </c:tx>
          <c:spPr>
            <a:ln w="22225" cap="rnd">
              <a:solidFill>
                <a:schemeClr val="accent1"/>
              </a:solidFill>
            </a:ln>
            <a:effectLst>
              <a:glow rad="139700">
                <a:schemeClr val="accent1">
                  <a:satMod val="175000"/>
                  <a:alpha val="14000"/>
                </a:schemeClr>
              </a:glow>
            </a:effectLst>
          </c:spPr>
          <c:marker>
            <c:symbol val="circle"/>
            <c:size val="3"/>
            <c:spPr>
              <a:solidFill>
                <a:schemeClr val="accent1">
                  <a:lumMod val="60000"/>
                  <a:lumOff val="40000"/>
                </a:schemeClr>
              </a:solidFill>
              <a:ln>
                <a:noFill/>
              </a:ln>
              <a:effectLst>
                <a:glow rad="63500">
                  <a:schemeClr val="accent1">
                    <a:satMod val="175000"/>
                    <a:alpha val="25000"/>
                  </a:schemeClr>
                </a:glow>
              </a:effectLst>
            </c:spPr>
          </c:marker>
          <c:dLbls>
            <c:dLbl>
              <c:idx val="19"/>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93AE-42FB-8294-E521DA02ABBD}"/>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75000"/>
                      </a:schemeClr>
                    </a:solidFill>
                    <a:latin typeface="+mn-lt"/>
                    <a:ea typeface="+mn-ea"/>
                    <a:cs typeface="+mn-cs"/>
                  </a:defRPr>
                </a:pPr>
                <a:endParaRPr lang="tr-TR"/>
              </a:p>
            </c:txPr>
            <c:showLegendKey val="0"/>
            <c:showVal val="0"/>
            <c:showCatName val="0"/>
            <c:showSerName val="0"/>
            <c:showPercent val="0"/>
            <c:showBubbleSize val="0"/>
            <c:extLst>
              <c:ext xmlns:c15="http://schemas.microsoft.com/office/drawing/2012/chart" uri="{CE6537A1-D6FC-4f65-9D91-7224C49458BB}">
                <c15:showLeaderLines val="1"/>
                <c15:leaderLines>
                  <c:spPr>
                    <a:ln w="9525">
                      <a:solidFill>
                        <a:schemeClr val="lt1">
                          <a:lumMod val="50000"/>
                        </a:schemeClr>
                      </a:solidFill>
                      <a:round/>
                    </a:ln>
                    <a:effectLst/>
                  </c:spPr>
                </c15:leaderLines>
              </c:ext>
            </c:extLst>
          </c:dLbls>
          <c:xVal>
            <c:numRef>
              <c:f>'[critical --wing.xlsx]Sheet3'!$D$5:$D$24</c:f>
              <c:numCache>
                <c:formatCode>General</c:formatCode>
                <c:ptCount val="20"/>
                <c:pt idx="0">
                  <c:v>4.7989997999999998</c:v>
                </c:pt>
                <c:pt idx="1">
                  <c:v>4.5528991999999997</c:v>
                </c:pt>
                <c:pt idx="2">
                  <c:v>4.3067985999999996</c:v>
                </c:pt>
                <c:pt idx="3">
                  <c:v>4.0606980000000004</c:v>
                </c:pt>
                <c:pt idx="4">
                  <c:v>3.8145974000000002</c:v>
                </c:pt>
                <c:pt idx="5">
                  <c:v>3.5684967999999997</c:v>
                </c:pt>
                <c:pt idx="6">
                  <c:v>3.3223961999999996</c:v>
                </c:pt>
                <c:pt idx="7">
                  <c:v>3.0762955999999999</c:v>
                </c:pt>
                <c:pt idx="8">
                  <c:v>2.8301949999999998</c:v>
                </c:pt>
                <c:pt idx="9">
                  <c:v>2.5840944000000001</c:v>
                </c:pt>
                <c:pt idx="10">
                  <c:v>2.3379684000000003</c:v>
                </c:pt>
                <c:pt idx="11">
                  <c:v>2.0918677999999997</c:v>
                </c:pt>
                <c:pt idx="12">
                  <c:v>1.8457672000000001</c:v>
                </c:pt>
                <c:pt idx="13">
                  <c:v>1.5996665999999999</c:v>
                </c:pt>
                <c:pt idx="14">
                  <c:v>1.3535659999999998</c:v>
                </c:pt>
                <c:pt idx="15">
                  <c:v>1.1074653999999999</c:v>
                </c:pt>
                <c:pt idx="16">
                  <c:v>0.86136479999999993</c:v>
                </c:pt>
                <c:pt idx="17">
                  <c:v>0.61526419999999993</c:v>
                </c:pt>
                <c:pt idx="18">
                  <c:v>0.36916359999999998</c:v>
                </c:pt>
                <c:pt idx="19">
                  <c:v>0.12306299999999999</c:v>
                </c:pt>
              </c:numCache>
            </c:numRef>
          </c:xVal>
          <c:yVal>
            <c:numRef>
              <c:f>'[critical --wing.xlsx]Sheet3'!$L$5:$L$24</c:f>
              <c:numCache>
                <c:formatCode>General</c:formatCode>
                <c:ptCount val="20"/>
                <c:pt idx="0">
                  <c:v>0</c:v>
                </c:pt>
                <c:pt idx="1">
                  <c:v>13.38533295</c:v>
                </c:pt>
                <c:pt idx="2">
                  <c:v>47.862027789999999</c:v>
                </c:pt>
                <c:pt idx="3">
                  <c:v>109.083063025</c:v>
                </c:pt>
                <c:pt idx="4">
                  <c:v>201.661164265</c:v>
                </c:pt>
                <c:pt idx="5">
                  <c:v>329.49092445999997</c:v>
                </c:pt>
                <c:pt idx="6">
                  <c:v>495.91172826999997</c:v>
                </c:pt>
                <c:pt idx="7">
                  <c:v>703.80763080500003</c:v>
                </c:pt>
                <c:pt idx="8">
                  <c:v>955.67706936999991</c:v>
                </c:pt>
                <c:pt idx="9">
                  <c:v>1253.683028805</c:v>
                </c:pt>
                <c:pt idx="10">
                  <c:v>1599.6924732500001</c:v>
                </c:pt>
                <c:pt idx="11">
                  <c:v>1995.3069650800001</c:v>
                </c:pt>
                <c:pt idx="12">
                  <c:v>2441.888199515</c:v>
                </c:pt>
                <c:pt idx="13">
                  <c:v>2930.6364528149998</c:v>
                </c:pt>
                <c:pt idx="14">
                  <c:v>3459.1536183550002</c:v>
                </c:pt>
                <c:pt idx="15">
                  <c:v>4026.2115491850004</c:v>
                </c:pt>
                <c:pt idx="16">
                  <c:v>4631.2509695550007</c:v>
                </c:pt>
                <c:pt idx="17">
                  <c:v>5290.2983497750001</c:v>
                </c:pt>
                <c:pt idx="18">
                  <c:v>6010.2420463400003</c:v>
                </c:pt>
                <c:pt idx="19">
                  <c:v>6791.3815824849999</c:v>
                </c:pt>
              </c:numCache>
            </c:numRef>
          </c:yVal>
          <c:smooth val="0"/>
          <c:extLst>
            <c:ext xmlns:c16="http://schemas.microsoft.com/office/drawing/2014/chart" uri="{C3380CC4-5D6E-409C-BE32-E72D297353CC}">
              <c16:uniqueId val="{00000001-93AE-42FB-8294-E521DA02ABBD}"/>
            </c:ext>
          </c:extLst>
        </c:ser>
        <c:ser>
          <c:idx val="1"/>
          <c:order val="1"/>
          <c:tx>
            <c:v>case 205</c:v>
          </c:tx>
          <c:spPr>
            <a:ln w="22225" cap="rnd">
              <a:solidFill>
                <a:schemeClr val="accent2"/>
              </a:solidFill>
            </a:ln>
            <a:effectLst>
              <a:glow rad="139700">
                <a:schemeClr val="accent2">
                  <a:satMod val="175000"/>
                  <a:alpha val="14000"/>
                </a:schemeClr>
              </a:glow>
            </a:effectLst>
          </c:spPr>
          <c:marker>
            <c:symbol val="circle"/>
            <c:size val="3"/>
            <c:spPr>
              <a:solidFill>
                <a:schemeClr val="accent2">
                  <a:lumMod val="60000"/>
                  <a:lumOff val="40000"/>
                </a:schemeClr>
              </a:solidFill>
              <a:ln>
                <a:noFill/>
              </a:ln>
              <a:effectLst>
                <a:glow rad="63500">
                  <a:schemeClr val="accent2">
                    <a:satMod val="175000"/>
                    <a:alpha val="25000"/>
                  </a:schemeClr>
                </a:glow>
              </a:effectLst>
            </c:spPr>
          </c:marker>
          <c:xVal>
            <c:numRef>
              <c:f>'[critical --wing.xlsx]Sheet3'!$D$5:$D$24</c:f>
              <c:numCache>
                <c:formatCode>General</c:formatCode>
                <c:ptCount val="20"/>
                <c:pt idx="0">
                  <c:v>4.7989997999999998</c:v>
                </c:pt>
                <c:pt idx="1">
                  <c:v>4.5528991999999997</c:v>
                </c:pt>
                <c:pt idx="2">
                  <c:v>4.3067985999999996</c:v>
                </c:pt>
                <c:pt idx="3">
                  <c:v>4.0606980000000004</c:v>
                </c:pt>
                <c:pt idx="4">
                  <c:v>3.8145974000000002</c:v>
                </c:pt>
                <c:pt idx="5">
                  <c:v>3.5684967999999997</c:v>
                </c:pt>
                <c:pt idx="6">
                  <c:v>3.3223961999999996</c:v>
                </c:pt>
                <c:pt idx="7">
                  <c:v>3.0762955999999999</c:v>
                </c:pt>
                <c:pt idx="8">
                  <c:v>2.8301949999999998</c:v>
                </c:pt>
                <c:pt idx="9">
                  <c:v>2.5840944000000001</c:v>
                </c:pt>
                <c:pt idx="10">
                  <c:v>2.3379684000000003</c:v>
                </c:pt>
                <c:pt idx="11">
                  <c:v>2.0918677999999997</c:v>
                </c:pt>
                <c:pt idx="12">
                  <c:v>1.8457672000000001</c:v>
                </c:pt>
                <c:pt idx="13">
                  <c:v>1.5996665999999999</c:v>
                </c:pt>
                <c:pt idx="14">
                  <c:v>1.3535659999999998</c:v>
                </c:pt>
                <c:pt idx="15">
                  <c:v>1.1074653999999999</c:v>
                </c:pt>
                <c:pt idx="16">
                  <c:v>0.86136479999999993</c:v>
                </c:pt>
                <c:pt idx="17">
                  <c:v>0.61526419999999993</c:v>
                </c:pt>
                <c:pt idx="18">
                  <c:v>0.36916359999999998</c:v>
                </c:pt>
                <c:pt idx="19">
                  <c:v>0.12306299999999999</c:v>
                </c:pt>
              </c:numCache>
            </c:numRef>
          </c:xVal>
          <c:yVal>
            <c:numRef>
              <c:f>'[critical --wing.xlsx]Sheet3'!$L$28:$L$47</c:f>
              <c:numCache>
                <c:formatCode>General</c:formatCode>
                <c:ptCount val="20"/>
                <c:pt idx="0">
                  <c:v>0</c:v>
                </c:pt>
                <c:pt idx="1">
                  <c:v>3.9902912449999999</c:v>
                </c:pt>
                <c:pt idx="2">
                  <c:v>15.08055989</c:v>
                </c:pt>
                <c:pt idx="3">
                  <c:v>35.54214339</c:v>
                </c:pt>
                <c:pt idx="4">
                  <c:v>67.219747839999997</c:v>
                </c:pt>
                <c:pt idx="5">
                  <c:v>111.662736545</c:v>
                </c:pt>
                <c:pt idx="6">
                  <c:v>170.191226245</c:v>
                </c:pt>
                <c:pt idx="7">
                  <c:v>243.93777857999999</c:v>
                </c:pt>
                <c:pt idx="8">
                  <c:v>333.87564634</c:v>
                </c:pt>
                <c:pt idx="9">
                  <c:v>440.83978867500002</c:v>
                </c:pt>
                <c:pt idx="10">
                  <c:v>565.54280198000004</c:v>
                </c:pt>
                <c:pt idx="11">
                  <c:v>708.58802615500008</c:v>
                </c:pt>
                <c:pt idx="12">
                  <c:v>870.47993922500007</c:v>
                </c:pt>
                <c:pt idx="13">
                  <c:v>1052.0469472100001</c:v>
                </c:pt>
                <c:pt idx="14">
                  <c:v>1253.75906771</c:v>
                </c:pt>
                <c:pt idx="15">
                  <c:v>1475.9529960249999</c:v>
                </c:pt>
                <c:pt idx="16">
                  <c:v>1718.8584306600001</c:v>
                </c:pt>
                <c:pt idx="17">
                  <c:v>1981.939822715</c:v>
                </c:pt>
                <c:pt idx="18">
                  <c:v>2264.9721060699999</c:v>
                </c:pt>
                <c:pt idx="19">
                  <c:v>2567.9375420800002</c:v>
                </c:pt>
              </c:numCache>
            </c:numRef>
          </c:yVal>
          <c:smooth val="0"/>
          <c:extLst>
            <c:ext xmlns:c16="http://schemas.microsoft.com/office/drawing/2014/chart" uri="{C3380CC4-5D6E-409C-BE32-E72D297353CC}">
              <c16:uniqueId val="{00000002-93AE-42FB-8294-E521DA02ABBD}"/>
            </c:ext>
          </c:extLst>
        </c:ser>
        <c:ser>
          <c:idx val="2"/>
          <c:order val="2"/>
          <c:tx>
            <c:v>case 130</c:v>
          </c:tx>
          <c:spPr>
            <a:ln w="22225" cap="rnd">
              <a:solidFill>
                <a:schemeClr val="accent3"/>
              </a:solidFill>
            </a:ln>
            <a:effectLst>
              <a:glow rad="139700">
                <a:schemeClr val="accent3">
                  <a:satMod val="175000"/>
                  <a:alpha val="14000"/>
                </a:schemeClr>
              </a:glow>
            </a:effectLst>
          </c:spPr>
          <c:marker>
            <c:symbol val="circle"/>
            <c:size val="3"/>
            <c:spPr>
              <a:solidFill>
                <a:schemeClr val="accent3">
                  <a:lumMod val="60000"/>
                  <a:lumOff val="40000"/>
                </a:schemeClr>
              </a:solidFill>
              <a:ln>
                <a:noFill/>
              </a:ln>
              <a:effectLst>
                <a:glow rad="63500">
                  <a:schemeClr val="accent3">
                    <a:satMod val="175000"/>
                    <a:alpha val="25000"/>
                  </a:schemeClr>
                </a:glow>
              </a:effectLst>
            </c:spPr>
          </c:marker>
          <c:xVal>
            <c:numRef>
              <c:f>'[critical --wing.xlsx]Sheet3'!$D$5:$D$24</c:f>
              <c:numCache>
                <c:formatCode>General</c:formatCode>
                <c:ptCount val="20"/>
                <c:pt idx="0">
                  <c:v>4.7989997999999998</c:v>
                </c:pt>
                <c:pt idx="1">
                  <c:v>4.5528991999999997</c:v>
                </c:pt>
                <c:pt idx="2">
                  <c:v>4.3067985999999996</c:v>
                </c:pt>
                <c:pt idx="3">
                  <c:v>4.0606980000000004</c:v>
                </c:pt>
                <c:pt idx="4">
                  <c:v>3.8145974000000002</c:v>
                </c:pt>
                <c:pt idx="5">
                  <c:v>3.5684967999999997</c:v>
                </c:pt>
                <c:pt idx="6">
                  <c:v>3.3223961999999996</c:v>
                </c:pt>
                <c:pt idx="7">
                  <c:v>3.0762955999999999</c:v>
                </c:pt>
                <c:pt idx="8">
                  <c:v>2.8301949999999998</c:v>
                </c:pt>
                <c:pt idx="9">
                  <c:v>2.5840944000000001</c:v>
                </c:pt>
                <c:pt idx="10">
                  <c:v>2.3379684000000003</c:v>
                </c:pt>
                <c:pt idx="11">
                  <c:v>2.0918677999999997</c:v>
                </c:pt>
                <c:pt idx="12">
                  <c:v>1.8457672000000001</c:v>
                </c:pt>
                <c:pt idx="13">
                  <c:v>1.5996665999999999</c:v>
                </c:pt>
                <c:pt idx="14">
                  <c:v>1.3535659999999998</c:v>
                </c:pt>
                <c:pt idx="15">
                  <c:v>1.1074653999999999</c:v>
                </c:pt>
                <c:pt idx="16">
                  <c:v>0.86136479999999993</c:v>
                </c:pt>
                <c:pt idx="17">
                  <c:v>0.61526419999999993</c:v>
                </c:pt>
                <c:pt idx="18">
                  <c:v>0.36916359999999998</c:v>
                </c:pt>
                <c:pt idx="19">
                  <c:v>0.12306299999999999</c:v>
                </c:pt>
              </c:numCache>
            </c:numRef>
          </c:xVal>
          <c:yVal>
            <c:numRef>
              <c:f>'[critical --wing.xlsx]Sheet3'!$L$52:$L$71</c:f>
              <c:numCache>
                <c:formatCode>General</c:formatCode>
                <c:ptCount val="20"/>
                <c:pt idx="0">
                  <c:v>0</c:v>
                </c:pt>
                <c:pt idx="1">
                  <c:v>11.064734035000001</c:v>
                </c:pt>
                <c:pt idx="2">
                  <c:v>39.798288340000006</c:v>
                </c:pt>
                <c:pt idx="3">
                  <c:v>91.047493445000001</c:v>
                </c:pt>
                <c:pt idx="4">
                  <c:v>168.76705032000001</c:v>
                </c:pt>
                <c:pt idx="5">
                  <c:v>276.29374497000003</c:v>
                </c:pt>
                <c:pt idx="6">
                  <c:v>416.48677580500004</c:v>
                </c:pt>
                <c:pt idx="7">
                  <c:v>591.81384820999995</c:v>
                </c:pt>
                <c:pt idx="8">
                  <c:v>804.40981376000002</c:v>
                </c:pt>
                <c:pt idx="9">
                  <c:v>1056.12096034</c:v>
                </c:pt>
                <c:pt idx="10">
                  <c:v>1348.538229735</c:v>
                </c:pt>
                <c:pt idx="11">
                  <c:v>1683.0243340300001</c:v>
                </c:pt>
                <c:pt idx="12">
                  <c:v>2060.7348838049998</c:v>
                </c:pt>
                <c:pt idx="13">
                  <c:v>2475.7621193800001</c:v>
                </c:pt>
                <c:pt idx="14">
                  <c:v>2926.59057295</c:v>
                </c:pt>
                <c:pt idx="15">
                  <c:v>3412.4820005249999</c:v>
                </c:pt>
                <c:pt idx="16">
                  <c:v>3933.1312296199999</c:v>
                </c:pt>
                <c:pt idx="17">
                  <c:v>4499.6739488500007</c:v>
                </c:pt>
                <c:pt idx="18">
                  <c:v>5116.9008352000001</c:v>
                </c:pt>
                <c:pt idx="19">
                  <c:v>5785.0213628600004</c:v>
                </c:pt>
              </c:numCache>
            </c:numRef>
          </c:yVal>
          <c:smooth val="0"/>
          <c:extLst>
            <c:ext xmlns:c16="http://schemas.microsoft.com/office/drawing/2014/chart" uri="{C3380CC4-5D6E-409C-BE32-E72D297353CC}">
              <c16:uniqueId val="{00000003-93AE-42FB-8294-E521DA02ABBD}"/>
            </c:ext>
          </c:extLst>
        </c:ser>
        <c:ser>
          <c:idx val="3"/>
          <c:order val="3"/>
          <c:tx>
            <c:v>case 153</c:v>
          </c:tx>
          <c:spPr>
            <a:ln w="22225" cap="rnd">
              <a:solidFill>
                <a:schemeClr val="accent4"/>
              </a:solidFill>
            </a:ln>
            <a:effectLst>
              <a:glow rad="139700">
                <a:schemeClr val="accent4">
                  <a:satMod val="175000"/>
                  <a:alpha val="14000"/>
                </a:schemeClr>
              </a:glow>
            </a:effectLst>
          </c:spPr>
          <c:marker>
            <c:symbol val="circle"/>
            <c:size val="3"/>
            <c:spPr>
              <a:solidFill>
                <a:schemeClr val="accent4">
                  <a:lumMod val="60000"/>
                  <a:lumOff val="40000"/>
                </a:schemeClr>
              </a:solidFill>
              <a:ln>
                <a:noFill/>
              </a:ln>
              <a:effectLst>
                <a:glow rad="63500">
                  <a:schemeClr val="accent4">
                    <a:satMod val="175000"/>
                    <a:alpha val="25000"/>
                  </a:schemeClr>
                </a:glow>
              </a:effectLst>
            </c:spPr>
          </c:marker>
          <c:dLbls>
            <c:dLbl>
              <c:idx val="19"/>
              <c:layout>
                <c:manualLayout>
                  <c:x val="-2.024059856071813E-2"/>
                  <c:y val="6.4032570020963381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93AE-42FB-8294-E521DA02ABBD}"/>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75000"/>
                      </a:schemeClr>
                    </a:solidFill>
                    <a:latin typeface="+mn-lt"/>
                    <a:ea typeface="+mn-ea"/>
                    <a:cs typeface="+mn-cs"/>
                  </a:defRPr>
                </a:pPr>
                <a:endParaRPr lang="tr-TR"/>
              </a:p>
            </c:txPr>
            <c:showLegendKey val="0"/>
            <c:showVal val="0"/>
            <c:showCatName val="0"/>
            <c:showSerName val="0"/>
            <c:showPercent val="0"/>
            <c:showBubbleSize val="0"/>
            <c:extLst>
              <c:ext xmlns:c15="http://schemas.microsoft.com/office/drawing/2012/chart" uri="{CE6537A1-D6FC-4f65-9D91-7224C49458BB}">
                <c15:showLeaderLines val="1"/>
                <c15:leaderLines>
                  <c:spPr>
                    <a:ln w="9525">
                      <a:solidFill>
                        <a:schemeClr val="lt1">
                          <a:lumMod val="50000"/>
                        </a:schemeClr>
                      </a:solidFill>
                      <a:round/>
                    </a:ln>
                    <a:effectLst/>
                  </c:spPr>
                </c15:leaderLines>
              </c:ext>
            </c:extLst>
          </c:dLbls>
          <c:xVal>
            <c:numRef>
              <c:f>'[critical --wing.xlsx]Sheet3'!$D$5:$D$24</c:f>
              <c:numCache>
                <c:formatCode>General</c:formatCode>
                <c:ptCount val="20"/>
                <c:pt idx="0">
                  <c:v>4.7989997999999998</c:v>
                </c:pt>
                <c:pt idx="1">
                  <c:v>4.5528991999999997</c:v>
                </c:pt>
                <c:pt idx="2">
                  <c:v>4.3067985999999996</c:v>
                </c:pt>
                <c:pt idx="3">
                  <c:v>4.0606980000000004</c:v>
                </c:pt>
                <c:pt idx="4">
                  <c:v>3.8145974000000002</c:v>
                </c:pt>
                <c:pt idx="5">
                  <c:v>3.5684967999999997</c:v>
                </c:pt>
                <c:pt idx="6">
                  <c:v>3.3223961999999996</c:v>
                </c:pt>
                <c:pt idx="7">
                  <c:v>3.0762955999999999</c:v>
                </c:pt>
                <c:pt idx="8">
                  <c:v>2.8301949999999998</c:v>
                </c:pt>
                <c:pt idx="9">
                  <c:v>2.5840944000000001</c:v>
                </c:pt>
                <c:pt idx="10">
                  <c:v>2.3379684000000003</c:v>
                </c:pt>
                <c:pt idx="11">
                  <c:v>2.0918677999999997</c:v>
                </c:pt>
                <c:pt idx="12">
                  <c:v>1.8457672000000001</c:v>
                </c:pt>
                <c:pt idx="13">
                  <c:v>1.5996665999999999</c:v>
                </c:pt>
                <c:pt idx="14">
                  <c:v>1.3535659999999998</c:v>
                </c:pt>
                <c:pt idx="15">
                  <c:v>1.1074653999999999</c:v>
                </c:pt>
                <c:pt idx="16">
                  <c:v>0.86136479999999993</c:v>
                </c:pt>
                <c:pt idx="17">
                  <c:v>0.61526419999999993</c:v>
                </c:pt>
                <c:pt idx="18">
                  <c:v>0.36916359999999998</c:v>
                </c:pt>
                <c:pt idx="19">
                  <c:v>0.12306299999999999</c:v>
                </c:pt>
              </c:numCache>
            </c:numRef>
          </c:xVal>
          <c:yVal>
            <c:numRef>
              <c:f>'[critical --wing.xlsx]Sheet3'!$L$75:$L$94</c:f>
              <c:numCache>
                <c:formatCode>General</c:formatCode>
                <c:ptCount val="20"/>
                <c:pt idx="0">
                  <c:v>0</c:v>
                </c:pt>
                <c:pt idx="1">
                  <c:v>0.71903653999999995</c:v>
                </c:pt>
                <c:pt idx="2">
                  <c:v>3.9473569449999997</c:v>
                </c:pt>
                <c:pt idx="3">
                  <c:v>10.966098130000001</c:v>
                </c:pt>
                <c:pt idx="4">
                  <c:v>22.796192555000001</c:v>
                </c:pt>
                <c:pt idx="5">
                  <c:v>40.278361605000001</c:v>
                </c:pt>
                <c:pt idx="6">
                  <c:v>64.113225264999997</c:v>
                </c:pt>
                <c:pt idx="7">
                  <c:v>94.886497775000009</c:v>
                </c:pt>
                <c:pt idx="8">
                  <c:v>133.08638732</c:v>
                </c:pt>
                <c:pt idx="9">
                  <c:v>179.11568542500001</c:v>
                </c:pt>
                <c:pt idx="10">
                  <c:v>233.30204858999997</c:v>
                </c:pt>
                <c:pt idx="11">
                  <c:v>295.90602022500002</c:v>
                </c:pt>
                <c:pt idx="12">
                  <c:v>367.12656691500001</c:v>
                </c:pt>
                <c:pt idx="13">
                  <c:v>441.08858164499998</c:v>
                </c:pt>
                <c:pt idx="14">
                  <c:v>515.86307150999994</c:v>
                </c:pt>
                <c:pt idx="15">
                  <c:v>590.29476488500006</c:v>
                </c:pt>
                <c:pt idx="16">
                  <c:v>663.69467924000003</c:v>
                </c:pt>
                <c:pt idx="17">
                  <c:v>745.47164045</c:v>
                </c:pt>
                <c:pt idx="18">
                  <c:v>839.55741353000008</c:v>
                </c:pt>
                <c:pt idx="19">
                  <c:v>945.94702714000005</c:v>
                </c:pt>
              </c:numCache>
            </c:numRef>
          </c:yVal>
          <c:smooth val="0"/>
          <c:extLst>
            <c:ext xmlns:c16="http://schemas.microsoft.com/office/drawing/2014/chart" uri="{C3380CC4-5D6E-409C-BE32-E72D297353CC}">
              <c16:uniqueId val="{00000005-93AE-42FB-8294-E521DA02ABBD}"/>
            </c:ext>
          </c:extLst>
        </c:ser>
        <c:ser>
          <c:idx val="4"/>
          <c:order val="4"/>
          <c:tx>
            <c:v>case 220</c:v>
          </c:tx>
          <c:spPr>
            <a:ln w="22225" cap="rnd">
              <a:solidFill>
                <a:schemeClr val="accent5"/>
              </a:solidFill>
            </a:ln>
            <a:effectLst>
              <a:glow rad="139700">
                <a:schemeClr val="accent5">
                  <a:satMod val="175000"/>
                  <a:alpha val="14000"/>
                </a:schemeClr>
              </a:glow>
            </a:effectLst>
          </c:spPr>
          <c:marker>
            <c:symbol val="circle"/>
            <c:size val="3"/>
            <c:spPr>
              <a:solidFill>
                <a:schemeClr val="accent5">
                  <a:lumMod val="60000"/>
                  <a:lumOff val="40000"/>
                </a:schemeClr>
              </a:solidFill>
              <a:ln>
                <a:noFill/>
              </a:ln>
              <a:effectLst>
                <a:glow rad="63500">
                  <a:schemeClr val="accent5">
                    <a:satMod val="175000"/>
                    <a:alpha val="25000"/>
                  </a:schemeClr>
                </a:glow>
              </a:effectLst>
            </c:spPr>
          </c:marker>
          <c:xVal>
            <c:numRef>
              <c:f>'[critical --wing.xlsx]Sheet3'!$D$5:$D$24</c:f>
              <c:numCache>
                <c:formatCode>General</c:formatCode>
                <c:ptCount val="20"/>
                <c:pt idx="0">
                  <c:v>4.7989997999999998</c:v>
                </c:pt>
                <c:pt idx="1">
                  <c:v>4.5528991999999997</c:v>
                </c:pt>
                <c:pt idx="2">
                  <c:v>4.3067985999999996</c:v>
                </c:pt>
                <c:pt idx="3">
                  <c:v>4.0606980000000004</c:v>
                </c:pt>
                <c:pt idx="4">
                  <c:v>3.8145974000000002</c:v>
                </c:pt>
                <c:pt idx="5">
                  <c:v>3.5684967999999997</c:v>
                </c:pt>
                <c:pt idx="6">
                  <c:v>3.3223961999999996</c:v>
                </c:pt>
                <c:pt idx="7">
                  <c:v>3.0762955999999999</c:v>
                </c:pt>
                <c:pt idx="8">
                  <c:v>2.8301949999999998</c:v>
                </c:pt>
                <c:pt idx="9">
                  <c:v>2.5840944000000001</c:v>
                </c:pt>
                <c:pt idx="10">
                  <c:v>2.3379684000000003</c:v>
                </c:pt>
                <c:pt idx="11">
                  <c:v>2.0918677999999997</c:v>
                </c:pt>
                <c:pt idx="12">
                  <c:v>1.8457672000000001</c:v>
                </c:pt>
                <c:pt idx="13">
                  <c:v>1.5996665999999999</c:v>
                </c:pt>
                <c:pt idx="14">
                  <c:v>1.3535659999999998</c:v>
                </c:pt>
                <c:pt idx="15">
                  <c:v>1.1074653999999999</c:v>
                </c:pt>
                <c:pt idx="16">
                  <c:v>0.86136479999999993</c:v>
                </c:pt>
                <c:pt idx="17">
                  <c:v>0.61526419999999993</c:v>
                </c:pt>
                <c:pt idx="18">
                  <c:v>0.36916359999999998</c:v>
                </c:pt>
                <c:pt idx="19">
                  <c:v>0.12306299999999999</c:v>
                </c:pt>
              </c:numCache>
            </c:numRef>
          </c:xVal>
          <c:yVal>
            <c:numRef>
              <c:f>'[critical --wing.xlsx]Sheet3'!$L$98:$L$117</c:f>
              <c:numCache>
                <c:formatCode>General</c:formatCode>
                <c:ptCount val="20"/>
                <c:pt idx="0">
                  <c:v>0</c:v>
                </c:pt>
                <c:pt idx="1">
                  <c:v>10.02380323</c:v>
                </c:pt>
                <c:pt idx="2">
                  <c:v>35.955894459999996</c:v>
                </c:pt>
                <c:pt idx="3">
                  <c:v>82.114786359999997</c:v>
                </c:pt>
                <c:pt idx="4">
                  <c:v>152.02402913999998</c:v>
                </c:pt>
                <c:pt idx="5">
                  <c:v>248.65795292499999</c:v>
                </c:pt>
                <c:pt idx="6">
                  <c:v>374.5656123</c:v>
                </c:pt>
                <c:pt idx="7">
                  <c:v>531.94795506499997</c:v>
                </c:pt>
                <c:pt idx="8">
                  <c:v>722.70979533500008</c:v>
                </c:pt>
                <c:pt idx="9">
                  <c:v>948.49958425999989</c:v>
                </c:pt>
                <c:pt idx="10">
                  <c:v>1210.7386731400002</c:v>
                </c:pt>
                <c:pt idx="11">
                  <c:v>1510.6453792299999</c:v>
                </c:pt>
                <c:pt idx="12">
                  <c:v>1849.2538542350001</c:v>
                </c:pt>
                <c:pt idx="13">
                  <c:v>2220.6134041750001</c:v>
                </c:pt>
                <c:pt idx="14">
                  <c:v>2623.1466454649999</c:v>
                </c:pt>
                <c:pt idx="15">
                  <c:v>3056.0632480300001</c:v>
                </c:pt>
                <c:pt idx="16">
                  <c:v>3519.0177037399999</c:v>
                </c:pt>
                <c:pt idx="17">
                  <c:v>4023.0237903950001</c:v>
                </c:pt>
                <c:pt idx="18">
                  <c:v>4572.8173872550005</c:v>
                </c:pt>
                <c:pt idx="19">
                  <c:v>5168.6043529899998</c:v>
                </c:pt>
              </c:numCache>
            </c:numRef>
          </c:yVal>
          <c:smooth val="0"/>
          <c:extLst>
            <c:ext xmlns:c16="http://schemas.microsoft.com/office/drawing/2014/chart" uri="{C3380CC4-5D6E-409C-BE32-E72D297353CC}">
              <c16:uniqueId val="{00000006-93AE-42FB-8294-E521DA02ABBD}"/>
            </c:ext>
          </c:extLst>
        </c:ser>
        <c:ser>
          <c:idx val="5"/>
          <c:order val="5"/>
          <c:tx>
            <c:v>case 18</c:v>
          </c:tx>
          <c:spPr>
            <a:ln w="22225" cap="rnd">
              <a:solidFill>
                <a:schemeClr val="accent6"/>
              </a:solidFill>
            </a:ln>
            <a:effectLst>
              <a:glow rad="139700">
                <a:schemeClr val="accent6">
                  <a:satMod val="175000"/>
                  <a:alpha val="14000"/>
                </a:schemeClr>
              </a:glow>
            </a:effectLst>
          </c:spPr>
          <c:marker>
            <c:symbol val="circle"/>
            <c:size val="3"/>
            <c:spPr>
              <a:solidFill>
                <a:schemeClr val="accent6">
                  <a:lumMod val="60000"/>
                  <a:lumOff val="40000"/>
                </a:schemeClr>
              </a:solidFill>
              <a:ln>
                <a:noFill/>
              </a:ln>
              <a:effectLst>
                <a:glow rad="63500">
                  <a:schemeClr val="accent6">
                    <a:satMod val="175000"/>
                    <a:alpha val="25000"/>
                  </a:schemeClr>
                </a:glow>
              </a:effectLst>
            </c:spPr>
          </c:marker>
          <c:xVal>
            <c:numRef>
              <c:f>'[critical --wing.xlsx]Sheet3'!$D$5:$D$24</c:f>
              <c:numCache>
                <c:formatCode>General</c:formatCode>
                <c:ptCount val="20"/>
                <c:pt idx="0">
                  <c:v>4.7989997999999998</c:v>
                </c:pt>
                <c:pt idx="1">
                  <c:v>4.5528991999999997</c:v>
                </c:pt>
                <c:pt idx="2">
                  <c:v>4.3067985999999996</c:v>
                </c:pt>
                <c:pt idx="3">
                  <c:v>4.0606980000000004</c:v>
                </c:pt>
                <c:pt idx="4">
                  <c:v>3.8145974000000002</c:v>
                </c:pt>
                <c:pt idx="5">
                  <c:v>3.5684967999999997</c:v>
                </c:pt>
                <c:pt idx="6">
                  <c:v>3.3223961999999996</c:v>
                </c:pt>
                <c:pt idx="7">
                  <c:v>3.0762955999999999</c:v>
                </c:pt>
                <c:pt idx="8">
                  <c:v>2.8301949999999998</c:v>
                </c:pt>
                <c:pt idx="9">
                  <c:v>2.5840944000000001</c:v>
                </c:pt>
                <c:pt idx="10">
                  <c:v>2.3379684000000003</c:v>
                </c:pt>
                <c:pt idx="11">
                  <c:v>2.0918677999999997</c:v>
                </c:pt>
                <c:pt idx="12">
                  <c:v>1.8457672000000001</c:v>
                </c:pt>
                <c:pt idx="13">
                  <c:v>1.5996665999999999</c:v>
                </c:pt>
                <c:pt idx="14">
                  <c:v>1.3535659999999998</c:v>
                </c:pt>
                <c:pt idx="15">
                  <c:v>1.1074653999999999</c:v>
                </c:pt>
                <c:pt idx="16">
                  <c:v>0.86136479999999993</c:v>
                </c:pt>
                <c:pt idx="17">
                  <c:v>0.61526419999999993</c:v>
                </c:pt>
                <c:pt idx="18">
                  <c:v>0.36916359999999998</c:v>
                </c:pt>
                <c:pt idx="19">
                  <c:v>0.12306299999999999</c:v>
                </c:pt>
              </c:numCache>
            </c:numRef>
          </c:xVal>
          <c:yVal>
            <c:numRef>
              <c:f>'[critical --wing.xlsx]Sheet3'!$L$121:$L$140</c:f>
              <c:numCache>
                <c:formatCode>General</c:formatCode>
                <c:ptCount val="20"/>
                <c:pt idx="0">
                  <c:v>0</c:v>
                </c:pt>
                <c:pt idx="1">
                  <c:v>3.2354384600000001</c:v>
                </c:pt>
                <c:pt idx="2">
                  <c:v>12.035727125000001</c:v>
                </c:pt>
                <c:pt idx="3">
                  <c:v>28.104905765000002</c:v>
                </c:pt>
                <c:pt idx="4">
                  <c:v>52.82907436</c:v>
                </c:pt>
                <c:pt idx="5">
                  <c:v>87.373447214999999</c:v>
                </c:pt>
                <c:pt idx="6">
                  <c:v>132.73297024000001</c:v>
                </c:pt>
                <c:pt idx="7">
                  <c:v>189.762261975</c:v>
                </c:pt>
                <c:pt idx="8">
                  <c:v>259.19719372500003</c:v>
                </c:pt>
                <c:pt idx="9">
                  <c:v>341.67025552000001</c:v>
                </c:pt>
                <c:pt idx="10">
                  <c:v>437.72287148000004</c:v>
                </c:pt>
                <c:pt idx="11">
                  <c:v>547.81489055500003</c:v>
                </c:pt>
                <c:pt idx="12">
                  <c:v>672.332269505</c:v>
                </c:pt>
                <c:pt idx="13">
                  <c:v>811.17061018999993</c:v>
                </c:pt>
                <c:pt idx="14">
                  <c:v>964.4443664150001</c:v>
                </c:pt>
                <c:pt idx="15">
                  <c:v>1132.268217955</c:v>
                </c:pt>
                <c:pt idx="16">
                  <c:v>1314.7392189250002</c:v>
                </c:pt>
                <c:pt idx="17">
                  <c:v>1512.6167415099999</c:v>
                </c:pt>
                <c:pt idx="18">
                  <c:v>1726.2301369849999</c:v>
                </c:pt>
                <c:pt idx="19">
                  <c:v>1955.5895740000003</c:v>
                </c:pt>
              </c:numCache>
            </c:numRef>
          </c:yVal>
          <c:smooth val="0"/>
          <c:extLst>
            <c:ext xmlns:c16="http://schemas.microsoft.com/office/drawing/2014/chart" uri="{C3380CC4-5D6E-409C-BE32-E72D297353CC}">
              <c16:uniqueId val="{00000007-93AE-42FB-8294-E521DA02ABBD}"/>
            </c:ext>
          </c:extLst>
        </c:ser>
        <c:dLbls>
          <c:showLegendKey val="0"/>
          <c:showVal val="0"/>
          <c:showCatName val="0"/>
          <c:showSerName val="0"/>
          <c:showPercent val="0"/>
          <c:showBubbleSize val="0"/>
        </c:dLbls>
        <c:axId val="389129256"/>
        <c:axId val="389131552"/>
      </c:scatterChart>
      <c:valAx>
        <c:axId val="389129256"/>
        <c:scaling>
          <c:orientation val="minMax"/>
        </c:scaling>
        <c:delete val="0"/>
        <c:axPos val="b"/>
        <c:majorGridlines>
          <c:spPr>
            <a:ln w="9525" cap="flat" cmpd="sng" algn="ctr">
              <a:solidFill>
                <a:schemeClr val="dk1">
                  <a:lumMod val="65000"/>
                  <a:lumOff val="35000"/>
                  <a:alpha val="75000"/>
                </a:schemeClr>
              </a:solidFill>
              <a:round/>
            </a:ln>
            <a:effectLst/>
          </c:spPr>
        </c:majorGridlines>
        <c:title>
          <c:tx>
            <c:rich>
              <a:bodyPr rot="0" spcFirstLastPara="1" vertOverflow="ellipsis" vert="horz" wrap="square" anchor="ctr" anchorCtr="1"/>
              <a:lstStyle/>
              <a:p>
                <a:pPr algn="ctr" rtl="0">
                  <a:defRPr lang="en-GB" sz="1050" b="1" i="0" u="none" strike="noStrike" kern="1200" baseline="0">
                    <a:solidFill>
                      <a:sysClr val="window" lastClr="FFFFFF">
                        <a:lumMod val="75000"/>
                      </a:sysClr>
                    </a:solidFill>
                    <a:latin typeface="Arial Black" panose="020B0A04020102020204" pitchFamily="34" charset="0"/>
                    <a:ea typeface="+mn-ea"/>
                    <a:cs typeface="+mn-cs"/>
                  </a:defRPr>
                </a:pPr>
                <a:r>
                  <a:rPr lang="en-GB" sz="1050" b="1" i="0" u="none" strike="noStrike" kern="1200" baseline="0">
                    <a:solidFill>
                      <a:sysClr val="window" lastClr="FFFFFF">
                        <a:lumMod val="75000"/>
                      </a:sysClr>
                    </a:solidFill>
                    <a:latin typeface="Arial Black" panose="020B0A04020102020204" pitchFamily="34" charset="0"/>
                    <a:ea typeface="+mn-ea"/>
                    <a:cs typeface="+mn-cs"/>
                  </a:rPr>
                  <a:t>y [m]</a:t>
                </a:r>
              </a:p>
            </c:rich>
          </c:tx>
          <c:overlay val="0"/>
          <c:spPr>
            <a:noFill/>
            <a:ln>
              <a:noFill/>
            </a:ln>
            <a:effectLst/>
          </c:spPr>
          <c:txPr>
            <a:bodyPr rot="0" spcFirstLastPara="1" vertOverflow="ellipsis" vert="horz" wrap="square" anchor="ctr" anchorCtr="1"/>
            <a:lstStyle/>
            <a:p>
              <a:pPr algn="ctr" rtl="0">
                <a:defRPr lang="en-GB" sz="1050" b="1" i="0" u="none" strike="noStrike" kern="1200" baseline="0">
                  <a:solidFill>
                    <a:sysClr val="window" lastClr="FFFFFF">
                      <a:lumMod val="75000"/>
                    </a:sysClr>
                  </a:solidFill>
                  <a:latin typeface="Arial Black" panose="020B0A04020102020204" pitchFamily="34" charset="0"/>
                  <a:ea typeface="+mn-ea"/>
                  <a:cs typeface="+mn-cs"/>
                </a:defRPr>
              </a:pPr>
              <a:endParaRPr lang="tr-TR"/>
            </a:p>
          </c:txPr>
        </c:title>
        <c:numFmt formatCode="General" sourceLinked="1"/>
        <c:majorTickMark val="none"/>
        <c:minorTickMark val="none"/>
        <c:tickLblPos val="nextTo"/>
        <c:spPr>
          <a:noFill/>
          <a:ln w="9525" cap="flat" cmpd="sng" algn="ctr">
            <a:noFill/>
            <a:round/>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tr-TR"/>
          </a:p>
        </c:txPr>
        <c:crossAx val="389131552"/>
        <c:crosses val="autoZero"/>
        <c:crossBetween val="midCat"/>
      </c:valAx>
      <c:valAx>
        <c:axId val="389131552"/>
        <c:scaling>
          <c:orientation val="minMax"/>
        </c:scaling>
        <c:delete val="0"/>
        <c:axPos val="l"/>
        <c:majorGridlines>
          <c:spPr>
            <a:ln w="9525" cap="flat" cmpd="sng" algn="ctr">
              <a:solidFill>
                <a:schemeClr val="dk1">
                  <a:lumMod val="65000"/>
                  <a:lumOff val="35000"/>
                  <a:alpha val="75000"/>
                </a:schemeClr>
              </a:solidFill>
              <a:round/>
            </a:ln>
            <a:effectLst/>
          </c:spPr>
        </c:majorGridlines>
        <c:title>
          <c:tx>
            <c:rich>
              <a:bodyPr rot="-5400000" spcFirstLastPara="1" vertOverflow="ellipsis" vert="horz" wrap="square" anchor="ctr" anchorCtr="1"/>
              <a:lstStyle/>
              <a:p>
                <a:pPr algn="ctr" rtl="0">
                  <a:defRPr lang="tr-TR" sz="1100" b="1" i="0" u="none" strike="noStrike" kern="1200" cap="none" baseline="0">
                    <a:solidFill>
                      <a:sysClr val="window" lastClr="FFFFFF">
                        <a:lumMod val="75000"/>
                      </a:sysClr>
                    </a:solidFill>
                    <a:latin typeface="Arial Black" panose="020B0A04020102020204" pitchFamily="34" charset="0"/>
                    <a:ea typeface="+mn-ea"/>
                    <a:cs typeface="+mn-cs"/>
                  </a:defRPr>
                </a:pPr>
                <a:r>
                  <a:rPr lang="tr-TR" sz="1100" b="1" i="0" u="none" strike="noStrike" kern="1200" cap="none" baseline="0">
                    <a:solidFill>
                      <a:sysClr val="window" lastClr="FFFFFF">
                        <a:lumMod val="75000"/>
                      </a:sysClr>
                    </a:solidFill>
                    <a:latin typeface="Arial Black" panose="020B0A04020102020204" pitchFamily="34" charset="0"/>
                    <a:ea typeface="+mn-ea"/>
                    <a:cs typeface="+mn-cs"/>
                  </a:rPr>
                  <a:t>Mz</a:t>
                </a:r>
              </a:p>
            </c:rich>
          </c:tx>
          <c:overlay val="0"/>
          <c:spPr>
            <a:noFill/>
            <a:ln>
              <a:noFill/>
            </a:ln>
            <a:effectLst/>
          </c:spPr>
          <c:txPr>
            <a:bodyPr rot="-5400000" spcFirstLastPara="1" vertOverflow="ellipsis" vert="horz" wrap="square" anchor="ctr" anchorCtr="1"/>
            <a:lstStyle/>
            <a:p>
              <a:pPr algn="ctr" rtl="0">
                <a:defRPr lang="tr-TR" sz="1100" b="1" i="0" u="none" strike="noStrike" kern="1200" cap="none" baseline="0">
                  <a:solidFill>
                    <a:sysClr val="window" lastClr="FFFFFF">
                      <a:lumMod val="75000"/>
                    </a:sysClr>
                  </a:solidFill>
                  <a:latin typeface="Arial Black" panose="020B0A04020102020204" pitchFamily="34" charset="0"/>
                  <a:ea typeface="+mn-ea"/>
                  <a:cs typeface="+mn-cs"/>
                </a:defRPr>
              </a:pPr>
              <a:endParaRPr lang="tr-TR"/>
            </a:p>
          </c:txPr>
        </c:title>
        <c:numFmt formatCode="General" sourceLinked="1"/>
        <c:majorTickMark val="none"/>
        <c:minorTickMark val="none"/>
        <c:tickLblPos val="nextTo"/>
        <c:spPr>
          <a:noFill/>
          <a:ln w="9525" cap="flat" cmpd="sng" algn="ctr">
            <a:solidFill>
              <a:schemeClr val="lt1">
                <a:lumMod val="50000"/>
              </a:schemeClr>
            </a:solidFill>
            <a:round/>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tr-TR"/>
          </a:p>
        </c:txPr>
        <c:crossAx val="389129256"/>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tr-TR"/>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tr-TR"/>
    </a:p>
  </c:txPr>
  <c:externalData r:id="rId3">
    <c:autoUpdate val="0"/>
  </c:externalData>
</c:chartSpace>
</file>

<file path=word/charts/chart2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lgn="ctr" rtl="0">
              <a:defRPr lang="en-GB" sz="1100" b="1" i="0" u="none" strike="noStrike" kern="1200" cap="none" baseline="0">
                <a:solidFill>
                  <a:sysClr val="window" lastClr="FFFFFF">
                    <a:lumMod val="75000"/>
                  </a:sysClr>
                </a:solidFill>
                <a:latin typeface="Arial Black" panose="020B0A04020102020204" pitchFamily="34" charset="0"/>
                <a:ea typeface="+mn-ea"/>
                <a:cs typeface="+mn-cs"/>
              </a:defRPr>
            </a:pPr>
            <a:r>
              <a:rPr lang="en-GB" sz="1100" b="1" i="0" u="none" strike="noStrike" kern="1200" cap="none" baseline="0">
                <a:solidFill>
                  <a:sysClr val="window" lastClr="FFFFFF">
                    <a:lumMod val="75000"/>
                  </a:sysClr>
                </a:solidFill>
                <a:latin typeface="Arial Black" panose="020B0A04020102020204" pitchFamily="34" charset="0"/>
                <a:ea typeface="+mn-ea"/>
                <a:cs typeface="+mn-cs"/>
              </a:rPr>
              <a:t>Force Resultants in x-dir along Half Span</a:t>
            </a:r>
          </a:p>
        </c:rich>
      </c:tx>
      <c:layout>
        <c:manualLayout>
          <c:xMode val="edge"/>
          <c:yMode val="edge"/>
          <c:x val="0.20998586905322655"/>
          <c:y val="0"/>
        </c:manualLayout>
      </c:layout>
      <c:overlay val="0"/>
      <c:spPr>
        <a:noFill/>
        <a:ln>
          <a:noFill/>
        </a:ln>
        <a:effectLst/>
      </c:spPr>
      <c:txPr>
        <a:bodyPr rot="0" spcFirstLastPara="1" vertOverflow="ellipsis" vert="horz" wrap="square" anchor="ctr" anchorCtr="1"/>
        <a:lstStyle/>
        <a:p>
          <a:pPr algn="ctr" rtl="0">
            <a:defRPr lang="en-GB" sz="1100" b="1" i="0" u="none" strike="noStrike" kern="1200" cap="none" baseline="0">
              <a:solidFill>
                <a:sysClr val="window" lastClr="FFFFFF">
                  <a:lumMod val="75000"/>
                </a:sysClr>
              </a:solidFill>
              <a:latin typeface="Arial Black" panose="020B0A04020102020204" pitchFamily="34" charset="0"/>
              <a:ea typeface="+mn-ea"/>
              <a:cs typeface="+mn-cs"/>
            </a:defRPr>
          </a:pPr>
          <a:endParaRPr lang="tr-TR"/>
        </a:p>
      </c:txPr>
    </c:title>
    <c:autoTitleDeleted val="0"/>
    <c:plotArea>
      <c:layout>
        <c:manualLayout>
          <c:layoutTarget val="inner"/>
          <c:xMode val="edge"/>
          <c:yMode val="edge"/>
          <c:x val="0.10028571911799526"/>
          <c:y val="8.3784994474279534E-2"/>
          <c:w val="0.83721979773518429"/>
          <c:h val="0.82610719677055067"/>
        </c:manualLayout>
      </c:layout>
      <c:scatterChart>
        <c:scatterStyle val="lineMarker"/>
        <c:varyColors val="0"/>
        <c:ser>
          <c:idx val="0"/>
          <c:order val="0"/>
          <c:tx>
            <c:v>case 122</c:v>
          </c:tx>
          <c:spPr>
            <a:ln w="22225" cap="rnd">
              <a:solidFill>
                <a:schemeClr val="accent1"/>
              </a:solidFill>
            </a:ln>
            <a:effectLst>
              <a:glow rad="139700">
                <a:schemeClr val="accent1">
                  <a:satMod val="175000"/>
                  <a:alpha val="14000"/>
                </a:schemeClr>
              </a:glow>
            </a:effectLst>
          </c:spPr>
          <c:marker>
            <c:symbol val="circle"/>
            <c:size val="3"/>
            <c:spPr>
              <a:solidFill>
                <a:schemeClr val="accent1">
                  <a:lumMod val="60000"/>
                  <a:lumOff val="40000"/>
                </a:schemeClr>
              </a:solidFill>
              <a:ln>
                <a:noFill/>
              </a:ln>
              <a:effectLst>
                <a:glow rad="63500">
                  <a:schemeClr val="accent1">
                    <a:satMod val="175000"/>
                    <a:alpha val="25000"/>
                  </a:schemeClr>
                </a:glow>
              </a:effectLst>
            </c:spPr>
          </c:marker>
          <c:dLbls>
            <c:dLbl>
              <c:idx val="19"/>
              <c:layout>
                <c:manualLayout>
                  <c:x val="-2.5324807785743694E-2"/>
                  <c:y val="6.7780323191308403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E549-4091-8272-6FA64AD1BBAB}"/>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75000"/>
                      </a:schemeClr>
                    </a:solidFill>
                    <a:latin typeface="+mn-lt"/>
                    <a:ea typeface="+mn-ea"/>
                    <a:cs typeface="+mn-cs"/>
                  </a:defRPr>
                </a:pPr>
                <a:endParaRPr lang="tr-TR"/>
              </a:p>
            </c:txPr>
            <c:showLegendKey val="0"/>
            <c:showVal val="0"/>
            <c:showCatName val="0"/>
            <c:showSerName val="0"/>
            <c:showPercent val="0"/>
            <c:showBubbleSize val="0"/>
            <c:extLst>
              <c:ext xmlns:c15="http://schemas.microsoft.com/office/drawing/2012/chart" uri="{CE6537A1-D6FC-4f65-9D91-7224C49458BB}">
                <c15:showLeaderLines val="1"/>
                <c15:leaderLines>
                  <c:spPr>
                    <a:ln w="9525">
                      <a:solidFill>
                        <a:schemeClr val="lt1">
                          <a:lumMod val="50000"/>
                        </a:schemeClr>
                      </a:solidFill>
                      <a:round/>
                    </a:ln>
                    <a:effectLst/>
                  </c:spPr>
                </c15:leaderLines>
              </c:ext>
            </c:extLst>
          </c:dLbls>
          <c:xVal>
            <c:numRef>
              <c:f>'[critical --wing.xlsx]Sheet3'!$D$5:$D$24</c:f>
              <c:numCache>
                <c:formatCode>General</c:formatCode>
                <c:ptCount val="20"/>
                <c:pt idx="0">
                  <c:v>4.7989997999999998</c:v>
                </c:pt>
                <c:pt idx="1">
                  <c:v>4.5528991999999997</c:v>
                </c:pt>
                <c:pt idx="2">
                  <c:v>4.3067985999999996</c:v>
                </c:pt>
                <c:pt idx="3">
                  <c:v>4.0606980000000004</c:v>
                </c:pt>
                <c:pt idx="4">
                  <c:v>3.8145974000000002</c:v>
                </c:pt>
                <c:pt idx="5">
                  <c:v>3.5684967999999997</c:v>
                </c:pt>
                <c:pt idx="6">
                  <c:v>3.3223961999999996</c:v>
                </c:pt>
                <c:pt idx="7">
                  <c:v>3.0762955999999999</c:v>
                </c:pt>
                <c:pt idx="8">
                  <c:v>2.8301949999999998</c:v>
                </c:pt>
                <c:pt idx="9">
                  <c:v>2.5840944000000001</c:v>
                </c:pt>
                <c:pt idx="10">
                  <c:v>2.3379684000000003</c:v>
                </c:pt>
                <c:pt idx="11">
                  <c:v>2.0918677999999997</c:v>
                </c:pt>
                <c:pt idx="12">
                  <c:v>1.8457672000000001</c:v>
                </c:pt>
                <c:pt idx="13">
                  <c:v>1.5996665999999999</c:v>
                </c:pt>
                <c:pt idx="14">
                  <c:v>1.3535659999999998</c:v>
                </c:pt>
                <c:pt idx="15">
                  <c:v>1.1074653999999999</c:v>
                </c:pt>
                <c:pt idx="16">
                  <c:v>0.86136479999999993</c:v>
                </c:pt>
                <c:pt idx="17">
                  <c:v>0.61526419999999993</c:v>
                </c:pt>
                <c:pt idx="18">
                  <c:v>0.36916359999999998</c:v>
                </c:pt>
                <c:pt idx="19">
                  <c:v>0.12306299999999999</c:v>
                </c:pt>
              </c:numCache>
            </c:numRef>
          </c:xVal>
          <c:yVal>
            <c:numRef>
              <c:f>'[critical --wing.xlsx]Sheet3'!$F$5:$F$24</c:f>
              <c:numCache>
                <c:formatCode>General</c:formatCode>
                <c:ptCount val="20"/>
                <c:pt idx="0">
                  <c:v>-54.388385939999999</c:v>
                </c:pt>
                <c:pt idx="1">
                  <c:v>-85.699406519999997</c:v>
                </c:pt>
                <c:pt idx="2">
                  <c:v>-108.6700146</c:v>
                </c:pt>
                <c:pt idx="3">
                  <c:v>-127.41481367999999</c:v>
                </c:pt>
                <c:pt idx="4">
                  <c:v>-143.23713222000001</c:v>
                </c:pt>
                <c:pt idx="5">
                  <c:v>-156.80865144000001</c:v>
                </c:pt>
                <c:pt idx="6">
                  <c:v>-168.52526292000002</c:v>
                </c:pt>
                <c:pt idx="7">
                  <c:v>-178.68054917999999</c:v>
                </c:pt>
                <c:pt idx="8">
                  <c:v>-187.47023190000002</c:v>
                </c:pt>
                <c:pt idx="9">
                  <c:v>-195.05444700000001</c:v>
                </c:pt>
                <c:pt idx="10">
                  <c:v>-201.56219286000001</c:v>
                </c:pt>
                <c:pt idx="11">
                  <c:v>-207.09577854000003</c:v>
                </c:pt>
                <c:pt idx="12">
                  <c:v>-211.73527200000001</c:v>
                </c:pt>
                <c:pt idx="13">
                  <c:v>-215.55629298000002</c:v>
                </c:pt>
                <c:pt idx="14">
                  <c:v>-218.61666833999999</c:v>
                </c:pt>
                <c:pt idx="15">
                  <c:v>-220.9653285</c:v>
                </c:pt>
                <c:pt idx="16">
                  <c:v>-219.45293370000002</c:v>
                </c:pt>
                <c:pt idx="17">
                  <c:v>-247.44113394000001</c:v>
                </c:pt>
                <c:pt idx="18">
                  <c:v>-248.65994622000002</c:v>
                </c:pt>
                <c:pt idx="19">
                  <c:v>-249.30493812</c:v>
                </c:pt>
              </c:numCache>
            </c:numRef>
          </c:yVal>
          <c:smooth val="0"/>
          <c:extLst>
            <c:ext xmlns:c16="http://schemas.microsoft.com/office/drawing/2014/chart" uri="{C3380CC4-5D6E-409C-BE32-E72D297353CC}">
              <c16:uniqueId val="{00000001-E549-4091-8272-6FA64AD1BBAB}"/>
            </c:ext>
          </c:extLst>
        </c:ser>
        <c:ser>
          <c:idx val="1"/>
          <c:order val="1"/>
          <c:tx>
            <c:v>case 205</c:v>
          </c:tx>
          <c:spPr>
            <a:ln w="22225" cap="rnd">
              <a:solidFill>
                <a:schemeClr val="accent2"/>
              </a:solidFill>
            </a:ln>
            <a:effectLst>
              <a:glow rad="139700">
                <a:schemeClr val="accent2">
                  <a:satMod val="175000"/>
                  <a:alpha val="14000"/>
                </a:schemeClr>
              </a:glow>
            </a:effectLst>
          </c:spPr>
          <c:marker>
            <c:symbol val="circle"/>
            <c:size val="3"/>
            <c:spPr>
              <a:solidFill>
                <a:schemeClr val="accent2">
                  <a:lumMod val="60000"/>
                  <a:lumOff val="40000"/>
                </a:schemeClr>
              </a:solidFill>
              <a:ln>
                <a:noFill/>
              </a:ln>
              <a:effectLst>
                <a:glow rad="63500">
                  <a:schemeClr val="accent2">
                    <a:satMod val="175000"/>
                    <a:alpha val="25000"/>
                  </a:schemeClr>
                </a:glow>
              </a:effectLst>
            </c:spPr>
          </c:marker>
          <c:xVal>
            <c:numRef>
              <c:f>'[critical --wing.xlsx]Sheet3'!$D$5:$D$24</c:f>
              <c:numCache>
                <c:formatCode>General</c:formatCode>
                <c:ptCount val="20"/>
                <c:pt idx="0">
                  <c:v>4.7989997999999998</c:v>
                </c:pt>
                <c:pt idx="1">
                  <c:v>4.5528991999999997</c:v>
                </c:pt>
                <c:pt idx="2">
                  <c:v>4.3067985999999996</c:v>
                </c:pt>
                <c:pt idx="3">
                  <c:v>4.0606980000000004</c:v>
                </c:pt>
                <c:pt idx="4">
                  <c:v>3.8145974000000002</c:v>
                </c:pt>
                <c:pt idx="5">
                  <c:v>3.5684967999999997</c:v>
                </c:pt>
                <c:pt idx="6">
                  <c:v>3.3223961999999996</c:v>
                </c:pt>
                <c:pt idx="7">
                  <c:v>3.0762955999999999</c:v>
                </c:pt>
                <c:pt idx="8">
                  <c:v>2.8301949999999998</c:v>
                </c:pt>
                <c:pt idx="9">
                  <c:v>2.5840944000000001</c:v>
                </c:pt>
                <c:pt idx="10">
                  <c:v>2.3379684000000003</c:v>
                </c:pt>
                <c:pt idx="11">
                  <c:v>2.0918677999999997</c:v>
                </c:pt>
                <c:pt idx="12">
                  <c:v>1.8457672000000001</c:v>
                </c:pt>
                <c:pt idx="13">
                  <c:v>1.5996665999999999</c:v>
                </c:pt>
                <c:pt idx="14">
                  <c:v>1.3535659999999998</c:v>
                </c:pt>
                <c:pt idx="15">
                  <c:v>1.1074653999999999</c:v>
                </c:pt>
                <c:pt idx="16">
                  <c:v>0.86136479999999993</c:v>
                </c:pt>
                <c:pt idx="17">
                  <c:v>0.61526419999999993</c:v>
                </c:pt>
                <c:pt idx="18">
                  <c:v>0.36916359999999998</c:v>
                </c:pt>
                <c:pt idx="19">
                  <c:v>0.12306299999999999</c:v>
                </c:pt>
              </c:numCache>
            </c:numRef>
          </c:xVal>
          <c:yVal>
            <c:numRef>
              <c:f>'[critical --wing.xlsx]Sheet3'!$F$28:$F$47</c:f>
              <c:numCache>
                <c:formatCode>General</c:formatCode>
                <c:ptCount val="20"/>
                <c:pt idx="0">
                  <c:v>-16.213761900000002</c:v>
                </c:pt>
                <c:pt idx="1">
                  <c:v>-28.851154919999999</c:v>
                </c:pt>
                <c:pt idx="2">
                  <c:v>-38.081211420000002</c:v>
                </c:pt>
                <c:pt idx="3">
                  <c:v>-45.576462120000002</c:v>
                </c:pt>
                <c:pt idx="4">
                  <c:v>-51.870693420000002</c:v>
                </c:pt>
                <c:pt idx="5">
                  <c:v>-57.235246740000008</c:v>
                </c:pt>
                <c:pt idx="6">
                  <c:v>-61.834706220000001</c:v>
                </c:pt>
                <c:pt idx="7">
                  <c:v>-65.7891738</c:v>
                </c:pt>
                <c:pt idx="8">
                  <c:v>-69.18316566</c:v>
                </c:pt>
                <c:pt idx="9">
                  <c:v>-72.078956880000007</c:v>
                </c:pt>
                <c:pt idx="10">
                  <c:v>-74.529926099999997</c:v>
                </c:pt>
                <c:pt idx="11">
                  <c:v>-76.580555520000004</c:v>
                </c:pt>
                <c:pt idx="12">
                  <c:v>-78.261982680000003</c:v>
                </c:pt>
                <c:pt idx="13">
                  <c:v>-79.609793339999996</c:v>
                </c:pt>
                <c:pt idx="14">
                  <c:v>-80.64178038</c:v>
                </c:pt>
                <c:pt idx="15">
                  <c:v>-81.380184900000003</c:v>
                </c:pt>
                <c:pt idx="16">
                  <c:v>-81.980694600000007</c:v>
                </c:pt>
                <c:pt idx="17">
                  <c:v>-81.0688095</c:v>
                </c:pt>
                <c:pt idx="18">
                  <c:v>-80.993189759999993</c:v>
                </c:pt>
                <c:pt idx="19">
                  <c:v>-80.686262580000005</c:v>
                </c:pt>
              </c:numCache>
            </c:numRef>
          </c:yVal>
          <c:smooth val="0"/>
          <c:extLst>
            <c:ext xmlns:c16="http://schemas.microsoft.com/office/drawing/2014/chart" uri="{C3380CC4-5D6E-409C-BE32-E72D297353CC}">
              <c16:uniqueId val="{00000002-E549-4091-8272-6FA64AD1BBAB}"/>
            </c:ext>
          </c:extLst>
        </c:ser>
        <c:ser>
          <c:idx val="2"/>
          <c:order val="2"/>
          <c:tx>
            <c:v>case 130</c:v>
          </c:tx>
          <c:spPr>
            <a:ln w="22225" cap="rnd">
              <a:solidFill>
                <a:schemeClr val="accent3"/>
              </a:solidFill>
            </a:ln>
            <a:effectLst>
              <a:glow rad="139700">
                <a:schemeClr val="accent3">
                  <a:satMod val="175000"/>
                  <a:alpha val="14000"/>
                </a:schemeClr>
              </a:glow>
            </a:effectLst>
          </c:spPr>
          <c:marker>
            <c:symbol val="circle"/>
            <c:size val="3"/>
            <c:spPr>
              <a:solidFill>
                <a:schemeClr val="accent3">
                  <a:lumMod val="60000"/>
                  <a:lumOff val="40000"/>
                </a:schemeClr>
              </a:solidFill>
              <a:ln>
                <a:noFill/>
              </a:ln>
              <a:effectLst>
                <a:glow rad="63500">
                  <a:schemeClr val="accent3">
                    <a:satMod val="175000"/>
                    <a:alpha val="25000"/>
                  </a:schemeClr>
                </a:glow>
              </a:effectLst>
            </c:spPr>
          </c:marker>
          <c:xVal>
            <c:numRef>
              <c:f>'[critical --wing.xlsx]Sheet3'!$D$5:$D$24</c:f>
              <c:numCache>
                <c:formatCode>General</c:formatCode>
                <c:ptCount val="20"/>
                <c:pt idx="0">
                  <c:v>4.7989997999999998</c:v>
                </c:pt>
                <c:pt idx="1">
                  <c:v>4.5528991999999997</c:v>
                </c:pt>
                <c:pt idx="2">
                  <c:v>4.3067985999999996</c:v>
                </c:pt>
                <c:pt idx="3">
                  <c:v>4.0606980000000004</c:v>
                </c:pt>
                <c:pt idx="4">
                  <c:v>3.8145974000000002</c:v>
                </c:pt>
                <c:pt idx="5">
                  <c:v>3.5684967999999997</c:v>
                </c:pt>
                <c:pt idx="6">
                  <c:v>3.3223961999999996</c:v>
                </c:pt>
                <c:pt idx="7">
                  <c:v>3.0762955999999999</c:v>
                </c:pt>
                <c:pt idx="8">
                  <c:v>2.8301949999999998</c:v>
                </c:pt>
                <c:pt idx="9">
                  <c:v>2.5840944000000001</c:v>
                </c:pt>
                <c:pt idx="10">
                  <c:v>2.3379684000000003</c:v>
                </c:pt>
                <c:pt idx="11">
                  <c:v>2.0918677999999997</c:v>
                </c:pt>
                <c:pt idx="12">
                  <c:v>1.8457672000000001</c:v>
                </c:pt>
                <c:pt idx="13">
                  <c:v>1.5996665999999999</c:v>
                </c:pt>
                <c:pt idx="14">
                  <c:v>1.3535659999999998</c:v>
                </c:pt>
                <c:pt idx="15">
                  <c:v>1.1074653999999999</c:v>
                </c:pt>
                <c:pt idx="16">
                  <c:v>0.86136479999999993</c:v>
                </c:pt>
                <c:pt idx="17">
                  <c:v>0.61526419999999993</c:v>
                </c:pt>
                <c:pt idx="18">
                  <c:v>0.36916359999999998</c:v>
                </c:pt>
                <c:pt idx="19">
                  <c:v>0.12306299999999999</c:v>
                </c:pt>
              </c:numCache>
            </c:numRef>
          </c:xVal>
          <c:yVal>
            <c:numRef>
              <c:f>'[critical --wing.xlsx]Sheet3'!$F$52:$F$71</c:f>
              <c:numCache>
                <c:formatCode>General</c:formatCode>
                <c:ptCount val="20"/>
                <c:pt idx="0">
                  <c:v>-44.958159539999997</c:v>
                </c:pt>
                <c:pt idx="1">
                  <c:v>-71.794270800000007</c:v>
                </c:pt>
                <c:pt idx="2">
                  <c:v>-91.49098896000001</c:v>
                </c:pt>
                <c:pt idx="3">
                  <c:v>-107.5579596</c:v>
                </c:pt>
                <c:pt idx="4">
                  <c:v>-121.11613416</c:v>
                </c:pt>
                <c:pt idx="5">
                  <c:v>-132.7348848</c:v>
                </c:pt>
                <c:pt idx="6">
                  <c:v>-142.76117268000002</c:v>
                </c:pt>
                <c:pt idx="7">
                  <c:v>-151.43520167999998</c:v>
                </c:pt>
                <c:pt idx="8">
                  <c:v>-158.93934882000002</c:v>
                </c:pt>
                <c:pt idx="9">
                  <c:v>-165.40261247999999</c:v>
                </c:pt>
                <c:pt idx="10">
                  <c:v>-170.94064638</c:v>
                </c:pt>
                <c:pt idx="11">
                  <c:v>-175.63351848000002</c:v>
                </c:pt>
                <c:pt idx="12">
                  <c:v>-179.56574496000002</c:v>
                </c:pt>
                <c:pt idx="13">
                  <c:v>-182.78625624</c:v>
                </c:pt>
                <c:pt idx="14">
                  <c:v>-185.35287918</c:v>
                </c:pt>
                <c:pt idx="15">
                  <c:v>-187.30564776</c:v>
                </c:pt>
                <c:pt idx="16">
                  <c:v>-186.47827884</c:v>
                </c:pt>
                <c:pt idx="17">
                  <c:v>-205.94813778</c:v>
                </c:pt>
                <c:pt idx="18">
                  <c:v>-206.79774780000002</c:v>
                </c:pt>
                <c:pt idx="19">
                  <c:v>-207.15805362</c:v>
                </c:pt>
              </c:numCache>
            </c:numRef>
          </c:yVal>
          <c:smooth val="0"/>
          <c:extLst>
            <c:ext xmlns:c16="http://schemas.microsoft.com/office/drawing/2014/chart" uri="{C3380CC4-5D6E-409C-BE32-E72D297353CC}">
              <c16:uniqueId val="{00000003-E549-4091-8272-6FA64AD1BBAB}"/>
            </c:ext>
          </c:extLst>
        </c:ser>
        <c:ser>
          <c:idx val="3"/>
          <c:order val="3"/>
          <c:tx>
            <c:v>case 153</c:v>
          </c:tx>
          <c:spPr>
            <a:ln w="22225" cap="rnd">
              <a:solidFill>
                <a:schemeClr val="accent4"/>
              </a:solidFill>
            </a:ln>
            <a:effectLst>
              <a:glow rad="139700">
                <a:schemeClr val="accent4">
                  <a:satMod val="175000"/>
                  <a:alpha val="14000"/>
                </a:schemeClr>
              </a:glow>
            </a:effectLst>
          </c:spPr>
          <c:marker>
            <c:symbol val="circle"/>
            <c:size val="3"/>
            <c:spPr>
              <a:solidFill>
                <a:schemeClr val="accent4">
                  <a:lumMod val="60000"/>
                  <a:lumOff val="40000"/>
                </a:schemeClr>
              </a:solidFill>
              <a:ln>
                <a:noFill/>
              </a:ln>
              <a:effectLst>
                <a:glow rad="63500">
                  <a:schemeClr val="accent4">
                    <a:satMod val="175000"/>
                    <a:alpha val="25000"/>
                  </a:schemeClr>
                </a:glow>
              </a:effectLst>
            </c:spPr>
          </c:marker>
          <c:dLbls>
            <c:dLbl>
              <c:idx val="19"/>
              <c:layout>
                <c:manualLayout>
                  <c:x val="-2.524172820366366E-2"/>
                  <c:y val="-7.4670429915772746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E549-4091-8272-6FA64AD1BBAB}"/>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75000"/>
                      </a:schemeClr>
                    </a:solidFill>
                    <a:latin typeface="+mn-lt"/>
                    <a:ea typeface="+mn-ea"/>
                    <a:cs typeface="+mn-cs"/>
                  </a:defRPr>
                </a:pPr>
                <a:endParaRPr lang="tr-TR"/>
              </a:p>
            </c:txPr>
            <c:showLegendKey val="0"/>
            <c:showVal val="0"/>
            <c:showCatName val="0"/>
            <c:showSerName val="0"/>
            <c:showPercent val="0"/>
            <c:showBubbleSize val="0"/>
            <c:extLst>
              <c:ext xmlns:c15="http://schemas.microsoft.com/office/drawing/2012/chart" uri="{CE6537A1-D6FC-4f65-9D91-7224C49458BB}">
                <c15:showLeaderLines val="1"/>
                <c15:leaderLines>
                  <c:spPr>
                    <a:ln w="9525">
                      <a:solidFill>
                        <a:schemeClr val="lt1">
                          <a:lumMod val="50000"/>
                        </a:schemeClr>
                      </a:solidFill>
                      <a:round/>
                    </a:ln>
                    <a:effectLst/>
                  </c:spPr>
                </c15:leaderLines>
              </c:ext>
            </c:extLst>
          </c:dLbls>
          <c:xVal>
            <c:numRef>
              <c:f>'[critical --wing.xlsx]Sheet3'!$D$5:$D$24</c:f>
              <c:numCache>
                <c:formatCode>General</c:formatCode>
                <c:ptCount val="20"/>
                <c:pt idx="0">
                  <c:v>4.7989997999999998</c:v>
                </c:pt>
                <c:pt idx="1">
                  <c:v>4.5528991999999997</c:v>
                </c:pt>
                <c:pt idx="2">
                  <c:v>4.3067985999999996</c:v>
                </c:pt>
                <c:pt idx="3">
                  <c:v>4.0606980000000004</c:v>
                </c:pt>
                <c:pt idx="4">
                  <c:v>3.8145974000000002</c:v>
                </c:pt>
                <c:pt idx="5">
                  <c:v>3.5684967999999997</c:v>
                </c:pt>
                <c:pt idx="6">
                  <c:v>3.3223961999999996</c:v>
                </c:pt>
                <c:pt idx="7">
                  <c:v>3.0762955999999999</c:v>
                </c:pt>
                <c:pt idx="8">
                  <c:v>2.8301949999999998</c:v>
                </c:pt>
                <c:pt idx="9">
                  <c:v>2.5840944000000001</c:v>
                </c:pt>
                <c:pt idx="10">
                  <c:v>2.3379684000000003</c:v>
                </c:pt>
                <c:pt idx="11">
                  <c:v>2.0918677999999997</c:v>
                </c:pt>
                <c:pt idx="12">
                  <c:v>1.8457672000000001</c:v>
                </c:pt>
                <c:pt idx="13">
                  <c:v>1.5996665999999999</c:v>
                </c:pt>
                <c:pt idx="14">
                  <c:v>1.3535659999999998</c:v>
                </c:pt>
                <c:pt idx="15">
                  <c:v>1.1074653999999999</c:v>
                </c:pt>
                <c:pt idx="16">
                  <c:v>0.86136479999999993</c:v>
                </c:pt>
                <c:pt idx="17">
                  <c:v>0.61526419999999993</c:v>
                </c:pt>
                <c:pt idx="18">
                  <c:v>0.36916359999999998</c:v>
                </c:pt>
                <c:pt idx="19">
                  <c:v>0.12306299999999999</c:v>
                </c:pt>
              </c:numCache>
            </c:numRef>
          </c:xVal>
          <c:yVal>
            <c:numRef>
              <c:f>'[critical --wing.xlsx]Sheet3'!$F$75:$F$94</c:f>
              <c:numCache>
                <c:formatCode>General</c:formatCode>
                <c:ptCount val="20"/>
                <c:pt idx="0">
                  <c:v>-2.92248054</c:v>
                </c:pt>
                <c:pt idx="1">
                  <c:v>-10.195320239999999</c:v>
                </c:pt>
                <c:pt idx="2">
                  <c:v>-15.399737640000001</c:v>
                </c:pt>
                <c:pt idx="3">
                  <c:v>-19.549926899999999</c:v>
                </c:pt>
                <c:pt idx="4">
                  <c:v>-22.966159860000001</c:v>
                </c:pt>
                <c:pt idx="5">
                  <c:v>-25.813020659999999</c:v>
                </c:pt>
                <c:pt idx="6">
                  <c:v>-28.19281836</c:v>
                </c:pt>
                <c:pt idx="7">
                  <c:v>-30.176724480000001</c:v>
                </c:pt>
                <c:pt idx="8">
                  <c:v>-31.813669440000002</c:v>
                </c:pt>
                <c:pt idx="9">
                  <c:v>-33.143687219999997</c:v>
                </c:pt>
                <c:pt idx="10">
                  <c:v>-34.202363580000004</c:v>
                </c:pt>
                <c:pt idx="11">
                  <c:v>-35.01193962</c:v>
                </c:pt>
                <c:pt idx="12">
                  <c:v>-35.594656440000001</c:v>
                </c:pt>
                <c:pt idx="13">
                  <c:v>-35.968306920000003</c:v>
                </c:pt>
                <c:pt idx="14">
                  <c:v>-36.14623572</c:v>
                </c:pt>
                <c:pt idx="15">
                  <c:v>-36.1417875</c:v>
                </c:pt>
                <c:pt idx="16">
                  <c:v>-34.037779440000001</c:v>
                </c:pt>
                <c:pt idx="17">
                  <c:v>-50.01578568</c:v>
                </c:pt>
                <c:pt idx="18">
                  <c:v>-49.993544580000005</c:v>
                </c:pt>
                <c:pt idx="19">
                  <c:v>-49.828960440000003</c:v>
                </c:pt>
              </c:numCache>
            </c:numRef>
          </c:yVal>
          <c:smooth val="0"/>
          <c:extLst>
            <c:ext xmlns:c16="http://schemas.microsoft.com/office/drawing/2014/chart" uri="{C3380CC4-5D6E-409C-BE32-E72D297353CC}">
              <c16:uniqueId val="{00000005-E549-4091-8272-6FA64AD1BBAB}"/>
            </c:ext>
          </c:extLst>
        </c:ser>
        <c:ser>
          <c:idx val="4"/>
          <c:order val="4"/>
          <c:tx>
            <c:v>case 220</c:v>
          </c:tx>
          <c:spPr>
            <a:ln w="22225" cap="rnd">
              <a:solidFill>
                <a:schemeClr val="accent5"/>
              </a:solidFill>
            </a:ln>
            <a:effectLst>
              <a:glow rad="139700">
                <a:schemeClr val="accent5">
                  <a:satMod val="175000"/>
                  <a:alpha val="14000"/>
                </a:schemeClr>
              </a:glow>
            </a:effectLst>
          </c:spPr>
          <c:marker>
            <c:symbol val="circle"/>
            <c:size val="3"/>
            <c:spPr>
              <a:solidFill>
                <a:schemeClr val="accent5">
                  <a:lumMod val="60000"/>
                  <a:lumOff val="40000"/>
                </a:schemeClr>
              </a:solidFill>
              <a:ln>
                <a:noFill/>
              </a:ln>
              <a:effectLst>
                <a:glow rad="63500">
                  <a:schemeClr val="accent5">
                    <a:satMod val="175000"/>
                    <a:alpha val="25000"/>
                  </a:schemeClr>
                </a:glow>
              </a:effectLst>
            </c:spPr>
          </c:marker>
          <c:xVal>
            <c:numRef>
              <c:f>'[critical --wing.xlsx]Sheet3'!$D$5:$D$24</c:f>
              <c:numCache>
                <c:formatCode>General</c:formatCode>
                <c:ptCount val="20"/>
                <c:pt idx="0">
                  <c:v>4.7989997999999998</c:v>
                </c:pt>
                <c:pt idx="1">
                  <c:v>4.5528991999999997</c:v>
                </c:pt>
                <c:pt idx="2">
                  <c:v>4.3067985999999996</c:v>
                </c:pt>
                <c:pt idx="3">
                  <c:v>4.0606980000000004</c:v>
                </c:pt>
                <c:pt idx="4">
                  <c:v>3.8145974000000002</c:v>
                </c:pt>
                <c:pt idx="5">
                  <c:v>3.5684967999999997</c:v>
                </c:pt>
                <c:pt idx="6">
                  <c:v>3.3223961999999996</c:v>
                </c:pt>
                <c:pt idx="7">
                  <c:v>3.0762955999999999</c:v>
                </c:pt>
                <c:pt idx="8">
                  <c:v>2.8301949999999998</c:v>
                </c:pt>
                <c:pt idx="9">
                  <c:v>2.5840944000000001</c:v>
                </c:pt>
                <c:pt idx="10">
                  <c:v>2.3379684000000003</c:v>
                </c:pt>
                <c:pt idx="11">
                  <c:v>2.0918677999999997</c:v>
                </c:pt>
                <c:pt idx="12">
                  <c:v>1.8457672000000001</c:v>
                </c:pt>
                <c:pt idx="13">
                  <c:v>1.5996665999999999</c:v>
                </c:pt>
                <c:pt idx="14">
                  <c:v>1.3535659999999998</c:v>
                </c:pt>
                <c:pt idx="15">
                  <c:v>1.1074653999999999</c:v>
                </c:pt>
                <c:pt idx="16">
                  <c:v>0.86136479999999993</c:v>
                </c:pt>
                <c:pt idx="17">
                  <c:v>0.61526419999999993</c:v>
                </c:pt>
                <c:pt idx="18">
                  <c:v>0.36916359999999998</c:v>
                </c:pt>
                <c:pt idx="19">
                  <c:v>0.12306299999999999</c:v>
                </c:pt>
              </c:numCache>
            </c:numRef>
          </c:xVal>
          <c:yVal>
            <c:numRef>
              <c:f>'[critical --wing.xlsx]Sheet3'!$F$98:$F$117</c:f>
              <c:numCache>
                <c:formatCode>General</c:formatCode>
                <c:ptCount val="20"/>
                <c:pt idx="0">
                  <c:v>-40.727902320000005</c:v>
                </c:pt>
                <c:pt idx="1">
                  <c:v>-64.641533039999999</c:v>
                </c:pt>
                <c:pt idx="2">
                  <c:v>-82.189760939999999</c:v>
                </c:pt>
                <c:pt idx="3">
                  <c:v>-96.504132900000002</c:v>
                </c:pt>
                <c:pt idx="4">
                  <c:v>-108.58994663999999</c:v>
                </c:pt>
                <c:pt idx="5">
                  <c:v>-118.94985102</c:v>
                </c:pt>
                <c:pt idx="6">
                  <c:v>-127.89077322000001</c:v>
                </c:pt>
                <c:pt idx="7">
                  <c:v>-135.63067602000001</c:v>
                </c:pt>
                <c:pt idx="8">
                  <c:v>-142.32969534</c:v>
                </c:pt>
                <c:pt idx="9">
                  <c:v>-148.10348490000001</c:v>
                </c:pt>
                <c:pt idx="10">
                  <c:v>-153.05435376</c:v>
                </c:pt>
                <c:pt idx="11">
                  <c:v>-157.25792166000002</c:v>
                </c:pt>
                <c:pt idx="12">
                  <c:v>-160.77646368000001</c:v>
                </c:pt>
                <c:pt idx="13">
                  <c:v>-163.67225490000001</c:v>
                </c:pt>
                <c:pt idx="14">
                  <c:v>-165.97643286000002</c:v>
                </c:pt>
                <c:pt idx="15">
                  <c:v>-167.7423762</c:v>
                </c:pt>
                <c:pt idx="16">
                  <c:v>-166.80825000000002</c:v>
                </c:pt>
                <c:pt idx="17">
                  <c:v>-186.05124972000002</c:v>
                </c:pt>
                <c:pt idx="18">
                  <c:v>-186.88751508000001</c:v>
                </c:pt>
                <c:pt idx="19">
                  <c:v>-187.28340666</c:v>
                </c:pt>
              </c:numCache>
            </c:numRef>
          </c:yVal>
          <c:smooth val="0"/>
          <c:extLst>
            <c:ext xmlns:c16="http://schemas.microsoft.com/office/drawing/2014/chart" uri="{C3380CC4-5D6E-409C-BE32-E72D297353CC}">
              <c16:uniqueId val="{00000006-E549-4091-8272-6FA64AD1BBAB}"/>
            </c:ext>
          </c:extLst>
        </c:ser>
        <c:ser>
          <c:idx val="5"/>
          <c:order val="5"/>
          <c:tx>
            <c:v>case 18</c:v>
          </c:tx>
          <c:spPr>
            <a:ln w="22225" cap="rnd">
              <a:solidFill>
                <a:schemeClr val="accent6"/>
              </a:solidFill>
            </a:ln>
            <a:effectLst>
              <a:glow rad="139700">
                <a:schemeClr val="accent6">
                  <a:satMod val="175000"/>
                  <a:alpha val="14000"/>
                </a:schemeClr>
              </a:glow>
            </a:effectLst>
          </c:spPr>
          <c:marker>
            <c:symbol val="circle"/>
            <c:size val="3"/>
            <c:spPr>
              <a:solidFill>
                <a:schemeClr val="accent6">
                  <a:lumMod val="60000"/>
                  <a:lumOff val="40000"/>
                </a:schemeClr>
              </a:solidFill>
              <a:ln>
                <a:noFill/>
              </a:ln>
              <a:effectLst>
                <a:glow rad="63500">
                  <a:schemeClr val="accent6">
                    <a:satMod val="175000"/>
                    <a:alpha val="25000"/>
                  </a:schemeClr>
                </a:glow>
              </a:effectLst>
            </c:spPr>
          </c:marker>
          <c:xVal>
            <c:numRef>
              <c:f>'[critical --wing.xlsx]Sheet3'!$D$5:$D$24</c:f>
              <c:numCache>
                <c:formatCode>General</c:formatCode>
                <c:ptCount val="20"/>
                <c:pt idx="0">
                  <c:v>4.7989997999999998</c:v>
                </c:pt>
                <c:pt idx="1">
                  <c:v>4.5528991999999997</c:v>
                </c:pt>
                <c:pt idx="2">
                  <c:v>4.3067985999999996</c:v>
                </c:pt>
                <c:pt idx="3">
                  <c:v>4.0606980000000004</c:v>
                </c:pt>
                <c:pt idx="4">
                  <c:v>3.8145974000000002</c:v>
                </c:pt>
                <c:pt idx="5">
                  <c:v>3.5684967999999997</c:v>
                </c:pt>
                <c:pt idx="6">
                  <c:v>3.3223961999999996</c:v>
                </c:pt>
                <c:pt idx="7">
                  <c:v>3.0762955999999999</c:v>
                </c:pt>
                <c:pt idx="8">
                  <c:v>2.8301949999999998</c:v>
                </c:pt>
                <c:pt idx="9">
                  <c:v>2.5840944000000001</c:v>
                </c:pt>
                <c:pt idx="10">
                  <c:v>2.3379684000000003</c:v>
                </c:pt>
                <c:pt idx="11">
                  <c:v>2.0918677999999997</c:v>
                </c:pt>
                <c:pt idx="12">
                  <c:v>1.8457672000000001</c:v>
                </c:pt>
                <c:pt idx="13">
                  <c:v>1.5996665999999999</c:v>
                </c:pt>
                <c:pt idx="14">
                  <c:v>1.3535659999999998</c:v>
                </c:pt>
                <c:pt idx="15">
                  <c:v>1.1074653999999999</c:v>
                </c:pt>
                <c:pt idx="16">
                  <c:v>0.86136479999999993</c:v>
                </c:pt>
                <c:pt idx="17">
                  <c:v>0.61526419999999993</c:v>
                </c:pt>
                <c:pt idx="18">
                  <c:v>0.36916359999999998</c:v>
                </c:pt>
                <c:pt idx="19">
                  <c:v>0.12306299999999999</c:v>
                </c:pt>
              </c:numCache>
            </c:numRef>
          </c:xVal>
          <c:yVal>
            <c:numRef>
              <c:f>'[critical --wing.xlsx]Sheet3'!$F$121:$F$140</c:f>
              <c:numCache>
                <c:formatCode>General</c:formatCode>
                <c:ptCount val="20"/>
                <c:pt idx="0">
                  <c:v>-13.144490100000001</c:v>
                </c:pt>
                <c:pt idx="1">
                  <c:v>-22.610302260000001</c:v>
                </c:pt>
                <c:pt idx="2">
                  <c:v>-29.5361808</c:v>
                </c:pt>
                <c:pt idx="3">
                  <c:v>-35.167627320000001</c:v>
                </c:pt>
                <c:pt idx="4">
                  <c:v>-39.904981620000001</c:v>
                </c:pt>
                <c:pt idx="5">
                  <c:v>-43.943965380000002</c:v>
                </c:pt>
                <c:pt idx="6">
                  <c:v>-47.418025200000002</c:v>
                </c:pt>
                <c:pt idx="7">
                  <c:v>-50.407229040000004</c:v>
                </c:pt>
                <c:pt idx="8">
                  <c:v>-52.9783002</c:v>
                </c:pt>
                <c:pt idx="9">
                  <c:v>-55.180169100000001</c:v>
                </c:pt>
                <c:pt idx="10">
                  <c:v>-57.048421499999996</c:v>
                </c:pt>
                <c:pt idx="11">
                  <c:v>-58.614194939999997</c:v>
                </c:pt>
                <c:pt idx="12">
                  <c:v>-59.908626959999999</c:v>
                </c:pt>
                <c:pt idx="13">
                  <c:v>-60.953958659999998</c:v>
                </c:pt>
                <c:pt idx="14">
                  <c:v>-61.759086480000001</c:v>
                </c:pt>
                <c:pt idx="15">
                  <c:v>-62.350699739999996</c:v>
                </c:pt>
                <c:pt idx="16">
                  <c:v>-62.59980006</c:v>
                </c:pt>
                <c:pt idx="17">
                  <c:v>-63.938714280000006</c:v>
                </c:pt>
                <c:pt idx="18">
                  <c:v>-63.983196480000004</c:v>
                </c:pt>
                <c:pt idx="19">
                  <c:v>-63.845301659999997</c:v>
                </c:pt>
              </c:numCache>
            </c:numRef>
          </c:yVal>
          <c:smooth val="0"/>
          <c:extLst>
            <c:ext xmlns:c16="http://schemas.microsoft.com/office/drawing/2014/chart" uri="{C3380CC4-5D6E-409C-BE32-E72D297353CC}">
              <c16:uniqueId val="{00000007-E549-4091-8272-6FA64AD1BBAB}"/>
            </c:ext>
          </c:extLst>
        </c:ser>
        <c:dLbls>
          <c:showLegendKey val="0"/>
          <c:showVal val="0"/>
          <c:showCatName val="0"/>
          <c:showSerName val="0"/>
          <c:showPercent val="0"/>
          <c:showBubbleSize val="0"/>
        </c:dLbls>
        <c:axId val="387300512"/>
        <c:axId val="387284440"/>
      </c:scatterChart>
      <c:valAx>
        <c:axId val="387300512"/>
        <c:scaling>
          <c:orientation val="minMax"/>
        </c:scaling>
        <c:delete val="0"/>
        <c:axPos val="b"/>
        <c:majorGridlines>
          <c:spPr>
            <a:ln w="9525" cap="flat" cmpd="sng" algn="ctr">
              <a:solidFill>
                <a:schemeClr val="dk1">
                  <a:lumMod val="65000"/>
                  <a:lumOff val="35000"/>
                  <a:alpha val="75000"/>
                </a:schemeClr>
              </a:solidFill>
              <a:round/>
            </a:ln>
            <a:effectLst/>
          </c:spPr>
        </c:majorGridlines>
        <c:title>
          <c:tx>
            <c:rich>
              <a:bodyPr rot="0" spcFirstLastPara="1" vertOverflow="ellipsis" vert="horz" wrap="square" anchor="ctr" anchorCtr="1"/>
              <a:lstStyle/>
              <a:p>
                <a:pPr algn="ctr" rtl="0">
                  <a:defRPr lang="en-GB" sz="1050" b="1" i="0" u="none" strike="noStrike" kern="1200" baseline="0">
                    <a:solidFill>
                      <a:sysClr val="window" lastClr="FFFFFF">
                        <a:lumMod val="75000"/>
                      </a:sysClr>
                    </a:solidFill>
                    <a:latin typeface="Arial Black" panose="020B0A04020102020204" pitchFamily="34" charset="0"/>
                    <a:ea typeface="+mn-ea"/>
                    <a:cs typeface="+mn-cs"/>
                  </a:defRPr>
                </a:pPr>
                <a:r>
                  <a:rPr lang="en-GB" sz="1050" b="1" i="0" u="none" strike="noStrike" kern="1200" baseline="0">
                    <a:solidFill>
                      <a:sysClr val="window" lastClr="FFFFFF">
                        <a:lumMod val="75000"/>
                      </a:sysClr>
                    </a:solidFill>
                    <a:latin typeface="Arial Black" panose="020B0A04020102020204" pitchFamily="34" charset="0"/>
                    <a:ea typeface="+mn-ea"/>
                    <a:cs typeface="+mn-cs"/>
                  </a:rPr>
                  <a:t>y [m]</a:t>
                </a:r>
              </a:p>
            </c:rich>
          </c:tx>
          <c:overlay val="0"/>
          <c:spPr>
            <a:noFill/>
            <a:ln>
              <a:noFill/>
            </a:ln>
            <a:effectLst/>
          </c:spPr>
          <c:txPr>
            <a:bodyPr rot="0" spcFirstLastPara="1" vertOverflow="ellipsis" vert="horz" wrap="square" anchor="ctr" anchorCtr="1"/>
            <a:lstStyle/>
            <a:p>
              <a:pPr algn="ctr" rtl="0">
                <a:defRPr lang="en-GB" sz="1050" b="1" i="0" u="none" strike="noStrike" kern="1200" baseline="0">
                  <a:solidFill>
                    <a:sysClr val="window" lastClr="FFFFFF">
                      <a:lumMod val="75000"/>
                    </a:sysClr>
                  </a:solidFill>
                  <a:latin typeface="Arial Black" panose="020B0A04020102020204" pitchFamily="34" charset="0"/>
                  <a:ea typeface="+mn-ea"/>
                  <a:cs typeface="+mn-cs"/>
                </a:defRPr>
              </a:pPr>
              <a:endParaRPr lang="tr-TR"/>
            </a:p>
          </c:txPr>
        </c:title>
        <c:numFmt formatCode="General" sourceLinked="1"/>
        <c:majorTickMark val="none"/>
        <c:minorTickMark val="none"/>
        <c:tickLblPos val="nextTo"/>
        <c:spPr>
          <a:noFill/>
          <a:ln w="9525" cap="flat" cmpd="sng" algn="ctr">
            <a:noFill/>
            <a:round/>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tr-TR"/>
          </a:p>
        </c:txPr>
        <c:crossAx val="387284440"/>
        <c:crosses val="autoZero"/>
        <c:crossBetween val="midCat"/>
      </c:valAx>
      <c:valAx>
        <c:axId val="387284440"/>
        <c:scaling>
          <c:orientation val="minMax"/>
        </c:scaling>
        <c:delete val="0"/>
        <c:axPos val="l"/>
        <c:majorGridlines>
          <c:spPr>
            <a:ln w="9525" cap="flat" cmpd="sng" algn="ctr">
              <a:solidFill>
                <a:schemeClr val="dk1">
                  <a:lumMod val="65000"/>
                  <a:lumOff val="35000"/>
                  <a:alpha val="75000"/>
                </a:schemeClr>
              </a:solidFill>
              <a:round/>
            </a:ln>
            <a:effectLst/>
          </c:spPr>
        </c:majorGridlines>
        <c:title>
          <c:tx>
            <c:rich>
              <a:bodyPr rot="-5400000" spcFirstLastPara="1" vertOverflow="ellipsis" vert="horz" wrap="square" anchor="ctr" anchorCtr="1"/>
              <a:lstStyle/>
              <a:p>
                <a:pPr algn="ctr" rtl="0">
                  <a:defRPr lang="tr-TR" sz="1100" b="1" i="0" u="none" strike="noStrike" kern="1200" cap="none" baseline="0">
                    <a:solidFill>
                      <a:sysClr val="window" lastClr="FFFFFF">
                        <a:lumMod val="75000"/>
                      </a:sysClr>
                    </a:solidFill>
                    <a:latin typeface="Arial Black" panose="020B0A04020102020204" pitchFamily="34" charset="0"/>
                    <a:ea typeface="+mn-ea"/>
                    <a:cs typeface="+mn-cs"/>
                  </a:defRPr>
                </a:pPr>
                <a:r>
                  <a:rPr lang="tr-TR" sz="1100" b="1" i="0" u="none" strike="noStrike" kern="1200" cap="none" baseline="0">
                    <a:solidFill>
                      <a:sysClr val="window" lastClr="FFFFFF">
                        <a:lumMod val="75000"/>
                      </a:sysClr>
                    </a:solidFill>
                    <a:latin typeface="Arial Black" panose="020B0A04020102020204" pitchFamily="34" charset="0"/>
                    <a:ea typeface="+mn-ea"/>
                    <a:cs typeface="+mn-cs"/>
                  </a:rPr>
                  <a:t>Fx</a:t>
                </a:r>
              </a:p>
            </c:rich>
          </c:tx>
          <c:overlay val="0"/>
          <c:spPr>
            <a:noFill/>
            <a:ln>
              <a:noFill/>
            </a:ln>
            <a:effectLst/>
          </c:spPr>
          <c:txPr>
            <a:bodyPr rot="-5400000" spcFirstLastPara="1" vertOverflow="ellipsis" vert="horz" wrap="square" anchor="ctr" anchorCtr="1"/>
            <a:lstStyle/>
            <a:p>
              <a:pPr algn="ctr" rtl="0">
                <a:defRPr lang="tr-TR" sz="1100" b="1" i="0" u="none" strike="noStrike" kern="1200" cap="none" baseline="0">
                  <a:solidFill>
                    <a:sysClr val="window" lastClr="FFFFFF">
                      <a:lumMod val="75000"/>
                    </a:sysClr>
                  </a:solidFill>
                  <a:latin typeface="Arial Black" panose="020B0A04020102020204" pitchFamily="34" charset="0"/>
                  <a:ea typeface="+mn-ea"/>
                  <a:cs typeface="+mn-cs"/>
                </a:defRPr>
              </a:pPr>
              <a:endParaRPr lang="tr-TR"/>
            </a:p>
          </c:txPr>
        </c:title>
        <c:numFmt formatCode="General" sourceLinked="1"/>
        <c:majorTickMark val="none"/>
        <c:minorTickMark val="none"/>
        <c:tickLblPos val="nextTo"/>
        <c:spPr>
          <a:noFill/>
          <a:ln w="9525" cap="flat" cmpd="sng" algn="ctr">
            <a:solidFill>
              <a:schemeClr val="lt1">
                <a:lumMod val="50000"/>
              </a:schemeClr>
            </a:solidFill>
            <a:round/>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tr-TR"/>
          </a:p>
        </c:txPr>
        <c:crossAx val="387300512"/>
        <c:crosses val="autoZero"/>
        <c:crossBetween val="midCat"/>
      </c:valAx>
      <c:spPr>
        <a:noFill/>
        <a:ln>
          <a:noFill/>
        </a:ln>
        <a:effectLst/>
      </c:spPr>
    </c:plotArea>
    <c:legend>
      <c:legendPos val="r"/>
      <c:layout>
        <c:manualLayout>
          <c:xMode val="edge"/>
          <c:yMode val="edge"/>
          <c:x val="0.80578807627495219"/>
          <c:y val="0.36657399005840946"/>
          <c:w val="0.13990594803659309"/>
          <c:h val="0.2900252317648229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tr-TR"/>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tr-TR"/>
    </a:p>
  </c:txPr>
  <c:externalData r:id="rId3">
    <c:autoUpdate val="0"/>
  </c:externalData>
</c:chartSpace>
</file>

<file path=word/charts/chart2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r>
              <a:rPr lang="en-GB"/>
              <a:t>Force Resultants in </a:t>
            </a:r>
            <a:r>
              <a:rPr lang="tr-TR"/>
              <a:t>z</a:t>
            </a:r>
            <a:r>
              <a:rPr lang="en-GB"/>
              <a:t>-dir along Half Span</a:t>
            </a:r>
          </a:p>
        </c:rich>
      </c:tx>
      <c:overlay val="0"/>
      <c:spPr>
        <a:noFill/>
        <a:ln>
          <a:noFill/>
        </a:ln>
        <a:effectLst/>
      </c:spPr>
      <c:txPr>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endParaRPr lang="tr-TR"/>
        </a:p>
      </c:txPr>
    </c:title>
    <c:autoTitleDeleted val="0"/>
    <c:plotArea>
      <c:layout/>
      <c:scatterChart>
        <c:scatterStyle val="lineMarker"/>
        <c:varyColors val="0"/>
        <c:ser>
          <c:idx val="0"/>
          <c:order val="0"/>
          <c:tx>
            <c:v>case 122</c:v>
          </c:tx>
          <c:spPr>
            <a:ln w="22225" cap="rnd">
              <a:solidFill>
                <a:schemeClr val="accent1"/>
              </a:solidFill>
            </a:ln>
            <a:effectLst>
              <a:glow rad="139700">
                <a:schemeClr val="accent1">
                  <a:satMod val="175000"/>
                  <a:alpha val="14000"/>
                </a:schemeClr>
              </a:glow>
            </a:effectLst>
          </c:spPr>
          <c:marker>
            <c:symbol val="circle"/>
            <c:size val="3"/>
            <c:spPr>
              <a:solidFill>
                <a:schemeClr val="accent1">
                  <a:lumMod val="60000"/>
                  <a:lumOff val="40000"/>
                </a:schemeClr>
              </a:solidFill>
              <a:ln>
                <a:noFill/>
              </a:ln>
              <a:effectLst>
                <a:glow rad="63500">
                  <a:schemeClr val="accent1">
                    <a:satMod val="175000"/>
                    <a:alpha val="25000"/>
                  </a:schemeClr>
                </a:glow>
              </a:effectLst>
            </c:spPr>
          </c:marker>
          <c:xVal>
            <c:numRef>
              <c:f>'[critical --wing.xlsx]Sheet3'!$D$5:$D$24</c:f>
              <c:numCache>
                <c:formatCode>General</c:formatCode>
                <c:ptCount val="20"/>
                <c:pt idx="0">
                  <c:v>4.7989997999999998</c:v>
                </c:pt>
                <c:pt idx="1">
                  <c:v>4.5528991999999997</c:v>
                </c:pt>
                <c:pt idx="2">
                  <c:v>4.3067985999999996</c:v>
                </c:pt>
                <c:pt idx="3">
                  <c:v>4.0606980000000004</c:v>
                </c:pt>
                <c:pt idx="4">
                  <c:v>3.8145974000000002</c:v>
                </c:pt>
                <c:pt idx="5">
                  <c:v>3.5684967999999997</c:v>
                </c:pt>
                <c:pt idx="6">
                  <c:v>3.3223961999999996</c:v>
                </c:pt>
                <c:pt idx="7">
                  <c:v>3.0762955999999999</c:v>
                </c:pt>
                <c:pt idx="8">
                  <c:v>2.8301949999999998</c:v>
                </c:pt>
                <c:pt idx="9">
                  <c:v>2.5840944000000001</c:v>
                </c:pt>
                <c:pt idx="10">
                  <c:v>2.3379684000000003</c:v>
                </c:pt>
                <c:pt idx="11">
                  <c:v>2.0918677999999997</c:v>
                </c:pt>
                <c:pt idx="12">
                  <c:v>1.8457672000000001</c:v>
                </c:pt>
                <c:pt idx="13">
                  <c:v>1.5996665999999999</c:v>
                </c:pt>
                <c:pt idx="14">
                  <c:v>1.3535659999999998</c:v>
                </c:pt>
                <c:pt idx="15">
                  <c:v>1.1074653999999999</c:v>
                </c:pt>
                <c:pt idx="16">
                  <c:v>0.86136479999999993</c:v>
                </c:pt>
                <c:pt idx="17">
                  <c:v>0.61526419999999993</c:v>
                </c:pt>
                <c:pt idx="18">
                  <c:v>0.36916359999999998</c:v>
                </c:pt>
                <c:pt idx="19">
                  <c:v>0.12306299999999999</c:v>
                </c:pt>
              </c:numCache>
            </c:numRef>
          </c:xVal>
          <c:yVal>
            <c:numRef>
              <c:f>'[critical --wing.xlsx]Sheet3'!$G$5:$G$24</c:f>
              <c:numCache>
                <c:formatCode>General</c:formatCode>
                <c:ptCount val="20"/>
                <c:pt idx="0">
                  <c:v>256.57777781999999</c:v>
                </c:pt>
                <c:pt idx="1">
                  <c:v>325.84101143999999</c:v>
                </c:pt>
                <c:pt idx="2">
                  <c:v>373.34800104000004</c:v>
                </c:pt>
                <c:pt idx="3">
                  <c:v>411.67386456000003</c:v>
                </c:pt>
                <c:pt idx="4">
                  <c:v>444.48393528000003</c:v>
                </c:pt>
                <c:pt idx="5">
                  <c:v>473.45074392000004</c:v>
                </c:pt>
                <c:pt idx="6">
                  <c:v>499.49062380000004</c:v>
                </c:pt>
                <c:pt idx="7">
                  <c:v>523.18184352000003</c:v>
                </c:pt>
                <c:pt idx="8">
                  <c:v>544.89360534000002</c:v>
                </c:pt>
                <c:pt idx="9">
                  <c:v>564.89280245999998</c:v>
                </c:pt>
                <c:pt idx="10">
                  <c:v>583.37070833999996</c:v>
                </c:pt>
                <c:pt idx="11">
                  <c:v>600.46966602000009</c:v>
                </c:pt>
                <c:pt idx="12">
                  <c:v>616.29643278000003</c:v>
                </c:pt>
                <c:pt idx="13">
                  <c:v>630.92662836</c:v>
                </c:pt>
                <c:pt idx="14">
                  <c:v>644.43142427999999</c:v>
                </c:pt>
                <c:pt idx="15">
                  <c:v>656.85530274000007</c:v>
                </c:pt>
                <c:pt idx="16">
                  <c:v>648.89298894000001</c:v>
                </c:pt>
                <c:pt idx="17">
                  <c:v>822.64046214000007</c:v>
                </c:pt>
                <c:pt idx="18">
                  <c:v>836.69238912000003</c:v>
                </c:pt>
                <c:pt idx="19">
                  <c:v>849.79239701999995</c:v>
                </c:pt>
              </c:numCache>
            </c:numRef>
          </c:yVal>
          <c:smooth val="0"/>
          <c:extLst>
            <c:ext xmlns:c16="http://schemas.microsoft.com/office/drawing/2014/chart" uri="{C3380CC4-5D6E-409C-BE32-E72D297353CC}">
              <c16:uniqueId val="{00000000-2BFE-48E5-8389-87DBEB361F65}"/>
            </c:ext>
          </c:extLst>
        </c:ser>
        <c:ser>
          <c:idx val="1"/>
          <c:order val="1"/>
          <c:tx>
            <c:v>case 205</c:v>
          </c:tx>
          <c:spPr>
            <a:ln w="22225" cap="rnd">
              <a:solidFill>
                <a:schemeClr val="accent2"/>
              </a:solidFill>
            </a:ln>
            <a:effectLst>
              <a:glow rad="139700">
                <a:schemeClr val="accent2">
                  <a:satMod val="175000"/>
                  <a:alpha val="14000"/>
                </a:schemeClr>
              </a:glow>
            </a:effectLst>
          </c:spPr>
          <c:marker>
            <c:symbol val="circle"/>
            <c:size val="3"/>
            <c:spPr>
              <a:solidFill>
                <a:schemeClr val="accent2">
                  <a:lumMod val="60000"/>
                  <a:lumOff val="40000"/>
                </a:schemeClr>
              </a:solidFill>
              <a:ln>
                <a:noFill/>
              </a:ln>
              <a:effectLst>
                <a:glow rad="63500">
                  <a:schemeClr val="accent2">
                    <a:satMod val="175000"/>
                    <a:alpha val="25000"/>
                  </a:schemeClr>
                </a:glow>
              </a:effectLst>
            </c:spPr>
          </c:marker>
          <c:xVal>
            <c:numRef>
              <c:f>'[critical --wing.xlsx]Sheet3'!$D$5:$D$24</c:f>
              <c:numCache>
                <c:formatCode>General</c:formatCode>
                <c:ptCount val="20"/>
                <c:pt idx="0">
                  <c:v>4.7989997999999998</c:v>
                </c:pt>
                <c:pt idx="1">
                  <c:v>4.5528991999999997</c:v>
                </c:pt>
                <c:pt idx="2">
                  <c:v>4.3067985999999996</c:v>
                </c:pt>
                <c:pt idx="3">
                  <c:v>4.0606980000000004</c:v>
                </c:pt>
                <c:pt idx="4">
                  <c:v>3.8145974000000002</c:v>
                </c:pt>
                <c:pt idx="5">
                  <c:v>3.5684967999999997</c:v>
                </c:pt>
                <c:pt idx="6">
                  <c:v>3.3223961999999996</c:v>
                </c:pt>
                <c:pt idx="7">
                  <c:v>3.0762955999999999</c:v>
                </c:pt>
                <c:pt idx="8">
                  <c:v>2.8301949999999998</c:v>
                </c:pt>
                <c:pt idx="9">
                  <c:v>2.5840944000000001</c:v>
                </c:pt>
                <c:pt idx="10">
                  <c:v>2.3379684000000003</c:v>
                </c:pt>
                <c:pt idx="11">
                  <c:v>2.0918677999999997</c:v>
                </c:pt>
                <c:pt idx="12">
                  <c:v>1.8457672000000001</c:v>
                </c:pt>
                <c:pt idx="13">
                  <c:v>1.5996665999999999</c:v>
                </c:pt>
                <c:pt idx="14">
                  <c:v>1.3535659999999998</c:v>
                </c:pt>
                <c:pt idx="15">
                  <c:v>1.1074653999999999</c:v>
                </c:pt>
                <c:pt idx="16">
                  <c:v>0.86136479999999993</c:v>
                </c:pt>
                <c:pt idx="17">
                  <c:v>0.61526419999999993</c:v>
                </c:pt>
                <c:pt idx="18">
                  <c:v>0.36916359999999998</c:v>
                </c:pt>
                <c:pt idx="19">
                  <c:v>0.12306299999999999</c:v>
                </c:pt>
              </c:numCache>
            </c:numRef>
          </c:xVal>
          <c:yVal>
            <c:numRef>
              <c:f>'[critical --wing.xlsx]Sheet3'!$G$28:$G$47</c:f>
              <c:numCache>
                <c:formatCode>General</c:formatCode>
                <c:ptCount val="20"/>
                <c:pt idx="0">
                  <c:v>255.86606262000001</c:v>
                </c:pt>
                <c:pt idx="1">
                  <c:v>329.80882368000005</c:v>
                </c:pt>
                <c:pt idx="2">
                  <c:v>380.96780189999998</c:v>
                </c:pt>
                <c:pt idx="3">
                  <c:v>422.30511036000001</c:v>
                </c:pt>
                <c:pt idx="4">
                  <c:v>457.62842538000001</c:v>
                </c:pt>
                <c:pt idx="5">
                  <c:v>488.69034563999998</c:v>
                </c:pt>
                <c:pt idx="6">
                  <c:v>516.47392776000004</c:v>
                </c:pt>
                <c:pt idx="7">
                  <c:v>541.59747432000006</c:v>
                </c:pt>
                <c:pt idx="8">
                  <c:v>564.46577334000006</c:v>
                </c:pt>
                <c:pt idx="9">
                  <c:v>585.38575200000002</c:v>
                </c:pt>
                <c:pt idx="10">
                  <c:v>604.55758019999996</c:v>
                </c:pt>
                <c:pt idx="11">
                  <c:v>622.15473852000002</c:v>
                </c:pt>
                <c:pt idx="12">
                  <c:v>638.29732890000002</c:v>
                </c:pt>
                <c:pt idx="13">
                  <c:v>653.08321217999992</c:v>
                </c:pt>
                <c:pt idx="14">
                  <c:v>666.58800809999991</c:v>
                </c:pt>
                <c:pt idx="15">
                  <c:v>678.86954352000009</c:v>
                </c:pt>
                <c:pt idx="16">
                  <c:v>670.64033652000001</c:v>
                </c:pt>
                <c:pt idx="17">
                  <c:v>844.00081458</c:v>
                </c:pt>
                <c:pt idx="18">
                  <c:v>857.54564447999996</c:v>
                </c:pt>
                <c:pt idx="19">
                  <c:v>870.03624624000008</c:v>
                </c:pt>
              </c:numCache>
            </c:numRef>
          </c:yVal>
          <c:smooth val="0"/>
          <c:extLst>
            <c:ext xmlns:c16="http://schemas.microsoft.com/office/drawing/2014/chart" uri="{C3380CC4-5D6E-409C-BE32-E72D297353CC}">
              <c16:uniqueId val="{00000001-2BFE-48E5-8389-87DBEB361F65}"/>
            </c:ext>
          </c:extLst>
        </c:ser>
        <c:ser>
          <c:idx val="2"/>
          <c:order val="2"/>
          <c:tx>
            <c:v>case 130</c:v>
          </c:tx>
          <c:spPr>
            <a:ln w="22225" cap="rnd">
              <a:solidFill>
                <a:schemeClr val="accent3"/>
              </a:solidFill>
            </a:ln>
            <a:effectLst>
              <a:glow rad="139700">
                <a:schemeClr val="accent3">
                  <a:satMod val="175000"/>
                  <a:alpha val="14000"/>
                </a:schemeClr>
              </a:glow>
            </a:effectLst>
          </c:spPr>
          <c:marker>
            <c:symbol val="circle"/>
            <c:size val="3"/>
            <c:spPr>
              <a:solidFill>
                <a:schemeClr val="accent3">
                  <a:lumMod val="60000"/>
                  <a:lumOff val="40000"/>
                </a:schemeClr>
              </a:solidFill>
              <a:ln>
                <a:noFill/>
              </a:ln>
              <a:effectLst>
                <a:glow rad="63500">
                  <a:schemeClr val="accent3">
                    <a:satMod val="175000"/>
                    <a:alpha val="25000"/>
                  </a:schemeClr>
                </a:glow>
              </a:effectLst>
            </c:spPr>
          </c:marker>
          <c:dLbls>
            <c:dLbl>
              <c:idx val="19"/>
              <c:layout>
                <c:manualLayout>
                  <c:x val="-2.8376620144642151E-2"/>
                  <c:y val="-2.5127631892009939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2BFE-48E5-8389-87DBEB361F65}"/>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75000"/>
                      </a:schemeClr>
                    </a:solidFill>
                    <a:latin typeface="+mn-lt"/>
                    <a:ea typeface="+mn-ea"/>
                    <a:cs typeface="+mn-cs"/>
                  </a:defRPr>
                </a:pPr>
                <a:endParaRPr lang="tr-TR"/>
              </a:p>
            </c:txPr>
            <c:showLegendKey val="0"/>
            <c:showVal val="0"/>
            <c:showCatName val="0"/>
            <c:showSerName val="0"/>
            <c:showPercent val="0"/>
            <c:showBubbleSize val="0"/>
            <c:extLst>
              <c:ext xmlns:c15="http://schemas.microsoft.com/office/drawing/2012/chart" uri="{CE6537A1-D6FC-4f65-9D91-7224C49458BB}">
                <c15:showLeaderLines val="1"/>
                <c15:leaderLines>
                  <c:spPr>
                    <a:ln w="9525">
                      <a:solidFill>
                        <a:schemeClr val="lt1">
                          <a:lumMod val="50000"/>
                        </a:schemeClr>
                      </a:solidFill>
                      <a:round/>
                    </a:ln>
                    <a:effectLst/>
                  </c:spPr>
                </c15:leaderLines>
              </c:ext>
            </c:extLst>
          </c:dLbls>
          <c:xVal>
            <c:numRef>
              <c:f>'[critical --wing.xlsx]Sheet3'!$D$5:$D$24</c:f>
              <c:numCache>
                <c:formatCode>General</c:formatCode>
                <c:ptCount val="20"/>
                <c:pt idx="0">
                  <c:v>4.7989997999999998</c:v>
                </c:pt>
                <c:pt idx="1">
                  <c:v>4.5528991999999997</c:v>
                </c:pt>
                <c:pt idx="2">
                  <c:v>4.3067985999999996</c:v>
                </c:pt>
                <c:pt idx="3">
                  <c:v>4.0606980000000004</c:v>
                </c:pt>
                <c:pt idx="4">
                  <c:v>3.8145974000000002</c:v>
                </c:pt>
                <c:pt idx="5">
                  <c:v>3.5684967999999997</c:v>
                </c:pt>
                <c:pt idx="6">
                  <c:v>3.3223961999999996</c:v>
                </c:pt>
                <c:pt idx="7">
                  <c:v>3.0762955999999999</c:v>
                </c:pt>
                <c:pt idx="8">
                  <c:v>2.8301949999999998</c:v>
                </c:pt>
                <c:pt idx="9">
                  <c:v>2.5840944000000001</c:v>
                </c:pt>
                <c:pt idx="10">
                  <c:v>2.3379684000000003</c:v>
                </c:pt>
                <c:pt idx="11">
                  <c:v>2.0918677999999997</c:v>
                </c:pt>
                <c:pt idx="12">
                  <c:v>1.8457672000000001</c:v>
                </c:pt>
                <c:pt idx="13">
                  <c:v>1.5996665999999999</c:v>
                </c:pt>
                <c:pt idx="14">
                  <c:v>1.3535659999999998</c:v>
                </c:pt>
                <c:pt idx="15">
                  <c:v>1.1074653999999999</c:v>
                </c:pt>
                <c:pt idx="16">
                  <c:v>0.86136479999999993</c:v>
                </c:pt>
                <c:pt idx="17">
                  <c:v>0.61526419999999993</c:v>
                </c:pt>
                <c:pt idx="18">
                  <c:v>0.36916359999999998</c:v>
                </c:pt>
                <c:pt idx="19">
                  <c:v>0.12306299999999999</c:v>
                </c:pt>
              </c:numCache>
            </c:numRef>
          </c:xVal>
          <c:yVal>
            <c:numRef>
              <c:f>'[critical --wing.xlsx]Sheet3'!$G$52:$G$71</c:f>
              <c:numCache>
                <c:formatCode>General</c:formatCode>
                <c:ptCount val="20"/>
                <c:pt idx="0">
                  <c:v>277.39099920000001</c:v>
                </c:pt>
                <c:pt idx="1">
                  <c:v>355.23484919999999</c:v>
                </c:pt>
                <c:pt idx="2">
                  <c:v>408.80476266000005</c:v>
                </c:pt>
                <c:pt idx="3">
                  <c:v>452.03256461999996</c:v>
                </c:pt>
                <c:pt idx="4">
                  <c:v>488.97947994000003</c:v>
                </c:pt>
                <c:pt idx="5">
                  <c:v>521.52265746</c:v>
                </c:pt>
                <c:pt idx="6">
                  <c:v>550.69408422000004</c:v>
                </c:pt>
                <c:pt idx="7">
                  <c:v>577.13875212000005</c:v>
                </c:pt>
                <c:pt idx="8">
                  <c:v>601.28813850000006</c:v>
                </c:pt>
                <c:pt idx="9">
                  <c:v>623.44027410000001</c:v>
                </c:pt>
                <c:pt idx="10">
                  <c:v>643.82201813999995</c:v>
                </c:pt>
                <c:pt idx="11">
                  <c:v>662.59350654000002</c:v>
                </c:pt>
                <c:pt idx="12">
                  <c:v>679.88373767999997</c:v>
                </c:pt>
                <c:pt idx="13">
                  <c:v>695.79057239999997</c:v>
                </c:pt>
                <c:pt idx="14">
                  <c:v>710.38073399999996</c:v>
                </c:pt>
                <c:pt idx="15">
                  <c:v>723.72094578000008</c:v>
                </c:pt>
                <c:pt idx="16">
                  <c:v>714.12168701999997</c:v>
                </c:pt>
                <c:pt idx="17">
                  <c:v>908.68238159999999</c:v>
                </c:pt>
                <c:pt idx="18">
                  <c:v>923.76629561999994</c:v>
                </c:pt>
                <c:pt idx="19">
                  <c:v>937.75149929999998</c:v>
                </c:pt>
              </c:numCache>
            </c:numRef>
          </c:yVal>
          <c:smooth val="0"/>
          <c:extLst>
            <c:ext xmlns:c16="http://schemas.microsoft.com/office/drawing/2014/chart" uri="{C3380CC4-5D6E-409C-BE32-E72D297353CC}">
              <c16:uniqueId val="{00000003-2BFE-48E5-8389-87DBEB361F65}"/>
            </c:ext>
          </c:extLst>
        </c:ser>
        <c:ser>
          <c:idx val="3"/>
          <c:order val="3"/>
          <c:tx>
            <c:v>case 153</c:v>
          </c:tx>
          <c:spPr>
            <a:ln w="22225" cap="rnd">
              <a:solidFill>
                <a:schemeClr val="accent4"/>
              </a:solidFill>
            </a:ln>
            <a:effectLst>
              <a:glow rad="139700">
                <a:schemeClr val="accent4">
                  <a:satMod val="175000"/>
                  <a:alpha val="14000"/>
                </a:schemeClr>
              </a:glow>
            </a:effectLst>
          </c:spPr>
          <c:marker>
            <c:symbol val="circle"/>
            <c:size val="3"/>
            <c:spPr>
              <a:solidFill>
                <a:schemeClr val="accent4">
                  <a:lumMod val="60000"/>
                  <a:lumOff val="40000"/>
                </a:schemeClr>
              </a:solidFill>
              <a:ln>
                <a:noFill/>
              </a:ln>
              <a:effectLst>
                <a:glow rad="63500">
                  <a:schemeClr val="accent4">
                    <a:satMod val="175000"/>
                    <a:alpha val="25000"/>
                  </a:schemeClr>
                </a:glow>
              </a:effectLst>
            </c:spPr>
          </c:marker>
          <c:dLbls>
            <c:dLbl>
              <c:idx val="19"/>
              <c:layout>
                <c:manualLayout>
                  <c:x val="-2.4674048451113602E-2"/>
                  <c:y val="3.188519691871923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2BFE-48E5-8389-87DBEB361F65}"/>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75000"/>
                      </a:schemeClr>
                    </a:solidFill>
                    <a:latin typeface="+mn-lt"/>
                    <a:ea typeface="+mn-ea"/>
                    <a:cs typeface="+mn-cs"/>
                  </a:defRPr>
                </a:pPr>
                <a:endParaRPr lang="tr-TR"/>
              </a:p>
            </c:txPr>
            <c:showLegendKey val="0"/>
            <c:showVal val="0"/>
            <c:showCatName val="0"/>
            <c:showSerName val="0"/>
            <c:showPercent val="0"/>
            <c:showBubbleSize val="0"/>
            <c:extLst>
              <c:ext xmlns:c15="http://schemas.microsoft.com/office/drawing/2012/chart" uri="{CE6537A1-D6FC-4f65-9D91-7224C49458BB}">
                <c15:showLeaderLines val="1"/>
                <c15:leaderLines>
                  <c:spPr>
                    <a:ln w="9525">
                      <a:solidFill>
                        <a:schemeClr val="lt1">
                          <a:lumMod val="50000"/>
                        </a:schemeClr>
                      </a:solidFill>
                      <a:round/>
                    </a:ln>
                    <a:effectLst/>
                  </c:spPr>
                </c15:leaderLines>
              </c:ext>
            </c:extLst>
          </c:dLbls>
          <c:xVal>
            <c:numRef>
              <c:f>'[critical --wing.xlsx]Sheet3'!$D$5:$D$24</c:f>
              <c:numCache>
                <c:formatCode>General</c:formatCode>
                <c:ptCount val="20"/>
                <c:pt idx="0">
                  <c:v>4.7989997999999998</c:v>
                </c:pt>
                <c:pt idx="1">
                  <c:v>4.5528991999999997</c:v>
                </c:pt>
                <c:pt idx="2">
                  <c:v>4.3067985999999996</c:v>
                </c:pt>
                <c:pt idx="3">
                  <c:v>4.0606980000000004</c:v>
                </c:pt>
                <c:pt idx="4">
                  <c:v>3.8145974000000002</c:v>
                </c:pt>
                <c:pt idx="5">
                  <c:v>3.5684967999999997</c:v>
                </c:pt>
                <c:pt idx="6">
                  <c:v>3.3223961999999996</c:v>
                </c:pt>
                <c:pt idx="7">
                  <c:v>3.0762955999999999</c:v>
                </c:pt>
                <c:pt idx="8">
                  <c:v>2.8301949999999998</c:v>
                </c:pt>
                <c:pt idx="9">
                  <c:v>2.5840944000000001</c:v>
                </c:pt>
                <c:pt idx="10">
                  <c:v>2.3379684000000003</c:v>
                </c:pt>
                <c:pt idx="11">
                  <c:v>2.0918677999999997</c:v>
                </c:pt>
                <c:pt idx="12">
                  <c:v>1.8457672000000001</c:v>
                </c:pt>
                <c:pt idx="13">
                  <c:v>1.5996665999999999</c:v>
                </c:pt>
                <c:pt idx="14">
                  <c:v>1.3535659999999998</c:v>
                </c:pt>
                <c:pt idx="15">
                  <c:v>1.1074653999999999</c:v>
                </c:pt>
                <c:pt idx="16">
                  <c:v>0.86136479999999993</c:v>
                </c:pt>
                <c:pt idx="17">
                  <c:v>0.61526419999999993</c:v>
                </c:pt>
                <c:pt idx="18">
                  <c:v>0.36916359999999998</c:v>
                </c:pt>
                <c:pt idx="19">
                  <c:v>0.12306299999999999</c:v>
                </c:pt>
              </c:numCache>
            </c:numRef>
          </c:xVal>
          <c:yVal>
            <c:numRef>
              <c:f>'[critical --wing.xlsx]Sheet3'!$G$75:$G$94</c:f>
              <c:numCache>
                <c:formatCode>General</c:formatCode>
                <c:ptCount val="20"/>
                <c:pt idx="0">
                  <c:v>-146.75567423999999</c:v>
                </c:pt>
                <c:pt idx="1">
                  <c:v>-189.98347620000001</c:v>
                </c:pt>
                <c:pt idx="2">
                  <c:v>-219.82658418</c:v>
                </c:pt>
                <c:pt idx="3">
                  <c:v>-243.8959026</c:v>
                </c:pt>
                <c:pt idx="4">
                  <c:v>-264.43333433999999</c:v>
                </c:pt>
                <c:pt idx="5">
                  <c:v>-282.46197000000001</c:v>
                </c:pt>
                <c:pt idx="6">
                  <c:v>-298.56897462000001</c:v>
                </c:pt>
                <c:pt idx="7">
                  <c:v>-313.11020580000002</c:v>
                </c:pt>
                <c:pt idx="8">
                  <c:v>-326.32586742000001</c:v>
                </c:pt>
                <c:pt idx="9">
                  <c:v>-338.39388828</c:v>
                </c:pt>
                <c:pt idx="10">
                  <c:v>-349.43437031999997</c:v>
                </c:pt>
                <c:pt idx="11">
                  <c:v>-359.54962260000002</c:v>
                </c:pt>
                <c:pt idx="12">
                  <c:v>-368.80636842000001</c:v>
                </c:pt>
                <c:pt idx="13">
                  <c:v>-377.26688286000001</c:v>
                </c:pt>
                <c:pt idx="14">
                  <c:v>-384.97119989999999</c:v>
                </c:pt>
                <c:pt idx="15">
                  <c:v>-391.95935351999998</c:v>
                </c:pt>
                <c:pt idx="16">
                  <c:v>-385.88753322000002</c:v>
                </c:pt>
                <c:pt idx="17">
                  <c:v>-495.99432288000003</c:v>
                </c:pt>
                <c:pt idx="18">
                  <c:v>-503.9610849</c:v>
                </c:pt>
                <c:pt idx="19">
                  <c:v>-511.30954434</c:v>
                </c:pt>
              </c:numCache>
            </c:numRef>
          </c:yVal>
          <c:smooth val="0"/>
          <c:extLst>
            <c:ext xmlns:c16="http://schemas.microsoft.com/office/drawing/2014/chart" uri="{C3380CC4-5D6E-409C-BE32-E72D297353CC}">
              <c16:uniqueId val="{00000005-2BFE-48E5-8389-87DBEB361F65}"/>
            </c:ext>
          </c:extLst>
        </c:ser>
        <c:ser>
          <c:idx val="4"/>
          <c:order val="4"/>
          <c:tx>
            <c:v>case 220</c:v>
          </c:tx>
          <c:spPr>
            <a:ln w="22225" cap="rnd">
              <a:solidFill>
                <a:schemeClr val="accent5"/>
              </a:solidFill>
            </a:ln>
            <a:effectLst>
              <a:glow rad="139700">
                <a:schemeClr val="accent5">
                  <a:satMod val="175000"/>
                  <a:alpha val="14000"/>
                </a:schemeClr>
              </a:glow>
            </a:effectLst>
          </c:spPr>
          <c:marker>
            <c:symbol val="circle"/>
            <c:size val="3"/>
            <c:spPr>
              <a:solidFill>
                <a:schemeClr val="accent5">
                  <a:lumMod val="60000"/>
                  <a:lumOff val="40000"/>
                </a:schemeClr>
              </a:solidFill>
              <a:ln>
                <a:noFill/>
              </a:ln>
              <a:effectLst>
                <a:glow rad="63500">
                  <a:schemeClr val="accent5">
                    <a:satMod val="175000"/>
                    <a:alpha val="25000"/>
                  </a:schemeClr>
                </a:glow>
              </a:effectLst>
            </c:spPr>
          </c:marker>
          <c:xVal>
            <c:numRef>
              <c:f>'[critical --wing.xlsx]Sheet3'!$D$5:$D$24</c:f>
              <c:numCache>
                <c:formatCode>General</c:formatCode>
                <c:ptCount val="20"/>
                <c:pt idx="0">
                  <c:v>4.7989997999999998</c:v>
                </c:pt>
                <c:pt idx="1">
                  <c:v>4.5528991999999997</c:v>
                </c:pt>
                <c:pt idx="2">
                  <c:v>4.3067985999999996</c:v>
                </c:pt>
                <c:pt idx="3">
                  <c:v>4.0606980000000004</c:v>
                </c:pt>
                <c:pt idx="4">
                  <c:v>3.8145974000000002</c:v>
                </c:pt>
                <c:pt idx="5">
                  <c:v>3.5684967999999997</c:v>
                </c:pt>
                <c:pt idx="6">
                  <c:v>3.3223961999999996</c:v>
                </c:pt>
                <c:pt idx="7">
                  <c:v>3.0762955999999999</c:v>
                </c:pt>
                <c:pt idx="8">
                  <c:v>2.8301949999999998</c:v>
                </c:pt>
                <c:pt idx="9">
                  <c:v>2.5840944000000001</c:v>
                </c:pt>
                <c:pt idx="10">
                  <c:v>2.3379684000000003</c:v>
                </c:pt>
                <c:pt idx="11">
                  <c:v>2.0918677999999997</c:v>
                </c:pt>
                <c:pt idx="12">
                  <c:v>1.8457672000000001</c:v>
                </c:pt>
                <c:pt idx="13">
                  <c:v>1.5996665999999999</c:v>
                </c:pt>
                <c:pt idx="14">
                  <c:v>1.3535659999999998</c:v>
                </c:pt>
                <c:pt idx="15">
                  <c:v>1.1074653999999999</c:v>
                </c:pt>
                <c:pt idx="16">
                  <c:v>0.86136479999999993</c:v>
                </c:pt>
                <c:pt idx="17">
                  <c:v>0.61526419999999993</c:v>
                </c:pt>
                <c:pt idx="18">
                  <c:v>0.36916359999999998</c:v>
                </c:pt>
                <c:pt idx="19">
                  <c:v>0.12306299999999999</c:v>
                </c:pt>
              </c:numCache>
            </c:numRef>
          </c:xVal>
          <c:yVal>
            <c:numRef>
              <c:f>'[critical --wing.xlsx]Sheet3'!$G$98:$G$117</c:f>
              <c:numCache>
                <c:formatCode>General</c:formatCode>
                <c:ptCount val="20"/>
                <c:pt idx="0">
                  <c:v>224.29704527999999</c:v>
                </c:pt>
                <c:pt idx="1">
                  <c:v>286.10061395999998</c:v>
                </c:pt>
                <c:pt idx="2">
                  <c:v>328.59890783999998</c:v>
                </c:pt>
                <c:pt idx="3">
                  <c:v>362.90358048000002</c:v>
                </c:pt>
                <c:pt idx="4">
                  <c:v>392.24848781999998</c:v>
                </c:pt>
                <c:pt idx="5">
                  <c:v>418.12823177999996</c:v>
                </c:pt>
                <c:pt idx="6">
                  <c:v>441.35683662000002</c:v>
                </c:pt>
                <c:pt idx="7">
                  <c:v>462.44584764000001</c:v>
                </c:pt>
                <c:pt idx="8">
                  <c:v>481.74222600000002</c:v>
                </c:pt>
                <c:pt idx="9">
                  <c:v>499.47283092000004</c:v>
                </c:pt>
                <c:pt idx="10">
                  <c:v>515.81559119999997</c:v>
                </c:pt>
                <c:pt idx="11">
                  <c:v>530.89950522000004</c:v>
                </c:pt>
                <c:pt idx="12">
                  <c:v>544.82688203999999</c:v>
                </c:pt>
                <c:pt idx="13">
                  <c:v>557.66889318000005</c:v>
                </c:pt>
                <c:pt idx="14">
                  <c:v>569.48336549999999</c:v>
                </c:pt>
                <c:pt idx="15">
                  <c:v>580.31478120000008</c:v>
                </c:pt>
                <c:pt idx="16">
                  <c:v>573.25100784000006</c:v>
                </c:pt>
                <c:pt idx="17">
                  <c:v>725.39347649999991</c:v>
                </c:pt>
                <c:pt idx="18">
                  <c:v>737.56380641999999</c:v>
                </c:pt>
                <c:pt idx="19">
                  <c:v>748.87562988000002</c:v>
                </c:pt>
              </c:numCache>
            </c:numRef>
          </c:yVal>
          <c:smooth val="0"/>
          <c:extLst>
            <c:ext xmlns:c16="http://schemas.microsoft.com/office/drawing/2014/chart" uri="{C3380CC4-5D6E-409C-BE32-E72D297353CC}">
              <c16:uniqueId val="{00000006-2BFE-48E5-8389-87DBEB361F65}"/>
            </c:ext>
          </c:extLst>
        </c:ser>
        <c:ser>
          <c:idx val="5"/>
          <c:order val="5"/>
          <c:tx>
            <c:v>case 18</c:v>
          </c:tx>
          <c:spPr>
            <a:ln w="22225" cap="rnd">
              <a:solidFill>
                <a:schemeClr val="accent6"/>
              </a:solidFill>
            </a:ln>
            <a:effectLst>
              <a:glow rad="139700">
                <a:schemeClr val="accent6">
                  <a:satMod val="175000"/>
                  <a:alpha val="14000"/>
                </a:schemeClr>
              </a:glow>
            </a:effectLst>
          </c:spPr>
          <c:marker>
            <c:symbol val="circle"/>
            <c:size val="3"/>
            <c:spPr>
              <a:solidFill>
                <a:schemeClr val="accent6">
                  <a:lumMod val="60000"/>
                  <a:lumOff val="40000"/>
                </a:schemeClr>
              </a:solidFill>
              <a:ln>
                <a:noFill/>
              </a:ln>
              <a:effectLst>
                <a:glow rad="63500">
                  <a:schemeClr val="accent6">
                    <a:satMod val="175000"/>
                    <a:alpha val="25000"/>
                  </a:schemeClr>
                </a:glow>
              </a:effectLst>
            </c:spPr>
          </c:marker>
          <c:xVal>
            <c:numRef>
              <c:f>'[critical --wing.xlsx]Sheet3'!$D$5:$D$24</c:f>
              <c:numCache>
                <c:formatCode>General</c:formatCode>
                <c:ptCount val="20"/>
                <c:pt idx="0">
                  <c:v>4.7989997999999998</c:v>
                </c:pt>
                <c:pt idx="1">
                  <c:v>4.5528991999999997</c:v>
                </c:pt>
                <c:pt idx="2">
                  <c:v>4.3067985999999996</c:v>
                </c:pt>
                <c:pt idx="3">
                  <c:v>4.0606980000000004</c:v>
                </c:pt>
                <c:pt idx="4">
                  <c:v>3.8145974000000002</c:v>
                </c:pt>
                <c:pt idx="5">
                  <c:v>3.5684967999999997</c:v>
                </c:pt>
                <c:pt idx="6">
                  <c:v>3.3223961999999996</c:v>
                </c:pt>
                <c:pt idx="7">
                  <c:v>3.0762955999999999</c:v>
                </c:pt>
                <c:pt idx="8">
                  <c:v>2.8301949999999998</c:v>
                </c:pt>
                <c:pt idx="9">
                  <c:v>2.5840944000000001</c:v>
                </c:pt>
                <c:pt idx="10">
                  <c:v>2.3379684000000003</c:v>
                </c:pt>
                <c:pt idx="11">
                  <c:v>2.0918677999999997</c:v>
                </c:pt>
                <c:pt idx="12">
                  <c:v>1.8457672000000001</c:v>
                </c:pt>
                <c:pt idx="13">
                  <c:v>1.5996665999999999</c:v>
                </c:pt>
                <c:pt idx="14">
                  <c:v>1.3535659999999998</c:v>
                </c:pt>
                <c:pt idx="15">
                  <c:v>1.1074653999999999</c:v>
                </c:pt>
                <c:pt idx="16">
                  <c:v>0.86136479999999993</c:v>
                </c:pt>
                <c:pt idx="17">
                  <c:v>0.61526419999999993</c:v>
                </c:pt>
                <c:pt idx="18">
                  <c:v>0.36916359999999998</c:v>
                </c:pt>
                <c:pt idx="19">
                  <c:v>0.12306299999999999</c:v>
                </c:pt>
              </c:numCache>
            </c:numRef>
          </c:xVal>
          <c:yVal>
            <c:numRef>
              <c:f>'[critical --wing.xlsx]Sheet3'!$G$121:$G$140</c:f>
              <c:numCache>
                <c:formatCode>General</c:formatCode>
                <c:ptCount val="20"/>
                <c:pt idx="0">
                  <c:v>170.66485674</c:v>
                </c:pt>
                <c:pt idx="1">
                  <c:v>219.8087913</c:v>
                </c:pt>
                <c:pt idx="2">
                  <c:v>253.79764032</c:v>
                </c:pt>
                <c:pt idx="3">
                  <c:v>281.2609506</c:v>
                </c:pt>
                <c:pt idx="4">
                  <c:v>304.72975932000003</c:v>
                </c:pt>
                <c:pt idx="5">
                  <c:v>325.36950012</c:v>
                </c:pt>
                <c:pt idx="6">
                  <c:v>343.84295778000001</c:v>
                </c:pt>
                <c:pt idx="7">
                  <c:v>360.54602388000001</c:v>
                </c:pt>
                <c:pt idx="8">
                  <c:v>375.75893628</c:v>
                </c:pt>
                <c:pt idx="9">
                  <c:v>389.67741666000001</c:v>
                </c:pt>
                <c:pt idx="10">
                  <c:v>402.43935983999995</c:v>
                </c:pt>
                <c:pt idx="11">
                  <c:v>414.15597131999999</c:v>
                </c:pt>
                <c:pt idx="12">
                  <c:v>424.91176727999999</c:v>
                </c:pt>
                <c:pt idx="13">
                  <c:v>434.76902279999996</c:v>
                </c:pt>
                <c:pt idx="14">
                  <c:v>443.77666829999998</c:v>
                </c:pt>
                <c:pt idx="15">
                  <c:v>451.97473776000004</c:v>
                </c:pt>
                <c:pt idx="16">
                  <c:v>446.51677182000003</c:v>
                </c:pt>
                <c:pt idx="17">
                  <c:v>561.96587369999997</c:v>
                </c:pt>
                <c:pt idx="18">
                  <c:v>571.01355318000003</c:v>
                </c:pt>
                <c:pt idx="19">
                  <c:v>579.35841390000007</c:v>
                </c:pt>
              </c:numCache>
            </c:numRef>
          </c:yVal>
          <c:smooth val="0"/>
          <c:extLst>
            <c:ext xmlns:c16="http://schemas.microsoft.com/office/drawing/2014/chart" uri="{C3380CC4-5D6E-409C-BE32-E72D297353CC}">
              <c16:uniqueId val="{00000007-2BFE-48E5-8389-87DBEB361F65}"/>
            </c:ext>
          </c:extLst>
        </c:ser>
        <c:dLbls>
          <c:showLegendKey val="0"/>
          <c:showVal val="0"/>
          <c:showCatName val="0"/>
          <c:showSerName val="0"/>
          <c:showPercent val="0"/>
          <c:showBubbleSize val="0"/>
        </c:dLbls>
        <c:axId val="501321840"/>
        <c:axId val="501324792"/>
      </c:scatterChart>
      <c:valAx>
        <c:axId val="501321840"/>
        <c:scaling>
          <c:orientation val="minMax"/>
        </c:scaling>
        <c:delete val="0"/>
        <c:axPos val="b"/>
        <c:majorGridlines>
          <c:spPr>
            <a:ln w="9525" cap="flat" cmpd="sng" algn="ctr">
              <a:solidFill>
                <a:schemeClr val="dk1">
                  <a:lumMod val="65000"/>
                  <a:lumOff val="35000"/>
                  <a:alpha val="75000"/>
                </a:schemeClr>
              </a:solidFill>
              <a:round/>
            </a:ln>
            <a:effectLst/>
          </c:spPr>
        </c:majorGridlines>
        <c:title>
          <c:tx>
            <c:rich>
              <a:bodyPr rot="0" spcFirstLastPara="1" vertOverflow="ellipsis" vert="horz" wrap="square" anchor="ctr" anchorCtr="1"/>
              <a:lstStyle/>
              <a:p>
                <a:pPr algn="ctr" rtl="0">
                  <a:defRPr lang="en-GB" sz="1050" b="1" i="0" u="none" strike="noStrike" kern="1200" baseline="0">
                    <a:solidFill>
                      <a:sysClr val="window" lastClr="FFFFFF">
                        <a:lumMod val="75000"/>
                      </a:sysClr>
                    </a:solidFill>
                    <a:latin typeface="Arial Black" panose="020B0A04020102020204" pitchFamily="34" charset="0"/>
                    <a:ea typeface="+mn-ea"/>
                    <a:cs typeface="+mn-cs"/>
                  </a:defRPr>
                </a:pPr>
                <a:r>
                  <a:rPr lang="en-GB" sz="1050" b="1" i="0" u="none" strike="noStrike" kern="1200" baseline="0">
                    <a:solidFill>
                      <a:sysClr val="window" lastClr="FFFFFF">
                        <a:lumMod val="75000"/>
                      </a:sysClr>
                    </a:solidFill>
                    <a:latin typeface="Arial Black" panose="020B0A04020102020204" pitchFamily="34" charset="0"/>
                    <a:ea typeface="+mn-ea"/>
                    <a:cs typeface="+mn-cs"/>
                  </a:rPr>
                  <a:t>y [m]</a:t>
                </a:r>
              </a:p>
            </c:rich>
          </c:tx>
          <c:overlay val="0"/>
          <c:spPr>
            <a:noFill/>
            <a:ln>
              <a:noFill/>
            </a:ln>
            <a:effectLst/>
          </c:spPr>
          <c:txPr>
            <a:bodyPr rot="0" spcFirstLastPara="1" vertOverflow="ellipsis" vert="horz" wrap="square" anchor="ctr" anchorCtr="1"/>
            <a:lstStyle/>
            <a:p>
              <a:pPr algn="ctr" rtl="0">
                <a:defRPr lang="en-GB" sz="1050" b="1" i="0" u="none" strike="noStrike" kern="1200" baseline="0">
                  <a:solidFill>
                    <a:sysClr val="window" lastClr="FFFFFF">
                      <a:lumMod val="75000"/>
                    </a:sysClr>
                  </a:solidFill>
                  <a:latin typeface="Arial Black" panose="020B0A04020102020204" pitchFamily="34" charset="0"/>
                  <a:ea typeface="+mn-ea"/>
                  <a:cs typeface="+mn-cs"/>
                </a:defRPr>
              </a:pPr>
              <a:endParaRPr lang="tr-TR"/>
            </a:p>
          </c:txPr>
        </c:title>
        <c:numFmt formatCode="General" sourceLinked="1"/>
        <c:majorTickMark val="none"/>
        <c:minorTickMark val="none"/>
        <c:tickLblPos val="nextTo"/>
        <c:spPr>
          <a:noFill/>
          <a:ln w="9525" cap="flat" cmpd="sng" algn="ctr">
            <a:noFill/>
            <a:round/>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tr-TR"/>
          </a:p>
        </c:txPr>
        <c:crossAx val="501324792"/>
        <c:crosses val="autoZero"/>
        <c:crossBetween val="midCat"/>
      </c:valAx>
      <c:valAx>
        <c:axId val="501324792"/>
        <c:scaling>
          <c:orientation val="minMax"/>
        </c:scaling>
        <c:delete val="0"/>
        <c:axPos val="l"/>
        <c:majorGridlines>
          <c:spPr>
            <a:ln w="9525" cap="flat" cmpd="sng" algn="ctr">
              <a:solidFill>
                <a:schemeClr val="dk1">
                  <a:lumMod val="65000"/>
                  <a:lumOff val="35000"/>
                  <a:alpha val="75000"/>
                </a:schemeClr>
              </a:solidFill>
              <a:round/>
            </a:ln>
            <a:effectLst/>
          </c:spPr>
        </c:majorGridlines>
        <c:title>
          <c:tx>
            <c:rich>
              <a:bodyPr rot="-5400000" spcFirstLastPara="1" vertOverflow="ellipsis" vert="horz" wrap="square" anchor="ctr" anchorCtr="1"/>
              <a:lstStyle/>
              <a:p>
                <a:pPr algn="ctr" rtl="0">
                  <a:defRPr lang="tr-TR" sz="1100" b="1" i="0" u="none" strike="noStrike" kern="1200" cap="none" baseline="0">
                    <a:solidFill>
                      <a:sysClr val="window" lastClr="FFFFFF">
                        <a:lumMod val="75000"/>
                      </a:sysClr>
                    </a:solidFill>
                    <a:latin typeface="Arial Black" panose="020B0A04020102020204" pitchFamily="34" charset="0"/>
                    <a:ea typeface="+mn-ea"/>
                    <a:cs typeface="+mn-cs"/>
                  </a:defRPr>
                </a:pPr>
                <a:r>
                  <a:rPr lang="tr-TR" sz="1100" b="1" i="0" u="none" strike="noStrike" kern="1200" cap="none" baseline="0">
                    <a:solidFill>
                      <a:sysClr val="window" lastClr="FFFFFF">
                        <a:lumMod val="75000"/>
                      </a:sysClr>
                    </a:solidFill>
                    <a:latin typeface="Arial Black" panose="020B0A04020102020204" pitchFamily="34" charset="0"/>
                    <a:ea typeface="+mn-ea"/>
                    <a:cs typeface="+mn-cs"/>
                  </a:rPr>
                  <a:t>Fz</a:t>
                </a:r>
              </a:p>
            </c:rich>
          </c:tx>
          <c:overlay val="0"/>
          <c:spPr>
            <a:noFill/>
            <a:ln>
              <a:noFill/>
            </a:ln>
            <a:effectLst/>
          </c:spPr>
          <c:txPr>
            <a:bodyPr rot="-5400000" spcFirstLastPara="1" vertOverflow="ellipsis" vert="horz" wrap="square" anchor="ctr" anchorCtr="1"/>
            <a:lstStyle/>
            <a:p>
              <a:pPr algn="ctr" rtl="0">
                <a:defRPr lang="tr-TR" sz="1100" b="1" i="0" u="none" strike="noStrike" kern="1200" cap="none" baseline="0">
                  <a:solidFill>
                    <a:sysClr val="window" lastClr="FFFFFF">
                      <a:lumMod val="75000"/>
                    </a:sysClr>
                  </a:solidFill>
                  <a:latin typeface="Arial Black" panose="020B0A04020102020204" pitchFamily="34" charset="0"/>
                  <a:ea typeface="+mn-ea"/>
                  <a:cs typeface="+mn-cs"/>
                </a:defRPr>
              </a:pPr>
              <a:endParaRPr lang="tr-TR"/>
            </a:p>
          </c:txPr>
        </c:title>
        <c:numFmt formatCode="General" sourceLinked="1"/>
        <c:majorTickMark val="none"/>
        <c:minorTickMark val="none"/>
        <c:tickLblPos val="nextTo"/>
        <c:spPr>
          <a:noFill/>
          <a:ln w="9525" cap="flat" cmpd="sng" algn="ctr">
            <a:solidFill>
              <a:schemeClr val="lt1">
                <a:lumMod val="50000"/>
              </a:schemeClr>
            </a:solidFill>
            <a:round/>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tr-TR"/>
          </a:p>
        </c:txPr>
        <c:crossAx val="501321840"/>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tr-TR"/>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tr-TR"/>
    </a:p>
  </c:txPr>
  <c:externalData r:id="rId3">
    <c:autoUpdate val="0"/>
  </c:externalData>
</c:chartSpace>
</file>

<file path=word/charts/chart2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tr-TR"/>
              <a:t>M-z for all the Cases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tr-TR"/>
        </a:p>
      </c:txPr>
    </c:title>
    <c:autoTitleDeleted val="0"/>
    <c:plotArea>
      <c:layout/>
      <c:scatterChart>
        <c:scatterStyle val="lineMarker"/>
        <c:varyColors val="0"/>
        <c:ser>
          <c:idx val="0"/>
          <c:order val="0"/>
          <c:tx>
            <c:strRef>
              <c:f>[tail_load_calc.xlsx]Sheet5!$O$3</c:f>
              <c:strCache>
                <c:ptCount val="1"/>
                <c:pt idx="0">
                  <c:v>case 1</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[tail_load_calc.xlsx]Sheet5!$N$4:$N$9</c:f>
              <c:numCache>
                <c:formatCode>General</c:formatCode>
                <c:ptCount val="6"/>
                <c:pt idx="0">
                  <c:v>1.3339602480000001</c:v>
                </c:pt>
                <c:pt idx="1">
                  <c:v>1.2445999999999999</c:v>
                </c:pt>
                <c:pt idx="2">
                  <c:v>0.93979999999999997</c:v>
                </c:pt>
                <c:pt idx="3">
                  <c:v>0.66039999999999999</c:v>
                </c:pt>
                <c:pt idx="4">
                  <c:v>0.3175</c:v>
                </c:pt>
                <c:pt idx="5">
                  <c:v>0</c:v>
                </c:pt>
              </c:numCache>
            </c:numRef>
          </c:xVal>
          <c:yVal>
            <c:numRef>
              <c:f>[tail_load_calc.xlsx]Sheet5!$O$4:$O$9</c:f>
              <c:numCache>
                <c:formatCode>General</c:formatCode>
                <c:ptCount val="6"/>
                <c:pt idx="0">
                  <c:v>0</c:v>
                </c:pt>
                <c:pt idx="1">
                  <c:v>0.35799919725111978</c:v>
                </c:pt>
                <c:pt idx="2">
                  <c:v>17.853115641302328</c:v>
                </c:pt>
                <c:pt idx="3">
                  <c:v>63.079259244099269</c:v>
                </c:pt>
                <c:pt idx="4">
                  <c:v>168.35886365959439</c:v>
                </c:pt>
                <c:pt idx="5">
                  <c:v>325.01892085027271</c:v>
                </c:pt>
              </c:numCache>
            </c:numRef>
          </c:yVal>
          <c:smooth val="0"/>
          <c:extLst>
            <c:ext xmlns:c16="http://schemas.microsoft.com/office/drawing/2014/chart" uri="{C3380CC4-5D6E-409C-BE32-E72D297353CC}">
              <c16:uniqueId val="{00000000-9E78-48B8-A378-1E1DF4099CC0}"/>
            </c:ext>
          </c:extLst>
        </c:ser>
        <c:ser>
          <c:idx val="1"/>
          <c:order val="1"/>
          <c:tx>
            <c:strRef>
              <c:f>[tail_load_calc.xlsx]Sheet5!$P$3</c:f>
              <c:strCache>
                <c:ptCount val="1"/>
                <c:pt idx="0">
                  <c:v>case2</c:v>
                </c:pt>
              </c:strCache>
            </c:strRef>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[tail_load_calc.xlsx]Sheet5!$N$4:$N$9</c:f>
              <c:numCache>
                <c:formatCode>General</c:formatCode>
                <c:ptCount val="6"/>
                <c:pt idx="0">
                  <c:v>1.3339602480000001</c:v>
                </c:pt>
                <c:pt idx="1">
                  <c:v>1.2445999999999999</c:v>
                </c:pt>
                <c:pt idx="2">
                  <c:v>0.93979999999999997</c:v>
                </c:pt>
                <c:pt idx="3">
                  <c:v>0.66039999999999999</c:v>
                </c:pt>
                <c:pt idx="4">
                  <c:v>0.3175</c:v>
                </c:pt>
                <c:pt idx="5">
                  <c:v>0</c:v>
                </c:pt>
              </c:numCache>
            </c:numRef>
          </c:xVal>
          <c:yVal>
            <c:numRef>
              <c:f>[tail_load_calc.xlsx]Sheet5!$P$4:$P$9</c:f>
              <c:numCache>
                <c:formatCode>General</c:formatCode>
                <c:ptCount val="6"/>
                <c:pt idx="0">
                  <c:v>0</c:v>
                </c:pt>
                <c:pt idx="1">
                  <c:v>-0.78184589073126798</c:v>
                </c:pt>
                <c:pt idx="2">
                  <c:v>-41.803077640742892</c:v>
                </c:pt>
                <c:pt idx="3">
                  <c:v>-153.03695004875439</c:v>
                </c:pt>
                <c:pt idx="4">
                  <c:v>-401.15296607472652</c:v>
                </c:pt>
                <c:pt idx="5">
                  <c:v>-760.12669060993642</c:v>
                </c:pt>
              </c:numCache>
            </c:numRef>
          </c:yVal>
          <c:smooth val="0"/>
          <c:extLst>
            <c:ext xmlns:c16="http://schemas.microsoft.com/office/drawing/2014/chart" uri="{C3380CC4-5D6E-409C-BE32-E72D297353CC}">
              <c16:uniqueId val="{00000001-9E78-48B8-A378-1E1DF4099CC0}"/>
            </c:ext>
          </c:extLst>
        </c:ser>
        <c:ser>
          <c:idx val="2"/>
          <c:order val="2"/>
          <c:tx>
            <c:strRef>
              <c:f>[tail_load_calc.xlsx]Sheet5!$Q$3</c:f>
              <c:strCache>
                <c:ptCount val="1"/>
                <c:pt idx="0">
                  <c:v>case 3</c:v>
                </c:pt>
              </c:strCache>
            </c:strRef>
          </c:tx>
          <c:spPr>
            <a:ln w="19050" cap="rnd">
              <a:solidFill>
                <a:schemeClr val="accent3"/>
              </a:solidFill>
              <a:round/>
            </a:ln>
            <a:effectLst/>
          </c:spPr>
          <c:marker>
            <c:symbol val="circle"/>
            <c:size val="5"/>
            <c:spPr>
              <a:solidFill>
                <a:schemeClr val="accent3"/>
              </a:solidFill>
              <a:ln w="9525">
                <a:solidFill>
                  <a:schemeClr val="accent3"/>
                </a:solidFill>
              </a:ln>
              <a:effectLst/>
            </c:spPr>
          </c:marker>
          <c:xVal>
            <c:numRef>
              <c:f>[tail_load_calc.xlsx]Sheet5!$N$4:$N$9</c:f>
              <c:numCache>
                <c:formatCode>General</c:formatCode>
                <c:ptCount val="6"/>
                <c:pt idx="0">
                  <c:v>1.3339602480000001</c:v>
                </c:pt>
                <c:pt idx="1">
                  <c:v>1.2445999999999999</c:v>
                </c:pt>
                <c:pt idx="2">
                  <c:v>0.93979999999999997</c:v>
                </c:pt>
                <c:pt idx="3">
                  <c:v>0.66039999999999999</c:v>
                </c:pt>
                <c:pt idx="4">
                  <c:v>0.3175</c:v>
                </c:pt>
                <c:pt idx="5">
                  <c:v>0</c:v>
                </c:pt>
              </c:numCache>
            </c:numRef>
          </c:xVal>
          <c:yVal>
            <c:numRef>
              <c:f>[tail_load_calc.xlsx]Sheet5!$Q$4:$Q$9</c:f>
              <c:numCache>
                <c:formatCode>General</c:formatCode>
                <c:ptCount val="6"/>
                <c:pt idx="0">
                  <c:v>0</c:v>
                </c:pt>
                <c:pt idx="1">
                  <c:v>-0.76242117126687814</c:v>
                </c:pt>
                <c:pt idx="2">
                  <c:v>-39.90295082866951</c:v>
                </c:pt>
                <c:pt idx="3">
                  <c:v>-144.55629062341194</c:v>
                </c:pt>
                <c:pt idx="4">
                  <c:v>-380.93625535296832</c:v>
                </c:pt>
                <c:pt idx="5">
                  <c:v>-725.83428635105429</c:v>
                </c:pt>
              </c:numCache>
            </c:numRef>
          </c:yVal>
          <c:smooth val="0"/>
          <c:extLst>
            <c:ext xmlns:c16="http://schemas.microsoft.com/office/drawing/2014/chart" uri="{C3380CC4-5D6E-409C-BE32-E72D297353CC}">
              <c16:uniqueId val="{00000002-9E78-48B8-A378-1E1DF4099CC0}"/>
            </c:ext>
          </c:extLst>
        </c:ser>
        <c:ser>
          <c:idx val="3"/>
          <c:order val="3"/>
          <c:tx>
            <c:strRef>
              <c:f>[tail_load_calc.xlsx]Sheet5!$R$3</c:f>
              <c:strCache>
                <c:ptCount val="1"/>
                <c:pt idx="0">
                  <c:v>case 4</c:v>
                </c:pt>
              </c:strCache>
            </c:strRef>
          </c:tx>
          <c:spPr>
            <a:ln w="19050" cap="rnd">
              <a:solidFill>
                <a:schemeClr val="accent4"/>
              </a:solidFill>
              <a:round/>
            </a:ln>
            <a:effectLst/>
          </c:spPr>
          <c:marker>
            <c:symbol val="circle"/>
            <c:size val="5"/>
            <c:spPr>
              <a:solidFill>
                <a:schemeClr val="accent4"/>
              </a:solidFill>
              <a:ln w="9525">
                <a:solidFill>
                  <a:schemeClr val="accent4"/>
                </a:solidFill>
              </a:ln>
              <a:effectLst/>
            </c:spPr>
          </c:marker>
          <c:xVal>
            <c:numRef>
              <c:f>[tail_load_calc.xlsx]Sheet5!$N$4:$N$9</c:f>
              <c:numCache>
                <c:formatCode>General</c:formatCode>
                <c:ptCount val="6"/>
                <c:pt idx="0">
                  <c:v>1.3339602480000001</c:v>
                </c:pt>
                <c:pt idx="1">
                  <c:v>1.2445999999999999</c:v>
                </c:pt>
                <c:pt idx="2">
                  <c:v>0.93979999999999997</c:v>
                </c:pt>
                <c:pt idx="3">
                  <c:v>0.66039999999999999</c:v>
                </c:pt>
                <c:pt idx="4">
                  <c:v>0.3175</c:v>
                </c:pt>
                <c:pt idx="5">
                  <c:v>0</c:v>
                </c:pt>
              </c:numCache>
            </c:numRef>
          </c:xVal>
          <c:yVal>
            <c:numRef>
              <c:f>[tail_load_calc.xlsx]Sheet5!$R$4:$R$9</c:f>
              <c:numCache>
                <c:formatCode>General</c:formatCode>
                <c:ptCount val="6"/>
                <c:pt idx="0">
                  <c:v>0</c:v>
                </c:pt>
                <c:pt idx="1">
                  <c:v>0.76242117126687814</c:v>
                </c:pt>
                <c:pt idx="2">
                  <c:v>39.90295082866951</c:v>
                </c:pt>
                <c:pt idx="3">
                  <c:v>144.55629062341194</c:v>
                </c:pt>
                <c:pt idx="4">
                  <c:v>380.93625535296832</c:v>
                </c:pt>
                <c:pt idx="5">
                  <c:v>725.83428635105429</c:v>
                </c:pt>
              </c:numCache>
            </c:numRef>
          </c:yVal>
          <c:smooth val="0"/>
          <c:extLst>
            <c:ext xmlns:c16="http://schemas.microsoft.com/office/drawing/2014/chart" uri="{C3380CC4-5D6E-409C-BE32-E72D297353CC}">
              <c16:uniqueId val="{00000003-9E78-48B8-A378-1E1DF4099CC0}"/>
            </c:ext>
          </c:extLst>
        </c:ser>
        <c:dLbls>
          <c:showLegendKey val="0"/>
          <c:showVal val="0"/>
          <c:showCatName val="0"/>
          <c:showSerName val="0"/>
          <c:showPercent val="0"/>
          <c:showBubbleSize val="0"/>
        </c:dLbls>
        <c:axId val="528473880"/>
        <c:axId val="528474864"/>
      </c:scatterChart>
      <c:valAx>
        <c:axId val="528473880"/>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z [m] (From Root to Tip)</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tr-TR"/>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tr-TR"/>
          </a:p>
        </c:txPr>
        <c:crossAx val="528474864"/>
        <c:crosses val="autoZero"/>
        <c:crossBetween val="midCat"/>
      </c:valAx>
      <c:valAx>
        <c:axId val="52847486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tr-TR"/>
                  <a:t>M [Nm]</a:t>
                </a:r>
                <a:endParaRPr lang="en-GB"/>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tr-TR"/>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tr-TR"/>
          </a:p>
        </c:txPr>
        <c:crossAx val="528473880"/>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tr-TR"/>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tr-TR"/>
    </a:p>
  </c:txPr>
  <c:externalData r:id="rId3">
    <c:autoUpdate val="0"/>
  </c:externalData>
</c:chartSpace>
</file>

<file path=word/charts/chart2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tr-TR"/>
              <a:t>V-z for all the Cases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tr-TR"/>
        </a:p>
      </c:txPr>
    </c:title>
    <c:autoTitleDeleted val="0"/>
    <c:plotArea>
      <c:layout/>
      <c:scatterChart>
        <c:scatterStyle val="lineMarker"/>
        <c:varyColors val="0"/>
        <c:ser>
          <c:idx val="0"/>
          <c:order val="0"/>
          <c:tx>
            <c:strRef>
              <c:f>[tail_load_calc.xlsx]Sheet5!$D$3</c:f>
              <c:strCache>
                <c:ptCount val="1"/>
                <c:pt idx="0">
                  <c:v>case 1</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[tail_load_calc.xlsx]Sheet5!$C$4:$C$9</c:f>
              <c:numCache>
                <c:formatCode>General</c:formatCode>
                <c:ptCount val="6"/>
                <c:pt idx="0">
                  <c:v>1.3339602480000001</c:v>
                </c:pt>
                <c:pt idx="1">
                  <c:v>1.2445999999999999</c:v>
                </c:pt>
                <c:pt idx="2">
                  <c:v>0.93979999999999997</c:v>
                </c:pt>
                <c:pt idx="3">
                  <c:v>0.66039999999999999</c:v>
                </c:pt>
                <c:pt idx="4">
                  <c:v>0.3175</c:v>
                </c:pt>
                <c:pt idx="5">
                  <c:v>0</c:v>
                </c:pt>
              </c:numCache>
            </c:numRef>
          </c:xVal>
          <c:yVal>
            <c:numRef>
              <c:f>[tail_load_calc.xlsx]Sheet5!$D$4:$D$9</c:f>
              <c:numCache>
                <c:formatCode>General</c:formatCode>
                <c:ptCount val="6"/>
                <c:pt idx="0">
                  <c:v>0</c:v>
                </c:pt>
                <c:pt idx="1">
                  <c:v>12.018721878339392</c:v>
                </c:pt>
                <c:pt idx="2">
                  <c:v>107.16351339716741</c:v>
                </c:pt>
                <c:pt idx="3">
                  <c:v>221.64116572083938</c:v>
                </c:pt>
                <c:pt idx="4">
                  <c:v>398.2211073145744</c:v>
                </c:pt>
                <c:pt idx="5">
                  <c:v>593.99012094928696</c:v>
                </c:pt>
              </c:numCache>
            </c:numRef>
          </c:yVal>
          <c:smooth val="0"/>
          <c:extLst>
            <c:ext xmlns:c16="http://schemas.microsoft.com/office/drawing/2014/chart" uri="{C3380CC4-5D6E-409C-BE32-E72D297353CC}">
              <c16:uniqueId val="{00000000-2FA3-468D-81C1-8B8BF78945AC}"/>
            </c:ext>
          </c:extLst>
        </c:ser>
        <c:ser>
          <c:idx val="1"/>
          <c:order val="1"/>
          <c:tx>
            <c:strRef>
              <c:f>[tail_load_calc.xlsx]Sheet5!$E$3</c:f>
              <c:strCache>
                <c:ptCount val="1"/>
                <c:pt idx="0">
                  <c:v>case2</c:v>
                </c:pt>
              </c:strCache>
            </c:strRef>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[tail_load_calc.xlsx]Sheet5!$C$4:$C$9</c:f>
              <c:numCache>
                <c:formatCode>General</c:formatCode>
                <c:ptCount val="6"/>
                <c:pt idx="0">
                  <c:v>1.3339602480000001</c:v>
                </c:pt>
                <c:pt idx="1">
                  <c:v>1.2445999999999999</c:v>
                </c:pt>
                <c:pt idx="2">
                  <c:v>0.93979999999999997</c:v>
                </c:pt>
                <c:pt idx="3">
                  <c:v>0.66039999999999999</c:v>
                </c:pt>
                <c:pt idx="4">
                  <c:v>0.3175</c:v>
                </c:pt>
                <c:pt idx="5">
                  <c:v>0</c:v>
                </c:pt>
              </c:numCache>
            </c:numRef>
          </c:xVal>
          <c:yVal>
            <c:numRef>
              <c:f>[tail_load_calc.xlsx]Sheet5!$E$4:$E$9</c:f>
              <c:numCache>
                <c:formatCode>General</c:formatCode>
                <c:ptCount val="6"/>
                <c:pt idx="0">
                  <c:v>0</c:v>
                </c:pt>
                <c:pt idx="1">
                  <c:v>1.1534674586625075E-4</c:v>
                </c:pt>
                <c:pt idx="2">
                  <c:v>25.239905787506988</c:v>
                </c:pt>
                <c:pt idx="3">
                  <c:v>50.979532127011204</c:v>
                </c:pt>
                <c:pt idx="4">
                  <c:v>75.721409114793644</c:v>
                </c:pt>
                <c:pt idx="5">
                  <c:v>100.96312200131915</c:v>
                </c:pt>
              </c:numCache>
            </c:numRef>
          </c:yVal>
          <c:smooth val="0"/>
          <c:extLst>
            <c:ext xmlns:c16="http://schemas.microsoft.com/office/drawing/2014/chart" uri="{C3380CC4-5D6E-409C-BE32-E72D297353CC}">
              <c16:uniqueId val="{00000001-2FA3-468D-81C1-8B8BF78945AC}"/>
            </c:ext>
          </c:extLst>
        </c:ser>
        <c:ser>
          <c:idx val="2"/>
          <c:order val="2"/>
          <c:tx>
            <c:strRef>
              <c:f>[tail_load_calc.xlsx]Sheet5!$F$3</c:f>
              <c:strCache>
                <c:ptCount val="1"/>
                <c:pt idx="0">
                  <c:v>case 3</c:v>
                </c:pt>
              </c:strCache>
            </c:strRef>
          </c:tx>
          <c:spPr>
            <a:ln w="19050" cap="rnd">
              <a:solidFill>
                <a:schemeClr val="accent3"/>
              </a:solidFill>
              <a:round/>
            </a:ln>
            <a:effectLst/>
          </c:spPr>
          <c:marker>
            <c:symbol val="circle"/>
            <c:size val="5"/>
            <c:spPr>
              <a:solidFill>
                <a:schemeClr val="accent3"/>
              </a:solidFill>
              <a:ln w="9525">
                <a:solidFill>
                  <a:schemeClr val="accent3"/>
                </a:solidFill>
              </a:ln>
              <a:effectLst/>
            </c:spPr>
          </c:marker>
          <c:xVal>
            <c:numRef>
              <c:f>[tail_load_calc.xlsx]Sheet5!$C$4:$C$9</c:f>
              <c:numCache>
                <c:formatCode>General</c:formatCode>
                <c:ptCount val="6"/>
                <c:pt idx="0">
                  <c:v>1.3339602480000001</c:v>
                </c:pt>
                <c:pt idx="1">
                  <c:v>1.2445999999999999</c:v>
                </c:pt>
                <c:pt idx="2">
                  <c:v>0.93979999999999997</c:v>
                </c:pt>
                <c:pt idx="3">
                  <c:v>0.66039999999999999</c:v>
                </c:pt>
                <c:pt idx="4">
                  <c:v>0.3175</c:v>
                </c:pt>
                <c:pt idx="5">
                  <c:v>0</c:v>
                </c:pt>
              </c:numCache>
            </c:numRef>
          </c:xVal>
          <c:yVal>
            <c:numRef>
              <c:f>[tail_load_calc.xlsx]Sheet5!$F$4:$F$9</c:f>
              <c:numCache>
                <c:formatCode>General</c:formatCode>
                <c:ptCount val="6"/>
                <c:pt idx="0">
                  <c:v>0</c:v>
                </c:pt>
                <c:pt idx="1">
                  <c:v>-25.595945694779655</c:v>
                </c:pt>
                <c:pt idx="2">
                  <c:v>-246.74342482740781</c:v>
                </c:pt>
                <c:pt idx="3">
                  <c:v>-507.51670081074428</c:v>
                </c:pt>
                <c:pt idx="4">
                  <c:v>-883.56191191063556</c:v>
                </c:pt>
                <c:pt idx="5">
                  <c:v>-1300.4748472127355</c:v>
                </c:pt>
              </c:numCache>
            </c:numRef>
          </c:yVal>
          <c:smooth val="0"/>
          <c:extLst>
            <c:ext xmlns:c16="http://schemas.microsoft.com/office/drawing/2014/chart" uri="{C3380CC4-5D6E-409C-BE32-E72D297353CC}">
              <c16:uniqueId val="{00000002-2FA3-468D-81C1-8B8BF78945AC}"/>
            </c:ext>
          </c:extLst>
        </c:ser>
        <c:ser>
          <c:idx val="3"/>
          <c:order val="3"/>
          <c:tx>
            <c:strRef>
              <c:f>[tail_load_calc.xlsx]Sheet5!$G$3</c:f>
              <c:strCache>
                <c:ptCount val="1"/>
                <c:pt idx="0">
                  <c:v>case 4</c:v>
                </c:pt>
              </c:strCache>
            </c:strRef>
          </c:tx>
          <c:spPr>
            <a:ln w="19050" cap="rnd">
              <a:solidFill>
                <a:schemeClr val="accent4"/>
              </a:solidFill>
              <a:round/>
            </a:ln>
            <a:effectLst/>
          </c:spPr>
          <c:marker>
            <c:symbol val="circle"/>
            <c:size val="5"/>
            <c:spPr>
              <a:solidFill>
                <a:schemeClr val="accent4"/>
              </a:solidFill>
              <a:ln w="9525">
                <a:solidFill>
                  <a:schemeClr val="accent4"/>
                </a:solidFill>
              </a:ln>
              <a:effectLst/>
            </c:spPr>
          </c:marker>
          <c:xVal>
            <c:numRef>
              <c:f>[tail_load_calc.xlsx]Sheet5!$C$4:$C$9</c:f>
              <c:numCache>
                <c:formatCode>General</c:formatCode>
                <c:ptCount val="6"/>
                <c:pt idx="0">
                  <c:v>1.3339602480000001</c:v>
                </c:pt>
                <c:pt idx="1">
                  <c:v>1.2445999999999999</c:v>
                </c:pt>
                <c:pt idx="2">
                  <c:v>0.93979999999999997</c:v>
                </c:pt>
                <c:pt idx="3">
                  <c:v>0.66039999999999999</c:v>
                </c:pt>
                <c:pt idx="4">
                  <c:v>0.3175</c:v>
                </c:pt>
                <c:pt idx="5">
                  <c:v>0</c:v>
                </c:pt>
              </c:numCache>
            </c:numRef>
          </c:xVal>
          <c:yVal>
            <c:numRef>
              <c:f>[tail_load_calc.xlsx]Sheet5!$G$4:$G$9</c:f>
              <c:numCache>
                <c:formatCode>General</c:formatCode>
                <c:ptCount val="6"/>
                <c:pt idx="0">
                  <c:v>0</c:v>
                </c:pt>
                <c:pt idx="1">
                  <c:v>25.595945694779655</c:v>
                </c:pt>
                <c:pt idx="2">
                  <c:v>246.74342482740781</c:v>
                </c:pt>
                <c:pt idx="3">
                  <c:v>507.51670081074428</c:v>
                </c:pt>
                <c:pt idx="4">
                  <c:v>883.56191191063556</c:v>
                </c:pt>
                <c:pt idx="5">
                  <c:v>1300.4748472127355</c:v>
                </c:pt>
              </c:numCache>
            </c:numRef>
          </c:yVal>
          <c:smooth val="0"/>
          <c:extLst>
            <c:ext xmlns:c16="http://schemas.microsoft.com/office/drawing/2014/chart" uri="{C3380CC4-5D6E-409C-BE32-E72D297353CC}">
              <c16:uniqueId val="{00000003-2FA3-468D-81C1-8B8BF78945AC}"/>
            </c:ext>
          </c:extLst>
        </c:ser>
        <c:dLbls>
          <c:showLegendKey val="0"/>
          <c:showVal val="0"/>
          <c:showCatName val="0"/>
          <c:showSerName val="0"/>
          <c:showPercent val="0"/>
          <c:showBubbleSize val="0"/>
        </c:dLbls>
        <c:axId val="541006680"/>
        <c:axId val="541009960"/>
      </c:scatterChart>
      <c:valAx>
        <c:axId val="541006680"/>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z [m] (From Root to Tip)</a:t>
                </a:r>
              </a:p>
            </c:rich>
          </c:tx>
          <c:layout>
            <c:manualLayout>
              <c:xMode val="edge"/>
              <c:yMode val="edge"/>
              <c:x val="0.35773397652744521"/>
              <c:y val="0.76524737015476563"/>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tr-TR"/>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tr-TR"/>
          </a:p>
        </c:txPr>
        <c:crossAx val="541009960"/>
        <c:crosses val="autoZero"/>
        <c:crossBetween val="midCat"/>
      </c:valAx>
      <c:valAx>
        <c:axId val="54100996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tr-TR"/>
                  <a:t>V [N]</a:t>
                </a:r>
                <a:endParaRPr lang="en-GB"/>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tr-TR"/>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tr-TR"/>
          </a:p>
        </c:txPr>
        <c:crossAx val="541006680"/>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tr-TR"/>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tr-TR"/>
    </a:p>
  </c:txPr>
  <c:externalData r:id="rId3">
    <c:autoUpdate val="0"/>
  </c:externalData>
</c:chartSpace>
</file>

<file path=word/charts/chart2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V-z along the Span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tr-TR"/>
        </a:p>
      </c:txPr>
    </c:title>
    <c:autoTitleDeleted val="0"/>
    <c:plotArea>
      <c:layout/>
      <c:scatterChart>
        <c:scatterStyle val="lineMarker"/>
        <c:varyColors val="0"/>
        <c:ser>
          <c:idx val="0"/>
          <c:order val="0"/>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'[tail_load_calc.xlsx]vertical tail_calculation'!$H$29:$H$34</c:f>
              <c:numCache>
                <c:formatCode>General</c:formatCode>
                <c:ptCount val="6"/>
                <c:pt idx="0">
                  <c:v>1.3339602480000001</c:v>
                </c:pt>
                <c:pt idx="1">
                  <c:v>1.2445999999999999</c:v>
                </c:pt>
                <c:pt idx="2">
                  <c:v>0.93979999999999997</c:v>
                </c:pt>
                <c:pt idx="3">
                  <c:v>0.66039999999999999</c:v>
                </c:pt>
                <c:pt idx="4">
                  <c:v>0.3175</c:v>
                </c:pt>
                <c:pt idx="5">
                  <c:v>0</c:v>
                </c:pt>
              </c:numCache>
            </c:numRef>
          </c:xVal>
          <c:yVal>
            <c:numRef>
              <c:f>'[tail_load_calc.xlsx]vertical tail_calculation'!$I$29:$I$34</c:f>
              <c:numCache>
                <c:formatCode>General</c:formatCode>
                <c:ptCount val="6"/>
                <c:pt idx="0">
                  <c:v>0</c:v>
                </c:pt>
                <c:pt idx="1">
                  <c:v>12.018721878339392</c:v>
                </c:pt>
                <c:pt idx="2">
                  <c:v>107.16351339716741</c:v>
                </c:pt>
                <c:pt idx="3">
                  <c:v>221.64116572083938</c:v>
                </c:pt>
                <c:pt idx="4">
                  <c:v>398.2211073145744</c:v>
                </c:pt>
                <c:pt idx="5">
                  <c:v>593.99012094928696</c:v>
                </c:pt>
              </c:numCache>
            </c:numRef>
          </c:yVal>
          <c:smooth val="0"/>
          <c:extLst>
            <c:ext xmlns:c16="http://schemas.microsoft.com/office/drawing/2014/chart" uri="{C3380CC4-5D6E-409C-BE32-E72D297353CC}">
              <c16:uniqueId val="{00000000-71D6-44FC-92E9-F9BB7300DB92}"/>
            </c:ext>
          </c:extLst>
        </c:ser>
        <c:dLbls>
          <c:showLegendKey val="0"/>
          <c:showVal val="0"/>
          <c:showCatName val="0"/>
          <c:showSerName val="0"/>
          <c:showPercent val="0"/>
          <c:showBubbleSize val="0"/>
        </c:dLbls>
        <c:axId val="533272632"/>
        <c:axId val="533272960"/>
      </c:scatterChart>
      <c:valAx>
        <c:axId val="533272632"/>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z [m] (From Root to Tip)</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tr-TR"/>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tr-TR"/>
          </a:p>
        </c:txPr>
        <c:crossAx val="533272960"/>
        <c:crosses val="autoZero"/>
        <c:crossBetween val="midCat"/>
      </c:valAx>
      <c:valAx>
        <c:axId val="53327296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V [N]</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tr-TR"/>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tr-TR"/>
          </a:p>
        </c:txPr>
        <c:crossAx val="533272632"/>
        <c:crosses val="autoZero"/>
        <c:crossBetween val="midCat"/>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tr-TR"/>
    </a:p>
  </c:txPr>
  <c:externalData r:id="rId3">
    <c:autoUpdate val="0"/>
  </c:externalData>
</c:chartSpace>
</file>

<file path=word/charts/chart2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M-z along the Span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tr-TR"/>
        </a:p>
      </c:txPr>
    </c:title>
    <c:autoTitleDeleted val="0"/>
    <c:plotArea>
      <c:layout/>
      <c:scatterChart>
        <c:scatterStyle val="lineMarker"/>
        <c:varyColors val="0"/>
        <c:ser>
          <c:idx val="0"/>
          <c:order val="0"/>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'[tail_load_calc.xlsx]vertical tail_calculation'!$L$29:$L$34</c:f>
              <c:numCache>
                <c:formatCode>General</c:formatCode>
                <c:ptCount val="6"/>
                <c:pt idx="0">
                  <c:v>1.3339602480000001</c:v>
                </c:pt>
                <c:pt idx="1">
                  <c:v>1.2445999999999999</c:v>
                </c:pt>
                <c:pt idx="2">
                  <c:v>0.93979999999999997</c:v>
                </c:pt>
                <c:pt idx="3">
                  <c:v>0.66039999999999999</c:v>
                </c:pt>
                <c:pt idx="4">
                  <c:v>0.3175</c:v>
                </c:pt>
                <c:pt idx="5">
                  <c:v>0</c:v>
                </c:pt>
              </c:numCache>
            </c:numRef>
          </c:xVal>
          <c:yVal>
            <c:numRef>
              <c:f>'[tail_load_calc.xlsx]vertical tail_calculation'!$M$29:$M$34</c:f>
              <c:numCache>
                <c:formatCode>General</c:formatCode>
                <c:ptCount val="6"/>
                <c:pt idx="0">
                  <c:v>0</c:v>
                </c:pt>
                <c:pt idx="1">
                  <c:v>0.35799919725111978</c:v>
                </c:pt>
                <c:pt idx="2">
                  <c:v>17.853115641302328</c:v>
                </c:pt>
                <c:pt idx="3">
                  <c:v>63.079259244099269</c:v>
                </c:pt>
                <c:pt idx="4">
                  <c:v>168.35886365959439</c:v>
                </c:pt>
                <c:pt idx="5">
                  <c:v>325.01892085027271</c:v>
                </c:pt>
              </c:numCache>
            </c:numRef>
          </c:yVal>
          <c:smooth val="0"/>
          <c:extLst>
            <c:ext xmlns:c16="http://schemas.microsoft.com/office/drawing/2014/chart" uri="{C3380CC4-5D6E-409C-BE32-E72D297353CC}">
              <c16:uniqueId val="{00000000-6284-40E1-8706-42259C8F2354}"/>
            </c:ext>
          </c:extLst>
        </c:ser>
        <c:dLbls>
          <c:showLegendKey val="0"/>
          <c:showVal val="0"/>
          <c:showCatName val="0"/>
          <c:showSerName val="0"/>
          <c:showPercent val="0"/>
          <c:showBubbleSize val="0"/>
        </c:dLbls>
        <c:axId val="422222104"/>
        <c:axId val="422219480"/>
      </c:scatterChart>
      <c:valAx>
        <c:axId val="422222104"/>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z [m] (From Root to Tip)</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tr-TR"/>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tr-TR"/>
          </a:p>
        </c:txPr>
        <c:crossAx val="422219480"/>
        <c:crosses val="autoZero"/>
        <c:crossBetween val="midCat"/>
      </c:valAx>
      <c:valAx>
        <c:axId val="42221948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M [Nm]</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tr-TR"/>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tr-TR"/>
          </a:p>
        </c:txPr>
        <c:crossAx val="422222104"/>
        <c:crosses val="autoZero"/>
        <c:crossBetween val="midCat"/>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tr-TR"/>
    </a:p>
  </c:txPr>
  <c:externalData r:id="rId3">
    <c:autoUpdate val="0"/>
  </c:externalData>
</c:chartSpace>
</file>

<file path=word/charts/chart2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V-z along the Span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tr-TR"/>
        </a:p>
      </c:txPr>
    </c:title>
    <c:autoTitleDeleted val="0"/>
    <c:plotArea>
      <c:layout/>
      <c:scatterChart>
        <c:scatterStyle val="lineMarker"/>
        <c:varyColors val="0"/>
        <c:ser>
          <c:idx val="0"/>
          <c:order val="0"/>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'[tail_load_calc.xlsx]vertical tail_calculation'!$H$79:$H$84</c:f>
              <c:numCache>
                <c:formatCode>General</c:formatCode>
                <c:ptCount val="6"/>
                <c:pt idx="0">
                  <c:v>1.3339602480000001</c:v>
                </c:pt>
                <c:pt idx="1">
                  <c:v>1.2445999999999999</c:v>
                </c:pt>
                <c:pt idx="2">
                  <c:v>0.93979999999999997</c:v>
                </c:pt>
                <c:pt idx="3">
                  <c:v>0.66039999999999999</c:v>
                </c:pt>
                <c:pt idx="4">
                  <c:v>0.3175</c:v>
                </c:pt>
                <c:pt idx="5">
                  <c:v>0</c:v>
                </c:pt>
              </c:numCache>
            </c:numRef>
          </c:xVal>
          <c:yVal>
            <c:numRef>
              <c:f>'[tail_load_calc.xlsx]vertical tail_calculation'!$I$79:$I$84</c:f>
              <c:numCache>
                <c:formatCode>General</c:formatCode>
                <c:ptCount val="6"/>
                <c:pt idx="0">
                  <c:v>0</c:v>
                </c:pt>
                <c:pt idx="1">
                  <c:v>-26.248070902321686</c:v>
                </c:pt>
                <c:pt idx="2">
                  <c:v>-261.72565167153658</c:v>
                </c:pt>
                <c:pt idx="3">
                  <c:v>-537.11230872505246</c:v>
                </c:pt>
                <c:pt idx="4">
                  <c:v>-922.73253037663153</c:v>
                </c:pt>
                <c:pt idx="5">
                  <c:v>-1350.2622864316515</c:v>
                </c:pt>
              </c:numCache>
            </c:numRef>
          </c:yVal>
          <c:smooth val="0"/>
          <c:extLst>
            <c:ext xmlns:c16="http://schemas.microsoft.com/office/drawing/2014/chart" uri="{C3380CC4-5D6E-409C-BE32-E72D297353CC}">
              <c16:uniqueId val="{00000000-1D44-4BC0-8CD4-AB89973C4F36}"/>
            </c:ext>
          </c:extLst>
        </c:ser>
        <c:dLbls>
          <c:showLegendKey val="0"/>
          <c:showVal val="0"/>
          <c:showCatName val="0"/>
          <c:showSerName val="0"/>
          <c:showPercent val="0"/>
          <c:showBubbleSize val="0"/>
        </c:dLbls>
        <c:axId val="422217512"/>
        <c:axId val="422217840"/>
      </c:scatterChart>
      <c:valAx>
        <c:axId val="422217512"/>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z [m] (From Root to Tip)</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tr-TR"/>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tr-TR"/>
          </a:p>
        </c:txPr>
        <c:crossAx val="422217840"/>
        <c:crosses val="autoZero"/>
        <c:crossBetween val="midCat"/>
      </c:valAx>
      <c:valAx>
        <c:axId val="42221784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V [N]</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tr-TR"/>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tr-TR"/>
          </a:p>
        </c:txPr>
        <c:crossAx val="422217512"/>
        <c:crosses val="autoZero"/>
        <c:crossBetween val="midCat"/>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tr-TR"/>
    </a:p>
  </c:txPr>
  <c:externalData r:id="rId3">
    <c:autoUpdate val="0"/>
  </c:externalData>
</c:chartSpace>
</file>

<file path=word/charts/chart2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M-z along the Span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tr-TR"/>
        </a:p>
      </c:txPr>
    </c:title>
    <c:autoTitleDeleted val="0"/>
    <c:plotArea>
      <c:layout/>
      <c:scatterChart>
        <c:scatterStyle val="lineMarker"/>
        <c:varyColors val="0"/>
        <c:ser>
          <c:idx val="0"/>
          <c:order val="0"/>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'[tail_load_calc.xlsx]vertical tail_calculation'!$L$79:$L$84</c:f>
              <c:numCache>
                <c:formatCode>General</c:formatCode>
                <c:ptCount val="6"/>
                <c:pt idx="0">
                  <c:v>1.3339602480000001</c:v>
                </c:pt>
                <c:pt idx="1">
                  <c:v>1.2445999999999999</c:v>
                </c:pt>
                <c:pt idx="2">
                  <c:v>0.93979999999999997</c:v>
                </c:pt>
                <c:pt idx="3">
                  <c:v>0.66039999999999999</c:v>
                </c:pt>
                <c:pt idx="4">
                  <c:v>0.3175</c:v>
                </c:pt>
                <c:pt idx="5">
                  <c:v>0</c:v>
                </c:pt>
              </c:numCache>
            </c:numRef>
          </c:xVal>
          <c:yVal>
            <c:numRef>
              <c:f>'[tail_load_calc.xlsx]vertical tail_calculation'!$M$79:$M$84</c:f>
              <c:numCache>
                <c:formatCode>General</c:formatCode>
                <c:ptCount val="6"/>
                <c:pt idx="0">
                  <c:v>0</c:v>
                </c:pt>
                <c:pt idx="1">
                  <c:v>-0.78184589073126798</c:v>
                </c:pt>
                <c:pt idx="2">
                  <c:v>-41.803077640742892</c:v>
                </c:pt>
                <c:pt idx="3">
                  <c:v>-153.03695004875439</c:v>
                </c:pt>
                <c:pt idx="4">
                  <c:v>-401.15296607472652</c:v>
                </c:pt>
                <c:pt idx="5">
                  <c:v>-760.12669060993642</c:v>
                </c:pt>
              </c:numCache>
            </c:numRef>
          </c:yVal>
          <c:smooth val="0"/>
          <c:extLst>
            <c:ext xmlns:c16="http://schemas.microsoft.com/office/drawing/2014/chart" uri="{C3380CC4-5D6E-409C-BE32-E72D297353CC}">
              <c16:uniqueId val="{00000000-9F36-47F0-B9BB-4FBB6404401A}"/>
            </c:ext>
          </c:extLst>
        </c:ser>
        <c:dLbls>
          <c:showLegendKey val="0"/>
          <c:showVal val="0"/>
          <c:showCatName val="0"/>
          <c:showSerName val="0"/>
          <c:showPercent val="0"/>
          <c:showBubbleSize val="0"/>
        </c:dLbls>
        <c:axId val="500964240"/>
        <c:axId val="500964568"/>
      </c:scatterChart>
      <c:valAx>
        <c:axId val="500964240"/>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z [m] (From Root to Tip)</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tr-TR"/>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tr-TR"/>
          </a:p>
        </c:txPr>
        <c:crossAx val="500964568"/>
        <c:crosses val="autoZero"/>
        <c:crossBetween val="midCat"/>
      </c:valAx>
      <c:valAx>
        <c:axId val="50096456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M [Nm]</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tr-TR"/>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tr-TR"/>
          </a:p>
        </c:txPr>
        <c:crossAx val="500964240"/>
        <c:crosses val="autoZero"/>
        <c:crossBetween val="midCat"/>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tr-TR"/>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tr-TR"/>
              <a:t>Cl vs Angle of Attack</a:t>
            </a:r>
            <a:endParaRPr lang="en-GB"/>
          </a:p>
        </c:rich>
      </c:tx>
      <c:overlay val="0"/>
    </c:title>
    <c:autoTitleDeleted val="0"/>
    <c:plotArea>
      <c:layout/>
      <c:lineChart>
        <c:grouping val="standard"/>
        <c:varyColors val="0"/>
        <c:ser>
          <c:idx val="0"/>
          <c:order val="0"/>
          <c:tx>
            <c:v>0 Deflection</c:v>
          </c:tx>
          <c:marker>
            <c:symbol val="none"/>
          </c:marker>
          <c:val>
            <c:numRef>
              <c:f>Sayfa1!$F$44:$F$54</c:f>
              <c:numCache>
                <c:formatCode>General</c:formatCode>
                <c:ptCount val="11"/>
                <c:pt idx="0">
                  <c:v>0.441</c:v>
                </c:pt>
                <c:pt idx="1">
                  <c:v>0.55200000000000005</c:v>
                </c:pt>
                <c:pt idx="2">
                  <c:v>0.66300000000000014</c:v>
                </c:pt>
                <c:pt idx="3">
                  <c:v>0.77300000000000013</c:v>
                </c:pt>
                <c:pt idx="4">
                  <c:v>0.88100000000000001</c:v>
                </c:pt>
                <c:pt idx="5">
                  <c:v>0.98599999999999999</c:v>
                </c:pt>
                <c:pt idx="6">
                  <c:v>1.087</c:v>
                </c:pt>
                <c:pt idx="7">
                  <c:v>1.1850000000000001</c:v>
                </c:pt>
                <c:pt idx="8">
                  <c:v>1.2769999999999997</c:v>
                </c:pt>
                <c:pt idx="9">
                  <c:v>1.3640000000000001</c:v>
                </c:pt>
                <c:pt idx="10">
                  <c:v>1.4449999999999998</c:v>
                </c:pt>
              </c:numCache>
            </c:numRef>
          </c:val>
          <c:smooth val="0"/>
          <c:extLst>
            <c:ext xmlns:c16="http://schemas.microsoft.com/office/drawing/2014/chart" uri="{C3380CC4-5D6E-409C-BE32-E72D297353CC}">
              <c16:uniqueId val="{00000000-489A-4894-AD85-0A996D213E28}"/>
            </c:ext>
          </c:extLst>
        </c:ser>
        <c:ser>
          <c:idx val="1"/>
          <c:order val="1"/>
          <c:tx>
            <c:v>15 Deflection</c:v>
          </c:tx>
          <c:marker>
            <c:symbol val="none"/>
          </c:marker>
          <c:val>
            <c:numRef>
              <c:f>Sayfa1!$O$2:$O$12</c:f>
              <c:numCache>
                <c:formatCode>General</c:formatCode>
                <c:ptCount val="11"/>
                <c:pt idx="0">
                  <c:v>1.3520000000000001</c:v>
                </c:pt>
                <c:pt idx="1">
                  <c:v>1.462</c:v>
                </c:pt>
                <c:pt idx="2">
                  <c:v>1.57</c:v>
                </c:pt>
                <c:pt idx="3">
                  <c:v>1.6759999999999997</c:v>
                </c:pt>
                <c:pt idx="4">
                  <c:v>1.78</c:v>
                </c:pt>
                <c:pt idx="5">
                  <c:v>1.8800000000000001</c:v>
                </c:pt>
                <c:pt idx="6">
                  <c:v>1.9750000000000001</c:v>
                </c:pt>
                <c:pt idx="7">
                  <c:v>2.0640000000000001</c:v>
                </c:pt>
                <c:pt idx="8">
                  <c:v>2.1459999999999999</c:v>
                </c:pt>
                <c:pt idx="9">
                  <c:v>2.2170000000000001</c:v>
                </c:pt>
                <c:pt idx="10">
                  <c:v>2.274</c:v>
                </c:pt>
              </c:numCache>
            </c:numRef>
          </c:val>
          <c:smooth val="0"/>
          <c:extLst>
            <c:ext xmlns:c16="http://schemas.microsoft.com/office/drawing/2014/chart" uri="{C3380CC4-5D6E-409C-BE32-E72D297353CC}">
              <c16:uniqueId val="{00000001-489A-4894-AD85-0A996D213E28}"/>
            </c:ext>
          </c:extLst>
        </c:ser>
        <c:ser>
          <c:idx val="2"/>
          <c:order val="2"/>
          <c:tx>
            <c:v>30 Deflection</c:v>
          </c:tx>
          <c:marker>
            <c:symbol val="none"/>
          </c:marker>
          <c:val>
            <c:numRef>
              <c:f>Sayfa1!$F$2:$F$12</c:f>
              <c:numCache>
                <c:formatCode>General</c:formatCode>
                <c:ptCount val="11"/>
                <c:pt idx="0">
                  <c:v>1.0860000000000001</c:v>
                </c:pt>
                <c:pt idx="1">
                  <c:v>1.1739999999999997</c:v>
                </c:pt>
                <c:pt idx="2">
                  <c:v>1.2609999999999997</c:v>
                </c:pt>
                <c:pt idx="3">
                  <c:v>1.3460000000000001</c:v>
                </c:pt>
                <c:pt idx="4">
                  <c:v>1.43</c:v>
                </c:pt>
                <c:pt idx="5">
                  <c:v>1.512</c:v>
                </c:pt>
                <c:pt idx="6">
                  <c:v>1.591</c:v>
                </c:pt>
                <c:pt idx="7">
                  <c:v>1.6679999999999997</c:v>
                </c:pt>
                <c:pt idx="8">
                  <c:v>1.73</c:v>
                </c:pt>
                <c:pt idx="9">
                  <c:v>1.794</c:v>
                </c:pt>
                <c:pt idx="10">
                  <c:v>1.875</c:v>
                </c:pt>
              </c:numCache>
            </c:numRef>
          </c:val>
          <c:smooth val="0"/>
          <c:extLst>
            <c:ext xmlns:c16="http://schemas.microsoft.com/office/drawing/2014/chart" uri="{C3380CC4-5D6E-409C-BE32-E72D297353CC}">
              <c16:uniqueId val="{00000002-489A-4894-AD85-0A996D213E28}"/>
            </c:ext>
          </c:extLst>
        </c:ser>
        <c:dLbls>
          <c:showLegendKey val="0"/>
          <c:showVal val="0"/>
          <c:showCatName val="0"/>
          <c:showSerName val="0"/>
          <c:showPercent val="0"/>
          <c:showBubbleSize val="0"/>
        </c:dLbls>
        <c:smooth val="0"/>
        <c:axId val="111906176"/>
        <c:axId val="111928448"/>
      </c:lineChart>
      <c:catAx>
        <c:axId val="111906176"/>
        <c:scaling>
          <c:orientation val="minMax"/>
        </c:scaling>
        <c:delete val="0"/>
        <c:axPos val="b"/>
        <c:title>
          <c:tx>
            <c:rich>
              <a:bodyPr/>
              <a:lstStyle/>
              <a:p>
                <a:pPr>
                  <a:defRPr/>
                </a:pPr>
                <a:r>
                  <a:rPr lang="tr-TR"/>
                  <a:t>AOA</a:t>
                </a:r>
              </a:p>
            </c:rich>
          </c:tx>
          <c:overlay val="0"/>
        </c:title>
        <c:majorTickMark val="none"/>
        <c:minorTickMark val="none"/>
        <c:tickLblPos val="nextTo"/>
        <c:crossAx val="111928448"/>
        <c:crosses val="autoZero"/>
        <c:auto val="1"/>
        <c:lblAlgn val="ctr"/>
        <c:lblOffset val="100"/>
        <c:noMultiLvlLbl val="0"/>
      </c:catAx>
      <c:valAx>
        <c:axId val="111928448"/>
        <c:scaling>
          <c:orientation val="minMax"/>
        </c:scaling>
        <c:delete val="0"/>
        <c:axPos val="l"/>
        <c:majorGridlines/>
        <c:title>
          <c:tx>
            <c:rich>
              <a:bodyPr/>
              <a:lstStyle/>
              <a:p>
                <a:pPr>
                  <a:defRPr/>
                </a:pPr>
                <a:r>
                  <a:rPr lang="tr-TR"/>
                  <a:t>Cl</a:t>
                </a:r>
                <a:endParaRPr lang="en-GB"/>
              </a:p>
            </c:rich>
          </c:tx>
          <c:overlay val="0"/>
        </c:title>
        <c:numFmt formatCode="General" sourceLinked="1"/>
        <c:majorTickMark val="none"/>
        <c:minorTickMark val="none"/>
        <c:tickLblPos val="nextTo"/>
        <c:crossAx val="111906176"/>
        <c:crosses val="autoZero"/>
        <c:crossBetween val="between"/>
      </c:valAx>
    </c:plotArea>
    <c:legend>
      <c:legendPos val="r"/>
      <c:overlay val="0"/>
    </c:legend>
    <c:plotVisOnly val="1"/>
    <c:dispBlanksAs val="gap"/>
    <c:showDLblsOverMax val="0"/>
  </c:chart>
  <c:externalData r:id="rId1">
    <c:autoUpdate val="0"/>
  </c:externalData>
</c:chartSpace>
</file>

<file path=word/charts/chart3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V-z along the Span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tr-TR"/>
        </a:p>
      </c:txPr>
    </c:title>
    <c:autoTitleDeleted val="0"/>
    <c:plotArea>
      <c:layout/>
      <c:scatterChart>
        <c:scatterStyle val="lineMarker"/>
        <c:varyColors val="0"/>
        <c:ser>
          <c:idx val="0"/>
          <c:order val="0"/>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'[tail_load_calc.xlsx]vertical tail_calculation'!$H$128:$H$133</c:f>
              <c:numCache>
                <c:formatCode>General</c:formatCode>
                <c:ptCount val="6"/>
                <c:pt idx="0">
                  <c:v>1.3339602480000001</c:v>
                </c:pt>
                <c:pt idx="1">
                  <c:v>1.2445999999999999</c:v>
                </c:pt>
                <c:pt idx="2">
                  <c:v>0.93979999999999997</c:v>
                </c:pt>
                <c:pt idx="3">
                  <c:v>0.66039999999999999</c:v>
                </c:pt>
                <c:pt idx="4">
                  <c:v>0.3175</c:v>
                </c:pt>
                <c:pt idx="5">
                  <c:v>0</c:v>
                </c:pt>
              </c:numCache>
            </c:numRef>
          </c:xVal>
          <c:yVal>
            <c:numRef>
              <c:f>'[tail_load_calc.xlsx]vertical tail_calculation'!$I$128:$I$133</c:f>
              <c:numCache>
                <c:formatCode>General</c:formatCode>
                <c:ptCount val="6"/>
                <c:pt idx="0">
                  <c:v>0</c:v>
                </c:pt>
                <c:pt idx="1">
                  <c:v>-25.595945694779655</c:v>
                </c:pt>
                <c:pt idx="2">
                  <c:v>-246.74342482740781</c:v>
                </c:pt>
                <c:pt idx="3">
                  <c:v>-507.51670081074428</c:v>
                </c:pt>
                <c:pt idx="4">
                  <c:v>-883.56191191063556</c:v>
                </c:pt>
                <c:pt idx="5">
                  <c:v>-1300.4748472127355</c:v>
                </c:pt>
              </c:numCache>
            </c:numRef>
          </c:yVal>
          <c:smooth val="0"/>
          <c:extLst>
            <c:ext xmlns:c16="http://schemas.microsoft.com/office/drawing/2014/chart" uri="{C3380CC4-5D6E-409C-BE32-E72D297353CC}">
              <c16:uniqueId val="{00000000-CEAB-45C3-90D9-2ADD13A373C9}"/>
            </c:ext>
          </c:extLst>
        </c:ser>
        <c:dLbls>
          <c:showLegendKey val="0"/>
          <c:showVal val="0"/>
          <c:showCatName val="0"/>
          <c:showSerName val="0"/>
          <c:showPercent val="0"/>
          <c:showBubbleSize val="0"/>
        </c:dLbls>
        <c:axId val="536522856"/>
        <c:axId val="536523512"/>
      </c:scatterChart>
      <c:valAx>
        <c:axId val="53652285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z [m] (From Root to Tip)</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tr-TR"/>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tr-TR"/>
          </a:p>
        </c:txPr>
        <c:crossAx val="536523512"/>
        <c:crosses val="autoZero"/>
        <c:crossBetween val="midCat"/>
      </c:valAx>
      <c:valAx>
        <c:axId val="53652351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V [N]</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tr-TR"/>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tr-TR"/>
          </a:p>
        </c:txPr>
        <c:crossAx val="536522856"/>
        <c:crosses val="autoZero"/>
        <c:crossBetween val="midCat"/>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tr-TR"/>
    </a:p>
  </c:txPr>
  <c:externalData r:id="rId3">
    <c:autoUpdate val="0"/>
  </c:externalData>
</c:chartSpace>
</file>

<file path=word/charts/chart3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M-z along the Span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tr-TR"/>
        </a:p>
      </c:txPr>
    </c:title>
    <c:autoTitleDeleted val="0"/>
    <c:plotArea>
      <c:layout/>
      <c:scatterChart>
        <c:scatterStyle val="lineMarker"/>
        <c:varyColors val="0"/>
        <c:ser>
          <c:idx val="0"/>
          <c:order val="0"/>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'[tail_load_calc.xlsx]vertical tail_calculation'!$L$128:$L$133</c:f>
              <c:numCache>
                <c:formatCode>General</c:formatCode>
                <c:ptCount val="6"/>
                <c:pt idx="0">
                  <c:v>1.3339602480000001</c:v>
                </c:pt>
                <c:pt idx="1">
                  <c:v>1.2445999999999999</c:v>
                </c:pt>
                <c:pt idx="2">
                  <c:v>0.93979999999999997</c:v>
                </c:pt>
                <c:pt idx="3">
                  <c:v>0.66039999999999999</c:v>
                </c:pt>
                <c:pt idx="4">
                  <c:v>0.3175</c:v>
                </c:pt>
                <c:pt idx="5">
                  <c:v>0</c:v>
                </c:pt>
              </c:numCache>
            </c:numRef>
          </c:xVal>
          <c:yVal>
            <c:numRef>
              <c:f>'[tail_load_calc.xlsx]vertical tail_calculation'!$M$128:$M$133</c:f>
              <c:numCache>
                <c:formatCode>General</c:formatCode>
                <c:ptCount val="6"/>
                <c:pt idx="0">
                  <c:v>0</c:v>
                </c:pt>
                <c:pt idx="1">
                  <c:v>-0.76242117126687814</c:v>
                </c:pt>
                <c:pt idx="2">
                  <c:v>-39.90295082866951</c:v>
                </c:pt>
                <c:pt idx="3">
                  <c:v>-144.55629062341194</c:v>
                </c:pt>
                <c:pt idx="4">
                  <c:v>-380.93625535296832</c:v>
                </c:pt>
                <c:pt idx="5">
                  <c:v>-725.83428635105429</c:v>
                </c:pt>
              </c:numCache>
            </c:numRef>
          </c:yVal>
          <c:smooth val="0"/>
          <c:extLst>
            <c:ext xmlns:c16="http://schemas.microsoft.com/office/drawing/2014/chart" uri="{C3380CC4-5D6E-409C-BE32-E72D297353CC}">
              <c16:uniqueId val="{00000000-599B-4633-A14B-EFB1D57576A7}"/>
            </c:ext>
          </c:extLst>
        </c:ser>
        <c:dLbls>
          <c:showLegendKey val="0"/>
          <c:showVal val="0"/>
          <c:showCatName val="0"/>
          <c:showSerName val="0"/>
          <c:showPercent val="0"/>
          <c:showBubbleSize val="0"/>
        </c:dLbls>
        <c:axId val="535432520"/>
        <c:axId val="535432848"/>
      </c:scatterChart>
      <c:valAx>
        <c:axId val="535432520"/>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z [m] (From Root to Tip)</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tr-TR"/>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tr-TR"/>
          </a:p>
        </c:txPr>
        <c:crossAx val="535432848"/>
        <c:crosses val="autoZero"/>
        <c:crossBetween val="midCat"/>
      </c:valAx>
      <c:valAx>
        <c:axId val="53543284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M [Nm]</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tr-TR"/>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tr-TR"/>
          </a:p>
        </c:txPr>
        <c:crossAx val="535432520"/>
        <c:crosses val="autoZero"/>
        <c:crossBetween val="midCat"/>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tr-TR"/>
    </a:p>
  </c:txPr>
  <c:externalData r:id="rId3">
    <c:autoUpdate val="0"/>
  </c:externalData>
</c:chartSpace>
</file>

<file path=word/charts/chart3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V-z along the Span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tr-TR"/>
        </a:p>
      </c:txPr>
    </c:title>
    <c:autoTitleDeleted val="0"/>
    <c:plotArea>
      <c:layout/>
      <c:scatterChart>
        <c:scatterStyle val="lineMarker"/>
        <c:varyColors val="0"/>
        <c:ser>
          <c:idx val="0"/>
          <c:order val="0"/>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'[tail_load_calc.xlsx]vertical tail_calculation'!$H$178:$H$183</c:f>
              <c:numCache>
                <c:formatCode>General</c:formatCode>
                <c:ptCount val="6"/>
                <c:pt idx="0">
                  <c:v>1.3339602480000001</c:v>
                </c:pt>
                <c:pt idx="1">
                  <c:v>1.2445999999999999</c:v>
                </c:pt>
                <c:pt idx="2">
                  <c:v>0.93979999999999997</c:v>
                </c:pt>
                <c:pt idx="3">
                  <c:v>0.66039999999999999</c:v>
                </c:pt>
                <c:pt idx="4">
                  <c:v>0.3175</c:v>
                </c:pt>
                <c:pt idx="5">
                  <c:v>0</c:v>
                </c:pt>
              </c:numCache>
            </c:numRef>
          </c:xVal>
          <c:yVal>
            <c:numRef>
              <c:f>'[tail_load_calc.xlsx]vertical tail_calculation'!$I$178:$I$183</c:f>
              <c:numCache>
                <c:formatCode>General</c:formatCode>
                <c:ptCount val="6"/>
                <c:pt idx="0">
                  <c:v>0</c:v>
                </c:pt>
                <c:pt idx="1">
                  <c:v>25.595945694779655</c:v>
                </c:pt>
                <c:pt idx="2">
                  <c:v>246.74342482740781</c:v>
                </c:pt>
                <c:pt idx="3">
                  <c:v>507.51670081074428</c:v>
                </c:pt>
                <c:pt idx="4">
                  <c:v>883.56191191063556</c:v>
                </c:pt>
                <c:pt idx="5">
                  <c:v>1300.4748472127355</c:v>
                </c:pt>
              </c:numCache>
            </c:numRef>
          </c:yVal>
          <c:smooth val="0"/>
          <c:extLst>
            <c:ext xmlns:c16="http://schemas.microsoft.com/office/drawing/2014/chart" uri="{C3380CC4-5D6E-409C-BE32-E72D297353CC}">
              <c16:uniqueId val="{00000000-72C9-4671-889A-36A35EF70956}"/>
            </c:ext>
          </c:extLst>
        </c:ser>
        <c:dLbls>
          <c:showLegendKey val="0"/>
          <c:showVal val="0"/>
          <c:showCatName val="0"/>
          <c:showSerName val="0"/>
          <c:showPercent val="0"/>
          <c:showBubbleSize val="0"/>
        </c:dLbls>
        <c:axId val="535450232"/>
        <c:axId val="535450560"/>
      </c:scatterChart>
      <c:valAx>
        <c:axId val="535450232"/>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z [m] (From Root to Tip)</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tr-TR"/>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tr-TR"/>
          </a:p>
        </c:txPr>
        <c:crossAx val="535450560"/>
        <c:crosses val="autoZero"/>
        <c:crossBetween val="midCat"/>
      </c:valAx>
      <c:valAx>
        <c:axId val="53545056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V [N]</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tr-TR"/>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tr-TR"/>
          </a:p>
        </c:txPr>
        <c:crossAx val="535450232"/>
        <c:crosses val="autoZero"/>
        <c:crossBetween val="midCat"/>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tr-TR"/>
    </a:p>
  </c:txPr>
  <c:externalData r:id="rId3">
    <c:autoUpdate val="0"/>
  </c:externalData>
</c:chartSpace>
</file>

<file path=word/charts/chart3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M-z along the Span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tr-TR"/>
        </a:p>
      </c:txPr>
    </c:title>
    <c:autoTitleDeleted val="0"/>
    <c:plotArea>
      <c:layout/>
      <c:scatterChart>
        <c:scatterStyle val="lineMarker"/>
        <c:varyColors val="0"/>
        <c:ser>
          <c:idx val="0"/>
          <c:order val="0"/>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'[tail_load_calc.xlsx]vertical tail_calculation'!$L$178:$L$183</c:f>
              <c:numCache>
                <c:formatCode>General</c:formatCode>
                <c:ptCount val="6"/>
                <c:pt idx="0">
                  <c:v>1.3339602480000001</c:v>
                </c:pt>
                <c:pt idx="1">
                  <c:v>1.2445999999999999</c:v>
                </c:pt>
                <c:pt idx="2">
                  <c:v>0.93979999999999997</c:v>
                </c:pt>
                <c:pt idx="3">
                  <c:v>0.66039999999999999</c:v>
                </c:pt>
                <c:pt idx="4">
                  <c:v>0.3175</c:v>
                </c:pt>
                <c:pt idx="5">
                  <c:v>0</c:v>
                </c:pt>
              </c:numCache>
            </c:numRef>
          </c:xVal>
          <c:yVal>
            <c:numRef>
              <c:f>'[tail_load_calc.xlsx]vertical tail_calculation'!$M$178:$M$183</c:f>
              <c:numCache>
                <c:formatCode>General</c:formatCode>
                <c:ptCount val="6"/>
                <c:pt idx="0">
                  <c:v>0</c:v>
                </c:pt>
                <c:pt idx="1">
                  <c:v>0.76242117126687814</c:v>
                </c:pt>
                <c:pt idx="2">
                  <c:v>39.90295082866951</c:v>
                </c:pt>
                <c:pt idx="3">
                  <c:v>144.55629062341194</c:v>
                </c:pt>
                <c:pt idx="4">
                  <c:v>380.93625535296832</c:v>
                </c:pt>
                <c:pt idx="5">
                  <c:v>725.83428635105429</c:v>
                </c:pt>
              </c:numCache>
            </c:numRef>
          </c:yVal>
          <c:smooth val="0"/>
          <c:extLst>
            <c:ext xmlns:c16="http://schemas.microsoft.com/office/drawing/2014/chart" uri="{C3380CC4-5D6E-409C-BE32-E72D297353CC}">
              <c16:uniqueId val="{00000000-4FDE-4BE5-B99B-895A8F1B48A8}"/>
            </c:ext>
          </c:extLst>
        </c:ser>
        <c:dLbls>
          <c:showLegendKey val="0"/>
          <c:showVal val="0"/>
          <c:showCatName val="0"/>
          <c:showSerName val="0"/>
          <c:showPercent val="0"/>
          <c:showBubbleSize val="0"/>
        </c:dLbls>
        <c:axId val="528487328"/>
        <c:axId val="528479128"/>
      </c:scatterChart>
      <c:valAx>
        <c:axId val="52848732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z [m] (From Root to Tip)</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tr-TR"/>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tr-TR"/>
          </a:p>
        </c:txPr>
        <c:crossAx val="528479128"/>
        <c:crosses val="autoZero"/>
        <c:crossBetween val="midCat"/>
      </c:valAx>
      <c:valAx>
        <c:axId val="52847912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M [Nm]</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tr-TR"/>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tr-TR"/>
          </a:p>
        </c:txPr>
        <c:crossAx val="528487328"/>
        <c:crosses val="autoZero"/>
        <c:crossBetween val="midCat"/>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tr-TR"/>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lineChart>
        <c:grouping val="standard"/>
        <c:varyColors val="0"/>
        <c:ser>
          <c:idx val="0"/>
          <c:order val="0"/>
          <c:tx>
            <c:v>0 Deflection</c:v>
          </c:tx>
          <c:marker>
            <c:symbol val="none"/>
          </c:marker>
          <c:val>
            <c:numRef>
              <c:f>Sayfa1!$G$44:$G$54</c:f>
              <c:numCache>
                <c:formatCode>General</c:formatCode>
                <c:ptCount val="11"/>
                <c:pt idx="0">
                  <c:v>9.4600000000000049E-3</c:v>
                </c:pt>
                <c:pt idx="1">
                  <c:v>9.7800000000000005E-3</c:v>
                </c:pt>
                <c:pt idx="2">
                  <c:v>1.0220000000000002E-2</c:v>
                </c:pt>
                <c:pt idx="3">
                  <c:v>1.081E-2</c:v>
                </c:pt>
                <c:pt idx="4">
                  <c:v>1.1520000000000002E-2</c:v>
                </c:pt>
                <c:pt idx="5">
                  <c:v>1.2380000000000002E-2</c:v>
                </c:pt>
                <c:pt idx="6">
                  <c:v>1.3460000000000003E-2</c:v>
                </c:pt>
                <c:pt idx="7">
                  <c:v>1.4710000000000001E-2</c:v>
                </c:pt>
                <c:pt idx="8">
                  <c:v>1.6310000000000005E-2</c:v>
                </c:pt>
                <c:pt idx="9">
                  <c:v>1.8270000000000005E-2</c:v>
                </c:pt>
                <c:pt idx="10">
                  <c:v>2.0690000000000004E-2</c:v>
                </c:pt>
              </c:numCache>
            </c:numRef>
          </c:val>
          <c:smooth val="0"/>
          <c:extLst>
            <c:ext xmlns:c16="http://schemas.microsoft.com/office/drawing/2014/chart" uri="{C3380CC4-5D6E-409C-BE32-E72D297353CC}">
              <c16:uniqueId val="{00000000-818C-40A4-897B-E9F6D568A5BB}"/>
            </c:ext>
          </c:extLst>
        </c:ser>
        <c:ser>
          <c:idx val="1"/>
          <c:order val="1"/>
          <c:tx>
            <c:v>15 Deflection</c:v>
          </c:tx>
          <c:marker>
            <c:symbol val="none"/>
          </c:marker>
          <c:val>
            <c:numRef>
              <c:f>Sayfa1!$P$2:$P$13</c:f>
              <c:numCache>
                <c:formatCode>General</c:formatCode>
                <c:ptCount val="12"/>
                <c:pt idx="0">
                  <c:v>1.6250000000000001E-2</c:v>
                </c:pt>
                <c:pt idx="1">
                  <c:v>1.7260000000000001E-2</c:v>
                </c:pt>
                <c:pt idx="2">
                  <c:v>1.8360000000000001E-2</c:v>
                </c:pt>
                <c:pt idx="3">
                  <c:v>1.9790000000000002E-2</c:v>
                </c:pt>
                <c:pt idx="4">
                  <c:v>2.1450000000000004E-2</c:v>
                </c:pt>
                <c:pt idx="5">
                  <c:v>2.3379999999999998E-2</c:v>
                </c:pt>
                <c:pt idx="6">
                  <c:v>2.5610000000000001E-2</c:v>
                </c:pt>
                <c:pt idx="7">
                  <c:v>2.826E-2</c:v>
                </c:pt>
                <c:pt idx="8">
                  <c:v>3.1460000000000002E-2</c:v>
                </c:pt>
                <c:pt idx="9">
                  <c:v>3.5389999999999998E-2</c:v>
                </c:pt>
                <c:pt idx="10">
                  <c:v>4.0210000000000003E-2</c:v>
                </c:pt>
                <c:pt idx="11">
                  <c:v>4.6390000000000008E-2</c:v>
                </c:pt>
              </c:numCache>
            </c:numRef>
          </c:val>
          <c:smooth val="0"/>
          <c:extLst>
            <c:ext xmlns:c16="http://schemas.microsoft.com/office/drawing/2014/chart" uri="{C3380CC4-5D6E-409C-BE32-E72D297353CC}">
              <c16:uniqueId val="{00000001-818C-40A4-897B-E9F6D568A5BB}"/>
            </c:ext>
          </c:extLst>
        </c:ser>
        <c:ser>
          <c:idx val="2"/>
          <c:order val="2"/>
          <c:tx>
            <c:v>30 Deflection</c:v>
          </c:tx>
          <c:marker>
            <c:symbol val="none"/>
          </c:marker>
          <c:val>
            <c:numRef>
              <c:f>Sayfa1!$G$2:$G$12</c:f>
              <c:numCache>
                <c:formatCode>General</c:formatCode>
                <c:ptCount val="11"/>
                <c:pt idx="0">
                  <c:v>8.634E-2</c:v>
                </c:pt>
                <c:pt idx="1">
                  <c:v>8.7720000000000006E-2</c:v>
                </c:pt>
                <c:pt idx="2">
                  <c:v>8.924E-2</c:v>
                </c:pt>
                <c:pt idx="3">
                  <c:v>9.0850000000000014E-2</c:v>
                </c:pt>
                <c:pt idx="4">
                  <c:v>9.2460000000000001E-2</c:v>
                </c:pt>
                <c:pt idx="5">
                  <c:v>9.4310000000000005E-2</c:v>
                </c:pt>
                <c:pt idx="6">
                  <c:v>9.64E-2</c:v>
                </c:pt>
                <c:pt idx="7">
                  <c:v>9.8750000000000032E-2</c:v>
                </c:pt>
                <c:pt idx="8">
                  <c:v>0.10272000000000003</c:v>
                </c:pt>
                <c:pt idx="9">
                  <c:v>0.10677000000000002</c:v>
                </c:pt>
                <c:pt idx="10">
                  <c:v>0.11278000000000002</c:v>
                </c:pt>
              </c:numCache>
            </c:numRef>
          </c:val>
          <c:smooth val="0"/>
          <c:extLst>
            <c:ext xmlns:c16="http://schemas.microsoft.com/office/drawing/2014/chart" uri="{C3380CC4-5D6E-409C-BE32-E72D297353CC}">
              <c16:uniqueId val="{00000002-818C-40A4-897B-E9F6D568A5BB}"/>
            </c:ext>
          </c:extLst>
        </c:ser>
        <c:dLbls>
          <c:showLegendKey val="0"/>
          <c:showVal val="0"/>
          <c:showCatName val="0"/>
          <c:showSerName val="0"/>
          <c:showPercent val="0"/>
          <c:showBubbleSize val="0"/>
        </c:dLbls>
        <c:smooth val="0"/>
        <c:axId val="119342592"/>
        <c:axId val="119344128"/>
      </c:lineChart>
      <c:catAx>
        <c:axId val="119342592"/>
        <c:scaling>
          <c:orientation val="minMax"/>
        </c:scaling>
        <c:delete val="0"/>
        <c:axPos val="b"/>
        <c:title>
          <c:tx>
            <c:rich>
              <a:bodyPr/>
              <a:lstStyle/>
              <a:p>
                <a:pPr>
                  <a:defRPr/>
                </a:pPr>
                <a:r>
                  <a:rPr lang="tr-TR"/>
                  <a:t>AOA</a:t>
                </a:r>
              </a:p>
            </c:rich>
          </c:tx>
          <c:overlay val="0"/>
        </c:title>
        <c:majorTickMark val="out"/>
        <c:minorTickMark val="none"/>
        <c:tickLblPos val="nextTo"/>
        <c:crossAx val="119344128"/>
        <c:crosses val="autoZero"/>
        <c:auto val="1"/>
        <c:lblAlgn val="ctr"/>
        <c:lblOffset val="100"/>
        <c:noMultiLvlLbl val="0"/>
      </c:catAx>
      <c:valAx>
        <c:axId val="119344128"/>
        <c:scaling>
          <c:orientation val="minMax"/>
        </c:scaling>
        <c:delete val="0"/>
        <c:axPos val="l"/>
        <c:majorGridlines/>
        <c:title>
          <c:tx>
            <c:rich>
              <a:bodyPr/>
              <a:lstStyle/>
              <a:p>
                <a:pPr>
                  <a:defRPr/>
                </a:pPr>
                <a:r>
                  <a:rPr lang="tr-TR"/>
                  <a:t>Cd</a:t>
                </a:r>
              </a:p>
            </c:rich>
          </c:tx>
          <c:overlay val="0"/>
        </c:title>
        <c:numFmt formatCode="General" sourceLinked="1"/>
        <c:majorTickMark val="out"/>
        <c:minorTickMark val="none"/>
        <c:tickLblPos val="nextTo"/>
        <c:crossAx val="119342592"/>
        <c:crosses val="autoZero"/>
        <c:crossBetween val="between"/>
      </c:valAx>
    </c:plotArea>
    <c:legend>
      <c:legendPos val="r"/>
      <c:overlay val="0"/>
    </c:legend>
    <c:plotVisOnly val="1"/>
    <c:dispBlanksAs val="gap"/>
    <c:showDLblsOverMax val="0"/>
  </c:chart>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tr-TR"/>
              <a:t>Cl</a:t>
            </a:r>
            <a:r>
              <a:rPr lang="tr-TR" baseline="0"/>
              <a:t> vs Angle of Attack at 15 Degrees Deflection</a:t>
            </a:r>
          </a:p>
        </c:rich>
      </c:tx>
      <c:layout>
        <c:manualLayout>
          <c:xMode val="edge"/>
          <c:yMode val="edge"/>
          <c:x val="0.13235181045407299"/>
          <c:y val="2.9280411253941043E-4"/>
        </c:manualLayout>
      </c:layout>
      <c:overlay val="0"/>
    </c:title>
    <c:autoTitleDeleted val="0"/>
    <c:plotArea>
      <c:layout>
        <c:manualLayout>
          <c:layoutTarget val="inner"/>
          <c:xMode val="edge"/>
          <c:yMode val="edge"/>
          <c:x val="0.11014693528163783"/>
          <c:y val="9.6636525954669691E-2"/>
          <c:w val="0.72594642690940292"/>
          <c:h val="0.77108537903350383"/>
        </c:manualLayout>
      </c:layout>
      <c:lineChart>
        <c:grouping val="standard"/>
        <c:varyColors val="0"/>
        <c:ser>
          <c:idx val="0"/>
          <c:order val="0"/>
          <c:tx>
            <c:v>Plain Flap</c:v>
          </c:tx>
          <c:marker>
            <c:symbol val="none"/>
          </c:marker>
          <c:val>
            <c:numRef>
              <c:f>Sayfa1!$O$23:$O$35</c:f>
              <c:numCache>
                <c:formatCode>General</c:formatCode>
                <c:ptCount val="13"/>
                <c:pt idx="0">
                  <c:v>0.97700000000000009</c:v>
                </c:pt>
                <c:pt idx="1">
                  <c:v>1.0620000000000001</c:v>
                </c:pt>
                <c:pt idx="2">
                  <c:v>1.1459999999999997</c:v>
                </c:pt>
                <c:pt idx="3">
                  <c:v>1.2309999999999999</c:v>
                </c:pt>
                <c:pt idx="4">
                  <c:v>1.3149999999999997</c:v>
                </c:pt>
                <c:pt idx="5">
                  <c:v>1.399</c:v>
                </c:pt>
                <c:pt idx="6">
                  <c:v>1.4769999999999999</c:v>
                </c:pt>
                <c:pt idx="7">
                  <c:v>1.5349999999999997</c:v>
                </c:pt>
                <c:pt idx="8">
                  <c:v>1.569</c:v>
                </c:pt>
                <c:pt idx="9">
                  <c:v>1.577</c:v>
                </c:pt>
                <c:pt idx="10">
                  <c:v>1.5580000000000001</c:v>
                </c:pt>
                <c:pt idx="11">
                  <c:v>1.5269999999999997</c:v>
                </c:pt>
                <c:pt idx="12">
                  <c:v>1.4329999999999998</c:v>
                </c:pt>
              </c:numCache>
            </c:numRef>
          </c:val>
          <c:smooth val="0"/>
          <c:extLst>
            <c:ext xmlns:c16="http://schemas.microsoft.com/office/drawing/2014/chart" uri="{C3380CC4-5D6E-409C-BE32-E72D297353CC}">
              <c16:uniqueId val="{00000000-5943-454C-A953-E4A3200238DB}"/>
            </c:ext>
          </c:extLst>
        </c:ser>
        <c:ser>
          <c:idx val="1"/>
          <c:order val="1"/>
          <c:tx>
            <c:v>Slotted Flap</c:v>
          </c:tx>
          <c:marker>
            <c:symbol val="none"/>
          </c:marker>
          <c:val>
            <c:numRef>
              <c:f>Sayfa1!$O$2:$O$14</c:f>
              <c:numCache>
                <c:formatCode>General</c:formatCode>
                <c:ptCount val="13"/>
                <c:pt idx="0">
                  <c:v>1.3520000000000001</c:v>
                </c:pt>
                <c:pt idx="1">
                  <c:v>1.462</c:v>
                </c:pt>
                <c:pt idx="2">
                  <c:v>1.57</c:v>
                </c:pt>
                <c:pt idx="3">
                  <c:v>1.6759999999999997</c:v>
                </c:pt>
                <c:pt idx="4">
                  <c:v>1.78</c:v>
                </c:pt>
                <c:pt idx="5">
                  <c:v>1.8800000000000001</c:v>
                </c:pt>
                <c:pt idx="6">
                  <c:v>1.9750000000000001</c:v>
                </c:pt>
                <c:pt idx="7">
                  <c:v>2.0640000000000001</c:v>
                </c:pt>
                <c:pt idx="8">
                  <c:v>2.1459999999999999</c:v>
                </c:pt>
                <c:pt idx="9">
                  <c:v>2.2170000000000001</c:v>
                </c:pt>
                <c:pt idx="10">
                  <c:v>2.274</c:v>
                </c:pt>
                <c:pt idx="11">
                  <c:v>2.3089999999999997</c:v>
                </c:pt>
                <c:pt idx="12">
                  <c:v>2.294</c:v>
                </c:pt>
              </c:numCache>
            </c:numRef>
          </c:val>
          <c:smooth val="0"/>
          <c:extLst>
            <c:ext xmlns:c16="http://schemas.microsoft.com/office/drawing/2014/chart" uri="{C3380CC4-5D6E-409C-BE32-E72D297353CC}">
              <c16:uniqueId val="{00000001-5943-454C-A953-E4A3200238DB}"/>
            </c:ext>
          </c:extLst>
        </c:ser>
        <c:dLbls>
          <c:showLegendKey val="0"/>
          <c:showVal val="0"/>
          <c:showCatName val="0"/>
          <c:showSerName val="0"/>
          <c:showPercent val="0"/>
          <c:showBubbleSize val="0"/>
        </c:dLbls>
        <c:smooth val="0"/>
        <c:axId val="119601792"/>
        <c:axId val="119681408"/>
      </c:lineChart>
      <c:catAx>
        <c:axId val="119601792"/>
        <c:scaling>
          <c:orientation val="minMax"/>
        </c:scaling>
        <c:delete val="0"/>
        <c:axPos val="b"/>
        <c:title>
          <c:tx>
            <c:rich>
              <a:bodyPr/>
              <a:lstStyle/>
              <a:p>
                <a:pPr>
                  <a:defRPr/>
                </a:pPr>
                <a:r>
                  <a:rPr lang="tr-TR"/>
                  <a:t>AOA</a:t>
                </a:r>
              </a:p>
            </c:rich>
          </c:tx>
          <c:overlay val="0"/>
        </c:title>
        <c:majorTickMark val="none"/>
        <c:minorTickMark val="none"/>
        <c:tickLblPos val="nextTo"/>
        <c:crossAx val="119681408"/>
        <c:crosses val="autoZero"/>
        <c:auto val="1"/>
        <c:lblAlgn val="ctr"/>
        <c:lblOffset val="100"/>
        <c:noMultiLvlLbl val="0"/>
      </c:catAx>
      <c:valAx>
        <c:axId val="119681408"/>
        <c:scaling>
          <c:orientation val="minMax"/>
        </c:scaling>
        <c:delete val="0"/>
        <c:axPos val="l"/>
        <c:majorGridlines/>
        <c:title>
          <c:tx>
            <c:rich>
              <a:bodyPr/>
              <a:lstStyle/>
              <a:p>
                <a:pPr>
                  <a:defRPr/>
                </a:pPr>
                <a:r>
                  <a:rPr lang="tr-TR"/>
                  <a:t>Cl</a:t>
                </a:r>
              </a:p>
            </c:rich>
          </c:tx>
          <c:overlay val="0"/>
        </c:title>
        <c:numFmt formatCode="General" sourceLinked="1"/>
        <c:majorTickMark val="none"/>
        <c:minorTickMark val="none"/>
        <c:tickLblPos val="nextTo"/>
        <c:crossAx val="119601792"/>
        <c:crosses val="autoZero"/>
        <c:crossBetween val="between"/>
      </c:valAx>
    </c:plotArea>
    <c:legend>
      <c:legendPos val="r"/>
      <c:overlay val="0"/>
    </c:legend>
    <c:plotVisOnly val="1"/>
    <c:dispBlanksAs val="gap"/>
    <c:showDLblsOverMax val="0"/>
  </c:chart>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tr-TR"/>
              <a:t>Cl</a:t>
            </a:r>
            <a:r>
              <a:rPr lang="tr-TR" baseline="0"/>
              <a:t> vs Angle of Attack at 30 Degrees Deflection</a:t>
            </a:r>
          </a:p>
        </c:rich>
      </c:tx>
      <c:overlay val="0"/>
    </c:title>
    <c:autoTitleDeleted val="0"/>
    <c:plotArea>
      <c:layout/>
      <c:lineChart>
        <c:grouping val="standard"/>
        <c:varyColors val="0"/>
        <c:ser>
          <c:idx val="0"/>
          <c:order val="0"/>
          <c:tx>
            <c:v>Plain Flap</c:v>
          </c:tx>
          <c:marker>
            <c:symbol val="none"/>
          </c:marker>
          <c:val>
            <c:numRef>
              <c:f>Sayfa1!$F$23:$F$35</c:f>
              <c:numCache>
                <c:formatCode>General</c:formatCode>
                <c:ptCount val="13"/>
                <c:pt idx="0">
                  <c:v>1.274</c:v>
                </c:pt>
                <c:pt idx="1">
                  <c:v>1.3560000000000001</c:v>
                </c:pt>
                <c:pt idx="2">
                  <c:v>1.4369999999999998</c:v>
                </c:pt>
                <c:pt idx="3">
                  <c:v>1.5169999999999997</c:v>
                </c:pt>
                <c:pt idx="4">
                  <c:v>1.5960000000000001</c:v>
                </c:pt>
                <c:pt idx="5">
                  <c:v>1.6719999999999997</c:v>
                </c:pt>
                <c:pt idx="6">
                  <c:v>1.74</c:v>
                </c:pt>
                <c:pt idx="7">
                  <c:v>1.79</c:v>
                </c:pt>
                <c:pt idx="8">
                  <c:v>1.8160000000000001</c:v>
                </c:pt>
                <c:pt idx="9">
                  <c:v>1.86</c:v>
                </c:pt>
                <c:pt idx="10">
                  <c:v>1.8480000000000001</c:v>
                </c:pt>
                <c:pt idx="11">
                  <c:v>1.8169999999999997</c:v>
                </c:pt>
                <c:pt idx="12">
                  <c:v>1.371</c:v>
                </c:pt>
              </c:numCache>
            </c:numRef>
          </c:val>
          <c:smooth val="0"/>
          <c:extLst>
            <c:ext xmlns:c16="http://schemas.microsoft.com/office/drawing/2014/chart" uri="{C3380CC4-5D6E-409C-BE32-E72D297353CC}">
              <c16:uniqueId val="{00000000-C4AA-480C-9334-042EEB82CDEE}"/>
            </c:ext>
          </c:extLst>
        </c:ser>
        <c:ser>
          <c:idx val="1"/>
          <c:order val="1"/>
          <c:tx>
            <c:v>Slotted Flap</c:v>
          </c:tx>
          <c:marker>
            <c:symbol val="none"/>
          </c:marker>
          <c:val>
            <c:numRef>
              <c:f>Sayfa1!$F$2:$F$15</c:f>
              <c:numCache>
                <c:formatCode>General</c:formatCode>
                <c:ptCount val="14"/>
                <c:pt idx="0">
                  <c:v>1.0860000000000001</c:v>
                </c:pt>
                <c:pt idx="1">
                  <c:v>1.1739999999999997</c:v>
                </c:pt>
                <c:pt idx="2">
                  <c:v>1.2609999999999997</c:v>
                </c:pt>
                <c:pt idx="3">
                  <c:v>1.3460000000000001</c:v>
                </c:pt>
                <c:pt idx="4">
                  <c:v>1.43</c:v>
                </c:pt>
                <c:pt idx="5">
                  <c:v>1.512</c:v>
                </c:pt>
                <c:pt idx="6">
                  <c:v>1.591</c:v>
                </c:pt>
                <c:pt idx="7">
                  <c:v>1.6679999999999997</c:v>
                </c:pt>
                <c:pt idx="8">
                  <c:v>1.73</c:v>
                </c:pt>
                <c:pt idx="9">
                  <c:v>1.794</c:v>
                </c:pt>
                <c:pt idx="10">
                  <c:v>1.875</c:v>
                </c:pt>
                <c:pt idx="11">
                  <c:v>1.9390000000000001</c:v>
                </c:pt>
                <c:pt idx="12">
                  <c:v>2.0419999999999998</c:v>
                </c:pt>
                <c:pt idx="13">
                  <c:v>2.04</c:v>
                </c:pt>
              </c:numCache>
            </c:numRef>
          </c:val>
          <c:smooth val="0"/>
          <c:extLst>
            <c:ext xmlns:c16="http://schemas.microsoft.com/office/drawing/2014/chart" uri="{C3380CC4-5D6E-409C-BE32-E72D297353CC}">
              <c16:uniqueId val="{00000001-C4AA-480C-9334-042EEB82CDEE}"/>
            </c:ext>
          </c:extLst>
        </c:ser>
        <c:dLbls>
          <c:showLegendKey val="0"/>
          <c:showVal val="0"/>
          <c:showCatName val="0"/>
          <c:showSerName val="0"/>
          <c:showPercent val="0"/>
          <c:showBubbleSize val="0"/>
        </c:dLbls>
        <c:smooth val="0"/>
        <c:axId val="138685056"/>
        <c:axId val="138699904"/>
      </c:lineChart>
      <c:catAx>
        <c:axId val="138685056"/>
        <c:scaling>
          <c:orientation val="minMax"/>
        </c:scaling>
        <c:delete val="0"/>
        <c:axPos val="b"/>
        <c:title>
          <c:tx>
            <c:rich>
              <a:bodyPr/>
              <a:lstStyle/>
              <a:p>
                <a:pPr>
                  <a:defRPr/>
                </a:pPr>
                <a:r>
                  <a:rPr lang="tr-TR"/>
                  <a:t>AOA</a:t>
                </a:r>
              </a:p>
            </c:rich>
          </c:tx>
          <c:overlay val="0"/>
        </c:title>
        <c:majorTickMark val="none"/>
        <c:minorTickMark val="none"/>
        <c:tickLblPos val="nextTo"/>
        <c:crossAx val="138699904"/>
        <c:crosses val="autoZero"/>
        <c:auto val="1"/>
        <c:lblAlgn val="ctr"/>
        <c:lblOffset val="100"/>
        <c:noMultiLvlLbl val="0"/>
      </c:catAx>
      <c:valAx>
        <c:axId val="138699904"/>
        <c:scaling>
          <c:orientation val="minMax"/>
        </c:scaling>
        <c:delete val="0"/>
        <c:axPos val="l"/>
        <c:majorGridlines/>
        <c:title>
          <c:tx>
            <c:rich>
              <a:bodyPr/>
              <a:lstStyle/>
              <a:p>
                <a:pPr>
                  <a:defRPr/>
                </a:pPr>
                <a:r>
                  <a:rPr lang="tr-TR"/>
                  <a:t>Cl</a:t>
                </a:r>
                <a:endParaRPr lang="en-GB"/>
              </a:p>
            </c:rich>
          </c:tx>
          <c:overlay val="0"/>
        </c:title>
        <c:numFmt formatCode="General" sourceLinked="1"/>
        <c:majorTickMark val="none"/>
        <c:minorTickMark val="none"/>
        <c:tickLblPos val="nextTo"/>
        <c:crossAx val="138685056"/>
        <c:crosses val="autoZero"/>
        <c:crossBetween val="between"/>
      </c:valAx>
    </c:plotArea>
    <c:legend>
      <c:legendPos val="r"/>
      <c:overlay val="0"/>
    </c:legend>
    <c:plotVisOnly val="1"/>
    <c:dispBlanksAs val="gap"/>
    <c:showDLblsOverMax val="0"/>
  </c:chart>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tr-TR"/>
              <a:t>Cd</a:t>
            </a:r>
            <a:r>
              <a:rPr lang="tr-TR" baseline="0"/>
              <a:t> vs Angle of Attack at 15 Degrees Deflection</a:t>
            </a:r>
          </a:p>
        </c:rich>
      </c:tx>
      <c:overlay val="0"/>
    </c:title>
    <c:autoTitleDeleted val="0"/>
    <c:plotArea>
      <c:layout/>
      <c:lineChart>
        <c:grouping val="standard"/>
        <c:varyColors val="0"/>
        <c:ser>
          <c:idx val="0"/>
          <c:order val="0"/>
          <c:tx>
            <c:v>Plain Flap</c:v>
          </c:tx>
          <c:marker>
            <c:symbol val="none"/>
          </c:marker>
          <c:val>
            <c:numRef>
              <c:f>Sayfa1!$P$23:$P$34</c:f>
              <c:numCache>
                <c:formatCode>General</c:formatCode>
                <c:ptCount val="12"/>
                <c:pt idx="0">
                  <c:v>3.7110000000000004E-2</c:v>
                </c:pt>
                <c:pt idx="1">
                  <c:v>3.8890000000000001E-2</c:v>
                </c:pt>
                <c:pt idx="2">
                  <c:v>4.071000000000001E-2</c:v>
                </c:pt>
                <c:pt idx="3">
                  <c:v>4.2490000000000007E-2</c:v>
                </c:pt>
                <c:pt idx="4">
                  <c:v>4.4370000000000007E-2</c:v>
                </c:pt>
                <c:pt idx="5">
                  <c:v>4.6390000000000008E-2</c:v>
                </c:pt>
                <c:pt idx="6">
                  <c:v>4.8759999999999998E-2</c:v>
                </c:pt>
                <c:pt idx="7">
                  <c:v>5.281000000000001E-2</c:v>
                </c:pt>
                <c:pt idx="8">
                  <c:v>5.8870000000000006E-2</c:v>
                </c:pt>
                <c:pt idx="9">
                  <c:v>6.862E-2</c:v>
                </c:pt>
                <c:pt idx="10">
                  <c:v>8.8370000000000004E-2</c:v>
                </c:pt>
                <c:pt idx="11">
                  <c:v>0.12998000000000001</c:v>
                </c:pt>
              </c:numCache>
            </c:numRef>
          </c:val>
          <c:smooth val="0"/>
          <c:extLst>
            <c:ext xmlns:c16="http://schemas.microsoft.com/office/drawing/2014/chart" uri="{C3380CC4-5D6E-409C-BE32-E72D297353CC}">
              <c16:uniqueId val="{00000000-5716-4DA0-A83C-57FA5FB1652B}"/>
            </c:ext>
          </c:extLst>
        </c:ser>
        <c:ser>
          <c:idx val="1"/>
          <c:order val="1"/>
          <c:tx>
            <c:v>Slotted Flap</c:v>
          </c:tx>
          <c:marker>
            <c:symbol val="none"/>
          </c:marker>
          <c:val>
            <c:numRef>
              <c:f>Sayfa1!$P$2:$P$14</c:f>
              <c:numCache>
                <c:formatCode>General</c:formatCode>
                <c:ptCount val="13"/>
                <c:pt idx="0">
                  <c:v>1.6250000000000001E-2</c:v>
                </c:pt>
                <c:pt idx="1">
                  <c:v>1.7260000000000001E-2</c:v>
                </c:pt>
                <c:pt idx="2">
                  <c:v>1.8360000000000001E-2</c:v>
                </c:pt>
                <c:pt idx="3">
                  <c:v>1.9790000000000002E-2</c:v>
                </c:pt>
                <c:pt idx="4">
                  <c:v>2.1450000000000004E-2</c:v>
                </c:pt>
                <c:pt idx="5">
                  <c:v>2.3379999999999998E-2</c:v>
                </c:pt>
                <c:pt idx="6">
                  <c:v>2.5610000000000001E-2</c:v>
                </c:pt>
                <c:pt idx="7">
                  <c:v>2.826E-2</c:v>
                </c:pt>
                <c:pt idx="8">
                  <c:v>3.1460000000000002E-2</c:v>
                </c:pt>
                <c:pt idx="9">
                  <c:v>3.5389999999999998E-2</c:v>
                </c:pt>
                <c:pt idx="10">
                  <c:v>4.0210000000000003E-2</c:v>
                </c:pt>
                <c:pt idx="11">
                  <c:v>4.6390000000000008E-2</c:v>
                </c:pt>
                <c:pt idx="12">
                  <c:v>5.6149999999999992E-2</c:v>
                </c:pt>
              </c:numCache>
            </c:numRef>
          </c:val>
          <c:smooth val="0"/>
          <c:extLst>
            <c:ext xmlns:c16="http://schemas.microsoft.com/office/drawing/2014/chart" uri="{C3380CC4-5D6E-409C-BE32-E72D297353CC}">
              <c16:uniqueId val="{00000001-5716-4DA0-A83C-57FA5FB1652B}"/>
            </c:ext>
          </c:extLst>
        </c:ser>
        <c:dLbls>
          <c:showLegendKey val="0"/>
          <c:showVal val="0"/>
          <c:showCatName val="0"/>
          <c:showSerName val="0"/>
          <c:showPercent val="0"/>
          <c:showBubbleSize val="0"/>
        </c:dLbls>
        <c:smooth val="0"/>
        <c:axId val="142574720"/>
        <c:axId val="142576256"/>
      </c:lineChart>
      <c:catAx>
        <c:axId val="142574720"/>
        <c:scaling>
          <c:orientation val="minMax"/>
        </c:scaling>
        <c:delete val="0"/>
        <c:axPos val="b"/>
        <c:title>
          <c:tx>
            <c:rich>
              <a:bodyPr/>
              <a:lstStyle/>
              <a:p>
                <a:pPr>
                  <a:defRPr/>
                </a:pPr>
                <a:r>
                  <a:rPr lang="tr-TR"/>
                  <a:t>AOA</a:t>
                </a:r>
              </a:p>
            </c:rich>
          </c:tx>
          <c:overlay val="0"/>
        </c:title>
        <c:majorTickMark val="none"/>
        <c:minorTickMark val="none"/>
        <c:tickLblPos val="nextTo"/>
        <c:crossAx val="142576256"/>
        <c:crosses val="autoZero"/>
        <c:auto val="1"/>
        <c:lblAlgn val="ctr"/>
        <c:lblOffset val="100"/>
        <c:noMultiLvlLbl val="0"/>
      </c:catAx>
      <c:valAx>
        <c:axId val="142576256"/>
        <c:scaling>
          <c:orientation val="minMax"/>
        </c:scaling>
        <c:delete val="0"/>
        <c:axPos val="l"/>
        <c:majorGridlines/>
        <c:title>
          <c:tx>
            <c:rich>
              <a:bodyPr/>
              <a:lstStyle/>
              <a:p>
                <a:pPr>
                  <a:defRPr/>
                </a:pPr>
                <a:r>
                  <a:rPr lang="tr-TR"/>
                  <a:t>Cd</a:t>
                </a:r>
                <a:endParaRPr lang="en-GB"/>
              </a:p>
            </c:rich>
          </c:tx>
          <c:overlay val="0"/>
        </c:title>
        <c:numFmt formatCode="General" sourceLinked="1"/>
        <c:majorTickMark val="none"/>
        <c:minorTickMark val="none"/>
        <c:tickLblPos val="nextTo"/>
        <c:crossAx val="142574720"/>
        <c:crosses val="autoZero"/>
        <c:crossBetween val="between"/>
      </c:valAx>
    </c:plotArea>
    <c:legend>
      <c:legendPos val="r"/>
      <c:overlay val="0"/>
    </c:legend>
    <c:plotVisOnly val="1"/>
    <c:dispBlanksAs val="gap"/>
    <c:showDLblsOverMax val="0"/>
  </c:chart>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tr-TR"/>
              <a:t>Cd</a:t>
            </a:r>
            <a:r>
              <a:rPr lang="tr-TR" baseline="0"/>
              <a:t> vs Angle of Attack at 30 Degrees Deflection</a:t>
            </a:r>
          </a:p>
        </c:rich>
      </c:tx>
      <c:overlay val="0"/>
    </c:title>
    <c:autoTitleDeleted val="0"/>
    <c:plotArea>
      <c:layout/>
      <c:lineChart>
        <c:grouping val="standard"/>
        <c:varyColors val="0"/>
        <c:ser>
          <c:idx val="0"/>
          <c:order val="0"/>
          <c:tx>
            <c:v>Plain Flap</c:v>
          </c:tx>
          <c:marker>
            <c:symbol val="none"/>
          </c:marker>
          <c:val>
            <c:numRef>
              <c:f>Sayfa1!$G$23:$G$35</c:f>
              <c:numCache>
                <c:formatCode>General</c:formatCode>
                <c:ptCount val="13"/>
                <c:pt idx="0">
                  <c:v>8.1220000000000014E-2</c:v>
                </c:pt>
                <c:pt idx="1">
                  <c:v>8.2830000000000001E-2</c:v>
                </c:pt>
                <c:pt idx="2">
                  <c:v>8.4460000000000021E-2</c:v>
                </c:pt>
                <c:pt idx="3">
                  <c:v>8.6090000000000014E-2</c:v>
                </c:pt>
                <c:pt idx="4">
                  <c:v>8.7960000000000024E-2</c:v>
                </c:pt>
                <c:pt idx="5">
                  <c:v>9.0050000000000019E-2</c:v>
                </c:pt>
                <c:pt idx="6">
                  <c:v>9.2940000000000009E-2</c:v>
                </c:pt>
                <c:pt idx="7">
                  <c:v>9.7920000000000007E-2</c:v>
                </c:pt>
                <c:pt idx="8">
                  <c:v>0.10818000000000001</c:v>
                </c:pt>
                <c:pt idx="9">
                  <c:v>0.12514999999999998</c:v>
                </c:pt>
                <c:pt idx="10">
                  <c:v>0.14594000000000001</c:v>
                </c:pt>
                <c:pt idx="11">
                  <c:v>0.17019999999999999</c:v>
                </c:pt>
                <c:pt idx="12">
                  <c:v>0.23555000000000001</c:v>
                </c:pt>
              </c:numCache>
            </c:numRef>
          </c:val>
          <c:smooth val="0"/>
          <c:extLst>
            <c:ext xmlns:c16="http://schemas.microsoft.com/office/drawing/2014/chart" uri="{C3380CC4-5D6E-409C-BE32-E72D297353CC}">
              <c16:uniqueId val="{00000000-2D9C-42DF-8AB2-1C85999E6C11}"/>
            </c:ext>
          </c:extLst>
        </c:ser>
        <c:ser>
          <c:idx val="1"/>
          <c:order val="1"/>
          <c:tx>
            <c:v>Slotted Flap</c:v>
          </c:tx>
          <c:marker>
            <c:symbol val="none"/>
          </c:marker>
          <c:val>
            <c:numRef>
              <c:f>Sayfa1!$G$2:$G$14</c:f>
              <c:numCache>
                <c:formatCode>General</c:formatCode>
                <c:ptCount val="13"/>
                <c:pt idx="0">
                  <c:v>8.634E-2</c:v>
                </c:pt>
                <c:pt idx="1">
                  <c:v>8.7720000000000006E-2</c:v>
                </c:pt>
                <c:pt idx="2">
                  <c:v>8.924E-2</c:v>
                </c:pt>
                <c:pt idx="3">
                  <c:v>9.0850000000000014E-2</c:v>
                </c:pt>
                <c:pt idx="4">
                  <c:v>9.2460000000000001E-2</c:v>
                </c:pt>
                <c:pt idx="5">
                  <c:v>9.4310000000000005E-2</c:v>
                </c:pt>
                <c:pt idx="6">
                  <c:v>9.64E-2</c:v>
                </c:pt>
                <c:pt idx="7">
                  <c:v>9.8750000000000032E-2</c:v>
                </c:pt>
                <c:pt idx="8">
                  <c:v>0.10272000000000003</c:v>
                </c:pt>
                <c:pt idx="9">
                  <c:v>0.10677000000000002</c:v>
                </c:pt>
                <c:pt idx="10">
                  <c:v>0.11278000000000002</c:v>
                </c:pt>
                <c:pt idx="11">
                  <c:v>0.12265000000000001</c:v>
                </c:pt>
                <c:pt idx="12">
                  <c:v>0.13892000000000002</c:v>
                </c:pt>
              </c:numCache>
            </c:numRef>
          </c:val>
          <c:smooth val="0"/>
          <c:extLst>
            <c:ext xmlns:c16="http://schemas.microsoft.com/office/drawing/2014/chart" uri="{C3380CC4-5D6E-409C-BE32-E72D297353CC}">
              <c16:uniqueId val="{00000001-2D9C-42DF-8AB2-1C85999E6C11}"/>
            </c:ext>
          </c:extLst>
        </c:ser>
        <c:dLbls>
          <c:showLegendKey val="0"/>
          <c:showVal val="0"/>
          <c:showCatName val="0"/>
          <c:showSerName val="0"/>
          <c:showPercent val="0"/>
          <c:showBubbleSize val="0"/>
        </c:dLbls>
        <c:smooth val="0"/>
        <c:axId val="152163456"/>
        <c:axId val="152268800"/>
      </c:lineChart>
      <c:catAx>
        <c:axId val="152163456"/>
        <c:scaling>
          <c:orientation val="minMax"/>
        </c:scaling>
        <c:delete val="0"/>
        <c:axPos val="b"/>
        <c:title>
          <c:tx>
            <c:rich>
              <a:bodyPr/>
              <a:lstStyle/>
              <a:p>
                <a:pPr>
                  <a:defRPr/>
                </a:pPr>
                <a:r>
                  <a:rPr lang="tr-TR"/>
                  <a:t>AOA</a:t>
                </a:r>
              </a:p>
            </c:rich>
          </c:tx>
          <c:overlay val="0"/>
        </c:title>
        <c:majorTickMark val="none"/>
        <c:minorTickMark val="none"/>
        <c:tickLblPos val="nextTo"/>
        <c:crossAx val="152268800"/>
        <c:crosses val="autoZero"/>
        <c:auto val="1"/>
        <c:lblAlgn val="ctr"/>
        <c:lblOffset val="100"/>
        <c:noMultiLvlLbl val="0"/>
      </c:catAx>
      <c:valAx>
        <c:axId val="152268800"/>
        <c:scaling>
          <c:orientation val="minMax"/>
        </c:scaling>
        <c:delete val="0"/>
        <c:axPos val="l"/>
        <c:majorGridlines/>
        <c:title>
          <c:tx>
            <c:rich>
              <a:bodyPr/>
              <a:lstStyle/>
              <a:p>
                <a:pPr>
                  <a:defRPr/>
                </a:pPr>
                <a:r>
                  <a:rPr lang="tr-TR"/>
                  <a:t>Cd</a:t>
                </a:r>
                <a:endParaRPr lang="en-GB"/>
              </a:p>
            </c:rich>
          </c:tx>
          <c:overlay val="0"/>
        </c:title>
        <c:numFmt formatCode="General" sourceLinked="1"/>
        <c:majorTickMark val="none"/>
        <c:minorTickMark val="none"/>
        <c:tickLblPos val="nextTo"/>
        <c:crossAx val="152163456"/>
        <c:crosses val="autoZero"/>
        <c:crossBetween val="between"/>
      </c:valAx>
    </c:plotArea>
    <c:legend>
      <c:legendPos val="r"/>
      <c:overlay val="0"/>
    </c:legend>
    <c:plotVisOnly val="1"/>
    <c:dispBlanksAs val="gap"/>
    <c:showDLblsOverMax val="0"/>
  </c:chart>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tr-TR"/>
              <a:t>Cm</a:t>
            </a:r>
            <a:r>
              <a:rPr lang="tr-TR" baseline="0"/>
              <a:t> vs Angle of Attack at 15 Degrees Deflection</a:t>
            </a:r>
          </a:p>
        </c:rich>
      </c:tx>
      <c:overlay val="0"/>
    </c:title>
    <c:autoTitleDeleted val="0"/>
    <c:plotArea>
      <c:layout/>
      <c:lineChart>
        <c:grouping val="standard"/>
        <c:varyColors val="0"/>
        <c:ser>
          <c:idx val="0"/>
          <c:order val="0"/>
          <c:tx>
            <c:v>Plain Flap</c:v>
          </c:tx>
          <c:marker>
            <c:symbol val="none"/>
          </c:marker>
          <c:val>
            <c:numRef>
              <c:f>Sayfa1!$Q$23:$Q$35</c:f>
              <c:numCache>
                <c:formatCode>General</c:formatCode>
                <c:ptCount val="13"/>
                <c:pt idx="0">
                  <c:v>-0.16300000000000001</c:v>
                </c:pt>
                <c:pt idx="1">
                  <c:v>-0.16</c:v>
                </c:pt>
                <c:pt idx="2">
                  <c:v>-0.15700000000000003</c:v>
                </c:pt>
                <c:pt idx="3">
                  <c:v>-0.15400000000000003</c:v>
                </c:pt>
                <c:pt idx="4">
                  <c:v>-0.15100000000000002</c:v>
                </c:pt>
                <c:pt idx="5">
                  <c:v>-0.14800000000000002</c:v>
                </c:pt>
                <c:pt idx="6">
                  <c:v>-0.14500000000000002</c:v>
                </c:pt>
                <c:pt idx="7">
                  <c:v>-0.14000000000000001</c:v>
                </c:pt>
                <c:pt idx="8">
                  <c:v>-0.13400000000000001</c:v>
                </c:pt>
                <c:pt idx="9">
                  <c:v>-0.129</c:v>
                </c:pt>
                <c:pt idx="10">
                  <c:v>-0.11799999999999998</c:v>
                </c:pt>
                <c:pt idx="11">
                  <c:v>-0.12300000000000001</c:v>
                </c:pt>
                <c:pt idx="12">
                  <c:v>-0.12000000000000001</c:v>
                </c:pt>
              </c:numCache>
            </c:numRef>
          </c:val>
          <c:smooth val="0"/>
          <c:extLst>
            <c:ext xmlns:c16="http://schemas.microsoft.com/office/drawing/2014/chart" uri="{C3380CC4-5D6E-409C-BE32-E72D297353CC}">
              <c16:uniqueId val="{00000000-1A0E-46A7-8C43-3DB19CC0199C}"/>
            </c:ext>
          </c:extLst>
        </c:ser>
        <c:ser>
          <c:idx val="1"/>
          <c:order val="1"/>
          <c:tx>
            <c:v>Slotted Flap</c:v>
          </c:tx>
          <c:marker>
            <c:symbol val="none"/>
          </c:marker>
          <c:val>
            <c:numRef>
              <c:f>Sayfa1!$Q$2:$Q$14</c:f>
              <c:numCache>
                <c:formatCode>General</c:formatCode>
                <c:ptCount val="13"/>
                <c:pt idx="0">
                  <c:v>-0.24400000000000002</c:v>
                </c:pt>
                <c:pt idx="1">
                  <c:v>-0.24400000000000002</c:v>
                </c:pt>
                <c:pt idx="2">
                  <c:v>-0.24400000000000002</c:v>
                </c:pt>
                <c:pt idx="3">
                  <c:v>-0.24400000000000002</c:v>
                </c:pt>
                <c:pt idx="4">
                  <c:v>-0.24300000000000002</c:v>
                </c:pt>
                <c:pt idx="5">
                  <c:v>-0.24200000000000002</c:v>
                </c:pt>
                <c:pt idx="6">
                  <c:v>-0.24000000000000002</c:v>
                </c:pt>
                <c:pt idx="7">
                  <c:v>-0.23700000000000002</c:v>
                </c:pt>
                <c:pt idx="8">
                  <c:v>-0.23400000000000001</c:v>
                </c:pt>
                <c:pt idx="9">
                  <c:v>-0.22900000000000001</c:v>
                </c:pt>
                <c:pt idx="10">
                  <c:v>-0.223</c:v>
                </c:pt>
                <c:pt idx="11">
                  <c:v>-0.21400000000000002</c:v>
                </c:pt>
                <c:pt idx="12">
                  <c:v>-0.20100000000000001</c:v>
                </c:pt>
              </c:numCache>
            </c:numRef>
          </c:val>
          <c:smooth val="0"/>
          <c:extLst>
            <c:ext xmlns:c16="http://schemas.microsoft.com/office/drawing/2014/chart" uri="{C3380CC4-5D6E-409C-BE32-E72D297353CC}">
              <c16:uniqueId val="{00000001-1A0E-46A7-8C43-3DB19CC0199C}"/>
            </c:ext>
          </c:extLst>
        </c:ser>
        <c:dLbls>
          <c:showLegendKey val="0"/>
          <c:showVal val="0"/>
          <c:showCatName val="0"/>
          <c:showSerName val="0"/>
          <c:showPercent val="0"/>
          <c:showBubbleSize val="0"/>
        </c:dLbls>
        <c:smooth val="0"/>
        <c:axId val="142804096"/>
        <c:axId val="142805632"/>
      </c:lineChart>
      <c:catAx>
        <c:axId val="142804096"/>
        <c:scaling>
          <c:orientation val="minMax"/>
        </c:scaling>
        <c:delete val="0"/>
        <c:axPos val="b"/>
        <c:title>
          <c:tx>
            <c:rich>
              <a:bodyPr/>
              <a:lstStyle/>
              <a:p>
                <a:pPr>
                  <a:defRPr/>
                </a:pPr>
                <a:r>
                  <a:rPr lang="tr-TR"/>
                  <a:t>AOA</a:t>
                </a:r>
              </a:p>
            </c:rich>
          </c:tx>
          <c:layout>
            <c:manualLayout>
              <c:xMode val="edge"/>
              <c:yMode val="edge"/>
              <c:x val="0.41358960807486556"/>
              <c:y val="0.89040134098670543"/>
            </c:manualLayout>
          </c:layout>
          <c:overlay val="0"/>
        </c:title>
        <c:majorTickMark val="none"/>
        <c:minorTickMark val="none"/>
        <c:tickLblPos val="nextTo"/>
        <c:crossAx val="142805632"/>
        <c:crosses val="autoZero"/>
        <c:auto val="1"/>
        <c:lblAlgn val="ctr"/>
        <c:lblOffset val="100"/>
        <c:noMultiLvlLbl val="0"/>
      </c:catAx>
      <c:valAx>
        <c:axId val="142805632"/>
        <c:scaling>
          <c:orientation val="minMax"/>
        </c:scaling>
        <c:delete val="0"/>
        <c:axPos val="l"/>
        <c:majorGridlines/>
        <c:title>
          <c:tx>
            <c:rich>
              <a:bodyPr/>
              <a:lstStyle/>
              <a:p>
                <a:pPr>
                  <a:defRPr/>
                </a:pPr>
                <a:r>
                  <a:rPr lang="tr-TR"/>
                  <a:t>Cm</a:t>
                </a:r>
                <a:endParaRPr lang="en-GB"/>
              </a:p>
            </c:rich>
          </c:tx>
          <c:overlay val="0"/>
        </c:title>
        <c:numFmt formatCode="General" sourceLinked="1"/>
        <c:majorTickMark val="none"/>
        <c:minorTickMark val="none"/>
        <c:tickLblPos val="nextTo"/>
        <c:crossAx val="142804096"/>
        <c:crosses val="autoZero"/>
        <c:crossBetween val="between"/>
      </c:valAx>
    </c:plotArea>
    <c:legend>
      <c:legendPos val="r"/>
      <c:overlay val="0"/>
    </c:legend>
    <c:plotVisOnly val="1"/>
    <c:dispBlanksAs val="gap"/>
    <c:showDLblsOverMax val="0"/>
  </c:chart>
  <c:externalData r:id="rId1">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45">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3"/>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tx1"/>
    </cs:fontRef>
    <cs:spPr>
      <a:ln w="9525" cap="flat" cmpd="sng" algn="ctr">
        <a:solidFill>
          <a:schemeClr val="dk1">
            <a:lumMod val="65000"/>
            <a:lumOff val="35000"/>
            <a:alpha val="75000"/>
          </a:schemeClr>
        </a:solidFill>
        <a:round/>
      </a:ln>
    </cs:spPr>
  </cs:gridlineMajor>
  <cs:gridlineMinor>
    <cs:lnRef idx="0"/>
    <cs:fillRef idx="0"/>
    <cs:effectRef idx="0"/>
    <cs:fontRef idx="minor">
      <a:schemeClr val="tx1"/>
    </cs:fontRef>
    <cs:spPr>
      <a:ln w="9525" cap="flat" cmpd="sng" algn="ctr">
        <a:solidFill>
          <a:schemeClr val="dk1">
            <a:lumMod val="65000"/>
            <a:lumOff val="35000"/>
            <a:alpha val="25000"/>
          </a:schemeClr>
        </a:soli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spPr>
      <a:ln w="9525" cap="flat" cmpd="sng" algn="ctr">
        <a:solidFill>
          <a:schemeClr val="lt1">
            <a:lumMod val="50000"/>
          </a:schemeClr>
        </a:solidFill>
        <a:round/>
      </a:ln>
    </cs:spPr>
    <cs:defRPr sz="900" kern="1200"/>
    <cs:bodyPr/>
  </cs:valueAxis>
  <cs:wall>
    <cs:lnRef idx="0"/>
    <cs:fillRef idx="0"/>
    <cs:effectRef idx="0"/>
    <cs:fontRef idx="minor">
      <a:schemeClr val="dk1"/>
    </cs:fontRef>
  </cs:wall>
</cs:chartStyle>
</file>

<file path=word/charts/style11.xml><?xml version="1.0" encoding="utf-8"?>
<cs:chartStyle xmlns:cs="http://schemas.microsoft.com/office/drawing/2012/chartStyle" xmlns:a="http://schemas.openxmlformats.org/drawingml/2006/main" id="245">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3"/>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tx1"/>
    </cs:fontRef>
    <cs:spPr>
      <a:ln w="9525" cap="flat" cmpd="sng" algn="ctr">
        <a:solidFill>
          <a:schemeClr val="dk1">
            <a:lumMod val="65000"/>
            <a:lumOff val="35000"/>
            <a:alpha val="75000"/>
          </a:schemeClr>
        </a:solidFill>
        <a:round/>
      </a:ln>
    </cs:spPr>
  </cs:gridlineMajor>
  <cs:gridlineMinor>
    <cs:lnRef idx="0"/>
    <cs:fillRef idx="0"/>
    <cs:effectRef idx="0"/>
    <cs:fontRef idx="minor">
      <a:schemeClr val="tx1"/>
    </cs:fontRef>
    <cs:spPr>
      <a:ln w="9525" cap="flat" cmpd="sng" algn="ctr">
        <a:solidFill>
          <a:schemeClr val="dk1">
            <a:lumMod val="65000"/>
            <a:lumOff val="35000"/>
            <a:alpha val="25000"/>
          </a:schemeClr>
        </a:soli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spPr>
      <a:ln w="9525" cap="flat" cmpd="sng" algn="ctr">
        <a:solidFill>
          <a:schemeClr val="lt1">
            <a:lumMod val="50000"/>
          </a:schemeClr>
        </a:solidFill>
        <a:round/>
      </a:ln>
    </cs:spPr>
    <cs:defRPr sz="900" kern="1200"/>
    <cs:bodyPr/>
  </cs:valueAxis>
  <cs:wall>
    <cs:lnRef idx="0"/>
    <cs:fillRef idx="0"/>
    <cs:effectRef idx="0"/>
    <cs:fontRef idx="minor">
      <a:schemeClr val="dk1"/>
    </cs:fontRef>
  </cs:wall>
</cs:chartStyle>
</file>

<file path=word/charts/style1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5.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6.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7.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8.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9.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0.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45">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3"/>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tx1"/>
    </cs:fontRef>
    <cs:spPr>
      <a:ln w="9525" cap="flat" cmpd="sng" algn="ctr">
        <a:solidFill>
          <a:schemeClr val="dk1">
            <a:lumMod val="65000"/>
            <a:lumOff val="35000"/>
            <a:alpha val="75000"/>
          </a:schemeClr>
        </a:solidFill>
        <a:round/>
      </a:ln>
    </cs:spPr>
  </cs:gridlineMajor>
  <cs:gridlineMinor>
    <cs:lnRef idx="0"/>
    <cs:fillRef idx="0"/>
    <cs:effectRef idx="0"/>
    <cs:fontRef idx="minor">
      <a:schemeClr val="tx1"/>
    </cs:fontRef>
    <cs:spPr>
      <a:ln w="9525" cap="flat" cmpd="sng" algn="ctr">
        <a:solidFill>
          <a:schemeClr val="dk1">
            <a:lumMod val="65000"/>
            <a:lumOff val="35000"/>
            <a:alpha val="25000"/>
          </a:schemeClr>
        </a:soli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spPr>
      <a:ln w="9525" cap="flat" cmpd="sng" algn="ctr">
        <a:solidFill>
          <a:schemeClr val="lt1">
            <a:lumMod val="50000"/>
          </a:schemeClr>
        </a:solidFill>
        <a:round/>
      </a:ln>
    </cs:spPr>
    <cs:defRPr sz="900" kern="1200"/>
    <cs:bodyPr/>
  </cs:valueAxis>
  <cs:wall>
    <cs:lnRef idx="0"/>
    <cs:fillRef idx="0"/>
    <cs:effectRef idx="0"/>
    <cs:fontRef idx="minor">
      <a:schemeClr val="dk1"/>
    </cs:fontRef>
  </cs:wall>
</cs:chartStyle>
</file>

<file path=word/charts/style6.xml><?xml version="1.0" encoding="utf-8"?>
<cs:chartStyle xmlns:cs="http://schemas.microsoft.com/office/drawing/2012/chartStyle" xmlns:a="http://schemas.openxmlformats.org/drawingml/2006/main" id="245">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3"/>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tx1"/>
    </cs:fontRef>
    <cs:spPr>
      <a:ln w="9525" cap="flat" cmpd="sng" algn="ctr">
        <a:solidFill>
          <a:schemeClr val="dk1">
            <a:lumMod val="65000"/>
            <a:lumOff val="35000"/>
            <a:alpha val="75000"/>
          </a:schemeClr>
        </a:solidFill>
        <a:round/>
      </a:ln>
    </cs:spPr>
  </cs:gridlineMajor>
  <cs:gridlineMinor>
    <cs:lnRef idx="0"/>
    <cs:fillRef idx="0"/>
    <cs:effectRef idx="0"/>
    <cs:fontRef idx="minor">
      <a:schemeClr val="tx1"/>
    </cs:fontRef>
    <cs:spPr>
      <a:ln w="9525" cap="flat" cmpd="sng" algn="ctr">
        <a:solidFill>
          <a:schemeClr val="dk1">
            <a:lumMod val="65000"/>
            <a:lumOff val="35000"/>
            <a:alpha val="25000"/>
          </a:schemeClr>
        </a:soli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spPr>
      <a:ln w="9525" cap="flat" cmpd="sng" algn="ctr">
        <a:solidFill>
          <a:schemeClr val="lt1">
            <a:lumMod val="50000"/>
          </a:schemeClr>
        </a:solidFill>
        <a:round/>
      </a:ln>
    </cs:spPr>
    <cs:defRPr sz="900" kern="1200"/>
    <cs:bodyPr/>
  </cs:valueAxis>
  <cs:wall>
    <cs:lnRef idx="0"/>
    <cs:fillRef idx="0"/>
    <cs:effectRef idx="0"/>
    <cs:fontRef idx="minor">
      <a:schemeClr val="dk1"/>
    </cs:fontRef>
  </cs:wall>
</cs:chartStyle>
</file>

<file path=word/charts/style7.xml><?xml version="1.0" encoding="utf-8"?>
<cs:chartStyle xmlns:cs="http://schemas.microsoft.com/office/drawing/2012/chartStyle" xmlns:a="http://schemas.openxmlformats.org/drawingml/2006/main" id="245">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3"/>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tx1"/>
    </cs:fontRef>
    <cs:spPr>
      <a:ln w="9525" cap="flat" cmpd="sng" algn="ctr">
        <a:solidFill>
          <a:schemeClr val="dk1">
            <a:lumMod val="65000"/>
            <a:lumOff val="35000"/>
            <a:alpha val="75000"/>
          </a:schemeClr>
        </a:solidFill>
        <a:round/>
      </a:ln>
    </cs:spPr>
  </cs:gridlineMajor>
  <cs:gridlineMinor>
    <cs:lnRef idx="0"/>
    <cs:fillRef idx="0"/>
    <cs:effectRef idx="0"/>
    <cs:fontRef idx="minor">
      <a:schemeClr val="tx1"/>
    </cs:fontRef>
    <cs:spPr>
      <a:ln w="9525" cap="flat" cmpd="sng" algn="ctr">
        <a:solidFill>
          <a:schemeClr val="dk1">
            <a:lumMod val="65000"/>
            <a:lumOff val="35000"/>
            <a:alpha val="25000"/>
          </a:schemeClr>
        </a:soli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spPr>
      <a:ln w="9525" cap="flat" cmpd="sng" algn="ctr">
        <a:solidFill>
          <a:schemeClr val="lt1">
            <a:lumMod val="50000"/>
          </a:schemeClr>
        </a:solidFill>
        <a:round/>
      </a:ln>
    </cs:spPr>
    <cs:defRPr sz="900" kern="1200"/>
    <cs:bodyPr/>
  </cs:valueAxis>
  <cs:wall>
    <cs:lnRef idx="0"/>
    <cs:fillRef idx="0"/>
    <cs:effectRef idx="0"/>
    <cs:fontRef idx="minor">
      <a:schemeClr val="dk1"/>
    </cs:fontRef>
  </cs:wall>
</cs:chartStyle>
</file>

<file path=word/charts/style8.xml><?xml version="1.0" encoding="utf-8"?>
<cs:chartStyle xmlns:cs="http://schemas.microsoft.com/office/drawing/2012/chartStyle" xmlns:a="http://schemas.openxmlformats.org/drawingml/2006/main" id="245">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3"/>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tx1"/>
    </cs:fontRef>
    <cs:spPr>
      <a:ln w="9525" cap="flat" cmpd="sng" algn="ctr">
        <a:solidFill>
          <a:schemeClr val="dk1">
            <a:lumMod val="65000"/>
            <a:lumOff val="35000"/>
            <a:alpha val="75000"/>
          </a:schemeClr>
        </a:solidFill>
        <a:round/>
      </a:ln>
    </cs:spPr>
  </cs:gridlineMajor>
  <cs:gridlineMinor>
    <cs:lnRef idx="0"/>
    <cs:fillRef idx="0"/>
    <cs:effectRef idx="0"/>
    <cs:fontRef idx="minor">
      <a:schemeClr val="tx1"/>
    </cs:fontRef>
    <cs:spPr>
      <a:ln w="9525" cap="flat" cmpd="sng" algn="ctr">
        <a:solidFill>
          <a:schemeClr val="dk1">
            <a:lumMod val="65000"/>
            <a:lumOff val="35000"/>
            <a:alpha val="25000"/>
          </a:schemeClr>
        </a:soli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spPr>
      <a:ln w="9525" cap="flat" cmpd="sng" algn="ctr">
        <a:solidFill>
          <a:schemeClr val="lt1">
            <a:lumMod val="50000"/>
          </a:schemeClr>
        </a:solidFill>
        <a:round/>
      </a:ln>
    </cs:spPr>
    <cs:defRPr sz="900" kern="1200"/>
    <cs:bodyPr/>
  </cs:valueAxis>
  <cs:wall>
    <cs:lnRef idx="0"/>
    <cs:fillRef idx="0"/>
    <cs:effectRef idx="0"/>
    <cs:fontRef idx="minor">
      <a:schemeClr val="dk1"/>
    </cs:fontRef>
  </cs:wall>
</cs:chartStyle>
</file>

<file path=word/charts/style9.xml><?xml version="1.0" encoding="utf-8"?>
<cs:chartStyle xmlns:cs="http://schemas.microsoft.com/office/drawing/2012/chartStyle" xmlns:a="http://schemas.openxmlformats.org/drawingml/2006/main" id="245">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3"/>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tx1"/>
    </cs:fontRef>
    <cs:spPr>
      <a:ln w="9525" cap="flat" cmpd="sng" algn="ctr">
        <a:solidFill>
          <a:schemeClr val="dk1">
            <a:lumMod val="65000"/>
            <a:lumOff val="35000"/>
            <a:alpha val="75000"/>
          </a:schemeClr>
        </a:solidFill>
        <a:round/>
      </a:ln>
    </cs:spPr>
  </cs:gridlineMajor>
  <cs:gridlineMinor>
    <cs:lnRef idx="0"/>
    <cs:fillRef idx="0"/>
    <cs:effectRef idx="0"/>
    <cs:fontRef idx="minor">
      <a:schemeClr val="tx1"/>
    </cs:fontRef>
    <cs:spPr>
      <a:ln w="9525" cap="flat" cmpd="sng" algn="ctr">
        <a:solidFill>
          <a:schemeClr val="dk1">
            <a:lumMod val="65000"/>
            <a:lumOff val="35000"/>
            <a:alpha val="25000"/>
          </a:schemeClr>
        </a:soli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spPr>
      <a:ln w="9525" cap="flat" cmpd="sng" algn="ctr">
        <a:solidFill>
          <a:schemeClr val="lt1">
            <a:lumMod val="50000"/>
          </a:schemeClr>
        </a:solidFill>
        <a:round/>
      </a:ln>
    </cs:spPr>
    <cs:defRPr sz="900" kern="1200"/>
    <cs:bodyPr/>
  </cs:valueAxis>
  <cs:wall>
    <cs:lnRef idx="0"/>
    <cs:fillRef idx="0"/>
    <cs:effectRef idx="0"/>
    <cs:fontRef idx="minor">
      <a:schemeClr val="dk1"/>
    </cs:fontRef>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65476E0B5C004C789BAEB6F29C6A92E9"/>
        <w:category>
          <w:name w:val="General"/>
          <w:gallery w:val="placeholder"/>
        </w:category>
        <w:types>
          <w:type w:val="bbPlcHdr"/>
        </w:types>
        <w:behaviors>
          <w:behavior w:val="content"/>
        </w:behaviors>
        <w:guid w:val="{F3E1ED6E-FD45-4921-A2C6-919FA103CD2A}"/>
      </w:docPartPr>
      <w:docPartBody>
        <w:p w:rsidR="00832467" w:rsidRDefault="005D00CC">
          <w:r w:rsidRPr="005F2458">
            <w:rPr>
              <w:rStyle w:val="PlaceholderText"/>
            </w:rPr>
            <w:t>[Title]</w:t>
          </w:r>
        </w:p>
      </w:docPartBody>
    </w:docPart>
    <w:docPart>
      <w:docPartPr>
        <w:name w:val="10224E169ABF46DEA379F504B7EE6E27"/>
        <w:category>
          <w:name w:val="General"/>
          <w:gallery w:val="placeholder"/>
        </w:category>
        <w:types>
          <w:type w:val="bbPlcHdr"/>
        </w:types>
        <w:behaviors>
          <w:behavior w:val="content"/>
        </w:behaviors>
        <w:guid w:val="{61E16C41-7C2C-48B6-93C6-3B5A4D7EE0F1}"/>
      </w:docPartPr>
      <w:docPartBody>
        <w:p w:rsidR="00832467" w:rsidRDefault="005D00CC">
          <w:r w:rsidRPr="005F2458">
            <w:rPr>
              <w:rStyle w:val="PlaceholderText"/>
            </w:rPr>
            <w:t>[Comments]</w:t>
          </w:r>
        </w:p>
      </w:docPartBody>
    </w:docPart>
    <w:docPart>
      <w:docPartPr>
        <w:name w:val="8FA3775F4CF347409A053D178A03AC8C"/>
        <w:category>
          <w:name w:val="General"/>
          <w:gallery w:val="placeholder"/>
        </w:category>
        <w:types>
          <w:type w:val="bbPlcHdr"/>
        </w:types>
        <w:behaviors>
          <w:behavior w:val="content"/>
        </w:behaviors>
        <w:guid w:val="{BDA7A4B2-624F-484E-A9F9-9EA2ABFE2DD3}"/>
      </w:docPartPr>
      <w:docPartBody>
        <w:p w:rsidR="00832467" w:rsidRDefault="005D00CC" w:rsidP="005D00CC">
          <w:pPr>
            <w:pStyle w:val="8FA3775F4CF347409A053D178A03AC8C"/>
          </w:pPr>
          <w:r w:rsidRPr="005F2458">
            <w:rPr>
              <w:rStyle w:val="PlaceholderText"/>
            </w:rPr>
            <w:t>[Comments]</w:t>
          </w:r>
        </w:p>
      </w:docPartBody>
    </w:docPart>
    <w:docPart>
      <w:docPartPr>
        <w:name w:val="674103A420014B31A2F3E7EBDC8A69BE"/>
        <w:category>
          <w:name w:val="General"/>
          <w:gallery w:val="placeholder"/>
        </w:category>
        <w:types>
          <w:type w:val="bbPlcHdr"/>
        </w:types>
        <w:behaviors>
          <w:behavior w:val="content"/>
        </w:behaviors>
        <w:guid w:val="{D0C98588-E54F-457C-B6BB-5BEF87F646C2}"/>
      </w:docPartPr>
      <w:docPartBody>
        <w:p w:rsidR="00832467" w:rsidRDefault="005D00CC" w:rsidP="005D00CC">
          <w:pPr>
            <w:pStyle w:val="674103A420014B31A2F3E7EBDC8A69BE"/>
          </w:pPr>
          <w:r w:rsidRPr="005F2458">
            <w:rPr>
              <w:rStyle w:val="PlaceholderText"/>
            </w:rPr>
            <w:t>[Comments]</w:t>
          </w:r>
        </w:p>
      </w:docPartBody>
    </w:docPart>
    <w:docPart>
      <w:docPartPr>
        <w:name w:val="781400017EDA41358694B6ACF8B85CF3"/>
        <w:category>
          <w:name w:val="General"/>
          <w:gallery w:val="placeholder"/>
        </w:category>
        <w:types>
          <w:type w:val="bbPlcHdr"/>
        </w:types>
        <w:behaviors>
          <w:behavior w:val="content"/>
        </w:behaviors>
        <w:guid w:val="{21C1706D-13A9-4C35-BFB5-E22D15E59540}"/>
      </w:docPartPr>
      <w:docPartBody>
        <w:p w:rsidR="00832467" w:rsidRDefault="005D00CC">
          <w:r w:rsidRPr="005F2458">
            <w:rPr>
              <w:rStyle w:val="PlaceholderText"/>
            </w:rPr>
            <w:t>[Subject]</w:t>
          </w:r>
        </w:p>
      </w:docPartBody>
    </w:docPart>
    <w:docPart>
      <w:docPartPr>
        <w:name w:val="548B0A79AFB347209D93CB2E54801A37"/>
        <w:category>
          <w:name w:val="General"/>
          <w:gallery w:val="placeholder"/>
        </w:category>
        <w:types>
          <w:type w:val="bbPlcHdr"/>
        </w:types>
        <w:behaviors>
          <w:behavior w:val="content"/>
        </w:behaviors>
        <w:guid w:val="{6B2782ED-0525-42BD-978D-325A0F61A86E}"/>
      </w:docPartPr>
      <w:docPartBody>
        <w:p w:rsidR="00832467" w:rsidRDefault="005D00CC" w:rsidP="005D00CC">
          <w:pPr>
            <w:pStyle w:val="548B0A79AFB347209D93CB2E54801A37"/>
          </w:pPr>
          <w:r w:rsidRPr="005F2458">
            <w:rPr>
              <w:rStyle w:val="PlaceholderText"/>
            </w:rPr>
            <w:t>[Title]</w:t>
          </w:r>
        </w:p>
      </w:docPartBody>
    </w:docPart>
    <w:docPart>
      <w:docPartPr>
        <w:name w:val="C5328097FF7140B7BF9AE047CA4A947E"/>
        <w:category>
          <w:name w:val="General"/>
          <w:gallery w:val="placeholder"/>
        </w:category>
        <w:types>
          <w:type w:val="bbPlcHdr"/>
        </w:types>
        <w:behaviors>
          <w:behavior w:val="content"/>
        </w:behaviors>
        <w:guid w:val="{EBE43AEA-7C43-4164-8B15-2E1A527C83C4}"/>
      </w:docPartPr>
      <w:docPartBody>
        <w:p w:rsidR="00832467" w:rsidRDefault="005D00CC" w:rsidP="005D00CC">
          <w:pPr>
            <w:pStyle w:val="C5328097FF7140B7BF9AE047CA4A947E"/>
          </w:pPr>
          <w:r w:rsidRPr="005F2458">
            <w:rPr>
              <w:rStyle w:val="PlaceholderText"/>
            </w:rPr>
            <w:t>[Subject]</w:t>
          </w:r>
        </w:p>
      </w:docPartBody>
    </w:docPart>
    <w:docPart>
      <w:docPartPr>
        <w:name w:val="B8F27421B1AB409FA673C05D52B4F60A"/>
        <w:category>
          <w:name w:val="General"/>
          <w:gallery w:val="placeholder"/>
        </w:category>
        <w:types>
          <w:type w:val="bbPlcHdr"/>
        </w:types>
        <w:behaviors>
          <w:behavior w:val="content"/>
        </w:behaviors>
        <w:guid w:val="{2CD6E34C-6479-47F9-93DD-E17CBF8181F7}"/>
      </w:docPartPr>
      <w:docPartBody>
        <w:p w:rsidR="00832467" w:rsidRDefault="005D00CC" w:rsidP="005D00CC">
          <w:pPr>
            <w:pStyle w:val="B8F27421B1AB409FA673C05D52B4F60A"/>
          </w:pPr>
          <w:r w:rsidRPr="00B10CAB">
            <w:rPr>
              <w:rStyle w:val="PlaceholderText"/>
            </w:rPr>
            <w:t>Choose an item.</w:t>
          </w:r>
        </w:p>
      </w:docPartBody>
    </w:docPart>
    <w:docPart>
      <w:docPartPr>
        <w:name w:val="4A4B6D02FD054A9AA5CA8C83EBAF4D78"/>
        <w:category>
          <w:name w:val="General"/>
          <w:gallery w:val="placeholder"/>
        </w:category>
        <w:types>
          <w:type w:val="bbPlcHdr"/>
        </w:types>
        <w:behaviors>
          <w:behavior w:val="content"/>
        </w:behaviors>
        <w:guid w:val="{5D821417-3BC0-4D20-97E9-966BE8867E48}"/>
      </w:docPartPr>
      <w:docPartBody>
        <w:p w:rsidR="00832467" w:rsidRDefault="005D00CC" w:rsidP="005D00CC">
          <w:pPr>
            <w:pStyle w:val="4A4B6D02FD054A9AA5CA8C83EBAF4D78"/>
          </w:pPr>
          <w:r w:rsidRPr="00B10CAB">
            <w:rPr>
              <w:rStyle w:val="PlaceholderText"/>
            </w:rPr>
            <w:t>Choose an item.</w:t>
          </w:r>
        </w:p>
      </w:docPartBody>
    </w:docPart>
    <w:docPart>
      <w:docPartPr>
        <w:name w:val="6949894198D64E9AAC11E5FFF1915971"/>
        <w:category>
          <w:name w:val="General"/>
          <w:gallery w:val="placeholder"/>
        </w:category>
        <w:types>
          <w:type w:val="bbPlcHdr"/>
        </w:types>
        <w:behaviors>
          <w:behavior w:val="content"/>
        </w:behaviors>
        <w:guid w:val="{F16F9A78-2F8F-40DC-8063-8D813005E194}"/>
      </w:docPartPr>
      <w:docPartBody>
        <w:p w:rsidR="00832467" w:rsidRDefault="00E67ADD" w:rsidP="00E67ADD">
          <w:pPr>
            <w:pStyle w:val="6949894198D64E9AAC11E5FFF19159714"/>
          </w:pPr>
          <w:r w:rsidRPr="00902315">
            <w:rPr>
              <w:rStyle w:val="PlaceholderText"/>
              <w:color w:val="2F5496" w:themeColor="accent5" w:themeShade="BF"/>
              <w:szCs w:val="20"/>
            </w:rPr>
            <w:t>[Keywords]</w:t>
          </w:r>
        </w:p>
      </w:docPartBody>
    </w:docPart>
    <w:docPart>
      <w:docPartPr>
        <w:name w:val="3BC3CA34F1214D6381379ECCD29F2C6D"/>
        <w:category>
          <w:name w:val="General"/>
          <w:gallery w:val="placeholder"/>
        </w:category>
        <w:types>
          <w:type w:val="bbPlcHdr"/>
        </w:types>
        <w:behaviors>
          <w:behavior w:val="content"/>
        </w:behaviors>
        <w:guid w:val="{97F25CA1-8041-49ED-BDDB-05167DD39157}"/>
      </w:docPartPr>
      <w:docPartBody>
        <w:p w:rsidR="00832467" w:rsidRDefault="005D00CC" w:rsidP="005D00CC">
          <w:pPr>
            <w:pStyle w:val="3BC3CA34F1214D6381379ECCD29F2C6D"/>
          </w:pPr>
          <w:r w:rsidRPr="00B10CAB">
            <w:rPr>
              <w:rStyle w:val="PlaceholderText"/>
            </w:rPr>
            <w:t>Choose an item.</w:t>
          </w:r>
        </w:p>
      </w:docPartBody>
    </w:docPart>
    <w:docPart>
      <w:docPartPr>
        <w:name w:val="7617F4BF66A045208C6CB040068BBF63"/>
        <w:category>
          <w:name w:val="General"/>
          <w:gallery w:val="placeholder"/>
        </w:category>
        <w:types>
          <w:type w:val="bbPlcHdr"/>
        </w:types>
        <w:behaviors>
          <w:behavior w:val="content"/>
        </w:behaviors>
        <w:guid w:val="{0BB13FBB-A128-4691-9FEB-B963D5D6A324}"/>
      </w:docPartPr>
      <w:docPartBody>
        <w:p w:rsidR="00832467" w:rsidRDefault="005D00CC" w:rsidP="005D00CC">
          <w:pPr>
            <w:pStyle w:val="7617F4BF66A045208C6CB040068BBF63"/>
          </w:pPr>
          <w:r w:rsidRPr="00B10CAB">
            <w:rPr>
              <w:rStyle w:val="PlaceholderText"/>
            </w:rPr>
            <w:t>Choose an item.</w:t>
          </w:r>
        </w:p>
      </w:docPartBody>
    </w:docPart>
    <w:docPart>
      <w:docPartPr>
        <w:name w:val="1353E0EB5E7C43F39BE134FFC2B734C1"/>
        <w:category>
          <w:name w:val="General"/>
          <w:gallery w:val="placeholder"/>
        </w:category>
        <w:types>
          <w:type w:val="bbPlcHdr"/>
        </w:types>
        <w:behaviors>
          <w:behavior w:val="content"/>
        </w:behaviors>
        <w:guid w:val="{74459339-4E7E-45EE-86F8-348C17868FD7}"/>
      </w:docPartPr>
      <w:docPartBody>
        <w:p w:rsidR="00832467" w:rsidRDefault="005D00CC" w:rsidP="005D00CC">
          <w:pPr>
            <w:pStyle w:val="1353E0EB5E7C43F39BE134FFC2B734C1"/>
          </w:pPr>
          <w:r w:rsidRPr="00B10CAB">
            <w:rPr>
              <w:rStyle w:val="PlaceholderText"/>
            </w:rPr>
            <w:t>Choose an item.</w:t>
          </w:r>
        </w:p>
      </w:docPartBody>
    </w:docPart>
    <w:docPart>
      <w:docPartPr>
        <w:name w:val="01E89BE1239D4C5EB64EFFCB0272AAA1"/>
        <w:category>
          <w:name w:val="General"/>
          <w:gallery w:val="placeholder"/>
        </w:category>
        <w:types>
          <w:type w:val="bbPlcHdr"/>
        </w:types>
        <w:behaviors>
          <w:behavior w:val="content"/>
        </w:behaviors>
        <w:guid w:val="{E180C793-6F1E-4FE8-AB16-4798ACA48CBB}"/>
      </w:docPartPr>
      <w:docPartBody>
        <w:p w:rsidR="00832467" w:rsidRDefault="005D00CC" w:rsidP="005D00CC">
          <w:pPr>
            <w:pStyle w:val="01E89BE1239D4C5EB64EFFCB0272AAA1"/>
          </w:pPr>
          <w:r w:rsidRPr="00B10CAB">
            <w:rPr>
              <w:rStyle w:val="PlaceholderText"/>
            </w:rPr>
            <w:t>Choose an item.</w:t>
          </w:r>
        </w:p>
      </w:docPartBody>
    </w:docPart>
    <w:docPart>
      <w:docPartPr>
        <w:name w:val="6FBF858B1C9E4C2E83FFAF07173146B5"/>
        <w:category>
          <w:name w:val="General"/>
          <w:gallery w:val="placeholder"/>
        </w:category>
        <w:types>
          <w:type w:val="bbPlcHdr"/>
        </w:types>
        <w:behaviors>
          <w:behavior w:val="content"/>
        </w:behaviors>
        <w:guid w:val="{83E604C9-A84C-45BF-BDA4-A45D7D9DA403}"/>
      </w:docPartPr>
      <w:docPartBody>
        <w:p w:rsidR="00832467" w:rsidRDefault="005D00CC" w:rsidP="005D00CC">
          <w:pPr>
            <w:pStyle w:val="6FBF858B1C9E4C2E83FFAF07173146B5"/>
          </w:pPr>
          <w:r w:rsidRPr="00B10CAB">
            <w:rPr>
              <w:rStyle w:val="PlaceholderText"/>
            </w:rPr>
            <w:t>Choose an item.</w:t>
          </w:r>
        </w:p>
      </w:docPartBody>
    </w:docPart>
    <w:docPart>
      <w:docPartPr>
        <w:name w:val="64BA0E991D7E43C59556AB895D855795"/>
        <w:category>
          <w:name w:val="General"/>
          <w:gallery w:val="placeholder"/>
        </w:category>
        <w:types>
          <w:type w:val="bbPlcHdr"/>
        </w:types>
        <w:behaviors>
          <w:behavior w:val="content"/>
        </w:behaviors>
        <w:guid w:val="{15F211C0-B2B1-4A21-BCB5-D531C07DC794}"/>
      </w:docPartPr>
      <w:docPartBody>
        <w:p w:rsidR="00832467" w:rsidRDefault="005D00CC" w:rsidP="005D00CC">
          <w:pPr>
            <w:pStyle w:val="64BA0E991D7E43C59556AB895D855795"/>
          </w:pPr>
          <w:r w:rsidRPr="00B10CAB">
            <w:rPr>
              <w:rStyle w:val="PlaceholderText"/>
            </w:rPr>
            <w:t>Choose an item.</w:t>
          </w:r>
        </w:p>
      </w:docPartBody>
    </w:docPart>
    <w:docPart>
      <w:docPartPr>
        <w:name w:val="4B3D499C549C48A58FB66C88FD49F096"/>
        <w:category>
          <w:name w:val="General"/>
          <w:gallery w:val="placeholder"/>
        </w:category>
        <w:types>
          <w:type w:val="bbPlcHdr"/>
        </w:types>
        <w:behaviors>
          <w:behavior w:val="content"/>
        </w:behaviors>
        <w:guid w:val="{700D5FF1-A8E4-4D82-9236-7EB5B47EFA37}"/>
      </w:docPartPr>
      <w:docPartBody>
        <w:p w:rsidR="00832467" w:rsidRDefault="005D00CC" w:rsidP="005D00CC">
          <w:pPr>
            <w:pStyle w:val="4B3D499C549C48A58FB66C88FD49F096"/>
          </w:pPr>
          <w:r w:rsidRPr="00B10CAB">
            <w:rPr>
              <w:rStyle w:val="PlaceholderText"/>
            </w:rPr>
            <w:t>Choose an item.</w:t>
          </w:r>
        </w:p>
      </w:docPartBody>
    </w:docPart>
    <w:docPart>
      <w:docPartPr>
        <w:name w:val="8B0C10BF6276462EAA11F68BB18A9A59"/>
        <w:category>
          <w:name w:val="General"/>
          <w:gallery w:val="placeholder"/>
        </w:category>
        <w:types>
          <w:type w:val="bbPlcHdr"/>
        </w:types>
        <w:behaviors>
          <w:behavior w:val="content"/>
        </w:behaviors>
        <w:guid w:val="{E860670C-C654-488B-B77A-729E742FF566}"/>
      </w:docPartPr>
      <w:docPartBody>
        <w:p w:rsidR="00832467" w:rsidRDefault="005D00CC" w:rsidP="005D00CC">
          <w:pPr>
            <w:pStyle w:val="8B0C10BF6276462EAA11F68BB18A9A59"/>
          </w:pPr>
          <w:r w:rsidRPr="005F2458">
            <w:rPr>
              <w:rStyle w:val="PlaceholderText"/>
            </w:rPr>
            <w:t>[Company Fax]</w:t>
          </w:r>
        </w:p>
      </w:docPartBody>
    </w:docPart>
    <w:docPart>
      <w:docPartPr>
        <w:name w:val="0C36B0DBD35E49129BE35CFD8720DB17"/>
        <w:category>
          <w:name w:val="General"/>
          <w:gallery w:val="placeholder"/>
        </w:category>
        <w:types>
          <w:type w:val="bbPlcHdr"/>
        </w:types>
        <w:behaviors>
          <w:behavior w:val="content"/>
        </w:behaviors>
        <w:guid w:val="{BFCDBA70-447A-44C2-AB30-DAC0BB8DC50F}"/>
      </w:docPartPr>
      <w:docPartBody>
        <w:p w:rsidR="00832467" w:rsidRDefault="005D00CC" w:rsidP="005D00CC">
          <w:pPr>
            <w:pStyle w:val="0C36B0DBD35E49129BE35CFD8720DB17"/>
          </w:pPr>
          <w:r w:rsidRPr="005F2458">
            <w:rPr>
              <w:rStyle w:val="PlaceholderText"/>
            </w:rPr>
            <w:t>[Company Fax]</w:t>
          </w:r>
        </w:p>
      </w:docPartBody>
    </w:docPart>
    <w:docPart>
      <w:docPartPr>
        <w:name w:val="61EE020E27464C86B4A5FD0FB8300A1E"/>
        <w:category>
          <w:name w:val="General"/>
          <w:gallery w:val="placeholder"/>
        </w:category>
        <w:types>
          <w:type w:val="bbPlcHdr"/>
        </w:types>
        <w:behaviors>
          <w:behavior w:val="content"/>
        </w:behaviors>
        <w:guid w:val="{0DEF584C-EE0D-428B-A22A-B829F6146810}"/>
      </w:docPartPr>
      <w:docPartBody>
        <w:p w:rsidR="00832467" w:rsidRDefault="005D00CC" w:rsidP="005D00CC">
          <w:pPr>
            <w:pStyle w:val="61EE020E27464C86B4A5FD0FB8300A1E"/>
          </w:pPr>
          <w:r w:rsidRPr="005F2458">
            <w:rPr>
              <w:rStyle w:val="PlaceholderText"/>
            </w:rPr>
            <w:t>[Company Fax]</w:t>
          </w:r>
        </w:p>
      </w:docPartBody>
    </w:docPart>
    <w:docPart>
      <w:docPartPr>
        <w:name w:val="849898F65C12403589AEC2ECA521D791"/>
        <w:category>
          <w:name w:val="General"/>
          <w:gallery w:val="placeholder"/>
        </w:category>
        <w:types>
          <w:type w:val="bbPlcHdr"/>
        </w:types>
        <w:behaviors>
          <w:behavior w:val="content"/>
        </w:behaviors>
        <w:guid w:val="{46789AA6-E1E5-4B2A-B281-327C1D69F66C}"/>
      </w:docPartPr>
      <w:docPartBody>
        <w:p w:rsidR="00E67ADD" w:rsidRDefault="00847BCA">
          <w:r w:rsidRPr="00F650F8">
            <w:rPr>
              <w:rStyle w:val="PlaceholderText"/>
            </w:rPr>
            <w:t>[Abstract]</w:t>
          </w:r>
        </w:p>
      </w:docPartBody>
    </w:docPart>
    <w:docPart>
      <w:docPartPr>
        <w:name w:val="53F17464689B4B12A68AA2B4B7036CBA"/>
        <w:category>
          <w:name w:val="General"/>
          <w:gallery w:val="placeholder"/>
        </w:category>
        <w:types>
          <w:type w:val="bbPlcHdr"/>
        </w:types>
        <w:behaviors>
          <w:behavior w:val="content"/>
        </w:behaviors>
        <w:guid w:val="{DB42D127-F05A-4A31-B16C-7A27FA2D9ED2}"/>
      </w:docPartPr>
      <w:docPartBody>
        <w:p w:rsidR="00E67ADD" w:rsidRDefault="00F73923" w:rsidP="00F73923">
          <w:pPr>
            <w:pStyle w:val="53F17464689B4B12A68AA2B4B7036CBA13"/>
          </w:pPr>
          <w:r w:rsidRPr="00F650F8">
            <w:rPr>
              <w:rStyle w:val="PlaceholderText"/>
            </w:rPr>
            <w:t>[Publish Date]</w:t>
          </w:r>
        </w:p>
      </w:docPartBody>
    </w:docPart>
    <w:docPart>
      <w:docPartPr>
        <w:name w:val="47480CD026C2409BBE674915D8925844"/>
        <w:category>
          <w:name w:val="General"/>
          <w:gallery w:val="placeholder"/>
        </w:category>
        <w:types>
          <w:type w:val="bbPlcHdr"/>
        </w:types>
        <w:behaviors>
          <w:behavior w:val="content"/>
        </w:behaviors>
        <w:guid w:val="{4131F1B7-EC93-4BDA-B1E6-D43EC940AD8D}"/>
      </w:docPartPr>
      <w:docPartBody>
        <w:p w:rsidR="00E67ADD" w:rsidRDefault="00F73923" w:rsidP="00F73923">
          <w:pPr>
            <w:pStyle w:val="47480CD026C2409BBE674915D892584413"/>
          </w:pPr>
          <w:r w:rsidRPr="005C3EA5">
            <w:rPr>
              <w:rStyle w:val="PlaceholderText"/>
              <w:sz w:val="20"/>
            </w:rPr>
            <w:t>[Publish Date]</w:t>
          </w:r>
        </w:p>
      </w:docPartBody>
    </w:docPart>
    <w:docPart>
      <w:docPartPr>
        <w:name w:val="84740A0C04A44D008AFCED49AC840259"/>
        <w:category>
          <w:name w:val="General"/>
          <w:gallery w:val="placeholder"/>
        </w:category>
        <w:types>
          <w:type w:val="bbPlcHdr"/>
        </w:types>
        <w:behaviors>
          <w:behavior w:val="content"/>
        </w:behaviors>
        <w:guid w:val="{8FB0975B-F2AA-4DB0-9432-EB022FA5F1A4}"/>
      </w:docPartPr>
      <w:docPartBody>
        <w:p w:rsidR="00AA67C1" w:rsidRDefault="00E67ADD" w:rsidP="00E67ADD">
          <w:pPr>
            <w:pStyle w:val="84740A0C04A44D008AFCED49AC840259"/>
          </w:pPr>
          <w:r w:rsidRPr="00F650F8">
            <w:rPr>
              <w:rStyle w:val="PlaceholderText"/>
            </w:rPr>
            <w:t>[Abstract]</w:t>
          </w:r>
        </w:p>
      </w:docPartBody>
    </w:docPart>
    <w:docPart>
      <w:docPartPr>
        <w:name w:val="88481869A3B34ECB8E7676881FF54791"/>
        <w:category>
          <w:name w:val="General"/>
          <w:gallery w:val="placeholder"/>
        </w:category>
        <w:types>
          <w:type w:val="bbPlcHdr"/>
        </w:types>
        <w:behaviors>
          <w:behavior w:val="content"/>
        </w:behaviors>
        <w:guid w:val="{B8B3632F-E4D7-4F84-83C8-0DCB45CCBCB7}"/>
      </w:docPartPr>
      <w:docPartBody>
        <w:p w:rsidR="00AA67C1" w:rsidRDefault="00E67ADD" w:rsidP="00E67ADD">
          <w:pPr>
            <w:pStyle w:val="88481869A3B34ECB8E7676881FF54791"/>
          </w:pPr>
          <w:r w:rsidRPr="00007CF6">
            <w:rPr>
              <w:rStyle w:val="PlaceholderText"/>
            </w:rPr>
            <w:t>[Manager]</w:t>
          </w:r>
        </w:p>
      </w:docPartBody>
    </w:docPart>
    <w:docPart>
      <w:docPartPr>
        <w:name w:val="80CB375B118745ED97CD89D2F524086E"/>
        <w:category>
          <w:name w:val="General"/>
          <w:gallery w:val="placeholder"/>
        </w:category>
        <w:types>
          <w:type w:val="bbPlcHdr"/>
        </w:types>
        <w:behaviors>
          <w:behavior w:val="content"/>
        </w:behaviors>
        <w:guid w:val="{833BF95A-E0E1-4528-A9DE-0102689B5E10}"/>
      </w:docPartPr>
      <w:docPartBody>
        <w:p w:rsidR="00AA67C1" w:rsidRDefault="00E67ADD">
          <w:r w:rsidRPr="00007CF6">
            <w:rPr>
              <w:rStyle w:val="PlaceholderText"/>
            </w:rPr>
            <w:t>[Author]</w:t>
          </w:r>
        </w:p>
      </w:docPartBody>
    </w:docPart>
    <w:docPart>
      <w:docPartPr>
        <w:name w:val="B643C6D47FC74592BF648B6AE8BF8F0E"/>
        <w:category>
          <w:name w:val="General"/>
          <w:gallery w:val="placeholder"/>
        </w:category>
        <w:types>
          <w:type w:val="bbPlcHdr"/>
        </w:types>
        <w:behaviors>
          <w:behavior w:val="content"/>
        </w:behaviors>
        <w:guid w:val="{AE2429C7-560B-4F4A-9933-2C94B47FA551}"/>
      </w:docPartPr>
      <w:docPartBody>
        <w:p w:rsidR="00AA67C1" w:rsidRDefault="00E67ADD" w:rsidP="00E67ADD">
          <w:pPr>
            <w:pStyle w:val="B643C6D47FC74592BF648B6AE8BF8F0E"/>
          </w:pPr>
          <w:r w:rsidRPr="00007CF6">
            <w:rPr>
              <w:rStyle w:val="PlaceholderText"/>
            </w:rPr>
            <w:t>[Author]</w:t>
          </w:r>
        </w:p>
      </w:docPartBody>
    </w:docPart>
    <w:docPart>
      <w:docPartPr>
        <w:name w:val="FC278EEC20BC460598E3AC1F850E60F0"/>
        <w:category>
          <w:name w:val="General"/>
          <w:gallery w:val="placeholder"/>
        </w:category>
        <w:types>
          <w:type w:val="bbPlcHdr"/>
        </w:types>
        <w:behaviors>
          <w:behavior w:val="content"/>
        </w:behaviors>
        <w:guid w:val="{895A57E0-1DD8-4479-BC30-F0F8E565341F}"/>
      </w:docPartPr>
      <w:docPartBody>
        <w:p w:rsidR="00AA67C1" w:rsidRDefault="00E67ADD">
          <w:r w:rsidRPr="00007CF6">
            <w:rPr>
              <w:rStyle w:val="PlaceholderText"/>
            </w:rPr>
            <w:t>[Status]</w:t>
          </w:r>
        </w:p>
      </w:docPartBody>
    </w:docPart>
    <w:docPart>
      <w:docPartPr>
        <w:name w:val="CF6A3769448843C68A65854387F0E0D1"/>
        <w:category>
          <w:name w:val="General"/>
          <w:gallery w:val="placeholder"/>
        </w:category>
        <w:types>
          <w:type w:val="bbPlcHdr"/>
        </w:types>
        <w:behaviors>
          <w:behavior w:val="content"/>
        </w:behaviors>
        <w:guid w:val="{ED5788BE-1624-44A4-939D-7FC224551D68}"/>
      </w:docPartPr>
      <w:docPartBody>
        <w:p w:rsidR="00AA67C1" w:rsidRDefault="00E67ADD" w:rsidP="00E67ADD">
          <w:pPr>
            <w:pStyle w:val="CF6A3769448843C68A65854387F0E0D1"/>
          </w:pPr>
          <w:r w:rsidRPr="00007CF6">
            <w:rPr>
              <w:rStyle w:val="PlaceholderText"/>
            </w:rPr>
            <w:t>[Status]</w:t>
          </w:r>
        </w:p>
      </w:docPartBody>
    </w:docPart>
    <w:docPart>
      <w:docPartPr>
        <w:name w:val="DefaultPlaceholder_1081868575"/>
        <w:category>
          <w:name w:val="General"/>
          <w:gallery w:val="placeholder"/>
        </w:category>
        <w:types>
          <w:type w:val="bbPlcHdr"/>
        </w:types>
        <w:behaviors>
          <w:behavior w:val="content"/>
        </w:behaviors>
        <w:guid w:val="{CBD04D3C-CC0B-4EFE-BB48-EF910015EF6A}"/>
      </w:docPartPr>
      <w:docPartBody>
        <w:p w:rsidR="00492877" w:rsidRDefault="00354A6F">
          <w:r w:rsidRPr="00EC3A3B">
            <w:rPr>
              <w:rStyle w:val="PlaceholderText"/>
            </w:rPr>
            <w:t>Choose an item.</w:t>
          </w:r>
        </w:p>
      </w:docPartBody>
    </w:docPart>
    <w:docPart>
      <w:docPartPr>
        <w:name w:val="AA2A818F8136445FAFCD9561F06E372A"/>
        <w:category>
          <w:name w:val="General"/>
          <w:gallery w:val="placeholder"/>
        </w:category>
        <w:types>
          <w:type w:val="bbPlcHdr"/>
        </w:types>
        <w:behaviors>
          <w:behavior w:val="content"/>
        </w:behaviors>
        <w:guid w:val="{94EDB5B7-D04B-4241-BF95-A60B6BA47D47}"/>
      </w:docPartPr>
      <w:docPartBody>
        <w:p w:rsidR="00BC7335" w:rsidRDefault="007E2517" w:rsidP="007E2517">
          <w:pPr>
            <w:pStyle w:val="AA2A818F8136445FAFCD9561F06E372A"/>
          </w:pPr>
          <w:r w:rsidRPr="00007CF6">
            <w:rPr>
              <w:rStyle w:val="PlaceholderText"/>
            </w:rPr>
            <w:t>[Manager]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0002AFF" w:usb1="C000247B" w:usb2="00000009" w:usb3="00000000" w:csb0="000001FF" w:csb1="00000000"/>
  </w:font>
  <w:font w:name="Calibri Light">
    <w:panose1 w:val="020F0302020204030204"/>
    <w:charset w:val="A2"/>
    <w:family w:val="swiss"/>
    <w:pitch w:val="variable"/>
    <w:sig w:usb0="E0002AFF" w:usb1="C000247B" w:usb2="00000009" w:usb3="00000000" w:csb0="000001FF" w:csb1="00000000"/>
  </w:font>
  <w:font w:name="Segoe UI">
    <w:panose1 w:val="020B0502040204020203"/>
    <w:charset w:val="A2"/>
    <w:family w:val="swiss"/>
    <w:pitch w:val="variable"/>
    <w:sig w:usb0="E4002EFF" w:usb1="C000E47F" w:usb2="00000009" w:usb3="00000000" w:csb0="000001FF" w:csb1="00000000"/>
  </w:font>
  <w:font w:name="Arial">
    <w:panose1 w:val="020B0604020202020204"/>
    <w:charset w:val="A2"/>
    <w:family w:val="swiss"/>
    <w:pitch w:val="variable"/>
    <w:sig w:usb0="E0002EFF" w:usb1="C000785B" w:usb2="00000009" w:usb3="00000000" w:csb0="000001FF" w:csb1="00000000"/>
  </w:font>
  <w:font w:name="Utopia-Regular">
    <w:altName w:val="Times New Roman"/>
    <w:panose1 w:val="00000000000000000000"/>
    <w:charset w:val="00"/>
    <w:family w:val="roman"/>
    <w:notTrueType/>
    <w:pitch w:val="default"/>
  </w:font>
  <w:font w:name="Utopia-Italic">
    <w:altName w:val="Times New Roman"/>
    <w:panose1 w:val="00000000000000000000"/>
    <w:charset w:val="00"/>
    <w:family w:val="roman"/>
    <w:notTrueType/>
    <w:pitch w:val="default"/>
  </w:font>
  <w:font w:name="Cambria Math">
    <w:panose1 w:val="02040503050406030204"/>
    <w:charset w:val="A2"/>
    <w:family w:val="roman"/>
    <w:pitch w:val="variable"/>
    <w:sig w:usb0="E00006FF" w:usb1="420024FF" w:usb2="02000000" w:usb3="00000000" w:csb0="0000019F" w:csb1="00000000"/>
  </w:font>
  <w:font w:name="Times-Roman">
    <w:altName w:val="Times New Roman"/>
    <w:panose1 w:val="00000000000000000000"/>
    <w:charset w:val="A2"/>
    <w:family w:val="auto"/>
    <w:notTrueType/>
    <w:pitch w:val="default"/>
    <w:sig w:usb0="00000005" w:usb1="00000000" w:usb2="00000000" w:usb3="00000000" w:csb0="00000010" w:csb1="00000000"/>
  </w:font>
  <w:font w:name="MTMI">
    <w:altName w:val="MS Mincho"/>
    <w:panose1 w:val="00000000000000000000"/>
    <w:charset w:val="80"/>
    <w:family w:val="auto"/>
    <w:notTrueType/>
    <w:pitch w:val="default"/>
    <w:sig w:usb0="00000001" w:usb1="08070000" w:usb2="00000010" w:usb3="00000000" w:csb0="00020000" w:csb1="00000000"/>
  </w:font>
  <w:font w:name="Segoe UI Symbol">
    <w:panose1 w:val="020B0502040204020203"/>
    <w:charset w:val="00"/>
    <w:family w:val="swiss"/>
    <w:pitch w:val="variable"/>
    <w:sig w:usb0="800001E3" w:usb1="1200FFEF" w:usb2="0004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D00CC"/>
    <w:rsid w:val="000C49B3"/>
    <w:rsid w:val="00354A6F"/>
    <w:rsid w:val="00492877"/>
    <w:rsid w:val="005A320B"/>
    <w:rsid w:val="005B5A23"/>
    <w:rsid w:val="005D00CC"/>
    <w:rsid w:val="005E0448"/>
    <w:rsid w:val="007E2517"/>
    <w:rsid w:val="00806C2D"/>
    <w:rsid w:val="00832467"/>
    <w:rsid w:val="00847BCA"/>
    <w:rsid w:val="009F1877"/>
    <w:rsid w:val="00AA1B0D"/>
    <w:rsid w:val="00AA67C1"/>
    <w:rsid w:val="00B15C3B"/>
    <w:rsid w:val="00BC7335"/>
    <w:rsid w:val="00CE44C3"/>
    <w:rsid w:val="00D22E51"/>
    <w:rsid w:val="00E67ADD"/>
    <w:rsid w:val="00ED65D3"/>
    <w:rsid w:val="00F20E7B"/>
    <w:rsid w:val="00F73923"/>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tr-TR" w:eastAsia="tr-TR"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294D9005BA84BBF9F22CD30A1D85B32">
    <w:name w:val="C294D9005BA84BBF9F22CD30A1D85B32"/>
    <w:rsid w:val="005D00CC"/>
  </w:style>
  <w:style w:type="character" w:styleId="PlaceholderText">
    <w:name w:val="Placeholder Text"/>
    <w:basedOn w:val="DefaultParagraphFont"/>
    <w:uiPriority w:val="99"/>
    <w:semiHidden/>
    <w:rsid w:val="00CE44C3"/>
    <w:rPr>
      <w:color w:val="808080"/>
    </w:rPr>
  </w:style>
  <w:style w:type="paragraph" w:customStyle="1" w:styleId="2E46B018117E4499A0EBD49517A7E9DD">
    <w:name w:val="2E46B018117E4499A0EBD49517A7E9DD"/>
    <w:rsid w:val="005D00CC"/>
  </w:style>
  <w:style w:type="paragraph" w:customStyle="1" w:styleId="3D9A02EFF0644378A10B886B46370CD5">
    <w:name w:val="3D9A02EFF0644378A10B886B46370CD5"/>
    <w:rsid w:val="005D00CC"/>
  </w:style>
  <w:style w:type="paragraph" w:customStyle="1" w:styleId="0ECA2CB219624D6B9BC781163970D318">
    <w:name w:val="0ECA2CB219624D6B9BC781163970D318"/>
    <w:rsid w:val="005D00CC"/>
  </w:style>
  <w:style w:type="paragraph" w:customStyle="1" w:styleId="E772B6B3029547EAA4093139148B600F">
    <w:name w:val="E772B6B3029547EAA4093139148B600F"/>
    <w:rsid w:val="005D00CC"/>
  </w:style>
  <w:style w:type="paragraph" w:customStyle="1" w:styleId="842D24C1F5454A719F1683FB6EED554E">
    <w:name w:val="842D24C1F5454A719F1683FB6EED554E"/>
    <w:rsid w:val="005D00CC"/>
  </w:style>
  <w:style w:type="paragraph" w:customStyle="1" w:styleId="75395F53A3EA41F7BAD18C74374C9C47">
    <w:name w:val="75395F53A3EA41F7BAD18C74374C9C47"/>
    <w:rsid w:val="005D00CC"/>
  </w:style>
  <w:style w:type="paragraph" w:customStyle="1" w:styleId="DF41372ACB804A15B3D88B7D4ECD4350">
    <w:name w:val="DF41372ACB804A15B3D88B7D4ECD4350"/>
    <w:rsid w:val="005D00CC"/>
  </w:style>
  <w:style w:type="paragraph" w:customStyle="1" w:styleId="C43E8193F95D43EF8D70AF3922CF04D6">
    <w:name w:val="C43E8193F95D43EF8D70AF3922CF04D6"/>
    <w:rsid w:val="005D00CC"/>
  </w:style>
  <w:style w:type="paragraph" w:customStyle="1" w:styleId="C41883502FF14990A5512C46D075323E">
    <w:name w:val="C41883502FF14990A5512C46D075323E"/>
    <w:rsid w:val="005D00CC"/>
  </w:style>
  <w:style w:type="paragraph" w:customStyle="1" w:styleId="3E38508C1DFA4DB28A7ABBA45E4DE530">
    <w:name w:val="3E38508C1DFA4DB28A7ABBA45E4DE530"/>
    <w:rsid w:val="005D00CC"/>
  </w:style>
  <w:style w:type="paragraph" w:customStyle="1" w:styleId="2DB6177AFC5C4DA4985064200C2DC882">
    <w:name w:val="2DB6177AFC5C4DA4985064200C2DC882"/>
    <w:rsid w:val="005D00CC"/>
  </w:style>
  <w:style w:type="paragraph" w:customStyle="1" w:styleId="7E290905B2104E2885E86608F6D8AA47">
    <w:name w:val="7E290905B2104E2885E86608F6D8AA47"/>
    <w:rsid w:val="005D00CC"/>
  </w:style>
  <w:style w:type="paragraph" w:customStyle="1" w:styleId="E585F107593A4C6B8FD5E5A27C41D219">
    <w:name w:val="E585F107593A4C6B8FD5E5A27C41D219"/>
    <w:rsid w:val="005D00CC"/>
  </w:style>
  <w:style w:type="paragraph" w:customStyle="1" w:styleId="DD04AEE684354C2A98CCB5A98D7CB462">
    <w:name w:val="DD04AEE684354C2A98CCB5A98D7CB462"/>
    <w:rsid w:val="005D00CC"/>
  </w:style>
  <w:style w:type="paragraph" w:customStyle="1" w:styleId="A08C4BBEB57C4316ACF800AE9569C884">
    <w:name w:val="A08C4BBEB57C4316ACF800AE9569C884"/>
    <w:rsid w:val="005D00CC"/>
  </w:style>
  <w:style w:type="paragraph" w:customStyle="1" w:styleId="E845CB7A91EC4216BDA5D48562321C3A">
    <w:name w:val="E845CB7A91EC4216BDA5D48562321C3A"/>
    <w:rsid w:val="005D00CC"/>
  </w:style>
  <w:style w:type="paragraph" w:customStyle="1" w:styleId="26E1F809ECA94179994D2B415EF658E3">
    <w:name w:val="26E1F809ECA94179994D2B415EF658E3"/>
    <w:rsid w:val="005D00CC"/>
  </w:style>
  <w:style w:type="paragraph" w:customStyle="1" w:styleId="FB537F97439E43BBA0ED80B93B0D29ED">
    <w:name w:val="FB537F97439E43BBA0ED80B93B0D29ED"/>
    <w:rsid w:val="005D00CC"/>
  </w:style>
  <w:style w:type="paragraph" w:customStyle="1" w:styleId="714DD1BD01864B1C88CF20E47C2FE83D">
    <w:name w:val="714DD1BD01864B1C88CF20E47C2FE83D"/>
    <w:rsid w:val="005D00CC"/>
  </w:style>
  <w:style w:type="paragraph" w:customStyle="1" w:styleId="2D5D45C172C74E1F9047524FD5C33D37">
    <w:name w:val="2D5D45C172C74E1F9047524FD5C33D37"/>
    <w:rsid w:val="005D00CC"/>
  </w:style>
  <w:style w:type="paragraph" w:customStyle="1" w:styleId="8FA3775F4CF347409A053D178A03AC8C">
    <w:name w:val="8FA3775F4CF347409A053D178A03AC8C"/>
    <w:rsid w:val="005D00CC"/>
  </w:style>
  <w:style w:type="paragraph" w:customStyle="1" w:styleId="674103A420014B31A2F3E7EBDC8A69BE">
    <w:name w:val="674103A420014B31A2F3E7EBDC8A69BE"/>
    <w:rsid w:val="005D00CC"/>
  </w:style>
  <w:style w:type="paragraph" w:customStyle="1" w:styleId="F0F112ACEA6D46559F5123B8E28FA36C">
    <w:name w:val="F0F112ACEA6D46559F5123B8E28FA36C"/>
    <w:rsid w:val="005D00CC"/>
  </w:style>
  <w:style w:type="paragraph" w:customStyle="1" w:styleId="2F86B7A7363549289B5BAE4292902A90">
    <w:name w:val="2F86B7A7363549289B5BAE4292902A90"/>
    <w:rsid w:val="005D00CC"/>
  </w:style>
  <w:style w:type="paragraph" w:customStyle="1" w:styleId="21A46909530A430DB22880EEF983148C">
    <w:name w:val="21A46909530A430DB22880EEF983148C"/>
    <w:rsid w:val="005D00CC"/>
  </w:style>
  <w:style w:type="paragraph" w:customStyle="1" w:styleId="AE48ABC093754C86A895594D59FA5A7F">
    <w:name w:val="AE48ABC093754C86A895594D59FA5A7F"/>
    <w:rsid w:val="005D00CC"/>
  </w:style>
  <w:style w:type="paragraph" w:customStyle="1" w:styleId="0FBE87A7E7094DAB8BBCF7A3FC13A976">
    <w:name w:val="0FBE87A7E7094DAB8BBCF7A3FC13A976"/>
    <w:rsid w:val="005D00CC"/>
  </w:style>
  <w:style w:type="paragraph" w:customStyle="1" w:styleId="C677A233D224491780E6526524EB5CAA">
    <w:name w:val="C677A233D224491780E6526524EB5CAA"/>
    <w:rsid w:val="005D00CC"/>
  </w:style>
  <w:style w:type="paragraph" w:customStyle="1" w:styleId="7B13F3837A7F469D93DA9FAAB3780537">
    <w:name w:val="7B13F3837A7F469D93DA9FAAB3780537"/>
    <w:rsid w:val="005D00CC"/>
  </w:style>
  <w:style w:type="paragraph" w:customStyle="1" w:styleId="BDED85BD5D9848AD9DFFC8A87877ACD2">
    <w:name w:val="BDED85BD5D9848AD9DFFC8A87877ACD2"/>
    <w:rsid w:val="005D00CC"/>
  </w:style>
  <w:style w:type="paragraph" w:customStyle="1" w:styleId="4F166A42A02E40CCB45FC9D775160D42">
    <w:name w:val="4F166A42A02E40CCB45FC9D775160D42"/>
    <w:rsid w:val="005D00CC"/>
  </w:style>
  <w:style w:type="paragraph" w:customStyle="1" w:styleId="6A62E38C974541FFA6A170472DC6DBDE">
    <w:name w:val="6A62E38C974541FFA6A170472DC6DBDE"/>
    <w:rsid w:val="005D00CC"/>
  </w:style>
  <w:style w:type="paragraph" w:customStyle="1" w:styleId="363682AE1E6A4E20A4216C0220C562EE">
    <w:name w:val="363682AE1E6A4E20A4216C0220C562EE"/>
    <w:rsid w:val="005D00CC"/>
  </w:style>
  <w:style w:type="paragraph" w:customStyle="1" w:styleId="C62A955E75EF4BC4BE9DA85ECFA979B5">
    <w:name w:val="C62A955E75EF4BC4BE9DA85ECFA979B5"/>
    <w:rsid w:val="005D00CC"/>
  </w:style>
  <w:style w:type="paragraph" w:customStyle="1" w:styleId="CAE65B154EE94FE3B973AD99A7980EDC">
    <w:name w:val="CAE65B154EE94FE3B973AD99A7980EDC"/>
    <w:rsid w:val="005D00CC"/>
  </w:style>
  <w:style w:type="paragraph" w:customStyle="1" w:styleId="A5F1175DDCC64B43B0C12351C1680642">
    <w:name w:val="A5F1175DDCC64B43B0C12351C1680642"/>
    <w:rsid w:val="005D00CC"/>
  </w:style>
  <w:style w:type="paragraph" w:customStyle="1" w:styleId="57E01E9B8BA041D587910B82E5B8D0C2">
    <w:name w:val="57E01E9B8BA041D587910B82E5B8D0C2"/>
    <w:rsid w:val="005D00CC"/>
  </w:style>
  <w:style w:type="paragraph" w:customStyle="1" w:styleId="EADF8CD2E1D84CED83D10961E862C78B">
    <w:name w:val="EADF8CD2E1D84CED83D10961E862C78B"/>
    <w:rsid w:val="005D00CC"/>
  </w:style>
  <w:style w:type="paragraph" w:customStyle="1" w:styleId="A2587BC4ADBA44209F5212CC60B5F8FD">
    <w:name w:val="A2587BC4ADBA44209F5212CC60B5F8FD"/>
    <w:rsid w:val="005D00CC"/>
  </w:style>
  <w:style w:type="paragraph" w:customStyle="1" w:styleId="B16077B918564BA58A49082FCE43DC70">
    <w:name w:val="B16077B918564BA58A49082FCE43DC70"/>
    <w:rsid w:val="005D00CC"/>
  </w:style>
  <w:style w:type="paragraph" w:customStyle="1" w:styleId="3E739C5F4ACB4E33BE358BD91B32B2F1">
    <w:name w:val="3E739C5F4ACB4E33BE358BD91B32B2F1"/>
    <w:rsid w:val="005D00CC"/>
  </w:style>
  <w:style w:type="paragraph" w:customStyle="1" w:styleId="DEA3521B72B346528D4A7B7FC1C6D9DD">
    <w:name w:val="DEA3521B72B346528D4A7B7FC1C6D9DD"/>
    <w:rsid w:val="005D00CC"/>
  </w:style>
  <w:style w:type="paragraph" w:customStyle="1" w:styleId="35B3E9CF93D74867AC4501BC119893BB">
    <w:name w:val="35B3E9CF93D74867AC4501BC119893BB"/>
    <w:rsid w:val="005D00CC"/>
  </w:style>
  <w:style w:type="paragraph" w:customStyle="1" w:styleId="AF9FD8BC5F5D4FF2B38D0D5F5C57608E">
    <w:name w:val="AF9FD8BC5F5D4FF2B38D0D5F5C57608E"/>
    <w:rsid w:val="005D00CC"/>
  </w:style>
  <w:style w:type="paragraph" w:customStyle="1" w:styleId="34DFC4AEB0FB419EBBF0A959560F19BB">
    <w:name w:val="34DFC4AEB0FB419EBBF0A959560F19BB"/>
    <w:rsid w:val="005D00CC"/>
  </w:style>
  <w:style w:type="paragraph" w:customStyle="1" w:styleId="027C056BEB4C42A4A2A994891A93F7C3">
    <w:name w:val="027C056BEB4C42A4A2A994891A93F7C3"/>
    <w:rsid w:val="005D00CC"/>
  </w:style>
  <w:style w:type="paragraph" w:customStyle="1" w:styleId="9739BB4551A54B95AAE8A4D27FED85EC">
    <w:name w:val="9739BB4551A54B95AAE8A4D27FED85EC"/>
    <w:rsid w:val="005D00CC"/>
  </w:style>
  <w:style w:type="paragraph" w:customStyle="1" w:styleId="137FC1872BEA48129CA4D1F42AF72064">
    <w:name w:val="137FC1872BEA48129CA4D1F42AF72064"/>
    <w:rsid w:val="005D00CC"/>
  </w:style>
  <w:style w:type="paragraph" w:customStyle="1" w:styleId="548B0A79AFB347209D93CB2E54801A37">
    <w:name w:val="548B0A79AFB347209D93CB2E54801A37"/>
    <w:rsid w:val="005D00CC"/>
  </w:style>
  <w:style w:type="paragraph" w:customStyle="1" w:styleId="C5328097FF7140B7BF9AE047CA4A947E">
    <w:name w:val="C5328097FF7140B7BF9AE047CA4A947E"/>
    <w:rsid w:val="005D00CC"/>
  </w:style>
  <w:style w:type="paragraph" w:customStyle="1" w:styleId="599952E4E0C94B3280D155DB67DD1D05">
    <w:name w:val="599952E4E0C94B3280D155DB67DD1D05"/>
    <w:rsid w:val="005D00CC"/>
  </w:style>
  <w:style w:type="paragraph" w:customStyle="1" w:styleId="29B9126EA9524FA1AA2E292245D96DC5">
    <w:name w:val="29B9126EA9524FA1AA2E292245D96DC5"/>
    <w:rsid w:val="005D00CC"/>
  </w:style>
  <w:style w:type="paragraph" w:customStyle="1" w:styleId="66BD76B8F75B43C7A4DEC23FFA4DD371">
    <w:name w:val="66BD76B8F75B43C7A4DEC23FFA4DD371"/>
    <w:rsid w:val="005D00CC"/>
  </w:style>
  <w:style w:type="paragraph" w:customStyle="1" w:styleId="C08DD09542B14AF6BC6C8EF21AE858E7">
    <w:name w:val="C08DD09542B14AF6BC6C8EF21AE858E7"/>
    <w:rsid w:val="005D00CC"/>
  </w:style>
  <w:style w:type="paragraph" w:customStyle="1" w:styleId="B291905CF39C4C52A7FF2F9F7507B8A8">
    <w:name w:val="B291905CF39C4C52A7FF2F9F7507B8A8"/>
    <w:rsid w:val="005D00CC"/>
  </w:style>
  <w:style w:type="paragraph" w:customStyle="1" w:styleId="2D98054B7AB94EA994A8B98C5C48D470">
    <w:name w:val="2D98054B7AB94EA994A8B98C5C48D470"/>
    <w:rsid w:val="005D00CC"/>
  </w:style>
  <w:style w:type="paragraph" w:customStyle="1" w:styleId="645CEEBA554A46219EEA22AFDAF39E2B">
    <w:name w:val="645CEEBA554A46219EEA22AFDAF39E2B"/>
    <w:rsid w:val="005D00CC"/>
  </w:style>
  <w:style w:type="paragraph" w:customStyle="1" w:styleId="BC91832E884E4FB9AD94B9461569CE8B">
    <w:name w:val="BC91832E884E4FB9AD94B9461569CE8B"/>
    <w:rsid w:val="005D00CC"/>
  </w:style>
  <w:style w:type="paragraph" w:customStyle="1" w:styleId="8D2A91145C034622AD31E2B8AEE40FB9">
    <w:name w:val="8D2A91145C034622AD31E2B8AEE40FB9"/>
    <w:rsid w:val="005D00CC"/>
  </w:style>
  <w:style w:type="paragraph" w:customStyle="1" w:styleId="B973A7563DF942C08E25F62A839E62DA">
    <w:name w:val="B973A7563DF942C08E25F62A839E62DA"/>
    <w:rsid w:val="005D00CC"/>
  </w:style>
  <w:style w:type="paragraph" w:customStyle="1" w:styleId="B05C92F984834C6A90623AA05D776A00">
    <w:name w:val="B05C92F984834C6A90623AA05D776A00"/>
    <w:rsid w:val="005D00CC"/>
  </w:style>
  <w:style w:type="paragraph" w:customStyle="1" w:styleId="9BBBB6D78AEF487CA14A7E9C7EDC5273">
    <w:name w:val="9BBBB6D78AEF487CA14A7E9C7EDC5273"/>
    <w:rsid w:val="005D00CC"/>
  </w:style>
  <w:style w:type="paragraph" w:customStyle="1" w:styleId="E02E9291E6604BE49B54F646A56AF98F">
    <w:name w:val="E02E9291E6604BE49B54F646A56AF98F"/>
    <w:rsid w:val="005D00CC"/>
  </w:style>
  <w:style w:type="paragraph" w:customStyle="1" w:styleId="E019B39B473F437894C773DD97FF1031">
    <w:name w:val="E019B39B473F437894C773DD97FF1031"/>
    <w:rsid w:val="005D00CC"/>
  </w:style>
  <w:style w:type="paragraph" w:customStyle="1" w:styleId="2D21C923F2E2433895CFE363F213FCE6">
    <w:name w:val="2D21C923F2E2433895CFE363F213FCE6"/>
    <w:rsid w:val="005D00CC"/>
  </w:style>
  <w:style w:type="paragraph" w:customStyle="1" w:styleId="C1616B69A5A04485A6AD9865DC12CCFF">
    <w:name w:val="C1616B69A5A04485A6AD9865DC12CCFF"/>
    <w:rsid w:val="005D00CC"/>
  </w:style>
  <w:style w:type="paragraph" w:customStyle="1" w:styleId="33833138BB1F41F3B1D05E0F04DE1225">
    <w:name w:val="33833138BB1F41F3B1D05E0F04DE1225"/>
    <w:rsid w:val="005D00CC"/>
  </w:style>
  <w:style w:type="paragraph" w:customStyle="1" w:styleId="B55D1FFFF294470AA2741194B488BF2E">
    <w:name w:val="B55D1FFFF294470AA2741194B488BF2E"/>
    <w:rsid w:val="005D00CC"/>
  </w:style>
  <w:style w:type="paragraph" w:customStyle="1" w:styleId="1672E595AE2D458C916C4848647EDCBE">
    <w:name w:val="1672E595AE2D458C916C4848647EDCBE"/>
    <w:rsid w:val="005D00CC"/>
  </w:style>
  <w:style w:type="paragraph" w:customStyle="1" w:styleId="1C3631552F654A60943B9AB8BB625170">
    <w:name w:val="1C3631552F654A60943B9AB8BB625170"/>
    <w:rsid w:val="005D00CC"/>
  </w:style>
  <w:style w:type="paragraph" w:customStyle="1" w:styleId="25869ED0570A496D88C0FD1D7D04E5D0">
    <w:name w:val="25869ED0570A496D88C0FD1D7D04E5D0"/>
    <w:rsid w:val="005D00CC"/>
  </w:style>
  <w:style w:type="paragraph" w:customStyle="1" w:styleId="B8F27421B1AB409FA673C05D52B4F60A">
    <w:name w:val="B8F27421B1AB409FA673C05D52B4F60A"/>
    <w:rsid w:val="005D00CC"/>
  </w:style>
  <w:style w:type="paragraph" w:customStyle="1" w:styleId="4132D2AC873C40B29C0D05E18BF8480A">
    <w:name w:val="4132D2AC873C40B29C0D05E18BF8480A"/>
    <w:rsid w:val="005D00CC"/>
  </w:style>
  <w:style w:type="paragraph" w:customStyle="1" w:styleId="4A4B6D02FD054A9AA5CA8C83EBAF4D78">
    <w:name w:val="4A4B6D02FD054A9AA5CA8C83EBAF4D78"/>
    <w:rsid w:val="005D00CC"/>
  </w:style>
  <w:style w:type="paragraph" w:customStyle="1" w:styleId="6949894198D64E9AAC11E5FFF1915971">
    <w:name w:val="6949894198D64E9AAC11E5FFF1915971"/>
    <w:rsid w:val="005D00CC"/>
  </w:style>
  <w:style w:type="paragraph" w:customStyle="1" w:styleId="3BC3CA34F1214D6381379ECCD29F2C6D">
    <w:name w:val="3BC3CA34F1214D6381379ECCD29F2C6D"/>
    <w:rsid w:val="005D00CC"/>
  </w:style>
  <w:style w:type="paragraph" w:customStyle="1" w:styleId="7617F4BF66A045208C6CB040068BBF63">
    <w:name w:val="7617F4BF66A045208C6CB040068BBF63"/>
    <w:rsid w:val="005D00CC"/>
  </w:style>
  <w:style w:type="paragraph" w:customStyle="1" w:styleId="E1561C1F3AEA4A3494F5AF82D9637FB9">
    <w:name w:val="E1561C1F3AEA4A3494F5AF82D9637FB9"/>
    <w:rsid w:val="005D00CC"/>
  </w:style>
  <w:style w:type="paragraph" w:customStyle="1" w:styleId="9517EDFED5684A2198B11CEF07214B2A">
    <w:name w:val="9517EDFED5684A2198B11CEF07214B2A"/>
    <w:rsid w:val="005D00CC"/>
  </w:style>
  <w:style w:type="paragraph" w:customStyle="1" w:styleId="E01F1EE2DC0D4912AA8B552507E00434">
    <w:name w:val="E01F1EE2DC0D4912AA8B552507E00434"/>
    <w:rsid w:val="005D00CC"/>
  </w:style>
  <w:style w:type="paragraph" w:customStyle="1" w:styleId="1353E0EB5E7C43F39BE134FFC2B734C1">
    <w:name w:val="1353E0EB5E7C43F39BE134FFC2B734C1"/>
    <w:rsid w:val="005D00CC"/>
  </w:style>
  <w:style w:type="paragraph" w:customStyle="1" w:styleId="01E89BE1239D4C5EB64EFFCB0272AAA1">
    <w:name w:val="01E89BE1239D4C5EB64EFFCB0272AAA1"/>
    <w:rsid w:val="005D00CC"/>
  </w:style>
  <w:style w:type="paragraph" w:customStyle="1" w:styleId="21E16DB246874726B8156498001795FC">
    <w:name w:val="21E16DB246874726B8156498001795FC"/>
    <w:rsid w:val="005D00CC"/>
  </w:style>
  <w:style w:type="paragraph" w:customStyle="1" w:styleId="CFFFA55E0D424424972C1A5DDBEE0333">
    <w:name w:val="CFFFA55E0D424424972C1A5DDBEE0333"/>
    <w:rsid w:val="005D00CC"/>
  </w:style>
  <w:style w:type="paragraph" w:customStyle="1" w:styleId="6FBF858B1C9E4C2E83FFAF07173146B5">
    <w:name w:val="6FBF858B1C9E4C2E83FFAF07173146B5"/>
    <w:rsid w:val="005D00CC"/>
  </w:style>
  <w:style w:type="paragraph" w:customStyle="1" w:styleId="64BA0E991D7E43C59556AB895D855795">
    <w:name w:val="64BA0E991D7E43C59556AB895D855795"/>
    <w:rsid w:val="005D00CC"/>
  </w:style>
  <w:style w:type="paragraph" w:customStyle="1" w:styleId="4B3D499C549C48A58FB66C88FD49F096">
    <w:name w:val="4B3D499C549C48A58FB66C88FD49F096"/>
    <w:rsid w:val="005D00CC"/>
  </w:style>
  <w:style w:type="paragraph" w:customStyle="1" w:styleId="8B0C10BF6276462EAA11F68BB18A9A59">
    <w:name w:val="8B0C10BF6276462EAA11F68BB18A9A59"/>
    <w:rsid w:val="005D00CC"/>
  </w:style>
  <w:style w:type="paragraph" w:customStyle="1" w:styleId="0C36B0DBD35E49129BE35CFD8720DB17">
    <w:name w:val="0C36B0DBD35E49129BE35CFD8720DB17"/>
    <w:rsid w:val="005D00CC"/>
  </w:style>
  <w:style w:type="paragraph" w:customStyle="1" w:styleId="61EE020E27464C86B4A5FD0FB8300A1E">
    <w:name w:val="61EE020E27464C86B4A5FD0FB8300A1E"/>
    <w:rsid w:val="005D00CC"/>
  </w:style>
  <w:style w:type="paragraph" w:customStyle="1" w:styleId="2E46B018117E4499A0EBD49517A7E9DD1">
    <w:name w:val="2E46B018117E4499A0EBD49517A7E9DD1"/>
    <w:pPr>
      <w:numPr>
        <w:ilvl w:val="1"/>
      </w:numPr>
      <w:spacing w:line="240" w:lineRule="auto"/>
      <w:jc w:val="right"/>
    </w:pPr>
    <w:rPr>
      <w:color w:val="2F5496" w:themeColor="accent5" w:themeShade="BF"/>
      <w:spacing w:val="15"/>
      <w:sz w:val="40"/>
      <w:lang w:val="en-US" w:eastAsia="en-US"/>
    </w:rPr>
  </w:style>
  <w:style w:type="paragraph" w:customStyle="1" w:styleId="B16077B918564BA58A49082FCE43DC701">
    <w:name w:val="B16077B918564BA58A49082FCE43DC701"/>
    <w:pPr>
      <w:tabs>
        <w:tab w:val="left" w:pos="993"/>
      </w:tabs>
      <w:spacing w:line="240" w:lineRule="auto"/>
      <w:ind w:left="993"/>
      <w:jc w:val="both"/>
    </w:pPr>
    <w:rPr>
      <w:rFonts w:eastAsiaTheme="minorHAnsi"/>
      <w:sz w:val="20"/>
      <w:lang w:eastAsia="en-US"/>
    </w:rPr>
  </w:style>
  <w:style w:type="paragraph" w:customStyle="1" w:styleId="6949894198D64E9AAC11E5FFF19159711">
    <w:name w:val="6949894198D64E9AAC11E5FFF19159711"/>
    <w:rPr>
      <w:rFonts w:eastAsiaTheme="minorHAnsi"/>
      <w:sz w:val="20"/>
      <w:lang w:eastAsia="en-US"/>
    </w:rPr>
  </w:style>
  <w:style w:type="paragraph" w:customStyle="1" w:styleId="E1561C1F3AEA4A3494F5AF82D9637FB91">
    <w:name w:val="E1561C1F3AEA4A3494F5AF82D9637FB91"/>
    <w:rPr>
      <w:rFonts w:eastAsiaTheme="minorHAnsi"/>
      <w:sz w:val="20"/>
      <w:lang w:eastAsia="en-US"/>
    </w:rPr>
  </w:style>
  <w:style w:type="paragraph" w:customStyle="1" w:styleId="53F17464689B4B12A68AA2B4B7036CBA">
    <w:name w:val="53F17464689B4B12A68AA2B4B7036CBA"/>
    <w:rPr>
      <w:rFonts w:eastAsiaTheme="minorHAnsi"/>
      <w:sz w:val="20"/>
      <w:lang w:eastAsia="en-US"/>
    </w:rPr>
  </w:style>
  <w:style w:type="paragraph" w:customStyle="1" w:styleId="47480CD026C2409BBE674915D8925844">
    <w:name w:val="47480CD026C2409BBE674915D8925844"/>
  </w:style>
  <w:style w:type="paragraph" w:customStyle="1" w:styleId="47480CD026C2409BBE674915D89258441">
    <w:name w:val="47480CD026C2409BBE674915D89258441"/>
    <w:pPr>
      <w:numPr>
        <w:ilvl w:val="1"/>
      </w:numPr>
      <w:spacing w:line="240" w:lineRule="auto"/>
      <w:jc w:val="right"/>
    </w:pPr>
    <w:rPr>
      <w:color w:val="2F5496" w:themeColor="accent5" w:themeShade="BF"/>
      <w:spacing w:val="15"/>
      <w:sz w:val="40"/>
      <w:lang w:val="en-US" w:eastAsia="en-US"/>
    </w:rPr>
  </w:style>
  <w:style w:type="paragraph" w:customStyle="1" w:styleId="B16077B918564BA58A49082FCE43DC702">
    <w:name w:val="B16077B918564BA58A49082FCE43DC702"/>
    <w:pPr>
      <w:tabs>
        <w:tab w:val="left" w:pos="993"/>
      </w:tabs>
      <w:spacing w:line="240" w:lineRule="auto"/>
      <w:ind w:left="993"/>
      <w:jc w:val="both"/>
    </w:pPr>
    <w:rPr>
      <w:rFonts w:eastAsiaTheme="minorHAnsi"/>
      <w:sz w:val="20"/>
      <w:lang w:eastAsia="en-US"/>
    </w:rPr>
  </w:style>
  <w:style w:type="paragraph" w:customStyle="1" w:styleId="6949894198D64E9AAC11E5FFF19159712">
    <w:name w:val="6949894198D64E9AAC11E5FFF19159712"/>
    <w:rPr>
      <w:rFonts w:eastAsiaTheme="minorHAnsi"/>
      <w:sz w:val="20"/>
      <w:lang w:eastAsia="en-US"/>
    </w:rPr>
  </w:style>
  <w:style w:type="paragraph" w:customStyle="1" w:styleId="E1561C1F3AEA4A3494F5AF82D9637FB92">
    <w:name w:val="E1561C1F3AEA4A3494F5AF82D9637FB92"/>
    <w:rPr>
      <w:rFonts w:eastAsiaTheme="minorHAnsi"/>
      <w:sz w:val="20"/>
      <w:lang w:eastAsia="en-US"/>
    </w:rPr>
  </w:style>
  <w:style w:type="paragraph" w:customStyle="1" w:styleId="53F17464689B4B12A68AA2B4B7036CBA1">
    <w:name w:val="53F17464689B4B12A68AA2B4B7036CBA1"/>
    <w:rPr>
      <w:rFonts w:eastAsiaTheme="minorHAnsi"/>
      <w:sz w:val="20"/>
      <w:lang w:eastAsia="en-US"/>
    </w:rPr>
  </w:style>
  <w:style w:type="paragraph" w:customStyle="1" w:styleId="84740A0C04A44D008AFCED49AC840259">
    <w:name w:val="84740A0C04A44D008AFCED49AC840259"/>
    <w:rsid w:val="00E67ADD"/>
  </w:style>
  <w:style w:type="paragraph" w:customStyle="1" w:styleId="61AC46F14DFE449095BC4CC09DA78C43">
    <w:name w:val="61AC46F14DFE449095BC4CC09DA78C43"/>
    <w:rsid w:val="00E67ADD"/>
  </w:style>
  <w:style w:type="paragraph" w:customStyle="1" w:styleId="252E9E61C72E4D6BA63906E9FF995DC6">
    <w:name w:val="252E9E61C72E4D6BA63906E9FF995DC6"/>
    <w:rsid w:val="00E67ADD"/>
  </w:style>
  <w:style w:type="paragraph" w:customStyle="1" w:styleId="3C7B5C1559884340A311D798C9FB6C32">
    <w:name w:val="3C7B5C1559884340A311D798C9FB6C32"/>
    <w:rsid w:val="00E67ADD"/>
  </w:style>
  <w:style w:type="paragraph" w:customStyle="1" w:styleId="B821628CCFC0400FA40CBC20844C4102">
    <w:name w:val="B821628CCFC0400FA40CBC20844C4102"/>
    <w:rsid w:val="00E67ADD"/>
  </w:style>
  <w:style w:type="paragraph" w:customStyle="1" w:styleId="88481869A3B34ECB8E7676881FF54791">
    <w:name w:val="88481869A3B34ECB8E7676881FF54791"/>
    <w:rsid w:val="00E67ADD"/>
  </w:style>
  <w:style w:type="paragraph" w:customStyle="1" w:styleId="14923362601845FFBA651A95A8403FE8">
    <w:name w:val="14923362601845FFBA651A95A8403FE8"/>
    <w:rsid w:val="00E67ADD"/>
  </w:style>
  <w:style w:type="paragraph" w:customStyle="1" w:styleId="B643C6D47FC74592BF648B6AE8BF8F0E">
    <w:name w:val="B643C6D47FC74592BF648B6AE8BF8F0E"/>
    <w:rsid w:val="00E67ADD"/>
  </w:style>
  <w:style w:type="paragraph" w:customStyle="1" w:styleId="CF6A3769448843C68A65854387F0E0D1">
    <w:name w:val="CF6A3769448843C68A65854387F0E0D1"/>
    <w:rsid w:val="00E67ADD"/>
  </w:style>
  <w:style w:type="paragraph" w:customStyle="1" w:styleId="6949894198D64E9AAC11E5FFF19159713">
    <w:name w:val="6949894198D64E9AAC11E5FFF19159713"/>
    <w:rsid w:val="00E67ADD"/>
    <w:rPr>
      <w:rFonts w:eastAsiaTheme="minorHAnsi"/>
      <w:sz w:val="20"/>
      <w:lang w:eastAsia="en-US"/>
    </w:rPr>
  </w:style>
  <w:style w:type="paragraph" w:customStyle="1" w:styleId="E1561C1F3AEA4A3494F5AF82D9637FB93">
    <w:name w:val="E1561C1F3AEA4A3494F5AF82D9637FB93"/>
    <w:rsid w:val="00E67ADD"/>
    <w:rPr>
      <w:rFonts w:eastAsiaTheme="minorHAnsi"/>
      <w:sz w:val="20"/>
      <w:lang w:eastAsia="en-US"/>
    </w:rPr>
  </w:style>
  <w:style w:type="paragraph" w:customStyle="1" w:styleId="6949894198D64E9AAC11E5FFF19159714">
    <w:name w:val="6949894198D64E9AAC11E5FFF19159714"/>
    <w:rsid w:val="00E67ADD"/>
    <w:rPr>
      <w:rFonts w:eastAsiaTheme="minorHAnsi"/>
      <w:sz w:val="20"/>
      <w:lang w:eastAsia="en-US"/>
    </w:rPr>
  </w:style>
  <w:style w:type="paragraph" w:customStyle="1" w:styleId="E1561C1F3AEA4A3494F5AF82D9637FB94">
    <w:name w:val="E1561C1F3AEA4A3494F5AF82D9637FB94"/>
    <w:rsid w:val="00E67ADD"/>
    <w:rPr>
      <w:rFonts w:eastAsiaTheme="minorHAnsi"/>
      <w:sz w:val="20"/>
      <w:lang w:eastAsia="en-US"/>
    </w:rPr>
  </w:style>
  <w:style w:type="paragraph" w:customStyle="1" w:styleId="ACD0A9BE6BB445F195EC6DF4A33154FC">
    <w:name w:val="ACD0A9BE6BB445F195EC6DF4A33154FC"/>
    <w:rsid w:val="00E67ADD"/>
  </w:style>
  <w:style w:type="paragraph" w:customStyle="1" w:styleId="9EE0A6694C9D4F5DAEB7049498250B5F">
    <w:name w:val="9EE0A6694C9D4F5DAEB7049498250B5F"/>
    <w:rsid w:val="00E67ADD"/>
  </w:style>
  <w:style w:type="paragraph" w:customStyle="1" w:styleId="C7D4FF41938E45DF9713F6AE07261558">
    <w:name w:val="C7D4FF41938E45DF9713F6AE07261558"/>
    <w:rsid w:val="00E67ADD"/>
  </w:style>
  <w:style w:type="paragraph" w:customStyle="1" w:styleId="1449B23383764A368C9FDC003395CF47">
    <w:name w:val="1449B23383764A368C9FDC003395CF47"/>
    <w:rsid w:val="00E67ADD"/>
  </w:style>
  <w:style w:type="paragraph" w:customStyle="1" w:styleId="474C1C4A2E344DB1836922BE560D43D5">
    <w:name w:val="474C1C4A2E344DB1836922BE560D43D5"/>
    <w:rsid w:val="00E67ADD"/>
  </w:style>
  <w:style w:type="paragraph" w:customStyle="1" w:styleId="C4603199D63D498AB5790F0D806C4BBA">
    <w:name w:val="C4603199D63D498AB5790F0D806C4BBA"/>
    <w:rsid w:val="00E67ADD"/>
  </w:style>
  <w:style w:type="paragraph" w:customStyle="1" w:styleId="2825034B00AA4908B332495C78DEF6F1">
    <w:name w:val="2825034B00AA4908B332495C78DEF6F1"/>
    <w:rsid w:val="00E67ADD"/>
  </w:style>
  <w:style w:type="paragraph" w:customStyle="1" w:styleId="62133AF762804FC9B2B13ADC71BF3D59">
    <w:name w:val="62133AF762804FC9B2B13ADC71BF3D59"/>
    <w:rsid w:val="00E67ADD"/>
  </w:style>
  <w:style w:type="paragraph" w:customStyle="1" w:styleId="3CF690BD6CBA4FDE8441C30CC09ED053">
    <w:name w:val="3CF690BD6CBA4FDE8441C30CC09ED053"/>
    <w:rsid w:val="00E67ADD"/>
  </w:style>
  <w:style w:type="paragraph" w:customStyle="1" w:styleId="A33944166DD647FFA0696C29D0BFB5FE">
    <w:name w:val="A33944166DD647FFA0696C29D0BFB5FE"/>
    <w:rsid w:val="00E67ADD"/>
  </w:style>
  <w:style w:type="paragraph" w:customStyle="1" w:styleId="1011676E44BF4BF69BBEF1054BC3E7C8">
    <w:name w:val="1011676E44BF4BF69BBEF1054BC3E7C8"/>
    <w:rsid w:val="00E67ADD"/>
  </w:style>
  <w:style w:type="paragraph" w:customStyle="1" w:styleId="6A443CAE1C314AF39D917F62BB3F8D61">
    <w:name w:val="6A443CAE1C314AF39D917F62BB3F8D61"/>
    <w:rsid w:val="00E67ADD"/>
  </w:style>
  <w:style w:type="paragraph" w:customStyle="1" w:styleId="CF3B4F4BCA92471281C244EB5C5E87FC">
    <w:name w:val="CF3B4F4BCA92471281C244EB5C5E87FC"/>
    <w:rsid w:val="00E67ADD"/>
  </w:style>
  <w:style w:type="paragraph" w:customStyle="1" w:styleId="44DAE54402744DD2A69BFED4885180CD">
    <w:name w:val="44DAE54402744DD2A69BFED4885180CD"/>
    <w:rsid w:val="00E67ADD"/>
  </w:style>
  <w:style w:type="paragraph" w:customStyle="1" w:styleId="E69BBCF8FBC1486E83A8D414560AF003">
    <w:name w:val="E69BBCF8FBC1486E83A8D414560AF003"/>
    <w:rsid w:val="00E67ADD"/>
  </w:style>
  <w:style w:type="paragraph" w:customStyle="1" w:styleId="23686716CF1E44189463C33309339126">
    <w:name w:val="23686716CF1E44189463C33309339126"/>
    <w:rsid w:val="00E67ADD"/>
  </w:style>
  <w:style w:type="paragraph" w:customStyle="1" w:styleId="F4435D2147B44F72A01FF692B9BECB1C">
    <w:name w:val="F4435D2147B44F72A01FF692B9BECB1C"/>
    <w:rsid w:val="00E67ADD"/>
  </w:style>
  <w:style w:type="paragraph" w:customStyle="1" w:styleId="96B8FA349E714FE1870EF422F37F905B">
    <w:name w:val="96B8FA349E714FE1870EF422F37F905B"/>
    <w:rsid w:val="00E67ADD"/>
  </w:style>
  <w:style w:type="paragraph" w:customStyle="1" w:styleId="B1C46D148A9C41ACB831771AAD317E0D">
    <w:name w:val="B1C46D148A9C41ACB831771AAD317E0D"/>
    <w:rsid w:val="00E67ADD"/>
  </w:style>
  <w:style w:type="paragraph" w:customStyle="1" w:styleId="87ACDADE8CE44E9E847CAC629CDF6E2C">
    <w:name w:val="87ACDADE8CE44E9E847CAC629CDF6E2C"/>
    <w:rsid w:val="00E67ADD"/>
  </w:style>
  <w:style w:type="paragraph" w:customStyle="1" w:styleId="30E38FE8DDF046CABE7E7F9D4274F7C9">
    <w:name w:val="30E38FE8DDF046CABE7E7F9D4274F7C9"/>
    <w:rsid w:val="00E67ADD"/>
  </w:style>
  <w:style w:type="paragraph" w:customStyle="1" w:styleId="D242C3F65E9B407EBA51124263857C5A">
    <w:name w:val="D242C3F65E9B407EBA51124263857C5A"/>
    <w:rsid w:val="00E67ADD"/>
  </w:style>
  <w:style w:type="paragraph" w:customStyle="1" w:styleId="BDD2D2023CD14B6C85FE24DF06F93D58">
    <w:name w:val="BDD2D2023CD14B6C85FE24DF06F93D58"/>
    <w:rsid w:val="00E67ADD"/>
  </w:style>
  <w:style w:type="paragraph" w:customStyle="1" w:styleId="93C44E750B4C447D8210021DB72A4B49">
    <w:name w:val="93C44E750B4C447D8210021DB72A4B49"/>
    <w:rsid w:val="00E67ADD"/>
  </w:style>
  <w:style w:type="paragraph" w:customStyle="1" w:styleId="17869920B6C1456AA30C2087F3B48BAC">
    <w:name w:val="17869920B6C1456AA30C2087F3B48BAC"/>
    <w:rsid w:val="00E67ADD"/>
  </w:style>
  <w:style w:type="paragraph" w:customStyle="1" w:styleId="FF8B142D7BFF46BE97B9534CE8413FA4">
    <w:name w:val="FF8B142D7BFF46BE97B9534CE8413FA4"/>
    <w:rsid w:val="00E67ADD"/>
  </w:style>
  <w:style w:type="paragraph" w:customStyle="1" w:styleId="E2EE2EEC86E5472F88E4E92A9973F1B4">
    <w:name w:val="E2EE2EEC86E5472F88E4E92A9973F1B4"/>
    <w:rsid w:val="00E67ADD"/>
  </w:style>
  <w:style w:type="paragraph" w:customStyle="1" w:styleId="10445C5480A14E8FAD00B60BC027F040">
    <w:name w:val="10445C5480A14E8FAD00B60BC027F040"/>
    <w:rsid w:val="00E67ADD"/>
  </w:style>
  <w:style w:type="paragraph" w:customStyle="1" w:styleId="48DF7E8E8FF94C13AB14935C20EF0236">
    <w:name w:val="48DF7E8E8FF94C13AB14935C20EF0236"/>
    <w:rsid w:val="00E67ADD"/>
  </w:style>
  <w:style w:type="paragraph" w:customStyle="1" w:styleId="BF4F266B1E6B456395105DFE25D6F534">
    <w:name w:val="BF4F266B1E6B456395105DFE25D6F534"/>
    <w:rsid w:val="00E67ADD"/>
  </w:style>
  <w:style w:type="paragraph" w:customStyle="1" w:styleId="D18380975EDB4200A657BE6230BA609E">
    <w:name w:val="D18380975EDB4200A657BE6230BA609E"/>
    <w:rsid w:val="00E67ADD"/>
  </w:style>
  <w:style w:type="paragraph" w:customStyle="1" w:styleId="2891A06959A443C4B4677353D7544D21">
    <w:name w:val="2891A06959A443C4B4677353D7544D21"/>
    <w:rsid w:val="00E67ADD"/>
  </w:style>
  <w:style w:type="paragraph" w:customStyle="1" w:styleId="E1561C1F3AEA4A3494F5AF82D9637FB95">
    <w:name w:val="E1561C1F3AEA4A3494F5AF82D9637FB95"/>
    <w:rsid w:val="005B5A23"/>
    <w:pPr>
      <w:jc w:val="both"/>
    </w:pPr>
    <w:rPr>
      <w:rFonts w:eastAsiaTheme="minorHAnsi"/>
      <w:sz w:val="20"/>
      <w:lang w:val="en-US" w:eastAsia="en-US"/>
    </w:rPr>
  </w:style>
  <w:style w:type="paragraph" w:customStyle="1" w:styleId="ACD0A9BE6BB445F195EC6DF4A33154FC1">
    <w:name w:val="ACD0A9BE6BB445F195EC6DF4A33154FC1"/>
    <w:rsid w:val="005B5A23"/>
    <w:pPr>
      <w:jc w:val="both"/>
    </w:pPr>
    <w:rPr>
      <w:rFonts w:eastAsiaTheme="minorHAnsi"/>
      <w:sz w:val="20"/>
      <w:lang w:val="en-US" w:eastAsia="en-US"/>
    </w:rPr>
  </w:style>
  <w:style w:type="paragraph" w:customStyle="1" w:styleId="30E38FE8DDF046CABE7E7F9D4274F7C91">
    <w:name w:val="30E38FE8DDF046CABE7E7F9D4274F7C91"/>
    <w:rsid w:val="005B5A23"/>
    <w:pPr>
      <w:jc w:val="both"/>
    </w:pPr>
    <w:rPr>
      <w:rFonts w:eastAsiaTheme="minorHAnsi"/>
      <w:sz w:val="20"/>
      <w:lang w:val="en-US" w:eastAsia="en-US"/>
    </w:rPr>
  </w:style>
  <w:style w:type="paragraph" w:customStyle="1" w:styleId="D242C3F65E9B407EBA51124263857C5A1">
    <w:name w:val="D242C3F65E9B407EBA51124263857C5A1"/>
    <w:rsid w:val="005B5A23"/>
    <w:pPr>
      <w:jc w:val="both"/>
    </w:pPr>
    <w:rPr>
      <w:rFonts w:eastAsiaTheme="minorHAnsi"/>
      <w:sz w:val="20"/>
      <w:lang w:val="en-US" w:eastAsia="en-US"/>
    </w:rPr>
  </w:style>
  <w:style w:type="paragraph" w:customStyle="1" w:styleId="BDD2D2023CD14B6C85FE24DF06F93D581">
    <w:name w:val="BDD2D2023CD14B6C85FE24DF06F93D581"/>
    <w:rsid w:val="005B5A23"/>
    <w:pPr>
      <w:jc w:val="both"/>
    </w:pPr>
    <w:rPr>
      <w:rFonts w:eastAsiaTheme="minorHAnsi"/>
      <w:sz w:val="20"/>
      <w:lang w:val="en-US" w:eastAsia="en-US"/>
    </w:rPr>
  </w:style>
  <w:style w:type="paragraph" w:customStyle="1" w:styleId="93C44E750B4C447D8210021DB72A4B491">
    <w:name w:val="93C44E750B4C447D8210021DB72A4B491"/>
    <w:rsid w:val="005B5A23"/>
    <w:pPr>
      <w:jc w:val="both"/>
    </w:pPr>
    <w:rPr>
      <w:rFonts w:eastAsiaTheme="minorHAnsi"/>
      <w:sz w:val="20"/>
      <w:lang w:val="en-US" w:eastAsia="en-US"/>
    </w:rPr>
  </w:style>
  <w:style w:type="paragraph" w:customStyle="1" w:styleId="17869920B6C1456AA30C2087F3B48BAC1">
    <w:name w:val="17869920B6C1456AA30C2087F3B48BAC1"/>
    <w:rsid w:val="005B5A23"/>
    <w:pPr>
      <w:jc w:val="both"/>
    </w:pPr>
    <w:rPr>
      <w:rFonts w:eastAsiaTheme="minorHAnsi"/>
      <w:sz w:val="20"/>
      <w:lang w:val="en-US" w:eastAsia="en-US"/>
    </w:rPr>
  </w:style>
  <w:style w:type="paragraph" w:customStyle="1" w:styleId="FF8B142D7BFF46BE97B9534CE8413FA41">
    <w:name w:val="FF8B142D7BFF46BE97B9534CE8413FA41"/>
    <w:rsid w:val="005B5A23"/>
    <w:pPr>
      <w:jc w:val="both"/>
    </w:pPr>
    <w:rPr>
      <w:rFonts w:eastAsiaTheme="minorHAnsi"/>
      <w:sz w:val="20"/>
      <w:lang w:val="en-US" w:eastAsia="en-US"/>
    </w:rPr>
  </w:style>
  <w:style w:type="paragraph" w:customStyle="1" w:styleId="E2EE2EEC86E5472F88E4E92A9973F1B41">
    <w:name w:val="E2EE2EEC86E5472F88E4E92A9973F1B41"/>
    <w:rsid w:val="005B5A23"/>
    <w:pPr>
      <w:jc w:val="both"/>
    </w:pPr>
    <w:rPr>
      <w:rFonts w:eastAsiaTheme="minorHAnsi"/>
      <w:sz w:val="20"/>
      <w:lang w:val="en-US" w:eastAsia="en-US"/>
    </w:rPr>
  </w:style>
  <w:style w:type="paragraph" w:customStyle="1" w:styleId="10445C5480A14E8FAD00B60BC027F0401">
    <w:name w:val="10445C5480A14E8FAD00B60BC027F0401"/>
    <w:rsid w:val="005B5A23"/>
    <w:pPr>
      <w:jc w:val="both"/>
    </w:pPr>
    <w:rPr>
      <w:rFonts w:eastAsiaTheme="minorHAnsi"/>
      <w:sz w:val="20"/>
      <w:lang w:val="en-US" w:eastAsia="en-US"/>
    </w:rPr>
  </w:style>
  <w:style w:type="paragraph" w:customStyle="1" w:styleId="48DF7E8E8FF94C13AB14935C20EF02361">
    <w:name w:val="48DF7E8E8FF94C13AB14935C20EF02361"/>
    <w:rsid w:val="005B5A23"/>
    <w:pPr>
      <w:jc w:val="both"/>
    </w:pPr>
    <w:rPr>
      <w:rFonts w:eastAsiaTheme="minorHAnsi"/>
      <w:sz w:val="20"/>
      <w:lang w:val="en-US" w:eastAsia="en-US"/>
    </w:rPr>
  </w:style>
  <w:style w:type="paragraph" w:customStyle="1" w:styleId="BF4F266B1E6B456395105DFE25D6F5341">
    <w:name w:val="BF4F266B1E6B456395105DFE25D6F5341"/>
    <w:rsid w:val="005B5A23"/>
    <w:pPr>
      <w:jc w:val="both"/>
    </w:pPr>
    <w:rPr>
      <w:rFonts w:eastAsiaTheme="minorHAnsi"/>
      <w:sz w:val="20"/>
      <w:lang w:val="en-US" w:eastAsia="en-US"/>
    </w:rPr>
  </w:style>
  <w:style w:type="paragraph" w:customStyle="1" w:styleId="D18380975EDB4200A657BE6230BA609E1">
    <w:name w:val="D18380975EDB4200A657BE6230BA609E1"/>
    <w:rsid w:val="005B5A23"/>
    <w:pPr>
      <w:jc w:val="both"/>
    </w:pPr>
    <w:rPr>
      <w:rFonts w:eastAsiaTheme="minorHAnsi"/>
      <w:sz w:val="20"/>
      <w:lang w:val="en-US" w:eastAsia="en-US"/>
    </w:rPr>
  </w:style>
  <w:style w:type="paragraph" w:customStyle="1" w:styleId="2891A06959A443C4B4677353D7544D211">
    <w:name w:val="2891A06959A443C4B4677353D7544D211"/>
    <w:rsid w:val="005B5A23"/>
    <w:pPr>
      <w:jc w:val="both"/>
    </w:pPr>
    <w:rPr>
      <w:rFonts w:eastAsiaTheme="minorHAnsi"/>
      <w:sz w:val="20"/>
      <w:lang w:val="en-US" w:eastAsia="en-US"/>
    </w:rPr>
  </w:style>
  <w:style w:type="paragraph" w:customStyle="1" w:styleId="E1561C1F3AEA4A3494F5AF82D9637FB96">
    <w:name w:val="E1561C1F3AEA4A3494F5AF82D9637FB96"/>
    <w:rsid w:val="00ED65D3"/>
    <w:pPr>
      <w:jc w:val="both"/>
    </w:pPr>
    <w:rPr>
      <w:rFonts w:eastAsiaTheme="minorHAnsi"/>
      <w:sz w:val="20"/>
      <w:lang w:val="en-US" w:eastAsia="en-US"/>
    </w:rPr>
  </w:style>
  <w:style w:type="paragraph" w:customStyle="1" w:styleId="ACD0A9BE6BB445F195EC6DF4A33154FC2">
    <w:name w:val="ACD0A9BE6BB445F195EC6DF4A33154FC2"/>
    <w:rsid w:val="00ED65D3"/>
    <w:pPr>
      <w:jc w:val="both"/>
    </w:pPr>
    <w:rPr>
      <w:rFonts w:eastAsiaTheme="minorHAnsi"/>
      <w:sz w:val="20"/>
      <w:lang w:val="en-US" w:eastAsia="en-US"/>
    </w:rPr>
  </w:style>
  <w:style w:type="paragraph" w:customStyle="1" w:styleId="30E38FE8DDF046CABE7E7F9D4274F7C92">
    <w:name w:val="30E38FE8DDF046CABE7E7F9D4274F7C92"/>
    <w:rsid w:val="00ED65D3"/>
    <w:pPr>
      <w:jc w:val="both"/>
    </w:pPr>
    <w:rPr>
      <w:rFonts w:eastAsiaTheme="minorHAnsi"/>
      <w:sz w:val="20"/>
      <w:lang w:val="en-US" w:eastAsia="en-US"/>
    </w:rPr>
  </w:style>
  <w:style w:type="paragraph" w:customStyle="1" w:styleId="D242C3F65E9B407EBA51124263857C5A2">
    <w:name w:val="D242C3F65E9B407EBA51124263857C5A2"/>
    <w:rsid w:val="00ED65D3"/>
    <w:pPr>
      <w:jc w:val="both"/>
    </w:pPr>
    <w:rPr>
      <w:rFonts w:eastAsiaTheme="minorHAnsi"/>
      <w:sz w:val="20"/>
      <w:lang w:val="en-US" w:eastAsia="en-US"/>
    </w:rPr>
  </w:style>
  <w:style w:type="paragraph" w:customStyle="1" w:styleId="BDD2D2023CD14B6C85FE24DF06F93D582">
    <w:name w:val="BDD2D2023CD14B6C85FE24DF06F93D582"/>
    <w:rsid w:val="00ED65D3"/>
    <w:pPr>
      <w:jc w:val="both"/>
    </w:pPr>
    <w:rPr>
      <w:rFonts w:eastAsiaTheme="minorHAnsi"/>
      <w:sz w:val="20"/>
      <w:lang w:val="en-US" w:eastAsia="en-US"/>
    </w:rPr>
  </w:style>
  <w:style w:type="paragraph" w:customStyle="1" w:styleId="93C44E750B4C447D8210021DB72A4B492">
    <w:name w:val="93C44E750B4C447D8210021DB72A4B492"/>
    <w:rsid w:val="00ED65D3"/>
    <w:pPr>
      <w:jc w:val="both"/>
    </w:pPr>
    <w:rPr>
      <w:rFonts w:eastAsiaTheme="minorHAnsi"/>
      <w:sz w:val="20"/>
      <w:lang w:val="en-US" w:eastAsia="en-US"/>
    </w:rPr>
  </w:style>
  <w:style w:type="paragraph" w:customStyle="1" w:styleId="17869920B6C1456AA30C2087F3B48BAC2">
    <w:name w:val="17869920B6C1456AA30C2087F3B48BAC2"/>
    <w:rsid w:val="00ED65D3"/>
    <w:pPr>
      <w:jc w:val="both"/>
    </w:pPr>
    <w:rPr>
      <w:rFonts w:eastAsiaTheme="minorHAnsi"/>
      <w:sz w:val="20"/>
      <w:lang w:val="en-US" w:eastAsia="en-US"/>
    </w:rPr>
  </w:style>
  <w:style w:type="paragraph" w:customStyle="1" w:styleId="FF8B142D7BFF46BE97B9534CE8413FA42">
    <w:name w:val="FF8B142D7BFF46BE97B9534CE8413FA42"/>
    <w:rsid w:val="00ED65D3"/>
    <w:pPr>
      <w:jc w:val="both"/>
    </w:pPr>
    <w:rPr>
      <w:rFonts w:eastAsiaTheme="minorHAnsi"/>
      <w:sz w:val="20"/>
      <w:lang w:val="en-US" w:eastAsia="en-US"/>
    </w:rPr>
  </w:style>
  <w:style w:type="paragraph" w:customStyle="1" w:styleId="E2EE2EEC86E5472F88E4E92A9973F1B42">
    <w:name w:val="E2EE2EEC86E5472F88E4E92A9973F1B42"/>
    <w:rsid w:val="00ED65D3"/>
    <w:pPr>
      <w:jc w:val="both"/>
    </w:pPr>
    <w:rPr>
      <w:rFonts w:eastAsiaTheme="minorHAnsi"/>
      <w:sz w:val="20"/>
      <w:lang w:val="en-US" w:eastAsia="en-US"/>
    </w:rPr>
  </w:style>
  <w:style w:type="paragraph" w:customStyle="1" w:styleId="10445C5480A14E8FAD00B60BC027F0402">
    <w:name w:val="10445C5480A14E8FAD00B60BC027F0402"/>
    <w:rsid w:val="00ED65D3"/>
    <w:pPr>
      <w:jc w:val="both"/>
    </w:pPr>
    <w:rPr>
      <w:rFonts w:eastAsiaTheme="minorHAnsi"/>
      <w:sz w:val="20"/>
      <w:lang w:val="en-US" w:eastAsia="en-US"/>
    </w:rPr>
  </w:style>
  <w:style w:type="paragraph" w:customStyle="1" w:styleId="48DF7E8E8FF94C13AB14935C20EF02362">
    <w:name w:val="48DF7E8E8FF94C13AB14935C20EF02362"/>
    <w:rsid w:val="00ED65D3"/>
    <w:pPr>
      <w:jc w:val="both"/>
    </w:pPr>
    <w:rPr>
      <w:rFonts w:eastAsiaTheme="minorHAnsi"/>
      <w:sz w:val="20"/>
      <w:lang w:val="en-US" w:eastAsia="en-US"/>
    </w:rPr>
  </w:style>
  <w:style w:type="paragraph" w:customStyle="1" w:styleId="BF4F266B1E6B456395105DFE25D6F5342">
    <w:name w:val="BF4F266B1E6B456395105DFE25D6F5342"/>
    <w:rsid w:val="00ED65D3"/>
    <w:pPr>
      <w:jc w:val="both"/>
    </w:pPr>
    <w:rPr>
      <w:rFonts w:eastAsiaTheme="minorHAnsi"/>
      <w:sz w:val="20"/>
      <w:lang w:val="en-US" w:eastAsia="en-US"/>
    </w:rPr>
  </w:style>
  <w:style w:type="paragraph" w:customStyle="1" w:styleId="D18380975EDB4200A657BE6230BA609E2">
    <w:name w:val="D18380975EDB4200A657BE6230BA609E2"/>
    <w:rsid w:val="00ED65D3"/>
    <w:pPr>
      <w:jc w:val="both"/>
    </w:pPr>
    <w:rPr>
      <w:rFonts w:eastAsiaTheme="minorHAnsi"/>
      <w:sz w:val="20"/>
      <w:lang w:val="en-US" w:eastAsia="en-US"/>
    </w:rPr>
  </w:style>
  <w:style w:type="paragraph" w:customStyle="1" w:styleId="2891A06959A443C4B4677353D7544D212">
    <w:name w:val="2891A06959A443C4B4677353D7544D212"/>
    <w:rsid w:val="00ED65D3"/>
    <w:pPr>
      <w:jc w:val="both"/>
    </w:pPr>
    <w:rPr>
      <w:rFonts w:eastAsiaTheme="minorHAnsi"/>
      <w:sz w:val="20"/>
      <w:lang w:val="en-US" w:eastAsia="en-US"/>
    </w:rPr>
  </w:style>
  <w:style w:type="paragraph" w:customStyle="1" w:styleId="ACD0A9BE6BB445F195EC6DF4A33154FC3">
    <w:name w:val="ACD0A9BE6BB445F195EC6DF4A33154FC3"/>
    <w:rsid w:val="00492877"/>
    <w:pPr>
      <w:jc w:val="both"/>
    </w:pPr>
    <w:rPr>
      <w:rFonts w:eastAsiaTheme="minorHAnsi"/>
      <w:sz w:val="20"/>
      <w:lang w:val="en-US" w:eastAsia="en-US"/>
    </w:rPr>
  </w:style>
  <w:style w:type="paragraph" w:customStyle="1" w:styleId="30E38FE8DDF046CABE7E7F9D4274F7C93">
    <w:name w:val="30E38FE8DDF046CABE7E7F9D4274F7C93"/>
    <w:rsid w:val="00492877"/>
    <w:pPr>
      <w:jc w:val="both"/>
    </w:pPr>
    <w:rPr>
      <w:rFonts w:eastAsiaTheme="minorHAnsi"/>
      <w:sz w:val="20"/>
      <w:lang w:val="en-US" w:eastAsia="en-US"/>
    </w:rPr>
  </w:style>
  <w:style w:type="paragraph" w:customStyle="1" w:styleId="D242C3F65E9B407EBA51124263857C5A3">
    <w:name w:val="D242C3F65E9B407EBA51124263857C5A3"/>
    <w:rsid w:val="00492877"/>
    <w:pPr>
      <w:jc w:val="both"/>
    </w:pPr>
    <w:rPr>
      <w:rFonts w:eastAsiaTheme="minorHAnsi"/>
      <w:sz w:val="20"/>
      <w:lang w:val="en-US" w:eastAsia="en-US"/>
    </w:rPr>
  </w:style>
  <w:style w:type="paragraph" w:customStyle="1" w:styleId="BDD2D2023CD14B6C85FE24DF06F93D583">
    <w:name w:val="BDD2D2023CD14B6C85FE24DF06F93D583"/>
    <w:rsid w:val="00492877"/>
    <w:pPr>
      <w:jc w:val="both"/>
    </w:pPr>
    <w:rPr>
      <w:rFonts w:eastAsiaTheme="minorHAnsi"/>
      <w:sz w:val="20"/>
      <w:lang w:val="en-US" w:eastAsia="en-US"/>
    </w:rPr>
  </w:style>
  <w:style w:type="paragraph" w:customStyle="1" w:styleId="93C44E750B4C447D8210021DB72A4B493">
    <w:name w:val="93C44E750B4C447D8210021DB72A4B493"/>
    <w:rsid w:val="00492877"/>
    <w:pPr>
      <w:jc w:val="both"/>
    </w:pPr>
    <w:rPr>
      <w:rFonts w:eastAsiaTheme="minorHAnsi"/>
      <w:sz w:val="20"/>
      <w:lang w:val="en-US" w:eastAsia="en-US"/>
    </w:rPr>
  </w:style>
  <w:style w:type="paragraph" w:customStyle="1" w:styleId="17869920B6C1456AA30C2087F3B48BAC3">
    <w:name w:val="17869920B6C1456AA30C2087F3B48BAC3"/>
    <w:rsid w:val="00492877"/>
    <w:pPr>
      <w:jc w:val="both"/>
    </w:pPr>
    <w:rPr>
      <w:rFonts w:eastAsiaTheme="minorHAnsi"/>
      <w:sz w:val="20"/>
      <w:lang w:val="en-US" w:eastAsia="en-US"/>
    </w:rPr>
  </w:style>
  <w:style w:type="paragraph" w:customStyle="1" w:styleId="FF8B142D7BFF46BE97B9534CE8413FA43">
    <w:name w:val="FF8B142D7BFF46BE97B9534CE8413FA43"/>
    <w:rsid w:val="00492877"/>
    <w:pPr>
      <w:jc w:val="both"/>
    </w:pPr>
    <w:rPr>
      <w:rFonts w:eastAsiaTheme="minorHAnsi"/>
      <w:sz w:val="20"/>
      <w:lang w:val="en-US" w:eastAsia="en-US"/>
    </w:rPr>
  </w:style>
  <w:style w:type="paragraph" w:customStyle="1" w:styleId="E2EE2EEC86E5472F88E4E92A9973F1B43">
    <w:name w:val="E2EE2EEC86E5472F88E4E92A9973F1B43"/>
    <w:rsid w:val="00492877"/>
    <w:pPr>
      <w:jc w:val="both"/>
    </w:pPr>
    <w:rPr>
      <w:rFonts w:eastAsiaTheme="minorHAnsi"/>
      <w:sz w:val="20"/>
      <w:lang w:val="en-US" w:eastAsia="en-US"/>
    </w:rPr>
  </w:style>
  <w:style w:type="paragraph" w:customStyle="1" w:styleId="10445C5480A14E8FAD00B60BC027F0403">
    <w:name w:val="10445C5480A14E8FAD00B60BC027F0403"/>
    <w:rsid w:val="00492877"/>
    <w:pPr>
      <w:jc w:val="both"/>
    </w:pPr>
    <w:rPr>
      <w:rFonts w:eastAsiaTheme="minorHAnsi"/>
      <w:sz w:val="20"/>
      <w:lang w:val="en-US" w:eastAsia="en-US"/>
    </w:rPr>
  </w:style>
  <w:style w:type="paragraph" w:customStyle="1" w:styleId="48DF7E8E8FF94C13AB14935C20EF02363">
    <w:name w:val="48DF7E8E8FF94C13AB14935C20EF02363"/>
    <w:rsid w:val="00492877"/>
    <w:pPr>
      <w:jc w:val="both"/>
    </w:pPr>
    <w:rPr>
      <w:rFonts w:eastAsiaTheme="minorHAnsi"/>
      <w:sz w:val="20"/>
      <w:lang w:val="en-US" w:eastAsia="en-US"/>
    </w:rPr>
  </w:style>
  <w:style w:type="paragraph" w:customStyle="1" w:styleId="BF4F266B1E6B456395105DFE25D6F5343">
    <w:name w:val="BF4F266B1E6B456395105DFE25D6F5343"/>
    <w:rsid w:val="00492877"/>
    <w:pPr>
      <w:jc w:val="both"/>
    </w:pPr>
    <w:rPr>
      <w:rFonts w:eastAsiaTheme="minorHAnsi"/>
      <w:sz w:val="20"/>
      <w:lang w:val="en-US" w:eastAsia="en-US"/>
    </w:rPr>
  </w:style>
  <w:style w:type="paragraph" w:customStyle="1" w:styleId="D18380975EDB4200A657BE6230BA609E3">
    <w:name w:val="D18380975EDB4200A657BE6230BA609E3"/>
    <w:rsid w:val="00492877"/>
    <w:pPr>
      <w:jc w:val="both"/>
    </w:pPr>
    <w:rPr>
      <w:rFonts w:eastAsiaTheme="minorHAnsi"/>
      <w:sz w:val="20"/>
      <w:lang w:val="en-US" w:eastAsia="en-US"/>
    </w:rPr>
  </w:style>
  <w:style w:type="paragraph" w:customStyle="1" w:styleId="2891A06959A443C4B4677353D7544D213">
    <w:name w:val="2891A06959A443C4B4677353D7544D213"/>
    <w:rsid w:val="00492877"/>
    <w:pPr>
      <w:jc w:val="both"/>
    </w:pPr>
    <w:rPr>
      <w:rFonts w:eastAsiaTheme="minorHAnsi"/>
      <w:sz w:val="20"/>
      <w:lang w:val="en-US" w:eastAsia="en-US"/>
    </w:rPr>
  </w:style>
  <w:style w:type="paragraph" w:customStyle="1" w:styleId="47480CD026C2409BBE674915D89258442">
    <w:name w:val="47480CD026C2409BBE674915D89258442"/>
    <w:rsid w:val="007E2517"/>
    <w:pPr>
      <w:numPr>
        <w:ilvl w:val="1"/>
      </w:numPr>
      <w:spacing w:line="240" w:lineRule="auto"/>
      <w:jc w:val="right"/>
    </w:pPr>
    <w:rPr>
      <w:color w:val="2F5496" w:themeColor="accent5" w:themeShade="BF"/>
      <w:spacing w:val="15"/>
      <w:sz w:val="40"/>
      <w:lang w:val="en-US" w:eastAsia="en-US"/>
    </w:rPr>
  </w:style>
  <w:style w:type="paragraph" w:customStyle="1" w:styleId="53F17464689B4B12A68AA2B4B7036CBA2">
    <w:name w:val="53F17464689B4B12A68AA2B4B7036CBA2"/>
    <w:rsid w:val="007E2517"/>
    <w:pPr>
      <w:jc w:val="both"/>
    </w:pPr>
    <w:rPr>
      <w:rFonts w:eastAsiaTheme="minorHAnsi"/>
      <w:sz w:val="20"/>
      <w:lang w:val="en-US" w:eastAsia="en-US"/>
    </w:rPr>
  </w:style>
  <w:style w:type="paragraph" w:customStyle="1" w:styleId="ACD0A9BE6BB445F195EC6DF4A33154FC4">
    <w:name w:val="ACD0A9BE6BB445F195EC6DF4A33154FC4"/>
    <w:rsid w:val="007E2517"/>
    <w:pPr>
      <w:jc w:val="both"/>
    </w:pPr>
    <w:rPr>
      <w:rFonts w:eastAsiaTheme="minorHAnsi"/>
      <w:sz w:val="20"/>
      <w:lang w:val="en-US" w:eastAsia="en-US"/>
    </w:rPr>
  </w:style>
  <w:style w:type="paragraph" w:customStyle="1" w:styleId="30E38FE8DDF046CABE7E7F9D4274F7C94">
    <w:name w:val="30E38FE8DDF046CABE7E7F9D4274F7C94"/>
    <w:rsid w:val="007E2517"/>
    <w:pPr>
      <w:jc w:val="both"/>
    </w:pPr>
    <w:rPr>
      <w:rFonts w:eastAsiaTheme="minorHAnsi"/>
      <w:sz w:val="20"/>
      <w:lang w:val="en-US" w:eastAsia="en-US"/>
    </w:rPr>
  </w:style>
  <w:style w:type="paragraph" w:customStyle="1" w:styleId="D242C3F65E9B407EBA51124263857C5A4">
    <w:name w:val="D242C3F65E9B407EBA51124263857C5A4"/>
    <w:rsid w:val="007E2517"/>
    <w:pPr>
      <w:jc w:val="both"/>
    </w:pPr>
    <w:rPr>
      <w:rFonts w:eastAsiaTheme="minorHAnsi"/>
      <w:sz w:val="20"/>
      <w:lang w:val="en-US" w:eastAsia="en-US"/>
    </w:rPr>
  </w:style>
  <w:style w:type="paragraph" w:customStyle="1" w:styleId="BDD2D2023CD14B6C85FE24DF06F93D584">
    <w:name w:val="BDD2D2023CD14B6C85FE24DF06F93D584"/>
    <w:rsid w:val="007E2517"/>
    <w:pPr>
      <w:jc w:val="both"/>
    </w:pPr>
    <w:rPr>
      <w:rFonts w:eastAsiaTheme="minorHAnsi"/>
      <w:sz w:val="20"/>
      <w:lang w:val="en-US" w:eastAsia="en-US"/>
    </w:rPr>
  </w:style>
  <w:style w:type="paragraph" w:customStyle="1" w:styleId="93C44E750B4C447D8210021DB72A4B494">
    <w:name w:val="93C44E750B4C447D8210021DB72A4B494"/>
    <w:rsid w:val="007E2517"/>
    <w:pPr>
      <w:jc w:val="both"/>
    </w:pPr>
    <w:rPr>
      <w:rFonts w:eastAsiaTheme="minorHAnsi"/>
      <w:sz w:val="20"/>
      <w:lang w:val="en-US" w:eastAsia="en-US"/>
    </w:rPr>
  </w:style>
  <w:style w:type="paragraph" w:customStyle="1" w:styleId="17869920B6C1456AA30C2087F3B48BAC4">
    <w:name w:val="17869920B6C1456AA30C2087F3B48BAC4"/>
    <w:rsid w:val="007E2517"/>
    <w:pPr>
      <w:jc w:val="both"/>
    </w:pPr>
    <w:rPr>
      <w:rFonts w:eastAsiaTheme="minorHAnsi"/>
      <w:sz w:val="20"/>
      <w:lang w:val="en-US" w:eastAsia="en-US"/>
    </w:rPr>
  </w:style>
  <w:style w:type="paragraph" w:customStyle="1" w:styleId="FF8B142D7BFF46BE97B9534CE8413FA44">
    <w:name w:val="FF8B142D7BFF46BE97B9534CE8413FA44"/>
    <w:rsid w:val="007E2517"/>
    <w:pPr>
      <w:jc w:val="both"/>
    </w:pPr>
    <w:rPr>
      <w:rFonts w:eastAsiaTheme="minorHAnsi"/>
      <w:sz w:val="20"/>
      <w:lang w:val="en-US" w:eastAsia="en-US"/>
    </w:rPr>
  </w:style>
  <w:style w:type="paragraph" w:customStyle="1" w:styleId="E2EE2EEC86E5472F88E4E92A9973F1B44">
    <w:name w:val="E2EE2EEC86E5472F88E4E92A9973F1B44"/>
    <w:rsid w:val="007E2517"/>
    <w:pPr>
      <w:jc w:val="both"/>
    </w:pPr>
    <w:rPr>
      <w:rFonts w:eastAsiaTheme="minorHAnsi"/>
      <w:sz w:val="20"/>
      <w:lang w:val="en-US" w:eastAsia="en-US"/>
    </w:rPr>
  </w:style>
  <w:style w:type="paragraph" w:customStyle="1" w:styleId="10445C5480A14E8FAD00B60BC027F0404">
    <w:name w:val="10445C5480A14E8FAD00B60BC027F0404"/>
    <w:rsid w:val="007E2517"/>
    <w:pPr>
      <w:jc w:val="both"/>
    </w:pPr>
    <w:rPr>
      <w:rFonts w:eastAsiaTheme="minorHAnsi"/>
      <w:sz w:val="20"/>
      <w:lang w:val="en-US" w:eastAsia="en-US"/>
    </w:rPr>
  </w:style>
  <w:style w:type="paragraph" w:customStyle="1" w:styleId="48DF7E8E8FF94C13AB14935C20EF02364">
    <w:name w:val="48DF7E8E8FF94C13AB14935C20EF02364"/>
    <w:rsid w:val="007E2517"/>
    <w:pPr>
      <w:jc w:val="both"/>
    </w:pPr>
    <w:rPr>
      <w:rFonts w:eastAsiaTheme="minorHAnsi"/>
      <w:sz w:val="20"/>
      <w:lang w:val="en-US" w:eastAsia="en-US"/>
    </w:rPr>
  </w:style>
  <w:style w:type="paragraph" w:customStyle="1" w:styleId="BF4F266B1E6B456395105DFE25D6F5344">
    <w:name w:val="BF4F266B1E6B456395105DFE25D6F5344"/>
    <w:rsid w:val="007E2517"/>
    <w:pPr>
      <w:jc w:val="both"/>
    </w:pPr>
    <w:rPr>
      <w:rFonts w:eastAsiaTheme="minorHAnsi"/>
      <w:sz w:val="20"/>
      <w:lang w:val="en-US" w:eastAsia="en-US"/>
    </w:rPr>
  </w:style>
  <w:style w:type="paragraph" w:customStyle="1" w:styleId="D18380975EDB4200A657BE6230BA609E4">
    <w:name w:val="D18380975EDB4200A657BE6230BA609E4"/>
    <w:rsid w:val="007E2517"/>
    <w:pPr>
      <w:jc w:val="both"/>
    </w:pPr>
    <w:rPr>
      <w:rFonts w:eastAsiaTheme="minorHAnsi"/>
      <w:sz w:val="20"/>
      <w:lang w:val="en-US" w:eastAsia="en-US"/>
    </w:rPr>
  </w:style>
  <w:style w:type="paragraph" w:customStyle="1" w:styleId="2891A06959A443C4B4677353D7544D214">
    <w:name w:val="2891A06959A443C4B4677353D7544D214"/>
    <w:rsid w:val="007E2517"/>
    <w:pPr>
      <w:jc w:val="both"/>
    </w:pPr>
    <w:rPr>
      <w:rFonts w:eastAsiaTheme="minorHAnsi"/>
      <w:sz w:val="20"/>
      <w:lang w:val="en-US" w:eastAsia="en-US"/>
    </w:rPr>
  </w:style>
  <w:style w:type="paragraph" w:customStyle="1" w:styleId="47480CD026C2409BBE674915D89258443">
    <w:name w:val="47480CD026C2409BBE674915D89258443"/>
    <w:rsid w:val="007E2517"/>
    <w:pPr>
      <w:numPr>
        <w:ilvl w:val="1"/>
      </w:numPr>
      <w:spacing w:line="240" w:lineRule="auto"/>
      <w:jc w:val="right"/>
    </w:pPr>
    <w:rPr>
      <w:color w:val="2F5496" w:themeColor="accent5" w:themeShade="BF"/>
      <w:spacing w:val="15"/>
      <w:sz w:val="40"/>
      <w:lang w:val="en-US" w:eastAsia="en-US"/>
    </w:rPr>
  </w:style>
  <w:style w:type="paragraph" w:customStyle="1" w:styleId="53F17464689B4B12A68AA2B4B7036CBA3">
    <w:name w:val="53F17464689B4B12A68AA2B4B7036CBA3"/>
    <w:rsid w:val="007E2517"/>
    <w:pPr>
      <w:jc w:val="both"/>
    </w:pPr>
    <w:rPr>
      <w:rFonts w:eastAsiaTheme="minorHAnsi"/>
      <w:sz w:val="20"/>
      <w:lang w:val="en-US" w:eastAsia="en-US"/>
    </w:rPr>
  </w:style>
  <w:style w:type="paragraph" w:customStyle="1" w:styleId="ACD0A9BE6BB445F195EC6DF4A33154FC5">
    <w:name w:val="ACD0A9BE6BB445F195EC6DF4A33154FC5"/>
    <w:rsid w:val="007E2517"/>
    <w:pPr>
      <w:jc w:val="both"/>
    </w:pPr>
    <w:rPr>
      <w:rFonts w:eastAsiaTheme="minorHAnsi"/>
      <w:sz w:val="20"/>
      <w:lang w:val="en-US" w:eastAsia="en-US"/>
    </w:rPr>
  </w:style>
  <w:style w:type="paragraph" w:customStyle="1" w:styleId="30E38FE8DDF046CABE7E7F9D4274F7C95">
    <w:name w:val="30E38FE8DDF046CABE7E7F9D4274F7C95"/>
    <w:rsid w:val="007E2517"/>
    <w:pPr>
      <w:jc w:val="both"/>
    </w:pPr>
    <w:rPr>
      <w:rFonts w:eastAsiaTheme="minorHAnsi"/>
      <w:sz w:val="20"/>
      <w:lang w:val="en-US" w:eastAsia="en-US"/>
    </w:rPr>
  </w:style>
  <w:style w:type="paragraph" w:customStyle="1" w:styleId="D242C3F65E9B407EBA51124263857C5A5">
    <w:name w:val="D242C3F65E9B407EBA51124263857C5A5"/>
    <w:rsid w:val="007E2517"/>
    <w:pPr>
      <w:jc w:val="both"/>
    </w:pPr>
    <w:rPr>
      <w:rFonts w:eastAsiaTheme="minorHAnsi"/>
      <w:sz w:val="20"/>
      <w:lang w:val="en-US" w:eastAsia="en-US"/>
    </w:rPr>
  </w:style>
  <w:style w:type="paragraph" w:customStyle="1" w:styleId="BDD2D2023CD14B6C85FE24DF06F93D585">
    <w:name w:val="BDD2D2023CD14B6C85FE24DF06F93D585"/>
    <w:rsid w:val="007E2517"/>
    <w:pPr>
      <w:jc w:val="both"/>
    </w:pPr>
    <w:rPr>
      <w:rFonts w:eastAsiaTheme="minorHAnsi"/>
      <w:sz w:val="20"/>
      <w:lang w:val="en-US" w:eastAsia="en-US"/>
    </w:rPr>
  </w:style>
  <w:style w:type="paragraph" w:customStyle="1" w:styleId="93C44E750B4C447D8210021DB72A4B495">
    <w:name w:val="93C44E750B4C447D8210021DB72A4B495"/>
    <w:rsid w:val="007E2517"/>
    <w:pPr>
      <w:jc w:val="both"/>
    </w:pPr>
    <w:rPr>
      <w:rFonts w:eastAsiaTheme="minorHAnsi"/>
      <w:sz w:val="20"/>
      <w:lang w:val="en-US" w:eastAsia="en-US"/>
    </w:rPr>
  </w:style>
  <w:style w:type="paragraph" w:customStyle="1" w:styleId="17869920B6C1456AA30C2087F3B48BAC5">
    <w:name w:val="17869920B6C1456AA30C2087F3B48BAC5"/>
    <w:rsid w:val="007E2517"/>
    <w:pPr>
      <w:jc w:val="both"/>
    </w:pPr>
    <w:rPr>
      <w:rFonts w:eastAsiaTheme="minorHAnsi"/>
      <w:sz w:val="20"/>
      <w:lang w:val="en-US" w:eastAsia="en-US"/>
    </w:rPr>
  </w:style>
  <w:style w:type="paragraph" w:customStyle="1" w:styleId="FF8B142D7BFF46BE97B9534CE8413FA45">
    <w:name w:val="FF8B142D7BFF46BE97B9534CE8413FA45"/>
    <w:rsid w:val="007E2517"/>
    <w:pPr>
      <w:jc w:val="both"/>
    </w:pPr>
    <w:rPr>
      <w:rFonts w:eastAsiaTheme="minorHAnsi"/>
      <w:sz w:val="20"/>
      <w:lang w:val="en-US" w:eastAsia="en-US"/>
    </w:rPr>
  </w:style>
  <w:style w:type="paragraph" w:customStyle="1" w:styleId="E2EE2EEC86E5472F88E4E92A9973F1B45">
    <w:name w:val="E2EE2EEC86E5472F88E4E92A9973F1B45"/>
    <w:rsid w:val="007E2517"/>
    <w:pPr>
      <w:jc w:val="both"/>
    </w:pPr>
    <w:rPr>
      <w:rFonts w:eastAsiaTheme="minorHAnsi"/>
      <w:sz w:val="20"/>
      <w:lang w:val="en-US" w:eastAsia="en-US"/>
    </w:rPr>
  </w:style>
  <w:style w:type="paragraph" w:customStyle="1" w:styleId="10445C5480A14E8FAD00B60BC027F0405">
    <w:name w:val="10445C5480A14E8FAD00B60BC027F0405"/>
    <w:rsid w:val="007E2517"/>
    <w:pPr>
      <w:jc w:val="both"/>
    </w:pPr>
    <w:rPr>
      <w:rFonts w:eastAsiaTheme="minorHAnsi"/>
      <w:sz w:val="20"/>
      <w:lang w:val="en-US" w:eastAsia="en-US"/>
    </w:rPr>
  </w:style>
  <w:style w:type="paragraph" w:customStyle="1" w:styleId="48DF7E8E8FF94C13AB14935C20EF02365">
    <w:name w:val="48DF7E8E8FF94C13AB14935C20EF02365"/>
    <w:rsid w:val="007E2517"/>
    <w:pPr>
      <w:jc w:val="both"/>
    </w:pPr>
    <w:rPr>
      <w:rFonts w:eastAsiaTheme="minorHAnsi"/>
      <w:sz w:val="20"/>
      <w:lang w:val="en-US" w:eastAsia="en-US"/>
    </w:rPr>
  </w:style>
  <w:style w:type="paragraph" w:customStyle="1" w:styleId="BF4F266B1E6B456395105DFE25D6F5345">
    <w:name w:val="BF4F266B1E6B456395105DFE25D6F5345"/>
    <w:rsid w:val="007E2517"/>
    <w:pPr>
      <w:jc w:val="both"/>
    </w:pPr>
    <w:rPr>
      <w:rFonts w:eastAsiaTheme="minorHAnsi"/>
      <w:sz w:val="20"/>
      <w:lang w:val="en-US" w:eastAsia="en-US"/>
    </w:rPr>
  </w:style>
  <w:style w:type="paragraph" w:customStyle="1" w:styleId="D18380975EDB4200A657BE6230BA609E5">
    <w:name w:val="D18380975EDB4200A657BE6230BA609E5"/>
    <w:rsid w:val="007E2517"/>
    <w:pPr>
      <w:jc w:val="both"/>
    </w:pPr>
    <w:rPr>
      <w:rFonts w:eastAsiaTheme="minorHAnsi"/>
      <w:sz w:val="20"/>
      <w:lang w:val="en-US" w:eastAsia="en-US"/>
    </w:rPr>
  </w:style>
  <w:style w:type="paragraph" w:customStyle="1" w:styleId="2891A06959A443C4B4677353D7544D215">
    <w:name w:val="2891A06959A443C4B4677353D7544D215"/>
    <w:rsid w:val="007E2517"/>
    <w:pPr>
      <w:jc w:val="both"/>
    </w:pPr>
    <w:rPr>
      <w:rFonts w:eastAsiaTheme="minorHAnsi"/>
      <w:sz w:val="20"/>
      <w:lang w:val="en-US" w:eastAsia="en-US"/>
    </w:rPr>
  </w:style>
  <w:style w:type="paragraph" w:customStyle="1" w:styleId="4965681821604C928DA736B52EE2ABE8">
    <w:name w:val="4965681821604C928DA736B52EE2ABE8"/>
    <w:rsid w:val="007E2517"/>
  </w:style>
  <w:style w:type="paragraph" w:customStyle="1" w:styleId="47480CD026C2409BBE674915D89258444">
    <w:name w:val="47480CD026C2409BBE674915D89258444"/>
    <w:rsid w:val="007E2517"/>
    <w:pPr>
      <w:numPr>
        <w:ilvl w:val="1"/>
      </w:numPr>
      <w:spacing w:line="240" w:lineRule="auto"/>
      <w:jc w:val="right"/>
    </w:pPr>
    <w:rPr>
      <w:color w:val="2F5496" w:themeColor="accent5" w:themeShade="BF"/>
      <w:spacing w:val="15"/>
      <w:sz w:val="40"/>
      <w:lang w:val="en-US" w:eastAsia="en-US"/>
    </w:rPr>
  </w:style>
  <w:style w:type="paragraph" w:customStyle="1" w:styleId="53F17464689B4B12A68AA2B4B7036CBA4">
    <w:name w:val="53F17464689B4B12A68AA2B4B7036CBA4"/>
    <w:rsid w:val="007E2517"/>
    <w:pPr>
      <w:jc w:val="both"/>
    </w:pPr>
    <w:rPr>
      <w:rFonts w:eastAsiaTheme="minorHAnsi"/>
      <w:sz w:val="20"/>
      <w:lang w:val="en-US" w:eastAsia="en-US"/>
    </w:rPr>
  </w:style>
  <w:style w:type="paragraph" w:customStyle="1" w:styleId="ACD0A9BE6BB445F195EC6DF4A33154FC6">
    <w:name w:val="ACD0A9BE6BB445F195EC6DF4A33154FC6"/>
    <w:rsid w:val="007E2517"/>
    <w:pPr>
      <w:jc w:val="both"/>
    </w:pPr>
    <w:rPr>
      <w:rFonts w:eastAsiaTheme="minorHAnsi"/>
      <w:sz w:val="20"/>
      <w:lang w:val="en-US" w:eastAsia="en-US"/>
    </w:rPr>
  </w:style>
  <w:style w:type="paragraph" w:customStyle="1" w:styleId="30E38FE8DDF046CABE7E7F9D4274F7C96">
    <w:name w:val="30E38FE8DDF046CABE7E7F9D4274F7C96"/>
    <w:rsid w:val="007E2517"/>
    <w:pPr>
      <w:jc w:val="both"/>
    </w:pPr>
    <w:rPr>
      <w:rFonts w:eastAsiaTheme="minorHAnsi"/>
      <w:sz w:val="20"/>
      <w:lang w:val="en-US" w:eastAsia="en-US"/>
    </w:rPr>
  </w:style>
  <w:style w:type="paragraph" w:customStyle="1" w:styleId="D242C3F65E9B407EBA51124263857C5A6">
    <w:name w:val="D242C3F65E9B407EBA51124263857C5A6"/>
    <w:rsid w:val="007E2517"/>
    <w:pPr>
      <w:jc w:val="both"/>
    </w:pPr>
    <w:rPr>
      <w:rFonts w:eastAsiaTheme="minorHAnsi"/>
      <w:sz w:val="20"/>
      <w:lang w:val="en-US" w:eastAsia="en-US"/>
    </w:rPr>
  </w:style>
  <w:style w:type="paragraph" w:customStyle="1" w:styleId="BDD2D2023CD14B6C85FE24DF06F93D586">
    <w:name w:val="BDD2D2023CD14B6C85FE24DF06F93D586"/>
    <w:rsid w:val="007E2517"/>
    <w:pPr>
      <w:jc w:val="both"/>
    </w:pPr>
    <w:rPr>
      <w:rFonts w:eastAsiaTheme="minorHAnsi"/>
      <w:sz w:val="20"/>
      <w:lang w:val="en-US" w:eastAsia="en-US"/>
    </w:rPr>
  </w:style>
  <w:style w:type="paragraph" w:customStyle="1" w:styleId="93C44E750B4C447D8210021DB72A4B496">
    <w:name w:val="93C44E750B4C447D8210021DB72A4B496"/>
    <w:rsid w:val="007E2517"/>
    <w:pPr>
      <w:jc w:val="both"/>
    </w:pPr>
    <w:rPr>
      <w:rFonts w:eastAsiaTheme="minorHAnsi"/>
      <w:sz w:val="20"/>
      <w:lang w:val="en-US" w:eastAsia="en-US"/>
    </w:rPr>
  </w:style>
  <w:style w:type="paragraph" w:customStyle="1" w:styleId="17869920B6C1456AA30C2087F3B48BAC6">
    <w:name w:val="17869920B6C1456AA30C2087F3B48BAC6"/>
    <w:rsid w:val="007E2517"/>
    <w:pPr>
      <w:jc w:val="both"/>
    </w:pPr>
    <w:rPr>
      <w:rFonts w:eastAsiaTheme="minorHAnsi"/>
      <w:sz w:val="20"/>
      <w:lang w:val="en-US" w:eastAsia="en-US"/>
    </w:rPr>
  </w:style>
  <w:style w:type="paragraph" w:customStyle="1" w:styleId="FF8B142D7BFF46BE97B9534CE8413FA46">
    <w:name w:val="FF8B142D7BFF46BE97B9534CE8413FA46"/>
    <w:rsid w:val="007E2517"/>
    <w:pPr>
      <w:jc w:val="both"/>
    </w:pPr>
    <w:rPr>
      <w:rFonts w:eastAsiaTheme="minorHAnsi"/>
      <w:sz w:val="20"/>
      <w:lang w:val="en-US" w:eastAsia="en-US"/>
    </w:rPr>
  </w:style>
  <w:style w:type="paragraph" w:customStyle="1" w:styleId="E2EE2EEC86E5472F88E4E92A9973F1B46">
    <w:name w:val="E2EE2EEC86E5472F88E4E92A9973F1B46"/>
    <w:rsid w:val="007E2517"/>
    <w:pPr>
      <w:jc w:val="both"/>
    </w:pPr>
    <w:rPr>
      <w:rFonts w:eastAsiaTheme="minorHAnsi"/>
      <w:sz w:val="20"/>
      <w:lang w:val="en-US" w:eastAsia="en-US"/>
    </w:rPr>
  </w:style>
  <w:style w:type="paragraph" w:customStyle="1" w:styleId="10445C5480A14E8FAD00B60BC027F0406">
    <w:name w:val="10445C5480A14E8FAD00B60BC027F0406"/>
    <w:rsid w:val="007E2517"/>
    <w:pPr>
      <w:jc w:val="both"/>
    </w:pPr>
    <w:rPr>
      <w:rFonts w:eastAsiaTheme="minorHAnsi"/>
      <w:sz w:val="20"/>
      <w:lang w:val="en-US" w:eastAsia="en-US"/>
    </w:rPr>
  </w:style>
  <w:style w:type="paragraph" w:customStyle="1" w:styleId="48DF7E8E8FF94C13AB14935C20EF02366">
    <w:name w:val="48DF7E8E8FF94C13AB14935C20EF02366"/>
    <w:rsid w:val="007E2517"/>
    <w:pPr>
      <w:jc w:val="both"/>
    </w:pPr>
    <w:rPr>
      <w:rFonts w:eastAsiaTheme="minorHAnsi"/>
      <w:sz w:val="20"/>
      <w:lang w:val="en-US" w:eastAsia="en-US"/>
    </w:rPr>
  </w:style>
  <w:style w:type="paragraph" w:customStyle="1" w:styleId="BF4F266B1E6B456395105DFE25D6F5346">
    <w:name w:val="BF4F266B1E6B456395105DFE25D6F5346"/>
    <w:rsid w:val="007E2517"/>
    <w:pPr>
      <w:jc w:val="both"/>
    </w:pPr>
    <w:rPr>
      <w:rFonts w:eastAsiaTheme="minorHAnsi"/>
      <w:sz w:val="20"/>
      <w:lang w:val="en-US" w:eastAsia="en-US"/>
    </w:rPr>
  </w:style>
  <w:style w:type="paragraph" w:customStyle="1" w:styleId="D18380975EDB4200A657BE6230BA609E6">
    <w:name w:val="D18380975EDB4200A657BE6230BA609E6"/>
    <w:rsid w:val="007E2517"/>
    <w:pPr>
      <w:jc w:val="both"/>
    </w:pPr>
    <w:rPr>
      <w:rFonts w:eastAsiaTheme="minorHAnsi"/>
      <w:sz w:val="20"/>
      <w:lang w:val="en-US" w:eastAsia="en-US"/>
    </w:rPr>
  </w:style>
  <w:style w:type="paragraph" w:customStyle="1" w:styleId="2891A06959A443C4B4677353D7544D216">
    <w:name w:val="2891A06959A443C4B4677353D7544D216"/>
    <w:rsid w:val="007E2517"/>
    <w:pPr>
      <w:jc w:val="both"/>
    </w:pPr>
    <w:rPr>
      <w:rFonts w:eastAsiaTheme="minorHAnsi"/>
      <w:sz w:val="20"/>
      <w:lang w:val="en-US" w:eastAsia="en-US"/>
    </w:rPr>
  </w:style>
  <w:style w:type="paragraph" w:customStyle="1" w:styleId="AA2A818F8136445FAFCD9561F06E372A">
    <w:name w:val="AA2A818F8136445FAFCD9561F06E372A"/>
    <w:rsid w:val="007E2517"/>
  </w:style>
  <w:style w:type="paragraph" w:customStyle="1" w:styleId="47480CD026C2409BBE674915D89258445">
    <w:name w:val="47480CD026C2409BBE674915D89258445"/>
    <w:rsid w:val="007E2517"/>
    <w:pPr>
      <w:numPr>
        <w:ilvl w:val="1"/>
      </w:numPr>
      <w:spacing w:line="240" w:lineRule="auto"/>
      <w:jc w:val="right"/>
    </w:pPr>
    <w:rPr>
      <w:color w:val="2F5496" w:themeColor="accent5" w:themeShade="BF"/>
      <w:spacing w:val="15"/>
      <w:sz w:val="40"/>
      <w:lang w:val="en-US" w:eastAsia="en-US"/>
    </w:rPr>
  </w:style>
  <w:style w:type="paragraph" w:customStyle="1" w:styleId="53F17464689B4B12A68AA2B4B7036CBA5">
    <w:name w:val="53F17464689B4B12A68AA2B4B7036CBA5"/>
    <w:rsid w:val="007E2517"/>
    <w:pPr>
      <w:jc w:val="both"/>
    </w:pPr>
    <w:rPr>
      <w:rFonts w:eastAsiaTheme="minorHAnsi"/>
      <w:sz w:val="20"/>
      <w:lang w:val="en-US" w:eastAsia="en-US"/>
    </w:rPr>
  </w:style>
  <w:style w:type="paragraph" w:customStyle="1" w:styleId="ACD0A9BE6BB445F195EC6DF4A33154FC7">
    <w:name w:val="ACD0A9BE6BB445F195EC6DF4A33154FC7"/>
    <w:rsid w:val="007E2517"/>
    <w:pPr>
      <w:jc w:val="both"/>
    </w:pPr>
    <w:rPr>
      <w:rFonts w:eastAsiaTheme="minorHAnsi"/>
      <w:sz w:val="20"/>
      <w:lang w:val="en-US" w:eastAsia="en-US"/>
    </w:rPr>
  </w:style>
  <w:style w:type="paragraph" w:customStyle="1" w:styleId="30E38FE8DDF046CABE7E7F9D4274F7C97">
    <w:name w:val="30E38FE8DDF046CABE7E7F9D4274F7C97"/>
    <w:rsid w:val="007E2517"/>
    <w:pPr>
      <w:jc w:val="both"/>
    </w:pPr>
    <w:rPr>
      <w:rFonts w:eastAsiaTheme="minorHAnsi"/>
      <w:sz w:val="20"/>
      <w:lang w:val="en-US" w:eastAsia="en-US"/>
    </w:rPr>
  </w:style>
  <w:style w:type="paragraph" w:customStyle="1" w:styleId="D242C3F65E9B407EBA51124263857C5A7">
    <w:name w:val="D242C3F65E9B407EBA51124263857C5A7"/>
    <w:rsid w:val="007E2517"/>
    <w:pPr>
      <w:jc w:val="both"/>
    </w:pPr>
    <w:rPr>
      <w:rFonts w:eastAsiaTheme="minorHAnsi"/>
      <w:sz w:val="20"/>
      <w:lang w:val="en-US" w:eastAsia="en-US"/>
    </w:rPr>
  </w:style>
  <w:style w:type="paragraph" w:customStyle="1" w:styleId="BDD2D2023CD14B6C85FE24DF06F93D587">
    <w:name w:val="BDD2D2023CD14B6C85FE24DF06F93D587"/>
    <w:rsid w:val="007E2517"/>
    <w:pPr>
      <w:jc w:val="both"/>
    </w:pPr>
    <w:rPr>
      <w:rFonts w:eastAsiaTheme="minorHAnsi"/>
      <w:sz w:val="20"/>
      <w:lang w:val="en-US" w:eastAsia="en-US"/>
    </w:rPr>
  </w:style>
  <w:style w:type="paragraph" w:customStyle="1" w:styleId="93C44E750B4C447D8210021DB72A4B497">
    <w:name w:val="93C44E750B4C447D8210021DB72A4B497"/>
    <w:rsid w:val="007E2517"/>
    <w:pPr>
      <w:jc w:val="both"/>
    </w:pPr>
    <w:rPr>
      <w:rFonts w:eastAsiaTheme="minorHAnsi"/>
      <w:sz w:val="20"/>
      <w:lang w:val="en-US" w:eastAsia="en-US"/>
    </w:rPr>
  </w:style>
  <w:style w:type="paragraph" w:customStyle="1" w:styleId="17869920B6C1456AA30C2087F3B48BAC7">
    <w:name w:val="17869920B6C1456AA30C2087F3B48BAC7"/>
    <w:rsid w:val="007E2517"/>
    <w:pPr>
      <w:jc w:val="both"/>
    </w:pPr>
    <w:rPr>
      <w:rFonts w:eastAsiaTheme="minorHAnsi"/>
      <w:sz w:val="20"/>
      <w:lang w:val="en-US" w:eastAsia="en-US"/>
    </w:rPr>
  </w:style>
  <w:style w:type="paragraph" w:customStyle="1" w:styleId="FF8B142D7BFF46BE97B9534CE8413FA47">
    <w:name w:val="FF8B142D7BFF46BE97B9534CE8413FA47"/>
    <w:rsid w:val="007E2517"/>
    <w:pPr>
      <w:jc w:val="both"/>
    </w:pPr>
    <w:rPr>
      <w:rFonts w:eastAsiaTheme="minorHAnsi"/>
      <w:sz w:val="20"/>
      <w:lang w:val="en-US" w:eastAsia="en-US"/>
    </w:rPr>
  </w:style>
  <w:style w:type="paragraph" w:customStyle="1" w:styleId="E2EE2EEC86E5472F88E4E92A9973F1B47">
    <w:name w:val="E2EE2EEC86E5472F88E4E92A9973F1B47"/>
    <w:rsid w:val="007E2517"/>
    <w:pPr>
      <w:jc w:val="both"/>
    </w:pPr>
    <w:rPr>
      <w:rFonts w:eastAsiaTheme="minorHAnsi"/>
      <w:sz w:val="20"/>
      <w:lang w:val="en-US" w:eastAsia="en-US"/>
    </w:rPr>
  </w:style>
  <w:style w:type="paragraph" w:customStyle="1" w:styleId="10445C5480A14E8FAD00B60BC027F0407">
    <w:name w:val="10445C5480A14E8FAD00B60BC027F0407"/>
    <w:rsid w:val="007E2517"/>
    <w:pPr>
      <w:jc w:val="both"/>
    </w:pPr>
    <w:rPr>
      <w:rFonts w:eastAsiaTheme="minorHAnsi"/>
      <w:sz w:val="20"/>
      <w:lang w:val="en-US" w:eastAsia="en-US"/>
    </w:rPr>
  </w:style>
  <w:style w:type="paragraph" w:customStyle="1" w:styleId="48DF7E8E8FF94C13AB14935C20EF02367">
    <w:name w:val="48DF7E8E8FF94C13AB14935C20EF02367"/>
    <w:rsid w:val="007E2517"/>
    <w:pPr>
      <w:jc w:val="both"/>
    </w:pPr>
    <w:rPr>
      <w:rFonts w:eastAsiaTheme="minorHAnsi"/>
      <w:sz w:val="20"/>
      <w:lang w:val="en-US" w:eastAsia="en-US"/>
    </w:rPr>
  </w:style>
  <w:style w:type="paragraph" w:customStyle="1" w:styleId="BF4F266B1E6B456395105DFE25D6F5347">
    <w:name w:val="BF4F266B1E6B456395105DFE25D6F5347"/>
    <w:rsid w:val="007E2517"/>
    <w:pPr>
      <w:jc w:val="both"/>
    </w:pPr>
    <w:rPr>
      <w:rFonts w:eastAsiaTheme="minorHAnsi"/>
      <w:sz w:val="20"/>
      <w:lang w:val="en-US" w:eastAsia="en-US"/>
    </w:rPr>
  </w:style>
  <w:style w:type="paragraph" w:customStyle="1" w:styleId="D18380975EDB4200A657BE6230BA609E7">
    <w:name w:val="D18380975EDB4200A657BE6230BA609E7"/>
    <w:rsid w:val="007E2517"/>
    <w:pPr>
      <w:jc w:val="both"/>
    </w:pPr>
    <w:rPr>
      <w:rFonts w:eastAsiaTheme="minorHAnsi"/>
      <w:sz w:val="20"/>
      <w:lang w:val="en-US" w:eastAsia="en-US"/>
    </w:rPr>
  </w:style>
  <w:style w:type="paragraph" w:customStyle="1" w:styleId="2891A06959A443C4B4677353D7544D217">
    <w:name w:val="2891A06959A443C4B4677353D7544D217"/>
    <w:rsid w:val="007E2517"/>
    <w:pPr>
      <w:jc w:val="both"/>
    </w:pPr>
    <w:rPr>
      <w:rFonts w:eastAsiaTheme="minorHAnsi"/>
      <w:sz w:val="20"/>
      <w:lang w:val="en-US" w:eastAsia="en-US"/>
    </w:rPr>
  </w:style>
  <w:style w:type="paragraph" w:customStyle="1" w:styleId="47480CD026C2409BBE674915D89258446">
    <w:name w:val="47480CD026C2409BBE674915D89258446"/>
    <w:rsid w:val="007E2517"/>
    <w:pPr>
      <w:numPr>
        <w:ilvl w:val="1"/>
      </w:numPr>
      <w:spacing w:line="240" w:lineRule="auto"/>
      <w:jc w:val="right"/>
    </w:pPr>
    <w:rPr>
      <w:color w:val="2F5496" w:themeColor="accent5" w:themeShade="BF"/>
      <w:spacing w:val="15"/>
      <w:sz w:val="40"/>
      <w:lang w:val="en-US" w:eastAsia="en-US"/>
    </w:rPr>
  </w:style>
  <w:style w:type="paragraph" w:customStyle="1" w:styleId="53F17464689B4B12A68AA2B4B7036CBA6">
    <w:name w:val="53F17464689B4B12A68AA2B4B7036CBA6"/>
    <w:rsid w:val="007E2517"/>
    <w:pPr>
      <w:jc w:val="both"/>
    </w:pPr>
    <w:rPr>
      <w:rFonts w:eastAsiaTheme="minorHAnsi"/>
      <w:sz w:val="20"/>
      <w:lang w:val="en-US" w:eastAsia="en-US"/>
    </w:rPr>
  </w:style>
  <w:style w:type="paragraph" w:customStyle="1" w:styleId="ACD0A9BE6BB445F195EC6DF4A33154FC8">
    <w:name w:val="ACD0A9BE6BB445F195EC6DF4A33154FC8"/>
    <w:rsid w:val="007E2517"/>
    <w:pPr>
      <w:jc w:val="both"/>
    </w:pPr>
    <w:rPr>
      <w:rFonts w:eastAsiaTheme="minorHAnsi"/>
      <w:sz w:val="20"/>
      <w:lang w:val="en-US" w:eastAsia="en-US"/>
    </w:rPr>
  </w:style>
  <w:style w:type="paragraph" w:customStyle="1" w:styleId="30E38FE8DDF046CABE7E7F9D4274F7C98">
    <w:name w:val="30E38FE8DDF046CABE7E7F9D4274F7C98"/>
    <w:rsid w:val="007E2517"/>
    <w:pPr>
      <w:jc w:val="both"/>
    </w:pPr>
    <w:rPr>
      <w:rFonts w:eastAsiaTheme="minorHAnsi"/>
      <w:sz w:val="20"/>
      <w:lang w:val="en-US" w:eastAsia="en-US"/>
    </w:rPr>
  </w:style>
  <w:style w:type="paragraph" w:customStyle="1" w:styleId="D242C3F65E9B407EBA51124263857C5A8">
    <w:name w:val="D242C3F65E9B407EBA51124263857C5A8"/>
    <w:rsid w:val="007E2517"/>
    <w:pPr>
      <w:jc w:val="both"/>
    </w:pPr>
    <w:rPr>
      <w:rFonts w:eastAsiaTheme="minorHAnsi"/>
      <w:sz w:val="20"/>
      <w:lang w:val="en-US" w:eastAsia="en-US"/>
    </w:rPr>
  </w:style>
  <w:style w:type="paragraph" w:customStyle="1" w:styleId="BDD2D2023CD14B6C85FE24DF06F93D588">
    <w:name w:val="BDD2D2023CD14B6C85FE24DF06F93D588"/>
    <w:rsid w:val="007E2517"/>
    <w:pPr>
      <w:jc w:val="both"/>
    </w:pPr>
    <w:rPr>
      <w:rFonts w:eastAsiaTheme="minorHAnsi"/>
      <w:sz w:val="20"/>
      <w:lang w:val="en-US" w:eastAsia="en-US"/>
    </w:rPr>
  </w:style>
  <w:style w:type="paragraph" w:customStyle="1" w:styleId="93C44E750B4C447D8210021DB72A4B498">
    <w:name w:val="93C44E750B4C447D8210021DB72A4B498"/>
    <w:rsid w:val="007E2517"/>
    <w:pPr>
      <w:jc w:val="both"/>
    </w:pPr>
    <w:rPr>
      <w:rFonts w:eastAsiaTheme="minorHAnsi"/>
      <w:sz w:val="20"/>
      <w:lang w:val="en-US" w:eastAsia="en-US"/>
    </w:rPr>
  </w:style>
  <w:style w:type="paragraph" w:customStyle="1" w:styleId="17869920B6C1456AA30C2087F3B48BAC8">
    <w:name w:val="17869920B6C1456AA30C2087F3B48BAC8"/>
    <w:rsid w:val="007E2517"/>
    <w:pPr>
      <w:jc w:val="both"/>
    </w:pPr>
    <w:rPr>
      <w:rFonts w:eastAsiaTheme="minorHAnsi"/>
      <w:sz w:val="20"/>
      <w:lang w:val="en-US" w:eastAsia="en-US"/>
    </w:rPr>
  </w:style>
  <w:style w:type="paragraph" w:customStyle="1" w:styleId="FF8B142D7BFF46BE97B9534CE8413FA48">
    <w:name w:val="FF8B142D7BFF46BE97B9534CE8413FA48"/>
    <w:rsid w:val="007E2517"/>
    <w:pPr>
      <w:jc w:val="both"/>
    </w:pPr>
    <w:rPr>
      <w:rFonts w:eastAsiaTheme="minorHAnsi"/>
      <w:sz w:val="20"/>
      <w:lang w:val="en-US" w:eastAsia="en-US"/>
    </w:rPr>
  </w:style>
  <w:style w:type="paragraph" w:customStyle="1" w:styleId="E2EE2EEC86E5472F88E4E92A9973F1B48">
    <w:name w:val="E2EE2EEC86E5472F88E4E92A9973F1B48"/>
    <w:rsid w:val="007E2517"/>
    <w:pPr>
      <w:jc w:val="both"/>
    </w:pPr>
    <w:rPr>
      <w:rFonts w:eastAsiaTheme="minorHAnsi"/>
      <w:sz w:val="20"/>
      <w:lang w:val="en-US" w:eastAsia="en-US"/>
    </w:rPr>
  </w:style>
  <w:style w:type="paragraph" w:customStyle="1" w:styleId="10445C5480A14E8FAD00B60BC027F0408">
    <w:name w:val="10445C5480A14E8FAD00B60BC027F0408"/>
    <w:rsid w:val="007E2517"/>
    <w:pPr>
      <w:jc w:val="both"/>
    </w:pPr>
    <w:rPr>
      <w:rFonts w:eastAsiaTheme="minorHAnsi"/>
      <w:sz w:val="20"/>
      <w:lang w:val="en-US" w:eastAsia="en-US"/>
    </w:rPr>
  </w:style>
  <w:style w:type="paragraph" w:customStyle="1" w:styleId="48DF7E8E8FF94C13AB14935C20EF02368">
    <w:name w:val="48DF7E8E8FF94C13AB14935C20EF02368"/>
    <w:rsid w:val="007E2517"/>
    <w:pPr>
      <w:jc w:val="both"/>
    </w:pPr>
    <w:rPr>
      <w:rFonts w:eastAsiaTheme="minorHAnsi"/>
      <w:sz w:val="20"/>
      <w:lang w:val="en-US" w:eastAsia="en-US"/>
    </w:rPr>
  </w:style>
  <w:style w:type="paragraph" w:customStyle="1" w:styleId="BF4F266B1E6B456395105DFE25D6F5348">
    <w:name w:val="BF4F266B1E6B456395105DFE25D6F5348"/>
    <w:rsid w:val="007E2517"/>
    <w:pPr>
      <w:jc w:val="both"/>
    </w:pPr>
    <w:rPr>
      <w:rFonts w:eastAsiaTheme="minorHAnsi"/>
      <w:sz w:val="20"/>
      <w:lang w:val="en-US" w:eastAsia="en-US"/>
    </w:rPr>
  </w:style>
  <w:style w:type="paragraph" w:customStyle="1" w:styleId="D18380975EDB4200A657BE6230BA609E8">
    <w:name w:val="D18380975EDB4200A657BE6230BA609E8"/>
    <w:rsid w:val="007E2517"/>
    <w:pPr>
      <w:jc w:val="both"/>
    </w:pPr>
    <w:rPr>
      <w:rFonts w:eastAsiaTheme="minorHAnsi"/>
      <w:sz w:val="20"/>
      <w:lang w:val="en-US" w:eastAsia="en-US"/>
    </w:rPr>
  </w:style>
  <w:style w:type="paragraph" w:customStyle="1" w:styleId="2891A06959A443C4B4677353D7544D218">
    <w:name w:val="2891A06959A443C4B4677353D7544D218"/>
    <w:rsid w:val="007E2517"/>
    <w:pPr>
      <w:jc w:val="both"/>
    </w:pPr>
    <w:rPr>
      <w:rFonts w:eastAsiaTheme="minorHAnsi"/>
      <w:sz w:val="20"/>
      <w:lang w:val="en-US" w:eastAsia="en-US"/>
    </w:rPr>
  </w:style>
  <w:style w:type="paragraph" w:customStyle="1" w:styleId="47480CD026C2409BBE674915D89258447">
    <w:name w:val="47480CD026C2409BBE674915D89258447"/>
    <w:rsid w:val="007E2517"/>
    <w:pPr>
      <w:numPr>
        <w:ilvl w:val="1"/>
      </w:numPr>
      <w:spacing w:line="240" w:lineRule="auto"/>
      <w:jc w:val="right"/>
    </w:pPr>
    <w:rPr>
      <w:color w:val="2F5496" w:themeColor="accent5" w:themeShade="BF"/>
      <w:spacing w:val="15"/>
      <w:sz w:val="40"/>
      <w:lang w:val="en-US" w:eastAsia="en-US"/>
    </w:rPr>
  </w:style>
  <w:style w:type="paragraph" w:customStyle="1" w:styleId="53F17464689B4B12A68AA2B4B7036CBA7">
    <w:name w:val="53F17464689B4B12A68AA2B4B7036CBA7"/>
    <w:rsid w:val="007E2517"/>
    <w:pPr>
      <w:jc w:val="both"/>
    </w:pPr>
    <w:rPr>
      <w:rFonts w:eastAsiaTheme="minorHAnsi"/>
      <w:sz w:val="20"/>
      <w:lang w:val="en-US" w:eastAsia="en-US"/>
    </w:rPr>
  </w:style>
  <w:style w:type="paragraph" w:customStyle="1" w:styleId="ACD0A9BE6BB445F195EC6DF4A33154FC9">
    <w:name w:val="ACD0A9BE6BB445F195EC6DF4A33154FC9"/>
    <w:rsid w:val="007E2517"/>
    <w:pPr>
      <w:jc w:val="both"/>
    </w:pPr>
    <w:rPr>
      <w:rFonts w:eastAsiaTheme="minorHAnsi"/>
      <w:sz w:val="20"/>
      <w:lang w:val="en-US" w:eastAsia="en-US"/>
    </w:rPr>
  </w:style>
  <w:style w:type="paragraph" w:customStyle="1" w:styleId="30E38FE8DDF046CABE7E7F9D4274F7C99">
    <w:name w:val="30E38FE8DDF046CABE7E7F9D4274F7C99"/>
    <w:rsid w:val="007E2517"/>
    <w:pPr>
      <w:jc w:val="both"/>
    </w:pPr>
    <w:rPr>
      <w:rFonts w:eastAsiaTheme="minorHAnsi"/>
      <w:sz w:val="20"/>
      <w:lang w:val="en-US" w:eastAsia="en-US"/>
    </w:rPr>
  </w:style>
  <w:style w:type="paragraph" w:customStyle="1" w:styleId="D242C3F65E9B407EBA51124263857C5A9">
    <w:name w:val="D242C3F65E9B407EBA51124263857C5A9"/>
    <w:rsid w:val="007E2517"/>
    <w:pPr>
      <w:jc w:val="both"/>
    </w:pPr>
    <w:rPr>
      <w:rFonts w:eastAsiaTheme="minorHAnsi"/>
      <w:sz w:val="20"/>
      <w:lang w:val="en-US" w:eastAsia="en-US"/>
    </w:rPr>
  </w:style>
  <w:style w:type="paragraph" w:customStyle="1" w:styleId="BDD2D2023CD14B6C85FE24DF06F93D589">
    <w:name w:val="BDD2D2023CD14B6C85FE24DF06F93D589"/>
    <w:rsid w:val="007E2517"/>
    <w:pPr>
      <w:jc w:val="both"/>
    </w:pPr>
    <w:rPr>
      <w:rFonts w:eastAsiaTheme="minorHAnsi"/>
      <w:sz w:val="20"/>
      <w:lang w:val="en-US" w:eastAsia="en-US"/>
    </w:rPr>
  </w:style>
  <w:style w:type="paragraph" w:customStyle="1" w:styleId="93C44E750B4C447D8210021DB72A4B499">
    <w:name w:val="93C44E750B4C447D8210021DB72A4B499"/>
    <w:rsid w:val="007E2517"/>
    <w:pPr>
      <w:jc w:val="both"/>
    </w:pPr>
    <w:rPr>
      <w:rFonts w:eastAsiaTheme="minorHAnsi"/>
      <w:sz w:val="20"/>
      <w:lang w:val="en-US" w:eastAsia="en-US"/>
    </w:rPr>
  </w:style>
  <w:style w:type="paragraph" w:customStyle="1" w:styleId="17869920B6C1456AA30C2087F3B48BAC9">
    <w:name w:val="17869920B6C1456AA30C2087F3B48BAC9"/>
    <w:rsid w:val="007E2517"/>
    <w:pPr>
      <w:jc w:val="both"/>
    </w:pPr>
    <w:rPr>
      <w:rFonts w:eastAsiaTheme="minorHAnsi"/>
      <w:sz w:val="20"/>
      <w:lang w:val="en-US" w:eastAsia="en-US"/>
    </w:rPr>
  </w:style>
  <w:style w:type="paragraph" w:customStyle="1" w:styleId="FF8B142D7BFF46BE97B9534CE8413FA49">
    <w:name w:val="FF8B142D7BFF46BE97B9534CE8413FA49"/>
    <w:rsid w:val="007E2517"/>
    <w:pPr>
      <w:jc w:val="both"/>
    </w:pPr>
    <w:rPr>
      <w:rFonts w:eastAsiaTheme="minorHAnsi"/>
      <w:sz w:val="20"/>
      <w:lang w:val="en-US" w:eastAsia="en-US"/>
    </w:rPr>
  </w:style>
  <w:style w:type="paragraph" w:customStyle="1" w:styleId="E2EE2EEC86E5472F88E4E92A9973F1B49">
    <w:name w:val="E2EE2EEC86E5472F88E4E92A9973F1B49"/>
    <w:rsid w:val="007E2517"/>
    <w:pPr>
      <w:jc w:val="both"/>
    </w:pPr>
    <w:rPr>
      <w:rFonts w:eastAsiaTheme="minorHAnsi"/>
      <w:sz w:val="20"/>
      <w:lang w:val="en-US" w:eastAsia="en-US"/>
    </w:rPr>
  </w:style>
  <w:style w:type="paragraph" w:customStyle="1" w:styleId="10445C5480A14E8FAD00B60BC027F0409">
    <w:name w:val="10445C5480A14E8FAD00B60BC027F0409"/>
    <w:rsid w:val="007E2517"/>
    <w:pPr>
      <w:jc w:val="both"/>
    </w:pPr>
    <w:rPr>
      <w:rFonts w:eastAsiaTheme="minorHAnsi"/>
      <w:sz w:val="20"/>
      <w:lang w:val="en-US" w:eastAsia="en-US"/>
    </w:rPr>
  </w:style>
  <w:style w:type="paragraph" w:customStyle="1" w:styleId="48DF7E8E8FF94C13AB14935C20EF02369">
    <w:name w:val="48DF7E8E8FF94C13AB14935C20EF02369"/>
    <w:rsid w:val="007E2517"/>
    <w:pPr>
      <w:jc w:val="both"/>
    </w:pPr>
    <w:rPr>
      <w:rFonts w:eastAsiaTheme="minorHAnsi"/>
      <w:sz w:val="20"/>
      <w:lang w:val="en-US" w:eastAsia="en-US"/>
    </w:rPr>
  </w:style>
  <w:style w:type="paragraph" w:customStyle="1" w:styleId="BF4F266B1E6B456395105DFE25D6F5349">
    <w:name w:val="BF4F266B1E6B456395105DFE25D6F5349"/>
    <w:rsid w:val="007E2517"/>
    <w:pPr>
      <w:jc w:val="both"/>
    </w:pPr>
    <w:rPr>
      <w:rFonts w:eastAsiaTheme="minorHAnsi"/>
      <w:sz w:val="20"/>
      <w:lang w:val="en-US" w:eastAsia="en-US"/>
    </w:rPr>
  </w:style>
  <w:style w:type="paragraph" w:customStyle="1" w:styleId="D18380975EDB4200A657BE6230BA609E9">
    <w:name w:val="D18380975EDB4200A657BE6230BA609E9"/>
    <w:rsid w:val="007E2517"/>
    <w:pPr>
      <w:jc w:val="both"/>
    </w:pPr>
    <w:rPr>
      <w:rFonts w:eastAsiaTheme="minorHAnsi"/>
      <w:sz w:val="20"/>
      <w:lang w:val="en-US" w:eastAsia="en-US"/>
    </w:rPr>
  </w:style>
  <w:style w:type="paragraph" w:customStyle="1" w:styleId="2891A06959A443C4B4677353D7544D219">
    <w:name w:val="2891A06959A443C4B4677353D7544D219"/>
    <w:rsid w:val="007E2517"/>
    <w:pPr>
      <w:jc w:val="both"/>
    </w:pPr>
    <w:rPr>
      <w:rFonts w:eastAsiaTheme="minorHAnsi"/>
      <w:sz w:val="20"/>
      <w:lang w:val="en-US" w:eastAsia="en-US"/>
    </w:rPr>
  </w:style>
  <w:style w:type="paragraph" w:customStyle="1" w:styleId="47480CD026C2409BBE674915D89258448">
    <w:name w:val="47480CD026C2409BBE674915D89258448"/>
    <w:rsid w:val="007E2517"/>
    <w:pPr>
      <w:numPr>
        <w:ilvl w:val="1"/>
      </w:numPr>
      <w:spacing w:line="240" w:lineRule="auto"/>
      <w:jc w:val="right"/>
    </w:pPr>
    <w:rPr>
      <w:color w:val="2F5496" w:themeColor="accent5" w:themeShade="BF"/>
      <w:spacing w:val="15"/>
      <w:sz w:val="40"/>
      <w:lang w:val="en-US" w:eastAsia="en-US"/>
    </w:rPr>
  </w:style>
  <w:style w:type="paragraph" w:customStyle="1" w:styleId="53F17464689B4B12A68AA2B4B7036CBA8">
    <w:name w:val="53F17464689B4B12A68AA2B4B7036CBA8"/>
    <w:rsid w:val="007E2517"/>
    <w:pPr>
      <w:jc w:val="both"/>
    </w:pPr>
    <w:rPr>
      <w:rFonts w:eastAsiaTheme="minorHAnsi"/>
      <w:sz w:val="20"/>
      <w:lang w:val="en-US" w:eastAsia="en-US"/>
    </w:rPr>
  </w:style>
  <w:style w:type="paragraph" w:customStyle="1" w:styleId="ACD0A9BE6BB445F195EC6DF4A33154FC10">
    <w:name w:val="ACD0A9BE6BB445F195EC6DF4A33154FC10"/>
    <w:rsid w:val="007E2517"/>
    <w:pPr>
      <w:jc w:val="both"/>
    </w:pPr>
    <w:rPr>
      <w:rFonts w:eastAsiaTheme="minorHAnsi"/>
      <w:sz w:val="20"/>
      <w:lang w:val="en-US" w:eastAsia="en-US"/>
    </w:rPr>
  </w:style>
  <w:style w:type="paragraph" w:customStyle="1" w:styleId="30E38FE8DDF046CABE7E7F9D4274F7C910">
    <w:name w:val="30E38FE8DDF046CABE7E7F9D4274F7C910"/>
    <w:rsid w:val="007E2517"/>
    <w:pPr>
      <w:jc w:val="both"/>
    </w:pPr>
    <w:rPr>
      <w:rFonts w:eastAsiaTheme="minorHAnsi"/>
      <w:sz w:val="20"/>
      <w:lang w:val="en-US" w:eastAsia="en-US"/>
    </w:rPr>
  </w:style>
  <w:style w:type="paragraph" w:customStyle="1" w:styleId="D242C3F65E9B407EBA51124263857C5A10">
    <w:name w:val="D242C3F65E9B407EBA51124263857C5A10"/>
    <w:rsid w:val="007E2517"/>
    <w:pPr>
      <w:jc w:val="both"/>
    </w:pPr>
    <w:rPr>
      <w:rFonts w:eastAsiaTheme="minorHAnsi"/>
      <w:sz w:val="20"/>
      <w:lang w:val="en-US" w:eastAsia="en-US"/>
    </w:rPr>
  </w:style>
  <w:style w:type="paragraph" w:customStyle="1" w:styleId="BDD2D2023CD14B6C85FE24DF06F93D5810">
    <w:name w:val="BDD2D2023CD14B6C85FE24DF06F93D5810"/>
    <w:rsid w:val="007E2517"/>
    <w:pPr>
      <w:jc w:val="both"/>
    </w:pPr>
    <w:rPr>
      <w:rFonts w:eastAsiaTheme="minorHAnsi"/>
      <w:sz w:val="20"/>
      <w:lang w:val="en-US" w:eastAsia="en-US"/>
    </w:rPr>
  </w:style>
  <w:style w:type="paragraph" w:customStyle="1" w:styleId="93C44E750B4C447D8210021DB72A4B4910">
    <w:name w:val="93C44E750B4C447D8210021DB72A4B4910"/>
    <w:rsid w:val="007E2517"/>
    <w:pPr>
      <w:jc w:val="both"/>
    </w:pPr>
    <w:rPr>
      <w:rFonts w:eastAsiaTheme="minorHAnsi"/>
      <w:sz w:val="20"/>
      <w:lang w:val="en-US" w:eastAsia="en-US"/>
    </w:rPr>
  </w:style>
  <w:style w:type="paragraph" w:customStyle="1" w:styleId="17869920B6C1456AA30C2087F3B48BAC10">
    <w:name w:val="17869920B6C1456AA30C2087F3B48BAC10"/>
    <w:rsid w:val="007E2517"/>
    <w:pPr>
      <w:jc w:val="both"/>
    </w:pPr>
    <w:rPr>
      <w:rFonts w:eastAsiaTheme="minorHAnsi"/>
      <w:sz w:val="20"/>
      <w:lang w:val="en-US" w:eastAsia="en-US"/>
    </w:rPr>
  </w:style>
  <w:style w:type="paragraph" w:customStyle="1" w:styleId="FF8B142D7BFF46BE97B9534CE8413FA410">
    <w:name w:val="FF8B142D7BFF46BE97B9534CE8413FA410"/>
    <w:rsid w:val="007E2517"/>
    <w:pPr>
      <w:jc w:val="both"/>
    </w:pPr>
    <w:rPr>
      <w:rFonts w:eastAsiaTheme="minorHAnsi"/>
      <w:sz w:val="20"/>
      <w:lang w:val="en-US" w:eastAsia="en-US"/>
    </w:rPr>
  </w:style>
  <w:style w:type="paragraph" w:customStyle="1" w:styleId="E2EE2EEC86E5472F88E4E92A9973F1B410">
    <w:name w:val="E2EE2EEC86E5472F88E4E92A9973F1B410"/>
    <w:rsid w:val="007E2517"/>
    <w:pPr>
      <w:jc w:val="both"/>
    </w:pPr>
    <w:rPr>
      <w:rFonts w:eastAsiaTheme="minorHAnsi"/>
      <w:sz w:val="20"/>
      <w:lang w:val="en-US" w:eastAsia="en-US"/>
    </w:rPr>
  </w:style>
  <w:style w:type="paragraph" w:customStyle="1" w:styleId="10445C5480A14E8FAD00B60BC027F04010">
    <w:name w:val="10445C5480A14E8FAD00B60BC027F04010"/>
    <w:rsid w:val="007E2517"/>
    <w:pPr>
      <w:jc w:val="both"/>
    </w:pPr>
    <w:rPr>
      <w:rFonts w:eastAsiaTheme="minorHAnsi"/>
      <w:sz w:val="20"/>
      <w:lang w:val="en-US" w:eastAsia="en-US"/>
    </w:rPr>
  </w:style>
  <w:style w:type="paragraph" w:customStyle="1" w:styleId="48DF7E8E8FF94C13AB14935C20EF023610">
    <w:name w:val="48DF7E8E8FF94C13AB14935C20EF023610"/>
    <w:rsid w:val="007E2517"/>
    <w:pPr>
      <w:jc w:val="both"/>
    </w:pPr>
    <w:rPr>
      <w:rFonts w:eastAsiaTheme="minorHAnsi"/>
      <w:sz w:val="20"/>
      <w:lang w:val="en-US" w:eastAsia="en-US"/>
    </w:rPr>
  </w:style>
  <w:style w:type="paragraph" w:customStyle="1" w:styleId="BF4F266B1E6B456395105DFE25D6F53410">
    <w:name w:val="BF4F266B1E6B456395105DFE25D6F53410"/>
    <w:rsid w:val="007E2517"/>
    <w:pPr>
      <w:jc w:val="both"/>
    </w:pPr>
    <w:rPr>
      <w:rFonts w:eastAsiaTheme="minorHAnsi"/>
      <w:sz w:val="20"/>
      <w:lang w:val="en-US" w:eastAsia="en-US"/>
    </w:rPr>
  </w:style>
  <w:style w:type="paragraph" w:customStyle="1" w:styleId="D18380975EDB4200A657BE6230BA609E10">
    <w:name w:val="D18380975EDB4200A657BE6230BA609E10"/>
    <w:rsid w:val="007E2517"/>
    <w:pPr>
      <w:jc w:val="both"/>
    </w:pPr>
    <w:rPr>
      <w:rFonts w:eastAsiaTheme="minorHAnsi"/>
      <w:sz w:val="20"/>
      <w:lang w:val="en-US" w:eastAsia="en-US"/>
    </w:rPr>
  </w:style>
  <w:style w:type="paragraph" w:customStyle="1" w:styleId="2891A06959A443C4B4677353D7544D2110">
    <w:name w:val="2891A06959A443C4B4677353D7544D2110"/>
    <w:rsid w:val="007E2517"/>
    <w:pPr>
      <w:jc w:val="both"/>
    </w:pPr>
    <w:rPr>
      <w:rFonts w:eastAsiaTheme="minorHAnsi"/>
      <w:sz w:val="20"/>
      <w:lang w:val="en-US" w:eastAsia="en-US"/>
    </w:rPr>
  </w:style>
  <w:style w:type="paragraph" w:customStyle="1" w:styleId="47480CD026C2409BBE674915D89258449">
    <w:name w:val="47480CD026C2409BBE674915D89258449"/>
    <w:rsid w:val="00BC7335"/>
    <w:pPr>
      <w:numPr>
        <w:ilvl w:val="1"/>
      </w:numPr>
      <w:spacing w:line="240" w:lineRule="auto"/>
      <w:jc w:val="right"/>
    </w:pPr>
    <w:rPr>
      <w:color w:val="2F5496" w:themeColor="accent5" w:themeShade="BF"/>
      <w:spacing w:val="15"/>
      <w:sz w:val="40"/>
      <w:lang w:val="en-US" w:eastAsia="en-US"/>
    </w:rPr>
  </w:style>
  <w:style w:type="paragraph" w:customStyle="1" w:styleId="53F17464689B4B12A68AA2B4B7036CBA9">
    <w:name w:val="53F17464689B4B12A68AA2B4B7036CBA9"/>
    <w:rsid w:val="00BC7335"/>
    <w:pPr>
      <w:jc w:val="both"/>
    </w:pPr>
    <w:rPr>
      <w:rFonts w:eastAsiaTheme="minorHAnsi"/>
      <w:sz w:val="20"/>
      <w:lang w:val="en-US" w:eastAsia="en-US"/>
    </w:rPr>
  </w:style>
  <w:style w:type="paragraph" w:customStyle="1" w:styleId="ACD0A9BE6BB445F195EC6DF4A33154FC11">
    <w:name w:val="ACD0A9BE6BB445F195EC6DF4A33154FC11"/>
    <w:rsid w:val="00BC7335"/>
    <w:pPr>
      <w:jc w:val="both"/>
    </w:pPr>
    <w:rPr>
      <w:rFonts w:eastAsiaTheme="minorHAnsi"/>
      <w:sz w:val="20"/>
      <w:lang w:val="en-US" w:eastAsia="en-US"/>
    </w:rPr>
  </w:style>
  <w:style w:type="paragraph" w:customStyle="1" w:styleId="30E38FE8DDF046CABE7E7F9D4274F7C911">
    <w:name w:val="30E38FE8DDF046CABE7E7F9D4274F7C911"/>
    <w:rsid w:val="00BC7335"/>
    <w:pPr>
      <w:jc w:val="both"/>
    </w:pPr>
    <w:rPr>
      <w:rFonts w:eastAsiaTheme="minorHAnsi"/>
      <w:sz w:val="20"/>
      <w:lang w:val="en-US" w:eastAsia="en-US"/>
    </w:rPr>
  </w:style>
  <w:style w:type="paragraph" w:customStyle="1" w:styleId="D242C3F65E9B407EBA51124263857C5A11">
    <w:name w:val="D242C3F65E9B407EBA51124263857C5A11"/>
    <w:rsid w:val="00BC7335"/>
    <w:pPr>
      <w:jc w:val="both"/>
    </w:pPr>
    <w:rPr>
      <w:rFonts w:eastAsiaTheme="minorHAnsi"/>
      <w:sz w:val="20"/>
      <w:lang w:val="en-US" w:eastAsia="en-US"/>
    </w:rPr>
  </w:style>
  <w:style w:type="paragraph" w:customStyle="1" w:styleId="BDD2D2023CD14B6C85FE24DF06F93D5811">
    <w:name w:val="BDD2D2023CD14B6C85FE24DF06F93D5811"/>
    <w:rsid w:val="00BC7335"/>
    <w:pPr>
      <w:jc w:val="both"/>
    </w:pPr>
    <w:rPr>
      <w:rFonts w:eastAsiaTheme="minorHAnsi"/>
      <w:sz w:val="20"/>
      <w:lang w:val="en-US" w:eastAsia="en-US"/>
    </w:rPr>
  </w:style>
  <w:style w:type="paragraph" w:customStyle="1" w:styleId="93C44E750B4C447D8210021DB72A4B4911">
    <w:name w:val="93C44E750B4C447D8210021DB72A4B4911"/>
    <w:rsid w:val="00BC7335"/>
    <w:pPr>
      <w:jc w:val="both"/>
    </w:pPr>
    <w:rPr>
      <w:rFonts w:eastAsiaTheme="minorHAnsi"/>
      <w:sz w:val="20"/>
      <w:lang w:val="en-US" w:eastAsia="en-US"/>
    </w:rPr>
  </w:style>
  <w:style w:type="paragraph" w:customStyle="1" w:styleId="17869920B6C1456AA30C2087F3B48BAC11">
    <w:name w:val="17869920B6C1456AA30C2087F3B48BAC11"/>
    <w:rsid w:val="00BC7335"/>
    <w:pPr>
      <w:jc w:val="both"/>
    </w:pPr>
    <w:rPr>
      <w:rFonts w:eastAsiaTheme="minorHAnsi"/>
      <w:sz w:val="20"/>
      <w:lang w:val="en-US" w:eastAsia="en-US"/>
    </w:rPr>
  </w:style>
  <w:style w:type="paragraph" w:customStyle="1" w:styleId="FF8B142D7BFF46BE97B9534CE8413FA411">
    <w:name w:val="FF8B142D7BFF46BE97B9534CE8413FA411"/>
    <w:rsid w:val="00BC7335"/>
    <w:pPr>
      <w:jc w:val="both"/>
    </w:pPr>
    <w:rPr>
      <w:rFonts w:eastAsiaTheme="minorHAnsi"/>
      <w:sz w:val="20"/>
      <w:lang w:val="en-US" w:eastAsia="en-US"/>
    </w:rPr>
  </w:style>
  <w:style w:type="paragraph" w:customStyle="1" w:styleId="E2EE2EEC86E5472F88E4E92A9973F1B411">
    <w:name w:val="E2EE2EEC86E5472F88E4E92A9973F1B411"/>
    <w:rsid w:val="00BC7335"/>
    <w:pPr>
      <w:jc w:val="both"/>
    </w:pPr>
    <w:rPr>
      <w:rFonts w:eastAsiaTheme="minorHAnsi"/>
      <w:sz w:val="20"/>
      <w:lang w:val="en-US" w:eastAsia="en-US"/>
    </w:rPr>
  </w:style>
  <w:style w:type="paragraph" w:customStyle="1" w:styleId="10445C5480A14E8FAD00B60BC027F04011">
    <w:name w:val="10445C5480A14E8FAD00B60BC027F04011"/>
    <w:rsid w:val="00BC7335"/>
    <w:pPr>
      <w:jc w:val="both"/>
    </w:pPr>
    <w:rPr>
      <w:rFonts w:eastAsiaTheme="minorHAnsi"/>
      <w:sz w:val="20"/>
      <w:lang w:val="en-US" w:eastAsia="en-US"/>
    </w:rPr>
  </w:style>
  <w:style w:type="paragraph" w:customStyle="1" w:styleId="48DF7E8E8FF94C13AB14935C20EF023611">
    <w:name w:val="48DF7E8E8FF94C13AB14935C20EF023611"/>
    <w:rsid w:val="00BC7335"/>
    <w:pPr>
      <w:jc w:val="both"/>
    </w:pPr>
    <w:rPr>
      <w:rFonts w:eastAsiaTheme="minorHAnsi"/>
      <w:sz w:val="20"/>
      <w:lang w:val="en-US" w:eastAsia="en-US"/>
    </w:rPr>
  </w:style>
  <w:style w:type="paragraph" w:customStyle="1" w:styleId="BF4F266B1E6B456395105DFE25D6F53411">
    <w:name w:val="BF4F266B1E6B456395105DFE25D6F53411"/>
    <w:rsid w:val="00BC7335"/>
    <w:pPr>
      <w:jc w:val="both"/>
    </w:pPr>
    <w:rPr>
      <w:rFonts w:eastAsiaTheme="minorHAnsi"/>
      <w:sz w:val="20"/>
      <w:lang w:val="en-US" w:eastAsia="en-US"/>
    </w:rPr>
  </w:style>
  <w:style w:type="paragraph" w:customStyle="1" w:styleId="D18380975EDB4200A657BE6230BA609E11">
    <w:name w:val="D18380975EDB4200A657BE6230BA609E11"/>
    <w:rsid w:val="00BC7335"/>
    <w:pPr>
      <w:jc w:val="both"/>
    </w:pPr>
    <w:rPr>
      <w:rFonts w:eastAsiaTheme="minorHAnsi"/>
      <w:sz w:val="20"/>
      <w:lang w:val="en-US" w:eastAsia="en-US"/>
    </w:rPr>
  </w:style>
  <w:style w:type="paragraph" w:customStyle="1" w:styleId="2891A06959A443C4B4677353D7544D2111">
    <w:name w:val="2891A06959A443C4B4677353D7544D2111"/>
    <w:rsid w:val="00BC7335"/>
    <w:pPr>
      <w:jc w:val="both"/>
    </w:pPr>
    <w:rPr>
      <w:rFonts w:eastAsiaTheme="minorHAnsi"/>
      <w:sz w:val="20"/>
      <w:lang w:val="en-US" w:eastAsia="en-US"/>
    </w:rPr>
  </w:style>
  <w:style w:type="paragraph" w:customStyle="1" w:styleId="47480CD026C2409BBE674915D892584410">
    <w:name w:val="47480CD026C2409BBE674915D892584410"/>
    <w:rsid w:val="00BC7335"/>
    <w:pPr>
      <w:numPr>
        <w:ilvl w:val="1"/>
      </w:numPr>
      <w:spacing w:line="240" w:lineRule="auto"/>
      <w:jc w:val="right"/>
    </w:pPr>
    <w:rPr>
      <w:color w:val="2F5496" w:themeColor="accent5" w:themeShade="BF"/>
      <w:spacing w:val="15"/>
      <w:sz w:val="40"/>
      <w:lang w:val="en-US" w:eastAsia="en-US"/>
    </w:rPr>
  </w:style>
  <w:style w:type="paragraph" w:customStyle="1" w:styleId="53F17464689B4B12A68AA2B4B7036CBA10">
    <w:name w:val="53F17464689B4B12A68AA2B4B7036CBA10"/>
    <w:rsid w:val="00BC7335"/>
    <w:pPr>
      <w:jc w:val="both"/>
    </w:pPr>
    <w:rPr>
      <w:rFonts w:eastAsiaTheme="minorHAnsi"/>
      <w:sz w:val="20"/>
      <w:lang w:val="en-US" w:eastAsia="en-US"/>
    </w:rPr>
  </w:style>
  <w:style w:type="paragraph" w:customStyle="1" w:styleId="ACD0A9BE6BB445F195EC6DF4A33154FC12">
    <w:name w:val="ACD0A9BE6BB445F195EC6DF4A33154FC12"/>
    <w:rsid w:val="00BC7335"/>
    <w:pPr>
      <w:jc w:val="both"/>
    </w:pPr>
    <w:rPr>
      <w:rFonts w:eastAsiaTheme="minorHAnsi"/>
      <w:sz w:val="20"/>
      <w:lang w:val="en-US" w:eastAsia="en-US"/>
    </w:rPr>
  </w:style>
  <w:style w:type="paragraph" w:customStyle="1" w:styleId="30E38FE8DDF046CABE7E7F9D4274F7C912">
    <w:name w:val="30E38FE8DDF046CABE7E7F9D4274F7C912"/>
    <w:rsid w:val="00BC7335"/>
    <w:pPr>
      <w:jc w:val="both"/>
    </w:pPr>
    <w:rPr>
      <w:rFonts w:eastAsiaTheme="minorHAnsi"/>
      <w:sz w:val="20"/>
      <w:lang w:val="en-US" w:eastAsia="en-US"/>
    </w:rPr>
  </w:style>
  <w:style w:type="paragraph" w:customStyle="1" w:styleId="D242C3F65E9B407EBA51124263857C5A12">
    <w:name w:val="D242C3F65E9B407EBA51124263857C5A12"/>
    <w:rsid w:val="00BC7335"/>
    <w:pPr>
      <w:jc w:val="both"/>
    </w:pPr>
    <w:rPr>
      <w:rFonts w:eastAsiaTheme="minorHAnsi"/>
      <w:sz w:val="20"/>
      <w:lang w:val="en-US" w:eastAsia="en-US"/>
    </w:rPr>
  </w:style>
  <w:style w:type="paragraph" w:customStyle="1" w:styleId="BDD2D2023CD14B6C85FE24DF06F93D5812">
    <w:name w:val="BDD2D2023CD14B6C85FE24DF06F93D5812"/>
    <w:rsid w:val="00BC7335"/>
    <w:pPr>
      <w:jc w:val="both"/>
    </w:pPr>
    <w:rPr>
      <w:rFonts w:eastAsiaTheme="minorHAnsi"/>
      <w:sz w:val="20"/>
      <w:lang w:val="en-US" w:eastAsia="en-US"/>
    </w:rPr>
  </w:style>
  <w:style w:type="paragraph" w:customStyle="1" w:styleId="93C44E750B4C447D8210021DB72A4B4912">
    <w:name w:val="93C44E750B4C447D8210021DB72A4B4912"/>
    <w:rsid w:val="00BC7335"/>
    <w:pPr>
      <w:jc w:val="both"/>
    </w:pPr>
    <w:rPr>
      <w:rFonts w:eastAsiaTheme="minorHAnsi"/>
      <w:sz w:val="20"/>
      <w:lang w:val="en-US" w:eastAsia="en-US"/>
    </w:rPr>
  </w:style>
  <w:style w:type="paragraph" w:customStyle="1" w:styleId="17869920B6C1456AA30C2087F3B48BAC12">
    <w:name w:val="17869920B6C1456AA30C2087F3B48BAC12"/>
    <w:rsid w:val="00BC7335"/>
    <w:pPr>
      <w:jc w:val="both"/>
    </w:pPr>
    <w:rPr>
      <w:rFonts w:eastAsiaTheme="minorHAnsi"/>
      <w:sz w:val="20"/>
      <w:lang w:val="en-US" w:eastAsia="en-US"/>
    </w:rPr>
  </w:style>
  <w:style w:type="paragraph" w:customStyle="1" w:styleId="FF8B142D7BFF46BE97B9534CE8413FA412">
    <w:name w:val="FF8B142D7BFF46BE97B9534CE8413FA412"/>
    <w:rsid w:val="00BC7335"/>
    <w:pPr>
      <w:jc w:val="both"/>
    </w:pPr>
    <w:rPr>
      <w:rFonts w:eastAsiaTheme="minorHAnsi"/>
      <w:sz w:val="20"/>
      <w:lang w:val="en-US" w:eastAsia="en-US"/>
    </w:rPr>
  </w:style>
  <w:style w:type="paragraph" w:customStyle="1" w:styleId="97F0F9A5459F4EC9B449623FE9BAD8B4">
    <w:name w:val="97F0F9A5459F4EC9B449623FE9BAD8B4"/>
    <w:rsid w:val="00BC7335"/>
  </w:style>
  <w:style w:type="paragraph" w:customStyle="1" w:styleId="857E40934AFE4C6DB2EABAB7936D17D7">
    <w:name w:val="857E40934AFE4C6DB2EABAB7936D17D7"/>
    <w:rsid w:val="00BC7335"/>
  </w:style>
  <w:style w:type="paragraph" w:customStyle="1" w:styleId="1E31D19E7EA8425EA941F66CD49452C4">
    <w:name w:val="1E31D19E7EA8425EA941F66CD49452C4"/>
    <w:rsid w:val="00BC7335"/>
  </w:style>
  <w:style w:type="paragraph" w:customStyle="1" w:styleId="B6E273063B3A40FBB4DF019540386F62">
    <w:name w:val="B6E273063B3A40FBB4DF019540386F62"/>
    <w:rsid w:val="00BC7335"/>
  </w:style>
  <w:style w:type="paragraph" w:customStyle="1" w:styleId="41BCCBEF948A49FBA6CED8D36B5C5CC7">
    <w:name w:val="41BCCBEF948A49FBA6CED8D36B5C5CC7"/>
    <w:rsid w:val="00BC7335"/>
  </w:style>
  <w:style w:type="paragraph" w:customStyle="1" w:styleId="66DAC5FB90BE486A93BCEAEAE5C1744B">
    <w:name w:val="66DAC5FB90BE486A93BCEAEAE5C1744B"/>
    <w:rsid w:val="00BC7335"/>
  </w:style>
  <w:style w:type="paragraph" w:customStyle="1" w:styleId="CE27BED98681454A928161115406D5EE">
    <w:name w:val="CE27BED98681454A928161115406D5EE"/>
    <w:rsid w:val="00BC7335"/>
  </w:style>
  <w:style w:type="paragraph" w:customStyle="1" w:styleId="DAA9488473F44EC08214AE2966C83078">
    <w:name w:val="DAA9488473F44EC08214AE2966C83078"/>
    <w:rsid w:val="00BC7335"/>
  </w:style>
  <w:style w:type="paragraph" w:customStyle="1" w:styleId="47480CD026C2409BBE674915D892584411">
    <w:name w:val="47480CD026C2409BBE674915D892584411"/>
    <w:rsid w:val="00BC7335"/>
    <w:pPr>
      <w:numPr>
        <w:ilvl w:val="1"/>
      </w:numPr>
      <w:spacing w:line="240" w:lineRule="auto"/>
      <w:jc w:val="right"/>
    </w:pPr>
    <w:rPr>
      <w:color w:val="2F5496" w:themeColor="accent5" w:themeShade="BF"/>
      <w:spacing w:val="15"/>
      <w:sz w:val="40"/>
      <w:lang w:val="en-US" w:eastAsia="en-US"/>
    </w:rPr>
  </w:style>
  <w:style w:type="paragraph" w:customStyle="1" w:styleId="53F17464689B4B12A68AA2B4B7036CBA11">
    <w:name w:val="53F17464689B4B12A68AA2B4B7036CBA11"/>
    <w:rsid w:val="00BC7335"/>
    <w:pPr>
      <w:jc w:val="both"/>
    </w:pPr>
    <w:rPr>
      <w:rFonts w:eastAsiaTheme="minorHAnsi"/>
      <w:sz w:val="20"/>
      <w:lang w:val="en-US" w:eastAsia="en-US"/>
    </w:rPr>
  </w:style>
  <w:style w:type="paragraph" w:customStyle="1" w:styleId="ACD0A9BE6BB445F195EC6DF4A33154FC13">
    <w:name w:val="ACD0A9BE6BB445F195EC6DF4A33154FC13"/>
    <w:rsid w:val="00BC7335"/>
    <w:pPr>
      <w:jc w:val="both"/>
    </w:pPr>
    <w:rPr>
      <w:rFonts w:eastAsiaTheme="minorHAnsi"/>
      <w:sz w:val="20"/>
      <w:lang w:val="en-US" w:eastAsia="en-US"/>
    </w:rPr>
  </w:style>
  <w:style w:type="paragraph" w:customStyle="1" w:styleId="30E38FE8DDF046CABE7E7F9D4274F7C913">
    <w:name w:val="30E38FE8DDF046CABE7E7F9D4274F7C913"/>
    <w:rsid w:val="00BC7335"/>
    <w:pPr>
      <w:jc w:val="both"/>
    </w:pPr>
    <w:rPr>
      <w:rFonts w:eastAsiaTheme="minorHAnsi"/>
      <w:sz w:val="20"/>
      <w:lang w:val="en-US" w:eastAsia="en-US"/>
    </w:rPr>
  </w:style>
  <w:style w:type="paragraph" w:customStyle="1" w:styleId="D242C3F65E9B407EBA51124263857C5A13">
    <w:name w:val="D242C3F65E9B407EBA51124263857C5A13"/>
    <w:rsid w:val="00BC7335"/>
    <w:pPr>
      <w:jc w:val="both"/>
    </w:pPr>
    <w:rPr>
      <w:rFonts w:eastAsiaTheme="minorHAnsi"/>
      <w:sz w:val="20"/>
      <w:lang w:val="en-US" w:eastAsia="en-US"/>
    </w:rPr>
  </w:style>
  <w:style w:type="paragraph" w:customStyle="1" w:styleId="BDD2D2023CD14B6C85FE24DF06F93D5813">
    <w:name w:val="BDD2D2023CD14B6C85FE24DF06F93D5813"/>
    <w:rsid w:val="00BC7335"/>
    <w:pPr>
      <w:jc w:val="both"/>
    </w:pPr>
    <w:rPr>
      <w:rFonts w:eastAsiaTheme="minorHAnsi"/>
      <w:sz w:val="20"/>
      <w:lang w:val="en-US" w:eastAsia="en-US"/>
    </w:rPr>
  </w:style>
  <w:style w:type="paragraph" w:customStyle="1" w:styleId="93C44E750B4C447D8210021DB72A4B4913">
    <w:name w:val="93C44E750B4C447D8210021DB72A4B4913"/>
    <w:rsid w:val="00BC7335"/>
    <w:pPr>
      <w:jc w:val="both"/>
    </w:pPr>
    <w:rPr>
      <w:rFonts w:eastAsiaTheme="minorHAnsi"/>
      <w:sz w:val="20"/>
      <w:lang w:val="en-US" w:eastAsia="en-US"/>
    </w:rPr>
  </w:style>
  <w:style w:type="paragraph" w:customStyle="1" w:styleId="17869920B6C1456AA30C2087F3B48BAC13">
    <w:name w:val="17869920B6C1456AA30C2087F3B48BAC13"/>
    <w:rsid w:val="00BC7335"/>
    <w:pPr>
      <w:jc w:val="both"/>
    </w:pPr>
    <w:rPr>
      <w:rFonts w:eastAsiaTheme="minorHAnsi"/>
      <w:sz w:val="20"/>
      <w:lang w:val="en-US" w:eastAsia="en-US"/>
    </w:rPr>
  </w:style>
  <w:style w:type="paragraph" w:customStyle="1" w:styleId="FF8B142D7BFF46BE97B9534CE8413FA413">
    <w:name w:val="FF8B142D7BFF46BE97B9534CE8413FA413"/>
    <w:rsid w:val="00BC7335"/>
    <w:pPr>
      <w:jc w:val="both"/>
    </w:pPr>
    <w:rPr>
      <w:rFonts w:eastAsiaTheme="minorHAnsi"/>
      <w:sz w:val="20"/>
      <w:lang w:val="en-US" w:eastAsia="en-US"/>
    </w:rPr>
  </w:style>
  <w:style w:type="paragraph" w:customStyle="1" w:styleId="97F0F9A5459F4EC9B449623FE9BAD8B41">
    <w:name w:val="97F0F9A5459F4EC9B449623FE9BAD8B41"/>
    <w:rsid w:val="00BC7335"/>
    <w:pPr>
      <w:jc w:val="both"/>
    </w:pPr>
    <w:rPr>
      <w:rFonts w:eastAsiaTheme="minorHAnsi"/>
      <w:sz w:val="20"/>
      <w:lang w:val="en-US" w:eastAsia="en-US"/>
    </w:rPr>
  </w:style>
  <w:style w:type="paragraph" w:customStyle="1" w:styleId="857E40934AFE4C6DB2EABAB7936D17D71">
    <w:name w:val="857E40934AFE4C6DB2EABAB7936D17D71"/>
    <w:rsid w:val="00BC7335"/>
    <w:pPr>
      <w:jc w:val="both"/>
    </w:pPr>
    <w:rPr>
      <w:rFonts w:eastAsiaTheme="minorHAnsi"/>
      <w:sz w:val="20"/>
      <w:lang w:val="en-US" w:eastAsia="en-US"/>
    </w:rPr>
  </w:style>
  <w:style w:type="paragraph" w:customStyle="1" w:styleId="1E31D19E7EA8425EA941F66CD49452C41">
    <w:name w:val="1E31D19E7EA8425EA941F66CD49452C41"/>
    <w:rsid w:val="00BC7335"/>
    <w:pPr>
      <w:jc w:val="both"/>
    </w:pPr>
    <w:rPr>
      <w:rFonts w:eastAsiaTheme="minorHAnsi"/>
      <w:sz w:val="20"/>
      <w:lang w:val="en-US" w:eastAsia="en-US"/>
    </w:rPr>
  </w:style>
  <w:style w:type="paragraph" w:customStyle="1" w:styleId="B6E273063B3A40FBB4DF019540386F621">
    <w:name w:val="B6E273063B3A40FBB4DF019540386F621"/>
    <w:rsid w:val="00BC7335"/>
    <w:pPr>
      <w:jc w:val="both"/>
    </w:pPr>
    <w:rPr>
      <w:rFonts w:eastAsiaTheme="minorHAnsi"/>
      <w:sz w:val="20"/>
      <w:lang w:val="en-US" w:eastAsia="en-US"/>
    </w:rPr>
  </w:style>
  <w:style w:type="paragraph" w:customStyle="1" w:styleId="41BCCBEF948A49FBA6CED8D36B5C5CC71">
    <w:name w:val="41BCCBEF948A49FBA6CED8D36B5C5CC71"/>
    <w:rsid w:val="00BC7335"/>
    <w:pPr>
      <w:jc w:val="both"/>
    </w:pPr>
    <w:rPr>
      <w:rFonts w:eastAsiaTheme="minorHAnsi"/>
      <w:sz w:val="20"/>
      <w:lang w:val="en-US" w:eastAsia="en-US"/>
    </w:rPr>
  </w:style>
  <w:style w:type="paragraph" w:customStyle="1" w:styleId="66DAC5FB90BE486A93BCEAEAE5C1744B1">
    <w:name w:val="66DAC5FB90BE486A93BCEAEAE5C1744B1"/>
    <w:rsid w:val="00BC7335"/>
    <w:pPr>
      <w:jc w:val="both"/>
    </w:pPr>
    <w:rPr>
      <w:rFonts w:eastAsiaTheme="minorHAnsi"/>
      <w:sz w:val="20"/>
      <w:lang w:val="en-US" w:eastAsia="en-US"/>
    </w:rPr>
  </w:style>
  <w:style w:type="paragraph" w:customStyle="1" w:styleId="CE27BED98681454A928161115406D5EE1">
    <w:name w:val="CE27BED98681454A928161115406D5EE1"/>
    <w:rsid w:val="00BC7335"/>
    <w:pPr>
      <w:jc w:val="both"/>
    </w:pPr>
    <w:rPr>
      <w:rFonts w:eastAsiaTheme="minorHAnsi"/>
      <w:sz w:val="20"/>
      <w:lang w:val="en-US" w:eastAsia="en-US"/>
    </w:rPr>
  </w:style>
  <w:style w:type="paragraph" w:customStyle="1" w:styleId="47480CD026C2409BBE674915D892584412">
    <w:name w:val="47480CD026C2409BBE674915D892584412"/>
    <w:rsid w:val="00BC7335"/>
    <w:pPr>
      <w:numPr>
        <w:ilvl w:val="1"/>
      </w:numPr>
      <w:spacing w:line="240" w:lineRule="auto"/>
      <w:jc w:val="right"/>
    </w:pPr>
    <w:rPr>
      <w:color w:val="2F5496" w:themeColor="accent5" w:themeShade="BF"/>
      <w:spacing w:val="15"/>
      <w:sz w:val="40"/>
      <w:lang w:val="en-US" w:eastAsia="en-US"/>
    </w:rPr>
  </w:style>
  <w:style w:type="paragraph" w:customStyle="1" w:styleId="53F17464689B4B12A68AA2B4B7036CBA12">
    <w:name w:val="53F17464689B4B12A68AA2B4B7036CBA12"/>
    <w:rsid w:val="00BC7335"/>
    <w:pPr>
      <w:jc w:val="both"/>
    </w:pPr>
    <w:rPr>
      <w:rFonts w:eastAsiaTheme="minorHAnsi"/>
      <w:sz w:val="20"/>
      <w:lang w:val="en-US" w:eastAsia="en-US"/>
    </w:rPr>
  </w:style>
  <w:style w:type="paragraph" w:customStyle="1" w:styleId="ACD0A9BE6BB445F195EC6DF4A33154FC14">
    <w:name w:val="ACD0A9BE6BB445F195EC6DF4A33154FC14"/>
    <w:rsid w:val="00BC7335"/>
    <w:pPr>
      <w:jc w:val="both"/>
    </w:pPr>
    <w:rPr>
      <w:rFonts w:eastAsiaTheme="minorHAnsi"/>
      <w:sz w:val="20"/>
      <w:lang w:val="en-US" w:eastAsia="en-US"/>
    </w:rPr>
  </w:style>
  <w:style w:type="paragraph" w:customStyle="1" w:styleId="30E38FE8DDF046CABE7E7F9D4274F7C914">
    <w:name w:val="30E38FE8DDF046CABE7E7F9D4274F7C914"/>
    <w:rsid w:val="00BC7335"/>
    <w:pPr>
      <w:jc w:val="both"/>
    </w:pPr>
    <w:rPr>
      <w:rFonts w:eastAsiaTheme="minorHAnsi"/>
      <w:sz w:val="20"/>
      <w:lang w:val="en-US" w:eastAsia="en-US"/>
    </w:rPr>
  </w:style>
  <w:style w:type="paragraph" w:customStyle="1" w:styleId="D242C3F65E9B407EBA51124263857C5A14">
    <w:name w:val="D242C3F65E9B407EBA51124263857C5A14"/>
    <w:rsid w:val="00BC7335"/>
    <w:pPr>
      <w:jc w:val="both"/>
    </w:pPr>
    <w:rPr>
      <w:rFonts w:eastAsiaTheme="minorHAnsi"/>
      <w:sz w:val="20"/>
      <w:lang w:val="en-US" w:eastAsia="en-US"/>
    </w:rPr>
  </w:style>
  <w:style w:type="paragraph" w:customStyle="1" w:styleId="BDD2D2023CD14B6C85FE24DF06F93D5814">
    <w:name w:val="BDD2D2023CD14B6C85FE24DF06F93D5814"/>
    <w:rsid w:val="00BC7335"/>
    <w:pPr>
      <w:jc w:val="both"/>
    </w:pPr>
    <w:rPr>
      <w:rFonts w:eastAsiaTheme="minorHAnsi"/>
      <w:sz w:val="20"/>
      <w:lang w:val="en-US" w:eastAsia="en-US"/>
    </w:rPr>
  </w:style>
  <w:style w:type="paragraph" w:customStyle="1" w:styleId="93C44E750B4C447D8210021DB72A4B4914">
    <w:name w:val="93C44E750B4C447D8210021DB72A4B4914"/>
    <w:rsid w:val="00BC7335"/>
    <w:pPr>
      <w:jc w:val="both"/>
    </w:pPr>
    <w:rPr>
      <w:rFonts w:eastAsiaTheme="minorHAnsi"/>
      <w:sz w:val="20"/>
      <w:lang w:val="en-US" w:eastAsia="en-US"/>
    </w:rPr>
  </w:style>
  <w:style w:type="paragraph" w:customStyle="1" w:styleId="17869920B6C1456AA30C2087F3B48BAC14">
    <w:name w:val="17869920B6C1456AA30C2087F3B48BAC14"/>
    <w:rsid w:val="00BC7335"/>
    <w:pPr>
      <w:jc w:val="both"/>
    </w:pPr>
    <w:rPr>
      <w:rFonts w:eastAsiaTheme="minorHAnsi"/>
      <w:sz w:val="20"/>
      <w:lang w:val="en-US" w:eastAsia="en-US"/>
    </w:rPr>
  </w:style>
  <w:style w:type="paragraph" w:customStyle="1" w:styleId="FF8B142D7BFF46BE97B9534CE8413FA414">
    <w:name w:val="FF8B142D7BFF46BE97B9534CE8413FA414"/>
    <w:rsid w:val="00BC7335"/>
    <w:pPr>
      <w:jc w:val="both"/>
    </w:pPr>
    <w:rPr>
      <w:rFonts w:eastAsiaTheme="minorHAnsi"/>
      <w:sz w:val="20"/>
      <w:lang w:val="en-US" w:eastAsia="en-US"/>
    </w:rPr>
  </w:style>
  <w:style w:type="paragraph" w:customStyle="1" w:styleId="97F0F9A5459F4EC9B449623FE9BAD8B42">
    <w:name w:val="97F0F9A5459F4EC9B449623FE9BAD8B42"/>
    <w:rsid w:val="00BC7335"/>
    <w:pPr>
      <w:jc w:val="both"/>
    </w:pPr>
    <w:rPr>
      <w:rFonts w:eastAsiaTheme="minorHAnsi"/>
      <w:sz w:val="20"/>
      <w:lang w:val="en-US" w:eastAsia="en-US"/>
    </w:rPr>
  </w:style>
  <w:style w:type="paragraph" w:customStyle="1" w:styleId="857E40934AFE4C6DB2EABAB7936D17D72">
    <w:name w:val="857E40934AFE4C6DB2EABAB7936D17D72"/>
    <w:rsid w:val="00BC7335"/>
    <w:pPr>
      <w:jc w:val="both"/>
    </w:pPr>
    <w:rPr>
      <w:rFonts w:eastAsiaTheme="minorHAnsi"/>
      <w:sz w:val="20"/>
      <w:lang w:val="en-US" w:eastAsia="en-US"/>
    </w:rPr>
  </w:style>
  <w:style w:type="paragraph" w:customStyle="1" w:styleId="1E31D19E7EA8425EA941F66CD49452C42">
    <w:name w:val="1E31D19E7EA8425EA941F66CD49452C42"/>
    <w:rsid w:val="00BC7335"/>
    <w:pPr>
      <w:jc w:val="both"/>
    </w:pPr>
    <w:rPr>
      <w:rFonts w:eastAsiaTheme="minorHAnsi"/>
      <w:sz w:val="20"/>
      <w:lang w:val="en-US" w:eastAsia="en-US"/>
    </w:rPr>
  </w:style>
  <w:style w:type="paragraph" w:customStyle="1" w:styleId="B6E273063B3A40FBB4DF019540386F622">
    <w:name w:val="B6E273063B3A40FBB4DF019540386F622"/>
    <w:rsid w:val="00BC7335"/>
    <w:pPr>
      <w:jc w:val="both"/>
    </w:pPr>
    <w:rPr>
      <w:rFonts w:eastAsiaTheme="minorHAnsi"/>
      <w:sz w:val="20"/>
      <w:lang w:val="en-US" w:eastAsia="en-US"/>
    </w:rPr>
  </w:style>
  <w:style w:type="paragraph" w:customStyle="1" w:styleId="41BCCBEF948A49FBA6CED8D36B5C5CC72">
    <w:name w:val="41BCCBEF948A49FBA6CED8D36B5C5CC72"/>
    <w:rsid w:val="00BC7335"/>
    <w:pPr>
      <w:jc w:val="both"/>
    </w:pPr>
    <w:rPr>
      <w:rFonts w:eastAsiaTheme="minorHAnsi"/>
      <w:sz w:val="20"/>
      <w:lang w:val="en-US" w:eastAsia="en-US"/>
    </w:rPr>
  </w:style>
  <w:style w:type="paragraph" w:customStyle="1" w:styleId="66DAC5FB90BE486A93BCEAEAE5C1744B2">
    <w:name w:val="66DAC5FB90BE486A93BCEAEAE5C1744B2"/>
    <w:rsid w:val="00BC7335"/>
    <w:pPr>
      <w:jc w:val="both"/>
    </w:pPr>
    <w:rPr>
      <w:rFonts w:eastAsiaTheme="minorHAnsi"/>
      <w:sz w:val="20"/>
      <w:lang w:val="en-US" w:eastAsia="en-US"/>
    </w:rPr>
  </w:style>
  <w:style w:type="paragraph" w:customStyle="1" w:styleId="CE27BED98681454A928161115406D5EE2">
    <w:name w:val="CE27BED98681454A928161115406D5EE2"/>
    <w:rsid w:val="00BC7335"/>
    <w:pPr>
      <w:jc w:val="both"/>
    </w:pPr>
    <w:rPr>
      <w:rFonts w:eastAsiaTheme="minorHAnsi"/>
      <w:sz w:val="20"/>
      <w:lang w:val="en-US" w:eastAsia="en-US"/>
    </w:rPr>
  </w:style>
  <w:style w:type="paragraph" w:customStyle="1" w:styleId="47480CD026C2409BBE674915D892584413">
    <w:name w:val="47480CD026C2409BBE674915D892584413"/>
    <w:rsid w:val="00F73923"/>
    <w:pPr>
      <w:numPr>
        <w:ilvl w:val="1"/>
      </w:numPr>
      <w:spacing w:line="240" w:lineRule="auto"/>
      <w:jc w:val="right"/>
    </w:pPr>
    <w:rPr>
      <w:color w:val="2F5496" w:themeColor="accent5" w:themeShade="BF"/>
      <w:spacing w:val="15"/>
      <w:sz w:val="40"/>
      <w:lang w:val="en-US" w:eastAsia="en-US"/>
    </w:rPr>
  </w:style>
  <w:style w:type="paragraph" w:customStyle="1" w:styleId="53F17464689B4B12A68AA2B4B7036CBA13">
    <w:name w:val="53F17464689B4B12A68AA2B4B7036CBA13"/>
    <w:rsid w:val="00F73923"/>
    <w:pPr>
      <w:jc w:val="both"/>
    </w:pPr>
    <w:rPr>
      <w:rFonts w:eastAsiaTheme="minorHAnsi"/>
      <w:sz w:val="20"/>
      <w:lang w:val="en-US" w:eastAsia="en-US"/>
    </w:rPr>
  </w:style>
  <w:style w:type="paragraph" w:customStyle="1" w:styleId="ACD0A9BE6BB445F195EC6DF4A33154FC15">
    <w:name w:val="ACD0A9BE6BB445F195EC6DF4A33154FC15"/>
    <w:rsid w:val="00F73923"/>
    <w:pPr>
      <w:jc w:val="both"/>
    </w:pPr>
    <w:rPr>
      <w:rFonts w:eastAsiaTheme="minorHAnsi"/>
      <w:sz w:val="20"/>
      <w:lang w:val="en-US" w:eastAsia="en-US"/>
    </w:rPr>
  </w:style>
  <w:style w:type="paragraph" w:customStyle="1" w:styleId="30E38FE8DDF046CABE7E7F9D4274F7C915">
    <w:name w:val="30E38FE8DDF046CABE7E7F9D4274F7C915"/>
    <w:rsid w:val="00F73923"/>
    <w:pPr>
      <w:jc w:val="both"/>
    </w:pPr>
    <w:rPr>
      <w:rFonts w:eastAsiaTheme="minorHAnsi"/>
      <w:sz w:val="20"/>
      <w:lang w:val="en-US" w:eastAsia="en-US"/>
    </w:rPr>
  </w:style>
  <w:style w:type="paragraph" w:customStyle="1" w:styleId="D242C3F65E9B407EBA51124263857C5A15">
    <w:name w:val="D242C3F65E9B407EBA51124263857C5A15"/>
    <w:rsid w:val="00F73923"/>
    <w:pPr>
      <w:jc w:val="both"/>
    </w:pPr>
    <w:rPr>
      <w:rFonts w:eastAsiaTheme="minorHAnsi"/>
      <w:sz w:val="20"/>
      <w:lang w:val="en-US" w:eastAsia="en-US"/>
    </w:rPr>
  </w:style>
  <w:style w:type="paragraph" w:customStyle="1" w:styleId="BDD2D2023CD14B6C85FE24DF06F93D5815">
    <w:name w:val="BDD2D2023CD14B6C85FE24DF06F93D5815"/>
    <w:rsid w:val="00F73923"/>
    <w:pPr>
      <w:jc w:val="both"/>
    </w:pPr>
    <w:rPr>
      <w:rFonts w:eastAsiaTheme="minorHAnsi"/>
      <w:sz w:val="20"/>
      <w:lang w:val="en-US" w:eastAsia="en-US"/>
    </w:rPr>
  </w:style>
  <w:style w:type="paragraph" w:customStyle="1" w:styleId="93C44E750B4C447D8210021DB72A4B4915">
    <w:name w:val="93C44E750B4C447D8210021DB72A4B4915"/>
    <w:rsid w:val="00F73923"/>
    <w:pPr>
      <w:jc w:val="both"/>
    </w:pPr>
    <w:rPr>
      <w:rFonts w:eastAsiaTheme="minorHAnsi"/>
      <w:sz w:val="20"/>
      <w:lang w:val="en-US" w:eastAsia="en-US"/>
    </w:rPr>
  </w:style>
  <w:style w:type="paragraph" w:customStyle="1" w:styleId="17869920B6C1456AA30C2087F3B48BAC15">
    <w:name w:val="17869920B6C1456AA30C2087F3B48BAC15"/>
    <w:rsid w:val="00F73923"/>
    <w:pPr>
      <w:jc w:val="both"/>
    </w:pPr>
    <w:rPr>
      <w:rFonts w:eastAsiaTheme="minorHAnsi"/>
      <w:sz w:val="20"/>
      <w:lang w:val="en-US" w:eastAsia="en-US"/>
    </w:rPr>
  </w:style>
  <w:style w:type="paragraph" w:customStyle="1" w:styleId="FF8B142D7BFF46BE97B9534CE8413FA415">
    <w:name w:val="FF8B142D7BFF46BE97B9534CE8413FA415"/>
    <w:rsid w:val="00F73923"/>
    <w:pPr>
      <w:jc w:val="both"/>
    </w:pPr>
    <w:rPr>
      <w:rFonts w:eastAsiaTheme="minorHAnsi"/>
      <w:sz w:val="20"/>
      <w:lang w:val="en-US" w:eastAsia="en-US"/>
    </w:rPr>
  </w:style>
  <w:style w:type="paragraph" w:customStyle="1" w:styleId="97F0F9A5459F4EC9B449623FE9BAD8B43">
    <w:name w:val="97F0F9A5459F4EC9B449623FE9BAD8B43"/>
    <w:rsid w:val="00F73923"/>
    <w:pPr>
      <w:jc w:val="both"/>
    </w:pPr>
    <w:rPr>
      <w:rFonts w:eastAsiaTheme="minorHAnsi"/>
      <w:sz w:val="20"/>
      <w:lang w:val="en-US" w:eastAsia="en-US"/>
    </w:rPr>
  </w:style>
  <w:style w:type="paragraph" w:customStyle="1" w:styleId="857E40934AFE4C6DB2EABAB7936D17D73">
    <w:name w:val="857E40934AFE4C6DB2EABAB7936D17D73"/>
    <w:rsid w:val="00F73923"/>
    <w:pPr>
      <w:jc w:val="both"/>
    </w:pPr>
    <w:rPr>
      <w:rFonts w:eastAsiaTheme="minorHAnsi"/>
      <w:sz w:val="20"/>
      <w:lang w:val="en-US" w:eastAsia="en-US"/>
    </w:rPr>
  </w:style>
  <w:style w:type="paragraph" w:customStyle="1" w:styleId="1E31D19E7EA8425EA941F66CD49452C43">
    <w:name w:val="1E31D19E7EA8425EA941F66CD49452C43"/>
    <w:rsid w:val="00F73923"/>
    <w:pPr>
      <w:jc w:val="both"/>
    </w:pPr>
    <w:rPr>
      <w:rFonts w:eastAsiaTheme="minorHAnsi"/>
      <w:sz w:val="20"/>
      <w:lang w:val="en-US" w:eastAsia="en-US"/>
    </w:rPr>
  </w:style>
  <w:style w:type="paragraph" w:customStyle="1" w:styleId="B6E273063B3A40FBB4DF019540386F623">
    <w:name w:val="B6E273063B3A40FBB4DF019540386F623"/>
    <w:rsid w:val="00F73923"/>
    <w:pPr>
      <w:jc w:val="both"/>
    </w:pPr>
    <w:rPr>
      <w:rFonts w:eastAsiaTheme="minorHAnsi"/>
      <w:sz w:val="20"/>
      <w:lang w:val="en-US" w:eastAsia="en-US"/>
    </w:rPr>
  </w:style>
  <w:style w:type="paragraph" w:customStyle="1" w:styleId="41BCCBEF948A49FBA6CED8D36B5C5CC73">
    <w:name w:val="41BCCBEF948A49FBA6CED8D36B5C5CC73"/>
    <w:rsid w:val="00F73923"/>
    <w:pPr>
      <w:jc w:val="both"/>
    </w:pPr>
    <w:rPr>
      <w:rFonts w:eastAsiaTheme="minorHAnsi"/>
      <w:sz w:val="20"/>
      <w:lang w:val="en-US" w:eastAsia="en-US"/>
    </w:rPr>
  </w:style>
  <w:style w:type="paragraph" w:customStyle="1" w:styleId="66DAC5FB90BE486A93BCEAEAE5C1744B3">
    <w:name w:val="66DAC5FB90BE486A93BCEAEAE5C1744B3"/>
    <w:rsid w:val="00F73923"/>
    <w:pPr>
      <w:jc w:val="both"/>
    </w:pPr>
    <w:rPr>
      <w:rFonts w:eastAsiaTheme="minorHAnsi"/>
      <w:sz w:val="20"/>
      <w:lang w:val="en-US" w:eastAsia="en-US"/>
    </w:rPr>
  </w:style>
  <w:style w:type="paragraph" w:customStyle="1" w:styleId="CE27BED98681454A928161115406D5EE3">
    <w:name w:val="CE27BED98681454A928161115406D5EE3"/>
    <w:rsid w:val="00F73923"/>
    <w:pPr>
      <w:jc w:val="both"/>
    </w:pPr>
    <w:rPr>
      <w:rFonts w:eastAsiaTheme="minorHAnsi"/>
      <w:sz w:val="20"/>
      <w:lang w:val="en-US" w:eastAsia="en-US"/>
    </w:rPr>
  </w:style>
  <w:style w:type="paragraph" w:customStyle="1" w:styleId="558470966A434F488804E0E895FAC1A1">
    <w:name w:val="558470966A434F488804E0E895FAC1A1"/>
    <w:rsid w:val="00CE44C3"/>
    <w:rPr>
      <w:lang w:val="en-US" w:eastAsia="en-US"/>
    </w:rPr>
  </w:style>
  <w:style w:type="paragraph" w:customStyle="1" w:styleId="D24DDF2300254ABE87AA3E3D1AD5B91B">
    <w:name w:val="D24DDF2300254ABE87AA3E3D1AD5B91B"/>
    <w:rsid w:val="00CE44C3"/>
    <w:rPr>
      <w:lang w:val="en-US" w:eastAsia="en-US"/>
    </w:rPr>
  </w:style>
  <w:style w:type="paragraph" w:customStyle="1" w:styleId="06831C390753451B9242BA075D7A90F5">
    <w:name w:val="06831C390753451B9242BA075D7A90F5"/>
    <w:rsid w:val="00CE44C3"/>
    <w:rPr>
      <w:lang w:val="en-US" w:eastAsia="en-US"/>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4.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5.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6.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
  <Abstract>This report covers the conceptual and preliminary design and trade-off studies of VLA project.</Abstract>
  <CompanyAddress/>
  <CompanyPhone/>
  <CompanyFax>1</CompanyFax>
  <CompanyEmail/>
</CoverPageProperties>
</file>

<file path=customXml/item2.xml><?xml version="1.0" encoding="utf-8"?>
<sisl xmlns:xsi="http://www.w3.org/2001/XMLSchema-instance" xmlns:xsd="http://www.w3.org/2001/XMLSchema" xmlns="http://www.boldonjames.com/2008/01/sie/internal/label" sislVersion="0" policy="3b2a402a-7aa0-470f-8732-c65458ab17ee" origin="defaultValue">
  <element uid="1da1ef8b-1d0d-454b-a77a-d35062608318" value=""/>
</sisl>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905EF5A-1A6F-4EB2-8CDE-A6A68F2A0064}">
  <ds:schemaRefs>
    <ds:schemaRef ds:uri="http://www.w3.org/2001/XMLSchema"/>
    <ds:schemaRef ds:uri="http://www.boldonjames.com/2008/01/sie/internal/label"/>
  </ds:schemaRefs>
</ds:datastoreItem>
</file>

<file path=customXml/itemProps3.xml><?xml version="1.0" encoding="utf-8"?>
<ds:datastoreItem xmlns:ds="http://schemas.openxmlformats.org/officeDocument/2006/customXml" ds:itemID="{98681FCB-74E4-4870-850F-B7CBA6A80C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37852</Words>
  <Characters>215761</Characters>
  <Application>Microsoft Office Word</Application>
  <DocSecurity>0</DocSecurity>
  <Lines>1798</Lines>
  <Paragraphs>506</Paragraphs>
  <ScaleCrop>false</ScaleCrop>
  <HeadingPairs>
    <vt:vector size="4" baseType="variant">
      <vt:variant>
        <vt:lpstr>Title</vt:lpstr>
      </vt:variant>
      <vt:variant>
        <vt:i4>1</vt:i4>
      </vt:variant>
      <vt:variant>
        <vt:lpstr>Konu Başlığı</vt:lpstr>
      </vt:variant>
      <vt:variant>
        <vt:i4>1</vt:i4>
      </vt:variant>
    </vt:vector>
  </HeadingPairs>
  <TitlesOfParts>
    <vt:vector size="2" baseType="lpstr">
      <vt:lpstr>Preliminary Design Report</vt:lpstr>
      <vt:lpstr>Preliminary Design Report</vt:lpstr>
    </vt:vector>
  </TitlesOfParts>
  <Manager/>
  <Company>TAI</Company>
  <LinksUpToDate>false</LinksUpToDate>
  <CharactersWithSpaces>253107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Preliminary Design Report</dc:title>
  <dc:subject>ODTÜ Very Light Aircraft Project</dc:subject>
  <dc:creator>ODTÜ VLA TEAM</dc:creator>
  <cp:keywords>An index term, subject term, subject heading, or descriptor, in information retrieval, is a term that captures the essence of the topic of a document.</cp:keywords>
  <dc:description>XXXXXXXXXX</dc:description>
  <cp:lastModifiedBy>Ömer Tunahan Liman</cp:lastModifiedBy>
  <cp:revision>3</cp:revision>
  <dcterms:created xsi:type="dcterms:W3CDTF">2018-09-24T08:11:00Z</dcterms:created>
  <dcterms:modified xsi:type="dcterms:W3CDTF">2018-09-24T08:11:00Z</dcterms:modified>
  <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ocIndexRef">
    <vt:lpwstr>9ec6ec16-49b9-4b8d-9e7b-de31a8f0d65a</vt:lpwstr>
  </property>
  <property fmtid="{D5CDD505-2E9C-101B-9397-08002B2CF9AE}" pid="3" name="bjSaver">
    <vt:lpwstr>3x6cTLtHXYN73pakAhl9qnsqLTpntdCI</vt:lpwstr>
  </property>
  <property fmtid="{D5CDD505-2E9C-101B-9397-08002B2CF9AE}" pid="4" name="bjDocumentSecurityLabel">
    <vt:lpwstr>UNCLASSIFIED</vt:lpwstr>
  </property>
  <property fmtid="{D5CDD505-2E9C-101B-9397-08002B2CF9AE}" pid="5" name="bjFooterBothDocProperty">
    <vt:lpwstr>UNCLASSIFIED</vt:lpwstr>
  </property>
  <property fmtid="{D5CDD505-2E9C-101B-9397-08002B2CF9AE}" pid="6" name="bjFooterFirstPageDocProperty">
    <vt:lpwstr>UNCLASSIFIED</vt:lpwstr>
  </property>
  <property fmtid="{D5CDD505-2E9C-101B-9397-08002B2CF9AE}" pid="7" name="bjFooterEvenPageDocProperty">
    <vt:lpwstr>UNCLASSIFIED</vt:lpwstr>
  </property>
  <property fmtid="{D5CDD505-2E9C-101B-9397-08002B2CF9AE}" pid="8" name="bjHeaderBothDocProperty">
    <vt:lpwstr>UNCLASSIFIED</vt:lpwstr>
  </property>
  <property fmtid="{D5CDD505-2E9C-101B-9397-08002B2CF9AE}" pid="9" name="bjHeaderFirstPageDocProperty">
    <vt:lpwstr>UNCLASSIFIED</vt:lpwstr>
  </property>
  <property fmtid="{D5CDD505-2E9C-101B-9397-08002B2CF9AE}" pid="10" name="bjHeaderEvenPageDocProperty">
    <vt:lpwstr>UNCLASSIFIED</vt:lpwstr>
  </property>
  <property fmtid="{D5CDD505-2E9C-101B-9397-08002B2CF9AE}" pid="11" name="bjDocumentLabelXML">
    <vt:lpwstr>&lt;?xml version="1.0" encoding="us-ascii"?&gt;&lt;sisl xmlns:xsi="http://www.w3.org/2001/XMLSchema-instance" xmlns:xsd="http://www.w3.org/2001/XMLSchema" sislVersion="0" policy="3b2a402a-7aa0-470f-8732-c65458ab17ee" origin="defaultValue" xmlns="http://www.boldonj</vt:lpwstr>
  </property>
  <property fmtid="{D5CDD505-2E9C-101B-9397-08002B2CF9AE}" pid="12" name="bjDocumentLabelXML-0">
    <vt:lpwstr>ames.com/2008/01/sie/internal/label"&gt;&lt;element uid="1da1ef8b-1d0d-454b-a77a-d35062608318" value="" /&gt;&lt;/sisl&gt;</vt:lpwstr>
  </property>
</Properties>
</file>